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5527582" w14:textId="77777777" w:rsidR="00EC065E" w:rsidRPr="007404B7" w:rsidRDefault="00EC065E" w:rsidP="008B4B28">
      <w:pPr>
        <w:pStyle w:val="CommandLineWithinBulletEndPACKT"/>
        <w:rPr>
          <w:ins w:id="0" w:author="Thomas Lee" w:date="2020-12-15T20:20:00Z"/>
        </w:rPr>
      </w:pPr>
      <w:commentRangeStart w:id="1"/>
      <w:commentRangeEnd w:id="1"/>
      <w:ins w:id="2" w:author="Thomas Lee" w:date="2020-12-15T20:20:00Z">
        <w:r>
          <w:rPr>
            <w:rStyle w:val="CommentReference"/>
            <w:rFonts w:ascii="Arial" w:hAnsi="Arial" w:cs="Arial"/>
            <w:bCs/>
          </w:rPr>
          <w:commentReference w:id="1"/>
        </w:r>
      </w:ins>
    </w:p>
    <w:p w14:paraId="4772BF96" w14:textId="77777777" w:rsidR="00EC065E" w:rsidRPr="000916DE" w:rsidRDefault="00EC065E" w:rsidP="00EC065E">
      <w:pPr>
        <w:pStyle w:val="ChapterNumberPACKT"/>
        <w:rPr>
          <w:ins w:id="3" w:author="Thomas Lee" w:date="2020-12-15T20:20:00Z"/>
        </w:rPr>
      </w:pPr>
      <w:commentRangeStart w:id="4"/>
      <w:ins w:id="5" w:author="Thomas Lee" w:date="2020-12-15T20:20:00Z">
        <w:r w:rsidRPr="000916DE">
          <w:t>2</w:t>
        </w:r>
        <w:commentRangeEnd w:id="4"/>
        <w:r>
          <w:rPr>
            <w:rStyle w:val="CommentReference"/>
            <w:color w:val="auto"/>
            <w:kern w:val="0"/>
            <w:lang w:val="en-US"/>
          </w:rPr>
          <w:commentReference w:id="4"/>
        </w:r>
      </w:ins>
    </w:p>
    <w:p w14:paraId="182CC2A6" w14:textId="77777777" w:rsidR="00EC065E" w:rsidRPr="000916DE" w:rsidRDefault="00EC065E" w:rsidP="00EC065E">
      <w:pPr>
        <w:pStyle w:val="ChapterTitlePACKT"/>
        <w:rPr>
          <w:ins w:id="6" w:author="Thomas Lee" w:date="2020-12-15T20:20:00Z"/>
        </w:rPr>
      </w:pPr>
      <w:ins w:id="7" w:author="Thomas Lee" w:date="2020-12-15T20:20:00Z">
        <w:r w:rsidRPr="000916DE">
          <w:t>Introducing PowerShell 7</w:t>
        </w:r>
      </w:ins>
    </w:p>
    <w:p w14:paraId="08341607" w14:textId="77777777" w:rsidR="00EC065E" w:rsidRDefault="00EC065E" w:rsidP="00EC065E">
      <w:pPr>
        <w:pStyle w:val="NormalPACKT"/>
        <w:rPr>
          <w:ins w:id="8" w:author="Thomas Lee" w:date="2020-12-15T20:20:00Z"/>
        </w:rPr>
      </w:pPr>
      <w:ins w:id="9" w:author="Thomas Lee" w:date="2020-12-15T20:20:00Z">
        <w:r>
          <w:t>This chapter covers the following recipes:</w:t>
        </w:r>
      </w:ins>
    </w:p>
    <w:p w14:paraId="513DB51A" w14:textId="77777777" w:rsidR="00EC065E" w:rsidRDefault="00EC065E" w:rsidP="00EC065E">
      <w:pPr>
        <w:pStyle w:val="BulletPACKT"/>
        <w:ind w:left="1080"/>
        <w:rPr>
          <w:ins w:id="10" w:author="Thomas Lee" w:date="2020-12-15T20:20:00Z"/>
        </w:rPr>
      </w:pPr>
      <w:ins w:id="11" w:author="Thomas Lee" w:date="2020-12-15T20:20:00Z">
        <w:r>
          <w:t>Exploring new Operators</w:t>
        </w:r>
      </w:ins>
    </w:p>
    <w:p w14:paraId="475986E1" w14:textId="77777777" w:rsidR="00EC065E" w:rsidRDefault="00EC065E" w:rsidP="00EC065E">
      <w:pPr>
        <w:pStyle w:val="BulletPACKT"/>
        <w:ind w:left="1080"/>
        <w:rPr>
          <w:ins w:id="12" w:author="Thomas Lee" w:date="2020-12-15T20:20:00Z"/>
        </w:rPr>
      </w:pPr>
      <w:ins w:id="13" w:author="Thomas Lee" w:date="2020-12-15T20:20:00Z">
        <w:r>
          <w:t>Exploring Parallel processing</w:t>
        </w:r>
      </w:ins>
    </w:p>
    <w:p w14:paraId="509836CF" w14:textId="77777777" w:rsidR="00EC065E" w:rsidRDefault="00EC065E" w:rsidP="00EC065E">
      <w:pPr>
        <w:pStyle w:val="BulletPACKT"/>
        <w:ind w:left="1080"/>
        <w:rPr>
          <w:ins w:id="14" w:author="Thomas Lee" w:date="2020-12-15T20:20:00Z"/>
        </w:rPr>
      </w:pPr>
      <w:ins w:id="15" w:author="Thomas Lee" w:date="2020-12-15T20:20:00Z">
        <w:r>
          <w:t>Explore Performance improvements</w:t>
        </w:r>
      </w:ins>
    </w:p>
    <w:p w14:paraId="7A7B9191" w14:textId="77777777" w:rsidR="00EC065E" w:rsidRDefault="00EC065E" w:rsidP="00EC065E">
      <w:pPr>
        <w:pStyle w:val="BulletPACKT"/>
        <w:ind w:left="1080"/>
        <w:rPr>
          <w:ins w:id="16" w:author="Thomas Lee" w:date="2020-12-15T20:20:00Z"/>
        </w:rPr>
      </w:pPr>
      <w:ins w:id="17" w:author="Thomas Lee" w:date="2020-12-15T20:20:00Z">
        <w:r>
          <w:t>Using Test-Connection</w:t>
        </w:r>
      </w:ins>
    </w:p>
    <w:p w14:paraId="718C56DE" w14:textId="77777777" w:rsidR="00EC065E" w:rsidRDefault="00EC065E" w:rsidP="00EC065E">
      <w:pPr>
        <w:pStyle w:val="BulletPACKT"/>
        <w:ind w:left="1080"/>
        <w:rPr>
          <w:ins w:id="18" w:author="Thomas Lee" w:date="2020-12-15T20:20:00Z"/>
        </w:rPr>
      </w:pPr>
      <w:ins w:id="19" w:author="Thomas Lee" w:date="2020-12-15T20:20:00Z">
        <w:r>
          <w:t>Using Select-String</w:t>
        </w:r>
      </w:ins>
    </w:p>
    <w:p w14:paraId="2FED71C5" w14:textId="77777777" w:rsidR="00EC065E" w:rsidRDefault="00EC065E" w:rsidP="00EC065E">
      <w:pPr>
        <w:pStyle w:val="BulletPACKT"/>
        <w:ind w:left="1080"/>
        <w:rPr>
          <w:ins w:id="20" w:author="Thomas Lee" w:date="2020-12-15T20:20:00Z"/>
        </w:rPr>
      </w:pPr>
      <w:ins w:id="21" w:author="Thomas Lee" w:date="2020-12-15T20:20:00Z">
        <w:r>
          <w:t>Exploring Error view and Get-Error</w:t>
        </w:r>
      </w:ins>
    </w:p>
    <w:p w14:paraId="4332546E" w14:textId="77777777" w:rsidR="00EC065E" w:rsidRPr="00952699" w:rsidRDefault="00EC065E" w:rsidP="00EC065E">
      <w:pPr>
        <w:pStyle w:val="BulletPACKT"/>
        <w:numPr>
          <w:ilvl w:val="0"/>
          <w:numId w:val="0"/>
        </w:numPr>
        <w:ind w:left="720" w:hanging="360"/>
        <w:rPr>
          <w:ins w:id="22" w:author="Thomas Lee" w:date="2020-12-15T20:20:00Z"/>
          <w:strike/>
        </w:rPr>
      </w:pPr>
    </w:p>
    <w:p w14:paraId="7CDDCCD5" w14:textId="77777777" w:rsidR="00EC065E" w:rsidRDefault="00EC065E" w:rsidP="00EC065E">
      <w:pPr>
        <w:pStyle w:val="Heading1"/>
        <w:tabs>
          <w:tab w:val="left" w:pos="0"/>
        </w:tabs>
        <w:rPr>
          <w:ins w:id="23" w:author="Thomas Lee" w:date="2020-12-15T20:20:00Z"/>
        </w:rPr>
      </w:pPr>
      <w:ins w:id="24" w:author="Thomas Lee" w:date="2020-12-15T20:20:00Z">
        <w:r>
          <w:t>Introduction</w:t>
        </w:r>
      </w:ins>
    </w:p>
    <w:p w14:paraId="64081584" w14:textId="77777777" w:rsidR="00EC065E" w:rsidRDefault="00EC065E" w:rsidP="00EC065E">
      <w:pPr>
        <w:pStyle w:val="NormalPACKT"/>
        <w:rPr>
          <w:ins w:id="25" w:author="Thomas Lee" w:date="2020-12-15T20:20:00Z"/>
        </w:rPr>
      </w:pPr>
    </w:p>
    <w:p w14:paraId="252E58D3" w14:textId="77777777" w:rsidR="00EC065E" w:rsidRDefault="00EC065E" w:rsidP="00EC065E">
      <w:pPr>
        <w:pStyle w:val="NormalPACKT"/>
        <w:rPr>
          <w:ins w:id="26" w:author="Thomas Lee" w:date="2020-12-15T20:20:00Z"/>
        </w:rPr>
      </w:pPr>
      <w:ins w:id="27" w:author="Thomas Lee" w:date="2020-12-15T20:20:00Z">
        <w:r>
          <w:t>In Chapter 1, you installed and configured PowerShell 7, along with VS code and a new font.</w:t>
        </w:r>
        <w:commentRangeStart w:id="28"/>
        <w:r>
          <w:t xml:space="preserve"> </w:t>
        </w:r>
        <w:commentRangeEnd w:id="28"/>
        <w:r w:rsidRPr="00B06771">
          <w:commentReference w:id="28"/>
        </w:r>
        <w:r>
          <w:t xml:space="preserve">In this chapter, we look at PowerShell 7 and how it differs from Windows PowerShell. The recipes in this chapter illustrate some of the important new features which come with PowerShell 7. </w:t>
        </w:r>
      </w:ins>
    </w:p>
    <w:p w14:paraId="7E125165" w14:textId="77777777" w:rsidR="00EC065E" w:rsidRDefault="00EC065E" w:rsidP="00EC065E">
      <w:pPr>
        <w:pStyle w:val="NormalPACKT"/>
        <w:rPr>
          <w:ins w:id="29" w:author="Thomas Lee" w:date="2020-12-15T20:20:00Z"/>
        </w:rPr>
      </w:pPr>
      <w:ins w:id="30" w:author="Thomas Lee" w:date="2020-12-15T20:20:00Z">
        <w:r>
          <w:t>Now that PowerShell is cross-platform, it has a new, expanded audience, one with a background in Linux shells such as Bash. With PowerShell 7, the PowerShell team added several new operators which improved parity with other shells and made life that little bit easier for IT Pros.</w:t>
        </w:r>
      </w:ins>
    </w:p>
    <w:p w14:paraId="1FC9791E" w14:textId="0F85309D" w:rsidR="00EC065E" w:rsidRDefault="00EC065E" w:rsidP="00EC065E">
      <w:pPr>
        <w:pStyle w:val="NormalPACKT"/>
        <w:rPr>
          <w:ins w:id="31" w:author="Thomas Lee" w:date="2020-12-15T20:20:00Z"/>
        </w:rPr>
      </w:pPr>
      <w:ins w:id="32" w:author="Thomas Lee" w:date="2020-12-15T20:20:00Z">
        <w:r>
          <w:t xml:space="preserve">With the move to open source, the PowerShell code was open to inspection by the community. Many talented developers were able to make improvements to performance and functionality. One example is how PowerShell performs iteration using </w:t>
        </w:r>
        <w:r w:rsidRPr="0077398D">
          <w:rPr>
            <w:rStyle w:val="CodeInTextPACKT"/>
          </w:rPr>
          <w:t>ForEach</w:t>
        </w:r>
        <w:r>
          <w:t xml:space="preserve"> and </w:t>
        </w:r>
        <w:r w:rsidRPr="005015C9">
          <w:rPr>
            <w:rFonts w:ascii="Lucida Console" w:hAnsi="Lucida Console"/>
            <w:color w:val="747959"/>
            <w:sz w:val="19"/>
            <w:szCs w:val="19"/>
          </w:rPr>
          <w:t>Fo</w:t>
        </w:r>
        <w:r w:rsidRPr="0077398D">
          <w:rPr>
            <w:rStyle w:val="CodeInTextPACKT"/>
          </w:rPr>
          <w:t>rEach-Object</w:t>
        </w:r>
        <w:r>
          <w:t xml:space="preserve">. </w:t>
        </w:r>
        <w:commentRangeStart w:id="33"/>
        <w:r>
          <w:t xml:space="preserve">In Windows PowerShell, the </w:t>
        </w:r>
        <w:r w:rsidRPr="005D5C90">
          <w:rPr>
            <w:rStyle w:val="CodeInTextPACKT"/>
          </w:rPr>
          <w:t>For</w:t>
        </w:r>
        <w:r>
          <w:rPr>
            <w:rStyle w:val="CodeInTextPACKT"/>
          </w:rPr>
          <w:t>E</w:t>
        </w:r>
        <w:r w:rsidRPr="005D5C90">
          <w:rPr>
            <w:rStyle w:val="CodeInTextPACKT"/>
          </w:rPr>
          <w:t>ach</w:t>
        </w:r>
        <w:r>
          <w:t xml:space="preserve"> syntax item and the </w:t>
        </w:r>
        <w:r w:rsidRPr="005D5C90">
          <w:rPr>
            <w:rStyle w:val="CodeInTextPACKT"/>
          </w:rPr>
          <w:t>Foreach-Object</w:t>
        </w:r>
        <w:r>
          <w:t xml:space="preserve"> command allowed you to process collections of objects. With Windows PowerShell, each iteration through a collection was serial, which could result in long script run times. PowerShell 7 introduces an improvement in the  </w:t>
        </w:r>
        <w:r w:rsidRPr="005D5C90">
          <w:rPr>
            <w:rStyle w:val="CodeInTextPACKT"/>
          </w:rPr>
          <w:t>For</w:t>
        </w:r>
        <w:r>
          <w:rPr>
            <w:rStyle w:val="CodeInTextPACKT"/>
          </w:rPr>
          <w:t>E</w:t>
        </w:r>
        <w:r w:rsidRPr="005D5C90">
          <w:rPr>
            <w:rStyle w:val="CodeInTextPACKT"/>
          </w:rPr>
          <w:t>ach</w:t>
        </w:r>
        <w:r w:rsidRPr="005D5C90">
          <w:rPr>
            <w:rStyle w:val="CodeInTextPACKT"/>
          </w:rPr>
          <w:noBreakHyphen/>
          <w:t>Object</w:t>
        </w:r>
        <w:r>
          <w:t xml:space="preserve"> command that enables you to run iterations in parallel</w:t>
        </w:r>
        <w:commentRangeEnd w:id="33"/>
        <w:r>
          <w:rPr>
            <w:rStyle w:val="CommentReference"/>
            <w:rFonts w:ascii="Arial" w:hAnsi="Arial" w:cs="Arial"/>
            <w:bCs/>
          </w:rPr>
          <w:commentReference w:id="33"/>
        </w:r>
        <w:r>
          <w:t>. This review has led to a reduction in the overhead of using these popular language features, thus speeding up production scripts.</w:t>
        </w:r>
      </w:ins>
    </w:p>
    <w:p w14:paraId="0F383D42" w14:textId="77777777" w:rsidR="00EC065E" w:rsidRDefault="00EC065E" w:rsidP="00EC065E">
      <w:pPr>
        <w:pStyle w:val="NormalPACKT"/>
        <w:rPr>
          <w:ins w:id="34" w:author="Thomas Lee" w:date="2020-12-15T20:20:00Z"/>
        </w:rPr>
      </w:pPr>
      <w:ins w:id="35" w:author="Thomas Lee" w:date="2020-12-15T20:20:00Z">
        <w:r>
          <w:t xml:space="preserve">Another improvement is the revised </w:t>
        </w:r>
        <w:r w:rsidRPr="00612E08">
          <w:rPr>
            <w:rStyle w:val="CodeInTextPACKT"/>
          </w:rPr>
          <w:t>Test-Connection</w:t>
        </w:r>
        <w:r>
          <w:t xml:space="preserve">, a command you use to test a network connection with a remote system. </w:t>
        </w:r>
        <w:r w:rsidRPr="005D5C90">
          <w:rPr>
            <w:rStyle w:val="CodeInTextPACKT"/>
          </w:rPr>
          <w:t>Test-Connection</w:t>
        </w:r>
        <w:r>
          <w:t>, in PowerShell 7, not only does more but is faster than with Windows PowerShell.</w:t>
        </w:r>
      </w:ins>
    </w:p>
    <w:p w14:paraId="7B92B9C8" w14:textId="03A6BD66" w:rsidR="00EC065E" w:rsidRDefault="00EC065E" w:rsidP="00EC065E">
      <w:pPr>
        <w:pStyle w:val="NormalPACKT"/>
        <w:rPr>
          <w:ins w:id="36" w:author="Thomas Lee" w:date="2020-12-15T20:20:00Z"/>
        </w:rPr>
      </w:pPr>
      <w:commentRangeStart w:id="37"/>
      <w:commentRangeStart w:id="38"/>
      <w:ins w:id="39" w:author="Thomas Lee" w:date="2020-12-15T20:20:00Z">
        <w:r>
          <w:t>Error reporting in Windows PowerShell was excellent. Clear and generally actionable error messages with details of exactly where the error occurred.</w:t>
        </w:r>
      </w:ins>
      <w:ins w:id="40" w:author="Thomas Lee" w:date="2020-12-16T17:50:00Z">
        <w:r w:rsidR="003A6A2F">
          <w:t xml:space="preserve"> </w:t>
        </w:r>
      </w:ins>
      <w:ins w:id="41" w:author="Thomas Lee" w:date="2020-12-16T17:49:00Z">
        <w:r w:rsidR="003A6A2F">
          <w:t xml:space="preserve">In PowerShell 7, you </w:t>
        </w:r>
      </w:ins>
      <w:ins w:id="42" w:author="Thomas Lee" w:date="2020-12-16T17:50:00Z">
        <w:r w:rsidR="003A6A2F">
          <w:t>n</w:t>
        </w:r>
      </w:ins>
      <w:ins w:id="43" w:author="Thomas Lee" w:date="2020-12-16T17:49:00Z">
        <w:r w:rsidR="003A6A2F">
          <w:t>ow get</w:t>
        </w:r>
      </w:ins>
      <w:ins w:id="44" w:author="Thomas Lee" w:date="2020-12-16T17:50:00Z">
        <w:r w:rsidR="003A6A2F">
          <w:t xml:space="preserve">, by default, </w:t>
        </w:r>
      </w:ins>
      <w:ins w:id="45" w:author="Thomas Lee" w:date="2020-12-16T17:49:00Z">
        <w:r w:rsidR="003A6A2F">
          <w:t>a concise view of an error without all the extra text that was often of little value.</w:t>
        </w:r>
      </w:ins>
      <w:ins w:id="46" w:author="Thomas Lee" w:date="2020-12-16T17:50:00Z">
        <w:r w:rsidR="003A6A2F">
          <w:t xml:space="preserve"> As always, you can revert to less conci</w:t>
        </w:r>
      </w:ins>
      <w:ins w:id="47" w:author="Thomas Lee" w:date="2020-12-16T17:51:00Z">
        <w:r w:rsidR="003A6A2F">
          <w:t xml:space="preserve">se message if you choose. </w:t>
        </w:r>
      </w:ins>
      <w:ins w:id="48" w:author="Thomas Lee" w:date="2020-12-15T20:20:00Z">
        <w:r>
          <w:t xml:space="preserve"> </w:t>
        </w:r>
        <w:commentRangeEnd w:id="37"/>
        <w:r>
          <w:rPr>
            <w:rStyle w:val="CommentReference"/>
          </w:rPr>
          <w:commentReference w:id="37"/>
        </w:r>
        <w:commentRangeEnd w:id="38"/>
        <w:r>
          <w:rPr>
            <w:rStyle w:val="CommentReference"/>
            <w:rFonts w:ascii="Arial" w:hAnsi="Arial" w:cs="Arial"/>
            <w:bCs/>
          </w:rPr>
          <w:commentReference w:id="38"/>
        </w:r>
        <w:r>
          <w:t>In ‘Exploring Error View and Get-Error, you see how error reporting (in W</w:t>
        </w:r>
      </w:ins>
      <w:ins w:id="49" w:author="Thomas Lee" w:date="2020-12-16T17:13:00Z">
        <w:r w:rsidR="008376FA">
          <w:t>ind</w:t>
        </w:r>
      </w:ins>
      <w:ins w:id="50" w:author="Thomas Lee" w:date="2020-12-15T20:20:00Z">
        <w:r>
          <w:t>ows PowerShell) becomes better with PowerShell 7</w:t>
        </w:r>
      </w:ins>
      <w:ins w:id="51" w:author="Thomas Lee" w:date="2020-12-16T17:49:00Z">
        <w:r w:rsidR="003A6A2F">
          <w:t xml:space="preserve">. </w:t>
        </w:r>
      </w:ins>
    </w:p>
    <w:p w14:paraId="46EE1F53" w14:textId="77777777" w:rsidR="00EC065E" w:rsidRPr="009D0F10" w:rsidRDefault="00EC065E" w:rsidP="00EC065E">
      <w:pPr>
        <w:pStyle w:val="Heading1"/>
        <w:pBdr>
          <w:top w:val="none" w:sz="0" w:space="0" w:color="auto"/>
          <w:left w:val="none" w:sz="0" w:space="0" w:color="auto"/>
          <w:bottom w:val="none" w:sz="0" w:space="0" w:color="auto"/>
          <w:right w:val="none" w:sz="0" w:space="0" w:color="auto"/>
        </w:pBdr>
        <w:tabs>
          <w:tab w:val="left" w:pos="0"/>
        </w:tabs>
        <w:rPr>
          <w:ins w:id="52" w:author="Thomas Lee" w:date="2020-12-15T20:20:00Z"/>
        </w:rPr>
      </w:pPr>
      <w:ins w:id="53" w:author="Thomas Lee" w:date="2020-12-15T20:20:00Z">
        <w:r>
          <w:lastRenderedPageBreak/>
          <w:t>Exploring New Operators</w:t>
        </w:r>
      </w:ins>
    </w:p>
    <w:p w14:paraId="38347BC2" w14:textId="77777777" w:rsidR="00EC065E" w:rsidRDefault="00EC065E" w:rsidP="00EC065E">
      <w:pPr>
        <w:pStyle w:val="BulletPACKT"/>
        <w:numPr>
          <w:ilvl w:val="0"/>
          <w:numId w:val="0"/>
        </w:numPr>
        <w:rPr>
          <w:ins w:id="54" w:author="Thomas Lee" w:date="2020-12-15T20:20:00Z"/>
        </w:rPr>
      </w:pPr>
      <w:ins w:id="55" w:author="Thomas Lee" w:date="2020-12-15T20:20:00Z">
        <w:r>
          <w:t xml:space="preserve">Operators are symbols or combinations of keystrokes which PowerShell recognizes and assigns some meaning. PowerShell uses the ‘+’ operator to mean addition, either arithmetic addition or string addition/concatenation. Most of the PowerShell operators were defined with Windows PowerShell V1. </w:t>
        </w:r>
      </w:ins>
    </w:p>
    <w:p w14:paraId="507C9BB1" w14:textId="77777777" w:rsidR="00EC065E" w:rsidRDefault="00EC065E" w:rsidP="00EC065E">
      <w:pPr>
        <w:pStyle w:val="BulletPACKT"/>
        <w:numPr>
          <w:ilvl w:val="0"/>
          <w:numId w:val="0"/>
        </w:numPr>
        <w:rPr>
          <w:ins w:id="56" w:author="Thomas Lee" w:date="2020-12-15T20:20:00Z"/>
        </w:rPr>
      </w:pPr>
      <w:ins w:id="57" w:author="Thomas Lee" w:date="2020-12-15T20:20:00Z">
        <w:r>
          <w:t xml:space="preserve">PowerShell 7 now implements some new operators, </w:t>
        </w:r>
        <w:commentRangeStart w:id="58"/>
        <w:r>
          <w:t>including</w:t>
        </w:r>
        <w:commentRangeEnd w:id="58"/>
        <w:r>
          <w:rPr>
            <w:rStyle w:val="CommentReference"/>
          </w:rPr>
          <w:commentReference w:id="58"/>
        </w:r>
        <w:r>
          <w:t>:</w:t>
        </w:r>
      </w:ins>
    </w:p>
    <w:p w14:paraId="576DA373" w14:textId="77777777" w:rsidR="00EC065E" w:rsidRDefault="00EC065E" w:rsidP="00EC065E">
      <w:pPr>
        <w:pStyle w:val="BulletPACKT"/>
        <w:numPr>
          <w:ilvl w:val="0"/>
          <w:numId w:val="0"/>
        </w:numPr>
        <w:rPr>
          <w:ins w:id="59" w:author="Thomas Lee" w:date="2020-12-15T20:20:00Z"/>
        </w:rPr>
      </w:pPr>
    </w:p>
    <w:p w14:paraId="24245DED" w14:textId="77777777" w:rsidR="00EC065E" w:rsidRPr="00AD10B6" w:rsidRDefault="00EC065E" w:rsidP="00EC065E">
      <w:pPr>
        <w:pStyle w:val="NormalPACKT"/>
        <w:numPr>
          <w:ilvl w:val="0"/>
          <w:numId w:val="35"/>
        </w:numPr>
        <w:rPr>
          <w:ins w:id="60" w:author="Thomas Lee" w:date="2020-12-15T20:20:00Z"/>
          <w:szCs w:val="27"/>
          <w:lang w:val="en-GB"/>
        </w:rPr>
      </w:pPr>
      <w:commentRangeStart w:id="61"/>
      <w:ins w:id="62" w:author="Thomas Lee" w:date="2020-12-15T20:20:00Z">
        <w:r>
          <w:rPr>
            <w:szCs w:val="27"/>
            <w:lang w:val="en-GB"/>
          </w:rPr>
          <w:t>Pipeline Chain</w:t>
        </w:r>
        <w:commentRangeEnd w:id="61"/>
        <w:r>
          <w:rPr>
            <w:rStyle w:val="CommentReference"/>
          </w:rPr>
          <w:commentReference w:id="61"/>
        </w:r>
        <w:r>
          <w:rPr>
            <w:szCs w:val="27"/>
            <w:lang w:val="en-GB"/>
          </w:rPr>
          <w:t xml:space="preserve"> operators:  | | and &amp;&amp;</w:t>
        </w:r>
      </w:ins>
    </w:p>
    <w:p w14:paraId="22341D33" w14:textId="77777777" w:rsidR="00EC065E" w:rsidRDefault="00EC065E" w:rsidP="00EC065E">
      <w:pPr>
        <w:pStyle w:val="NormalPACKT"/>
        <w:numPr>
          <w:ilvl w:val="0"/>
          <w:numId w:val="35"/>
        </w:numPr>
        <w:rPr>
          <w:ins w:id="63" w:author="Thomas Lee" w:date="2020-12-15T20:20:00Z"/>
          <w:szCs w:val="27"/>
          <w:lang w:val="en-GB"/>
        </w:rPr>
      </w:pPr>
      <w:ins w:id="64" w:author="Thomas Lee" w:date="2020-12-15T20:20:00Z">
        <w:r>
          <w:t>Null-coalescing operator:  ??</w:t>
        </w:r>
      </w:ins>
    </w:p>
    <w:p w14:paraId="4450E7AC" w14:textId="77777777" w:rsidR="00EC065E" w:rsidRDefault="00EC065E" w:rsidP="00EC065E">
      <w:pPr>
        <w:pStyle w:val="NormalPACKT"/>
        <w:numPr>
          <w:ilvl w:val="0"/>
          <w:numId w:val="35"/>
        </w:numPr>
        <w:rPr>
          <w:ins w:id="65" w:author="Thomas Lee" w:date="2020-12-15T20:20:00Z"/>
          <w:szCs w:val="27"/>
          <w:lang w:val="en-GB"/>
        </w:rPr>
      </w:pPr>
      <w:ins w:id="66" w:author="Thomas Lee" w:date="2020-12-15T20:20:00Z">
        <w:r>
          <w:t xml:space="preserve">Null </w:t>
        </w:r>
        <w:r w:rsidRPr="009400CD">
          <w:t>coalescing</w:t>
        </w:r>
        <w:r w:rsidRPr="009400CD" w:rsidDel="009400CD">
          <w:t xml:space="preserve"> </w:t>
        </w:r>
        <w:r>
          <w:t>assignment operator:  ??=</w:t>
        </w:r>
      </w:ins>
    </w:p>
    <w:p w14:paraId="6ED48986" w14:textId="77777777" w:rsidR="00EC065E" w:rsidRDefault="00EC065E" w:rsidP="00EC065E">
      <w:pPr>
        <w:pStyle w:val="NormalPACKT"/>
        <w:numPr>
          <w:ilvl w:val="0"/>
          <w:numId w:val="35"/>
        </w:numPr>
        <w:rPr>
          <w:ins w:id="67" w:author="Thomas Lee" w:date="2020-12-15T20:20:00Z"/>
          <w:szCs w:val="27"/>
          <w:lang w:val="en-GB"/>
        </w:rPr>
      </w:pPr>
      <w:ins w:id="68" w:author="Thomas Lee" w:date="2020-12-15T20:20:00Z">
        <w:r>
          <w:t xml:space="preserve">Experimental Null conditional member access operators: ?. and ?[] </w:t>
        </w:r>
      </w:ins>
    </w:p>
    <w:p w14:paraId="6AACC3ED" w14:textId="77777777" w:rsidR="00EC065E" w:rsidRDefault="00EC065E" w:rsidP="00EC065E">
      <w:pPr>
        <w:pStyle w:val="NormalPACKT"/>
        <w:numPr>
          <w:ilvl w:val="0"/>
          <w:numId w:val="35"/>
        </w:numPr>
        <w:rPr>
          <w:ins w:id="69" w:author="Thomas Lee" w:date="2020-12-15T20:20:00Z"/>
        </w:rPr>
      </w:pPr>
      <w:ins w:id="70" w:author="Thomas Lee" w:date="2020-12-15T20:20:00Z">
        <w:r>
          <w:t>Background Processing Operator: &amp;</w:t>
        </w:r>
      </w:ins>
    </w:p>
    <w:p w14:paraId="00E54AD2" w14:textId="77777777" w:rsidR="00EC065E" w:rsidRDefault="00EC065E" w:rsidP="00EC065E">
      <w:pPr>
        <w:pStyle w:val="NormalPACKT"/>
        <w:numPr>
          <w:ilvl w:val="0"/>
          <w:numId w:val="35"/>
        </w:numPr>
        <w:rPr>
          <w:ins w:id="71" w:author="Thomas Lee" w:date="2020-12-15T20:20:00Z"/>
        </w:rPr>
      </w:pPr>
      <w:ins w:id="72" w:author="Thomas Lee" w:date="2020-12-15T20:20:00Z">
        <w:r>
          <w:t xml:space="preserve">Ternary operator:  </w:t>
        </w:r>
        <w:r w:rsidRPr="009400CD">
          <w:t>? &lt;if-true&gt; : &lt;if-false&gt;</w:t>
        </w:r>
      </w:ins>
    </w:p>
    <w:p w14:paraId="77740718" w14:textId="0A654911" w:rsidR="00EC065E" w:rsidRDefault="00EC065E" w:rsidP="00EC065E">
      <w:pPr>
        <w:pStyle w:val="NormalPACKT"/>
        <w:rPr>
          <w:ins w:id="73" w:author="Thomas Lee" w:date="2020-12-15T20:20:00Z"/>
        </w:rPr>
      </w:pPr>
      <w:ins w:id="74" w:author="Thomas Lee" w:date="2020-12-15T20:20:00Z">
        <w:r>
          <w:t xml:space="preserve">You see examples of </w:t>
        </w:r>
      </w:ins>
      <w:ins w:id="75" w:author="Thomas Lee" w:date="2020-12-15T20:28:00Z">
        <w:r w:rsidR="000C0E27">
          <w:t>these</w:t>
        </w:r>
      </w:ins>
      <w:ins w:id="76" w:author="Thomas Lee" w:date="2020-12-15T20:20:00Z">
        <w:r>
          <w:t xml:space="preserve"> operators in this recipe.</w:t>
        </w:r>
      </w:ins>
    </w:p>
    <w:p w14:paraId="39411563" w14:textId="77777777" w:rsidR="00EC065E" w:rsidRDefault="00EC065E" w:rsidP="00EC065E">
      <w:pPr>
        <w:pStyle w:val="Heading2"/>
        <w:tabs>
          <w:tab w:val="left" w:pos="0"/>
        </w:tabs>
        <w:rPr>
          <w:ins w:id="77" w:author="Thomas Lee" w:date="2020-12-15T20:20:00Z"/>
        </w:rPr>
      </w:pPr>
      <w:ins w:id="78" w:author="Thomas Lee" w:date="2020-12-15T20:20:00Z">
        <w:r>
          <w:t>Getting Ready</w:t>
        </w:r>
      </w:ins>
    </w:p>
    <w:p w14:paraId="10DE4B1D" w14:textId="2EBC94AC" w:rsidR="00EC065E" w:rsidRPr="009D0F10" w:rsidRDefault="00EC065E" w:rsidP="00EC065E">
      <w:pPr>
        <w:pStyle w:val="NormalPACKT"/>
        <w:rPr>
          <w:ins w:id="79" w:author="Thomas Lee" w:date="2020-12-15T20:20:00Z"/>
          <w:lang w:val="en-GB"/>
        </w:rPr>
      </w:pPr>
      <w:ins w:id="80" w:author="Thomas Lee" w:date="2020-12-15T20:20:00Z">
        <w:r>
          <w:rPr>
            <w:lang w:val="en-GB"/>
          </w:rPr>
          <w:t xml:space="preserve">This recipe uses </w:t>
        </w:r>
        <w:r w:rsidRPr="008A2B55">
          <w:rPr>
            <w:rStyle w:val="CodeInTextPACKT"/>
          </w:rPr>
          <w:t>SRV1</w:t>
        </w:r>
        <w:r>
          <w:rPr>
            <w:lang w:val="en-GB"/>
          </w:rPr>
          <w:t xml:space="preserve">, a Windows Server 2020 host. You have installed and configured PowerShell 7 and VS Code. </w:t>
        </w:r>
      </w:ins>
      <w:ins w:id="81" w:author="Thomas Lee" w:date="2020-12-16T17:16:00Z">
        <w:r w:rsidR="008376FA">
          <w:rPr>
            <w:lang w:val="en-GB"/>
          </w:rPr>
          <w:t>You run this, and all rem</w:t>
        </w:r>
      </w:ins>
      <w:ins w:id="82" w:author="Thomas Lee" w:date="2020-12-19T20:40:00Z">
        <w:r w:rsidR="00914EED">
          <w:rPr>
            <w:lang w:val="en-GB"/>
          </w:rPr>
          <w:t>a</w:t>
        </w:r>
      </w:ins>
      <w:ins w:id="83" w:author="Thomas Lee" w:date="2020-12-16T17:16:00Z">
        <w:r w:rsidR="008376FA">
          <w:rPr>
            <w:lang w:val="en-GB"/>
          </w:rPr>
          <w:t xml:space="preserve">ining </w:t>
        </w:r>
      </w:ins>
      <w:ins w:id="84" w:author="Thomas Lee" w:date="2020-12-16T17:51:00Z">
        <w:r w:rsidR="003A6A2F">
          <w:rPr>
            <w:lang w:val="en-GB"/>
          </w:rPr>
          <w:t>recipes</w:t>
        </w:r>
      </w:ins>
      <w:ins w:id="85" w:author="Thomas Lee" w:date="2020-12-16T17:16:00Z">
        <w:r w:rsidR="008376FA">
          <w:rPr>
            <w:lang w:val="en-GB"/>
          </w:rPr>
          <w:t xml:space="preserve"> in this book in either a PowerShell 7 console or VS Code.</w:t>
        </w:r>
      </w:ins>
    </w:p>
    <w:p w14:paraId="3AF44A56" w14:textId="77777777" w:rsidR="00EC065E" w:rsidRDefault="00EC065E" w:rsidP="00EC065E">
      <w:pPr>
        <w:pStyle w:val="Heading2"/>
        <w:tabs>
          <w:tab w:val="left" w:pos="0"/>
        </w:tabs>
        <w:rPr>
          <w:ins w:id="86" w:author="Thomas Lee" w:date="2020-12-15T20:20:00Z"/>
        </w:rPr>
      </w:pPr>
      <w:commentRangeStart w:id="87"/>
      <w:ins w:id="88" w:author="Thomas Lee" w:date="2020-12-15T20:20:00Z">
        <w:r>
          <w:t>How to do it...</w:t>
        </w:r>
        <w:commentRangeEnd w:id="87"/>
        <w:r>
          <w:rPr>
            <w:rStyle w:val="CommentReference"/>
            <w:rFonts w:ascii="Times New Roman" w:hAnsi="Times New Roman" w:cs="Times New Roman"/>
            <w:b w:val="0"/>
            <w:bCs w:val="0"/>
            <w:iCs w:val="0"/>
            <w:color w:val="auto"/>
            <w:lang w:val="en-US"/>
          </w:rPr>
          <w:commentReference w:id="87"/>
        </w:r>
      </w:ins>
    </w:p>
    <w:p w14:paraId="48D4A4ED" w14:textId="77777777" w:rsidR="00EC065E" w:rsidRDefault="00EC065E" w:rsidP="00EC065E">
      <w:pPr>
        <w:shd w:val="clear" w:color="auto" w:fill="FFFFFF"/>
        <w:spacing w:after="0" w:line="285" w:lineRule="atLeast"/>
        <w:rPr>
          <w:ins w:id="89" w:author="Thomas Lee" w:date="2020-12-15T20:20:00Z"/>
          <w:rFonts w:ascii="Consolas" w:hAnsi="Consolas"/>
          <w:color w:val="008000"/>
          <w:sz w:val="21"/>
          <w:szCs w:val="21"/>
          <w:lang w:val="en-GB" w:eastAsia="en-GB"/>
        </w:rPr>
      </w:pPr>
    </w:p>
    <w:p w14:paraId="20C7F037" w14:textId="70690151" w:rsidR="00EC065E" w:rsidRPr="00B14359" w:rsidRDefault="008B4B28" w:rsidP="003A6A2F">
      <w:pPr>
        <w:pStyle w:val="NumberedBulletPACKT"/>
        <w:rPr>
          <w:ins w:id="90" w:author="Thomas Lee" w:date="2020-12-15T20:20:00Z"/>
        </w:rPr>
      </w:pPr>
      <w:ins w:id="91" w:author="Thomas Lee" w:date="2020-12-15T20:23:00Z">
        <w:r>
          <w:t xml:space="preserve">Using </w:t>
        </w:r>
        <w:r w:rsidRPr="008B4B28">
          <w:t>PowerShell</w:t>
        </w:r>
        <w:r>
          <w:t xml:space="preserve"> 7 to check </w:t>
        </w:r>
      </w:ins>
      <w:ins w:id="92" w:author="Thomas Lee" w:date="2020-12-15T20:28:00Z">
        <w:r w:rsidR="000C0E27">
          <w:t>results traditionally</w:t>
        </w:r>
      </w:ins>
    </w:p>
    <w:p w14:paraId="315738D6" w14:textId="77777777" w:rsidR="00EC065E" w:rsidRPr="008B4B28" w:rsidRDefault="00EC065E">
      <w:pPr>
        <w:pStyle w:val="CodePACKT"/>
        <w:rPr>
          <w:ins w:id="93" w:author="Thomas Lee" w:date="2020-12-15T20:20:00Z"/>
        </w:rPr>
      </w:pPr>
    </w:p>
    <w:p w14:paraId="7A2C2ED3" w14:textId="77777777" w:rsidR="00EC065E" w:rsidRPr="008B4B28" w:rsidRDefault="00EC065E">
      <w:pPr>
        <w:pStyle w:val="CodePACKT"/>
        <w:rPr>
          <w:ins w:id="94" w:author="Thomas Lee" w:date="2020-12-15T20:20:00Z"/>
        </w:rPr>
      </w:pPr>
      <w:ins w:id="95" w:author="Thomas Lee" w:date="2020-12-15T20:20:00Z">
        <w:r w:rsidRPr="008B4B28">
          <w:t>Write-Output 'Something that succeeds'</w:t>
        </w:r>
      </w:ins>
    </w:p>
    <w:p w14:paraId="0C0D40A1" w14:textId="77777777" w:rsidR="00EC065E" w:rsidRPr="008B4B28" w:rsidRDefault="00EC065E">
      <w:pPr>
        <w:pStyle w:val="CodePACKT"/>
        <w:rPr>
          <w:ins w:id="96" w:author="Thomas Lee" w:date="2020-12-15T20:20:00Z"/>
        </w:rPr>
      </w:pPr>
      <w:ins w:id="97" w:author="Thomas Lee" w:date="2020-12-15T20:20:00Z">
        <w:r w:rsidRPr="008B4B28">
          <w:t>if ($?) {Write-Output 'It worked'}</w:t>
        </w:r>
      </w:ins>
    </w:p>
    <w:p w14:paraId="73750A38" w14:textId="77777777" w:rsidR="00EC065E" w:rsidRPr="00B14359" w:rsidRDefault="00EC065E">
      <w:pPr>
        <w:pStyle w:val="CodePACKT"/>
        <w:rPr>
          <w:ins w:id="98" w:author="Thomas Lee" w:date="2020-12-15T20:20:00Z"/>
        </w:rPr>
      </w:pPr>
    </w:p>
    <w:p w14:paraId="6C160D36" w14:textId="13B9E676" w:rsidR="00EC065E" w:rsidRPr="00B14359" w:rsidRDefault="00EC065E" w:rsidP="003A6A2F">
      <w:pPr>
        <w:pStyle w:val="NumberedBulletPACKT"/>
        <w:rPr>
          <w:ins w:id="99" w:author="Thomas Lee" w:date="2020-12-15T20:20:00Z"/>
          <w:color w:val="000000"/>
          <w:lang w:val="en-GB" w:eastAsia="en-GB"/>
        </w:rPr>
      </w:pPr>
      <w:ins w:id="100" w:author="Thomas Lee" w:date="2020-12-15T20:20:00Z">
        <w:r w:rsidRPr="00B14359">
          <w:rPr>
            <w:lang w:val="en-GB" w:eastAsia="en-GB"/>
          </w:rPr>
          <w:t>Check</w:t>
        </w:r>
      </w:ins>
      <w:ins w:id="101" w:author="Thomas Lee" w:date="2020-12-15T20:28:00Z">
        <w:r w:rsidR="000C0E27">
          <w:rPr>
            <w:lang w:val="en-GB" w:eastAsia="en-GB"/>
          </w:rPr>
          <w:t>ing</w:t>
        </w:r>
      </w:ins>
      <w:ins w:id="102" w:author="Thomas Lee" w:date="2020-12-15T20:20:00Z">
        <w:r w:rsidRPr="00B14359">
          <w:rPr>
            <w:lang w:val="en-GB" w:eastAsia="en-GB"/>
          </w:rPr>
          <w:t> results </w:t>
        </w:r>
        <w:r>
          <w:rPr>
            <w:lang w:val="en-GB" w:eastAsia="en-GB"/>
          </w:rPr>
          <w:t>w</w:t>
        </w:r>
        <w:r w:rsidRPr="00B14359">
          <w:rPr>
            <w:lang w:val="en-GB" w:eastAsia="en-GB"/>
          </w:rPr>
          <w:t>ith </w:t>
        </w:r>
        <w:r>
          <w:rPr>
            <w:lang w:val="en-GB" w:eastAsia="en-GB"/>
          </w:rPr>
          <w:t>the p</w:t>
        </w:r>
        <w:r w:rsidRPr="00B14359">
          <w:rPr>
            <w:lang w:val="en-GB" w:eastAsia="en-GB"/>
          </w:rPr>
          <w:t>ipeline operator &amp;&amp;</w:t>
        </w:r>
      </w:ins>
    </w:p>
    <w:p w14:paraId="2505CF06" w14:textId="77777777" w:rsidR="00EC065E" w:rsidRPr="00B14359" w:rsidRDefault="00EC065E">
      <w:pPr>
        <w:pStyle w:val="CodePACKT"/>
        <w:rPr>
          <w:ins w:id="103" w:author="Thomas Lee" w:date="2020-12-15T20:20:00Z"/>
          <w:rStyle w:val="CodeInTextPACKT"/>
          <w:color w:val="7030A0"/>
          <w:lang w:eastAsia="en-US"/>
        </w:rPr>
      </w:pPr>
    </w:p>
    <w:p w14:paraId="6AE3DD23" w14:textId="77777777" w:rsidR="00EC065E" w:rsidRDefault="00EC065E">
      <w:pPr>
        <w:pStyle w:val="CodePACKT"/>
        <w:rPr>
          <w:ins w:id="104" w:author="Thomas Lee" w:date="2020-12-15T20:20:00Z"/>
          <w:rStyle w:val="CodeInTextPACKT"/>
          <w:color w:val="7030A0"/>
        </w:rPr>
      </w:pPr>
      <w:ins w:id="105" w:author="Thomas Lee" w:date="2020-12-15T20:20:00Z">
        <w:r w:rsidRPr="00B14359">
          <w:rPr>
            <w:rStyle w:val="CodeInTextPACKT"/>
            <w:color w:val="7030A0"/>
          </w:rPr>
          <w:t>Write-Output 'Something that succeeds' &amp;&amp; Write-Output 'It worked'</w:t>
        </w:r>
      </w:ins>
    </w:p>
    <w:p w14:paraId="42A77E40" w14:textId="77777777" w:rsidR="00EC065E" w:rsidRPr="00B14359" w:rsidRDefault="00EC065E">
      <w:pPr>
        <w:pStyle w:val="CodePACKT"/>
        <w:rPr>
          <w:ins w:id="106" w:author="Thomas Lee" w:date="2020-12-15T20:20:00Z"/>
          <w:rStyle w:val="CodeInTextPACKT"/>
          <w:color w:val="7030A0"/>
        </w:rPr>
      </w:pPr>
    </w:p>
    <w:p w14:paraId="2EA344E1" w14:textId="60A88B5D" w:rsidR="00EC065E" w:rsidRPr="00B14359" w:rsidRDefault="00EC065E" w:rsidP="003A6A2F">
      <w:pPr>
        <w:pStyle w:val="NumberedBulletPACKT"/>
        <w:rPr>
          <w:ins w:id="107" w:author="Thomas Lee" w:date="2020-12-15T20:20:00Z"/>
          <w:color w:val="000000"/>
          <w:lang w:val="en-GB" w:eastAsia="en-GB"/>
        </w:rPr>
      </w:pPr>
      <w:ins w:id="108" w:author="Thomas Lee" w:date="2020-12-15T20:20:00Z">
        <w:r w:rsidRPr="00B14359">
          <w:rPr>
            <w:lang w:val="en-GB" w:eastAsia="en-GB"/>
          </w:rPr>
          <w:t>Us</w:t>
        </w:r>
      </w:ins>
      <w:ins w:id="109" w:author="Thomas Lee" w:date="2020-12-15T20:28:00Z">
        <w:r w:rsidR="000C0E27">
          <w:rPr>
            <w:lang w:val="en-GB" w:eastAsia="en-GB"/>
          </w:rPr>
          <w:t>ing</w:t>
        </w:r>
      </w:ins>
      <w:ins w:id="110" w:author="Thomas Lee" w:date="2020-12-15T20:20:00Z">
        <w:r w:rsidRPr="00B14359">
          <w:rPr>
            <w:lang w:val="en-GB" w:eastAsia="en-GB"/>
          </w:rPr>
          <w:t> </w:t>
        </w:r>
        <w:r>
          <w:rPr>
            <w:lang w:val="en-GB" w:eastAsia="en-GB"/>
          </w:rPr>
          <w:t xml:space="preserve">the </w:t>
        </w:r>
        <w:r w:rsidRPr="00B14359">
          <w:rPr>
            <w:lang w:val="en-GB" w:eastAsia="en-GB"/>
          </w:rPr>
          <w:t>Pipeline chai</w:t>
        </w:r>
        <w:r>
          <w:rPr>
            <w:lang w:val="en-GB" w:eastAsia="en-GB"/>
          </w:rPr>
          <w:t>n</w:t>
        </w:r>
        <w:r w:rsidRPr="00B14359">
          <w:rPr>
            <w:lang w:val="en-GB" w:eastAsia="en-GB"/>
          </w:rPr>
          <w:t> operator  ||</w:t>
        </w:r>
      </w:ins>
    </w:p>
    <w:p w14:paraId="4896273B" w14:textId="77777777" w:rsidR="00EC065E" w:rsidRPr="00B14359" w:rsidRDefault="00EC065E">
      <w:pPr>
        <w:pStyle w:val="CodePACKT"/>
        <w:rPr>
          <w:ins w:id="111" w:author="Thomas Lee" w:date="2020-12-15T20:20:00Z"/>
        </w:rPr>
      </w:pPr>
    </w:p>
    <w:p w14:paraId="436BE4D1" w14:textId="77777777" w:rsidR="00EC065E" w:rsidRPr="00B14359" w:rsidRDefault="00EC065E">
      <w:pPr>
        <w:pStyle w:val="CodePACKT"/>
        <w:rPr>
          <w:ins w:id="112" w:author="Thomas Lee" w:date="2020-12-15T20:20:00Z"/>
        </w:rPr>
      </w:pPr>
      <w:ins w:id="113" w:author="Thomas Lee" w:date="2020-12-15T20:20:00Z">
        <w:r w:rsidRPr="00B14359">
          <w:t>Write-Output 'Something that succeeds' || </w:t>
        </w:r>
      </w:ins>
    </w:p>
    <w:p w14:paraId="1D35EC5C" w14:textId="77777777" w:rsidR="00EC065E" w:rsidRPr="00B14359" w:rsidRDefault="00EC065E">
      <w:pPr>
        <w:pStyle w:val="CodePACKT"/>
        <w:rPr>
          <w:ins w:id="114" w:author="Thomas Lee" w:date="2020-12-15T20:20:00Z"/>
        </w:rPr>
      </w:pPr>
      <w:ins w:id="115" w:author="Thomas Lee" w:date="2020-12-15T20:20:00Z">
        <w:r w:rsidRPr="00B14359">
          <w:t xml:space="preserve">  Write-Output 'You do not see this message'</w:t>
        </w:r>
      </w:ins>
    </w:p>
    <w:p w14:paraId="38B9555F" w14:textId="77777777" w:rsidR="00EC065E" w:rsidRPr="00B14359" w:rsidRDefault="00EC065E">
      <w:pPr>
        <w:pStyle w:val="CodePACKT"/>
        <w:rPr>
          <w:ins w:id="116" w:author="Thomas Lee" w:date="2020-12-15T20:20:00Z"/>
        </w:rPr>
      </w:pPr>
    </w:p>
    <w:p w14:paraId="390CF015" w14:textId="287DBF2C" w:rsidR="00EC065E" w:rsidRPr="00B14359" w:rsidRDefault="00EC065E" w:rsidP="003A6A2F">
      <w:pPr>
        <w:pStyle w:val="NumberedBulletPACKT"/>
        <w:rPr>
          <w:ins w:id="117" w:author="Thomas Lee" w:date="2020-12-15T20:20:00Z"/>
          <w:color w:val="000000"/>
          <w:lang w:val="en-GB" w:eastAsia="en-GB"/>
        </w:rPr>
      </w:pPr>
      <w:ins w:id="118" w:author="Thomas Lee" w:date="2020-12-15T20:20:00Z">
        <w:r w:rsidRPr="00B14359">
          <w:rPr>
            <w:lang w:val="en-GB" w:eastAsia="en-GB"/>
          </w:rPr>
          <w:t>Defin</w:t>
        </w:r>
      </w:ins>
      <w:ins w:id="119" w:author="Thomas Lee" w:date="2020-12-15T20:28:00Z">
        <w:r w:rsidR="000C0E27">
          <w:rPr>
            <w:lang w:val="en-GB" w:eastAsia="en-GB"/>
          </w:rPr>
          <w:t>ing</w:t>
        </w:r>
      </w:ins>
      <w:ins w:id="120" w:author="Thomas Lee" w:date="2020-12-15T20:20:00Z">
        <w:r w:rsidRPr="00B14359">
          <w:rPr>
            <w:lang w:val="en-GB" w:eastAsia="en-GB"/>
          </w:rPr>
          <w:t> a </w:t>
        </w:r>
        <w:r>
          <w:rPr>
            <w:lang w:val="en-GB" w:eastAsia="en-GB"/>
          </w:rPr>
          <w:t xml:space="preserve">simple </w:t>
        </w:r>
        <w:r w:rsidRPr="00B14359">
          <w:rPr>
            <w:lang w:val="en-GB" w:eastAsia="en-GB"/>
          </w:rPr>
          <w:t>function</w:t>
        </w:r>
      </w:ins>
    </w:p>
    <w:p w14:paraId="406335E9" w14:textId="77777777" w:rsidR="00EC065E" w:rsidRPr="00B14359" w:rsidRDefault="00EC065E">
      <w:pPr>
        <w:pStyle w:val="CodePACKT"/>
        <w:rPr>
          <w:ins w:id="121" w:author="Thomas Lee" w:date="2020-12-15T20:20:00Z"/>
        </w:rPr>
      </w:pPr>
    </w:p>
    <w:p w14:paraId="39181525" w14:textId="77777777" w:rsidR="00EC065E" w:rsidRPr="00B14359" w:rsidRDefault="00EC065E">
      <w:pPr>
        <w:pStyle w:val="CodePACKT"/>
        <w:rPr>
          <w:ins w:id="122" w:author="Thomas Lee" w:date="2020-12-15T20:20:00Z"/>
        </w:rPr>
      </w:pPr>
      <w:ins w:id="123" w:author="Thomas Lee" w:date="2020-12-15T20:20:00Z">
        <w:r w:rsidRPr="00B14359">
          <w:t>function Install-</w:t>
        </w:r>
        <w:proofErr w:type="spellStart"/>
        <w:r w:rsidRPr="00B14359">
          <w:t>CacadiaPLFont</w:t>
        </w:r>
        <w:proofErr w:type="spellEnd"/>
        <w:r w:rsidRPr="00B14359">
          <w:t>{</w:t>
        </w:r>
      </w:ins>
    </w:p>
    <w:p w14:paraId="6BEFFCB0" w14:textId="77777777" w:rsidR="00EC065E" w:rsidRPr="00B14359" w:rsidRDefault="00EC065E">
      <w:pPr>
        <w:pStyle w:val="CodePACKT"/>
        <w:rPr>
          <w:ins w:id="124" w:author="Thomas Lee" w:date="2020-12-15T20:20:00Z"/>
        </w:rPr>
      </w:pPr>
      <w:ins w:id="125" w:author="Thomas Lee" w:date="2020-12-15T20:20:00Z">
        <w:r w:rsidRPr="00B14359">
          <w:t>  Write-Host 'Installing Cascadia PL font...'</w:t>
        </w:r>
      </w:ins>
    </w:p>
    <w:p w14:paraId="70BDDA61" w14:textId="77777777" w:rsidR="00EC065E" w:rsidRPr="00B14359" w:rsidRDefault="00EC065E">
      <w:pPr>
        <w:pStyle w:val="CodePACKT"/>
        <w:rPr>
          <w:ins w:id="126" w:author="Thomas Lee" w:date="2020-12-15T20:20:00Z"/>
        </w:rPr>
      </w:pPr>
      <w:ins w:id="127" w:author="Thomas Lee" w:date="2020-12-15T20:20:00Z">
        <w:r w:rsidRPr="00B14359">
          <w:t>}</w:t>
        </w:r>
      </w:ins>
    </w:p>
    <w:p w14:paraId="3E6FB18D" w14:textId="77777777" w:rsidR="00EC065E" w:rsidRPr="00B14359" w:rsidRDefault="00EC065E">
      <w:pPr>
        <w:pStyle w:val="CodePACKT"/>
        <w:rPr>
          <w:ins w:id="128" w:author="Thomas Lee" w:date="2020-12-15T20:20:00Z"/>
        </w:rPr>
      </w:pPr>
    </w:p>
    <w:p w14:paraId="5DFB40DE" w14:textId="4F9472B0" w:rsidR="00EC065E" w:rsidRPr="00B14359" w:rsidRDefault="000C0E27" w:rsidP="003A6A2F">
      <w:pPr>
        <w:pStyle w:val="NumberedBulletPACKT"/>
        <w:rPr>
          <w:ins w:id="129" w:author="Thomas Lee" w:date="2020-12-15T20:20:00Z"/>
          <w:color w:val="000000"/>
          <w:lang w:val="en-GB" w:eastAsia="en-GB"/>
        </w:rPr>
      </w:pPr>
      <w:ins w:id="130" w:author="Thomas Lee" w:date="2020-12-15T20:28:00Z">
        <w:r>
          <w:rPr>
            <w:lang w:val="en-GB" w:eastAsia="en-GB"/>
          </w:rPr>
          <w:t>Using</w:t>
        </w:r>
      </w:ins>
      <w:ins w:id="131" w:author="Thomas Lee" w:date="2020-12-15T20:20:00Z">
        <w:r w:rsidR="00EC065E">
          <w:rPr>
            <w:lang w:val="en-GB" w:eastAsia="en-GB"/>
          </w:rPr>
          <w:t xml:space="preserve"> the</w:t>
        </w:r>
        <w:r w:rsidR="00EC065E" w:rsidRPr="00B14359">
          <w:rPr>
            <w:lang w:val="en-GB" w:eastAsia="en-GB"/>
          </w:rPr>
          <w:t> || operator</w:t>
        </w:r>
      </w:ins>
    </w:p>
    <w:p w14:paraId="0AF46BE7" w14:textId="77777777" w:rsidR="00EC065E" w:rsidRPr="00B14359" w:rsidRDefault="00EC065E">
      <w:pPr>
        <w:pStyle w:val="CodePACKT"/>
        <w:rPr>
          <w:ins w:id="132" w:author="Thomas Lee" w:date="2020-12-15T20:20:00Z"/>
        </w:rPr>
      </w:pPr>
    </w:p>
    <w:p w14:paraId="5DDC3BEE" w14:textId="77777777" w:rsidR="00EC065E" w:rsidRPr="00B14359" w:rsidRDefault="00EC065E">
      <w:pPr>
        <w:pStyle w:val="CodePACKT"/>
        <w:rPr>
          <w:ins w:id="133" w:author="Thomas Lee" w:date="2020-12-15T20:20:00Z"/>
        </w:rPr>
      </w:pPr>
      <w:ins w:id="134" w:author="Thomas Lee" w:date="2020-12-15T20:20:00Z">
        <w:r w:rsidRPr="00B14359">
          <w:t>$</w:t>
        </w:r>
        <w:proofErr w:type="spellStart"/>
        <w:r w:rsidRPr="00B14359">
          <w:t>OldErrorAction</w:t>
        </w:r>
        <w:proofErr w:type="spellEnd"/>
        <w:r w:rsidRPr="00B14359">
          <w:t>        = $</w:t>
        </w:r>
        <w:proofErr w:type="spellStart"/>
        <w:r w:rsidRPr="00B14359">
          <w:t>ErrorActionPreference</w:t>
        </w:r>
        <w:proofErr w:type="spellEnd"/>
      </w:ins>
    </w:p>
    <w:p w14:paraId="64F41072" w14:textId="77777777" w:rsidR="00EC065E" w:rsidRPr="00B14359" w:rsidRDefault="00EC065E">
      <w:pPr>
        <w:pStyle w:val="CodePACKT"/>
        <w:rPr>
          <w:ins w:id="135" w:author="Thomas Lee" w:date="2020-12-15T20:20:00Z"/>
        </w:rPr>
      </w:pPr>
      <w:ins w:id="136" w:author="Thomas Lee" w:date="2020-12-15T20:20:00Z">
        <w:r w:rsidRPr="00B14359">
          <w:t>$</w:t>
        </w:r>
        <w:proofErr w:type="spellStart"/>
        <w:r w:rsidRPr="00B14359">
          <w:t>ErrorActionPreference</w:t>
        </w:r>
        <w:proofErr w:type="spellEnd"/>
        <w:r w:rsidRPr="00B14359">
          <w:t> = '</w:t>
        </w:r>
        <w:proofErr w:type="spellStart"/>
        <w:r w:rsidRPr="00B14359">
          <w:t>SilentlyContinue</w:t>
        </w:r>
        <w:proofErr w:type="spellEnd"/>
        <w:r w:rsidRPr="00B14359">
          <w:t>'</w:t>
        </w:r>
      </w:ins>
    </w:p>
    <w:p w14:paraId="0227D057" w14:textId="76D04D5A" w:rsidR="00EC065E" w:rsidRPr="00B14359" w:rsidRDefault="00EC065E">
      <w:pPr>
        <w:pStyle w:val="CodePACKT"/>
        <w:rPr>
          <w:ins w:id="137" w:author="Thomas Lee" w:date="2020-12-15T20:20:00Z"/>
        </w:rPr>
      </w:pPr>
      <w:ins w:id="138" w:author="Thomas Lee" w:date="2020-12-15T20:20:00Z">
        <w:r w:rsidRPr="00B14359">
          <w:t>Get-ChildItem -Path C:\FOO\CASCADIAPL.TTF || </w:t>
        </w:r>
      </w:ins>
    </w:p>
    <w:p w14:paraId="4C7054CC" w14:textId="77777777" w:rsidR="00EC065E" w:rsidRPr="00B14359" w:rsidRDefault="00EC065E">
      <w:pPr>
        <w:pStyle w:val="CodePACKT"/>
        <w:rPr>
          <w:ins w:id="139" w:author="Thomas Lee" w:date="2020-12-15T20:20:00Z"/>
        </w:rPr>
      </w:pPr>
      <w:ins w:id="140" w:author="Thomas Lee" w:date="2020-12-15T20:20:00Z">
        <w:r w:rsidRPr="00B14359">
          <w:t>   Install-</w:t>
        </w:r>
        <w:proofErr w:type="spellStart"/>
        <w:r w:rsidRPr="00B14359">
          <w:t>CacadiaPLFont</w:t>
        </w:r>
        <w:proofErr w:type="spellEnd"/>
      </w:ins>
    </w:p>
    <w:p w14:paraId="0C7202FC" w14:textId="77777777" w:rsidR="00EC065E" w:rsidRPr="00B14359" w:rsidRDefault="00EC065E">
      <w:pPr>
        <w:pStyle w:val="CodePACKT"/>
        <w:rPr>
          <w:ins w:id="141" w:author="Thomas Lee" w:date="2020-12-15T20:20:00Z"/>
        </w:rPr>
      </w:pPr>
      <w:ins w:id="142" w:author="Thomas Lee" w:date="2020-12-15T20:20:00Z">
        <w:r w:rsidRPr="00B14359">
          <w:t>$</w:t>
        </w:r>
        <w:proofErr w:type="spellStart"/>
        <w:r w:rsidRPr="00B14359">
          <w:t>ErrorActionPreference</w:t>
        </w:r>
        <w:proofErr w:type="spellEnd"/>
        <w:r w:rsidRPr="00B14359">
          <w:t> = $</w:t>
        </w:r>
        <w:proofErr w:type="spellStart"/>
        <w:r w:rsidRPr="00B14359">
          <w:t>OldErrorAction</w:t>
        </w:r>
        <w:proofErr w:type="spellEnd"/>
      </w:ins>
    </w:p>
    <w:p w14:paraId="0CE9451B" w14:textId="77777777" w:rsidR="00EC065E" w:rsidRPr="00B14359" w:rsidRDefault="00EC065E">
      <w:pPr>
        <w:pStyle w:val="CodePACKT"/>
        <w:rPr>
          <w:ins w:id="143" w:author="Thomas Lee" w:date="2020-12-15T20:20:00Z"/>
        </w:rPr>
      </w:pPr>
    </w:p>
    <w:p w14:paraId="6C0CE231" w14:textId="395C4BBE" w:rsidR="00EC065E" w:rsidRPr="00B14359" w:rsidRDefault="00EC065E" w:rsidP="003A6A2F">
      <w:pPr>
        <w:pStyle w:val="NumberedBulletPACKT"/>
        <w:rPr>
          <w:ins w:id="144" w:author="Thomas Lee" w:date="2020-12-15T20:20:00Z"/>
          <w:color w:val="000000"/>
          <w:lang w:val="en-GB" w:eastAsia="en-GB"/>
        </w:rPr>
      </w:pPr>
      <w:ins w:id="145" w:author="Thomas Lee" w:date="2020-12-15T20:20:00Z">
        <w:r w:rsidRPr="00B14359">
          <w:rPr>
            <w:lang w:val="en-GB" w:eastAsia="en-GB"/>
          </w:rPr>
          <w:t>Creat</w:t>
        </w:r>
      </w:ins>
      <w:ins w:id="146" w:author="Thomas Lee" w:date="2020-12-15T20:28:00Z">
        <w:r w:rsidR="000C0E27">
          <w:rPr>
            <w:lang w:val="en-GB" w:eastAsia="en-GB"/>
          </w:rPr>
          <w:t>ing</w:t>
        </w:r>
      </w:ins>
      <w:ins w:id="147" w:author="Thomas Lee" w:date="2020-12-15T20:20:00Z">
        <w:r w:rsidRPr="00B14359">
          <w:rPr>
            <w:lang w:val="en-GB" w:eastAsia="en-GB"/>
          </w:rPr>
          <w:t> a function</w:t>
        </w:r>
        <w:r>
          <w:rPr>
            <w:lang w:val="en-GB" w:eastAsia="en-GB"/>
          </w:rPr>
          <w:t xml:space="preserve"> to test null handling</w:t>
        </w:r>
      </w:ins>
    </w:p>
    <w:p w14:paraId="454E5348" w14:textId="77777777" w:rsidR="00EC065E" w:rsidRDefault="00EC065E">
      <w:pPr>
        <w:pStyle w:val="CodePACKT"/>
        <w:rPr>
          <w:ins w:id="148" w:author="Thomas Lee" w:date="2020-12-15T20:20:00Z"/>
          <w:lang w:val="en-GB"/>
        </w:rPr>
      </w:pPr>
    </w:p>
    <w:p w14:paraId="68DDD722" w14:textId="77777777" w:rsidR="00EC065E" w:rsidRPr="003A6A2F" w:rsidRDefault="00EC065E">
      <w:pPr>
        <w:pStyle w:val="CodePACKT"/>
        <w:rPr>
          <w:ins w:id="149" w:author="Thomas Lee" w:date="2020-12-15T20:20:00Z"/>
        </w:rPr>
      </w:pPr>
      <w:ins w:id="150" w:author="Thomas Lee" w:date="2020-12-15T20:20:00Z">
        <w:r w:rsidRPr="008A2AD6">
          <w:t>Function</w:t>
        </w:r>
        <w:r w:rsidRPr="003A6A2F">
          <w:t> Test-NCO {</w:t>
        </w:r>
      </w:ins>
    </w:p>
    <w:p w14:paraId="2193155C" w14:textId="77777777" w:rsidR="00EC065E" w:rsidRPr="003A6A2F" w:rsidRDefault="00EC065E">
      <w:pPr>
        <w:pStyle w:val="CodePACKT"/>
        <w:rPr>
          <w:ins w:id="151" w:author="Thomas Lee" w:date="2020-12-15T20:20:00Z"/>
        </w:rPr>
      </w:pPr>
      <w:ins w:id="152" w:author="Thomas Lee" w:date="2020-12-15T20:20:00Z">
        <w:r w:rsidRPr="003A6A2F">
          <w:t>  if ($</w:t>
        </w:r>
        <w:proofErr w:type="spellStart"/>
        <w:r w:rsidRPr="003A6A2F">
          <w:t>args</w:t>
        </w:r>
        <w:proofErr w:type="spellEnd"/>
        <w:r w:rsidRPr="003A6A2F">
          <w:t> -eq '42') {</w:t>
        </w:r>
      </w:ins>
    </w:p>
    <w:p w14:paraId="22A73461" w14:textId="77777777" w:rsidR="00EC065E" w:rsidRPr="003A6A2F" w:rsidRDefault="00EC065E">
      <w:pPr>
        <w:pStyle w:val="CodePACKT"/>
        <w:rPr>
          <w:ins w:id="153" w:author="Thomas Lee" w:date="2020-12-15T20:20:00Z"/>
        </w:rPr>
      </w:pPr>
      <w:ins w:id="154" w:author="Thomas Lee" w:date="2020-12-15T20:20:00Z">
        <w:r w:rsidRPr="003A6A2F">
          <w:t>    Return 'Test-NCO returned a result'</w:t>
        </w:r>
      </w:ins>
    </w:p>
    <w:p w14:paraId="03912B6F" w14:textId="77777777" w:rsidR="00EC065E" w:rsidRPr="003A6A2F" w:rsidRDefault="00EC065E">
      <w:pPr>
        <w:pStyle w:val="CodePACKT"/>
        <w:rPr>
          <w:ins w:id="155" w:author="Thomas Lee" w:date="2020-12-15T20:20:00Z"/>
        </w:rPr>
      </w:pPr>
      <w:ins w:id="156" w:author="Thomas Lee" w:date="2020-12-15T20:20:00Z">
        <w:r w:rsidRPr="003A6A2F">
          <w:t>  }</w:t>
        </w:r>
      </w:ins>
    </w:p>
    <w:p w14:paraId="733BEBA8" w14:textId="77777777" w:rsidR="00EC065E" w:rsidRPr="003A6A2F" w:rsidRDefault="00EC065E">
      <w:pPr>
        <w:pStyle w:val="CodePACKT"/>
        <w:rPr>
          <w:ins w:id="157" w:author="Thomas Lee" w:date="2020-12-15T20:20:00Z"/>
        </w:rPr>
      </w:pPr>
      <w:ins w:id="158" w:author="Thomas Lee" w:date="2020-12-15T20:20:00Z">
        <w:r w:rsidRPr="003A6A2F">
          <w:t>}</w:t>
        </w:r>
      </w:ins>
    </w:p>
    <w:p w14:paraId="5CCC7DEC" w14:textId="77777777" w:rsidR="00EC065E" w:rsidRPr="00B14359" w:rsidRDefault="00EC065E">
      <w:pPr>
        <w:pStyle w:val="CodePACKT"/>
        <w:rPr>
          <w:ins w:id="159" w:author="Thomas Lee" w:date="2020-12-15T20:20:00Z"/>
          <w:lang w:val="en-GB"/>
        </w:rPr>
      </w:pPr>
    </w:p>
    <w:p w14:paraId="2C07A42C" w14:textId="250BEE7F" w:rsidR="00EC065E" w:rsidRPr="00B14359" w:rsidRDefault="00EC065E" w:rsidP="003A6A2F">
      <w:pPr>
        <w:pStyle w:val="NumberedBulletPACKT"/>
        <w:rPr>
          <w:ins w:id="160" w:author="Thomas Lee" w:date="2020-12-15T20:20:00Z"/>
          <w:color w:val="000000"/>
          <w:lang w:val="en-GB" w:eastAsia="en-GB"/>
        </w:rPr>
      </w:pPr>
      <w:ins w:id="161" w:author="Thomas Lee" w:date="2020-12-15T20:20:00Z">
        <w:r>
          <w:rPr>
            <w:lang w:val="en-GB" w:eastAsia="en-GB"/>
          </w:rPr>
          <w:t>Test</w:t>
        </w:r>
      </w:ins>
      <w:ins w:id="162" w:author="Thomas Lee" w:date="2020-12-15T20:29:00Z">
        <w:r w:rsidR="000C0E27">
          <w:rPr>
            <w:lang w:val="en-GB" w:eastAsia="en-GB"/>
          </w:rPr>
          <w:t>ing</w:t>
        </w:r>
      </w:ins>
      <w:ins w:id="163" w:author="Thomas Lee" w:date="2020-12-15T20:20:00Z">
        <w:r>
          <w:rPr>
            <w:lang w:val="en-GB" w:eastAsia="en-GB"/>
          </w:rPr>
          <w:t xml:space="preserve"> null results</w:t>
        </w:r>
        <w:r w:rsidRPr="00B14359">
          <w:rPr>
            <w:lang w:val="en-GB" w:eastAsia="en-GB"/>
          </w:rPr>
          <w:t xml:space="preserve"> traditionally</w:t>
        </w:r>
      </w:ins>
    </w:p>
    <w:p w14:paraId="7C6E33B1" w14:textId="77777777" w:rsidR="008B4B28" w:rsidRDefault="008B4B28">
      <w:pPr>
        <w:pStyle w:val="CodePACKT"/>
        <w:rPr>
          <w:ins w:id="164" w:author="Thomas Lee" w:date="2020-12-15T20:26:00Z"/>
        </w:rPr>
      </w:pPr>
    </w:p>
    <w:p w14:paraId="3C31F2DE" w14:textId="7227D047" w:rsidR="00EC065E" w:rsidRPr="00B14359" w:rsidRDefault="00EC065E">
      <w:pPr>
        <w:pStyle w:val="CodePACKT"/>
        <w:rPr>
          <w:ins w:id="165" w:author="Thomas Lee" w:date="2020-12-15T20:20:00Z"/>
        </w:rPr>
      </w:pPr>
      <w:ins w:id="166" w:author="Thomas Lee" w:date="2020-12-15T20:20:00Z">
        <w:r w:rsidRPr="00B14359">
          <w:t>$Result1 = Test-NCO    # no parameter</w:t>
        </w:r>
      </w:ins>
    </w:p>
    <w:p w14:paraId="633F020B" w14:textId="77777777" w:rsidR="00EC065E" w:rsidRPr="00B14359" w:rsidRDefault="00EC065E">
      <w:pPr>
        <w:pStyle w:val="CodePACKT"/>
        <w:rPr>
          <w:ins w:id="167" w:author="Thomas Lee" w:date="2020-12-15T20:20:00Z"/>
        </w:rPr>
      </w:pPr>
      <w:ins w:id="168" w:author="Thomas Lee" w:date="2020-12-15T20:20:00Z">
        <w:r w:rsidRPr="00B14359">
          <w:t>if ($null -eq $Result1) {</w:t>
        </w:r>
      </w:ins>
    </w:p>
    <w:p w14:paraId="033E4035" w14:textId="77777777" w:rsidR="00EC065E" w:rsidRPr="00B14359" w:rsidRDefault="00EC065E">
      <w:pPr>
        <w:pStyle w:val="CodePACKT"/>
        <w:rPr>
          <w:ins w:id="169" w:author="Thomas Lee" w:date="2020-12-15T20:20:00Z"/>
        </w:rPr>
      </w:pPr>
      <w:ins w:id="170" w:author="Thomas Lee" w:date="2020-12-15T20:20:00Z">
        <w:r w:rsidRPr="00B14359">
          <w:t>    'Function returned no value'</w:t>
        </w:r>
      </w:ins>
    </w:p>
    <w:p w14:paraId="0631ED6D" w14:textId="77777777" w:rsidR="00EC065E" w:rsidRPr="00B14359" w:rsidRDefault="00EC065E">
      <w:pPr>
        <w:pStyle w:val="CodePACKT"/>
        <w:rPr>
          <w:ins w:id="171" w:author="Thomas Lee" w:date="2020-12-15T20:20:00Z"/>
        </w:rPr>
      </w:pPr>
      <w:ins w:id="172" w:author="Thomas Lee" w:date="2020-12-15T20:20:00Z">
        <w:r w:rsidRPr="00B14359">
          <w:t>} else {</w:t>
        </w:r>
      </w:ins>
    </w:p>
    <w:p w14:paraId="446E1C9B" w14:textId="77777777" w:rsidR="00EC065E" w:rsidRPr="00B14359" w:rsidRDefault="00EC065E">
      <w:pPr>
        <w:pStyle w:val="CodePACKT"/>
        <w:rPr>
          <w:ins w:id="173" w:author="Thomas Lee" w:date="2020-12-15T20:20:00Z"/>
        </w:rPr>
      </w:pPr>
      <w:ins w:id="174" w:author="Thomas Lee" w:date="2020-12-15T20:20:00Z">
        <w:r w:rsidRPr="00B14359">
          <w:t>    $Result1</w:t>
        </w:r>
      </w:ins>
    </w:p>
    <w:p w14:paraId="4F4C4502" w14:textId="77777777" w:rsidR="00EC065E" w:rsidRPr="00B14359" w:rsidRDefault="00EC065E">
      <w:pPr>
        <w:pStyle w:val="CodePACKT"/>
        <w:rPr>
          <w:ins w:id="175" w:author="Thomas Lee" w:date="2020-12-15T20:20:00Z"/>
        </w:rPr>
      </w:pPr>
      <w:ins w:id="176" w:author="Thomas Lee" w:date="2020-12-15T20:20:00Z">
        <w:r w:rsidRPr="00B14359">
          <w:t>}</w:t>
        </w:r>
      </w:ins>
    </w:p>
    <w:p w14:paraId="3C003F0F" w14:textId="77777777" w:rsidR="00EC065E" w:rsidRPr="00B14359" w:rsidRDefault="00EC065E">
      <w:pPr>
        <w:pStyle w:val="CodePACKT"/>
        <w:rPr>
          <w:ins w:id="177" w:author="Thomas Lee" w:date="2020-12-15T20:20:00Z"/>
        </w:rPr>
      </w:pPr>
      <w:ins w:id="178" w:author="Thomas Lee" w:date="2020-12-15T20:20:00Z">
        <w:r w:rsidRPr="00B14359">
          <w:t>$Result2 = Test-NCO 42  # using a parameter</w:t>
        </w:r>
      </w:ins>
    </w:p>
    <w:p w14:paraId="707FFA6A" w14:textId="77777777" w:rsidR="00EC065E" w:rsidRPr="00B14359" w:rsidRDefault="00EC065E">
      <w:pPr>
        <w:pStyle w:val="CodePACKT"/>
        <w:rPr>
          <w:ins w:id="179" w:author="Thomas Lee" w:date="2020-12-15T20:20:00Z"/>
        </w:rPr>
      </w:pPr>
      <w:ins w:id="180" w:author="Thomas Lee" w:date="2020-12-15T20:20:00Z">
        <w:r w:rsidRPr="00B14359">
          <w:t>if ($null -eq $Result2) { </w:t>
        </w:r>
      </w:ins>
    </w:p>
    <w:p w14:paraId="78B697C9" w14:textId="77777777" w:rsidR="00EC065E" w:rsidRPr="00B14359" w:rsidRDefault="00EC065E">
      <w:pPr>
        <w:pStyle w:val="CodePACKT"/>
        <w:rPr>
          <w:ins w:id="181" w:author="Thomas Lee" w:date="2020-12-15T20:20:00Z"/>
        </w:rPr>
      </w:pPr>
      <w:ins w:id="182" w:author="Thomas Lee" w:date="2020-12-15T20:20:00Z">
        <w:r w:rsidRPr="00B14359">
          <w:t>    'Function returned no value'</w:t>
        </w:r>
      </w:ins>
    </w:p>
    <w:p w14:paraId="0FE9EDC9" w14:textId="77777777" w:rsidR="00EC065E" w:rsidRPr="00B14359" w:rsidRDefault="00EC065E">
      <w:pPr>
        <w:pStyle w:val="CodePACKT"/>
        <w:rPr>
          <w:ins w:id="183" w:author="Thomas Lee" w:date="2020-12-15T20:20:00Z"/>
        </w:rPr>
      </w:pPr>
      <w:ins w:id="184" w:author="Thomas Lee" w:date="2020-12-15T20:20:00Z">
        <w:r w:rsidRPr="00B14359">
          <w:t>} else {</w:t>
        </w:r>
      </w:ins>
    </w:p>
    <w:p w14:paraId="1C5403ED" w14:textId="77777777" w:rsidR="00EC065E" w:rsidRPr="00B14359" w:rsidRDefault="00EC065E">
      <w:pPr>
        <w:pStyle w:val="CodePACKT"/>
        <w:rPr>
          <w:ins w:id="185" w:author="Thomas Lee" w:date="2020-12-15T20:20:00Z"/>
        </w:rPr>
      </w:pPr>
      <w:ins w:id="186" w:author="Thomas Lee" w:date="2020-12-15T20:20:00Z">
        <w:r w:rsidRPr="00B14359">
          <w:t>    $Result2</w:t>
        </w:r>
      </w:ins>
    </w:p>
    <w:p w14:paraId="5E274EA6" w14:textId="77777777" w:rsidR="00EC065E" w:rsidRPr="00B14359" w:rsidRDefault="00EC065E">
      <w:pPr>
        <w:pStyle w:val="CodePACKT"/>
        <w:rPr>
          <w:ins w:id="187" w:author="Thomas Lee" w:date="2020-12-15T20:20:00Z"/>
        </w:rPr>
      </w:pPr>
      <w:ins w:id="188" w:author="Thomas Lee" w:date="2020-12-15T20:20:00Z">
        <w:r w:rsidRPr="00B14359">
          <w:t>}</w:t>
        </w:r>
      </w:ins>
    </w:p>
    <w:p w14:paraId="25010EF2" w14:textId="77777777" w:rsidR="00EC065E" w:rsidRPr="00B14359" w:rsidRDefault="00EC065E" w:rsidP="00EC065E">
      <w:pPr>
        <w:shd w:val="clear" w:color="auto" w:fill="FFFFFF"/>
        <w:spacing w:after="0" w:line="285" w:lineRule="atLeast"/>
        <w:rPr>
          <w:ins w:id="189" w:author="Thomas Lee" w:date="2020-12-15T20:20:00Z"/>
          <w:rFonts w:ascii="Consolas" w:hAnsi="Consolas"/>
          <w:color w:val="000000"/>
          <w:sz w:val="21"/>
          <w:szCs w:val="21"/>
          <w:lang w:val="en-GB" w:eastAsia="en-GB"/>
        </w:rPr>
      </w:pPr>
    </w:p>
    <w:p w14:paraId="34A72F2F" w14:textId="29F81FA6" w:rsidR="00EC065E" w:rsidRPr="00B14359" w:rsidRDefault="00EC065E" w:rsidP="003A6A2F">
      <w:pPr>
        <w:pStyle w:val="NumberedBulletPACKT"/>
        <w:rPr>
          <w:ins w:id="190" w:author="Thomas Lee" w:date="2020-12-15T20:20:00Z"/>
        </w:rPr>
      </w:pPr>
      <w:ins w:id="191" w:author="Thomas Lee" w:date="2020-12-15T20:20:00Z">
        <w:r w:rsidRPr="00B14359">
          <w:t>Test</w:t>
        </w:r>
      </w:ins>
      <w:ins w:id="192" w:author="Thomas Lee" w:date="2020-12-15T20:29:00Z">
        <w:r w:rsidR="000C0E27">
          <w:t>ing</w:t>
        </w:r>
      </w:ins>
      <w:ins w:id="193" w:author="Thomas Lee" w:date="2020-12-15T20:20:00Z">
        <w:r w:rsidRPr="00B14359">
          <w:t> using Null Coalescing operator ??</w:t>
        </w:r>
      </w:ins>
    </w:p>
    <w:p w14:paraId="0CC9ECAD" w14:textId="77777777" w:rsidR="00EC065E" w:rsidRDefault="00EC065E">
      <w:pPr>
        <w:pStyle w:val="CodePACKT"/>
        <w:rPr>
          <w:ins w:id="194" w:author="Thomas Lee" w:date="2020-12-15T20:20:00Z"/>
        </w:rPr>
      </w:pPr>
    </w:p>
    <w:p w14:paraId="39897114" w14:textId="77777777" w:rsidR="00EC065E" w:rsidRPr="00B14359" w:rsidRDefault="00EC065E">
      <w:pPr>
        <w:pStyle w:val="CodePACKT"/>
        <w:rPr>
          <w:ins w:id="195" w:author="Thomas Lee" w:date="2020-12-15T20:20:00Z"/>
        </w:rPr>
      </w:pPr>
      <w:ins w:id="196" w:author="Thomas Lee" w:date="2020-12-15T20:20:00Z">
        <w:r w:rsidRPr="00B14359">
          <w:t>$Result3 =  Test-NCO</w:t>
        </w:r>
      </w:ins>
    </w:p>
    <w:p w14:paraId="68C3EA00" w14:textId="77777777" w:rsidR="00EC065E" w:rsidRPr="00B14359" w:rsidRDefault="00EC065E">
      <w:pPr>
        <w:pStyle w:val="CodePACKT"/>
        <w:rPr>
          <w:ins w:id="197" w:author="Thomas Lee" w:date="2020-12-15T20:20:00Z"/>
        </w:rPr>
      </w:pPr>
      <w:ins w:id="198" w:author="Thomas Lee" w:date="2020-12-15T20:20:00Z">
        <w:r w:rsidRPr="00B14359">
          <w:t>$Result3 ?? 'Function returned no value'</w:t>
        </w:r>
      </w:ins>
    </w:p>
    <w:p w14:paraId="3EF4E4C2" w14:textId="77777777" w:rsidR="00EC065E" w:rsidRPr="00B14359" w:rsidRDefault="00EC065E">
      <w:pPr>
        <w:pStyle w:val="CodePACKT"/>
        <w:rPr>
          <w:ins w:id="199" w:author="Thomas Lee" w:date="2020-12-15T20:20:00Z"/>
        </w:rPr>
      </w:pPr>
      <w:ins w:id="200" w:author="Thomas Lee" w:date="2020-12-15T20:20:00Z">
        <w:r w:rsidRPr="00B14359">
          <w:t>$Result4 =  Test-NCO 42</w:t>
        </w:r>
      </w:ins>
    </w:p>
    <w:p w14:paraId="53F8A963" w14:textId="77777777" w:rsidR="00EC065E" w:rsidRPr="00B14359" w:rsidRDefault="00EC065E">
      <w:pPr>
        <w:pStyle w:val="CodePACKT"/>
        <w:rPr>
          <w:ins w:id="201" w:author="Thomas Lee" w:date="2020-12-15T20:20:00Z"/>
        </w:rPr>
      </w:pPr>
      <w:ins w:id="202" w:author="Thomas Lee" w:date="2020-12-15T20:20:00Z">
        <w:r w:rsidRPr="00B14359">
          <w:t>$Result4 ?? 'This is not output, but result is'</w:t>
        </w:r>
      </w:ins>
    </w:p>
    <w:p w14:paraId="05871CAD" w14:textId="77777777" w:rsidR="00EC065E" w:rsidRPr="00B14359" w:rsidRDefault="00EC065E">
      <w:pPr>
        <w:pStyle w:val="CodePACKT"/>
        <w:rPr>
          <w:ins w:id="203" w:author="Thomas Lee" w:date="2020-12-15T20:20:00Z"/>
          <w:lang w:val="en-GB"/>
        </w:rPr>
      </w:pPr>
    </w:p>
    <w:p w14:paraId="2B63C6EE" w14:textId="210A8AD8" w:rsidR="00EC065E" w:rsidRPr="00B14359" w:rsidRDefault="00EC065E" w:rsidP="003A6A2F">
      <w:pPr>
        <w:pStyle w:val="NumberedBulletPACKT"/>
        <w:rPr>
          <w:ins w:id="204" w:author="Thomas Lee" w:date="2020-12-15T20:20:00Z"/>
          <w:color w:val="000000"/>
          <w:lang w:val="en-GB" w:eastAsia="en-GB"/>
        </w:rPr>
      </w:pPr>
      <w:ins w:id="205" w:author="Thomas Lee" w:date="2020-12-15T20:20:00Z">
        <w:r>
          <w:rPr>
            <w:lang w:val="en-GB" w:eastAsia="en-GB"/>
          </w:rPr>
          <w:t>Demonstra</w:t>
        </w:r>
      </w:ins>
      <w:ins w:id="206" w:author="Thomas Lee" w:date="2020-12-15T20:29:00Z">
        <w:r w:rsidR="000C0E27">
          <w:rPr>
            <w:lang w:val="en-GB" w:eastAsia="en-GB"/>
          </w:rPr>
          <w:t>ting the</w:t>
        </w:r>
      </w:ins>
      <w:ins w:id="207" w:author="Thomas Lee" w:date="2020-12-15T20:20:00Z">
        <w:r>
          <w:rPr>
            <w:lang w:val="en-GB" w:eastAsia="en-GB"/>
          </w:rPr>
          <w:t xml:space="preserve"> </w:t>
        </w:r>
        <w:r w:rsidRPr="00B14359">
          <w:rPr>
            <w:lang w:val="en-GB" w:eastAsia="en-GB"/>
          </w:rPr>
          <w:t>Null Conditional Assignment Operator</w:t>
        </w:r>
      </w:ins>
    </w:p>
    <w:p w14:paraId="2DD36723" w14:textId="77777777" w:rsidR="00EC065E" w:rsidRPr="00827FC2" w:rsidRDefault="00EC065E">
      <w:pPr>
        <w:pStyle w:val="CodePACKT"/>
        <w:rPr>
          <w:ins w:id="208" w:author="Thomas Lee" w:date="2020-12-15T20:20:00Z"/>
        </w:rPr>
      </w:pPr>
    </w:p>
    <w:p w14:paraId="222878EB" w14:textId="77777777" w:rsidR="00EC065E" w:rsidRPr="00827FC2" w:rsidRDefault="00EC065E">
      <w:pPr>
        <w:pStyle w:val="CodePACKT"/>
        <w:rPr>
          <w:ins w:id="209" w:author="Thomas Lee" w:date="2020-12-15T20:20:00Z"/>
        </w:rPr>
      </w:pPr>
      <w:ins w:id="210" w:author="Thomas Lee" w:date="2020-12-15T20:20:00Z">
        <w:r w:rsidRPr="00827FC2">
          <w:t>$Result5 = Test-NCO</w:t>
        </w:r>
      </w:ins>
    </w:p>
    <w:p w14:paraId="05B382A0" w14:textId="77777777" w:rsidR="00EC065E" w:rsidRPr="00827FC2" w:rsidRDefault="00EC065E">
      <w:pPr>
        <w:pStyle w:val="CodePACKT"/>
        <w:rPr>
          <w:ins w:id="211" w:author="Thomas Lee" w:date="2020-12-15T20:20:00Z"/>
        </w:rPr>
      </w:pPr>
      <w:ins w:id="212" w:author="Thomas Lee" w:date="2020-12-15T20:20:00Z">
        <w:r w:rsidRPr="00827FC2">
          <w:t>$Result5 ?? 'Result is null'</w:t>
        </w:r>
      </w:ins>
    </w:p>
    <w:p w14:paraId="52A6F0E4" w14:textId="77777777" w:rsidR="00EC065E" w:rsidRPr="00827FC2" w:rsidRDefault="00EC065E">
      <w:pPr>
        <w:pStyle w:val="CodePACKT"/>
        <w:rPr>
          <w:ins w:id="213" w:author="Thomas Lee" w:date="2020-12-15T20:20:00Z"/>
        </w:rPr>
      </w:pPr>
      <w:ins w:id="214" w:author="Thomas Lee" w:date="2020-12-15T20:20:00Z">
        <w:r w:rsidRPr="00827FC2">
          <w:t>$Result5 ??= Test-NCO 42</w:t>
        </w:r>
      </w:ins>
    </w:p>
    <w:p w14:paraId="69744094" w14:textId="77777777" w:rsidR="00EC065E" w:rsidRPr="00827FC2" w:rsidRDefault="00EC065E">
      <w:pPr>
        <w:pStyle w:val="CodePACKT"/>
        <w:rPr>
          <w:ins w:id="215" w:author="Thomas Lee" w:date="2020-12-15T20:20:00Z"/>
        </w:rPr>
      </w:pPr>
      <w:ins w:id="216" w:author="Thomas Lee" w:date="2020-12-15T20:20:00Z">
        <w:r w:rsidRPr="00827FC2">
          <w:t>$Result5</w:t>
        </w:r>
      </w:ins>
    </w:p>
    <w:p w14:paraId="2BDE613B" w14:textId="77777777" w:rsidR="00EC065E" w:rsidRPr="00827FC2" w:rsidRDefault="00EC065E">
      <w:pPr>
        <w:pStyle w:val="CodePACKT"/>
        <w:rPr>
          <w:ins w:id="217" w:author="Thomas Lee" w:date="2020-12-15T20:20:00Z"/>
        </w:rPr>
      </w:pPr>
    </w:p>
    <w:p w14:paraId="0D44EAC1" w14:textId="177569A8" w:rsidR="00EC065E" w:rsidRPr="00B14359" w:rsidRDefault="000C0E27" w:rsidP="003A6A2F">
      <w:pPr>
        <w:pStyle w:val="NumberedBulletPACKT"/>
        <w:rPr>
          <w:ins w:id="218" w:author="Thomas Lee" w:date="2020-12-15T20:20:00Z"/>
          <w:color w:val="000000"/>
          <w:lang w:val="en-GB" w:eastAsia="en-GB"/>
        </w:rPr>
      </w:pPr>
      <w:ins w:id="219" w:author="Thomas Lee" w:date="2020-12-15T20:29:00Z">
        <w:r>
          <w:rPr>
            <w:lang w:val="en-GB" w:eastAsia="en-GB"/>
          </w:rPr>
          <w:t>R</w:t>
        </w:r>
      </w:ins>
      <w:ins w:id="220" w:author="Thomas Lee" w:date="2020-12-15T20:20:00Z">
        <w:r w:rsidR="00EC065E" w:rsidRPr="00B14359">
          <w:rPr>
            <w:lang w:val="en-GB" w:eastAsia="en-GB"/>
          </w:rPr>
          <w:t>unning a method on a null object </w:t>
        </w:r>
        <w:r w:rsidR="00EC065E">
          <w:rPr>
            <w:lang w:val="en-GB" w:eastAsia="en-GB"/>
          </w:rPr>
          <w:t>t</w:t>
        </w:r>
        <w:r w:rsidR="00EC065E" w:rsidRPr="00B14359">
          <w:rPr>
            <w:lang w:val="en-GB" w:eastAsia="en-GB"/>
          </w:rPr>
          <w:t>raditionally</w:t>
        </w:r>
      </w:ins>
    </w:p>
    <w:p w14:paraId="27EEAB2E" w14:textId="77777777" w:rsidR="00EC065E" w:rsidRPr="00827FC2" w:rsidRDefault="00EC065E">
      <w:pPr>
        <w:pStyle w:val="CodePACKT"/>
        <w:rPr>
          <w:ins w:id="221" w:author="Thomas Lee" w:date="2020-12-15T20:20:00Z"/>
        </w:rPr>
      </w:pPr>
    </w:p>
    <w:p w14:paraId="0A29DEFA" w14:textId="20909B62" w:rsidR="00EC065E" w:rsidRPr="00827FC2" w:rsidRDefault="00EC065E">
      <w:pPr>
        <w:pStyle w:val="CodePACKT"/>
        <w:rPr>
          <w:ins w:id="222" w:author="Thomas Lee" w:date="2020-12-15T20:20:00Z"/>
        </w:rPr>
      </w:pPr>
      <w:commentRangeStart w:id="223"/>
      <w:ins w:id="224" w:author="Thomas Lee" w:date="2020-12-15T20:20:00Z">
        <w:r w:rsidRPr="00827FC2">
          <w:t>$</w:t>
        </w:r>
        <w:proofErr w:type="spellStart"/>
        <w:r w:rsidRPr="00827FC2">
          <w:t>BitService.Stop</w:t>
        </w:r>
        <w:proofErr w:type="spellEnd"/>
        <w:r w:rsidRPr="00827FC2">
          <w:t>()</w:t>
        </w:r>
      </w:ins>
    </w:p>
    <w:p w14:paraId="035BD971" w14:textId="77777777" w:rsidR="00EC065E" w:rsidRPr="00827FC2" w:rsidRDefault="00EC065E">
      <w:pPr>
        <w:pStyle w:val="CodePACKT"/>
        <w:rPr>
          <w:ins w:id="225" w:author="Thomas Lee" w:date="2020-12-15T20:20:00Z"/>
        </w:rPr>
      </w:pPr>
    </w:p>
    <w:p w14:paraId="75B17580" w14:textId="0C19B2DD" w:rsidR="00EC065E" w:rsidRDefault="000C0E27" w:rsidP="003A6A2F">
      <w:pPr>
        <w:pStyle w:val="NumberedBulletPACKT"/>
        <w:rPr>
          <w:ins w:id="226" w:author="Thomas Lee" w:date="2020-12-15T20:20:00Z"/>
        </w:rPr>
      </w:pPr>
      <w:ins w:id="227" w:author="Thomas Lee" w:date="2020-12-15T20:29:00Z">
        <w:r>
          <w:t xml:space="preserve">Using the </w:t>
        </w:r>
      </w:ins>
      <w:ins w:id="228" w:author="Thomas Lee" w:date="2020-12-15T20:20:00Z">
        <w:r w:rsidR="00EC065E" w:rsidRPr="00827FC2">
          <w:t>Null conditional operator for a method</w:t>
        </w:r>
      </w:ins>
    </w:p>
    <w:p w14:paraId="33F5AB35" w14:textId="77777777" w:rsidR="00EC065E" w:rsidRPr="00827FC2" w:rsidRDefault="00EC065E">
      <w:pPr>
        <w:pStyle w:val="CodePACKT"/>
        <w:rPr>
          <w:ins w:id="229" w:author="Thomas Lee" w:date="2020-12-15T20:20:00Z"/>
        </w:rPr>
      </w:pPr>
    </w:p>
    <w:p w14:paraId="72B5E5E5" w14:textId="03A684B8" w:rsidR="00EC065E" w:rsidRPr="00827FC2" w:rsidRDefault="00EC065E">
      <w:pPr>
        <w:pStyle w:val="CodePACKT"/>
        <w:rPr>
          <w:ins w:id="230" w:author="Thomas Lee" w:date="2020-12-15T20:20:00Z"/>
        </w:rPr>
      </w:pPr>
      <w:commentRangeStart w:id="231"/>
      <w:ins w:id="232" w:author="Thomas Lee" w:date="2020-12-15T20:20:00Z">
        <w:r w:rsidRPr="00827FC2">
          <w:t>$</w:t>
        </w:r>
        <w:commentRangeStart w:id="233"/>
        <w:commentRangeStart w:id="234"/>
        <w:r w:rsidRPr="00827FC2">
          <w:t>{</w:t>
        </w:r>
      </w:ins>
      <w:proofErr w:type="spellStart"/>
      <w:ins w:id="235" w:author="Thomas Lee" w:date="2020-12-16T17:53:00Z">
        <w:r w:rsidR="003A6A2F">
          <w:t>Bit</w:t>
        </w:r>
      </w:ins>
      <w:ins w:id="236" w:author="Thomas Lee" w:date="2020-12-15T20:20:00Z">
        <w:r w:rsidRPr="00827FC2">
          <w:t>Service</w:t>
        </w:r>
        <w:proofErr w:type="spellEnd"/>
        <w:r w:rsidRPr="00827FC2">
          <w:t>}</w:t>
        </w:r>
        <w:commentRangeEnd w:id="233"/>
        <w:r>
          <w:rPr>
            <w:rStyle w:val="CommentReference"/>
            <w:rFonts w:ascii="Times New Roman" w:hAnsi="Times New Roman"/>
            <w:lang w:eastAsia="en-US"/>
          </w:rPr>
          <w:commentReference w:id="233"/>
        </w:r>
      </w:ins>
      <w:commentRangeEnd w:id="234"/>
      <w:ins w:id="237" w:author="Thomas Lee" w:date="2020-12-16T17:17:00Z">
        <w:r w:rsidR="008376FA">
          <w:rPr>
            <w:rStyle w:val="CommentReference"/>
            <w:rFonts w:ascii="Times New Roman" w:hAnsi="Times New Roman"/>
            <w:color w:val="auto"/>
            <w:lang w:eastAsia="en-US"/>
          </w:rPr>
          <w:commentReference w:id="234"/>
        </w:r>
      </w:ins>
      <w:ins w:id="238" w:author="Thomas Lee" w:date="2020-12-15T20:20:00Z">
        <w:r w:rsidRPr="00827FC2">
          <w:t>?.Stop()</w:t>
        </w:r>
        <w:commentRangeEnd w:id="223"/>
        <w:r>
          <w:rPr>
            <w:rStyle w:val="CommentReference"/>
            <w:rFonts w:ascii="Times New Roman" w:hAnsi="Times New Roman"/>
            <w:lang w:eastAsia="en-US"/>
          </w:rPr>
          <w:commentReference w:id="223"/>
        </w:r>
        <w:commentRangeEnd w:id="231"/>
        <w:r>
          <w:rPr>
            <w:rStyle w:val="CommentReference"/>
            <w:rFonts w:ascii="Times New Roman" w:hAnsi="Times New Roman"/>
            <w:lang w:eastAsia="en-US"/>
          </w:rPr>
          <w:commentReference w:id="231"/>
        </w:r>
      </w:ins>
    </w:p>
    <w:p w14:paraId="474173A2" w14:textId="77777777" w:rsidR="00EC065E" w:rsidRPr="00827FC2" w:rsidRDefault="00EC065E">
      <w:pPr>
        <w:pStyle w:val="CodePACKT"/>
        <w:rPr>
          <w:ins w:id="239" w:author="Thomas Lee" w:date="2020-12-15T20:20:00Z"/>
        </w:rPr>
      </w:pPr>
    </w:p>
    <w:p w14:paraId="34FDE7FE" w14:textId="1AF65E92" w:rsidR="00EC065E" w:rsidRPr="00827FC2" w:rsidRDefault="00EC065E">
      <w:pPr>
        <w:pStyle w:val="NumberedBulletPACKT"/>
        <w:ind w:left="709"/>
        <w:rPr>
          <w:ins w:id="240" w:author="Thomas Lee" w:date="2020-12-15T20:20:00Z"/>
          <w:color w:val="000000"/>
          <w:lang w:val="en-GB" w:eastAsia="en-GB"/>
        </w:rPr>
        <w:pPrChange w:id="241" w:author="Thomas Lee" w:date="2020-12-15T20:27:00Z">
          <w:pPr>
            <w:pStyle w:val="NumberedBulletPACKT"/>
            <w:ind w:left="720"/>
          </w:pPr>
        </w:pPrChange>
      </w:pPr>
      <w:ins w:id="242" w:author="Thomas Lee" w:date="2020-12-15T20:20:00Z">
        <w:r w:rsidRPr="00B14359">
          <w:rPr>
            <w:lang w:val="en-GB" w:eastAsia="en-GB"/>
          </w:rPr>
          <w:t>Test</w:t>
        </w:r>
      </w:ins>
      <w:ins w:id="243" w:author="Thomas Lee" w:date="2020-12-15T20:29:00Z">
        <w:r w:rsidR="000C0E27">
          <w:rPr>
            <w:lang w:val="en-GB" w:eastAsia="en-GB"/>
          </w:rPr>
          <w:t>ing</w:t>
        </w:r>
      </w:ins>
      <w:ins w:id="244" w:author="Thomas Lee" w:date="2020-12-15T20:20:00Z">
        <w:r w:rsidRPr="00B14359">
          <w:rPr>
            <w:lang w:val="en-GB" w:eastAsia="en-GB"/>
          </w:rPr>
          <w:t> Null property name ac</w:t>
        </w:r>
        <w:r>
          <w:rPr>
            <w:lang w:val="en-GB" w:eastAsia="en-GB"/>
          </w:rPr>
          <w:t>c</w:t>
        </w:r>
        <w:r w:rsidRPr="00B14359">
          <w:rPr>
            <w:lang w:val="en-GB" w:eastAsia="en-GB"/>
          </w:rPr>
          <w:t>ess</w:t>
        </w:r>
      </w:ins>
    </w:p>
    <w:p w14:paraId="0BB9C275" w14:textId="77777777" w:rsidR="00EC065E" w:rsidRPr="00827FC2" w:rsidRDefault="00EC065E">
      <w:pPr>
        <w:pStyle w:val="CodePACKT"/>
        <w:rPr>
          <w:ins w:id="245" w:author="Thomas Lee" w:date="2020-12-15T20:20:00Z"/>
        </w:rPr>
      </w:pPr>
    </w:p>
    <w:p w14:paraId="7065CB68" w14:textId="77777777" w:rsidR="00EC065E" w:rsidRPr="00827FC2" w:rsidRDefault="00EC065E">
      <w:pPr>
        <w:pStyle w:val="CodePACKT"/>
        <w:rPr>
          <w:ins w:id="246" w:author="Thomas Lee" w:date="2020-12-15T20:20:00Z"/>
        </w:rPr>
      </w:pPr>
      <w:commentRangeStart w:id="247"/>
      <w:commentRangeStart w:id="248"/>
      <w:ins w:id="249" w:author="Thomas Lee" w:date="2020-12-15T20:20:00Z">
        <w:r w:rsidRPr="00827FC2">
          <w:t>$x = $null</w:t>
        </w:r>
      </w:ins>
    </w:p>
    <w:p w14:paraId="0C394ADF" w14:textId="637F9625" w:rsidR="00EC065E" w:rsidRPr="00827FC2" w:rsidRDefault="00EC065E">
      <w:pPr>
        <w:pStyle w:val="CodePACKT"/>
        <w:rPr>
          <w:ins w:id="250" w:author="Thomas Lee" w:date="2020-12-15T20:20:00Z"/>
        </w:rPr>
      </w:pPr>
      <w:ins w:id="251" w:author="Thomas Lee" w:date="2020-12-15T20:20:00Z">
        <w:r w:rsidRPr="00827FC2">
          <w:t>${x}?.</w:t>
        </w:r>
      </w:ins>
      <w:proofErr w:type="spellStart"/>
      <w:ins w:id="252" w:author="Thomas Lee" w:date="2020-12-17T17:17:00Z">
        <w:r w:rsidR="00D933EF">
          <w:t>P</w:t>
        </w:r>
      </w:ins>
      <w:ins w:id="253" w:author="Thomas Lee" w:date="2020-12-15T20:20:00Z">
        <w:r w:rsidRPr="00827FC2">
          <w:t>ropname</w:t>
        </w:r>
        <w:commentRangeEnd w:id="247"/>
        <w:proofErr w:type="spellEnd"/>
        <w:r>
          <w:rPr>
            <w:rStyle w:val="CommentReference"/>
            <w:rFonts w:ascii="Times New Roman" w:hAnsi="Times New Roman"/>
            <w:lang w:eastAsia="en-US"/>
          </w:rPr>
          <w:commentReference w:id="247"/>
        </w:r>
        <w:commentRangeEnd w:id="248"/>
        <w:r>
          <w:rPr>
            <w:rStyle w:val="CommentReference"/>
            <w:rFonts w:ascii="Arial" w:hAnsi="Arial" w:cs="Arial"/>
            <w:bCs/>
            <w:lang w:eastAsia="en-US"/>
          </w:rPr>
          <w:commentReference w:id="248"/>
        </w:r>
      </w:ins>
    </w:p>
    <w:p w14:paraId="0CFA0AAE" w14:textId="77777777" w:rsidR="00EC065E" w:rsidRPr="00827FC2" w:rsidRDefault="00EC065E">
      <w:pPr>
        <w:pStyle w:val="CodePACKT"/>
        <w:rPr>
          <w:ins w:id="254" w:author="Thomas Lee" w:date="2020-12-15T20:20:00Z"/>
        </w:rPr>
      </w:pPr>
      <w:ins w:id="255" w:author="Thomas Lee" w:date="2020-12-15T20:20:00Z">
        <w:r w:rsidRPr="00827FC2">
          <w:t>$x = @{Propname=42}</w:t>
        </w:r>
      </w:ins>
    </w:p>
    <w:p w14:paraId="6F787B7E" w14:textId="6BE1F6F3" w:rsidR="00EC065E" w:rsidRPr="00827FC2" w:rsidRDefault="00EC065E">
      <w:pPr>
        <w:pStyle w:val="CodePACKT"/>
        <w:rPr>
          <w:ins w:id="256" w:author="Thomas Lee" w:date="2020-12-15T20:20:00Z"/>
        </w:rPr>
      </w:pPr>
      <w:ins w:id="257" w:author="Thomas Lee" w:date="2020-12-15T20:20:00Z">
        <w:r w:rsidRPr="00827FC2">
          <w:t>${x}?.</w:t>
        </w:r>
      </w:ins>
      <w:proofErr w:type="spellStart"/>
      <w:ins w:id="258" w:author="Thomas Lee" w:date="2020-12-17T17:17:00Z">
        <w:r w:rsidR="00D933EF">
          <w:t>P</w:t>
        </w:r>
      </w:ins>
      <w:ins w:id="259" w:author="Thomas Lee" w:date="2020-12-15T20:20:00Z">
        <w:r w:rsidRPr="00827FC2">
          <w:t>ropname</w:t>
        </w:r>
        <w:proofErr w:type="spellEnd"/>
      </w:ins>
    </w:p>
    <w:p w14:paraId="7C267925" w14:textId="77777777" w:rsidR="00EC065E" w:rsidRPr="00827FC2" w:rsidRDefault="00EC065E">
      <w:pPr>
        <w:pStyle w:val="CodePACKT"/>
        <w:rPr>
          <w:ins w:id="260" w:author="Thomas Lee" w:date="2020-12-15T20:20:00Z"/>
        </w:rPr>
      </w:pPr>
    </w:p>
    <w:p w14:paraId="6B0281B1" w14:textId="37964E83" w:rsidR="00EC065E" w:rsidRPr="00B14359" w:rsidRDefault="00EC065E">
      <w:pPr>
        <w:pStyle w:val="NumberedBulletPACKT"/>
        <w:ind w:left="709"/>
        <w:rPr>
          <w:ins w:id="261" w:author="Thomas Lee" w:date="2020-12-15T20:20:00Z"/>
          <w:color w:val="000000"/>
          <w:lang w:val="en-GB" w:eastAsia="en-GB"/>
        </w:rPr>
        <w:pPrChange w:id="262" w:author="Thomas Lee" w:date="2020-12-15T20:27:00Z">
          <w:pPr>
            <w:pStyle w:val="NumberedBulletPACKT"/>
            <w:ind w:left="720"/>
          </w:pPr>
        </w:pPrChange>
      </w:pPr>
      <w:commentRangeStart w:id="263"/>
      <w:ins w:id="264" w:author="Thomas Lee" w:date="2020-12-15T20:20:00Z">
        <w:r w:rsidRPr="00F42850">
          <w:rPr>
            <w:lang w:val="en-GB" w:eastAsia="en-GB"/>
          </w:rPr>
          <w:t>Test</w:t>
        </w:r>
      </w:ins>
      <w:ins w:id="265" w:author="Thomas Lee" w:date="2020-12-15T20:29:00Z">
        <w:r w:rsidR="000C0E27">
          <w:rPr>
            <w:lang w:val="en-GB" w:eastAsia="en-GB"/>
          </w:rPr>
          <w:t>ing</w:t>
        </w:r>
      </w:ins>
      <w:ins w:id="266" w:author="Thomas Lee" w:date="2020-12-15T20:20:00Z">
        <w:r w:rsidRPr="00F42850">
          <w:rPr>
            <w:lang w:val="en-GB" w:eastAsia="en-GB"/>
          </w:rPr>
          <w:t xml:space="preserve"> array member access if a null object</w:t>
        </w:r>
        <w:commentRangeEnd w:id="263"/>
        <w:r>
          <w:rPr>
            <w:rStyle w:val="CommentReference"/>
          </w:rPr>
          <w:commentReference w:id="263"/>
        </w:r>
      </w:ins>
    </w:p>
    <w:p w14:paraId="5A3649E0" w14:textId="77777777" w:rsidR="00EC065E" w:rsidRPr="00827FC2" w:rsidRDefault="00EC065E">
      <w:pPr>
        <w:pStyle w:val="CodePACKT"/>
        <w:rPr>
          <w:ins w:id="267" w:author="Thomas Lee" w:date="2020-12-15T20:20:00Z"/>
        </w:rPr>
      </w:pPr>
    </w:p>
    <w:p w14:paraId="6FBD09D6" w14:textId="77777777" w:rsidR="00EC065E" w:rsidRPr="00827FC2" w:rsidRDefault="00EC065E">
      <w:pPr>
        <w:pStyle w:val="CodePACKT"/>
        <w:rPr>
          <w:ins w:id="268" w:author="Thomas Lee" w:date="2020-12-15T20:20:00Z"/>
        </w:rPr>
      </w:pPr>
      <w:ins w:id="269" w:author="Thomas Lee" w:date="2020-12-15T20:20:00Z">
        <w:r w:rsidRPr="00827FC2">
          <w:lastRenderedPageBreak/>
          <w:t>$y = $null</w:t>
        </w:r>
      </w:ins>
    </w:p>
    <w:p w14:paraId="422F536C" w14:textId="77777777" w:rsidR="00EC065E" w:rsidRPr="00827FC2" w:rsidRDefault="00EC065E">
      <w:pPr>
        <w:pStyle w:val="CodePACKT"/>
        <w:rPr>
          <w:ins w:id="270" w:author="Thomas Lee" w:date="2020-12-15T20:20:00Z"/>
        </w:rPr>
      </w:pPr>
      <w:ins w:id="271" w:author="Thomas Lee" w:date="2020-12-15T20:20:00Z">
        <w:r w:rsidRPr="00827FC2">
          <w:t>${y}?[0]</w:t>
        </w:r>
      </w:ins>
    </w:p>
    <w:p w14:paraId="2CA039AA" w14:textId="77777777" w:rsidR="00EC065E" w:rsidRPr="00827FC2" w:rsidRDefault="00EC065E">
      <w:pPr>
        <w:pStyle w:val="CodePACKT"/>
        <w:rPr>
          <w:ins w:id="272" w:author="Thomas Lee" w:date="2020-12-15T20:20:00Z"/>
        </w:rPr>
      </w:pPr>
      <w:ins w:id="273" w:author="Thomas Lee" w:date="2020-12-15T20:20:00Z">
        <w:r w:rsidRPr="00827FC2">
          <w:t>$y = 1,2,3</w:t>
        </w:r>
      </w:ins>
    </w:p>
    <w:p w14:paraId="19D10A06" w14:textId="77777777" w:rsidR="00EC065E" w:rsidRPr="00827FC2" w:rsidRDefault="00EC065E">
      <w:pPr>
        <w:pStyle w:val="CodePACKT"/>
        <w:rPr>
          <w:ins w:id="274" w:author="Thomas Lee" w:date="2020-12-15T20:20:00Z"/>
        </w:rPr>
      </w:pPr>
      <w:ins w:id="275" w:author="Thomas Lee" w:date="2020-12-15T20:20:00Z">
        <w:r w:rsidRPr="00827FC2">
          <w:t>${y}?[0]</w:t>
        </w:r>
      </w:ins>
    </w:p>
    <w:p w14:paraId="037A44CD" w14:textId="77777777" w:rsidR="00EC065E" w:rsidRPr="00827FC2" w:rsidRDefault="00EC065E">
      <w:pPr>
        <w:pStyle w:val="CodePACKT"/>
        <w:rPr>
          <w:ins w:id="276" w:author="Thomas Lee" w:date="2020-12-15T20:20:00Z"/>
        </w:rPr>
      </w:pPr>
    </w:p>
    <w:p w14:paraId="04AE1DEE" w14:textId="29D59971" w:rsidR="00EC065E" w:rsidRPr="00B14359" w:rsidRDefault="00EC065E" w:rsidP="008A2AD6">
      <w:pPr>
        <w:pStyle w:val="NumberedBulletPACKT"/>
        <w:rPr>
          <w:ins w:id="277" w:author="Thomas Lee" w:date="2020-12-15T20:20:00Z"/>
          <w:color w:val="000000"/>
          <w:lang w:val="en-GB" w:eastAsia="en-GB"/>
        </w:rPr>
      </w:pPr>
      <w:ins w:id="278" w:author="Thomas Lee" w:date="2020-12-15T20:20:00Z">
        <w:r>
          <w:rPr>
            <w:lang w:val="en-GB" w:eastAsia="en-GB"/>
          </w:rPr>
          <w:t>Us</w:t>
        </w:r>
      </w:ins>
      <w:ins w:id="279" w:author="Thomas Lee" w:date="2020-12-15T20:29:00Z">
        <w:r w:rsidR="000C0E27">
          <w:rPr>
            <w:lang w:val="en-GB" w:eastAsia="en-GB"/>
          </w:rPr>
          <w:t>ing</w:t>
        </w:r>
      </w:ins>
      <w:ins w:id="280" w:author="Thomas Lee" w:date="2020-12-15T20:20:00Z">
        <w:r>
          <w:rPr>
            <w:lang w:val="en-GB" w:eastAsia="en-GB"/>
          </w:rPr>
          <w:t xml:space="preserve"> the b</w:t>
        </w:r>
        <w:r w:rsidRPr="00B14359">
          <w:rPr>
            <w:lang w:val="en-GB" w:eastAsia="en-GB"/>
          </w:rPr>
          <w:t>ackground processing operator &amp;</w:t>
        </w:r>
      </w:ins>
    </w:p>
    <w:p w14:paraId="26BEE271" w14:textId="77777777" w:rsidR="00EC065E" w:rsidRPr="00827FC2" w:rsidRDefault="00EC065E">
      <w:pPr>
        <w:pStyle w:val="CodePACKT"/>
        <w:rPr>
          <w:ins w:id="281" w:author="Thomas Lee" w:date="2020-12-15T20:20:00Z"/>
        </w:rPr>
      </w:pPr>
    </w:p>
    <w:p w14:paraId="0401DE9F" w14:textId="77777777" w:rsidR="00EC065E" w:rsidRPr="00827FC2" w:rsidRDefault="00EC065E">
      <w:pPr>
        <w:pStyle w:val="CodePACKT"/>
        <w:rPr>
          <w:ins w:id="282" w:author="Thomas Lee" w:date="2020-12-15T20:20:00Z"/>
        </w:rPr>
      </w:pPr>
      <w:ins w:id="283" w:author="Thomas Lee" w:date="2020-12-15T20:20:00Z">
        <w:r w:rsidRPr="00827FC2">
          <w:t>Get-</w:t>
        </w:r>
        <w:proofErr w:type="spellStart"/>
        <w:r w:rsidRPr="00827FC2">
          <w:t>CimClass</w:t>
        </w:r>
        <w:proofErr w:type="spellEnd"/>
        <w:r w:rsidRPr="00827FC2">
          <w:t> -</w:t>
        </w:r>
        <w:proofErr w:type="spellStart"/>
        <w:r w:rsidRPr="00827FC2">
          <w:t>ClassName</w:t>
        </w:r>
        <w:proofErr w:type="spellEnd"/>
        <w:r w:rsidRPr="00827FC2">
          <w:t> Win32_Bios &amp;</w:t>
        </w:r>
      </w:ins>
    </w:p>
    <w:p w14:paraId="56C63DDF" w14:textId="77777777" w:rsidR="00EC065E" w:rsidRPr="00827FC2" w:rsidRDefault="00EC065E">
      <w:pPr>
        <w:pStyle w:val="CodePACKT"/>
        <w:rPr>
          <w:ins w:id="284" w:author="Thomas Lee" w:date="2020-12-15T20:20:00Z"/>
        </w:rPr>
      </w:pPr>
    </w:p>
    <w:p w14:paraId="0E407220" w14:textId="5821EA5B" w:rsidR="00EC065E" w:rsidRPr="00B14359" w:rsidRDefault="00431F05" w:rsidP="008A2AD6">
      <w:pPr>
        <w:pStyle w:val="NumberedBulletPACKT"/>
        <w:rPr>
          <w:ins w:id="285" w:author="Thomas Lee" w:date="2020-12-15T20:20:00Z"/>
          <w:color w:val="000000"/>
          <w:lang w:val="en-GB" w:eastAsia="en-GB"/>
        </w:rPr>
      </w:pPr>
      <w:ins w:id="286" w:author="Thomas Lee" w:date="2020-12-17T19:35:00Z">
        <w:r>
          <w:rPr>
            <w:lang w:val="en-GB" w:eastAsia="en-GB"/>
          </w:rPr>
          <w:t>Waiting for the job to complete</w:t>
        </w:r>
      </w:ins>
    </w:p>
    <w:p w14:paraId="5966EE7F" w14:textId="77777777" w:rsidR="00EC065E" w:rsidRPr="00827FC2" w:rsidRDefault="00EC065E">
      <w:pPr>
        <w:pStyle w:val="CodePACKT"/>
        <w:rPr>
          <w:ins w:id="287" w:author="Thomas Lee" w:date="2020-12-15T20:20:00Z"/>
        </w:rPr>
      </w:pPr>
    </w:p>
    <w:p w14:paraId="5CD852CE" w14:textId="741C5CBD" w:rsidR="00EC065E" w:rsidRPr="00827FC2" w:rsidRDefault="00EC065E">
      <w:pPr>
        <w:pStyle w:val="CodePACKT"/>
        <w:rPr>
          <w:ins w:id="288" w:author="Thomas Lee" w:date="2020-12-15T20:20:00Z"/>
        </w:rPr>
      </w:pPr>
      <w:ins w:id="289" w:author="Thomas Lee" w:date="2020-12-15T20:20:00Z">
        <w:r w:rsidRPr="00827FC2">
          <w:t>$JobId = (Get-Job | Select</w:t>
        </w:r>
      </w:ins>
      <w:ins w:id="290" w:author="Thomas Lee" w:date="2020-12-17T18:31:00Z">
        <w:r w:rsidR="00692831">
          <w:t>-Object</w:t>
        </w:r>
      </w:ins>
      <w:ins w:id="291" w:author="Thomas Lee" w:date="2020-12-15T20:20:00Z">
        <w:r w:rsidRPr="00827FC2">
          <w:t> -</w:t>
        </w:r>
      </w:ins>
      <w:ins w:id="292" w:author="Thomas Lee" w:date="2020-12-17T18:31:00Z">
        <w:r w:rsidR="00692831">
          <w:t>L</w:t>
        </w:r>
      </w:ins>
      <w:ins w:id="293" w:author="Thomas Lee" w:date="2020-12-15T20:20:00Z">
        <w:r w:rsidRPr="00827FC2">
          <w:t>ast 1).Id</w:t>
        </w:r>
      </w:ins>
    </w:p>
    <w:p w14:paraId="749CF6E8" w14:textId="112E7F44" w:rsidR="00EC065E" w:rsidRPr="00827FC2" w:rsidRDefault="00EC065E" w:rsidP="00EB6479">
      <w:pPr>
        <w:pStyle w:val="CodePACKT"/>
        <w:rPr>
          <w:ins w:id="294" w:author="Thomas Lee" w:date="2020-12-15T20:20:00Z"/>
        </w:rPr>
      </w:pPr>
      <w:ins w:id="295" w:author="Thomas Lee" w:date="2020-12-15T20:20:00Z">
        <w:r w:rsidRPr="00827FC2">
          <w:t>Wait-Job -id $JobId</w:t>
        </w:r>
      </w:ins>
    </w:p>
    <w:p w14:paraId="44B90C01" w14:textId="77777777" w:rsidR="00EC065E" w:rsidRPr="00827FC2" w:rsidRDefault="00EC065E">
      <w:pPr>
        <w:pStyle w:val="CodePACKT"/>
        <w:rPr>
          <w:ins w:id="296" w:author="Thomas Lee" w:date="2020-12-15T20:20:00Z"/>
        </w:rPr>
      </w:pPr>
    </w:p>
    <w:p w14:paraId="0A0E6798" w14:textId="47354DE7" w:rsidR="00EC065E" w:rsidRPr="00827FC2" w:rsidRDefault="00EC065E" w:rsidP="008A2AD6">
      <w:pPr>
        <w:pStyle w:val="NumberedBulletPACKT"/>
        <w:rPr>
          <w:ins w:id="297" w:author="Thomas Lee" w:date="2020-12-15T20:20:00Z"/>
        </w:rPr>
      </w:pPr>
      <w:ins w:id="298" w:author="Thomas Lee" w:date="2020-12-15T20:20:00Z">
        <w:r w:rsidRPr="00827FC2">
          <w:t>View</w:t>
        </w:r>
      </w:ins>
      <w:ins w:id="299" w:author="Thomas Lee" w:date="2020-12-15T20:29:00Z">
        <w:r w:rsidR="000C0E27">
          <w:t>ing</w:t>
        </w:r>
      </w:ins>
      <w:ins w:id="300" w:author="Thomas Lee" w:date="2020-12-15T20:20:00Z">
        <w:r w:rsidRPr="00827FC2">
          <w:t> the output</w:t>
        </w:r>
      </w:ins>
    </w:p>
    <w:p w14:paraId="65A8F4E7" w14:textId="77777777" w:rsidR="00EC065E" w:rsidRPr="008A2AD6" w:rsidRDefault="00EC065E">
      <w:pPr>
        <w:pStyle w:val="CodePACKT"/>
        <w:rPr>
          <w:ins w:id="301" w:author="Thomas Lee" w:date="2020-12-15T20:20:00Z"/>
          <w:rStyle w:val="CodeInTextPACKT"/>
          <w:color w:val="7030A0"/>
        </w:rPr>
      </w:pPr>
    </w:p>
    <w:p w14:paraId="03E3CB77" w14:textId="77777777" w:rsidR="00EB6479" w:rsidRPr="00EB6479" w:rsidRDefault="00EB6479" w:rsidP="00692831">
      <w:pPr>
        <w:pStyle w:val="CodePACKT"/>
        <w:rPr>
          <w:ins w:id="302" w:author="Thomas Lee" w:date="2020-12-17T18:30:00Z"/>
          <w:lang w:val="en-GB"/>
        </w:rPr>
      </w:pPr>
      <w:ins w:id="303" w:author="Thomas Lee" w:date="2020-12-17T18:30:00Z">
        <w:r w:rsidRPr="00EB6479">
          <w:rPr>
            <w:lang w:val="en-GB"/>
          </w:rPr>
          <w:t>$Results = Receive-Job -Id $</w:t>
        </w:r>
        <w:proofErr w:type="spellStart"/>
        <w:r w:rsidRPr="00EB6479">
          <w:rPr>
            <w:lang w:val="en-GB"/>
          </w:rPr>
          <w:t>JobId</w:t>
        </w:r>
        <w:proofErr w:type="spellEnd"/>
      </w:ins>
    </w:p>
    <w:p w14:paraId="1DC83516" w14:textId="69C8BF8C" w:rsidR="00EC065E" w:rsidRDefault="00EC065E">
      <w:pPr>
        <w:pStyle w:val="CodePACKT"/>
        <w:rPr>
          <w:ins w:id="304" w:author="Thomas Lee" w:date="2020-12-15T20:24:00Z"/>
          <w:rStyle w:val="CodeInTextPACKT"/>
          <w:color w:val="7030A0"/>
        </w:rPr>
      </w:pPr>
      <w:ins w:id="305" w:author="Thomas Lee" w:date="2020-12-15T20:20:00Z">
        <w:r w:rsidRPr="00827FC2">
          <w:rPr>
            <w:rStyle w:val="CodeInTextPACKT"/>
            <w:color w:val="7030A0"/>
          </w:rPr>
          <w:t>$Results | Format-Table</w:t>
        </w:r>
      </w:ins>
    </w:p>
    <w:p w14:paraId="55695B70" w14:textId="77777777" w:rsidR="008B4B28" w:rsidRDefault="008B4B28">
      <w:pPr>
        <w:pStyle w:val="CodePACKT"/>
        <w:rPr>
          <w:ins w:id="306" w:author="Thomas Lee" w:date="2020-12-15T20:23:00Z"/>
          <w:rStyle w:val="CodeInTextPACKT"/>
          <w:color w:val="7030A0"/>
        </w:rPr>
      </w:pPr>
    </w:p>
    <w:p w14:paraId="048BDD08" w14:textId="446221CD" w:rsidR="003B764A" w:rsidRPr="003B764A" w:rsidRDefault="003B764A" w:rsidP="00692831">
      <w:pPr>
        <w:pStyle w:val="NumberedBulletPACKT"/>
        <w:rPr>
          <w:ins w:id="307" w:author="Thomas Lee" w:date="2020-12-17T16:58:00Z"/>
          <w:color w:val="000000"/>
          <w:lang w:val="en-GB" w:eastAsia="en-GB"/>
        </w:rPr>
      </w:pPr>
      <w:ins w:id="308" w:author="Thomas Lee" w:date="2020-12-17T16:58:00Z">
        <w:r w:rsidRPr="003B764A">
          <w:rPr>
            <w:lang w:val="en-GB" w:eastAsia="en-GB"/>
          </w:rPr>
          <w:t>Creating an object without using the ternary operator</w:t>
        </w:r>
      </w:ins>
    </w:p>
    <w:p w14:paraId="4E71E509" w14:textId="77777777" w:rsidR="00A74A6A" w:rsidRDefault="00A74A6A" w:rsidP="003B764A">
      <w:pPr>
        <w:pStyle w:val="CodePACKT"/>
        <w:rPr>
          <w:ins w:id="309" w:author="Thomas Lee" w:date="2020-12-17T17:04:00Z"/>
          <w:rStyle w:val="CodeInTextPACKT"/>
          <w:color w:val="7030A0"/>
        </w:rPr>
      </w:pPr>
    </w:p>
    <w:p w14:paraId="04AB3E39" w14:textId="029CA4FB" w:rsidR="003B764A" w:rsidRPr="003B764A" w:rsidRDefault="003B764A">
      <w:pPr>
        <w:pStyle w:val="CodePACKT"/>
        <w:rPr>
          <w:ins w:id="310" w:author="Thomas Lee" w:date="2020-12-17T16:58:00Z"/>
          <w:rStyle w:val="CodeInTextPACKT"/>
          <w:color w:val="7030A0"/>
          <w:rPrChange w:id="311" w:author="Thomas Lee" w:date="2020-12-17T16:58:00Z">
            <w:rPr>
              <w:ins w:id="312" w:author="Thomas Lee" w:date="2020-12-17T16:58:00Z"/>
              <w:rFonts w:ascii="Consolas" w:hAnsi="Consolas"/>
              <w:color w:val="000000"/>
              <w:sz w:val="21"/>
              <w:szCs w:val="21"/>
              <w:lang w:val="en-GB" w:eastAsia="en-GB"/>
            </w:rPr>
          </w:rPrChange>
        </w:rPr>
        <w:pPrChange w:id="313" w:author="Thomas Lee" w:date="2020-12-17T16:58:00Z">
          <w:pPr>
            <w:shd w:val="clear" w:color="auto" w:fill="FFFFFF"/>
            <w:spacing w:after="0" w:line="285" w:lineRule="atLeast"/>
          </w:pPr>
        </w:pPrChange>
      </w:pPr>
      <w:ins w:id="314" w:author="Thomas Lee" w:date="2020-12-17T16:58:00Z">
        <w:r w:rsidRPr="003B764A">
          <w:rPr>
            <w:rStyle w:val="CodeInTextPACKT"/>
            <w:color w:val="7030A0"/>
            <w:rPrChange w:id="315" w:author="Thomas Lee" w:date="2020-12-17T16:58:00Z">
              <w:rPr>
                <w:rFonts w:ascii="Consolas" w:hAnsi="Consolas"/>
                <w:color w:val="000000"/>
                <w:sz w:val="21"/>
                <w:szCs w:val="21"/>
                <w:lang w:val="en-GB" w:eastAsia="en-GB"/>
              </w:rPr>
            </w:rPrChange>
          </w:rPr>
          <w:t>$A = </w:t>
        </w:r>
        <w:r w:rsidRPr="003B764A">
          <w:rPr>
            <w:rStyle w:val="CodeInTextPACKT"/>
            <w:color w:val="7030A0"/>
            <w:rPrChange w:id="316" w:author="Thomas Lee" w:date="2020-12-17T16:58:00Z">
              <w:rPr>
                <w:rFonts w:ascii="Consolas" w:hAnsi="Consolas"/>
                <w:color w:val="098658"/>
                <w:sz w:val="21"/>
                <w:szCs w:val="21"/>
                <w:lang w:val="en-GB" w:eastAsia="en-GB"/>
              </w:rPr>
            </w:rPrChange>
          </w:rPr>
          <w:t>42</w:t>
        </w:r>
        <w:r w:rsidRPr="003B764A">
          <w:rPr>
            <w:rStyle w:val="CodeInTextPACKT"/>
            <w:color w:val="7030A0"/>
            <w:rPrChange w:id="317" w:author="Thomas Lee" w:date="2020-12-17T16:58:00Z">
              <w:rPr>
                <w:rFonts w:ascii="Consolas" w:hAnsi="Consolas"/>
                <w:color w:val="000000"/>
                <w:sz w:val="21"/>
                <w:szCs w:val="21"/>
                <w:lang w:val="en-GB" w:eastAsia="en-GB"/>
              </w:rPr>
            </w:rPrChange>
          </w:rPr>
          <w:t>; $B = (</w:t>
        </w:r>
        <w:r w:rsidRPr="003B764A">
          <w:rPr>
            <w:rStyle w:val="CodeInTextPACKT"/>
            <w:color w:val="7030A0"/>
            <w:rPrChange w:id="318" w:author="Thomas Lee" w:date="2020-12-17T16:58:00Z">
              <w:rPr>
                <w:rFonts w:ascii="Consolas" w:hAnsi="Consolas"/>
                <w:color w:val="098658"/>
                <w:sz w:val="21"/>
                <w:szCs w:val="21"/>
                <w:lang w:val="en-GB" w:eastAsia="en-GB"/>
              </w:rPr>
            </w:rPrChange>
          </w:rPr>
          <w:t>42</w:t>
        </w:r>
        <w:r w:rsidRPr="003B764A">
          <w:rPr>
            <w:rStyle w:val="CodeInTextPACKT"/>
            <w:color w:val="7030A0"/>
            <w:rPrChange w:id="319" w:author="Thomas Lee" w:date="2020-12-17T16:58:00Z">
              <w:rPr>
                <w:rFonts w:ascii="Consolas" w:hAnsi="Consolas"/>
                <w:color w:val="000000"/>
                <w:sz w:val="21"/>
                <w:szCs w:val="21"/>
                <w:lang w:val="en-GB" w:eastAsia="en-GB"/>
              </w:rPr>
            </w:rPrChange>
          </w:rPr>
          <w:t>,</w:t>
        </w:r>
        <w:r w:rsidRPr="003B764A">
          <w:rPr>
            <w:rStyle w:val="CodeInTextPACKT"/>
            <w:color w:val="7030A0"/>
            <w:rPrChange w:id="320" w:author="Thomas Lee" w:date="2020-12-17T16:58:00Z">
              <w:rPr>
                <w:rFonts w:ascii="Consolas" w:hAnsi="Consolas"/>
                <w:color w:val="098658"/>
                <w:sz w:val="21"/>
                <w:szCs w:val="21"/>
                <w:lang w:val="en-GB" w:eastAsia="en-GB"/>
              </w:rPr>
            </w:rPrChange>
          </w:rPr>
          <w:t>4242</w:t>
        </w:r>
        <w:r w:rsidRPr="003B764A">
          <w:rPr>
            <w:rStyle w:val="CodeInTextPACKT"/>
            <w:color w:val="7030A0"/>
            <w:rPrChange w:id="321" w:author="Thomas Lee" w:date="2020-12-17T16:58:00Z">
              <w:rPr>
                <w:rFonts w:ascii="Consolas" w:hAnsi="Consolas"/>
                <w:color w:val="000000"/>
                <w:sz w:val="21"/>
                <w:szCs w:val="21"/>
                <w:lang w:val="en-GB" w:eastAsia="en-GB"/>
              </w:rPr>
            </w:rPrChange>
          </w:rPr>
          <w:t>) | Get-Random</w:t>
        </w:r>
      </w:ins>
    </w:p>
    <w:p w14:paraId="387EBAAB" w14:textId="77777777" w:rsidR="003B764A" w:rsidRPr="003B764A" w:rsidRDefault="003B764A">
      <w:pPr>
        <w:pStyle w:val="CodePACKT"/>
        <w:rPr>
          <w:ins w:id="322" w:author="Thomas Lee" w:date="2020-12-17T16:58:00Z"/>
          <w:rStyle w:val="CodeInTextPACKT"/>
          <w:color w:val="7030A0"/>
          <w:rPrChange w:id="323" w:author="Thomas Lee" w:date="2020-12-17T16:58:00Z">
            <w:rPr>
              <w:ins w:id="324" w:author="Thomas Lee" w:date="2020-12-17T16:58:00Z"/>
              <w:rFonts w:ascii="Consolas" w:hAnsi="Consolas"/>
              <w:color w:val="000000"/>
              <w:sz w:val="21"/>
              <w:szCs w:val="21"/>
              <w:lang w:val="en-GB" w:eastAsia="en-GB"/>
            </w:rPr>
          </w:rPrChange>
        </w:rPr>
        <w:pPrChange w:id="325" w:author="Thomas Lee" w:date="2020-12-17T16:58:00Z">
          <w:pPr>
            <w:shd w:val="clear" w:color="auto" w:fill="FFFFFF"/>
            <w:spacing w:after="0" w:line="285" w:lineRule="atLeast"/>
          </w:pPr>
        </w:pPrChange>
      </w:pPr>
      <w:ins w:id="326" w:author="Thomas Lee" w:date="2020-12-17T16:58:00Z">
        <w:r w:rsidRPr="003B764A">
          <w:rPr>
            <w:rStyle w:val="CodeInTextPACKT"/>
            <w:color w:val="7030A0"/>
            <w:rPrChange w:id="327" w:author="Thomas Lee" w:date="2020-12-17T16:58:00Z">
              <w:rPr>
                <w:rFonts w:ascii="Consolas" w:hAnsi="Consolas"/>
                <w:color w:val="000000"/>
                <w:sz w:val="21"/>
                <w:szCs w:val="21"/>
                <w:lang w:val="en-GB" w:eastAsia="en-GB"/>
              </w:rPr>
            </w:rPrChange>
          </w:rPr>
          <w:t>$</w:t>
        </w:r>
        <w:proofErr w:type="spellStart"/>
        <w:r w:rsidRPr="003B764A">
          <w:rPr>
            <w:rStyle w:val="CodeInTextPACKT"/>
            <w:color w:val="7030A0"/>
            <w:rPrChange w:id="328" w:author="Thomas Lee" w:date="2020-12-17T16:58:00Z">
              <w:rPr>
                <w:rFonts w:ascii="Consolas" w:hAnsi="Consolas"/>
                <w:color w:val="000000"/>
                <w:sz w:val="21"/>
                <w:szCs w:val="21"/>
                <w:lang w:val="en-GB" w:eastAsia="en-GB"/>
              </w:rPr>
            </w:rPrChange>
          </w:rPr>
          <w:t>RandomTest</w:t>
        </w:r>
        <w:proofErr w:type="spellEnd"/>
        <w:r w:rsidRPr="003B764A">
          <w:rPr>
            <w:rStyle w:val="CodeInTextPACKT"/>
            <w:color w:val="7030A0"/>
            <w:rPrChange w:id="329" w:author="Thomas Lee" w:date="2020-12-17T16:58:00Z">
              <w:rPr>
                <w:rFonts w:ascii="Consolas" w:hAnsi="Consolas"/>
                <w:color w:val="000000"/>
                <w:sz w:val="21"/>
                <w:szCs w:val="21"/>
                <w:lang w:val="en-GB" w:eastAsia="en-GB"/>
              </w:rPr>
            </w:rPrChange>
          </w:rPr>
          <w:t> = (</w:t>
        </w:r>
        <w:r w:rsidRPr="003B764A">
          <w:rPr>
            <w:rStyle w:val="CodeInTextPACKT"/>
            <w:color w:val="7030A0"/>
            <w:rPrChange w:id="330" w:author="Thomas Lee" w:date="2020-12-17T16:58:00Z">
              <w:rPr>
                <w:rFonts w:ascii="Consolas" w:hAnsi="Consolas"/>
                <w:color w:val="0000FF"/>
                <w:sz w:val="21"/>
                <w:szCs w:val="21"/>
                <w:lang w:val="en-GB" w:eastAsia="en-GB"/>
              </w:rPr>
            </w:rPrChange>
          </w:rPr>
          <w:t>$true</w:t>
        </w:r>
        <w:r w:rsidRPr="003B764A">
          <w:rPr>
            <w:rStyle w:val="CodeInTextPACKT"/>
            <w:color w:val="7030A0"/>
            <w:rPrChange w:id="331" w:author="Thomas Lee" w:date="2020-12-17T16:58:00Z">
              <w:rPr>
                <w:rFonts w:ascii="Consolas" w:hAnsi="Consolas"/>
                <w:color w:val="000000"/>
                <w:sz w:val="21"/>
                <w:szCs w:val="21"/>
                <w:lang w:val="en-GB" w:eastAsia="en-GB"/>
              </w:rPr>
            </w:rPrChange>
          </w:rPr>
          <w:t>, </w:t>
        </w:r>
        <w:r w:rsidRPr="003B764A">
          <w:rPr>
            <w:rStyle w:val="CodeInTextPACKT"/>
            <w:color w:val="7030A0"/>
            <w:rPrChange w:id="332" w:author="Thomas Lee" w:date="2020-12-17T16:58:00Z">
              <w:rPr>
                <w:rFonts w:ascii="Consolas" w:hAnsi="Consolas"/>
                <w:color w:val="0000FF"/>
                <w:sz w:val="21"/>
                <w:szCs w:val="21"/>
                <w:lang w:val="en-GB" w:eastAsia="en-GB"/>
              </w:rPr>
            </w:rPrChange>
          </w:rPr>
          <w:t>$false</w:t>
        </w:r>
        <w:r w:rsidRPr="003B764A">
          <w:rPr>
            <w:rStyle w:val="CodeInTextPACKT"/>
            <w:color w:val="7030A0"/>
            <w:rPrChange w:id="333" w:author="Thomas Lee" w:date="2020-12-17T16:58:00Z">
              <w:rPr>
                <w:rFonts w:ascii="Consolas" w:hAnsi="Consolas"/>
                <w:color w:val="000000"/>
                <w:sz w:val="21"/>
                <w:szCs w:val="21"/>
                <w:lang w:val="en-GB" w:eastAsia="en-GB"/>
              </w:rPr>
            </w:rPrChange>
          </w:rPr>
          <w:t>) | Get-Random</w:t>
        </w:r>
      </w:ins>
    </w:p>
    <w:p w14:paraId="70CC012B" w14:textId="77777777" w:rsidR="003B764A" w:rsidRPr="003B764A" w:rsidRDefault="003B764A">
      <w:pPr>
        <w:pStyle w:val="CodePACKT"/>
        <w:rPr>
          <w:ins w:id="334" w:author="Thomas Lee" w:date="2020-12-17T16:58:00Z"/>
          <w:rStyle w:val="CodeInTextPACKT"/>
          <w:color w:val="7030A0"/>
          <w:rPrChange w:id="335" w:author="Thomas Lee" w:date="2020-12-17T16:58:00Z">
            <w:rPr>
              <w:ins w:id="336" w:author="Thomas Lee" w:date="2020-12-17T16:58:00Z"/>
              <w:rFonts w:ascii="Consolas" w:hAnsi="Consolas"/>
              <w:color w:val="000000"/>
              <w:sz w:val="21"/>
              <w:szCs w:val="21"/>
              <w:lang w:val="en-GB" w:eastAsia="en-GB"/>
            </w:rPr>
          </w:rPrChange>
        </w:rPr>
        <w:pPrChange w:id="337" w:author="Thomas Lee" w:date="2020-12-17T16:58:00Z">
          <w:pPr>
            <w:shd w:val="clear" w:color="auto" w:fill="FFFFFF"/>
            <w:spacing w:after="0" w:line="285" w:lineRule="atLeast"/>
          </w:pPr>
        </w:pPrChange>
      </w:pPr>
      <w:ins w:id="338" w:author="Thomas Lee" w:date="2020-12-17T16:58:00Z">
        <w:r w:rsidRPr="003B764A">
          <w:rPr>
            <w:rStyle w:val="CodeInTextPACKT"/>
            <w:color w:val="7030A0"/>
            <w:rPrChange w:id="339" w:author="Thomas Lee" w:date="2020-12-17T16:58:00Z">
              <w:rPr>
                <w:rFonts w:ascii="Consolas" w:hAnsi="Consolas"/>
                <w:color w:val="0000FF"/>
                <w:sz w:val="21"/>
                <w:szCs w:val="21"/>
                <w:lang w:val="en-GB" w:eastAsia="en-GB"/>
              </w:rPr>
            </w:rPrChange>
          </w:rPr>
          <w:t>if</w:t>
        </w:r>
        <w:r w:rsidRPr="003B764A">
          <w:rPr>
            <w:rStyle w:val="CodeInTextPACKT"/>
            <w:color w:val="7030A0"/>
            <w:rPrChange w:id="340" w:author="Thomas Lee" w:date="2020-12-17T16:58:00Z">
              <w:rPr>
                <w:rFonts w:ascii="Consolas" w:hAnsi="Consolas"/>
                <w:color w:val="000000"/>
                <w:sz w:val="21"/>
                <w:szCs w:val="21"/>
                <w:lang w:val="en-GB" w:eastAsia="en-GB"/>
              </w:rPr>
            </w:rPrChange>
          </w:rPr>
          <w:t> ($A -eq $B) {</w:t>
        </w:r>
      </w:ins>
    </w:p>
    <w:p w14:paraId="5D55C0A9" w14:textId="77777777" w:rsidR="003B764A" w:rsidRPr="003B764A" w:rsidRDefault="003B764A">
      <w:pPr>
        <w:pStyle w:val="CodePACKT"/>
        <w:rPr>
          <w:ins w:id="341" w:author="Thomas Lee" w:date="2020-12-17T16:58:00Z"/>
          <w:rStyle w:val="CodeInTextPACKT"/>
          <w:color w:val="7030A0"/>
          <w:rPrChange w:id="342" w:author="Thomas Lee" w:date="2020-12-17T16:58:00Z">
            <w:rPr>
              <w:ins w:id="343" w:author="Thomas Lee" w:date="2020-12-17T16:58:00Z"/>
              <w:rFonts w:ascii="Consolas" w:hAnsi="Consolas"/>
              <w:color w:val="000000"/>
              <w:sz w:val="21"/>
              <w:szCs w:val="21"/>
              <w:lang w:val="en-GB" w:eastAsia="en-GB"/>
            </w:rPr>
          </w:rPrChange>
        </w:rPr>
        <w:pPrChange w:id="344" w:author="Thomas Lee" w:date="2020-12-17T16:58:00Z">
          <w:pPr>
            <w:shd w:val="clear" w:color="auto" w:fill="FFFFFF"/>
            <w:spacing w:after="0" w:line="285" w:lineRule="atLeast"/>
          </w:pPr>
        </w:pPrChange>
      </w:pPr>
      <w:ins w:id="345" w:author="Thomas Lee" w:date="2020-12-17T16:58:00Z">
        <w:r w:rsidRPr="003B764A">
          <w:rPr>
            <w:rStyle w:val="CodeInTextPACKT"/>
            <w:color w:val="7030A0"/>
            <w:rPrChange w:id="346" w:author="Thomas Lee" w:date="2020-12-17T16:58:00Z">
              <w:rPr>
                <w:rFonts w:ascii="Consolas" w:hAnsi="Consolas"/>
                <w:color w:val="000000"/>
                <w:sz w:val="21"/>
                <w:szCs w:val="21"/>
                <w:lang w:val="en-GB" w:eastAsia="en-GB"/>
              </w:rPr>
            </w:rPrChange>
          </w:rPr>
          <w:t>  $Property1 = </w:t>
        </w:r>
        <w:r w:rsidRPr="003B764A">
          <w:rPr>
            <w:rStyle w:val="CodeInTextPACKT"/>
            <w:color w:val="7030A0"/>
            <w:rPrChange w:id="347" w:author="Thomas Lee" w:date="2020-12-17T16:58:00Z">
              <w:rPr>
                <w:rFonts w:ascii="Consolas" w:hAnsi="Consolas"/>
                <w:color w:val="0000FF"/>
                <w:sz w:val="21"/>
                <w:szCs w:val="21"/>
                <w:lang w:val="en-GB" w:eastAsia="en-GB"/>
              </w:rPr>
            </w:rPrChange>
          </w:rPr>
          <w:t>$true</w:t>
        </w:r>
      </w:ins>
    </w:p>
    <w:p w14:paraId="3DCCFEEB" w14:textId="77777777" w:rsidR="003B764A" w:rsidRPr="003B764A" w:rsidRDefault="003B764A">
      <w:pPr>
        <w:pStyle w:val="CodePACKT"/>
        <w:rPr>
          <w:ins w:id="348" w:author="Thomas Lee" w:date="2020-12-17T16:58:00Z"/>
          <w:rStyle w:val="CodeInTextPACKT"/>
          <w:color w:val="7030A0"/>
          <w:rPrChange w:id="349" w:author="Thomas Lee" w:date="2020-12-17T16:58:00Z">
            <w:rPr>
              <w:ins w:id="350" w:author="Thomas Lee" w:date="2020-12-17T16:58:00Z"/>
              <w:rFonts w:ascii="Consolas" w:hAnsi="Consolas"/>
              <w:color w:val="000000"/>
              <w:sz w:val="21"/>
              <w:szCs w:val="21"/>
              <w:lang w:val="en-GB" w:eastAsia="en-GB"/>
            </w:rPr>
          </w:rPrChange>
        </w:rPr>
        <w:pPrChange w:id="351" w:author="Thomas Lee" w:date="2020-12-17T16:58:00Z">
          <w:pPr>
            <w:shd w:val="clear" w:color="auto" w:fill="FFFFFF"/>
            <w:spacing w:after="0" w:line="285" w:lineRule="atLeast"/>
          </w:pPr>
        </w:pPrChange>
      </w:pPr>
      <w:ins w:id="352" w:author="Thomas Lee" w:date="2020-12-17T16:58:00Z">
        <w:r w:rsidRPr="003B764A">
          <w:rPr>
            <w:rStyle w:val="CodeInTextPACKT"/>
            <w:color w:val="7030A0"/>
            <w:rPrChange w:id="353" w:author="Thomas Lee" w:date="2020-12-17T16:58:00Z">
              <w:rPr>
                <w:rFonts w:ascii="Consolas" w:hAnsi="Consolas"/>
                <w:color w:val="000000"/>
                <w:sz w:val="21"/>
                <w:szCs w:val="21"/>
                <w:lang w:val="en-GB" w:eastAsia="en-GB"/>
              </w:rPr>
            </w:rPrChange>
          </w:rPr>
          <w:t>} </w:t>
        </w:r>
        <w:r w:rsidRPr="003B764A">
          <w:rPr>
            <w:rStyle w:val="CodeInTextPACKT"/>
            <w:color w:val="7030A0"/>
            <w:rPrChange w:id="354" w:author="Thomas Lee" w:date="2020-12-17T16:58:00Z">
              <w:rPr>
                <w:rFonts w:ascii="Consolas" w:hAnsi="Consolas"/>
                <w:color w:val="0000FF"/>
                <w:sz w:val="21"/>
                <w:szCs w:val="21"/>
                <w:lang w:val="en-GB" w:eastAsia="en-GB"/>
              </w:rPr>
            </w:rPrChange>
          </w:rPr>
          <w:t>else</w:t>
        </w:r>
        <w:r w:rsidRPr="003B764A">
          <w:rPr>
            <w:rStyle w:val="CodeInTextPACKT"/>
            <w:color w:val="7030A0"/>
            <w:rPrChange w:id="355" w:author="Thomas Lee" w:date="2020-12-17T16:58:00Z">
              <w:rPr>
                <w:rFonts w:ascii="Consolas" w:hAnsi="Consolas"/>
                <w:color w:val="000000"/>
                <w:sz w:val="21"/>
                <w:szCs w:val="21"/>
                <w:lang w:val="en-GB" w:eastAsia="en-GB"/>
              </w:rPr>
            </w:rPrChange>
          </w:rPr>
          <w:t> {</w:t>
        </w:r>
      </w:ins>
    </w:p>
    <w:p w14:paraId="7C5C49F2" w14:textId="77777777" w:rsidR="003B764A" w:rsidRPr="003B764A" w:rsidRDefault="003B764A">
      <w:pPr>
        <w:pStyle w:val="CodePACKT"/>
        <w:rPr>
          <w:ins w:id="356" w:author="Thomas Lee" w:date="2020-12-17T16:58:00Z"/>
          <w:rStyle w:val="CodeInTextPACKT"/>
          <w:color w:val="7030A0"/>
          <w:rPrChange w:id="357" w:author="Thomas Lee" w:date="2020-12-17T16:58:00Z">
            <w:rPr>
              <w:ins w:id="358" w:author="Thomas Lee" w:date="2020-12-17T16:58:00Z"/>
              <w:rFonts w:ascii="Consolas" w:hAnsi="Consolas"/>
              <w:color w:val="000000"/>
              <w:sz w:val="21"/>
              <w:szCs w:val="21"/>
              <w:lang w:val="en-GB" w:eastAsia="en-GB"/>
            </w:rPr>
          </w:rPrChange>
        </w:rPr>
        <w:pPrChange w:id="359" w:author="Thomas Lee" w:date="2020-12-17T16:58:00Z">
          <w:pPr>
            <w:shd w:val="clear" w:color="auto" w:fill="FFFFFF"/>
            <w:spacing w:after="0" w:line="285" w:lineRule="atLeast"/>
          </w:pPr>
        </w:pPrChange>
      </w:pPr>
      <w:ins w:id="360" w:author="Thomas Lee" w:date="2020-12-17T16:58:00Z">
        <w:r w:rsidRPr="003B764A">
          <w:rPr>
            <w:rStyle w:val="CodeInTextPACKT"/>
            <w:color w:val="7030A0"/>
            <w:rPrChange w:id="361" w:author="Thomas Lee" w:date="2020-12-17T16:58:00Z">
              <w:rPr>
                <w:rFonts w:ascii="Consolas" w:hAnsi="Consolas"/>
                <w:color w:val="000000"/>
                <w:sz w:val="21"/>
                <w:szCs w:val="21"/>
                <w:lang w:val="en-GB" w:eastAsia="en-GB"/>
              </w:rPr>
            </w:rPrChange>
          </w:rPr>
          <w:t>  $Property1 = </w:t>
        </w:r>
        <w:r w:rsidRPr="003B764A">
          <w:rPr>
            <w:rStyle w:val="CodeInTextPACKT"/>
            <w:color w:val="7030A0"/>
            <w:rPrChange w:id="362" w:author="Thomas Lee" w:date="2020-12-17T16:58:00Z">
              <w:rPr>
                <w:rFonts w:ascii="Consolas" w:hAnsi="Consolas"/>
                <w:color w:val="0000FF"/>
                <w:sz w:val="21"/>
                <w:szCs w:val="21"/>
                <w:lang w:val="en-GB" w:eastAsia="en-GB"/>
              </w:rPr>
            </w:rPrChange>
          </w:rPr>
          <w:t>$false</w:t>
        </w:r>
      </w:ins>
    </w:p>
    <w:p w14:paraId="7B8DBB2D" w14:textId="77777777" w:rsidR="003B764A" w:rsidRPr="003B764A" w:rsidRDefault="003B764A">
      <w:pPr>
        <w:pStyle w:val="CodePACKT"/>
        <w:rPr>
          <w:ins w:id="363" w:author="Thomas Lee" w:date="2020-12-17T16:58:00Z"/>
          <w:rStyle w:val="CodeInTextPACKT"/>
          <w:color w:val="7030A0"/>
          <w:rPrChange w:id="364" w:author="Thomas Lee" w:date="2020-12-17T16:58:00Z">
            <w:rPr>
              <w:ins w:id="365" w:author="Thomas Lee" w:date="2020-12-17T16:58:00Z"/>
              <w:rFonts w:ascii="Consolas" w:hAnsi="Consolas"/>
              <w:color w:val="000000"/>
              <w:sz w:val="21"/>
              <w:szCs w:val="21"/>
              <w:lang w:val="en-GB" w:eastAsia="en-GB"/>
            </w:rPr>
          </w:rPrChange>
        </w:rPr>
        <w:pPrChange w:id="366" w:author="Thomas Lee" w:date="2020-12-17T16:58:00Z">
          <w:pPr>
            <w:shd w:val="clear" w:color="auto" w:fill="FFFFFF"/>
            <w:spacing w:after="0" w:line="285" w:lineRule="atLeast"/>
          </w:pPr>
        </w:pPrChange>
      </w:pPr>
      <w:ins w:id="367" w:author="Thomas Lee" w:date="2020-12-17T16:58:00Z">
        <w:r w:rsidRPr="003B764A">
          <w:rPr>
            <w:rStyle w:val="CodeInTextPACKT"/>
            <w:color w:val="7030A0"/>
            <w:rPrChange w:id="368" w:author="Thomas Lee" w:date="2020-12-17T16:58:00Z">
              <w:rPr>
                <w:rFonts w:ascii="Consolas" w:hAnsi="Consolas"/>
                <w:color w:val="000000"/>
                <w:sz w:val="21"/>
                <w:szCs w:val="21"/>
                <w:lang w:val="en-GB" w:eastAsia="en-GB"/>
              </w:rPr>
            </w:rPrChange>
          </w:rPr>
          <w:t>}</w:t>
        </w:r>
      </w:ins>
    </w:p>
    <w:p w14:paraId="0752ADB4" w14:textId="77777777" w:rsidR="003B764A" w:rsidRPr="003B764A" w:rsidRDefault="003B764A">
      <w:pPr>
        <w:pStyle w:val="CodePACKT"/>
        <w:rPr>
          <w:ins w:id="369" w:author="Thomas Lee" w:date="2020-12-17T16:58:00Z"/>
          <w:rStyle w:val="CodeInTextPACKT"/>
          <w:color w:val="7030A0"/>
          <w:rPrChange w:id="370" w:author="Thomas Lee" w:date="2020-12-17T16:58:00Z">
            <w:rPr>
              <w:ins w:id="371" w:author="Thomas Lee" w:date="2020-12-17T16:58:00Z"/>
              <w:rFonts w:ascii="Consolas" w:hAnsi="Consolas"/>
              <w:color w:val="000000"/>
              <w:sz w:val="21"/>
              <w:szCs w:val="21"/>
              <w:lang w:val="en-GB" w:eastAsia="en-GB"/>
            </w:rPr>
          </w:rPrChange>
        </w:rPr>
        <w:pPrChange w:id="372" w:author="Thomas Lee" w:date="2020-12-17T16:58:00Z">
          <w:pPr>
            <w:shd w:val="clear" w:color="auto" w:fill="FFFFFF"/>
            <w:spacing w:after="0" w:line="285" w:lineRule="atLeast"/>
          </w:pPr>
        </w:pPrChange>
      </w:pPr>
      <w:ins w:id="373" w:author="Thomas Lee" w:date="2020-12-17T16:58:00Z">
        <w:r w:rsidRPr="003B764A">
          <w:rPr>
            <w:rStyle w:val="CodeInTextPACKT"/>
            <w:color w:val="7030A0"/>
            <w:rPrChange w:id="374" w:author="Thomas Lee" w:date="2020-12-17T16:58:00Z">
              <w:rPr>
                <w:rFonts w:ascii="Consolas" w:hAnsi="Consolas"/>
                <w:color w:val="0000FF"/>
                <w:sz w:val="21"/>
                <w:szCs w:val="21"/>
                <w:lang w:val="en-GB" w:eastAsia="en-GB"/>
              </w:rPr>
            </w:rPrChange>
          </w:rPr>
          <w:t>if</w:t>
        </w:r>
        <w:r w:rsidRPr="003B764A">
          <w:rPr>
            <w:rStyle w:val="CodeInTextPACKT"/>
            <w:color w:val="7030A0"/>
            <w:rPrChange w:id="375" w:author="Thomas Lee" w:date="2020-12-17T16:58:00Z">
              <w:rPr>
                <w:rFonts w:ascii="Consolas" w:hAnsi="Consolas"/>
                <w:color w:val="000000"/>
                <w:sz w:val="21"/>
                <w:szCs w:val="21"/>
                <w:lang w:val="en-GB" w:eastAsia="en-GB"/>
              </w:rPr>
            </w:rPrChange>
          </w:rPr>
          <w:t> ($</w:t>
        </w:r>
        <w:proofErr w:type="spellStart"/>
        <w:r w:rsidRPr="003B764A">
          <w:rPr>
            <w:rStyle w:val="CodeInTextPACKT"/>
            <w:color w:val="7030A0"/>
            <w:rPrChange w:id="376" w:author="Thomas Lee" w:date="2020-12-17T16:58:00Z">
              <w:rPr>
                <w:rFonts w:ascii="Consolas" w:hAnsi="Consolas"/>
                <w:color w:val="000000"/>
                <w:sz w:val="21"/>
                <w:szCs w:val="21"/>
                <w:lang w:val="en-GB" w:eastAsia="en-GB"/>
              </w:rPr>
            </w:rPrChange>
          </w:rPr>
          <w:t>RandomTest</w:t>
        </w:r>
        <w:proofErr w:type="spellEnd"/>
        <w:r w:rsidRPr="003B764A">
          <w:rPr>
            <w:rStyle w:val="CodeInTextPACKT"/>
            <w:color w:val="7030A0"/>
            <w:rPrChange w:id="377" w:author="Thomas Lee" w:date="2020-12-17T16:58:00Z">
              <w:rPr>
                <w:rFonts w:ascii="Consolas" w:hAnsi="Consolas"/>
                <w:color w:val="000000"/>
                <w:sz w:val="21"/>
                <w:szCs w:val="21"/>
                <w:lang w:val="en-GB" w:eastAsia="en-GB"/>
              </w:rPr>
            </w:rPrChange>
          </w:rPr>
          <w:t>) {</w:t>
        </w:r>
      </w:ins>
    </w:p>
    <w:p w14:paraId="09DE8BB7" w14:textId="77777777" w:rsidR="003B764A" w:rsidRPr="003B764A" w:rsidRDefault="003B764A">
      <w:pPr>
        <w:pStyle w:val="CodePACKT"/>
        <w:rPr>
          <w:ins w:id="378" w:author="Thomas Lee" w:date="2020-12-17T16:58:00Z"/>
          <w:rStyle w:val="CodeInTextPACKT"/>
          <w:color w:val="7030A0"/>
          <w:rPrChange w:id="379" w:author="Thomas Lee" w:date="2020-12-17T16:58:00Z">
            <w:rPr>
              <w:ins w:id="380" w:author="Thomas Lee" w:date="2020-12-17T16:58:00Z"/>
              <w:rFonts w:ascii="Consolas" w:hAnsi="Consolas"/>
              <w:color w:val="000000"/>
              <w:sz w:val="21"/>
              <w:szCs w:val="21"/>
              <w:lang w:val="en-GB" w:eastAsia="en-GB"/>
            </w:rPr>
          </w:rPrChange>
        </w:rPr>
        <w:pPrChange w:id="381" w:author="Thomas Lee" w:date="2020-12-17T16:58:00Z">
          <w:pPr>
            <w:shd w:val="clear" w:color="auto" w:fill="FFFFFF"/>
            <w:spacing w:after="0" w:line="285" w:lineRule="atLeast"/>
          </w:pPr>
        </w:pPrChange>
      </w:pPr>
      <w:ins w:id="382" w:author="Thomas Lee" w:date="2020-12-17T16:58:00Z">
        <w:r w:rsidRPr="003B764A">
          <w:rPr>
            <w:rStyle w:val="CodeInTextPACKT"/>
            <w:color w:val="7030A0"/>
            <w:rPrChange w:id="383" w:author="Thomas Lee" w:date="2020-12-17T16:58:00Z">
              <w:rPr>
                <w:rFonts w:ascii="Consolas" w:hAnsi="Consolas"/>
                <w:color w:val="000000"/>
                <w:sz w:val="21"/>
                <w:szCs w:val="21"/>
                <w:lang w:val="en-GB" w:eastAsia="en-GB"/>
              </w:rPr>
            </w:rPrChange>
          </w:rPr>
          <w:t>  $Property2 = </w:t>
        </w:r>
        <w:r w:rsidRPr="003B764A">
          <w:rPr>
            <w:rStyle w:val="CodeInTextPACKT"/>
            <w:color w:val="7030A0"/>
            <w:rPrChange w:id="384" w:author="Thomas Lee" w:date="2020-12-17T16:58:00Z">
              <w:rPr>
                <w:rFonts w:ascii="Consolas" w:hAnsi="Consolas"/>
                <w:color w:val="A31515"/>
                <w:sz w:val="21"/>
                <w:szCs w:val="21"/>
                <w:lang w:val="en-GB" w:eastAsia="en-GB"/>
              </w:rPr>
            </w:rPrChange>
          </w:rPr>
          <w:t>"Hello"</w:t>
        </w:r>
      </w:ins>
    </w:p>
    <w:p w14:paraId="39A29D3C" w14:textId="77777777" w:rsidR="003B764A" w:rsidRPr="003B764A" w:rsidRDefault="003B764A">
      <w:pPr>
        <w:pStyle w:val="CodePACKT"/>
        <w:rPr>
          <w:ins w:id="385" w:author="Thomas Lee" w:date="2020-12-17T16:58:00Z"/>
          <w:rStyle w:val="CodeInTextPACKT"/>
          <w:color w:val="7030A0"/>
          <w:rPrChange w:id="386" w:author="Thomas Lee" w:date="2020-12-17T16:58:00Z">
            <w:rPr>
              <w:ins w:id="387" w:author="Thomas Lee" w:date="2020-12-17T16:58:00Z"/>
              <w:rFonts w:ascii="Consolas" w:hAnsi="Consolas"/>
              <w:color w:val="000000"/>
              <w:sz w:val="21"/>
              <w:szCs w:val="21"/>
              <w:lang w:val="en-GB" w:eastAsia="en-GB"/>
            </w:rPr>
          </w:rPrChange>
        </w:rPr>
        <w:pPrChange w:id="388" w:author="Thomas Lee" w:date="2020-12-17T16:58:00Z">
          <w:pPr>
            <w:shd w:val="clear" w:color="auto" w:fill="FFFFFF"/>
            <w:spacing w:after="0" w:line="285" w:lineRule="atLeast"/>
          </w:pPr>
        </w:pPrChange>
      </w:pPr>
      <w:ins w:id="389" w:author="Thomas Lee" w:date="2020-12-17T16:58:00Z">
        <w:r w:rsidRPr="003B764A">
          <w:rPr>
            <w:rStyle w:val="CodeInTextPACKT"/>
            <w:color w:val="7030A0"/>
            <w:rPrChange w:id="390" w:author="Thomas Lee" w:date="2020-12-17T16:58:00Z">
              <w:rPr>
                <w:rFonts w:ascii="Consolas" w:hAnsi="Consolas"/>
                <w:color w:val="000000"/>
                <w:sz w:val="21"/>
                <w:szCs w:val="21"/>
                <w:lang w:val="en-GB" w:eastAsia="en-GB"/>
              </w:rPr>
            </w:rPrChange>
          </w:rPr>
          <w:t>} </w:t>
        </w:r>
        <w:r w:rsidRPr="003B764A">
          <w:rPr>
            <w:rStyle w:val="CodeInTextPACKT"/>
            <w:color w:val="7030A0"/>
            <w:rPrChange w:id="391" w:author="Thomas Lee" w:date="2020-12-17T16:58:00Z">
              <w:rPr>
                <w:rFonts w:ascii="Consolas" w:hAnsi="Consolas"/>
                <w:color w:val="0000FF"/>
                <w:sz w:val="21"/>
                <w:szCs w:val="21"/>
                <w:lang w:val="en-GB" w:eastAsia="en-GB"/>
              </w:rPr>
            </w:rPrChange>
          </w:rPr>
          <w:t>else</w:t>
        </w:r>
        <w:r w:rsidRPr="003B764A">
          <w:rPr>
            <w:rStyle w:val="CodeInTextPACKT"/>
            <w:color w:val="7030A0"/>
            <w:rPrChange w:id="392" w:author="Thomas Lee" w:date="2020-12-17T16:58:00Z">
              <w:rPr>
                <w:rFonts w:ascii="Consolas" w:hAnsi="Consolas"/>
                <w:color w:val="000000"/>
                <w:sz w:val="21"/>
                <w:szCs w:val="21"/>
                <w:lang w:val="en-GB" w:eastAsia="en-GB"/>
              </w:rPr>
            </w:rPrChange>
          </w:rPr>
          <w:t> {</w:t>
        </w:r>
      </w:ins>
    </w:p>
    <w:p w14:paraId="2E76D1A7" w14:textId="77777777" w:rsidR="003B764A" w:rsidRPr="003B764A" w:rsidRDefault="003B764A">
      <w:pPr>
        <w:pStyle w:val="CodePACKT"/>
        <w:rPr>
          <w:ins w:id="393" w:author="Thomas Lee" w:date="2020-12-17T16:58:00Z"/>
          <w:rStyle w:val="CodeInTextPACKT"/>
          <w:color w:val="7030A0"/>
          <w:rPrChange w:id="394" w:author="Thomas Lee" w:date="2020-12-17T16:58:00Z">
            <w:rPr>
              <w:ins w:id="395" w:author="Thomas Lee" w:date="2020-12-17T16:58:00Z"/>
              <w:rFonts w:ascii="Consolas" w:hAnsi="Consolas"/>
              <w:color w:val="000000"/>
              <w:sz w:val="21"/>
              <w:szCs w:val="21"/>
              <w:lang w:val="en-GB" w:eastAsia="en-GB"/>
            </w:rPr>
          </w:rPrChange>
        </w:rPr>
        <w:pPrChange w:id="396" w:author="Thomas Lee" w:date="2020-12-17T16:58:00Z">
          <w:pPr>
            <w:shd w:val="clear" w:color="auto" w:fill="FFFFFF"/>
            <w:spacing w:after="0" w:line="285" w:lineRule="atLeast"/>
          </w:pPr>
        </w:pPrChange>
      </w:pPr>
      <w:ins w:id="397" w:author="Thomas Lee" w:date="2020-12-17T16:58:00Z">
        <w:r w:rsidRPr="003B764A">
          <w:rPr>
            <w:rStyle w:val="CodeInTextPACKT"/>
            <w:color w:val="7030A0"/>
            <w:rPrChange w:id="398" w:author="Thomas Lee" w:date="2020-12-17T16:58:00Z">
              <w:rPr>
                <w:rFonts w:ascii="Consolas" w:hAnsi="Consolas"/>
                <w:color w:val="000000"/>
                <w:sz w:val="21"/>
                <w:szCs w:val="21"/>
                <w:lang w:val="en-GB" w:eastAsia="en-GB"/>
              </w:rPr>
            </w:rPrChange>
          </w:rPr>
          <w:t>  $Property2 = </w:t>
        </w:r>
        <w:r w:rsidRPr="003B764A">
          <w:rPr>
            <w:rStyle w:val="CodeInTextPACKT"/>
            <w:color w:val="7030A0"/>
            <w:rPrChange w:id="399" w:author="Thomas Lee" w:date="2020-12-17T16:58:00Z">
              <w:rPr>
                <w:rFonts w:ascii="Consolas" w:hAnsi="Consolas"/>
                <w:color w:val="A31515"/>
                <w:sz w:val="21"/>
                <w:szCs w:val="21"/>
                <w:lang w:val="en-GB" w:eastAsia="en-GB"/>
              </w:rPr>
            </w:rPrChange>
          </w:rPr>
          <w:t>"Goodbye"</w:t>
        </w:r>
      </w:ins>
    </w:p>
    <w:p w14:paraId="1F55B8C1" w14:textId="77777777" w:rsidR="003B764A" w:rsidRPr="003B764A" w:rsidRDefault="003B764A">
      <w:pPr>
        <w:pStyle w:val="CodePACKT"/>
        <w:rPr>
          <w:ins w:id="400" w:author="Thomas Lee" w:date="2020-12-17T16:58:00Z"/>
          <w:rStyle w:val="CodeInTextPACKT"/>
          <w:color w:val="7030A0"/>
          <w:rPrChange w:id="401" w:author="Thomas Lee" w:date="2020-12-17T16:58:00Z">
            <w:rPr>
              <w:ins w:id="402" w:author="Thomas Lee" w:date="2020-12-17T16:58:00Z"/>
              <w:rFonts w:ascii="Consolas" w:hAnsi="Consolas"/>
              <w:color w:val="000000"/>
              <w:sz w:val="21"/>
              <w:szCs w:val="21"/>
              <w:lang w:val="en-GB" w:eastAsia="en-GB"/>
            </w:rPr>
          </w:rPrChange>
        </w:rPr>
        <w:pPrChange w:id="403" w:author="Thomas Lee" w:date="2020-12-17T16:58:00Z">
          <w:pPr>
            <w:shd w:val="clear" w:color="auto" w:fill="FFFFFF"/>
            <w:spacing w:after="0" w:line="285" w:lineRule="atLeast"/>
          </w:pPr>
        </w:pPrChange>
      </w:pPr>
      <w:ins w:id="404" w:author="Thomas Lee" w:date="2020-12-17T16:58:00Z">
        <w:r w:rsidRPr="003B764A">
          <w:rPr>
            <w:rStyle w:val="CodeInTextPACKT"/>
            <w:color w:val="7030A0"/>
            <w:rPrChange w:id="405" w:author="Thomas Lee" w:date="2020-12-17T16:58:00Z">
              <w:rPr>
                <w:rFonts w:ascii="Consolas" w:hAnsi="Consolas"/>
                <w:color w:val="000000"/>
                <w:sz w:val="21"/>
                <w:szCs w:val="21"/>
                <w:lang w:val="en-GB" w:eastAsia="en-GB"/>
              </w:rPr>
            </w:rPrChange>
          </w:rPr>
          <w:t>}</w:t>
        </w:r>
      </w:ins>
    </w:p>
    <w:p w14:paraId="369D89B9" w14:textId="77777777" w:rsidR="003B764A" w:rsidRPr="003B764A" w:rsidRDefault="003B764A">
      <w:pPr>
        <w:pStyle w:val="CodePACKT"/>
        <w:rPr>
          <w:ins w:id="406" w:author="Thomas Lee" w:date="2020-12-17T16:58:00Z"/>
          <w:rStyle w:val="CodeInTextPACKT"/>
          <w:color w:val="7030A0"/>
          <w:rPrChange w:id="407" w:author="Thomas Lee" w:date="2020-12-17T16:58:00Z">
            <w:rPr>
              <w:ins w:id="408" w:author="Thomas Lee" w:date="2020-12-17T16:58:00Z"/>
              <w:rFonts w:ascii="Consolas" w:hAnsi="Consolas"/>
              <w:color w:val="000000"/>
              <w:sz w:val="21"/>
              <w:szCs w:val="21"/>
              <w:lang w:val="en-GB" w:eastAsia="en-GB"/>
            </w:rPr>
          </w:rPrChange>
        </w:rPr>
        <w:pPrChange w:id="409" w:author="Thomas Lee" w:date="2020-12-17T16:58:00Z">
          <w:pPr>
            <w:shd w:val="clear" w:color="auto" w:fill="FFFFFF"/>
            <w:spacing w:after="0" w:line="285" w:lineRule="atLeast"/>
          </w:pPr>
        </w:pPrChange>
      </w:pPr>
      <w:ins w:id="410" w:author="Thomas Lee" w:date="2020-12-17T16:58:00Z">
        <w:r w:rsidRPr="003B764A">
          <w:rPr>
            <w:rStyle w:val="CodeInTextPACKT"/>
            <w:color w:val="7030A0"/>
            <w:rPrChange w:id="411" w:author="Thomas Lee" w:date="2020-12-17T16:58:00Z">
              <w:rPr>
                <w:rFonts w:ascii="Consolas" w:hAnsi="Consolas"/>
                <w:color w:val="000000"/>
                <w:sz w:val="21"/>
                <w:szCs w:val="21"/>
                <w:lang w:val="en-GB" w:eastAsia="en-GB"/>
              </w:rPr>
            </w:rPrChange>
          </w:rPr>
          <w:t>[</w:t>
        </w:r>
        <w:proofErr w:type="spellStart"/>
        <w:r w:rsidRPr="003B764A">
          <w:rPr>
            <w:rStyle w:val="CodeInTextPACKT"/>
            <w:color w:val="7030A0"/>
            <w:rPrChange w:id="412" w:author="Thomas Lee" w:date="2020-12-17T16:58:00Z">
              <w:rPr>
                <w:rFonts w:ascii="Consolas" w:hAnsi="Consolas"/>
                <w:color w:val="0000FF"/>
                <w:sz w:val="21"/>
                <w:szCs w:val="21"/>
                <w:lang w:val="en-GB" w:eastAsia="en-GB"/>
              </w:rPr>
            </w:rPrChange>
          </w:rPr>
          <w:t>PSCustomObject</w:t>
        </w:r>
        <w:proofErr w:type="spellEnd"/>
        <w:r w:rsidRPr="003B764A">
          <w:rPr>
            <w:rStyle w:val="CodeInTextPACKT"/>
            <w:color w:val="7030A0"/>
            <w:rPrChange w:id="413" w:author="Thomas Lee" w:date="2020-12-17T16:58:00Z">
              <w:rPr>
                <w:rFonts w:ascii="Consolas" w:hAnsi="Consolas"/>
                <w:color w:val="000000"/>
                <w:sz w:val="21"/>
                <w:szCs w:val="21"/>
                <w:lang w:val="en-GB" w:eastAsia="en-GB"/>
              </w:rPr>
            </w:rPrChange>
          </w:rPr>
          <w:t>]</w:t>
        </w:r>
        <w:r w:rsidRPr="003B764A">
          <w:rPr>
            <w:rStyle w:val="CodeInTextPACKT"/>
            <w:color w:val="7030A0"/>
            <w:rPrChange w:id="414" w:author="Thomas Lee" w:date="2020-12-17T16:58:00Z">
              <w:rPr>
                <w:rFonts w:ascii="Consolas" w:hAnsi="Consolas"/>
                <w:color w:val="0000FF"/>
                <w:sz w:val="21"/>
                <w:szCs w:val="21"/>
                <w:lang w:val="en-GB" w:eastAsia="en-GB"/>
              </w:rPr>
            </w:rPrChange>
          </w:rPr>
          <w:t>@</w:t>
        </w:r>
        <w:r w:rsidRPr="003B764A">
          <w:rPr>
            <w:rStyle w:val="CodeInTextPACKT"/>
            <w:color w:val="7030A0"/>
            <w:rPrChange w:id="415" w:author="Thomas Lee" w:date="2020-12-17T16:58:00Z">
              <w:rPr>
                <w:rFonts w:ascii="Consolas" w:hAnsi="Consolas"/>
                <w:color w:val="000000"/>
                <w:sz w:val="21"/>
                <w:szCs w:val="21"/>
                <w:lang w:val="en-GB" w:eastAsia="en-GB"/>
              </w:rPr>
            </w:rPrChange>
          </w:rPr>
          <w:t>{</w:t>
        </w:r>
      </w:ins>
    </w:p>
    <w:p w14:paraId="54B94E3B" w14:textId="77777777" w:rsidR="003B764A" w:rsidRPr="003B764A" w:rsidRDefault="003B764A">
      <w:pPr>
        <w:pStyle w:val="CodePACKT"/>
        <w:rPr>
          <w:ins w:id="416" w:author="Thomas Lee" w:date="2020-12-17T16:58:00Z"/>
          <w:rStyle w:val="CodeInTextPACKT"/>
          <w:color w:val="7030A0"/>
          <w:rPrChange w:id="417" w:author="Thomas Lee" w:date="2020-12-17T16:58:00Z">
            <w:rPr>
              <w:ins w:id="418" w:author="Thomas Lee" w:date="2020-12-17T16:58:00Z"/>
              <w:rFonts w:ascii="Consolas" w:hAnsi="Consolas"/>
              <w:color w:val="000000"/>
              <w:sz w:val="21"/>
              <w:szCs w:val="21"/>
              <w:lang w:val="en-GB" w:eastAsia="en-GB"/>
            </w:rPr>
          </w:rPrChange>
        </w:rPr>
        <w:pPrChange w:id="419" w:author="Thomas Lee" w:date="2020-12-17T16:58:00Z">
          <w:pPr>
            <w:shd w:val="clear" w:color="auto" w:fill="FFFFFF"/>
            <w:spacing w:after="0" w:line="285" w:lineRule="atLeast"/>
          </w:pPr>
        </w:pPrChange>
      </w:pPr>
      <w:ins w:id="420" w:author="Thomas Lee" w:date="2020-12-17T16:58:00Z">
        <w:r w:rsidRPr="003B764A">
          <w:rPr>
            <w:rStyle w:val="CodeInTextPACKT"/>
            <w:color w:val="7030A0"/>
            <w:rPrChange w:id="421" w:author="Thomas Lee" w:date="2020-12-17T16:58:00Z">
              <w:rPr>
                <w:rFonts w:ascii="Consolas" w:hAnsi="Consolas"/>
                <w:color w:val="000000"/>
                <w:sz w:val="21"/>
                <w:szCs w:val="21"/>
                <w:lang w:val="en-GB" w:eastAsia="en-GB"/>
              </w:rPr>
            </w:rPrChange>
          </w:rPr>
          <w:t>  </w:t>
        </w:r>
        <w:r w:rsidRPr="003B764A">
          <w:rPr>
            <w:rStyle w:val="CodeInTextPACKT"/>
            <w:color w:val="7030A0"/>
            <w:rPrChange w:id="422" w:author="Thomas Lee" w:date="2020-12-17T16:58:00Z">
              <w:rPr>
                <w:rFonts w:ascii="Consolas" w:hAnsi="Consolas"/>
                <w:color w:val="A31515"/>
                <w:sz w:val="21"/>
                <w:szCs w:val="21"/>
                <w:lang w:val="en-GB" w:eastAsia="en-GB"/>
              </w:rPr>
            </w:rPrChange>
          </w:rPr>
          <w:t>"Property1"</w:t>
        </w:r>
        <w:r w:rsidRPr="003B764A">
          <w:rPr>
            <w:rStyle w:val="CodeInTextPACKT"/>
            <w:color w:val="7030A0"/>
            <w:rPrChange w:id="423" w:author="Thomas Lee" w:date="2020-12-17T16:58:00Z">
              <w:rPr>
                <w:rFonts w:ascii="Consolas" w:hAnsi="Consolas"/>
                <w:color w:val="000000"/>
                <w:sz w:val="21"/>
                <w:szCs w:val="21"/>
                <w:lang w:val="en-GB" w:eastAsia="en-GB"/>
              </w:rPr>
            </w:rPrChange>
          </w:rPr>
          <w:t> = $Property1</w:t>
        </w:r>
      </w:ins>
    </w:p>
    <w:p w14:paraId="63FB06F9" w14:textId="77777777" w:rsidR="003B764A" w:rsidRPr="003B764A" w:rsidRDefault="003B764A">
      <w:pPr>
        <w:pStyle w:val="CodePACKT"/>
        <w:rPr>
          <w:ins w:id="424" w:author="Thomas Lee" w:date="2020-12-17T16:58:00Z"/>
          <w:rStyle w:val="CodeInTextPACKT"/>
          <w:color w:val="7030A0"/>
          <w:rPrChange w:id="425" w:author="Thomas Lee" w:date="2020-12-17T16:58:00Z">
            <w:rPr>
              <w:ins w:id="426" w:author="Thomas Lee" w:date="2020-12-17T16:58:00Z"/>
              <w:rFonts w:ascii="Consolas" w:hAnsi="Consolas"/>
              <w:color w:val="000000"/>
              <w:sz w:val="21"/>
              <w:szCs w:val="21"/>
              <w:lang w:val="en-GB" w:eastAsia="en-GB"/>
            </w:rPr>
          </w:rPrChange>
        </w:rPr>
        <w:pPrChange w:id="427" w:author="Thomas Lee" w:date="2020-12-17T16:58:00Z">
          <w:pPr>
            <w:shd w:val="clear" w:color="auto" w:fill="FFFFFF"/>
            <w:spacing w:after="0" w:line="285" w:lineRule="atLeast"/>
          </w:pPr>
        </w:pPrChange>
      </w:pPr>
      <w:ins w:id="428" w:author="Thomas Lee" w:date="2020-12-17T16:58:00Z">
        <w:r w:rsidRPr="003B764A">
          <w:rPr>
            <w:rStyle w:val="CodeInTextPACKT"/>
            <w:color w:val="7030A0"/>
            <w:rPrChange w:id="429" w:author="Thomas Lee" w:date="2020-12-17T16:58:00Z">
              <w:rPr>
                <w:rFonts w:ascii="Consolas" w:hAnsi="Consolas"/>
                <w:color w:val="000000"/>
                <w:sz w:val="21"/>
                <w:szCs w:val="21"/>
                <w:lang w:val="en-GB" w:eastAsia="en-GB"/>
              </w:rPr>
            </w:rPrChange>
          </w:rPr>
          <w:t>  </w:t>
        </w:r>
        <w:r w:rsidRPr="003B764A">
          <w:rPr>
            <w:rStyle w:val="CodeInTextPACKT"/>
            <w:color w:val="7030A0"/>
            <w:rPrChange w:id="430" w:author="Thomas Lee" w:date="2020-12-17T16:58:00Z">
              <w:rPr>
                <w:rFonts w:ascii="Consolas" w:hAnsi="Consolas"/>
                <w:color w:val="A31515"/>
                <w:sz w:val="21"/>
                <w:szCs w:val="21"/>
                <w:lang w:val="en-GB" w:eastAsia="en-GB"/>
              </w:rPr>
            </w:rPrChange>
          </w:rPr>
          <w:t>"Property2"</w:t>
        </w:r>
        <w:r w:rsidRPr="003B764A">
          <w:rPr>
            <w:rStyle w:val="CodeInTextPACKT"/>
            <w:color w:val="7030A0"/>
            <w:rPrChange w:id="431" w:author="Thomas Lee" w:date="2020-12-17T16:58:00Z">
              <w:rPr>
                <w:rFonts w:ascii="Consolas" w:hAnsi="Consolas"/>
                <w:color w:val="000000"/>
                <w:sz w:val="21"/>
                <w:szCs w:val="21"/>
                <w:lang w:val="en-GB" w:eastAsia="en-GB"/>
              </w:rPr>
            </w:rPrChange>
          </w:rPr>
          <w:t> = $Property2</w:t>
        </w:r>
      </w:ins>
    </w:p>
    <w:p w14:paraId="30475A9F" w14:textId="44594EF9" w:rsidR="003B764A" w:rsidRDefault="003B764A" w:rsidP="003B764A">
      <w:pPr>
        <w:pStyle w:val="CodePACKT"/>
        <w:rPr>
          <w:ins w:id="432" w:author="Thomas Lee" w:date="2020-12-17T16:59:00Z"/>
          <w:rStyle w:val="CodeInTextPACKT"/>
          <w:color w:val="7030A0"/>
        </w:rPr>
      </w:pPr>
      <w:ins w:id="433" w:author="Thomas Lee" w:date="2020-12-17T16:58:00Z">
        <w:r w:rsidRPr="003B764A">
          <w:rPr>
            <w:rStyle w:val="CodeInTextPACKT"/>
            <w:color w:val="7030A0"/>
            <w:rPrChange w:id="434" w:author="Thomas Lee" w:date="2020-12-17T16:58:00Z">
              <w:rPr>
                <w:rFonts w:ascii="Consolas" w:hAnsi="Consolas"/>
                <w:color w:val="000000"/>
                <w:sz w:val="21"/>
                <w:szCs w:val="21"/>
                <w:lang w:val="en-GB" w:eastAsia="en-GB"/>
              </w:rPr>
            </w:rPrChange>
          </w:rPr>
          <w:t>} </w:t>
        </w:r>
      </w:ins>
    </w:p>
    <w:p w14:paraId="313773B6" w14:textId="77777777" w:rsidR="003B764A" w:rsidRPr="003B764A" w:rsidRDefault="003B764A">
      <w:pPr>
        <w:pStyle w:val="CodePACKT"/>
        <w:rPr>
          <w:ins w:id="435" w:author="Thomas Lee" w:date="2020-12-17T16:58:00Z"/>
          <w:rStyle w:val="CodeInTextPACKT"/>
          <w:color w:val="7030A0"/>
          <w:rPrChange w:id="436" w:author="Thomas Lee" w:date="2020-12-17T16:58:00Z">
            <w:rPr>
              <w:ins w:id="437" w:author="Thomas Lee" w:date="2020-12-17T16:58:00Z"/>
              <w:rFonts w:ascii="Consolas" w:hAnsi="Consolas"/>
              <w:color w:val="000000"/>
              <w:sz w:val="21"/>
              <w:szCs w:val="21"/>
              <w:lang w:val="en-GB" w:eastAsia="en-GB"/>
            </w:rPr>
          </w:rPrChange>
        </w:rPr>
        <w:pPrChange w:id="438" w:author="Thomas Lee" w:date="2020-12-17T16:58:00Z">
          <w:pPr>
            <w:shd w:val="clear" w:color="auto" w:fill="FFFFFF"/>
            <w:spacing w:after="0" w:line="285" w:lineRule="atLeast"/>
          </w:pPr>
        </w:pPrChange>
      </w:pPr>
    </w:p>
    <w:p w14:paraId="2143CF29" w14:textId="082A9AD1" w:rsidR="003B764A" w:rsidRPr="003B764A" w:rsidRDefault="003B764A">
      <w:pPr>
        <w:pStyle w:val="NumberedBulletPACKT"/>
        <w:rPr>
          <w:ins w:id="439" w:author="Thomas Lee" w:date="2020-12-17T16:58:00Z"/>
          <w:color w:val="000000"/>
          <w:lang w:val="en-GB" w:eastAsia="en-GB"/>
        </w:rPr>
        <w:pPrChange w:id="440" w:author="Thomas Lee" w:date="2020-12-17T16:58:00Z">
          <w:pPr>
            <w:shd w:val="clear" w:color="auto" w:fill="FFFFFF"/>
            <w:spacing w:after="0" w:line="285" w:lineRule="atLeast"/>
          </w:pPr>
        </w:pPrChange>
      </w:pPr>
      <w:ins w:id="441" w:author="Thomas Lee" w:date="2020-12-17T16:58:00Z">
        <w:r>
          <w:rPr>
            <w:lang w:val="en-GB" w:eastAsia="en-GB"/>
          </w:rPr>
          <w:t>Creating an object u</w:t>
        </w:r>
        <w:r w:rsidRPr="003B764A">
          <w:rPr>
            <w:lang w:val="en-GB" w:eastAsia="en-GB"/>
          </w:rPr>
          <w:t>sing the </w:t>
        </w:r>
        <w:r>
          <w:rPr>
            <w:lang w:val="en-GB" w:eastAsia="en-GB"/>
          </w:rPr>
          <w:t>t</w:t>
        </w:r>
        <w:r w:rsidRPr="003B764A">
          <w:rPr>
            <w:lang w:val="en-GB" w:eastAsia="en-GB"/>
          </w:rPr>
          <w:t>ernary </w:t>
        </w:r>
        <w:r>
          <w:rPr>
            <w:lang w:val="en-GB" w:eastAsia="en-GB"/>
          </w:rPr>
          <w:t>op</w:t>
        </w:r>
        <w:r w:rsidRPr="003B764A">
          <w:rPr>
            <w:lang w:val="en-GB" w:eastAsia="en-GB"/>
          </w:rPr>
          <w:t>erator</w:t>
        </w:r>
      </w:ins>
    </w:p>
    <w:p w14:paraId="11890306" w14:textId="77777777" w:rsidR="00A74A6A" w:rsidRDefault="00A74A6A" w:rsidP="003B764A">
      <w:pPr>
        <w:pStyle w:val="CodePACKT"/>
        <w:rPr>
          <w:ins w:id="442" w:author="Thomas Lee" w:date="2020-12-17T17:04:00Z"/>
          <w:rStyle w:val="CodeInTextPACKT"/>
          <w:color w:val="7030A0"/>
        </w:rPr>
      </w:pPr>
    </w:p>
    <w:p w14:paraId="416F0B5F" w14:textId="026C586D" w:rsidR="003B764A" w:rsidRPr="003B764A" w:rsidRDefault="003B764A">
      <w:pPr>
        <w:pStyle w:val="CodePACKT"/>
        <w:rPr>
          <w:ins w:id="443" w:author="Thomas Lee" w:date="2020-12-17T16:58:00Z"/>
          <w:rStyle w:val="CodeInTextPACKT"/>
          <w:color w:val="7030A0"/>
          <w:rPrChange w:id="444" w:author="Thomas Lee" w:date="2020-12-17T16:59:00Z">
            <w:rPr>
              <w:ins w:id="445" w:author="Thomas Lee" w:date="2020-12-17T16:58:00Z"/>
              <w:rFonts w:ascii="Consolas" w:hAnsi="Consolas"/>
              <w:color w:val="000000"/>
              <w:sz w:val="21"/>
              <w:szCs w:val="21"/>
              <w:lang w:val="en-GB" w:eastAsia="en-GB"/>
            </w:rPr>
          </w:rPrChange>
        </w:rPr>
        <w:pPrChange w:id="446" w:author="Thomas Lee" w:date="2020-12-17T16:59:00Z">
          <w:pPr>
            <w:shd w:val="clear" w:color="auto" w:fill="FFFFFF"/>
            <w:spacing w:after="0" w:line="285" w:lineRule="atLeast"/>
          </w:pPr>
        </w:pPrChange>
      </w:pPr>
      <w:ins w:id="447" w:author="Thomas Lee" w:date="2020-12-17T16:58:00Z">
        <w:r w:rsidRPr="003B764A">
          <w:rPr>
            <w:rStyle w:val="CodeInTextPACKT"/>
            <w:color w:val="7030A0"/>
            <w:rPrChange w:id="448" w:author="Thomas Lee" w:date="2020-12-17T16:59:00Z">
              <w:rPr>
                <w:rFonts w:ascii="Consolas" w:hAnsi="Consolas"/>
                <w:color w:val="000000"/>
                <w:sz w:val="21"/>
                <w:szCs w:val="21"/>
                <w:lang w:val="en-GB" w:eastAsia="en-GB"/>
              </w:rPr>
            </w:rPrChange>
          </w:rPr>
          <w:t>[</w:t>
        </w:r>
        <w:proofErr w:type="spellStart"/>
        <w:r w:rsidRPr="003B764A">
          <w:rPr>
            <w:rStyle w:val="CodeInTextPACKT"/>
            <w:color w:val="7030A0"/>
            <w:rPrChange w:id="449" w:author="Thomas Lee" w:date="2020-12-17T16:59:00Z">
              <w:rPr>
                <w:rFonts w:ascii="Consolas" w:hAnsi="Consolas"/>
                <w:color w:val="0000FF"/>
                <w:sz w:val="21"/>
                <w:szCs w:val="21"/>
                <w:lang w:val="en-GB" w:eastAsia="en-GB"/>
              </w:rPr>
            </w:rPrChange>
          </w:rPr>
          <w:t>PSCustomObject</w:t>
        </w:r>
        <w:proofErr w:type="spellEnd"/>
        <w:r w:rsidRPr="003B764A">
          <w:rPr>
            <w:rStyle w:val="CodeInTextPACKT"/>
            <w:color w:val="7030A0"/>
            <w:rPrChange w:id="450" w:author="Thomas Lee" w:date="2020-12-17T16:59:00Z">
              <w:rPr>
                <w:rFonts w:ascii="Consolas" w:hAnsi="Consolas"/>
                <w:color w:val="000000"/>
                <w:sz w:val="21"/>
                <w:szCs w:val="21"/>
                <w:lang w:val="en-GB" w:eastAsia="en-GB"/>
              </w:rPr>
            </w:rPrChange>
          </w:rPr>
          <w:t>]</w:t>
        </w:r>
        <w:r w:rsidRPr="003B764A">
          <w:rPr>
            <w:rStyle w:val="CodeInTextPACKT"/>
            <w:color w:val="7030A0"/>
            <w:rPrChange w:id="451" w:author="Thomas Lee" w:date="2020-12-17T16:59:00Z">
              <w:rPr>
                <w:rFonts w:ascii="Consolas" w:hAnsi="Consolas"/>
                <w:color w:val="0000FF"/>
                <w:sz w:val="21"/>
                <w:szCs w:val="21"/>
                <w:lang w:val="en-GB" w:eastAsia="en-GB"/>
              </w:rPr>
            </w:rPrChange>
          </w:rPr>
          <w:t>@</w:t>
        </w:r>
        <w:r w:rsidRPr="003B764A">
          <w:rPr>
            <w:rStyle w:val="CodeInTextPACKT"/>
            <w:color w:val="7030A0"/>
            <w:rPrChange w:id="452" w:author="Thomas Lee" w:date="2020-12-17T16:59:00Z">
              <w:rPr>
                <w:rFonts w:ascii="Consolas" w:hAnsi="Consolas"/>
                <w:color w:val="000000"/>
                <w:sz w:val="21"/>
                <w:szCs w:val="21"/>
                <w:lang w:val="en-GB" w:eastAsia="en-GB"/>
              </w:rPr>
            </w:rPrChange>
          </w:rPr>
          <w:t>{</w:t>
        </w:r>
      </w:ins>
    </w:p>
    <w:p w14:paraId="5C140D2F" w14:textId="77777777" w:rsidR="003B764A" w:rsidRPr="003B764A" w:rsidRDefault="003B764A">
      <w:pPr>
        <w:pStyle w:val="CodePACKT"/>
        <w:rPr>
          <w:ins w:id="453" w:author="Thomas Lee" w:date="2020-12-17T16:58:00Z"/>
          <w:rStyle w:val="CodeInTextPACKT"/>
          <w:color w:val="7030A0"/>
          <w:rPrChange w:id="454" w:author="Thomas Lee" w:date="2020-12-17T16:59:00Z">
            <w:rPr>
              <w:ins w:id="455" w:author="Thomas Lee" w:date="2020-12-17T16:58:00Z"/>
              <w:rFonts w:ascii="Consolas" w:hAnsi="Consolas"/>
              <w:color w:val="000000"/>
              <w:sz w:val="21"/>
              <w:szCs w:val="21"/>
              <w:lang w:val="en-GB" w:eastAsia="en-GB"/>
            </w:rPr>
          </w:rPrChange>
        </w:rPr>
        <w:pPrChange w:id="456" w:author="Thomas Lee" w:date="2020-12-17T16:59:00Z">
          <w:pPr>
            <w:shd w:val="clear" w:color="auto" w:fill="FFFFFF"/>
            <w:spacing w:after="0" w:line="285" w:lineRule="atLeast"/>
          </w:pPr>
        </w:pPrChange>
      </w:pPr>
      <w:ins w:id="457" w:author="Thomas Lee" w:date="2020-12-17T16:58:00Z">
        <w:r w:rsidRPr="003B764A">
          <w:rPr>
            <w:rStyle w:val="CodeInTextPACKT"/>
            <w:color w:val="7030A0"/>
            <w:rPrChange w:id="458" w:author="Thomas Lee" w:date="2020-12-17T16:59:00Z">
              <w:rPr>
                <w:rFonts w:ascii="Consolas" w:hAnsi="Consolas"/>
                <w:color w:val="000000"/>
                <w:sz w:val="21"/>
                <w:szCs w:val="21"/>
                <w:lang w:val="en-GB" w:eastAsia="en-GB"/>
              </w:rPr>
            </w:rPrChange>
          </w:rPr>
          <w:t>    </w:t>
        </w:r>
        <w:r w:rsidRPr="003B764A">
          <w:rPr>
            <w:rStyle w:val="CodeInTextPACKT"/>
            <w:color w:val="7030A0"/>
            <w:rPrChange w:id="459" w:author="Thomas Lee" w:date="2020-12-17T16:59:00Z">
              <w:rPr>
                <w:rFonts w:ascii="Consolas" w:hAnsi="Consolas"/>
                <w:color w:val="A31515"/>
                <w:sz w:val="21"/>
                <w:szCs w:val="21"/>
                <w:lang w:val="en-GB" w:eastAsia="en-GB"/>
              </w:rPr>
            </w:rPrChange>
          </w:rPr>
          <w:t>"Property1"</w:t>
        </w:r>
        <w:r w:rsidRPr="003B764A">
          <w:rPr>
            <w:rStyle w:val="CodeInTextPACKT"/>
            <w:color w:val="7030A0"/>
            <w:rPrChange w:id="460" w:author="Thomas Lee" w:date="2020-12-17T16:59:00Z">
              <w:rPr>
                <w:rFonts w:ascii="Consolas" w:hAnsi="Consolas"/>
                <w:color w:val="000000"/>
                <w:sz w:val="21"/>
                <w:szCs w:val="21"/>
                <w:lang w:val="en-GB" w:eastAsia="en-GB"/>
              </w:rPr>
            </w:rPrChange>
          </w:rPr>
          <w:t> = (($A -eq $B) </w:t>
        </w:r>
        <w:r w:rsidRPr="003B764A">
          <w:rPr>
            <w:rStyle w:val="CodeInTextPACKT"/>
            <w:color w:val="7030A0"/>
            <w:rPrChange w:id="461" w:author="Thomas Lee" w:date="2020-12-17T16:59:00Z">
              <w:rPr>
                <w:rFonts w:ascii="Consolas" w:hAnsi="Consolas"/>
                <w:color w:val="0000FF"/>
                <w:sz w:val="21"/>
                <w:szCs w:val="21"/>
                <w:lang w:val="en-GB" w:eastAsia="en-GB"/>
              </w:rPr>
            </w:rPrChange>
          </w:rPr>
          <w:t>?</w:t>
        </w:r>
        <w:r w:rsidRPr="003B764A">
          <w:rPr>
            <w:rStyle w:val="CodeInTextPACKT"/>
            <w:color w:val="7030A0"/>
            <w:rPrChange w:id="462" w:author="Thomas Lee" w:date="2020-12-17T16:59:00Z">
              <w:rPr>
                <w:rFonts w:ascii="Consolas" w:hAnsi="Consolas"/>
                <w:color w:val="000000"/>
                <w:sz w:val="21"/>
                <w:szCs w:val="21"/>
                <w:lang w:val="en-GB" w:eastAsia="en-GB"/>
              </w:rPr>
            </w:rPrChange>
          </w:rPr>
          <w:t> </w:t>
        </w:r>
        <w:r w:rsidRPr="003B764A">
          <w:rPr>
            <w:rStyle w:val="CodeInTextPACKT"/>
            <w:color w:val="7030A0"/>
            <w:rPrChange w:id="463" w:author="Thomas Lee" w:date="2020-12-17T16:59:00Z">
              <w:rPr>
                <w:rFonts w:ascii="Consolas" w:hAnsi="Consolas"/>
                <w:color w:val="0000FF"/>
                <w:sz w:val="21"/>
                <w:szCs w:val="21"/>
                <w:lang w:val="en-GB" w:eastAsia="en-GB"/>
              </w:rPr>
            </w:rPrChange>
          </w:rPr>
          <w:t>$true</w:t>
        </w:r>
        <w:r w:rsidRPr="003B764A">
          <w:rPr>
            <w:rStyle w:val="CodeInTextPACKT"/>
            <w:color w:val="7030A0"/>
            <w:rPrChange w:id="464" w:author="Thomas Lee" w:date="2020-12-17T16:59:00Z">
              <w:rPr>
                <w:rFonts w:ascii="Consolas" w:hAnsi="Consolas"/>
                <w:color w:val="000000"/>
                <w:sz w:val="21"/>
                <w:szCs w:val="21"/>
                <w:lang w:val="en-GB" w:eastAsia="en-GB"/>
              </w:rPr>
            </w:rPrChange>
          </w:rPr>
          <w:t> : </w:t>
        </w:r>
        <w:r w:rsidRPr="003B764A">
          <w:rPr>
            <w:rStyle w:val="CodeInTextPACKT"/>
            <w:color w:val="7030A0"/>
            <w:rPrChange w:id="465" w:author="Thomas Lee" w:date="2020-12-17T16:59:00Z">
              <w:rPr>
                <w:rFonts w:ascii="Consolas" w:hAnsi="Consolas"/>
                <w:color w:val="0000FF"/>
                <w:sz w:val="21"/>
                <w:szCs w:val="21"/>
                <w:lang w:val="en-GB" w:eastAsia="en-GB"/>
              </w:rPr>
            </w:rPrChange>
          </w:rPr>
          <w:t>$false</w:t>
        </w:r>
        <w:r w:rsidRPr="003B764A">
          <w:rPr>
            <w:rStyle w:val="CodeInTextPACKT"/>
            <w:color w:val="7030A0"/>
            <w:rPrChange w:id="466" w:author="Thomas Lee" w:date="2020-12-17T16:59:00Z">
              <w:rPr>
                <w:rFonts w:ascii="Consolas" w:hAnsi="Consolas"/>
                <w:color w:val="000000"/>
                <w:sz w:val="21"/>
                <w:szCs w:val="21"/>
                <w:lang w:val="en-GB" w:eastAsia="en-GB"/>
              </w:rPr>
            </w:rPrChange>
          </w:rPr>
          <w:t>)</w:t>
        </w:r>
      </w:ins>
    </w:p>
    <w:p w14:paraId="084A9D78" w14:textId="77777777" w:rsidR="003B764A" w:rsidRPr="003B764A" w:rsidRDefault="003B764A">
      <w:pPr>
        <w:pStyle w:val="CodePACKT"/>
        <w:rPr>
          <w:ins w:id="467" w:author="Thomas Lee" w:date="2020-12-17T16:58:00Z"/>
          <w:rStyle w:val="CodeInTextPACKT"/>
          <w:color w:val="7030A0"/>
          <w:rPrChange w:id="468" w:author="Thomas Lee" w:date="2020-12-17T16:59:00Z">
            <w:rPr>
              <w:ins w:id="469" w:author="Thomas Lee" w:date="2020-12-17T16:58:00Z"/>
              <w:rFonts w:ascii="Consolas" w:hAnsi="Consolas"/>
              <w:color w:val="000000"/>
              <w:sz w:val="21"/>
              <w:szCs w:val="21"/>
              <w:lang w:val="en-GB" w:eastAsia="en-GB"/>
            </w:rPr>
          </w:rPrChange>
        </w:rPr>
        <w:pPrChange w:id="470" w:author="Thomas Lee" w:date="2020-12-17T16:59:00Z">
          <w:pPr>
            <w:shd w:val="clear" w:color="auto" w:fill="FFFFFF"/>
            <w:spacing w:after="0" w:line="285" w:lineRule="atLeast"/>
          </w:pPr>
        </w:pPrChange>
      </w:pPr>
      <w:ins w:id="471" w:author="Thomas Lee" w:date="2020-12-17T16:58:00Z">
        <w:r w:rsidRPr="003B764A">
          <w:rPr>
            <w:rStyle w:val="CodeInTextPACKT"/>
            <w:color w:val="7030A0"/>
            <w:rPrChange w:id="472" w:author="Thomas Lee" w:date="2020-12-17T16:59:00Z">
              <w:rPr>
                <w:rFonts w:ascii="Consolas" w:hAnsi="Consolas"/>
                <w:color w:val="000000"/>
                <w:sz w:val="21"/>
                <w:szCs w:val="21"/>
                <w:lang w:val="en-GB" w:eastAsia="en-GB"/>
              </w:rPr>
            </w:rPrChange>
          </w:rPr>
          <w:t>    </w:t>
        </w:r>
        <w:r w:rsidRPr="003B764A">
          <w:rPr>
            <w:rStyle w:val="CodeInTextPACKT"/>
            <w:color w:val="7030A0"/>
            <w:rPrChange w:id="473" w:author="Thomas Lee" w:date="2020-12-17T16:59:00Z">
              <w:rPr>
                <w:rFonts w:ascii="Consolas" w:hAnsi="Consolas"/>
                <w:color w:val="A31515"/>
                <w:sz w:val="21"/>
                <w:szCs w:val="21"/>
                <w:lang w:val="en-GB" w:eastAsia="en-GB"/>
              </w:rPr>
            </w:rPrChange>
          </w:rPr>
          <w:t>"Property2"</w:t>
        </w:r>
        <w:r w:rsidRPr="003B764A">
          <w:rPr>
            <w:rStyle w:val="CodeInTextPACKT"/>
            <w:color w:val="7030A0"/>
            <w:rPrChange w:id="474" w:author="Thomas Lee" w:date="2020-12-17T16:59:00Z">
              <w:rPr>
                <w:rFonts w:ascii="Consolas" w:hAnsi="Consolas"/>
                <w:color w:val="000000"/>
                <w:sz w:val="21"/>
                <w:szCs w:val="21"/>
                <w:lang w:val="en-GB" w:eastAsia="en-GB"/>
              </w:rPr>
            </w:rPrChange>
          </w:rPr>
          <w:t> = (($</w:t>
        </w:r>
        <w:proofErr w:type="spellStart"/>
        <w:r w:rsidRPr="003B764A">
          <w:rPr>
            <w:rStyle w:val="CodeInTextPACKT"/>
            <w:color w:val="7030A0"/>
            <w:rPrChange w:id="475" w:author="Thomas Lee" w:date="2020-12-17T16:59:00Z">
              <w:rPr>
                <w:rFonts w:ascii="Consolas" w:hAnsi="Consolas"/>
                <w:color w:val="000000"/>
                <w:sz w:val="21"/>
                <w:szCs w:val="21"/>
                <w:lang w:val="en-GB" w:eastAsia="en-GB"/>
              </w:rPr>
            </w:rPrChange>
          </w:rPr>
          <w:t>RandomTest</w:t>
        </w:r>
        <w:proofErr w:type="spellEnd"/>
        <w:r w:rsidRPr="003B764A">
          <w:rPr>
            <w:rStyle w:val="CodeInTextPACKT"/>
            <w:color w:val="7030A0"/>
            <w:rPrChange w:id="476" w:author="Thomas Lee" w:date="2020-12-17T16:59:00Z">
              <w:rPr>
                <w:rFonts w:ascii="Consolas" w:hAnsi="Consolas"/>
                <w:color w:val="000000"/>
                <w:sz w:val="21"/>
                <w:szCs w:val="21"/>
                <w:lang w:val="en-GB" w:eastAsia="en-GB"/>
              </w:rPr>
            </w:rPrChange>
          </w:rPr>
          <w:t>) </w:t>
        </w:r>
        <w:r w:rsidRPr="003B764A">
          <w:rPr>
            <w:rStyle w:val="CodeInTextPACKT"/>
            <w:color w:val="7030A0"/>
            <w:rPrChange w:id="477" w:author="Thomas Lee" w:date="2020-12-17T16:59:00Z">
              <w:rPr>
                <w:rFonts w:ascii="Consolas" w:hAnsi="Consolas"/>
                <w:color w:val="0000FF"/>
                <w:sz w:val="21"/>
                <w:szCs w:val="21"/>
                <w:lang w:val="en-GB" w:eastAsia="en-GB"/>
              </w:rPr>
            </w:rPrChange>
          </w:rPr>
          <w:t>?</w:t>
        </w:r>
        <w:r w:rsidRPr="003B764A">
          <w:rPr>
            <w:rStyle w:val="CodeInTextPACKT"/>
            <w:color w:val="7030A0"/>
            <w:rPrChange w:id="478" w:author="Thomas Lee" w:date="2020-12-17T16:59:00Z">
              <w:rPr>
                <w:rFonts w:ascii="Consolas" w:hAnsi="Consolas"/>
                <w:color w:val="000000"/>
                <w:sz w:val="21"/>
                <w:szCs w:val="21"/>
                <w:lang w:val="en-GB" w:eastAsia="en-GB"/>
              </w:rPr>
            </w:rPrChange>
          </w:rPr>
          <w:t> </w:t>
        </w:r>
        <w:r w:rsidRPr="003B764A">
          <w:rPr>
            <w:rStyle w:val="CodeInTextPACKT"/>
            <w:color w:val="7030A0"/>
            <w:rPrChange w:id="479" w:author="Thomas Lee" w:date="2020-12-17T16:59:00Z">
              <w:rPr>
                <w:rFonts w:ascii="Consolas" w:hAnsi="Consolas"/>
                <w:color w:val="A31515"/>
                <w:sz w:val="21"/>
                <w:szCs w:val="21"/>
                <w:lang w:val="en-GB" w:eastAsia="en-GB"/>
              </w:rPr>
            </w:rPrChange>
          </w:rPr>
          <w:t>"Hello"</w:t>
        </w:r>
        <w:r w:rsidRPr="003B764A">
          <w:rPr>
            <w:rStyle w:val="CodeInTextPACKT"/>
            <w:color w:val="7030A0"/>
            <w:rPrChange w:id="480" w:author="Thomas Lee" w:date="2020-12-17T16:59:00Z">
              <w:rPr>
                <w:rFonts w:ascii="Consolas" w:hAnsi="Consolas"/>
                <w:color w:val="000000"/>
                <w:sz w:val="21"/>
                <w:szCs w:val="21"/>
                <w:lang w:val="en-GB" w:eastAsia="en-GB"/>
              </w:rPr>
            </w:rPrChange>
          </w:rPr>
          <w:t> : </w:t>
        </w:r>
        <w:r w:rsidRPr="003B764A">
          <w:rPr>
            <w:rStyle w:val="CodeInTextPACKT"/>
            <w:color w:val="7030A0"/>
            <w:rPrChange w:id="481" w:author="Thomas Lee" w:date="2020-12-17T16:59:00Z">
              <w:rPr>
                <w:rFonts w:ascii="Consolas" w:hAnsi="Consolas"/>
                <w:color w:val="A31515"/>
                <w:sz w:val="21"/>
                <w:szCs w:val="21"/>
                <w:lang w:val="en-GB" w:eastAsia="en-GB"/>
              </w:rPr>
            </w:rPrChange>
          </w:rPr>
          <w:t>"Goodbye"</w:t>
        </w:r>
        <w:r w:rsidRPr="003B764A">
          <w:rPr>
            <w:rStyle w:val="CodeInTextPACKT"/>
            <w:color w:val="7030A0"/>
            <w:rPrChange w:id="482" w:author="Thomas Lee" w:date="2020-12-17T16:59:00Z">
              <w:rPr>
                <w:rFonts w:ascii="Consolas" w:hAnsi="Consolas"/>
                <w:color w:val="000000"/>
                <w:sz w:val="21"/>
                <w:szCs w:val="21"/>
                <w:lang w:val="en-GB" w:eastAsia="en-GB"/>
              </w:rPr>
            </w:rPrChange>
          </w:rPr>
          <w:t>)    </w:t>
        </w:r>
      </w:ins>
    </w:p>
    <w:p w14:paraId="3CEFD042" w14:textId="1F8543F4" w:rsidR="003B764A" w:rsidRPr="00A74A6A" w:rsidRDefault="003B764A">
      <w:pPr>
        <w:pStyle w:val="CodePACKT"/>
        <w:rPr>
          <w:ins w:id="483" w:author="Thomas Lee" w:date="2020-12-17T16:58:00Z"/>
          <w:rPrChange w:id="484" w:author="Thomas Lee" w:date="2020-12-17T17:04:00Z">
            <w:rPr>
              <w:ins w:id="485" w:author="Thomas Lee" w:date="2020-12-17T16:58:00Z"/>
              <w:rFonts w:ascii="Consolas" w:hAnsi="Consolas"/>
              <w:color w:val="000000"/>
              <w:sz w:val="21"/>
              <w:szCs w:val="21"/>
              <w:lang w:val="en-GB" w:eastAsia="en-GB"/>
            </w:rPr>
          </w:rPrChange>
        </w:rPr>
        <w:pPrChange w:id="486" w:author="Thomas Lee" w:date="2020-12-17T17:04:00Z">
          <w:pPr>
            <w:shd w:val="clear" w:color="auto" w:fill="FFFFFF"/>
            <w:spacing w:after="0" w:line="285" w:lineRule="atLeast"/>
          </w:pPr>
        </w:pPrChange>
      </w:pPr>
      <w:ins w:id="487" w:author="Thomas Lee" w:date="2020-12-17T16:58:00Z">
        <w:r w:rsidRPr="003B764A">
          <w:rPr>
            <w:rStyle w:val="CodeInTextPACKT"/>
            <w:color w:val="7030A0"/>
            <w:rPrChange w:id="488" w:author="Thomas Lee" w:date="2020-12-17T16:59:00Z">
              <w:rPr>
                <w:rFonts w:ascii="Consolas" w:hAnsi="Consolas"/>
                <w:color w:val="000000"/>
                <w:sz w:val="21"/>
                <w:szCs w:val="21"/>
                <w:lang w:val="en-GB" w:eastAsia="en-GB"/>
              </w:rPr>
            </w:rPrChange>
          </w:rPr>
          <w:t>}</w:t>
        </w:r>
      </w:ins>
    </w:p>
    <w:p w14:paraId="24A94770" w14:textId="77777777" w:rsidR="00EC065E" w:rsidRPr="00827FC2" w:rsidRDefault="00EC065E">
      <w:pPr>
        <w:pStyle w:val="CodePACKT"/>
        <w:rPr>
          <w:ins w:id="489" w:author="Thomas Lee" w:date="2020-12-15T20:20:00Z"/>
          <w:rStyle w:val="CodeInTextPACKT"/>
          <w:color w:val="7030A0"/>
        </w:rPr>
      </w:pPr>
    </w:p>
    <w:p w14:paraId="0D26613E" w14:textId="77777777" w:rsidR="00EC065E" w:rsidRDefault="00EC065E" w:rsidP="00EC065E">
      <w:pPr>
        <w:pStyle w:val="Heading2"/>
        <w:numPr>
          <w:ilvl w:val="1"/>
          <w:numId w:val="3"/>
        </w:numPr>
        <w:tabs>
          <w:tab w:val="left" w:pos="0"/>
        </w:tabs>
        <w:rPr>
          <w:ins w:id="490" w:author="Thomas Lee" w:date="2020-12-15T20:20:00Z"/>
        </w:rPr>
      </w:pPr>
      <w:ins w:id="491" w:author="Thomas Lee" w:date="2020-12-15T20:20:00Z">
        <w:r>
          <w:t>How it works...</w:t>
        </w:r>
      </w:ins>
    </w:p>
    <w:p w14:paraId="146D3AED" w14:textId="77777777" w:rsidR="00EC065E" w:rsidRDefault="00EC065E" w:rsidP="00EC065E">
      <w:pPr>
        <w:pStyle w:val="NormalPACKT"/>
        <w:rPr>
          <w:ins w:id="492" w:author="Thomas Lee" w:date="2020-12-15T20:20:00Z"/>
          <w:lang w:val="en-GB"/>
        </w:rPr>
      </w:pPr>
      <w:ins w:id="493" w:author="Thomas Lee" w:date="2020-12-15T20:20:00Z">
        <w:r>
          <w:rPr>
            <w:lang w:val="en-GB"/>
          </w:rPr>
          <w:t xml:space="preserve">In </w:t>
        </w:r>
        <w:r w:rsidRPr="001A2302">
          <w:rPr>
            <w:rStyle w:val="ItalicsPACKT"/>
          </w:rPr>
          <w:t>step 1</w:t>
        </w:r>
        <w:r>
          <w:rPr>
            <w:lang w:val="en-GB"/>
          </w:rPr>
          <w:t xml:space="preserve">, you write output, which succeeds. Then you test the value of </w:t>
        </w:r>
        <w:r w:rsidRPr="007F2AA6">
          <w:rPr>
            <w:rStyle w:val="CodeInTextPACKT"/>
          </w:rPr>
          <w:t>$?</w:t>
        </w:r>
        <w:r>
          <w:rPr>
            <w:lang w:val="en-GB"/>
          </w:rPr>
          <w:t xml:space="preserve"> to determine whether that previous step did, in fact, succeed. The output is as follows:</w:t>
        </w:r>
      </w:ins>
    </w:p>
    <w:p w14:paraId="3D7A60CD" w14:textId="5637DCD0" w:rsidR="00EC065E" w:rsidRDefault="00EC065E">
      <w:pPr>
        <w:pStyle w:val="FigurePACKT"/>
        <w:rPr>
          <w:ins w:id="494" w:author="Thomas Lee" w:date="2020-12-15T20:20:00Z"/>
        </w:rPr>
      </w:pPr>
      <w:ins w:id="495" w:author="Thomas Lee" w:date="2020-12-15T20:20:00Z">
        <w:r w:rsidRPr="008376FA">
          <w:drawing>
            <wp:inline distT="0" distB="0" distL="0" distR="0" wp14:anchorId="4CEB3C71" wp14:editId="777AA273">
              <wp:extent cx="3190240" cy="837351"/>
              <wp:effectExtent l="0" t="0" r="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10">
                        <a:extLst>
                          <a:ext uri="{28A0092B-C50C-407E-A947-70E740481C1C}">
                            <a14:useLocalDpi xmlns:a14="http://schemas.microsoft.com/office/drawing/2010/main" val="0"/>
                          </a:ext>
                        </a:extLst>
                      </a:blip>
                      <a:stretch>
                        <a:fillRect/>
                      </a:stretch>
                    </pic:blipFill>
                    <pic:spPr>
                      <a:xfrm>
                        <a:off x="0" y="0"/>
                        <a:ext cx="3190240" cy="837351"/>
                      </a:xfrm>
                      <a:prstGeom prst="rect">
                        <a:avLst/>
                      </a:prstGeom>
                    </pic:spPr>
                  </pic:pic>
                </a:graphicData>
              </a:graphic>
            </wp:inline>
          </w:drawing>
        </w:r>
      </w:ins>
    </w:p>
    <w:p w14:paraId="1AE075FC" w14:textId="77777777" w:rsidR="00EC065E" w:rsidRDefault="00EC065E" w:rsidP="00EC065E">
      <w:pPr>
        <w:pStyle w:val="LayoutInformationPACKT"/>
        <w:rPr>
          <w:ins w:id="496" w:author="Thomas Lee" w:date="2020-12-15T20:20:00Z"/>
          <w:noProof/>
        </w:rPr>
      </w:pPr>
      <w:ins w:id="497" w:author="Thomas Lee" w:date="2020-12-15T20:20:00Z">
        <w:r>
          <w:lastRenderedPageBreak/>
          <w:t xml:space="preserve">Insert </w:t>
        </w:r>
        <w:r w:rsidRPr="00C41783">
          <w:t>image</w:t>
        </w:r>
        <w:r>
          <w:t xml:space="preserve"> </w:t>
        </w:r>
        <w:r>
          <w:rPr>
            <w:noProof/>
          </w:rPr>
          <w:t>B42024_02</w:t>
        </w:r>
        <w:r w:rsidRPr="00023EAD">
          <w:rPr>
            <w:noProof/>
          </w:rPr>
          <w:t>_</w:t>
        </w:r>
        <w:r>
          <w:rPr>
            <w:noProof/>
          </w:rPr>
          <w:t>01.png</w:t>
        </w:r>
      </w:ins>
    </w:p>
    <w:p w14:paraId="301B1266" w14:textId="767460C6" w:rsidR="00EC065E" w:rsidRDefault="00EC065E" w:rsidP="00EC065E">
      <w:pPr>
        <w:pStyle w:val="NormalPACKT"/>
        <w:rPr>
          <w:ins w:id="498" w:author="Thomas Lee" w:date="2020-12-15T20:20:00Z"/>
          <w:lang w:val="en-GB"/>
        </w:rPr>
      </w:pPr>
      <w:ins w:id="499" w:author="Thomas Lee" w:date="2020-12-15T20:20:00Z">
        <w:r>
          <w:rPr>
            <w:lang w:val="en-GB"/>
          </w:rPr>
          <w:t xml:space="preserve">In </w:t>
        </w:r>
        <w:r w:rsidRPr="00F22396">
          <w:rPr>
            <w:rStyle w:val="ItalicsPACKT"/>
          </w:rPr>
          <w:t>step 2</w:t>
        </w:r>
        <w:r>
          <w:rPr>
            <w:lang w:val="en-GB"/>
          </w:rPr>
          <w:t xml:space="preserve">, you use the </w:t>
        </w:r>
        <w:r w:rsidRPr="000C0E27">
          <w:rPr>
            <w:rStyle w:val="CodeInTextPACKT"/>
          </w:rPr>
          <w:t>&amp;&amp;</w:t>
        </w:r>
        <w:r>
          <w:rPr>
            <w:lang w:val="en-GB"/>
          </w:rPr>
          <w:t xml:space="preserve"> operator to check that a preceding</w:t>
        </w:r>
      </w:ins>
      <w:ins w:id="500" w:author="Thomas Lee" w:date="2020-12-17T16:08:00Z">
        <w:r w:rsidR="00AF2ECC">
          <w:rPr>
            <w:lang w:val="en-GB"/>
          </w:rPr>
          <w:t xml:space="preserve"> </w:t>
        </w:r>
      </w:ins>
      <w:ins w:id="501" w:author="Thomas Lee" w:date="2020-12-15T20:20:00Z">
        <w:r>
          <w:rPr>
            <w:lang w:val="en-GB"/>
          </w:rPr>
          <w:t>command finished without an error. The output looks like this:</w:t>
        </w:r>
      </w:ins>
    </w:p>
    <w:p w14:paraId="199DA255" w14:textId="595943B3" w:rsidR="00EC065E" w:rsidRDefault="00D25296" w:rsidP="00EC065E">
      <w:pPr>
        <w:pStyle w:val="FigurePACKT"/>
        <w:rPr>
          <w:ins w:id="502" w:author="Thomas Lee" w:date="2020-12-15T20:20:00Z"/>
        </w:rPr>
      </w:pPr>
      <w:ins w:id="503" w:author="Thomas Lee" w:date="2020-12-17T16:07:00Z">
        <w:r>
          <w:drawing>
            <wp:inline distT="0" distB="0" distL="0" distR="0" wp14:anchorId="25139822" wp14:editId="6BBEE646">
              <wp:extent cx="4683760" cy="633600"/>
              <wp:effectExtent l="0" t="0" r="254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729829" cy="639832"/>
                      </a:xfrm>
                      <a:prstGeom prst="rect">
                        <a:avLst/>
                      </a:prstGeom>
                    </pic:spPr>
                  </pic:pic>
                </a:graphicData>
              </a:graphic>
            </wp:inline>
          </w:drawing>
        </w:r>
      </w:ins>
    </w:p>
    <w:p w14:paraId="4F695119" w14:textId="77777777" w:rsidR="00EC065E" w:rsidRDefault="00EC065E" w:rsidP="00EC065E">
      <w:pPr>
        <w:pStyle w:val="LayoutInformationPACKT"/>
        <w:rPr>
          <w:ins w:id="504" w:author="Thomas Lee" w:date="2020-12-15T20:20:00Z"/>
          <w:noProof/>
        </w:rPr>
      </w:pPr>
      <w:ins w:id="505" w:author="Thomas Lee" w:date="2020-12-15T20:20:00Z">
        <w:r>
          <w:t xml:space="preserve">Insert </w:t>
        </w:r>
        <w:r w:rsidRPr="00C41783">
          <w:t>image</w:t>
        </w:r>
        <w:r>
          <w:t xml:space="preserve"> </w:t>
        </w:r>
        <w:r>
          <w:rPr>
            <w:noProof/>
          </w:rPr>
          <w:t>B42024_02</w:t>
        </w:r>
        <w:r w:rsidRPr="00023EAD">
          <w:rPr>
            <w:noProof/>
          </w:rPr>
          <w:t>_</w:t>
        </w:r>
        <w:r>
          <w:rPr>
            <w:noProof/>
          </w:rPr>
          <w:t>02.png</w:t>
        </w:r>
      </w:ins>
    </w:p>
    <w:p w14:paraId="16590B18" w14:textId="4860C43A" w:rsidR="00EC065E" w:rsidRDefault="00EC065E" w:rsidP="00EC065E">
      <w:pPr>
        <w:pStyle w:val="NormalPACKT"/>
        <w:rPr>
          <w:ins w:id="506" w:author="Thomas Lee" w:date="2020-12-15T20:20:00Z"/>
          <w:lang w:val="en-GB"/>
        </w:rPr>
      </w:pPr>
      <w:ins w:id="507" w:author="Thomas Lee" w:date="2020-12-15T20:20:00Z">
        <w:r>
          <w:rPr>
            <w:lang w:val="en-GB"/>
          </w:rPr>
          <w:t xml:space="preserve">The pipeline chain operator, </w:t>
        </w:r>
        <w:r w:rsidRPr="00AF2ECC">
          <w:rPr>
            <w:rStyle w:val="CodeInTextPACKT"/>
          </w:rPr>
          <w:t>||</w:t>
        </w:r>
        <w:r>
          <w:rPr>
            <w:lang w:val="en-GB"/>
          </w:rPr>
          <w:t>, tells PowerShell to run the commands after the operator if the preceding command</w:t>
        </w:r>
      </w:ins>
      <w:ins w:id="508" w:author="Thomas Lee" w:date="2020-12-16T17:58:00Z">
        <w:r w:rsidR="008A2AD6">
          <w:rPr>
            <w:lang w:val="en-GB"/>
          </w:rPr>
          <w:t xml:space="preserve"> fails</w:t>
        </w:r>
      </w:ins>
      <w:ins w:id="509" w:author="Thomas Lee" w:date="2020-12-17T16:08:00Z">
        <w:r w:rsidR="00AF2ECC">
          <w:rPr>
            <w:lang w:val="en-GB"/>
          </w:rPr>
          <w:t xml:space="preserve"> (in effect, the opposite to &amp;&amp;)</w:t>
        </w:r>
      </w:ins>
      <w:ins w:id="510" w:author="Thomas Lee" w:date="2020-12-15T20:20:00Z">
        <w:r>
          <w:rPr>
            <w:lang w:val="en-GB"/>
          </w:rPr>
          <w:t xml:space="preserve">. In </w:t>
        </w:r>
        <w:r w:rsidRPr="00C9597B">
          <w:rPr>
            <w:rStyle w:val="ItalicsPACKT"/>
          </w:rPr>
          <w:t>step 3</w:t>
        </w:r>
        <w:r>
          <w:rPr>
            <w:lang w:val="en-GB"/>
          </w:rPr>
          <w:t>, you see the operator in use, with output like this:</w:t>
        </w:r>
      </w:ins>
    </w:p>
    <w:p w14:paraId="710B577B" w14:textId="2CF6C585" w:rsidR="00EC065E" w:rsidRDefault="00EC065E" w:rsidP="00EC065E">
      <w:pPr>
        <w:pStyle w:val="FigurePACKT"/>
        <w:rPr>
          <w:ins w:id="511" w:author="Thomas Lee" w:date="2020-12-15T20:20:00Z"/>
        </w:rPr>
      </w:pPr>
      <w:ins w:id="512" w:author="Thomas Lee" w:date="2020-12-15T20:20:00Z">
        <w:r>
          <w:drawing>
            <wp:inline distT="0" distB="0" distL="0" distR="0" wp14:anchorId="2CC7D8A0" wp14:editId="09CE4885">
              <wp:extent cx="3787610" cy="741680"/>
              <wp:effectExtent l="0" t="0" r="3810" b="12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12">
                        <a:extLst>
                          <a:ext uri="{28A0092B-C50C-407E-A947-70E740481C1C}">
                            <a14:useLocalDpi xmlns:a14="http://schemas.microsoft.com/office/drawing/2010/main" val="0"/>
                          </a:ext>
                        </a:extLst>
                      </a:blip>
                      <a:stretch>
                        <a:fillRect/>
                      </a:stretch>
                    </pic:blipFill>
                    <pic:spPr>
                      <a:xfrm>
                        <a:off x="0" y="0"/>
                        <a:ext cx="3787610" cy="741680"/>
                      </a:xfrm>
                      <a:prstGeom prst="rect">
                        <a:avLst/>
                      </a:prstGeom>
                    </pic:spPr>
                  </pic:pic>
                </a:graphicData>
              </a:graphic>
            </wp:inline>
          </w:drawing>
        </w:r>
      </w:ins>
    </w:p>
    <w:p w14:paraId="5B27F9A0" w14:textId="77777777" w:rsidR="00EC065E" w:rsidRDefault="00EC065E" w:rsidP="00EC065E">
      <w:pPr>
        <w:pStyle w:val="LayoutInformationPACKT"/>
        <w:rPr>
          <w:ins w:id="513" w:author="Thomas Lee" w:date="2020-12-15T20:20:00Z"/>
          <w:noProof/>
        </w:rPr>
      </w:pPr>
      <w:ins w:id="514" w:author="Thomas Lee" w:date="2020-12-15T20:20:00Z">
        <w:r>
          <w:t xml:space="preserve">Insert </w:t>
        </w:r>
        <w:r w:rsidRPr="00C41783">
          <w:t>image</w:t>
        </w:r>
        <w:r>
          <w:t xml:space="preserve"> </w:t>
        </w:r>
        <w:r>
          <w:rPr>
            <w:noProof/>
          </w:rPr>
          <w:t>B42024_02</w:t>
        </w:r>
        <w:r w:rsidRPr="00023EAD">
          <w:rPr>
            <w:noProof/>
          </w:rPr>
          <w:t>_</w:t>
        </w:r>
        <w:r>
          <w:rPr>
            <w:noProof/>
          </w:rPr>
          <w:t>03.png</w:t>
        </w:r>
      </w:ins>
    </w:p>
    <w:p w14:paraId="27A0575A" w14:textId="77777777" w:rsidR="00EC065E" w:rsidRDefault="00EC065E" w:rsidP="00EC065E">
      <w:pPr>
        <w:pStyle w:val="NormalPACKT"/>
        <w:rPr>
          <w:ins w:id="515" w:author="Thomas Lee" w:date="2020-12-15T20:20:00Z"/>
        </w:rPr>
      </w:pPr>
      <w:ins w:id="516" w:author="Thomas Lee" w:date="2020-12-15T20:20:00Z">
        <w:r>
          <w:t xml:space="preserve">In </w:t>
        </w:r>
        <w:r w:rsidRPr="00C9597B">
          <w:rPr>
            <w:rStyle w:val="ItalicsPACKT"/>
          </w:rPr>
          <w:t>step 4</w:t>
        </w:r>
        <w:r>
          <w:t xml:space="preserve">, you define a function. Defining the function produces no output. This function writes output to simulate the installation of the Cascadia Code PL font. </w:t>
        </w:r>
      </w:ins>
    </w:p>
    <w:p w14:paraId="4D43E492" w14:textId="61FAF638" w:rsidR="00EC065E" w:rsidRDefault="00EC065E" w:rsidP="00EC065E">
      <w:pPr>
        <w:pStyle w:val="NormalPACKT"/>
        <w:rPr>
          <w:ins w:id="517" w:author="Thomas Lee" w:date="2020-12-15T20:20:00Z"/>
        </w:rPr>
      </w:pPr>
      <w:ins w:id="518" w:author="Thomas Lee" w:date="2020-12-15T20:20:00Z">
        <w:r>
          <w:t xml:space="preserve">In </w:t>
        </w:r>
        <w:r w:rsidRPr="00741CC2">
          <w:rPr>
            <w:rStyle w:val="ItalicsPACKT"/>
          </w:rPr>
          <w:t>step 5</w:t>
        </w:r>
        <w:r>
          <w:t xml:space="preserve">, you check to see if the TTF file exists, and if not, you call </w:t>
        </w:r>
        <w:r w:rsidRPr="0077398D">
          <w:rPr>
            <w:rStyle w:val="CodeInTextPACKT"/>
          </w:rPr>
          <w:t>the Install-</w:t>
        </w:r>
        <w:proofErr w:type="spellStart"/>
        <w:r w:rsidRPr="0077398D">
          <w:rPr>
            <w:rStyle w:val="CodeInTextPACKT"/>
          </w:rPr>
          <w:t>CascadiaPLFont</w:t>
        </w:r>
        <w:proofErr w:type="spellEnd"/>
        <w:r>
          <w:t xml:space="preserve"> function to simulate installing the font. </w:t>
        </w:r>
      </w:ins>
      <w:ins w:id="519" w:author="Thomas Lee" w:date="2020-12-17T16:10:00Z">
        <w:r w:rsidR="00AF2ECC">
          <w:t xml:space="preserve"> </w:t>
        </w:r>
      </w:ins>
      <w:ins w:id="520" w:author="Thomas Lee" w:date="2020-12-17T16:11:00Z">
        <w:r w:rsidR="00AF2ECC">
          <w:t xml:space="preserve">By piping the output from Get-ChildItem to Out-Null, you avoid the actual output from </w:t>
        </w:r>
        <w:r w:rsidR="00AF2ECC" w:rsidRPr="00AF2ECC">
          <w:rPr>
            <w:rStyle w:val="CodeInTextPACKT"/>
            <w:rPrChange w:id="521" w:author="Thomas Lee" w:date="2020-12-17T16:12:00Z">
              <w:rPr/>
            </w:rPrChange>
          </w:rPr>
          <w:t>Get-Child</w:t>
        </w:r>
      </w:ins>
      <w:ins w:id="522" w:author="Thomas Lee" w:date="2020-12-17T16:12:00Z">
        <w:r w:rsidR="00AF2ECC" w:rsidRPr="00AF2ECC">
          <w:rPr>
            <w:rStyle w:val="CodeInTextPACKT"/>
            <w:rPrChange w:id="523" w:author="Thomas Lee" w:date="2020-12-17T16:12:00Z">
              <w:rPr/>
            </w:rPrChange>
          </w:rPr>
          <w:t>I</w:t>
        </w:r>
      </w:ins>
      <w:ins w:id="524" w:author="Thomas Lee" w:date="2020-12-17T16:11:00Z">
        <w:r w:rsidR="00AF2ECC" w:rsidRPr="00AF2ECC">
          <w:rPr>
            <w:rStyle w:val="CodeInTextPACKT"/>
            <w:rPrChange w:id="525" w:author="Thomas Lee" w:date="2020-12-17T16:12:00Z">
              <w:rPr/>
            </w:rPrChange>
          </w:rPr>
          <w:t>tem</w:t>
        </w:r>
        <w:r w:rsidR="00AF2ECC">
          <w:t xml:space="preserve">, and </w:t>
        </w:r>
      </w:ins>
      <w:ins w:id="526" w:author="Thomas Lee" w:date="2020-12-17T16:12:00Z">
        <w:r w:rsidR="00AF2ECC">
          <w:t xml:space="preserve">if the file does not exist, you </w:t>
        </w:r>
      </w:ins>
      <w:ins w:id="527" w:author="Thomas Lee" w:date="2020-12-17T16:11:00Z">
        <w:r w:rsidR="00AF2ECC">
          <w:t xml:space="preserve">call </w:t>
        </w:r>
        <w:r w:rsidR="00AF2ECC" w:rsidRPr="00AF2ECC">
          <w:rPr>
            <w:rStyle w:val="CodeInTextPACKT"/>
            <w:rPrChange w:id="528" w:author="Thomas Lee" w:date="2020-12-17T16:12:00Z">
              <w:rPr/>
            </w:rPrChange>
          </w:rPr>
          <w:t>Install</w:t>
        </w:r>
      </w:ins>
      <w:ins w:id="529" w:author="Thomas Lee" w:date="2020-12-17T16:12:00Z">
        <w:r w:rsidR="00AF2ECC" w:rsidRPr="00AF2ECC">
          <w:rPr>
            <w:rStyle w:val="CodeInTextPACKT"/>
            <w:rPrChange w:id="530" w:author="Thomas Lee" w:date="2020-12-17T16:12:00Z">
              <w:rPr/>
            </w:rPrChange>
          </w:rPr>
          <w:noBreakHyphen/>
        </w:r>
      </w:ins>
      <w:proofErr w:type="spellStart"/>
      <w:ins w:id="531" w:author="Thomas Lee" w:date="2020-12-17T16:11:00Z">
        <w:r w:rsidR="00AF2ECC" w:rsidRPr="00AF2ECC">
          <w:rPr>
            <w:rStyle w:val="CodeInTextPACKT"/>
            <w:rPrChange w:id="532" w:author="Thomas Lee" w:date="2020-12-17T16:12:00Z">
              <w:rPr/>
            </w:rPrChange>
          </w:rPr>
          <w:t>CascadiaPLFont</w:t>
        </w:r>
      </w:ins>
      <w:proofErr w:type="spellEnd"/>
      <w:ins w:id="533" w:author="Thomas Lee" w:date="2020-12-17T16:12:00Z">
        <w:r w:rsidR="00AF2ECC">
          <w:t xml:space="preserve"> function. </w:t>
        </w:r>
      </w:ins>
      <w:ins w:id="534" w:author="Thomas Lee" w:date="2020-12-15T20:20:00Z">
        <w:r>
          <w:t>The output of this snippet looks like this:</w:t>
        </w:r>
      </w:ins>
    </w:p>
    <w:p w14:paraId="40A49CD1" w14:textId="4CA00A74" w:rsidR="00EC065E" w:rsidRDefault="003709BF" w:rsidP="00EC065E">
      <w:pPr>
        <w:pStyle w:val="FigurePACKT"/>
        <w:rPr>
          <w:ins w:id="535" w:author="Thomas Lee" w:date="2020-12-15T20:20:00Z"/>
        </w:rPr>
      </w:pPr>
      <w:ins w:id="536" w:author="Thomas Lee" w:date="2020-12-17T16:27:00Z">
        <w:r>
          <w:drawing>
            <wp:inline distT="0" distB="0" distL="0" distR="0" wp14:anchorId="0B215CA3" wp14:editId="1E83EAF1">
              <wp:extent cx="3319960" cy="986536"/>
              <wp:effectExtent l="0" t="0" r="0" b="444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331154" cy="989862"/>
                      </a:xfrm>
                      <a:prstGeom prst="rect">
                        <a:avLst/>
                      </a:prstGeom>
                    </pic:spPr>
                  </pic:pic>
                </a:graphicData>
              </a:graphic>
            </wp:inline>
          </w:drawing>
        </w:r>
      </w:ins>
      <w:commentRangeStart w:id="537"/>
      <w:commentRangeStart w:id="538"/>
      <w:commentRangeEnd w:id="537"/>
      <w:ins w:id="539" w:author="Thomas Lee" w:date="2020-12-15T20:20:00Z">
        <w:r w:rsidR="00EC065E">
          <w:rPr>
            <w:rStyle w:val="CommentReference"/>
          </w:rPr>
          <w:commentReference w:id="537"/>
        </w:r>
        <w:commentRangeStart w:id="540"/>
        <w:commentRangeEnd w:id="538"/>
        <w:r w:rsidR="00EC065E">
          <w:rPr>
            <w:rStyle w:val="CommentReference"/>
          </w:rPr>
          <w:commentReference w:id="538"/>
        </w:r>
        <w:commentRangeEnd w:id="540"/>
        <w:r w:rsidR="00EC065E">
          <w:rPr>
            <w:rStyle w:val="CommentReference"/>
            <w:rFonts w:ascii="Arial" w:hAnsi="Arial" w:cs="Arial"/>
            <w:bCs/>
          </w:rPr>
          <w:commentReference w:id="540"/>
        </w:r>
      </w:ins>
    </w:p>
    <w:p w14:paraId="0620C75C" w14:textId="77777777" w:rsidR="00EC065E" w:rsidRDefault="00EC065E" w:rsidP="00EC065E">
      <w:pPr>
        <w:pStyle w:val="LayoutInformationPACKT"/>
        <w:rPr>
          <w:ins w:id="541" w:author="Thomas Lee" w:date="2020-12-15T20:20:00Z"/>
          <w:noProof/>
        </w:rPr>
      </w:pPr>
      <w:ins w:id="542" w:author="Thomas Lee" w:date="2020-12-15T20:20:00Z">
        <w:r>
          <w:t xml:space="preserve">Insert </w:t>
        </w:r>
        <w:r w:rsidRPr="00C41783">
          <w:t>image</w:t>
        </w:r>
        <w:r>
          <w:t xml:space="preserve"> </w:t>
        </w:r>
        <w:r>
          <w:rPr>
            <w:noProof/>
          </w:rPr>
          <w:t>B42024_02</w:t>
        </w:r>
        <w:r w:rsidRPr="00023EAD">
          <w:rPr>
            <w:noProof/>
          </w:rPr>
          <w:t>_</w:t>
        </w:r>
        <w:r>
          <w:rPr>
            <w:noProof/>
          </w:rPr>
          <w:t>04.png</w:t>
        </w:r>
      </w:ins>
    </w:p>
    <w:p w14:paraId="328CC833" w14:textId="0A3439A3" w:rsidR="00EC065E" w:rsidRDefault="00EC065E" w:rsidP="00EC065E">
      <w:pPr>
        <w:pStyle w:val="NormalPACKT"/>
        <w:rPr>
          <w:ins w:id="543" w:author="Thomas Lee" w:date="2020-12-15T20:20:00Z"/>
        </w:rPr>
      </w:pPr>
      <w:ins w:id="544" w:author="Thomas Lee" w:date="2020-12-15T20:20:00Z">
        <w:r>
          <w:t xml:space="preserve">To illustrate the handling of null results from a function, in </w:t>
        </w:r>
        <w:r w:rsidRPr="00741CC2">
          <w:rPr>
            <w:rStyle w:val="ItalicsPACKT"/>
          </w:rPr>
          <w:t>step 6</w:t>
        </w:r>
        <w:r>
          <w:t>, you create a function</w:t>
        </w:r>
      </w:ins>
      <w:ins w:id="545" w:author="Thomas Lee" w:date="2020-12-17T16:27:00Z">
        <w:r w:rsidR="003709BF">
          <w:t xml:space="preserve"> wh</w:t>
        </w:r>
      </w:ins>
      <w:ins w:id="546" w:author="Thomas Lee" w:date="2020-12-17T16:28:00Z">
        <w:r w:rsidR="003709BF">
          <w:t xml:space="preserve">ich </w:t>
        </w:r>
      </w:ins>
      <w:ins w:id="547" w:author="Thomas Lee" w:date="2020-12-15T20:20:00Z">
        <w:r>
          <w:t>either returns nothing (if you call the function with no parameters) or a string value (if you call it specifying a parameter).</w:t>
        </w:r>
      </w:ins>
      <w:ins w:id="548" w:author="Thomas Lee" w:date="2020-12-17T16:28:00Z">
        <w:r w:rsidR="003709BF">
          <w:t xml:space="preserve"> This function illustrate</w:t>
        </w:r>
      </w:ins>
      <w:ins w:id="549" w:author="Thomas Lee" w:date="2020-12-19T20:41:00Z">
        <w:r w:rsidR="00914EED">
          <w:t>s</w:t>
        </w:r>
      </w:ins>
      <w:ins w:id="550" w:author="Thomas Lee" w:date="2020-12-17T16:28:00Z">
        <w:r w:rsidR="003709BF">
          <w:t xml:space="preserve"> how you can handle a fu</w:t>
        </w:r>
      </w:ins>
      <w:ins w:id="551" w:author="Thomas Lee" w:date="2020-12-19T20:41:00Z">
        <w:r w:rsidR="00914EED">
          <w:t>n</w:t>
        </w:r>
      </w:ins>
      <w:ins w:id="552" w:author="Thomas Lee" w:date="2020-12-17T16:28:00Z">
        <w:r w:rsidR="003709BF">
          <w:t>ction that returns null. This step produces no output.</w:t>
        </w:r>
      </w:ins>
    </w:p>
    <w:p w14:paraId="5DE913B5" w14:textId="77777777" w:rsidR="00EC065E" w:rsidRDefault="00EC065E" w:rsidP="00EC065E">
      <w:pPr>
        <w:pStyle w:val="NormalPACKT"/>
        <w:rPr>
          <w:ins w:id="553" w:author="Thomas Lee" w:date="2020-12-15T20:20:00Z"/>
        </w:rPr>
      </w:pPr>
      <w:ins w:id="554" w:author="Thomas Lee" w:date="2020-12-15T20:20:00Z">
        <w:r>
          <w:t xml:space="preserve">In </w:t>
        </w:r>
        <w:r w:rsidRPr="008B136D">
          <w:rPr>
            <w:rStyle w:val="ItalicsPACKT"/>
          </w:rPr>
          <w:t>step 7</w:t>
        </w:r>
        <w:r>
          <w:t>, you illustrate the traditional handling of a function which returns null. You call the function, first without a parameter, which returns no result and then with a value which does return a value. You then test to see whether the function returned an actual value in each case, which looks like this:</w:t>
        </w:r>
      </w:ins>
    </w:p>
    <w:p w14:paraId="51A5F606" w14:textId="077C21FF" w:rsidR="00EC065E" w:rsidRDefault="00A74A6A" w:rsidP="00EC065E">
      <w:pPr>
        <w:pStyle w:val="FigurePACKT"/>
        <w:rPr>
          <w:ins w:id="555" w:author="Thomas Lee" w:date="2020-12-15T20:20:00Z"/>
        </w:rPr>
      </w:pPr>
      <w:ins w:id="556" w:author="Thomas Lee" w:date="2020-12-17T17:09:00Z">
        <w:r>
          <w:lastRenderedPageBreak/>
          <w:drawing>
            <wp:inline distT="0" distB="0" distL="0" distR="0" wp14:anchorId="0B613A18" wp14:editId="2BEFB239">
              <wp:extent cx="2648173" cy="1737702"/>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679772" cy="1758437"/>
                      </a:xfrm>
                      <a:prstGeom prst="rect">
                        <a:avLst/>
                      </a:prstGeom>
                    </pic:spPr>
                  </pic:pic>
                </a:graphicData>
              </a:graphic>
            </wp:inline>
          </w:drawing>
        </w:r>
      </w:ins>
    </w:p>
    <w:p w14:paraId="66DC13E7" w14:textId="77777777" w:rsidR="00EC065E" w:rsidRDefault="00EC065E" w:rsidP="00EC065E">
      <w:pPr>
        <w:pStyle w:val="LayoutInformationPACKT"/>
        <w:rPr>
          <w:ins w:id="557" w:author="Thomas Lee" w:date="2020-12-15T20:20:00Z"/>
          <w:noProof/>
        </w:rPr>
      </w:pPr>
      <w:ins w:id="558" w:author="Thomas Lee" w:date="2020-12-15T20:20:00Z">
        <w:r>
          <w:t xml:space="preserve">Insert </w:t>
        </w:r>
        <w:r w:rsidRPr="00C41783">
          <w:t>image</w:t>
        </w:r>
        <w:r>
          <w:t xml:space="preserve"> </w:t>
        </w:r>
        <w:r>
          <w:rPr>
            <w:noProof/>
          </w:rPr>
          <w:t>B42024_02</w:t>
        </w:r>
        <w:r w:rsidRPr="00023EAD">
          <w:rPr>
            <w:noProof/>
          </w:rPr>
          <w:t>_</w:t>
        </w:r>
        <w:r>
          <w:rPr>
            <w:noProof/>
          </w:rPr>
          <w:t>05.png</w:t>
        </w:r>
      </w:ins>
    </w:p>
    <w:p w14:paraId="23F468F3" w14:textId="142045F7" w:rsidR="00EC065E" w:rsidRDefault="00EC065E" w:rsidP="00EC065E">
      <w:pPr>
        <w:pStyle w:val="NormalPACKT"/>
        <w:rPr>
          <w:ins w:id="559" w:author="Thomas Lee" w:date="2020-12-15T20:20:00Z"/>
        </w:rPr>
      </w:pPr>
      <w:ins w:id="560" w:author="Thomas Lee" w:date="2020-12-15T20:20:00Z">
        <w:r w:rsidRPr="00D72DED">
          <w:t>When you use the null</w:t>
        </w:r>
      </w:ins>
      <w:ins w:id="561" w:author="Thomas Lee" w:date="2020-12-19T20:41:00Z">
        <w:r w:rsidR="00914EED">
          <w:t xml:space="preserve"> </w:t>
        </w:r>
      </w:ins>
      <w:ins w:id="562" w:author="Thomas Lee" w:date="2020-12-15T20:20:00Z">
        <w:r w:rsidRPr="00D72DED">
          <w:t>coalescing operator (</w:t>
        </w:r>
        <w:r w:rsidRPr="00D72DED">
          <w:rPr>
            <w:rStyle w:val="CodeInTextPACKT"/>
            <w:rFonts w:ascii="Times New Roman" w:hAnsi="Times New Roman"/>
            <w:color w:val="auto"/>
            <w:sz w:val="22"/>
            <w:szCs w:val="24"/>
          </w:rPr>
          <w:t>??</w:t>
        </w:r>
        <w:r w:rsidRPr="00D72DED">
          <w:t>) between two operands, the operator returns the value of its left-hand operand if it isn't </w:t>
        </w:r>
        <w:r w:rsidRPr="00D72DED">
          <w:rPr>
            <w:rStyle w:val="HTMLCode"/>
            <w:rFonts w:ascii="Times New Roman" w:hAnsi="Times New Roman" w:cs="Times New Roman"/>
            <w:sz w:val="22"/>
            <w:szCs w:val="24"/>
          </w:rPr>
          <w:t>null</w:t>
        </w:r>
        <w:r w:rsidRPr="00D72DED">
          <w:t xml:space="preserve">; otherwise, it evaluates the right-hand </w:t>
        </w:r>
        <w:r>
          <w:t xml:space="preserve">operand </w:t>
        </w:r>
        <w:r w:rsidRPr="00D72DED">
          <w:t>and returns the results.</w:t>
        </w:r>
        <w:r>
          <w:t xml:space="preserve"> In </w:t>
        </w:r>
        <w:r w:rsidRPr="00D72DED">
          <w:rPr>
            <w:rStyle w:val="ItalicsPACKT"/>
          </w:rPr>
          <w:t>step 8</w:t>
        </w:r>
        <w:r>
          <w:t xml:space="preserve">, you call the </w:t>
        </w:r>
        <w:r w:rsidRPr="00D72DED">
          <w:rPr>
            <w:rStyle w:val="CodeInTextPACKT"/>
          </w:rPr>
          <w:t>Test-NCO</w:t>
        </w:r>
        <w:r>
          <w:t xml:space="preserve"> function and check whether or not the function returns a value, which looks like this:</w:t>
        </w:r>
      </w:ins>
    </w:p>
    <w:p w14:paraId="726AF88F" w14:textId="15B6C589" w:rsidR="00EC065E" w:rsidRPr="00D72DED" w:rsidRDefault="00D933EF" w:rsidP="00EC065E">
      <w:pPr>
        <w:pStyle w:val="FigurePACKT"/>
        <w:rPr>
          <w:ins w:id="563" w:author="Thomas Lee" w:date="2020-12-15T20:20:00Z"/>
        </w:rPr>
      </w:pPr>
      <w:ins w:id="564" w:author="Thomas Lee" w:date="2020-12-17T17:14:00Z">
        <w:r>
          <w:drawing>
            <wp:inline distT="0" distB="0" distL="0" distR="0" wp14:anchorId="3FC5F5E4" wp14:editId="4DB9FF93">
              <wp:extent cx="3400636" cy="1041637"/>
              <wp:effectExtent l="0" t="0" r="0" b="635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423945" cy="1048777"/>
                      </a:xfrm>
                      <a:prstGeom prst="rect">
                        <a:avLst/>
                      </a:prstGeom>
                    </pic:spPr>
                  </pic:pic>
                </a:graphicData>
              </a:graphic>
            </wp:inline>
          </w:drawing>
        </w:r>
      </w:ins>
    </w:p>
    <w:p w14:paraId="0CCE6E54" w14:textId="77777777" w:rsidR="00EC065E" w:rsidRDefault="00EC065E" w:rsidP="00EC065E">
      <w:pPr>
        <w:pStyle w:val="LayoutInformationPACKT"/>
        <w:rPr>
          <w:ins w:id="565" w:author="Thomas Lee" w:date="2020-12-15T20:20:00Z"/>
          <w:noProof/>
        </w:rPr>
      </w:pPr>
      <w:ins w:id="566" w:author="Thomas Lee" w:date="2020-12-15T20:20:00Z">
        <w:r>
          <w:t xml:space="preserve">Insert </w:t>
        </w:r>
        <w:r w:rsidRPr="00C41783">
          <w:t>image</w:t>
        </w:r>
        <w:r>
          <w:t xml:space="preserve"> </w:t>
        </w:r>
        <w:r>
          <w:rPr>
            <w:noProof/>
          </w:rPr>
          <w:t>B42024_02</w:t>
        </w:r>
        <w:r w:rsidRPr="00023EAD">
          <w:rPr>
            <w:noProof/>
          </w:rPr>
          <w:t>_</w:t>
        </w:r>
        <w:r>
          <w:rPr>
            <w:noProof/>
          </w:rPr>
          <w:t>06.png</w:t>
        </w:r>
      </w:ins>
    </w:p>
    <w:p w14:paraId="666B410A" w14:textId="77777777" w:rsidR="00EC065E" w:rsidRDefault="00EC065E" w:rsidP="00EC065E">
      <w:pPr>
        <w:pStyle w:val="NormalPACKT"/>
        <w:rPr>
          <w:ins w:id="567" w:author="Thomas Lee" w:date="2020-12-15T20:20:00Z"/>
        </w:rPr>
      </w:pPr>
      <w:ins w:id="568" w:author="Thomas Lee" w:date="2020-12-15T20:20:00Z">
        <w:r>
          <w:t xml:space="preserve">You use the null conditional assignment operator, </w:t>
        </w:r>
        <w:r w:rsidRPr="00314693">
          <w:rPr>
            <w:rStyle w:val="CodeInTextPACKT"/>
          </w:rPr>
          <w:t>??=</w:t>
        </w:r>
        <w:r>
          <w:t xml:space="preserve">, to assign a value to a variable if that variable is currently null as you can see in </w:t>
        </w:r>
        <w:r w:rsidRPr="00314693">
          <w:rPr>
            <w:rStyle w:val="ItalicsPACKT"/>
          </w:rPr>
          <w:t>step 9</w:t>
        </w:r>
        <w:r>
          <w:t>, the output from which looks like this:</w:t>
        </w:r>
      </w:ins>
    </w:p>
    <w:p w14:paraId="3BAB0323" w14:textId="4D1B9BBB" w:rsidR="00EC065E" w:rsidRDefault="0038735A" w:rsidP="00EC065E">
      <w:pPr>
        <w:pStyle w:val="FigurePACKT"/>
        <w:rPr>
          <w:ins w:id="569" w:author="Thomas Lee" w:date="2020-12-15T20:20:00Z"/>
        </w:rPr>
      </w:pPr>
      <w:ins w:id="570" w:author="Thomas Lee" w:date="2020-12-17T18:10:00Z">
        <w:r>
          <w:drawing>
            <wp:inline distT="0" distB="0" distL="0" distR="0" wp14:anchorId="1A895FC7" wp14:editId="1A952DD6">
              <wp:extent cx="2931409" cy="764842"/>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988443" cy="779723"/>
                      </a:xfrm>
                      <a:prstGeom prst="rect">
                        <a:avLst/>
                      </a:prstGeom>
                    </pic:spPr>
                  </pic:pic>
                </a:graphicData>
              </a:graphic>
            </wp:inline>
          </w:drawing>
        </w:r>
      </w:ins>
    </w:p>
    <w:p w14:paraId="2AA41BC6" w14:textId="77777777" w:rsidR="00EC065E" w:rsidRDefault="00EC065E" w:rsidP="00EC065E">
      <w:pPr>
        <w:pStyle w:val="LayoutInformationPACKT"/>
        <w:rPr>
          <w:ins w:id="571" w:author="Thomas Lee" w:date="2020-12-15T20:20:00Z"/>
          <w:noProof/>
        </w:rPr>
      </w:pPr>
      <w:ins w:id="572" w:author="Thomas Lee" w:date="2020-12-15T20:20:00Z">
        <w:r>
          <w:t xml:space="preserve">Insert </w:t>
        </w:r>
        <w:r w:rsidRPr="00C41783">
          <w:t>image</w:t>
        </w:r>
        <w:r>
          <w:t xml:space="preserve"> </w:t>
        </w:r>
        <w:r>
          <w:rPr>
            <w:noProof/>
          </w:rPr>
          <w:t>B42024_02</w:t>
        </w:r>
        <w:r w:rsidRPr="00023EAD">
          <w:rPr>
            <w:noProof/>
          </w:rPr>
          <w:t>_</w:t>
        </w:r>
        <w:r>
          <w:rPr>
            <w:noProof/>
          </w:rPr>
          <w:t>07.png</w:t>
        </w:r>
      </w:ins>
    </w:p>
    <w:p w14:paraId="74CA4E66" w14:textId="0587E36A" w:rsidR="00EC065E" w:rsidRDefault="00EC065E" w:rsidP="00EC065E">
      <w:pPr>
        <w:pStyle w:val="NormalPACKT"/>
        <w:rPr>
          <w:ins w:id="573" w:author="Thomas Lee" w:date="2020-12-15T20:20:00Z"/>
        </w:rPr>
      </w:pPr>
      <w:ins w:id="574" w:author="Thomas Lee" w:date="2020-12-15T20:20:00Z">
        <w:r>
          <w:t xml:space="preserve">One common issue often seen in the various PowerShell support forums arises when you attempt to invoke a method on an object which is null. You might have used an expression or a command to attempt to return a value (for example all AD users in the Marin County office) and which produces a null. In </w:t>
        </w:r>
        <w:r w:rsidRPr="00612FED">
          <w:rPr>
            <w:rStyle w:val="ItalicsPACKT"/>
          </w:rPr>
          <w:t>Step 10</w:t>
        </w:r>
        <w:r>
          <w:t xml:space="preserve">, you attempt to invoke the Stop() method on the </w:t>
        </w:r>
        <w:r w:rsidRPr="00BE3664">
          <w:rPr>
            <w:rStyle w:val="CodeInTextPACKT"/>
          </w:rPr>
          <w:t>$</w:t>
        </w:r>
        <w:proofErr w:type="spellStart"/>
        <w:r w:rsidRPr="00BE3664">
          <w:rPr>
            <w:rStyle w:val="CodeInTextPACKT"/>
          </w:rPr>
          <w:t>BitSService</w:t>
        </w:r>
        <w:proofErr w:type="spellEnd"/>
        <w:r>
          <w:t xml:space="preserve"> object. Since you have not assigned a value to </w:t>
        </w:r>
        <w:r w:rsidRPr="00BE3664">
          <w:rPr>
            <w:rStyle w:val="CodeInTextPACKT"/>
          </w:rPr>
          <w:t>$</w:t>
        </w:r>
        <w:proofErr w:type="spellStart"/>
        <w:r w:rsidRPr="00BE3664">
          <w:rPr>
            <w:rStyle w:val="CodeInTextPACKT"/>
          </w:rPr>
          <w:t>BitsService</w:t>
        </w:r>
        <w:proofErr w:type="spellEnd"/>
        <w:r>
          <w:t>, you see the result (an error “</w:t>
        </w:r>
        <w:r w:rsidRPr="00612FED">
          <w:t>You cannot call a method on a null-valued expression</w:t>
        </w:r>
        <w:r>
          <w:t xml:space="preserve">”). </w:t>
        </w:r>
        <w:commentRangeStart w:id="575"/>
        <w:commentRangeStart w:id="576"/>
        <w:r>
          <w:t>Th</w:t>
        </w:r>
      </w:ins>
      <w:ins w:id="577" w:author="Thomas Lee" w:date="2020-12-16T18:00:00Z">
        <w:r w:rsidR="008A2AD6">
          <w:t>e</w:t>
        </w:r>
      </w:ins>
      <w:ins w:id="578" w:author="Thomas Lee" w:date="2020-12-15T20:20:00Z">
        <w:r>
          <w:t xml:space="preserve"> traditional </w:t>
        </w:r>
      </w:ins>
      <w:ins w:id="579" w:author="Thomas Lee" w:date="2020-12-16T18:01:00Z">
        <w:r w:rsidR="008A2AD6">
          <w:t xml:space="preserve">method of displaying errors </w:t>
        </w:r>
      </w:ins>
      <w:ins w:id="580" w:author="Thomas Lee" w:date="2020-12-15T20:20:00Z">
        <w:r>
          <w:t>looks like</w:t>
        </w:r>
        <w:commentRangeEnd w:id="575"/>
        <w:r>
          <w:rPr>
            <w:rStyle w:val="CommentReference"/>
          </w:rPr>
          <w:commentReference w:id="575"/>
        </w:r>
        <w:commentRangeEnd w:id="576"/>
        <w:r>
          <w:rPr>
            <w:rStyle w:val="CommentReference"/>
            <w:rFonts w:ascii="Arial" w:hAnsi="Arial" w:cs="Arial"/>
            <w:bCs/>
          </w:rPr>
          <w:commentReference w:id="576"/>
        </w:r>
        <w:r>
          <w:t>:</w:t>
        </w:r>
      </w:ins>
    </w:p>
    <w:p w14:paraId="102E863C" w14:textId="67A423DD" w:rsidR="00EC065E" w:rsidRDefault="0038735A" w:rsidP="00EC065E">
      <w:pPr>
        <w:pStyle w:val="FigurePACKT"/>
        <w:rPr>
          <w:ins w:id="581" w:author="Thomas Lee" w:date="2020-12-15T20:20:00Z"/>
        </w:rPr>
      </w:pPr>
      <w:ins w:id="582" w:author="Thomas Lee" w:date="2020-12-17T18:11:00Z">
        <w:r>
          <w:drawing>
            <wp:inline distT="0" distB="0" distL="0" distR="0" wp14:anchorId="5B2C4B76" wp14:editId="65762FCA">
              <wp:extent cx="3715877" cy="1056386"/>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726884" cy="1059515"/>
                      </a:xfrm>
                      <a:prstGeom prst="rect">
                        <a:avLst/>
                      </a:prstGeom>
                    </pic:spPr>
                  </pic:pic>
                </a:graphicData>
              </a:graphic>
            </wp:inline>
          </w:drawing>
        </w:r>
      </w:ins>
    </w:p>
    <w:p w14:paraId="63E063EB" w14:textId="77777777" w:rsidR="00EC065E" w:rsidRDefault="00EC065E" w:rsidP="00EC065E">
      <w:pPr>
        <w:pStyle w:val="LayoutInformationPACKT"/>
        <w:rPr>
          <w:ins w:id="583" w:author="Thomas Lee" w:date="2020-12-15T20:20:00Z"/>
          <w:noProof/>
        </w:rPr>
      </w:pPr>
      <w:ins w:id="584" w:author="Thomas Lee" w:date="2020-12-15T20:20:00Z">
        <w:r>
          <w:t xml:space="preserve">Insert </w:t>
        </w:r>
        <w:r w:rsidRPr="00C41783">
          <w:t>image</w:t>
        </w:r>
        <w:r>
          <w:t xml:space="preserve"> </w:t>
        </w:r>
        <w:r>
          <w:rPr>
            <w:noProof/>
          </w:rPr>
          <w:t>B42024_02</w:t>
        </w:r>
        <w:r w:rsidRPr="00023EAD">
          <w:rPr>
            <w:noProof/>
          </w:rPr>
          <w:t>_</w:t>
        </w:r>
        <w:r>
          <w:rPr>
            <w:noProof/>
          </w:rPr>
          <w:t>08.png</w:t>
        </w:r>
      </w:ins>
    </w:p>
    <w:p w14:paraId="32660A16" w14:textId="77777777" w:rsidR="00EC065E" w:rsidRDefault="00EC065E" w:rsidP="00EC065E">
      <w:pPr>
        <w:pStyle w:val="NormalPACKT"/>
        <w:rPr>
          <w:ins w:id="585" w:author="Thomas Lee" w:date="2020-12-15T20:20:00Z"/>
        </w:rPr>
      </w:pPr>
      <w:ins w:id="586" w:author="Thomas Lee" w:date="2020-12-15T20:20:00Z">
        <w:r>
          <w:lastRenderedPageBreak/>
          <w:t xml:space="preserve">By using the null conditional operator, you can run the Stop() method if the </w:t>
        </w:r>
        <w:r w:rsidRPr="00BE3664">
          <w:rPr>
            <w:rStyle w:val="CodeInTextPACKT"/>
          </w:rPr>
          <w:t>$</w:t>
        </w:r>
        <w:proofErr w:type="spellStart"/>
        <w:r w:rsidRPr="00BE3664">
          <w:rPr>
            <w:rStyle w:val="CodeInTextPACKT"/>
          </w:rPr>
          <w:t>BitsService</w:t>
        </w:r>
        <w:proofErr w:type="spellEnd"/>
        <w:r>
          <w:t xml:space="preserve"> variable is non-null, but skips calling the method if the variable is null. In effect, what you are doing in </w:t>
        </w:r>
        <w:r w:rsidRPr="00BE3664">
          <w:rPr>
            <w:rStyle w:val="ItalicsPACKT"/>
          </w:rPr>
          <w:t>step 11</w:t>
        </w:r>
        <w:r>
          <w:t xml:space="preserve">  is calling the </w:t>
        </w:r>
        <w:r w:rsidRPr="00BE3664">
          <w:rPr>
            <w:rStyle w:val="CodeInTextPACKT"/>
          </w:rPr>
          <w:t>Stop(</w:t>
        </w:r>
        <w:r>
          <w:t>) method if the variable is non-null, and doing nothing otherwise. Because the variable does not have a value, this step does nothing (and produces no output).</w:t>
        </w:r>
      </w:ins>
    </w:p>
    <w:p w14:paraId="0F9DAE0F" w14:textId="40E94550" w:rsidR="00EC065E" w:rsidRDefault="00EC065E" w:rsidP="00EC065E">
      <w:pPr>
        <w:pStyle w:val="NormalPACKT"/>
        <w:rPr>
          <w:ins w:id="587" w:author="Thomas Lee" w:date="2020-12-15T20:20:00Z"/>
        </w:rPr>
      </w:pPr>
      <w:ins w:id="588" w:author="Thomas Lee" w:date="2020-12-15T20:20:00Z">
        <w:r>
          <w:t>When a variable is null, whether due to an error in your scripts or because a command returns a null instead of an actual value, accessing property names can also cause errors</w:t>
        </w:r>
      </w:ins>
      <w:ins w:id="589" w:author="Thomas Lee" w:date="2020-12-19T20:42:00Z">
        <w:r w:rsidR="00914EED">
          <w:t xml:space="preserve">. </w:t>
        </w:r>
      </w:ins>
      <w:ins w:id="590" w:author="Thomas Lee" w:date="2020-12-17T15:53:00Z">
        <w:r w:rsidR="00D25296">
          <w:t>The</w:t>
        </w:r>
      </w:ins>
      <w:ins w:id="591" w:author="Thomas Lee" w:date="2020-12-19T20:42:00Z">
        <w:r w:rsidR="00914EED">
          <w:t xml:space="preserve"> </w:t>
        </w:r>
      </w:ins>
      <w:ins w:id="592" w:author="Thomas Lee" w:date="2020-12-17T15:53:00Z">
        <w:r w:rsidR="00D25296">
          <w:t xml:space="preserve">output </w:t>
        </w:r>
      </w:ins>
      <w:ins w:id="593" w:author="Thomas Lee" w:date="2020-12-19T20:42:00Z">
        <w:r w:rsidR="00914EED">
          <w:t xml:space="preserve">of </w:t>
        </w:r>
        <w:r w:rsidR="00914EED" w:rsidRPr="00914EED">
          <w:rPr>
            <w:rStyle w:val="ItalicsPACKT"/>
            <w:rPrChange w:id="594" w:author="Thomas Lee" w:date="2020-12-19T20:42:00Z">
              <w:rPr/>
            </w:rPrChange>
          </w:rPr>
          <w:t>step 12</w:t>
        </w:r>
        <w:r w:rsidR="00914EED">
          <w:t xml:space="preserve"> </w:t>
        </w:r>
      </w:ins>
      <w:ins w:id="595" w:author="Thomas Lee" w:date="2020-12-17T15:53:00Z">
        <w:r w:rsidR="00D25296">
          <w:t>looks like this:</w:t>
        </w:r>
      </w:ins>
      <w:commentRangeStart w:id="596"/>
      <w:commentRangeEnd w:id="596"/>
      <w:ins w:id="597" w:author="Thomas Lee" w:date="2020-12-15T20:20:00Z">
        <w:r>
          <w:rPr>
            <w:rStyle w:val="CommentReference"/>
          </w:rPr>
          <w:commentReference w:id="596"/>
        </w:r>
      </w:ins>
    </w:p>
    <w:p w14:paraId="2F2B348A" w14:textId="3F16D04D" w:rsidR="00EC065E" w:rsidRDefault="0038735A" w:rsidP="00EC065E">
      <w:pPr>
        <w:pStyle w:val="FigurePACKT"/>
        <w:rPr>
          <w:ins w:id="598" w:author="Thomas Lee" w:date="2020-12-15T20:20:00Z"/>
        </w:rPr>
      </w:pPr>
      <w:ins w:id="599" w:author="Thomas Lee" w:date="2020-12-17T18:13:00Z">
        <w:r>
          <w:drawing>
            <wp:inline distT="0" distB="0" distL="0" distR="0" wp14:anchorId="422942EC" wp14:editId="29610B46">
              <wp:extent cx="3251690" cy="1011936"/>
              <wp:effectExtent l="0" t="0" r="635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289204" cy="1023610"/>
                      </a:xfrm>
                      <a:prstGeom prst="rect">
                        <a:avLst/>
                      </a:prstGeom>
                    </pic:spPr>
                  </pic:pic>
                </a:graphicData>
              </a:graphic>
            </wp:inline>
          </w:drawing>
        </w:r>
      </w:ins>
      <w:ins w:id="600" w:author="Thomas Lee" w:date="2020-12-15T20:20:00Z">
        <w:r w:rsidR="00EC065E">
          <w:t xml:space="preserve"> </w:t>
        </w:r>
      </w:ins>
    </w:p>
    <w:p w14:paraId="278B69BA" w14:textId="77777777" w:rsidR="00EC065E" w:rsidRDefault="00EC065E" w:rsidP="00EC065E">
      <w:pPr>
        <w:pStyle w:val="LayoutInformationPACKT"/>
        <w:rPr>
          <w:ins w:id="601" w:author="Thomas Lee" w:date="2020-12-15T20:20:00Z"/>
          <w:noProof/>
        </w:rPr>
      </w:pPr>
      <w:ins w:id="602" w:author="Thomas Lee" w:date="2020-12-15T20:20:00Z">
        <w:r>
          <w:t xml:space="preserve">Insert </w:t>
        </w:r>
        <w:r w:rsidRPr="00C41783">
          <w:t>image</w:t>
        </w:r>
        <w:r>
          <w:t xml:space="preserve"> </w:t>
        </w:r>
        <w:r>
          <w:rPr>
            <w:noProof/>
          </w:rPr>
          <w:t>B42024_02</w:t>
        </w:r>
        <w:r w:rsidRPr="00023EAD">
          <w:rPr>
            <w:noProof/>
          </w:rPr>
          <w:t>_</w:t>
        </w:r>
        <w:r>
          <w:rPr>
            <w:noProof/>
          </w:rPr>
          <w:t>09.png</w:t>
        </w:r>
      </w:ins>
    </w:p>
    <w:p w14:paraId="2A63C503" w14:textId="33B28C85" w:rsidR="00EC065E" w:rsidRDefault="00EC065E" w:rsidP="00EC065E">
      <w:pPr>
        <w:rPr>
          <w:ins w:id="603" w:author="Thomas Lee" w:date="2020-12-15T20:20:00Z"/>
        </w:rPr>
      </w:pPr>
      <w:ins w:id="604" w:author="Thomas Lee" w:date="2020-12-15T20:20:00Z">
        <w:r>
          <w:t xml:space="preserve">You can also encounter issues with null objects when you attempt to access an array member of an object that may or may not exist. In </w:t>
        </w:r>
        <w:r w:rsidRPr="00550798">
          <w:rPr>
            <w:rStyle w:val="ItalicsPACKT"/>
          </w:rPr>
          <w:t>step 1</w:t>
        </w:r>
        <w:r>
          <w:rPr>
            <w:rStyle w:val="ItalicsPACKT"/>
          </w:rPr>
          <w:t>3</w:t>
        </w:r>
        <w:r>
          <w:t xml:space="preserve">, you attempt to access an array member of an array that does not exist, </w:t>
        </w:r>
      </w:ins>
      <w:ins w:id="605" w:author="Thomas Lee" w:date="2020-12-17T18:14:00Z">
        <w:r w:rsidR="0038735A">
          <w:t>followed by one that does exist. The output from this step</w:t>
        </w:r>
      </w:ins>
      <w:ins w:id="606" w:author="Thomas Lee" w:date="2020-12-15T20:20:00Z">
        <w:r>
          <w:t xml:space="preserve"> looks like this:</w:t>
        </w:r>
      </w:ins>
    </w:p>
    <w:p w14:paraId="5089BFA8" w14:textId="678525DC" w:rsidR="00EC065E" w:rsidRDefault="0038735A" w:rsidP="00EC065E">
      <w:pPr>
        <w:pStyle w:val="FigurePACKT"/>
        <w:rPr>
          <w:ins w:id="607" w:author="Thomas Lee" w:date="2020-12-15T20:20:00Z"/>
        </w:rPr>
      </w:pPr>
      <w:ins w:id="608" w:author="Thomas Lee" w:date="2020-12-17T18:18:00Z">
        <w:r>
          <w:drawing>
            <wp:inline distT="0" distB="0" distL="0" distR="0" wp14:anchorId="73893984" wp14:editId="0A6611F2">
              <wp:extent cx="3287310" cy="794859"/>
              <wp:effectExtent l="0" t="0" r="0" b="571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305559" cy="799272"/>
                      </a:xfrm>
                      <a:prstGeom prst="rect">
                        <a:avLst/>
                      </a:prstGeom>
                    </pic:spPr>
                  </pic:pic>
                </a:graphicData>
              </a:graphic>
            </wp:inline>
          </w:drawing>
        </w:r>
      </w:ins>
    </w:p>
    <w:p w14:paraId="4F8A7961" w14:textId="77777777" w:rsidR="00EC065E" w:rsidRDefault="00EC065E" w:rsidP="00EC065E">
      <w:pPr>
        <w:pStyle w:val="LayoutInformationPACKT"/>
        <w:rPr>
          <w:ins w:id="609" w:author="Thomas Lee" w:date="2020-12-15T20:20:00Z"/>
          <w:noProof/>
        </w:rPr>
      </w:pPr>
      <w:ins w:id="610" w:author="Thomas Lee" w:date="2020-12-15T20:20:00Z">
        <w:r>
          <w:t xml:space="preserve">Insert </w:t>
        </w:r>
        <w:r w:rsidRPr="00C41783">
          <w:t>image</w:t>
        </w:r>
        <w:r>
          <w:t xml:space="preserve"> </w:t>
        </w:r>
        <w:r>
          <w:rPr>
            <w:noProof/>
          </w:rPr>
          <w:t>B42024_02</w:t>
        </w:r>
        <w:r w:rsidRPr="00023EAD">
          <w:rPr>
            <w:noProof/>
          </w:rPr>
          <w:t>_</w:t>
        </w:r>
        <w:r>
          <w:rPr>
            <w:noProof/>
          </w:rPr>
          <w:t>10.png</w:t>
        </w:r>
      </w:ins>
    </w:p>
    <w:p w14:paraId="0E5F66EB" w14:textId="77777777" w:rsidR="00EC065E" w:rsidRDefault="00EC065E" w:rsidP="00EC065E">
      <w:pPr>
        <w:rPr>
          <w:ins w:id="611" w:author="Thomas Lee" w:date="2020-12-15T20:20:00Z"/>
        </w:rPr>
      </w:pPr>
      <w:ins w:id="612" w:author="Thomas Lee" w:date="2020-12-15T20:20:00Z">
        <w:r>
          <w:t xml:space="preserve">In </w:t>
        </w:r>
        <w:r w:rsidRPr="008D59C9">
          <w:rPr>
            <w:rStyle w:val="ItalicsPACKT"/>
          </w:rPr>
          <w:t>step 14</w:t>
        </w:r>
        <w:r>
          <w:t xml:space="preserve">, you investigate the use of the background processing operator </w:t>
        </w:r>
        <w:r w:rsidRPr="006E1EEE">
          <w:rPr>
            <w:rStyle w:val="CodeInTextPACKT"/>
          </w:rPr>
          <w:t>&amp;</w:t>
        </w:r>
        <w:r>
          <w:t>. The idea is that you append this character to the end of a command or script, and PowerShell runs that code in the background. The output from this step looks like this:</w:t>
        </w:r>
      </w:ins>
    </w:p>
    <w:p w14:paraId="7CFBEF54" w14:textId="796F96E1" w:rsidR="00EC065E" w:rsidRDefault="00EC065E" w:rsidP="00EC065E">
      <w:pPr>
        <w:pStyle w:val="FigurePACKT"/>
        <w:rPr>
          <w:ins w:id="613" w:author="Thomas Lee" w:date="2020-12-15T20:20:00Z"/>
        </w:rPr>
      </w:pPr>
      <w:ins w:id="614" w:author="Thomas Lee" w:date="2020-12-15T20:20:00Z">
        <w:r>
          <w:drawing>
            <wp:inline distT="0" distB="0" distL="0" distR="0" wp14:anchorId="4FEDEFD4" wp14:editId="7616748D">
              <wp:extent cx="3768424" cy="682625"/>
              <wp:effectExtent l="0" t="0" r="3810" b="31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pic:nvPicPr>
                    <pic:blipFill>
                      <a:blip r:embed="rId20">
                        <a:extLst>
                          <a:ext uri="{28A0092B-C50C-407E-A947-70E740481C1C}">
                            <a14:useLocalDpi xmlns:a14="http://schemas.microsoft.com/office/drawing/2010/main" val="0"/>
                          </a:ext>
                        </a:extLst>
                      </a:blip>
                      <a:stretch>
                        <a:fillRect/>
                      </a:stretch>
                    </pic:blipFill>
                    <pic:spPr>
                      <a:xfrm>
                        <a:off x="0" y="0"/>
                        <a:ext cx="3768424" cy="682625"/>
                      </a:xfrm>
                      <a:prstGeom prst="rect">
                        <a:avLst/>
                      </a:prstGeom>
                    </pic:spPr>
                  </pic:pic>
                </a:graphicData>
              </a:graphic>
            </wp:inline>
          </w:drawing>
        </w:r>
      </w:ins>
    </w:p>
    <w:p w14:paraId="68195EED" w14:textId="4FF0210D" w:rsidR="00EC065E" w:rsidRDefault="00EC065E" w:rsidP="00EC065E">
      <w:pPr>
        <w:pStyle w:val="LayoutInformationPACKT"/>
        <w:rPr>
          <w:ins w:id="615" w:author="Thomas Lee" w:date="2020-12-17T18:21:00Z"/>
          <w:noProof/>
        </w:rPr>
      </w:pPr>
      <w:ins w:id="616" w:author="Thomas Lee" w:date="2020-12-15T20:20:00Z">
        <w:r>
          <w:t xml:space="preserve">Insert </w:t>
        </w:r>
        <w:r w:rsidRPr="00C41783">
          <w:t>image</w:t>
        </w:r>
        <w:r>
          <w:t xml:space="preserve"> </w:t>
        </w:r>
        <w:r>
          <w:rPr>
            <w:noProof/>
          </w:rPr>
          <w:t>B42024_02</w:t>
        </w:r>
        <w:r w:rsidRPr="00023EAD">
          <w:rPr>
            <w:noProof/>
          </w:rPr>
          <w:t>_</w:t>
        </w:r>
        <w:r>
          <w:rPr>
            <w:noProof/>
          </w:rPr>
          <w:t>11.png</w:t>
        </w:r>
      </w:ins>
    </w:p>
    <w:p w14:paraId="4A30DB05" w14:textId="1CBA7B09" w:rsidR="00EB6479" w:rsidRDefault="00EB6479" w:rsidP="00EB6479">
      <w:pPr>
        <w:rPr>
          <w:ins w:id="617" w:author="Thomas Lee" w:date="2020-12-17T18:22:00Z"/>
        </w:rPr>
      </w:pPr>
      <w:ins w:id="618" w:author="Thomas Lee" w:date="2020-12-17T18:21:00Z">
        <w:r>
          <w:t xml:space="preserve">In </w:t>
        </w:r>
        <w:r w:rsidRPr="00EB6479">
          <w:rPr>
            <w:rStyle w:val="ItalicsPACKT"/>
            <w:rPrChange w:id="619" w:author="Thomas Lee" w:date="2020-12-17T18:22:00Z">
              <w:rPr/>
            </w:rPrChange>
          </w:rPr>
          <w:t>step 15</w:t>
        </w:r>
        <w:r>
          <w:t xml:space="preserve">, you </w:t>
        </w:r>
      </w:ins>
      <w:ins w:id="620" w:author="Thomas Lee" w:date="2020-12-17T18:24:00Z">
        <w:r>
          <w:t xml:space="preserve">wait for the job you created in </w:t>
        </w:r>
        <w:r w:rsidRPr="00EB6479">
          <w:rPr>
            <w:rStyle w:val="ItalicsPACKT"/>
            <w:rPrChange w:id="621" w:author="Thomas Lee" w:date="2020-12-17T18:24:00Z">
              <w:rPr/>
            </w:rPrChange>
          </w:rPr>
          <w:t>step 14</w:t>
        </w:r>
        <w:r>
          <w:t xml:space="preserve"> to</w:t>
        </w:r>
      </w:ins>
      <w:ins w:id="622" w:author="Thomas Lee" w:date="2020-12-17T19:32:00Z">
        <w:r w:rsidR="00431F05">
          <w:t xml:space="preserve"> complete</w:t>
        </w:r>
      </w:ins>
      <w:ins w:id="623" w:author="Thomas Lee" w:date="2020-12-17T18:22:00Z">
        <w:r>
          <w:t>, which looks like this:</w:t>
        </w:r>
      </w:ins>
    </w:p>
    <w:p w14:paraId="02F6A699" w14:textId="308D3560" w:rsidR="00EB6479" w:rsidRDefault="00431F05">
      <w:pPr>
        <w:pStyle w:val="FigurePACKT"/>
        <w:rPr>
          <w:ins w:id="624" w:author="Thomas Lee" w:date="2020-12-17T18:25:00Z"/>
        </w:rPr>
        <w:pPrChange w:id="625" w:author="Thomas Lee" w:date="2020-12-17T18:26:00Z">
          <w:pPr/>
        </w:pPrChange>
      </w:pPr>
      <w:ins w:id="626" w:author="Thomas Lee" w:date="2020-12-17T19:37:00Z">
        <w:r>
          <w:drawing>
            <wp:inline distT="0" distB="0" distL="0" distR="0" wp14:anchorId="0B18899E" wp14:editId="7A65F88C">
              <wp:extent cx="3575456" cy="758190"/>
              <wp:effectExtent l="0" t="0" r="6350" b="381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585631" cy="760348"/>
                      </a:xfrm>
                      <a:prstGeom prst="rect">
                        <a:avLst/>
                      </a:prstGeom>
                    </pic:spPr>
                  </pic:pic>
                </a:graphicData>
              </a:graphic>
            </wp:inline>
          </w:drawing>
        </w:r>
        <w:r>
          <w:t xml:space="preserve"> </w:t>
        </w:r>
      </w:ins>
    </w:p>
    <w:p w14:paraId="1929ED4B" w14:textId="0C640D18" w:rsidR="00EB6479" w:rsidRDefault="00EB6479" w:rsidP="00EB6479">
      <w:pPr>
        <w:pStyle w:val="LayoutInformationPACKT"/>
        <w:rPr>
          <w:ins w:id="627" w:author="Thomas Lee" w:date="2020-12-17T18:25:00Z"/>
          <w:noProof/>
        </w:rPr>
      </w:pPr>
      <w:ins w:id="628" w:author="Thomas Lee" w:date="2020-12-17T18:25:00Z">
        <w:r>
          <w:t xml:space="preserve">Insert </w:t>
        </w:r>
        <w:r w:rsidRPr="00C41783">
          <w:t>image</w:t>
        </w:r>
        <w:r>
          <w:t xml:space="preserve"> </w:t>
        </w:r>
        <w:r>
          <w:rPr>
            <w:noProof/>
          </w:rPr>
          <w:t>B42024_02</w:t>
        </w:r>
        <w:r w:rsidRPr="00023EAD">
          <w:rPr>
            <w:noProof/>
          </w:rPr>
          <w:t>_</w:t>
        </w:r>
        <w:r>
          <w:rPr>
            <w:noProof/>
          </w:rPr>
          <w:t>12.png</w:t>
        </w:r>
      </w:ins>
    </w:p>
    <w:p w14:paraId="189EA4EE" w14:textId="23C573E2" w:rsidR="00EB6479" w:rsidRDefault="00431F05" w:rsidP="00EB6479">
      <w:pPr>
        <w:rPr>
          <w:ins w:id="629" w:author="Thomas Lee" w:date="2020-12-17T19:30:00Z"/>
        </w:rPr>
      </w:pPr>
      <w:ins w:id="630" w:author="Thomas Lee" w:date="2020-12-17T19:29:00Z">
        <w:r>
          <w:t xml:space="preserve">After the job has completed, in </w:t>
        </w:r>
        <w:r w:rsidRPr="00431F05">
          <w:rPr>
            <w:rStyle w:val="ItalicsPACKT"/>
            <w:rPrChange w:id="631" w:author="Thomas Lee" w:date="2020-12-17T19:31:00Z">
              <w:rPr/>
            </w:rPrChange>
          </w:rPr>
          <w:t>step 1</w:t>
        </w:r>
      </w:ins>
      <w:ins w:id="632" w:author="Thomas Lee" w:date="2020-12-17T19:38:00Z">
        <w:r>
          <w:rPr>
            <w:rStyle w:val="ItalicsPACKT"/>
          </w:rPr>
          <w:t>6</w:t>
        </w:r>
      </w:ins>
      <w:ins w:id="633" w:author="Thomas Lee" w:date="2020-12-17T19:29:00Z">
        <w:r>
          <w:t xml:space="preserve">, you </w:t>
        </w:r>
      </w:ins>
      <w:ins w:id="634" w:author="Thomas Lee" w:date="2020-12-17T19:37:00Z">
        <w:r>
          <w:t>receive and display the job’s output which looks</w:t>
        </w:r>
      </w:ins>
      <w:ins w:id="635" w:author="Thomas Lee" w:date="2020-12-17T19:33:00Z">
        <w:r>
          <w:t xml:space="preserve"> like </w:t>
        </w:r>
      </w:ins>
      <w:ins w:id="636" w:author="Thomas Lee" w:date="2020-12-17T19:30:00Z">
        <w:r>
          <w:t>this:</w:t>
        </w:r>
      </w:ins>
    </w:p>
    <w:p w14:paraId="73DD5ED2" w14:textId="654A42EB" w:rsidR="00431F05" w:rsidRDefault="00431F05">
      <w:pPr>
        <w:pStyle w:val="FigurePACKT"/>
        <w:rPr>
          <w:ins w:id="637" w:author="Thomas Lee" w:date="2020-12-17T18:34:00Z"/>
        </w:rPr>
        <w:pPrChange w:id="638" w:author="Thomas Lee" w:date="2020-12-17T19:39:00Z">
          <w:pPr/>
        </w:pPrChange>
      </w:pPr>
      <w:ins w:id="639" w:author="Thomas Lee" w:date="2020-12-17T19:38:00Z">
        <w:r>
          <w:lastRenderedPageBreak/>
          <w:drawing>
            <wp:inline distT="0" distB="0" distL="0" distR="0" wp14:anchorId="2C8EA467" wp14:editId="6B6FFAEA">
              <wp:extent cx="3400231" cy="960247"/>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404934" cy="961575"/>
                      </a:xfrm>
                      <a:prstGeom prst="rect">
                        <a:avLst/>
                      </a:prstGeom>
                    </pic:spPr>
                  </pic:pic>
                </a:graphicData>
              </a:graphic>
            </wp:inline>
          </w:drawing>
        </w:r>
      </w:ins>
    </w:p>
    <w:p w14:paraId="2791B9DA" w14:textId="69B983EC" w:rsidR="00431F05" w:rsidRDefault="00431F05" w:rsidP="00431F05">
      <w:pPr>
        <w:pStyle w:val="LayoutInformationPACKT"/>
        <w:rPr>
          <w:ins w:id="640" w:author="Thomas Lee" w:date="2020-12-17T19:30:00Z"/>
          <w:noProof/>
        </w:rPr>
      </w:pPr>
      <w:ins w:id="641" w:author="Thomas Lee" w:date="2020-12-17T19:30:00Z">
        <w:r>
          <w:t xml:space="preserve">Insert </w:t>
        </w:r>
        <w:r w:rsidRPr="00C41783">
          <w:t>image</w:t>
        </w:r>
        <w:r>
          <w:t xml:space="preserve"> </w:t>
        </w:r>
        <w:r>
          <w:rPr>
            <w:noProof/>
          </w:rPr>
          <w:t>B42024_02</w:t>
        </w:r>
        <w:r w:rsidRPr="00023EAD">
          <w:rPr>
            <w:noProof/>
          </w:rPr>
          <w:t>_</w:t>
        </w:r>
        <w:r>
          <w:rPr>
            <w:noProof/>
          </w:rPr>
          <w:t>13.png</w:t>
        </w:r>
      </w:ins>
    </w:p>
    <w:p w14:paraId="375F52CB" w14:textId="5529B22B" w:rsidR="00692831" w:rsidRDefault="00431F05" w:rsidP="00EB6479">
      <w:pPr>
        <w:rPr>
          <w:ins w:id="642" w:author="Thomas Lee" w:date="2020-12-17T19:41:00Z"/>
        </w:rPr>
      </w:pPr>
      <w:ins w:id="643" w:author="Thomas Lee" w:date="2020-12-17T19:39:00Z">
        <w:r>
          <w:t xml:space="preserve">In </w:t>
        </w:r>
        <w:r w:rsidRPr="00431F05">
          <w:rPr>
            <w:rStyle w:val="ItalicsPACKT"/>
            <w:rPrChange w:id="644" w:author="Thomas Lee" w:date="2020-12-17T19:39:00Z">
              <w:rPr/>
            </w:rPrChange>
          </w:rPr>
          <w:t>step 17</w:t>
        </w:r>
        <w:r>
          <w:t xml:space="preserve">, you create an object using a more traditional approach. </w:t>
        </w:r>
        <w:r w:rsidR="00C00E33">
          <w:t>This</w:t>
        </w:r>
      </w:ins>
      <w:ins w:id="645" w:author="Thomas Lee" w:date="2020-12-17T19:40:00Z">
        <w:r w:rsidR="00C00E33">
          <w:t xml:space="preserve"> step creates a random value for two properties. Then, you create an object using the values of these two properties</w:t>
        </w:r>
      </w:ins>
      <w:ins w:id="646" w:author="Thomas Lee" w:date="2020-12-17T19:41:00Z">
        <w:r w:rsidR="00C00E33">
          <w:t>. The output from this step looks like this.</w:t>
        </w:r>
      </w:ins>
    </w:p>
    <w:p w14:paraId="3BA4F29D" w14:textId="3748B20D" w:rsidR="00C00E33" w:rsidRDefault="00C00E33">
      <w:pPr>
        <w:pStyle w:val="FigurePACKT"/>
        <w:rPr>
          <w:ins w:id="647" w:author="Thomas Lee" w:date="2020-12-17T19:41:00Z"/>
        </w:rPr>
        <w:pPrChange w:id="648" w:author="Thomas Lee" w:date="2020-12-17T19:44:00Z">
          <w:pPr/>
        </w:pPrChange>
      </w:pPr>
      <w:ins w:id="649" w:author="Thomas Lee" w:date="2020-12-17T19:48:00Z">
        <w:r>
          <w:drawing>
            <wp:inline distT="0" distB="0" distL="0" distR="0" wp14:anchorId="0A1E674A" wp14:editId="7B87D422">
              <wp:extent cx="3563221" cy="250444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565501" cy="2506043"/>
                      </a:xfrm>
                      <a:prstGeom prst="rect">
                        <a:avLst/>
                      </a:prstGeom>
                    </pic:spPr>
                  </pic:pic>
                </a:graphicData>
              </a:graphic>
            </wp:inline>
          </w:drawing>
        </w:r>
      </w:ins>
    </w:p>
    <w:p w14:paraId="0627ACAE" w14:textId="7F98E6CE" w:rsidR="00C00E33" w:rsidRDefault="00C00E33">
      <w:pPr>
        <w:pStyle w:val="LayoutInformationPACKT"/>
        <w:rPr>
          <w:ins w:id="650" w:author="Thomas Lee" w:date="2020-12-17T19:41:00Z"/>
        </w:rPr>
        <w:pPrChange w:id="651" w:author="Thomas Lee" w:date="2020-12-17T19:43:00Z">
          <w:pPr/>
        </w:pPrChange>
      </w:pPr>
      <w:ins w:id="652" w:author="Thomas Lee" w:date="2020-12-17T19:43:00Z">
        <w:r>
          <w:t xml:space="preserve">Insert </w:t>
        </w:r>
        <w:r w:rsidRPr="00C41783">
          <w:t>image</w:t>
        </w:r>
        <w:r>
          <w:t xml:space="preserve"> </w:t>
        </w:r>
        <w:r>
          <w:rPr>
            <w:noProof/>
          </w:rPr>
          <w:t>B42024_02</w:t>
        </w:r>
        <w:r w:rsidRPr="00023EAD">
          <w:rPr>
            <w:noProof/>
          </w:rPr>
          <w:t>_</w:t>
        </w:r>
        <w:r>
          <w:rPr>
            <w:noProof/>
          </w:rPr>
          <w:t>14.png</w:t>
        </w:r>
      </w:ins>
    </w:p>
    <w:p w14:paraId="37525AA4" w14:textId="5524D2CD" w:rsidR="00C00E33" w:rsidRDefault="00C00E33" w:rsidP="00EB6479">
      <w:pPr>
        <w:rPr>
          <w:ins w:id="653" w:author="Thomas Lee" w:date="2020-12-17T18:34:00Z"/>
        </w:rPr>
      </w:pPr>
      <w:ins w:id="654" w:author="Thomas Lee" w:date="2020-12-17T19:41:00Z">
        <w:r>
          <w:t xml:space="preserve">In </w:t>
        </w:r>
        <w:r w:rsidRPr="00C00E33">
          <w:rPr>
            <w:rStyle w:val="ItalicsPACKT"/>
            <w:rPrChange w:id="655" w:author="Thomas Lee" w:date="2020-12-17T19:42:00Z">
              <w:rPr/>
            </w:rPrChange>
          </w:rPr>
          <w:t>step 18</w:t>
        </w:r>
        <w:r>
          <w:t xml:space="preserve">, you use the new PowerShell 7 ternary operator. This </w:t>
        </w:r>
      </w:ins>
      <w:ins w:id="656" w:author="Thomas Lee" w:date="2020-12-19T20:43:00Z">
        <w:r w:rsidR="00914EED">
          <w:t xml:space="preserve">operator that </w:t>
        </w:r>
      </w:ins>
      <w:ins w:id="657" w:author="Thomas Lee" w:date="2020-12-17T19:41:00Z">
        <w:r>
          <w:t>tests a condition and</w:t>
        </w:r>
      </w:ins>
      <w:ins w:id="658" w:author="Thomas Lee" w:date="2020-12-17T19:42:00Z">
        <w:r>
          <w:t xml:space="preserve"> run different code if the result is true or false. This is very similar to what you saw in </w:t>
        </w:r>
        <w:r w:rsidRPr="00C00E33">
          <w:rPr>
            <w:rStyle w:val="ItalicsPACKT"/>
            <w:rPrChange w:id="659" w:author="Thomas Lee" w:date="2020-12-17T19:43:00Z">
              <w:rPr/>
            </w:rPrChange>
          </w:rPr>
          <w:t>step 17</w:t>
        </w:r>
        <w:r>
          <w:t>, but in a lot fewer lines of code. The output of this step looks like this:</w:t>
        </w:r>
      </w:ins>
    </w:p>
    <w:p w14:paraId="62E3E977" w14:textId="76B26034" w:rsidR="00692831" w:rsidRDefault="00C22BFE">
      <w:pPr>
        <w:pStyle w:val="FigurePACKT"/>
        <w:rPr>
          <w:ins w:id="660" w:author="Thomas Lee" w:date="2020-12-17T19:51:00Z"/>
        </w:rPr>
        <w:pPrChange w:id="661" w:author="Thomas Lee" w:date="2020-12-17T19:51:00Z">
          <w:pPr/>
        </w:pPrChange>
      </w:pPr>
      <w:ins w:id="662" w:author="Thomas Lee" w:date="2020-12-17T19:51:00Z">
        <w:r>
          <w:drawing>
            <wp:inline distT="0" distB="0" distL="0" distR="0" wp14:anchorId="0D1738D2" wp14:editId="5126F16C">
              <wp:extent cx="3189478" cy="1075292"/>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198165" cy="1078221"/>
                      </a:xfrm>
                      <a:prstGeom prst="rect">
                        <a:avLst/>
                      </a:prstGeom>
                    </pic:spPr>
                  </pic:pic>
                </a:graphicData>
              </a:graphic>
            </wp:inline>
          </w:drawing>
        </w:r>
      </w:ins>
    </w:p>
    <w:p w14:paraId="1805D591" w14:textId="2ABAA5F3" w:rsidR="00C22BFE" w:rsidRDefault="00C22BFE" w:rsidP="00C22BFE">
      <w:pPr>
        <w:pStyle w:val="LayoutInformationPACKT"/>
        <w:rPr>
          <w:ins w:id="663" w:author="Thomas Lee" w:date="2020-12-17T19:51:00Z"/>
        </w:rPr>
      </w:pPr>
      <w:ins w:id="664" w:author="Thomas Lee" w:date="2020-12-17T19:51:00Z">
        <w:r>
          <w:t xml:space="preserve">Insert </w:t>
        </w:r>
        <w:r w:rsidRPr="00C41783">
          <w:t>image</w:t>
        </w:r>
        <w:r>
          <w:t xml:space="preserve"> </w:t>
        </w:r>
        <w:r>
          <w:rPr>
            <w:noProof/>
          </w:rPr>
          <w:t>B42024_02</w:t>
        </w:r>
        <w:r w:rsidRPr="00023EAD">
          <w:rPr>
            <w:noProof/>
          </w:rPr>
          <w:t>_</w:t>
        </w:r>
        <w:r>
          <w:rPr>
            <w:noProof/>
          </w:rPr>
          <w:t>15.png</w:t>
        </w:r>
      </w:ins>
    </w:p>
    <w:p w14:paraId="305B9C37" w14:textId="77777777" w:rsidR="00EC065E" w:rsidRDefault="00EC065E" w:rsidP="00EC065E">
      <w:pPr>
        <w:pStyle w:val="Heading2"/>
        <w:rPr>
          <w:ins w:id="665" w:author="Thomas Lee" w:date="2020-12-15T20:20:00Z"/>
        </w:rPr>
      </w:pPr>
      <w:ins w:id="666" w:author="Thomas Lee" w:date="2020-12-15T20:20:00Z">
        <w:r>
          <w:t>There's more...</w:t>
        </w:r>
      </w:ins>
    </w:p>
    <w:p w14:paraId="4584B5F5" w14:textId="77777777" w:rsidR="00EC065E" w:rsidRDefault="00EC065E" w:rsidP="00EC065E">
      <w:pPr>
        <w:pStyle w:val="NormalPACKT"/>
        <w:rPr>
          <w:ins w:id="667" w:author="Thomas Lee" w:date="2020-12-15T20:20:00Z"/>
        </w:rPr>
      </w:pPr>
      <w:ins w:id="668" w:author="Thomas Lee" w:date="2020-12-15T20:20:00Z">
        <w:r>
          <w:t xml:space="preserve">In </w:t>
        </w:r>
        <w:r w:rsidRPr="00C9597B">
          <w:rPr>
            <w:rStyle w:val="ItalicsPACKT"/>
          </w:rPr>
          <w:t>step 4</w:t>
        </w:r>
        <w:r>
          <w:t xml:space="preserve">, the function you create simulates the installation of a font if the font does not exist. The font file, </w:t>
        </w:r>
        <w:r w:rsidRPr="00B14359">
          <w:t>CASCADIAPL</w:t>
        </w:r>
        <w:r>
          <w:t xml:space="preserve">.TTF, is a TrueType font file for the Cascadia Code Powerline font. This font is the Cascadia Code font you installed in </w:t>
        </w:r>
        <w:commentRangeStart w:id="669"/>
        <w:commentRangeStart w:id="670"/>
        <w:r>
          <w:t>Chapter 1</w:t>
        </w:r>
        <w:commentRangeEnd w:id="669"/>
        <w:r>
          <w:rPr>
            <w:rStyle w:val="CommentReference"/>
          </w:rPr>
          <w:commentReference w:id="669"/>
        </w:r>
        <w:commentRangeEnd w:id="670"/>
        <w:r>
          <w:rPr>
            <w:rStyle w:val="CommentReference"/>
            <w:rFonts w:ascii="Arial" w:hAnsi="Arial" w:cs="Arial"/>
            <w:bCs/>
          </w:rPr>
          <w:commentReference w:id="670"/>
        </w:r>
        <w:r>
          <w:t xml:space="preserve"> with the addition of symbols for Powerline. For more details on this font, see </w:t>
        </w:r>
        <w:commentRangeStart w:id="671"/>
        <w:commentRangeStart w:id="672"/>
        <w:r w:rsidRPr="00432350">
          <w:rPr>
            <w:i/>
            <w:iCs/>
          </w:rPr>
          <w:t>https://www.hanselman.com/blog/PatchingTheNewCascadiaCodeToIncludePowerlineGlyphsAndOtherNerdFontsForTheWindowsTerminal.aspx</w:t>
        </w:r>
        <w:r>
          <w:t>.</w:t>
        </w:r>
        <w:commentRangeEnd w:id="671"/>
        <w:r>
          <w:rPr>
            <w:rStyle w:val="CommentReference"/>
          </w:rPr>
          <w:commentReference w:id="671"/>
        </w:r>
        <w:commentRangeEnd w:id="672"/>
        <w:r>
          <w:rPr>
            <w:rStyle w:val="CommentReference"/>
            <w:rFonts w:ascii="Arial" w:hAnsi="Arial" w:cs="Arial"/>
            <w:bCs/>
          </w:rPr>
          <w:commentReference w:id="672"/>
        </w:r>
      </w:ins>
    </w:p>
    <w:p w14:paraId="0F4558E4" w14:textId="28101CDC" w:rsidR="00EC065E" w:rsidRDefault="00EC065E" w:rsidP="00EC065E">
      <w:pPr>
        <w:pStyle w:val="NormalPACKT"/>
        <w:rPr>
          <w:ins w:id="673" w:author="Thomas Lee" w:date="2020-12-15T20:20:00Z"/>
        </w:rPr>
      </w:pPr>
      <w:ins w:id="674" w:author="Thomas Lee" w:date="2020-12-15T20:20:00Z">
        <w:r>
          <w:lastRenderedPageBreak/>
          <w:t xml:space="preserve">In </w:t>
        </w:r>
        <w:r w:rsidRPr="00741CC2">
          <w:rPr>
            <w:rStyle w:val="ItalicsPACKT"/>
          </w:rPr>
          <w:t>step 5</w:t>
        </w:r>
        <w:r>
          <w:t xml:space="preserve">, you simulate the installation of the font if it does not already exist. When you check to test whether the TTF file currently exists, the default setting for </w:t>
        </w:r>
        <w:r w:rsidRPr="00741CC2">
          <w:rPr>
            <w:rStyle w:val="CodeInTextPACKT"/>
          </w:rPr>
          <w:t>$</w:t>
        </w:r>
        <w:proofErr w:type="spellStart"/>
        <w:r w:rsidRPr="00741CC2">
          <w:rPr>
            <w:rStyle w:val="CodeInTextPACKT"/>
          </w:rPr>
          <w:t>ErrorActionPreference</w:t>
        </w:r>
        <w:proofErr w:type="spellEnd"/>
        <w:r>
          <w:t xml:space="preserve"> (</w:t>
        </w:r>
        <w:r w:rsidRPr="008B136D">
          <w:rPr>
            <w:rStyle w:val="CodeInTextPACKT"/>
          </w:rPr>
          <w:t>Continue</w:t>
        </w:r>
        <w:r>
          <w:t xml:space="preserve">) means you would see an error message if the file does not exist. </w:t>
        </w:r>
      </w:ins>
      <w:ins w:id="675" w:author="Thomas Lee" w:date="2020-12-17T19:53:00Z">
        <w:r w:rsidR="00C22BFE">
          <w:t>By default, w</w:t>
        </w:r>
      </w:ins>
      <w:ins w:id="676" w:author="Thomas Lee" w:date="2020-12-15T20:20:00Z">
        <w:r>
          <w:t xml:space="preserve">hen </w:t>
        </w:r>
        <w:r w:rsidRPr="0077398D">
          <w:rPr>
            <w:rStyle w:val="CodeInTextPACKT"/>
          </w:rPr>
          <w:t>Get</w:t>
        </w:r>
        <w:r>
          <w:rPr>
            <w:rStyle w:val="CodeInTextPACKT"/>
          </w:rPr>
          <w:noBreakHyphen/>
        </w:r>
        <w:r w:rsidRPr="0077398D">
          <w:rPr>
            <w:rStyle w:val="CodeInTextPACKT"/>
          </w:rPr>
          <w:t>ChildItem</w:t>
        </w:r>
        <w:r>
          <w:t xml:space="preserve"> checks to see if the file exists</w:t>
        </w:r>
      </w:ins>
      <w:ins w:id="677" w:author="Thomas Lee" w:date="2020-12-17T16:13:00Z">
        <w:r w:rsidR="00AF2ECC">
          <w:t xml:space="preserve">, it generates </w:t>
        </w:r>
      </w:ins>
      <w:commentRangeStart w:id="678"/>
      <w:ins w:id="679" w:author="Thomas Lee" w:date="2020-12-15T20:20:00Z">
        <w:r>
          <w:t xml:space="preserve">an error </w:t>
        </w:r>
      </w:ins>
      <w:ins w:id="680" w:author="Thomas Lee" w:date="2020-12-17T16:13:00Z">
        <w:r w:rsidR="00AF2ECC">
          <w:t xml:space="preserve">message </w:t>
        </w:r>
      </w:ins>
      <w:ins w:id="681" w:author="Thomas Lee" w:date="2020-12-15T20:20:00Z">
        <w:r>
          <w:t xml:space="preserve">if the file does not exist. </w:t>
        </w:r>
        <w:commentRangeEnd w:id="678"/>
        <w:r>
          <w:rPr>
            <w:rStyle w:val="CommentReference"/>
            <w:rFonts w:ascii="Arial" w:hAnsi="Arial" w:cs="Arial"/>
            <w:bCs/>
          </w:rPr>
          <w:commentReference w:id="678"/>
        </w:r>
      </w:ins>
      <w:ins w:id="682" w:author="Thomas Lee" w:date="2020-12-17T19:52:00Z">
        <w:r w:rsidR="00C22BFE">
          <w:t xml:space="preserve"> On approach to avoiding this error message is to </w:t>
        </w:r>
      </w:ins>
      <w:commentRangeStart w:id="683"/>
      <w:ins w:id="684" w:author="Thomas Lee" w:date="2020-12-15T20:20:00Z">
        <w:r>
          <w:t xml:space="preserve">set the value of </w:t>
        </w:r>
        <w:r w:rsidRPr="00741CC2">
          <w:rPr>
            <w:rStyle w:val="CodeInTextPACKT"/>
          </w:rPr>
          <w:t>$</w:t>
        </w:r>
        <w:proofErr w:type="spellStart"/>
        <w:r w:rsidRPr="00741CC2">
          <w:rPr>
            <w:rStyle w:val="CodeInTextPACKT"/>
          </w:rPr>
          <w:t>ErrorActionPreference</w:t>
        </w:r>
        <w:proofErr w:type="spellEnd"/>
        <w:r>
          <w:t xml:space="preserve"> to </w:t>
        </w:r>
        <w:proofErr w:type="spellStart"/>
        <w:r w:rsidRPr="00741CC2">
          <w:rPr>
            <w:rStyle w:val="CodeInTextPACKT"/>
          </w:rPr>
          <w:t>SilentlyContinue</w:t>
        </w:r>
        <w:proofErr w:type="spellEnd"/>
        <w:r>
          <w:t xml:space="preserve"> and, after ensuring the font file now exists, set it back to the default value.</w:t>
        </w:r>
        <w:commentRangeEnd w:id="683"/>
        <w:r>
          <w:rPr>
            <w:rStyle w:val="CommentReference"/>
          </w:rPr>
          <w:commentReference w:id="683"/>
        </w:r>
      </w:ins>
      <w:ins w:id="685" w:author="Thomas Lee" w:date="2020-12-17T16:14:00Z">
        <w:r w:rsidR="00AF2ECC">
          <w:t xml:space="preserve"> Th</w:t>
        </w:r>
      </w:ins>
      <w:ins w:id="686" w:author="Thomas Lee" w:date="2020-12-17T19:52:00Z">
        <w:r w:rsidR="00C22BFE">
          <w:t xml:space="preserve">e syntax is a bit convoluted unless you are familiar with it and may be </w:t>
        </w:r>
      </w:ins>
      <w:ins w:id="687" w:author="Thomas Lee" w:date="2020-12-17T16:14:00Z">
        <w:r w:rsidR="00AF2ECC">
          <w:t xml:space="preserve">another case where </w:t>
        </w:r>
      </w:ins>
      <w:ins w:id="688" w:author="Thomas Lee" w:date="2020-12-17T16:15:00Z">
        <w:r w:rsidR="00AF2ECC">
          <w:t xml:space="preserve">not using these operators, and using the Windows PowerShell approach, might make the script easier to read and understand. </w:t>
        </w:r>
      </w:ins>
    </w:p>
    <w:p w14:paraId="726FD0FB" w14:textId="77777777" w:rsidR="00EC065E" w:rsidRDefault="00EC065E" w:rsidP="00EC065E">
      <w:pPr>
        <w:pStyle w:val="NormalPACKT"/>
        <w:rPr>
          <w:ins w:id="689" w:author="Thomas Lee" w:date="2020-12-15T20:20:00Z"/>
        </w:rPr>
      </w:pPr>
      <w:ins w:id="690" w:author="Thomas Lee" w:date="2020-12-15T20:20:00Z">
        <w:r>
          <w:t xml:space="preserve">In </w:t>
        </w:r>
        <w:r w:rsidRPr="008D59C9">
          <w:rPr>
            <w:rStyle w:val="ItalicsPACKT"/>
          </w:rPr>
          <w:t>step 11</w:t>
        </w:r>
        <w:r>
          <w:t xml:space="preserve"> and </w:t>
        </w:r>
        <w:r w:rsidRPr="008D59C9">
          <w:rPr>
            <w:rStyle w:val="ItalicsPACKT"/>
          </w:rPr>
          <w:t>step 12</w:t>
        </w:r>
        <w:r>
          <w:t xml:space="preserve">, you attempt to access a property from an object. The assumption here is that you only want to invoke the method or access a property value if the object exists and you do not care otherwise. Thus, if </w:t>
        </w:r>
        <w:r w:rsidRPr="00EB74CE">
          <w:rPr>
            <w:rStyle w:val="CodeInTextPACKT"/>
          </w:rPr>
          <w:t>$</w:t>
        </w:r>
        <w:proofErr w:type="spellStart"/>
        <w:r w:rsidRPr="00EB74CE">
          <w:rPr>
            <w:rStyle w:val="CodeInTextPACKT"/>
          </w:rPr>
          <w:t>BitsAdmin</w:t>
        </w:r>
        <w:proofErr w:type="spellEnd"/>
        <w:r>
          <w:t xml:space="preserve"> has a value, you call the </w:t>
        </w:r>
        <w:r w:rsidRPr="00EB74CE">
          <w:rPr>
            <w:rStyle w:val="CodeInTextPACKT"/>
          </w:rPr>
          <w:t>Stop()</w:t>
        </w:r>
        <w:r>
          <w:t xml:space="preserve"> method, otherwise the code carries on without the script generating errors. This approach is great from the command line, but in production scripts, the approach could mask other underlying issues.  </w:t>
        </w:r>
        <w:commentRangeStart w:id="691"/>
        <w:r>
          <w:t>As with all PowerShell features, you have to use null handling with due care and attention.</w:t>
        </w:r>
        <w:commentRangeEnd w:id="691"/>
        <w:r>
          <w:rPr>
            <w:rStyle w:val="CommentReference"/>
          </w:rPr>
          <w:commentReference w:id="691"/>
        </w:r>
      </w:ins>
    </w:p>
    <w:p w14:paraId="46B12931" w14:textId="77777777" w:rsidR="00EC065E" w:rsidRDefault="00EC065E" w:rsidP="00EC065E">
      <w:pPr>
        <w:pStyle w:val="NormalPACKT"/>
        <w:rPr>
          <w:ins w:id="692" w:author="Thomas Lee" w:date="2020-12-15T20:20:00Z"/>
        </w:rPr>
      </w:pPr>
      <w:ins w:id="693" w:author="Thomas Lee" w:date="2020-12-15T20:20:00Z">
        <w:r>
          <w:t xml:space="preserve">With </w:t>
        </w:r>
        <w:r w:rsidRPr="008D59C9">
          <w:rPr>
            <w:rStyle w:val="ItalicsPACKT"/>
          </w:rPr>
          <w:t>step 14</w:t>
        </w:r>
        <w:r>
          <w:t xml:space="preserve">, you tell PowerShell to run a command as a background job by appending the &amp; character to the command. Using this operator is a more straightforward way to invoke the command as a job than by calling Invoke-Command and specifying the command using the </w:t>
        </w:r>
        <w:r w:rsidRPr="008D59C9">
          <w:rPr>
            <w:rStyle w:val="CodeInTextPACKT"/>
          </w:rPr>
          <w:t>-ScriptBlock</w:t>
        </w:r>
        <w:r>
          <w:t xml:space="preserve"> or </w:t>
        </w:r>
        <w:r w:rsidRPr="008D59C9">
          <w:rPr>
            <w:rStyle w:val="CodeInTextPACKT"/>
          </w:rPr>
          <w:t>-Script</w:t>
        </w:r>
        <w:r>
          <w:t xml:space="preserve"> parameters. </w:t>
        </w:r>
      </w:ins>
    </w:p>
    <w:p w14:paraId="158607F5" w14:textId="5685C903" w:rsidR="00EC065E" w:rsidRDefault="00EC065E" w:rsidP="00EC065E">
      <w:pPr>
        <w:pStyle w:val="NormalPACKT"/>
        <w:rPr>
          <w:ins w:id="694" w:author="Thomas Lee" w:date="2020-12-17T19:54:00Z"/>
        </w:rPr>
      </w:pPr>
      <w:ins w:id="695" w:author="Thomas Lee" w:date="2020-12-15T20:20:00Z">
        <w:r>
          <w:t xml:space="preserve">In </w:t>
        </w:r>
        <w:r w:rsidRPr="009A4919">
          <w:rPr>
            <w:rStyle w:val="ItalicsPACKT"/>
          </w:rPr>
          <w:t>step 15</w:t>
        </w:r>
        <w:r>
          <w:t xml:space="preserve">, you use </w:t>
        </w:r>
        <w:r w:rsidRPr="009A4919">
          <w:rPr>
            <w:rStyle w:val="CodeInTextPACKT"/>
          </w:rPr>
          <w:t>Get-Job</w:t>
        </w:r>
        <w:r>
          <w:t xml:space="preserve">, </w:t>
        </w:r>
        <w:r w:rsidRPr="009A4919">
          <w:rPr>
            <w:rStyle w:val="CodeInTextPACKT"/>
          </w:rPr>
          <w:t>Wait-Job</w:t>
        </w:r>
        <w:r>
          <w:t xml:space="preserve"> and </w:t>
        </w:r>
        <w:r w:rsidRPr="009A4919">
          <w:rPr>
            <w:rStyle w:val="CodeInTextPACKT"/>
          </w:rPr>
          <w:t>Receive-Job</w:t>
        </w:r>
        <w:r w:rsidRPr="009A4919">
          <w:t xml:space="preserve"> </w:t>
        </w:r>
        <w:r>
          <w:t xml:space="preserve">to wait for the last job run and get the output. One downside to not using Start-Job to create a background is that you cannot specify a job name. That means using the technique shown in </w:t>
        </w:r>
        <w:r w:rsidRPr="009A4919">
          <w:rPr>
            <w:rStyle w:val="ItalicsPACKT"/>
          </w:rPr>
          <w:t>step 15</w:t>
        </w:r>
        <w:r>
          <w:t xml:space="preserve"> to obtain the job and job results </w:t>
        </w:r>
        <w:commentRangeStart w:id="696"/>
        <w:r>
          <w:t>to</w:t>
        </w:r>
        <w:commentRangeEnd w:id="696"/>
        <w:r>
          <w:rPr>
            <w:rStyle w:val="CommentReference"/>
            <w:rFonts w:ascii="Arial" w:hAnsi="Arial" w:cs="Arial"/>
            <w:bCs/>
          </w:rPr>
          <w:commentReference w:id="696"/>
        </w:r>
        <w:r>
          <w:t xml:space="preserve"> the job created in </w:t>
        </w:r>
        <w:r w:rsidRPr="009A4919">
          <w:rPr>
            <w:rStyle w:val="ItalicsPACKT"/>
          </w:rPr>
          <w:t>step 14</w:t>
        </w:r>
        <w:r>
          <w:t xml:space="preserve">. </w:t>
        </w:r>
        <w:commentRangeStart w:id="697"/>
        <w:commentRangeStart w:id="698"/>
        <w:r>
          <w:t>Using that technique is thus more useful from the command line than in a production script.</w:t>
        </w:r>
        <w:commentRangeEnd w:id="697"/>
        <w:r>
          <w:rPr>
            <w:rStyle w:val="CommentReference"/>
          </w:rPr>
          <w:commentReference w:id="697"/>
        </w:r>
        <w:commentRangeEnd w:id="698"/>
        <w:r>
          <w:rPr>
            <w:rStyle w:val="CommentReference"/>
            <w:rFonts w:ascii="Arial" w:hAnsi="Arial" w:cs="Arial"/>
            <w:bCs/>
          </w:rPr>
          <w:commentReference w:id="698"/>
        </w:r>
      </w:ins>
    </w:p>
    <w:p w14:paraId="657D5633" w14:textId="4B950FC3" w:rsidR="00C22BFE" w:rsidRDefault="00C22BFE" w:rsidP="00EC065E">
      <w:pPr>
        <w:pStyle w:val="NormalPACKT"/>
        <w:rPr>
          <w:ins w:id="699" w:author="Thomas Lee" w:date="2020-12-15T20:20:00Z"/>
        </w:rPr>
      </w:pPr>
      <w:ins w:id="700" w:author="Thomas Lee" w:date="2020-12-17T19:54:00Z">
        <w:r>
          <w:t xml:space="preserve">In </w:t>
        </w:r>
        <w:r w:rsidRPr="00914EED">
          <w:rPr>
            <w:rStyle w:val="ItalicsPACKT"/>
            <w:rPrChange w:id="701" w:author="Thomas Lee" w:date="2020-12-19T20:45:00Z">
              <w:rPr/>
            </w:rPrChange>
          </w:rPr>
          <w:t>step 17</w:t>
        </w:r>
      </w:ins>
      <w:ins w:id="702" w:author="Thomas Lee" w:date="2020-12-19T20:45:00Z">
        <w:r w:rsidR="00914EED">
          <w:t>,</w:t>
        </w:r>
      </w:ins>
      <w:ins w:id="703" w:author="Thomas Lee" w:date="2020-12-17T19:54:00Z">
        <w:r>
          <w:t xml:space="preserve"> you create an object using older Windows PowerShell syntax</w:t>
        </w:r>
      </w:ins>
      <w:ins w:id="704" w:author="Thomas Lee" w:date="2020-12-19T20:45:00Z">
        <w:r w:rsidR="00914EED">
          <w:t>,</w:t>
        </w:r>
      </w:ins>
      <w:ins w:id="705" w:author="Thomas Lee" w:date="2020-12-17T19:54:00Z">
        <w:r>
          <w:t xml:space="preserve"> whereas</w:t>
        </w:r>
      </w:ins>
      <w:ins w:id="706" w:author="Thomas Lee" w:date="2020-12-19T20:45:00Z">
        <w:r w:rsidR="00914EED">
          <w:t xml:space="preserve">, </w:t>
        </w:r>
      </w:ins>
      <w:ins w:id="707" w:author="Thomas Lee" w:date="2020-12-17T19:54:00Z">
        <w:r>
          <w:t>in step 1</w:t>
        </w:r>
      </w:ins>
      <w:ins w:id="708" w:author="Thomas Lee" w:date="2020-12-19T20:45:00Z">
        <w:r w:rsidR="00914EED">
          <w:t>8</w:t>
        </w:r>
      </w:ins>
      <w:ins w:id="709" w:author="Thomas Lee" w:date="2020-12-17T19:54:00Z">
        <w:r>
          <w:t>, you use the ternary operator.</w:t>
        </w:r>
      </w:ins>
      <w:ins w:id="710" w:author="Thomas Lee" w:date="2020-12-17T19:55:00Z">
        <w:r>
          <w:t xml:space="preserve"> As with other operators, use this with care - and if you use these operators in production code, make sure you document what you are doing.</w:t>
        </w:r>
      </w:ins>
    </w:p>
    <w:p w14:paraId="51EBFC99" w14:textId="77777777" w:rsidR="00EC065E" w:rsidRDefault="00EC065E" w:rsidP="00EC065E">
      <w:pPr>
        <w:pStyle w:val="NormalPACKT"/>
        <w:rPr>
          <w:ins w:id="711" w:author="Thomas Lee" w:date="2020-12-15T20:20:00Z"/>
        </w:rPr>
      </w:pPr>
      <w:ins w:id="712" w:author="Thomas Lee" w:date="2020-12-15T20:20:00Z">
        <w:r>
          <w:t>In this recipe, you have seen the new operators added to PowerShell 7. Most of them provide a short</w:t>
        </w:r>
        <w:r>
          <w:noBreakHyphen/>
          <w:t xml:space="preserve">cut way to perform some operation, particularly at the command line. </w:t>
        </w:r>
      </w:ins>
    </w:p>
    <w:p w14:paraId="65465511" w14:textId="77777777" w:rsidR="00EC065E" w:rsidRDefault="00EC065E" w:rsidP="00EC065E">
      <w:pPr>
        <w:pStyle w:val="Heading1"/>
        <w:pBdr>
          <w:top w:val="none" w:sz="0" w:space="0" w:color="auto"/>
          <w:left w:val="none" w:sz="0" w:space="0" w:color="auto"/>
          <w:bottom w:val="none" w:sz="0" w:space="0" w:color="auto"/>
          <w:right w:val="none" w:sz="0" w:space="0" w:color="auto"/>
        </w:pBdr>
        <w:tabs>
          <w:tab w:val="left" w:pos="0"/>
        </w:tabs>
        <w:rPr>
          <w:ins w:id="713" w:author="Thomas Lee" w:date="2020-12-15T20:20:00Z"/>
        </w:rPr>
      </w:pPr>
      <w:ins w:id="714" w:author="Thomas Lee" w:date="2020-12-15T20:20:00Z">
        <w:r>
          <w:t xml:space="preserve">Exploring Parallel Processing </w:t>
        </w:r>
        <w:proofErr w:type="gramStart"/>
        <w:r>
          <w:t>With</w:t>
        </w:r>
        <w:proofErr w:type="gramEnd"/>
        <w:r>
          <w:t xml:space="preserve"> Foreach Object</w:t>
        </w:r>
      </w:ins>
    </w:p>
    <w:p w14:paraId="563A650F" w14:textId="4593A105" w:rsidR="00EC065E" w:rsidRDefault="00EC065E" w:rsidP="00EC065E">
      <w:pPr>
        <w:pStyle w:val="NormalPACKT"/>
        <w:rPr>
          <w:ins w:id="715" w:author="Thomas Lee" w:date="2020-12-15T20:20:00Z"/>
          <w:lang w:val="en-GB"/>
        </w:rPr>
      </w:pPr>
      <w:ins w:id="716" w:author="Thomas Lee" w:date="2020-12-15T20:20:00Z">
        <w:r>
          <w:rPr>
            <w:lang w:val="en-GB"/>
          </w:rPr>
          <w:t>There are often situations when you want to run many commands in parallel. For example, you might have a list of computer names, and</w:t>
        </w:r>
      </w:ins>
      <w:ins w:id="717" w:author="Thomas Lee" w:date="2020-12-19T20:45:00Z">
        <w:r w:rsidR="00914EED">
          <w:rPr>
            <w:lang w:val="en-GB"/>
          </w:rPr>
          <w:t xml:space="preserve"> </w:t>
        </w:r>
      </w:ins>
      <w:ins w:id="718" w:author="Thomas Lee" w:date="2020-12-15T20:20:00Z">
        <w:r>
          <w:rPr>
            <w:lang w:val="en-GB"/>
          </w:rPr>
          <w:t xml:space="preserve">for each of those computers, you want to run a script on that computer. For instance, you might wish to verify the status and resource usage of various services on each computer. In this scenario, you might use Get-Content to get an array of computer names, then use either </w:t>
        </w:r>
        <w:r w:rsidRPr="00E20C1B">
          <w:rPr>
            <w:rStyle w:val="CodeInTextPACKT"/>
          </w:rPr>
          <w:t>Foreach</w:t>
        </w:r>
        <w:r>
          <w:rPr>
            <w:lang w:val="en-GB"/>
          </w:rPr>
          <w:t xml:space="preserve"> or </w:t>
        </w:r>
        <w:r w:rsidRPr="00E20C1B">
          <w:rPr>
            <w:rStyle w:val="CodeInTextPACKT"/>
          </w:rPr>
          <w:t>Foreach-Object</w:t>
        </w:r>
        <w:r>
          <w:rPr>
            <w:lang w:val="en-GB"/>
          </w:rPr>
          <w:t xml:space="preserve"> to run the script on the computer. If there are 10 computers and the script takes 10 minutes, the total run time is over 100 minutes. </w:t>
        </w:r>
      </w:ins>
    </w:p>
    <w:p w14:paraId="1943E245" w14:textId="308A889A" w:rsidR="00EC065E" w:rsidRDefault="00EC065E" w:rsidP="00EC065E">
      <w:pPr>
        <w:pStyle w:val="NormalPACKT"/>
        <w:rPr>
          <w:ins w:id="719" w:author="Thomas Lee" w:date="2020-12-15T20:20:00Z"/>
          <w:lang w:val="en-GB"/>
        </w:rPr>
      </w:pPr>
      <w:ins w:id="720" w:author="Thomas Lee" w:date="2020-12-15T20:20:00Z">
        <w:r>
          <w:rPr>
            <w:lang w:val="en-GB"/>
          </w:rPr>
          <w:t xml:space="preserve">With Windows PowerShell, the only built-in methods of running scripts in parallel could be done by using background jobs or by using workflows. With background jobs, you could create a set of jobs, each of which starts some script on a single computer. In that case, PowerShell </w:t>
        </w:r>
        <w:r w:rsidRPr="00FC1996">
          <w:rPr>
            <w:lang w:val="en-GB"/>
          </w:rPr>
          <w:t>run</w:t>
        </w:r>
        <w:r>
          <w:rPr>
            <w:lang w:val="en-GB"/>
          </w:rPr>
          <w:t>s each job</w:t>
        </w:r>
        <w:r w:rsidRPr="00FC1996">
          <w:rPr>
            <w:lang w:val="en-GB"/>
          </w:rPr>
          <w:t xml:space="preserve"> in </w:t>
        </w:r>
        <w:r>
          <w:rPr>
            <w:lang w:val="en-GB"/>
          </w:rPr>
          <w:t xml:space="preserve">a </w:t>
        </w:r>
        <w:r w:rsidRPr="00FC1996">
          <w:rPr>
            <w:lang w:val="en-GB"/>
          </w:rPr>
          <w:t>separate process</w:t>
        </w:r>
        <w:r>
          <w:rPr>
            <w:lang w:val="en-GB"/>
          </w:rPr>
          <w:t xml:space="preserve"> which </w:t>
        </w:r>
        <w:r w:rsidRPr="00FC1996">
          <w:rPr>
            <w:lang w:val="en-GB"/>
          </w:rPr>
          <w:t>provide</w:t>
        </w:r>
        <w:r>
          <w:rPr>
            <w:lang w:val="en-GB"/>
          </w:rPr>
          <w:t>s</w:t>
        </w:r>
        <w:r w:rsidRPr="00FC1996">
          <w:rPr>
            <w:lang w:val="en-GB"/>
          </w:rPr>
          <w:t xml:space="preserve"> isolation </w:t>
        </w:r>
        <w:r>
          <w:rPr>
            <w:lang w:val="en-GB"/>
          </w:rPr>
          <w:t xml:space="preserve">between each job </w:t>
        </w:r>
        <w:r w:rsidRPr="00FC1996">
          <w:rPr>
            <w:lang w:val="en-GB"/>
          </w:rPr>
          <w:t xml:space="preserve">but </w:t>
        </w:r>
        <w:r>
          <w:rPr>
            <w:lang w:val="en-GB"/>
          </w:rPr>
          <w:t>is resource-intensive.  The Windows PowerShell team added Workflows with Windows PowerShell V4, which also allow you to run script blocks in parallel. However, workflows are not carried forward into PowerShell 7</w:t>
        </w:r>
      </w:ins>
      <w:ins w:id="721" w:author="Thomas Lee" w:date="2020-12-17T19:57:00Z">
        <w:r w:rsidR="00C22BFE">
          <w:rPr>
            <w:lang w:val="en-GB"/>
          </w:rPr>
          <w:t>. Like other features no longer available in PowerShell 7, you can continue to use Windows Power</w:t>
        </w:r>
      </w:ins>
      <w:ins w:id="722" w:author="Thomas Lee" w:date="2020-12-17T19:59:00Z">
        <w:r w:rsidR="00C22BFE">
          <w:rPr>
            <w:lang w:val="en-GB"/>
          </w:rPr>
          <w:t>S</w:t>
        </w:r>
      </w:ins>
      <w:ins w:id="723" w:author="Thomas Lee" w:date="2020-12-17T19:57:00Z">
        <w:r w:rsidR="00C22BFE">
          <w:rPr>
            <w:lang w:val="en-GB"/>
          </w:rPr>
          <w:t xml:space="preserve">hell to run workflows and gradually convert them </w:t>
        </w:r>
      </w:ins>
      <w:ins w:id="724" w:author="Thomas Lee" w:date="2020-12-17T19:58:00Z">
        <w:r w:rsidR="00C22BFE">
          <w:rPr>
            <w:lang w:val="en-GB"/>
          </w:rPr>
          <w:t>as and when appropriate.</w:t>
        </w:r>
      </w:ins>
    </w:p>
    <w:p w14:paraId="5C4C212B" w14:textId="4DA750D7" w:rsidR="00EC065E" w:rsidRDefault="00EC065E" w:rsidP="00EC065E">
      <w:pPr>
        <w:pStyle w:val="NormalPACKT"/>
        <w:rPr>
          <w:ins w:id="725" w:author="Thomas Lee" w:date="2020-12-15T20:20:00Z"/>
          <w:lang w:val="en-GB"/>
        </w:rPr>
      </w:pPr>
      <w:ins w:id="726" w:author="Thomas Lee" w:date="2020-12-15T20:20:00Z">
        <w:r>
          <w:rPr>
            <w:lang w:val="en-GB"/>
          </w:rPr>
          <w:t xml:space="preserve">An alternative to background jobs is to use the </w:t>
        </w:r>
        <w:proofErr w:type="spellStart"/>
        <w:r w:rsidRPr="00C22BFE">
          <w:rPr>
            <w:rStyle w:val="CodeInTextPACKT"/>
            <w:rPrChange w:id="727" w:author="Thomas Lee" w:date="2020-12-17T19:56:00Z">
              <w:rPr>
                <w:lang w:val="en-GB"/>
              </w:rPr>
            </w:rPrChange>
          </w:rPr>
          <w:t>ThreadJob</w:t>
        </w:r>
        <w:proofErr w:type="spellEnd"/>
        <w:r>
          <w:rPr>
            <w:lang w:val="en-GB"/>
          </w:rPr>
          <w:t xml:space="preserve"> module you can download from the PowerShell gallery. For more details on this module, see its</w:t>
        </w:r>
      </w:ins>
      <w:ins w:id="728" w:author="Thomas Lee" w:date="2020-12-19T20:46:00Z">
        <w:r w:rsidR="00914EED">
          <w:rPr>
            <w:lang w:val="en-GB"/>
          </w:rPr>
          <w:t xml:space="preserve"> </w:t>
        </w:r>
      </w:ins>
      <w:ins w:id="729" w:author="Thomas Lee" w:date="2020-12-15T20:20:00Z">
        <w:r>
          <w:rPr>
            <w:lang w:val="en-GB"/>
          </w:rPr>
          <w:t>repository page at</w:t>
        </w:r>
        <w:r w:rsidRPr="00FC1996">
          <w:rPr>
            <w:lang w:val="en-GB"/>
          </w:rPr>
          <w:t xml:space="preserve"> </w:t>
        </w:r>
        <w:r w:rsidRPr="00432350">
          <w:rPr>
            <w:i/>
            <w:iCs/>
            <w:lang w:val="en-GB"/>
          </w:rPr>
          <w:t>https://github.com/PaulHigin/PSThreadJob</w:t>
        </w:r>
      </w:ins>
      <w:ins w:id="730" w:author="Thomas Lee" w:date="2020-12-17T20:00:00Z">
        <w:r w:rsidR="00C22BFE">
          <w:rPr>
            <w:i/>
            <w:iCs/>
            <w:lang w:val="en-GB"/>
          </w:rPr>
          <w:t>.</w:t>
        </w:r>
      </w:ins>
    </w:p>
    <w:p w14:paraId="6FA15FFC" w14:textId="1D3544A9" w:rsidR="00EC065E" w:rsidRDefault="00EC065E" w:rsidP="00EC065E">
      <w:pPr>
        <w:pStyle w:val="NormalPACKT"/>
        <w:rPr>
          <w:ins w:id="731" w:author="Thomas Lee" w:date="2020-12-15T20:20:00Z"/>
          <w:lang w:val="en-GB"/>
        </w:rPr>
      </w:pPr>
      <w:ins w:id="732" w:author="Thomas Lee" w:date="2020-12-15T20:20:00Z">
        <w:r>
          <w:rPr>
            <w:lang w:val="en-GB"/>
          </w:rPr>
          <w:t xml:space="preserve">With PowerShell 7, the PowerShell team added an option to the </w:t>
        </w:r>
        <w:r w:rsidRPr="0063580A">
          <w:rPr>
            <w:rStyle w:val="CodeInTextPACKT"/>
          </w:rPr>
          <w:t>Foreach-Object</w:t>
        </w:r>
        <w:r>
          <w:rPr>
            <w:lang w:val="en-GB"/>
          </w:rPr>
          <w:t xml:space="preserve"> </w:t>
        </w:r>
      </w:ins>
      <w:ins w:id="733" w:author="Thomas Lee" w:date="2020-12-17T20:00:00Z">
        <w:r w:rsidR="00C22BFE">
          <w:rPr>
            <w:lang w:val="en-GB"/>
          </w:rPr>
          <w:t>command to</w:t>
        </w:r>
      </w:ins>
      <w:ins w:id="734" w:author="Thomas Lee" w:date="2020-12-15T20:20:00Z">
        <w:r>
          <w:rPr>
            <w:lang w:val="en-GB"/>
          </w:rPr>
          <w:t xml:space="preserve"> allow you to run script blocks in parallel. This option simplifies running script blocks or scripts, especially </w:t>
        </w:r>
        <w:r>
          <w:rPr>
            <w:lang w:val="en-GB"/>
          </w:rPr>
          <w:lastRenderedPageBreak/>
          <w:t>long-running ones, in parallel and avoids needing third party modules or dealing with the complexity of workflows.</w:t>
        </w:r>
      </w:ins>
    </w:p>
    <w:p w14:paraId="1CEC3FEF" w14:textId="77777777" w:rsidR="00EC065E" w:rsidRPr="0045340A" w:rsidRDefault="00EC065E" w:rsidP="00EC065E">
      <w:pPr>
        <w:pStyle w:val="NormalPACKT"/>
        <w:rPr>
          <w:ins w:id="735" w:author="Thomas Lee" w:date="2020-12-15T20:20:00Z"/>
          <w:lang w:val="en-GB"/>
        </w:rPr>
      </w:pPr>
      <w:ins w:id="736" w:author="Thomas Lee" w:date="2020-12-15T20:20:00Z">
        <w:r>
          <w:rPr>
            <w:lang w:val="en-GB"/>
          </w:rPr>
          <w:t xml:space="preserve">This recipe demonstrates running operations in parallel traditionally, using background jobs, and using </w:t>
        </w:r>
        <w:r w:rsidRPr="00066A8A">
          <w:rPr>
            <w:rStyle w:val="CodeInTextPACKT"/>
          </w:rPr>
          <w:t>Foreach-Object -Parallel</w:t>
        </w:r>
        <w:r>
          <w:rPr>
            <w:lang w:val="en-GB"/>
          </w:rPr>
          <w:t>.</w:t>
        </w:r>
      </w:ins>
    </w:p>
    <w:p w14:paraId="2E5D7131" w14:textId="77777777" w:rsidR="00EC065E" w:rsidRDefault="00EC065E" w:rsidP="00EC065E">
      <w:pPr>
        <w:pStyle w:val="Heading2"/>
        <w:tabs>
          <w:tab w:val="left" w:pos="0"/>
        </w:tabs>
        <w:rPr>
          <w:ins w:id="737" w:author="Thomas Lee" w:date="2020-12-15T20:20:00Z"/>
        </w:rPr>
      </w:pPr>
      <w:ins w:id="738" w:author="Thomas Lee" w:date="2020-12-15T20:20:00Z">
        <w:r>
          <w:t>Getting Ready</w:t>
        </w:r>
      </w:ins>
    </w:p>
    <w:p w14:paraId="51CC3593" w14:textId="77777777" w:rsidR="00EC065E" w:rsidRPr="009D0F10" w:rsidRDefault="00EC065E" w:rsidP="00EC065E">
      <w:pPr>
        <w:pStyle w:val="NormalPACKT"/>
        <w:rPr>
          <w:ins w:id="739" w:author="Thomas Lee" w:date="2020-12-15T20:20:00Z"/>
          <w:lang w:val="en-GB"/>
        </w:rPr>
      </w:pPr>
      <w:ins w:id="740" w:author="Thomas Lee" w:date="2020-12-15T20:20:00Z">
        <w:r>
          <w:rPr>
            <w:lang w:val="en-GB"/>
          </w:rPr>
          <w:t xml:space="preserve">You run this recipe on </w:t>
        </w:r>
        <w:r w:rsidRPr="00C41783">
          <w:rPr>
            <w:rStyle w:val="CodeInTextPACKT"/>
          </w:rPr>
          <w:t>SRV1</w:t>
        </w:r>
        <w:r>
          <w:rPr>
            <w:lang w:val="en-GB"/>
          </w:rPr>
          <w:t xml:space="preserve"> after you have installed PowerShell 7 and optionally VS Code.</w:t>
        </w:r>
      </w:ins>
    </w:p>
    <w:p w14:paraId="22301AE7" w14:textId="77777777" w:rsidR="00EC065E" w:rsidRDefault="00EC065E" w:rsidP="00EC065E">
      <w:pPr>
        <w:pStyle w:val="Heading2"/>
        <w:tabs>
          <w:tab w:val="left" w:pos="0"/>
        </w:tabs>
        <w:rPr>
          <w:ins w:id="741" w:author="Thomas Lee" w:date="2020-12-15T20:20:00Z"/>
        </w:rPr>
      </w:pPr>
      <w:ins w:id="742" w:author="Thomas Lee" w:date="2020-12-15T20:20:00Z">
        <w:r>
          <w:t>How to do it...</w:t>
        </w:r>
      </w:ins>
    </w:p>
    <w:p w14:paraId="2A84C2DF" w14:textId="0E49D122" w:rsidR="00EC065E" w:rsidRPr="008B4B28" w:rsidRDefault="00EC065E">
      <w:pPr>
        <w:pStyle w:val="NumberedBulletPACKT"/>
        <w:numPr>
          <w:ilvl w:val="0"/>
          <w:numId w:val="36"/>
        </w:numPr>
        <w:rPr>
          <w:ins w:id="743" w:author="Thomas Lee" w:date="2020-12-15T20:20:00Z"/>
          <w:color w:val="000000"/>
          <w:lang w:val="en-GB" w:eastAsia="en-GB"/>
        </w:rPr>
        <w:pPrChange w:id="744" w:author="Thomas Lee" w:date="2020-12-15T20:27:00Z">
          <w:pPr>
            <w:pStyle w:val="NumberedBulletPACKT"/>
            <w:numPr>
              <w:numId w:val="36"/>
            </w:numPr>
            <w:ind w:left="720"/>
          </w:pPr>
        </w:pPrChange>
      </w:pPr>
      <w:ins w:id="745" w:author="Thomas Lee" w:date="2020-12-15T20:20:00Z">
        <w:r w:rsidRPr="008B4B28">
          <w:rPr>
            <w:lang w:val="en-GB" w:eastAsia="en-GB"/>
          </w:rPr>
          <w:t>Simulat</w:t>
        </w:r>
      </w:ins>
      <w:ins w:id="746" w:author="Thomas Lee" w:date="2020-12-18T12:00:00Z">
        <w:r w:rsidR="00192C50">
          <w:rPr>
            <w:lang w:val="en-GB" w:eastAsia="en-GB"/>
          </w:rPr>
          <w:t>ing</w:t>
        </w:r>
      </w:ins>
      <w:ins w:id="747" w:author="Thomas Lee" w:date="2020-12-15T20:20:00Z">
        <w:r w:rsidRPr="008B4B28">
          <w:rPr>
            <w:lang w:val="en-GB" w:eastAsia="en-GB"/>
          </w:rPr>
          <w:t> a long-running script block</w:t>
        </w:r>
      </w:ins>
    </w:p>
    <w:p w14:paraId="4234AC45" w14:textId="77777777" w:rsidR="00EC065E" w:rsidRPr="00A264AE" w:rsidRDefault="00EC065E">
      <w:pPr>
        <w:pStyle w:val="CodePACKT"/>
        <w:rPr>
          <w:ins w:id="748" w:author="Thomas Lee" w:date="2020-12-15T20:20:00Z"/>
        </w:rPr>
      </w:pPr>
    </w:p>
    <w:p w14:paraId="79C1A2F0" w14:textId="77777777" w:rsidR="00EC065E" w:rsidRPr="00E25516" w:rsidRDefault="00EC065E" w:rsidP="00E25516">
      <w:pPr>
        <w:pStyle w:val="CodePACKT"/>
        <w:rPr>
          <w:ins w:id="749" w:author="Thomas Lee" w:date="2020-12-15T20:20:00Z"/>
        </w:rPr>
      </w:pPr>
      <w:ins w:id="750" w:author="Thomas Lee" w:date="2020-12-15T20:20:00Z">
        <w:r w:rsidRPr="00E25516">
          <w:t>$SB1 = {</w:t>
        </w:r>
      </w:ins>
    </w:p>
    <w:p w14:paraId="1494C328" w14:textId="77777777" w:rsidR="00EC065E" w:rsidRPr="00E25516" w:rsidRDefault="00EC065E" w:rsidP="00E25516">
      <w:pPr>
        <w:pStyle w:val="CodePACKT"/>
        <w:rPr>
          <w:ins w:id="751" w:author="Thomas Lee" w:date="2020-12-15T20:20:00Z"/>
        </w:rPr>
      </w:pPr>
      <w:ins w:id="752" w:author="Thomas Lee" w:date="2020-12-15T20:20:00Z">
        <w:r w:rsidRPr="00E25516">
          <w:t>  1..3 | ForEach-Object {</w:t>
        </w:r>
      </w:ins>
    </w:p>
    <w:p w14:paraId="2A0F93A6" w14:textId="77777777" w:rsidR="00EC065E" w:rsidRPr="00E25516" w:rsidRDefault="00EC065E" w:rsidP="00E25516">
      <w:pPr>
        <w:pStyle w:val="CodePACKT"/>
        <w:rPr>
          <w:ins w:id="753" w:author="Thomas Lee" w:date="2020-12-15T20:20:00Z"/>
        </w:rPr>
      </w:pPr>
      <w:ins w:id="754" w:author="Thomas Lee" w:date="2020-12-15T20:20:00Z">
        <w:r w:rsidRPr="00E25516">
          <w:t>    "In iteration $_"</w:t>
        </w:r>
      </w:ins>
    </w:p>
    <w:p w14:paraId="32A01109" w14:textId="77777777" w:rsidR="00EC065E" w:rsidRPr="00E25516" w:rsidRDefault="00EC065E" w:rsidP="00E25516">
      <w:pPr>
        <w:pStyle w:val="CodePACKT"/>
        <w:rPr>
          <w:ins w:id="755" w:author="Thomas Lee" w:date="2020-12-15T20:20:00Z"/>
        </w:rPr>
      </w:pPr>
      <w:ins w:id="756" w:author="Thomas Lee" w:date="2020-12-15T20:20:00Z">
        <w:r w:rsidRPr="00E25516">
          <w:t>    Start-Sleep -Seconds 5</w:t>
        </w:r>
      </w:ins>
    </w:p>
    <w:p w14:paraId="41BA55EB" w14:textId="77777777" w:rsidR="00EC065E" w:rsidRPr="00E25516" w:rsidRDefault="00EC065E" w:rsidP="00E25516">
      <w:pPr>
        <w:pStyle w:val="CodePACKT"/>
        <w:rPr>
          <w:ins w:id="757" w:author="Thomas Lee" w:date="2020-12-15T20:20:00Z"/>
        </w:rPr>
      </w:pPr>
      <w:ins w:id="758" w:author="Thomas Lee" w:date="2020-12-15T20:20:00Z">
        <w:r w:rsidRPr="00E25516">
          <w:t>  } </w:t>
        </w:r>
      </w:ins>
    </w:p>
    <w:p w14:paraId="247EF56F" w14:textId="77777777" w:rsidR="00EC065E" w:rsidRPr="00E25516" w:rsidRDefault="00EC065E" w:rsidP="00E25516">
      <w:pPr>
        <w:pStyle w:val="CodePACKT"/>
        <w:rPr>
          <w:ins w:id="759" w:author="Thomas Lee" w:date="2020-12-15T20:20:00Z"/>
        </w:rPr>
      </w:pPr>
      <w:ins w:id="760" w:author="Thomas Lee" w:date="2020-12-15T20:20:00Z">
        <w:r w:rsidRPr="00E25516">
          <w:t>}</w:t>
        </w:r>
      </w:ins>
    </w:p>
    <w:p w14:paraId="359A6DBB" w14:textId="77777777" w:rsidR="00EC065E" w:rsidRPr="00E25516" w:rsidRDefault="00EC065E" w:rsidP="00E25516">
      <w:pPr>
        <w:pStyle w:val="CodePACKT"/>
        <w:rPr>
          <w:ins w:id="761" w:author="Thomas Lee" w:date="2020-12-15T20:20:00Z"/>
        </w:rPr>
      </w:pPr>
      <w:ins w:id="762" w:author="Thomas Lee" w:date="2020-12-15T20:20:00Z">
        <w:r w:rsidRPr="00E25516">
          <w:t>Invoke-Command -ScriptBlock $SB1</w:t>
        </w:r>
      </w:ins>
    </w:p>
    <w:p w14:paraId="00706093" w14:textId="77777777" w:rsidR="00EC065E" w:rsidRPr="00A264AE" w:rsidRDefault="00EC065E">
      <w:pPr>
        <w:pStyle w:val="CodePACKT"/>
        <w:rPr>
          <w:ins w:id="763" w:author="Thomas Lee" w:date="2020-12-15T20:20:00Z"/>
        </w:rPr>
      </w:pPr>
    </w:p>
    <w:p w14:paraId="72359F5F" w14:textId="1AC44653" w:rsidR="00EC065E" w:rsidRPr="00F21062" w:rsidRDefault="00EC065E">
      <w:pPr>
        <w:pStyle w:val="NumberedBulletPACKT"/>
        <w:ind w:left="709"/>
        <w:rPr>
          <w:ins w:id="764" w:author="Thomas Lee" w:date="2020-12-15T20:20:00Z"/>
          <w:color w:val="000000"/>
          <w:lang w:val="en-GB" w:eastAsia="en-GB"/>
        </w:rPr>
        <w:pPrChange w:id="765" w:author="Thomas Lee" w:date="2020-12-15T20:27:00Z">
          <w:pPr>
            <w:pStyle w:val="NumberedBulletPACKT"/>
            <w:ind w:left="720"/>
          </w:pPr>
        </w:pPrChange>
      </w:pPr>
      <w:ins w:id="766" w:author="Thomas Lee" w:date="2020-12-15T20:20:00Z">
        <w:r w:rsidRPr="00A264AE">
          <w:rPr>
            <w:lang w:val="en-GB" w:eastAsia="en-GB"/>
          </w:rPr>
          <w:t>Tim</w:t>
        </w:r>
      </w:ins>
      <w:ins w:id="767" w:author="Thomas Lee" w:date="2020-12-18T12:00:00Z">
        <w:r w:rsidR="00192C50">
          <w:rPr>
            <w:lang w:val="en-GB" w:eastAsia="en-GB"/>
          </w:rPr>
          <w:t>ing</w:t>
        </w:r>
      </w:ins>
      <w:ins w:id="768" w:author="Thomas Lee" w:date="2020-12-15T20:20:00Z">
        <w:r w:rsidRPr="00A264AE">
          <w:rPr>
            <w:lang w:val="en-GB" w:eastAsia="en-GB"/>
          </w:rPr>
          <w:t> the expression</w:t>
        </w:r>
      </w:ins>
    </w:p>
    <w:p w14:paraId="0E2FF3A8" w14:textId="77777777" w:rsidR="00EC065E" w:rsidRPr="00A264AE" w:rsidRDefault="00EC065E">
      <w:pPr>
        <w:pStyle w:val="CodePACKT"/>
        <w:rPr>
          <w:ins w:id="769" w:author="Thomas Lee" w:date="2020-12-15T20:20:00Z"/>
          <w:lang w:val="en-GB"/>
        </w:rPr>
      </w:pPr>
    </w:p>
    <w:p w14:paraId="60A32183" w14:textId="77777777" w:rsidR="00EC065E" w:rsidRPr="00A264AE" w:rsidRDefault="00EC065E">
      <w:pPr>
        <w:pStyle w:val="CodePACKT"/>
        <w:rPr>
          <w:ins w:id="770" w:author="Thomas Lee" w:date="2020-12-15T20:20:00Z"/>
          <w:lang w:val="en-GB"/>
        </w:rPr>
      </w:pPr>
      <w:ins w:id="771" w:author="Thomas Lee" w:date="2020-12-15T20:20:00Z">
        <w:r w:rsidRPr="00A264AE">
          <w:rPr>
            <w:lang w:val="en-GB"/>
          </w:rPr>
          <w:t>Measure-Command -Expression $SB1</w:t>
        </w:r>
      </w:ins>
    </w:p>
    <w:p w14:paraId="6D49823E" w14:textId="77777777" w:rsidR="00EC065E" w:rsidRPr="00A264AE" w:rsidRDefault="00EC065E">
      <w:pPr>
        <w:pStyle w:val="CodePACKT"/>
        <w:rPr>
          <w:ins w:id="772" w:author="Thomas Lee" w:date="2020-12-15T20:20:00Z"/>
          <w:lang w:val="en-GB"/>
        </w:rPr>
      </w:pPr>
    </w:p>
    <w:p w14:paraId="381674B1" w14:textId="314C13F2" w:rsidR="00EC065E" w:rsidRPr="00A264AE" w:rsidRDefault="00EC065E">
      <w:pPr>
        <w:pStyle w:val="NumberedBulletPACKT"/>
        <w:ind w:left="709"/>
        <w:rPr>
          <w:ins w:id="773" w:author="Thomas Lee" w:date="2020-12-15T20:20:00Z"/>
          <w:color w:val="000000"/>
          <w:lang w:val="en-GB" w:eastAsia="en-GB"/>
        </w:rPr>
        <w:pPrChange w:id="774" w:author="Thomas Lee" w:date="2020-12-15T20:27:00Z">
          <w:pPr>
            <w:pStyle w:val="NumberedBulletPACKT"/>
            <w:ind w:left="720"/>
          </w:pPr>
        </w:pPrChange>
      </w:pPr>
      <w:ins w:id="775" w:author="Thomas Lee" w:date="2020-12-15T20:20:00Z">
        <w:r w:rsidRPr="00A264AE">
          <w:rPr>
            <w:lang w:val="en-GB" w:eastAsia="en-GB"/>
          </w:rPr>
          <w:t>Refactor</w:t>
        </w:r>
      </w:ins>
      <w:ins w:id="776" w:author="Thomas Lee" w:date="2020-12-18T12:00:00Z">
        <w:r w:rsidR="00192C50">
          <w:rPr>
            <w:lang w:val="en-GB" w:eastAsia="en-GB"/>
          </w:rPr>
          <w:t>ing</w:t>
        </w:r>
      </w:ins>
      <w:ins w:id="777" w:author="Thomas Lee" w:date="2020-12-15T20:20:00Z">
        <w:r w:rsidRPr="00A264AE">
          <w:rPr>
            <w:lang w:val="en-GB" w:eastAsia="en-GB"/>
          </w:rPr>
          <w:t> into using jobs</w:t>
        </w:r>
      </w:ins>
    </w:p>
    <w:p w14:paraId="508780FE" w14:textId="77777777" w:rsidR="00EC065E" w:rsidRPr="00F21062" w:rsidRDefault="00EC065E">
      <w:pPr>
        <w:pStyle w:val="CodePACKT"/>
        <w:rPr>
          <w:ins w:id="778" w:author="Thomas Lee" w:date="2020-12-15T20:20:00Z"/>
        </w:rPr>
      </w:pPr>
    </w:p>
    <w:p w14:paraId="796C702E" w14:textId="77777777" w:rsidR="00EC065E" w:rsidRPr="00F21062" w:rsidRDefault="00EC065E">
      <w:pPr>
        <w:pStyle w:val="CodePACKT"/>
        <w:rPr>
          <w:ins w:id="779" w:author="Thomas Lee" w:date="2020-12-15T20:20:00Z"/>
        </w:rPr>
      </w:pPr>
      <w:ins w:id="780" w:author="Thomas Lee" w:date="2020-12-15T20:20:00Z">
        <w:r w:rsidRPr="00F21062">
          <w:t>$SB2 = {</w:t>
        </w:r>
      </w:ins>
    </w:p>
    <w:p w14:paraId="501881BB" w14:textId="77777777" w:rsidR="00EC065E" w:rsidRPr="00F21062" w:rsidRDefault="00EC065E">
      <w:pPr>
        <w:pStyle w:val="CodePACKT"/>
        <w:rPr>
          <w:ins w:id="781" w:author="Thomas Lee" w:date="2020-12-15T20:20:00Z"/>
        </w:rPr>
      </w:pPr>
      <w:ins w:id="782" w:author="Thomas Lee" w:date="2020-12-15T20:20:00Z">
        <w:r w:rsidRPr="00F21062">
          <w:t>1..3 | ForEach-Object {</w:t>
        </w:r>
      </w:ins>
    </w:p>
    <w:p w14:paraId="5735C7DC" w14:textId="77777777" w:rsidR="00EC065E" w:rsidRPr="00F21062" w:rsidRDefault="00EC065E">
      <w:pPr>
        <w:pStyle w:val="CodePACKT"/>
        <w:rPr>
          <w:ins w:id="783" w:author="Thomas Lee" w:date="2020-12-15T20:20:00Z"/>
        </w:rPr>
      </w:pPr>
      <w:ins w:id="784" w:author="Thomas Lee" w:date="2020-12-15T20:20:00Z">
        <w:r w:rsidRPr="00F21062">
          <w:t>  Start-Job -ScriptBlock {param($X) "Iteration $X " ;</w:t>
        </w:r>
      </w:ins>
    </w:p>
    <w:p w14:paraId="45413676" w14:textId="77777777" w:rsidR="00EC065E" w:rsidRPr="00F21062" w:rsidRDefault="00EC065E">
      <w:pPr>
        <w:pStyle w:val="CodePACKT"/>
        <w:rPr>
          <w:ins w:id="785" w:author="Thomas Lee" w:date="2020-12-15T20:20:00Z"/>
        </w:rPr>
      </w:pPr>
      <w:ins w:id="786" w:author="Thomas Lee" w:date="2020-12-15T20:20:00Z">
        <w:r w:rsidRPr="00F21062">
          <w:t>                          Start-Sleep -Seconds 5} -ArgumentList $_ </w:t>
        </w:r>
      </w:ins>
    </w:p>
    <w:p w14:paraId="71D32A26" w14:textId="77777777" w:rsidR="00EC065E" w:rsidRPr="00F21062" w:rsidRDefault="00EC065E">
      <w:pPr>
        <w:pStyle w:val="CodePACKT"/>
        <w:rPr>
          <w:ins w:id="787" w:author="Thomas Lee" w:date="2020-12-15T20:20:00Z"/>
        </w:rPr>
      </w:pPr>
      <w:ins w:id="788" w:author="Thomas Lee" w:date="2020-12-15T20:20:00Z">
        <w:r w:rsidRPr="00F21062">
          <w:t>}</w:t>
        </w:r>
      </w:ins>
    </w:p>
    <w:p w14:paraId="4D04F97A" w14:textId="3B5350F6" w:rsidR="00EC065E" w:rsidRPr="00F21062" w:rsidRDefault="00EC065E">
      <w:pPr>
        <w:pStyle w:val="CodePACKT"/>
        <w:rPr>
          <w:ins w:id="789" w:author="Thomas Lee" w:date="2020-12-15T20:20:00Z"/>
        </w:rPr>
      </w:pPr>
      <w:ins w:id="790" w:author="Thomas Lee" w:date="2020-12-15T20:20:00Z">
        <w:r w:rsidRPr="00F21062">
          <w:t>Get-Job | Wait-Job | Receive-Job -Keep</w:t>
        </w:r>
      </w:ins>
    </w:p>
    <w:p w14:paraId="52E398F5" w14:textId="77777777" w:rsidR="00EC065E" w:rsidRPr="00F21062" w:rsidRDefault="00EC065E">
      <w:pPr>
        <w:pStyle w:val="CodePACKT"/>
        <w:rPr>
          <w:ins w:id="791" w:author="Thomas Lee" w:date="2020-12-15T20:20:00Z"/>
        </w:rPr>
      </w:pPr>
      <w:ins w:id="792" w:author="Thomas Lee" w:date="2020-12-15T20:20:00Z">
        <w:r w:rsidRPr="00F21062">
          <w:t>}</w:t>
        </w:r>
      </w:ins>
    </w:p>
    <w:p w14:paraId="006FCE77" w14:textId="77777777" w:rsidR="00EC065E" w:rsidRPr="00F21062" w:rsidRDefault="00EC065E">
      <w:pPr>
        <w:pStyle w:val="CodePACKT"/>
        <w:rPr>
          <w:ins w:id="793" w:author="Thomas Lee" w:date="2020-12-15T20:20:00Z"/>
        </w:rPr>
      </w:pPr>
    </w:p>
    <w:p w14:paraId="5C506E71" w14:textId="21A1BE1E" w:rsidR="00EC065E" w:rsidRPr="00A264AE" w:rsidRDefault="00EC065E">
      <w:pPr>
        <w:pStyle w:val="NumberedBulletPACKT"/>
        <w:ind w:left="709"/>
        <w:rPr>
          <w:ins w:id="794" w:author="Thomas Lee" w:date="2020-12-15T20:20:00Z"/>
          <w:color w:val="000000"/>
          <w:lang w:val="en-GB" w:eastAsia="en-GB"/>
        </w:rPr>
        <w:pPrChange w:id="795" w:author="Thomas Lee" w:date="2020-12-15T20:27:00Z">
          <w:pPr>
            <w:pStyle w:val="NumberedBulletPACKT"/>
            <w:ind w:left="720"/>
          </w:pPr>
        </w:pPrChange>
      </w:pPr>
      <w:ins w:id="796" w:author="Thomas Lee" w:date="2020-12-15T20:20:00Z">
        <w:r w:rsidRPr="00A264AE">
          <w:rPr>
            <w:lang w:val="en-GB" w:eastAsia="en-GB"/>
          </w:rPr>
          <w:t>Invok</w:t>
        </w:r>
      </w:ins>
      <w:ins w:id="797" w:author="Thomas Lee" w:date="2020-12-18T12:00:00Z">
        <w:r w:rsidR="00192C50">
          <w:rPr>
            <w:lang w:val="en-GB" w:eastAsia="en-GB"/>
          </w:rPr>
          <w:t>ing</w:t>
        </w:r>
      </w:ins>
      <w:ins w:id="798" w:author="Thomas Lee" w:date="2020-12-15T20:20:00Z">
        <w:r w:rsidRPr="00A264AE">
          <w:rPr>
            <w:lang w:val="en-GB" w:eastAsia="en-GB"/>
          </w:rPr>
          <w:t> the script block</w:t>
        </w:r>
      </w:ins>
    </w:p>
    <w:p w14:paraId="14A9BC45" w14:textId="77777777" w:rsidR="00EC065E" w:rsidRPr="00F21062" w:rsidRDefault="00EC065E">
      <w:pPr>
        <w:pStyle w:val="CodePACKT"/>
        <w:rPr>
          <w:ins w:id="799" w:author="Thomas Lee" w:date="2020-12-15T20:20:00Z"/>
        </w:rPr>
      </w:pPr>
    </w:p>
    <w:p w14:paraId="4EA8727D" w14:textId="77777777" w:rsidR="00EC065E" w:rsidRPr="00F21062" w:rsidRDefault="00EC065E">
      <w:pPr>
        <w:pStyle w:val="CodePACKT"/>
        <w:rPr>
          <w:ins w:id="800" w:author="Thomas Lee" w:date="2020-12-15T20:20:00Z"/>
        </w:rPr>
      </w:pPr>
      <w:ins w:id="801" w:author="Thomas Lee" w:date="2020-12-15T20:20:00Z">
        <w:r w:rsidRPr="00F21062">
          <w:t>Invoke-Command -ScriptBlock $SB2</w:t>
        </w:r>
      </w:ins>
    </w:p>
    <w:p w14:paraId="2F3D13EE" w14:textId="77777777" w:rsidR="00EC065E" w:rsidRPr="00F21062" w:rsidRDefault="00EC065E">
      <w:pPr>
        <w:pStyle w:val="CodePACKT"/>
        <w:rPr>
          <w:ins w:id="802" w:author="Thomas Lee" w:date="2020-12-15T20:20:00Z"/>
        </w:rPr>
      </w:pPr>
    </w:p>
    <w:p w14:paraId="5532683A" w14:textId="3D6BF1B8" w:rsidR="00EC065E" w:rsidRPr="00F21062" w:rsidRDefault="00EC065E">
      <w:pPr>
        <w:pStyle w:val="NumberedBulletPACKT"/>
        <w:ind w:left="709"/>
        <w:rPr>
          <w:ins w:id="803" w:author="Thomas Lee" w:date="2020-12-15T20:20:00Z"/>
        </w:rPr>
        <w:pPrChange w:id="804" w:author="Thomas Lee" w:date="2020-12-15T20:27:00Z">
          <w:pPr>
            <w:pStyle w:val="NumberedBulletPACKT"/>
            <w:ind w:left="720"/>
          </w:pPr>
        </w:pPrChange>
      </w:pPr>
      <w:ins w:id="805" w:author="Thomas Lee" w:date="2020-12-15T20:20:00Z">
        <w:r w:rsidRPr="00F21062">
          <w:t>Remov</w:t>
        </w:r>
      </w:ins>
      <w:ins w:id="806" w:author="Thomas Lee" w:date="2020-12-18T12:01:00Z">
        <w:r w:rsidR="00192C50">
          <w:t xml:space="preserve">ing any </w:t>
        </w:r>
      </w:ins>
      <w:ins w:id="807" w:author="Thomas Lee" w:date="2020-12-15T20:20:00Z">
        <w:r w:rsidRPr="00F21062">
          <w:t>old jobs and </w:t>
        </w:r>
      </w:ins>
      <w:ins w:id="808" w:author="Thomas Lee" w:date="2020-12-18T13:11:00Z">
        <w:r w:rsidR="00E25516" w:rsidRPr="00F21062">
          <w:t>tim</w:t>
        </w:r>
        <w:r w:rsidR="00E25516">
          <w:t>ing</w:t>
        </w:r>
      </w:ins>
      <w:ins w:id="809" w:author="Thomas Lee" w:date="2020-12-15T20:20:00Z">
        <w:r w:rsidRPr="00F21062">
          <w:t> the script </w:t>
        </w:r>
        <w:r>
          <w:t>bl</w:t>
        </w:r>
        <w:r w:rsidRPr="00F21062">
          <w:t>ock</w:t>
        </w:r>
      </w:ins>
    </w:p>
    <w:p w14:paraId="09D55FF3" w14:textId="77777777" w:rsidR="00EC065E" w:rsidRPr="00F21062" w:rsidRDefault="00EC065E">
      <w:pPr>
        <w:pStyle w:val="CodePACKT"/>
        <w:rPr>
          <w:ins w:id="810" w:author="Thomas Lee" w:date="2020-12-15T20:20:00Z"/>
        </w:rPr>
      </w:pPr>
    </w:p>
    <w:p w14:paraId="59CEAFD0" w14:textId="77777777" w:rsidR="00EC065E" w:rsidRPr="00F21062" w:rsidRDefault="00EC065E">
      <w:pPr>
        <w:pStyle w:val="CodePACKT"/>
        <w:rPr>
          <w:ins w:id="811" w:author="Thomas Lee" w:date="2020-12-15T20:20:00Z"/>
        </w:rPr>
      </w:pPr>
      <w:ins w:id="812" w:author="Thomas Lee" w:date="2020-12-15T20:20:00Z">
        <w:r w:rsidRPr="00F21062">
          <w:t>Get-Job | Remove-Job</w:t>
        </w:r>
      </w:ins>
    </w:p>
    <w:p w14:paraId="693BA3CA" w14:textId="77777777" w:rsidR="00EC065E" w:rsidRPr="00F21062" w:rsidRDefault="00EC065E">
      <w:pPr>
        <w:pStyle w:val="CodePACKT"/>
        <w:rPr>
          <w:ins w:id="813" w:author="Thomas Lee" w:date="2020-12-15T20:20:00Z"/>
        </w:rPr>
      </w:pPr>
      <w:ins w:id="814" w:author="Thomas Lee" w:date="2020-12-15T20:20:00Z">
        <w:r w:rsidRPr="00F21062">
          <w:t>Measure-Command -Expression $SB2</w:t>
        </w:r>
      </w:ins>
    </w:p>
    <w:p w14:paraId="3007656F" w14:textId="77777777" w:rsidR="00EC065E" w:rsidRPr="00F21062" w:rsidRDefault="00EC065E">
      <w:pPr>
        <w:pStyle w:val="CodePACKT"/>
        <w:rPr>
          <w:ins w:id="815" w:author="Thomas Lee" w:date="2020-12-15T20:20:00Z"/>
        </w:rPr>
      </w:pPr>
    </w:p>
    <w:p w14:paraId="26CB2021" w14:textId="48E9F1C4" w:rsidR="00EC065E" w:rsidRPr="00A264AE" w:rsidRDefault="00EC065E">
      <w:pPr>
        <w:pStyle w:val="NumberedBulletPACKT"/>
        <w:ind w:left="709"/>
        <w:rPr>
          <w:ins w:id="816" w:author="Thomas Lee" w:date="2020-12-15T20:20:00Z"/>
          <w:color w:val="000000"/>
          <w:lang w:val="en-GB" w:eastAsia="en-GB"/>
        </w:rPr>
        <w:pPrChange w:id="817" w:author="Thomas Lee" w:date="2020-12-15T20:27:00Z">
          <w:pPr>
            <w:pStyle w:val="NumberedBulletPACKT"/>
            <w:ind w:left="720"/>
          </w:pPr>
        </w:pPrChange>
      </w:pPr>
      <w:ins w:id="818" w:author="Thomas Lee" w:date="2020-12-15T20:20:00Z">
        <w:r w:rsidRPr="00A264AE">
          <w:rPr>
            <w:lang w:val="en-GB" w:eastAsia="en-GB"/>
          </w:rPr>
          <w:t>Defin</w:t>
        </w:r>
      </w:ins>
      <w:ins w:id="819" w:author="Thomas Lee" w:date="2020-12-18T12:05:00Z">
        <w:r w:rsidR="00192C50">
          <w:rPr>
            <w:lang w:val="en-GB" w:eastAsia="en-GB"/>
          </w:rPr>
          <w:t>ing</w:t>
        </w:r>
      </w:ins>
      <w:ins w:id="820" w:author="Thomas Lee" w:date="2020-12-15T20:20:00Z">
        <w:r w:rsidRPr="00A264AE">
          <w:rPr>
            <w:lang w:val="en-GB" w:eastAsia="en-GB"/>
          </w:rPr>
          <w:t> a script block using </w:t>
        </w:r>
        <w:r w:rsidRPr="00F37827">
          <w:rPr>
            <w:rStyle w:val="CodeInTextPACKT"/>
            <w:rPrChange w:id="821" w:author="Thomas Lee" w:date="2020-12-18T12:20:00Z">
              <w:rPr>
                <w:lang w:val="en-GB" w:eastAsia="en-GB"/>
              </w:rPr>
            </w:rPrChange>
          </w:rPr>
          <w:t>ForEach-Object -Parallel</w:t>
        </w:r>
      </w:ins>
    </w:p>
    <w:p w14:paraId="599C4C6E" w14:textId="77777777" w:rsidR="00EC065E" w:rsidRPr="00F21062" w:rsidRDefault="00EC065E">
      <w:pPr>
        <w:pStyle w:val="CodePACKT"/>
        <w:rPr>
          <w:ins w:id="822" w:author="Thomas Lee" w:date="2020-12-15T20:20:00Z"/>
        </w:rPr>
      </w:pPr>
    </w:p>
    <w:p w14:paraId="5C2D0BE0" w14:textId="77777777" w:rsidR="00EC065E" w:rsidRPr="00F21062" w:rsidRDefault="00EC065E">
      <w:pPr>
        <w:pStyle w:val="CodePACKT"/>
        <w:rPr>
          <w:ins w:id="823" w:author="Thomas Lee" w:date="2020-12-15T20:20:00Z"/>
        </w:rPr>
      </w:pPr>
      <w:ins w:id="824" w:author="Thomas Lee" w:date="2020-12-15T20:20:00Z">
        <w:r w:rsidRPr="00F21062">
          <w:t>$SB3 = {</w:t>
        </w:r>
      </w:ins>
    </w:p>
    <w:p w14:paraId="472D6A24" w14:textId="77777777" w:rsidR="00EC065E" w:rsidRPr="00F21062" w:rsidRDefault="00EC065E">
      <w:pPr>
        <w:pStyle w:val="CodePACKT"/>
        <w:rPr>
          <w:ins w:id="825" w:author="Thomas Lee" w:date="2020-12-15T20:20:00Z"/>
        </w:rPr>
      </w:pPr>
      <w:ins w:id="826" w:author="Thomas Lee" w:date="2020-12-15T20:20:00Z">
        <w:r w:rsidRPr="00F21062">
          <w:t>1..3 | ForEach-Object -Parallel {</w:t>
        </w:r>
      </w:ins>
    </w:p>
    <w:p w14:paraId="344DB1C8" w14:textId="77777777" w:rsidR="00EC065E" w:rsidRPr="00F21062" w:rsidRDefault="00EC065E">
      <w:pPr>
        <w:pStyle w:val="CodePACKT"/>
        <w:rPr>
          <w:ins w:id="827" w:author="Thomas Lee" w:date="2020-12-15T20:20:00Z"/>
        </w:rPr>
      </w:pPr>
      <w:ins w:id="828" w:author="Thomas Lee" w:date="2020-12-15T20:20:00Z">
        <w:r w:rsidRPr="00F21062">
          <w:t>               "In iteration $_"</w:t>
        </w:r>
      </w:ins>
    </w:p>
    <w:p w14:paraId="23AA232B" w14:textId="77777777" w:rsidR="00EC065E" w:rsidRPr="00F21062" w:rsidRDefault="00EC065E">
      <w:pPr>
        <w:pStyle w:val="CodePACKT"/>
        <w:rPr>
          <w:ins w:id="829" w:author="Thomas Lee" w:date="2020-12-15T20:20:00Z"/>
        </w:rPr>
      </w:pPr>
      <w:ins w:id="830" w:author="Thomas Lee" w:date="2020-12-15T20:20:00Z">
        <w:r w:rsidRPr="00F21062">
          <w:t>               Start-Sleep -Seconds 5</w:t>
        </w:r>
      </w:ins>
    </w:p>
    <w:p w14:paraId="5113F679" w14:textId="77777777" w:rsidR="00EC065E" w:rsidRPr="00F21062" w:rsidRDefault="00EC065E">
      <w:pPr>
        <w:pStyle w:val="CodePACKT"/>
        <w:rPr>
          <w:ins w:id="831" w:author="Thomas Lee" w:date="2020-12-15T20:20:00Z"/>
        </w:rPr>
      </w:pPr>
      <w:ins w:id="832" w:author="Thomas Lee" w:date="2020-12-15T20:20:00Z">
        <w:r w:rsidRPr="00F21062">
          <w:t>         } </w:t>
        </w:r>
      </w:ins>
    </w:p>
    <w:p w14:paraId="05E34F3C" w14:textId="77777777" w:rsidR="00EC065E" w:rsidRPr="00F21062" w:rsidRDefault="00EC065E">
      <w:pPr>
        <w:pStyle w:val="CodePACKT"/>
        <w:rPr>
          <w:ins w:id="833" w:author="Thomas Lee" w:date="2020-12-15T20:20:00Z"/>
        </w:rPr>
      </w:pPr>
      <w:ins w:id="834" w:author="Thomas Lee" w:date="2020-12-15T20:20:00Z">
        <w:r w:rsidRPr="00F21062">
          <w:t>}</w:t>
        </w:r>
      </w:ins>
    </w:p>
    <w:p w14:paraId="7C636B03" w14:textId="77777777" w:rsidR="00EC065E" w:rsidRPr="00F21062" w:rsidRDefault="00EC065E">
      <w:pPr>
        <w:pStyle w:val="CodePACKT"/>
        <w:rPr>
          <w:ins w:id="835" w:author="Thomas Lee" w:date="2020-12-15T20:20:00Z"/>
        </w:rPr>
      </w:pPr>
    </w:p>
    <w:p w14:paraId="0D0D5777" w14:textId="78E96F58" w:rsidR="00EC065E" w:rsidRPr="00F21062" w:rsidRDefault="00EC065E">
      <w:pPr>
        <w:pStyle w:val="NumberedBulletPACKT"/>
        <w:ind w:left="709"/>
        <w:rPr>
          <w:ins w:id="836" w:author="Thomas Lee" w:date="2020-12-15T20:20:00Z"/>
          <w:color w:val="000000"/>
          <w:lang w:val="en-GB" w:eastAsia="en-GB"/>
        </w:rPr>
        <w:pPrChange w:id="837" w:author="Thomas Lee" w:date="2020-12-15T20:27:00Z">
          <w:pPr>
            <w:pStyle w:val="NumberedBulletPACKT"/>
            <w:ind w:left="720"/>
          </w:pPr>
        </w:pPrChange>
      </w:pPr>
      <w:ins w:id="838" w:author="Thomas Lee" w:date="2020-12-15T20:20:00Z">
        <w:r w:rsidRPr="00A264AE">
          <w:rPr>
            <w:lang w:val="en-GB" w:eastAsia="en-GB"/>
          </w:rPr>
          <w:t>Execut</w:t>
        </w:r>
      </w:ins>
      <w:ins w:id="839" w:author="Thomas Lee" w:date="2020-12-18T12:05:00Z">
        <w:r w:rsidR="00192C50">
          <w:rPr>
            <w:lang w:val="en-GB" w:eastAsia="en-GB"/>
          </w:rPr>
          <w:t>ing</w:t>
        </w:r>
      </w:ins>
      <w:ins w:id="840" w:author="Thomas Lee" w:date="2020-12-15T20:20:00Z">
        <w:r w:rsidRPr="00A264AE">
          <w:rPr>
            <w:lang w:val="en-GB" w:eastAsia="en-GB"/>
          </w:rPr>
          <w:t> the script block</w:t>
        </w:r>
      </w:ins>
    </w:p>
    <w:p w14:paraId="53E12FFE" w14:textId="77777777" w:rsidR="00EC065E" w:rsidRPr="00F21062" w:rsidRDefault="00EC065E">
      <w:pPr>
        <w:pStyle w:val="CodePACKT"/>
        <w:rPr>
          <w:ins w:id="841" w:author="Thomas Lee" w:date="2020-12-15T20:20:00Z"/>
        </w:rPr>
      </w:pPr>
    </w:p>
    <w:p w14:paraId="00FB1338" w14:textId="77777777" w:rsidR="00EC065E" w:rsidRPr="00F21062" w:rsidRDefault="00EC065E">
      <w:pPr>
        <w:pStyle w:val="CodePACKT"/>
        <w:rPr>
          <w:ins w:id="842" w:author="Thomas Lee" w:date="2020-12-15T20:20:00Z"/>
        </w:rPr>
      </w:pPr>
      <w:ins w:id="843" w:author="Thomas Lee" w:date="2020-12-15T20:20:00Z">
        <w:r w:rsidRPr="00F21062">
          <w:lastRenderedPageBreak/>
          <w:t>Invoke-Command -ScriptBlock $SB3</w:t>
        </w:r>
      </w:ins>
    </w:p>
    <w:p w14:paraId="3B1D0D0E" w14:textId="77777777" w:rsidR="00EC065E" w:rsidRPr="00F21062" w:rsidRDefault="00EC065E">
      <w:pPr>
        <w:pStyle w:val="CodePACKT"/>
        <w:rPr>
          <w:ins w:id="844" w:author="Thomas Lee" w:date="2020-12-15T20:20:00Z"/>
        </w:rPr>
      </w:pPr>
    </w:p>
    <w:p w14:paraId="648AB763" w14:textId="5EF29603" w:rsidR="00EC065E" w:rsidRPr="00A264AE" w:rsidRDefault="00192C50">
      <w:pPr>
        <w:pStyle w:val="NumberedBulletPACKT"/>
        <w:ind w:left="709"/>
        <w:rPr>
          <w:ins w:id="845" w:author="Thomas Lee" w:date="2020-12-15T20:20:00Z"/>
          <w:color w:val="000000"/>
          <w:lang w:val="en-GB" w:eastAsia="en-GB"/>
        </w:rPr>
        <w:pPrChange w:id="846" w:author="Thomas Lee" w:date="2020-12-15T20:27:00Z">
          <w:pPr>
            <w:pStyle w:val="NumberedBulletPACKT"/>
            <w:ind w:left="720"/>
          </w:pPr>
        </w:pPrChange>
      </w:pPr>
      <w:ins w:id="847" w:author="Thomas Lee" w:date="2020-12-18T12:05:00Z">
        <w:r>
          <w:rPr>
            <w:lang w:val="en-GB" w:eastAsia="en-GB"/>
          </w:rPr>
          <w:t>Measuring the script block execution time</w:t>
        </w:r>
      </w:ins>
    </w:p>
    <w:p w14:paraId="38AA4C73" w14:textId="77777777" w:rsidR="00EC065E" w:rsidRPr="00F21062" w:rsidRDefault="00EC065E">
      <w:pPr>
        <w:pStyle w:val="CodePACKT"/>
        <w:rPr>
          <w:ins w:id="848" w:author="Thomas Lee" w:date="2020-12-15T20:20:00Z"/>
        </w:rPr>
      </w:pPr>
    </w:p>
    <w:p w14:paraId="78439870" w14:textId="77777777" w:rsidR="00EC065E" w:rsidRPr="00F21062" w:rsidRDefault="00EC065E">
      <w:pPr>
        <w:pStyle w:val="CodePACKT"/>
        <w:rPr>
          <w:ins w:id="849" w:author="Thomas Lee" w:date="2020-12-15T20:20:00Z"/>
        </w:rPr>
      </w:pPr>
      <w:ins w:id="850" w:author="Thomas Lee" w:date="2020-12-15T20:20:00Z">
        <w:r w:rsidRPr="00F21062">
          <w:t>Measure-Command -Expression $SB3</w:t>
        </w:r>
      </w:ins>
    </w:p>
    <w:p w14:paraId="543BF786" w14:textId="77777777" w:rsidR="00EC065E" w:rsidRPr="00F21062" w:rsidRDefault="00EC065E">
      <w:pPr>
        <w:pStyle w:val="CodePACKT"/>
        <w:rPr>
          <w:ins w:id="851" w:author="Thomas Lee" w:date="2020-12-15T20:20:00Z"/>
        </w:rPr>
      </w:pPr>
    </w:p>
    <w:p w14:paraId="1B93ACD1" w14:textId="7D3630AC" w:rsidR="00EC065E" w:rsidRPr="00A264AE" w:rsidRDefault="00EC065E">
      <w:pPr>
        <w:pStyle w:val="NumberedBulletPACKT"/>
        <w:ind w:left="709"/>
        <w:rPr>
          <w:ins w:id="852" w:author="Thomas Lee" w:date="2020-12-15T20:20:00Z"/>
          <w:color w:val="000000"/>
          <w:lang w:val="en-GB" w:eastAsia="en-GB"/>
        </w:rPr>
        <w:pPrChange w:id="853" w:author="Thomas Lee" w:date="2020-12-15T20:27:00Z">
          <w:pPr>
            <w:pStyle w:val="NumberedBulletPACKT"/>
            <w:ind w:left="720"/>
          </w:pPr>
        </w:pPrChange>
      </w:pPr>
      <w:ins w:id="854" w:author="Thomas Lee" w:date="2020-12-15T20:20:00Z">
        <w:r w:rsidRPr="00A264AE">
          <w:rPr>
            <w:lang w:val="en-GB" w:eastAsia="en-GB"/>
          </w:rPr>
          <w:t>Creat</w:t>
        </w:r>
      </w:ins>
      <w:ins w:id="855" w:author="Thomas Lee" w:date="2020-12-18T12:06:00Z">
        <w:r w:rsidR="00192C50">
          <w:rPr>
            <w:lang w:val="en-GB" w:eastAsia="en-GB"/>
          </w:rPr>
          <w:t>ing and running</w:t>
        </w:r>
      </w:ins>
      <w:ins w:id="856" w:author="Thomas Lee" w:date="2020-12-15T20:20:00Z">
        <w:r w:rsidRPr="00A264AE">
          <w:rPr>
            <w:lang w:val="en-GB" w:eastAsia="en-GB"/>
          </w:rPr>
          <w:t> two short script blocks</w:t>
        </w:r>
      </w:ins>
    </w:p>
    <w:p w14:paraId="0B599F4D" w14:textId="77777777" w:rsidR="00EC065E" w:rsidRPr="00F21062" w:rsidRDefault="00EC065E">
      <w:pPr>
        <w:pStyle w:val="CodePACKT"/>
        <w:rPr>
          <w:ins w:id="857" w:author="Thomas Lee" w:date="2020-12-15T20:20:00Z"/>
        </w:rPr>
      </w:pPr>
    </w:p>
    <w:p w14:paraId="08410A7E" w14:textId="77777777" w:rsidR="00EC065E" w:rsidRPr="00F21062" w:rsidRDefault="00EC065E">
      <w:pPr>
        <w:pStyle w:val="CodePACKT"/>
        <w:rPr>
          <w:ins w:id="858" w:author="Thomas Lee" w:date="2020-12-15T20:20:00Z"/>
        </w:rPr>
      </w:pPr>
      <w:ins w:id="859" w:author="Thomas Lee" w:date="2020-12-15T20:20:00Z">
        <w:r w:rsidRPr="00F21062">
          <w:t>$SB4 = {</w:t>
        </w:r>
      </w:ins>
    </w:p>
    <w:p w14:paraId="423C3C1F" w14:textId="77777777" w:rsidR="00EC065E" w:rsidRPr="00F21062" w:rsidRDefault="00EC065E">
      <w:pPr>
        <w:pStyle w:val="CodePACKT"/>
        <w:rPr>
          <w:ins w:id="860" w:author="Thomas Lee" w:date="2020-12-15T20:20:00Z"/>
        </w:rPr>
      </w:pPr>
      <w:ins w:id="861" w:author="Thomas Lee" w:date="2020-12-15T20:20:00Z">
        <w:r w:rsidRPr="00F21062">
          <w:t>    1..3 | ForEach-Object {</w:t>
        </w:r>
      </w:ins>
    </w:p>
    <w:p w14:paraId="1BDB3B85" w14:textId="77777777" w:rsidR="00EC065E" w:rsidRPr="00F21062" w:rsidRDefault="00EC065E">
      <w:pPr>
        <w:pStyle w:val="CodePACKT"/>
        <w:rPr>
          <w:ins w:id="862" w:author="Thomas Lee" w:date="2020-12-15T20:20:00Z"/>
        </w:rPr>
      </w:pPr>
      <w:ins w:id="863" w:author="Thomas Lee" w:date="2020-12-15T20:20:00Z">
        <w:r w:rsidRPr="00F21062">
          <w:t>                   "In iteration $_"</w:t>
        </w:r>
      </w:ins>
    </w:p>
    <w:p w14:paraId="44871104" w14:textId="77777777" w:rsidR="00EC065E" w:rsidRPr="00F21062" w:rsidRDefault="00EC065E">
      <w:pPr>
        <w:pStyle w:val="CodePACKT"/>
        <w:rPr>
          <w:ins w:id="864" w:author="Thomas Lee" w:date="2020-12-15T20:20:00Z"/>
        </w:rPr>
      </w:pPr>
      <w:ins w:id="865" w:author="Thomas Lee" w:date="2020-12-15T20:20:00Z">
        <w:r w:rsidRPr="00F21062">
          <w:t>             } </w:t>
        </w:r>
      </w:ins>
    </w:p>
    <w:p w14:paraId="0CA4AD09" w14:textId="77777777" w:rsidR="00EC065E" w:rsidRPr="00F21062" w:rsidRDefault="00EC065E">
      <w:pPr>
        <w:pStyle w:val="CodePACKT"/>
        <w:rPr>
          <w:ins w:id="866" w:author="Thomas Lee" w:date="2020-12-15T20:20:00Z"/>
        </w:rPr>
      </w:pPr>
      <w:ins w:id="867" w:author="Thomas Lee" w:date="2020-12-15T20:20:00Z">
        <w:r w:rsidRPr="00F21062">
          <w:t>}</w:t>
        </w:r>
      </w:ins>
    </w:p>
    <w:p w14:paraId="248ED8EF" w14:textId="77777777" w:rsidR="00EC065E" w:rsidRPr="00F21062" w:rsidRDefault="00EC065E">
      <w:pPr>
        <w:pStyle w:val="CodePACKT"/>
        <w:rPr>
          <w:ins w:id="868" w:author="Thomas Lee" w:date="2020-12-15T20:20:00Z"/>
        </w:rPr>
      </w:pPr>
      <w:ins w:id="869" w:author="Thomas Lee" w:date="2020-12-15T20:20:00Z">
        <w:r w:rsidRPr="00F21062">
          <w:t>Invoke-Command -ScriptBlock $SB4    </w:t>
        </w:r>
      </w:ins>
    </w:p>
    <w:p w14:paraId="1725182D" w14:textId="77777777" w:rsidR="00EC065E" w:rsidRPr="00F21062" w:rsidRDefault="00EC065E">
      <w:pPr>
        <w:pStyle w:val="CodePACKT"/>
        <w:rPr>
          <w:ins w:id="870" w:author="Thomas Lee" w:date="2020-12-15T20:20:00Z"/>
        </w:rPr>
      </w:pPr>
    </w:p>
    <w:p w14:paraId="051D378A" w14:textId="77777777" w:rsidR="00EC065E" w:rsidRPr="00F21062" w:rsidRDefault="00EC065E">
      <w:pPr>
        <w:pStyle w:val="CodePACKT"/>
        <w:rPr>
          <w:ins w:id="871" w:author="Thomas Lee" w:date="2020-12-15T20:20:00Z"/>
        </w:rPr>
      </w:pPr>
      <w:ins w:id="872" w:author="Thomas Lee" w:date="2020-12-15T20:20:00Z">
        <w:r w:rsidRPr="00F21062">
          <w:t>$SB5 = {</w:t>
        </w:r>
      </w:ins>
    </w:p>
    <w:p w14:paraId="4CE85DA8" w14:textId="77777777" w:rsidR="00EC065E" w:rsidRPr="00F21062" w:rsidRDefault="00EC065E">
      <w:pPr>
        <w:pStyle w:val="CodePACKT"/>
        <w:rPr>
          <w:ins w:id="873" w:author="Thomas Lee" w:date="2020-12-15T20:20:00Z"/>
        </w:rPr>
      </w:pPr>
      <w:ins w:id="874" w:author="Thomas Lee" w:date="2020-12-15T20:20:00Z">
        <w:r w:rsidRPr="00F21062">
          <w:t>        1..3 | ForEach-Object -Parallel {</w:t>
        </w:r>
      </w:ins>
    </w:p>
    <w:p w14:paraId="095DDC89" w14:textId="77777777" w:rsidR="00EC065E" w:rsidRPr="00F21062" w:rsidRDefault="00EC065E">
      <w:pPr>
        <w:pStyle w:val="CodePACKT"/>
        <w:rPr>
          <w:ins w:id="875" w:author="Thomas Lee" w:date="2020-12-15T20:20:00Z"/>
        </w:rPr>
      </w:pPr>
      <w:ins w:id="876" w:author="Thomas Lee" w:date="2020-12-15T20:20:00Z">
        <w:r w:rsidRPr="00F21062">
          <w:t>                       "In iteration $_"</w:t>
        </w:r>
      </w:ins>
    </w:p>
    <w:p w14:paraId="70E239D3" w14:textId="77777777" w:rsidR="00EC065E" w:rsidRPr="00F21062" w:rsidRDefault="00EC065E">
      <w:pPr>
        <w:pStyle w:val="CodePACKT"/>
        <w:rPr>
          <w:ins w:id="877" w:author="Thomas Lee" w:date="2020-12-15T20:20:00Z"/>
        </w:rPr>
      </w:pPr>
      <w:ins w:id="878" w:author="Thomas Lee" w:date="2020-12-15T20:20:00Z">
        <w:r w:rsidRPr="00F21062">
          <w:t>             } </w:t>
        </w:r>
      </w:ins>
    </w:p>
    <w:p w14:paraId="31D14D7D" w14:textId="77777777" w:rsidR="00EC065E" w:rsidRPr="00F21062" w:rsidRDefault="00EC065E">
      <w:pPr>
        <w:pStyle w:val="CodePACKT"/>
        <w:rPr>
          <w:ins w:id="879" w:author="Thomas Lee" w:date="2020-12-15T20:20:00Z"/>
        </w:rPr>
      </w:pPr>
      <w:ins w:id="880" w:author="Thomas Lee" w:date="2020-12-15T20:20:00Z">
        <w:r w:rsidRPr="00F21062">
          <w:t>}</w:t>
        </w:r>
      </w:ins>
    </w:p>
    <w:p w14:paraId="4596755F" w14:textId="77777777" w:rsidR="00EC065E" w:rsidRPr="00F21062" w:rsidRDefault="00EC065E">
      <w:pPr>
        <w:pStyle w:val="CodePACKT"/>
        <w:rPr>
          <w:ins w:id="881" w:author="Thomas Lee" w:date="2020-12-15T20:20:00Z"/>
        </w:rPr>
      </w:pPr>
      <w:ins w:id="882" w:author="Thomas Lee" w:date="2020-12-15T20:20:00Z">
        <w:r w:rsidRPr="00F21062">
          <w:t>Invoke-Command -ScriptBlock $SB5    </w:t>
        </w:r>
      </w:ins>
    </w:p>
    <w:p w14:paraId="3821A9DC" w14:textId="77777777" w:rsidR="00EC065E" w:rsidRPr="00F21062" w:rsidRDefault="00EC065E">
      <w:pPr>
        <w:pStyle w:val="CodePACKT"/>
        <w:rPr>
          <w:ins w:id="883" w:author="Thomas Lee" w:date="2020-12-15T20:20:00Z"/>
        </w:rPr>
      </w:pPr>
    </w:p>
    <w:p w14:paraId="7E7E296C" w14:textId="7AE34282" w:rsidR="00EC065E" w:rsidRPr="00A264AE" w:rsidRDefault="00192C50">
      <w:pPr>
        <w:pStyle w:val="NumberedBulletPACKT"/>
        <w:ind w:left="709"/>
        <w:rPr>
          <w:ins w:id="884" w:author="Thomas Lee" w:date="2020-12-15T20:20:00Z"/>
          <w:color w:val="000000"/>
          <w:lang w:val="en-GB" w:eastAsia="en-GB"/>
        </w:rPr>
        <w:pPrChange w:id="885" w:author="Thomas Lee" w:date="2020-12-15T20:27:00Z">
          <w:pPr>
            <w:pStyle w:val="NumberedBulletPACKT"/>
            <w:ind w:left="720"/>
          </w:pPr>
        </w:pPrChange>
      </w:pPr>
      <w:ins w:id="886" w:author="Thomas Lee" w:date="2020-12-18T12:07:00Z">
        <w:r w:rsidRPr="00192C50">
          <w:rPr>
            <w:lang w:val="en-GB" w:eastAsia="en-GB"/>
          </w:rPr>
          <w:t>Measuring execution time for both script blocks</w:t>
        </w:r>
      </w:ins>
    </w:p>
    <w:p w14:paraId="4907FF88" w14:textId="77777777" w:rsidR="00EC065E" w:rsidRPr="00F21062" w:rsidRDefault="00EC065E">
      <w:pPr>
        <w:pStyle w:val="CodePACKT"/>
        <w:rPr>
          <w:ins w:id="887" w:author="Thomas Lee" w:date="2020-12-15T20:20:00Z"/>
        </w:rPr>
      </w:pPr>
    </w:p>
    <w:p w14:paraId="52E2E271" w14:textId="77777777" w:rsidR="00EC065E" w:rsidRPr="00F21062" w:rsidRDefault="00EC065E">
      <w:pPr>
        <w:pStyle w:val="CodePACKT"/>
        <w:rPr>
          <w:ins w:id="888" w:author="Thomas Lee" w:date="2020-12-15T20:20:00Z"/>
        </w:rPr>
      </w:pPr>
      <w:ins w:id="889" w:author="Thomas Lee" w:date="2020-12-15T20:20:00Z">
        <w:r w:rsidRPr="00F21062">
          <w:t>Measure-Command -Expression $SB4    </w:t>
        </w:r>
      </w:ins>
    </w:p>
    <w:p w14:paraId="6515E150" w14:textId="77777777" w:rsidR="00EC065E" w:rsidRPr="00F21062" w:rsidRDefault="00EC065E">
      <w:pPr>
        <w:pStyle w:val="CodePACKT"/>
        <w:rPr>
          <w:ins w:id="890" w:author="Thomas Lee" w:date="2020-12-15T20:20:00Z"/>
        </w:rPr>
      </w:pPr>
      <w:ins w:id="891" w:author="Thomas Lee" w:date="2020-12-15T20:20:00Z">
        <w:r w:rsidRPr="00F21062">
          <w:t>Measure-Command -Expression $SB5    </w:t>
        </w:r>
      </w:ins>
    </w:p>
    <w:p w14:paraId="1371B938" w14:textId="77777777" w:rsidR="00EC065E" w:rsidRPr="00F21062" w:rsidRDefault="00EC065E">
      <w:pPr>
        <w:pStyle w:val="CodePACKT"/>
        <w:rPr>
          <w:ins w:id="892" w:author="Thomas Lee" w:date="2020-12-15T20:20:00Z"/>
        </w:rPr>
      </w:pPr>
    </w:p>
    <w:p w14:paraId="0CDB5630" w14:textId="77777777" w:rsidR="00EC065E" w:rsidRDefault="00EC065E" w:rsidP="00EC065E">
      <w:pPr>
        <w:pStyle w:val="Heading2"/>
        <w:numPr>
          <w:ilvl w:val="1"/>
          <w:numId w:val="3"/>
        </w:numPr>
        <w:tabs>
          <w:tab w:val="left" w:pos="0"/>
        </w:tabs>
        <w:rPr>
          <w:ins w:id="893" w:author="Thomas Lee" w:date="2020-12-15T20:20:00Z"/>
        </w:rPr>
      </w:pPr>
      <w:ins w:id="894" w:author="Thomas Lee" w:date="2020-12-15T20:20:00Z">
        <w:r>
          <w:t>How it works...</w:t>
        </w:r>
      </w:ins>
    </w:p>
    <w:p w14:paraId="558635CB" w14:textId="77777777" w:rsidR="00EC065E" w:rsidRDefault="00EC065E" w:rsidP="00EC065E">
      <w:pPr>
        <w:pStyle w:val="NormalPACKT"/>
        <w:rPr>
          <w:ins w:id="895" w:author="Thomas Lee" w:date="2020-12-15T20:20:00Z"/>
          <w:lang w:val="en-GB"/>
        </w:rPr>
      </w:pPr>
      <w:ins w:id="896" w:author="Thomas Lee" w:date="2020-12-15T20:20:00Z">
        <w:r>
          <w:rPr>
            <w:lang w:val="en-GB"/>
          </w:rPr>
          <w:t xml:space="preserve">In </w:t>
        </w:r>
        <w:r w:rsidRPr="00456F02">
          <w:rPr>
            <w:rStyle w:val="ItalicsPACKT"/>
          </w:rPr>
          <w:t>step 1</w:t>
        </w:r>
        <w:r>
          <w:rPr>
            <w:lang w:val="en-GB"/>
          </w:rPr>
          <w:t xml:space="preserve">, you create and then invoke a script block. The script block simulates how you can run several long script blocks traditionally using the </w:t>
        </w:r>
        <w:r w:rsidRPr="0077398D">
          <w:rPr>
            <w:rStyle w:val="CodeInTextPACKT"/>
          </w:rPr>
          <w:t>Foreach-Object</w:t>
        </w:r>
        <w:r>
          <w:rPr>
            <w:lang w:val="en-GB"/>
          </w:rPr>
          <w:t xml:space="preserve"> cmdlet, with output like this:</w:t>
        </w:r>
      </w:ins>
    </w:p>
    <w:p w14:paraId="18CA9C18" w14:textId="241A0777" w:rsidR="00EC065E" w:rsidRDefault="00F37827" w:rsidP="00F37827">
      <w:pPr>
        <w:pStyle w:val="FigurePACKT"/>
        <w:rPr>
          <w:ins w:id="897" w:author="Thomas Lee" w:date="2020-12-15T20:20:00Z"/>
        </w:rPr>
      </w:pPr>
      <w:ins w:id="898" w:author="Thomas Lee" w:date="2020-12-18T12:11:00Z">
        <w:r>
          <w:drawing>
            <wp:inline distT="0" distB="0" distL="0" distR="0" wp14:anchorId="6F0D11A6" wp14:editId="4D3B0615">
              <wp:extent cx="3106619" cy="1484274"/>
              <wp:effectExtent l="0" t="0" r="0" b="190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126155" cy="1493608"/>
                      </a:xfrm>
                      <a:prstGeom prst="rect">
                        <a:avLst/>
                      </a:prstGeom>
                    </pic:spPr>
                  </pic:pic>
                </a:graphicData>
              </a:graphic>
            </wp:inline>
          </w:drawing>
        </w:r>
        <w:r>
          <w:t xml:space="preserve"> </w:t>
        </w:r>
      </w:ins>
    </w:p>
    <w:p w14:paraId="2FD2F50C" w14:textId="3ED46467" w:rsidR="00EC065E" w:rsidRDefault="00EC065E" w:rsidP="00EC065E">
      <w:pPr>
        <w:pStyle w:val="LayoutInformationPACKT"/>
        <w:rPr>
          <w:ins w:id="899" w:author="Thomas Lee" w:date="2020-12-15T20:20:00Z"/>
          <w:noProof/>
        </w:rPr>
      </w:pPr>
      <w:ins w:id="900" w:author="Thomas Lee" w:date="2020-12-15T20:20:00Z">
        <w:r>
          <w:t xml:space="preserve">Insert </w:t>
        </w:r>
        <w:r w:rsidRPr="00C41783">
          <w:t>image</w:t>
        </w:r>
        <w:r>
          <w:t xml:space="preserve"> </w:t>
        </w:r>
        <w:r>
          <w:rPr>
            <w:noProof/>
          </w:rPr>
          <w:t>B42024_02</w:t>
        </w:r>
        <w:r w:rsidRPr="00023EAD">
          <w:rPr>
            <w:noProof/>
          </w:rPr>
          <w:t>_</w:t>
        </w:r>
        <w:r>
          <w:rPr>
            <w:noProof/>
          </w:rPr>
          <w:t>1</w:t>
        </w:r>
      </w:ins>
      <w:ins w:id="901" w:author="Thomas Lee" w:date="2020-12-18T12:10:00Z">
        <w:r w:rsidR="00F37827">
          <w:rPr>
            <w:noProof/>
          </w:rPr>
          <w:t>6</w:t>
        </w:r>
      </w:ins>
      <w:ins w:id="902" w:author="Thomas Lee" w:date="2020-12-15T20:20:00Z">
        <w:r>
          <w:rPr>
            <w:noProof/>
          </w:rPr>
          <w:t>.png</w:t>
        </w:r>
      </w:ins>
    </w:p>
    <w:p w14:paraId="4B0FAD44" w14:textId="77777777" w:rsidR="00EC065E" w:rsidRDefault="00EC065E" w:rsidP="00EC065E">
      <w:pPr>
        <w:rPr>
          <w:ins w:id="903" w:author="Thomas Lee" w:date="2020-12-15T20:20:00Z"/>
        </w:rPr>
      </w:pPr>
      <w:ins w:id="904" w:author="Thomas Lee" w:date="2020-12-15T20:20:00Z">
        <w:r>
          <w:t xml:space="preserve">In </w:t>
        </w:r>
        <w:r w:rsidRPr="00456F02">
          <w:rPr>
            <w:rStyle w:val="ItalicsPACKT"/>
          </w:rPr>
          <w:t>step 2</w:t>
        </w:r>
        <w:r>
          <w:t>, you determine how long it takes PowerShell to run this script block, with output like this:</w:t>
        </w:r>
      </w:ins>
    </w:p>
    <w:p w14:paraId="3376F6BA" w14:textId="3628B9A6" w:rsidR="00EC065E" w:rsidRDefault="00F37827" w:rsidP="00EC065E">
      <w:pPr>
        <w:pStyle w:val="FigurePACKT"/>
        <w:rPr>
          <w:ins w:id="905" w:author="Thomas Lee" w:date="2020-12-15T20:20:00Z"/>
        </w:rPr>
      </w:pPr>
      <w:ins w:id="906" w:author="Thomas Lee" w:date="2020-12-18T12:12:00Z">
        <w:r>
          <w:lastRenderedPageBreak/>
          <w:drawing>
            <wp:inline distT="0" distB="0" distL="0" distR="0" wp14:anchorId="21E5C92C" wp14:editId="27F9D337">
              <wp:extent cx="2201210" cy="1613880"/>
              <wp:effectExtent l="0" t="0" r="8890" b="571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250382" cy="1649932"/>
                      </a:xfrm>
                      <a:prstGeom prst="rect">
                        <a:avLst/>
                      </a:prstGeom>
                    </pic:spPr>
                  </pic:pic>
                </a:graphicData>
              </a:graphic>
            </wp:inline>
          </w:drawing>
        </w:r>
        <w:r>
          <w:t xml:space="preserve"> </w:t>
        </w:r>
      </w:ins>
    </w:p>
    <w:p w14:paraId="75E3FC0F" w14:textId="31636D91" w:rsidR="00EC065E" w:rsidRDefault="00EC065E" w:rsidP="00EC065E">
      <w:pPr>
        <w:pStyle w:val="LayoutInformationPACKT"/>
        <w:rPr>
          <w:ins w:id="907" w:author="Thomas Lee" w:date="2020-12-15T20:20:00Z"/>
          <w:noProof/>
        </w:rPr>
      </w:pPr>
      <w:ins w:id="908" w:author="Thomas Lee" w:date="2020-12-15T20:20:00Z">
        <w:r>
          <w:t xml:space="preserve">Insert </w:t>
        </w:r>
        <w:r w:rsidRPr="00C41783">
          <w:t>image</w:t>
        </w:r>
        <w:r>
          <w:t xml:space="preserve"> </w:t>
        </w:r>
        <w:r>
          <w:rPr>
            <w:noProof/>
          </w:rPr>
          <w:t>B42024_02</w:t>
        </w:r>
        <w:r w:rsidRPr="00023EAD">
          <w:rPr>
            <w:noProof/>
          </w:rPr>
          <w:t>_</w:t>
        </w:r>
        <w:r>
          <w:rPr>
            <w:noProof/>
          </w:rPr>
          <w:t>1</w:t>
        </w:r>
      </w:ins>
      <w:ins w:id="909" w:author="Thomas Lee" w:date="2020-12-18T13:12:00Z">
        <w:r w:rsidR="00E25516">
          <w:rPr>
            <w:noProof/>
          </w:rPr>
          <w:t>7</w:t>
        </w:r>
      </w:ins>
      <w:ins w:id="910" w:author="Thomas Lee" w:date="2020-12-15T20:20:00Z">
        <w:r>
          <w:rPr>
            <w:noProof/>
          </w:rPr>
          <w:t>.png</w:t>
        </w:r>
      </w:ins>
    </w:p>
    <w:p w14:paraId="3AD342FA" w14:textId="77777777" w:rsidR="00F37827" w:rsidRDefault="00EC065E" w:rsidP="00EC065E">
      <w:pPr>
        <w:rPr>
          <w:ins w:id="911" w:author="Thomas Lee" w:date="2020-12-18T12:14:00Z"/>
        </w:rPr>
      </w:pPr>
      <w:ins w:id="912" w:author="Thomas Lee" w:date="2020-12-15T20:20:00Z">
        <w:r>
          <w:t xml:space="preserve">In </w:t>
        </w:r>
        <w:r w:rsidRPr="00E94376">
          <w:rPr>
            <w:rStyle w:val="ItalicsPACKT"/>
          </w:rPr>
          <w:t>step 3</w:t>
        </w:r>
        <w:r>
          <w:t xml:space="preserve">, you refactor the </w:t>
        </w:r>
        <w:r w:rsidRPr="00760795">
          <w:rPr>
            <w:rStyle w:val="CodeInTextPACKT"/>
          </w:rPr>
          <w:t>$SB1</w:t>
        </w:r>
        <w:r>
          <w:t xml:space="preserve"> script block to use PowerShell background jobs. The script block runs the simulated long-running task using jobs then waits for and displays the output from each job. </w:t>
        </w:r>
      </w:ins>
      <w:ins w:id="913" w:author="Thomas Lee" w:date="2020-12-18T12:12:00Z">
        <w:r w:rsidR="00F37827">
          <w:t>The conce</w:t>
        </w:r>
      </w:ins>
      <w:ins w:id="914" w:author="Thomas Lee" w:date="2020-12-18T12:13:00Z">
        <w:r w:rsidR="00F37827">
          <w:t xml:space="preserve">pt is that instead of doing each iteration serially, all the jobs run in parallel. </w:t>
        </w:r>
      </w:ins>
      <w:ins w:id="915" w:author="Thomas Lee" w:date="2020-12-15T20:20:00Z">
        <w:r>
          <w:t xml:space="preserve">Defining the function creates no output. </w:t>
        </w:r>
      </w:ins>
    </w:p>
    <w:p w14:paraId="4649B805" w14:textId="3E862201" w:rsidR="00EC065E" w:rsidRDefault="00EC065E" w:rsidP="00EC065E">
      <w:pPr>
        <w:rPr>
          <w:ins w:id="916" w:author="Thomas Lee" w:date="2020-12-15T20:20:00Z"/>
        </w:rPr>
      </w:pPr>
      <w:ins w:id="917" w:author="Thomas Lee" w:date="2020-12-15T20:20:00Z">
        <w:r>
          <w:t xml:space="preserve">In </w:t>
        </w:r>
        <w:r w:rsidRPr="00760795">
          <w:rPr>
            <w:rStyle w:val="ItalicsPACKT"/>
          </w:rPr>
          <w:t>step 4</w:t>
        </w:r>
        <w:r>
          <w:t>, you invoke the script block to view the results, which looks like this:</w:t>
        </w:r>
      </w:ins>
    </w:p>
    <w:p w14:paraId="1525794D" w14:textId="003CE009" w:rsidR="00EC065E" w:rsidRDefault="00F37827" w:rsidP="00EC065E">
      <w:pPr>
        <w:pStyle w:val="FigurePACKT"/>
        <w:rPr>
          <w:ins w:id="918" w:author="Thomas Lee" w:date="2020-12-15T20:20:00Z"/>
        </w:rPr>
      </w:pPr>
      <w:ins w:id="919" w:author="Thomas Lee" w:date="2020-12-18T12:15:00Z">
        <w:r>
          <w:drawing>
            <wp:inline distT="0" distB="0" distL="0" distR="0" wp14:anchorId="5EA7BE21" wp14:editId="7BC2EE4C">
              <wp:extent cx="4224248" cy="1318381"/>
              <wp:effectExtent l="0" t="0" r="508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277525" cy="1335009"/>
                      </a:xfrm>
                      <a:prstGeom prst="rect">
                        <a:avLst/>
                      </a:prstGeom>
                    </pic:spPr>
                  </pic:pic>
                </a:graphicData>
              </a:graphic>
            </wp:inline>
          </w:drawing>
        </w:r>
        <w:r>
          <w:t xml:space="preserve"> </w:t>
        </w:r>
      </w:ins>
    </w:p>
    <w:p w14:paraId="59AB3E83" w14:textId="457435DB" w:rsidR="00EC065E" w:rsidRDefault="00EC065E" w:rsidP="00EC065E">
      <w:pPr>
        <w:pStyle w:val="LayoutInformationPACKT"/>
        <w:rPr>
          <w:ins w:id="920" w:author="Thomas Lee" w:date="2020-12-15T20:20:00Z"/>
          <w:noProof/>
        </w:rPr>
      </w:pPr>
      <w:ins w:id="921" w:author="Thomas Lee" w:date="2020-12-15T20:20:00Z">
        <w:r>
          <w:t xml:space="preserve">Insert </w:t>
        </w:r>
        <w:r w:rsidRPr="00C41783">
          <w:t>image</w:t>
        </w:r>
        <w:r>
          <w:t xml:space="preserve"> </w:t>
        </w:r>
        <w:r>
          <w:rPr>
            <w:noProof/>
          </w:rPr>
          <w:t>B42024_02</w:t>
        </w:r>
        <w:r w:rsidRPr="00023EAD">
          <w:rPr>
            <w:noProof/>
          </w:rPr>
          <w:t>_</w:t>
        </w:r>
        <w:r>
          <w:rPr>
            <w:noProof/>
          </w:rPr>
          <w:t>1</w:t>
        </w:r>
      </w:ins>
      <w:ins w:id="922" w:author="Thomas Lee" w:date="2020-12-18T12:15:00Z">
        <w:r w:rsidR="00F37827">
          <w:rPr>
            <w:noProof/>
          </w:rPr>
          <w:t>8</w:t>
        </w:r>
      </w:ins>
      <w:ins w:id="923" w:author="Thomas Lee" w:date="2020-12-15T20:20:00Z">
        <w:r>
          <w:rPr>
            <w:noProof/>
          </w:rPr>
          <w:t>.png</w:t>
        </w:r>
      </w:ins>
    </w:p>
    <w:p w14:paraId="198A02A1" w14:textId="26D51A3B" w:rsidR="00EC065E" w:rsidRDefault="00EC065E" w:rsidP="00EC065E">
      <w:pPr>
        <w:rPr>
          <w:ins w:id="924" w:author="Thomas Lee" w:date="2020-12-15T20:20:00Z"/>
        </w:rPr>
      </w:pPr>
      <w:ins w:id="925" w:author="Thomas Lee" w:date="2020-12-15T20:20:00Z">
        <w:r>
          <w:t xml:space="preserve">In </w:t>
        </w:r>
        <w:r w:rsidRPr="00E94376">
          <w:rPr>
            <w:rStyle w:val="ItalicsPACKT"/>
          </w:rPr>
          <w:t>step 5</w:t>
        </w:r>
        <w:r>
          <w:t xml:space="preserve">, you </w:t>
        </w:r>
      </w:ins>
      <w:ins w:id="926" w:author="Thomas Lee" w:date="2020-12-18T12:15:00Z">
        <w:r w:rsidR="00F37827">
          <w:t xml:space="preserve">remove any existing jobs then </w:t>
        </w:r>
      </w:ins>
      <w:ins w:id="927" w:author="Thomas Lee" w:date="2020-12-15T20:20:00Z">
        <w:r>
          <w:t>re-run the updated script block</w:t>
        </w:r>
      </w:ins>
      <w:ins w:id="928" w:author="Thomas Lee" w:date="2020-12-18T12:15:00Z">
        <w:r w:rsidR="00F37827">
          <w:t>. This step enabled you to</w:t>
        </w:r>
      </w:ins>
      <w:ins w:id="929" w:author="Thomas Lee" w:date="2020-12-15T20:20:00Z">
        <w:r>
          <w:t xml:space="preserve"> determine the run time</w:t>
        </w:r>
      </w:ins>
      <w:ins w:id="930" w:author="Thomas Lee" w:date="2020-12-18T12:16:00Z">
        <w:r w:rsidR="00F37827">
          <w:t xml:space="preserve"> for the entire expression</w:t>
        </w:r>
      </w:ins>
      <w:ins w:id="931" w:author="Thomas Lee" w:date="2020-12-15T20:20:00Z">
        <w:r>
          <w:t>. The output of this step looks like this:</w:t>
        </w:r>
      </w:ins>
    </w:p>
    <w:p w14:paraId="5E93A890" w14:textId="2DE65DA6" w:rsidR="00EC065E" w:rsidRDefault="00F37827" w:rsidP="00EC065E">
      <w:pPr>
        <w:pStyle w:val="FigurePACKT"/>
        <w:rPr>
          <w:ins w:id="932" w:author="Thomas Lee" w:date="2020-12-15T20:20:00Z"/>
        </w:rPr>
      </w:pPr>
      <w:ins w:id="933" w:author="Thomas Lee" w:date="2020-12-18T12:17:00Z">
        <w:r>
          <w:drawing>
            <wp:inline distT="0" distB="0" distL="0" distR="0" wp14:anchorId="0E35CED0" wp14:editId="2B0D0786">
              <wp:extent cx="2795069" cy="1509325"/>
              <wp:effectExtent l="0" t="0" r="571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834527" cy="1530632"/>
                      </a:xfrm>
                      <a:prstGeom prst="rect">
                        <a:avLst/>
                      </a:prstGeom>
                    </pic:spPr>
                  </pic:pic>
                </a:graphicData>
              </a:graphic>
            </wp:inline>
          </w:drawing>
        </w:r>
        <w:r>
          <w:t xml:space="preserve"> </w:t>
        </w:r>
      </w:ins>
    </w:p>
    <w:p w14:paraId="61B6807D" w14:textId="5332B0B0" w:rsidR="00EC065E" w:rsidRDefault="00EC065E" w:rsidP="00EC065E">
      <w:pPr>
        <w:pStyle w:val="LayoutInformationPACKT"/>
        <w:rPr>
          <w:ins w:id="934" w:author="Thomas Lee" w:date="2020-12-15T20:20:00Z"/>
          <w:noProof/>
        </w:rPr>
      </w:pPr>
      <w:ins w:id="935" w:author="Thomas Lee" w:date="2020-12-15T20:20:00Z">
        <w:r>
          <w:t xml:space="preserve">Insert </w:t>
        </w:r>
        <w:r w:rsidRPr="00C41783">
          <w:t>image</w:t>
        </w:r>
        <w:r>
          <w:t xml:space="preserve"> </w:t>
        </w:r>
        <w:r>
          <w:rPr>
            <w:noProof/>
          </w:rPr>
          <w:t>B42024_02</w:t>
        </w:r>
        <w:r w:rsidRPr="00023EAD">
          <w:rPr>
            <w:noProof/>
          </w:rPr>
          <w:t>_</w:t>
        </w:r>
        <w:r>
          <w:rPr>
            <w:noProof/>
          </w:rPr>
          <w:t>1</w:t>
        </w:r>
      </w:ins>
      <w:ins w:id="936" w:author="Thomas Lee" w:date="2020-12-18T12:16:00Z">
        <w:r w:rsidR="00F37827">
          <w:rPr>
            <w:noProof/>
          </w:rPr>
          <w:t>9</w:t>
        </w:r>
      </w:ins>
      <w:ins w:id="937" w:author="Thomas Lee" w:date="2020-12-15T20:20:00Z">
        <w:r>
          <w:rPr>
            <w:noProof/>
          </w:rPr>
          <w:t>.png</w:t>
        </w:r>
      </w:ins>
    </w:p>
    <w:p w14:paraId="0C6A47FA" w14:textId="77777777" w:rsidR="00F37827" w:rsidRDefault="00EC065E" w:rsidP="00EC065E">
      <w:pPr>
        <w:rPr>
          <w:ins w:id="938" w:author="Thomas Lee" w:date="2020-12-18T12:17:00Z"/>
        </w:rPr>
      </w:pPr>
      <w:ins w:id="939" w:author="Thomas Lee" w:date="2020-12-15T20:20:00Z">
        <w:r>
          <w:t xml:space="preserve">In </w:t>
        </w:r>
        <w:r w:rsidRPr="00E94376">
          <w:rPr>
            <w:rStyle w:val="ItalicsPACKT"/>
          </w:rPr>
          <w:t>step 6</w:t>
        </w:r>
        <w:r>
          <w:t xml:space="preserve">, you create another script block that uses the PowerShell 7 </w:t>
        </w:r>
        <w:r w:rsidRPr="00E94376">
          <w:rPr>
            <w:rStyle w:val="CodeInTextPACKT"/>
          </w:rPr>
          <w:t>Foreach-Object -Parallel</w:t>
        </w:r>
        <w:r>
          <w:t xml:space="preserve"> construct. When you define this script block, PowerShell creates no output. </w:t>
        </w:r>
      </w:ins>
    </w:p>
    <w:p w14:paraId="316C35FE" w14:textId="79A36518" w:rsidR="00EC065E" w:rsidRPr="00E94376" w:rsidRDefault="00EC065E" w:rsidP="00EC065E">
      <w:pPr>
        <w:rPr>
          <w:ins w:id="940" w:author="Thomas Lee" w:date="2020-12-15T20:20:00Z"/>
        </w:rPr>
      </w:pPr>
      <w:ins w:id="941" w:author="Thomas Lee" w:date="2020-12-15T20:20:00Z">
        <w:r>
          <w:t xml:space="preserve">In </w:t>
        </w:r>
        <w:r w:rsidRPr="00E94376">
          <w:rPr>
            <w:rStyle w:val="ItalicsPACKT"/>
          </w:rPr>
          <w:t>step 7</w:t>
        </w:r>
        <w:r>
          <w:t>, you run the script block, which looks like this,</w:t>
        </w:r>
      </w:ins>
    </w:p>
    <w:p w14:paraId="1F603169" w14:textId="6C6788EF" w:rsidR="00EC065E" w:rsidRDefault="004E40B1" w:rsidP="00EC065E">
      <w:pPr>
        <w:pStyle w:val="FigurePACKT"/>
        <w:rPr>
          <w:ins w:id="942" w:author="Thomas Lee" w:date="2020-12-15T20:20:00Z"/>
        </w:rPr>
      </w:pPr>
      <w:ins w:id="943" w:author="Thomas Lee" w:date="2020-12-18T12:21:00Z">
        <w:r>
          <w:drawing>
            <wp:inline distT="0" distB="0" distL="0" distR="0" wp14:anchorId="7FBB501B" wp14:editId="7DDEEE43">
              <wp:extent cx="2642142" cy="771654"/>
              <wp:effectExtent l="0" t="0" r="635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685584" cy="784341"/>
                      </a:xfrm>
                      <a:prstGeom prst="rect">
                        <a:avLst/>
                      </a:prstGeom>
                    </pic:spPr>
                  </pic:pic>
                </a:graphicData>
              </a:graphic>
            </wp:inline>
          </w:drawing>
        </w:r>
        <w:r>
          <w:t xml:space="preserve"> </w:t>
        </w:r>
      </w:ins>
    </w:p>
    <w:p w14:paraId="48543E58" w14:textId="26DCB6CA" w:rsidR="00EC065E" w:rsidRDefault="00EC065E" w:rsidP="00EC065E">
      <w:pPr>
        <w:pStyle w:val="LayoutInformationPACKT"/>
        <w:rPr>
          <w:ins w:id="944" w:author="Thomas Lee" w:date="2020-12-15T20:20:00Z"/>
          <w:noProof/>
        </w:rPr>
      </w:pPr>
      <w:ins w:id="945" w:author="Thomas Lee" w:date="2020-12-15T20:20:00Z">
        <w:r>
          <w:lastRenderedPageBreak/>
          <w:t xml:space="preserve">Insert </w:t>
        </w:r>
        <w:r w:rsidRPr="00C41783">
          <w:t>image</w:t>
        </w:r>
        <w:r>
          <w:t xml:space="preserve"> </w:t>
        </w:r>
        <w:r>
          <w:rPr>
            <w:noProof/>
          </w:rPr>
          <w:t>B42024_02</w:t>
        </w:r>
        <w:r w:rsidRPr="00023EAD">
          <w:rPr>
            <w:noProof/>
          </w:rPr>
          <w:t>_</w:t>
        </w:r>
      </w:ins>
      <w:ins w:id="946" w:author="Thomas Lee" w:date="2020-12-18T12:22:00Z">
        <w:r w:rsidR="004E40B1">
          <w:rPr>
            <w:noProof/>
          </w:rPr>
          <w:t>20</w:t>
        </w:r>
      </w:ins>
      <w:ins w:id="947" w:author="Thomas Lee" w:date="2020-12-15T20:20:00Z">
        <w:r>
          <w:rPr>
            <w:noProof/>
          </w:rPr>
          <w:t>.png</w:t>
        </w:r>
      </w:ins>
    </w:p>
    <w:p w14:paraId="62E88E75" w14:textId="77777777" w:rsidR="00EC065E" w:rsidRDefault="00EC065E" w:rsidP="00EC065E">
      <w:pPr>
        <w:rPr>
          <w:ins w:id="948" w:author="Thomas Lee" w:date="2020-12-15T20:20:00Z"/>
        </w:rPr>
      </w:pPr>
      <w:ins w:id="949" w:author="Thomas Lee" w:date="2020-12-15T20:20:00Z">
        <w:r>
          <w:t xml:space="preserve">In </w:t>
        </w:r>
        <w:r w:rsidRPr="00F51742">
          <w:rPr>
            <w:rStyle w:val="ItalicsPACKT"/>
          </w:rPr>
          <w:t>step 8</w:t>
        </w:r>
        <w:r>
          <w:t xml:space="preserve">, you time the execution of the script block, making use of the </w:t>
        </w:r>
        <w:r w:rsidRPr="00F51742">
          <w:rPr>
            <w:rStyle w:val="CodeInTextPACKT"/>
          </w:rPr>
          <w:t>Foreach-Object -Parallel</w:t>
        </w:r>
        <w:r>
          <w:t xml:space="preserve"> feature, which looks like this:</w:t>
        </w:r>
      </w:ins>
    </w:p>
    <w:p w14:paraId="0EAE0C34" w14:textId="42F1C58E" w:rsidR="00EC065E" w:rsidRDefault="00EE63B3" w:rsidP="00EC065E">
      <w:pPr>
        <w:pStyle w:val="FigurePACKT"/>
        <w:rPr>
          <w:ins w:id="950" w:author="Thomas Lee" w:date="2020-12-15T20:20:00Z"/>
        </w:rPr>
      </w:pPr>
      <w:ins w:id="951" w:author="Thomas Lee" w:date="2020-12-18T12:23:00Z">
        <w:r>
          <w:drawing>
            <wp:inline distT="0" distB="0" distL="0" distR="0" wp14:anchorId="4227FA03" wp14:editId="3D6ABD6D">
              <wp:extent cx="2673871" cy="1583213"/>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708947" cy="1603982"/>
                      </a:xfrm>
                      <a:prstGeom prst="rect">
                        <a:avLst/>
                      </a:prstGeom>
                    </pic:spPr>
                  </pic:pic>
                </a:graphicData>
              </a:graphic>
            </wp:inline>
          </w:drawing>
        </w:r>
        <w:r>
          <w:t xml:space="preserve"> </w:t>
        </w:r>
      </w:ins>
    </w:p>
    <w:p w14:paraId="4616D75F" w14:textId="245297D0" w:rsidR="00EC065E" w:rsidRDefault="00EC065E" w:rsidP="00EC065E">
      <w:pPr>
        <w:pStyle w:val="LayoutInformationPACKT"/>
        <w:rPr>
          <w:ins w:id="952" w:author="Thomas Lee" w:date="2020-12-15T20:20:00Z"/>
          <w:noProof/>
        </w:rPr>
      </w:pPr>
      <w:ins w:id="953" w:author="Thomas Lee" w:date="2020-12-15T20:20:00Z">
        <w:r>
          <w:t xml:space="preserve">Insert </w:t>
        </w:r>
        <w:r w:rsidRPr="00C41783">
          <w:t>image</w:t>
        </w:r>
        <w:r>
          <w:t xml:space="preserve"> </w:t>
        </w:r>
        <w:r>
          <w:rPr>
            <w:noProof/>
          </w:rPr>
          <w:t>B42024_02</w:t>
        </w:r>
        <w:r w:rsidRPr="00023EAD">
          <w:rPr>
            <w:noProof/>
          </w:rPr>
          <w:t>_</w:t>
        </w:r>
      </w:ins>
      <w:ins w:id="954" w:author="Thomas Lee" w:date="2020-12-18T12:22:00Z">
        <w:r w:rsidR="00EE63B3">
          <w:rPr>
            <w:noProof/>
          </w:rPr>
          <w:t>2</w:t>
        </w:r>
      </w:ins>
      <w:ins w:id="955" w:author="Thomas Lee" w:date="2020-12-15T20:20:00Z">
        <w:r>
          <w:rPr>
            <w:noProof/>
          </w:rPr>
          <w:t>1.png</w:t>
        </w:r>
      </w:ins>
    </w:p>
    <w:p w14:paraId="75511EFE" w14:textId="39A9B858" w:rsidR="00EC065E" w:rsidRDefault="00EC065E" w:rsidP="00EC065E">
      <w:pPr>
        <w:pStyle w:val="NormalPACKT"/>
        <w:rPr>
          <w:ins w:id="956" w:author="Thomas Lee" w:date="2020-12-15T20:20:00Z"/>
        </w:rPr>
      </w:pPr>
      <w:ins w:id="957" w:author="Thomas Lee" w:date="2020-12-15T20:20:00Z">
        <w:r>
          <w:t xml:space="preserve">In </w:t>
        </w:r>
        <w:r w:rsidRPr="00F51742">
          <w:rPr>
            <w:rStyle w:val="ItalicsPACKT"/>
          </w:rPr>
          <w:t>step 9</w:t>
        </w:r>
        <w:r>
          <w:t xml:space="preserve">, you define and </w:t>
        </w:r>
      </w:ins>
      <w:ins w:id="958" w:author="Thomas Lee" w:date="2020-12-18T12:23:00Z">
        <w:r w:rsidR="00EE63B3">
          <w:t xml:space="preserve">then </w:t>
        </w:r>
      </w:ins>
      <w:ins w:id="959" w:author="Thomas Lee" w:date="2020-12-15T20:20:00Z">
        <w:r>
          <w:t>invoke two script blocks, which looks like this:</w:t>
        </w:r>
      </w:ins>
    </w:p>
    <w:p w14:paraId="441EDB0D" w14:textId="012DD9F3" w:rsidR="00EC065E" w:rsidRDefault="00EE63B3" w:rsidP="00EC065E">
      <w:pPr>
        <w:pStyle w:val="FigurePACKT"/>
        <w:rPr>
          <w:ins w:id="960" w:author="Thomas Lee" w:date="2020-12-15T20:20:00Z"/>
        </w:rPr>
      </w:pPr>
      <w:ins w:id="961" w:author="Thomas Lee" w:date="2020-12-18T12:27:00Z">
        <w:r>
          <w:drawing>
            <wp:inline distT="0" distB="0" distL="0" distR="0" wp14:anchorId="33C8D535" wp14:editId="7465D1C8">
              <wp:extent cx="2795831" cy="2008136"/>
              <wp:effectExtent l="0" t="0" r="508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806131" cy="2015534"/>
                      </a:xfrm>
                      <a:prstGeom prst="rect">
                        <a:avLst/>
                      </a:prstGeom>
                    </pic:spPr>
                  </pic:pic>
                </a:graphicData>
              </a:graphic>
            </wp:inline>
          </w:drawing>
        </w:r>
        <w:r>
          <w:t xml:space="preserve"> </w:t>
        </w:r>
      </w:ins>
    </w:p>
    <w:p w14:paraId="6EC66766" w14:textId="6F94D41E" w:rsidR="00EC065E" w:rsidRDefault="00EC065E" w:rsidP="00EC065E">
      <w:pPr>
        <w:pStyle w:val="LayoutInformationPACKT"/>
        <w:rPr>
          <w:ins w:id="962" w:author="Thomas Lee" w:date="2020-12-15T20:20:00Z"/>
          <w:noProof/>
        </w:rPr>
      </w:pPr>
      <w:ins w:id="963" w:author="Thomas Lee" w:date="2020-12-15T20:20:00Z">
        <w:r>
          <w:t xml:space="preserve">Insert </w:t>
        </w:r>
        <w:r w:rsidRPr="00C41783">
          <w:t>image</w:t>
        </w:r>
        <w:r>
          <w:t xml:space="preserve"> </w:t>
        </w:r>
        <w:r>
          <w:rPr>
            <w:noProof/>
          </w:rPr>
          <w:t>B42024_02</w:t>
        </w:r>
        <w:r w:rsidRPr="00023EAD">
          <w:rPr>
            <w:noProof/>
          </w:rPr>
          <w:t>_</w:t>
        </w:r>
      </w:ins>
      <w:ins w:id="964" w:author="Thomas Lee" w:date="2020-12-18T12:28:00Z">
        <w:r w:rsidR="00EE63B3">
          <w:rPr>
            <w:noProof/>
          </w:rPr>
          <w:t>22</w:t>
        </w:r>
      </w:ins>
      <w:ins w:id="965" w:author="Thomas Lee" w:date="2020-12-15T20:20:00Z">
        <w:r>
          <w:rPr>
            <w:noProof/>
          </w:rPr>
          <w:t>.png</w:t>
        </w:r>
      </w:ins>
    </w:p>
    <w:p w14:paraId="4C79A08D" w14:textId="77777777" w:rsidR="00EC065E" w:rsidRDefault="00EC065E" w:rsidP="00EC065E">
      <w:pPr>
        <w:rPr>
          <w:ins w:id="966" w:author="Thomas Lee" w:date="2020-12-15T20:20:00Z"/>
        </w:rPr>
      </w:pPr>
      <w:ins w:id="967" w:author="Thomas Lee" w:date="2020-12-15T20:20:00Z">
        <w:r>
          <w:t xml:space="preserve">In the final step in this recipe, </w:t>
        </w:r>
        <w:r w:rsidRPr="00F51742">
          <w:rPr>
            <w:rStyle w:val="ItalicsPACKT"/>
          </w:rPr>
          <w:t>step 10</w:t>
        </w:r>
        <w:r>
          <w:t>, you measure the execution time of these two script blocks, which looks like this:</w:t>
        </w:r>
      </w:ins>
    </w:p>
    <w:p w14:paraId="71111BA9" w14:textId="7160A208" w:rsidR="00EC065E" w:rsidRDefault="00EE63B3">
      <w:pPr>
        <w:pStyle w:val="FigurePACKT"/>
        <w:rPr>
          <w:ins w:id="968" w:author="Thomas Lee" w:date="2020-12-15T20:20:00Z"/>
        </w:rPr>
        <w:pPrChange w:id="969" w:author="Thomas Lee" w:date="2020-12-18T12:30:00Z">
          <w:pPr/>
        </w:pPrChange>
      </w:pPr>
      <w:ins w:id="970" w:author="Thomas Lee" w:date="2020-12-18T12:29:00Z">
        <w:r w:rsidRPr="00EE63B3">
          <w:lastRenderedPageBreak/>
          <w:drawing>
            <wp:inline distT="0" distB="0" distL="0" distR="0" wp14:anchorId="0CB043E1" wp14:editId="2D38A6B8">
              <wp:extent cx="3072173" cy="3132418"/>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085402" cy="3145907"/>
                      </a:xfrm>
                      <a:prstGeom prst="rect">
                        <a:avLst/>
                      </a:prstGeom>
                    </pic:spPr>
                  </pic:pic>
                </a:graphicData>
              </a:graphic>
            </wp:inline>
          </w:drawing>
        </w:r>
        <w:r>
          <w:t xml:space="preserve"> </w:t>
        </w:r>
      </w:ins>
    </w:p>
    <w:p w14:paraId="385F0573" w14:textId="13505455" w:rsidR="00EC065E" w:rsidRPr="00456F02" w:rsidRDefault="00EC065E" w:rsidP="00EC065E">
      <w:pPr>
        <w:pStyle w:val="LayoutInformationPACKT"/>
        <w:rPr>
          <w:ins w:id="971" w:author="Thomas Lee" w:date="2020-12-15T20:20:00Z"/>
        </w:rPr>
      </w:pPr>
      <w:ins w:id="972" w:author="Thomas Lee" w:date="2020-12-15T20:20:00Z">
        <w:r>
          <w:t xml:space="preserve">Insert </w:t>
        </w:r>
        <w:r w:rsidRPr="00C41783">
          <w:t>image</w:t>
        </w:r>
        <w:r>
          <w:t xml:space="preserve"> </w:t>
        </w:r>
        <w:r>
          <w:rPr>
            <w:noProof/>
          </w:rPr>
          <w:t>B42024_02</w:t>
        </w:r>
        <w:r w:rsidRPr="00023EAD">
          <w:rPr>
            <w:noProof/>
          </w:rPr>
          <w:t>_</w:t>
        </w:r>
      </w:ins>
      <w:ins w:id="973" w:author="Thomas Lee" w:date="2020-12-18T12:30:00Z">
        <w:r w:rsidR="00EE63B3">
          <w:rPr>
            <w:noProof/>
          </w:rPr>
          <w:t>23</w:t>
        </w:r>
      </w:ins>
      <w:ins w:id="974" w:author="Thomas Lee" w:date="2020-12-15T20:20:00Z">
        <w:r>
          <w:rPr>
            <w:noProof/>
          </w:rPr>
          <w:t>.png</w:t>
        </w:r>
      </w:ins>
    </w:p>
    <w:p w14:paraId="3060EBB6" w14:textId="77777777" w:rsidR="00EC065E" w:rsidRDefault="00EC065E" w:rsidP="00EC065E">
      <w:pPr>
        <w:pStyle w:val="Heading2"/>
        <w:rPr>
          <w:ins w:id="975" w:author="Thomas Lee" w:date="2020-12-15T20:20:00Z"/>
        </w:rPr>
      </w:pPr>
      <w:commentRangeStart w:id="976"/>
      <w:ins w:id="977" w:author="Thomas Lee" w:date="2020-12-15T20:20:00Z">
        <w:r>
          <w:t>There's more...</w:t>
        </w:r>
        <w:commentRangeEnd w:id="976"/>
        <w:r>
          <w:rPr>
            <w:rStyle w:val="CommentReference"/>
            <w:rFonts w:ascii="Times New Roman" w:hAnsi="Times New Roman" w:cs="Times New Roman"/>
            <w:b w:val="0"/>
            <w:bCs w:val="0"/>
            <w:iCs w:val="0"/>
            <w:color w:val="auto"/>
            <w:lang w:val="en-US"/>
          </w:rPr>
          <w:commentReference w:id="976"/>
        </w:r>
      </w:ins>
    </w:p>
    <w:p w14:paraId="113F8448" w14:textId="77777777" w:rsidR="00EC065E" w:rsidRDefault="00EC065E" w:rsidP="00EC065E">
      <w:pPr>
        <w:pStyle w:val="NormalPACKT"/>
        <w:rPr>
          <w:ins w:id="978" w:author="Thomas Lee" w:date="2020-12-15T20:20:00Z"/>
        </w:rPr>
      </w:pPr>
      <w:ins w:id="979" w:author="Thomas Lee" w:date="2020-12-15T20:20:00Z">
        <w:r>
          <w:rPr>
            <w:lang w:val="en-GB"/>
          </w:rPr>
          <w:t xml:space="preserve">In </w:t>
        </w:r>
        <w:r w:rsidRPr="00C85588">
          <w:rPr>
            <w:rStyle w:val="ItalicsPACKT"/>
          </w:rPr>
          <w:t>step</w:t>
        </w:r>
        <w:r>
          <w:rPr>
            <w:rStyle w:val="ItalicsPACKT"/>
          </w:rPr>
          <w:t xml:space="preserve"> 1 and step 2</w:t>
        </w:r>
        <w:r w:rsidRPr="00760795">
          <w:t>, you</w:t>
        </w:r>
        <w:r>
          <w:t xml:space="preserve"> invoke a long-running task </w:t>
        </w:r>
        <w:proofErr w:type="gramStart"/>
        <w:r>
          <w:t>multiple times</w:t>
        </w:r>
        <w:proofErr w:type="gramEnd"/>
        <w:r>
          <w:t xml:space="preserve">. As you can see, running these script blocks, one at a time, takes just over 15 seconds. In </w:t>
        </w:r>
        <w:r w:rsidRPr="005D12DF">
          <w:rPr>
            <w:rStyle w:val="ItalicsPACKT"/>
          </w:rPr>
          <w:t>step 6</w:t>
        </w:r>
        <w:r>
          <w:t xml:space="preserve">, you see that by refactoring the long-running task into PowerShell background jobs, you reduce the run time to 6.83 seconds. Finally, in </w:t>
        </w:r>
        <w:r w:rsidRPr="005D12DF">
          <w:rPr>
            <w:rStyle w:val="ItalicsPACKT"/>
          </w:rPr>
          <w:t>step 8</w:t>
        </w:r>
        <w:r>
          <w:t xml:space="preserve">, you measure the elapsed run time when you use </w:t>
        </w:r>
        <w:r w:rsidRPr="00E20C1B">
          <w:rPr>
            <w:rStyle w:val="CodeInTextPACKT"/>
          </w:rPr>
          <w:t>ForEach-Object -Parallel</w:t>
        </w:r>
        <w:r>
          <w:t xml:space="preserve">, which is now a little over 5 seconds. </w:t>
        </w:r>
      </w:ins>
    </w:p>
    <w:p w14:paraId="4CC2657E" w14:textId="77777777" w:rsidR="00EC065E" w:rsidRDefault="00EC065E" w:rsidP="00EC065E">
      <w:pPr>
        <w:pStyle w:val="NormalPACKT"/>
        <w:rPr>
          <w:ins w:id="980" w:author="Thomas Lee" w:date="2020-12-15T20:20:00Z"/>
        </w:rPr>
      </w:pPr>
      <w:ins w:id="981" w:author="Thomas Lee" w:date="2020-12-15T20:20:00Z">
        <w:r>
          <w:t xml:space="preserve">As this recipe shows, if you have independent script blocks, you can run them in parallel to reduce the overall run time. In this case, from just over 15 seconds to just over 5. And the gains would have been even higher had you run the loop more than three times. Running the loop serially 10 times would have taken over 50 seconds, compared to just over 5 for </w:t>
        </w:r>
        <w:r w:rsidRPr="00E20C1B">
          <w:rPr>
            <w:rStyle w:val="CodeInTextPACKT"/>
          </w:rPr>
          <w:t>ForEach-Object -Parallel</w:t>
        </w:r>
        <w:r>
          <w:t xml:space="preserve">. </w:t>
        </w:r>
      </w:ins>
    </w:p>
    <w:p w14:paraId="58BC7A79" w14:textId="07AFEEA8" w:rsidR="00EC065E" w:rsidRPr="00456F02" w:rsidRDefault="00EC065E" w:rsidP="00EC065E">
      <w:pPr>
        <w:pStyle w:val="NormalPACKT"/>
        <w:rPr>
          <w:ins w:id="982" w:author="Thomas Lee" w:date="2020-12-15T20:20:00Z"/>
        </w:rPr>
      </w:pPr>
      <w:commentRangeStart w:id="983"/>
      <w:ins w:id="984" w:author="Thomas Lee" w:date="2020-12-15T20:20:00Z">
        <w:r>
          <w:t xml:space="preserve">However, there is a </w:t>
        </w:r>
      </w:ins>
      <w:ins w:id="985" w:author="Thomas Lee" w:date="2020-12-18T12:45:00Z">
        <w:r w:rsidR="00C21BFF">
          <w:t xml:space="preserve">default </w:t>
        </w:r>
      </w:ins>
      <w:ins w:id="986" w:author="Thomas Lee" w:date="2020-12-15T20:20:00Z">
        <w:r>
          <w:t xml:space="preserve">limit </w:t>
        </w:r>
      </w:ins>
      <w:ins w:id="987" w:author="Thomas Lee" w:date="2020-12-18T12:45:00Z">
        <w:r w:rsidR="00C21BFF">
          <w:t xml:space="preserve">of five </w:t>
        </w:r>
      </w:ins>
      <w:ins w:id="988" w:author="Thomas Lee" w:date="2020-12-15T20:20:00Z">
        <w:r>
          <w:t>script blocks PowerShell can run simultaneously</w:t>
        </w:r>
      </w:ins>
      <w:ins w:id="989" w:author="Thomas Lee" w:date="2020-12-18T12:45:00Z">
        <w:r w:rsidR="00C21BFF">
          <w:t>. You can use the -</w:t>
        </w:r>
        <w:proofErr w:type="spellStart"/>
        <w:r w:rsidR="00C21BFF" w:rsidRPr="00C21BFF">
          <w:rPr>
            <w:rStyle w:val="CodeInTextPACKT"/>
            <w:rPrChange w:id="990" w:author="Thomas Lee" w:date="2020-12-18T12:55:00Z">
              <w:rPr/>
            </w:rPrChange>
          </w:rPr>
          <w:t>ThrottleLimit</w:t>
        </w:r>
        <w:proofErr w:type="spellEnd"/>
        <w:r w:rsidR="00C21BFF">
          <w:t xml:space="preserve"> parameter to allow</w:t>
        </w:r>
      </w:ins>
      <w:ins w:id="991" w:author="Thomas Lee" w:date="2020-12-18T12:46:00Z">
        <w:r w:rsidR="00C21BFF">
          <w:t xml:space="preserve"> more or less than that default. One thing to note - </w:t>
        </w:r>
      </w:ins>
      <w:commentRangeEnd w:id="983"/>
      <w:ins w:id="992" w:author="Thomas Lee" w:date="2020-12-15T20:20:00Z">
        <w:r>
          <w:rPr>
            <w:rStyle w:val="CommentReference"/>
            <w:rFonts w:ascii="Arial" w:hAnsi="Arial" w:cs="Arial"/>
            <w:bCs/>
          </w:rPr>
          <w:commentReference w:id="983"/>
        </w:r>
      </w:ins>
      <w:ins w:id="993" w:author="Thomas Lee" w:date="2020-12-18T12:46:00Z">
        <w:r w:rsidR="00C21BFF">
          <w:t>i</w:t>
        </w:r>
      </w:ins>
      <w:commentRangeStart w:id="994"/>
      <w:commentRangeStart w:id="995"/>
      <w:ins w:id="996" w:author="Thomas Lee" w:date="2020-12-15T20:20:00Z">
        <w:r>
          <w:t>f you attempt to run more parallel script blocks than you have processor cores</w:t>
        </w:r>
        <w:commentRangeEnd w:id="994"/>
        <w:r>
          <w:rPr>
            <w:rStyle w:val="CommentReference"/>
          </w:rPr>
          <w:commentReference w:id="994"/>
        </w:r>
        <w:commentRangeEnd w:id="995"/>
        <w:r>
          <w:rPr>
            <w:rStyle w:val="CommentReference"/>
            <w:rFonts w:ascii="Arial" w:hAnsi="Arial" w:cs="Arial"/>
            <w:bCs/>
          </w:rPr>
          <w:commentReference w:id="995"/>
        </w:r>
        <w:r>
          <w:t>, PowerShell just uses a processor core queue</w:t>
        </w:r>
      </w:ins>
      <w:ins w:id="997" w:author="Thomas Lee" w:date="2020-12-18T12:46:00Z">
        <w:r w:rsidR="00C21BFF">
          <w:t xml:space="preserve">. </w:t>
        </w:r>
      </w:ins>
      <w:ins w:id="998" w:author="Thomas Lee" w:date="2020-12-18T12:56:00Z">
        <w:r w:rsidR="00C21BFF">
          <w:t>This all takes time and would end up r</w:t>
        </w:r>
      </w:ins>
      <w:ins w:id="999" w:author="Thomas Lee" w:date="2020-12-15T20:20:00Z">
        <w:r>
          <w:t xml:space="preserve">aising the </w:t>
        </w:r>
      </w:ins>
      <w:ins w:id="1000" w:author="Thomas Lee" w:date="2020-12-18T12:56:00Z">
        <w:r w:rsidR="005B2C59">
          <w:t xml:space="preserve">overall </w:t>
        </w:r>
      </w:ins>
      <w:ins w:id="1001" w:author="Thomas Lee" w:date="2020-12-15T20:20:00Z">
        <w:r>
          <w:t>run-time</w:t>
        </w:r>
      </w:ins>
      <w:ins w:id="1002" w:author="Thomas Lee" w:date="2020-12-18T12:56:00Z">
        <w:r w:rsidR="005B2C59">
          <w:t xml:space="preserve">. </w:t>
        </w:r>
      </w:ins>
      <w:ins w:id="1003" w:author="Thomas Lee" w:date="2020-12-15T20:20:00Z">
        <w:r>
          <w:t xml:space="preserve">The good news is that PowerShell handles all this - so if you run, say, 1000 </w:t>
        </w:r>
      </w:ins>
      <w:ins w:id="1004" w:author="Thomas Lee" w:date="2020-12-18T12:56:00Z">
        <w:r w:rsidR="005B2C59">
          <w:t>p</w:t>
        </w:r>
      </w:ins>
      <w:ins w:id="1005" w:author="Thomas Lee" w:date="2020-12-18T12:57:00Z">
        <w:r w:rsidR="005B2C59">
          <w:t xml:space="preserve">arallel </w:t>
        </w:r>
      </w:ins>
      <w:ins w:id="1006" w:author="Thomas Lee" w:date="2020-12-15T20:20:00Z">
        <w:r>
          <w:t>script blocks on a system with 12 processor cores</w:t>
        </w:r>
      </w:ins>
      <w:ins w:id="1007" w:author="Thomas Lee" w:date="2020-12-18T12:57:00Z">
        <w:r w:rsidR="005B2C59">
          <w:t xml:space="preserve">. PowerShell </w:t>
        </w:r>
      </w:ins>
      <w:ins w:id="1008" w:author="Thomas Lee" w:date="2020-12-15T20:20:00Z">
        <w:r>
          <w:t xml:space="preserve">works as fast </w:t>
        </w:r>
      </w:ins>
      <w:ins w:id="1009" w:author="Thomas Lee" w:date="2020-12-18T12:57:00Z">
        <w:r w:rsidR="005B2C59">
          <w:t xml:space="preserve">as </w:t>
        </w:r>
      </w:ins>
      <w:ins w:id="1010" w:author="Thomas Lee" w:date="2020-12-15T20:20:00Z">
        <w:r>
          <w:t>your host computer</w:t>
        </w:r>
      </w:ins>
      <w:ins w:id="1011" w:author="Thomas Lee" w:date="2020-12-18T12:57:00Z">
        <w:r w:rsidR="005B2C59">
          <w:t xml:space="preserve"> allows. </w:t>
        </w:r>
      </w:ins>
    </w:p>
    <w:p w14:paraId="51B35CC8" w14:textId="4B417670" w:rsidR="00EC065E" w:rsidRDefault="00EC065E" w:rsidP="00EC065E">
      <w:pPr>
        <w:rPr>
          <w:ins w:id="1012" w:author="Thomas Lee" w:date="2020-12-18T12:31:00Z"/>
          <w:szCs w:val="22"/>
        </w:rPr>
      </w:pPr>
      <w:ins w:id="1013" w:author="Thomas Lee" w:date="2020-12-15T20:20:00Z">
        <w:r w:rsidRPr="00C92A85">
          <w:rPr>
            <w:szCs w:val="28"/>
          </w:rPr>
          <w:t xml:space="preserve">It is also worth remembering that there is some overhead involved in </w:t>
        </w:r>
        <w:r w:rsidRPr="00E20C1B">
          <w:rPr>
            <w:rStyle w:val="CodeInTextPACKT"/>
          </w:rPr>
          <w:t>ForEach-Object -Parallel</w:t>
        </w:r>
        <w:r>
          <w:t xml:space="preserve">. </w:t>
        </w:r>
        <w:r w:rsidRPr="00C92A85">
          <w:rPr>
            <w:szCs w:val="22"/>
          </w:rPr>
          <w:t xml:space="preserve">Under the covers, the command has to set up and then manage separate threads of execution. </w:t>
        </w:r>
        <w:commentRangeStart w:id="1014"/>
        <w:r w:rsidRPr="00C92A85">
          <w:rPr>
            <w:szCs w:val="22"/>
          </w:rPr>
          <w:t>If the script block is very</w:t>
        </w:r>
      </w:ins>
      <w:commentRangeEnd w:id="1014"/>
      <w:ins w:id="1015" w:author="Thomas Lee" w:date="2020-12-18T12:58:00Z">
        <w:r w:rsidR="005B2C59">
          <w:rPr>
            <w:szCs w:val="22"/>
          </w:rPr>
          <w:t xml:space="preserve"> short</w:t>
        </w:r>
      </w:ins>
      <w:ins w:id="1016" w:author="Thomas Lee" w:date="2020-12-15T20:20:00Z">
        <w:r>
          <w:rPr>
            <w:rStyle w:val="CommentReference"/>
          </w:rPr>
          <w:commentReference w:id="1014"/>
        </w:r>
        <w:r w:rsidRPr="00C92A85">
          <w:rPr>
            <w:szCs w:val="22"/>
          </w:rPr>
          <w:t>, you can find that the overhead involved results in slower runtimes. I</w:t>
        </w:r>
        <w:r>
          <w:rPr>
            <w:szCs w:val="22"/>
          </w:rPr>
          <w:t>n</w:t>
        </w:r>
        <w:r w:rsidRPr="00C92A85">
          <w:rPr>
            <w:szCs w:val="22"/>
          </w:rPr>
          <w:t xml:space="preserve"> this case, the runtime went from 2.9ms to 83.7</w:t>
        </w:r>
        <w:r>
          <w:rPr>
            <w:szCs w:val="22"/>
          </w:rPr>
          <w:t>ms</w:t>
        </w:r>
        <w:r w:rsidRPr="00C92A85">
          <w:rPr>
            <w:szCs w:val="22"/>
          </w:rPr>
          <w:t>. The critical point here is that this construct is useful for non-trivial script blocks (or scripts) that you run in parallel. You benefit up to the number of cores you have available.</w:t>
        </w:r>
      </w:ins>
    </w:p>
    <w:p w14:paraId="7D68041B" w14:textId="16BB407E" w:rsidR="00601C5C" w:rsidRPr="00C92A85" w:rsidRDefault="005B2C59" w:rsidP="00EC065E">
      <w:pPr>
        <w:rPr>
          <w:ins w:id="1017" w:author="Thomas Lee" w:date="2020-12-15T20:20:00Z"/>
          <w:szCs w:val="22"/>
        </w:rPr>
      </w:pPr>
      <w:ins w:id="1018" w:author="Thomas Lee" w:date="2020-12-18T12:58:00Z">
        <w:r>
          <w:t>Another thing to note, w</w:t>
        </w:r>
      </w:ins>
      <w:ins w:id="1019" w:author="Thomas Lee" w:date="2020-12-18T12:31:00Z">
        <w:r w:rsidR="00601C5C">
          <w:t xml:space="preserve">hen you use the </w:t>
        </w:r>
      </w:ins>
      <w:ins w:id="1020" w:author="Thomas Lee" w:date="2020-12-18T12:33:00Z">
        <w:r w:rsidR="00601C5C">
          <w:t>syntax</w:t>
        </w:r>
      </w:ins>
      <w:ins w:id="1021" w:author="Thomas Lee" w:date="2020-12-18T12:31:00Z">
        <w:r w:rsidR="00601C5C">
          <w:t xml:space="preserve"> </w:t>
        </w:r>
        <w:r w:rsidR="00601C5C" w:rsidRPr="00601C5C">
          <w:rPr>
            <w:rStyle w:val="CodeInTextPACKT"/>
            <w:rPrChange w:id="1022" w:author="Thomas Lee" w:date="2020-12-18T12:31:00Z">
              <w:rPr/>
            </w:rPrChange>
          </w:rPr>
          <w:t>ForEach-Object {script}</w:t>
        </w:r>
      </w:ins>
      <w:ins w:id="1023" w:author="Thomas Lee" w:date="2020-12-18T12:59:00Z">
        <w:r>
          <w:rPr>
            <w:rStyle w:val="CodeInTextPACKT"/>
          </w:rPr>
          <w:t>,</w:t>
        </w:r>
      </w:ins>
      <w:ins w:id="1024" w:author="Thomas Lee" w:date="2020-12-18T12:31:00Z">
        <w:r w:rsidR="00601C5C">
          <w:t xml:space="preserve"> you are using a positional parameter (</w:t>
        </w:r>
        <w:r w:rsidR="00601C5C" w:rsidRPr="00601C5C">
          <w:rPr>
            <w:rStyle w:val="CodeInTextPACKT"/>
            <w:rPrChange w:id="1025" w:author="Thomas Lee" w:date="2020-12-18T12:31:00Z">
              <w:rPr/>
            </w:rPrChange>
          </w:rPr>
          <w:noBreakHyphen/>
          <w:t>Process</w:t>
        </w:r>
        <w:r w:rsidR="00601C5C">
          <w:t xml:space="preserve">). </w:t>
        </w:r>
      </w:ins>
      <w:ins w:id="1026" w:author="Thomas Lee" w:date="2020-12-18T12:59:00Z">
        <w:r>
          <w:t>On the other hand</w:t>
        </w:r>
      </w:ins>
      <w:ins w:id="1027" w:author="Thomas Lee" w:date="2020-12-18T13:00:00Z">
        <w:r>
          <w:t>. When you use th</w:t>
        </w:r>
      </w:ins>
      <w:ins w:id="1028" w:author="Thomas Lee" w:date="2020-12-18T12:32:00Z">
        <w:r w:rsidR="00601C5C">
          <w:t>e -Parallel parameter</w:t>
        </w:r>
      </w:ins>
      <w:ins w:id="1029" w:author="Thomas Lee" w:date="2020-12-18T13:00:00Z">
        <w:r>
          <w:t xml:space="preserve">, the parameter value is </w:t>
        </w:r>
      </w:ins>
      <w:ins w:id="1030" w:author="Thomas Lee" w:date="2020-12-19T20:47:00Z">
        <w:r w:rsidR="00914EED">
          <w:t>t</w:t>
        </w:r>
      </w:ins>
      <w:ins w:id="1031" w:author="Thomas Lee" w:date="2020-12-18T12:32:00Z">
        <w:r w:rsidR="00601C5C">
          <w:t xml:space="preserve">he script block you wish PowerShell to run in parallel. </w:t>
        </w:r>
      </w:ins>
    </w:p>
    <w:p w14:paraId="68FB42EA" w14:textId="77777777" w:rsidR="00EC065E" w:rsidRDefault="00EC065E" w:rsidP="00EC065E">
      <w:pPr>
        <w:pStyle w:val="Heading1"/>
        <w:pBdr>
          <w:top w:val="none" w:sz="0" w:space="0" w:color="auto"/>
          <w:left w:val="none" w:sz="0" w:space="0" w:color="auto"/>
          <w:bottom w:val="none" w:sz="0" w:space="0" w:color="auto"/>
          <w:right w:val="none" w:sz="0" w:space="0" w:color="auto"/>
        </w:pBdr>
        <w:tabs>
          <w:tab w:val="left" w:pos="0"/>
        </w:tabs>
        <w:rPr>
          <w:ins w:id="1032" w:author="Thomas Lee" w:date="2020-12-15T20:20:00Z"/>
        </w:rPr>
      </w:pPr>
      <w:ins w:id="1033" w:author="Thomas Lee" w:date="2020-12-15T20:20:00Z">
        <w:r>
          <w:lastRenderedPageBreak/>
          <w:t>Improvements in ForEach and ForEach-Object</w:t>
        </w:r>
      </w:ins>
    </w:p>
    <w:p w14:paraId="0A42F82F" w14:textId="36960E14" w:rsidR="00EC065E" w:rsidRDefault="00EC065E" w:rsidP="00EC065E">
      <w:pPr>
        <w:pStyle w:val="NormalPACKT"/>
        <w:rPr>
          <w:ins w:id="1034" w:author="Thomas Lee" w:date="2020-12-15T20:20:00Z"/>
          <w:lang w:val="en-GB"/>
        </w:rPr>
      </w:pPr>
      <w:ins w:id="1035" w:author="Thomas Lee" w:date="2020-12-15T20:20:00Z">
        <w:r>
          <w:rPr>
            <w:lang w:val="en-GB"/>
          </w:rPr>
          <w:t xml:space="preserve">Windows PowerShell users are well-versed in the use of both the </w:t>
        </w:r>
        <w:r w:rsidRPr="00607362">
          <w:rPr>
            <w:rStyle w:val="CodeInTextPACKT"/>
          </w:rPr>
          <w:t>ForEach</w:t>
        </w:r>
        <w:r>
          <w:rPr>
            <w:lang w:val="en-GB"/>
          </w:rPr>
          <w:t xml:space="preserve"> </w:t>
        </w:r>
      </w:ins>
      <w:ins w:id="1036" w:author="Thomas Lee" w:date="2020-12-18T13:01:00Z">
        <w:r w:rsidR="005B2C59">
          <w:rPr>
            <w:lang w:val="en-GB"/>
          </w:rPr>
          <w:t xml:space="preserve">statement </w:t>
        </w:r>
      </w:ins>
      <w:ins w:id="1037" w:author="Thomas Lee" w:date="2020-12-15T20:20:00Z">
        <w:r>
          <w:rPr>
            <w:lang w:val="en-GB"/>
          </w:rPr>
          <w:t xml:space="preserve">and the </w:t>
        </w:r>
        <w:r w:rsidRPr="00607362">
          <w:rPr>
            <w:rStyle w:val="CodeInTextPACKT"/>
          </w:rPr>
          <w:t>Foreach-Object</w:t>
        </w:r>
        <w:r>
          <w:rPr>
            <w:rStyle w:val="CodeInTextPACKT"/>
          </w:rPr>
          <w:t xml:space="preserve"> </w:t>
        </w:r>
        <w:r>
          <w:rPr>
            <w:lang w:val="en-GB"/>
          </w:rPr>
          <w:t xml:space="preserve">cmdlet. You can use both of these methods in your scripts to processes collections such as all the users in a specific Active Directory group, or the audio files in a file share. In PowerShell 7, both of these iteration methods are considerably faster.  </w:t>
        </w:r>
      </w:ins>
    </w:p>
    <w:p w14:paraId="4637C923" w14:textId="77777777" w:rsidR="00EC065E" w:rsidRPr="00607362" w:rsidRDefault="00EC065E" w:rsidP="00EC065E">
      <w:pPr>
        <w:pStyle w:val="NormalPACKT"/>
        <w:rPr>
          <w:ins w:id="1038" w:author="Thomas Lee" w:date="2020-12-15T20:20:00Z"/>
          <w:lang w:val="en-GB"/>
        </w:rPr>
      </w:pPr>
      <w:ins w:id="1039" w:author="Thomas Lee" w:date="2020-12-15T20:20:00Z">
        <w:r>
          <w:rPr>
            <w:lang w:val="en-GB"/>
          </w:rPr>
          <w:t xml:space="preserve">Using either </w:t>
        </w:r>
        <w:r w:rsidRPr="0077398D">
          <w:rPr>
            <w:rStyle w:val="CodeInTextPACKT"/>
          </w:rPr>
          <w:t>ForEach</w:t>
        </w:r>
        <w:r>
          <w:rPr>
            <w:lang w:val="en-GB"/>
          </w:rPr>
          <w:t xml:space="preserve"> mechanism is a quick and easy way of processing a collection. One downside some IT Pros may have noticed is that the overhead of </w:t>
        </w:r>
        <w:r w:rsidRPr="0077398D">
          <w:rPr>
            <w:rStyle w:val="CodeInTextPACKT"/>
          </w:rPr>
          <w:t>foreach</w:t>
        </w:r>
        <w:r>
          <w:rPr>
            <w:lang w:val="en-GB"/>
          </w:rPr>
          <w:t xml:space="preserve"> processing grows with the size of the collection. With small collection sizes, you are not likely to notice any difference. As the collection size grows, so does the overhead. </w:t>
        </w:r>
      </w:ins>
    </w:p>
    <w:p w14:paraId="652C280B" w14:textId="77777777" w:rsidR="00EC065E" w:rsidRDefault="00EC065E" w:rsidP="00EC065E">
      <w:pPr>
        <w:pStyle w:val="Heading2"/>
        <w:tabs>
          <w:tab w:val="left" w:pos="0"/>
        </w:tabs>
        <w:rPr>
          <w:ins w:id="1040" w:author="Thomas Lee" w:date="2020-12-15T20:20:00Z"/>
        </w:rPr>
      </w:pPr>
      <w:ins w:id="1041" w:author="Thomas Lee" w:date="2020-12-15T20:20:00Z">
        <w:r>
          <w:t>Getting Ready</w:t>
        </w:r>
      </w:ins>
    </w:p>
    <w:p w14:paraId="6A091026" w14:textId="77777777" w:rsidR="00EC065E" w:rsidRDefault="00EC065E" w:rsidP="00EC065E">
      <w:pPr>
        <w:pStyle w:val="NormalPACKT"/>
        <w:rPr>
          <w:ins w:id="1042" w:author="Thomas Lee" w:date="2020-12-15T20:20:00Z"/>
          <w:lang w:val="en-GB"/>
        </w:rPr>
      </w:pPr>
      <w:ins w:id="1043" w:author="Thomas Lee" w:date="2020-12-15T20:20:00Z">
        <w:r>
          <w:rPr>
            <w:lang w:val="en-GB"/>
          </w:rPr>
          <w:t xml:space="preserve">You run this recipe on </w:t>
        </w:r>
        <w:r w:rsidRPr="00C41783">
          <w:rPr>
            <w:rStyle w:val="CodeInTextPACKT"/>
          </w:rPr>
          <w:t>SRV1</w:t>
        </w:r>
        <w:r>
          <w:rPr>
            <w:lang w:val="en-GB"/>
          </w:rPr>
          <w:t xml:space="preserve"> after you have installed PowerShell 7 and have created a console profile file. Run this recipe in an elevated console.</w:t>
        </w:r>
      </w:ins>
    </w:p>
    <w:p w14:paraId="78BD800E" w14:textId="77777777" w:rsidR="00EC065E" w:rsidRDefault="00EC065E" w:rsidP="00EC065E">
      <w:pPr>
        <w:pStyle w:val="Heading2"/>
        <w:tabs>
          <w:tab w:val="left" w:pos="0"/>
        </w:tabs>
        <w:rPr>
          <w:ins w:id="1044" w:author="Thomas Lee" w:date="2020-12-15T20:20:00Z"/>
        </w:rPr>
      </w:pPr>
      <w:ins w:id="1045" w:author="Thomas Lee" w:date="2020-12-15T20:20:00Z">
        <w:r>
          <w:t>How to do it...</w:t>
        </w:r>
      </w:ins>
    </w:p>
    <w:p w14:paraId="18E69BC3" w14:textId="336E6990" w:rsidR="00EC065E" w:rsidRPr="008B4B28" w:rsidRDefault="00EC065E">
      <w:pPr>
        <w:pStyle w:val="NumberedBulletPACKT"/>
        <w:numPr>
          <w:ilvl w:val="0"/>
          <w:numId w:val="37"/>
        </w:numPr>
        <w:rPr>
          <w:ins w:id="1046" w:author="Thomas Lee" w:date="2020-12-15T20:20:00Z"/>
          <w:color w:val="000000"/>
          <w:lang w:val="en-GB" w:eastAsia="en-GB"/>
        </w:rPr>
        <w:pPrChange w:id="1047" w:author="Thomas Lee" w:date="2020-12-15T20:27:00Z">
          <w:pPr>
            <w:pStyle w:val="NumberedBulletPACKT"/>
            <w:numPr>
              <w:numId w:val="37"/>
            </w:numPr>
            <w:ind w:left="720"/>
          </w:pPr>
        </w:pPrChange>
      </w:pPr>
      <w:ins w:id="1048" w:author="Thomas Lee" w:date="2020-12-15T20:20:00Z">
        <w:r w:rsidRPr="00E25516">
          <w:t>Creat</w:t>
        </w:r>
      </w:ins>
      <w:ins w:id="1049" w:author="Thomas Lee" w:date="2020-12-18T13:16:00Z">
        <w:r w:rsidR="00324EFA">
          <w:t>ing</w:t>
        </w:r>
      </w:ins>
      <w:ins w:id="1050" w:author="Thomas Lee" w:date="2020-12-15T20:20:00Z">
        <w:r w:rsidRPr="00E25516">
          <w:t> a remoting connection</w:t>
        </w:r>
        <w:r w:rsidRPr="008B4B28">
          <w:rPr>
            <w:lang w:val="en-GB" w:eastAsia="en-GB"/>
          </w:rPr>
          <w:t> to the local host</w:t>
        </w:r>
      </w:ins>
      <w:ins w:id="1051" w:author="Thomas Lee" w:date="2020-12-18T13:49:00Z">
        <w:r w:rsidR="006D6066">
          <w:rPr>
            <w:lang w:val="en-GB" w:eastAsia="en-GB"/>
          </w:rPr>
          <w:t xml:space="preserve"> using Windows PowerShell</w:t>
        </w:r>
      </w:ins>
    </w:p>
    <w:p w14:paraId="61F25949" w14:textId="77777777" w:rsidR="00EC065E" w:rsidRPr="00607362" w:rsidRDefault="00EC065E">
      <w:pPr>
        <w:pStyle w:val="CodePACKT"/>
        <w:rPr>
          <w:ins w:id="1052" w:author="Thomas Lee" w:date="2020-12-15T20:20:00Z"/>
        </w:rPr>
      </w:pPr>
    </w:p>
    <w:p w14:paraId="5C08EAB9" w14:textId="77777777" w:rsidR="005C2B69" w:rsidRPr="005C2B69" w:rsidRDefault="005C2B69">
      <w:pPr>
        <w:pStyle w:val="CodePACKT"/>
        <w:ind w:left="426"/>
        <w:rPr>
          <w:ins w:id="1053" w:author="Thomas Lee" w:date="2020-12-18T16:58:00Z"/>
          <w:rStyle w:val="CodeInTextPACKT"/>
          <w:color w:val="7030A0"/>
          <w:rPrChange w:id="1054" w:author="Thomas Lee" w:date="2020-12-18T16:59:00Z">
            <w:rPr>
              <w:ins w:id="1055" w:author="Thomas Lee" w:date="2020-12-18T16:58:00Z"/>
              <w:rFonts w:ascii="Consolas" w:hAnsi="Consolas"/>
              <w:color w:val="000000"/>
              <w:sz w:val="21"/>
              <w:szCs w:val="21"/>
              <w:lang w:val="en-GB" w:eastAsia="en-GB"/>
            </w:rPr>
          </w:rPrChange>
        </w:rPr>
        <w:pPrChange w:id="1056" w:author="Thomas Lee" w:date="2020-12-18T16:59:00Z">
          <w:pPr>
            <w:shd w:val="clear" w:color="auto" w:fill="FFFFFF"/>
            <w:spacing w:after="0" w:line="285" w:lineRule="atLeast"/>
          </w:pPr>
        </w:pPrChange>
      </w:pPr>
      <w:ins w:id="1057" w:author="Thomas Lee" w:date="2020-12-18T16:58:00Z">
        <w:r w:rsidRPr="005C2B69">
          <w:rPr>
            <w:rStyle w:val="CodeInTextPACKT"/>
            <w:color w:val="7030A0"/>
            <w:rPrChange w:id="1058" w:author="Thomas Lee" w:date="2020-12-18T16:59:00Z">
              <w:rPr>
                <w:rFonts w:ascii="Consolas" w:hAnsi="Consolas"/>
                <w:color w:val="000000"/>
                <w:sz w:val="21"/>
                <w:szCs w:val="21"/>
                <w:lang w:val="en-GB" w:eastAsia="en-GB"/>
              </w:rPr>
            </w:rPrChange>
          </w:rPr>
          <w:t>New-</w:t>
        </w:r>
        <w:proofErr w:type="spellStart"/>
        <w:r w:rsidRPr="005C2B69">
          <w:rPr>
            <w:rStyle w:val="CodeInTextPACKT"/>
            <w:color w:val="7030A0"/>
            <w:rPrChange w:id="1059" w:author="Thomas Lee" w:date="2020-12-18T16:59:00Z">
              <w:rPr>
                <w:rFonts w:ascii="Consolas" w:hAnsi="Consolas"/>
                <w:color w:val="000000"/>
                <w:sz w:val="21"/>
                <w:szCs w:val="21"/>
                <w:lang w:val="en-GB" w:eastAsia="en-GB"/>
              </w:rPr>
            </w:rPrChange>
          </w:rPr>
          <w:t>PSSession</w:t>
        </w:r>
        <w:proofErr w:type="spellEnd"/>
        <w:r w:rsidRPr="005C2B69">
          <w:rPr>
            <w:rStyle w:val="CodeInTextPACKT"/>
            <w:color w:val="7030A0"/>
            <w:rPrChange w:id="1060" w:author="Thomas Lee" w:date="2020-12-18T16:59:00Z">
              <w:rPr>
                <w:rFonts w:ascii="Consolas" w:hAnsi="Consolas"/>
                <w:color w:val="000000"/>
                <w:sz w:val="21"/>
                <w:szCs w:val="21"/>
                <w:lang w:val="en-GB" w:eastAsia="en-GB"/>
              </w:rPr>
            </w:rPrChange>
          </w:rPr>
          <w:t> -</w:t>
        </w:r>
        <w:proofErr w:type="spellStart"/>
        <w:r w:rsidRPr="005C2B69">
          <w:rPr>
            <w:rStyle w:val="CodeInTextPACKT"/>
            <w:color w:val="7030A0"/>
            <w:rPrChange w:id="1061" w:author="Thomas Lee" w:date="2020-12-18T16:59:00Z">
              <w:rPr>
                <w:rFonts w:ascii="Consolas" w:hAnsi="Consolas"/>
                <w:color w:val="000000"/>
                <w:sz w:val="21"/>
                <w:szCs w:val="21"/>
                <w:lang w:val="en-GB" w:eastAsia="en-GB"/>
              </w:rPr>
            </w:rPrChange>
          </w:rPr>
          <w:t>UseWindowsPowerShell</w:t>
        </w:r>
        <w:proofErr w:type="spellEnd"/>
        <w:r w:rsidRPr="005C2B69">
          <w:rPr>
            <w:rStyle w:val="CodeInTextPACKT"/>
            <w:color w:val="7030A0"/>
            <w:rPrChange w:id="1062" w:author="Thomas Lee" w:date="2020-12-18T16:59:00Z">
              <w:rPr>
                <w:rFonts w:ascii="Consolas" w:hAnsi="Consolas"/>
                <w:color w:val="000000"/>
                <w:sz w:val="21"/>
                <w:szCs w:val="21"/>
                <w:lang w:val="en-GB" w:eastAsia="en-GB"/>
              </w:rPr>
            </w:rPrChange>
          </w:rPr>
          <w:t> -Name </w:t>
        </w:r>
        <w:r w:rsidRPr="005C2B69">
          <w:rPr>
            <w:rStyle w:val="CodeInTextPACKT"/>
            <w:color w:val="7030A0"/>
            <w:rPrChange w:id="1063" w:author="Thomas Lee" w:date="2020-12-18T16:59:00Z">
              <w:rPr>
                <w:rFonts w:ascii="Consolas" w:hAnsi="Consolas"/>
                <w:color w:val="A31515"/>
                <w:sz w:val="21"/>
                <w:szCs w:val="21"/>
                <w:lang w:val="en-GB" w:eastAsia="en-GB"/>
              </w:rPr>
            </w:rPrChange>
          </w:rPr>
          <w:t>'WPS'</w:t>
        </w:r>
      </w:ins>
    </w:p>
    <w:p w14:paraId="374460BD" w14:textId="196406AA" w:rsidR="00EC065E" w:rsidRPr="00607362" w:rsidRDefault="00EC065E">
      <w:pPr>
        <w:pStyle w:val="CodePACKT"/>
        <w:ind w:left="0"/>
        <w:rPr>
          <w:ins w:id="1064" w:author="Thomas Lee" w:date="2020-12-15T20:20:00Z"/>
        </w:rPr>
        <w:pPrChange w:id="1065" w:author="Thomas Lee" w:date="2020-12-18T16:58:00Z">
          <w:pPr>
            <w:pStyle w:val="CodePACKT"/>
          </w:pPr>
        </w:pPrChange>
      </w:pPr>
      <w:commentRangeStart w:id="1066"/>
    </w:p>
    <w:p w14:paraId="553FFD4A" w14:textId="77777777" w:rsidR="00EC065E" w:rsidRPr="00607362" w:rsidRDefault="00EC065E">
      <w:pPr>
        <w:pStyle w:val="NumberedBulletPACKT"/>
        <w:tabs>
          <w:tab w:val="clear" w:pos="360"/>
        </w:tabs>
        <w:ind w:left="426" w:hanging="568"/>
        <w:rPr>
          <w:ins w:id="1067" w:author="Thomas Lee" w:date="2020-12-15T20:20:00Z"/>
          <w:color w:val="000000"/>
          <w:lang w:val="en-GB" w:eastAsia="en-GB"/>
        </w:rPr>
        <w:pPrChange w:id="1068" w:author="Thomas Lee" w:date="2020-12-18T13:04:00Z">
          <w:pPr>
            <w:pStyle w:val="NumberedBulletPACKT"/>
            <w:ind w:left="720"/>
          </w:pPr>
        </w:pPrChange>
      </w:pPr>
      <w:ins w:id="1069" w:author="Thomas Lee" w:date="2020-12-15T20:20:00Z">
        <w:r w:rsidRPr="00607362">
          <w:rPr>
            <w:lang w:val="en-GB" w:eastAsia="en-GB"/>
          </w:rPr>
          <w:t>Get </w:t>
        </w:r>
        <w:r w:rsidRPr="005B2C59">
          <w:rPr>
            <w:lang w:val="en-GB" w:eastAsia="en-GB"/>
          </w:rPr>
          <w:t>remoting</w:t>
        </w:r>
        <w:r w:rsidRPr="00607362">
          <w:rPr>
            <w:lang w:val="en-GB" w:eastAsia="en-GB"/>
          </w:rPr>
          <w:t> session</w:t>
        </w:r>
      </w:ins>
    </w:p>
    <w:p w14:paraId="12E4D66E" w14:textId="77777777" w:rsidR="00EC065E" w:rsidRPr="00607362" w:rsidRDefault="00EC065E">
      <w:pPr>
        <w:pStyle w:val="CodePACKT"/>
        <w:ind w:left="426"/>
        <w:rPr>
          <w:ins w:id="1070" w:author="Thomas Lee" w:date="2020-12-15T20:20:00Z"/>
        </w:rPr>
        <w:pPrChange w:id="1071" w:author="Thomas Lee" w:date="2020-12-18T13:07:00Z">
          <w:pPr>
            <w:pStyle w:val="CodePACKT"/>
          </w:pPr>
        </w:pPrChange>
      </w:pPr>
    </w:p>
    <w:p w14:paraId="7002E591" w14:textId="71AA6E4D" w:rsidR="00EC065E" w:rsidRPr="00607362" w:rsidRDefault="00EC065E">
      <w:pPr>
        <w:pStyle w:val="CodePACKT"/>
        <w:ind w:left="426"/>
        <w:rPr>
          <w:ins w:id="1072" w:author="Thomas Lee" w:date="2020-12-15T20:20:00Z"/>
        </w:rPr>
        <w:pPrChange w:id="1073" w:author="Thomas Lee" w:date="2020-12-18T17:00:00Z">
          <w:pPr>
            <w:pStyle w:val="CodePACKT"/>
          </w:pPr>
        </w:pPrChange>
      </w:pPr>
      <w:ins w:id="1074" w:author="Thomas Lee" w:date="2020-12-15T20:20:00Z">
        <w:r w:rsidRPr="00607362">
          <w:t>$Session = Get-</w:t>
        </w:r>
        <w:proofErr w:type="spellStart"/>
        <w:r w:rsidRPr="00607362">
          <w:t>PSSession</w:t>
        </w:r>
        <w:proofErr w:type="spellEnd"/>
        <w:r w:rsidRPr="00607362">
          <w:t> -Name '</w:t>
        </w:r>
      </w:ins>
      <w:ins w:id="1075" w:author="Thomas Lee" w:date="2020-12-18T17:00:00Z">
        <w:r w:rsidR="005C2B69">
          <w:t>WPS</w:t>
        </w:r>
      </w:ins>
      <w:ins w:id="1076" w:author="Thomas Lee" w:date="2020-12-15T20:20:00Z">
        <w:r w:rsidRPr="00607362">
          <w:t>'</w:t>
        </w:r>
      </w:ins>
      <w:commentRangeEnd w:id="1066"/>
      <w:ins w:id="1077" w:author="Thomas Lee" w:date="2020-12-18T13:02:00Z">
        <w:r w:rsidR="005B2C59" w:rsidRPr="005B2C59">
          <w:rPr>
            <w:rPrChange w:id="1078" w:author="Thomas Lee" w:date="2020-12-18T13:07:00Z">
              <w:rPr>
                <w:rStyle w:val="CommentReference"/>
                <w:rFonts w:ascii="Times New Roman" w:hAnsi="Times New Roman"/>
                <w:color w:val="auto"/>
                <w:lang w:eastAsia="en-US"/>
              </w:rPr>
            </w:rPrChange>
          </w:rPr>
          <w:commentReference w:id="1066"/>
        </w:r>
      </w:ins>
    </w:p>
    <w:p w14:paraId="3A2DE0F0" w14:textId="77777777" w:rsidR="00EC065E" w:rsidRPr="00607362" w:rsidRDefault="00EC065E">
      <w:pPr>
        <w:pStyle w:val="CodePACKT"/>
        <w:rPr>
          <w:ins w:id="1079" w:author="Thomas Lee" w:date="2020-12-15T20:20:00Z"/>
          <w:lang w:val="en-GB"/>
        </w:rPr>
      </w:pPr>
    </w:p>
    <w:p w14:paraId="0D1B3B5F" w14:textId="4C5F17E2" w:rsidR="00EC065E" w:rsidRPr="005B2C59" w:rsidRDefault="00EC065E">
      <w:pPr>
        <w:pStyle w:val="NumberedBulletPACKT"/>
        <w:tabs>
          <w:tab w:val="clear" w:pos="360"/>
        </w:tabs>
        <w:ind w:left="426" w:hanging="568"/>
        <w:rPr>
          <w:ins w:id="1080" w:author="Thomas Lee" w:date="2020-12-15T20:20:00Z"/>
          <w:lang w:val="en-GB" w:eastAsia="en-GB"/>
          <w:rPrChange w:id="1081" w:author="Thomas Lee" w:date="2020-12-18T13:05:00Z">
            <w:rPr>
              <w:ins w:id="1082" w:author="Thomas Lee" w:date="2020-12-15T20:20:00Z"/>
              <w:color w:val="000000"/>
              <w:lang w:val="en-GB" w:eastAsia="en-GB"/>
            </w:rPr>
          </w:rPrChange>
        </w:rPr>
        <w:pPrChange w:id="1083" w:author="Thomas Lee" w:date="2020-12-18T13:05:00Z">
          <w:pPr>
            <w:pStyle w:val="NumberedBulletPACKT"/>
            <w:ind w:left="720"/>
          </w:pPr>
        </w:pPrChange>
      </w:pPr>
      <w:ins w:id="1084" w:author="Thomas Lee" w:date="2020-12-15T20:20:00Z">
        <w:r w:rsidRPr="00607362">
          <w:rPr>
            <w:lang w:val="en-GB" w:eastAsia="en-GB"/>
          </w:rPr>
          <w:t>Check</w:t>
        </w:r>
      </w:ins>
      <w:ins w:id="1085" w:author="Thomas Lee" w:date="2020-12-18T13:18:00Z">
        <w:r w:rsidR="00324EFA">
          <w:rPr>
            <w:lang w:val="en-GB" w:eastAsia="en-GB"/>
          </w:rPr>
          <w:t>ing the</w:t>
        </w:r>
      </w:ins>
      <w:ins w:id="1086" w:author="Thomas Lee" w:date="2020-12-15T20:20:00Z">
        <w:r w:rsidRPr="00607362">
          <w:rPr>
            <w:lang w:val="en-GB" w:eastAsia="en-GB"/>
          </w:rPr>
          <w:t> </w:t>
        </w:r>
      </w:ins>
      <w:ins w:id="1087" w:author="Thomas Lee" w:date="2020-12-18T13:17:00Z">
        <w:r w:rsidR="00324EFA">
          <w:rPr>
            <w:lang w:val="en-GB" w:eastAsia="en-GB"/>
          </w:rPr>
          <w:t>v</w:t>
        </w:r>
      </w:ins>
      <w:ins w:id="1088" w:author="Thomas Lee" w:date="2020-12-15T20:20:00Z">
        <w:r w:rsidRPr="00607362">
          <w:rPr>
            <w:lang w:val="en-GB" w:eastAsia="en-GB"/>
          </w:rPr>
          <w:t>ersion of PowerShell in the remoting </w:t>
        </w:r>
        <w:r>
          <w:rPr>
            <w:lang w:val="en-GB" w:eastAsia="en-GB"/>
          </w:rPr>
          <w:t>s</w:t>
        </w:r>
        <w:r w:rsidRPr="00607362">
          <w:rPr>
            <w:lang w:val="en-GB" w:eastAsia="en-GB"/>
          </w:rPr>
          <w:t>ession</w:t>
        </w:r>
      </w:ins>
    </w:p>
    <w:p w14:paraId="68C1595E" w14:textId="77777777" w:rsidR="00EC065E" w:rsidRPr="003C76D0" w:rsidRDefault="00EC065E">
      <w:pPr>
        <w:pStyle w:val="CodePACKT"/>
        <w:rPr>
          <w:ins w:id="1089" w:author="Thomas Lee" w:date="2020-12-15T20:20:00Z"/>
        </w:rPr>
      </w:pPr>
    </w:p>
    <w:p w14:paraId="5C8E4B48" w14:textId="77777777" w:rsidR="00EC065E" w:rsidRPr="003C76D0" w:rsidRDefault="00EC065E">
      <w:pPr>
        <w:pStyle w:val="CodePACKT"/>
        <w:ind w:left="426"/>
        <w:rPr>
          <w:ins w:id="1090" w:author="Thomas Lee" w:date="2020-12-15T20:20:00Z"/>
        </w:rPr>
        <w:pPrChange w:id="1091" w:author="Thomas Lee" w:date="2020-12-18T13:07:00Z">
          <w:pPr>
            <w:pStyle w:val="CodePACKT"/>
          </w:pPr>
        </w:pPrChange>
      </w:pPr>
      <w:ins w:id="1092" w:author="Thomas Lee" w:date="2020-12-15T20:20:00Z">
        <w:r w:rsidRPr="003C76D0">
          <w:t>Invoke-Command -Session $Session  -</w:t>
        </w:r>
        <w:proofErr w:type="spellStart"/>
        <w:r w:rsidRPr="003C76D0">
          <w:t>ScriptBlock</w:t>
        </w:r>
        <w:proofErr w:type="spellEnd"/>
        <w:r w:rsidRPr="003C76D0">
          <w:t> {$</w:t>
        </w:r>
        <w:proofErr w:type="spellStart"/>
        <w:r w:rsidRPr="003C76D0">
          <w:t>PSVersionTable</w:t>
        </w:r>
        <w:proofErr w:type="spellEnd"/>
        <w:r w:rsidRPr="003C76D0">
          <w:t>}</w:t>
        </w:r>
      </w:ins>
    </w:p>
    <w:p w14:paraId="59EAE4B8" w14:textId="77777777" w:rsidR="00EC065E" w:rsidRPr="003C76D0" w:rsidRDefault="00EC065E">
      <w:pPr>
        <w:pStyle w:val="CodePACKT"/>
        <w:rPr>
          <w:ins w:id="1093" w:author="Thomas Lee" w:date="2020-12-15T20:20:00Z"/>
        </w:rPr>
      </w:pPr>
    </w:p>
    <w:p w14:paraId="23553F56" w14:textId="6D7C573F" w:rsidR="00EC065E" w:rsidRPr="005B2C59" w:rsidRDefault="00EC065E">
      <w:pPr>
        <w:pStyle w:val="NumberedBulletPACKT"/>
        <w:tabs>
          <w:tab w:val="clear" w:pos="360"/>
        </w:tabs>
        <w:ind w:left="426" w:hanging="568"/>
        <w:rPr>
          <w:ins w:id="1094" w:author="Thomas Lee" w:date="2020-12-15T20:20:00Z"/>
          <w:lang w:val="en-GB" w:eastAsia="en-GB"/>
          <w:rPrChange w:id="1095" w:author="Thomas Lee" w:date="2020-12-18T13:05:00Z">
            <w:rPr>
              <w:ins w:id="1096" w:author="Thomas Lee" w:date="2020-12-15T20:20:00Z"/>
              <w:color w:val="000000"/>
              <w:lang w:val="en-GB" w:eastAsia="en-GB"/>
            </w:rPr>
          </w:rPrChange>
        </w:rPr>
        <w:pPrChange w:id="1097" w:author="Thomas Lee" w:date="2020-12-18T13:05:00Z">
          <w:pPr>
            <w:pStyle w:val="NumberedBulletPACKT"/>
            <w:ind w:left="720"/>
          </w:pPr>
        </w:pPrChange>
      </w:pPr>
      <w:ins w:id="1098" w:author="Thomas Lee" w:date="2020-12-15T20:20:00Z">
        <w:r w:rsidRPr="00607362">
          <w:rPr>
            <w:lang w:val="en-GB" w:eastAsia="en-GB"/>
          </w:rPr>
          <w:t>Defin</w:t>
        </w:r>
      </w:ins>
      <w:ins w:id="1099" w:author="Thomas Lee" w:date="2020-12-18T13:19:00Z">
        <w:r w:rsidR="00324EFA">
          <w:rPr>
            <w:lang w:val="en-GB" w:eastAsia="en-GB"/>
          </w:rPr>
          <w:t>ing</w:t>
        </w:r>
      </w:ins>
      <w:ins w:id="1100" w:author="Thomas Lee" w:date="2020-12-15T20:20:00Z">
        <w:r w:rsidRPr="00607362">
          <w:rPr>
            <w:lang w:val="en-GB" w:eastAsia="en-GB"/>
          </w:rPr>
          <w:t> a long running script block</w:t>
        </w:r>
        <w:r>
          <w:rPr>
            <w:lang w:val="en-GB" w:eastAsia="en-GB"/>
          </w:rPr>
          <w:t xml:space="preserve"> using ForEach-Object</w:t>
        </w:r>
      </w:ins>
    </w:p>
    <w:p w14:paraId="186B8D94" w14:textId="77777777" w:rsidR="00EC065E" w:rsidRPr="003C76D0" w:rsidRDefault="00EC065E">
      <w:pPr>
        <w:pStyle w:val="CodePACKT"/>
        <w:rPr>
          <w:ins w:id="1101" w:author="Thomas Lee" w:date="2020-12-15T20:20:00Z"/>
        </w:rPr>
      </w:pPr>
    </w:p>
    <w:p w14:paraId="7123173E" w14:textId="77777777" w:rsidR="00EC065E" w:rsidRPr="003C76D0" w:rsidRDefault="00EC065E">
      <w:pPr>
        <w:pStyle w:val="CodePACKT"/>
        <w:ind w:hanging="283"/>
        <w:rPr>
          <w:ins w:id="1102" w:author="Thomas Lee" w:date="2020-12-15T20:20:00Z"/>
        </w:rPr>
        <w:pPrChange w:id="1103" w:author="Thomas Lee" w:date="2020-12-18T13:08:00Z">
          <w:pPr>
            <w:pStyle w:val="CodePACKT"/>
          </w:pPr>
        </w:pPrChange>
      </w:pPr>
      <w:ins w:id="1104" w:author="Thomas Lee" w:date="2020-12-15T20:20:00Z">
        <w:r w:rsidRPr="003C76D0">
          <w:t>$SB1 = {</w:t>
        </w:r>
      </w:ins>
    </w:p>
    <w:p w14:paraId="6A3F935E" w14:textId="77777777" w:rsidR="00EC065E" w:rsidRPr="003C76D0" w:rsidRDefault="00EC065E">
      <w:pPr>
        <w:pStyle w:val="CodePACKT"/>
        <w:ind w:hanging="283"/>
        <w:rPr>
          <w:ins w:id="1105" w:author="Thomas Lee" w:date="2020-12-15T20:20:00Z"/>
        </w:rPr>
        <w:pPrChange w:id="1106" w:author="Thomas Lee" w:date="2020-12-18T13:08:00Z">
          <w:pPr>
            <w:pStyle w:val="CodePACKT"/>
          </w:pPr>
        </w:pPrChange>
      </w:pPr>
      <w:ins w:id="1107" w:author="Thomas Lee" w:date="2020-12-15T20:20:00Z">
        <w:r w:rsidRPr="003C76D0">
          <w:t>  $Array  = (1..10000000)</w:t>
        </w:r>
      </w:ins>
    </w:p>
    <w:p w14:paraId="24056214" w14:textId="77777777" w:rsidR="00EC065E" w:rsidRPr="003C76D0" w:rsidRDefault="00EC065E">
      <w:pPr>
        <w:pStyle w:val="CodePACKT"/>
        <w:ind w:hanging="283"/>
        <w:rPr>
          <w:ins w:id="1108" w:author="Thomas Lee" w:date="2020-12-15T20:20:00Z"/>
        </w:rPr>
        <w:pPrChange w:id="1109" w:author="Thomas Lee" w:date="2020-12-18T13:08:00Z">
          <w:pPr>
            <w:pStyle w:val="CodePACKT"/>
          </w:pPr>
        </w:pPrChange>
      </w:pPr>
      <w:ins w:id="1110" w:author="Thomas Lee" w:date="2020-12-15T20:20:00Z">
        <w:r w:rsidRPr="003C76D0">
          <w:t>  (Measure-Command {</w:t>
        </w:r>
      </w:ins>
    </w:p>
    <w:p w14:paraId="7D906670" w14:textId="77777777" w:rsidR="00EC065E" w:rsidRPr="003C76D0" w:rsidRDefault="00EC065E">
      <w:pPr>
        <w:pStyle w:val="CodePACKT"/>
        <w:ind w:hanging="283"/>
        <w:rPr>
          <w:ins w:id="1111" w:author="Thomas Lee" w:date="2020-12-15T20:20:00Z"/>
        </w:rPr>
        <w:pPrChange w:id="1112" w:author="Thomas Lee" w:date="2020-12-18T13:08:00Z">
          <w:pPr>
            <w:pStyle w:val="CodePACKT"/>
          </w:pPr>
        </w:pPrChange>
      </w:pPr>
      <w:ins w:id="1113" w:author="Thomas Lee" w:date="2020-12-15T20:20:00Z">
        <w:r w:rsidRPr="003C76D0">
          <w:t>    $Array | ForEach-Object {$_}}).</w:t>
        </w:r>
        <w:proofErr w:type="spellStart"/>
        <w:r w:rsidRPr="003C76D0">
          <w:t>TotalSeconds</w:t>
        </w:r>
        <w:proofErr w:type="spellEnd"/>
      </w:ins>
    </w:p>
    <w:p w14:paraId="27B6DA57" w14:textId="77777777" w:rsidR="00EC065E" w:rsidRPr="003C76D0" w:rsidRDefault="00EC065E">
      <w:pPr>
        <w:pStyle w:val="CodePACKT"/>
        <w:ind w:hanging="283"/>
        <w:rPr>
          <w:ins w:id="1114" w:author="Thomas Lee" w:date="2020-12-15T20:20:00Z"/>
        </w:rPr>
        <w:pPrChange w:id="1115" w:author="Thomas Lee" w:date="2020-12-18T13:08:00Z">
          <w:pPr>
            <w:pStyle w:val="CodePACKT"/>
          </w:pPr>
        </w:pPrChange>
      </w:pPr>
      <w:ins w:id="1116" w:author="Thomas Lee" w:date="2020-12-15T20:20:00Z">
        <w:r w:rsidRPr="003C76D0">
          <w:t>}</w:t>
        </w:r>
      </w:ins>
    </w:p>
    <w:p w14:paraId="2CE2F4A1" w14:textId="77777777" w:rsidR="00EC065E" w:rsidRPr="003C76D0" w:rsidRDefault="00EC065E">
      <w:pPr>
        <w:pStyle w:val="CodePACKT"/>
        <w:rPr>
          <w:ins w:id="1117" w:author="Thomas Lee" w:date="2020-12-15T20:20:00Z"/>
        </w:rPr>
      </w:pPr>
    </w:p>
    <w:p w14:paraId="19CF80BC" w14:textId="3DD5D516" w:rsidR="00EC065E" w:rsidRPr="005B2C59" w:rsidRDefault="00EC065E">
      <w:pPr>
        <w:pStyle w:val="NumberedBulletPACKT"/>
        <w:tabs>
          <w:tab w:val="clear" w:pos="360"/>
        </w:tabs>
        <w:ind w:left="426" w:hanging="568"/>
        <w:rPr>
          <w:ins w:id="1118" w:author="Thomas Lee" w:date="2020-12-15T20:20:00Z"/>
          <w:lang w:val="en-GB" w:eastAsia="en-GB"/>
          <w:rPrChange w:id="1119" w:author="Thomas Lee" w:date="2020-12-18T13:05:00Z">
            <w:rPr>
              <w:ins w:id="1120" w:author="Thomas Lee" w:date="2020-12-15T20:20:00Z"/>
              <w:color w:val="000000"/>
              <w:lang w:val="en-GB" w:eastAsia="en-GB"/>
            </w:rPr>
          </w:rPrChange>
        </w:rPr>
        <w:pPrChange w:id="1121" w:author="Thomas Lee" w:date="2020-12-18T13:05:00Z">
          <w:pPr>
            <w:pStyle w:val="NumberedBulletPACKT"/>
            <w:ind w:left="720"/>
          </w:pPr>
        </w:pPrChange>
      </w:pPr>
      <w:ins w:id="1122" w:author="Thomas Lee" w:date="2020-12-15T20:20:00Z">
        <w:r w:rsidRPr="00607362">
          <w:rPr>
            <w:lang w:val="en-GB" w:eastAsia="en-GB"/>
          </w:rPr>
          <w:t>Run</w:t>
        </w:r>
      </w:ins>
      <w:ins w:id="1123" w:author="Thomas Lee" w:date="2020-12-18T13:19:00Z">
        <w:r w:rsidR="00324EFA">
          <w:rPr>
            <w:lang w:val="en-GB" w:eastAsia="en-GB"/>
          </w:rPr>
          <w:t>ning</w:t>
        </w:r>
      </w:ins>
      <w:ins w:id="1124" w:author="Thomas Lee" w:date="2020-12-15T20:20:00Z">
        <w:r w:rsidRPr="00607362">
          <w:rPr>
            <w:lang w:val="en-GB" w:eastAsia="en-GB"/>
          </w:rPr>
          <w:t> </w:t>
        </w:r>
        <w:r>
          <w:rPr>
            <w:lang w:val="en-GB" w:eastAsia="en-GB"/>
          </w:rPr>
          <w:t>t</w:t>
        </w:r>
        <w:r w:rsidRPr="00607362">
          <w:rPr>
            <w:lang w:val="en-GB" w:eastAsia="en-GB"/>
          </w:rPr>
          <w:t>he script block locally</w:t>
        </w:r>
      </w:ins>
    </w:p>
    <w:p w14:paraId="488A6145" w14:textId="77777777" w:rsidR="00EC065E" w:rsidRPr="003C76D0" w:rsidRDefault="00EC065E">
      <w:pPr>
        <w:pStyle w:val="CodePACKT"/>
        <w:ind w:left="426"/>
        <w:rPr>
          <w:ins w:id="1125" w:author="Thomas Lee" w:date="2020-12-15T20:20:00Z"/>
        </w:rPr>
        <w:pPrChange w:id="1126" w:author="Thomas Lee" w:date="2020-12-18T13:08:00Z">
          <w:pPr>
            <w:pStyle w:val="CodePACKT"/>
          </w:pPr>
        </w:pPrChange>
      </w:pPr>
    </w:p>
    <w:p w14:paraId="7FC27E03" w14:textId="77777777" w:rsidR="00EC065E" w:rsidRPr="003C76D0" w:rsidRDefault="00EC065E">
      <w:pPr>
        <w:pStyle w:val="CodePACKT"/>
        <w:ind w:left="426"/>
        <w:rPr>
          <w:ins w:id="1127" w:author="Thomas Lee" w:date="2020-12-15T20:20:00Z"/>
        </w:rPr>
        <w:pPrChange w:id="1128" w:author="Thomas Lee" w:date="2020-12-18T13:08:00Z">
          <w:pPr>
            <w:pStyle w:val="CodePACKT"/>
          </w:pPr>
        </w:pPrChange>
      </w:pPr>
      <w:ins w:id="1129" w:author="Thomas Lee" w:date="2020-12-15T20:20:00Z">
        <w:r w:rsidRPr="003C76D0">
          <w:t>[</w:t>
        </w:r>
        <w:proofErr w:type="spellStart"/>
        <w:r w:rsidRPr="003C76D0">
          <w:t>gc</w:t>
        </w:r>
        <w:proofErr w:type="spellEnd"/>
        <w:r w:rsidRPr="003C76D0">
          <w:t>]::Collect()</w:t>
        </w:r>
      </w:ins>
    </w:p>
    <w:p w14:paraId="63693325" w14:textId="77777777" w:rsidR="00EC065E" w:rsidRPr="003C76D0" w:rsidRDefault="00EC065E">
      <w:pPr>
        <w:pStyle w:val="CodePACKT"/>
        <w:ind w:left="426"/>
        <w:rPr>
          <w:ins w:id="1130" w:author="Thomas Lee" w:date="2020-12-15T20:20:00Z"/>
        </w:rPr>
        <w:pPrChange w:id="1131" w:author="Thomas Lee" w:date="2020-12-18T13:08:00Z">
          <w:pPr>
            <w:pStyle w:val="CodePACKT"/>
          </w:pPr>
        </w:pPrChange>
      </w:pPr>
      <w:ins w:id="1132" w:author="Thomas Lee" w:date="2020-12-15T20:20:00Z">
        <w:r w:rsidRPr="003C76D0">
          <w:t>$TimeInP7 = Invoke-Command -ScriptBlock $SB1 </w:t>
        </w:r>
      </w:ins>
    </w:p>
    <w:p w14:paraId="55DC0E99" w14:textId="77777777" w:rsidR="00EC065E" w:rsidRPr="003C76D0" w:rsidRDefault="00EC065E">
      <w:pPr>
        <w:pStyle w:val="CodePACKT"/>
        <w:ind w:left="426"/>
        <w:rPr>
          <w:ins w:id="1133" w:author="Thomas Lee" w:date="2020-12-15T20:20:00Z"/>
        </w:rPr>
        <w:pPrChange w:id="1134" w:author="Thomas Lee" w:date="2020-12-18T13:08:00Z">
          <w:pPr>
            <w:pStyle w:val="CodePACKT"/>
          </w:pPr>
        </w:pPrChange>
      </w:pPr>
      <w:ins w:id="1135" w:author="Thomas Lee" w:date="2020-12-15T20:20:00Z">
        <w:r w:rsidRPr="003C76D0">
          <w:t>"Foreach-Object in PowerShell 7.1: [{0:n4}] seconds" -f $TimeInP7</w:t>
        </w:r>
      </w:ins>
    </w:p>
    <w:p w14:paraId="7628DC98" w14:textId="77777777" w:rsidR="00EC065E" w:rsidRPr="003C76D0" w:rsidRDefault="00EC065E">
      <w:pPr>
        <w:pStyle w:val="CodePACKT"/>
        <w:ind w:left="426"/>
        <w:rPr>
          <w:ins w:id="1136" w:author="Thomas Lee" w:date="2020-12-15T20:20:00Z"/>
        </w:rPr>
        <w:pPrChange w:id="1137" w:author="Thomas Lee" w:date="2020-12-18T13:08:00Z">
          <w:pPr>
            <w:pStyle w:val="CodePACKT"/>
          </w:pPr>
        </w:pPrChange>
      </w:pPr>
    </w:p>
    <w:p w14:paraId="18A3AB55" w14:textId="0B62A1A7" w:rsidR="00EC065E" w:rsidRPr="005B2C59" w:rsidRDefault="00A35971">
      <w:pPr>
        <w:pStyle w:val="NumberedBulletPACKT"/>
        <w:tabs>
          <w:tab w:val="clear" w:pos="360"/>
        </w:tabs>
        <w:ind w:left="426" w:hanging="568"/>
        <w:rPr>
          <w:ins w:id="1138" w:author="Thomas Lee" w:date="2020-12-15T20:20:00Z"/>
          <w:lang w:val="en-GB" w:eastAsia="en-GB"/>
          <w:rPrChange w:id="1139" w:author="Thomas Lee" w:date="2020-12-18T13:05:00Z">
            <w:rPr>
              <w:ins w:id="1140" w:author="Thomas Lee" w:date="2020-12-15T20:20:00Z"/>
              <w:color w:val="000000"/>
              <w:lang w:val="en-GB" w:eastAsia="en-GB"/>
            </w:rPr>
          </w:rPrChange>
        </w:rPr>
        <w:pPrChange w:id="1141" w:author="Thomas Lee" w:date="2020-12-18T13:05:00Z">
          <w:pPr>
            <w:pStyle w:val="NumberedBulletPACKT"/>
            <w:ind w:left="720"/>
          </w:pPr>
        </w:pPrChange>
      </w:pPr>
      <w:ins w:id="1142" w:author="Thomas Lee" w:date="2020-12-18T13:43:00Z">
        <w:r w:rsidRPr="00607362">
          <w:rPr>
            <w:lang w:val="en-GB" w:eastAsia="en-GB"/>
          </w:rPr>
          <w:t>Run</w:t>
        </w:r>
        <w:r>
          <w:rPr>
            <w:lang w:val="en-GB" w:eastAsia="en-GB"/>
          </w:rPr>
          <w:t>ning</w:t>
        </w:r>
      </w:ins>
      <w:ins w:id="1143" w:author="Thomas Lee" w:date="2020-12-15T20:20:00Z">
        <w:r w:rsidR="00EC065E" w:rsidRPr="00607362">
          <w:rPr>
            <w:lang w:val="en-GB" w:eastAsia="en-GB"/>
          </w:rPr>
          <w:t> it in PowerShell 5.1 </w:t>
        </w:r>
      </w:ins>
    </w:p>
    <w:p w14:paraId="59F095F2" w14:textId="77777777" w:rsidR="00EC065E" w:rsidRPr="003C76D0" w:rsidRDefault="00EC065E">
      <w:pPr>
        <w:pStyle w:val="CodePACKT"/>
        <w:ind w:hanging="425"/>
        <w:rPr>
          <w:ins w:id="1144" w:author="Thomas Lee" w:date="2020-12-15T20:20:00Z"/>
        </w:rPr>
        <w:pPrChange w:id="1145" w:author="Thomas Lee" w:date="2020-12-18T13:08:00Z">
          <w:pPr>
            <w:pStyle w:val="CodePACKT"/>
          </w:pPr>
        </w:pPrChange>
      </w:pPr>
    </w:p>
    <w:p w14:paraId="7DB55C59" w14:textId="77777777" w:rsidR="00EC065E" w:rsidRPr="003C76D0" w:rsidRDefault="00EC065E">
      <w:pPr>
        <w:pStyle w:val="CodePACKT"/>
        <w:ind w:hanging="425"/>
        <w:rPr>
          <w:ins w:id="1146" w:author="Thomas Lee" w:date="2020-12-15T20:20:00Z"/>
        </w:rPr>
        <w:pPrChange w:id="1147" w:author="Thomas Lee" w:date="2020-12-18T13:08:00Z">
          <w:pPr>
            <w:pStyle w:val="CodePACKT"/>
          </w:pPr>
        </w:pPrChange>
      </w:pPr>
      <w:ins w:id="1148" w:author="Thomas Lee" w:date="2020-12-15T20:20:00Z">
        <w:r w:rsidRPr="003C76D0">
          <w:t>[</w:t>
        </w:r>
        <w:proofErr w:type="spellStart"/>
        <w:r w:rsidRPr="003C76D0">
          <w:t>gc</w:t>
        </w:r>
        <w:proofErr w:type="spellEnd"/>
        <w:r w:rsidRPr="003C76D0">
          <w:t>]::Collect()</w:t>
        </w:r>
      </w:ins>
    </w:p>
    <w:p w14:paraId="31A4B0B4" w14:textId="77777777" w:rsidR="00EC065E" w:rsidRPr="003C76D0" w:rsidRDefault="00EC065E">
      <w:pPr>
        <w:pStyle w:val="CodePACKT"/>
        <w:ind w:hanging="425"/>
        <w:rPr>
          <w:ins w:id="1149" w:author="Thomas Lee" w:date="2020-12-15T20:20:00Z"/>
        </w:rPr>
        <w:pPrChange w:id="1150" w:author="Thomas Lee" w:date="2020-12-18T13:08:00Z">
          <w:pPr>
            <w:pStyle w:val="CodePACKT"/>
          </w:pPr>
        </w:pPrChange>
      </w:pPr>
      <w:ins w:id="1151" w:author="Thomas Lee" w:date="2020-12-15T20:20:00Z">
        <w:r w:rsidRPr="003C76D0">
          <w:t>$TimeInWP  = Invoke-Command -ScriptBlock $SB1 -Session $Session</w:t>
        </w:r>
      </w:ins>
    </w:p>
    <w:p w14:paraId="161BB24C" w14:textId="77777777" w:rsidR="00EC065E" w:rsidRDefault="00EC065E">
      <w:pPr>
        <w:pStyle w:val="CodePACKT"/>
        <w:ind w:hanging="425"/>
        <w:rPr>
          <w:ins w:id="1152" w:author="Thomas Lee" w:date="2020-12-15T20:20:00Z"/>
        </w:rPr>
        <w:pPrChange w:id="1153" w:author="Thomas Lee" w:date="2020-12-18T13:08:00Z">
          <w:pPr>
            <w:pStyle w:val="CodePACKT"/>
          </w:pPr>
        </w:pPrChange>
      </w:pPr>
      <w:ins w:id="1154" w:author="Thomas Lee" w:date="2020-12-15T20:20:00Z">
        <w:r w:rsidRPr="003C76D0">
          <w:t>"ForEach-Object in Windows PowerShell 5.1: [{0:n4}] seconds" -f $TimeInWP</w:t>
        </w:r>
      </w:ins>
    </w:p>
    <w:p w14:paraId="3F93DD55" w14:textId="77777777" w:rsidR="00EC065E" w:rsidRPr="003C76D0" w:rsidRDefault="00EC065E">
      <w:pPr>
        <w:pStyle w:val="CodePACKT"/>
        <w:ind w:hanging="425"/>
        <w:rPr>
          <w:ins w:id="1155" w:author="Thomas Lee" w:date="2020-12-15T20:20:00Z"/>
        </w:rPr>
        <w:pPrChange w:id="1156" w:author="Thomas Lee" w:date="2020-12-18T13:08:00Z">
          <w:pPr>
            <w:pStyle w:val="CodePACKT"/>
          </w:pPr>
        </w:pPrChange>
      </w:pPr>
    </w:p>
    <w:p w14:paraId="269EE9E9" w14:textId="3FE22FEE" w:rsidR="00EC065E" w:rsidRPr="00607362" w:rsidRDefault="00EC065E">
      <w:pPr>
        <w:pStyle w:val="NumberedBulletPACKT"/>
        <w:tabs>
          <w:tab w:val="clear" w:pos="360"/>
        </w:tabs>
        <w:ind w:left="426" w:hanging="568"/>
        <w:rPr>
          <w:ins w:id="1157" w:author="Thomas Lee" w:date="2020-12-15T20:20:00Z"/>
          <w:color w:val="000000"/>
          <w:lang w:val="en-GB" w:eastAsia="en-GB"/>
        </w:rPr>
        <w:pPrChange w:id="1158" w:author="Thomas Lee" w:date="2020-12-18T13:05:00Z">
          <w:pPr>
            <w:pStyle w:val="NumberedBulletPACKT"/>
            <w:ind w:left="720"/>
          </w:pPr>
        </w:pPrChange>
      </w:pPr>
      <w:ins w:id="1159" w:author="Thomas Lee" w:date="2020-12-15T20:20:00Z">
        <w:r w:rsidRPr="00607362">
          <w:rPr>
            <w:lang w:val="en-GB" w:eastAsia="en-GB"/>
          </w:rPr>
          <w:t>Defin</w:t>
        </w:r>
      </w:ins>
      <w:ins w:id="1160" w:author="Thomas Lee" w:date="2020-12-18T13:44:00Z">
        <w:r w:rsidR="00A35971">
          <w:rPr>
            <w:lang w:val="en-GB" w:eastAsia="en-GB"/>
          </w:rPr>
          <w:t>ing</w:t>
        </w:r>
      </w:ins>
      <w:ins w:id="1161" w:author="Thomas Lee" w:date="2020-12-15T20:20:00Z">
        <w:r w:rsidRPr="00607362">
          <w:rPr>
            <w:lang w:val="en-GB" w:eastAsia="en-GB"/>
          </w:rPr>
          <w:t> another long running script block</w:t>
        </w:r>
        <w:r>
          <w:rPr>
            <w:lang w:val="en-GB" w:eastAsia="en-GB"/>
          </w:rPr>
          <w:t xml:space="preserve"> using ForEach</w:t>
        </w:r>
      </w:ins>
    </w:p>
    <w:p w14:paraId="398055EE" w14:textId="77777777" w:rsidR="00EC065E" w:rsidRPr="003C76D0" w:rsidRDefault="00EC065E">
      <w:pPr>
        <w:pStyle w:val="CodePACKT"/>
        <w:rPr>
          <w:ins w:id="1162" w:author="Thomas Lee" w:date="2020-12-15T20:20:00Z"/>
        </w:rPr>
      </w:pPr>
    </w:p>
    <w:p w14:paraId="0B6D4D7A" w14:textId="77777777" w:rsidR="00EC065E" w:rsidRPr="003C76D0" w:rsidRDefault="00EC065E">
      <w:pPr>
        <w:pStyle w:val="CodePACKT"/>
        <w:ind w:hanging="425"/>
        <w:rPr>
          <w:ins w:id="1163" w:author="Thomas Lee" w:date="2020-12-15T20:20:00Z"/>
        </w:rPr>
        <w:pPrChange w:id="1164" w:author="Thomas Lee" w:date="2020-12-18T13:08:00Z">
          <w:pPr>
            <w:pStyle w:val="CodePACKT"/>
          </w:pPr>
        </w:pPrChange>
      </w:pPr>
      <w:ins w:id="1165" w:author="Thomas Lee" w:date="2020-12-15T20:20:00Z">
        <w:r w:rsidRPr="003C76D0">
          <w:t>$SB2 = {</w:t>
        </w:r>
      </w:ins>
    </w:p>
    <w:p w14:paraId="7B41F5C4" w14:textId="77777777" w:rsidR="00EC065E" w:rsidRPr="003C76D0" w:rsidRDefault="00EC065E">
      <w:pPr>
        <w:pStyle w:val="CodePACKT"/>
        <w:ind w:hanging="425"/>
        <w:rPr>
          <w:ins w:id="1166" w:author="Thomas Lee" w:date="2020-12-15T20:20:00Z"/>
        </w:rPr>
        <w:pPrChange w:id="1167" w:author="Thomas Lee" w:date="2020-12-18T13:08:00Z">
          <w:pPr>
            <w:pStyle w:val="CodePACKT"/>
          </w:pPr>
        </w:pPrChange>
      </w:pPr>
      <w:ins w:id="1168" w:author="Thomas Lee" w:date="2020-12-15T20:20:00Z">
        <w:r w:rsidRPr="003C76D0">
          <w:t>    $Array  = (1..10000000)</w:t>
        </w:r>
      </w:ins>
    </w:p>
    <w:p w14:paraId="2C7E661A" w14:textId="77777777" w:rsidR="00EC065E" w:rsidRPr="003C76D0" w:rsidRDefault="00EC065E">
      <w:pPr>
        <w:pStyle w:val="CodePACKT"/>
        <w:ind w:hanging="425"/>
        <w:rPr>
          <w:ins w:id="1169" w:author="Thomas Lee" w:date="2020-12-15T20:20:00Z"/>
        </w:rPr>
        <w:pPrChange w:id="1170" w:author="Thomas Lee" w:date="2020-12-18T13:08:00Z">
          <w:pPr>
            <w:pStyle w:val="CodePACKT"/>
          </w:pPr>
        </w:pPrChange>
      </w:pPr>
      <w:ins w:id="1171" w:author="Thomas Lee" w:date="2020-12-15T20:20:00Z">
        <w:r w:rsidRPr="003C76D0">
          <w:t>    (Measure-Command {</w:t>
        </w:r>
      </w:ins>
    </w:p>
    <w:p w14:paraId="081FBDB4" w14:textId="77777777" w:rsidR="00EC065E" w:rsidRPr="003C76D0" w:rsidRDefault="00EC065E">
      <w:pPr>
        <w:pStyle w:val="CodePACKT"/>
        <w:ind w:hanging="425"/>
        <w:rPr>
          <w:ins w:id="1172" w:author="Thomas Lee" w:date="2020-12-15T20:20:00Z"/>
        </w:rPr>
        <w:pPrChange w:id="1173" w:author="Thomas Lee" w:date="2020-12-18T13:08:00Z">
          <w:pPr>
            <w:pStyle w:val="CodePACKT"/>
          </w:pPr>
        </w:pPrChange>
      </w:pPr>
      <w:ins w:id="1174" w:author="Thomas Lee" w:date="2020-12-15T20:20:00Z">
        <w:r w:rsidRPr="003C76D0">
          <w:lastRenderedPageBreak/>
          <w:t>      ForEach ($Member in $Array) {$Member}}).</w:t>
        </w:r>
        <w:proofErr w:type="spellStart"/>
        <w:r w:rsidRPr="003C76D0">
          <w:t>TotalSeconds</w:t>
        </w:r>
        <w:proofErr w:type="spellEnd"/>
      </w:ins>
    </w:p>
    <w:p w14:paraId="44BD5617" w14:textId="77777777" w:rsidR="00EC065E" w:rsidRPr="003C76D0" w:rsidRDefault="00EC065E">
      <w:pPr>
        <w:pStyle w:val="CodePACKT"/>
        <w:ind w:hanging="425"/>
        <w:rPr>
          <w:ins w:id="1175" w:author="Thomas Lee" w:date="2020-12-15T20:20:00Z"/>
        </w:rPr>
        <w:pPrChange w:id="1176" w:author="Thomas Lee" w:date="2020-12-18T13:08:00Z">
          <w:pPr>
            <w:pStyle w:val="CodePACKT"/>
          </w:pPr>
        </w:pPrChange>
      </w:pPr>
      <w:ins w:id="1177" w:author="Thomas Lee" w:date="2020-12-15T20:20:00Z">
        <w:r w:rsidRPr="003C76D0">
          <w:t>}</w:t>
        </w:r>
      </w:ins>
    </w:p>
    <w:p w14:paraId="2E9C96EF" w14:textId="7E270016" w:rsidR="00EC065E" w:rsidRPr="00607362" w:rsidRDefault="00EC065E">
      <w:pPr>
        <w:pStyle w:val="NumberedBulletPACKT"/>
        <w:ind w:left="709"/>
        <w:rPr>
          <w:ins w:id="1178" w:author="Thomas Lee" w:date="2020-12-15T20:20:00Z"/>
          <w:color w:val="000000"/>
          <w:lang w:val="en-GB" w:eastAsia="en-GB"/>
        </w:rPr>
        <w:pPrChange w:id="1179" w:author="Thomas Lee" w:date="2020-12-15T20:27:00Z">
          <w:pPr>
            <w:pStyle w:val="NumberedBulletPACKT"/>
            <w:ind w:left="720"/>
          </w:pPr>
        </w:pPrChange>
      </w:pPr>
      <w:ins w:id="1180" w:author="Thomas Lee" w:date="2020-12-15T20:20:00Z">
        <w:r w:rsidRPr="00607362">
          <w:rPr>
            <w:lang w:val="en-GB" w:eastAsia="en-GB"/>
          </w:rPr>
          <w:t>Run</w:t>
        </w:r>
      </w:ins>
      <w:ins w:id="1181" w:author="Thomas Lee" w:date="2020-12-18T13:44:00Z">
        <w:r w:rsidR="00A35971">
          <w:rPr>
            <w:lang w:val="en-GB" w:eastAsia="en-GB"/>
          </w:rPr>
          <w:t>ning</w:t>
        </w:r>
      </w:ins>
      <w:ins w:id="1182" w:author="Thomas Lee" w:date="2020-12-15T20:20:00Z">
        <w:r w:rsidRPr="00607362">
          <w:rPr>
            <w:lang w:val="en-GB" w:eastAsia="en-GB"/>
          </w:rPr>
          <w:t> it locally in PowerShell 7</w:t>
        </w:r>
      </w:ins>
    </w:p>
    <w:p w14:paraId="48571BDA" w14:textId="77777777" w:rsidR="00EC065E" w:rsidRPr="003C76D0" w:rsidRDefault="00EC065E">
      <w:pPr>
        <w:pStyle w:val="CodePACKT"/>
        <w:rPr>
          <w:ins w:id="1183" w:author="Thomas Lee" w:date="2020-12-15T20:20:00Z"/>
        </w:rPr>
      </w:pPr>
    </w:p>
    <w:p w14:paraId="50D4498B" w14:textId="77777777" w:rsidR="00EC065E" w:rsidRPr="003C76D0" w:rsidRDefault="00EC065E">
      <w:pPr>
        <w:pStyle w:val="CodePACKT"/>
        <w:rPr>
          <w:ins w:id="1184" w:author="Thomas Lee" w:date="2020-12-15T20:20:00Z"/>
        </w:rPr>
      </w:pPr>
      <w:ins w:id="1185" w:author="Thomas Lee" w:date="2020-12-15T20:20:00Z">
        <w:r w:rsidRPr="003C76D0">
          <w:t>[</w:t>
        </w:r>
        <w:proofErr w:type="spellStart"/>
        <w:r w:rsidRPr="003C76D0">
          <w:t>gc</w:t>
        </w:r>
        <w:proofErr w:type="spellEnd"/>
        <w:r w:rsidRPr="003C76D0">
          <w:t>]::Collect()</w:t>
        </w:r>
      </w:ins>
    </w:p>
    <w:p w14:paraId="7B16410B" w14:textId="77777777" w:rsidR="00EC065E" w:rsidRPr="003C76D0" w:rsidRDefault="00EC065E">
      <w:pPr>
        <w:pStyle w:val="CodePACKT"/>
        <w:rPr>
          <w:ins w:id="1186" w:author="Thomas Lee" w:date="2020-12-15T20:20:00Z"/>
        </w:rPr>
      </w:pPr>
      <w:ins w:id="1187" w:author="Thomas Lee" w:date="2020-12-15T20:20:00Z">
        <w:r w:rsidRPr="003C76D0">
          <w:t>$TimeInP72 = Invoke-Command -ScriptBlock $SB2 </w:t>
        </w:r>
      </w:ins>
    </w:p>
    <w:p w14:paraId="1FCA4440" w14:textId="77777777" w:rsidR="00EC065E" w:rsidRPr="003C76D0" w:rsidRDefault="00EC065E">
      <w:pPr>
        <w:pStyle w:val="CodePACKT"/>
        <w:rPr>
          <w:ins w:id="1188" w:author="Thomas Lee" w:date="2020-12-15T20:20:00Z"/>
        </w:rPr>
      </w:pPr>
      <w:ins w:id="1189" w:author="Thomas Lee" w:date="2020-12-15T20:20:00Z">
        <w:r w:rsidRPr="003C76D0">
          <w:t>"Foreach in PowerShell 7.1: [{0:n4}] seconds" -f $TimeInP72</w:t>
        </w:r>
      </w:ins>
    </w:p>
    <w:p w14:paraId="2DA90B77" w14:textId="77777777" w:rsidR="00EC065E" w:rsidRPr="00607362" w:rsidRDefault="00EC065E">
      <w:pPr>
        <w:pStyle w:val="CodePACKT"/>
        <w:rPr>
          <w:ins w:id="1190" w:author="Thomas Lee" w:date="2020-12-15T20:20:00Z"/>
          <w:lang w:val="en-GB"/>
        </w:rPr>
      </w:pPr>
      <w:ins w:id="1191" w:author="Thomas Lee" w:date="2020-12-15T20:20:00Z">
        <w:r w:rsidRPr="003C76D0">
          <w:t> </w:t>
        </w:r>
        <w:r w:rsidRPr="00607362">
          <w:rPr>
            <w:lang w:val="en-GB"/>
          </w:rPr>
          <w:t> </w:t>
        </w:r>
      </w:ins>
    </w:p>
    <w:p w14:paraId="4929A142" w14:textId="15ECE70E" w:rsidR="00EC065E" w:rsidRDefault="00EC065E">
      <w:pPr>
        <w:pStyle w:val="NumberedBulletPACKT"/>
        <w:ind w:left="709"/>
        <w:rPr>
          <w:ins w:id="1192" w:author="Thomas Lee" w:date="2020-12-15T20:20:00Z"/>
          <w:lang w:val="en-GB" w:eastAsia="en-GB"/>
        </w:rPr>
        <w:pPrChange w:id="1193" w:author="Thomas Lee" w:date="2020-12-15T20:27:00Z">
          <w:pPr>
            <w:pStyle w:val="NumberedBulletPACKT"/>
            <w:ind w:left="720"/>
          </w:pPr>
        </w:pPrChange>
      </w:pPr>
      <w:ins w:id="1194" w:author="Thomas Lee" w:date="2020-12-15T20:20:00Z">
        <w:r w:rsidRPr="00607362">
          <w:rPr>
            <w:lang w:val="en-GB" w:eastAsia="en-GB"/>
          </w:rPr>
          <w:t>Run</w:t>
        </w:r>
      </w:ins>
      <w:ins w:id="1195" w:author="Thomas Lee" w:date="2020-12-18T13:44:00Z">
        <w:r w:rsidR="00A35971">
          <w:rPr>
            <w:lang w:val="en-GB" w:eastAsia="en-GB"/>
          </w:rPr>
          <w:t>ning</w:t>
        </w:r>
      </w:ins>
      <w:ins w:id="1196" w:author="Thomas Lee" w:date="2020-12-15T20:20:00Z">
        <w:r w:rsidRPr="00607362">
          <w:rPr>
            <w:lang w:val="en-GB" w:eastAsia="en-GB"/>
          </w:rPr>
          <w:t> it in Windows PowerShell 5.1 </w:t>
        </w:r>
      </w:ins>
    </w:p>
    <w:p w14:paraId="5D1C3053" w14:textId="77777777" w:rsidR="00EC065E" w:rsidRPr="003C76D0" w:rsidRDefault="00EC065E">
      <w:pPr>
        <w:pStyle w:val="CodePACKT"/>
        <w:rPr>
          <w:ins w:id="1197" w:author="Thomas Lee" w:date="2020-12-15T20:20:00Z"/>
        </w:rPr>
      </w:pPr>
    </w:p>
    <w:p w14:paraId="1D76C7B5" w14:textId="77777777" w:rsidR="00EC065E" w:rsidRPr="003C76D0" w:rsidRDefault="00EC065E">
      <w:pPr>
        <w:pStyle w:val="CodePACKT"/>
        <w:rPr>
          <w:ins w:id="1198" w:author="Thomas Lee" w:date="2020-12-15T20:20:00Z"/>
        </w:rPr>
      </w:pPr>
      <w:ins w:id="1199" w:author="Thomas Lee" w:date="2020-12-15T20:20:00Z">
        <w:r w:rsidRPr="003C76D0">
          <w:t>[</w:t>
        </w:r>
        <w:proofErr w:type="spellStart"/>
        <w:r w:rsidRPr="003C76D0">
          <w:t>gc</w:t>
        </w:r>
        <w:proofErr w:type="spellEnd"/>
        <w:r w:rsidRPr="003C76D0">
          <w:t>]::Collect()</w:t>
        </w:r>
      </w:ins>
    </w:p>
    <w:p w14:paraId="70D81F47" w14:textId="77777777" w:rsidR="00EC065E" w:rsidRPr="003C76D0" w:rsidRDefault="00EC065E">
      <w:pPr>
        <w:pStyle w:val="CodePACKT"/>
        <w:rPr>
          <w:ins w:id="1200" w:author="Thomas Lee" w:date="2020-12-15T20:20:00Z"/>
        </w:rPr>
      </w:pPr>
      <w:ins w:id="1201" w:author="Thomas Lee" w:date="2020-12-15T20:20:00Z">
        <w:r w:rsidRPr="003C76D0">
          <w:t>$TimeInWP2  = Invoke-Command -ScriptBlock $SB2 -Session $Session</w:t>
        </w:r>
      </w:ins>
    </w:p>
    <w:p w14:paraId="2E34CD4C" w14:textId="77777777" w:rsidR="00EC065E" w:rsidRPr="003C76D0" w:rsidRDefault="00EC065E">
      <w:pPr>
        <w:pStyle w:val="CodePACKT"/>
        <w:rPr>
          <w:ins w:id="1202" w:author="Thomas Lee" w:date="2020-12-15T20:20:00Z"/>
        </w:rPr>
      </w:pPr>
      <w:ins w:id="1203" w:author="Thomas Lee" w:date="2020-12-15T20:20:00Z">
        <w:r w:rsidRPr="003C76D0">
          <w:t>"Foreach in Windows PowerShell 5.1: [{0:n4}] seconds" -f $TimeInWP2</w:t>
        </w:r>
      </w:ins>
    </w:p>
    <w:p w14:paraId="3AB4A2AB" w14:textId="77777777" w:rsidR="00EC065E" w:rsidRPr="00607362" w:rsidRDefault="00EC065E">
      <w:pPr>
        <w:pStyle w:val="CodePACKT"/>
        <w:rPr>
          <w:ins w:id="1204" w:author="Thomas Lee" w:date="2020-12-15T20:20:00Z"/>
          <w:lang w:val="en-GB"/>
        </w:rPr>
      </w:pPr>
    </w:p>
    <w:p w14:paraId="3ED14D97" w14:textId="77777777" w:rsidR="00EC065E" w:rsidRDefault="00EC065E" w:rsidP="00EC065E">
      <w:pPr>
        <w:pStyle w:val="Heading2"/>
        <w:rPr>
          <w:ins w:id="1205" w:author="Thomas Lee" w:date="2020-12-15T20:20:00Z"/>
        </w:rPr>
      </w:pPr>
      <w:ins w:id="1206" w:author="Thomas Lee" w:date="2020-12-15T20:20:00Z">
        <w:r>
          <w:t>How it works…</w:t>
        </w:r>
      </w:ins>
    </w:p>
    <w:p w14:paraId="7E9A8107" w14:textId="7E293BF4" w:rsidR="00EC065E" w:rsidRDefault="00EC065E" w:rsidP="00EC065E">
      <w:pPr>
        <w:pStyle w:val="NormalPACKT"/>
        <w:rPr>
          <w:ins w:id="1207" w:author="Thomas Lee" w:date="2020-12-15T20:20:00Z"/>
          <w:lang w:val="en-GB"/>
        </w:rPr>
      </w:pPr>
      <w:ins w:id="1208" w:author="Thomas Lee" w:date="2020-12-15T20:20:00Z">
        <w:r>
          <w:rPr>
            <w:lang w:val="en-GB"/>
          </w:rPr>
          <w:t xml:space="preserve">In </w:t>
        </w:r>
        <w:r w:rsidRPr="00B52F18">
          <w:rPr>
            <w:rStyle w:val="ItalicsPACKT"/>
          </w:rPr>
          <w:t>step 1</w:t>
        </w:r>
        <w:r>
          <w:rPr>
            <w:lang w:val="en-GB"/>
          </w:rPr>
          <w:t xml:space="preserve">, you use </w:t>
        </w:r>
      </w:ins>
      <w:ins w:id="1209" w:author="Thomas Lee" w:date="2020-12-18T17:00:00Z">
        <w:r w:rsidR="005C2B69">
          <w:rPr>
            <w:lang w:val="en-GB"/>
          </w:rPr>
          <w:t>New-</w:t>
        </w:r>
        <w:proofErr w:type="spellStart"/>
        <w:r w:rsidR="005C2B69">
          <w:rPr>
            <w:lang w:val="en-GB"/>
          </w:rPr>
          <w:t>PSSession</w:t>
        </w:r>
        <w:proofErr w:type="spellEnd"/>
        <w:r w:rsidR="005C2B69">
          <w:rPr>
            <w:lang w:val="en-GB"/>
          </w:rPr>
          <w:t xml:space="preserve"> to create a remoting session using a Window</w:t>
        </w:r>
      </w:ins>
      <w:ins w:id="1210" w:author="Thomas Lee" w:date="2020-12-19T20:47:00Z">
        <w:r w:rsidR="00914EED">
          <w:rPr>
            <w:lang w:val="en-GB"/>
          </w:rPr>
          <w:t>s</w:t>
        </w:r>
      </w:ins>
      <w:ins w:id="1211" w:author="Thomas Lee" w:date="2020-12-18T17:00:00Z">
        <w:r w:rsidR="005C2B69">
          <w:rPr>
            <w:lang w:val="en-GB"/>
          </w:rPr>
          <w:t xml:space="preserve"> PowerShell endpoint. </w:t>
        </w:r>
      </w:ins>
      <w:ins w:id="1212" w:author="Thomas Lee" w:date="2020-12-15T20:20:00Z">
        <w:r>
          <w:rPr>
            <w:lang w:val="en-GB"/>
          </w:rPr>
          <w:t>This step produces output like this:</w:t>
        </w:r>
      </w:ins>
    </w:p>
    <w:p w14:paraId="0854EE52" w14:textId="770CCBDF" w:rsidR="00EC065E" w:rsidRDefault="005C2B69" w:rsidP="00EC065E">
      <w:pPr>
        <w:pStyle w:val="FigurePACKT"/>
        <w:rPr>
          <w:ins w:id="1213" w:author="Thomas Lee" w:date="2020-12-15T20:20:00Z"/>
        </w:rPr>
      </w:pPr>
      <w:ins w:id="1214" w:author="Thomas Lee" w:date="2020-12-18T17:05:00Z">
        <w:r>
          <w:drawing>
            <wp:inline distT="0" distB="0" distL="0" distR="0" wp14:anchorId="58CC5EAD" wp14:editId="061DCB20">
              <wp:extent cx="4125547" cy="768798"/>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216729" cy="785790"/>
                      </a:xfrm>
                      <a:prstGeom prst="rect">
                        <a:avLst/>
                      </a:prstGeom>
                    </pic:spPr>
                  </pic:pic>
                </a:graphicData>
              </a:graphic>
            </wp:inline>
          </w:drawing>
        </w:r>
      </w:ins>
    </w:p>
    <w:p w14:paraId="3D476E2C" w14:textId="0D2B7788" w:rsidR="00EC065E" w:rsidRPr="00456F02" w:rsidRDefault="00EC065E" w:rsidP="00EC065E">
      <w:pPr>
        <w:pStyle w:val="LayoutInformationPACKT"/>
        <w:rPr>
          <w:ins w:id="1215" w:author="Thomas Lee" w:date="2020-12-15T20:20:00Z"/>
        </w:rPr>
      </w:pPr>
      <w:ins w:id="1216" w:author="Thomas Lee" w:date="2020-12-15T20:20:00Z">
        <w:r>
          <w:t xml:space="preserve">Insert </w:t>
        </w:r>
        <w:r w:rsidRPr="00C41783">
          <w:t>image</w:t>
        </w:r>
        <w:r>
          <w:t xml:space="preserve"> </w:t>
        </w:r>
        <w:r>
          <w:rPr>
            <w:noProof/>
          </w:rPr>
          <w:t>B42024_02</w:t>
        </w:r>
        <w:r w:rsidRPr="00023EAD">
          <w:rPr>
            <w:noProof/>
          </w:rPr>
          <w:t>_</w:t>
        </w:r>
        <w:r>
          <w:rPr>
            <w:noProof/>
          </w:rPr>
          <w:t>2</w:t>
        </w:r>
      </w:ins>
      <w:ins w:id="1217" w:author="Thomas Lee" w:date="2020-12-18T17:05:00Z">
        <w:r w:rsidR="005C2B69">
          <w:rPr>
            <w:noProof/>
          </w:rPr>
          <w:t>4</w:t>
        </w:r>
      </w:ins>
      <w:ins w:id="1218" w:author="Thomas Lee" w:date="2020-12-15T20:20:00Z">
        <w:r>
          <w:rPr>
            <w:noProof/>
          </w:rPr>
          <w:t>.png</w:t>
        </w:r>
      </w:ins>
    </w:p>
    <w:p w14:paraId="2016299D" w14:textId="57F63BD3" w:rsidR="005C2B69" w:rsidRDefault="00EC065E" w:rsidP="00EC065E">
      <w:pPr>
        <w:pStyle w:val="NormalPACKT"/>
        <w:rPr>
          <w:ins w:id="1219" w:author="Thomas Lee" w:date="2020-12-18T17:06:00Z"/>
          <w:lang w:val="en-GB"/>
        </w:rPr>
      </w:pPr>
      <w:ins w:id="1220" w:author="Thomas Lee" w:date="2020-12-15T20:20:00Z">
        <w:r>
          <w:rPr>
            <w:lang w:val="en-GB"/>
          </w:rPr>
          <w:t xml:space="preserve">In </w:t>
        </w:r>
        <w:r w:rsidRPr="00B52F18">
          <w:rPr>
            <w:rStyle w:val="ItalicsPACKT"/>
          </w:rPr>
          <w:t>step 2</w:t>
        </w:r>
        <w:r>
          <w:rPr>
            <w:lang w:val="en-GB"/>
          </w:rPr>
          <w:t xml:space="preserve">, you get the session object representing </w:t>
        </w:r>
      </w:ins>
      <w:ins w:id="1221" w:author="Thomas Lee" w:date="2020-12-19T20:47:00Z">
        <w:r w:rsidR="00914EED">
          <w:rPr>
            <w:lang w:val="en-GB"/>
          </w:rPr>
          <w:t xml:space="preserve">the </w:t>
        </w:r>
      </w:ins>
      <w:ins w:id="1222" w:author="Thomas Lee" w:date="2020-12-18T17:05:00Z">
        <w:r w:rsidR="005C2B69">
          <w:rPr>
            <w:lang w:val="en-GB"/>
          </w:rPr>
          <w:t>session</w:t>
        </w:r>
      </w:ins>
      <w:ins w:id="1223" w:author="Thomas Lee" w:date="2020-12-15T20:20:00Z">
        <w:r>
          <w:rPr>
            <w:lang w:val="en-GB"/>
          </w:rPr>
          <w:t xml:space="preserve"> you created</w:t>
        </w:r>
      </w:ins>
      <w:ins w:id="1224" w:author="Thomas Lee" w:date="2020-12-18T17:05:00Z">
        <w:r w:rsidR="005C2B69">
          <w:rPr>
            <w:lang w:val="en-GB"/>
          </w:rPr>
          <w:t xml:space="preserve"> in the previous step</w:t>
        </w:r>
      </w:ins>
      <w:ins w:id="1225" w:author="Thomas Lee" w:date="2020-12-18T17:06:00Z">
        <w:r w:rsidR="005C2B69">
          <w:rPr>
            <w:lang w:val="en-GB"/>
          </w:rPr>
          <w:t xml:space="preserve"> - this creates no output.</w:t>
        </w:r>
      </w:ins>
    </w:p>
    <w:p w14:paraId="785A522A" w14:textId="1231C838" w:rsidR="00EC065E" w:rsidRDefault="005C2B69" w:rsidP="00EC065E">
      <w:pPr>
        <w:pStyle w:val="NormalPACKT"/>
        <w:rPr>
          <w:ins w:id="1226" w:author="Thomas Lee" w:date="2020-12-15T20:20:00Z"/>
          <w:lang w:val="en-GB"/>
        </w:rPr>
      </w:pPr>
      <w:ins w:id="1227" w:author="Thomas Lee" w:date="2020-12-18T17:06:00Z">
        <w:r>
          <w:rPr>
            <w:lang w:val="en-GB"/>
          </w:rPr>
          <w:t>In</w:t>
        </w:r>
      </w:ins>
      <w:ins w:id="1228" w:author="Thomas Lee" w:date="2020-12-15T20:20:00Z">
        <w:r w:rsidR="00EC065E">
          <w:rPr>
            <w:lang w:val="en-GB"/>
          </w:rPr>
          <w:t xml:space="preserve"> </w:t>
        </w:r>
        <w:r w:rsidR="00EC065E" w:rsidRPr="00B52F18">
          <w:rPr>
            <w:rStyle w:val="ItalicsPACKT"/>
          </w:rPr>
          <w:t>step 3</w:t>
        </w:r>
        <w:r w:rsidR="00EC065E">
          <w:rPr>
            <w:lang w:val="en-GB"/>
          </w:rPr>
          <w:t>, you obtain the version of PowerShell that the remoting session is using to process commands, namely Windows PowerShell 5.1. The output of this step looks like this:</w:t>
        </w:r>
      </w:ins>
    </w:p>
    <w:p w14:paraId="3C0F20B3" w14:textId="316C075C" w:rsidR="00EC065E" w:rsidRDefault="005C2B69" w:rsidP="00EC065E">
      <w:pPr>
        <w:pStyle w:val="FigurePACKT"/>
        <w:rPr>
          <w:ins w:id="1229" w:author="Thomas Lee" w:date="2020-12-15T20:20:00Z"/>
        </w:rPr>
      </w:pPr>
      <w:ins w:id="1230" w:author="Thomas Lee" w:date="2020-12-18T17:07:00Z">
        <w:r>
          <w:drawing>
            <wp:inline distT="0" distB="0" distL="0" distR="0" wp14:anchorId="515B4FE8" wp14:editId="726FFC6E">
              <wp:extent cx="4163967" cy="1721223"/>
              <wp:effectExtent l="0" t="0" r="825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290605" cy="1773570"/>
                      </a:xfrm>
                      <a:prstGeom prst="rect">
                        <a:avLst/>
                      </a:prstGeom>
                    </pic:spPr>
                  </pic:pic>
                </a:graphicData>
              </a:graphic>
            </wp:inline>
          </w:drawing>
        </w:r>
      </w:ins>
    </w:p>
    <w:p w14:paraId="2B664E37" w14:textId="75F534C8" w:rsidR="00EC065E" w:rsidRPr="00456F02" w:rsidRDefault="00EC065E" w:rsidP="00EC065E">
      <w:pPr>
        <w:pStyle w:val="LayoutInformationPACKT"/>
        <w:rPr>
          <w:ins w:id="1231" w:author="Thomas Lee" w:date="2020-12-15T20:20:00Z"/>
        </w:rPr>
      </w:pPr>
      <w:ins w:id="1232" w:author="Thomas Lee" w:date="2020-12-15T20:20:00Z">
        <w:r>
          <w:t xml:space="preserve">Insert </w:t>
        </w:r>
        <w:r w:rsidRPr="00C41783">
          <w:t>image</w:t>
        </w:r>
        <w:r>
          <w:t xml:space="preserve"> </w:t>
        </w:r>
        <w:r>
          <w:rPr>
            <w:noProof/>
          </w:rPr>
          <w:t>B42024_02</w:t>
        </w:r>
        <w:r w:rsidRPr="00023EAD">
          <w:rPr>
            <w:noProof/>
          </w:rPr>
          <w:t>_</w:t>
        </w:r>
        <w:r>
          <w:rPr>
            <w:noProof/>
          </w:rPr>
          <w:t>2</w:t>
        </w:r>
      </w:ins>
      <w:ins w:id="1233" w:author="Thomas Lee" w:date="2020-12-18T17:06:00Z">
        <w:r w:rsidR="005C2B69">
          <w:rPr>
            <w:noProof/>
          </w:rPr>
          <w:t>5</w:t>
        </w:r>
      </w:ins>
      <w:ins w:id="1234" w:author="Thomas Lee" w:date="2020-12-15T20:20:00Z">
        <w:r>
          <w:rPr>
            <w:noProof/>
          </w:rPr>
          <w:t>.png</w:t>
        </w:r>
      </w:ins>
    </w:p>
    <w:p w14:paraId="0ED36FFF" w14:textId="77777777" w:rsidR="00EC065E" w:rsidRDefault="00EC065E" w:rsidP="00EC065E">
      <w:pPr>
        <w:pStyle w:val="NormalPACKT"/>
        <w:rPr>
          <w:ins w:id="1235" w:author="Thomas Lee" w:date="2020-12-15T20:20:00Z"/>
          <w:lang w:val="en-GB"/>
        </w:rPr>
      </w:pPr>
      <w:ins w:id="1236" w:author="Thomas Lee" w:date="2020-12-15T20:20:00Z">
        <w:r>
          <w:rPr>
            <w:lang w:val="en-GB"/>
          </w:rPr>
          <w:t xml:space="preserve">In </w:t>
        </w:r>
        <w:r w:rsidRPr="00BF6FA1">
          <w:rPr>
            <w:rStyle w:val="ItalicsPACKT"/>
          </w:rPr>
          <w:t>step 4</w:t>
        </w:r>
        <w:r>
          <w:rPr>
            <w:lang w:val="en-GB"/>
          </w:rPr>
          <w:t xml:space="preserve">, you create a script block, </w:t>
        </w:r>
        <w:r w:rsidRPr="005C2B69">
          <w:rPr>
            <w:rStyle w:val="CodeInTextPACKT"/>
            <w:rPrChange w:id="1237" w:author="Thomas Lee" w:date="2020-12-18T17:08:00Z">
              <w:rPr>
                <w:lang w:val="en-GB"/>
              </w:rPr>
            </w:rPrChange>
          </w:rPr>
          <w:t>$SB1</w:t>
        </w:r>
        <w:r>
          <w:rPr>
            <w:lang w:val="en-GB"/>
          </w:rPr>
          <w:t xml:space="preserve"> which uses the </w:t>
        </w:r>
        <w:r w:rsidRPr="00BF6FA1">
          <w:rPr>
            <w:rStyle w:val="CodeInTextPACKT"/>
          </w:rPr>
          <w:t>ForEach-Object</w:t>
        </w:r>
        <w:r>
          <w:rPr>
            <w:lang w:val="en-GB"/>
          </w:rPr>
          <w:t xml:space="preserve"> cmdlet to iterate over a large collection. This step creates no output. </w:t>
        </w:r>
      </w:ins>
    </w:p>
    <w:p w14:paraId="607C3F35" w14:textId="77777777" w:rsidR="00EC065E" w:rsidRDefault="00EC065E" w:rsidP="00EC065E">
      <w:pPr>
        <w:pStyle w:val="NormalPACKT"/>
        <w:rPr>
          <w:ins w:id="1238" w:author="Thomas Lee" w:date="2020-12-15T20:20:00Z"/>
          <w:lang w:val="en-GB"/>
        </w:rPr>
      </w:pPr>
      <w:ins w:id="1239" w:author="Thomas Lee" w:date="2020-12-15T20:20:00Z">
        <w:r>
          <w:rPr>
            <w:lang w:val="en-GB"/>
          </w:rPr>
          <w:t xml:space="preserve">You invoke the </w:t>
        </w:r>
        <w:r w:rsidRPr="00BF6FA1">
          <w:rPr>
            <w:rStyle w:val="CodeInTextPACKT"/>
          </w:rPr>
          <w:t>$SB1</w:t>
        </w:r>
        <w:r>
          <w:rPr>
            <w:lang w:val="en-GB"/>
          </w:rPr>
          <w:t xml:space="preserve"> script block in the local session, in </w:t>
        </w:r>
        <w:r w:rsidRPr="00BF6FA1">
          <w:rPr>
            <w:rStyle w:val="ItalicsPACKT"/>
          </w:rPr>
          <w:t>step 5</w:t>
        </w:r>
        <w:r>
          <w:rPr>
            <w:lang w:val="en-GB"/>
          </w:rPr>
          <w:t>.  This step runs the script block in PowerShell 7. The output from this step looks like this:</w:t>
        </w:r>
      </w:ins>
    </w:p>
    <w:p w14:paraId="1991CF97" w14:textId="70D1BFDA" w:rsidR="00EC065E" w:rsidRPr="003C76D0" w:rsidRDefault="00191156" w:rsidP="00EC065E">
      <w:pPr>
        <w:pStyle w:val="FigurePACKT"/>
        <w:rPr>
          <w:ins w:id="1240" w:author="Thomas Lee" w:date="2020-12-15T20:20:00Z"/>
        </w:rPr>
      </w:pPr>
      <w:ins w:id="1241" w:author="Thomas Lee" w:date="2020-12-18T17:10:00Z">
        <w:r>
          <w:lastRenderedPageBreak/>
          <w:drawing>
            <wp:inline distT="0" distB="0" distL="0" distR="0" wp14:anchorId="52645142" wp14:editId="30667063">
              <wp:extent cx="3695241" cy="710718"/>
              <wp:effectExtent l="0" t="0" r="63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725315" cy="716502"/>
                      </a:xfrm>
                      <a:prstGeom prst="rect">
                        <a:avLst/>
                      </a:prstGeom>
                    </pic:spPr>
                  </pic:pic>
                </a:graphicData>
              </a:graphic>
            </wp:inline>
          </w:drawing>
        </w:r>
      </w:ins>
    </w:p>
    <w:p w14:paraId="09D58696" w14:textId="0626620C" w:rsidR="00EC065E" w:rsidRDefault="00EC065E" w:rsidP="00EC065E">
      <w:pPr>
        <w:pStyle w:val="LayoutInformationPACKT"/>
        <w:rPr>
          <w:ins w:id="1242" w:author="Thomas Lee" w:date="2020-12-15T20:20:00Z"/>
          <w:noProof/>
        </w:rPr>
      </w:pPr>
      <w:ins w:id="1243" w:author="Thomas Lee" w:date="2020-12-15T20:20:00Z">
        <w:r>
          <w:t xml:space="preserve">Insert </w:t>
        </w:r>
        <w:r w:rsidRPr="00C41783">
          <w:t>image</w:t>
        </w:r>
        <w:r>
          <w:t xml:space="preserve"> </w:t>
        </w:r>
        <w:r>
          <w:rPr>
            <w:noProof/>
          </w:rPr>
          <w:t>B42024_02</w:t>
        </w:r>
        <w:r w:rsidRPr="00023EAD">
          <w:rPr>
            <w:noProof/>
          </w:rPr>
          <w:t>_</w:t>
        </w:r>
        <w:r>
          <w:rPr>
            <w:noProof/>
          </w:rPr>
          <w:t>2</w:t>
        </w:r>
      </w:ins>
      <w:ins w:id="1244" w:author="Thomas Lee" w:date="2020-12-18T17:09:00Z">
        <w:r w:rsidR="005C2B69">
          <w:rPr>
            <w:noProof/>
          </w:rPr>
          <w:t>6</w:t>
        </w:r>
      </w:ins>
      <w:ins w:id="1245" w:author="Thomas Lee" w:date="2020-12-15T20:20:00Z">
        <w:r>
          <w:rPr>
            <w:noProof/>
          </w:rPr>
          <w:t>.png</w:t>
        </w:r>
      </w:ins>
    </w:p>
    <w:p w14:paraId="5F98DAD8" w14:textId="77777777" w:rsidR="00EC065E" w:rsidRDefault="00EC065E" w:rsidP="00EC065E">
      <w:pPr>
        <w:pStyle w:val="NormalPACKT"/>
        <w:rPr>
          <w:ins w:id="1246" w:author="Thomas Lee" w:date="2020-12-15T20:20:00Z"/>
        </w:rPr>
      </w:pPr>
      <w:ins w:id="1247" w:author="Thomas Lee" w:date="2020-12-15T20:20:00Z">
        <w:r>
          <w:t xml:space="preserve">With </w:t>
        </w:r>
        <w:r w:rsidRPr="00BF6FA1">
          <w:rPr>
            <w:rStyle w:val="ItalicsPACKT"/>
          </w:rPr>
          <w:t>step 6</w:t>
        </w:r>
        <w:r>
          <w:t xml:space="preserve">, you run the </w:t>
        </w:r>
        <w:r w:rsidRPr="00BF6FA1">
          <w:rPr>
            <w:rStyle w:val="CodeInTextPACKT"/>
          </w:rPr>
          <w:t>$SB1</w:t>
        </w:r>
        <w:r>
          <w:t xml:space="preserve"> script block in Windows PowerShell 5.1, which produces output like this:</w:t>
        </w:r>
        <w:r w:rsidRPr="00BF6FA1">
          <w:rPr>
            <w:noProof/>
          </w:rPr>
          <w:t xml:space="preserve"> </w:t>
        </w:r>
      </w:ins>
    </w:p>
    <w:p w14:paraId="06106CB6" w14:textId="55128A9A" w:rsidR="00EC065E" w:rsidRDefault="00191156" w:rsidP="00EC065E">
      <w:pPr>
        <w:pStyle w:val="FigurePACKT"/>
        <w:rPr>
          <w:ins w:id="1248" w:author="Thomas Lee" w:date="2020-12-15T20:20:00Z"/>
        </w:rPr>
      </w:pPr>
      <w:ins w:id="1249" w:author="Thomas Lee" w:date="2020-12-18T17:11:00Z">
        <w:r>
          <w:drawing>
            <wp:inline distT="0" distB="0" distL="0" distR="0" wp14:anchorId="0790FA74" wp14:editId="4990B089">
              <wp:extent cx="3718293" cy="715563"/>
              <wp:effectExtent l="0" t="0" r="0" b="889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750036" cy="721672"/>
                      </a:xfrm>
                      <a:prstGeom prst="rect">
                        <a:avLst/>
                      </a:prstGeom>
                    </pic:spPr>
                  </pic:pic>
                </a:graphicData>
              </a:graphic>
            </wp:inline>
          </w:drawing>
        </w:r>
      </w:ins>
    </w:p>
    <w:p w14:paraId="3F27263C" w14:textId="6A567255" w:rsidR="00EC065E" w:rsidRDefault="00EC065E" w:rsidP="00EC065E">
      <w:pPr>
        <w:pStyle w:val="LayoutInformationPACKT"/>
        <w:rPr>
          <w:ins w:id="1250" w:author="Thomas Lee" w:date="2020-12-15T20:20:00Z"/>
          <w:noProof/>
        </w:rPr>
      </w:pPr>
      <w:ins w:id="1251" w:author="Thomas Lee" w:date="2020-12-15T20:20:00Z">
        <w:r>
          <w:t xml:space="preserve">Insert </w:t>
        </w:r>
        <w:r w:rsidRPr="00C41783">
          <w:t>image</w:t>
        </w:r>
        <w:r>
          <w:t xml:space="preserve"> </w:t>
        </w:r>
        <w:r>
          <w:rPr>
            <w:noProof/>
          </w:rPr>
          <w:t>B42024_02</w:t>
        </w:r>
        <w:r w:rsidRPr="00023EAD">
          <w:rPr>
            <w:noProof/>
          </w:rPr>
          <w:t>_</w:t>
        </w:r>
        <w:r>
          <w:rPr>
            <w:noProof/>
          </w:rPr>
          <w:t>2</w:t>
        </w:r>
      </w:ins>
      <w:ins w:id="1252" w:author="Thomas Lee" w:date="2020-12-18T17:09:00Z">
        <w:r w:rsidR="005C2B69">
          <w:rPr>
            <w:noProof/>
          </w:rPr>
          <w:t>7</w:t>
        </w:r>
      </w:ins>
      <w:ins w:id="1253" w:author="Thomas Lee" w:date="2020-12-15T20:20:00Z">
        <w:r>
          <w:rPr>
            <w:noProof/>
          </w:rPr>
          <w:t>.png</w:t>
        </w:r>
      </w:ins>
    </w:p>
    <w:p w14:paraId="5BF29467" w14:textId="77777777" w:rsidR="00EC065E" w:rsidRDefault="00EC065E" w:rsidP="00EC065E">
      <w:pPr>
        <w:rPr>
          <w:ins w:id="1254" w:author="Thomas Lee" w:date="2020-12-15T20:20:00Z"/>
        </w:rPr>
      </w:pPr>
      <w:ins w:id="1255" w:author="Thomas Lee" w:date="2020-12-15T20:20:00Z">
        <w:r>
          <w:t xml:space="preserve">You next create a script block that makes use of the </w:t>
        </w:r>
        <w:r w:rsidRPr="00936582">
          <w:rPr>
            <w:rStyle w:val="CodeInTextPACKT"/>
          </w:rPr>
          <w:t>ForEach</w:t>
        </w:r>
        <w:r>
          <w:t xml:space="preserve"> syntax item, in </w:t>
        </w:r>
        <w:r w:rsidRPr="00936582">
          <w:rPr>
            <w:rStyle w:val="ItalicsPACKT"/>
          </w:rPr>
          <w:t>step 7</w:t>
        </w:r>
        <w:r>
          <w:t xml:space="preserve">, producing no output. You then run this second script block in PowerShell 7, in </w:t>
        </w:r>
        <w:r w:rsidRPr="00936582">
          <w:rPr>
            <w:rStyle w:val="ItalicsPACKT"/>
          </w:rPr>
          <w:t>step 8</w:t>
        </w:r>
        <w:r>
          <w:t>, which produces output like this:</w:t>
        </w:r>
      </w:ins>
    </w:p>
    <w:p w14:paraId="04340DA3" w14:textId="267CEF02" w:rsidR="00EC065E" w:rsidRDefault="00191156" w:rsidP="00EC065E">
      <w:pPr>
        <w:pStyle w:val="FigurePACKT"/>
        <w:rPr>
          <w:ins w:id="1256" w:author="Thomas Lee" w:date="2020-12-15T20:20:00Z"/>
        </w:rPr>
      </w:pPr>
      <w:ins w:id="1257" w:author="Thomas Lee" w:date="2020-12-18T17:13:00Z">
        <w:r>
          <w:drawing>
            <wp:inline distT="0" distB="0" distL="0" distR="0" wp14:anchorId="733D5DA1" wp14:editId="6048DD07">
              <wp:extent cx="4194703" cy="779362"/>
              <wp:effectExtent l="0" t="0" r="0" b="190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218047" cy="783699"/>
                      </a:xfrm>
                      <a:prstGeom prst="rect">
                        <a:avLst/>
                      </a:prstGeom>
                    </pic:spPr>
                  </pic:pic>
                </a:graphicData>
              </a:graphic>
            </wp:inline>
          </w:drawing>
        </w:r>
      </w:ins>
    </w:p>
    <w:p w14:paraId="5BFBCE00" w14:textId="4018FAB0" w:rsidR="00EC065E" w:rsidRDefault="00EC065E" w:rsidP="00EC065E">
      <w:pPr>
        <w:pStyle w:val="LayoutInformationPACKT"/>
        <w:rPr>
          <w:ins w:id="1258" w:author="Thomas Lee" w:date="2020-12-15T20:20:00Z"/>
          <w:noProof/>
        </w:rPr>
      </w:pPr>
      <w:ins w:id="1259" w:author="Thomas Lee" w:date="2020-12-15T20:20:00Z">
        <w:r>
          <w:t xml:space="preserve">Insert </w:t>
        </w:r>
        <w:r w:rsidRPr="00C41783">
          <w:t>image</w:t>
        </w:r>
        <w:r>
          <w:t xml:space="preserve"> </w:t>
        </w:r>
        <w:r>
          <w:rPr>
            <w:noProof/>
          </w:rPr>
          <w:t>B42024_02</w:t>
        </w:r>
        <w:r w:rsidRPr="00023EAD">
          <w:rPr>
            <w:noProof/>
          </w:rPr>
          <w:t>_</w:t>
        </w:r>
        <w:r>
          <w:rPr>
            <w:noProof/>
          </w:rPr>
          <w:t>2</w:t>
        </w:r>
      </w:ins>
      <w:ins w:id="1260" w:author="Thomas Lee" w:date="2020-12-18T17:10:00Z">
        <w:r w:rsidR="00191156">
          <w:rPr>
            <w:noProof/>
          </w:rPr>
          <w:t>8</w:t>
        </w:r>
      </w:ins>
      <w:ins w:id="1261" w:author="Thomas Lee" w:date="2020-12-15T20:20:00Z">
        <w:r>
          <w:rPr>
            <w:noProof/>
          </w:rPr>
          <w:t>.png</w:t>
        </w:r>
      </w:ins>
    </w:p>
    <w:p w14:paraId="661AC125" w14:textId="77777777" w:rsidR="00EC065E" w:rsidRDefault="00EC065E" w:rsidP="00EC065E">
      <w:pPr>
        <w:rPr>
          <w:ins w:id="1262" w:author="Thomas Lee" w:date="2020-12-15T20:20:00Z"/>
        </w:rPr>
      </w:pPr>
      <w:ins w:id="1263" w:author="Thomas Lee" w:date="2020-12-15T20:20:00Z">
        <w:r>
          <w:t xml:space="preserve">In the final step, </w:t>
        </w:r>
        <w:r w:rsidRPr="005D12DF">
          <w:rPr>
            <w:rStyle w:val="ItalicsPACKT"/>
          </w:rPr>
          <w:t>step 9</w:t>
        </w:r>
        <w:r>
          <w:t xml:space="preserve">, you run </w:t>
        </w:r>
        <w:r w:rsidRPr="00CC3A31">
          <w:rPr>
            <w:rStyle w:val="CodeInTextPACKT"/>
          </w:rPr>
          <w:t>$SB1</w:t>
        </w:r>
        <w:r>
          <w:t xml:space="preserve"> in the remoting session created earlier (</w:t>
        </w:r>
        <w:proofErr w:type="gramStart"/>
        <w:r>
          <w:t>i.e.</w:t>
        </w:r>
        <w:proofErr w:type="gramEnd"/>
        <w:r>
          <w:t xml:space="preserve"> in Windows PowerShell 5.1) which produces output like this:</w:t>
        </w:r>
      </w:ins>
    </w:p>
    <w:p w14:paraId="2B709EE8" w14:textId="7B38D257" w:rsidR="00EC065E" w:rsidRDefault="00191156" w:rsidP="00EC065E">
      <w:pPr>
        <w:pStyle w:val="FigurePACKT"/>
        <w:rPr>
          <w:ins w:id="1264" w:author="Thomas Lee" w:date="2020-12-15T20:20:00Z"/>
        </w:rPr>
      </w:pPr>
      <w:ins w:id="1265" w:author="Thomas Lee" w:date="2020-12-18T17:14:00Z">
        <w:r>
          <w:drawing>
            <wp:inline distT="0" distB="0" distL="0" distR="0" wp14:anchorId="0B4F7CFB" wp14:editId="07CBB783">
              <wp:extent cx="4395968" cy="733473"/>
              <wp:effectExtent l="0" t="0" r="508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535875" cy="756817"/>
                      </a:xfrm>
                      <a:prstGeom prst="rect">
                        <a:avLst/>
                      </a:prstGeom>
                    </pic:spPr>
                  </pic:pic>
                </a:graphicData>
              </a:graphic>
            </wp:inline>
          </w:drawing>
        </w:r>
      </w:ins>
    </w:p>
    <w:p w14:paraId="1A8CE46E" w14:textId="66FE59CD" w:rsidR="00EC065E" w:rsidRDefault="00EC065E" w:rsidP="00EC065E">
      <w:pPr>
        <w:pStyle w:val="LayoutInformationPACKT"/>
        <w:rPr>
          <w:ins w:id="1266" w:author="Thomas Lee" w:date="2020-12-15T20:20:00Z"/>
          <w:noProof/>
        </w:rPr>
      </w:pPr>
      <w:ins w:id="1267" w:author="Thomas Lee" w:date="2020-12-15T20:20:00Z">
        <w:r>
          <w:t xml:space="preserve">Insert </w:t>
        </w:r>
        <w:r w:rsidRPr="00C41783">
          <w:t>image</w:t>
        </w:r>
        <w:r>
          <w:t xml:space="preserve"> </w:t>
        </w:r>
        <w:r>
          <w:rPr>
            <w:noProof/>
          </w:rPr>
          <w:t>B42024_02</w:t>
        </w:r>
        <w:r w:rsidRPr="00023EAD">
          <w:rPr>
            <w:noProof/>
          </w:rPr>
          <w:t>_</w:t>
        </w:r>
        <w:r>
          <w:rPr>
            <w:noProof/>
          </w:rPr>
          <w:t>2</w:t>
        </w:r>
      </w:ins>
      <w:ins w:id="1268" w:author="Thomas Lee" w:date="2020-12-18T17:14:00Z">
        <w:r w:rsidR="00191156">
          <w:rPr>
            <w:noProof/>
          </w:rPr>
          <w:t>9</w:t>
        </w:r>
      </w:ins>
      <w:ins w:id="1269" w:author="Thomas Lee" w:date="2020-12-15T20:20:00Z">
        <w:r>
          <w:rPr>
            <w:noProof/>
          </w:rPr>
          <w:t>.png</w:t>
        </w:r>
      </w:ins>
    </w:p>
    <w:p w14:paraId="2A2401A4" w14:textId="77777777" w:rsidR="00EC065E" w:rsidRDefault="00EC065E" w:rsidP="00EC065E">
      <w:pPr>
        <w:pStyle w:val="Heading2"/>
        <w:rPr>
          <w:ins w:id="1270" w:author="Thomas Lee" w:date="2020-12-15T20:20:00Z"/>
        </w:rPr>
      </w:pPr>
      <w:commentRangeStart w:id="1271"/>
      <w:ins w:id="1272" w:author="Thomas Lee" w:date="2020-12-15T20:20:00Z">
        <w:r>
          <w:t>There's more</w:t>
        </w:r>
        <w:commentRangeEnd w:id="1271"/>
        <w:r>
          <w:rPr>
            <w:rStyle w:val="CommentReference"/>
            <w:rFonts w:ascii="Times New Roman" w:hAnsi="Times New Roman" w:cs="Times New Roman"/>
            <w:b w:val="0"/>
            <w:bCs w:val="0"/>
            <w:iCs w:val="0"/>
            <w:color w:val="auto"/>
            <w:lang w:val="en-US"/>
          </w:rPr>
          <w:commentReference w:id="1271"/>
        </w:r>
        <w:r>
          <w:t>...</w:t>
        </w:r>
      </w:ins>
    </w:p>
    <w:p w14:paraId="288E7AF9" w14:textId="77777777" w:rsidR="00191156" w:rsidRDefault="00EC065E" w:rsidP="00EC065E">
      <w:pPr>
        <w:pStyle w:val="NormalPACKT"/>
        <w:rPr>
          <w:ins w:id="1273" w:author="Thomas Lee" w:date="2020-12-18T17:15:00Z"/>
          <w:lang w:val="en-GB"/>
        </w:rPr>
      </w:pPr>
      <w:ins w:id="1274" w:author="Thomas Lee" w:date="2020-12-15T20:20:00Z">
        <w:r>
          <w:rPr>
            <w:lang w:val="en-GB"/>
          </w:rPr>
          <w:t xml:space="preserve">In </w:t>
        </w:r>
        <w:r w:rsidRPr="00936582">
          <w:rPr>
            <w:rStyle w:val="ItalicsPACKT"/>
          </w:rPr>
          <w:t>step 1</w:t>
        </w:r>
        <w:r>
          <w:rPr>
            <w:lang w:val="en-GB"/>
          </w:rPr>
          <w:t>, you create, implicitly, a remoting session to the local host using a process transport which is much faster than the traditional remoting session using WinRM.</w:t>
        </w:r>
      </w:ins>
    </w:p>
    <w:p w14:paraId="425FB477" w14:textId="57FCF74B" w:rsidR="00EC065E" w:rsidRDefault="00EC065E" w:rsidP="00EC065E">
      <w:pPr>
        <w:pStyle w:val="NormalPACKT"/>
        <w:rPr>
          <w:ins w:id="1275" w:author="Thomas Lee" w:date="2020-12-15T20:20:00Z"/>
          <w:lang w:val="en-GB"/>
        </w:rPr>
      </w:pPr>
      <w:ins w:id="1276" w:author="Thomas Lee" w:date="2020-12-15T20:20:00Z">
        <w:r>
          <w:rPr>
            <w:lang w:val="en-GB"/>
          </w:rPr>
          <w:t xml:space="preserve">In </w:t>
        </w:r>
        <w:r w:rsidRPr="00936582">
          <w:rPr>
            <w:rStyle w:val="ItalicsPACKT"/>
          </w:rPr>
          <w:t>step 5</w:t>
        </w:r>
        <w:r>
          <w:rPr>
            <w:lang w:val="en-GB"/>
          </w:rPr>
          <w:t xml:space="preserve">, </w:t>
        </w:r>
        <w:r w:rsidRPr="00936582">
          <w:rPr>
            <w:rStyle w:val="ItalicsPACKT"/>
          </w:rPr>
          <w:t>step 6</w:t>
        </w:r>
        <w:r>
          <w:rPr>
            <w:lang w:val="en-GB"/>
          </w:rPr>
          <w:t xml:space="preserve">, </w:t>
        </w:r>
        <w:r w:rsidRPr="00936582">
          <w:rPr>
            <w:rStyle w:val="ItalicsPACKT"/>
          </w:rPr>
          <w:t>step 8</w:t>
        </w:r>
        <w:r>
          <w:rPr>
            <w:lang w:val="en-GB"/>
          </w:rPr>
          <w:t xml:space="preserve">, and </w:t>
        </w:r>
        <w:r w:rsidRPr="00936582">
          <w:rPr>
            <w:rStyle w:val="ItalicsPACKT"/>
          </w:rPr>
          <w:t>step 9</w:t>
        </w:r>
        <w:r>
          <w:rPr>
            <w:lang w:val="en-GB"/>
          </w:rPr>
          <w:t>, you force .NET to perform a garbage collection. These are two steps you can use to minimize the performance hits of running a script block in a remote session (in Windows PowerShell) and to reduce any impact of garbage collections while you are performing the tests in this recipe.</w:t>
        </w:r>
      </w:ins>
    </w:p>
    <w:p w14:paraId="6C9B026F" w14:textId="0B79CDBA" w:rsidR="00EC065E" w:rsidRDefault="00EC065E" w:rsidP="00EC065E">
      <w:pPr>
        <w:pStyle w:val="NormalPACKT"/>
        <w:rPr>
          <w:ins w:id="1277" w:author="Thomas Lee" w:date="2020-12-15T20:20:00Z"/>
          <w:lang w:val="en-GB"/>
        </w:rPr>
      </w:pPr>
      <w:ins w:id="1278" w:author="Thomas Lee" w:date="2020-12-15T20:20:00Z">
        <w:r>
          <w:rPr>
            <w:lang w:val="en-GB"/>
          </w:rPr>
          <w:t xml:space="preserve">As you can see from the outputs, running </w:t>
        </w:r>
        <w:r w:rsidRPr="00191156">
          <w:rPr>
            <w:rStyle w:val="CodeInTextPACKT"/>
            <w:rPrChange w:id="1279" w:author="Thomas Lee" w:date="2020-12-18T17:16:00Z">
              <w:rPr>
                <w:lang w:val="en-GB"/>
              </w:rPr>
            </w:rPrChange>
          </w:rPr>
          <w:t>Foreach-Object</w:t>
        </w:r>
        <w:r>
          <w:rPr>
            <w:lang w:val="en-GB"/>
          </w:rPr>
          <w:t xml:space="preserve"> is much faster in PowerShell 7, as is running </w:t>
        </w:r>
        <w:r w:rsidRPr="00191156">
          <w:rPr>
            <w:rStyle w:val="CodeInTextPACKT"/>
            <w:rPrChange w:id="1280" w:author="Thomas Lee" w:date="2020-12-18T17:16:00Z">
              <w:rPr>
                <w:lang w:val="en-GB"/>
              </w:rPr>
            </w:rPrChange>
          </w:rPr>
          <w:t>Foreach</w:t>
        </w:r>
      </w:ins>
      <w:ins w:id="1281" w:author="Thomas Lee" w:date="2020-12-18T17:16:00Z">
        <w:r w:rsidR="00191156" w:rsidRPr="00191156">
          <w:rPr>
            <w:rStyle w:val="CodeInTextPACKT"/>
            <w:rPrChange w:id="1282" w:author="Thomas Lee" w:date="2020-12-18T17:16:00Z">
              <w:rPr>
                <w:lang w:val="en-GB"/>
              </w:rPr>
            </w:rPrChange>
          </w:rPr>
          <w:t>-Object</w:t>
        </w:r>
      </w:ins>
      <w:ins w:id="1283" w:author="Thomas Lee" w:date="2020-12-15T20:20:00Z">
        <w:r>
          <w:rPr>
            <w:lang w:val="en-GB"/>
          </w:rPr>
          <w:t xml:space="preserve"> in PowerShell 7. As you can see, processing large collections of objects is a lot faster in PowerShell 7.</w:t>
        </w:r>
      </w:ins>
    </w:p>
    <w:p w14:paraId="11B947ED" w14:textId="7268050A" w:rsidR="00EC065E" w:rsidRDefault="00EC065E" w:rsidP="00EC065E">
      <w:pPr>
        <w:pStyle w:val="NormalPACKT"/>
        <w:rPr>
          <w:ins w:id="1284" w:author="Thomas Lee" w:date="2020-12-15T20:20:00Z"/>
          <w:lang w:val="en-GB"/>
        </w:rPr>
      </w:pPr>
      <w:commentRangeStart w:id="1285"/>
      <w:ins w:id="1286" w:author="Thomas Lee" w:date="2020-12-15T20:20:00Z">
        <w:r>
          <w:rPr>
            <w:lang w:val="en-GB"/>
          </w:rPr>
          <w:lastRenderedPageBreak/>
          <w:t xml:space="preserve">With the improvements to loop processing, you can see in the recipe, combined with the use of </w:t>
        </w:r>
        <w:r w:rsidRPr="0034545F">
          <w:rPr>
            <w:rStyle w:val="CodeInTextPACKT"/>
          </w:rPr>
          <w:t>ForEach-Object -Parallel</w:t>
        </w:r>
        <w:r>
          <w:rPr>
            <w:lang w:val="en-GB"/>
          </w:rPr>
          <w:t xml:space="preserve"> you saw in </w:t>
        </w:r>
        <w:r w:rsidRPr="0034545F">
          <w:rPr>
            <w:rStyle w:val="ItalicsPACKT"/>
          </w:rPr>
          <w:t>“Exploring Parallel Processing with Foreach -Parallel”</w:t>
        </w:r>
      </w:ins>
      <w:ins w:id="1287" w:author="Thomas Lee" w:date="2020-12-18T17:18:00Z">
        <w:r w:rsidR="00191156">
          <w:rPr>
            <w:rStyle w:val="ItalicsPACKT"/>
          </w:rPr>
          <w:t xml:space="preserve"> </w:t>
        </w:r>
      </w:ins>
      <w:commentRangeEnd w:id="1285"/>
      <w:ins w:id="1288" w:author="Thomas Lee" w:date="2020-12-15T20:20:00Z">
        <w:r>
          <w:rPr>
            <w:rStyle w:val="CommentReference"/>
            <w:rFonts w:ascii="Arial" w:hAnsi="Arial" w:cs="Arial"/>
            <w:bCs/>
          </w:rPr>
          <w:commentReference w:id="1285"/>
        </w:r>
      </w:ins>
      <w:ins w:id="1289" w:author="Thomas Lee" w:date="2020-12-18T17:17:00Z">
        <w:r w:rsidR="00191156">
          <w:rPr>
            <w:lang w:val="en-GB"/>
          </w:rPr>
          <w:t xml:space="preserve"> </w:t>
        </w:r>
      </w:ins>
      <w:ins w:id="1290" w:author="Thomas Lee" w:date="2020-12-18T17:18:00Z">
        <w:r w:rsidR="00191156">
          <w:rPr>
            <w:lang w:val="en-GB"/>
          </w:rPr>
          <w:t>p</w:t>
        </w:r>
      </w:ins>
      <w:ins w:id="1291" w:author="Thomas Lee" w:date="2020-12-18T17:17:00Z">
        <w:r w:rsidR="00191156">
          <w:rPr>
            <w:lang w:val="en-GB"/>
          </w:rPr>
          <w:t>rovides a</w:t>
        </w:r>
      </w:ins>
      <w:ins w:id="1292" w:author="Thomas Lee" w:date="2020-12-19T20:48:00Z">
        <w:r w:rsidR="00914EED">
          <w:rPr>
            <w:lang w:val="en-GB"/>
          </w:rPr>
          <w:t>n excellent</w:t>
        </w:r>
      </w:ins>
      <w:ins w:id="1293" w:author="Thomas Lee" w:date="2020-12-18T17:17:00Z">
        <w:r w:rsidR="00191156">
          <w:rPr>
            <w:lang w:val="en-GB"/>
          </w:rPr>
          <w:t xml:space="preserve"> reason to switch to PowerShell 7 for most operations</w:t>
        </w:r>
      </w:ins>
      <w:ins w:id="1294" w:author="Thomas Lee" w:date="2020-12-18T17:18:00Z">
        <w:r w:rsidR="00191156">
          <w:rPr>
            <w:lang w:val="en-GB"/>
          </w:rPr>
          <w:t>.</w:t>
        </w:r>
      </w:ins>
    </w:p>
    <w:p w14:paraId="0C08FC48" w14:textId="77777777" w:rsidR="00EC065E" w:rsidRPr="00456F02" w:rsidRDefault="00EC065E" w:rsidP="00EC065E">
      <w:pPr>
        <w:pStyle w:val="NormalPACKT"/>
        <w:rPr>
          <w:ins w:id="1295" w:author="Thomas Lee" w:date="2020-12-15T20:20:00Z"/>
          <w:lang w:val="en-GB"/>
        </w:rPr>
      </w:pPr>
      <w:ins w:id="1296" w:author="Thomas Lee" w:date="2020-12-15T20:20:00Z">
        <w:r>
          <w:rPr>
            <w:lang w:val="en-GB"/>
          </w:rPr>
          <w:t xml:space="preserve">The performance of iterating through large collections is complex. You can read an excellent article on this subject at </w:t>
        </w:r>
        <w:r w:rsidRPr="00432350">
          <w:rPr>
            <w:i/>
            <w:iCs/>
            <w:lang w:val="en-GB"/>
          </w:rPr>
          <w:t>https://powershell.one/tricks/performance/pipeline</w:t>
        </w:r>
        <w:r>
          <w:rPr>
            <w:lang w:val="en-GB"/>
          </w:rPr>
          <w:t xml:space="preserve">. This article also addresses the performance of using the pipeline versus using </w:t>
        </w:r>
        <w:r w:rsidRPr="00592104">
          <w:rPr>
            <w:rStyle w:val="CodeInTextPACKT"/>
          </w:rPr>
          <w:t>ForEach</w:t>
        </w:r>
        <w:r>
          <w:rPr>
            <w:lang w:val="en-GB"/>
          </w:rPr>
          <w:t xml:space="preserve"> to iterate across collections in a lot more detail.</w:t>
        </w:r>
      </w:ins>
    </w:p>
    <w:p w14:paraId="4FC31DF0" w14:textId="77777777" w:rsidR="00EC065E" w:rsidRDefault="00EC065E" w:rsidP="00EC065E">
      <w:pPr>
        <w:pStyle w:val="Heading1"/>
        <w:pBdr>
          <w:top w:val="none" w:sz="0" w:space="0" w:color="auto"/>
          <w:left w:val="none" w:sz="0" w:space="0" w:color="auto"/>
          <w:bottom w:val="none" w:sz="0" w:space="0" w:color="auto"/>
          <w:right w:val="none" w:sz="0" w:space="0" w:color="auto"/>
        </w:pBdr>
        <w:tabs>
          <w:tab w:val="left" w:pos="0"/>
        </w:tabs>
        <w:rPr>
          <w:ins w:id="1297" w:author="Thomas Lee" w:date="2020-12-15T20:20:00Z"/>
        </w:rPr>
      </w:pPr>
      <w:ins w:id="1298" w:author="Thomas Lee" w:date="2020-12-15T20:20:00Z">
        <w:r>
          <w:t>Improvements in Test-Connection</w:t>
        </w:r>
      </w:ins>
    </w:p>
    <w:p w14:paraId="0B605A7B" w14:textId="77777777" w:rsidR="00EC065E" w:rsidRDefault="00EC065E" w:rsidP="00EC065E">
      <w:pPr>
        <w:pStyle w:val="NormalPACKT"/>
        <w:rPr>
          <w:ins w:id="1299" w:author="Thomas Lee" w:date="2020-12-15T20:20:00Z"/>
          <w:lang w:val="en-GB"/>
        </w:rPr>
      </w:pPr>
      <w:ins w:id="1300" w:author="Thomas Lee" w:date="2020-12-15T20:20:00Z">
        <w:r>
          <w:rPr>
            <w:lang w:val="en-GB"/>
          </w:rPr>
          <w:t xml:space="preserve">In Windows PowerShell, you could use the </w:t>
        </w:r>
        <w:r w:rsidRPr="00191156">
          <w:rPr>
            <w:rStyle w:val="CodeInTextPACKT"/>
            <w:rPrChange w:id="1301" w:author="Thomas Lee" w:date="2020-12-18T17:19:00Z">
              <w:rPr>
                <w:lang w:val="en-GB"/>
              </w:rPr>
            </w:rPrChange>
          </w:rPr>
          <w:t>Test-</w:t>
        </w:r>
        <w:proofErr w:type="spellStart"/>
        <w:r w:rsidRPr="00191156">
          <w:rPr>
            <w:rStyle w:val="CodeInTextPACKT"/>
            <w:rPrChange w:id="1302" w:author="Thomas Lee" w:date="2020-12-18T17:19:00Z">
              <w:rPr>
                <w:lang w:val="en-GB"/>
              </w:rPr>
            </w:rPrChange>
          </w:rPr>
          <w:t>Connectio</w:t>
        </w:r>
        <w:proofErr w:type="spellEnd"/>
        <w:r>
          <w:rPr>
            <w:lang w:val="en-GB"/>
          </w:rPr>
          <w:t xml:space="preserve">n cmdlet as a replacement to the Win32 console command </w:t>
        </w:r>
        <w:r w:rsidRPr="00191156">
          <w:rPr>
            <w:rStyle w:val="CodeInTextPACKT"/>
            <w:rPrChange w:id="1303" w:author="Thomas Lee" w:date="2020-12-18T17:19:00Z">
              <w:rPr>
                <w:lang w:val="en-GB"/>
              </w:rPr>
            </w:rPrChange>
          </w:rPr>
          <w:t>ping.exe</w:t>
        </w:r>
        <w:r>
          <w:rPr>
            <w:lang w:val="en-GB"/>
          </w:rPr>
          <w:t xml:space="preserve">. One advantage of using the cmdlet was that the cmdlet returns objects which you can use more easily in scripting. You can use string hacking and regular expressions to extract the same data from the output of </w:t>
        </w:r>
        <w:r w:rsidRPr="00191156">
          <w:rPr>
            <w:rStyle w:val="CodeInTextPACKT"/>
            <w:rPrChange w:id="1304" w:author="Thomas Lee" w:date="2020-12-18T17:19:00Z">
              <w:rPr>
                <w:lang w:val="en-GB"/>
              </w:rPr>
            </w:rPrChange>
          </w:rPr>
          <w:t>ping.exe</w:t>
        </w:r>
        <w:r>
          <w:rPr>
            <w:lang w:val="en-GB"/>
          </w:rPr>
          <w:t xml:space="preserve"> but that is a lot more work and results in scripts that are harder to read.</w:t>
        </w:r>
      </w:ins>
    </w:p>
    <w:p w14:paraId="0A7BCF71" w14:textId="68002F80" w:rsidR="00EC065E" w:rsidRPr="009C7465" w:rsidRDefault="00EC065E" w:rsidP="00EC065E">
      <w:pPr>
        <w:pStyle w:val="NormalPACKT"/>
        <w:rPr>
          <w:ins w:id="1305" w:author="Thomas Lee" w:date="2020-12-15T20:20:00Z"/>
          <w:lang w:val="en-GB"/>
        </w:rPr>
      </w:pPr>
      <w:ins w:id="1306" w:author="Thomas Lee" w:date="2020-12-15T20:20:00Z">
        <w:r>
          <w:rPr>
            <w:lang w:val="en-GB"/>
          </w:rPr>
          <w:t xml:space="preserve">With Windows PowerShell 5.1, the </w:t>
        </w:r>
        <w:r w:rsidRPr="0077398D">
          <w:rPr>
            <w:rStyle w:val="CodeInTextPACKT"/>
          </w:rPr>
          <w:t>Test-Connection</w:t>
        </w:r>
        <w:r>
          <w:rPr>
            <w:lang w:val="en-GB"/>
          </w:rPr>
          <w:t xml:space="preserve"> command makes use of WMI. The command returns objects of the type </w:t>
        </w:r>
        <w:proofErr w:type="spellStart"/>
        <w:r w:rsidRPr="009C7465">
          <w:rPr>
            <w:rStyle w:val="CodeInTextPACKT"/>
            <w:lang w:val="en-GB"/>
          </w:rPr>
          <w:t>System.Management.ManagementObject#root</w:t>
        </w:r>
        <w:proofErr w:type="spellEnd"/>
        <w:r w:rsidRPr="009C7465">
          <w:rPr>
            <w:rStyle w:val="CodeInTextPACKT"/>
            <w:lang w:val="en-GB"/>
          </w:rPr>
          <w:t>\cimv2\Win32_PingStatus</w:t>
        </w:r>
        <w:r>
          <w:rPr>
            <w:rStyle w:val="CodeInTextPACKT"/>
            <w:lang w:val="en-GB"/>
          </w:rPr>
          <w:t>.</w:t>
        </w:r>
        <w:r>
          <w:rPr>
            <w:lang w:val="en-GB"/>
          </w:rPr>
          <w:t xml:space="preserve"> With PowerShell 7.1, the command no longer depends on WMI and returns objects of the type </w:t>
        </w:r>
        <w:proofErr w:type="spellStart"/>
        <w:r w:rsidRPr="009C7465">
          <w:rPr>
            <w:rStyle w:val="CodeInTextPACKT"/>
            <w:lang w:val="en-GB"/>
          </w:rPr>
          <w:t>Microsoft.PowerShell.Commands.TestConnectionCommand+PingStatus</w:t>
        </w:r>
        <w:proofErr w:type="spellEnd"/>
        <w:r>
          <w:rPr>
            <w:lang w:val="en-GB"/>
          </w:rPr>
          <w:t>. As a result of this change of object type, property names returned in PowerShell 7.1 differ from the properties returned in Windows PowerShell. Scripts that made use of some properties may not work properly without adjustment, in PowerShell</w:t>
        </w:r>
      </w:ins>
      <w:ins w:id="1307" w:author="Thomas Lee" w:date="2020-12-18T17:20:00Z">
        <w:r w:rsidR="00191156">
          <w:rPr>
            <w:lang w:val="en-GB"/>
          </w:rPr>
          <w:t xml:space="preserve"> 7</w:t>
        </w:r>
      </w:ins>
      <w:ins w:id="1308" w:author="Thomas Lee" w:date="2020-12-15T20:20:00Z">
        <w:r>
          <w:rPr>
            <w:lang w:val="en-GB"/>
          </w:rPr>
          <w:t xml:space="preserve">, but that should not be a common issue. </w:t>
        </w:r>
      </w:ins>
    </w:p>
    <w:p w14:paraId="4AD1E2B7" w14:textId="77777777" w:rsidR="00EC065E" w:rsidRDefault="00EC065E" w:rsidP="00EC065E">
      <w:pPr>
        <w:pStyle w:val="Heading2"/>
        <w:tabs>
          <w:tab w:val="left" w:pos="0"/>
        </w:tabs>
        <w:rPr>
          <w:ins w:id="1309" w:author="Thomas Lee" w:date="2020-12-15T20:20:00Z"/>
        </w:rPr>
      </w:pPr>
      <w:ins w:id="1310" w:author="Thomas Lee" w:date="2020-12-15T20:20:00Z">
        <w:r>
          <w:t>Getting Ready</w:t>
        </w:r>
      </w:ins>
    </w:p>
    <w:p w14:paraId="70F356F3" w14:textId="77777777" w:rsidR="00EC065E" w:rsidRDefault="00EC065E" w:rsidP="00EC065E">
      <w:pPr>
        <w:pStyle w:val="NormalPACKT"/>
        <w:rPr>
          <w:ins w:id="1311" w:author="Thomas Lee" w:date="2020-12-15T20:20:00Z"/>
          <w:lang w:val="en-GB"/>
        </w:rPr>
      </w:pPr>
      <w:ins w:id="1312" w:author="Thomas Lee" w:date="2020-12-15T20:20:00Z">
        <w:r>
          <w:rPr>
            <w:lang w:val="en-GB"/>
          </w:rPr>
          <w:t xml:space="preserve">You run this recipe on </w:t>
        </w:r>
        <w:r w:rsidRPr="00C41783">
          <w:rPr>
            <w:rStyle w:val="CodeInTextPACKT"/>
          </w:rPr>
          <w:t>SRV1</w:t>
        </w:r>
        <w:r>
          <w:rPr>
            <w:lang w:val="en-GB"/>
          </w:rPr>
          <w:t xml:space="preserve"> after you have installed PowerShell 7 and have created a console profile file. </w:t>
        </w:r>
      </w:ins>
    </w:p>
    <w:p w14:paraId="425BABA0" w14:textId="77777777" w:rsidR="00EC065E" w:rsidRDefault="00EC065E" w:rsidP="00EC065E">
      <w:pPr>
        <w:pStyle w:val="Heading2"/>
        <w:tabs>
          <w:tab w:val="left" w:pos="0"/>
        </w:tabs>
        <w:rPr>
          <w:ins w:id="1313" w:author="Thomas Lee" w:date="2020-12-15T20:20:00Z"/>
        </w:rPr>
      </w:pPr>
      <w:ins w:id="1314" w:author="Thomas Lee" w:date="2020-12-15T20:20:00Z">
        <w:r>
          <w:t>How to do it...</w:t>
        </w:r>
      </w:ins>
    </w:p>
    <w:p w14:paraId="51D402FF" w14:textId="64EAFDD4" w:rsidR="00EC065E" w:rsidRPr="008B4B28" w:rsidRDefault="00CF077D">
      <w:pPr>
        <w:pStyle w:val="NumberedBulletPACKT"/>
        <w:numPr>
          <w:ilvl w:val="0"/>
          <w:numId w:val="38"/>
        </w:numPr>
        <w:rPr>
          <w:ins w:id="1315" w:author="Thomas Lee" w:date="2020-12-15T20:20:00Z"/>
          <w:color w:val="333333"/>
          <w:lang w:val="en-GB" w:eastAsia="en-GB"/>
        </w:rPr>
        <w:pPrChange w:id="1316" w:author="Thomas Lee" w:date="2020-12-15T20:27:00Z">
          <w:pPr>
            <w:pStyle w:val="NumberedBulletPACKT"/>
            <w:numPr>
              <w:numId w:val="38"/>
            </w:numPr>
            <w:ind w:left="720"/>
          </w:pPr>
        </w:pPrChange>
      </w:pPr>
      <w:ins w:id="1317" w:author="Thomas Lee" w:date="2020-12-19T12:17:00Z">
        <w:r w:rsidRPr="00CF077D">
          <w:rPr>
            <w:lang w:val="en-GB" w:eastAsia="en-GB"/>
          </w:rPr>
          <w:t xml:space="preserve">Using </w:t>
        </w:r>
        <w:r w:rsidRPr="00CF077D">
          <w:rPr>
            <w:rStyle w:val="CodeInTextPACKT"/>
            <w:rPrChange w:id="1318" w:author="Thomas Lee" w:date="2020-12-19T12:17:00Z">
              <w:rPr>
                <w:lang w:val="en-GB" w:eastAsia="en-GB"/>
              </w:rPr>
            </w:rPrChange>
          </w:rPr>
          <w:t>Test-Co</w:t>
        </w:r>
      </w:ins>
      <w:ins w:id="1319" w:author="Thomas Lee" w:date="2020-12-19T12:19:00Z">
        <w:r>
          <w:rPr>
            <w:rStyle w:val="CodeInTextPACKT"/>
          </w:rPr>
          <w:t>n</w:t>
        </w:r>
      </w:ins>
      <w:ins w:id="1320" w:author="Thomas Lee" w:date="2020-12-19T12:17:00Z">
        <w:r w:rsidRPr="00CF077D">
          <w:rPr>
            <w:rStyle w:val="CodeInTextPACKT"/>
            <w:rPrChange w:id="1321" w:author="Thomas Lee" w:date="2020-12-19T12:17:00Z">
              <w:rPr>
                <w:lang w:val="en-GB" w:eastAsia="en-GB"/>
              </w:rPr>
            </w:rPrChange>
          </w:rPr>
          <w:t>nection</w:t>
        </w:r>
        <w:r w:rsidRPr="00CF077D">
          <w:rPr>
            <w:lang w:val="en-GB" w:eastAsia="en-GB"/>
          </w:rPr>
          <w:t xml:space="preserve"> with the </w:t>
        </w:r>
        <w:r w:rsidRPr="00CF077D">
          <w:rPr>
            <w:rStyle w:val="CodeInTextPACKT"/>
            <w:rPrChange w:id="1322" w:author="Thomas Lee" w:date="2020-12-19T12:17:00Z">
              <w:rPr>
                <w:lang w:val="en-GB" w:eastAsia="en-GB"/>
              </w:rPr>
            </w:rPrChange>
          </w:rPr>
          <w:t>-Target</w:t>
        </w:r>
        <w:r w:rsidRPr="00CF077D">
          <w:rPr>
            <w:lang w:val="en-GB" w:eastAsia="en-GB"/>
          </w:rPr>
          <w:t xml:space="preserve"> parameter</w:t>
        </w:r>
      </w:ins>
    </w:p>
    <w:p w14:paraId="4D83E3BA" w14:textId="77777777" w:rsidR="00EC065E" w:rsidRPr="00212732" w:rsidRDefault="00EC065E">
      <w:pPr>
        <w:pStyle w:val="CodePACKT"/>
        <w:rPr>
          <w:ins w:id="1323" w:author="Thomas Lee" w:date="2020-12-15T20:20:00Z"/>
        </w:rPr>
      </w:pPr>
    </w:p>
    <w:p w14:paraId="57C43069" w14:textId="77777777" w:rsidR="00EC065E" w:rsidRPr="00212732" w:rsidRDefault="00EC065E">
      <w:pPr>
        <w:pStyle w:val="CodePACKT"/>
        <w:ind w:left="426"/>
        <w:rPr>
          <w:ins w:id="1324" w:author="Thomas Lee" w:date="2020-12-15T20:20:00Z"/>
        </w:rPr>
        <w:pPrChange w:id="1325" w:author="Thomas Lee" w:date="2020-12-19T12:18:00Z">
          <w:pPr>
            <w:pStyle w:val="CodePACKT"/>
          </w:pPr>
        </w:pPrChange>
      </w:pPr>
      <w:ins w:id="1326" w:author="Thomas Lee" w:date="2020-12-15T20:20:00Z">
        <w:r w:rsidRPr="00212732">
          <w:t>Test-Connection -TargetName www.packt.com -Count 1</w:t>
        </w:r>
      </w:ins>
    </w:p>
    <w:p w14:paraId="1C81FDD2" w14:textId="77777777" w:rsidR="00EC065E" w:rsidRPr="00212732" w:rsidRDefault="00EC065E">
      <w:pPr>
        <w:pStyle w:val="CodePACKT"/>
        <w:rPr>
          <w:ins w:id="1327" w:author="Thomas Lee" w:date="2020-12-15T20:20:00Z"/>
        </w:rPr>
      </w:pPr>
    </w:p>
    <w:p w14:paraId="41F31451" w14:textId="7454CFF7" w:rsidR="00EC065E" w:rsidRPr="00212732" w:rsidRDefault="00CF077D">
      <w:pPr>
        <w:pStyle w:val="NumberedBulletPACKT"/>
        <w:rPr>
          <w:ins w:id="1328" w:author="Thomas Lee" w:date="2020-12-15T20:20:00Z"/>
          <w:color w:val="333333"/>
          <w:lang w:val="en-GB" w:eastAsia="en-GB"/>
        </w:rPr>
        <w:pPrChange w:id="1329" w:author="Thomas Lee" w:date="2020-12-19T12:17:00Z">
          <w:pPr>
            <w:pStyle w:val="NumberedBulletPACKT"/>
            <w:ind w:left="720"/>
          </w:pPr>
        </w:pPrChange>
      </w:pPr>
      <w:ins w:id="1330" w:author="Thomas Lee" w:date="2020-12-19T12:20:00Z">
        <w:r w:rsidRPr="00CF077D">
          <w:rPr>
            <w:lang w:val="en-GB" w:eastAsia="en-GB"/>
          </w:rPr>
          <w:t>Using Test-</w:t>
        </w:r>
      </w:ins>
      <w:ins w:id="1331" w:author="Thomas Lee" w:date="2020-12-19T12:40:00Z">
        <w:r w:rsidR="00E53314" w:rsidRPr="00CF077D">
          <w:rPr>
            <w:lang w:val="en-GB" w:eastAsia="en-GB"/>
          </w:rPr>
          <w:t>Connection</w:t>
        </w:r>
      </w:ins>
      <w:ins w:id="1332" w:author="Thomas Lee" w:date="2020-12-19T12:20:00Z">
        <w:r w:rsidRPr="00CF077D">
          <w:rPr>
            <w:lang w:val="en-GB" w:eastAsia="en-GB"/>
          </w:rPr>
          <w:t xml:space="preserve"> with an IPv4 address</w:t>
        </w:r>
      </w:ins>
    </w:p>
    <w:p w14:paraId="255F35A7" w14:textId="77777777" w:rsidR="00EC065E" w:rsidRPr="00212732" w:rsidRDefault="00EC065E">
      <w:pPr>
        <w:pStyle w:val="CodePACKT"/>
        <w:rPr>
          <w:ins w:id="1333" w:author="Thomas Lee" w:date="2020-12-15T20:20:00Z"/>
        </w:rPr>
      </w:pPr>
    </w:p>
    <w:p w14:paraId="509A136B" w14:textId="77777777" w:rsidR="00EC065E" w:rsidRPr="00212732" w:rsidRDefault="00EC065E">
      <w:pPr>
        <w:pStyle w:val="CodePACKT"/>
        <w:ind w:left="426"/>
        <w:rPr>
          <w:ins w:id="1334" w:author="Thomas Lee" w:date="2020-12-15T20:20:00Z"/>
        </w:rPr>
        <w:pPrChange w:id="1335" w:author="Thomas Lee" w:date="2020-12-19T12:18:00Z">
          <w:pPr>
            <w:pStyle w:val="CodePACKT"/>
          </w:pPr>
        </w:pPrChange>
      </w:pPr>
      <w:ins w:id="1336" w:author="Thomas Lee" w:date="2020-12-15T20:20:00Z">
        <w:r w:rsidRPr="00212732">
          <w:t>Test-Connection -TargetName www.packt.com -Count 1 -IPv4</w:t>
        </w:r>
      </w:ins>
    </w:p>
    <w:p w14:paraId="41E7E236" w14:textId="77777777" w:rsidR="00EC065E" w:rsidRPr="00212732" w:rsidRDefault="00EC065E">
      <w:pPr>
        <w:pStyle w:val="CodePACKT"/>
        <w:rPr>
          <w:ins w:id="1337" w:author="Thomas Lee" w:date="2020-12-15T20:20:00Z"/>
        </w:rPr>
      </w:pPr>
    </w:p>
    <w:p w14:paraId="77DE127F" w14:textId="16603CF5" w:rsidR="00EC065E" w:rsidRPr="00212732" w:rsidRDefault="00CF077D">
      <w:pPr>
        <w:pStyle w:val="NumberedBulletPACKT"/>
        <w:rPr>
          <w:ins w:id="1338" w:author="Thomas Lee" w:date="2020-12-15T20:20:00Z"/>
          <w:color w:val="333333"/>
          <w:lang w:val="en-GB" w:eastAsia="en-GB"/>
        </w:rPr>
        <w:pPrChange w:id="1339" w:author="Thomas Lee" w:date="2020-12-19T12:17:00Z">
          <w:pPr>
            <w:pStyle w:val="NumberedBulletPACKT"/>
            <w:ind w:left="720"/>
          </w:pPr>
        </w:pPrChange>
      </w:pPr>
      <w:ins w:id="1340" w:author="Thomas Lee" w:date="2020-12-19T12:23:00Z">
        <w:r w:rsidRPr="00CF077D">
          <w:rPr>
            <w:lang w:val="en-GB" w:eastAsia="en-GB"/>
          </w:rPr>
          <w:t xml:space="preserve">Using </w:t>
        </w:r>
        <w:r w:rsidRPr="00CF077D">
          <w:rPr>
            <w:rStyle w:val="CodeInTextPACKT"/>
            <w:rPrChange w:id="1341" w:author="Thomas Lee" w:date="2020-12-19T12:23:00Z">
              <w:rPr>
                <w:lang w:val="en-GB" w:eastAsia="en-GB"/>
              </w:rPr>
            </w:rPrChange>
          </w:rPr>
          <w:t>Resolve-</w:t>
        </w:r>
        <w:proofErr w:type="spellStart"/>
        <w:r w:rsidRPr="00CF077D">
          <w:rPr>
            <w:rStyle w:val="CodeInTextPACKT"/>
            <w:rPrChange w:id="1342" w:author="Thomas Lee" w:date="2020-12-19T12:23:00Z">
              <w:rPr>
                <w:lang w:val="en-GB" w:eastAsia="en-GB"/>
              </w:rPr>
            </w:rPrChange>
          </w:rPr>
          <w:t>DnsName</w:t>
        </w:r>
        <w:proofErr w:type="spellEnd"/>
        <w:r w:rsidRPr="00CF077D">
          <w:rPr>
            <w:lang w:val="en-GB" w:eastAsia="en-GB"/>
          </w:rPr>
          <w:t xml:space="preserve"> to resolve destination address</w:t>
        </w:r>
      </w:ins>
    </w:p>
    <w:p w14:paraId="1D788D06" w14:textId="77777777" w:rsidR="00EC065E" w:rsidRPr="00212732" w:rsidRDefault="00EC065E">
      <w:pPr>
        <w:pStyle w:val="CodePACKT"/>
        <w:rPr>
          <w:ins w:id="1343" w:author="Thomas Lee" w:date="2020-12-15T20:20:00Z"/>
        </w:rPr>
      </w:pPr>
    </w:p>
    <w:p w14:paraId="34C6CE76" w14:textId="77777777" w:rsidR="00EC065E" w:rsidRPr="00212732" w:rsidRDefault="00EC065E">
      <w:pPr>
        <w:pStyle w:val="CodePACKT"/>
        <w:ind w:left="426"/>
        <w:rPr>
          <w:ins w:id="1344" w:author="Thomas Lee" w:date="2020-12-15T20:20:00Z"/>
        </w:rPr>
        <w:pPrChange w:id="1345" w:author="Thomas Lee" w:date="2020-12-19T12:18:00Z">
          <w:pPr>
            <w:pStyle w:val="CodePACKT"/>
          </w:pPr>
        </w:pPrChange>
      </w:pPr>
      <w:ins w:id="1346" w:author="Thomas Lee" w:date="2020-12-15T20:20:00Z">
        <w:r w:rsidRPr="00212732">
          <w:t>$IPs = (Resolve-</w:t>
        </w:r>
        <w:proofErr w:type="spellStart"/>
        <w:r w:rsidRPr="00212732">
          <w:t>DnsName</w:t>
        </w:r>
        <w:proofErr w:type="spellEnd"/>
        <w:r w:rsidRPr="00212732">
          <w:t> -Name </w:t>
        </w:r>
        <w:proofErr w:type="spellStart"/>
        <w:r w:rsidRPr="00212732">
          <w:t>Dns.Google</w:t>
        </w:r>
        <w:proofErr w:type="spellEnd"/>
        <w:r w:rsidRPr="00212732">
          <w:t> -Type A).</w:t>
        </w:r>
        <w:proofErr w:type="spellStart"/>
        <w:r w:rsidRPr="00212732">
          <w:t>IPAddress</w:t>
        </w:r>
        <w:proofErr w:type="spellEnd"/>
      </w:ins>
    </w:p>
    <w:p w14:paraId="49EB4FF2" w14:textId="77777777" w:rsidR="00EC065E" w:rsidRPr="00212732" w:rsidRDefault="00EC065E">
      <w:pPr>
        <w:pStyle w:val="CodePACKT"/>
        <w:ind w:left="426"/>
        <w:rPr>
          <w:ins w:id="1347" w:author="Thomas Lee" w:date="2020-12-15T20:20:00Z"/>
        </w:rPr>
        <w:pPrChange w:id="1348" w:author="Thomas Lee" w:date="2020-12-19T12:18:00Z">
          <w:pPr>
            <w:pStyle w:val="CodePACKT"/>
          </w:pPr>
        </w:pPrChange>
      </w:pPr>
      <w:ins w:id="1349" w:author="Thomas Lee" w:date="2020-12-15T20:20:00Z">
        <w:r w:rsidRPr="00212732">
          <w:t>$IPs | </w:t>
        </w:r>
      </w:ins>
    </w:p>
    <w:p w14:paraId="6366D0E7" w14:textId="77777777" w:rsidR="00EC065E" w:rsidRPr="00212732" w:rsidRDefault="00EC065E">
      <w:pPr>
        <w:pStyle w:val="CodePACKT"/>
        <w:ind w:left="426"/>
        <w:rPr>
          <w:ins w:id="1350" w:author="Thomas Lee" w:date="2020-12-15T20:20:00Z"/>
        </w:rPr>
        <w:pPrChange w:id="1351" w:author="Thomas Lee" w:date="2020-12-19T12:18:00Z">
          <w:pPr>
            <w:pStyle w:val="CodePACKT"/>
          </w:pPr>
        </w:pPrChange>
      </w:pPr>
      <w:ins w:id="1352" w:author="Thomas Lee" w:date="2020-12-15T20:20:00Z">
        <w:r w:rsidRPr="00212732">
          <w:t>  Test-Connection -Count 1 -</w:t>
        </w:r>
        <w:proofErr w:type="spellStart"/>
        <w:r w:rsidRPr="00212732">
          <w:t>ResolveDestination</w:t>
        </w:r>
        <w:proofErr w:type="spellEnd"/>
      </w:ins>
    </w:p>
    <w:p w14:paraId="7A690D86" w14:textId="77777777" w:rsidR="00EC065E" w:rsidRPr="00212732" w:rsidRDefault="00EC065E">
      <w:pPr>
        <w:pStyle w:val="CodePACKT"/>
        <w:rPr>
          <w:ins w:id="1353" w:author="Thomas Lee" w:date="2020-12-15T20:20:00Z"/>
        </w:rPr>
      </w:pPr>
    </w:p>
    <w:p w14:paraId="2B38C531" w14:textId="77777777" w:rsidR="00EC065E" w:rsidRPr="00212732" w:rsidRDefault="00EC065E">
      <w:pPr>
        <w:pStyle w:val="NumberedBulletPACKT"/>
        <w:rPr>
          <w:ins w:id="1354" w:author="Thomas Lee" w:date="2020-12-15T20:20:00Z"/>
          <w:color w:val="333333"/>
          <w:lang w:val="en-GB" w:eastAsia="en-GB"/>
        </w:rPr>
        <w:pPrChange w:id="1355" w:author="Thomas Lee" w:date="2020-12-19T12:17:00Z">
          <w:pPr>
            <w:pStyle w:val="NumberedBulletPACKT"/>
            <w:ind w:left="720"/>
          </w:pPr>
        </w:pPrChange>
      </w:pPr>
      <w:ins w:id="1356" w:author="Thomas Lee" w:date="2020-12-15T20:20:00Z">
        <w:r w:rsidRPr="00212732">
          <w:rPr>
            <w:lang w:val="en-GB" w:eastAsia="en-GB"/>
          </w:rPr>
          <w:t>Resolve </w:t>
        </w:r>
        <w:r w:rsidRPr="00CF077D">
          <w:rPr>
            <w:rPrChange w:id="1357" w:author="Thomas Lee" w:date="2020-12-19T12:17:00Z">
              <w:rPr>
                <w:lang w:val="en-GB" w:eastAsia="en-GB"/>
              </w:rPr>
            </w:rPrChange>
          </w:rPr>
          <w:t>destination</w:t>
        </w:r>
        <w:r w:rsidRPr="00212732">
          <w:rPr>
            <w:lang w:val="en-GB" w:eastAsia="en-GB"/>
          </w:rPr>
          <w:t> and </w:t>
        </w:r>
        <w:r>
          <w:rPr>
            <w:lang w:val="en-GB" w:eastAsia="en-GB"/>
          </w:rPr>
          <w:t xml:space="preserve">perform a </w:t>
        </w:r>
        <w:r w:rsidRPr="00212732">
          <w:rPr>
            <w:lang w:val="en-GB" w:eastAsia="en-GB"/>
          </w:rPr>
          <w:t>traceroute</w:t>
        </w:r>
      </w:ins>
    </w:p>
    <w:p w14:paraId="3BF1B7DA" w14:textId="77777777" w:rsidR="00EC065E" w:rsidRPr="00212732" w:rsidRDefault="00EC065E">
      <w:pPr>
        <w:pStyle w:val="CodePACKT"/>
        <w:ind w:left="426"/>
        <w:rPr>
          <w:ins w:id="1358" w:author="Thomas Lee" w:date="2020-12-15T20:20:00Z"/>
        </w:rPr>
        <w:pPrChange w:id="1359" w:author="Thomas Lee" w:date="2020-12-19T12:18:00Z">
          <w:pPr>
            <w:pStyle w:val="CodePACKT"/>
          </w:pPr>
        </w:pPrChange>
      </w:pPr>
    </w:p>
    <w:p w14:paraId="4326F1DF" w14:textId="77777777" w:rsidR="00EC065E" w:rsidRPr="00212732" w:rsidRDefault="00EC065E">
      <w:pPr>
        <w:pStyle w:val="CodePACKT"/>
        <w:ind w:left="426"/>
        <w:rPr>
          <w:ins w:id="1360" w:author="Thomas Lee" w:date="2020-12-15T20:20:00Z"/>
        </w:rPr>
        <w:pPrChange w:id="1361" w:author="Thomas Lee" w:date="2020-12-19T12:18:00Z">
          <w:pPr>
            <w:pStyle w:val="CodePACKT"/>
          </w:pPr>
        </w:pPrChange>
      </w:pPr>
      <w:ins w:id="1362" w:author="Thomas Lee" w:date="2020-12-15T20:20:00Z">
        <w:r w:rsidRPr="00212732">
          <w:t>Test-Connection -TargetName 8.8.8.8 -ResolveDestination -Traceroute |</w:t>
        </w:r>
      </w:ins>
    </w:p>
    <w:p w14:paraId="4819E362" w14:textId="77777777" w:rsidR="00EC065E" w:rsidRPr="00212732" w:rsidRDefault="00EC065E">
      <w:pPr>
        <w:pStyle w:val="CodePACKT"/>
        <w:ind w:left="426"/>
        <w:rPr>
          <w:ins w:id="1363" w:author="Thomas Lee" w:date="2020-12-15T20:20:00Z"/>
        </w:rPr>
        <w:pPrChange w:id="1364" w:author="Thomas Lee" w:date="2020-12-19T12:18:00Z">
          <w:pPr>
            <w:pStyle w:val="CodePACKT"/>
          </w:pPr>
        </w:pPrChange>
      </w:pPr>
      <w:ins w:id="1365" w:author="Thomas Lee" w:date="2020-12-15T20:20:00Z">
        <w:r w:rsidRPr="00212732">
          <w:t>  Where-Object Ping -eq 1</w:t>
        </w:r>
      </w:ins>
    </w:p>
    <w:p w14:paraId="24350B9B" w14:textId="77777777" w:rsidR="00EC065E" w:rsidRPr="00212732" w:rsidRDefault="00EC065E">
      <w:pPr>
        <w:pStyle w:val="CodePACKT"/>
        <w:rPr>
          <w:ins w:id="1366" w:author="Thomas Lee" w:date="2020-12-15T20:20:00Z"/>
        </w:rPr>
      </w:pPr>
    </w:p>
    <w:p w14:paraId="220B0D75" w14:textId="0B1586DE" w:rsidR="00EC065E" w:rsidRPr="00212732" w:rsidRDefault="00CF077D">
      <w:pPr>
        <w:pStyle w:val="NumberedBulletPACKT"/>
        <w:rPr>
          <w:ins w:id="1367" w:author="Thomas Lee" w:date="2020-12-15T20:20:00Z"/>
          <w:color w:val="333333"/>
          <w:lang w:val="en-GB" w:eastAsia="en-GB"/>
        </w:rPr>
        <w:pPrChange w:id="1368" w:author="Thomas Lee" w:date="2020-12-19T12:17:00Z">
          <w:pPr>
            <w:pStyle w:val="NumberedBulletPACKT"/>
            <w:ind w:left="720"/>
          </w:pPr>
        </w:pPrChange>
      </w:pPr>
      <w:ins w:id="1369" w:author="Thomas Lee" w:date="2020-12-19T12:26:00Z">
        <w:r w:rsidRPr="00CF077D">
          <w:rPr>
            <w:lang w:val="en-GB" w:eastAsia="en-GB"/>
          </w:rPr>
          <w:t xml:space="preserve">Using </w:t>
        </w:r>
      </w:ins>
      <w:ins w:id="1370" w:author="Thomas Lee" w:date="2020-12-19T12:35:00Z">
        <w:r w:rsidRPr="00CF077D">
          <w:rPr>
            <w:lang w:val="en-GB" w:eastAsia="en-GB"/>
          </w:rPr>
          <w:t>infinite</w:t>
        </w:r>
      </w:ins>
      <w:ins w:id="1371" w:author="Thomas Lee" w:date="2020-12-19T12:26:00Z">
        <w:r w:rsidRPr="00CF077D">
          <w:rPr>
            <w:lang w:val="en-GB" w:eastAsia="en-GB"/>
          </w:rPr>
          <w:t xml:space="preserve"> Ping and </w:t>
        </w:r>
      </w:ins>
      <w:ins w:id="1372" w:author="Thomas Lee" w:date="2020-12-19T12:35:00Z">
        <w:r w:rsidRPr="00CF077D">
          <w:rPr>
            <w:lang w:val="en-GB" w:eastAsia="en-GB"/>
          </w:rPr>
          <w:t>sto</w:t>
        </w:r>
        <w:r>
          <w:rPr>
            <w:lang w:val="en-GB" w:eastAsia="en-GB"/>
          </w:rPr>
          <w:t>pping</w:t>
        </w:r>
      </w:ins>
      <w:ins w:id="1373" w:author="Thomas Lee" w:date="2020-12-19T12:26:00Z">
        <w:r w:rsidRPr="00CF077D">
          <w:rPr>
            <w:lang w:val="en-GB" w:eastAsia="en-GB"/>
          </w:rPr>
          <w:t xml:space="preserve"> with Ctrl-C</w:t>
        </w:r>
      </w:ins>
      <w:ins w:id="1374" w:author="Thomas Lee" w:date="2020-12-15T20:20:00Z">
        <w:r w:rsidR="00EC065E" w:rsidRPr="00212732">
          <w:rPr>
            <w:lang w:val="en-GB" w:eastAsia="en-GB"/>
          </w:rPr>
          <w:t>  </w:t>
        </w:r>
      </w:ins>
    </w:p>
    <w:p w14:paraId="1D0FF44F" w14:textId="77777777" w:rsidR="00EC065E" w:rsidRPr="00212732" w:rsidRDefault="00EC065E">
      <w:pPr>
        <w:pStyle w:val="CodePACKT"/>
        <w:ind w:left="426"/>
        <w:rPr>
          <w:ins w:id="1375" w:author="Thomas Lee" w:date="2020-12-15T20:20:00Z"/>
        </w:rPr>
        <w:pPrChange w:id="1376" w:author="Thomas Lee" w:date="2020-12-19T12:18:00Z">
          <w:pPr>
            <w:pStyle w:val="CodePACKT"/>
          </w:pPr>
        </w:pPrChange>
      </w:pPr>
    </w:p>
    <w:p w14:paraId="081C3406" w14:textId="77777777" w:rsidR="00EC065E" w:rsidRPr="00212732" w:rsidRDefault="00EC065E">
      <w:pPr>
        <w:pStyle w:val="CodePACKT"/>
        <w:ind w:left="426"/>
        <w:rPr>
          <w:ins w:id="1377" w:author="Thomas Lee" w:date="2020-12-15T20:20:00Z"/>
        </w:rPr>
        <w:pPrChange w:id="1378" w:author="Thomas Lee" w:date="2020-12-19T12:18:00Z">
          <w:pPr>
            <w:pStyle w:val="CodePACKT"/>
          </w:pPr>
        </w:pPrChange>
      </w:pPr>
      <w:ins w:id="1379" w:author="Thomas Lee" w:date="2020-12-15T20:20:00Z">
        <w:r w:rsidRPr="00212732">
          <w:t>Test-Connection -TargetName www.reskit.net -Repeat</w:t>
        </w:r>
      </w:ins>
    </w:p>
    <w:p w14:paraId="3D047BEF" w14:textId="77777777" w:rsidR="00EC065E" w:rsidRPr="00212732" w:rsidRDefault="00EC065E">
      <w:pPr>
        <w:pStyle w:val="CodePACKT"/>
        <w:rPr>
          <w:ins w:id="1380" w:author="Thomas Lee" w:date="2020-12-15T20:20:00Z"/>
        </w:rPr>
      </w:pPr>
    </w:p>
    <w:p w14:paraId="70134AAD" w14:textId="53805F95" w:rsidR="00EC065E" w:rsidRPr="00212732" w:rsidRDefault="00CF077D">
      <w:pPr>
        <w:pStyle w:val="NumberedBulletPACKT"/>
        <w:rPr>
          <w:ins w:id="1381" w:author="Thomas Lee" w:date="2020-12-15T20:20:00Z"/>
          <w:color w:val="333333"/>
          <w:lang w:val="en-GB" w:eastAsia="en-GB"/>
        </w:rPr>
        <w:pPrChange w:id="1382" w:author="Thomas Lee" w:date="2020-12-19T12:17:00Z">
          <w:pPr>
            <w:pStyle w:val="NumberedBulletPACKT"/>
            <w:ind w:left="720"/>
          </w:pPr>
        </w:pPrChange>
      </w:pPr>
      <w:ins w:id="1383" w:author="Thomas Lee" w:date="2020-12-19T12:36:00Z">
        <w:r>
          <w:rPr>
            <w:lang w:val="en-GB" w:eastAsia="en-GB"/>
          </w:rPr>
          <w:lastRenderedPageBreak/>
          <w:t xml:space="preserve">Checking </w:t>
        </w:r>
        <w:r w:rsidRPr="00CF077D">
          <w:rPr>
            <w:lang w:val="en-GB" w:eastAsia="en-GB"/>
          </w:rPr>
          <w:t xml:space="preserve">speed of </w:t>
        </w:r>
        <w:r w:rsidRPr="00CF077D">
          <w:rPr>
            <w:rStyle w:val="CodeInTextPACKT"/>
            <w:rPrChange w:id="1384" w:author="Thomas Lee" w:date="2020-12-19T12:36:00Z">
              <w:rPr>
                <w:lang w:val="en-GB" w:eastAsia="en-GB"/>
              </w:rPr>
            </w:rPrChange>
          </w:rPr>
          <w:t>Test-Connection</w:t>
        </w:r>
        <w:r w:rsidRPr="00CF077D">
          <w:rPr>
            <w:lang w:val="en-GB" w:eastAsia="en-GB"/>
          </w:rPr>
          <w:t xml:space="preserve"> in PowerShell 7</w:t>
        </w:r>
      </w:ins>
    </w:p>
    <w:p w14:paraId="2F24BA4C" w14:textId="77777777" w:rsidR="00EC065E" w:rsidRPr="00212732" w:rsidRDefault="00EC065E">
      <w:pPr>
        <w:pStyle w:val="CodePACKT"/>
        <w:ind w:left="426"/>
        <w:rPr>
          <w:ins w:id="1385" w:author="Thomas Lee" w:date="2020-12-15T20:20:00Z"/>
        </w:rPr>
        <w:pPrChange w:id="1386" w:author="Thomas Lee" w:date="2020-12-19T12:18:00Z">
          <w:pPr>
            <w:pStyle w:val="CodePACKT"/>
          </w:pPr>
        </w:pPrChange>
      </w:pPr>
    </w:p>
    <w:p w14:paraId="2F0BBB5E" w14:textId="77777777" w:rsidR="00EC065E" w:rsidRPr="00212732" w:rsidRDefault="00EC065E">
      <w:pPr>
        <w:pStyle w:val="CodePACKT"/>
        <w:ind w:left="426"/>
        <w:rPr>
          <w:ins w:id="1387" w:author="Thomas Lee" w:date="2020-12-15T20:20:00Z"/>
        </w:rPr>
        <w:pPrChange w:id="1388" w:author="Thomas Lee" w:date="2020-12-19T12:18:00Z">
          <w:pPr>
            <w:pStyle w:val="CodePACKT"/>
          </w:pPr>
        </w:pPrChange>
      </w:pPr>
      <w:ins w:id="1389" w:author="Thomas Lee" w:date="2020-12-15T20:20:00Z">
        <w:r w:rsidRPr="00212732">
          <w:t>Measure-Command -Expression {test-connection 8.8.8.8 -count 1}</w:t>
        </w:r>
      </w:ins>
    </w:p>
    <w:p w14:paraId="701FE31B" w14:textId="77777777" w:rsidR="00EC065E" w:rsidRPr="00212732" w:rsidRDefault="00EC065E">
      <w:pPr>
        <w:pStyle w:val="CodePACKT"/>
        <w:rPr>
          <w:ins w:id="1390" w:author="Thomas Lee" w:date="2020-12-15T20:20:00Z"/>
        </w:rPr>
      </w:pPr>
    </w:p>
    <w:p w14:paraId="12587A79" w14:textId="40AEBEAC" w:rsidR="00EC065E" w:rsidRPr="00212732" w:rsidRDefault="00CF077D">
      <w:pPr>
        <w:pStyle w:val="NumberedBulletPACKT"/>
        <w:rPr>
          <w:ins w:id="1391" w:author="Thomas Lee" w:date="2020-12-15T20:20:00Z"/>
          <w:color w:val="333333"/>
          <w:lang w:val="en-GB" w:eastAsia="en-GB"/>
        </w:rPr>
        <w:pPrChange w:id="1392" w:author="Thomas Lee" w:date="2020-12-19T12:17:00Z">
          <w:pPr>
            <w:pStyle w:val="NumberedBulletPACKT"/>
            <w:ind w:left="720"/>
          </w:pPr>
        </w:pPrChange>
      </w:pPr>
      <w:ins w:id="1393" w:author="Thomas Lee" w:date="2020-12-19T12:37:00Z">
        <w:r>
          <w:rPr>
            <w:lang w:val="en-GB" w:eastAsia="en-GB"/>
          </w:rPr>
          <w:t xml:space="preserve">Checking </w:t>
        </w:r>
      </w:ins>
      <w:ins w:id="1394" w:author="Thomas Lee" w:date="2020-12-19T12:33:00Z">
        <w:r w:rsidRPr="00CF077D">
          <w:rPr>
            <w:lang w:val="en-GB" w:eastAsia="en-GB"/>
          </w:rPr>
          <w:t xml:space="preserve">speed of </w:t>
        </w:r>
        <w:r w:rsidRPr="00CF077D">
          <w:rPr>
            <w:rStyle w:val="CodeInTextPACKT"/>
            <w:rPrChange w:id="1395" w:author="Thomas Lee" w:date="2020-12-19T12:33:00Z">
              <w:rPr>
                <w:lang w:val="en-GB" w:eastAsia="en-GB"/>
              </w:rPr>
            </w:rPrChange>
          </w:rPr>
          <w:t>Test-Connection</w:t>
        </w:r>
        <w:r w:rsidRPr="00CF077D">
          <w:rPr>
            <w:lang w:val="en-GB" w:eastAsia="en-GB"/>
          </w:rPr>
          <w:t xml:space="preserve"> in Windows PowerShell</w:t>
        </w:r>
      </w:ins>
    </w:p>
    <w:p w14:paraId="675F2A94" w14:textId="77777777" w:rsidR="00EC065E" w:rsidRPr="00212732" w:rsidRDefault="00EC065E">
      <w:pPr>
        <w:pStyle w:val="CodePACKT"/>
        <w:rPr>
          <w:ins w:id="1396" w:author="Thomas Lee" w:date="2020-12-15T20:20:00Z"/>
        </w:rPr>
      </w:pPr>
    </w:p>
    <w:p w14:paraId="4601D886" w14:textId="77777777" w:rsidR="00CF077D" w:rsidRDefault="00CF077D" w:rsidP="00CF077D">
      <w:pPr>
        <w:pStyle w:val="CodePACKT"/>
        <w:ind w:left="426"/>
        <w:rPr>
          <w:ins w:id="1397" w:author="Thomas Lee" w:date="2020-12-19T12:34:00Z"/>
        </w:rPr>
      </w:pPr>
      <w:ins w:id="1398" w:author="Thomas Lee" w:date="2020-12-19T12:34:00Z">
        <w:r>
          <w:t>$Session = New-</w:t>
        </w:r>
        <w:proofErr w:type="spellStart"/>
        <w:r>
          <w:t>PSSession</w:t>
        </w:r>
        <w:proofErr w:type="spellEnd"/>
        <w:r>
          <w:t xml:space="preserve"> -</w:t>
        </w:r>
        <w:proofErr w:type="spellStart"/>
        <w:r>
          <w:t>UseWindowsPowerShell</w:t>
        </w:r>
        <w:proofErr w:type="spellEnd"/>
      </w:ins>
    </w:p>
    <w:p w14:paraId="4FDC7581" w14:textId="77777777" w:rsidR="00CF077D" w:rsidRDefault="00CF077D" w:rsidP="00CF077D">
      <w:pPr>
        <w:pStyle w:val="CodePACKT"/>
        <w:ind w:left="426"/>
        <w:rPr>
          <w:ins w:id="1399" w:author="Thomas Lee" w:date="2020-12-19T12:34:00Z"/>
        </w:rPr>
      </w:pPr>
      <w:ins w:id="1400" w:author="Thomas Lee" w:date="2020-12-19T12:34:00Z">
        <w:r>
          <w:t>Invoke-Command -Session $Session -</w:t>
        </w:r>
        <w:proofErr w:type="spellStart"/>
        <w:r>
          <w:t>Scriptblock</w:t>
        </w:r>
        <w:proofErr w:type="spellEnd"/>
        <w:r>
          <w:t xml:space="preserve"> {</w:t>
        </w:r>
      </w:ins>
    </w:p>
    <w:p w14:paraId="5794B41F" w14:textId="77777777" w:rsidR="00CF077D" w:rsidRDefault="00CF077D" w:rsidP="00CF077D">
      <w:pPr>
        <w:pStyle w:val="CodePACKT"/>
        <w:ind w:left="426"/>
        <w:rPr>
          <w:ins w:id="1401" w:author="Thomas Lee" w:date="2020-12-19T12:34:00Z"/>
        </w:rPr>
      </w:pPr>
      <w:ins w:id="1402" w:author="Thomas Lee" w:date="2020-12-19T12:34:00Z">
        <w:r>
          <w:t xml:space="preserve">    Measure-Command -Expression {</w:t>
        </w:r>
      </w:ins>
    </w:p>
    <w:p w14:paraId="7ECEF66E" w14:textId="77777777" w:rsidR="00CF077D" w:rsidRDefault="00CF077D" w:rsidP="00CF077D">
      <w:pPr>
        <w:pStyle w:val="CodePACKT"/>
        <w:ind w:left="426"/>
        <w:rPr>
          <w:ins w:id="1403" w:author="Thomas Lee" w:date="2020-12-19T12:34:00Z"/>
        </w:rPr>
      </w:pPr>
      <w:ins w:id="1404" w:author="Thomas Lee" w:date="2020-12-19T12:34:00Z">
        <w:r>
          <w:t xml:space="preserve">      Test-Connection -ComputerName 8.8.8.8 -Count 1}</w:t>
        </w:r>
      </w:ins>
    </w:p>
    <w:p w14:paraId="4EA7B4A7" w14:textId="408F6D32" w:rsidR="00EC065E" w:rsidRPr="00CF077D" w:rsidRDefault="00CF077D">
      <w:pPr>
        <w:pStyle w:val="CodePACKT"/>
        <w:ind w:left="426"/>
        <w:rPr>
          <w:ins w:id="1405" w:author="Thomas Lee" w:date="2020-12-15T20:20:00Z"/>
        </w:rPr>
        <w:pPrChange w:id="1406" w:author="Thomas Lee" w:date="2020-12-19T12:19:00Z">
          <w:pPr>
            <w:pStyle w:val="CodePACKT"/>
          </w:pPr>
        </w:pPrChange>
      </w:pPr>
      <w:ins w:id="1407" w:author="Thomas Lee" w:date="2020-12-19T12:34:00Z">
        <w:r>
          <w:t>}</w:t>
        </w:r>
      </w:ins>
    </w:p>
    <w:p w14:paraId="12CA4C4D" w14:textId="44D8E105" w:rsidR="00EC065E" w:rsidRDefault="00EC065E" w:rsidP="00EC065E">
      <w:pPr>
        <w:pStyle w:val="Heading2"/>
        <w:rPr>
          <w:ins w:id="1408" w:author="Thomas Lee" w:date="2020-12-15T20:20:00Z"/>
        </w:rPr>
      </w:pPr>
      <w:ins w:id="1409" w:author="Thomas Lee" w:date="2020-12-15T20:20:00Z">
        <w:r>
          <w:t>How it works…</w:t>
        </w:r>
      </w:ins>
    </w:p>
    <w:p w14:paraId="75DDF372" w14:textId="77777777" w:rsidR="00EC065E" w:rsidRDefault="00EC065E" w:rsidP="00EC065E">
      <w:pPr>
        <w:pStyle w:val="NormalPACKT"/>
        <w:rPr>
          <w:ins w:id="1410" w:author="Thomas Lee" w:date="2020-12-15T20:20:00Z"/>
          <w:lang w:val="en-GB"/>
        </w:rPr>
      </w:pPr>
      <w:ins w:id="1411" w:author="Thomas Lee" w:date="2020-12-15T20:20:00Z">
        <w:r>
          <w:rPr>
            <w:lang w:val="en-GB"/>
          </w:rPr>
          <w:t xml:space="preserve">In </w:t>
        </w:r>
        <w:r w:rsidRPr="00CC3A31">
          <w:rPr>
            <w:rStyle w:val="ItalicsPACKT"/>
          </w:rPr>
          <w:t>step 1</w:t>
        </w:r>
        <w:r>
          <w:rPr>
            <w:lang w:val="en-GB"/>
          </w:rPr>
          <w:t xml:space="preserve">, you test the connection between </w:t>
        </w:r>
        <w:r w:rsidRPr="003E75BA">
          <w:rPr>
            <w:rStyle w:val="CodeInTextPACKT"/>
            <w:rPrChange w:id="1412" w:author="Thomas Lee" w:date="2020-12-19T12:39:00Z">
              <w:rPr>
                <w:lang w:val="en-GB"/>
              </w:rPr>
            </w:rPrChange>
          </w:rPr>
          <w:t>SRV1</w:t>
        </w:r>
        <w:r>
          <w:rPr>
            <w:lang w:val="en-GB"/>
          </w:rPr>
          <w:t xml:space="preserve"> and our publisher’s online website. The output of this command looks like this:</w:t>
        </w:r>
      </w:ins>
    </w:p>
    <w:p w14:paraId="5ED15592" w14:textId="0F807F27" w:rsidR="00EC065E" w:rsidRDefault="00E53314" w:rsidP="00EC065E">
      <w:pPr>
        <w:pStyle w:val="FigurePACKT"/>
        <w:rPr>
          <w:ins w:id="1413" w:author="Thomas Lee" w:date="2020-12-15T20:20:00Z"/>
        </w:rPr>
      </w:pPr>
      <w:ins w:id="1414" w:author="Thomas Lee" w:date="2020-12-19T12:42:00Z">
        <w:r>
          <w:drawing>
            <wp:inline distT="0" distB="0" distL="0" distR="0" wp14:anchorId="2593FD58" wp14:editId="6585E968">
              <wp:extent cx="3578201" cy="1179783"/>
              <wp:effectExtent l="0" t="0" r="3810" b="190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598377" cy="1186435"/>
                      </a:xfrm>
                      <a:prstGeom prst="rect">
                        <a:avLst/>
                      </a:prstGeom>
                    </pic:spPr>
                  </pic:pic>
                </a:graphicData>
              </a:graphic>
            </wp:inline>
          </w:drawing>
        </w:r>
      </w:ins>
    </w:p>
    <w:p w14:paraId="1FCCB74E" w14:textId="41EE5456" w:rsidR="00EC065E" w:rsidRDefault="00EC065E" w:rsidP="00EC065E">
      <w:pPr>
        <w:pStyle w:val="LayoutInformationPACKT"/>
        <w:rPr>
          <w:ins w:id="1415" w:author="Thomas Lee" w:date="2020-12-15T20:20:00Z"/>
          <w:noProof/>
        </w:rPr>
      </w:pPr>
      <w:ins w:id="1416" w:author="Thomas Lee" w:date="2020-12-15T20:20:00Z">
        <w:r>
          <w:t xml:space="preserve">Insert </w:t>
        </w:r>
        <w:r w:rsidRPr="00C41783">
          <w:t>image</w:t>
        </w:r>
        <w:r>
          <w:t xml:space="preserve"> </w:t>
        </w:r>
        <w:r>
          <w:rPr>
            <w:noProof/>
          </w:rPr>
          <w:t>B42024_02</w:t>
        </w:r>
        <w:r w:rsidRPr="00023EAD">
          <w:rPr>
            <w:noProof/>
          </w:rPr>
          <w:t>_</w:t>
        </w:r>
      </w:ins>
      <w:ins w:id="1417" w:author="Thomas Lee" w:date="2020-12-19T12:43:00Z">
        <w:r w:rsidR="00E53314">
          <w:rPr>
            <w:noProof/>
          </w:rPr>
          <w:t>30</w:t>
        </w:r>
      </w:ins>
      <w:ins w:id="1418" w:author="Thomas Lee" w:date="2020-12-15T20:20:00Z">
        <w:r>
          <w:rPr>
            <w:noProof/>
          </w:rPr>
          <w:t>.png</w:t>
        </w:r>
      </w:ins>
    </w:p>
    <w:p w14:paraId="0BA0E915" w14:textId="5EE05698" w:rsidR="00EC065E" w:rsidRDefault="00EC065E" w:rsidP="00EC065E">
      <w:pPr>
        <w:rPr>
          <w:ins w:id="1419" w:author="Thomas Lee" w:date="2020-12-15T20:20:00Z"/>
        </w:rPr>
      </w:pPr>
      <w:ins w:id="1420" w:author="Thomas Lee" w:date="2020-12-15T20:20:00Z">
        <w:r>
          <w:t xml:space="preserve">If you have a computer with a working IPv6 address, </w:t>
        </w:r>
        <w:r w:rsidRPr="00243CA7">
          <w:rPr>
            <w:rStyle w:val="CodeInTextPACKT"/>
          </w:rPr>
          <w:t>Test-Connection</w:t>
        </w:r>
        <w:r>
          <w:t xml:space="preserve"> prefers using IPv6, by default, as shown in the output from </w:t>
        </w:r>
        <w:r w:rsidRPr="00243CA7">
          <w:rPr>
            <w:rStyle w:val="ItalicsPACKT"/>
          </w:rPr>
          <w:t>step 1</w:t>
        </w:r>
        <w:r>
          <w:t>. Should you want to test the IPv4 connection</w:t>
        </w:r>
      </w:ins>
      <w:ins w:id="1421" w:author="Thomas Lee" w:date="2020-12-19T12:43:00Z">
        <w:r w:rsidR="00E53314">
          <w:t xml:space="preserve"> specifically</w:t>
        </w:r>
      </w:ins>
      <w:ins w:id="1422" w:author="Thomas Lee" w:date="2020-12-15T20:20:00Z">
        <w:r>
          <w:t xml:space="preserve">, you can specify the </w:t>
        </w:r>
        <w:r w:rsidRPr="00243CA7">
          <w:rPr>
            <w:rStyle w:val="CodeInTextPACKT"/>
          </w:rPr>
          <w:t>-IPv4</w:t>
        </w:r>
        <w:r>
          <w:t xml:space="preserve"> switch explicitly, as shown in </w:t>
        </w:r>
        <w:r w:rsidRPr="00243CA7">
          <w:rPr>
            <w:rStyle w:val="ItalicsPACKT"/>
          </w:rPr>
          <w:t>step 2</w:t>
        </w:r>
        <w:r>
          <w:t>:</w:t>
        </w:r>
      </w:ins>
    </w:p>
    <w:p w14:paraId="371A7184" w14:textId="50CAE482" w:rsidR="00EC065E" w:rsidRPr="00CC3A31" w:rsidRDefault="00E53314" w:rsidP="00EC065E">
      <w:pPr>
        <w:pStyle w:val="FigurePACKT"/>
        <w:rPr>
          <w:ins w:id="1423" w:author="Thomas Lee" w:date="2020-12-15T20:20:00Z"/>
        </w:rPr>
      </w:pPr>
      <w:ins w:id="1424" w:author="Thomas Lee" w:date="2020-12-19T12:44:00Z">
        <w:r>
          <w:drawing>
            <wp:inline distT="0" distB="0" distL="0" distR="0" wp14:anchorId="32005C60" wp14:editId="51F89193">
              <wp:extent cx="3433854" cy="1113929"/>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450650" cy="1119378"/>
                      </a:xfrm>
                      <a:prstGeom prst="rect">
                        <a:avLst/>
                      </a:prstGeom>
                    </pic:spPr>
                  </pic:pic>
                </a:graphicData>
              </a:graphic>
            </wp:inline>
          </w:drawing>
        </w:r>
      </w:ins>
    </w:p>
    <w:p w14:paraId="0C81B936" w14:textId="396BDCF1" w:rsidR="00EC065E" w:rsidRDefault="00EC065E" w:rsidP="00EC065E">
      <w:pPr>
        <w:pStyle w:val="LayoutInformationPACKT"/>
        <w:rPr>
          <w:ins w:id="1425" w:author="Thomas Lee" w:date="2020-12-15T20:20:00Z"/>
          <w:noProof/>
        </w:rPr>
      </w:pPr>
      <w:ins w:id="1426" w:author="Thomas Lee" w:date="2020-12-15T20:20:00Z">
        <w:r>
          <w:t xml:space="preserve">Insert </w:t>
        </w:r>
        <w:r w:rsidRPr="00C41783">
          <w:t>image</w:t>
        </w:r>
        <w:r>
          <w:t xml:space="preserve"> </w:t>
        </w:r>
        <w:r>
          <w:rPr>
            <w:noProof/>
          </w:rPr>
          <w:t>B42024_02</w:t>
        </w:r>
        <w:r w:rsidRPr="00023EAD">
          <w:rPr>
            <w:noProof/>
          </w:rPr>
          <w:t>_</w:t>
        </w:r>
      </w:ins>
      <w:ins w:id="1427" w:author="Thomas Lee" w:date="2020-12-19T12:43:00Z">
        <w:r w:rsidR="00E53314">
          <w:rPr>
            <w:noProof/>
          </w:rPr>
          <w:t>31</w:t>
        </w:r>
      </w:ins>
      <w:ins w:id="1428" w:author="Thomas Lee" w:date="2020-12-15T20:20:00Z">
        <w:r>
          <w:rPr>
            <w:noProof/>
          </w:rPr>
          <w:t>.png</w:t>
        </w:r>
      </w:ins>
    </w:p>
    <w:p w14:paraId="67AB0171" w14:textId="77777777" w:rsidR="00EC065E" w:rsidRDefault="00EC065E" w:rsidP="00EC065E">
      <w:pPr>
        <w:pStyle w:val="NormalPACKT"/>
        <w:rPr>
          <w:ins w:id="1429" w:author="Thomas Lee" w:date="2020-12-15T20:20:00Z"/>
          <w:lang w:val="en-GB"/>
        </w:rPr>
      </w:pPr>
      <w:ins w:id="1430" w:author="Thomas Lee" w:date="2020-12-15T20:20:00Z">
        <w:r>
          <w:rPr>
            <w:lang w:val="en-GB"/>
          </w:rPr>
          <w:t xml:space="preserve">In </w:t>
        </w:r>
        <w:r w:rsidRPr="001526F2">
          <w:rPr>
            <w:rStyle w:val="ItalicsPACKT"/>
          </w:rPr>
          <w:t xml:space="preserve">step </w:t>
        </w:r>
        <w:r>
          <w:rPr>
            <w:rStyle w:val="ItalicsPACKT"/>
          </w:rPr>
          <w:t>3</w:t>
        </w:r>
        <w:r>
          <w:rPr>
            <w:lang w:val="en-GB"/>
          </w:rPr>
          <w:t xml:space="preserve">, you use </w:t>
        </w:r>
        <w:r w:rsidRPr="00243CA7">
          <w:rPr>
            <w:rStyle w:val="CodeInTextPACKT"/>
          </w:rPr>
          <w:t>Resolve-</w:t>
        </w:r>
        <w:proofErr w:type="spellStart"/>
        <w:r w:rsidRPr="00243CA7">
          <w:rPr>
            <w:rStyle w:val="CodeInTextPACKT"/>
          </w:rPr>
          <w:t>DNSName</w:t>
        </w:r>
        <w:proofErr w:type="spellEnd"/>
        <w:r>
          <w:rPr>
            <w:lang w:val="en-GB"/>
          </w:rPr>
          <w:t xml:space="preserve"> cmdlet to determine the IPv4 address(es) for </w:t>
        </w:r>
        <w:proofErr w:type="spellStart"/>
        <w:r w:rsidRPr="00243CA7">
          <w:rPr>
            <w:rStyle w:val="CodeInTextPACKT"/>
          </w:rPr>
          <w:t>Dns.Google</w:t>
        </w:r>
        <w:proofErr w:type="spellEnd"/>
        <w:r>
          <w:rPr>
            <w:lang w:val="en-GB"/>
          </w:rPr>
          <w:t xml:space="preserve">. This site is Google’s free DNS service which Google offers via two </w:t>
        </w:r>
        <w:proofErr w:type="spellStart"/>
        <w:r>
          <w:rPr>
            <w:lang w:val="en-GB"/>
          </w:rPr>
          <w:t>well known</w:t>
        </w:r>
        <w:proofErr w:type="spellEnd"/>
        <w:r>
          <w:rPr>
            <w:lang w:val="en-GB"/>
          </w:rPr>
          <w:t xml:space="preserve"> IPV4 addresses (8.8.8.8 and 8.8.4.4), which you can see in the output from this step:</w:t>
        </w:r>
      </w:ins>
    </w:p>
    <w:p w14:paraId="26632811" w14:textId="38873972" w:rsidR="00EC065E" w:rsidRDefault="00E53314" w:rsidP="00EC065E">
      <w:pPr>
        <w:pStyle w:val="FigurePACKT"/>
        <w:rPr>
          <w:ins w:id="1431" w:author="Thomas Lee" w:date="2020-12-15T20:20:00Z"/>
        </w:rPr>
      </w:pPr>
      <w:ins w:id="1432" w:author="Thomas Lee" w:date="2020-12-19T12:46:00Z">
        <w:r>
          <w:drawing>
            <wp:inline distT="0" distB="0" distL="0" distR="0" wp14:anchorId="61A1D8D5" wp14:editId="29D60E04">
              <wp:extent cx="3533572" cy="1441067"/>
              <wp:effectExtent l="0" t="0" r="0" b="698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568451" cy="1455291"/>
                      </a:xfrm>
                      <a:prstGeom prst="rect">
                        <a:avLst/>
                      </a:prstGeom>
                    </pic:spPr>
                  </pic:pic>
                </a:graphicData>
              </a:graphic>
            </wp:inline>
          </w:drawing>
        </w:r>
      </w:ins>
    </w:p>
    <w:p w14:paraId="4504C9C0" w14:textId="5765DF55" w:rsidR="00EC065E" w:rsidRDefault="00EC065E" w:rsidP="00EC065E">
      <w:pPr>
        <w:pStyle w:val="LayoutInformationPACKT"/>
        <w:rPr>
          <w:ins w:id="1433" w:author="Thomas Lee" w:date="2020-12-15T20:20:00Z"/>
          <w:noProof/>
        </w:rPr>
      </w:pPr>
      <w:ins w:id="1434" w:author="Thomas Lee" w:date="2020-12-15T20:20:00Z">
        <w:r>
          <w:lastRenderedPageBreak/>
          <w:t xml:space="preserve">Insert </w:t>
        </w:r>
        <w:r w:rsidRPr="00C41783">
          <w:t>image</w:t>
        </w:r>
        <w:r>
          <w:t xml:space="preserve"> </w:t>
        </w:r>
        <w:r>
          <w:rPr>
            <w:noProof/>
          </w:rPr>
          <w:t>B42024_02</w:t>
        </w:r>
        <w:r w:rsidRPr="00023EAD">
          <w:rPr>
            <w:noProof/>
          </w:rPr>
          <w:t>_</w:t>
        </w:r>
      </w:ins>
      <w:ins w:id="1435" w:author="Thomas Lee" w:date="2020-12-19T12:44:00Z">
        <w:r w:rsidR="00E53314">
          <w:rPr>
            <w:noProof/>
          </w:rPr>
          <w:t>32</w:t>
        </w:r>
      </w:ins>
      <w:ins w:id="1436" w:author="Thomas Lee" w:date="2020-12-15T20:20:00Z">
        <w:r>
          <w:rPr>
            <w:noProof/>
          </w:rPr>
          <w:t>.png</w:t>
        </w:r>
      </w:ins>
    </w:p>
    <w:p w14:paraId="2502ADD5" w14:textId="26729AD8" w:rsidR="00E53314" w:rsidRDefault="00E53314" w:rsidP="00EC065E">
      <w:pPr>
        <w:rPr>
          <w:ins w:id="1437" w:author="Thomas Lee" w:date="2020-12-19T12:49:00Z"/>
        </w:rPr>
      </w:pPr>
      <w:ins w:id="1438" w:author="Thomas Lee" w:date="2020-12-19T12:47:00Z">
        <w:r>
          <w:t xml:space="preserve">The tracert.exe </w:t>
        </w:r>
      </w:ins>
      <w:ins w:id="1439" w:author="Thomas Lee" w:date="2020-12-19T12:48:00Z">
        <w:r>
          <w:t>Win32 console application allows you to trace the route between your host system and some external host. In step 4, you use Test-Connection to trace the route between SRV1 and the computer4 at 8.8.8.8</w:t>
        </w:r>
      </w:ins>
      <w:ins w:id="1440" w:author="Thomas Lee" w:date="2020-12-19T12:49:00Z">
        <w:r>
          <w:t>. The output of this step looks like this:</w:t>
        </w:r>
      </w:ins>
    </w:p>
    <w:p w14:paraId="15AB2344" w14:textId="66A047BE" w:rsidR="00E53314" w:rsidRDefault="00E53314">
      <w:pPr>
        <w:pStyle w:val="FigurePACKT"/>
        <w:rPr>
          <w:ins w:id="1441" w:author="Thomas Lee" w:date="2020-12-19T12:49:00Z"/>
        </w:rPr>
        <w:pPrChange w:id="1442" w:author="Thomas Lee" w:date="2020-12-19T12:50:00Z">
          <w:pPr/>
        </w:pPrChange>
      </w:pPr>
      <w:ins w:id="1443" w:author="Thomas Lee" w:date="2020-12-19T12:50:00Z">
        <w:r>
          <w:drawing>
            <wp:inline distT="0" distB="0" distL="0" distR="0" wp14:anchorId="2DED3B63" wp14:editId="5F43E3E8">
              <wp:extent cx="4104261" cy="2120793"/>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115235" cy="2126463"/>
                      </a:xfrm>
                      <a:prstGeom prst="rect">
                        <a:avLst/>
                      </a:prstGeom>
                    </pic:spPr>
                  </pic:pic>
                </a:graphicData>
              </a:graphic>
            </wp:inline>
          </w:drawing>
        </w:r>
      </w:ins>
    </w:p>
    <w:p w14:paraId="6831EF5F" w14:textId="750EA58B" w:rsidR="00E53314" w:rsidRDefault="00E53314">
      <w:pPr>
        <w:pStyle w:val="LayoutInformationPACKT"/>
        <w:rPr>
          <w:ins w:id="1444" w:author="Thomas Lee" w:date="2020-12-19T12:47:00Z"/>
        </w:rPr>
        <w:pPrChange w:id="1445" w:author="Thomas Lee" w:date="2020-12-19T12:49:00Z">
          <w:pPr/>
        </w:pPrChange>
      </w:pPr>
      <w:ins w:id="1446" w:author="Thomas Lee" w:date="2020-12-19T12:49:00Z">
        <w:r>
          <w:t xml:space="preserve">Insert </w:t>
        </w:r>
        <w:r w:rsidRPr="00C41783">
          <w:t>image</w:t>
        </w:r>
        <w:r>
          <w:t xml:space="preserve"> </w:t>
        </w:r>
        <w:r>
          <w:rPr>
            <w:noProof/>
          </w:rPr>
          <w:t>B42024_02</w:t>
        </w:r>
        <w:r w:rsidRPr="00023EAD">
          <w:rPr>
            <w:noProof/>
          </w:rPr>
          <w:t>_</w:t>
        </w:r>
        <w:r>
          <w:rPr>
            <w:noProof/>
          </w:rPr>
          <w:t>33.png</w:t>
        </w:r>
      </w:ins>
    </w:p>
    <w:p w14:paraId="63BC9FB8" w14:textId="724D92B9" w:rsidR="00EC065E" w:rsidRPr="001526F2" w:rsidRDefault="00EC065E" w:rsidP="00EC065E">
      <w:pPr>
        <w:rPr>
          <w:ins w:id="1447" w:author="Thomas Lee" w:date="2020-12-15T20:20:00Z"/>
        </w:rPr>
      </w:pPr>
      <w:ins w:id="1448" w:author="Thomas Lee" w:date="2020-12-15T20:20:00Z">
        <w:r>
          <w:t xml:space="preserve">With the </w:t>
        </w:r>
        <w:r w:rsidRPr="001526F2">
          <w:rPr>
            <w:rStyle w:val="CodeInTextPACKT"/>
          </w:rPr>
          <w:t>ping.exe</w:t>
        </w:r>
        <w:r>
          <w:t xml:space="preserve"> Win32 console application, you can specify the </w:t>
        </w:r>
        <w:r w:rsidRPr="001526F2">
          <w:rPr>
            <w:rStyle w:val="CodeInTextPACKT"/>
          </w:rPr>
          <w:t>-t</w:t>
        </w:r>
        <w:r>
          <w:t xml:space="preserve"> parameter to ping the target host continuously, which you can then stop by entering </w:t>
        </w:r>
        <w:r w:rsidRPr="001526F2">
          <w:rPr>
            <w:rStyle w:val="CodeInTextPACKT"/>
          </w:rPr>
          <w:t>Ctrl-C</w:t>
        </w:r>
        <w:r>
          <w:t xml:space="preserve">. With </w:t>
        </w:r>
        <w:r w:rsidRPr="00E53314">
          <w:rPr>
            <w:rStyle w:val="CodeInTextPACKT"/>
            <w:rPrChange w:id="1449" w:author="Thomas Lee" w:date="2020-12-19T12:46:00Z">
              <w:rPr/>
            </w:rPrChange>
          </w:rPr>
          <w:t>Test-Connection</w:t>
        </w:r>
        <w:r>
          <w:t xml:space="preserve"> in PowerShell 7, you can now use the </w:t>
        </w:r>
        <w:r w:rsidRPr="001526F2">
          <w:rPr>
            <w:rStyle w:val="CodeInTextPACKT"/>
          </w:rPr>
          <w:t>-Repeat</w:t>
        </w:r>
        <w:r>
          <w:t xml:space="preserve"> parameter to achieve the same outcome</w:t>
        </w:r>
      </w:ins>
      <w:ins w:id="1450" w:author="Thomas Lee" w:date="2020-12-19T12:46:00Z">
        <w:r w:rsidR="00E53314">
          <w:t xml:space="preserve"> (</w:t>
        </w:r>
      </w:ins>
      <w:ins w:id="1451" w:author="Thomas Lee" w:date="2020-12-19T12:47:00Z">
        <w:r w:rsidR="00E53314">
          <w:t>and stopping the test using Ctrl-C)</w:t>
        </w:r>
      </w:ins>
      <w:ins w:id="1452" w:author="Thomas Lee" w:date="2020-12-15T20:20:00Z">
        <w:r>
          <w:t xml:space="preserve">. You can see this in the output of </w:t>
        </w:r>
        <w:commentRangeStart w:id="1453"/>
        <w:r w:rsidRPr="001526F2">
          <w:rPr>
            <w:rStyle w:val="ItalicsPACKT"/>
          </w:rPr>
          <w:t>step 5</w:t>
        </w:r>
        <w:commentRangeEnd w:id="1453"/>
        <w:r>
          <w:rPr>
            <w:rStyle w:val="CommentReference"/>
          </w:rPr>
          <w:commentReference w:id="1453"/>
        </w:r>
        <w:r>
          <w:t>:</w:t>
        </w:r>
      </w:ins>
    </w:p>
    <w:p w14:paraId="56482EEF" w14:textId="62C08287" w:rsidR="00EC065E" w:rsidRDefault="00E53314" w:rsidP="00EC065E">
      <w:pPr>
        <w:pStyle w:val="FigurePACKT"/>
        <w:rPr>
          <w:ins w:id="1454" w:author="Thomas Lee" w:date="2020-12-15T20:20:00Z"/>
        </w:rPr>
      </w:pPr>
      <w:ins w:id="1455" w:author="Thomas Lee" w:date="2020-12-19T12:51:00Z">
        <w:r>
          <w:drawing>
            <wp:inline distT="0" distB="0" distL="0" distR="0" wp14:anchorId="0FD1EEAF" wp14:editId="42A766B8">
              <wp:extent cx="3327908" cy="1899232"/>
              <wp:effectExtent l="0" t="0" r="6350" b="635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360352" cy="1917748"/>
                      </a:xfrm>
                      <a:prstGeom prst="rect">
                        <a:avLst/>
                      </a:prstGeom>
                    </pic:spPr>
                  </pic:pic>
                </a:graphicData>
              </a:graphic>
            </wp:inline>
          </w:drawing>
        </w:r>
      </w:ins>
    </w:p>
    <w:p w14:paraId="2A3D5F8A" w14:textId="7AE27848" w:rsidR="00EC065E" w:rsidRDefault="00EC065E" w:rsidP="00EC065E">
      <w:pPr>
        <w:pStyle w:val="LayoutInformationPACKT"/>
        <w:rPr>
          <w:ins w:id="1456" w:author="Thomas Lee" w:date="2020-12-15T20:20:00Z"/>
          <w:noProof/>
        </w:rPr>
      </w:pPr>
      <w:ins w:id="1457" w:author="Thomas Lee" w:date="2020-12-15T20:20:00Z">
        <w:r>
          <w:t xml:space="preserve">Insert </w:t>
        </w:r>
        <w:r w:rsidRPr="00C41783">
          <w:t>image</w:t>
        </w:r>
        <w:r>
          <w:t xml:space="preserve"> </w:t>
        </w:r>
        <w:r>
          <w:rPr>
            <w:noProof/>
          </w:rPr>
          <w:t>B42024_02</w:t>
        </w:r>
        <w:r w:rsidRPr="00023EAD">
          <w:rPr>
            <w:noProof/>
          </w:rPr>
          <w:t>_</w:t>
        </w:r>
      </w:ins>
      <w:ins w:id="1458" w:author="Thomas Lee" w:date="2020-12-19T12:52:00Z">
        <w:r w:rsidR="00E53314">
          <w:rPr>
            <w:noProof/>
          </w:rPr>
          <w:t>34</w:t>
        </w:r>
      </w:ins>
      <w:ins w:id="1459" w:author="Thomas Lee" w:date="2020-12-15T20:20:00Z">
        <w:r>
          <w:rPr>
            <w:noProof/>
          </w:rPr>
          <w:t>.png</w:t>
        </w:r>
      </w:ins>
    </w:p>
    <w:p w14:paraId="0F870D5F" w14:textId="77777777" w:rsidR="00EC065E" w:rsidRDefault="00EC065E" w:rsidP="00EC065E">
      <w:pPr>
        <w:pStyle w:val="NormalPACKT"/>
        <w:rPr>
          <w:ins w:id="1460" w:author="Thomas Lee" w:date="2020-12-15T20:20:00Z"/>
          <w:lang w:val="en-GB"/>
        </w:rPr>
      </w:pPr>
      <w:ins w:id="1461" w:author="Thomas Lee" w:date="2020-12-15T20:20:00Z">
        <w:r>
          <w:rPr>
            <w:lang w:val="en-GB"/>
          </w:rPr>
          <w:t xml:space="preserve">In </w:t>
        </w:r>
        <w:r w:rsidRPr="005D12DF">
          <w:rPr>
            <w:rStyle w:val="ItalicsPACKT"/>
          </w:rPr>
          <w:t>step 6</w:t>
        </w:r>
        <w:r>
          <w:rPr>
            <w:lang w:val="en-GB"/>
          </w:rPr>
          <w:t xml:space="preserve"> and </w:t>
        </w:r>
        <w:r w:rsidRPr="005D12DF">
          <w:rPr>
            <w:rStyle w:val="ItalicsPACKT"/>
          </w:rPr>
          <w:t>step 7</w:t>
        </w:r>
        <w:r>
          <w:rPr>
            <w:lang w:val="en-GB"/>
          </w:rPr>
          <w:t xml:space="preserve">, you compare the speed of </w:t>
        </w:r>
        <w:r w:rsidRPr="005D12DF">
          <w:rPr>
            <w:rStyle w:val="CodeInTextPACKT"/>
          </w:rPr>
          <w:t>Test-Connection</w:t>
        </w:r>
        <w:r>
          <w:rPr>
            <w:lang w:val="en-GB"/>
          </w:rPr>
          <w:t xml:space="preserve"> in Windows PowerShell and PowerShell 7. Running the </w:t>
        </w:r>
        <w:r w:rsidRPr="005D12DF">
          <w:rPr>
            <w:rStyle w:val="CodeInTextPACKT"/>
          </w:rPr>
          <w:t>Test-Connection</w:t>
        </w:r>
        <w:r>
          <w:rPr>
            <w:lang w:val="en-GB"/>
          </w:rPr>
          <w:t xml:space="preserve"> in PowerShell 7 looks like this:</w:t>
        </w:r>
      </w:ins>
    </w:p>
    <w:p w14:paraId="4B18BFFD" w14:textId="3DD37DFE" w:rsidR="00EC065E" w:rsidRDefault="00E53314" w:rsidP="00EC065E">
      <w:pPr>
        <w:pStyle w:val="FigurePACKT"/>
        <w:rPr>
          <w:ins w:id="1462" w:author="Thomas Lee" w:date="2020-12-15T20:20:00Z"/>
        </w:rPr>
      </w:pPr>
      <w:ins w:id="1463" w:author="Thomas Lee" w:date="2020-12-19T12:54:00Z">
        <w:r>
          <w:lastRenderedPageBreak/>
          <w:drawing>
            <wp:inline distT="0" distB="0" distL="0" distR="0" wp14:anchorId="047D5611" wp14:editId="2F030E03">
              <wp:extent cx="3410932" cy="1874766"/>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435648" cy="1888351"/>
                      </a:xfrm>
                      <a:prstGeom prst="rect">
                        <a:avLst/>
                      </a:prstGeom>
                    </pic:spPr>
                  </pic:pic>
                </a:graphicData>
              </a:graphic>
            </wp:inline>
          </w:drawing>
        </w:r>
      </w:ins>
    </w:p>
    <w:p w14:paraId="0F8A3BE2" w14:textId="774B718C" w:rsidR="00EC065E" w:rsidRDefault="00EC065E" w:rsidP="00EC065E">
      <w:pPr>
        <w:pStyle w:val="LayoutInformationPACKT"/>
        <w:rPr>
          <w:ins w:id="1464" w:author="Thomas Lee" w:date="2020-12-15T20:20:00Z"/>
          <w:noProof/>
        </w:rPr>
      </w:pPr>
      <w:ins w:id="1465" w:author="Thomas Lee" w:date="2020-12-15T20:20:00Z">
        <w:r>
          <w:t xml:space="preserve">Insert </w:t>
        </w:r>
        <w:r w:rsidRPr="00C41783">
          <w:t>image</w:t>
        </w:r>
        <w:r>
          <w:t xml:space="preserve"> </w:t>
        </w:r>
        <w:r>
          <w:rPr>
            <w:noProof/>
          </w:rPr>
          <w:t>B42024_02</w:t>
        </w:r>
        <w:r w:rsidRPr="00023EAD">
          <w:rPr>
            <w:noProof/>
          </w:rPr>
          <w:t>_</w:t>
        </w:r>
        <w:r>
          <w:rPr>
            <w:noProof/>
          </w:rPr>
          <w:t>3</w:t>
        </w:r>
      </w:ins>
      <w:ins w:id="1466" w:author="Thomas Lee" w:date="2020-12-19T12:53:00Z">
        <w:r w:rsidR="00E53314">
          <w:rPr>
            <w:noProof/>
          </w:rPr>
          <w:t>5</w:t>
        </w:r>
      </w:ins>
      <w:ins w:id="1467" w:author="Thomas Lee" w:date="2020-12-15T20:20:00Z">
        <w:r>
          <w:rPr>
            <w:noProof/>
          </w:rPr>
          <w:t>.png</w:t>
        </w:r>
      </w:ins>
    </w:p>
    <w:p w14:paraId="452800F4" w14:textId="77777777" w:rsidR="00EC065E" w:rsidRDefault="00EC065E" w:rsidP="00EC065E">
      <w:pPr>
        <w:pStyle w:val="NormalPACKT"/>
        <w:rPr>
          <w:ins w:id="1468" w:author="Thomas Lee" w:date="2020-12-15T20:20:00Z"/>
          <w:lang w:val="en-GB"/>
        </w:rPr>
      </w:pPr>
    </w:p>
    <w:p w14:paraId="2AB95ECB" w14:textId="77777777" w:rsidR="00EC065E" w:rsidRDefault="00EC065E" w:rsidP="00EC065E">
      <w:pPr>
        <w:pStyle w:val="NormalPACKT"/>
        <w:rPr>
          <w:ins w:id="1469" w:author="Thomas Lee" w:date="2020-12-15T20:20:00Z"/>
          <w:lang w:val="en-GB"/>
        </w:rPr>
      </w:pPr>
      <w:ins w:id="1470" w:author="Thomas Lee" w:date="2020-12-15T20:20:00Z">
        <w:r>
          <w:rPr>
            <w:lang w:val="en-GB"/>
          </w:rPr>
          <w:t>In Windows PowerShell 5.1, the output is similar (although slower), and looks like this:</w:t>
        </w:r>
      </w:ins>
    </w:p>
    <w:p w14:paraId="24765688" w14:textId="344B1579" w:rsidR="00EC065E" w:rsidRDefault="00EC065E" w:rsidP="00EC065E">
      <w:pPr>
        <w:pStyle w:val="FigurePACKT"/>
        <w:rPr>
          <w:ins w:id="1471" w:author="Thomas Lee" w:date="2020-12-15T20:20:00Z"/>
        </w:rPr>
      </w:pPr>
      <w:ins w:id="1472" w:author="Thomas Lee" w:date="2020-12-15T20:20:00Z">
        <w:r w:rsidRPr="503DFEBF">
          <w:t xml:space="preserve"> </w:t>
        </w:r>
      </w:ins>
      <w:ins w:id="1473" w:author="Thomas Lee" w:date="2020-12-19T12:55:00Z">
        <w:r w:rsidR="00E53314">
          <w:drawing>
            <wp:inline distT="0" distB="0" distL="0" distR="0" wp14:anchorId="30FC2DE5" wp14:editId="309E06A6">
              <wp:extent cx="3516918" cy="2202262"/>
              <wp:effectExtent l="0" t="0" r="7620" b="762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534165" cy="2213062"/>
                      </a:xfrm>
                      <a:prstGeom prst="rect">
                        <a:avLst/>
                      </a:prstGeom>
                    </pic:spPr>
                  </pic:pic>
                </a:graphicData>
              </a:graphic>
            </wp:inline>
          </w:drawing>
        </w:r>
      </w:ins>
    </w:p>
    <w:p w14:paraId="6AE26F81" w14:textId="0DA9F360" w:rsidR="00EC065E" w:rsidRDefault="00EC065E" w:rsidP="00EC065E">
      <w:pPr>
        <w:pStyle w:val="LayoutInformationPACKT"/>
        <w:rPr>
          <w:ins w:id="1474" w:author="Thomas Lee" w:date="2020-12-15T20:20:00Z"/>
          <w:noProof/>
        </w:rPr>
      </w:pPr>
      <w:ins w:id="1475" w:author="Thomas Lee" w:date="2020-12-15T20:20:00Z">
        <w:r>
          <w:t xml:space="preserve">Insert </w:t>
        </w:r>
        <w:r w:rsidRPr="00C41783">
          <w:t>image</w:t>
        </w:r>
        <w:r>
          <w:t xml:space="preserve"> </w:t>
        </w:r>
        <w:r>
          <w:rPr>
            <w:noProof/>
          </w:rPr>
          <w:t>B42024_02</w:t>
        </w:r>
        <w:r w:rsidRPr="00023EAD">
          <w:rPr>
            <w:noProof/>
          </w:rPr>
          <w:t>_</w:t>
        </w:r>
        <w:r>
          <w:rPr>
            <w:noProof/>
          </w:rPr>
          <w:t>3</w:t>
        </w:r>
      </w:ins>
      <w:ins w:id="1476" w:author="Thomas Lee" w:date="2020-12-19T12:55:00Z">
        <w:r w:rsidR="00E53314">
          <w:rPr>
            <w:noProof/>
          </w:rPr>
          <w:t>6</w:t>
        </w:r>
      </w:ins>
      <w:ins w:id="1477" w:author="Thomas Lee" w:date="2020-12-15T20:20:00Z">
        <w:r>
          <w:rPr>
            <w:noProof/>
          </w:rPr>
          <w:t>.png</w:t>
        </w:r>
      </w:ins>
    </w:p>
    <w:p w14:paraId="0BDC8860" w14:textId="77777777" w:rsidR="00EC065E" w:rsidRDefault="00EC065E" w:rsidP="00EC065E">
      <w:pPr>
        <w:pStyle w:val="Heading2"/>
        <w:rPr>
          <w:ins w:id="1478" w:author="Thomas Lee" w:date="2020-12-15T20:20:00Z"/>
        </w:rPr>
      </w:pPr>
      <w:commentRangeStart w:id="1479"/>
      <w:ins w:id="1480" w:author="Thomas Lee" w:date="2020-12-15T20:20:00Z">
        <w:r>
          <w:t>There's more</w:t>
        </w:r>
        <w:commentRangeEnd w:id="1479"/>
        <w:r>
          <w:rPr>
            <w:rStyle w:val="CommentReference"/>
            <w:rFonts w:ascii="Times New Roman" w:hAnsi="Times New Roman" w:cs="Times New Roman"/>
            <w:b w:val="0"/>
            <w:bCs w:val="0"/>
            <w:iCs w:val="0"/>
            <w:color w:val="auto"/>
            <w:lang w:val="en-US"/>
          </w:rPr>
          <w:commentReference w:id="1479"/>
        </w:r>
        <w:r>
          <w:t>...</w:t>
        </w:r>
      </w:ins>
    </w:p>
    <w:p w14:paraId="26687C8E" w14:textId="30D9AAAA" w:rsidR="00EC065E" w:rsidRDefault="00EC065E" w:rsidP="00EC065E">
      <w:pPr>
        <w:pStyle w:val="NormalPACKT"/>
        <w:rPr>
          <w:ins w:id="1481" w:author="Thomas Lee" w:date="2020-12-15T20:20:00Z"/>
          <w:lang w:val="en-GB"/>
        </w:rPr>
      </w:pPr>
      <w:ins w:id="1482" w:author="Thomas Lee" w:date="2020-12-15T20:20:00Z">
        <w:r>
          <w:rPr>
            <w:lang w:val="en-GB"/>
          </w:rPr>
          <w:t xml:space="preserve">In the output from </w:t>
        </w:r>
        <w:r w:rsidRPr="00243CA7">
          <w:rPr>
            <w:rStyle w:val="ItalicsPACKT"/>
          </w:rPr>
          <w:t>step 1</w:t>
        </w:r>
        <w:r>
          <w:rPr>
            <w:lang w:val="en-GB"/>
          </w:rPr>
          <w:t xml:space="preserve">, you can see that the results are formatted differently </w:t>
        </w:r>
      </w:ins>
      <w:ins w:id="1483" w:author="Thomas Lee" w:date="2020-12-19T12:56:00Z">
        <w:r w:rsidR="00E53314">
          <w:rPr>
            <w:lang w:val="en-GB"/>
          </w:rPr>
          <w:t>from Windows PowerShell</w:t>
        </w:r>
      </w:ins>
      <w:ins w:id="1484" w:author="Thomas Lee" w:date="2020-12-15T20:20:00Z">
        <w:r>
          <w:rPr>
            <w:lang w:val="en-GB"/>
          </w:rPr>
          <w:t>, with improvements to the output.</w:t>
        </w:r>
      </w:ins>
    </w:p>
    <w:p w14:paraId="117F1779" w14:textId="49B24071" w:rsidR="00EC065E" w:rsidRDefault="00EC065E" w:rsidP="00EC065E">
      <w:pPr>
        <w:pStyle w:val="NormalPACKT"/>
        <w:rPr>
          <w:ins w:id="1485" w:author="Thomas Lee" w:date="2020-12-15T20:20:00Z"/>
          <w:lang w:val="en-GB"/>
        </w:rPr>
      </w:pPr>
      <w:ins w:id="1486" w:author="Thomas Lee" w:date="2020-12-15T20:20:00Z">
        <w:r w:rsidRPr="00243CA7">
          <w:rPr>
            <w:rStyle w:val="ItalicsPACKT"/>
          </w:rPr>
          <w:t>Step 2</w:t>
        </w:r>
        <w:r>
          <w:rPr>
            <w:lang w:val="en-GB"/>
          </w:rPr>
          <w:t xml:space="preserve"> shows how, in PowerShell 7, you can </w:t>
        </w:r>
        <w:commentRangeStart w:id="1487"/>
        <w:r>
          <w:rPr>
            <w:lang w:val="en-GB"/>
          </w:rPr>
          <w:t xml:space="preserve">use the </w:t>
        </w:r>
        <w:commentRangeEnd w:id="1487"/>
        <w:r>
          <w:rPr>
            <w:rStyle w:val="CommentReference"/>
            <w:rFonts w:ascii="Arial" w:hAnsi="Arial" w:cs="Arial"/>
            <w:bCs/>
          </w:rPr>
          <w:commentReference w:id="1487"/>
        </w:r>
      </w:ins>
      <w:ins w:id="1488" w:author="Thomas Lee" w:date="2020-12-19T12:57:00Z">
        <w:r w:rsidR="00E53314">
          <w:rPr>
            <w:lang w:val="en-GB"/>
          </w:rPr>
          <w:t>-</w:t>
        </w:r>
      </w:ins>
      <w:ins w:id="1489" w:author="Thomas Lee" w:date="2020-12-15T20:20:00Z">
        <w:r>
          <w:rPr>
            <w:lang w:val="en-GB"/>
          </w:rPr>
          <w:t>IPv4</w:t>
        </w:r>
      </w:ins>
      <w:ins w:id="1490" w:author="Thomas Lee" w:date="2020-12-19T12:57:00Z">
        <w:r w:rsidR="00E53314">
          <w:rPr>
            <w:lang w:val="en-GB"/>
          </w:rPr>
          <w:t xml:space="preserve"> </w:t>
        </w:r>
      </w:ins>
      <w:commentRangeStart w:id="1491"/>
      <w:ins w:id="1492" w:author="Thomas Lee" w:date="2020-12-15T20:20:00Z">
        <w:r>
          <w:rPr>
            <w:lang w:val="en-GB"/>
          </w:rPr>
          <w:t xml:space="preserve">to use </w:t>
        </w:r>
      </w:ins>
      <w:ins w:id="1493" w:author="Thomas Lee" w:date="2020-12-19T12:57:00Z">
        <w:r w:rsidR="00E53314">
          <w:rPr>
            <w:lang w:val="en-GB"/>
          </w:rPr>
          <w:t xml:space="preserve">IP4 </w:t>
        </w:r>
      </w:ins>
      <w:ins w:id="1494" w:author="Thomas Lee" w:date="2020-12-15T20:20:00Z">
        <w:r>
          <w:rPr>
            <w:lang w:val="en-GB"/>
          </w:rPr>
          <w:t>explicitly</w:t>
        </w:r>
        <w:commentRangeEnd w:id="1491"/>
        <w:r>
          <w:rPr>
            <w:rStyle w:val="CommentReference"/>
            <w:rFonts w:ascii="Arial" w:hAnsi="Arial" w:cs="Arial"/>
            <w:bCs/>
          </w:rPr>
          <w:commentReference w:id="1491"/>
        </w:r>
        <w:r>
          <w:rPr>
            <w:lang w:val="en-GB"/>
          </w:rPr>
          <w:t xml:space="preserve">. </w:t>
        </w:r>
      </w:ins>
      <w:ins w:id="1495" w:author="Thomas Lee" w:date="2020-12-19T12:58:00Z">
        <w:r w:rsidR="00E53314">
          <w:rPr>
            <w:lang w:val="en-GB"/>
          </w:rPr>
          <w:t xml:space="preserve">If you want to use IPv6 </w:t>
        </w:r>
      </w:ins>
      <w:ins w:id="1496" w:author="Thomas Lee" w:date="2020-12-19T12:59:00Z">
        <w:r w:rsidR="00E53314">
          <w:rPr>
            <w:lang w:val="en-GB"/>
          </w:rPr>
          <w:t>specifically</w:t>
        </w:r>
      </w:ins>
      <w:ins w:id="1497" w:author="Thomas Lee" w:date="2020-12-19T12:58:00Z">
        <w:r w:rsidR="00E53314">
          <w:rPr>
            <w:lang w:val="en-GB"/>
          </w:rPr>
          <w:t xml:space="preserve">, you can use </w:t>
        </w:r>
      </w:ins>
      <w:ins w:id="1498" w:author="Thomas Lee" w:date="2020-12-19T12:59:00Z">
        <w:r w:rsidR="00E53314">
          <w:rPr>
            <w:lang w:val="en-GB"/>
          </w:rPr>
          <w:t>the</w:t>
        </w:r>
      </w:ins>
      <w:ins w:id="1499" w:author="Thomas Lee" w:date="2020-12-19T12:58:00Z">
        <w:r w:rsidR="00E53314">
          <w:rPr>
            <w:lang w:val="en-GB"/>
          </w:rPr>
          <w:t xml:space="preserve"> -IPv6 </w:t>
        </w:r>
      </w:ins>
      <w:ins w:id="1500" w:author="Thomas Lee" w:date="2020-12-19T12:59:00Z">
        <w:r w:rsidR="00E53314">
          <w:rPr>
            <w:lang w:val="en-GB"/>
          </w:rPr>
          <w:t>switch</w:t>
        </w:r>
      </w:ins>
      <w:ins w:id="1501" w:author="Thomas Lee" w:date="2020-12-19T12:58:00Z">
        <w:r w:rsidR="00E53314">
          <w:rPr>
            <w:lang w:val="en-GB"/>
          </w:rPr>
          <w:t>.</w:t>
        </w:r>
      </w:ins>
      <w:ins w:id="1502" w:author="Thomas Lee" w:date="2020-12-19T12:59:00Z">
        <w:r w:rsidR="00E53314" w:rsidRPr="00E53314">
          <w:rPr>
            <w:lang w:val="en-GB"/>
          </w:rPr>
          <w:t xml:space="preserve"> </w:t>
        </w:r>
        <w:r w:rsidR="00E53314">
          <w:rPr>
            <w:lang w:val="en-GB"/>
          </w:rPr>
          <w:t>Neither switch was available with Windows PowerShell.</w:t>
        </w:r>
      </w:ins>
    </w:p>
    <w:p w14:paraId="53B44629" w14:textId="77777777" w:rsidR="00EC065E" w:rsidRDefault="00EC065E" w:rsidP="00EC065E">
      <w:pPr>
        <w:pStyle w:val="NormalPACKT"/>
        <w:rPr>
          <w:ins w:id="1503" w:author="Thomas Lee" w:date="2020-12-15T20:20:00Z"/>
          <w:lang w:val="en-GB"/>
        </w:rPr>
      </w:pPr>
      <w:ins w:id="1504" w:author="Thomas Lee" w:date="2020-12-15T20:20:00Z">
        <w:r>
          <w:rPr>
            <w:lang w:val="en-GB"/>
          </w:rPr>
          <w:t xml:space="preserve">In </w:t>
        </w:r>
        <w:r w:rsidRPr="001526F2">
          <w:rPr>
            <w:rStyle w:val="ItalicsPACKT"/>
          </w:rPr>
          <w:t>step 3</w:t>
        </w:r>
        <w:r>
          <w:rPr>
            <w:lang w:val="en-GB"/>
          </w:rPr>
          <w:t xml:space="preserve">, you determine the IP addresses for the host </w:t>
        </w:r>
        <w:proofErr w:type="spellStart"/>
        <w:r w:rsidRPr="007C695F">
          <w:rPr>
            <w:rStyle w:val="CodeInTextPACKT"/>
          </w:rPr>
          <w:t>dns.google</w:t>
        </w:r>
        <w:proofErr w:type="spellEnd"/>
        <w:r>
          <w:rPr>
            <w:lang w:val="en-GB"/>
          </w:rPr>
          <w:t xml:space="preserve"> (8.8.8.8 and 8.8.4.4) which you then ping successfully. Note that this step both resolves the IP addresses into host names and performs the pings against each IP address.</w:t>
        </w:r>
      </w:ins>
    </w:p>
    <w:p w14:paraId="45F47E7E" w14:textId="669CCC63" w:rsidR="00EC065E" w:rsidRPr="00612E08" w:rsidRDefault="00EC065E" w:rsidP="00EC065E">
      <w:pPr>
        <w:pStyle w:val="NormalPACKT"/>
        <w:rPr>
          <w:ins w:id="1505" w:author="Thomas Lee" w:date="2020-12-15T20:20:00Z"/>
          <w:lang w:val="en-GB"/>
        </w:rPr>
      </w:pPr>
      <w:ins w:id="1506" w:author="Thomas Lee" w:date="2020-12-15T20:20:00Z">
        <w:r>
          <w:rPr>
            <w:lang w:val="en-GB"/>
          </w:rPr>
          <w:t xml:space="preserve">In </w:t>
        </w:r>
        <w:r w:rsidRPr="007C695F">
          <w:rPr>
            <w:rStyle w:val="ItalicsPACKT"/>
          </w:rPr>
          <w:t>step 6</w:t>
        </w:r>
        <w:r>
          <w:rPr>
            <w:lang w:val="en-GB"/>
          </w:rPr>
          <w:t xml:space="preserve"> and </w:t>
        </w:r>
        <w:r w:rsidRPr="007C695F">
          <w:rPr>
            <w:rStyle w:val="ItalicsPACKT"/>
          </w:rPr>
          <w:t>step 7</w:t>
        </w:r>
        <w:r>
          <w:rPr>
            <w:lang w:val="en-GB"/>
          </w:rPr>
          <w:t>, you compare the speed of the Test-Connection command between Windows PowerShell 5.1 and PowerShell 7.1, As you can see the command is considerably faster in PowerShell 7.</w:t>
        </w:r>
      </w:ins>
      <w:ins w:id="1507" w:author="Thomas Lee" w:date="2020-12-19T12:59:00Z">
        <w:r w:rsidR="00E53314">
          <w:rPr>
            <w:lang w:val="en-GB"/>
          </w:rPr>
          <w:t xml:space="preserve"> As you can see, in the output from these steps, Test-Connectio</w:t>
        </w:r>
      </w:ins>
      <w:ins w:id="1508" w:author="Thomas Lee" w:date="2020-12-19T13:00:00Z">
        <w:r w:rsidR="00E53314">
          <w:rPr>
            <w:lang w:val="en-GB"/>
          </w:rPr>
          <w:t>n is a lot faster in PowerShell 7.</w:t>
        </w:r>
      </w:ins>
    </w:p>
    <w:p w14:paraId="4FA57B51" w14:textId="77777777" w:rsidR="00EC065E" w:rsidRDefault="00EC065E" w:rsidP="00EC065E">
      <w:pPr>
        <w:pStyle w:val="Heading1"/>
        <w:pBdr>
          <w:top w:val="none" w:sz="0" w:space="0" w:color="auto"/>
          <w:left w:val="none" w:sz="0" w:space="0" w:color="auto"/>
          <w:bottom w:val="none" w:sz="0" w:space="0" w:color="auto"/>
          <w:right w:val="none" w:sz="0" w:space="0" w:color="auto"/>
        </w:pBdr>
        <w:tabs>
          <w:tab w:val="left" w:pos="0"/>
        </w:tabs>
        <w:rPr>
          <w:ins w:id="1509" w:author="Thomas Lee" w:date="2020-12-15T20:20:00Z"/>
        </w:rPr>
      </w:pPr>
      <w:ins w:id="1510" w:author="Thomas Lee" w:date="2020-12-15T20:20:00Z">
        <w:r>
          <w:t>Using Select-String</w:t>
        </w:r>
      </w:ins>
    </w:p>
    <w:p w14:paraId="1A78C093" w14:textId="5D20D67C" w:rsidR="00EC065E" w:rsidRPr="006020BA" w:rsidRDefault="00EC065E" w:rsidP="00EC065E">
      <w:pPr>
        <w:pStyle w:val="NormalPACKT"/>
        <w:rPr>
          <w:ins w:id="1511" w:author="Thomas Lee" w:date="2020-12-15T20:20:00Z"/>
          <w:lang w:val="en-GB"/>
        </w:rPr>
      </w:pPr>
      <w:ins w:id="1512" w:author="Thomas Lee" w:date="2020-12-15T20:20:00Z">
        <w:r>
          <w:rPr>
            <w:lang w:val="en-GB"/>
          </w:rPr>
          <w:t xml:space="preserve">The </w:t>
        </w:r>
        <w:r w:rsidRPr="006020BA">
          <w:rPr>
            <w:rStyle w:val="CodeInTextPACKT"/>
          </w:rPr>
          <w:t>Select-String</w:t>
        </w:r>
        <w:r>
          <w:rPr>
            <w:lang w:val="en-GB"/>
          </w:rPr>
          <w:t xml:space="preserve"> command, included with Windows PowerShell, has been improved in PowerShell 7. You use this command to search for strings either inside pipelined objects or within </w:t>
        </w:r>
        <w:r>
          <w:rPr>
            <w:lang w:val="en-GB"/>
          </w:rPr>
          <w:lastRenderedPageBreak/>
          <w:t xml:space="preserve">text files. </w:t>
        </w:r>
      </w:ins>
      <w:ins w:id="1513" w:author="Thomas Lee" w:date="2020-12-19T13:00:00Z">
        <w:r w:rsidR="00D03570">
          <w:rPr>
            <w:lang w:val="en-GB"/>
          </w:rPr>
          <w:t>This command is</w:t>
        </w:r>
      </w:ins>
      <w:ins w:id="1514" w:author="Thomas Lee" w:date="2020-12-19T13:01:00Z">
        <w:r w:rsidR="00D03570">
          <w:rPr>
            <w:lang w:val="en-GB"/>
          </w:rPr>
          <w:t xml:space="preserve"> conceptually similar to the </w:t>
        </w:r>
        <w:r w:rsidR="00D03570" w:rsidRPr="00D03570">
          <w:rPr>
            <w:rStyle w:val="CodeInTextPACKT"/>
            <w:rPrChange w:id="1515" w:author="Thomas Lee" w:date="2020-12-19T13:01:00Z">
              <w:rPr>
                <w:lang w:val="en-GB"/>
              </w:rPr>
            </w:rPrChange>
          </w:rPr>
          <w:t>grep</w:t>
        </w:r>
        <w:r w:rsidR="00D03570">
          <w:rPr>
            <w:lang w:val="en-GB"/>
          </w:rPr>
          <w:t xml:space="preserve"> command in Linux. </w:t>
        </w:r>
      </w:ins>
      <w:ins w:id="1516" w:author="Thomas Lee" w:date="2020-12-15T20:20:00Z">
        <w:r>
          <w:rPr>
            <w:lang w:val="en-GB"/>
          </w:rPr>
          <w:t xml:space="preserve">With PowerShell 7, the PowerShell team has added some excellent new features to this </w:t>
        </w:r>
      </w:ins>
      <w:ins w:id="1517" w:author="Thomas Lee" w:date="2020-12-19T20:49:00Z">
        <w:r w:rsidR="00914EED">
          <w:rPr>
            <w:lang w:val="en-GB"/>
          </w:rPr>
          <w:t>excellen</w:t>
        </w:r>
      </w:ins>
      <w:ins w:id="1518" w:author="Thomas Lee" w:date="2020-12-15T20:20:00Z">
        <w:r>
          <w:rPr>
            <w:lang w:val="en-GB"/>
          </w:rPr>
          <w:t>t command</w:t>
        </w:r>
      </w:ins>
      <w:ins w:id="1519" w:author="Thomas Lee" w:date="2020-12-19T13:01:00Z">
        <w:r w:rsidR="00D03570">
          <w:rPr>
            <w:lang w:val="en-GB"/>
          </w:rPr>
          <w:t xml:space="preserve"> which you look at in this recipe.</w:t>
        </w:r>
      </w:ins>
    </w:p>
    <w:p w14:paraId="25807B54" w14:textId="77777777" w:rsidR="00EC065E" w:rsidRDefault="00EC065E" w:rsidP="00EC065E">
      <w:pPr>
        <w:pStyle w:val="Heading2"/>
        <w:tabs>
          <w:tab w:val="left" w:pos="0"/>
        </w:tabs>
        <w:rPr>
          <w:ins w:id="1520" w:author="Thomas Lee" w:date="2020-12-15T20:20:00Z"/>
        </w:rPr>
      </w:pPr>
      <w:ins w:id="1521" w:author="Thomas Lee" w:date="2020-12-15T20:20:00Z">
        <w:r>
          <w:t>Getting Ready</w:t>
        </w:r>
      </w:ins>
    </w:p>
    <w:p w14:paraId="4D081AA2" w14:textId="3572C019" w:rsidR="00EC065E" w:rsidRDefault="00EC065E" w:rsidP="00EC065E">
      <w:pPr>
        <w:pStyle w:val="NormalPACKT"/>
        <w:rPr>
          <w:ins w:id="1522" w:author="Thomas Lee" w:date="2020-12-15T20:20:00Z"/>
          <w:lang w:val="en-GB"/>
        </w:rPr>
      </w:pPr>
      <w:ins w:id="1523" w:author="Thomas Lee" w:date="2020-12-15T20:20:00Z">
        <w:r>
          <w:rPr>
            <w:lang w:val="en-GB"/>
          </w:rPr>
          <w:t xml:space="preserve">You run this recipe on </w:t>
        </w:r>
        <w:r w:rsidRPr="00C41783">
          <w:rPr>
            <w:rStyle w:val="CodeInTextPACKT"/>
          </w:rPr>
          <w:t>SRV1</w:t>
        </w:r>
        <w:r>
          <w:rPr>
            <w:lang w:val="en-GB"/>
          </w:rPr>
          <w:t xml:space="preserve"> after you have installed PowerShell 7 and Visual Studio Code, and you have created a console profile file. </w:t>
        </w:r>
      </w:ins>
    </w:p>
    <w:p w14:paraId="4AF29FE1" w14:textId="77777777" w:rsidR="00EC065E" w:rsidRPr="009D0F10" w:rsidRDefault="00EC065E" w:rsidP="00EC065E">
      <w:pPr>
        <w:pStyle w:val="NormalPACKT"/>
        <w:rPr>
          <w:ins w:id="1524" w:author="Thomas Lee" w:date="2020-12-15T20:20:00Z"/>
          <w:lang w:val="en-GB"/>
        </w:rPr>
      </w:pPr>
    </w:p>
    <w:p w14:paraId="58EC4B36" w14:textId="77777777" w:rsidR="00EC065E" w:rsidRDefault="00EC065E" w:rsidP="00EC065E">
      <w:pPr>
        <w:pStyle w:val="Heading2"/>
        <w:tabs>
          <w:tab w:val="left" w:pos="0"/>
        </w:tabs>
        <w:rPr>
          <w:ins w:id="1525" w:author="Thomas Lee" w:date="2020-12-15T20:20:00Z"/>
        </w:rPr>
      </w:pPr>
      <w:ins w:id="1526" w:author="Thomas Lee" w:date="2020-12-15T20:20:00Z">
        <w:r>
          <w:t>How to do it...</w:t>
        </w:r>
      </w:ins>
    </w:p>
    <w:p w14:paraId="7C0E339A" w14:textId="42772C0E" w:rsidR="00EC065E" w:rsidRPr="008B4B28" w:rsidRDefault="00EC065E">
      <w:pPr>
        <w:pStyle w:val="NumberedBulletPACKT"/>
        <w:numPr>
          <w:ilvl w:val="0"/>
          <w:numId w:val="39"/>
        </w:numPr>
        <w:rPr>
          <w:ins w:id="1527" w:author="Thomas Lee" w:date="2020-12-15T20:20:00Z"/>
          <w:color w:val="000000"/>
          <w:lang w:val="en-GB" w:eastAsia="en-GB"/>
        </w:rPr>
        <w:pPrChange w:id="1528" w:author="Thomas Lee" w:date="2020-12-15T20:27:00Z">
          <w:pPr>
            <w:pStyle w:val="NumberedBulletPACKT"/>
            <w:numPr>
              <w:numId w:val="39"/>
            </w:numPr>
            <w:ind w:left="720"/>
          </w:pPr>
        </w:pPrChange>
      </w:pPr>
      <w:ins w:id="1529" w:author="Thomas Lee" w:date="2020-12-15T20:20:00Z">
        <w:r w:rsidRPr="00D03570">
          <w:rPr>
            <w:rPrChange w:id="1530" w:author="Thomas Lee" w:date="2020-12-19T13:02:00Z">
              <w:rPr>
                <w:lang w:val="en-GB" w:eastAsia="en-GB"/>
              </w:rPr>
            </w:rPrChange>
          </w:rPr>
          <w:t>Get</w:t>
        </w:r>
      </w:ins>
      <w:ins w:id="1531" w:author="Thomas Lee" w:date="2020-12-19T13:37:00Z">
        <w:r w:rsidR="00197EE0">
          <w:t>ting</w:t>
        </w:r>
      </w:ins>
      <w:ins w:id="1532" w:author="Thomas Lee" w:date="2020-12-15T20:20:00Z">
        <w:r w:rsidRPr="00D03570">
          <w:rPr>
            <w:rPrChange w:id="1533" w:author="Thomas Lee" w:date="2020-12-19T13:02:00Z">
              <w:rPr>
                <w:lang w:val="en-GB" w:eastAsia="en-GB"/>
              </w:rPr>
            </w:rPrChange>
          </w:rPr>
          <w:t> a file of text to work with</w:t>
        </w:r>
      </w:ins>
    </w:p>
    <w:p w14:paraId="47DE84BE" w14:textId="77777777" w:rsidR="00EC065E" w:rsidRPr="00D03570" w:rsidRDefault="00EC065E" w:rsidP="00D03570">
      <w:pPr>
        <w:pStyle w:val="CodePACKT"/>
        <w:rPr>
          <w:ins w:id="1534" w:author="Thomas Lee" w:date="2020-12-15T20:20:00Z"/>
        </w:rPr>
      </w:pPr>
    </w:p>
    <w:p w14:paraId="3E975925" w14:textId="77777777" w:rsidR="00EC065E" w:rsidRPr="00D03570" w:rsidRDefault="00EC065E">
      <w:pPr>
        <w:pStyle w:val="CodePACKT"/>
        <w:ind w:left="426"/>
        <w:rPr>
          <w:ins w:id="1535" w:author="Thomas Lee" w:date="2020-12-15T20:20:00Z"/>
        </w:rPr>
        <w:pPrChange w:id="1536" w:author="Thomas Lee" w:date="2020-12-19T13:03:00Z">
          <w:pPr>
            <w:pStyle w:val="CodePACKT"/>
          </w:pPr>
        </w:pPrChange>
      </w:pPr>
      <w:ins w:id="1537" w:author="Thomas Lee" w:date="2020-12-15T20:20:00Z">
        <w:r w:rsidRPr="00D03570">
          <w:t>$Source       = 'https://www.gutenberg.org/files/1661/1661-0.txt'</w:t>
        </w:r>
      </w:ins>
    </w:p>
    <w:p w14:paraId="4F43BE67" w14:textId="77777777" w:rsidR="00EC065E" w:rsidRPr="00D03570" w:rsidRDefault="00EC065E">
      <w:pPr>
        <w:pStyle w:val="CodePACKT"/>
        <w:ind w:left="426"/>
        <w:rPr>
          <w:ins w:id="1538" w:author="Thomas Lee" w:date="2020-12-15T20:20:00Z"/>
        </w:rPr>
        <w:pPrChange w:id="1539" w:author="Thomas Lee" w:date="2020-12-19T13:03:00Z">
          <w:pPr>
            <w:pStyle w:val="CodePACKT"/>
          </w:pPr>
        </w:pPrChange>
      </w:pPr>
      <w:ins w:id="1540" w:author="Thomas Lee" w:date="2020-12-15T20:20:00Z">
        <w:r w:rsidRPr="00D03570">
          <w:t>$Destination  = 'C:\Foo\Sherlock.txt'</w:t>
        </w:r>
      </w:ins>
    </w:p>
    <w:p w14:paraId="74EC46B6" w14:textId="77777777" w:rsidR="00EC065E" w:rsidRPr="00D03570" w:rsidRDefault="00EC065E">
      <w:pPr>
        <w:pStyle w:val="CodePACKT"/>
        <w:ind w:left="426"/>
        <w:rPr>
          <w:ins w:id="1541" w:author="Thomas Lee" w:date="2020-12-15T20:20:00Z"/>
        </w:rPr>
        <w:pPrChange w:id="1542" w:author="Thomas Lee" w:date="2020-12-19T13:03:00Z">
          <w:pPr>
            <w:pStyle w:val="CodePACKT"/>
          </w:pPr>
        </w:pPrChange>
      </w:pPr>
      <w:ins w:id="1543" w:author="Thomas Lee" w:date="2020-12-15T20:20:00Z">
        <w:r w:rsidRPr="00D03570">
          <w:t>Start-</w:t>
        </w:r>
        <w:proofErr w:type="spellStart"/>
        <w:r w:rsidRPr="00D03570">
          <w:t>BitsTransfer</w:t>
        </w:r>
        <w:proofErr w:type="spellEnd"/>
        <w:r w:rsidRPr="00D03570">
          <w:t> -Source $Source -Destination $Destination</w:t>
        </w:r>
      </w:ins>
    </w:p>
    <w:p w14:paraId="2761B765" w14:textId="77777777" w:rsidR="00EC065E" w:rsidRPr="00D03570" w:rsidRDefault="00EC065E" w:rsidP="00D03570">
      <w:pPr>
        <w:pStyle w:val="CodePACKT"/>
        <w:rPr>
          <w:ins w:id="1544" w:author="Thomas Lee" w:date="2020-12-15T20:20:00Z"/>
        </w:rPr>
      </w:pPr>
    </w:p>
    <w:p w14:paraId="6AC55A28" w14:textId="39ABDF7F" w:rsidR="00EC065E" w:rsidRPr="006020BA" w:rsidRDefault="00EC065E">
      <w:pPr>
        <w:pStyle w:val="NumberedBulletPACKT"/>
        <w:numPr>
          <w:ilvl w:val="0"/>
          <w:numId w:val="39"/>
        </w:numPr>
        <w:rPr>
          <w:ins w:id="1545" w:author="Thomas Lee" w:date="2020-12-15T20:20:00Z"/>
          <w:color w:val="000000"/>
          <w:lang w:val="en-GB" w:eastAsia="en-GB"/>
        </w:rPr>
        <w:pPrChange w:id="1546" w:author="Thomas Lee" w:date="2020-12-19T13:02:00Z">
          <w:pPr>
            <w:pStyle w:val="NumberedBulletPACKT"/>
            <w:ind w:left="720"/>
          </w:pPr>
        </w:pPrChange>
      </w:pPr>
      <w:ins w:id="1547" w:author="Thomas Lee" w:date="2020-12-15T20:20:00Z">
        <w:r w:rsidRPr="006020BA">
          <w:rPr>
            <w:lang w:val="en-GB" w:eastAsia="en-GB"/>
          </w:rPr>
          <w:t>Get</w:t>
        </w:r>
      </w:ins>
      <w:ins w:id="1548" w:author="Thomas Lee" w:date="2020-12-19T13:37:00Z">
        <w:r w:rsidR="00197EE0">
          <w:rPr>
            <w:lang w:val="en-GB" w:eastAsia="en-GB"/>
          </w:rPr>
          <w:t>ting</w:t>
        </w:r>
      </w:ins>
      <w:ins w:id="1549" w:author="Thomas Lee" w:date="2020-12-15T20:20:00Z">
        <w:r w:rsidRPr="006020BA">
          <w:rPr>
            <w:lang w:val="en-GB" w:eastAsia="en-GB"/>
          </w:rPr>
          <w:t> book </w:t>
        </w:r>
        <w:r w:rsidRPr="00D03570">
          <w:rPr>
            <w:rPrChange w:id="1550" w:author="Thomas Lee" w:date="2020-12-19T13:02:00Z">
              <w:rPr>
                <w:lang w:val="en-GB" w:eastAsia="en-GB"/>
              </w:rPr>
            </w:rPrChange>
          </w:rPr>
          <w:t>contents</w:t>
        </w:r>
      </w:ins>
    </w:p>
    <w:p w14:paraId="3020A0C6" w14:textId="77777777" w:rsidR="00EC065E" w:rsidRPr="006020BA" w:rsidRDefault="00EC065E">
      <w:pPr>
        <w:pStyle w:val="CodePACKT"/>
        <w:rPr>
          <w:ins w:id="1551" w:author="Thomas Lee" w:date="2020-12-15T20:20:00Z"/>
        </w:rPr>
      </w:pPr>
    </w:p>
    <w:p w14:paraId="6EC4A9AA" w14:textId="77777777" w:rsidR="00EC065E" w:rsidRPr="006020BA" w:rsidRDefault="00EC065E">
      <w:pPr>
        <w:pStyle w:val="CodePACKT"/>
        <w:ind w:left="426"/>
        <w:rPr>
          <w:ins w:id="1552" w:author="Thomas Lee" w:date="2020-12-15T20:20:00Z"/>
        </w:rPr>
        <w:pPrChange w:id="1553" w:author="Thomas Lee" w:date="2020-12-19T13:03:00Z">
          <w:pPr>
            <w:pStyle w:val="CodePACKT"/>
          </w:pPr>
        </w:pPrChange>
      </w:pPr>
      <w:ins w:id="1554" w:author="Thomas Lee" w:date="2020-12-15T20:20:00Z">
        <w:r w:rsidRPr="006020BA">
          <w:t>$Contents = Get-Content -Path $Destination</w:t>
        </w:r>
      </w:ins>
    </w:p>
    <w:p w14:paraId="09ADC184" w14:textId="77777777" w:rsidR="00EC065E" w:rsidRPr="006020BA" w:rsidRDefault="00EC065E">
      <w:pPr>
        <w:pStyle w:val="CodePACKT"/>
        <w:rPr>
          <w:ins w:id="1555" w:author="Thomas Lee" w:date="2020-12-15T20:20:00Z"/>
        </w:rPr>
      </w:pPr>
    </w:p>
    <w:p w14:paraId="69E5A803" w14:textId="631AB167" w:rsidR="00EC065E" w:rsidRDefault="00EC065E">
      <w:pPr>
        <w:pStyle w:val="NumberedBulletPACKT"/>
        <w:numPr>
          <w:ilvl w:val="0"/>
          <w:numId w:val="39"/>
        </w:numPr>
        <w:rPr>
          <w:ins w:id="1556" w:author="Thomas Lee" w:date="2020-12-15T20:20:00Z"/>
          <w:lang w:val="en-GB" w:eastAsia="en-GB"/>
        </w:rPr>
        <w:pPrChange w:id="1557" w:author="Thomas Lee" w:date="2020-12-19T13:02:00Z">
          <w:pPr>
            <w:pStyle w:val="NumberedBulletPACKT"/>
            <w:ind w:left="720"/>
          </w:pPr>
        </w:pPrChange>
      </w:pPr>
      <w:ins w:id="1558" w:author="Thomas Lee" w:date="2020-12-15T20:20:00Z">
        <w:r w:rsidRPr="006020BA">
          <w:rPr>
            <w:lang w:val="en-GB" w:eastAsia="en-GB"/>
          </w:rPr>
          <w:t>Check</w:t>
        </w:r>
      </w:ins>
      <w:ins w:id="1559" w:author="Thomas Lee" w:date="2020-12-19T13:38:00Z">
        <w:r w:rsidR="00197EE0">
          <w:rPr>
            <w:lang w:val="en-GB" w:eastAsia="en-GB"/>
          </w:rPr>
          <w:t>ing</w:t>
        </w:r>
      </w:ins>
      <w:ins w:id="1560" w:author="Thomas Lee" w:date="2020-12-15T20:20:00Z">
        <w:r>
          <w:rPr>
            <w:lang w:val="en-GB" w:eastAsia="en-GB"/>
          </w:rPr>
          <w:t xml:space="preserve"> the l</w:t>
        </w:r>
        <w:r w:rsidRPr="006020BA">
          <w:rPr>
            <w:lang w:val="en-GB" w:eastAsia="en-GB"/>
          </w:rPr>
          <w:t>ength of </w:t>
        </w:r>
        <w:commentRangeStart w:id="1561"/>
        <w:commentRangeStart w:id="1562"/>
        <w:r w:rsidRPr="00CB1154">
          <w:rPr>
            <w:rStyle w:val="CodeInTextPACKT"/>
          </w:rPr>
          <w:t>The Adventures of Sherlock Holmes</w:t>
        </w:r>
        <w:commentRangeEnd w:id="1561"/>
        <w:r>
          <w:rPr>
            <w:rStyle w:val="CommentReference"/>
          </w:rPr>
          <w:commentReference w:id="1561"/>
        </w:r>
        <w:commentRangeEnd w:id="1562"/>
        <w:r>
          <w:rPr>
            <w:rStyle w:val="CommentReference"/>
            <w:rFonts w:ascii="Arial" w:hAnsi="Arial" w:cs="Arial"/>
            <w:bCs/>
          </w:rPr>
          <w:commentReference w:id="1562"/>
        </w:r>
      </w:ins>
    </w:p>
    <w:p w14:paraId="2A6B6ABC" w14:textId="77777777" w:rsidR="00EC065E" w:rsidRPr="006020BA" w:rsidRDefault="00EC065E">
      <w:pPr>
        <w:pStyle w:val="CodePACKT"/>
        <w:rPr>
          <w:ins w:id="1563" w:author="Thomas Lee" w:date="2020-12-15T20:20:00Z"/>
        </w:rPr>
      </w:pPr>
    </w:p>
    <w:p w14:paraId="75EA7A7F" w14:textId="77777777" w:rsidR="00EC065E" w:rsidRDefault="00EC065E">
      <w:pPr>
        <w:pStyle w:val="CodePACKT"/>
        <w:ind w:left="426"/>
        <w:rPr>
          <w:ins w:id="1564" w:author="Thomas Lee" w:date="2020-12-15T20:20:00Z"/>
        </w:rPr>
        <w:pPrChange w:id="1565" w:author="Thomas Lee" w:date="2020-12-19T13:03:00Z">
          <w:pPr>
            <w:pStyle w:val="CodePACKT"/>
          </w:pPr>
        </w:pPrChange>
      </w:pPr>
      <w:ins w:id="1566" w:author="Thomas Lee" w:date="2020-12-15T20:20:00Z">
        <w:r w:rsidRPr="006020BA">
          <w:t>"The book is {0} lines long" -f $</w:t>
        </w:r>
        <w:proofErr w:type="spellStart"/>
        <w:r w:rsidRPr="006020BA">
          <w:t>Contents.Length</w:t>
        </w:r>
        <w:proofErr w:type="spellEnd"/>
      </w:ins>
    </w:p>
    <w:p w14:paraId="3F6A4FED" w14:textId="77777777" w:rsidR="00EC065E" w:rsidRPr="006020BA" w:rsidRDefault="00EC065E">
      <w:pPr>
        <w:pStyle w:val="CodePACKT"/>
        <w:rPr>
          <w:ins w:id="1567" w:author="Thomas Lee" w:date="2020-12-15T20:20:00Z"/>
          <w:rStyle w:val="CodeInTextPACKT"/>
          <w:color w:val="7030A0"/>
        </w:rPr>
      </w:pPr>
    </w:p>
    <w:p w14:paraId="6C88FF40" w14:textId="00246460" w:rsidR="00EC065E" w:rsidRPr="006020BA" w:rsidRDefault="00EC065E">
      <w:pPr>
        <w:pStyle w:val="NumberedBulletPACKT"/>
        <w:numPr>
          <w:ilvl w:val="0"/>
          <w:numId w:val="39"/>
        </w:numPr>
        <w:rPr>
          <w:ins w:id="1568" w:author="Thomas Lee" w:date="2020-12-15T20:20:00Z"/>
          <w:color w:val="000000"/>
          <w:lang w:val="en-GB" w:eastAsia="en-GB"/>
        </w:rPr>
        <w:pPrChange w:id="1569" w:author="Thomas Lee" w:date="2020-12-19T13:02:00Z">
          <w:pPr>
            <w:pStyle w:val="NumberedBulletPACKT"/>
            <w:ind w:left="720"/>
          </w:pPr>
        </w:pPrChange>
      </w:pPr>
      <w:ins w:id="1570" w:author="Thomas Lee" w:date="2020-12-15T20:20:00Z">
        <w:r w:rsidRPr="006020BA">
          <w:rPr>
            <w:lang w:val="en-GB" w:eastAsia="en-GB"/>
          </w:rPr>
          <w:t>Search</w:t>
        </w:r>
      </w:ins>
      <w:ins w:id="1571" w:author="Thomas Lee" w:date="2020-12-19T13:38:00Z">
        <w:r w:rsidR="00197EE0">
          <w:rPr>
            <w:lang w:val="en-GB" w:eastAsia="en-GB"/>
          </w:rPr>
          <w:t>ing</w:t>
        </w:r>
      </w:ins>
      <w:ins w:id="1572" w:author="Thomas Lee" w:date="2020-12-15T20:20:00Z">
        <w:r w:rsidRPr="006020BA">
          <w:rPr>
            <w:lang w:val="en-GB" w:eastAsia="en-GB"/>
          </w:rPr>
          <w:t> for </w:t>
        </w:r>
        <w:r>
          <w:rPr>
            <w:lang w:val="en-GB" w:eastAsia="en-GB"/>
          </w:rPr>
          <w:t>“</w:t>
        </w:r>
        <w:r w:rsidRPr="006020BA">
          <w:rPr>
            <w:lang w:val="en-GB" w:eastAsia="en-GB"/>
          </w:rPr>
          <w:t>Watson</w:t>
        </w:r>
        <w:r>
          <w:rPr>
            <w:lang w:val="en-GB" w:eastAsia="en-GB"/>
          </w:rPr>
          <w:t>” in book contents</w:t>
        </w:r>
      </w:ins>
    </w:p>
    <w:p w14:paraId="5EB53761" w14:textId="77777777" w:rsidR="00EC065E" w:rsidRPr="006020BA" w:rsidRDefault="00EC065E">
      <w:pPr>
        <w:pStyle w:val="CodePACKT"/>
        <w:rPr>
          <w:ins w:id="1573" w:author="Thomas Lee" w:date="2020-12-15T20:20:00Z"/>
        </w:rPr>
      </w:pPr>
    </w:p>
    <w:p w14:paraId="691A6B43" w14:textId="77777777" w:rsidR="00EC065E" w:rsidRPr="006020BA" w:rsidRDefault="00EC065E">
      <w:pPr>
        <w:pStyle w:val="CodePACKT"/>
        <w:ind w:left="426"/>
        <w:rPr>
          <w:ins w:id="1574" w:author="Thomas Lee" w:date="2020-12-15T20:20:00Z"/>
        </w:rPr>
        <w:pPrChange w:id="1575" w:author="Thomas Lee" w:date="2020-12-19T13:03:00Z">
          <w:pPr>
            <w:pStyle w:val="CodePACKT"/>
          </w:pPr>
        </w:pPrChange>
      </w:pPr>
      <w:ins w:id="1576" w:author="Thomas Lee" w:date="2020-12-15T20:20:00Z">
        <w:r w:rsidRPr="006020BA">
          <w:t>$Match1 = $Contents | Select-String -Pattern 'Watson'</w:t>
        </w:r>
      </w:ins>
    </w:p>
    <w:p w14:paraId="3591E02D" w14:textId="77777777" w:rsidR="00EC065E" w:rsidRPr="006020BA" w:rsidRDefault="00EC065E">
      <w:pPr>
        <w:pStyle w:val="CodePACKT"/>
        <w:ind w:left="426"/>
        <w:rPr>
          <w:ins w:id="1577" w:author="Thomas Lee" w:date="2020-12-15T20:20:00Z"/>
        </w:rPr>
        <w:pPrChange w:id="1578" w:author="Thomas Lee" w:date="2020-12-19T13:03:00Z">
          <w:pPr>
            <w:pStyle w:val="CodePACKT"/>
          </w:pPr>
        </w:pPrChange>
      </w:pPr>
      <w:ins w:id="1579" w:author="Thomas Lee" w:date="2020-12-15T20:20:00Z">
        <w:r w:rsidRPr="006020BA">
          <w:t>"Watson is found {0} times" -f $Match1.Count</w:t>
        </w:r>
      </w:ins>
    </w:p>
    <w:p w14:paraId="3851FB56" w14:textId="77777777" w:rsidR="00EC065E" w:rsidRPr="006020BA" w:rsidRDefault="00EC065E">
      <w:pPr>
        <w:pStyle w:val="CodePACKT"/>
        <w:rPr>
          <w:ins w:id="1580" w:author="Thomas Lee" w:date="2020-12-15T20:20:00Z"/>
        </w:rPr>
      </w:pPr>
    </w:p>
    <w:p w14:paraId="3C23D5AE" w14:textId="589CF467" w:rsidR="00EC065E" w:rsidRPr="006020BA" w:rsidRDefault="00EC065E">
      <w:pPr>
        <w:pStyle w:val="NumberedBulletPACKT"/>
        <w:numPr>
          <w:ilvl w:val="0"/>
          <w:numId w:val="39"/>
        </w:numPr>
        <w:rPr>
          <w:ins w:id="1581" w:author="Thomas Lee" w:date="2020-12-15T20:20:00Z"/>
          <w:color w:val="000000"/>
          <w:lang w:val="en-GB" w:eastAsia="en-GB"/>
        </w:rPr>
        <w:pPrChange w:id="1582" w:author="Thomas Lee" w:date="2020-12-19T13:03:00Z">
          <w:pPr>
            <w:pStyle w:val="NumberedBulletPACKT"/>
            <w:ind w:left="720"/>
          </w:pPr>
        </w:pPrChange>
      </w:pPr>
      <w:ins w:id="1583" w:author="Thomas Lee" w:date="2020-12-15T20:20:00Z">
        <w:r w:rsidRPr="006020BA">
          <w:rPr>
            <w:lang w:val="en-GB" w:eastAsia="en-GB"/>
          </w:rPr>
          <w:t>View</w:t>
        </w:r>
      </w:ins>
      <w:ins w:id="1584" w:author="Thomas Lee" w:date="2020-12-19T13:38:00Z">
        <w:r w:rsidR="00197EE0">
          <w:rPr>
            <w:lang w:val="en-GB" w:eastAsia="en-GB"/>
          </w:rPr>
          <w:t>ing</w:t>
        </w:r>
      </w:ins>
      <w:ins w:id="1585" w:author="Thomas Lee" w:date="2020-12-15T20:20:00Z">
        <w:r w:rsidRPr="006020BA">
          <w:rPr>
            <w:lang w:val="en-GB" w:eastAsia="en-GB"/>
          </w:rPr>
          <w:t> first few</w:t>
        </w:r>
        <w:r>
          <w:rPr>
            <w:lang w:val="en-GB" w:eastAsia="en-GB"/>
          </w:rPr>
          <w:t xml:space="preserve"> </w:t>
        </w:r>
      </w:ins>
      <w:ins w:id="1586" w:author="Thomas Lee" w:date="2020-12-19T13:38:00Z">
        <w:r w:rsidR="00197EE0">
          <w:rPr>
            <w:lang w:val="en-GB" w:eastAsia="en-GB"/>
          </w:rPr>
          <w:t>matches</w:t>
        </w:r>
      </w:ins>
    </w:p>
    <w:p w14:paraId="45C939F8" w14:textId="77777777" w:rsidR="00EC065E" w:rsidRDefault="00EC065E">
      <w:pPr>
        <w:pStyle w:val="CodePACKT"/>
        <w:rPr>
          <w:ins w:id="1587" w:author="Thomas Lee" w:date="2020-12-15T20:20:00Z"/>
          <w:lang w:val="en-GB"/>
        </w:rPr>
      </w:pPr>
    </w:p>
    <w:p w14:paraId="53C1BD0E" w14:textId="77777777" w:rsidR="00EC065E" w:rsidRPr="00C07891" w:rsidRDefault="00EC065E">
      <w:pPr>
        <w:pStyle w:val="CodePACKT"/>
        <w:ind w:left="426"/>
        <w:rPr>
          <w:ins w:id="1588" w:author="Thomas Lee" w:date="2020-12-15T20:20:00Z"/>
        </w:rPr>
        <w:pPrChange w:id="1589" w:author="Thomas Lee" w:date="2020-12-19T13:04:00Z">
          <w:pPr>
            <w:pStyle w:val="CodePACKT"/>
          </w:pPr>
        </w:pPrChange>
      </w:pPr>
      <w:ins w:id="1590" w:author="Thomas Lee" w:date="2020-12-15T20:20:00Z">
        <w:r w:rsidRPr="00C07891">
          <w:t>$Match1 | Select-Object -First 5</w:t>
        </w:r>
      </w:ins>
    </w:p>
    <w:p w14:paraId="4A7E9362" w14:textId="77777777" w:rsidR="00EC065E" w:rsidRPr="006020BA" w:rsidRDefault="00EC065E">
      <w:pPr>
        <w:pStyle w:val="CodePACKT"/>
        <w:rPr>
          <w:ins w:id="1591" w:author="Thomas Lee" w:date="2020-12-15T20:20:00Z"/>
          <w:lang w:val="en-GB"/>
        </w:rPr>
      </w:pPr>
    </w:p>
    <w:p w14:paraId="74E8F382" w14:textId="261663C2" w:rsidR="00EC065E" w:rsidRPr="006020BA" w:rsidRDefault="00EC065E">
      <w:pPr>
        <w:pStyle w:val="NumberedBulletPACKT"/>
        <w:numPr>
          <w:ilvl w:val="0"/>
          <w:numId w:val="39"/>
        </w:numPr>
        <w:rPr>
          <w:ins w:id="1592" w:author="Thomas Lee" w:date="2020-12-15T20:20:00Z"/>
          <w:color w:val="000000"/>
          <w:lang w:val="en-GB" w:eastAsia="en-GB"/>
        </w:rPr>
        <w:pPrChange w:id="1593" w:author="Thomas Lee" w:date="2020-12-19T13:03:00Z">
          <w:pPr>
            <w:pStyle w:val="NumberedBulletPACKT"/>
            <w:ind w:left="720"/>
          </w:pPr>
        </w:pPrChange>
      </w:pPr>
      <w:ins w:id="1594" w:author="Thomas Lee" w:date="2020-12-15T20:20:00Z">
        <w:r w:rsidRPr="006020BA">
          <w:rPr>
            <w:lang w:val="en-GB" w:eastAsia="en-GB"/>
          </w:rPr>
          <w:t>Search</w:t>
        </w:r>
      </w:ins>
      <w:ins w:id="1595" w:author="Thomas Lee" w:date="2020-12-19T13:39:00Z">
        <w:r w:rsidR="00197EE0">
          <w:rPr>
            <w:lang w:val="en-GB" w:eastAsia="en-GB"/>
          </w:rPr>
          <w:t>ing</w:t>
        </w:r>
      </w:ins>
      <w:ins w:id="1596" w:author="Thomas Lee" w:date="2020-12-15T20:20:00Z">
        <w:r w:rsidRPr="006020BA">
          <w:rPr>
            <w:lang w:val="en-GB" w:eastAsia="en-GB"/>
          </w:rPr>
          <w:t> for </w:t>
        </w:r>
        <w:r>
          <w:rPr>
            <w:lang w:val="en-GB" w:eastAsia="en-GB"/>
          </w:rPr>
          <w:t>“</w:t>
        </w:r>
        <w:proofErr w:type="spellStart"/>
        <w:r w:rsidRPr="006020BA">
          <w:rPr>
            <w:lang w:val="en-GB" w:eastAsia="en-GB"/>
          </w:rPr>
          <w:t>Dr.</w:t>
        </w:r>
        <w:proofErr w:type="spellEnd"/>
        <w:r w:rsidRPr="006020BA">
          <w:rPr>
            <w:lang w:val="en-GB" w:eastAsia="en-GB"/>
          </w:rPr>
          <w:t> Watson</w:t>
        </w:r>
        <w:r>
          <w:rPr>
            <w:lang w:val="en-GB" w:eastAsia="en-GB"/>
          </w:rPr>
          <w:t xml:space="preserve">” </w:t>
        </w:r>
        <w:r w:rsidRPr="006020BA">
          <w:rPr>
            <w:lang w:val="en-GB" w:eastAsia="en-GB"/>
          </w:rPr>
          <w:t>with a regular expression</w:t>
        </w:r>
      </w:ins>
    </w:p>
    <w:p w14:paraId="27D2CB6C" w14:textId="77777777" w:rsidR="00EC065E" w:rsidRPr="00C07891" w:rsidRDefault="00EC065E">
      <w:pPr>
        <w:pStyle w:val="CodePACKT"/>
        <w:rPr>
          <w:ins w:id="1597" w:author="Thomas Lee" w:date="2020-12-15T20:20:00Z"/>
        </w:rPr>
      </w:pPr>
    </w:p>
    <w:p w14:paraId="5CD2B830" w14:textId="77777777" w:rsidR="00EC065E" w:rsidRPr="00C07891" w:rsidRDefault="00EC065E">
      <w:pPr>
        <w:pStyle w:val="CodePACKT"/>
        <w:ind w:left="426"/>
        <w:rPr>
          <w:ins w:id="1598" w:author="Thomas Lee" w:date="2020-12-15T20:20:00Z"/>
        </w:rPr>
        <w:pPrChange w:id="1599" w:author="Thomas Lee" w:date="2020-12-19T13:04:00Z">
          <w:pPr>
            <w:pStyle w:val="CodePACKT"/>
          </w:pPr>
        </w:pPrChange>
      </w:pPr>
      <w:ins w:id="1600" w:author="Thomas Lee" w:date="2020-12-15T20:20:00Z">
        <w:r w:rsidRPr="00C07891">
          <w:t>$Contents | Select-String -Pattern 'Dr\. Watson'</w:t>
        </w:r>
      </w:ins>
    </w:p>
    <w:p w14:paraId="1AF0EDFE" w14:textId="77777777" w:rsidR="00EC065E" w:rsidRPr="00C07891" w:rsidRDefault="00EC065E">
      <w:pPr>
        <w:pStyle w:val="CodePACKT"/>
        <w:rPr>
          <w:ins w:id="1601" w:author="Thomas Lee" w:date="2020-12-15T20:20:00Z"/>
        </w:rPr>
      </w:pPr>
    </w:p>
    <w:p w14:paraId="27E6F9F9" w14:textId="2A031BA3" w:rsidR="00EC065E" w:rsidRDefault="00EC065E">
      <w:pPr>
        <w:pStyle w:val="NumberedBulletPACKT"/>
        <w:numPr>
          <w:ilvl w:val="0"/>
          <w:numId w:val="39"/>
        </w:numPr>
        <w:rPr>
          <w:ins w:id="1602" w:author="Thomas Lee" w:date="2020-12-15T20:20:00Z"/>
          <w:lang w:val="en-GB" w:eastAsia="en-GB"/>
        </w:rPr>
        <w:pPrChange w:id="1603" w:author="Thomas Lee" w:date="2020-12-19T13:03:00Z">
          <w:pPr>
            <w:pStyle w:val="NumberedBulletPACKT"/>
            <w:ind w:left="720"/>
          </w:pPr>
        </w:pPrChange>
      </w:pPr>
      <w:ins w:id="1604" w:author="Thomas Lee" w:date="2020-12-15T20:20:00Z">
        <w:r w:rsidRPr="006020BA">
          <w:rPr>
            <w:lang w:val="en-GB" w:eastAsia="en-GB"/>
          </w:rPr>
          <w:t>Search</w:t>
        </w:r>
      </w:ins>
      <w:ins w:id="1605" w:author="Thomas Lee" w:date="2020-12-19T13:39:00Z">
        <w:r w:rsidR="00197EE0">
          <w:rPr>
            <w:lang w:val="en-GB" w:eastAsia="en-GB"/>
          </w:rPr>
          <w:t>ing</w:t>
        </w:r>
      </w:ins>
      <w:ins w:id="1606" w:author="Thomas Lee" w:date="2020-12-15T20:20:00Z">
        <w:r w:rsidRPr="006020BA">
          <w:rPr>
            <w:lang w:val="en-GB" w:eastAsia="en-GB"/>
          </w:rPr>
          <w:t> for </w:t>
        </w:r>
        <w:r>
          <w:rPr>
            <w:lang w:val="en-GB" w:eastAsia="en-GB"/>
          </w:rPr>
          <w:t>“</w:t>
        </w:r>
        <w:proofErr w:type="spellStart"/>
        <w:r w:rsidRPr="006020BA">
          <w:rPr>
            <w:lang w:val="en-GB" w:eastAsia="en-GB"/>
          </w:rPr>
          <w:t>Dr.</w:t>
        </w:r>
        <w:proofErr w:type="spellEnd"/>
        <w:r w:rsidRPr="006020BA">
          <w:rPr>
            <w:lang w:val="en-GB" w:eastAsia="en-GB"/>
          </w:rPr>
          <w:t> Watson</w:t>
        </w:r>
        <w:r>
          <w:rPr>
            <w:lang w:val="en-GB" w:eastAsia="en-GB"/>
          </w:rPr>
          <w:t>”</w:t>
        </w:r>
        <w:r w:rsidRPr="006020BA">
          <w:rPr>
            <w:lang w:val="en-GB" w:eastAsia="en-GB"/>
          </w:rPr>
          <w:t> using a simple match</w:t>
        </w:r>
      </w:ins>
    </w:p>
    <w:p w14:paraId="631090FC" w14:textId="77777777" w:rsidR="00EC065E" w:rsidRPr="00C07891" w:rsidRDefault="00EC065E">
      <w:pPr>
        <w:pStyle w:val="CodePACKT"/>
        <w:rPr>
          <w:ins w:id="1607" w:author="Thomas Lee" w:date="2020-12-15T20:20:00Z"/>
        </w:rPr>
      </w:pPr>
    </w:p>
    <w:p w14:paraId="0D96F0FC" w14:textId="77777777" w:rsidR="00EC065E" w:rsidRPr="00C07891" w:rsidRDefault="00EC065E">
      <w:pPr>
        <w:pStyle w:val="CodePACKT"/>
        <w:ind w:left="426"/>
        <w:rPr>
          <w:ins w:id="1608" w:author="Thomas Lee" w:date="2020-12-15T20:20:00Z"/>
        </w:rPr>
        <w:pPrChange w:id="1609" w:author="Thomas Lee" w:date="2020-12-19T13:04:00Z">
          <w:pPr>
            <w:pStyle w:val="CodePACKT"/>
          </w:pPr>
        </w:pPrChange>
      </w:pPr>
      <w:ins w:id="1610" w:author="Thomas Lee" w:date="2020-12-15T20:20:00Z">
        <w:r w:rsidRPr="00C07891">
          <w:t>$Contents | Select-String -Pattern 'Dr. Watson' -</w:t>
        </w:r>
        <w:proofErr w:type="spellStart"/>
        <w:r w:rsidRPr="00C07891">
          <w:t>SimpleMatch</w:t>
        </w:r>
        <w:proofErr w:type="spellEnd"/>
      </w:ins>
    </w:p>
    <w:p w14:paraId="72A7BA6D" w14:textId="77777777" w:rsidR="00EC065E" w:rsidRPr="00C07891" w:rsidRDefault="00EC065E">
      <w:pPr>
        <w:pStyle w:val="CodePACKT"/>
        <w:rPr>
          <w:ins w:id="1611" w:author="Thomas Lee" w:date="2020-12-15T20:20:00Z"/>
        </w:rPr>
      </w:pPr>
    </w:p>
    <w:p w14:paraId="27A7E15C" w14:textId="3F1EA10D" w:rsidR="00EC065E" w:rsidRPr="006020BA" w:rsidRDefault="00EC065E">
      <w:pPr>
        <w:pStyle w:val="NumberedBulletPACKT"/>
        <w:numPr>
          <w:ilvl w:val="0"/>
          <w:numId w:val="39"/>
        </w:numPr>
        <w:rPr>
          <w:ins w:id="1612" w:author="Thomas Lee" w:date="2020-12-15T20:20:00Z"/>
          <w:color w:val="000000"/>
          <w:lang w:val="en-GB" w:eastAsia="en-GB"/>
        </w:rPr>
        <w:pPrChange w:id="1613" w:author="Thomas Lee" w:date="2020-12-19T13:03:00Z">
          <w:pPr>
            <w:pStyle w:val="NumberedBulletPACKT"/>
            <w:ind w:left="720"/>
          </w:pPr>
        </w:pPrChange>
      </w:pPr>
      <w:ins w:id="1614" w:author="Thomas Lee" w:date="2020-12-15T20:20:00Z">
        <w:r w:rsidRPr="006020BA">
          <w:rPr>
            <w:lang w:val="en-GB" w:eastAsia="en-GB"/>
          </w:rPr>
          <w:t>View</w:t>
        </w:r>
      </w:ins>
      <w:ins w:id="1615" w:author="Thomas Lee" w:date="2020-12-19T13:39:00Z">
        <w:r w:rsidR="00197EE0">
          <w:rPr>
            <w:lang w:val="en-GB" w:eastAsia="en-GB"/>
          </w:rPr>
          <w:t>ing</w:t>
        </w:r>
      </w:ins>
      <w:ins w:id="1616" w:author="Thomas Lee" w:date="2020-12-15T20:20:00Z">
        <w:r w:rsidRPr="006020BA">
          <w:rPr>
            <w:lang w:val="en-GB" w:eastAsia="en-GB"/>
          </w:rPr>
          <w:t> output when search</w:t>
        </w:r>
        <w:r>
          <w:rPr>
            <w:lang w:val="en-GB" w:eastAsia="en-GB"/>
          </w:rPr>
          <w:t>i</w:t>
        </w:r>
        <w:r w:rsidRPr="006020BA">
          <w:rPr>
            <w:lang w:val="en-GB" w:eastAsia="en-GB"/>
          </w:rPr>
          <w:t>ng from files</w:t>
        </w:r>
      </w:ins>
    </w:p>
    <w:p w14:paraId="6E7D4057" w14:textId="77777777" w:rsidR="00EC065E" w:rsidRPr="00C07891" w:rsidRDefault="00EC065E">
      <w:pPr>
        <w:pStyle w:val="CodePACKT"/>
        <w:rPr>
          <w:ins w:id="1617" w:author="Thomas Lee" w:date="2020-12-15T20:20:00Z"/>
        </w:rPr>
      </w:pPr>
    </w:p>
    <w:p w14:paraId="561A331A" w14:textId="77777777" w:rsidR="00EC065E" w:rsidRPr="00C07891" w:rsidRDefault="00EC065E">
      <w:pPr>
        <w:pStyle w:val="CodePACKT"/>
        <w:ind w:left="426"/>
        <w:rPr>
          <w:ins w:id="1618" w:author="Thomas Lee" w:date="2020-12-15T20:20:00Z"/>
        </w:rPr>
        <w:pPrChange w:id="1619" w:author="Thomas Lee" w:date="2020-12-19T13:04:00Z">
          <w:pPr>
            <w:pStyle w:val="CodePACKT"/>
          </w:pPr>
        </w:pPrChange>
      </w:pPr>
      <w:ins w:id="1620" w:author="Thomas Lee" w:date="2020-12-15T20:20:00Z">
        <w:r w:rsidRPr="00C07891">
          <w:t>Get-ChildItem -Path $Destination |</w:t>
        </w:r>
      </w:ins>
    </w:p>
    <w:p w14:paraId="4627630F" w14:textId="77777777" w:rsidR="00EC065E" w:rsidRPr="00C07891" w:rsidRDefault="00EC065E">
      <w:pPr>
        <w:pStyle w:val="CodePACKT"/>
        <w:ind w:left="426"/>
        <w:rPr>
          <w:ins w:id="1621" w:author="Thomas Lee" w:date="2020-12-15T20:20:00Z"/>
        </w:rPr>
        <w:pPrChange w:id="1622" w:author="Thomas Lee" w:date="2020-12-19T13:04:00Z">
          <w:pPr>
            <w:pStyle w:val="CodePACKT"/>
          </w:pPr>
        </w:pPrChange>
      </w:pPr>
      <w:ins w:id="1623" w:author="Thomas Lee" w:date="2020-12-15T20:20:00Z">
        <w:r w:rsidRPr="00C07891">
          <w:t>  Select-String -Pattern 'Dr\. Watson'</w:t>
        </w:r>
      </w:ins>
    </w:p>
    <w:p w14:paraId="700FFE87" w14:textId="77777777" w:rsidR="00EC065E" w:rsidRDefault="00EC065E" w:rsidP="00EC065E">
      <w:pPr>
        <w:pStyle w:val="Heading2"/>
        <w:rPr>
          <w:ins w:id="1624" w:author="Thomas Lee" w:date="2020-12-15T20:20:00Z"/>
        </w:rPr>
      </w:pPr>
      <w:ins w:id="1625" w:author="Thomas Lee" w:date="2020-12-15T20:20:00Z">
        <w:r>
          <w:t>How it works…</w:t>
        </w:r>
      </w:ins>
    </w:p>
    <w:p w14:paraId="589A7011" w14:textId="77777777" w:rsidR="00197EE0" w:rsidRDefault="00EC065E" w:rsidP="00EC065E">
      <w:pPr>
        <w:pStyle w:val="NormalPACKT"/>
        <w:rPr>
          <w:ins w:id="1626" w:author="Thomas Lee" w:date="2020-12-19T13:39:00Z"/>
          <w:lang w:val="en-GB"/>
        </w:rPr>
      </w:pPr>
      <w:ins w:id="1627" w:author="Thomas Lee" w:date="2020-12-15T20:20:00Z">
        <w:r>
          <w:rPr>
            <w:lang w:val="en-GB"/>
          </w:rPr>
          <w:t xml:space="preserve">In this recipe, you look at how you can use the </w:t>
        </w:r>
        <w:r w:rsidRPr="00C07891">
          <w:rPr>
            <w:rStyle w:val="CodeInTextPACKT"/>
          </w:rPr>
          <w:t>Select-String</w:t>
        </w:r>
        <w:r>
          <w:rPr>
            <w:lang w:val="en-GB"/>
          </w:rPr>
          <w:t xml:space="preserve"> cmdlet included with PowerShell 7. To investigate this cmdlet, you first download a text file. </w:t>
        </w:r>
      </w:ins>
    </w:p>
    <w:p w14:paraId="30A47735" w14:textId="42C51704" w:rsidR="00EC065E" w:rsidRPr="00C07891" w:rsidRDefault="00EC065E" w:rsidP="00EC065E">
      <w:pPr>
        <w:pStyle w:val="NormalPACKT"/>
        <w:rPr>
          <w:ins w:id="1628" w:author="Thomas Lee" w:date="2020-12-15T20:20:00Z"/>
          <w:lang w:val="en-GB"/>
        </w:rPr>
      </w:pPr>
      <w:ins w:id="1629" w:author="Thomas Lee" w:date="2020-12-15T20:20:00Z">
        <w:r>
          <w:rPr>
            <w:lang w:val="en-GB"/>
          </w:rPr>
          <w:lastRenderedPageBreak/>
          <w:t xml:space="preserve">In </w:t>
        </w:r>
        <w:r w:rsidRPr="00C07891">
          <w:rPr>
            <w:rStyle w:val="ItalicsPACKT"/>
          </w:rPr>
          <w:t>step 1</w:t>
        </w:r>
        <w:r>
          <w:rPr>
            <w:lang w:val="en-GB"/>
          </w:rPr>
          <w:t xml:space="preserve">, you use the </w:t>
        </w:r>
        <w:r w:rsidRPr="00CB1154">
          <w:rPr>
            <w:rStyle w:val="CodeInTextPACKT"/>
          </w:rPr>
          <w:t>Start</w:t>
        </w:r>
        <w:r w:rsidRPr="00CB1154">
          <w:rPr>
            <w:rStyle w:val="CodeInTextPACKT"/>
          </w:rPr>
          <w:noBreakHyphen/>
        </w:r>
        <w:proofErr w:type="spellStart"/>
        <w:r w:rsidRPr="00CB1154">
          <w:rPr>
            <w:rStyle w:val="CodeInTextPACKT"/>
          </w:rPr>
          <w:t>BitTransfer</w:t>
        </w:r>
        <w:proofErr w:type="spellEnd"/>
        <w:r>
          <w:rPr>
            <w:lang w:val="en-GB"/>
          </w:rPr>
          <w:t xml:space="preserve"> command to download the text </w:t>
        </w:r>
      </w:ins>
      <w:ins w:id="1630" w:author="Thomas Lee" w:date="2020-12-19T13:39:00Z">
        <w:r w:rsidR="00197EE0">
          <w:rPr>
            <w:lang w:val="en-GB"/>
          </w:rPr>
          <w:t xml:space="preserve">for a book, </w:t>
        </w:r>
      </w:ins>
      <w:commentRangeStart w:id="1631"/>
      <w:ins w:id="1632" w:author="Thomas Lee" w:date="2020-12-15T20:20:00Z">
        <w:r w:rsidRPr="00197EE0">
          <w:rPr>
            <w:i/>
            <w:iCs/>
            <w:lang w:val="en-GB"/>
            <w:rPrChange w:id="1633" w:author="Thomas Lee" w:date="2020-12-19T13:39:00Z">
              <w:rPr>
                <w:lang w:val="en-GB"/>
              </w:rPr>
            </w:rPrChange>
          </w:rPr>
          <w:t>The Adventures of Sherlock Holmes</w:t>
        </w:r>
      </w:ins>
      <w:commentRangeEnd w:id="1631"/>
      <w:ins w:id="1634" w:author="Thomas Lee" w:date="2020-12-19T13:40:00Z">
        <w:r w:rsidR="00197EE0">
          <w:rPr>
            <w:rStyle w:val="CommentReference"/>
          </w:rPr>
          <w:commentReference w:id="1631"/>
        </w:r>
      </w:ins>
      <w:ins w:id="1635" w:author="Thomas Lee" w:date="2020-12-15T20:20:00Z">
        <w:r>
          <w:rPr>
            <w:lang w:val="en-GB"/>
          </w:rPr>
          <w:t xml:space="preserve"> by Sir Arthur Conan Doyle, from the Project Gutenberg project. This step produces no output.</w:t>
        </w:r>
      </w:ins>
    </w:p>
    <w:p w14:paraId="307DF0F7" w14:textId="77777777" w:rsidR="00EC065E" w:rsidRDefault="00EC065E" w:rsidP="00EC065E">
      <w:pPr>
        <w:pStyle w:val="NormalPACKT"/>
        <w:rPr>
          <w:ins w:id="1636" w:author="Thomas Lee" w:date="2020-12-15T20:20:00Z"/>
        </w:rPr>
      </w:pPr>
      <w:ins w:id="1637" w:author="Thomas Lee" w:date="2020-12-15T20:20:00Z">
        <w:r>
          <w:rPr>
            <w:lang w:val="en-GB"/>
          </w:rPr>
          <w:t xml:space="preserve">In </w:t>
        </w:r>
        <w:r w:rsidRPr="00CC3A31">
          <w:rPr>
            <w:rStyle w:val="ItalicsPACKT"/>
          </w:rPr>
          <w:t>step</w:t>
        </w:r>
        <w:r>
          <w:rPr>
            <w:rStyle w:val="ItalicsPACKT"/>
          </w:rPr>
          <w:t xml:space="preserve"> 2</w:t>
        </w:r>
        <w:r w:rsidRPr="00C07891">
          <w:t>,</w:t>
        </w:r>
        <w:r>
          <w:t xml:space="preserve"> you get the text from this book, which you store in the </w:t>
        </w:r>
        <w:r w:rsidRPr="00CB1154">
          <w:rPr>
            <w:rStyle w:val="CodeInTextPACKT"/>
          </w:rPr>
          <w:t>$Contents</w:t>
        </w:r>
        <w:r>
          <w:t xml:space="preserve"> variable. This step produces no output. In </w:t>
        </w:r>
        <w:r w:rsidRPr="00CB1154">
          <w:rPr>
            <w:rStyle w:val="ItalicsPACKT"/>
          </w:rPr>
          <w:t>step 3</w:t>
        </w:r>
        <w:r>
          <w:t>, you report the length of the book, which looks like this:</w:t>
        </w:r>
      </w:ins>
    </w:p>
    <w:p w14:paraId="6A91FCDC" w14:textId="7A2517B3" w:rsidR="00EC065E" w:rsidRDefault="00197EE0" w:rsidP="00EC065E">
      <w:pPr>
        <w:pStyle w:val="FigurePACKT"/>
        <w:rPr>
          <w:ins w:id="1638" w:author="Thomas Lee" w:date="2020-12-15T20:20:00Z"/>
        </w:rPr>
      </w:pPr>
      <w:ins w:id="1639" w:author="Thomas Lee" w:date="2020-12-19T13:43:00Z">
        <w:r>
          <w:drawing>
            <wp:inline distT="0" distB="0" distL="0" distR="0" wp14:anchorId="51DE60D0" wp14:editId="35719218">
              <wp:extent cx="4263860" cy="515386"/>
              <wp:effectExtent l="0" t="0" r="381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333773" cy="523837"/>
                      </a:xfrm>
                      <a:prstGeom prst="rect">
                        <a:avLst/>
                      </a:prstGeom>
                    </pic:spPr>
                  </pic:pic>
                </a:graphicData>
              </a:graphic>
            </wp:inline>
          </w:drawing>
        </w:r>
      </w:ins>
    </w:p>
    <w:p w14:paraId="7D9E688C" w14:textId="3A1FCBC6" w:rsidR="00EC065E" w:rsidRDefault="00EC065E" w:rsidP="00EC065E">
      <w:pPr>
        <w:pStyle w:val="LayoutInformationPACKT"/>
        <w:rPr>
          <w:ins w:id="1640" w:author="Thomas Lee" w:date="2020-12-15T20:20:00Z"/>
          <w:noProof/>
        </w:rPr>
      </w:pPr>
      <w:ins w:id="1641" w:author="Thomas Lee" w:date="2020-12-15T20:20:00Z">
        <w:r>
          <w:t xml:space="preserve">Insert </w:t>
        </w:r>
        <w:r w:rsidRPr="00C41783">
          <w:t>image</w:t>
        </w:r>
        <w:r>
          <w:t xml:space="preserve"> </w:t>
        </w:r>
        <w:r>
          <w:rPr>
            <w:noProof/>
          </w:rPr>
          <w:t>B42024_02</w:t>
        </w:r>
        <w:r w:rsidRPr="00023EAD">
          <w:rPr>
            <w:noProof/>
          </w:rPr>
          <w:t>_</w:t>
        </w:r>
        <w:r>
          <w:rPr>
            <w:noProof/>
          </w:rPr>
          <w:t>3</w:t>
        </w:r>
      </w:ins>
      <w:ins w:id="1642" w:author="Thomas Lee" w:date="2020-12-19T13:43:00Z">
        <w:r w:rsidR="00197EE0">
          <w:rPr>
            <w:noProof/>
          </w:rPr>
          <w:t>7</w:t>
        </w:r>
      </w:ins>
      <w:ins w:id="1643" w:author="Thomas Lee" w:date="2020-12-15T20:20:00Z">
        <w:r>
          <w:rPr>
            <w:noProof/>
          </w:rPr>
          <w:t>.png</w:t>
        </w:r>
      </w:ins>
    </w:p>
    <w:p w14:paraId="411DC0E4" w14:textId="77777777" w:rsidR="00EC065E" w:rsidRDefault="00EC065E" w:rsidP="00EC065E">
      <w:pPr>
        <w:rPr>
          <w:ins w:id="1644" w:author="Thomas Lee" w:date="2020-12-15T20:20:00Z"/>
        </w:rPr>
      </w:pPr>
      <w:ins w:id="1645" w:author="Thomas Lee" w:date="2020-12-15T20:20:00Z">
        <w:r>
          <w:t xml:space="preserve">In </w:t>
        </w:r>
        <w:r w:rsidRPr="00CB1154">
          <w:rPr>
            <w:rStyle w:val="ItalicsPACKT"/>
          </w:rPr>
          <w:t>step 4</w:t>
        </w:r>
        <w:r>
          <w:t>, you search the book’s contents to find all occurrences of “Watson”, Sherlock Holmes’ faithful companion. This results in 81 occurrences, which looks like this:</w:t>
        </w:r>
      </w:ins>
    </w:p>
    <w:p w14:paraId="2D7DB263" w14:textId="6C171755" w:rsidR="00EC065E" w:rsidRDefault="0062508C" w:rsidP="00EC065E">
      <w:pPr>
        <w:pStyle w:val="FigurePACKT"/>
        <w:rPr>
          <w:ins w:id="1646" w:author="Thomas Lee" w:date="2020-12-15T20:20:00Z"/>
        </w:rPr>
      </w:pPr>
      <w:ins w:id="1647" w:author="Thomas Lee" w:date="2020-12-19T13:58:00Z">
        <w:r>
          <w:drawing>
            <wp:inline distT="0" distB="0" distL="0" distR="0" wp14:anchorId="6C4190A4" wp14:editId="4840A1C1">
              <wp:extent cx="4010286" cy="696224"/>
              <wp:effectExtent l="0" t="0" r="0" b="889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047116" cy="702618"/>
                      </a:xfrm>
                      <a:prstGeom prst="rect">
                        <a:avLst/>
                      </a:prstGeom>
                    </pic:spPr>
                  </pic:pic>
                </a:graphicData>
              </a:graphic>
            </wp:inline>
          </w:drawing>
        </w:r>
      </w:ins>
    </w:p>
    <w:p w14:paraId="4A314559" w14:textId="3E7A202B" w:rsidR="00EC065E" w:rsidRDefault="00EC065E" w:rsidP="00EC065E">
      <w:pPr>
        <w:pStyle w:val="LayoutInformationPACKT"/>
        <w:rPr>
          <w:ins w:id="1648" w:author="Thomas Lee" w:date="2020-12-15T20:20:00Z"/>
          <w:noProof/>
        </w:rPr>
      </w:pPr>
      <w:ins w:id="1649" w:author="Thomas Lee" w:date="2020-12-15T20:20:00Z">
        <w:r>
          <w:t xml:space="preserve">Insert </w:t>
        </w:r>
        <w:r w:rsidRPr="00C41783">
          <w:t>image</w:t>
        </w:r>
        <w:r>
          <w:t xml:space="preserve"> </w:t>
        </w:r>
        <w:r>
          <w:rPr>
            <w:noProof/>
          </w:rPr>
          <w:t>B42024_02</w:t>
        </w:r>
        <w:r w:rsidRPr="00023EAD">
          <w:rPr>
            <w:noProof/>
          </w:rPr>
          <w:t>_</w:t>
        </w:r>
        <w:r>
          <w:rPr>
            <w:noProof/>
          </w:rPr>
          <w:t>3</w:t>
        </w:r>
      </w:ins>
      <w:ins w:id="1650" w:author="Thomas Lee" w:date="2020-12-19T13:49:00Z">
        <w:r w:rsidR="0062508C">
          <w:rPr>
            <w:noProof/>
          </w:rPr>
          <w:t>8</w:t>
        </w:r>
      </w:ins>
      <w:ins w:id="1651" w:author="Thomas Lee" w:date="2020-12-15T20:20:00Z">
        <w:r>
          <w:rPr>
            <w:noProof/>
          </w:rPr>
          <w:t>.png</w:t>
        </w:r>
      </w:ins>
    </w:p>
    <w:p w14:paraId="5F3E48D0" w14:textId="77777777" w:rsidR="00EC065E" w:rsidRPr="00890B9A" w:rsidRDefault="00EC065E" w:rsidP="00EC065E">
      <w:pPr>
        <w:rPr>
          <w:ins w:id="1652" w:author="Thomas Lee" w:date="2020-12-15T20:20:00Z"/>
        </w:rPr>
      </w:pPr>
      <w:ins w:id="1653" w:author="Thomas Lee" w:date="2020-12-15T20:20:00Z">
        <w:r>
          <w:t xml:space="preserve">In </w:t>
        </w:r>
        <w:r w:rsidRPr="00890B9A">
          <w:rPr>
            <w:rStyle w:val="ItalicsPACKT"/>
          </w:rPr>
          <w:t>step 5</w:t>
        </w:r>
        <w:r>
          <w:t xml:space="preserve">, you use the </w:t>
        </w:r>
        <w:r w:rsidRPr="00890B9A">
          <w:rPr>
            <w:rStyle w:val="CodeInTextPACKT"/>
          </w:rPr>
          <w:t>Select-Object</w:t>
        </w:r>
        <w:r>
          <w:t xml:space="preserve"> cmdlet to view the first five times the command finds the term “Watson” in the book contents, which looks like this:</w:t>
        </w:r>
      </w:ins>
    </w:p>
    <w:p w14:paraId="737C3976" w14:textId="67B6F975" w:rsidR="00EC065E" w:rsidRPr="00CB1154" w:rsidRDefault="0062508C" w:rsidP="00EC065E">
      <w:pPr>
        <w:pStyle w:val="FigurePACKT"/>
        <w:rPr>
          <w:ins w:id="1654" w:author="Thomas Lee" w:date="2020-12-15T20:20:00Z"/>
        </w:rPr>
      </w:pPr>
      <w:ins w:id="1655" w:author="Thomas Lee" w:date="2020-12-19T14:00:00Z">
        <w:r>
          <w:drawing>
            <wp:inline distT="0" distB="0" distL="0" distR="0" wp14:anchorId="2AC75AB7" wp14:editId="6D553FD6">
              <wp:extent cx="3687557" cy="1100221"/>
              <wp:effectExtent l="0" t="0" r="8255" b="508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713860" cy="1108069"/>
                      </a:xfrm>
                      <a:prstGeom prst="rect">
                        <a:avLst/>
                      </a:prstGeom>
                    </pic:spPr>
                  </pic:pic>
                </a:graphicData>
              </a:graphic>
            </wp:inline>
          </w:drawing>
        </w:r>
      </w:ins>
    </w:p>
    <w:p w14:paraId="7FB56544" w14:textId="6A7139AC" w:rsidR="00EC065E" w:rsidRDefault="00EC065E" w:rsidP="00EC065E">
      <w:pPr>
        <w:pStyle w:val="LayoutInformationPACKT"/>
        <w:rPr>
          <w:ins w:id="1656" w:author="Thomas Lee" w:date="2020-12-15T20:20:00Z"/>
          <w:noProof/>
        </w:rPr>
      </w:pPr>
      <w:ins w:id="1657" w:author="Thomas Lee" w:date="2020-12-15T20:20:00Z">
        <w:r>
          <w:t xml:space="preserve">Insert </w:t>
        </w:r>
        <w:r w:rsidRPr="00C41783">
          <w:t>image</w:t>
        </w:r>
        <w:r>
          <w:t xml:space="preserve"> </w:t>
        </w:r>
        <w:r>
          <w:rPr>
            <w:noProof/>
          </w:rPr>
          <w:t>B42024_02</w:t>
        </w:r>
        <w:r w:rsidRPr="00023EAD">
          <w:rPr>
            <w:noProof/>
          </w:rPr>
          <w:t>_</w:t>
        </w:r>
        <w:r>
          <w:rPr>
            <w:noProof/>
          </w:rPr>
          <w:t>3</w:t>
        </w:r>
      </w:ins>
      <w:ins w:id="1658" w:author="Thomas Lee" w:date="2020-12-19T13:59:00Z">
        <w:r w:rsidR="0062508C">
          <w:rPr>
            <w:noProof/>
          </w:rPr>
          <w:t>9</w:t>
        </w:r>
      </w:ins>
      <w:ins w:id="1659" w:author="Thomas Lee" w:date="2020-12-15T20:20:00Z">
        <w:r>
          <w:rPr>
            <w:noProof/>
          </w:rPr>
          <w:t>.png</w:t>
        </w:r>
      </w:ins>
    </w:p>
    <w:p w14:paraId="6CFAD637" w14:textId="77777777" w:rsidR="00EC065E" w:rsidRDefault="00EC065E" w:rsidP="00EC065E">
      <w:pPr>
        <w:pStyle w:val="NormalPACKT"/>
        <w:rPr>
          <w:ins w:id="1660" w:author="Thomas Lee" w:date="2020-12-15T20:20:00Z"/>
        </w:rPr>
      </w:pPr>
      <w:ins w:id="1661" w:author="Thomas Lee" w:date="2020-12-15T20:20:00Z">
        <w:r>
          <w:t xml:space="preserve">With </w:t>
        </w:r>
        <w:r w:rsidRPr="00890B9A">
          <w:rPr>
            <w:rStyle w:val="CodeInTextPACKT"/>
          </w:rPr>
          <w:t>Select-String</w:t>
        </w:r>
        <w:r>
          <w:t xml:space="preserve">, you can specify a regular expression with which to match the contents. In </w:t>
        </w:r>
        <w:r w:rsidRPr="00890B9A">
          <w:rPr>
            <w:rStyle w:val="ItalicsPACKT"/>
          </w:rPr>
          <w:t>step 6</w:t>
        </w:r>
        <w:r>
          <w:t>, you specify a regular expression pattern to search for the string “Dr. Watson”. The output of this step looks like this:</w:t>
        </w:r>
      </w:ins>
    </w:p>
    <w:p w14:paraId="6DF8E733" w14:textId="4186FAC8" w:rsidR="00EC065E" w:rsidRPr="00C07891" w:rsidRDefault="0062508C" w:rsidP="00EC065E">
      <w:pPr>
        <w:pStyle w:val="FigurePACKT"/>
        <w:rPr>
          <w:ins w:id="1662" w:author="Thomas Lee" w:date="2020-12-15T20:20:00Z"/>
        </w:rPr>
      </w:pPr>
      <w:ins w:id="1663" w:author="Thomas Lee" w:date="2020-12-19T14:06:00Z">
        <w:r>
          <w:drawing>
            <wp:inline distT="0" distB="0" distL="0" distR="0" wp14:anchorId="327D80F2" wp14:editId="4DC6D524">
              <wp:extent cx="3318723" cy="961863"/>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332065" cy="965730"/>
                      </a:xfrm>
                      <a:prstGeom prst="rect">
                        <a:avLst/>
                      </a:prstGeom>
                      <a:noFill/>
                      <a:ln>
                        <a:noFill/>
                      </a:ln>
                    </pic:spPr>
                  </pic:pic>
                </a:graphicData>
              </a:graphic>
            </wp:inline>
          </w:drawing>
        </w:r>
      </w:ins>
    </w:p>
    <w:p w14:paraId="00CA8D09" w14:textId="7B277C6F" w:rsidR="00EC065E" w:rsidRDefault="00EC065E" w:rsidP="00EC065E">
      <w:pPr>
        <w:pStyle w:val="LayoutInformationPACKT"/>
        <w:rPr>
          <w:ins w:id="1664" w:author="Thomas Lee" w:date="2020-12-15T20:20:00Z"/>
          <w:noProof/>
        </w:rPr>
      </w:pPr>
      <w:ins w:id="1665" w:author="Thomas Lee" w:date="2020-12-15T20:20:00Z">
        <w:r>
          <w:t xml:space="preserve">Insert </w:t>
        </w:r>
        <w:r w:rsidRPr="00C41783">
          <w:t>image</w:t>
        </w:r>
        <w:r>
          <w:t xml:space="preserve"> </w:t>
        </w:r>
        <w:r>
          <w:rPr>
            <w:noProof/>
          </w:rPr>
          <w:t>B42024_02</w:t>
        </w:r>
        <w:r w:rsidRPr="00023EAD">
          <w:rPr>
            <w:noProof/>
          </w:rPr>
          <w:t>_</w:t>
        </w:r>
      </w:ins>
      <w:ins w:id="1666" w:author="Thomas Lee" w:date="2020-12-19T14:06:00Z">
        <w:r w:rsidR="0062508C">
          <w:rPr>
            <w:noProof/>
          </w:rPr>
          <w:t>40</w:t>
        </w:r>
      </w:ins>
      <w:ins w:id="1667" w:author="Thomas Lee" w:date="2020-12-15T20:20:00Z">
        <w:r>
          <w:rPr>
            <w:noProof/>
          </w:rPr>
          <w:t>.png</w:t>
        </w:r>
      </w:ins>
    </w:p>
    <w:p w14:paraId="75914F55" w14:textId="77777777" w:rsidR="00EC065E" w:rsidRDefault="00EC065E" w:rsidP="00EC065E">
      <w:pPr>
        <w:rPr>
          <w:ins w:id="1668" w:author="Thomas Lee" w:date="2020-12-15T20:20:00Z"/>
        </w:rPr>
      </w:pPr>
      <w:ins w:id="1669" w:author="Thomas Lee" w:date="2020-12-15T20:20:00Z">
        <w:r>
          <w:t xml:space="preserve">As an alternative to using a regular expression to perform searching, </w:t>
        </w:r>
        <w:r w:rsidRPr="0062508C">
          <w:rPr>
            <w:rStyle w:val="CodeInTextPACKT"/>
            <w:rPrChange w:id="1670" w:author="Thomas Lee" w:date="2020-12-19T14:07:00Z">
              <w:rPr/>
            </w:rPrChange>
          </w:rPr>
          <w:t>Select-String</w:t>
        </w:r>
        <w:r>
          <w:t xml:space="preserve"> also takes a simple match, as shown in the output of </w:t>
        </w:r>
        <w:r w:rsidRPr="00890B9A">
          <w:rPr>
            <w:rStyle w:val="ItalicsPACKT"/>
          </w:rPr>
          <w:t>step 7</w:t>
        </w:r>
        <w:r>
          <w:t>:</w:t>
        </w:r>
      </w:ins>
    </w:p>
    <w:p w14:paraId="629D7181" w14:textId="5A06D407" w:rsidR="00EC065E" w:rsidRDefault="00F41B6D" w:rsidP="00EC065E">
      <w:pPr>
        <w:pStyle w:val="FigurePACKT"/>
        <w:rPr>
          <w:ins w:id="1671" w:author="Thomas Lee" w:date="2020-12-15T20:20:00Z"/>
        </w:rPr>
      </w:pPr>
      <w:ins w:id="1672" w:author="Thomas Lee" w:date="2020-12-19T14:08:00Z">
        <w:r>
          <w:lastRenderedPageBreak/>
          <w:drawing>
            <wp:inline distT="0" distB="0" distL="0" distR="0" wp14:anchorId="45B0BAB9" wp14:editId="3D7F2044">
              <wp:extent cx="3629809" cy="995322"/>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641832" cy="998619"/>
                      </a:xfrm>
                      <a:prstGeom prst="rect">
                        <a:avLst/>
                      </a:prstGeom>
                    </pic:spPr>
                  </pic:pic>
                </a:graphicData>
              </a:graphic>
            </wp:inline>
          </w:drawing>
        </w:r>
      </w:ins>
    </w:p>
    <w:p w14:paraId="4D185062" w14:textId="3B006D45" w:rsidR="00EC065E" w:rsidRDefault="00EC065E" w:rsidP="00EC065E">
      <w:pPr>
        <w:pStyle w:val="LayoutInformationPACKT"/>
        <w:rPr>
          <w:ins w:id="1673" w:author="Thomas Lee" w:date="2020-12-15T20:20:00Z"/>
          <w:noProof/>
        </w:rPr>
      </w:pPr>
      <w:ins w:id="1674" w:author="Thomas Lee" w:date="2020-12-15T20:20:00Z">
        <w:r>
          <w:t xml:space="preserve">Insert </w:t>
        </w:r>
        <w:r w:rsidRPr="00C41783">
          <w:t>image</w:t>
        </w:r>
        <w:r>
          <w:t xml:space="preserve"> </w:t>
        </w:r>
        <w:r>
          <w:rPr>
            <w:noProof/>
          </w:rPr>
          <w:t>B42024_02</w:t>
        </w:r>
        <w:r w:rsidRPr="00023EAD">
          <w:rPr>
            <w:noProof/>
          </w:rPr>
          <w:t>_</w:t>
        </w:r>
      </w:ins>
      <w:ins w:id="1675" w:author="Thomas Lee" w:date="2020-12-19T14:07:00Z">
        <w:r w:rsidR="0062508C">
          <w:rPr>
            <w:noProof/>
          </w:rPr>
          <w:t>41</w:t>
        </w:r>
      </w:ins>
      <w:ins w:id="1676" w:author="Thomas Lee" w:date="2020-12-15T20:20:00Z">
        <w:r>
          <w:rPr>
            <w:noProof/>
          </w:rPr>
          <w:t>.png</w:t>
        </w:r>
      </w:ins>
    </w:p>
    <w:p w14:paraId="38D0965F" w14:textId="77777777" w:rsidR="00EC065E" w:rsidRDefault="00EC065E" w:rsidP="00EC065E">
      <w:pPr>
        <w:rPr>
          <w:ins w:id="1677" w:author="Thomas Lee" w:date="2020-12-15T20:20:00Z"/>
        </w:rPr>
      </w:pPr>
      <w:ins w:id="1678" w:author="Thomas Lee" w:date="2020-12-15T20:20:00Z">
        <w:r>
          <w:t xml:space="preserve">In the previous steps, you have used Select-String to search for contents of a variable. Another valuable feature of Select-String is the ability to search for text in a file or even multiple files. You can see this in </w:t>
        </w:r>
        <w:r w:rsidRPr="00504710">
          <w:rPr>
            <w:rStyle w:val="ItalicsPACKT"/>
          </w:rPr>
          <w:t>step 8</w:t>
        </w:r>
        <w:r>
          <w:t>, the output of which looks like:</w:t>
        </w:r>
      </w:ins>
    </w:p>
    <w:p w14:paraId="35257B07" w14:textId="5175691B" w:rsidR="00EC065E" w:rsidRDefault="00F41B6D" w:rsidP="00EC065E">
      <w:pPr>
        <w:pStyle w:val="FigurePACKT"/>
        <w:rPr>
          <w:ins w:id="1679" w:author="Thomas Lee" w:date="2020-12-15T20:20:00Z"/>
        </w:rPr>
      </w:pPr>
      <w:ins w:id="1680" w:author="Thomas Lee" w:date="2020-12-19T14:13:00Z">
        <w:r>
          <w:drawing>
            <wp:inline distT="0" distB="0" distL="0" distR="0" wp14:anchorId="0CAF2105" wp14:editId="362E8EA3">
              <wp:extent cx="3480088" cy="932676"/>
              <wp:effectExtent l="0" t="0" r="6350" b="127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494554" cy="936553"/>
                      </a:xfrm>
                      <a:prstGeom prst="rect">
                        <a:avLst/>
                      </a:prstGeom>
                      <a:noFill/>
                      <a:ln>
                        <a:noFill/>
                      </a:ln>
                    </pic:spPr>
                  </pic:pic>
                </a:graphicData>
              </a:graphic>
            </wp:inline>
          </w:drawing>
        </w:r>
      </w:ins>
      <w:ins w:id="1681" w:author="Thomas Lee" w:date="2020-12-15T20:20:00Z">
        <w:r w:rsidR="00EC065E">
          <w:t xml:space="preserve"> </w:t>
        </w:r>
      </w:ins>
    </w:p>
    <w:p w14:paraId="79ED7E13" w14:textId="6CD21210" w:rsidR="00EC065E" w:rsidRDefault="00EC065E" w:rsidP="00EC065E">
      <w:pPr>
        <w:pStyle w:val="LayoutInformationPACKT"/>
        <w:rPr>
          <w:ins w:id="1682" w:author="Thomas Lee" w:date="2020-12-15T20:20:00Z"/>
          <w:noProof/>
        </w:rPr>
      </w:pPr>
      <w:ins w:id="1683" w:author="Thomas Lee" w:date="2020-12-15T20:20:00Z">
        <w:r>
          <w:t xml:space="preserve">Insert </w:t>
        </w:r>
        <w:r w:rsidRPr="00C41783">
          <w:t>image</w:t>
        </w:r>
        <w:r>
          <w:t xml:space="preserve"> </w:t>
        </w:r>
        <w:r>
          <w:rPr>
            <w:noProof/>
          </w:rPr>
          <w:t>B42024_02</w:t>
        </w:r>
        <w:r w:rsidRPr="00023EAD">
          <w:rPr>
            <w:noProof/>
          </w:rPr>
          <w:t>_</w:t>
        </w:r>
      </w:ins>
      <w:ins w:id="1684" w:author="Thomas Lee" w:date="2020-12-19T14:07:00Z">
        <w:r w:rsidR="0062508C">
          <w:rPr>
            <w:noProof/>
          </w:rPr>
          <w:t>42</w:t>
        </w:r>
      </w:ins>
      <w:ins w:id="1685" w:author="Thomas Lee" w:date="2020-12-15T20:20:00Z">
        <w:r>
          <w:rPr>
            <w:noProof/>
          </w:rPr>
          <w:t>.png</w:t>
        </w:r>
      </w:ins>
    </w:p>
    <w:p w14:paraId="270AAA7F" w14:textId="77777777" w:rsidR="00EC065E" w:rsidRDefault="00EC065E" w:rsidP="00EC065E">
      <w:pPr>
        <w:pStyle w:val="Heading2"/>
        <w:rPr>
          <w:ins w:id="1686" w:author="Thomas Lee" w:date="2020-12-15T20:20:00Z"/>
        </w:rPr>
      </w:pPr>
      <w:ins w:id="1687" w:author="Thomas Lee" w:date="2020-12-15T20:20:00Z">
        <w:r>
          <w:t>There's more...</w:t>
        </w:r>
      </w:ins>
    </w:p>
    <w:p w14:paraId="5F3B8CE5" w14:textId="77777777" w:rsidR="00EC065E" w:rsidRPr="0077398D" w:rsidRDefault="00EC065E" w:rsidP="00EC065E">
      <w:pPr>
        <w:pStyle w:val="NormalPACKT"/>
        <w:rPr>
          <w:ins w:id="1688" w:author="Thomas Lee" w:date="2020-12-15T20:20:00Z"/>
          <w:lang w:val="en-GB"/>
        </w:rPr>
      </w:pPr>
      <w:ins w:id="1689" w:author="Thomas Lee" w:date="2020-12-15T20:20:00Z">
        <w:r>
          <w:rPr>
            <w:lang w:val="en-GB"/>
          </w:rPr>
          <w:t xml:space="preserve">In </w:t>
        </w:r>
        <w:r w:rsidRPr="00CA6F9C">
          <w:rPr>
            <w:i/>
            <w:iCs/>
            <w:color w:val="FF99CC"/>
            <w:lang w:val="en-GB"/>
          </w:rPr>
          <w:t>step 1</w:t>
        </w:r>
        <w:r>
          <w:rPr>
            <w:lang w:val="en-GB"/>
          </w:rPr>
          <w:t xml:space="preserve"> and </w:t>
        </w:r>
        <w:r w:rsidRPr="00CA6F9C">
          <w:rPr>
            <w:i/>
            <w:iCs/>
            <w:color w:val="FF99CC"/>
            <w:lang w:val="en-GB"/>
          </w:rPr>
          <w:t>step 2</w:t>
        </w:r>
        <w:r>
          <w:rPr>
            <w:lang w:val="en-GB"/>
          </w:rPr>
          <w:t xml:space="preserve">, you download a text file from the Project Gutenberg, a free internet library of </w:t>
        </w:r>
        <w:proofErr w:type="spellStart"/>
        <w:r>
          <w:rPr>
            <w:lang w:val="en-GB"/>
          </w:rPr>
          <w:t>ebooks</w:t>
        </w:r>
        <w:proofErr w:type="spellEnd"/>
        <w:r>
          <w:rPr>
            <w:lang w:val="en-GB"/>
          </w:rPr>
          <w:t xml:space="preserve">. This site contains a large number of free books in a variety of formats, including basic text. To find </w:t>
        </w:r>
        <w:proofErr w:type="gramStart"/>
        <w:r>
          <w:rPr>
            <w:lang w:val="en-GB"/>
          </w:rPr>
          <w:t>more free</w:t>
        </w:r>
        <w:proofErr w:type="gramEnd"/>
        <w:r>
          <w:rPr>
            <w:lang w:val="en-GB"/>
          </w:rPr>
          <w:t xml:space="preserve"> </w:t>
        </w:r>
        <w:proofErr w:type="spellStart"/>
        <w:r>
          <w:rPr>
            <w:lang w:val="en-GB"/>
          </w:rPr>
          <w:t>ebooks</w:t>
        </w:r>
        <w:proofErr w:type="spellEnd"/>
        <w:r>
          <w:rPr>
            <w:lang w:val="en-GB"/>
          </w:rPr>
          <w:t xml:space="preserve">, visit the homepage at </w:t>
        </w:r>
        <w:r w:rsidRPr="00432350">
          <w:rPr>
            <w:i/>
            <w:iCs/>
            <w:lang w:val="en-GB"/>
          </w:rPr>
          <w:t>https://www.gutenberg.org/</w:t>
        </w:r>
        <w:r>
          <w:rPr>
            <w:lang w:val="en-GB"/>
          </w:rPr>
          <w:t xml:space="preserve"> and to read more about the project, see: </w:t>
        </w:r>
        <w:r w:rsidRPr="00432350">
          <w:rPr>
            <w:i/>
            <w:iCs/>
            <w:lang w:val="en-GB"/>
          </w:rPr>
          <w:t>https://www.gutenberg.org/about/</w:t>
        </w:r>
        <w:r>
          <w:rPr>
            <w:i/>
            <w:iCs/>
            <w:lang w:val="en-GB"/>
          </w:rPr>
          <w:t>.</w:t>
        </w:r>
      </w:ins>
    </w:p>
    <w:p w14:paraId="0A992754" w14:textId="77777777" w:rsidR="00EC065E" w:rsidRPr="00822804" w:rsidRDefault="00EC065E" w:rsidP="00EC065E">
      <w:pPr>
        <w:pStyle w:val="NormalPACKT"/>
        <w:rPr>
          <w:ins w:id="1690" w:author="Thomas Lee" w:date="2020-12-15T20:20:00Z"/>
          <w:color w:val="000000"/>
          <w:lang w:val="en-GB" w:eastAsia="en-GB"/>
        </w:rPr>
      </w:pPr>
      <w:ins w:id="1691" w:author="Thomas Lee" w:date="2020-12-15T20:20:00Z">
        <w:r>
          <w:rPr>
            <w:lang w:val="en-GB"/>
          </w:rPr>
          <w:t xml:space="preserve">An essential improvement to </w:t>
        </w:r>
        <w:r w:rsidRPr="001B08E0">
          <w:rPr>
            <w:rStyle w:val="CodeInTextPACKT"/>
          </w:rPr>
          <w:t>Search-String</w:t>
        </w:r>
        <w:r>
          <w:rPr>
            <w:lang w:val="en-GB"/>
          </w:rPr>
          <w:t xml:space="preserve"> in PowerShell 7 is the highlighting of the selected string, as you can see in </w:t>
        </w:r>
        <w:r w:rsidRPr="001B08E0">
          <w:rPr>
            <w:rStyle w:val="ItalicsPACKT"/>
          </w:rPr>
          <w:t>step 5</w:t>
        </w:r>
        <w:r>
          <w:rPr>
            <w:lang w:val="en-GB"/>
          </w:rPr>
          <w:t xml:space="preserve">, </w:t>
        </w:r>
        <w:r w:rsidRPr="001B08E0">
          <w:rPr>
            <w:rStyle w:val="ItalicsPACKT"/>
          </w:rPr>
          <w:t>step 6</w:t>
        </w:r>
        <w:r>
          <w:rPr>
            <w:lang w:val="en-GB"/>
          </w:rPr>
          <w:t xml:space="preserve">, </w:t>
        </w:r>
        <w:r w:rsidRPr="001B08E0">
          <w:rPr>
            <w:rStyle w:val="ItalicsPACKT"/>
          </w:rPr>
          <w:t>step 7</w:t>
        </w:r>
        <w:r>
          <w:rPr>
            <w:lang w:val="en-GB"/>
          </w:rPr>
          <w:t xml:space="preserve">, and </w:t>
        </w:r>
        <w:r w:rsidRPr="001B08E0">
          <w:rPr>
            <w:rStyle w:val="ItalicsPACKT"/>
          </w:rPr>
          <w:t>step 8</w:t>
        </w:r>
        <w:r>
          <w:rPr>
            <w:lang w:val="en-GB"/>
          </w:rPr>
          <w:t xml:space="preserve">. From the command line, this makes viewing the output from </w:t>
        </w:r>
        <w:r w:rsidRPr="001B08E0">
          <w:rPr>
            <w:rStyle w:val="CodeInTextPACKT"/>
          </w:rPr>
          <w:t>Select-String</w:t>
        </w:r>
        <w:r>
          <w:rPr>
            <w:lang w:val="en-GB"/>
          </w:rPr>
          <w:t xml:space="preserve"> much easier to consume. And the ability to search across multiple files, as shown in </w:t>
        </w:r>
        <w:r w:rsidRPr="001B08E0">
          <w:rPr>
            <w:rStyle w:val="ItalicsPACKT"/>
          </w:rPr>
          <w:t>step 8</w:t>
        </w:r>
        <w:r>
          <w:rPr>
            <w:lang w:val="en-GB"/>
          </w:rPr>
          <w:t xml:space="preserve">, makes the </w:t>
        </w:r>
        <w:r w:rsidRPr="00F41B6D">
          <w:rPr>
            <w:rStyle w:val="CodeInTextPACKT"/>
            <w:rPrChange w:id="1692" w:author="Thomas Lee" w:date="2020-12-19T14:13:00Z">
              <w:rPr>
                <w:lang w:val="en-GB"/>
              </w:rPr>
            </w:rPrChange>
          </w:rPr>
          <w:t>Select-String</w:t>
        </w:r>
        <w:r>
          <w:rPr>
            <w:lang w:val="en-GB"/>
          </w:rPr>
          <w:t xml:space="preserve"> cmdlet even more useful.</w:t>
        </w:r>
      </w:ins>
    </w:p>
    <w:p w14:paraId="308677D7" w14:textId="77777777" w:rsidR="00EC065E" w:rsidRPr="009D0F10" w:rsidRDefault="00EC065E" w:rsidP="00EC065E">
      <w:pPr>
        <w:pStyle w:val="Heading1"/>
        <w:pBdr>
          <w:top w:val="none" w:sz="0" w:space="0" w:color="auto"/>
          <w:left w:val="none" w:sz="0" w:space="0" w:color="auto"/>
          <w:bottom w:val="none" w:sz="0" w:space="0" w:color="auto"/>
          <w:right w:val="none" w:sz="0" w:space="0" w:color="auto"/>
        </w:pBdr>
        <w:tabs>
          <w:tab w:val="left" w:pos="0"/>
        </w:tabs>
        <w:rPr>
          <w:ins w:id="1693" w:author="Thomas Lee" w:date="2020-12-15T20:20:00Z"/>
        </w:rPr>
      </w:pPr>
      <w:ins w:id="1694" w:author="Thomas Lee" w:date="2020-12-15T20:20:00Z">
        <w:r>
          <w:t>Exploring Error View and Get-Error</w:t>
        </w:r>
      </w:ins>
    </w:p>
    <w:p w14:paraId="31B04108" w14:textId="77777777" w:rsidR="00EC065E" w:rsidRDefault="00EC065E" w:rsidP="00EC065E">
      <w:pPr>
        <w:pStyle w:val="BulletPACKT"/>
        <w:numPr>
          <w:ilvl w:val="0"/>
          <w:numId w:val="0"/>
        </w:numPr>
        <w:rPr>
          <w:ins w:id="1695" w:author="Thomas Lee" w:date="2020-12-15T20:20:00Z"/>
        </w:rPr>
      </w:pPr>
      <w:ins w:id="1696" w:author="Thomas Lee" w:date="2020-12-15T20:20:00Z">
        <w:r>
          <w:t xml:space="preserve">Since the very beginning, Windows PowerShell has done a great job in displaying the results of errors: a big blob of red text on a black background that contains full details about what went wrong. It was tremendous, but many new users found it a bit off-putting - there was too much information, some of which was not very useful in most cases. </w:t>
        </w:r>
      </w:ins>
    </w:p>
    <w:p w14:paraId="51BBA626" w14:textId="77777777" w:rsidR="00EC065E" w:rsidRDefault="00EC065E" w:rsidP="00EC065E">
      <w:pPr>
        <w:pStyle w:val="BulletPACKT"/>
        <w:numPr>
          <w:ilvl w:val="0"/>
          <w:numId w:val="0"/>
        </w:numPr>
        <w:rPr>
          <w:ins w:id="1697" w:author="Thomas Lee" w:date="2020-12-15T20:20:00Z"/>
        </w:rPr>
      </w:pPr>
      <w:ins w:id="1698" w:author="Thomas Lee" w:date="2020-12-15T20:20:00Z">
        <w:r>
          <w:t xml:space="preserve">PowerShell 7 now offers a more concise view of errors which reduces the amount of text and improves the format of the output. The result is shorter and more readable output. And, on those rare occasions when it might be necessary, you can get complete error details without having to parse through </w:t>
        </w:r>
        <w:r w:rsidRPr="000658AF">
          <w:rPr>
            <w:rStyle w:val="CodeInTextPACKT"/>
          </w:rPr>
          <w:t>$Error[0]</w:t>
        </w:r>
        <w:r>
          <w:t xml:space="preserve">. </w:t>
        </w:r>
      </w:ins>
    </w:p>
    <w:p w14:paraId="26E1DC45" w14:textId="77777777" w:rsidR="00EC065E" w:rsidRDefault="00EC065E" w:rsidP="00EC065E">
      <w:pPr>
        <w:pStyle w:val="Heading2"/>
        <w:tabs>
          <w:tab w:val="left" w:pos="0"/>
        </w:tabs>
        <w:rPr>
          <w:ins w:id="1699" w:author="Thomas Lee" w:date="2020-12-15T20:20:00Z"/>
        </w:rPr>
      </w:pPr>
      <w:ins w:id="1700" w:author="Thomas Lee" w:date="2020-12-15T20:20:00Z">
        <w:r>
          <w:t>Getting Ready</w:t>
        </w:r>
      </w:ins>
    </w:p>
    <w:p w14:paraId="41CBFC16" w14:textId="77777777" w:rsidR="00EC065E" w:rsidRDefault="00EC065E" w:rsidP="00EC065E">
      <w:pPr>
        <w:pStyle w:val="NormalPACKT"/>
        <w:rPr>
          <w:ins w:id="1701" w:author="Thomas Lee" w:date="2020-12-15T20:20:00Z"/>
          <w:lang w:val="en-GB"/>
        </w:rPr>
      </w:pPr>
      <w:ins w:id="1702" w:author="Thomas Lee" w:date="2020-12-15T20:20:00Z">
        <w:r>
          <w:rPr>
            <w:lang w:val="en-GB"/>
          </w:rPr>
          <w:t xml:space="preserve">You run this recipe on </w:t>
        </w:r>
        <w:r w:rsidRPr="00C41783">
          <w:rPr>
            <w:rStyle w:val="CodeInTextPACKT"/>
          </w:rPr>
          <w:t>SRV1</w:t>
        </w:r>
        <w:r>
          <w:rPr>
            <w:lang w:val="en-GB"/>
          </w:rPr>
          <w:t xml:space="preserve"> after you have installed PowerShell 7 and/or Visual Studio Code, and you have created a console profile file. </w:t>
        </w:r>
      </w:ins>
    </w:p>
    <w:p w14:paraId="4992BA99" w14:textId="77777777" w:rsidR="00EC065E" w:rsidRDefault="00EC065E" w:rsidP="00EC065E">
      <w:pPr>
        <w:pStyle w:val="Heading2"/>
        <w:tabs>
          <w:tab w:val="left" w:pos="0"/>
        </w:tabs>
        <w:rPr>
          <w:ins w:id="1703" w:author="Thomas Lee" w:date="2020-12-15T20:20:00Z"/>
        </w:rPr>
      </w:pPr>
      <w:ins w:id="1704" w:author="Thomas Lee" w:date="2020-12-15T20:20:00Z">
        <w:r>
          <w:t>How to do it...</w:t>
        </w:r>
      </w:ins>
    </w:p>
    <w:p w14:paraId="1D0D5AEC" w14:textId="3963FA3F" w:rsidR="00EC065E" w:rsidRPr="008B4B28" w:rsidRDefault="00EC065E">
      <w:pPr>
        <w:pStyle w:val="NumberedBulletPACKT"/>
        <w:numPr>
          <w:ilvl w:val="0"/>
          <w:numId w:val="40"/>
        </w:numPr>
        <w:rPr>
          <w:ins w:id="1705" w:author="Thomas Lee" w:date="2020-12-15T20:20:00Z"/>
          <w:color w:val="000000"/>
          <w:lang w:val="en-GB" w:eastAsia="en-GB"/>
        </w:rPr>
        <w:pPrChange w:id="1706" w:author="Thomas Lee" w:date="2020-12-15T20:27:00Z">
          <w:pPr>
            <w:pStyle w:val="NumberedBulletPACKT"/>
            <w:numPr>
              <w:numId w:val="40"/>
            </w:numPr>
            <w:ind w:left="720"/>
          </w:pPr>
        </w:pPrChange>
      </w:pPr>
      <w:ins w:id="1707" w:author="Thomas Lee" w:date="2020-12-15T20:20:00Z">
        <w:r w:rsidRPr="008B4B28">
          <w:rPr>
            <w:lang w:val="en-GB" w:eastAsia="en-GB"/>
          </w:rPr>
          <w:t>Creat</w:t>
        </w:r>
      </w:ins>
      <w:ins w:id="1708" w:author="Thomas Lee" w:date="2020-12-19T14:15:00Z">
        <w:r w:rsidR="00CA3380">
          <w:rPr>
            <w:lang w:val="en-GB" w:eastAsia="en-GB"/>
          </w:rPr>
          <w:t>ing a</w:t>
        </w:r>
      </w:ins>
      <w:ins w:id="1709" w:author="Thomas Lee" w:date="2020-12-15T20:20:00Z">
        <w:r w:rsidRPr="008B4B28">
          <w:rPr>
            <w:lang w:val="en-GB" w:eastAsia="en-GB"/>
          </w:rPr>
          <w:t> simple script</w:t>
        </w:r>
      </w:ins>
    </w:p>
    <w:p w14:paraId="2465D352" w14:textId="77777777" w:rsidR="00EC065E" w:rsidRPr="002E3EEC" w:rsidRDefault="00EC065E">
      <w:pPr>
        <w:pStyle w:val="CodePACKT"/>
        <w:rPr>
          <w:ins w:id="1710" w:author="Thomas Lee" w:date="2020-12-15T20:20:00Z"/>
        </w:rPr>
      </w:pPr>
    </w:p>
    <w:p w14:paraId="7168C47B" w14:textId="77777777" w:rsidR="00EC065E" w:rsidRPr="002E3EEC" w:rsidRDefault="00EC065E">
      <w:pPr>
        <w:pStyle w:val="CodePACKT"/>
        <w:ind w:left="426"/>
        <w:rPr>
          <w:ins w:id="1711" w:author="Thomas Lee" w:date="2020-12-15T20:20:00Z"/>
        </w:rPr>
        <w:pPrChange w:id="1712" w:author="Thomas Lee" w:date="2020-12-19T14:16:00Z">
          <w:pPr>
            <w:pStyle w:val="CodePACKT"/>
          </w:pPr>
        </w:pPrChange>
      </w:pPr>
      <w:ins w:id="1713" w:author="Thomas Lee" w:date="2020-12-15T20:20:00Z">
        <w:r w:rsidRPr="002E3EEC">
          <w:t>$</w:t>
        </w:r>
        <w:r w:rsidRPr="00CA3380">
          <w:t>SCRIPT</w:t>
        </w:r>
        <w:r w:rsidRPr="002E3EEC">
          <w:t> = @'</w:t>
        </w:r>
      </w:ins>
    </w:p>
    <w:p w14:paraId="5B469EC3" w14:textId="77777777" w:rsidR="00EC065E" w:rsidRPr="002E3EEC" w:rsidRDefault="00EC065E">
      <w:pPr>
        <w:pStyle w:val="CodePACKT"/>
        <w:ind w:left="426"/>
        <w:rPr>
          <w:ins w:id="1714" w:author="Thomas Lee" w:date="2020-12-15T20:20:00Z"/>
        </w:rPr>
        <w:pPrChange w:id="1715" w:author="Thomas Lee" w:date="2020-12-19T14:16:00Z">
          <w:pPr>
            <w:pStyle w:val="CodePACKT"/>
          </w:pPr>
        </w:pPrChange>
      </w:pPr>
      <w:ins w:id="1716" w:author="Thomas Lee" w:date="2020-12-15T20:20:00Z">
        <w:r w:rsidRPr="002E3EEC">
          <w:lastRenderedPageBreak/>
          <w:t>  # divide by zero</w:t>
        </w:r>
      </w:ins>
    </w:p>
    <w:p w14:paraId="3F459740" w14:textId="77777777" w:rsidR="00EC065E" w:rsidRPr="002E3EEC" w:rsidRDefault="00EC065E">
      <w:pPr>
        <w:pStyle w:val="CodePACKT"/>
        <w:ind w:left="426"/>
        <w:rPr>
          <w:ins w:id="1717" w:author="Thomas Lee" w:date="2020-12-15T20:20:00Z"/>
        </w:rPr>
        <w:pPrChange w:id="1718" w:author="Thomas Lee" w:date="2020-12-19T14:16:00Z">
          <w:pPr>
            <w:pStyle w:val="CodePACKT"/>
          </w:pPr>
        </w:pPrChange>
      </w:pPr>
      <w:ins w:id="1719" w:author="Thomas Lee" w:date="2020-12-15T20:20:00Z">
        <w:r w:rsidRPr="002E3EEC">
          <w:t>  42/0  </w:t>
        </w:r>
      </w:ins>
    </w:p>
    <w:p w14:paraId="6BC8481E" w14:textId="77777777" w:rsidR="00EC065E" w:rsidRPr="002E3EEC" w:rsidRDefault="00EC065E">
      <w:pPr>
        <w:pStyle w:val="CodePACKT"/>
        <w:ind w:left="426"/>
        <w:rPr>
          <w:ins w:id="1720" w:author="Thomas Lee" w:date="2020-12-15T20:20:00Z"/>
        </w:rPr>
        <w:pPrChange w:id="1721" w:author="Thomas Lee" w:date="2020-12-19T14:16:00Z">
          <w:pPr>
            <w:pStyle w:val="CodePACKT"/>
          </w:pPr>
        </w:pPrChange>
      </w:pPr>
      <w:ins w:id="1722" w:author="Thomas Lee" w:date="2020-12-15T20:20:00Z">
        <w:r w:rsidRPr="002E3EEC">
          <w:t>'@</w:t>
        </w:r>
      </w:ins>
    </w:p>
    <w:p w14:paraId="7D8386E1" w14:textId="77777777" w:rsidR="00EC065E" w:rsidRPr="002E3EEC" w:rsidRDefault="00EC065E">
      <w:pPr>
        <w:pStyle w:val="CodePACKT"/>
        <w:ind w:left="426"/>
        <w:rPr>
          <w:ins w:id="1723" w:author="Thomas Lee" w:date="2020-12-15T20:20:00Z"/>
        </w:rPr>
        <w:pPrChange w:id="1724" w:author="Thomas Lee" w:date="2020-12-19T14:16:00Z">
          <w:pPr>
            <w:pStyle w:val="CodePACKT"/>
          </w:pPr>
        </w:pPrChange>
      </w:pPr>
      <w:ins w:id="1725" w:author="Thomas Lee" w:date="2020-12-15T20:20:00Z">
        <w:r w:rsidRPr="002E3EEC">
          <w:t>$SCRIPTFILENAME = 'C:\Foo\ZeroDivError.ps1'</w:t>
        </w:r>
      </w:ins>
    </w:p>
    <w:p w14:paraId="39DA59CE" w14:textId="77777777" w:rsidR="00EC065E" w:rsidRPr="002E3EEC" w:rsidRDefault="00EC065E">
      <w:pPr>
        <w:pStyle w:val="CodePACKT"/>
        <w:ind w:left="426"/>
        <w:rPr>
          <w:ins w:id="1726" w:author="Thomas Lee" w:date="2020-12-15T20:20:00Z"/>
        </w:rPr>
        <w:pPrChange w:id="1727" w:author="Thomas Lee" w:date="2020-12-19T14:16:00Z">
          <w:pPr>
            <w:pStyle w:val="CodePACKT"/>
          </w:pPr>
        </w:pPrChange>
      </w:pPr>
      <w:ins w:id="1728" w:author="Thomas Lee" w:date="2020-12-15T20:20:00Z">
        <w:r w:rsidRPr="002E3EEC">
          <w:t>$SCRIPT | Out-File -Path $SCRIPTFILENAME</w:t>
        </w:r>
      </w:ins>
    </w:p>
    <w:p w14:paraId="08B3F541" w14:textId="77777777" w:rsidR="00EC065E" w:rsidRPr="002E3EEC" w:rsidRDefault="00EC065E">
      <w:pPr>
        <w:pStyle w:val="CodePACKT"/>
        <w:rPr>
          <w:ins w:id="1729" w:author="Thomas Lee" w:date="2020-12-15T20:20:00Z"/>
        </w:rPr>
      </w:pPr>
    </w:p>
    <w:p w14:paraId="7AD461AD" w14:textId="76BC26C5" w:rsidR="00EC065E" w:rsidRPr="002E3EEC" w:rsidRDefault="00EC065E">
      <w:pPr>
        <w:pStyle w:val="NumberedBulletPACKT"/>
        <w:numPr>
          <w:ilvl w:val="0"/>
          <w:numId w:val="40"/>
        </w:numPr>
        <w:rPr>
          <w:ins w:id="1730" w:author="Thomas Lee" w:date="2020-12-15T20:20:00Z"/>
          <w:color w:val="000000"/>
          <w:lang w:val="en-GB" w:eastAsia="en-GB"/>
        </w:rPr>
        <w:pPrChange w:id="1731" w:author="Thomas Lee" w:date="2020-12-19T14:15:00Z">
          <w:pPr>
            <w:pStyle w:val="NumberedBulletPACKT"/>
            <w:ind w:left="720"/>
          </w:pPr>
        </w:pPrChange>
      </w:pPr>
      <w:ins w:id="1732" w:author="Thomas Lee" w:date="2020-12-15T20:20:00Z">
        <w:r w:rsidRPr="002E3EEC">
          <w:rPr>
            <w:lang w:val="en-GB" w:eastAsia="en-GB"/>
          </w:rPr>
          <w:t>Run</w:t>
        </w:r>
      </w:ins>
      <w:ins w:id="1733" w:author="Thomas Lee" w:date="2020-12-19T14:17:00Z">
        <w:r w:rsidR="00CA3380">
          <w:rPr>
            <w:lang w:val="en-GB" w:eastAsia="en-GB"/>
          </w:rPr>
          <w:t>ning</w:t>
        </w:r>
      </w:ins>
      <w:ins w:id="1734" w:author="Thomas Lee" w:date="2020-12-15T20:20:00Z">
        <w:r w:rsidRPr="002E3EEC">
          <w:rPr>
            <w:lang w:val="en-GB" w:eastAsia="en-GB"/>
          </w:rPr>
          <w:t> the script and see the default error view</w:t>
        </w:r>
      </w:ins>
    </w:p>
    <w:p w14:paraId="40B42A5A" w14:textId="77777777" w:rsidR="00EC065E" w:rsidRPr="002E3EEC" w:rsidRDefault="00EC065E">
      <w:pPr>
        <w:pStyle w:val="CodePACKT"/>
        <w:ind w:left="426"/>
        <w:rPr>
          <w:ins w:id="1735" w:author="Thomas Lee" w:date="2020-12-15T20:20:00Z"/>
          <w:lang w:val="en-GB"/>
        </w:rPr>
        <w:pPrChange w:id="1736" w:author="Thomas Lee" w:date="2020-12-19T14:16:00Z">
          <w:pPr>
            <w:pStyle w:val="CodePACKT"/>
          </w:pPr>
        </w:pPrChange>
      </w:pPr>
      <w:ins w:id="1737" w:author="Thomas Lee" w:date="2020-12-15T20:20:00Z">
        <w:r>
          <w:rPr>
            <w:lang w:val="en-GB"/>
          </w:rPr>
          <w:br/>
        </w:r>
        <w:r w:rsidRPr="002E3EEC">
          <w:rPr>
            <w:lang w:val="en-GB"/>
          </w:rPr>
          <w:t>&amp; $</w:t>
        </w:r>
        <w:r w:rsidRPr="00CA3380">
          <w:rPr>
            <w:rPrChange w:id="1738" w:author="Thomas Lee" w:date="2020-12-19T14:16:00Z">
              <w:rPr>
                <w:lang w:val="en-GB"/>
              </w:rPr>
            </w:rPrChange>
          </w:rPr>
          <w:t>SCRIPTFILENAME</w:t>
        </w:r>
      </w:ins>
    </w:p>
    <w:p w14:paraId="5AC985F3" w14:textId="77777777" w:rsidR="00EC065E" w:rsidRPr="002E3EEC" w:rsidRDefault="00EC065E">
      <w:pPr>
        <w:pStyle w:val="CodePACKT"/>
        <w:rPr>
          <w:ins w:id="1739" w:author="Thomas Lee" w:date="2020-12-15T20:20:00Z"/>
          <w:lang w:val="en-GB"/>
        </w:rPr>
      </w:pPr>
    </w:p>
    <w:p w14:paraId="0024B185" w14:textId="556ED057" w:rsidR="00EC065E" w:rsidRPr="002E3EEC" w:rsidRDefault="00EC065E">
      <w:pPr>
        <w:pStyle w:val="NumberedBulletPACKT"/>
        <w:numPr>
          <w:ilvl w:val="0"/>
          <w:numId w:val="40"/>
        </w:numPr>
        <w:rPr>
          <w:ins w:id="1740" w:author="Thomas Lee" w:date="2020-12-15T20:20:00Z"/>
          <w:color w:val="000000"/>
          <w:lang w:val="en-GB" w:eastAsia="en-GB"/>
        </w:rPr>
        <w:pPrChange w:id="1741" w:author="Thomas Lee" w:date="2020-12-19T14:15:00Z">
          <w:pPr>
            <w:pStyle w:val="NumberedBulletPACKT"/>
            <w:ind w:left="720"/>
          </w:pPr>
        </w:pPrChange>
      </w:pPr>
      <w:ins w:id="1742" w:author="Thomas Lee" w:date="2020-12-15T20:20:00Z">
        <w:r w:rsidRPr="002E3EEC">
          <w:rPr>
            <w:lang w:val="en-GB" w:eastAsia="en-GB"/>
          </w:rPr>
          <w:t>Run</w:t>
        </w:r>
      </w:ins>
      <w:ins w:id="1743" w:author="Thomas Lee" w:date="2020-12-19T14:17:00Z">
        <w:r w:rsidR="00CA3380">
          <w:rPr>
            <w:lang w:val="en-GB" w:eastAsia="en-GB"/>
          </w:rPr>
          <w:t>n</w:t>
        </w:r>
      </w:ins>
      <w:ins w:id="1744" w:author="Thomas Lee" w:date="2020-12-19T14:18:00Z">
        <w:r w:rsidR="00CA3380">
          <w:rPr>
            <w:lang w:val="en-GB" w:eastAsia="en-GB"/>
          </w:rPr>
          <w:t>ing</w:t>
        </w:r>
      </w:ins>
      <w:ins w:id="1745" w:author="Thomas Lee" w:date="2020-12-15T20:20:00Z">
        <w:r w:rsidRPr="002E3EEC">
          <w:rPr>
            <w:lang w:val="en-GB" w:eastAsia="en-GB"/>
          </w:rPr>
          <w:t> the same line from the console</w:t>
        </w:r>
      </w:ins>
    </w:p>
    <w:p w14:paraId="1ABAE08F" w14:textId="77777777" w:rsidR="00EC065E" w:rsidRPr="002E3EEC" w:rsidRDefault="00EC065E">
      <w:pPr>
        <w:pStyle w:val="CodePACKT"/>
        <w:rPr>
          <w:ins w:id="1746" w:author="Thomas Lee" w:date="2020-12-15T20:20:00Z"/>
        </w:rPr>
      </w:pPr>
    </w:p>
    <w:p w14:paraId="0E458BFF" w14:textId="77777777" w:rsidR="00EC065E" w:rsidRPr="002E3EEC" w:rsidRDefault="00EC065E">
      <w:pPr>
        <w:pStyle w:val="CodePACKT"/>
        <w:ind w:left="426"/>
        <w:rPr>
          <w:ins w:id="1747" w:author="Thomas Lee" w:date="2020-12-15T20:20:00Z"/>
        </w:rPr>
        <w:pPrChange w:id="1748" w:author="Thomas Lee" w:date="2020-12-19T14:17:00Z">
          <w:pPr>
            <w:pStyle w:val="CodePACKT"/>
          </w:pPr>
        </w:pPrChange>
      </w:pPr>
      <w:ins w:id="1749" w:author="Thomas Lee" w:date="2020-12-15T20:20:00Z">
        <w:r w:rsidRPr="002E3EEC">
          <w:t>42/0  </w:t>
        </w:r>
      </w:ins>
    </w:p>
    <w:p w14:paraId="1D18606C" w14:textId="77777777" w:rsidR="00EC065E" w:rsidRPr="002E3EEC" w:rsidRDefault="00EC065E">
      <w:pPr>
        <w:pStyle w:val="CodePACKT"/>
        <w:rPr>
          <w:ins w:id="1750" w:author="Thomas Lee" w:date="2020-12-15T20:20:00Z"/>
        </w:rPr>
      </w:pPr>
    </w:p>
    <w:p w14:paraId="4B37DE35" w14:textId="55D2A829" w:rsidR="00EC065E" w:rsidRPr="002E3EEC" w:rsidRDefault="00EC065E">
      <w:pPr>
        <w:pStyle w:val="NumberedBulletPACKT"/>
        <w:numPr>
          <w:ilvl w:val="0"/>
          <w:numId w:val="40"/>
        </w:numPr>
        <w:rPr>
          <w:ins w:id="1751" w:author="Thomas Lee" w:date="2020-12-15T20:20:00Z"/>
          <w:color w:val="000000"/>
          <w:lang w:val="en-GB" w:eastAsia="en-GB"/>
        </w:rPr>
        <w:pPrChange w:id="1752" w:author="Thomas Lee" w:date="2020-12-19T14:15:00Z">
          <w:pPr>
            <w:pStyle w:val="NumberedBulletPACKT"/>
            <w:ind w:left="720"/>
          </w:pPr>
        </w:pPrChange>
      </w:pPr>
      <w:ins w:id="1753" w:author="Thomas Lee" w:date="2020-12-15T20:20:00Z">
        <w:r w:rsidRPr="002E3EEC">
          <w:rPr>
            <w:lang w:val="en-GB" w:eastAsia="en-GB"/>
          </w:rPr>
          <w:t>View</w:t>
        </w:r>
      </w:ins>
      <w:ins w:id="1754" w:author="Thomas Lee" w:date="2020-12-19T14:18:00Z">
        <w:r w:rsidR="00CA3380">
          <w:rPr>
            <w:lang w:val="en-GB" w:eastAsia="en-GB"/>
          </w:rPr>
          <w:t>ing</w:t>
        </w:r>
      </w:ins>
      <w:ins w:id="1755" w:author="Thomas Lee" w:date="2020-12-15T20:20:00Z">
        <w:r w:rsidRPr="002E3EEC">
          <w:rPr>
            <w:lang w:val="en-GB" w:eastAsia="en-GB"/>
          </w:rPr>
          <w:t> </w:t>
        </w:r>
        <w:r w:rsidRPr="002E3EEC">
          <w:rPr>
            <w:rStyle w:val="CodeInTextPACKT"/>
          </w:rPr>
          <w:t>$</w:t>
        </w:r>
        <w:proofErr w:type="spellStart"/>
        <w:r w:rsidRPr="002E3EEC">
          <w:rPr>
            <w:rStyle w:val="CodeInTextPACKT"/>
          </w:rPr>
          <w:t>ErrorView</w:t>
        </w:r>
        <w:proofErr w:type="spellEnd"/>
        <w:r w:rsidRPr="002E3EEC">
          <w:t xml:space="preserve"> </w:t>
        </w:r>
        <w:r w:rsidRPr="00CA3380">
          <w:rPr>
            <w:lang w:val="en-GB" w:eastAsia="en-GB"/>
            <w:rPrChange w:id="1756" w:author="Thomas Lee" w:date="2020-12-19T14:15:00Z">
              <w:rPr/>
            </w:rPrChange>
          </w:rPr>
          <w:t>variable</w:t>
        </w:r>
      </w:ins>
    </w:p>
    <w:p w14:paraId="39548254" w14:textId="77777777" w:rsidR="00EC065E" w:rsidRDefault="00EC065E">
      <w:pPr>
        <w:pStyle w:val="CodePACKT"/>
        <w:rPr>
          <w:ins w:id="1757" w:author="Thomas Lee" w:date="2020-12-15T20:20:00Z"/>
          <w:lang w:val="en-GB"/>
        </w:rPr>
      </w:pPr>
    </w:p>
    <w:p w14:paraId="7A1899A4" w14:textId="77777777" w:rsidR="00EC065E" w:rsidRPr="002E3EEC" w:rsidRDefault="00EC065E">
      <w:pPr>
        <w:pStyle w:val="CodePACKT"/>
        <w:ind w:left="426"/>
        <w:rPr>
          <w:ins w:id="1758" w:author="Thomas Lee" w:date="2020-12-15T20:20:00Z"/>
          <w:color w:val="000000"/>
          <w:lang w:val="en-GB"/>
        </w:rPr>
        <w:pPrChange w:id="1759" w:author="Thomas Lee" w:date="2020-12-19T14:17:00Z">
          <w:pPr>
            <w:pStyle w:val="CodePACKT"/>
          </w:pPr>
        </w:pPrChange>
      </w:pPr>
      <w:ins w:id="1760" w:author="Thomas Lee" w:date="2020-12-15T20:20:00Z">
        <w:r w:rsidRPr="002E3EEC">
          <w:rPr>
            <w:lang w:val="en-GB"/>
          </w:rPr>
          <w:t>$</w:t>
        </w:r>
        <w:proofErr w:type="spellStart"/>
        <w:r w:rsidRPr="00CA3380">
          <w:rPr>
            <w:rPrChange w:id="1761" w:author="Thomas Lee" w:date="2020-12-19T14:17:00Z">
              <w:rPr>
                <w:lang w:val="en-GB"/>
              </w:rPr>
            </w:rPrChange>
          </w:rPr>
          <w:t>ErrorView</w:t>
        </w:r>
        <w:proofErr w:type="spellEnd"/>
        <w:r w:rsidRPr="002E3EEC">
          <w:rPr>
            <w:color w:val="000000"/>
            <w:lang w:val="en-GB"/>
          </w:rPr>
          <w:t> </w:t>
        </w:r>
      </w:ins>
    </w:p>
    <w:p w14:paraId="1CCB3393" w14:textId="77777777" w:rsidR="00EC065E" w:rsidRPr="002E3EEC" w:rsidRDefault="00EC065E">
      <w:pPr>
        <w:pStyle w:val="CodePACKT"/>
        <w:rPr>
          <w:ins w:id="1762" w:author="Thomas Lee" w:date="2020-12-15T20:20:00Z"/>
          <w:lang w:val="en-GB"/>
        </w:rPr>
      </w:pPr>
    </w:p>
    <w:p w14:paraId="3A863FC8" w14:textId="4ED714BE" w:rsidR="00EC065E" w:rsidRPr="002E3EEC" w:rsidRDefault="00EC065E">
      <w:pPr>
        <w:pStyle w:val="NumberedBulletPACKT"/>
        <w:numPr>
          <w:ilvl w:val="0"/>
          <w:numId w:val="40"/>
        </w:numPr>
        <w:rPr>
          <w:ins w:id="1763" w:author="Thomas Lee" w:date="2020-12-15T20:20:00Z"/>
          <w:color w:val="000000"/>
          <w:lang w:val="en-GB" w:eastAsia="en-GB"/>
        </w:rPr>
        <w:pPrChange w:id="1764" w:author="Thomas Lee" w:date="2020-12-19T14:15:00Z">
          <w:pPr>
            <w:pStyle w:val="NumberedBulletPACKT"/>
            <w:ind w:left="720"/>
          </w:pPr>
        </w:pPrChange>
      </w:pPr>
      <w:ins w:id="1765" w:author="Thomas Lee" w:date="2020-12-15T20:20:00Z">
        <w:r w:rsidRPr="002E3EEC">
          <w:rPr>
            <w:lang w:val="en-GB" w:eastAsia="en-GB"/>
          </w:rPr>
          <w:t>View</w:t>
        </w:r>
      </w:ins>
      <w:ins w:id="1766" w:author="Thomas Lee" w:date="2020-12-19T14:18:00Z">
        <w:r w:rsidR="00CA3380">
          <w:rPr>
            <w:lang w:val="en-GB" w:eastAsia="en-GB"/>
          </w:rPr>
          <w:t>ing</w:t>
        </w:r>
      </w:ins>
      <w:ins w:id="1767" w:author="Thomas Lee" w:date="2020-12-15T20:20:00Z">
        <w:r w:rsidRPr="002E3EEC">
          <w:rPr>
            <w:lang w:val="en-GB" w:eastAsia="en-GB"/>
          </w:rPr>
          <w:t> </w:t>
        </w:r>
        <w:r>
          <w:rPr>
            <w:lang w:val="en-GB" w:eastAsia="en-GB"/>
          </w:rPr>
          <w:t>p</w:t>
        </w:r>
        <w:r w:rsidRPr="002E3EEC">
          <w:rPr>
            <w:lang w:val="en-GB" w:eastAsia="en-GB"/>
          </w:rPr>
          <w:t>otential values of </w:t>
        </w:r>
        <w:r w:rsidRPr="00EC653F">
          <w:rPr>
            <w:rStyle w:val="CodeInTextPACKT"/>
          </w:rPr>
          <w:t>$</w:t>
        </w:r>
        <w:proofErr w:type="spellStart"/>
        <w:r w:rsidRPr="00CA3380">
          <w:rPr>
            <w:lang w:val="en-GB" w:eastAsia="en-GB"/>
            <w:rPrChange w:id="1768" w:author="Thomas Lee" w:date="2020-12-19T14:15:00Z">
              <w:rPr>
                <w:rStyle w:val="CodeInTextPACKT"/>
              </w:rPr>
            </w:rPrChange>
          </w:rPr>
          <w:t>ErrorView</w:t>
        </w:r>
        <w:proofErr w:type="spellEnd"/>
      </w:ins>
    </w:p>
    <w:p w14:paraId="4B49AA08" w14:textId="77777777" w:rsidR="00EC065E" w:rsidRPr="002E3EEC" w:rsidRDefault="00EC065E">
      <w:pPr>
        <w:pStyle w:val="CodePACKT"/>
        <w:rPr>
          <w:ins w:id="1769" w:author="Thomas Lee" w:date="2020-12-15T20:20:00Z"/>
        </w:rPr>
      </w:pPr>
    </w:p>
    <w:p w14:paraId="640CCE98" w14:textId="77777777" w:rsidR="00EC065E" w:rsidRPr="002E3EEC" w:rsidRDefault="00EC065E">
      <w:pPr>
        <w:pStyle w:val="CodePACKT"/>
        <w:ind w:left="426"/>
        <w:rPr>
          <w:ins w:id="1770" w:author="Thomas Lee" w:date="2020-12-15T20:20:00Z"/>
        </w:rPr>
        <w:pPrChange w:id="1771" w:author="Thomas Lee" w:date="2020-12-19T14:17:00Z">
          <w:pPr>
            <w:pStyle w:val="CodePACKT"/>
          </w:pPr>
        </w:pPrChange>
      </w:pPr>
      <w:ins w:id="1772" w:author="Thomas Lee" w:date="2020-12-15T20:20:00Z">
        <w:r w:rsidRPr="002E3EEC">
          <w:t>$Type = $</w:t>
        </w:r>
        <w:proofErr w:type="spellStart"/>
        <w:r w:rsidRPr="002E3EEC">
          <w:t>ErrorView.GetType</w:t>
        </w:r>
        <w:proofErr w:type="spellEnd"/>
        <w:r w:rsidRPr="002E3EEC">
          <w:t>().FullName</w:t>
        </w:r>
      </w:ins>
    </w:p>
    <w:p w14:paraId="5A5E8751" w14:textId="77777777" w:rsidR="00EC065E" w:rsidRPr="002E3EEC" w:rsidRDefault="00EC065E">
      <w:pPr>
        <w:pStyle w:val="CodePACKT"/>
        <w:ind w:left="426"/>
        <w:rPr>
          <w:ins w:id="1773" w:author="Thomas Lee" w:date="2020-12-15T20:20:00Z"/>
        </w:rPr>
        <w:pPrChange w:id="1774" w:author="Thomas Lee" w:date="2020-12-19T14:17:00Z">
          <w:pPr>
            <w:pStyle w:val="CodePACKT"/>
          </w:pPr>
        </w:pPrChange>
      </w:pPr>
      <w:ins w:id="1775" w:author="Thomas Lee" w:date="2020-12-15T20:20:00Z">
        <w:r w:rsidRPr="002E3EEC">
          <w:t>[</w:t>
        </w:r>
        <w:proofErr w:type="spellStart"/>
        <w:r w:rsidRPr="002E3EEC">
          <w:t>System.Enum</w:t>
        </w:r>
        <w:proofErr w:type="spellEnd"/>
        <w:r w:rsidRPr="002E3EEC">
          <w:t>]::</w:t>
        </w:r>
        <w:proofErr w:type="spellStart"/>
        <w:r w:rsidRPr="002E3EEC">
          <w:t>GetNames</w:t>
        </w:r>
        <w:proofErr w:type="spellEnd"/>
        <w:r w:rsidRPr="002E3EEC">
          <w:t>($Type)</w:t>
        </w:r>
      </w:ins>
    </w:p>
    <w:p w14:paraId="777A100E" w14:textId="77777777" w:rsidR="00EC065E" w:rsidRPr="002E3EEC" w:rsidRDefault="00EC065E">
      <w:pPr>
        <w:pStyle w:val="CodePACKT"/>
        <w:rPr>
          <w:ins w:id="1776" w:author="Thomas Lee" w:date="2020-12-15T20:20:00Z"/>
        </w:rPr>
      </w:pPr>
    </w:p>
    <w:p w14:paraId="20C6DCED" w14:textId="64654699" w:rsidR="00EC065E" w:rsidRPr="002E3EEC" w:rsidRDefault="00EC065E">
      <w:pPr>
        <w:pStyle w:val="NumberedBulletPACKT"/>
        <w:numPr>
          <w:ilvl w:val="0"/>
          <w:numId w:val="40"/>
        </w:numPr>
        <w:rPr>
          <w:ins w:id="1777" w:author="Thomas Lee" w:date="2020-12-15T20:20:00Z"/>
          <w:color w:val="000000"/>
          <w:lang w:val="en-GB" w:eastAsia="en-GB"/>
        </w:rPr>
        <w:pPrChange w:id="1778" w:author="Thomas Lee" w:date="2020-12-19T14:15:00Z">
          <w:pPr>
            <w:pStyle w:val="NumberedBulletPACKT"/>
            <w:ind w:left="720"/>
          </w:pPr>
        </w:pPrChange>
      </w:pPr>
      <w:ins w:id="1779" w:author="Thomas Lee" w:date="2020-12-15T20:20:00Z">
        <w:r w:rsidRPr="002E3EEC">
          <w:rPr>
            <w:lang w:val="en-GB" w:eastAsia="en-GB"/>
          </w:rPr>
          <w:t>Set</w:t>
        </w:r>
      </w:ins>
      <w:ins w:id="1780" w:author="Thomas Lee" w:date="2020-12-19T14:18:00Z">
        <w:r w:rsidR="00CA3380">
          <w:rPr>
            <w:lang w:val="en-GB" w:eastAsia="en-GB"/>
          </w:rPr>
          <w:t>ting</w:t>
        </w:r>
      </w:ins>
      <w:ins w:id="1781" w:author="Thomas Lee" w:date="2020-12-15T20:20:00Z">
        <w:r w:rsidRPr="002E3EEC">
          <w:rPr>
            <w:lang w:val="en-GB" w:eastAsia="en-GB"/>
          </w:rPr>
          <w:t> </w:t>
        </w:r>
        <w:r w:rsidRPr="00EC653F">
          <w:rPr>
            <w:rStyle w:val="CodeInTextPACKT"/>
          </w:rPr>
          <w:t>$</w:t>
        </w:r>
        <w:proofErr w:type="spellStart"/>
        <w:r w:rsidRPr="00EC653F">
          <w:rPr>
            <w:rStyle w:val="CodeInTextPACKT"/>
          </w:rPr>
          <w:t>ErrorView</w:t>
        </w:r>
        <w:proofErr w:type="spellEnd"/>
        <w:r w:rsidRPr="002E3EEC">
          <w:rPr>
            <w:lang w:val="en-GB" w:eastAsia="en-GB"/>
          </w:rPr>
          <w:t> to </w:t>
        </w:r>
        <w:proofErr w:type="spellStart"/>
        <w:r w:rsidRPr="00CA3380">
          <w:rPr>
            <w:lang w:val="en-GB" w:eastAsia="en-GB"/>
            <w:rPrChange w:id="1782" w:author="Thomas Lee" w:date="2020-12-19T14:15:00Z">
              <w:rPr>
                <w:rStyle w:val="CodeInTextPACKT"/>
              </w:rPr>
            </w:rPrChange>
          </w:rPr>
          <w:t>NormalView</w:t>
        </w:r>
        <w:proofErr w:type="spellEnd"/>
        <w:r w:rsidRPr="002E3EEC">
          <w:rPr>
            <w:lang w:val="en-GB" w:eastAsia="en-GB"/>
          </w:rPr>
          <w:t> and re-create the error</w:t>
        </w:r>
      </w:ins>
    </w:p>
    <w:p w14:paraId="0816430C" w14:textId="77777777" w:rsidR="00EC065E" w:rsidRPr="002E3EEC" w:rsidRDefault="00EC065E">
      <w:pPr>
        <w:pStyle w:val="CodePACKT"/>
        <w:rPr>
          <w:ins w:id="1783" w:author="Thomas Lee" w:date="2020-12-15T20:20:00Z"/>
        </w:rPr>
      </w:pPr>
    </w:p>
    <w:p w14:paraId="5916D9C2" w14:textId="77777777" w:rsidR="00EC065E" w:rsidRPr="002E3EEC" w:rsidRDefault="00EC065E">
      <w:pPr>
        <w:pStyle w:val="CodePACKT"/>
        <w:ind w:left="426"/>
        <w:rPr>
          <w:ins w:id="1784" w:author="Thomas Lee" w:date="2020-12-15T20:20:00Z"/>
        </w:rPr>
        <w:pPrChange w:id="1785" w:author="Thomas Lee" w:date="2020-12-19T14:17:00Z">
          <w:pPr>
            <w:pStyle w:val="CodePACKT"/>
          </w:pPr>
        </w:pPrChange>
      </w:pPr>
      <w:ins w:id="1786" w:author="Thomas Lee" w:date="2020-12-15T20:20:00Z">
        <w:r w:rsidRPr="002E3EEC">
          <w:t>$</w:t>
        </w:r>
        <w:proofErr w:type="spellStart"/>
        <w:r w:rsidRPr="002E3EEC">
          <w:t>ErrorView</w:t>
        </w:r>
        <w:proofErr w:type="spellEnd"/>
        <w:r w:rsidRPr="002E3EEC">
          <w:t> = '</w:t>
        </w:r>
        <w:proofErr w:type="spellStart"/>
        <w:r w:rsidRPr="002E3EEC">
          <w:t>NormalView</w:t>
        </w:r>
        <w:proofErr w:type="spellEnd"/>
        <w:r w:rsidRPr="002E3EEC">
          <w:t>'</w:t>
        </w:r>
      </w:ins>
    </w:p>
    <w:p w14:paraId="5CACBC5E" w14:textId="77777777" w:rsidR="00EC065E" w:rsidRPr="002E3EEC" w:rsidRDefault="00EC065E">
      <w:pPr>
        <w:pStyle w:val="CodePACKT"/>
        <w:ind w:left="426"/>
        <w:rPr>
          <w:ins w:id="1787" w:author="Thomas Lee" w:date="2020-12-15T20:20:00Z"/>
        </w:rPr>
        <w:pPrChange w:id="1788" w:author="Thomas Lee" w:date="2020-12-19T14:17:00Z">
          <w:pPr>
            <w:pStyle w:val="CodePACKT"/>
          </w:pPr>
        </w:pPrChange>
      </w:pPr>
      <w:ins w:id="1789" w:author="Thomas Lee" w:date="2020-12-15T20:20:00Z">
        <w:r w:rsidRPr="002E3EEC">
          <w:t>&amp; $SCRIPTFILENAME</w:t>
        </w:r>
      </w:ins>
    </w:p>
    <w:p w14:paraId="69C35AA2" w14:textId="77777777" w:rsidR="00EC065E" w:rsidRPr="002E3EEC" w:rsidRDefault="00EC065E">
      <w:pPr>
        <w:pStyle w:val="CodePACKT"/>
        <w:rPr>
          <w:ins w:id="1790" w:author="Thomas Lee" w:date="2020-12-15T20:20:00Z"/>
        </w:rPr>
      </w:pPr>
    </w:p>
    <w:p w14:paraId="0678D5B1" w14:textId="1A3E1C4A" w:rsidR="00EC065E" w:rsidRPr="002E3EEC" w:rsidRDefault="00EC065E">
      <w:pPr>
        <w:pStyle w:val="NumberedBulletPACKT"/>
        <w:numPr>
          <w:ilvl w:val="0"/>
          <w:numId w:val="40"/>
        </w:numPr>
        <w:rPr>
          <w:ins w:id="1791" w:author="Thomas Lee" w:date="2020-12-15T20:20:00Z"/>
          <w:color w:val="000000"/>
          <w:lang w:val="en-GB" w:eastAsia="en-GB"/>
        </w:rPr>
        <w:pPrChange w:id="1792" w:author="Thomas Lee" w:date="2020-12-19T14:15:00Z">
          <w:pPr>
            <w:pStyle w:val="NumberedBulletPACKT"/>
            <w:ind w:left="720"/>
          </w:pPr>
        </w:pPrChange>
      </w:pPr>
      <w:ins w:id="1793" w:author="Thomas Lee" w:date="2020-12-15T20:20:00Z">
        <w:r w:rsidRPr="002E3EEC">
          <w:rPr>
            <w:lang w:val="en-GB" w:eastAsia="en-GB"/>
          </w:rPr>
          <w:t>Set</w:t>
        </w:r>
      </w:ins>
      <w:ins w:id="1794" w:author="Thomas Lee" w:date="2020-12-19T14:18:00Z">
        <w:r w:rsidR="00CA3380">
          <w:rPr>
            <w:lang w:val="en-GB" w:eastAsia="en-GB"/>
          </w:rPr>
          <w:t>ting</w:t>
        </w:r>
      </w:ins>
      <w:ins w:id="1795" w:author="Thomas Lee" w:date="2020-12-15T20:20:00Z">
        <w:r w:rsidRPr="002E3EEC">
          <w:rPr>
            <w:lang w:val="en-GB" w:eastAsia="en-GB"/>
          </w:rPr>
          <w:t> </w:t>
        </w:r>
        <w:r w:rsidRPr="002E3EEC">
          <w:rPr>
            <w:rStyle w:val="CodeInTextPACKT"/>
          </w:rPr>
          <w:t>$</w:t>
        </w:r>
        <w:proofErr w:type="spellStart"/>
        <w:r w:rsidRPr="00CA3380">
          <w:rPr>
            <w:lang w:val="en-GB" w:eastAsia="en-GB"/>
            <w:rPrChange w:id="1796" w:author="Thomas Lee" w:date="2020-12-19T14:15:00Z">
              <w:rPr>
                <w:rStyle w:val="CodeInTextPACKT"/>
              </w:rPr>
            </w:rPrChange>
          </w:rPr>
          <w:t>ErrorView</w:t>
        </w:r>
        <w:proofErr w:type="spellEnd"/>
        <w:r w:rsidRPr="002E3EEC">
          <w:rPr>
            <w:lang w:val="en-GB" w:eastAsia="en-GB"/>
          </w:rPr>
          <w:t> to </w:t>
        </w:r>
        <w:r>
          <w:rPr>
            <w:lang w:val="en-GB" w:eastAsia="en-GB"/>
          </w:rPr>
          <w:t>‘</w:t>
        </w:r>
        <w:proofErr w:type="spellStart"/>
        <w:r w:rsidRPr="002E3EEC">
          <w:rPr>
            <w:lang w:val="en-GB" w:eastAsia="en-GB"/>
          </w:rPr>
          <w:t>CategoryView</w:t>
        </w:r>
        <w:proofErr w:type="spellEnd"/>
        <w:r>
          <w:rPr>
            <w:lang w:val="en-GB" w:eastAsia="en-GB"/>
          </w:rPr>
          <w:t>’</w:t>
        </w:r>
        <w:r w:rsidRPr="002E3EEC">
          <w:rPr>
            <w:lang w:val="en-GB" w:eastAsia="en-GB"/>
          </w:rPr>
          <w:t> and re-create the error</w:t>
        </w:r>
      </w:ins>
    </w:p>
    <w:p w14:paraId="64AA9CCC" w14:textId="77777777" w:rsidR="00EC065E" w:rsidRPr="002E3EEC" w:rsidRDefault="00EC065E">
      <w:pPr>
        <w:pStyle w:val="CodePACKT"/>
        <w:rPr>
          <w:ins w:id="1797" w:author="Thomas Lee" w:date="2020-12-15T20:20:00Z"/>
        </w:rPr>
      </w:pPr>
    </w:p>
    <w:p w14:paraId="004E327A" w14:textId="77777777" w:rsidR="00EC065E" w:rsidRPr="002E3EEC" w:rsidRDefault="00EC065E">
      <w:pPr>
        <w:pStyle w:val="CodePACKT"/>
        <w:ind w:left="426"/>
        <w:rPr>
          <w:ins w:id="1798" w:author="Thomas Lee" w:date="2020-12-15T20:20:00Z"/>
        </w:rPr>
        <w:pPrChange w:id="1799" w:author="Thomas Lee" w:date="2020-12-19T14:17:00Z">
          <w:pPr>
            <w:pStyle w:val="CodePACKT"/>
          </w:pPr>
        </w:pPrChange>
      </w:pPr>
      <w:ins w:id="1800" w:author="Thomas Lee" w:date="2020-12-15T20:20:00Z">
        <w:r w:rsidRPr="002E3EEC">
          <w:t>$</w:t>
        </w:r>
        <w:proofErr w:type="spellStart"/>
        <w:r w:rsidRPr="002E3EEC">
          <w:t>ErrorView</w:t>
        </w:r>
        <w:proofErr w:type="spellEnd"/>
        <w:r w:rsidRPr="002E3EEC">
          <w:t> = '</w:t>
        </w:r>
        <w:proofErr w:type="spellStart"/>
        <w:r w:rsidRPr="002E3EEC">
          <w:t>CategoryView</w:t>
        </w:r>
        <w:proofErr w:type="spellEnd"/>
        <w:r w:rsidRPr="002E3EEC">
          <w:t>'</w:t>
        </w:r>
      </w:ins>
    </w:p>
    <w:p w14:paraId="52F3292B" w14:textId="77777777" w:rsidR="00EC065E" w:rsidRPr="002E3EEC" w:rsidRDefault="00EC065E">
      <w:pPr>
        <w:pStyle w:val="CodePACKT"/>
        <w:ind w:left="426"/>
        <w:rPr>
          <w:ins w:id="1801" w:author="Thomas Lee" w:date="2020-12-15T20:20:00Z"/>
        </w:rPr>
        <w:pPrChange w:id="1802" w:author="Thomas Lee" w:date="2020-12-19T14:17:00Z">
          <w:pPr>
            <w:pStyle w:val="CodePACKT"/>
          </w:pPr>
        </w:pPrChange>
      </w:pPr>
      <w:ins w:id="1803" w:author="Thomas Lee" w:date="2020-12-15T20:20:00Z">
        <w:r w:rsidRPr="002E3EEC">
          <w:t>&amp; $SCRIPTFILENAME</w:t>
        </w:r>
      </w:ins>
    </w:p>
    <w:p w14:paraId="557F2EF6" w14:textId="77777777" w:rsidR="00EC065E" w:rsidRPr="002E3EEC" w:rsidRDefault="00EC065E">
      <w:pPr>
        <w:pStyle w:val="CodePACKT"/>
        <w:rPr>
          <w:ins w:id="1804" w:author="Thomas Lee" w:date="2020-12-15T20:20:00Z"/>
        </w:rPr>
      </w:pPr>
    </w:p>
    <w:p w14:paraId="0B398184" w14:textId="65405118" w:rsidR="00EC065E" w:rsidRPr="002E3EEC" w:rsidRDefault="00EC065E">
      <w:pPr>
        <w:pStyle w:val="NumberedBulletPACKT"/>
        <w:numPr>
          <w:ilvl w:val="0"/>
          <w:numId w:val="40"/>
        </w:numPr>
        <w:rPr>
          <w:ins w:id="1805" w:author="Thomas Lee" w:date="2020-12-15T20:20:00Z"/>
          <w:color w:val="000000"/>
          <w:lang w:val="en-GB" w:eastAsia="en-GB"/>
        </w:rPr>
        <w:pPrChange w:id="1806" w:author="Thomas Lee" w:date="2020-12-19T14:16:00Z">
          <w:pPr>
            <w:pStyle w:val="NumberedBulletPACKT"/>
            <w:ind w:left="720"/>
          </w:pPr>
        </w:pPrChange>
      </w:pPr>
      <w:ins w:id="1807" w:author="Thomas Lee" w:date="2020-12-15T20:20:00Z">
        <w:r w:rsidRPr="002E3EEC">
          <w:rPr>
            <w:lang w:val="en-GB" w:eastAsia="en-GB"/>
          </w:rPr>
          <w:t>Set</w:t>
        </w:r>
      </w:ins>
      <w:ins w:id="1808" w:author="Thomas Lee" w:date="2020-12-19T14:18:00Z">
        <w:r w:rsidR="00CA3380">
          <w:rPr>
            <w:lang w:val="en-GB" w:eastAsia="en-GB"/>
          </w:rPr>
          <w:t>ting</w:t>
        </w:r>
      </w:ins>
      <w:ins w:id="1809" w:author="Thomas Lee" w:date="2020-12-15T20:20:00Z">
        <w:r w:rsidRPr="002E3EEC">
          <w:rPr>
            <w:lang w:val="en-GB" w:eastAsia="en-GB"/>
          </w:rPr>
          <w:t> </w:t>
        </w:r>
        <w:r w:rsidRPr="002E3EEC">
          <w:rPr>
            <w:rStyle w:val="CodeInTextPACKT"/>
          </w:rPr>
          <w:t>$</w:t>
        </w:r>
        <w:proofErr w:type="spellStart"/>
        <w:r w:rsidRPr="00CA3380">
          <w:rPr>
            <w:lang w:val="en-GB" w:eastAsia="en-GB"/>
            <w:rPrChange w:id="1810" w:author="Thomas Lee" w:date="2020-12-19T14:16:00Z">
              <w:rPr>
                <w:rStyle w:val="CodeInTextPACKT"/>
              </w:rPr>
            </w:rPrChange>
          </w:rPr>
          <w:t>ErrorView</w:t>
        </w:r>
        <w:proofErr w:type="spellEnd"/>
        <w:r>
          <w:rPr>
            <w:lang w:val="en-GB" w:eastAsia="en-GB"/>
          </w:rPr>
          <w:t xml:space="preserve"> </w:t>
        </w:r>
        <w:r w:rsidRPr="002E3EEC">
          <w:t>to default value</w:t>
        </w:r>
      </w:ins>
    </w:p>
    <w:p w14:paraId="382A58E1" w14:textId="77777777" w:rsidR="00EC065E" w:rsidRPr="002E3EEC" w:rsidRDefault="00EC065E">
      <w:pPr>
        <w:pStyle w:val="CodePACKT"/>
        <w:rPr>
          <w:ins w:id="1811" w:author="Thomas Lee" w:date="2020-12-15T20:20:00Z"/>
        </w:rPr>
      </w:pPr>
    </w:p>
    <w:p w14:paraId="4BA084DB" w14:textId="77777777" w:rsidR="00EC065E" w:rsidRPr="002E3EEC" w:rsidRDefault="00EC065E">
      <w:pPr>
        <w:pStyle w:val="CodePACKT"/>
        <w:ind w:left="426"/>
        <w:rPr>
          <w:ins w:id="1812" w:author="Thomas Lee" w:date="2020-12-15T20:20:00Z"/>
        </w:rPr>
        <w:pPrChange w:id="1813" w:author="Thomas Lee" w:date="2020-12-19T14:17:00Z">
          <w:pPr>
            <w:pStyle w:val="CodePACKT"/>
          </w:pPr>
        </w:pPrChange>
      </w:pPr>
      <w:ins w:id="1814" w:author="Thomas Lee" w:date="2020-12-15T20:20:00Z">
        <w:r w:rsidRPr="002E3EEC">
          <w:t>$</w:t>
        </w:r>
        <w:proofErr w:type="spellStart"/>
        <w:r w:rsidRPr="002E3EEC">
          <w:t>ErrorView</w:t>
        </w:r>
        <w:proofErr w:type="spellEnd"/>
        <w:r w:rsidRPr="002E3EEC">
          <w:t> = '</w:t>
        </w:r>
        <w:proofErr w:type="spellStart"/>
        <w:r w:rsidRPr="002E3EEC">
          <w:t>ConciseView</w:t>
        </w:r>
        <w:proofErr w:type="spellEnd"/>
        <w:r w:rsidRPr="002E3EEC">
          <w:t>'</w:t>
        </w:r>
      </w:ins>
    </w:p>
    <w:p w14:paraId="6815AC95" w14:textId="77777777" w:rsidR="00EC065E" w:rsidRPr="002E3EEC" w:rsidRDefault="00EC065E">
      <w:pPr>
        <w:pStyle w:val="CodePACKT"/>
        <w:ind w:left="426"/>
        <w:rPr>
          <w:ins w:id="1815" w:author="Thomas Lee" w:date="2020-12-15T20:20:00Z"/>
        </w:rPr>
        <w:pPrChange w:id="1816" w:author="Thomas Lee" w:date="2020-12-19T14:17:00Z">
          <w:pPr>
            <w:pStyle w:val="CodePACKT"/>
          </w:pPr>
        </w:pPrChange>
      </w:pPr>
    </w:p>
    <w:p w14:paraId="228AC6F8" w14:textId="77777777" w:rsidR="00EC065E" w:rsidRDefault="00EC065E" w:rsidP="00EC065E">
      <w:pPr>
        <w:pStyle w:val="Heading2"/>
        <w:numPr>
          <w:ilvl w:val="1"/>
          <w:numId w:val="3"/>
        </w:numPr>
        <w:tabs>
          <w:tab w:val="left" w:pos="0"/>
        </w:tabs>
        <w:rPr>
          <w:ins w:id="1817" w:author="Thomas Lee" w:date="2020-12-15T20:20:00Z"/>
        </w:rPr>
      </w:pPr>
      <w:ins w:id="1818" w:author="Thomas Lee" w:date="2020-12-15T20:20:00Z">
        <w:r>
          <w:t>How it works...</w:t>
        </w:r>
      </w:ins>
    </w:p>
    <w:p w14:paraId="40FFCEB7" w14:textId="77777777" w:rsidR="00EC065E" w:rsidRDefault="00EC065E" w:rsidP="00EC065E">
      <w:pPr>
        <w:pStyle w:val="NormalPACKT"/>
        <w:rPr>
          <w:ins w:id="1819" w:author="Thomas Lee" w:date="2020-12-15T20:20:00Z"/>
          <w:lang w:val="en-GB"/>
        </w:rPr>
      </w:pPr>
      <w:ins w:id="1820" w:author="Thomas Lee" w:date="2020-12-15T20:20:00Z">
        <w:r>
          <w:rPr>
            <w:lang w:val="en-GB"/>
          </w:rPr>
          <w:t xml:space="preserve">In </w:t>
        </w:r>
        <w:r w:rsidRPr="005871F0">
          <w:rPr>
            <w:rStyle w:val="ItalicsPACKT"/>
          </w:rPr>
          <w:t>step 1</w:t>
        </w:r>
        <w:r>
          <w:rPr>
            <w:lang w:val="en-GB"/>
          </w:rPr>
          <w:t>, you create a script that contains a (deliberate) divide-by-zero error. This step creates the file but creates no other output.</w:t>
        </w:r>
      </w:ins>
    </w:p>
    <w:p w14:paraId="30AA2C48" w14:textId="4EEE109B" w:rsidR="00EC065E" w:rsidRDefault="00EC065E" w:rsidP="00EC065E">
      <w:pPr>
        <w:pStyle w:val="NormalPACKT"/>
        <w:rPr>
          <w:ins w:id="1821" w:author="Thomas Lee" w:date="2020-12-15T20:20:00Z"/>
          <w:lang w:val="en-GB"/>
        </w:rPr>
      </w:pPr>
      <w:ins w:id="1822" w:author="Thomas Lee" w:date="2020-12-15T20:20:00Z">
        <w:r>
          <w:rPr>
            <w:lang w:val="en-GB"/>
          </w:rPr>
          <w:t xml:space="preserve">In </w:t>
        </w:r>
        <w:r w:rsidRPr="005871F0">
          <w:rPr>
            <w:rStyle w:val="ItalicsPACKT"/>
          </w:rPr>
          <w:t>step 2</w:t>
        </w:r>
        <w:r>
          <w:rPr>
            <w:lang w:val="en-GB"/>
          </w:rPr>
          <w:t>, you run the script</w:t>
        </w:r>
      </w:ins>
      <w:ins w:id="1823" w:author="Thomas Lee" w:date="2020-12-19T14:31:00Z">
        <w:r w:rsidR="00EC34B6">
          <w:rPr>
            <w:lang w:val="en-GB"/>
          </w:rPr>
          <w:t xml:space="preserve"> from within VS Code, </w:t>
        </w:r>
      </w:ins>
      <w:ins w:id="1824" w:author="Thomas Lee" w:date="2020-12-15T20:20:00Z">
        <w:r>
          <w:rPr>
            <w:lang w:val="en-GB"/>
          </w:rPr>
          <w:t>and view the resulting error, which looks like this:</w:t>
        </w:r>
      </w:ins>
    </w:p>
    <w:p w14:paraId="0B718BEB" w14:textId="7D797320" w:rsidR="00EC065E" w:rsidRDefault="00EC34B6" w:rsidP="00EC065E">
      <w:pPr>
        <w:pStyle w:val="FigurePACKT"/>
        <w:rPr>
          <w:ins w:id="1825" w:author="Thomas Lee" w:date="2020-12-15T20:20:00Z"/>
        </w:rPr>
      </w:pPr>
      <w:ins w:id="1826" w:author="Thomas Lee" w:date="2020-12-19T14:31:00Z">
        <w:r>
          <w:drawing>
            <wp:inline distT="0" distB="0" distL="0" distR="0" wp14:anchorId="7A548052" wp14:editId="15D0275B">
              <wp:extent cx="3357144" cy="925762"/>
              <wp:effectExtent l="0" t="0" r="0" b="825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370098" cy="929334"/>
                      </a:xfrm>
                      <a:prstGeom prst="rect">
                        <a:avLst/>
                      </a:prstGeom>
                    </pic:spPr>
                  </pic:pic>
                </a:graphicData>
              </a:graphic>
            </wp:inline>
          </w:drawing>
        </w:r>
      </w:ins>
    </w:p>
    <w:p w14:paraId="1E116DF8" w14:textId="4F122DAE" w:rsidR="00EC065E" w:rsidRDefault="00EC065E" w:rsidP="00EC065E">
      <w:pPr>
        <w:pStyle w:val="LayoutInformationPACKT"/>
        <w:rPr>
          <w:ins w:id="1827" w:author="Thomas Lee" w:date="2020-12-15T20:20:00Z"/>
          <w:noProof/>
        </w:rPr>
      </w:pPr>
      <w:ins w:id="1828" w:author="Thomas Lee" w:date="2020-12-15T20:20:00Z">
        <w:r>
          <w:t xml:space="preserve">Insert </w:t>
        </w:r>
        <w:r w:rsidRPr="00C41783">
          <w:t>image</w:t>
        </w:r>
        <w:r>
          <w:t xml:space="preserve"> </w:t>
        </w:r>
        <w:r>
          <w:rPr>
            <w:noProof/>
          </w:rPr>
          <w:t>B42024_02</w:t>
        </w:r>
        <w:r w:rsidRPr="00023EAD">
          <w:rPr>
            <w:noProof/>
          </w:rPr>
          <w:t>_</w:t>
        </w:r>
      </w:ins>
      <w:ins w:id="1829" w:author="Thomas Lee" w:date="2020-12-19T14:21:00Z">
        <w:r w:rsidR="003808F6">
          <w:rPr>
            <w:noProof/>
          </w:rPr>
          <w:t>4</w:t>
        </w:r>
      </w:ins>
      <w:ins w:id="1830" w:author="Thomas Lee" w:date="2020-12-15T20:20:00Z">
        <w:r>
          <w:rPr>
            <w:noProof/>
          </w:rPr>
          <w:t>3.png</w:t>
        </w:r>
      </w:ins>
    </w:p>
    <w:p w14:paraId="1DB49465" w14:textId="77777777" w:rsidR="00EC065E" w:rsidRDefault="00EC065E" w:rsidP="00EC065E">
      <w:pPr>
        <w:rPr>
          <w:ins w:id="1831" w:author="Thomas Lee" w:date="2020-12-15T20:20:00Z"/>
        </w:rPr>
      </w:pPr>
      <w:ins w:id="1832" w:author="Thomas Lee" w:date="2020-12-15T20:20:00Z">
        <w:r>
          <w:t xml:space="preserve">In </w:t>
        </w:r>
        <w:r w:rsidRPr="005D12DF">
          <w:rPr>
            <w:rStyle w:val="ItalicsPACKT"/>
          </w:rPr>
          <w:t>step 3</w:t>
        </w:r>
        <w:r>
          <w:t>, you create a divide by zero error from the command line. The output from this step looks like this:</w:t>
        </w:r>
      </w:ins>
    </w:p>
    <w:p w14:paraId="33AD9D3E" w14:textId="57BA7728" w:rsidR="00EC065E" w:rsidRDefault="00EC34B6" w:rsidP="00EC065E">
      <w:pPr>
        <w:pStyle w:val="FigurePACKT"/>
        <w:rPr>
          <w:ins w:id="1833" w:author="Thomas Lee" w:date="2020-12-15T20:20:00Z"/>
        </w:rPr>
      </w:pPr>
      <w:ins w:id="1834" w:author="Thomas Lee" w:date="2020-12-19T14:32:00Z">
        <w:r>
          <w:lastRenderedPageBreak/>
          <w:drawing>
            <wp:inline distT="0" distB="0" distL="0" distR="0" wp14:anchorId="6F20DDD9" wp14:editId="10A44624">
              <wp:extent cx="3292462" cy="534617"/>
              <wp:effectExtent l="0" t="0" r="381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318560" cy="538855"/>
                      </a:xfrm>
                      <a:prstGeom prst="rect">
                        <a:avLst/>
                      </a:prstGeom>
                    </pic:spPr>
                  </pic:pic>
                </a:graphicData>
              </a:graphic>
            </wp:inline>
          </w:drawing>
        </w:r>
      </w:ins>
    </w:p>
    <w:p w14:paraId="26760FFE" w14:textId="082D37B1" w:rsidR="00EC065E" w:rsidRDefault="00EC065E" w:rsidP="00EC065E">
      <w:pPr>
        <w:pStyle w:val="LayoutInformationPACKT"/>
        <w:rPr>
          <w:ins w:id="1835" w:author="Thomas Lee" w:date="2020-12-15T20:20:00Z"/>
          <w:noProof/>
        </w:rPr>
      </w:pPr>
      <w:ins w:id="1836" w:author="Thomas Lee" w:date="2020-12-15T20:20:00Z">
        <w:r>
          <w:t xml:space="preserve">Insert </w:t>
        </w:r>
        <w:r w:rsidRPr="00C41783">
          <w:t>image</w:t>
        </w:r>
        <w:r>
          <w:t xml:space="preserve"> </w:t>
        </w:r>
        <w:r>
          <w:rPr>
            <w:noProof/>
          </w:rPr>
          <w:t>B42024_02</w:t>
        </w:r>
        <w:r w:rsidRPr="00023EAD">
          <w:rPr>
            <w:noProof/>
          </w:rPr>
          <w:t>_</w:t>
        </w:r>
      </w:ins>
      <w:ins w:id="1837" w:author="Thomas Lee" w:date="2020-12-19T14:21:00Z">
        <w:r w:rsidR="003808F6">
          <w:rPr>
            <w:noProof/>
          </w:rPr>
          <w:t>44</w:t>
        </w:r>
      </w:ins>
      <w:ins w:id="1838" w:author="Thomas Lee" w:date="2020-12-15T20:20:00Z">
        <w:r>
          <w:rPr>
            <w:noProof/>
          </w:rPr>
          <w:t>.png</w:t>
        </w:r>
      </w:ins>
    </w:p>
    <w:p w14:paraId="1A504D28" w14:textId="77777777" w:rsidR="00EC065E" w:rsidRPr="005D12DF" w:rsidRDefault="00EC065E" w:rsidP="00EC065E">
      <w:pPr>
        <w:rPr>
          <w:ins w:id="1839" w:author="Thomas Lee" w:date="2020-12-15T20:20:00Z"/>
        </w:rPr>
      </w:pPr>
    </w:p>
    <w:p w14:paraId="15ACAEC2" w14:textId="1866E648" w:rsidR="00EC065E" w:rsidRDefault="00EC065E" w:rsidP="00EC065E">
      <w:pPr>
        <w:pStyle w:val="NormalPACKT"/>
        <w:rPr>
          <w:ins w:id="1840" w:author="Thomas Lee" w:date="2020-12-15T20:20:00Z"/>
        </w:rPr>
      </w:pPr>
      <w:ins w:id="1841" w:author="Thomas Lee" w:date="2020-12-15T20:20:00Z">
        <w:r>
          <w:t xml:space="preserve">PowerShell 7, </w:t>
        </w:r>
      </w:ins>
      <w:ins w:id="1842" w:author="Thomas Lee" w:date="2020-12-19T14:36:00Z">
        <w:r w:rsidR="0054579C">
          <w:t xml:space="preserve">uses the </w:t>
        </w:r>
      </w:ins>
      <w:commentRangeStart w:id="1843"/>
      <w:commentRangeStart w:id="1844"/>
      <w:ins w:id="1845" w:author="Thomas Lee" w:date="2020-12-15T20:20:00Z">
        <w:r>
          <w:t xml:space="preserve">built-in variable </w:t>
        </w:r>
        <w:r w:rsidRPr="00EC653F">
          <w:rPr>
            <w:rStyle w:val="CodeInTextPACKT"/>
          </w:rPr>
          <w:t>$</w:t>
        </w:r>
        <w:proofErr w:type="spellStart"/>
        <w:r w:rsidRPr="00EC653F">
          <w:rPr>
            <w:rStyle w:val="CodeInTextPACKT"/>
          </w:rPr>
          <w:t>ErrorView</w:t>
        </w:r>
        <w:commentRangeEnd w:id="1843"/>
        <w:proofErr w:type="spellEnd"/>
        <w:r>
          <w:rPr>
            <w:rStyle w:val="CommentReference"/>
          </w:rPr>
          <w:commentReference w:id="1843"/>
        </w:r>
        <w:commentRangeEnd w:id="1844"/>
        <w:r>
          <w:rPr>
            <w:rStyle w:val="CommentReference"/>
            <w:rFonts w:ascii="Arial" w:hAnsi="Arial" w:cs="Arial"/>
            <w:bCs/>
          </w:rPr>
          <w:commentReference w:id="1844"/>
        </w:r>
        <w:r>
          <w:t xml:space="preserve"> </w:t>
        </w:r>
      </w:ins>
      <w:ins w:id="1846" w:author="Thomas Lee" w:date="2020-12-19T14:36:00Z">
        <w:r w:rsidR="0054579C">
          <w:t xml:space="preserve">to hole </w:t>
        </w:r>
      </w:ins>
      <w:ins w:id="1847" w:author="Thomas Lee" w:date="2020-12-15T20:20:00Z">
        <w:r>
          <w:t xml:space="preserve">the name of the error view PowerShell should use to display errors. In </w:t>
        </w:r>
        <w:r w:rsidRPr="00EC653F">
          <w:rPr>
            <w:rStyle w:val="ItalicsPACKT"/>
          </w:rPr>
          <w:t>step 4</w:t>
        </w:r>
        <w:r>
          <w:t>, you view the current value of this variable, which looks like this:</w:t>
        </w:r>
      </w:ins>
    </w:p>
    <w:p w14:paraId="1CB8F6EF" w14:textId="3E238066" w:rsidR="00EC065E" w:rsidRDefault="0054579C" w:rsidP="00EC065E">
      <w:pPr>
        <w:pStyle w:val="FigurePACKT"/>
        <w:rPr>
          <w:ins w:id="1848" w:author="Thomas Lee" w:date="2020-12-15T20:20:00Z"/>
        </w:rPr>
      </w:pPr>
      <w:ins w:id="1849" w:author="Thomas Lee" w:date="2020-12-19T14:38:00Z">
        <w:r>
          <w:drawing>
            <wp:inline distT="0" distB="0" distL="0" distR="0" wp14:anchorId="0ED389BE" wp14:editId="3EEACD32">
              <wp:extent cx="3399934" cy="648724"/>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459077" cy="660009"/>
                      </a:xfrm>
                      <a:prstGeom prst="rect">
                        <a:avLst/>
                      </a:prstGeom>
                    </pic:spPr>
                  </pic:pic>
                </a:graphicData>
              </a:graphic>
            </wp:inline>
          </w:drawing>
        </w:r>
      </w:ins>
    </w:p>
    <w:p w14:paraId="7EE5F9F9" w14:textId="06D436C8" w:rsidR="00EC065E" w:rsidRDefault="00EC065E" w:rsidP="00EC065E">
      <w:pPr>
        <w:pStyle w:val="LayoutInformationPACKT"/>
        <w:rPr>
          <w:ins w:id="1850" w:author="Thomas Lee" w:date="2020-12-15T20:20:00Z"/>
          <w:noProof/>
        </w:rPr>
      </w:pPr>
      <w:ins w:id="1851" w:author="Thomas Lee" w:date="2020-12-15T20:20:00Z">
        <w:r>
          <w:t xml:space="preserve">Insert </w:t>
        </w:r>
        <w:r w:rsidRPr="00C41783">
          <w:t>image</w:t>
        </w:r>
        <w:r>
          <w:t xml:space="preserve"> </w:t>
        </w:r>
        <w:r>
          <w:rPr>
            <w:noProof/>
          </w:rPr>
          <w:t>B42024_02</w:t>
        </w:r>
        <w:r w:rsidRPr="00023EAD">
          <w:rPr>
            <w:noProof/>
          </w:rPr>
          <w:t>_</w:t>
        </w:r>
        <w:r>
          <w:rPr>
            <w:noProof/>
          </w:rPr>
          <w:t>4</w:t>
        </w:r>
      </w:ins>
      <w:ins w:id="1852" w:author="Thomas Lee" w:date="2020-12-19T14:21:00Z">
        <w:r w:rsidR="003808F6">
          <w:rPr>
            <w:noProof/>
          </w:rPr>
          <w:t>5</w:t>
        </w:r>
      </w:ins>
      <w:ins w:id="1853" w:author="Thomas Lee" w:date="2020-12-15T20:20:00Z">
        <w:r>
          <w:rPr>
            <w:noProof/>
          </w:rPr>
          <w:t>.png</w:t>
        </w:r>
      </w:ins>
    </w:p>
    <w:p w14:paraId="57B3CCC7" w14:textId="77777777" w:rsidR="00EC065E" w:rsidRPr="00EC653F" w:rsidRDefault="00EC065E" w:rsidP="00EC065E">
      <w:pPr>
        <w:rPr>
          <w:ins w:id="1854" w:author="Thomas Lee" w:date="2020-12-15T20:20:00Z"/>
        </w:rPr>
      </w:pPr>
      <w:ins w:id="1855" w:author="Thomas Lee" w:date="2020-12-15T20:20:00Z">
        <w:r>
          <w:t xml:space="preserve">The </w:t>
        </w:r>
        <w:r w:rsidRPr="004F07B7">
          <w:rPr>
            <w:rStyle w:val="CodeInTextPACKT"/>
          </w:rPr>
          <w:t>$</w:t>
        </w:r>
        <w:proofErr w:type="spellStart"/>
        <w:r w:rsidRPr="004F07B7">
          <w:rPr>
            <w:rStyle w:val="CodeInTextPACKT"/>
          </w:rPr>
          <w:t>ErrorView</w:t>
        </w:r>
        <w:proofErr w:type="spellEnd"/>
        <w:r>
          <w:t xml:space="preserve"> variable can take one of three values, as you can see from the output of </w:t>
        </w:r>
        <w:r w:rsidRPr="004F07B7">
          <w:rPr>
            <w:rStyle w:val="ItalicsPACKT"/>
          </w:rPr>
          <w:t>step 5</w:t>
        </w:r>
        <w:r>
          <w:t>:</w:t>
        </w:r>
      </w:ins>
    </w:p>
    <w:p w14:paraId="27C3C9EF" w14:textId="228B1FD6" w:rsidR="00EC065E" w:rsidRDefault="0054579C" w:rsidP="00EC065E">
      <w:pPr>
        <w:pStyle w:val="FigurePACKT"/>
        <w:rPr>
          <w:ins w:id="1856" w:author="Thomas Lee" w:date="2020-12-15T20:20:00Z"/>
        </w:rPr>
      </w:pPr>
      <w:ins w:id="1857" w:author="Thomas Lee" w:date="2020-12-19T14:39:00Z">
        <w:r>
          <w:drawing>
            <wp:inline distT="0" distB="0" distL="0" distR="0" wp14:anchorId="7C8E1C3A" wp14:editId="12D02450">
              <wp:extent cx="3513749" cy="937906"/>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561398" cy="950625"/>
                      </a:xfrm>
                      <a:prstGeom prst="rect">
                        <a:avLst/>
                      </a:prstGeom>
                    </pic:spPr>
                  </pic:pic>
                </a:graphicData>
              </a:graphic>
            </wp:inline>
          </w:drawing>
        </w:r>
      </w:ins>
    </w:p>
    <w:p w14:paraId="1D268EEC" w14:textId="19A37D92" w:rsidR="00EC065E" w:rsidRDefault="00EC065E" w:rsidP="00EC065E">
      <w:pPr>
        <w:pStyle w:val="LayoutInformationPACKT"/>
        <w:rPr>
          <w:ins w:id="1858" w:author="Thomas Lee" w:date="2020-12-15T20:20:00Z"/>
          <w:noProof/>
        </w:rPr>
      </w:pPr>
      <w:ins w:id="1859" w:author="Thomas Lee" w:date="2020-12-15T20:20:00Z">
        <w:r>
          <w:t xml:space="preserve">Insert </w:t>
        </w:r>
        <w:r w:rsidRPr="00C41783">
          <w:t>image</w:t>
        </w:r>
        <w:r>
          <w:t xml:space="preserve"> </w:t>
        </w:r>
        <w:r>
          <w:rPr>
            <w:noProof/>
          </w:rPr>
          <w:t>B42024_02</w:t>
        </w:r>
        <w:r w:rsidRPr="00023EAD">
          <w:rPr>
            <w:noProof/>
          </w:rPr>
          <w:t>_</w:t>
        </w:r>
        <w:r>
          <w:rPr>
            <w:noProof/>
          </w:rPr>
          <w:t>4</w:t>
        </w:r>
      </w:ins>
      <w:ins w:id="1860" w:author="Thomas Lee" w:date="2020-12-19T14:21:00Z">
        <w:r w:rsidR="003808F6">
          <w:rPr>
            <w:noProof/>
          </w:rPr>
          <w:t>6</w:t>
        </w:r>
      </w:ins>
      <w:ins w:id="1861" w:author="Thomas Lee" w:date="2020-12-15T20:20:00Z">
        <w:r>
          <w:rPr>
            <w:noProof/>
          </w:rPr>
          <w:t>.png</w:t>
        </w:r>
      </w:ins>
    </w:p>
    <w:p w14:paraId="6B45B6F1" w14:textId="77777777" w:rsidR="00EC065E" w:rsidRDefault="00EC065E" w:rsidP="00EC065E">
      <w:pPr>
        <w:pStyle w:val="NormalPACKT"/>
        <w:rPr>
          <w:ins w:id="1862" w:author="Thomas Lee" w:date="2020-12-15T20:20:00Z"/>
          <w:lang w:val="en-GB"/>
        </w:rPr>
      </w:pPr>
      <w:ins w:id="1863" w:author="Thomas Lee" w:date="2020-12-15T20:20:00Z">
        <w:r>
          <w:rPr>
            <w:lang w:val="en-GB"/>
          </w:rPr>
          <w:t xml:space="preserve">In </w:t>
        </w:r>
        <w:r w:rsidRPr="004F07B7">
          <w:rPr>
            <w:rStyle w:val="ItalicsPACKT"/>
          </w:rPr>
          <w:t>step 6</w:t>
        </w:r>
        <w:r>
          <w:rPr>
            <w:lang w:val="en-GB"/>
          </w:rPr>
          <w:t xml:space="preserve">, you set the value of </w:t>
        </w:r>
        <w:r w:rsidRPr="004F07B7">
          <w:rPr>
            <w:rStyle w:val="CodeInTextPACKT"/>
          </w:rPr>
          <w:t>$</w:t>
        </w:r>
        <w:proofErr w:type="spellStart"/>
        <w:r w:rsidRPr="004F07B7">
          <w:rPr>
            <w:rStyle w:val="CodeInTextPACKT"/>
          </w:rPr>
          <w:t>ErrorView</w:t>
        </w:r>
        <w:proofErr w:type="spellEnd"/>
        <w:r>
          <w:rPr>
            <w:lang w:val="en-GB"/>
          </w:rPr>
          <w:t xml:space="preserve"> to display the error using the output generated by Windows PowerShell and then re-view the error, which looks like this:</w:t>
        </w:r>
      </w:ins>
    </w:p>
    <w:p w14:paraId="6C883921" w14:textId="09446AA2" w:rsidR="00EC065E" w:rsidRDefault="0054579C" w:rsidP="00EC065E">
      <w:pPr>
        <w:pStyle w:val="FigurePACKT"/>
        <w:rPr>
          <w:ins w:id="1864" w:author="Thomas Lee" w:date="2020-12-15T20:20:00Z"/>
        </w:rPr>
      </w:pPr>
      <w:ins w:id="1865" w:author="Thomas Lee" w:date="2020-12-19T14:40:00Z">
        <w:r>
          <w:drawing>
            <wp:inline distT="0" distB="0" distL="0" distR="0" wp14:anchorId="47F4C5BD" wp14:editId="0D2CF368">
              <wp:extent cx="4166481" cy="1331280"/>
              <wp:effectExtent l="0" t="0" r="5715" b="254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213387" cy="1346268"/>
                      </a:xfrm>
                      <a:prstGeom prst="rect">
                        <a:avLst/>
                      </a:prstGeom>
                    </pic:spPr>
                  </pic:pic>
                </a:graphicData>
              </a:graphic>
            </wp:inline>
          </w:drawing>
        </w:r>
      </w:ins>
    </w:p>
    <w:p w14:paraId="41049150" w14:textId="006E62F0" w:rsidR="00EC065E" w:rsidRDefault="00EC065E" w:rsidP="00EC065E">
      <w:pPr>
        <w:pStyle w:val="LayoutInformationPACKT"/>
        <w:rPr>
          <w:ins w:id="1866" w:author="Thomas Lee" w:date="2020-12-15T20:20:00Z"/>
          <w:noProof/>
        </w:rPr>
      </w:pPr>
      <w:ins w:id="1867" w:author="Thomas Lee" w:date="2020-12-15T20:20:00Z">
        <w:r>
          <w:t xml:space="preserve">Insert </w:t>
        </w:r>
        <w:r w:rsidRPr="00C41783">
          <w:t>image</w:t>
        </w:r>
        <w:r>
          <w:t xml:space="preserve"> </w:t>
        </w:r>
        <w:r>
          <w:rPr>
            <w:noProof/>
          </w:rPr>
          <w:t>B42024_02</w:t>
        </w:r>
        <w:r w:rsidRPr="00023EAD">
          <w:rPr>
            <w:noProof/>
          </w:rPr>
          <w:t>_</w:t>
        </w:r>
        <w:r>
          <w:rPr>
            <w:noProof/>
          </w:rPr>
          <w:t>4</w:t>
        </w:r>
      </w:ins>
      <w:ins w:id="1868" w:author="Thomas Lee" w:date="2020-12-19T14:21:00Z">
        <w:r w:rsidR="003808F6">
          <w:rPr>
            <w:noProof/>
          </w:rPr>
          <w:t>7</w:t>
        </w:r>
      </w:ins>
      <w:ins w:id="1869" w:author="Thomas Lee" w:date="2020-12-15T20:20:00Z">
        <w:r>
          <w:rPr>
            <w:noProof/>
          </w:rPr>
          <w:t>.png</w:t>
        </w:r>
      </w:ins>
    </w:p>
    <w:p w14:paraId="67477A4F" w14:textId="77777777" w:rsidR="00EC065E" w:rsidRDefault="00EC065E" w:rsidP="00EC065E">
      <w:pPr>
        <w:rPr>
          <w:ins w:id="1870" w:author="Thomas Lee" w:date="2020-12-15T20:20:00Z"/>
        </w:rPr>
      </w:pPr>
      <w:ins w:id="1871" w:author="Thomas Lee" w:date="2020-12-15T20:20:00Z">
        <w:r>
          <w:t xml:space="preserve">In </w:t>
        </w:r>
        <w:r w:rsidRPr="005D12DF">
          <w:rPr>
            <w:rStyle w:val="ItalicsPACKT"/>
          </w:rPr>
          <w:t>step 7</w:t>
        </w:r>
        <w:r>
          <w:t xml:space="preserve">, you set </w:t>
        </w:r>
        <w:r w:rsidRPr="00C74D1F">
          <w:rPr>
            <w:rFonts w:ascii="Lucida Console" w:hAnsi="Lucida Console"/>
            <w:color w:val="747959"/>
            <w:sz w:val="19"/>
            <w:szCs w:val="19"/>
          </w:rPr>
          <w:t>$</w:t>
        </w:r>
        <w:proofErr w:type="spellStart"/>
        <w:r w:rsidRPr="00C74D1F">
          <w:rPr>
            <w:rFonts w:ascii="Lucida Console" w:hAnsi="Lucida Console"/>
            <w:color w:val="747959"/>
            <w:sz w:val="19"/>
            <w:szCs w:val="19"/>
          </w:rPr>
          <w:t>ErrorView</w:t>
        </w:r>
        <w:proofErr w:type="spellEnd"/>
        <w:r w:rsidRPr="00C74D1F">
          <w:rPr>
            <w:color w:val="747959"/>
          </w:rPr>
          <w:t xml:space="preserve"> </w:t>
        </w:r>
        <w:r>
          <w:t xml:space="preserve">to display the error using </w:t>
        </w:r>
        <w:proofErr w:type="spellStart"/>
        <w:r>
          <w:t>categoryview</w:t>
        </w:r>
        <w:proofErr w:type="spellEnd"/>
        <w:r>
          <w:t xml:space="preserve"> then re-create the error. The output from this step shows the category error view:</w:t>
        </w:r>
      </w:ins>
    </w:p>
    <w:p w14:paraId="3C2C1725" w14:textId="49F83092" w:rsidR="00EC065E" w:rsidRPr="004F07B7" w:rsidRDefault="0054579C" w:rsidP="00EC065E">
      <w:pPr>
        <w:pStyle w:val="FigurePACKT"/>
        <w:rPr>
          <w:ins w:id="1872" w:author="Thomas Lee" w:date="2020-12-15T20:20:00Z"/>
        </w:rPr>
      </w:pPr>
      <w:ins w:id="1873" w:author="Thomas Lee" w:date="2020-12-19T14:41:00Z">
        <w:r>
          <w:drawing>
            <wp:inline distT="0" distB="0" distL="0" distR="0" wp14:anchorId="6C336200" wp14:editId="2AB2FF8F">
              <wp:extent cx="3764397" cy="616834"/>
              <wp:effectExtent l="0" t="0" r="762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835596" cy="628501"/>
                      </a:xfrm>
                      <a:prstGeom prst="rect">
                        <a:avLst/>
                      </a:prstGeom>
                    </pic:spPr>
                  </pic:pic>
                </a:graphicData>
              </a:graphic>
            </wp:inline>
          </w:drawing>
        </w:r>
      </w:ins>
    </w:p>
    <w:p w14:paraId="0280B63E" w14:textId="64E475DC" w:rsidR="00EC065E" w:rsidRDefault="00EC065E" w:rsidP="00EC065E">
      <w:pPr>
        <w:pStyle w:val="LayoutInformationPACKT"/>
        <w:rPr>
          <w:ins w:id="1874" w:author="Thomas Lee" w:date="2020-12-15T20:20:00Z"/>
          <w:noProof/>
        </w:rPr>
      </w:pPr>
      <w:ins w:id="1875" w:author="Thomas Lee" w:date="2020-12-15T20:20:00Z">
        <w:r>
          <w:t xml:space="preserve">Insert </w:t>
        </w:r>
        <w:r w:rsidRPr="00C41783">
          <w:t>image</w:t>
        </w:r>
        <w:r>
          <w:t xml:space="preserve"> </w:t>
        </w:r>
        <w:r>
          <w:rPr>
            <w:noProof/>
          </w:rPr>
          <w:t>B42024_02</w:t>
        </w:r>
        <w:r w:rsidRPr="00023EAD">
          <w:rPr>
            <w:noProof/>
          </w:rPr>
          <w:t>_</w:t>
        </w:r>
        <w:r>
          <w:rPr>
            <w:noProof/>
          </w:rPr>
          <w:t>4</w:t>
        </w:r>
      </w:ins>
      <w:ins w:id="1876" w:author="Thomas Lee" w:date="2020-12-19T14:21:00Z">
        <w:r w:rsidR="003808F6">
          <w:rPr>
            <w:noProof/>
          </w:rPr>
          <w:t>8</w:t>
        </w:r>
      </w:ins>
      <w:ins w:id="1877" w:author="Thomas Lee" w:date="2020-12-15T20:20:00Z">
        <w:r>
          <w:rPr>
            <w:noProof/>
          </w:rPr>
          <w:t>.png</w:t>
        </w:r>
      </w:ins>
    </w:p>
    <w:p w14:paraId="1EDC2D29" w14:textId="1E940C51" w:rsidR="00EC065E" w:rsidRPr="005871F0" w:rsidRDefault="00EC065E" w:rsidP="00EC065E">
      <w:pPr>
        <w:pStyle w:val="NormalPACKT"/>
        <w:rPr>
          <w:ins w:id="1878" w:author="Thomas Lee" w:date="2020-12-15T20:20:00Z"/>
          <w:lang w:val="en-GB"/>
        </w:rPr>
      </w:pPr>
      <w:ins w:id="1879" w:author="Thomas Lee" w:date="2020-12-15T20:20:00Z">
        <w:r>
          <w:rPr>
            <w:lang w:val="en-GB"/>
          </w:rPr>
          <w:t xml:space="preserve">In </w:t>
        </w:r>
        <w:r w:rsidRPr="005D12DF">
          <w:rPr>
            <w:rStyle w:val="ItalicsPACKT"/>
          </w:rPr>
          <w:t>step 8</w:t>
        </w:r>
        <w:r>
          <w:rPr>
            <w:lang w:val="en-GB"/>
          </w:rPr>
          <w:t xml:space="preserve">, you reset the value of </w:t>
        </w:r>
        <w:r w:rsidRPr="005D12DF">
          <w:rPr>
            <w:rStyle w:val="CodeInTextPACKT"/>
          </w:rPr>
          <w:t>$</w:t>
        </w:r>
        <w:proofErr w:type="spellStart"/>
        <w:r w:rsidRPr="005D12DF">
          <w:rPr>
            <w:rStyle w:val="CodeInTextPACKT"/>
          </w:rPr>
          <w:t>ErrorView</w:t>
        </w:r>
        <w:proofErr w:type="spellEnd"/>
        <w:r>
          <w:rPr>
            <w:lang w:val="en-GB"/>
          </w:rPr>
          <w:t xml:space="preserve"> to the default value. This step creates no output</w:t>
        </w:r>
      </w:ins>
      <w:ins w:id="1880" w:author="Thomas Lee" w:date="2020-12-19T14:42:00Z">
        <w:r w:rsidR="0054579C">
          <w:rPr>
            <w:lang w:val="en-GB"/>
          </w:rPr>
          <w:t>.</w:t>
        </w:r>
      </w:ins>
    </w:p>
    <w:p w14:paraId="7FBD400E" w14:textId="77777777" w:rsidR="00EC065E" w:rsidRDefault="00EC065E" w:rsidP="00EC065E">
      <w:pPr>
        <w:pStyle w:val="Heading2"/>
        <w:ind w:left="720" w:hanging="720"/>
        <w:rPr>
          <w:ins w:id="1881" w:author="Thomas Lee" w:date="2020-12-15T20:20:00Z"/>
        </w:rPr>
      </w:pPr>
      <w:commentRangeStart w:id="1882"/>
      <w:ins w:id="1883" w:author="Thomas Lee" w:date="2020-12-15T20:20:00Z">
        <w:r w:rsidRPr="503DFEBF">
          <w:rPr>
            <w:noProof/>
          </w:rPr>
          <w:lastRenderedPageBreak/>
          <w:t>T</w:t>
        </w:r>
        <w:r>
          <w:t>here's more</w:t>
        </w:r>
        <w:commentRangeEnd w:id="1882"/>
        <w:r>
          <w:rPr>
            <w:rStyle w:val="CommentReference"/>
          </w:rPr>
          <w:commentReference w:id="1882"/>
        </w:r>
        <w:r>
          <w:t>...</w:t>
        </w:r>
      </w:ins>
    </w:p>
    <w:p w14:paraId="1A4F58D7" w14:textId="00CB7EBE" w:rsidR="00EC065E" w:rsidRDefault="00EC065E" w:rsidP="00EC065E">
      <w:pPr>
        <w:pStyle w:val="NormalPACKT"/>
        <w:rPr>
          <w:ins w:id="1884" w:author="Thomas Lee" w:date="2020-12-15T20:20:00Z"/>
          <w:lang w:val="en-GB"/>
        </w:rPr>
      </w:pPr>
      <w:ins w:id="1885" w:author="Thomas Lee" w:date="2020-12-15T20:20:00Z">
        <w:r>
          <w:rPr>
            <w:lang w:val="en-GB"/>
          </w:rPr>
          <w:t xml:space="preserve">The concise error view you see in the output from </w:t>
        </w:r>
        <w:r w:rsidRPr="005871F0">
          <w:rPr>
            <w:rStyle w:val="ItalicsPACKT"/>
          </w:rPr>
          <w:t>step 2</w:t>
        </w:r>
        <w:r>
          <w:rPr>
            <w:lang w:val="en-GB"/>
          </w:rPr>
          <w:t xml:space="preserve"> contains all the information from the standard view which you can see in the output from </w:t>
        </w:r>
        <w:r w:rsidRPr="005D12DF">
          <w:rPr>
            <w:rStyle w:val="ItalicsPACKT"/>
          </w:rPr>
          <w:t>step 7</w:t>
        </w:r>
        <w:r>
          <w:rPr>
            <w:lang w:val="en-GB"/>
          </w:rPr>
          <w:t xml:space="preserve">, except for the omission of the error category information. And if you invoke the error directly from the command line, as shown in </w:t>
        </w:r>
        <w:r w:rsidRPr="0077398D">
          <w:rPr>
            <w:rStyle w:val="ItalicsPACKT"/>
          </w:rPr>
          <w:t>step 3</w:t>
        </w:r>
        <w:r>
          <w:rPr>
            <w:lang w:val="en-GB"/>
          </w:rPr>
          <w:t>, you see only the error message, which is easier on the eyes.</w:t>
        </w:r>
      </w:ins>
    </w:p>
    <w:p w14:paraId="710FFE67" w14:textId="77777777" w:rsidR="00EC065E" w:rsidRDefault="00EC065E" w:rsidP="00EC065E">
      <w:pPr>
        <w:pStyle w:val="NormalPACKT"/>
        <w:rPr>
          <w:ins w:id="1886" w:author="Thomas Lee" w:date="2020-12-15T20:20:00Z"/>
          <w:lang w:val="en-GB"/>
        </w:rPr>
      </w:pPr>
      <w:ins w:id="1887" w:author="Thomas Lee" w:date="2020-12-15T20:20:00Z">
        <w:r>
          <w:rPr>
            <w:lang w:val="en-GB"/>
          </w:rPr>
          <w:t xml:space="preserve">In </w:t>
        </w:r>
        <w:r w:rsidRPr="00EC653F">
          <w:rPr>
            <w:rStyle w:val="ItalicsPACKT"/>
          </w:rPr>
          <w:t>step 5</w:t>
        </w:r>
        <w:r>
          <w:rPr>
            <w:lang w:val="en-GB"/>
          </w:rPr>
          <w:t xml:space="preserve">, you view the error category information. </w:t>
        </w:r>
        <w:commentRangeStart w:id="1888"/>
        <w:r>
          <w:rPr>
            <w:lang w:val="en-GB"/>
          </w:rPr>
          <w:t xml:space="preserve">In most cases, this is not particularly useful. </w:t>
        </w:r>
        <w:commentRangeEnd w:id="1888"/>
        <w:r>
          <w:rPr>
            <w:rStyle w:val="CommentReference"/>
            <w:rFonts w:ascii="Arial" w:hAnsi="Arial" w:cs="Arial"/>
            <w:bCs/>
          </w:rPr>
          <w:commentReference w:id="1888"/>
        </w:r>
      </w:ins>
    </w:p>
    <w:p w14:paraId="0D9FAE81" w14:textId="77777777" w:rsidR="00EC065E" w:rsidRDefault="00EC065E" w:rsidP="00EC065E">
      <w:pPr>
        <w:pStyle w:val="NormalPACKT"/>
        <w:rPr>
          <w:ins w:id="1889" w:author="Thomas Lee" w:date="2020-12-15T20:20:00Z"/>
          <w:lang w:val="en-GB"/>
        </w:rPr>
      </w:pPr>
      <w:ins w:id="1890" w:author="Thomas Lee" w:date="2020-12-15T20:20:00Z">
        <w:r>
          <w:rPr>
            <w:lang w:val="en-GB"/>
          </w:rPr>
          <w:t xml:space="preserve">In </w:t>
        </w:r>
        <w:r w:rsidRPr="005D12DF">
          <w:rPr>
            <w:rStyle w:val="ItalicsPACKT"/>
          </w:rPr>
          <w:t>step 8</w:t>
        </w:r>
        <w:r>
          <w:rPr>
            <w:lang w:val="en-GB"/>
          </w:rPr>
          <w:t xml:space="preserve">, you reset the value of </w:t>
        </w:r>
        <w:r w:rsidRPr="005D12DF">
          <w:rPr>
            <w:rStyle w:val="CodeInTextPACKT"/>
          </w:rPr>
          <w:t>$</w:t>
        </w:r>
        <w:proofErr w:type="spellStart"/>
        <w:r w:rsidRPr="005D12DF">
          <w:rPr>
            <w:rStyle w:val="CodeInTextPACKT"/>
          </w:rPr>
          <w:t>ErrorView</w:t>
        </w:r>
        <w:proofErr w:type="spellEnd"/>
        <w:r>
          <w:rPr>
            <w:lang w:val="en-GB"/>
          </w:rPr>
          <w:t>. Depending on what you are doing, this step may not be needed. You can just exit the PowerShell console (or VS Code), and the next time you start PowerShell, it resets the value back to the default (</w:t>
        </w:r>
        <w:proofErr w:type="spellStart"/>
        <w:r w:rsidRPr="005D12DF">
          <w:rPr>
            <w:rStyle w:val="CodeInTextPACKT"/>
          </w:rPr>
          <w:t>ConciseView</w:t>
        </w:r>
        <w:proofErr w:type="spellEnd"/>
        <w:r>
          <w:rPr>
            <w:lang w:val="en-GB"/>
          </w:rPr>
          <w:t xml:space="preserve">).  And if you should prefer the normal or category error views, you can always set a value to </w:t>
        </w:r>
        <w:r w:rsidRPr="005D12DF">
          <w:rPr>
            <w:rStyle w:val="CodeInTextPACKT"/>
          </w:rPr>
          <w:t>$</w:t>
        </w:r>
        <w:proofErr w:type="spellStart"/>
        <w:r w:rsidRPr="005D12DF">
          <w:rPr>
            <w:rStyle w:val="CodeInTextPACKT"/>
          </w:rPr>
          <w:t>ErrorView</w:t>
        </w:r>
        <w:proofErr w:type="spellEnd"/>
        <w:r>
          <w:rPr>
            <w:lang w:val="en-GB"/>
          </w:rPr>
          <w:t xml:space="preserve"> in your profile file.</w:t>
        </w:r>
      </w:ins>
    </w:p>
    <w:p w14:paraId="41F652B8" w14:textId="77777777" w:rsidR="00EC065E" w:rsidRDefault="00EC065E" w:rsidP="00EC065E">
      <w:pPr>
        <w:pStyle w:val="NormalPACKT"/>
        <w:rPr>
          <w:ins w:id="1891" w:author="Thomas Lee" w:date="2020-12-15T20:20:00Z"/>
        </w:rPr>
      </w:pPr>
    </w:p>
    <w:p w14:paraId="21D03E1A" w14:textId="77777777" w:rsidR="00EC065E" w:rsidRPr="00161B69" w:rsidRDefault="00EC065E" w:rsidP="00EC065E">
      <w:pPr>
        <w:rPr>
          <w:ins w:id="1892" w:author="Thomas Lee" w:date="2020-12-15T20:20:00Z"/>
        </w:rPr>
      </w:pPr>
    </w:p>
    <w:p w14:paraId="1F82E163" w14:textId="0FA6864C" w:rsidR="00B81CD8" w:rsidRPr="00EC065E" w:rsidDel="00EC065E" w:rsidRDefault="00B81CD8">
      <w:pPr>
        <w:pStyle w:val="NormalPACKT"/>
        <w:rPr>
          <w:del w:id="1893" w:author="Thomas Lee" w:date="2020-12-15T20:19:00Z"/>
        </w:rPr>
        <w:pPrChange w:id="1894" w:author="Thomas Lee" w:date="2020-12-15T20:19:00Z">
          <w:pPr>
            <w:pStyle w:val="NormalPACKT"/>
            <w:pBdr>
              <w:bottom w:val="single" w:sz="6" w:space="1" w:color="auto"/>
            </w:pBdr>
          </w:pPr>
        </w:pPrChange>
      </w:pPr>
    </w:p>
    <w:p w14:paraId="30CC3F74" w14:textId="027AC83C" w:rsidR="00B81CD8" w:rsidDel="00EC065E" w:rsidRDefault="00B81CD8" w:rsidP="00B81CD8">
      <w:pPr>
        <w:pStyle w:val="NormalPACKT"/>
        <w:rPr>
          <w:del w:id="1895" w:author="Thomas Lee" w:date="2020-12-15T20:19:00Z"/>
        </w:rPr>
      </w:pPr>
    </w:p>
    <w:p w14:paraId="73B810DC" w14:textId="6370DD87" w:rsidR="009D0F10" w:rsidDel="00EC065E" w:rsidRDefault="006E6DE8" w:rsidP="009D0F10">
      <w:pPr>
        <w:pStyle w:val="ChapterNumberPACKT"/>
        <w:rPr>
          <w:del w:id="1896" w:author="Thomas Lee" w:date="2020-12-15T20:19:00Z"/>
        </w:rPr>
      </w:pPr>
      <w:commentRangeStart w:id="1897"/>
      <w:del w:id="1898" w:author="Thomas Lee" w:date="2020-12-15T20:19:00Z">
        <w:r w:rsidDel="00EC065E">
          <w:delText>1</w:delText>
        </w:r>
        <w:commentRangeEnd w:id="1897"/>
        <w:r w:rsidR="00672056" w:rsidDel="00EC065E">
          <w:rPr>
            <w:rStyle w:val="CommentReference"/>
            <w:rFonts w:ascii="Times New Roman" w:hAnsi="Times New Roman" w:cs="Times New Roman"/>
            <w:bCs w:val="0"/>
            <w:color w:val="auto"/>
            <w:kern w:val="0"/>
            <w:lang w:val="en-US"/>
          </w:rPr>
          <w:commentReference w:id="1897"/>
        </w:r>
      </w:del>
    </w:p>
    <w:p w14:paraId="776BCE0A" w14:textId="1AB4EE4A" w:rsidR="009D0F10" w:rsidDel="00EC065E" w:rsidRDefault="00B75F98" w:rsidP="009D0F10">
      <w:pPr>
        <w:pStyle w:val="ChapterTitlePACKT"/>
        <w:rPr>
          <w:del w:id="1899" w:author="Thomas Lee" w:date="2020-12-15T20:19:00Z"/>
        </w:rPr>
      </w:pPr>
      <w:del w:id="1900" w:author="Thomas Lee" w:date="2020-12-15T20:19:00Z">
        <w:r w:rsidDel="00EC065E">
          <w:delText xml:space="preserve">Installing and </w:delText>
        </w:r>
        <w:commentRangeStart w:id="1901"/>
        <w:r w:rsidDel="00EC065E">
          <w:delText>Configuring</w:delText>
        </w:r>
        <w:commentRangeEnd w:id="1901"/>
        <w:r w:rsidR="00B123D8" w:rsidDel="00EC065E">
          <w:rPr>
            <w:rStyle w:val="CommentReference"/>
            <w:rFonts w:ascii="Times New Roman" w:hAnsi="Times New Roman" w:cs="Times New Roman"/>
            <w:bCs w:val="0"/>
            <w:color w:val="auto"/>
            <w:kern w:val="0"/>
            <w:lang w:val="en-US"/>
          </w:rPr>
          <w:commentReference w:id="1901"/>
        </w:r>
        <w:r w:rsidDel="00EC065E">
          <w:delText xml:space="preserve"> PowerShell 7</w:delText>
        </w:r>
      </w:del>
    </w:p>
    <w:p w14:paraId="0F87E039" w14:textId="20106866" w:rsidR="009D0F10" w:rsidDel="00EC065E" w:rsidRDefault="001A7AB0" w:rsidP="0054579C">
      <w:pPr>
        <w:pStyle w:val="NormalPACKT"/>
        <w:rPr>
          <w:del w:id="1902" w:author="Thomas Lee" w:date="2020-12-15T20:19:00Z"/>
        </w:rPr>
      </w:pPr>
      <w:del w:id="1903" w:author="Thomas Lee" w:date="2020-12-15T20:19:00Z">
        <w:r w:rsidDel="00EC065E">
          <w:delText>T</w:delText>
        </w:r>
        <w:r w:rsidR="009D0F10" w:rsidDel="00EC065E">
          <w:delText>his chapter</w:delText>
        </w:r>
        <w:r w:rsidDel="00EC065E">
          <w:delText xml:space="preserve"> covers</w:delText>
        </w:r>
        <w:r w:rsidR="009D0F10" w:rsidDel="00EC065E">
          <w:delText xml:space="preserve"> the following recipes:</w:delText>
        </w:r>
      </w:del>
    </w:p>
    <w:p w14:paraId="0D050BE6" w14:textId="0090A239" w:rsidR="00D752E1" w:rsidDel="00EC065E" w:rsidRDefault="00D752E1">
      <w:pPr>
        <w:pStyle w:val="NormalPACKT"/>
        <w:rPr>
          <w:del w:id="1904" w:author="Thomas Lee" w:date="2020-12-15T20:19:00Z"/>
        </w:rPr>
        <w:pPrChange w:id="1905" w:author="Thomas Lee" w:date="2020-12-19T14:45:00Z">
          <w:pPr>
            <w:pStyle w:val="BulletPACKT"/>
          </w:pPr>
        </w:pPrChange>
      </w:pPr>
      <w:del w:id="1906" w:author="Thomas Lee" w:date="2020-12-15T20:19:00Z">
        <w:r w:rsidDel="00EC065E">
          <w:delText>Install PowerShell 7</w:delText>
        </w:r>
      </w:del>
    </w:p>
    <w:p w14:paraId="15A62457" w14:textId="6668495B" w:rsidR="00D752E1" w:rsidDel="00EC065E" w:rsidRDefault="00D752E1">
      <w:pPr>
        <w:pStyle w:val="NormalPACKT"/>
        <w:rPr>
          <w:del w:id="1907" w:author="Thomas Lee" w:date="2020-12-15T20:19:00Z"/>
        </w:rPr>
        <w:pPrChange w:id="1908" w:author="Thomas Lee" w:date="2020-12-19T14:45:00Z">
          <w:pPr>
            <w:pStyle w:val="BulletPACKT"/>
          </w:pPr>
        </w:pPrChange>
      </w:pPr>
      <w:del w:id="1909" w:author="Thomas Lee" w:date="2020-12-15T20:19:00Z">
        <w:r w:rsidDel="00EC065E">
          <w:delText xml:space="preserve">Using </w:delText>
        </w:r>
        <w:r w:rsidR="001A7AB0" w:rsidDel="00EC065E">
          <w:delText>the PowerShell 7 Console</w:delText>
        </w:r>
      </w:del>
    </w:p>
    <w:p w14:paraId="21CCD069" w14:textId="3AD4AB56" w:rsidR="00D752E1" w:rsidDel="00EC065E" w:rsidRDefault="00D752E1">
      <w:pPr>
        <w:pStyle w:val="NormalPACKT"/>
        <w:rPr>
          <w:del w:id="1910" w:author="Thomas Lee" w:date="2020-12-15T20:19:00Z"/>
        </w:rPr>
        <w:pPrChange w:id="1911" w:author="Thomas Lee" w:date="2020-12-19T14:45:00Z">
          <w:pPr>
            <w:pStyle w:val="BulletPACKT"/>
          </w:pPr>
        </w:pPrChange>
      </w:pPr>
      <w:del w:id="1912" w:author="Thomas Lee" w:date="2020-12-15T20:19:00Z">
        <w:r w:rsidDel="00EC065E">
          <w:delText>Exploring PowerShell 7 Installation</w:delText>
        </w:r>
        <w:commentRangeStart w:id="1913"/>
        <w:r w:rsidDel="00EC065E">
          <w:delText xml:space="preserve"> art</w:delText>
        </w:r>
        <w:r w:rsidR="001A1A7A" w:rsidDel="00EC065E">
          <w:delText>e</w:delText>
        </w:r>
        <w:r w:rsidDel="00EC065E">
          <w:delText>facts</w:delText>
        </w:r>
        <w:commentRangeEnd w:id="1913"/>
        <w:r w:rsidR="003A4B9C" w:rsidDel="00EC065E">
          <w:rPr>
            <w:rStyle w:val="CommentReference"/>
          </w:rPr>
          <w:commentReference w:id="1913"/>
        </w:r>
      </w:del>
    </w:p>
    <w:p w14:paraId="49640577" w14:textId="0B695D8F" w:rsidR="00D752E1" w:rsidDel="00EC065E" w:rsidRDefault="00D752E1">
      <w:pPr>
        <w:pStyle w:val="NormalPACKT"/>
        <w:rPr>
          <w:del w:id="1914" w:author="Thomas Lee" w:date="2020-12-15T20:19:00Z"/>
        </w:rPr>
        <w:pPrChange w:id="1915" w:author="Thomas Lee" w:date="2020-12-19T14:45:00Z">
          <w:pPr>
            <w:pStyle w:val="BulletPACKT"/>
          </w:pPr>
        </w:pPrChange>
      </w:pPr>
      <w:del w:id="1916" w:author="Thomas Lee" w:date="2020-12-15T20:19:00Z">
        <w:r w:rsidDel="00EC065E">
          <w:delText>Exploring PowerShell 7 new features</w:delText>
        </w:r>
      </w:del>
    </w:p>
    <w:p w14:paraId="1D327E59" w14:textId="5D76A6EF" w:rsidR="00D752E1" w:rsidDel="00EC065E" w:rsidRDefault="00D752E1">
      <w:pPr>
        <w:pStyle w:val="NormalPACKT"/>
        <w:rPr>
          <w:del w:id="1917" w:author="Thomas Lee" w:date="2020-12-15T20:19:00Z"/>
        </w:rPr>
        <w:pPrChange w:id="1918" w:author="Thomas Lee" w:date="2020-12-19T14:45:00Z">
          <w:pPr>
            <w:pStyle w:val="BulletPACKT"/>
          </w:pPr>
        </w:pPrChange>
      </w:pPr>
      <w:del w:id="1919" w:author="Thomas Lee" w:date="2020-12-15T20:19:00Z">
        <w:r w:rsidDel="00EC065E">
          <w:delText>Building PowerShell 7 profile files</w:delText>
        </w:r>
      </w:del>
    </w:p>
    <w:p w14:paraId="3525E730" w14:textId="0DA336F2" w:rsidR="00D752E1" w:rsidDel="00EC065E" w:rsidRDefault="00D752E1">
      <w:pPr>
        <w:pStyle w:val="NormalPACKT"/>
        <w:rPr>
          <w:del w:id="1920" w:author="Thomas Lee" w:date="2020-12-15T20:19:00Z"/>
        </w:rPr>
        <w:pPrChange w:id="1921" w:author="Thomas Lee" w:date="2020-12-19T14:45:00Z">
          <w:pPr>
            <w:pStyle w:val="BulletPACKT"/>
          </w:pPr>
        </w:pPrChange>
      </w:pPr>
      <w:del w:id="1922" w:author="Thomas Lee" w:date="2020-12-15T20:19:00Z">
        <w:r w:rsidDel="00EC065E">
          <w:delText>Installing VS Code</w:delText>
        </w:r>
      </w:del>
    </w:p>
    <w:p w14:paraId="0A22E186" w14:textId="3EC6ACAC" w:rsidR="00D752E1" w:rsidDel="00EC065E" w:rsidRDefault="00D752E1">
      <w:pPr>
        <w:pStyle w:val="NormalPACKT"/>
        <w:rPr>
          <w:del w:id="1923" w:author="Thomas Lee" w:date="2020-12-15T20:19:00Z"/>
        </w:rPr>
        <w:pPrChange w:id="1924" w:author="Thomas Lee" w:date="2020-12-19T14:45:00Z">
          <w:pPr>
            <w:pStyle w:val="BulletPACKT"/>
          </w:pPr>
        </w:pPrChange>
      </w:pPr>
      <w:del w:id="1925" w:author="Thomas Lee" w:date="2020-12-15T20:19:00Z">
        <w:r w:rsidDel="00EC065E">
          <w:delText>Installing Cascadia Code font</w:delText>
        </w:r>
      </w:del>
    </w:p>
    <w:p w14:paraId="77329749" w14:textId="7F2AEA33" w:rsidR="00D752E1" w:rsidDel="00EC065E" w:rsidRDefault="00D752E1">
      <w:pPr>
        <w:pStyle w:val="NormalPACKT"/>
        <w:rPr>
          <w:del w:id="1926" w:author="Thomas Lee" w:date="2020-12-15T20:19:00Z"/>
        </w:rPr>
        <w:pPrChange w:id="1927" w:author="Thomas Lee" w:date="2020-12-19T14:45:00Z">
          <w:pPr>
            <w:pStyle w:val="BulletPACKT"/>
          </w:pPr>
        </w:pPrChange>
      </w:pPr>
      <w:del w:id="1928" w:author="Thomas Lee" w:date="2020-12-15T20:19:00Z">
        <w:r w:rsidDel="00EC065E">
          <w:delText>Explore PSReadLine</w:delText>
        </w:r>
      </w:del>
    </w:p>
    <w:p w14:paraId="3108998A" w14:textId="12EC90F5" w:rsidR="009D0F10" w:rsidRPr="00952699" w:rsidDel="00EC065E" w:rsidRDefault="00D752E1">
      <w:pPr>
        <w:pStyle w:val="NormalPACKT"/>
        <w:rPr>
          <w:del w:id="1929" w:author="Thomas Lee" w:date="2020-12-15T20:19:00Z"/>
          <w:strike/>
        </w:rPr>
        <w:pPrChange w:id="1930" w:author="Thomas Lee" w:date="2020-12-19T14:45:00Z">
          <w:pPr>
            <w:pStyle w:val="BulletPACKT"/>
          </w:pPr>
        </w:pPrChange>
      </w:pPr>
      <w:commentRangeStart w:id="1931"/>
      <w:del w:id="1932" w:author="Thomas Lee" w:date="2020-12-15T20:19:00Z">
        <w:r w:rsidRPr="00952699" w:rsidDel="00EC065E">
          <w:rPr>
            <w:strike/>
          </w:rPr>
          <w:delText xml:space="preserve">Installing PowerShell </w:delText>
        </w:r>
        <w:r w:rsidR="00E57A3D" w:rsidRPr="00952699" w:rsidDel="00EC065E">
          <w:rPr>
            <w:strike/>
          </w:rPr>
          <w:delText xml:space="preserve">7 </w:delText>
        </w:r>
        <w:r w:rsidRPr="00952699" w:rsidDel="00EC065E">
          <w:rPr>
            <w:strike/>
          </w:rPr>
          <w:delText>in WSL</w:delText>
        </w:r>
        <w:commentRangeEnd w:id="1931"/>
        <w:r w:rsidR="00DF4F7A" w:rsidDel="00EC065E">
          <w:rPr>
            <w:rStyle w:val="CommentReference"/>
          </w:rPr>
          <w:commentReference w:id="1931"/>
        </w:r>
      </w:del>
    </w:p>
    <w:p w14:paraId="75CAF517" w14:textId="446E6BC3" w:rsidR="009D0F10" w:rsidDel="00EC065E" w:rsidRDefault="009D0F10">
      <w:pPr>
        <w:pStyle w:val="NormalPACKT"/>
        <w:rPr>
          <w:del w:id="1933" w:author="Thomas Lee" w:date="2020-12-15T20:19:00Z"/>
        </w:rPr>
        <w:pPrChange w:id="1934" w:author="Thomas Lee" w:date="2020-12-19T14:46:00Z">
          <w:pPr>
            <w:pStyle w:val="Heading1"/>
            <w:tabs>
              <w:tab w:val="left" w:pos="0"/>
            </w:tabs>
          </w:pPr>
        </w:pPrChange>
      </w:pPr>
      <w:del w:id="1935" w:author="Thomas Lee" w:date="2020-12-15T20:19:00Z">
        <w:r w:rsidDel="00EC065E">
          <w:delText>Introduction</w:delText>
        </w:r>
      </w:del>
    </w:p>
    <w:p w14:paraId="5266FBCD" w14:textId="5B28DEDF" w:rsidR="005A217D" w:rsidDel="00EC065E" w:rsidRDefault="005A217D" w:rsidP="0054579C">
      <w:pPr>
        <w:pStyle w:val="NormalPACKT"/>
        <w:rPr>
          <w:del w:id="1936" w:author="Thomas Lee" w:date="2020-12-15T20:19:00Z"/>
        </w:rPr>
      </w:pPr>
    </w:p>
    <w:p w14:paraId="11223B6F" w14:textId="091B16BE" w:rsidR="0079371A" w:rsidRPr="001A1A7A" w:rsidDel="00EC065E" w:rsidRDefault="00D63A49" w:rsidP="0054579C">
      <w:pPr>
        <w:pStyle w:val="NormalPACKT"/>
        <w:rPr>
          <w:del w:id="1937" w:author="Thomas Lee" w:date="2020-12-15T20:19:00Z"/>
        </w:rPr>
      </w:pPr>
      <w:del w:id="1938" w:author="Thomas Lee" w:date="2020-12-15T20:19:00Z">
        <w:r w:rsidDel="00EC065E">
          <w:delText xml:space="preserve">PowerShell 7 </w:delText>
        </w:r>
        <w:bookmarkStart w:id="1939" w:name="_Hlk53149693"/>
        <w:r w:rsidDel="00EC065E">
          <w:delText xml:space="preserve">represents the latest steps in the development of PowerShell. PowerShell, first </w:delText>
        </w:r>
        <w:r w:rsidRPr="001A1A7A" w:rsidDel="00EC065E">
          <w:delText>introduced to the public in 2003</w:delText>
        </w:r>
        <w:bookmarkEnd w:id="1939"/>
        <w:r w:rsidRPr="001A1A7A" w:rsidDel="00EC065E">
          <w:delText xml:space="preserve">, was released </w:delText>
        </w:r>
        <w:r w:rsidR="001A7AB0" w:rsidDel="00EC065E">
          <w:delText xml:space="preserve">formally </w:delText>
        </w:r>
        <w:r w:rsidRPr="001A1A7A" w:rsidDel="00EC065E">
          <w:delText xml:space="preserve">as Windows PowerShell V1 in 2006. Over the next decade, Microsoft released multiple versions, ending with PowerShell 5.1. During the development of Windows PowerShell, the product moved from an add-in to Windows </w:delText>
        </w:r>
        <w:commentRangeStart w:id="1940"/>
        <w:r w:rsidRPr="001A1A7A" w:rsidDel="00EC065E">
          <w:delText xml:space="preserve">to be an </w:delText>
        </w:r>
        <w:r w:rsidRPr="001A1A7A" w:rsidDel="00EC065E">
          <w:lastRenderedPageBreak/>
          <w:delText>integrated feature of Windows</w:delText>
        </w:r>
        <w:commentRangeEnd w:id="1940"/>
        <w:r w:rsidR="000048BD" w:rsidDel="00EC065E">
          <w:rPr>
            <w:rStyle w:val="CommentReference"/>
          </w:rPr>
          <w:commentReference w:id="1940"/>
        </w:r>
        <w:r w:rsidRPr="001A1A7A" w:rsidDel="00EC065E">
          <w:delText>. Microsoft plan</w:delText>
        </w:r>
        <w:r w:rsidR="001A1A7A" w:rsidDel="00EC065E">
          <w:delText>s</w:delText>
        </w:r>
        <w:r w:rsidRPr="001A1A7A" w:rsidDel="00EC065E">
          <w:delText xml:space="preserve"> to support Windows PowerShell 5.;1 for a long time but no new features are </w:delText>
        </w:r>
        <w:r w:rsidR="0079371A" w:rsidRPr="001A1A7A" w:rsidDel="00EC065E">
          <w:delText xml:space="preserve">likely. </w:delText>
        </w:r>
      </w:del>
    </w:p>
    <w:p w14:paraId="2A408EE9" w14:textId="00A82AC1" w:rsidR="0079371A" w:rsidRPr="001A1A7A" w:rsidDel="00EC065E" w:rsidRDefault="0079371A" w:rsidP="0054579C">
      <w:pPr>
        <w:pStyle w:val="NormalPACKT"/>
        <w:rPr>
          <w:del w:id="1941" w:author="Thomas Lee" w:date="2020-12-15T20:19:00Z"/>
        </w:rPr>
      </w:pPr>
      <w:del w:id="1942" w:author="Thomas Lee" w:date="2020-12-15T20:19:00Z">
        <w:r w:rsidRPr="001A1A7A" w:rsidDel="00EC065E">
          <w:delText>The PowerShell development team began working on an Open Source version of PowerShell, based on the open</w:delText>
        </w:r>
        <w:r w:rsidR="001A1A7A" w:rsidDel="00EC065E">
          <w:delText>-</w:delText>
        </w:r>
        <w:r w:rsidRPr="001A1A7A" w:rsidDel="00EC065E">
          <w:delText xml:space="preserve">source version of .NET Core. The first two versions, </w:delText>
        </w:r>
        <w:commentRangeStart w:id="1943"/>
        <w:r w:rsidRPr="001A1A7A" w:rsidDel="00EC065E">
          <w:delText>PowerShell Core 6.1 and 6.2</w:delText>
        </w:r>
        <w:commentRangeEnd w:id="1943"/>
        <w:r w:rsidR="00B87223" w:rsidDel="00EC065E">
          <w:rPr>
            <w:rStyle w:val="CommentReference"/>
          </w:rPr>
          <w:commentReference w:id="1943"/>
        </w:r>
        <w:r w:rsidR="001A1A7A" w:rsidDel="00EC065E">
          <w:delText>,</w:delText>
        </w:r>
        <w:r w:rsidRPr="001A1A7A" w:rsidDel="00EC065E">
          <w:delText xml:space="preserve"> represented </w:delText>
        </w:r>
        <w:r w:rsidR="001A1A7A" w:rsidDel="00EC065E">
          <w:delText>a</w:delText>
        </w:r>
        <w:r w:rsidRPr="001A1A7A" w:rsidDel="00EC065E">
          <w:delText xml:space="preserve"> proof of concept - you can run the </w:delText>
        </w:r>
        <w:r w:rsidR="001A1A7A" w:rsidDel="00EC065E">
          <w:delText xml:space="preserve">core </w:delText>
        </w:r>
        <w:r w:rsidRPr="001A1A7A" w:rsidDel="00EC065E">
          <w:delText>function</w:delText>
        </w:r>
        <w:r w:rsidR="001A1A7A" w:rsidDel="00EC065E">
          <w:delText>s</w:delText>
        </w:r>
        <w:r w:rsidRPr="001A1A7A" w:rsidDel="00EC065E">
          <w:delText xml:space="preserve"> and features of PowerShell across the Windows, Mac, and Linux platforms. But the</w:delText>
        </w:r>
      </w:del>
      <w:ins w:id="1944" w:author="Lucy Wan" w:date="2020-10-21T09:16:00Z">
        <w:del w:id="1945" w:author="Thomas Lee" w:date="2020-12-15T20:19:00Z">
          <w:r w:rsidR="00315F24" w:rsidDel="00EC065E">
            <w:delText>y</w:delText>
          </w:r>
        </w:del>
      </w:ins>
      <w:del w:id="1946" w:author="Thomas Lee" w:date="2020-12-15T20:19:00Z">
        <w:r w:rsidRPr="001A1A7A" w:rsidDel="00EC065E">
          <w:delText>re were quite limited in terms of supporting the rich needs of the IT Pro community</w:delText>
        </w:r>
        <w:r w:rsidR="001A7AB0" w:rsidDel="00EC065E">
          <w:delText>.</w:delText>
        </w:r>
      </w:del>
    </w:p>
    <w:p w14:paraId="122AC3D0" w14:textId="1E129E17" w:rsidR="0079371A" w:rsidDel="00EC065E" w:rsidRDefault="0079371A" w:rsidP="0054579C">
      <w:pPr>
        <w:pStyle w:val="NormalPACKT"/>
        <w:rPr>
          <w:del w:id="1947" w:author="Thomas Lee" w:date="2020-12-15T20:19:00Z"/>
        </w:rPr>
      </w:pPr>
      <w:commentRangeStart w:id="1948"/>
      <w:del w:id="1949" w:author="Thomas Lee" w:date="2020-12-15T20:19:00Z">
        <w:r w:rsidDel="00EC065E">
          <w:delText>With PowerShell 7, the PowerShell team released a version of PowerShell that</w:delText>
        </w:r>
        <w:r w:rsidR="001A7AB0" w:rsidDel="00EC065E">
          <w:delText xml:space="preserve"> improved </w:delText>
        </w:r>
        <w:r w:rsidDel="00EC065E">
          <w:delText>parity with Windows PowerShell</w:delText>
        </w:r>
        <w:commentRangeEnd w:id="1948"/>
        <w:r w:rsidR="00C519FB" w:rsidDel="00EC065E">
          <w:rPr>
            <w:rStyle w:val="CommentReference"/>
          </w:rPr>
          <w:commentReference w:id="1948"/>
        </w:r>
        <w:r w:rsidDel="00EC065E">
          <w:delText>. There were a few modules that did not work with PowerShell 7, and a few more that work via a compatibility mechanism descri</w:delText>
        </w:r>
        <w:r w:rsidR="001A1A7A" w:rsidDel="00EC065E">
          <w:delText>b</w:delText>
        </w:r>
        <w:r w:rsidDel="00EC065E">
          <w:delText xml:space="preserve">ed in Chapter 3. </w:delText>
        </w:r>
        <w:r w:rsidR="001A1A7A" w:rsidDel="00EC065E">
          <w:delText>PowerShell</w:delText>
        </w:r>
        <w:r w:rsidDel="00EC065E">
          <w:delText xml:space="preserve"> 7.0 shipped in 2019 and has been followed by </w:delText>
        </w:r>
        <w:r w:rsidR="001A1A7A" w:rsidDel="00EC065E">
          <w:delText>version</w:delText>
        </w:r>
        <w:r w:rsidDel="00EC065E">
          <w:delText xml:space="preserve"> 7.1.</w:delText>
        </w:r>
        <w:r w:rsidR="00A64394" w:rsidDel="00EC065E">
          <w:delText xml:space="preserve"> </w:delText>
        </w:r>
        <w:r w:rsidR="001A7AB0" w:rsidDel="00EC065E">
          <w:delText xml:space="preserve"> This book uses the term “PowerShell 7” to include both PowerShell 7.0 and 7.1. </w:delText>
        </w:r>
        <w:commentRangeStart w:id="1950"/>
        <w:commentRangeStart w:id="1951"/>
        <w:r w:rsidR="001A7AB0" w:rsidDel="00EC065E">
          <w:delText xml:space="preserve">Where the discussion relates to just one specific version of PowerShell that is </w:delText>
        </w:r>
        <w:commentRangeEnd w:id="1950"/>
        <w:r w:rsidR="00401F8E" w:rsidDel="00EC065E">
          <w:rPr>
            <w:rStyle w:val="CommentReference"/>
          </w:rPr>
          <w:commentReference w:id="1950"/>
        </w:r>
        <w:commentRangeEnd w:id="1951"/>
        <w:r w:rsidR="001F3545" w:rsidDel="00EC065E">
          <w:rPr>
            <w:rStyle w:val="CommentReference"/>
          </w:rPr>
          <w:commentReference w:id="1951"/>
        </w:r>
      </w:del>
    </w:p>
    <w:p w14:paraId="32E83ACF" w14:textId="34D83C1B" w:rsidR="001A1A7A" w:rsidDel="00EC065E" w:rsidRDefault="001A1A7A" w:rsidP="0054579C">
      <w:pPr>
        <w:pStyle w:val="NormalPACKT"/>
        <w:rPr>
          <w:del w:id="1952" w:author="Thomas Lee" w:date="2020-12-15T20:19:00Z"/>
        </w:rPr>
      </w:pPr>
      <w:del w:id="1953" w:author="Thomas Lee" w:date="2020-12-15T20:19:00Z">
        <w:r w:rsidDel="00EC065E">
          <w:delText>Once you have installed PowerShell 7, you can run it</w:delText>
        </w:r>
        <w:r w:rsidR="001A7AB0" w:rsidDel="00EC065E">
          <w:delText xml:space="preserve"> and use it just as you used the Windows PowerShell console</w:delText>
        </w:r>
        <w:r w:rsidDel="00EC065E">
          <w:delText xml:space="preserve">. The command you run to start PowerShell 7 is </w:delText>
        </w:r>
        <w:r w:rsidR="001A7AB0" w:rsidDel="00EC065E">
          <w:delText xml:space="preserve">now </w:delText>
        </w:r>
        <w:r w:rsidRPr="00FB64E8" w:rsidDel="00EC065E">
          <w:rPr>
            <w:rStyle w:val="CodeInTextPACKT"/>
          </w:rPr>
          <w:delText>pwsh.exe</w:delText>
        </w:r>
        <w:r w:rsidDel="00EC065E">
          <w:delText xml:space="preserve"> (</w:delText>
        </w:r>
        <w:commentRangeStart w:id="1954"/>
        <w:r w:rsidDel="00EC065E">
          <w:delText>versus powershell.exe for Windows PowerShell 5.1</w:delText>
        </w:r>
        <w:commentRangeEnd w:id="1954"/>
        <w:r w:rsidR="00711E5E" w:rsidDel="00EC065E">
          <w:rPr>
            <w:rStyle w:val="CommentReference"/>
          </w:rPr>
          <w:commentReference w:id="1954"/>
        </w:r>
        <w:r w:rsidDel="00EC065E">
          <w:delText>). PowerShell 7 also uses different profile file locations from Windows PowerShell.</w:delText>
        </w:r>
        <w:r w:rsidR="00C41783" w:rsidDel="00EC065E">
          <w:delText xml:space="preserve"> You can customize your PowerShell 7 profiles to make use of new PowerShell 7 features.</w:delText>
        </w:r>
        <w:r w:rsidR="000D669F" w:rsidDel="00EC065E">
          <w:delText xml:space="preserve"> You can also </w:delText>
        </w:r>
        <w:r w:rsidDel="00EC065E">
          <w:delText>use different profile files for Window</w:delText>
        </w:r>
      </w:del>
      <w:ins w:id="1955" w:author="Lucy Wan" w:date="2020-10-20T15:39:00Z">
        <w:del w:id="1956" w:author="Thomas Lee" w:date="2020-12-15T20:19:00Z">
          <w:r w:rsidR="000048BD" w:rsidDel="00EC065E">
            <w:delText>s</w:delText>
          </w:r>
        </w:del>
      </w:ins>
      <w:del w:id="1957" w:author="Thomas Lee" w:date="2020-12-15T20:19:00Z">
        <w:r w:rsidDel="00EC065E">
          <w:delText xml:space="preserve"> PowerShell and PowerS</w:delText>
        </w:r>
        <w:r w:rsidR="001A7AB0" w:rsidDel="00EC065E">
          <w:delText>h</w:delText>
        </w:r>
        <w:r w:rsidDel="00EC065E">
          <w:delText xml:space="preserve">ell 7. </w:delText>
        </w:r>
      </w:del>
    </w:p>
    <w:p w14:paraId="64CC6C5F" w14:textId="1864D512" w:rsidR="00FB64E8" w:rsidDel="00EC065E" w:rsidRDefault="001A1A7A" w:rsidP="0054579C">
      <w:pPr>
        <w:pStyle w:val="NormalPACKT"/>
        <w:rPr>
          <w:del w:id="1958" w:author="Thomas Lee" w:date="2020-12-15T20:19:00Z"/>
        </w:rPr>
      </w:pPr>
      <w:del w:id="1959" w:author="Thomas Lee" w:date="2020-12-15T20:19:00Z">
        <w:r w:rsidDel="00EC065E">
          <w:delText>The Windows PowerShell Integrate</w:delText>
        </w:r>
      </w:del>
      <w:ins w:id="1960" w:author="Lucy Wan" w:date="2020-10-20T15:41:00Z">
        <w:del w:id="1961" w:author="Thomas Lee" w:date="2020-12-15T20:19:00Z">
          <w:r w:rsidR="00245335" w:rsidDel="00EC065E">
            <w:delText>d</w:delText>
          </w:r>
        </w:del>
      </w:ins>
      <w:del w:id="1962" w:author="Thomas Lee" w:date="2020-12-15T20:19:00Z">
        <w:r w:rsidDel="00EC065E">
          <w:delText xml:space="preserve">s Scripting Environment (ISE)  is a tool you use with PowerShell. The ISE, however, is not supported with PowerShell 7. </w:delText>
        </w:r>
        <w:r w:rsidR="00FB64E8" w:rsidDel="00EC065E">
          <w:delText xml:space="preserve"> To replace it, use</w:delText>
        </w:r>
        <w:r w:rsidDel="00EC065E">
          <w:delText xml:space="preserve"> Visual Studio Code (VS Code). VS Code is</w:delText>
        </w:r>
      </w:del>
      <w:ins w:id="1963" w:author="Lucy Wan" w:date="2020-10-20T22:47:00Z">
        <w:del w:id="1964" w:author="Thomas Lee" w:date="2020-12-15T20:19:00Z">
          <w:r w:rsidR="00182E33" w:rsidDel="00EC065E">
            <w:delText>,</w:delText>
          </w:r>
        </w:del>
      </w:ins>
      <w:del w:id="1965" w:author="Thomas Lee" w:date="2020-12-15T20:19:00Z">
        <w:r w:rsidDel="00EC065E">
          <w:delText xml:space="preserve"> an open</w:delText>
        </w:r>
        <w:r w:rsidR="00C41783" w:rsidDel="00EC065E">
          <w:delText>-</w:delText>
        </w:r>
        <w:r w:rsidDel="00EC065E">
          <w:delText>source editing project that provides all the features of the ISE an</w:delText>
        </w:r>
        <w:r w:rsidR="00FB64E8" w:rsidDel="00EC065E">
          <w:delText>d</w:delText>
        </w:r>
        <w:r w:rsidDel="00EC065E">
          <w:delText xml:space="preserve"> </w:delText>
        </w:r>
      </w:del>
      <w:ins w:id="1966" w:author="Lucy Wan" w:date="2020-10-20T15:42:00Z">
        <w:del w:id="1967" w:author="Thomas Lee" w:date="2020-12-15T20:19:00Z">
          <w:r w:rsidR="00D2429A" w:rsidDel="00EC065E">
            <w:delText xml:space="preserve">a </w:delText>
          </w:r>
        </w:del>
      </w:ins>
      <w:del w:id="1968" w:author="Thomas Lee" w:date="2020-12-15T20:19:00Z">
        <w:r w:rsidDel="00EC065E">
          <w:delText xml:space="preserve">great deal more. </w:delText>
        </w:r>
      </w:del>
    </w:p>
    <w:p w14:paraId="4331B3E9" w14:textId="734F6031" w:rsidR="00FB64E8" w:rsidDel="00EC065E" w:rsidRDefault="001A1A7A" w:rsidP="0054579C">
      <w:pPr>
        <w:pStyle w:val="NormalPACKT"/>
        <w:rPr>
          <w:del w:id="1969" w:author="Thomas Lee" w:date="2020-12-15T20:19:00Z"/>
        </w:rPr>
      </w:pPr>
      <w:del w:id="1970" w:author="Thomas Lee" w:date="2020-12-15T20:19:00Z">
        <w:r w:rsidDel="00EC065E">
          <w:delText xml:space="preserve">Microsoft also developed a new font, Cascadia Code, to </w:delText>
        </w:r>
        <w:r w:rsidR="00FB64E8" w:rsidDel="00EC065E">
          <w:delText>coincide</w:delText>
        </w:r>
        <w:r w:rsidDel="00EC065E">
          <w:delText xml:space="preserve"> with the launch of VS Code. This font is a nice improvement over </w:delText>
        </w:r>
        <w:r w:rsidR="00FB64E8" w:rsidDel="00EC065E">
          <w:delText>Courier</w:delText>
        </w:r>
        <w:r w:rsidDel="00EC065E">
          <w:delText xml:space="preserve"> or other mono-width fonts. All screenshots of working code in this book use this new font. </w:delText>
        </w:r>
      </w:del>
    </w:p>
    <w:p w14:paraId="03C87CF6" w14:textId="1B4C3B53" w:rsidR="00FB64E8" w:rsidDel="00EC065E" w:rsidRDefault="001A7AB0" w:rsidP="0054579C">
      <w:pPr>
        <w:pStyle w:val="NormalPACKT"/>
        <w:rPr>
          <w:del w:id="1971" w:author="Thomas Lee" w:date="2020-12-15T20:19:00Z"/>
        </w:rPr>
      </w:pPr>
      <w:commentRangeStart w:id="1972"/>
      <w:del w:id="1973" w:author="Thomas Lee" w:date="2020-12-15T20:19:00Z">
        <w:r w:rsidDel="00EC065E">
          <w:delText>PSReadline</w:delText>
        </w:r>
        <w:commentRangeEnd w:id="1972"/>
        <w:r w:rsidR="006A1943" w:rsidDel="00EC065E">
          <w:rPr>
            <w:rStyle w:val="CommentReference"/>
          </w:rPr>
          <w:commentReference w:id="1972"/>
        </w:r>
        <w:r w:rsidDel="00EC065E">
          <w:delText xml:space="preserve"> is a PowerShell module designed to provide </w:delText>
        </w:r>
        <w:r w:rsidR="00FB64E8" w:rsidDel="00EC065E">
          <w:delText>colo</w:delText>
        </w:r>
        <w:r w:rsidR="00C41783" w:rsidDel="00EC065E">
          <w:delText>ur-</w:delText>
        </w:r>
        <w:r w:rsidDel="00EC065E">
          <w:delText xml:space="preserve">coding of PowerShell scripts in the PowerShell 7 Console. </w:delText>
        </w:r>
        <w:r w:rsidR="00FB64E8" w:rsidDel="00EC065E">
          <w:delText>The module, included with PowerShell 7 by default, makes editing at the command line easier and more on a par with features available in Linux shells.</w:delText>
        </w:r>
      </w:del>
    </w:p>
    <w:p w14:paraId="236C7752" w14:textId="4A12A25F" w:rsidR="00FB64E8" w:rsidDel="00EC065E" w:rsidRDefault="00FB64E8" w:rsidP="0054579C">
      <w:pPr>
        <w:pStyle w:val="NormalPACKT"/>
        <w:rPr>
          <w:del w:id="1974" w:author="Thomas Lee" w:date="2020-12-15T20:19:00Z"/>
        </w:rPr>
      </w:pPr>
      <w:commentRangeStart w:id="1975"/>
      <w:del w:id="1976" w:author="Thomas Lee" w:date="2020-12-15T20:19:00Z">
        <w:r w:rsidDel="00EC065E">
          <w:delText xml:space="preserve">PowerShell 7 is cross-platform, meaning you can install it on Windows, Linux and </w:delText>
        </w:r>
        <w:r w:rsidR="00C41783" w:rsidDel="00EC065E">
          <w:delText>m</w:delText>
        </w:r>
        <w:r w:rsidDel="00EC065E">
          <w:delText>acOS. Not every Linux distribution is supported, although many distributions, such as Ubuntu</w:delText>
        </w:r>
      </w:del>
      <w:ins w:id="1977" w:author="Lucy Wan" w:date="2020-10-20T15:43:00Z">
        <w:del w:id="1978" w:author="Thomas Lee" w:date="2020-12-15T20:19:00Z">
          <w:r w:rsidR="00D83AA8" w:rsidDel="00EC065E">
            <w:delText>,</w:delText>
          </w:r>
        </w:del>
      </w:ins>
      <w:del w:id="1979" w:author="Thomas Lee" w:date="2020-12-15T20:19:00Z">
        <w:r w:rsidDel="00EC065E">
          <w:delText xml:space="preserve"> are fully supported. You can install PowerShell 7 on a native Linux host (or VM), or install it in the Windows Subsystem for Linux (WSL).</w:delText>
        </w:r>
        <w:commentRangeEnd w:id="1975"/>
        <w:r w:rsidR="002D6F3F" w:rsidDel="00EC065E">
          <w:rPr>
            <w:rStyle w:val="CommentReference"/>
          </w:rPr>
          <w:commentReference w:id="1975"/>
        </w:r>
      </w:del>
    </w:p>
    <w:p w14:paraId="072B5805" w14:textId="4305CC22" w:rsidR="0000165C" w:rsidRPr="009D0F10" w:rsidDel="00EC065E" w:rsidRDefault="0000165C">
      <w:pPr>
        <w:pStyle w:val="NormalPACKT"/>
        <w:rPr>
          <w:del w:id="1980" w:author="Thomas Lee" w:date="2020-12-15T20:19:00Z"/>
        </w:rPr>
        <w:pPrChange w:id="1981" w:author="Thomas Lee" w:date="2020-12-19T14:46:00Z">
          <w:pPr>
            <w:pStyle w:val="Heading1"/>
            <w:pBdr>
              <w:top w:val="none" w:sz="0" w:space="0" w:color="auto"/>
              <w:left w:val="none" w:sz="0" w:space="0" w:color="auto"/>
              <w:bottom w:val="none" w:sz="0" w:space="0" w:color="auto"/>
              <w:right w:val="none" w:sz="0" w:space="0" w:color="auto"/>
            </w:pBdr>
            <w:tabs>
              <w:tab w:val="left" w:pos="0"/>
            </w:tabs>
          </w:pPr>
        </w:pPrChange>
      </w:pPr>
      <w:del w:id="1982" w:author="Thomas Lee" w:date="2020-12-15T20:19:00Z">
        <w:r w:rsidDel="00EC065E">
          <w:delText>Installing PowerShell 7</w:delText>
        </w:r>
      </w:del>
    </w:p>
    <w:p w14:paraId="6368ADB1" w14:textId="3376040E" w:rsidR="008A2B55" w:rsidDel="00EC065E" w:rsidRDefault="008A2B55">
      <w:pPr>
        <w:pStyle w:val="NormalPACKT"/>
        <w:rPr>
          <w:del w:id="1983" w:author="Thomas Lee" w:date="2020-12-15T20:19:00Z"/>
        </w:rPr>
        <w:pPrChange w:id="1984" w:author="Thomas Lee" w:date="2020-12-19T14:46:00Z">
          <w:pPr>
            <w:pStyle w:val="BulletPACKT"/>
            <w:numPr>
              <w:numId w:val="0"/>
            </w:numPr>
            <w:ind w:left="0" w:firstLine="0"/>
          </w:pPr>
        </w:pPrChange>
      </w:pPr>
      <w:del w:id="1985" w:author="Thomas Lee" w:date="2020-12-15T20:19:00Z">
        <w:r w:rsidDel="00EC065E">
          <w:delText xml:space="preserve">PowerShell 7 is not installed in Windows by default, at least not at the time of writing. </w:delText>
        </w:r>
        <w:commentRangeStart w:id="1986"/>
        <w:r w:rsidDel="00EC065E">
          <w:delText xml:space="preserve">The </w:delText>
        </w:r>
        <w:r w:rsidR="00C41783" w:rsidDel="00EC065E">
          <w:delText>PowerShell team intend</w:delText>
        </w:r>
        <w:r w:rsidDel="00EC065E">
          <w:delText xml:space="preserve">s </w:delText>
        </w:r>
        <w:r w:rsidR="00C41783" w:rsidDel="00EC065E">
          <w:delText xml:space="preserve">to </w:delText>
        </w:r>
        <w:r w:rsidDel="00EC065E">
          <w:delText xml:space="preserve">have PowerShell 7 available from the Windows Store and </w:delText>
        </w:r>
        <w:commentRangeStart w:id="1987"/>
        <w:r w:rsidDel="00EC065E">
          <w:delText>eventually to include PowerShell 7, by default, in Windows</w:delText>
        </w:r>
        <w:commentRangeEnd w:id="1987"/>
        <w:r w:rsidR="00F31E19" w:rsidDel="00EC065E">
          <w:rPr>
            <w:rStyle w:val="CommentReference"/>
          </w:rPr>
          <w:commentReference w:id="1987"/>
        </w:r>
        <w:r w:rsidDel="00EC065E">
          <w:delText>. Until this happens, you</w:delText>
        </w:r>
        <w:commentRangeEnd w:id="1986"/>
        <w:r w:rsidR="00C41783" w:rsidDel="00EC065E">
          <w:rPr>
            <w:rStyle w:val="CommentReference"/>
          </w:rPr>
          <w:commentReference w:id="1986"/>
        </w:r>
        <w:r w:rsidDel="00EC065E">
          <w:delText xml:space="preserve"> can install PowerShell by using a simple script, </w:delText>
        </w:r>
        <w:r w:rsidRPr="00C41783" w:rsidDel="00EC065E">
          <w:rPr>
            <w:rStyle w:val="CodeInTextPACKT"/>
          </w:rPr>
          <w:delText>Install-PowerShell.ps1</w:delText>
        </w:r>
        <w:r w:rsidDel="00EC065E">
          <w:delText xml:space="preserve"> which you download from the Internet.</w:delText>
        </w:r>
      </w:del>
    </w:p>
    <w:p w14:paraId="5CE85159" w14:textId="2D218405" w:rsidR="0000165C" w:rsidDel="00EC065E" w:rsidRDefault="0000165C">
      <w:pPr>
        <w:pStyle w:val="NormalPACKT"/>
        <w:rPr>
          <w:del w:id="1988" w:author="Thomas Lee" w:date="2020-12-15T20:19:00Z"/>
        </w:rPr>
        <w:pPrChange w:id="1989" w:author="Thomas Lee" w:date="2020-12-19T14:46:00Z">
          <w:pPr>
            <w:pStyle w:val="Heading2"/>
            <w:tabs>
              <w:tab w:val="left" w:pos="0"/>
            </w:tabs>
          </w:pPr>
        </w:pPrChange>
      </w:pPr>
      <w:del w:id="1990" w:author="Thomas Lee" w:date="2020-12-15T20:19:00Z">
        <w:r w:rsidDel="00EC065E">
          <w:delText>Getting Ready</w:delText>
        </w:r>
      </w:del>
    </w:p>
    <w:p w14:paraId="5785B692" w14:textId="3121E810" w:rsidR="0000165C" w:rsidRPr="009D0F10" w:rsidDel="00EC065E" w:rsidRDefault="00FB64E8" w:rsidP="0054579C">
      <w:pPr>
        <w:pStyle w:val="NormalPACKT"/>
        <w:rPr>
          <w:del w:id="1991" w:author="Thomas Lee" w:date="2020-12-15T20:19:00Z"/>
          <w:lang w:val="en-GB"/>
        </w:rPr>
      </w:pPr>
      <w:del w:id="1992" w:author="Thomas Lee" w:date="2020-12-15T20:19:00Z">
        <w:r w:rsidDel="00EC065E">
          <w:rPr>
            <w:lang w:val="en-GB"/>
          </w:rPr>
          <w:delText xml:space="preserve">This recipe uses </w:delText>
        </w:r>
        <w:commentRangeStart w:id="1993"/>
        <w:commentRangeStart w:id="1994"/>
        <w:r w:rsidRPr="008A2B55" w:rsidDel="00EC065E">
          <w:rPr>
            <w:rStyle w:val="CodeInTextPACKT"/>
          </w:rPr>
          <w:delText>SRV1</w:delText>
        </w:r>
        <w:commentRangeEnd w:id="1993"/>
        <w:r w:rsidR="002D68B7" w:rsidDel="00EC065E">
          <w:rPr>
            <w:rStyle w:val="CommentReference"/>
          </w:rPr>
          <w:commentReference w:id="1993"/>
        </w:r>
        <w:commentRangeEnd w:id="1994"/>
        <w:r w:rsidR="000A1735" w:rsidDel="00EC065E">
          <w:rPr>
            <w:rStyle w:val="CommentReference"/>
          </w:rPr>
          <w:commentReference w:id="1994"/>
        </w:r>
        <w:r w:rsidDel="00EC065E">
          <w:rPr>
            <w:lang w:val="en-GB"/>
          </w:rPr>
          <w:delText xml:space="preserve">, a </w:delText>
        </w:r>
        <w:commentRangeStart w:id="1995"/>
        <w:r w:rsidDel="00EC065E">
          <w:rPr>
            <w:lang w:val="en-GB"/>
          </w:rPr>
          <w:delText>Windows Server 2020</w:delText>
        </w:r>
        <w:commentRangeEnd w:id="1995"/>
        <w:r w:rsidR="001B0EC5" w:rsidDel="00EC065E">
          <w:rPr>
            <w:rStyle w:val="CommentReference"/>
          </w:rPr>
          <w:commentReference w:id="1995"/>
        </w:r>
        <w:r w:rsidDel="00EC065E">
          <w:rPr>
            <w:lang w:val="en-GB"/>
          </w:rPr>
          <w:delText xml:space="preserve"> </w:delText>
        </w:r>
        <w:r w:rsidR="008A2B55" w:rsidDel="00EC065E">
          <w:rPr>
            <w:lang w:val="en-GB"/>
          </w:rPr>
          <w:delText xml:space="preserve">workgroup </w:delText>
        </w:r>
        <w:r w:rsidDel="00EC065E">
          <w:rPr>
            <w:lang w:val="en-GB"/>
          </w:rPr>
          <w:delText>host</w:delText>
        </w:r>
        <w:r w:rsidR="008A2B55" w:rsidDel="00EC065E">
          <w:rPr>
            <w:lang w:val="en-GB"/>
          </w:rPr>
          <w:delText>. There are no features of applications loaded on this se</w:delText>
        </w:r>
        <w:r w:rsidR="00C41783" w:rsidDel="00EC065E">
          <w:rPr>
            <w:lang w:val="en-GB"/>
          </w:rPr>
          <w:delText>r</w:delText>
        </w:r>
        <w:r w:rsidR="008A2B55" w:rsidDel="00EC065E">
          <w:rPr>
            <w:lang w:val="en-GB"/>
          </w:rPr>
          <w:delText>ver (yet).</w:delText>
        </w:r>
      </w:del>
    </w:p>
    <w:p w14:paraId="59D8A95B" w14:textId="672780E1" w:rsidR="0000165C" w:rsidDel="00EC065E" w:rsidRDefault="0000165C">
      <w:pPr>
        <w:pStyle w:val="NormalPACKT"/>
        <w:rPr>
          <w:del w:id="1996" w:author="Thomas Lee" w:date="2020-12-15T20:19:00Z"/>
        </w:rPr>
        <w:pPrChange w:id="1997" w:author="Thomas Lee" w:date="2020-12-19T14:46:00Z">
          <w:pPr>
            <w:pStyle w:val="Heading2"/>
            <w:tabs>
              <w:tab w:val="left" w:pos="0"/>
            </w:tabs>
          </w:pPr>
        </w:pPrChange>
      </w:pPr>
      <w:del w:id="1998" w:author="Thomas Lee" w:date="2020-12-15T20:19:00Z">
        <w:r w:rsidDel="00EC065E">
          <w:delText>How to do it...</w:delText>
        </w:r>
      </w:del>
    </w:p>
    <w:p w14:paraId="7044A2A4" w14:textId="49BDA4F0" w:rsidR="008A2B55" w:rsidDel="00EC065E" w:rsidRDefault="001A2302">
      <w:pPr>
        <w:pStyle w:val="NormalPACKT"/>
        <w:rPr>
          <w:del w:id="1999" w:author="Thomas Lee" w:date="2020-12-15T20:19:00Z"/>
          <w:lang w:val="en-GB"/>
        </w:rPr>
        <w:pPrChange w:id="2000" w:author="Thomas Lee" w:date="2020-12-19T14:46:00Z">
          <w:pPr>
            <w:pStyle w:val="NumberedBulletPACKT"/>
          </w:pPr>
        </w:pPrChange>
      </w:pPr>
      <w:del w:id="2001" w:author="Thomas Lee" w:date="2020-12-15T20:19:00Z">
        <w:r w:rsidDel="00EC065E">
          <w:rPr>
            <w:lang w:val="en-GB"/>
          </w:rPr>
          <w:delText>Set Execution Policy</w:delText>
        </w:r>
        <w:r w:rsidR="00C41783" w:rsidDel="00EC065E">
          <w:rPr>
            <w:lang w:val="en-GB"/>
          </w:rPr>
          <w:delText xml:space="preserve"> for Windows PowerShell</w:delText>
        </w:r>
      </w:del>
    </w:p>
    <w:p w14:paraId="4639AC97" w14:textId="0B6D760A" w:rsidR="008A2B55" w:rsidDel="00EC065E" w:rsidRDefault="008A2B55">
      <w:pPr>
        <w:pStyle w:val="NormalPACKT"/>
        <w:rPr>
          <w:del w:id="2002" w:author="Thomas Lee" w:date="2020-12-15T20:19:00Z"/>
          <w:lang w:val="en-GB"/>
        </w:rPr>
        <w:pPrChange w:id="2003" w:author="Thomas Lee" w:date="2020-12-19T14:46:00Z">
          <w:pPr>
            <w:pStyle w:val="NumberedBulletPACKT"/>
            <w:numPr>
              <w:numId w:val="0"/>
            </w:numPr>
            <w:ind w:left="360" w:firstLine="0"/>
          </w:pPr>
        </w:pPrChange>
      </w:pPr>
    </w:p>
    <w:p w14:paraId="17E77415" w14:textId="5DF7EF8D" w:rsidR="008A2B55" w:rsidDel="00EC065E" w:rsidRDefault="008A2B55">
      <w:pPr>
        <w:pStyle w:val="NormalPACKT"/>
        <w:rPr>
          <w:del w:id="2004" w:author="Thomas Lee" w:date="2020-12-15T20:19:00Z"/>
        </w:rPr>
        <w:pPrChange w:id="2005" w:author="Thomas Lee" w:date="2020-12-19T14:46:00Z">
          <w:pPr>
            <w:pStyle w:val="CodePACKT"/>
          </w:pPr>
        </w:pPrChange>
      </w:pPr>
      <w:del w:id="2006" w:author="Thomas Lee" w:date="2020-12-15T20:19:00Z">
        <w:r w:rsidRPr="008A2B55" w:rsidDel="00EC065E">
          <w:delText>Set-ExecutionPolicy -ExecutionPolicy Unrestricted -Force</w:delText>
        </w:r>
      </w:del>
    </w:p>
    <w:p w14:paraId="02088A1D" w14:textId="0BADCAC5" w:rsidR="008A2B55" w:rsidRPr="008A2B55" w:rsidDel="00EC065E" w:rsidRDefault="008A2B55">
      <w:pPr>
        <w:pStyle w:val="NormalPACKT"/>
        <w:rPr>
          <w:del w:id="2007" w:author="Thomas Lee" w:date="2020-12-15T20:19:00Z"/>
        </w:rPr>
        <w:pPrChange w:id="2008" w:author="Thomas Lee" w:date="2020-12-19T14:46:00Z">
          <w:pPr>
            <w:pStyle w:val="CodePACKT"/>
          </w:pPr>
        </w:pPrChange>
      </w:pPr>
    </w:p>
    <w:p w14:paraId="7D74CECF" w14:textId="3618E4A0" w:rsidR="008A2B55" w:rsidRPr="008A2B55" w:rsidDel="00EC065E" w:rsidRDefault="008A2B55">
      <w:pPr>
        <w:pStyle w:val="NormalPACKT"/>
        <w:rPr>
          <w:del w:id="2009" w:author="Thomas Lee" w:date="2020-12-15T20:19:00Z"/>
        </w:rPr>
        <w:pPrChange w:id="2010" w:author="Thomas Lee" w:date="2020-12-19T14:46:00Z">
          <w:pPr>
            <w:pStyle w:val="NumberedBulletPACKT"/>
          </w:pPr>
        </w:pPrChange>
      </w:pPr>
      <w:del w:id="2011" w:author="Thomas Lee" w:date="2020-12-15T20:19:00Z">
        <w:r w:rsidRPr="008A2B55" w:rsidDel="00EC065E">
          <w:delText>Install </w:delText>
        </w:r>
        <w:r w:rsidR="00C41783" w:rsidDel="00EC065E">
          <w:delText xml:space="preserve">the </w:delText>
        </w:r>
        <w:r w:rsidRPr="008A2B55" w:rsidDel="00EC065E">
          <w:delText>latest versions of Nuget and PowerShellGet</w:delText>
        </w:r>
      </w:del>
    </w:p>
    <w:p w14:paraId="539486A9" w14:textId="74079142" w:rsidR="008A2B55" w:rsidRPr="008A2B55" w:rsidDel="00EC065E" w:rsidRDefault="008A2B55">
      <w:pPr>
        <w:pStyle w:val="NormalPACKT"/>
        <w:rPr>
          <w:del w:id="2012" w:author="Thomas Lee" w:date="2020-12-15T20:19:00Z"/>
        </w:rPr>
        <w:pPrChange w:id="2013" w:author="Thomas Lee" w:date="2020-12-19T14:46:00Z">
          <w:pPr>
            <w:pStyle w:val="NumberedBulletPACKT"/>
            <w:numPr>
              <w:numId w:val="0"/>
            </w:numPr>
            <w:ind w:left="360" w:firstLine="0"/>
          </w:pPr>
        </w:pPrChange>
      </w:pPr>
    </w:p>
    <w:p w14:paraId="052EE811" w14:textId="35CA7403" w:rsidR="008A2B55" w:rsidRPr="008A2B55" w:rsidDel="00EC065E" w:rsidRDefault="008A2B55">
      <w:pPr>
        <w:pStyle w:val="NormalPACKT"/>
        <w:rPr>
          <w:del w:id="2014" w:author="Thomas Lee" w:date="2020-12-15T20:19:00Z"/>
        </w:rPr>
        <w:pPrChange w:id="2015" w:author="Thomas Lee" w:date="2020-12-19T14:46:00Z">
          <w:pPr>
            <w:pStyle w:val="CodePACKT"/>
          </w:pPr>
        </w:pPrChange>
      </w:pPr>
      <w:del w:id="2016" w:author="Thomas Lee" w:date="2020-12-15T20:19:00Z">
        <w:r w:rsidRPr="008A2B55" w:rsidDel="00EC065E">
          <w:delText>Install-PackageProvider Nuget -MinimumVersion 2.8.5.201 -Force |</w:delText>
        </w:r>
      </w:del>
    </w:p>
    <w:p w14:paraId="73899A3B" w14:textId="27705170" w:rsidR="008A2B55" w:rsidRPr="008A2B55" w:rsidDel="00EC065E" w:rsidRDefault="008A2B55">
      <w:pPr>
        <w:pStyle w:val="NormalPACKT"/>
        <w:rPr>
          <w:del w:id="2017" w:author="Thomas Lee" w:date="2020-12-15T20:19:00Z"/>
        </w:rPr>
        <w:pPrChange w:id="2018" w:author="Thomas Lee" w:date="2020-12-19T14:46:00Z">
          <w:pPr>
            <w:pStyle w:val="CodePACKT"/>
          </w:pPr>
        </w:pPrChange>
      </w:pPr>
      <w:del w:id="2019" w:author="Thomas Lee" w:date="2020-12-15T20:19:00Z">
        <w:r w:rsidRPr="008A2B55" w:rsidDel="00EC065E">
          <w:delText>  Out-Null</w:delText>
        </w:r>
      </w:del>
    </w:p>
    <w:p w14:paraId="00EEC345" w14:textId="296F87F0" w:rsidR="008A2B55" w:rsidRPr="008A2B55" w:rsidDel="00EC065E" w:rsidRDefault="008A2B55">
      <w:pPr>
        <w:pStyle w:val="NormalPACKT"/>
        <w:rPr>
          <w:del w:id="2020" w:author="Thomas Lee" w:date="2020-12-15T20:19:00Z"/>
        </w:rPr>
        <w:pPrChange w:id="2021" w:author="Thomas Lee" w:date="2020-12-19T14:46:00Z">
          <w:pPr>
            <w:pStyle w:val="CodePACKT"/>
          </w:pPr>
        </w:pPrChange>
      </w:pPr>
      <w:del w:id="2022" w:author="Thomas Lee" w:date="2020-12-15T20:19:00Z">
        <w:r w:rsidRPr="008A2B55" w:rsidDel="00EC065E">
          <w:delText>Install-Module -Name PowerShellGet -Force -AllowClobber </w:delText>
        </w:r>
      </w:del>
    </w:p>
    <w:p w14:paraId="62C5EF07" w14:textId="36BEC4E0" w:rsidR="008A2B55" w:rsidRPr="008A2B55" w:rsidDel="00EC065E" w:rsidRDefault="008A2B55">
      <w:pPr>
        <w:pStyle w:val="NormalPACKT"/>
        <w:rPr>
          <w:del w:id="2023" w:author="Thomas Lee" w:date="2020-12-15T20:19:00Z"/>
        </w:rPr>
        <w:pPrChange w:id="2024" w:author="Thomas Lee" w:date="2020-12-19T14:46:00Z">
          <w:pPr>
            <w:pStyle w:val="CodePACKT"/>
          </w:pPr>
        </w:pPrChange>
      </w:pPr>
    </w:p>
    <w:p w14:paraId="5E6FCBE4" w14:textId="5BA784AA" w:rsidR="008A2B55" w:rsidRPr="008A2B55" w:rsidDel="00EC065E" w:rsidRDefault="008A2B55">
      <w:pPr>
        <w:pStyle w:val="NormalPACKT"/>
        <w:rPr>
          <w:del w:id="2025" w:author="Thomas Lee" w:date="2020-12-15T20:19:00Z"/>
        </w:rPr>
        <w:pPrChange w:id="2026" w:author="Thomas Lee" w:date="2020-12-19T14:46:00Z">
          <w:pPr>
            <w:pStyle w:val="NumberedBulletPACKT"/>
          </w:pPr>
        </w:pPrChange>
      </w:pPr>
      <w:del w:id="2027" w:author="Thomas Lee" w:date="2020-12-15T20:19:00Z">
        <w:r w:rsidRPr="008A2B55" w:rsidDel="00EC065E">
          <w:delText>Ensure the </w:delText>
        </w:r>
        <w:r w:rsidRPr="008A2B55" w:rsidDel="00EC065E">
          <w:rPr>
            <w:rStyle w:val="CodeInTextPACKT"/>
          </w:rPr>
          <w:delText>C:\Foo</w:delText>
        </w:r>
        <w:r w:rsidRPr="008A2B55" w:rsidDel="00EC065E">
          <w:delText> F</w:delText>
        </w:r>
      </w:del>
      <w:ins w:id="2028" w:author="Lucy Wan" w:date="2020-10-20T15:49:00Z">
        <w:del w:id="2029" w:author="Thomas Lee" w:date="2020-12-15T20:19:00Z">
          <w:r w:rsidR="00C0259C" w:rsidDel="00EC065E">
            <w:delText>f</w:delText>
          </w:r>
        </w:del>
      </w:ins>
      <w:del w:id="2030" w:author="Thomas Lee" w:date="2020-12-15T20:19:00Z">
        <w:r w:rsidRPr="008A2B55" w:rsidDel="00EC065E">
          <w:delText>older exists</w:delText>
        </w:r>
      </w:del>
    </w:p>
    <w:p w14:paraId="48B821D3" w14:textId="44996019" w:rsidR="008A2B55" w:rsidDel="00EC065E" w:rsidRDefault="008A2B55">
      <w:pPr>
        <w:pStyle w:val="NormalPACKT"/>
        <w:rPr>
          <w:del w:id="2031" w:author="Thomas Lee" w:date="2020-12-15T20:19:00Z"/>
        </w:rPr>
        <w:pPrChange w:id="2032" w:author="Thomas Lee" w:date="2020-12-19T14:46:00Z">
          <w:pPr>
            <w:pStyle w:val="NumberedBulletPACKT"/>
            <w:numPr>
              <w:numId w:val="0"/>
            </w:numPr>
            <w:ind w:left="360" w:firstLine="0"/>
          </w:pPr>
        </w:pPrChange>
      </w:pPr>
    </w:p>
    <w:p w14:paraId="01EDC1CC" w14:textId="2021FB40" w:rsidR="008A2B55" w:rsidRPr="008A2B55" w:rsidDel="00EC065E" w:rsidRDefault="008A2B55">
      <w:pPr>
        <w:pStyle w:val="NormalPACKT"/>
        <w:rPr>
          <w:del w:id="2033" w:author="Thomas Lee" w:date="2020-12-15T20:19:00Z"/>
        </w:rPr>
        <w:pPrChange w:id="2034" w:author="Thomas Lee" w:date="2020-12-19T14:46:00Z">
          <w:pPr>
            <w:pStyle w:val="CodePACKT"/>
          </w:pPr>
        </w:pPrChange>
      </w:pPr>
      <w:del w:id="2035" w:author="Thomas Lee" w:date="2020-12-15T20:19:00Z">
        <w:r w:rsidRPr="008A2B55" w:rsidDel="00EC065E">
          <w:delText>$LFHT = @{</w:delText>
        </w:r>
      </w:del>
    </w:p>
    <w:p w14:paraId="19306C07" w14:textId="5C596B45" w:rsidR="008A2B55" w:rsidRPr="008A2B55" w:rsidDel="00EC065E" w:rsidRDefault="008A2B55">
      <w:pPr>
        <w:pStyle w:val="NormalPACKT"/>
        <w:rPr>
          <w:del w:id="2036" w:author="Thomas Lee" w:date="2020-12-15T20:19:00Z"/>
        </w:rPr>
        <w:pPrChange w:id="2037" w:author="Thomas Lee" w:date="2020-12-19T14:46:00Z">
          <w:pPr>
            <w:pStyle w:val="CodePACKT"/>
          </w:pPr>
        </w:pPrChange>
      </w:pPr>
      <w:del w:id="2038" w:author="Thomas Lee" w:date="2020-12-15T20:19:00Z">
        <w:r w:rsidRPr="008A2B55" w:rsidDel="00EC065E">
          <w:delText>  ItemType    = 'Directory'</w:delText>
        </w:r>
      </w:del>
    </w:p>
    <w:p w14:paraId="71AD15DE" w14:textId="3EF5C8B2" w:rsidR="008A2B55" w:rsidRPr="008A2B55" w:rsidDel="00EC065E" w:rsidRDefault="008A2B55">
      <w:pPr>
        <w:pStyle w:val="NormalPACKT"/>
        <w:rPr>
          <w:del w:id="2039" w:author="Thomas Lee" w:date="2020-12-15T20:19:00Z"/>
        </w:rPr>
        <w:pPrChange w:id="2040" w:author="Thomas Lee" w:date="2020-12-19T14:46:00Z">
          <w:pPr>
            <w:pStyle w:val="CodePACKT"/>
          </w:pPr>
        </w:pPrChange>
      </w:pPr>
      <w:del w:id="2041" w:author="Thomas Lee" w:date="2020-12-15T20:19:00Z">
        <w:r w:rsidRPr="008A2B55" w:rsidDel="00EC065E">
          <w:delText>  ErrorAction = 'SilentlyContinue' # should it already exist</w:delText>
        </w:r>
      </w:del>
    </w:p>
    <w:p w14:paraId="182CE7E0" w14:textId="70B46B89" w:rsidR="008A2B55" w:rsidRPr="008A2B55" w:rsidDel="00EC065E" w:rsidRDefault="008A2B55">
      <w:pPr>
        <w:pStyle w:val="NormalPACKT"/>
        <w:rPr>
          <w:del w:id="2042" w:author="Thomas Lee" w:date="2020-12-15T20:19:00Z"/>
        </w:rPr>
        <w:pPrChange w:id="2043" w:author="Thomas Lee" w:date="2020-12-19T14:46:00Z">
          <w:pPr>
            <w:pStyle w:val="CodePACKT"/>
          </w:pPr>
        </w:pPrChange>
      </w:pPr>
      <w:del w:id="2044" w:author="Thomas Lee" w:date="2020-12-15T20:19:00Z">
        <w:r w:rsidRPr="008A2B55" w:rsidDel="00EC065E">
          <w:delText>}</w:delText>
        </w:r>
      </w:del>
    </w:p>
    <w:p w14:paraId="0DC84A87" w14:textId="72EC546A" w:rsidR="008A2B55" w:rsidRPr="008A2B55" w:rsidDel="00EC065E" w:rsidRDefault="008A2B55">
      <w:pPr>
        <w:pStyle w:val="NormalPACKT"/>
        <w:rPr>
          <w:del w:id="2045" w:author="Thomas Lee" w:date="2020-12-15T20:19:00Z"/>
        </w:rPr>
        <w:pPrChange w:id="2046" w:author="Thomas Lee" w:date="2020-12-19T14:46:00Z">
          <w:pPr>
            <w:pStyle w:val="CodePACKT"/>
          </w:pPr>
        </w:pPrChange>
      </w:pPr>
      <w:del w:id="2047" w:author="Thomas Lee" w:date="2020-12-15T20:19:00Z">
        <w:r w:rsidRPr="008A2B55" w:rsidDel="00EC065E">
          <w:delText>New-Item -Path C:\Foo @LFHT | Out-Null</w:delText>
        </w:r>
      </w:del>
    </w:p>
    <w:p w14:paraId="57DFE1D3" w14:textId="6F6F49DC" w:rsidR="008A2B55" w:rsidRPr="008A2B55" w:rsidDel="00EC065E" w:rsidRDefault="008A2B55">
      <w:pPr>
        <w:pStyle w:val="NormalPACKT"/>
        <w:rPr>
          <w:del w:id="2048" w:author="Thomas Lee" w:date="2020-12-15T20:19:00Z"/>
        </w:rPr>
        <w:pPrChange w:id="2049" w:author="Thomas Lee" w:date="2020-12-19T14:46:00Z">
          <w:pPr>
            <w:pStyle w:val="CodePACKT"/>
          </w:pPr>
        </w:pPrChange>
      </w:pPr>
    </w:p>
    <w:p w14:paraId="42E7521D" w14:textId="6B0B0FAE" w:rsidR="008A2B55" w:rsidDel="00EC065E" w:rsidRDefault="008A2B55">
      <w:pPr>
        <w:pStyle w:val="NormalPACKT"/>
        <w:rPr>
          <w:del w:id="2050" w:author="Thomas Lee" w:date="2020-12-15T20:19:00Z"/>
        </w:rPr>
        <w:pPrChange w:id="2051" w:author="Thomas Lee" w:date="2020-12-19T14:46:00Z">
          <w:pPr>
            <w:pStyle w:val="NumberedBulletPACKT"/>
          </w:pPr>
        </w:pPrChange>
      </w:pPr>
      <w:del w:id="2052" w:author="Thomas Lee" w:date="2020-12-15T20:19:00Z">
        <w:r w:rsidRPr="008A2B55" w:rsidDel="00EC065E">
          <w:delText>Download PowerShell 7 installation script</w:delText>
        </w:r>
      </w:del>
    </w:p>
    <w:p w14:paraId="1CA8E840" w14:textId="226582BE" w:rsidR="008A2B55" w:rsidRPr="008A2B55" w:rsidDel="00EC065E" w:rsidRDefault="008A2B55">
      <w:pPr>
        <w:pStyle w:val="NormalPACKT"/>
        <w:rPr>
          <w:del w:id="2053" w:author="Thomas Lee" w:date="2020-12-15T20:19:00Z"/>
        </w:rPr>
        <w:pPrChange w:id="2054" w:author="Thomas Lee" w:date="2020-12-19T14:46:00Z">
          <w:pPr>
            <w:pStyle w:val="CodePACKT"/>
          </w:pPr>
        </w:pPrChange>
      </w:pPr>
    </w:p>
    <w:p w14:paraId="3F46030B" w14:textId="0B68D334" w:rsidR="008A2B55" w:rsidRPr="008A2B55" w:rsidDel="00EC065E" w:rsidRDefault="008A2B55">
      <w:pPr>
        <w:pStyle w:val="NormalPACKT"/>
        <w:rPr>
          <w:del w:id="2055" w:author="Thomas Lee" w:date="2020-12-15T20:19:00Z"/>
        </w:rPr>
        <w:pPrChange w:id="2056" w:author="Thomas Lee" w:date="2020-12-19T14:46:00Z">
          <w:pPr>
            <w:pStyle w:val="CodePACKT"/>
          </w:pPr>
        </w:pPrChange>
      </w:pPr>
      <w:del w:id="2057" w:author="Thomas Lee" w:date="2020-12-15T20:19:00Z">
        <w:r w:rsidRPr="008A2B55" w:rsidDel="00EC065E">
          <w:delText>Set-Location C:\Foo</w:delText>
        </w:r>
      </w:del>
    </w:p>
    <w:p w14:paraId="7BEF9509" w14:textId="367F1AD8" w:rsidR="008A2B55" w:rsidRPr="008A2B55" w:rsidDel="00EC065E" w:rsidRDefault="008A2B55">
      <w:pPr>
        <w:pStyle w:val="NormalPACKT"/>
        <w:rPr>
          <w:del w:id="2058" w:author="Thomas Lee" w:date="2020-12-15T20:19:00Z"/>
        </w:rPr>
        <w:pPrChange w:id="2059" w:author="Thomas Lee" w:date="2020-12-19T14:46:00Z">
          <w:pPr>
            <w:pStyle w:val="CodePACKT"/>
          </w:pPr>
        </w:pPrChange>
      </w:pPr>
      <w:del w:id="2060" w:author="Thomas Lee" w:date="2020-12-15T20:19:00Z">
        <w:r w:rsidRPr="008A2B55" w:rsidDel="00EC065E">
          <w:delText>$URI = </w:delText>
        </w:r>
        <w:r w:rsidR="00C41783" w:rsidDel="00EC065E">
          <w:delText>‘</w:delText>
        </w:r>
        <w:r w:rsidRPr="008A2B55" w:rsidDel="00EC065E">
          <w:delText>https://aka.ms/install-powershell.ps1</w:delText>
        </w:r>
        <w:r w:rsidR="00C41783" w:rsidDel="00EC065E">
          <w:delText>’</w:delText>
        </w:r>
      </w:del>
    </w:p>
    <w:p w14:paraId="31356485" w14:textId="32B199F7" w:rsidR="008A2B55" w:rsidRPr="008A2B55" w:rsidDel="00EC065E" w:rsidRDefault="008A2B55">
      <w:pPr>
        <w:pStyle w:val="NormalPACKT"/>
        <w:rPr>
          <w:del w:id="2061" w:author="Thomas Lee" w:date="2020-12-15T20:19:00Z"/>
        </w:rPr>
        <w:pPrChange w:id="2062" w:author="Thomas Lee" w:date="2020-12-19T14:46:00Z">
          <w:pPr>
            <w:pStyle w:val="CodePACKT"/>
          </w:pPr>
        </w:pPrChange>
      </w:pPr>
      <w:del w:id="2063" w:author="Thomas Lee" w:date="2020-12-15T20:19:00Z">
        <w:r w:rsidRPr="008A2B55" w:rsidDel="00EC065E">
          <w:delText>Invoke-RestMethod -Uri $URI | </w:delText>
        </w:r>
      </w:del>
    </w:p>
    <w:p w14:paraId="685E0BAB" w14:textId="72B0FC86" w:rsidR="008A2B55" w:rsidRPr="008A2B55" w:rsidDel="00EC065E" w:rsidRDefault="008A2B55">
      <w:pPr>
        <w:pStyle w:val="NormalPACKT"/>
        <w:rPr>
          <w:del w:id="2064" w:author="Thomas Lee" w:date="2020-12-15T20:19:00Z"/>
        </w:rPr>
        <w:pPrChange w:id="2065" w:author="Thomas Lee" w:date="2020-12-19T14:46:00Z">
          <w:pPr>
            <w:pStyle w:val="CodePACKT"/>
          </w:pPr>
        </w:pPrChange>
      </w:pPr>
      <w:del w:id="2066" w:author="Thomas Lee" w:date="2020-12-15T20:19:00Z">
        <w:r w:rsidRPr="008A2B55" w:rsidDel="00EC065E">
          <w:delText>  Out-File -FilePath C:\Foo\Install-PowerShell.ps1</w:delText>
        </w:r>
      </w:del>
    </w:p>
    <w:p w14:paraId="7AF298A7" w14:textId="0AD48A68" w:rsidR="008A2B55" w:rsidRPr="008A2B55" w:rsidDel="00EC065E" w:rsidRDefault="008A2B55">
      <w:pPr>
        <w:pStyle w:val="NormalPACKT"/>
        <w:rPr>
          <w:del w:id="2067" w:author="Thomas Lee" w:date="2020-12-15T20:19:00Z"/>
        </w:rPr>
        <w:pPrChange w:id="2068" w:author="Thomas Lee" w:date="2020-12-19T14:46:00Z">
          <w:pPr>
            <w:pStyle w:val="CodePACKT"/>
          </w:pPr>
        </w:pPrChange>
      </w:pPr>
    </w:p>
    <w:p w14:paraId="47D73056" w14:textId="00B682B7" w:rsidR="008A2B55" w:rsidDel="00EC065E" w:rsidRDefault="008A2B55">
      <w:pPr>
        <w:pStyle w:val="NormalPACKT"/>
        <w:rPr>
          <w:del w:id="2069" w:author="Thomas Lee" w:date="2020-12-15T20:19:00Z"/>
          <w:lang w:val="en-GB"/>
        </w:rPr>
        <w:pPrChange w:id="2070" w:author="Thomas Lee" w:date="2020-12-19T14:46:00Z">
          <w:pPr>
            <w:pStyle w:val="NumberedBulletPACKT"/>
          </w:pPr>
        </w:pPrChange>
      </w:pPr>
      <w:del w:id="2071" w:author="Thomas Lee" w:date="2020-12-15T20:19:00Z">
        <w:r w:rsidRPr="008A2B55" w:rsidDel="00EC065E">
          <w:rPr>
            <w:lang w:val="en-GB"/>
          </w:rPr>
          <w:delText> View </w:delText>
        </w:r>
        <w:r w:rsidRPr="008A2B55" w:rsidDel="00EC065E">
          <w:delText>Installation</w:delText>
        </w:r>
        <w:r w:rsidRPr="008A2B55" w:rsidDel="00EC065E">
          <w:rPr>
            <w:lang w:val="en-GB"/>
          </w:rPr>
          <w:delText> Script Help</w:delText>
        </w:r>
      </w:del>
    </w:p>
    <w:p w14:paraId="67D935AF" w14:textId="74C14DAA" w:rsidR="008A2B55" w:rsidRPr="008A2B55" w:rsidDel="00EC065E" w:rsidRDefault="008A2B55">
      <w:pPr>
        <w:pStyle w:val="NormalPACKT"/>
        <w:rPr>
          <w:del w:id="2072" w:author="Thomas Lee" w:date="2020-12-15T20:19:00Z"/>
        </w:rPr>
        <w:pPrChange w:id="2073" w:author="Thomas Lee" w:date="2020-12-19T14:46:00Z">
          <w:pPr>
            <w:pStyle w:val="CodePACKT"/>
          </w:pPr>
        </w:pPrChange>
      </w:pPr>
    </w:p>
    <w:p w14:paraId="25661BDA" w14:textId="3201B037" w:rsidR="008A2B55" w:rsidRPr="008A2B55" w:rsidDel="00EC065E" w:rsidRDefault="008A2B55">
      <w:pPr>
        <w:pStyle w:val="NormalPACKT"/>
        <w:rPr>
          <w:del w:id="2074" w:author="Thomas Lee" w:date="2020-12-15T20:19:00Z"/>
        </w:rPr>
        <w:pPrChange w:id="2075" w:author="Thomas Lee" w:date="2020-12-19T14:46:00Z">
          <w:pPr>
            <w:pStyle w:val="CodePACKT"/>
          </w:pPr>
        </w:pPrChange>
      </w:pPr>
      <w:commentRangeStart w:id="2076"/>
      <w:del w:id="2077" w:author="Thomas Lee" w:date="2020-12-15T20:19:00Z">
        <w:r w:rsidRPr="008A2B55" w:rsidDel="00EC065E">
          <w:delText>Get-Help -Name C:\Foo\Install-PowerShell.ps1</w:delText>
        </w:r>
        <w:commentRangeEnd w:id="2076"/>
        <w:r w:rsidR="00C14BAB" w:rsidDel="00EC065E">
          <w:rPr>
            <w:rStyle w:val="CommentReference"/>
          </w:rPr>
          <w:commentReference w:id="2076"/>
        </w:r>
      </w:del>
    </w:p>
    <w:p w14:paraId="59472E0B" w14:textId="05D20D5F" w:rsidR="008A2B55" w:rsidRPr="008A2B55" w:rsidDel="00EC065E" w:rsidRDefault="008A2B55">
      <w:pPr>
        <w:pStyle w:val="NormalPACKT"/>
        <w:rPr>
          <w:del w:id="2078" w:author="Thomas Lee" w:date="2020-12-15T20:19:00Z"/>
        </w:rPr>
        <w:pPrChange w:id="2079" w:author="Thomas Lee" w:date="2020-12-19T14:46:00Z">
          <w:pPr>
            <w:pStyle w:val="CodePACKT"/>
          </w:pPr>
        </w:pPrChange>
      </w:pPr>
    </w:p>
    <w:p w14:paraId="1ABE5083" w14:textId="4AFDCEF6" w:rsidR="008A2B55" w:rsidDel="00EC065E" w:rsidRDefault="008A2B55">
      <w:pPr>
        <w:pStyle w:val="NormalPACKT"/>
        <w:rPr>
          <w:del w:id="2080" w:author="Thomas Lee" w:date="2020-12-15T20:19:00Z"/>
          <w:lang w:val="en-GB"/>
        </w:rPr>
        <w:pPrChange w:id="2081" w:author="Thomas Lee" w:date="2020-12-19T14:46:00Z">
          <w:pPr>
            <w:pStyle w:val="NumberedBulletPACKT"/>
          </w:pPr>
        </w:pPrChange>
      </w:pPr>
      <w:del w:id="2082" w:author="Thomas Lee" w:date="2020-12-15T20:19:00Z">
        <w:r w:rsidRPr="008A2B55" w:rsidDel="00EC065E">
          <w:rPr>
            <w:lang w:val="en-GB"/>
          </w:rPr>
          <w:delText>Install PowerShell 7</w:delText>
        </w:r>
      </w:del>
    </w:p>
    <w:p w14:paraId="755B85FC" w14:textId="05F99E25" w:rsidR="001A2302" w:rsidRPr="008A2B55" w:rsidDel="00EC065E" w:rsidRDefault="001A2302">
      <w:pPr>
        <w:pStyle w:val="NormalPACKT"/>
        <w:rPr>
          <w:del w:id="2083" w:author="Thomas Lee" w:date="2020-12-15T20:19:00Z"/>
          <w:lang w:val="en-GB"/>
        </w:rPr>
        <w:pPrChange w:id="2084" w:author="Thomas Lee" w:date="2020-12-19T14:46:00Z">
          <w:pPr>
            <w:pStyle w:val="NumberedBulletPACKT"/>
            <w:numPr>
              <w:numId w:val="0"/>
            </w:numPr>
            <w:ind w:left="360" w:firstLine="0"/>
          </w:pPr>
        </w:pPrChange>
      </w:pPr>
    </w:p>
    <w:p w14:paraId="12237661" w14:textId="01B907C8" w:rsidR="008A2B55" w:rsidRPr="001A2302" w:rsidDel="00EC065E" w:rsidRDefault="008A2B55">
      <w:pPr>
        <w:pStyle w:val="NormalPACKT"/>
        <w:rPr>
          <w:del w:id="2085" w:author="Thomas Lee" w:date="2020-12-15T20:19:00Z"/>
        </w:rPr>
        <w:pPrChange w:id="2086" w:author="Thomas Lee" w:date="2020-12-19T14:46:00Z">
          <w:pPr>
            <w:pStyle w:val="CodePACKT"/>
          </w:pPr>
        </w:pPrChange>
      </w:pPr>
      <w:del w:id="2087" w:author="Thomas Lee" w:date="2020-12-15T20:19:00Z">
        <w:r w:rsidRPr="001A2302" w:rsidDel="00EC065E">
          <w:delText>$EXTHT = @{</w:delText>
        </w:r>
      </w:del>
    </w:p>
    <w:p w14:paraId="758110F8" w14:textId="0263C2EF" w:rsidR="008A2B55" w:rsidRPr="001A2302" w:rsidDel="00EC065E" w:rsidRDefault="008A2B55">
      <w:pPr>
        <w:pStyle w:val="NormalPACKT"/>
        <w:rPr>
          <w:del w:id="2088" w:author="Thomas Lee" w:date="2020-12-15T20:19:00Z"/>
        </w:rPr>
        <w:pPrChange w:id="2089" w:author="Thomas Lee" w:date="2020-12-19T14:46:00Z">
          <w:pPr>
            <w:pStyle w:val="CodePACKT"/>
          </w:pPr>
        </w:pPrChange>
      </w:pPr>
      <w:del w:id="2090" w:author="Thomas Lee" w:date="2020-12-15T20:19:00Z">
        <w:r w:rsidRPr="001A2302" w:rsidDel="00EC065E">
          <w:delText>  UseMSI                 = $true</w:delText>
        </w:r>
      </w:del>
    </w:p>
    <w:p w14:paraId="737500F6" w14:textId="73C6A2AE" w:rsidR="008A2B55" w:rsidRPr="001A2302" w:rsidDel="00EC065E" w:rsidRDefault="008A2B55">
      <w:pPr>
        <w:pStyle w:val="NormalPACKT"/>
        <w:rPr>
          <w:del w:id="2091" w:author="Thomas Lee" w:date="2020-12-15T20:19:00Z"/>
        </w:rPr>
        <w:pPrChange w:id="2092" w:author="Thomas Lee" w:date="2020-12-19T14:46:00Z">
          <w:pPr>
            <w:pStyle w:val="CodePACKT"/>
          </w:pPr>
        </w:pPrChange>
      </w:pPr>
      <w:del w:id="2093" w:author="Thomas Lee" w:date="2020-12-15T20:19:00Z">
        <w:r w:rsidRPr="001A2302" w:rsidDel="00EC065E">
          <w:delText>  Quiet                  = $true </w:delText>
        </w:r>
      </w:del>
    </w:p>
    <w:p w14:paraId="6AB2DBC5" w14:textId="2C8251C8" w:rsidR="008A2B55" w:rsidRPr="001A2302" w:rsidDel="00EC065E" w:rsidRDefault="008A2B55">
      <w:pPr>
        <w:pStyle w:val="NormalPACKT"/>
        <w:rPr>
          <w:del w:id="2094" w:author="Thomas Lee" w:date="2020-12-15T20:19:00Z"/>
        </w:rPr>
        <w:pPrChange w:id="2095" w:author="Thomas Lee" w:date="2020-12-19T14:46:00Z">
          <w:pPr>
            <w:pStyle w:val="CodePACKT"/>
          </w:pPr>
        </w:pPrChange>
      </w:pPr>
      <w:del w:id="2096" w:author="Thomas Lee" w:date="2020-12-15T20:19:00Z">
        <w:r w:rsidRPr="001A2302" w:rsidDel="00EC065E">
          <w:delText>  AddExplorerContextMenu = $true</w:delText>
        </w:r>
      </w:del>
    </w:p>
    <w:p w14:paraId="6AA5FEE3" w14:textId="68750549" w:rsidR="008A2B55" w:rsidRPr="001A2302" w:rsidDel="00EC065E" w:rsidRDefault="008A2B55">
      <w:pPr>
        <w:pStyle w:val="NormalPACKT"/>
        <w:rPr>
          <w:del w:id="2097" w:author="Thomas Lee" w:date="2020-12-15T20:19:00Z"/>
        </w:rPr>
        <w:pPrChange w:id="2098" w:author="Thomas Lee" w:date="2020-12-19T14:46:00Z">
          <w:pPr>
            <w:pStyle w:val="CodePACKT"/>
          </w:pPr>
        </w:pPrChange>
      </w:pPr>
      <w:del w:id="2099" w:author="Thomas Lee" w:date="2020-12-15T20:19:00Z">
        <w:r w:rsidRPr="001A2302" w:rsidDel="00EC065E">
          <w:delText>  EnablePSRemoting       = $true</w:delText>
        </w:r>
      </w:del>
    </w:p>
    <w:p w14:paraId="7D3040FF" w14:textId="21D0A19E" w:rsidR="008A2B55" w:rsidRPr="001A2302" w:rsidDel="00EC065E" w:rsidRDefault="008A2B55">
      <w:pPr>
        <w:pStyle w:val="NormalPACKT"/>
        <w:rPr>
          <w:del w:id="2100" w:author="Thomas Lee" w:date="2020-12-15T20:19:00Z"/>
        </w:rPr>
        <w:pPrChange w:id="2101" w:author="Thomas Lee" w:date="2020-12-19T14:46:00Z">
          <w:pPr>
            <w:pStyle w:val="CodePACKT"/>
          </w:pPr>
        </w:pPrChange>
      </w:pPr>
      <w:del w:id="2102" w:author="Thomas Lee" w:date="2020-12-15T20:19:00Z">
        <w:r w:rsidRPr="001A2302" w:rsidDel="00EC065E">
          <w:delText>}</w:delText>
        </w:r>
      </w:del>
    </w:p>
    <w:p w14:paraId="3F3A847A" w14:textId="126D13BD" w:rsidR="008A2B55" w:rsidRPr="001A2302" w:rsidDel="00EC065E" w:rsidRDefault="008A2B55">
      <w:pPr>
        <w:pStyle w:val="NormalPACKT"/>
        <w:rPr>
          <w:del w:id="2103" w:author="Thomas Lee" w:date="2020-12-15T20:19:00Z"/>
        </w:rPr>
        <w:pPrChange w:id="2104" w:author="Thomas Lee" w:date="2020-12-19T14:46:00Z">
          <w:pPr>
            <w:pStyle w:val="CodePACKT"/>
          </w:pPr>
        </w:pPrChange>
      </w:pPr>
      <w:del w:id="2105" w:author="Thomas Lee" w:date="2020-12-15T20:19:00Z">
        <w:r w:rsidRPr="001A2302" w:rsidDel="00EC065E">
          <w:delText>C:\Foo\Install-PowerShell.ps1 @EXTHT | Out-Null</w:delText>
        </w:r>
      </w:del>
    </w:p>
    <w:p w14:paraId="42F91051" w14:textId="7D9AE531" w:rsidR="008A2B55" w:rsidRPr="008A2B55" w:rsidDel="00EC065E" w:rsidRDefault="008A2B55" w:rsidP="0054579C">
      <w:pPr>
        <w:pStyle w:val="NormalPACKT"/>
        <w:rPr>
          <w:del w:id="2106" w:author="Thomas Lee" w:date="2020-12-15T20:19:00Z"/>
          <w:lang w:val="en-GB" w:eastAsia="en-GB"/>
        </w:rPr>
      </w:pPr>
    </w:p>
    <w:p w14:paraId="67F3BEA7" w14:textId="407FD029" w:rsidR="008A2B55" w:rsidDel="00EC065E" w:rsidRDefault="008A2B55">
      <w:pPr>
        <w:pStyle w:val="NormalPACKT"/>
        <w:rPr>
          <w:del w:id="2107" w:author="Thomas Lee" w:date="2020-12-15T20:19:00Z"/>
          <w:lang w:val="en-GB"/>
        </w:rPr>
        <w:pPrChange w:id="2108" w:author="Thomas Lee" w:date="2020-12-19T14:46:00Z">
          <w:pPr>
            <w:pStyle w:val="NumberedBulletPACKT"/>
          </w:pPr>
        </w:pPrChange>
      </w:pPr>
      <w:del w:id="2109" w:author="Thomas Lee" w:date="2020-12-15T20:19:00Z">
        <w:r w:rsidRPr="008A2B55" w:rsidDel="00EC065E">
          <w:rPr>
            <w:lang w:val="en-GB"/>
          </w:rPr>
          <w:delText>For the Advent</w:delText>
        </w:r>
        <w:r w:rsidR="00C41783" w:rsidDel="00EC065E">
          <w:rPr>
            <w:lang w:val="en-GB"/>
          </w:rPr>
          <w:delText>u</w:delText>
        </w:r>
        <w:r w:rsidRPr="008A2B55" w:rsidDel="00EC065E">
          <w:rPr>
            <w:lang w:val="en-GB"/>
          </w:rPr>
          <w:delText>rous - install the preview and daily builds as well</w:delText>
        </w:r>
      </w:del>
    </w:p>
    <w:p w14:paraId="41A36C87" w14:textId="02617E54" w:rsidR="00C41783" w:rsidRPr="008A2B55" w:rsidDel="00EC065E" w:rsidRDefault="00C41783">
      <w:pPr>
        <w:pStyle w:val="NormalPACKT"/>
        <w:rPr>
          <w:del w:id="2110" w:author="Thomas Lee" w:date="2020-12-15T20:19:00Z"/>
          <w:lang w:val="en-GB"/>
        </w:rPr>
        <w:pPrChange w:id="2111" w:author="Thomas Lee" w:date="2020-12-19T14:46:00Z">
          <w:pPr>
            <w:pStyle w:val="NumberedBulletPACKT"/>
            <w:numPr>
              <w:numId w:val="0"/>
            </w:numPr>
            <w:ind w:left="360" w:firstLine="0"/>
          </w:pPr>
        </w:pPrChange>
      </w:pPr>
    </w:p>
    <w:p w14:paraId="30BBFCC9" w14:textId="499814AE" w:rsidR="001A2302" w:rsidDel="00EC065E" w:rsidRDefault="008A2B55">
      <w:pPr>
        <w:pStyle w:val="NormalPACKT"/>
        <w:rPr>
          <w:del w:id="2112" w:author="Thomas Lee" w:date="2020-12-15T20:19:00Z"/>
          <w:color w:val="859900"/>
          <w:lang w:val="en-GB"/>
        </w:rPr>
        <w:pPrChange w:id="2113" w:author="Thomas Lee" w:date="2020-12-19T14:46:00Z">
          <w:pPr>
            <w:pStyle w:val="CodePACKT"/>
          </w:pPr>
        </w:pPrChange>
      </w:pPr>
      <w:del w:id="2114" w:author="Thomas Lee" w:date="2020-12-15T20:19:00Z">
        <w:r w:rsidRPr="008A2B55" w:rsidDel="00EC065E">
          <w:rPr>
            <w:lang w:val="en-GB"/>
          </w:rPr>
          <w:delText>C:\Foo\Install-PowerShell.ps1</w:delText>
        </w:r>
        <w:r w:rsidRPr="008A2B55" w:rsidDel="00EC065E">
          <w:rPr>
            <w:color w:val="333333"/>
            <w:lang w:val="en-GB"/>
          </w:rPr>
          <w:delText> </w:delText>
        </w:r>
        <w:r w:rsidRPr="008A2B55" w:rsidDel="00EC065E">
          <w:rPr>
            <w:color w:val="859900"/>
            <w:lang w:val="en-GB"/>
          </w:rPr>
          <w:delText>-</w:delText>
        </w:r>
        <w:r w:rsidRPr="008A2B55" w:rsidDel="00EC065E">
          <w:rPr>
            <w:color w:val="333333"/>
            <w:lang w:val="en-GB"/>
          </w:rPr>
          <w:delText>Preview </w:delText>
        </w:r>
        <w:r w:rsidRPr="008A2B55" w:rsidDel="00EC065E">
          <w:rPr>
            <w:color w:val="859900"/>
            <w:lang w:val="en-GB"/>
          </w:rPr>
          <w:delText>-</w:delText>
        </w:r>
        <w:r w:rsidRPr="008A2B55" w:rsidDel="00EC065E">
          <w:rPr>
            <w:color w:val="333333"/>
            <w:lang w:val="en-GB"/>
          </w:rPr>
          <w:delText>Destination </w:delText>
        </w:r>
        <w:r w:rsidR="001A2302" w:rsidDel="00EC065E">
          <w:rPr>
            <w:lang w:val="en-GB"/>
          </w:rPr>
          <w:delText>C</w:delText>
        </w:r>
        <w:r w:rsidRPr="008A2B55" w:rsidDel="00EC065E">
          <w:rPr>
            <w:lang w:val="en-GB"/>
          </w:rPr>
          <w:delText>:\PWSHPreview</w:delText>
        </w:r>
        <w:r w:rsidR="001A2302" w:rsidDel="00EC065E">
          <w:rPr>
            <w:lang w:val="en-GB"/>
          </w:rPr>
          <w:delText xml:space="preserve"> </w:delText>
        </w:r>
        <w:r w:rsidRPr="008A2B55" w:rsidDel="00EC065E">
          <w:rPr>
            <w:color w:val="859900"/>
            <w:lang w:val="en-GB"/>
          </w:rPr>
          <w:delText>|</w:delText>
        </w:r>
      </w:del>
    </w:p>
    <w:p w14:paraId="0CE5F499" w14:textId="7523A6CA" w:rsidR="008A2B55" w:rsidRPr="008A2B55" w:rsidDel="00EC065E" w:rsidRDefault="001A2302">
      <w:pPr>
        <w:pStyle w:val="NormalPACKT"/>
        <w:rPr>
          <w:del w:id="2115" w:author="Thomas Lee" w:date="2020-12-15T20:19:00Z"/>
          <w:lang w:val="en-GB"/>
        </w:rPr>
        <w:pPrChange w:id="2116" w:author="Thomas Lee" w:date="2020-12-19T14:46:00Z">
          <w:pPr>
            <w:pStyle w:val="CodePACKT"/>
          </w:pPr>
        </w:pPrChange>
      </w:pPr>
      <w:del w:id="2117" w:author="Thomas Lee" w:date="2020-12-15T20:19:00Z">
        <w:r w:rsidDel="00EC065E">
          <w:rPr>
            <w:color w:val="859900"/>
            <w:lang w:val="en-GB"/>
          </w:rPr>
          <w:lastRenderedPageBreak/>
          <w:delText xml:space="preserve">  </w:delText>
        </w:r>
        <w:r w:rsidR="008A2B55" w:rsidRPr="008A2B55" w:rsidDel="00EC065E">
          <w:rPr>
            <w:lang w:val="en-GB"/>
          </w:rPr>
          <w:delText>Out-Null</w:delText>
        </w:r>
      </w:del>
    </w:p>
    <w:p w14:paraId="5BCB52CE" w14:textId="4D833778" w:rsidR="001A2302" w:rsidDel="00EC065E" w:rsidRDefault="008A2B55">
      <w:pPr>
        <w:pStyle w:val="NormalPACKT"/>
        <w:rPr>
          <w:del w:id="2118" w:author="Thomas Lee" w:date="2020-12-15T20:19:00Z"/>
          <w:color w:val="859900"/>
          <w:lang w:val="en-GB"/>
        </w:rPr>
        <w:pPrChange w:id="2119" w:author="Thomas Lee" w:date="2020-12-19T14:46:00Z">
          <w:pPr>
            <w:pStyle w:val="CodePACKT"/>
          </w:pPr>
        </w:pPrChange>
      </w:pPr>
      <w:del w:id="2120" w:author="Thomas Lee" w:date="2020-12-15T20:19:00Z">
        <w:r w:rsidRPr="008A2B55" w:rsidDel="00EC065E">
          <w:rPr>
            <w:lang w:val="en-GB"/>
          </w:rPr>
          <w:delText>C:\Foo\Install-PowerShell.ps1</w:delText>
        </w:r>
        <w:r w:rsidRPr="008A2B55" w:rsidDel="00EC065E">
          <w:rPr>
            <w:color w:val="333333"/>
            <w:lang w:val="en-GB"/>
          </w:rPr>
          <w:delText> </w:delText>
        </w:r>
        <w:r w:rsidRPr="008A2B55" w:rsidDel="00EC065E">
          <w:rPr>
            <w:color w:val="859900"/>
            <w:lang w:val="en-GB"/>
          </w:rPr>
          <w:delText>-</w:delText>
        </w:r>
        <w:r w:rsidRPr="008A2B55" w:rsidDel="00EC065E">
          <w:rPr>
            <w:color w:val="333333"/>
            <w:lang w:val="en-GB"/>
          </w:rPr>
          <w:delText>Daily   </w:delText>
        </w:r>
        <w:r w:rsidRPr="008A2B55" w:rsidDel="00EC065E">
          <w:rPr>
            <w:color w:val="859900"/>
            <w:lang w:val="en-GB"/>
          </w:rPr>
          <w:delText>-</w:delText>
        </w:r>
        <w:r w:rsidRPr="008A2B55" w:rsidDel="00EC065E">
          <w:rPr>
            <w:color w:val="333333"/>
            <w:lang w:val="en-GB"/>
          </w:rPr>
          <w:delText>Destination </w:delText>
        </w:r>
        <w:r w:rsidR="001A2302" w:rsidDel="00EC065E">
          <w:rPr>
            <w:lang w:val="en-GB"/>
          </w:rPr>
          <w:delText>C</w:delText>
        </w:r>
        <w:r w:rsidRPr="008A2B55" w:rsidDel="00EC065E">
          <w:rPr>
            <w:lang w:val="en-GB"/>
          </w:rPr>
          <w:delText>:\PWSHDailBuild</w:delText>
        </w:r>
        <w:r w:rsidRPr="008A2B55" w:rsidDel="00EC065E">
          <w:rPr>
            <w:color w:val="333333"/>
            <w:lang w:val="en-GB"/>
          </w:rPr>
          <w:delText> </w:delText>
        </w:r>
        <w:r w:rsidRPr="008A2B55" w:rsidDel="00EC065E">
          <w:rPr>
            <w:color w:val="859900"/>
            <w:lang w:val="en-GB"/>
          </w:rPr>
          <w:delText>|</w:delText>
        </w:r>
      </w:del>
    </w:p>
    <w:p w14:paraId="6CE54295" w14:textId="460330C6" w:rsidR="008A2B55" w:rsidDel="00EC065E" w:rsidRDefault="008A2B55">
      <w:pPr>
        <w:pStyle w:val="NormalPACKT"/>
        <w:rPr>
          <w:del w:id="2121" w:author="Thomas Lee" w:date="2020-12-15T20:19:00Z"/>
          <w:lang w:val="en-GB"/>
        </w:rPr>
        <w:pPrChange w:id="2122" w:author="Thomas Lee" w:date="2020-12-19T14:46:00Z">
          <w:pPr>
            <w:pStyle w:val="CodePACKT"/>
          </w:pPr>
        </w:pPrChange>
      </w:pPr>
      <w:del w:id="2123" w:author="Thomas Lee" w:date="2020-12-15T20:19:00Z">
        <w:r w:rsidRPr="008A2B55" w:rsidDel="00EC065E">
          <w:rPr>
            <w:color w:val="333333"/>
            <w:lang w:val="en-GB"/>
          </w:rPr>
          <w:delText> </w:delText>
        </w:r>
        <w:r w:rsidR="001A2302" w:rsidDel="00EC065E">
          <w:rPr>
            <w:color w:val="333333"/>
            <w:lang w:val="en-GB"/>
          </w:rPr>
          <w:delText xml:space="preserve"> </w:delText>
        </w:r>
        <w:r w:rsidRPr="008A2B55" w:rsidDel="00EC065E">
          <w:rPr>
            <w:lang w:val="en-GB"/>
          </w:rPr>
          <w:delText>Out-Null</w:delText>
        </w:r>
      </w:del>
    </w:p>
    <w:p w14:paraId="729FB117" w14:textId="0372F2B4" w:rsidR="001A2302" w:rsidRPr="008A2B55" w:rsidDel="00EC065E" w:rsidRDefault="001A2302" w:rsidP="0054579C">
      <w:pPr>
        <w:pStyle w:val="NormalPACKT"/>
        <w:rPr>
          <w:del w:id="2124" w:author="Thomas Lee" w:date="2020-12-15T20:19:00Z"/>
          <w:lang w:val="en-GB"/>
        </w:rPr>
      </w:pPr>
    </w:p>
    <w:p w14:paraId="33F13256" w14:textId="7BB07853" w:rsidR="008A2B55" w:rsidDel="00EC065E" w:rsidRDefault="008A2B55">
      <w:pPr>
        <w:pStyle w:val="NormalPACKT"/>
        <w:rPr>
          <w:del w:id="2125" w:author="Thomas Lee" w:date="2020-12-15T20:19:00Z"/>
          <w:lang w:val="en-GB"/>
        </w:rPr>
        <w:pPrChange w:id="2126" w:author="Thomas Lee" w:date="2020-12-19T14:46:00Z">
          <w:pPr>
            <w:pStyle w:val="NumberedBulletPACKT"/>
          </w:pPr>
        </w:pPrChange>
      </w:pPr>
      <w:del w:id="2127" w:author="Thomas Lee" w:date="2020-12-15T20:19:00Z">
        <w:r w:rsidRPr="008A2B55" w:rsidDel="00EC065E">
          <w:rPr>
            <w:lang w:val="en-GB"/>
          </w:rPr>
          <w:delText>Create Windows PowerShell default Profiles</w:delText>
        </w:r>
      </w:del>
    </w:p>
    <w:p w14:paraId="2056E0E2" w14:textId="3C0514A5" w:rsidR="00C41783" w:rsidRPr="008A2B55" w:rsidDel="00EC065E" w:rsidRDefault="00C41783" w:rsidP="0054579C">
      <w:pPr>
        <w:pStyle w:val="NormalPACKT"/>
        <w:rPr>
          <w:del w:id="2128" w:author="Thomas Lee" w:date="2020-12-15T20:19:00Z"/>
          <w:lang w:val="en-GB"/>
        </w:rPr>
      </w:pPr>
    </w:p>
    <w:p w14:paraId="4724D613" w14:textId="54F70143" w:rsidR="008A2B55" w:rsidRPr="001A2302" w:rsidDel="00EC065E" w:rsidRDefault="008A2B55">
      <w:pPr>
        <w:pStyle w:val="NormalPACKT"/>
        <w:rPr>
          <w:del w:id="2129" w:author="Thomas Lee" w:date="2020-12-15T20:19:00Z"/>
        </w:rPr>
        <w:pPrChange w:id="2130" w:author="Thomas Lee" w:date="2020-12-19T14:46:00Z">
          <w:pPr>
            <w:pStyle w:val="CodePACKT"/>
          </w:pPr>
        </w:pPrChange>
      </w:pPr>
      <w:del w:id="2131" w:author="Thomas Lee" w:date="2020-12-15T20:19:00Z">
        <w:r w:rsidRPr="001A2302" w:rsidDel="00EC065E">
          <w:delText>$URI = 'https://raw.githubusercontent.com/doctordns/Wiley20/master/' +</w:delText>
        </w:r>
      </w:del>
    </w:p>
    <w:p w14:paraId="6B355FA8" w14:textId="2A0306B6" w:rsidR="008A2B55" w:rsidRPr="001A2302" w:rsidDel="00EC065E" w:rsidRDefault="008A2B55">
      <w:pPr>
        <w:pStyle w:val="NormalPACKT"/>
        <w:rPr>
          <w:del w:id="2132" w:author="Thomas Lee" w:date="2020-12-15T20:19:00Z"/>
        </w:rPr>
        <w:pPrChange w:id="2133" w:author="Thomas Lee" w:date="2020-12-19T14:46:00Z">
          <w:pPr>
            <w:pStyle w:val="CodePACKT"/>
          </w:pPr>
        </w:pPrChange>
      </w:pPr>
      <w:del w:id="2134" w:author="Thomas Lee" w:date="2020-12-15T20:19:00Z">
        <w:r w:rsidRPr="001A2302" w:rsidDel="00EC065E">
          <w:delText>       'Goodies/Microsoft.PowerShell_Profile.ps1'</w:delText>
        </w:r>
      </w:del>
    </w:p>
    <w:p w14:paraId="79A3982E" w14:textId="1C13255F" w:rsidR="008A2B55" w:rsidRPr="001A2302" w:rsidDel="00EC065E" w:rsidRDefault="008A2B55">
      <w:pPr>
        <w:pStyle w:val="NormalPACKT"/>
        <w:rPr>
          <w:del w:id="2135" w:author="Thomas Lee" w:date="2020-12-15T20:19:00Z"/>
        </w:rPr>
        <w:pPrChange w:id="2136" w:author="Thomas Lee" w:date="2020-12-19T14:46:00Z">
          <w:pPr>
            <w:pStyle w:val="CodePACKT"/>
          </w:pPr>
        </w:pPrChange>
      </w:pPr>
      <w:del w:id="2137" w:author="Thomas Lee" w:date="2020-12-15T20:19:00Z">
        <w:r w:rsidRPr="001A2302" w:rsidDel="00EC065E">
          <w:delText>$ProfileFile = $Profile.CurrentUserCurrentHost</w:delText>
        </w:r>
      </w:del>
    </w:p>
    <w:p w14:paraId="14120923" w14:textId="6DDE54DF" w:rsidR="008A2B55" w:rsidRPr="001A2302" w:rsidDel="00EC065E" w:rsidRDefault="008A2B55">
      <w:pPr>
        <w:pStyle w:val="NormalPACKT"/>
        <w:rPr>
          <w:del w:id="2138" w:author="Thomas Lee" w:date="2020-12-15T20:19:00Z"/>
        </w:rPr>
        <w:pPrChange w:id="2139" w:author="Thomas Lee" w:date="2020-12-19T14:46:00Z">
          <w:pPr>
            <w:pStyle w:val="CodePACKT"/>
          </w:pPr>
        </w:pPrChange>
      </w:pPr>
      <w:del w:id="2140" w:author="Thomas Lee" w:date="2020-12-15T20:19:00Z">
        <w:r w:rsidRPr="001A2302" w:rsidDel="00EC065E">
          <w:delText>New-Item $ProfileFile -Force -WarningAction SilentlyContinue |</w:delText>
        </w:r>
      </w:del>
    </w:p>
    <w:p w14:paraId="12F530E6" w14:textId="71B88AB0" w:rsidR="008A2B55" w:rsidRPr="001A2302" w:rsidDel="00EC065E" w:rsidRDefault="008A2B55">
      <w:pPr>
        <w:pStyle w:val="NormalPACKT"/>
        <w:rPr>
          <w:del w:id="2141" w:author="Thomas Lee" w:date="2020-12-15T20:19:00Z"/>
        </w:rPr>
        <w:pPrChange w:id="2142" w:author="Thomas Lee" w:date="2020-12-19T14:46:00Z">
          <w:pPr>
            <w:pStyle w:val="CodePACKT"/>
          </w:pPr>
        </w:pPrChange>
      </w:pPr>
      <w:del w:id="2143" w:author="Thomas Lee" w:date="2020-12-15T20:19:00Z">
        <w:r w:rsidRPr="001A2302" w:rsidDel="00EC065E">
          <w:delText>   Out-Null</w:delText>
        </w:r>
      </w:del>
    </w:p>
    <w:p w14:paraId="6361AF56" w14:textId="4DD9973C" w:rsidR="008A2B55" w:rsidRPr="001A2302" w:rsidDel="00EC065E" w:rsidRDefault="008A2B55">
      <w:pPr>
        <w:pStyle w:val="NormalPACKT"/>
        <w:rPr>
          <w:del w:id="2144" w:author="Thomas Lee" w:date="2020-12-15T20:19:00Z"/>
        </w:rPr>
        <w:pPrChange w:id="2145" w:author="Thomas Lee" w:date="2020-12-19T14:46:00Z">
          <w:pPr>
            <w:pStyle w:val="CodePACKT"/>
          </w:pPr>
        </w:pPrChange>
      </w:pPr>
      <w:del w:id="2146" w:author="Thomas Lee" w:date="2020-12-15T20:19:00Z">
        <w:r w:rsidRPr="001A2302" w:rsidDel="00EC065E">
          <w:delText>(Invoke-WebRequest -Uri $uri -UseBasicParsing).Content | </w:delText>
        </w:r>
      </w:del>
    </w:p>
    <w:p w14:paraId="35905088" w14:textId="20DA6027" w:rsidR="008A2B55" w:rsidRPr="001A2302" w:rsidDel="00EC065E" w:rsidRDefault="008A2B55">
      <w:pPr>
        <w:pStyle w:val="NormalPACKT"/>
        <w:rPr>
          <w:del w:id="2147" w:author="Thomas Lee" w:date="2020-12-15T20:19:00Z"/>
        </w:rPr>
        <w:pPrChange w:id="2148" w:author="Thomas Lee" w:date="2020-12-19T14:46:00Z">
          <w:pPr>
            <w:pStyle w:val="CodePACKT"/>
          </w:pPr>
        </w:pPrChange>
      </w:pPr>
      <w:del w:id="2149" w:author="Thomas Lee" w:date="2020-12-15T20:19:00Z">
        <w:r w:rsidRPr="001A2302" w:rsidDel="00EC065E">
          <w:delText>  Out-File -FilePath  $ProfileFile</w:delText>
        </w:r>
      </w:del>
    </w:p>
    <w:p w14:paraId="7C6E4685" w14:textId="56B6C0A7" w:rsidR="008A2B55" w:rsidRPr="001A2302" w:rsidDel="00EC065E" w:rsidRDefault="008A2B55">
      <w:pPr>
        <w:pStyle w:val="NormalPACKT"/>
        <w:rPr>
          <w:del w:id="2150" w:author="Thomas Lee" w:date="2020-12-15T20:19:00Z"/>
        </w:rPr>
        <w:pPrChange w:id="2151" w:author="Thomas Lee" w:date="2020-12-19T14:46:00Z">
          <w:pPr>
            <w:pStyle w:val="CodePACKT"/>
          </w:pPr>
        </w:pPrChange>
      </w:pPr>
      <w:del w:id="2152" w:author="Thomas Lee" w:date="2020-12-15T20:19:00Z">
        <w:r w:rsidRPr="001A2302" w:rsidDel="00EC065E">
          <w:delText>$ProfilePath = Split-Path -Path $ProfileFile</w:delText>
        </w:r>
      </w:del>
    </w:p>
    <w:p w14:paraId="2D9469B5" w14:textId="6519C4B5" w:rsidR="008A2B55" w:rsidRPr="001A2302" w:rsidDel="00EC065E" w:rsidRDefault="008A2B55">
      <w:pPr>
        <w:pStyle w:val="NormalPACKT"/>
        <w:rPr>
          <w:del w:id="2153" w:author="Thomas Lee" w:date="2020-12-15T20:19:00Z"/>
        </w:rPr>
        <w:pPrChange w:id="2154" w:author="Thomas Lee" w:date="2020-12-19T14:46:00Z">
          <w:pPr>
            <w:pStyle w:val="CodePACKT"/>
          </w:pPr>
        </w:pPrChange>
      </w:pPr>
      <w:del w:id="2155" w:author="Thomas Lee" w:date="2020-12-15T20:19:00Z">
        <w:r w:rsidRPr="001A2302" w:rsidDel="00EC065E">
          <w:delText>$ConsoleProfile = Join-Path -Path $ProfilePath -ChildPath 'Microsoft.PowerShell_profile.ps1'</w:delText>
        </w:r>
      </w:del>
    </w:p>
    <w:p w14:paraId="31A8154E" w14:textId="0C3A3EA0" w:rsidR="008A2B55" w:rsidRPr="001A2302" w:rsidDel="00EC065E" w:rsidRDefault="008A2B55">
      <w:pPr>
        <w:pStyle w:val="NormalPACKT"/>
        <w:rPr>
          <w:del w:id="2156" w:author="Thomas Lee" w:date="2020-12-15T20:19:00Z"/>
        </w:rPr>
        <w:pPrChange w:id="2157" w:author="Thomas Lee" w:date="2020-12-19T14:46:00Z">
          <w:pPr>
            <w:pStyle w:val="CodePACKT"/>
          </w:pPr>
        </w:pPrChange>
      </w:pPr>
      <w:del w:id="2158" w:author="Thomas Lee" w:date="2020-12-15T20:19:00Z">
        <w:r w:rsidRPr="001A2302" w:rsidDel="00EC065E">
          <w:delText>(Invoke-WebRequest -Uri $URI -UseBasicParsing).Content | </w:delText>
        </w:r>
      </w:del>
    </w:p>
    <w:p w14:paraId="18460EEE" w14:textId="448B8DC8" w:rsidR="008A2B55" w:rsidDel="00EC065E" w:rsidRDefault="008A2B55">
      <w:pPr>
        <w:pStyle w:val="NormalPACKT"/>
        <w:rPr>
          <w:del w:id="2159" w:author="Thomas Lee" w:date="2020-12-15T20:19:00Z"/>
        </w:rPr>
        <w:pPrChange w:id="2160" w:author="Thomas Lee" w:date="2020-12-19T14:46:00Z">
          <w:pPr>
            <w:pStyle w:val="CodePACKT"/>
          </w:pPr>
        </w:pPrChange>
      </w:pPr>
      <w:del w:id="2161" w:author="Thomas Lee" w:date="2020-12-15T20:19:00Z">
        <w:r w:rsidRPr="001A2302" w:rsidDel="00EC065E">
          <w:delText>  Out-File -FilePath  $ConsoleProfile</w:delText>
        </w:r>
      </w:del>
    </w:p>
    <w:p w14:paraId="267EB76C" w14:textId="38CB09C6" w:rsidR="001A2302" w:rsidRPr="001A2302" w:rsidDel="00EC065E" w:rsidRDefault="001A2302">
      <w:pPr>
        <w:pStyle w:val="NormalPACKT"/>
        <w:rPr>
          <w:del w:id="2162" w:author="Thomas Lee" w:date="2020-12-15T20:19:00Z"/>
        </w:rPr>
        <w:pPrChange w:id="2163" w:author="Thomas Lee" w:date="2020-12-19T14:46:00Z">
          <w:pPr>
            <w:pStyle w:val="CodePACKT"/>
          </w:pPr>
        </w:pPrChange>
      </w:pPr>
    </w:p>
    <w:p w14:paraId="64ADBB6D" w14:textId="7B2AD31A" w:rsidR="008A2B55" w:rsidDel="00EC065E" w:rsidRDefault="008A2B55">
      <w:pPr>
        <w:pStyle w:val="NormalPACKT"/>
        <w:rPr>
          <w:del w:id="2164" w:author="Thomas Lee" w:date="2020-12-15T20:19:00Z"/>
          <w:lang w:val="en-GB"/>
        </w:rPr>
        <w:pPrChange w:id="2165" w:author="Thomas Lee" w:date="2020-12-19T14:46:00Z">
          <w:pPr>
            <w:pStyle w:val="NumberedBulletPACKT"/>
          </w:pPr>
        </w:pPrChange>
      </w:pPr>
      <w:del w:id="2166" w:author="Thomas Lee" w:date="2020-12-15T20:19:00Z">
        <w:r w:rsidRPr="008A2B55" w:rsidDel="00EC065E">
          <w:rPr>
            <w:lang w:val="en-GB"/>
          </w:rPr>
          <w:delText>Check versions of PowerShell 7 loaded</w:delText>
        </w:r>
      </w:del>
    </w:p>
    <w:p w14:paraId="03350CB7" w14:textId="34F1786B" w:rsidR="00C41783" w:rsidRPr="008A2B55" w:rsidDel="00EC065E" w:rsidRDefault="00C41783">
      <w:pPr>
        <w:pStyle w:val="NormalPACKT"/>
        <w:rPr>
          <w:del w:id="2167" w:author="Thomas Lee" w:date="2020-12-15T20:19:00Z"/>
          <w:lang w:val="en-GB"/>
        </w:rPr>
        <w:pPrChange w:id="2168" w:author="Thomas Lee" w:date="2020-12-19T14:46:00Z">
          <w:pPr>
            <w:pStyle w:val="NumberedBulletPACKT"/>
            <w:numPr>
              <w:numId w:val="0"/>
            </w:numPr>
            <w:ind w:left="360" w:firstLine="0"/>
          </w:pPr>
        </w:pPrChange>
      </w:pPr>
    </w:p>
    <w:p w14:paraId="77FC1F08" w14:textId="1BEBBA9B" w:rsidR="008A2B55" w:rsidRPr="001A2302" w:rsidDel="00EC065E" w:rsidRDefault="008A2B55">
      <w:pPr>
        <w:pStyle w:val="NormalPACKT"/>
        <w:rPr>
          <w:del w:id="2169" w:author="Thomas Lee" w:date="2020-12-15T20:19:00Z"/>
        </w:rPr>
        <w:pPrChange w:id="2170" w:author="Thomas Lee" w:date="2020-12-19T14:46:00Z">
          <w:pPr>
            <w:pStyle w:val="CodePACKT"/>
          </w:pPr>
        </w:pPrChange>
      </w:pPr>
      <w:del w:id="2171" w:author="Thomas Lee" w:date="2020-12-15T20:19:00Z">
        <w:r w:rsidRPr="001A2302" w:rsidDel="00EC065E">
          <w:delText>Get-ChildItem -Path C:\pwsh.exe -ErrorAction SilentlyContinue</w:delText>
        </w:r>
      </w:del>
    </w:p>
    <w:p w14:paraId="62CD6005" w14:textId="068816CD" w:rsidR="0000165C" w:rsidDel="00EC065E" w:rsidRDefault="0000165C">
      <w:pPr>
        <w:pStyle w:val="NormalPACKT"/>
        <w:rPr>
          <w:del w:id="2172" w:author="Thomas Lee" w:date="2020-12-15T20:19:00Z"/>
        </w:rPr>
        <w:pPrChange w:id="2173" w:author="Thomas Lee" w:date="2020-12-19T14:46:00Z">
          <w:pPr>
            <w:pStyle w:val="Heading2"/>
            <w:numPr>
              <w:ilvl w:val="1"/>
              <w:numId w:val="3"/>
            </w:numPr>
            <w:tabs>
              <w:tab w:val="left" w:pos="0"/>
            </w:tabs>
          </w:pPr>
        </w:pPrChange>
      </w:pPr>
      <w:del w:id="2174" w:author="Thomas Lee" w:date="2020-12-15T20:19:00Z">
        <w:r w:rsidDel="00EC065E">
          <w:delText>How it works...</w:delText>
        </w:r>
      </w:del>
    </w:p>
    <w:p w14:paraId="50715FB5" w14:textId="23BCA638" w:rsidR="001A2302" w:rsidRPr="00C41783" w:rsidDel="00EC065E" w:rsidRDefault="001A2302" w:rsidP="0054579C">
      <w:pPr>
        <w:pStyle w:val="NormalPACKT"/>
        <w:rPr>
          <w:del w:id="2175" w:author="Thomas Lee" w:date="2020-12-15T20:19:00Z"/>
        </w:rPr>
      </w:pPr>
      <w:del w:id="2176" w:author="Thomas Lee" w:date="2020-12-15T20:19:00Z">
        <w:r w:rsidDel="00EC065E">
          <w:rPr>
            <w:lang w:val="en-GB"/>
          </w:rPr>
          <w:delText xml:space="preserve">In </w:delText>
        </w:r>
        <w:r w:rsidRPr="001A2302" w:rsidDel="00EC065E">
          <w:rPr>
            <w:rStyle w:val="ItalicsPACKT"/>
          </w:rPr>
          <w:delText>step 1</w:delText>
        </w:r>
        <w:r w:rsidDel="00EC065E">
          <w:rPr>
            <w:lang w:val="en-GB"/>
          </w:rPr>
          <w:delText>, you set the PowerShell execution policy to unrestricted</w:delText>
        </w:r>
        <w:r w:rsidR="00C41783" w:rsidDel="00EC065E">
          <w:rPr>
            <w:lang w:val="en-GB"/>
          </w:rPr>
          <w:delText xml:space="preserve"> which</w:delText>
        </w:r>
        <w:r w:rsidDel="00EC065E">
          <w:rPr>
            <w:lang w:val="en-GB"/>
          </w:rPr>
          <w:delText xml:space="preserve"> simplifies using scripts to configure hosts. </w:delText>
        </w:r>
        <w:r w:rsidR="00C41783" w:rsidDel="00EC065E">
          <w:rPr>
            <w:lang w:val="en-GB"/>
          </w:rPr>
          <w:delText xml:space="preserve">In production, </w:delText>
        </w:r>
        <w:commentRangeStart w:id="2177"/>
        <w:r w:rsidR="00C41783" w:rsidDel="00EC065E">
          <w:rPr>
            <w:lang w:val="en-GB"/>
          </w:rPr>
          <w:delText xml:space="preserve">you may wish to set PowerShell’s execution policy to be more </w:delText>
        </w:r>
        <w:r w:rsidR="00C41783" w:rsidRPr="00C41783" w:rsidDel="00EC065E">
          <w:delText>restrictive</w:delText>
        </w:r>
        <w:commentRangeEnd w:id="2177"/>
        <w:r w:rsidR="00EB4079" w:rsidDel="00EC065E">
          <w:rPr>
            <w:rStyle w:val="CommentReference"/>
          </w:rPr>
          <w:commentReference w:id="2177"/>
        </w:r>
        <w:r w:rsidR="00C41783" w:rsidRPr="00C41783" w:rsidDel="00EC065E">
          <w:delText>.</w:delText>
        </w:r>
      </w:del>
    </w:p>
    <w:p w14:paraId="6C3656EC" w14:textId="7C9DB26D" w:rsidR="00C41783" w:rsidRPr="00C41783" w:rsidDel="00EC065E" w:rsidRDefault="00C41783" w:rsidP="0054579C">
      <w:pPr>
        <w:pStyle w:val="NormalPACKT"/>
        <w:rPr>
          <w:del w:id="2178" w:author="Thomas Lee" w:date="2020-12-15T20:19:00Z"/>
        </w:rPr>
      </w:pPr>
      <w:del w:id="2179" w:author="Thomas Lee" w:date="2020-12-15T20:19:00Z">
        <w:r w:rsidRPr="00C41783" w:rsidDel="00EC065E">
          <w:delText>The PowerShell Gallery is a repository of PowerShell modules and scripts</w:delText>
        </w:r>
        <w:r w:rsidR="000D669F" w:rsidDel="00EC065E">
          <w:delText xml:space="preserve"> and is </w:delText>
        </w:r>
        <w:r w:rsidRPr="00C41783" w:rsidDel="00EC065E">
          <w:delText>an essential resource for the IT Pro</w:delText>
        </w:r>
        <w:r w:rsidR="000D669F" w:rsidDel="00EC065E">
          <w:delText xml:space="preserve">. </w:delText>
        </w:r>
        <w:r w:rsidRPr="00C41783" w:rsidDel="00EC065E">
          <w:delText xml:space="preserve">This book makes use of several modules from the PS Gallery. In </w:delText>
        </w:r>
        <w:r w:rsidRPr="00C41783" w:rsidDel="00EC065E">
          <w:rPr>
            <w:rStyle w:val="ItalicsPACKT"/>
            <w:i w:val="0"/>
            <w:color w:val="auto"/>
          </w:rPr>
          <w:delText>step 2</w:delText>
        </w:r>
        <w:r w:rsidRPr="00C41783" w:rsidDel="00EC065E">
          <w:delText xml:space="preserve">, you update both the Nuget package provider (to version 2.8.5.201 or later) and an updated version of the PowerShellGet module. </w:delText>
        </w:r>
      </w:del>
    </w:p>
    <w:p w14:paraId="1111B3E0" w14:textId="2B064F1F" w:rsidR="00C41783" w:rsidDel="00EC065E" w:rsidRDefault="00C41783" w:rsidP="0054579C">
      <w:pPr>
        <w:pStyle w:val="NormalPACKT"/>
        <w:rPr>
          <w:del w:id="2180" w:author="Thomas Lee" w:date="2020-12-15T20:19:00Z"/>
        </w:rPr>
      </w:pPr>
      <w:del w:id="2181" w:author="Thomas Lee" w:date="2020-12-15T20:19:00Z">
        <w:r w:rsidRPr="00C41783" w:rsidDel="00EC065E">
          <w:delText xml:space="preserve">Throughout </w:delText>
        </w:r>
        <w:r w:rsidDel="00EC065E">
          <w:delText xml:space="preserve">this book, you use the </w:delText>
        </w:r>
        <w:r w:rsidRPr="00C41783" w:rsidDel="00EC065E">
          <w:rPr>
            <w:rStyle w:val="CodeInTextPACKT"/>
          </w:rPr>
          <w:delText>C:\Foo</w:delText>
        </w:r>
        <w:r w:rsidDel="00EC065E">
          <w:delText xml:space="preserve"> folder to hold various files which you use in conjunction with the recipes. In </w:delText>
        </w:r>
        <w:r w:rsidRPr="00C41783" w:rsidDel="00EC065E">
          <w:rPr>
            <w:rStyle w:val="ItalicsPACKT"/>
          </w:rPr>
          <w:delText>step 3</w:delText>
        </w:r>
        <w:r w:rsidDel="00EC065E">
          <w:delText>, you ensure the folder exists.</w:delText>
        </w:r>
      </w:del>
    </w:p>
    <w:p w14:paraId="297142BC" w14:textId="69CA3145" w:rsidR="00C41783" w:rsidDel="00EC065E" w:rsidRDefault="00C41783" w:rsidP="0054579C">
      <w:pPr>
        <w:pStyle w:val="NormalPACKT"/>
        <w:rPr>
          <w:del w:id="2182" w:author="Thomas Lee" w:date="2020-12-15T20:19:00Z"/>
        </w:rPr>
      </w:pPr>
      <w:del w:id="2183" w:author="Thomas Lee" w:date="2020-12-15T20:19:00Z">
        <w:r w:rsidDel="00EC065E">
          <w:delText xml:space="preserve">PowerShell 7 is not installed, at present, in Windows (or on in macOS or Linux), although this could change. To enable you to install PowerShell 7 in Windows, you retrieve an installation script from GitHub and store that in the </w:delText>
        </w:r>
        <w:r w:rsidRPr="00C41783" w:rsidDel="00EC065E">
          <w:rPr>
            <w:rStyle w:val="CodeInTextPACKT"/>
          </w:rPr>
          <w:delText>C:\Foo</w:delText>
        </w:r>
        <w:r w:rsidDel="00EC065E">
          <w:delText xml:space="preserve"> folder. In </w:delText>
        </w:r>
        <w:r w:rsidRPr="00C41783" w:rsidDel="00EC065E">
          <w:rPr>
            <w:rStyle w:val="ItalicsPACKT"/>
          </w:rPr>
          <w:delText>step 4</w:delText>
        </w:r>
        <w:r w:rsidDel="00EC065E">
          <w:delText xml:space="preserve">, you use a shortcut URL which points to GitHub and then use </w:delText>
        </w:r>
        <w:r w:rsidRPr="00C41783" w:rsidDel="00EC065E">
          <w:rPr>
            <w:rStyle w:val="CodeInTextPACKT"/>
          </w:rPr>
          <w:delText>Invoke-RestMethod</w:delText>
        </w:r>
        <w:r w:rsidDel="00EC065E">
          <w:delText xml:space="preserve"> to download the file. </w:delText>
        </w:r>
      </w:del>
    </w:p>
    <w:p w14:paraId="39A21429" w14:textId="4D876082" w:rsidR="00C41783" w:rsidDel="00EC065E" w:rsidRDefault="00C41783" w:rsidP="0054579C">
      <w:pPr>
        <w:pStyle w:val="NormalPACKT"/>
        <w:rPr>
          <w:del w:id="2184" w:author="Thomas Lee" w:date="2020-12-15T20:19:00Z"/>
        </w:rPr>
      </w:pPr>
      <w:del w:id="2185" w:author="Thomas Lee" w:date="2020-12-15T20:19:00Z">
        <w:r w:rsidDel="00EC065E">
          <w:delText xml:space="preserve">In </w:delText>
        </w:r>
        <w:r w:rsidRPr="00C41783" w:rsidDel="00EC065E">
          <w:rPr>
            <w:rStyle w:val="ItalicsPACKT"/>
          </w:rPr>
          <w:delText xml:space="preserve">step </w:delText>
        </w:r>
        <w:r w:rsidDel="00EC065E">
          <w:rPr>
            <w:rStyle w:val="ItalicsPACKT"/>
          </w:rPr>
          <w:delText>5</w:delText>
        </w:r>
        <w:r w:rsidDel="00EC065E">
          <w:delText>, you view the help information contained in the help file, which produces the following output:</w:delText>
        </w:r>
      </w:del>
    </w:p>
    <w:p w14:paraId="28645C70" w14:textId="7DDE76F0" w:rsidR="00C41783" w:rsidRPr="00C41783" w:rsidDel="00EC065E" w:rsidRDefault="00204611">
      <w:pPr>
        <w:pStyle w:val="NormalPACKT"/>
        <w:rPr>
          <w:del w:id="2186" w:author="Thomas Lee" w:date="2020-12-15T20:19:00Z"/>
        </w:rPr>
        <w:pPrChange w:id="2187" w:author="Thomas Lee" w:date="2020-12-19T14:46:00Z">
          <w:pPr>
            <w:pStyle w:val="FigurePACKT"/>
          </w:pPr>
        </w:pPrChange>
      </w:pPr>
      <w:del w:id="2188" w:author="Thomas Lee" w:date="2020-12-15T20:19:00Z">
        <w:r w:rsidDel="00EC065E">
          <w:rPr>
            <w:noProof/>
          </w:rPr>
          <w:drawing>
            <wp:inline distT="0" distB="0" distL="0" distR="0" wp14:anchorId="2D762D12" wp14:editId="0FB2081F">
              <wp:extent cx="5731510" cy="51943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519430"/>
                      </a:xfrm>
                      <a:prstGeom prst="rect">
                        <a:avLst/>
                      </a:prstGeom>
                    </pic:spPr>
                  </pic:pic>
                </a:graphicData>
              </a:graphic>
            </wp:inline>
          </w:drawing>
        </w:r>
      </w:del>
    </w:p>
    <w:p w14:paraId="1E1126E2" w14:textId="14DBE130" w:rsidR="00C41783" w:rsidDel="00EC065E" w:rsidRDefault="00C41783">
      <w:pPr>
        <w:pStyle w:val="NormalPACKT"/>
        <w:rPr>
          <w:del w:id="2189" w:author="Thomas Lee" w:date="2020-12-15T20:19:00Z"/>
          <w:noProof/>
        </w:rPr>
        <w:pPrChange w:id="2190" w:author="Thomas Lee" w:date="2020-12-19T14:46:00Z">
          <w:pPr>
            <w:pStyle w:val="LayoutInformationPACKT"/>
          </w:pPr>
        </w:pPrChange>
      </w:pPr>
      <w:bookmarkStart w:id="2191" w:name="_Hlk50554768"/>
      <w:del w:id="2192" w:author="Thomas Lee" w:date="2020-12-15T20:19:00Z">
        <w:r w:rsidRPr="00023EAD" w:rsidDel="00EC065E">
          <w:rPr>
            <w:noProof/>
          </w:rPr>
          <w:delText xml:space="preserve">  </w:delText>
        </w:r>
        <w:r w:rsidDel="00EC065E">
          <w:rPr>
            <w:noProof/>
          </w:rPr>
          <w:delText xml:space="preserve"> </w:delText>
        </w:r>
        <w:commentRangeStart w:id="2193"/>
        <w:commentRangeStart w:id="2194"/>
        <w:r w:rsidDel="00EC065E">
          <w:delText xml:space="preserve">Insert image </w:delText>
        </w:r>
        <w:r w:rsidDel="00EC065E">
          <w:rPr>
            <w:noProof/>
          </w:rPr>
          <w:delText>B42024_01</w:delText>
        </w:r>
        <w:r w:rsidRPr="00023EAD" w:rsidDel="00EC065E">
          <w:rPr>
            <w:noProof/>
          </w:rPr>
          <w:delText>_0</w:delText>
        </w:r>
        <w:r w:rsidDel="00EC065E">
          <w:rPr>
            <w:noProof/>
          </w:rPr>
          <w:delText>1.png</w:delText>
        </w:r>
        <w:commentRangeEnd w:id="2193"/>
        <w:r w:rsidDel="00EC065E">
          <w:rPr>
            <w:rStyle w:val="CommentReference"/>
            <w:b/>
          </w:rPr>
          <w:commentReference w:id="2193"/>
        </w:r>
        <w:commentRangeEnd w:id="2194"/>
        <w:r w:rsidR="00DF4F7A" w:rsidDel="00EC065E">
          <w:rPr>
            <w:rStyle w:val="CommentReference"/>
            <w:b/>
          </w:rPr>
          <w:commentReference w:id="2194"/>
        </w:r>
      </w:del>
    </w:p>
    <w:bookmarkEnd w:id="2191"/>
    <w:p w14:paraId="227C205F" w14:textId="7F1044CB" w:rsidR="00C41783" w:rsidDel="00EC065E" w:rsidRDefault="00C41783">
      <w:pPr>
        <w:pStyle w:val="NormalPACKT"/>
        <w:rPr>
          <w:del w:id="2195" w:author="Thomas Lee" w:date="2020-12-15T20:19:00Z"/>
        </w:rPr>
        <w:pPrChange w:id="2196" w:author="Thomas Lee" w:date="2020-12-19T14:46:00Z">
          <w:pPr/>
        </w:pPrChange>
      </w:pPr>
      <w:del w:id="2197" w:author="Thomas Lee" w:date="2020-12-15T20:19:00Z">
        <w:r w:rsidDel="00EC065E">
          <w:lastRenderedPageBreak/>
          <w:delText xml:space="preserve">In </w:delText>
        </w:r>
        <w:r w:rsidRPr="00C41783" w:rsidDel="00EC065E">
          <w:rPr>
            <w:rStyle w:val="ItalicsPACKT"/>
          </w:rPr>
          <w:delText>step 6</w:delText>
        </w:r>
        <w:r w:rsidDel="00EC065E">
          <w:delText xml:space="preserve">, you use the installation script and install PowerShell 7. The commands use an MSI which you then install silently. The MSI updates the system execution path to add the PowerShell 7 installation folder. The code retrieves the latest supported version of PowerShell 7, and you can view the actual file name in the following output: </w:delText>
        </w:r>
      </w:del>
    </w:p>
    <w:p w14:paraId="5C8AC94B" w14:textId="7F7D0828" w:rsidR="00C41783" w:rsidDel="00EC065E" w:rsidRDefault="00204611">
      <w:pPr>
        <w:pStyle w:val="NormalPACKT"/>
        <w:rPr>
          <w:del w:id="2198" w:author="Thomas Lee" w:date="2020-12-15T20:19:00Z"/>
        </w:rPr>
        <w:pPrChange w:id="2199" w:author="Thomas Lee" w:date="2020-12-19T14:46:00Z">
          <w:pPr>
            <w:pStyle w:val="FigurePACKT"/>
          </w:pPr>
        </w:pPrChange>
      </w:pPr>
      <w:del w:id="2200" w:author="Thomas Lee" w:date="2020-12-15T20:19:00Z">
        <w:r w:rsidDel="00EC065E">
          <w:rPr>
            <w:noProof/>
          </w:rPr>
          <w:drawing>
            <wp:inline distT="0" distB="0" distL="0" distR="0" wp14:anchorId="70D9AAD2" wp14:editId="2D12B4D2">
              <wp:extent cx="5731510" cy="1649730"/>
              <wp:effectExtent l="0" t="0" r="254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1649730"/>
                      </a:xfrm>
                      <a:prstGeom prst="rect">
                        <a:avLst/>
                      </a:prstGeom>
                    </pic:spPr>
                  </pic:pic>
                </a:graphicData>
              </a:graphic>
            </wp:inline>
          </w:drawing>
        </w:r>
      </w:del>
    </w:p>
    <w:p w14:paraId="15869445" w14:textId="76DD9CD8" w:rsidR="00C41783" w:rsidDel="00EC065E" w:rsidRDefault="00C41783">
      <w:pPr>
        <w:pStyle w:val="NormalPACKT"/>
        <w:rPr>
          <w:del w:id="2201" w:author="Thomas Lee" w:date="2020-12-15T20:19:00Z"/>
          <w:noProof/>
        </w:rPr>
        <w:pPrChange w:id="2202" w:author="Thomas Lee" w:date="2020-12-19T14:46:00Z">
          <w:pPr>
            <w:pStyle w:val="LayoutInformationPACKT"/>
          </w:pPr>
        </w:pPrChange>
      </w:pPr>
      <w:del w:id="2203" w:author="Thomas Lee" w:date="2020-12-15T20:19:00Z">
        <w:r w:rsidRPr="00023EAD" w:rsidDel="00EC065E">
          <w:rPr>
            <w:noProof/>
          </w:rPr>
          <w:delText xml:space="preserve">  </w:delText>
        </w:r>
        <w:r w:rsidDel="00EC065E">
          <w:rPr>
            <w:noProof/>
          </w:rPr>
          <w:delText xml:space="preserve"> </w:delText>
        </w:r>
        <w:commentRangeStart w:id="2204"/>
        <w:r w:rsidRPr="00C41783" w:rsidDel="00EC065E">
          <w:delText>Insert image</w:delText>
        </w:r>
        <w:r w:rsidDel="00EC065E">
          <w:delText xml:space="preserve"> </w:delText>
        </w:r>
        <w:r w:rsidDel="00EC065E">
          <w:rPr>
            <w:noProof/>
          </w:rPr>
          <w:delText>B42024_01</w:delText>
        </w:r>
        <w:r w:rsidRPr="00023EAD" w:rsidDel="00EC065E">
          <w:rPr>
            <w:noProof/>
          </w:rPr>
          <w:delText>_0</w:delText>
        </w:r>
        <w:r w:rsidDel="00EC065E">
          <w:rPr>
            <w:noProof/>
          </w:rPr>
          <w:delText>2.png</w:delText>
        </w:r>
        <w:commentRangeEnd w:id="2204"/>
        <w:r w:rsidDel="00EC065E">
          <w:rPr>
            <w:rStyle w:val="CommentReference"/>
            <w:b/>
          </w:rPr>
          <w:commentReference w:id="2204"/>
        </w:r>
      </w:del>
    </w:p>
    <w:p w14:paraId="020D6515" w14:textId="251F51C1" w:rsidR="00C41783" w:rsidDel="00EC065E" w:rsidRDefault="00C41783">
      <w:pPr>
        <w:pStyle w:val="NormalPACKT"/>
        <w:rPr>
          <w:del w:id="2205" w:author="Thomas Lee" w:date="2020-12-15T20:19:00Z"/>
          <w:lang w:val="en-GB"/>
        </w:rPr>
        <w:pPrChange w:id="2206" w:author="Thomas Lee" w:date="2020-12-19T14:46:00Z">
          <w:pPr/>
        </w:pPrChange>
      </w:pPr>
      <w:del w:id="2207" w:author="Thomas Lee" w:date="2020-12-15T20:19:00Z">
        <w:r w:rsidDel="00EC065E">
          <w:rPr>
            <w:lang w:val="en-GB"/>
          </w:rPr>
          <w:delText xml:space="preserve">PowerShell 7 is a work in progress. Every day, the PowerShell team builds updated versions of PowerShell and releases previews of the next major release. The preview builds are mostly stable and allow you to try out new features that are coming in the next major release. The daily build allows you to view progress on a specific bug or feature. You may find it useful to install both of these (and ensure you keep them up to date as time goes by). </w:delText>
        </w:r>
      </w:del>
    </w:p>
    <w:p w14:paraId="7E35049F" w14:textId="3ADE47C2" w:rsidR="00C41783" w:rsidDel="00EC065E" w:rsidRDefault="00C41783">
      <w:pPr>
        <w:pStyle w:val="NormalPACKT"/>
        <w:rPr>
          <w:del w:id="2208" w:author="Thomas Lee" w:date="2020-12-15T20:19:00Z"/>
          <w:lang w:val="en-GB"/>
        </w:rPr>
        <w:pPrChange w:id="2209" w:author="Thomas Lee" w:date="2020-12-19T14:46:00Z">
          <w:pPr/>
        </w:pPrChange>
      </w:pPr>
      <w:del w:id="2210" w:author="Thomas Lee" w:date="2020-12-15T20:19:00Z">
        <w:r w:rsidRPr="00C41783" w:rsidDel="00EC065E">
          <w:rPr>
            <w:lang w:val="en-GB"/>
          </w:rPr>
          <w:delText xml:space="preserve">In </w:delText>
        </w:r>
        <w:r w:rsidRPr="00C41783" w:rsidDel="00EC065E">
          <w:rPr>
            <w:rStyle w:val="ItalicsPACKT"/>
          </w:rPr>
          <w:delText>step 7</w:delText>
        </w:r>
        <w:r w:rsidRPr="00C41783" w:rsidDel="00EC065E">
          <w:rPr>
            <w:lang w:val="en-GB"/>
          </w:rPr>
          <w:delText xml:space="preserve">, you </w:delText>
        </w:r>
        <w:r w:rsidDel="00EC065E">
          <w:rPr>
            <w:lang w:val="en-GB"/>
          </w:rPr>
          <w:delText>install the daily build and the latest Preview build, which looks like this:</w:delText>
        </w:r>
      </w:del>
    </w:p>
    <w:p w14:paraId="2EC149CB" w14:textId="30AE688B" w:rsidR="00C41783" w:rsidDel="00EC065E" w:rsidRDefault="00204611">
      <w:pPr>
        <w:pStyle w:val="NormalPACKT"/>
        <w:rPr>
          <w:del w:id="2211" w:author="Thomas Lee" w:date="2020-12-15T20:19:00Z"/>
          <w:lang w:val="en-GB"/>
        </w:rPr>
        <w:pPrChange w:id="2212" w:author="Thomas Lee" w:date="2020-12-19T14:46:00Z">
          <w:pPr>
            <w:pStyle w:val="FigurePACKT"/>
          </w:pPr>
        </w:pPrChange>
      </w:pPr>
      <w:del w:id="2213" w:author="Thomas Lee" w:date="2020-12-15T20:19:00Z">
        <w:r w:rsidDel="00EC065E">
          <w:rPr>
            <w:noProof/>
          </w:rPr>
          <w:drawing>
            <wp:inline distT="0" distB="0" distL="0" distR="0" wp14:anchorId="16176D6C" wp14:editId="5F68E4CA">
              <wp:extent cx="5731510" cy="2052320"/>
              <wp:effectExtent l="0" t="0" r="254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2052320"/>
                      </a:xfrm>
                      <a:prstGeom prst="rect">
                        <a:avLst/>
                      </a:prstGeom>
                    </pic:spPr>
                  </pic:pic>
                </a:graphicData>
              </a:graphic>
            </wp:inline>
          </w:drawing>
        </w:r>
      </w:del>
    </w:p>
    <w:p w14:paraId="7D0A9DF2" w14:textId="35D2E46C" w:rsidR="00C41783" w:rsidDel="00EC065E" w:rsidRDefault="00C41783">
      <w:pPr>
        <w:pStyle w:val="NormalPACKT"/>
        <w:rPr>
          <w:del w:id="2214" w:author="Thomas Lee" w:date="2020-12-15T20:19:00Z"/>
          <w:noProof/>
        </w:rPr>
        <w:pPrChange w:id="2215" w:author="Thomas Lee" w:date="2020-12-19T14:46:00Z">
          <w:pPr>
            <w:pStyle w:val="LayoutInformationPACKT"/>
          </w:pPr>
        </w:pPrChange>
      </w:pPr>
      <w:commentRangeStart w:id="2216"/>
      <w:del w:id="2217" w:author="Thomas Lee" w:date="2020-12-15T20:19:00Z">
        <w:r w:rsidDel="00EC065E">
          <w:delText xml:space="preserve">Insert </w:delText>
        </w:r>
        <w:r w:rsidRPr="00C41783" w:rsidDel="00EC065E">
          <w:delText>image</w:delText>
        </w:r>
        <w:r w:rsidDel="00EC065E">
          <w:delText xml:space="preserve"> </w:delText>
        </w:r>
        <w:r w:rsidDel="00EC065E">
          <w:rPr>
            <w:noProof/>
          </w:rPr>
          <w:delText>B42024_01</w:delText>
        </w:r>
        <w:r w:rsidRPr="00023EAD" w:rsidDel="00EC065E">
          <w:rPr>
            <w:noProof/>
          </w:rPr>
          <w:delText>_0</w:delText>
        </w:r>
        <w:r w:rsidDel="00EC065E">
          <w:rPr>
            <w:noProof/>
          </w:rPr>
          <w:delText>3.png</w:delText>
        </w:r>
        <w:commentRangeEnd w:id="2216"/>
        <w:r w:rsidDel="00EC065E">
          <w:rPr>
            <w:rStyle w:val="CommentReference"/>
            <w:b/>
          </w:rPr>
          <w:commentReference w:id="2216"/>
        </w:r>
      </w:del>
    </w:p>
    <w:p w14:paraId="42801827" w14:textId="11EA00BD" w:rsidR="00C41783" w:rsidDel="00EC065E" w:rsidRDefault="00C41783">
      <w:pPr>
        <w:pStyle w:val="NormalPACKT"/>
        <w:rPr>
          <w:del w:id="2218" w:author="Thomas Lee" w:date="2020-12-15T20:19:00Z"/>
        </w:rPr>
        <w:pPrChange w:id="2219" w:author="Thomas Lee" w:date="2020-12-19T14:46:00Z">
          <w:pPr/>
        </w:pPrChange>
      </w:pPr>
      <w:del w:id="2220" w:author="Thomas Lee" w:date="2020-12-15T20:19:00Z">
        <w:r w:rsidDel="00EC065E">
          <w:delText>PowerShell uses Profile files to enable you to configure PowerShell each time you run PowerShell (whether in th</w:delText>
        </w:r>
        <w:r w:rsidR="000D669F" w:rsidDel="00EC065E">
          <w:delText>e</w:delText>
        </w:r>
        <w:r w:rsidDel="00EC065E">
          <w:delText xml:space="preserve"> PowerShell console or as part of VS Code or the ISE). In </w:delText>
        </w:r>
        <w:r w:rsidRPr="00C41783" w:rsidDel="00EC065E">
          <w:rPr>
            <w:rStyle w:val="ItalicsPACKT"/>
          </w:rPr>
          <w:delText>step 8</w:delText>
        </w:r>
        <w:r w:rsidDel="00EC065E">
          <w:delText xml:space="preserve">, you download a sample PowerShell profile script and save it locally.  Note that the profile file you create in </w:delText>
        </w:r>
        <w:r w:rsidRPr="00C41783" w:rsidDel="00EC065E">
          <w:rPr>
            <w:rStyle w:val="ItalicsPACKT"/>
          </w:rPr>
          <w:delText>step 8</w:delText>
        </w:r>
        <w:r w:rsidDel="00EC065E">
          <w:delText xml:space="preserve"> is for Windows PowerShell only.</w:delText>
        </w:r>
      </w:del>
    </w:p>
    <w:p w14:paraId="2310E59B" w14:textId="763223AE" w:rsidR="00C41783" w:rsidDel="00EC065E" w:rsidRDefault="00C41783">
      <w:pPr>
        <w:pStyle w:val="NormalPACKT"/>
        <w:rPr>
          <w:del w:id="2221" w:author="Thomas Lee" w:date="2020-12-15T20:19:00Z"/>
        </w:rPr>
        <w:pPrChange w:id="2222" w:author="Thomas Lee" w:date="2020-12-19T14:46:00Z">
          <w:pPr/>
        </w:pPrChange>
      </w:pPr>
      <w:del w:id="2223" w:author="Thomas Lee" w:date="2020-12-15T20:19:00Z">
        <w:r w:rsidDel="00EC065E">
          <w:delText xml:space="preserve">The Executable name for PowerShell 8 is </w:delText>
        </w:r>
        <w:r w:rsidRPr="00C41783" w:rsidDel="00EC065E">
          <w:rPr>
            <w:rStyle w:val="CodeInTextPACKT"/>
          </w:rPr>
          <w:delText>pwsh.exe</w:delText>
        </w:r>
        <w:r w:rsidDel="00EC065E">
          <w:delText>. In step 9, you view the versions of this file as follows:</w:delText>
        </w:r>
      </w:del>
    </w:p>
    <w:p w14:paraId="7F4270A1" w14:textId="387CF9E6" w:rsidR="00C41783" w:rsidDel="00EC065E" w:rsidRDefault="00204611">
      <w:pPr>
        <w:pStyle w:val="NormalPACKT"/>
        <w:rPr>
          <w:del w:id="2224" w:author="Thomas Lee" w:date="2020-12-15T20:19:00Z"/>
        </w:rPr>
        <w:pPrChange w:id="2225" w:author="Thomas Lee" w:date="2020-12-19T14:46:00Z">
          <w:pPr>
            <w:pStyle w:val="FigurePACKT"/>
          </w:pPr>
        </w:pPrChange>
      </w:pPr>
      <w:del w:id="2226" w:author="Thomas Lee" w:date="2020-12-15T20:19:00Z">
        <w:r w:rsidDel="00EC065E">
          <w:rPr>
            <w:noProof/>
          </w:rPr>
          <w:lastRenderedPageBreak/>
          <w:drawing>
            <wp:inline distT="0" distB="0" distL="0" distR="0" wp14:anchorId="002E456E" wp14:editId="38C19822">
              <wp:extent cx="4539828" cy="2833243"/>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552939" cy="2841425"/>
                      </a:xfrm>
                      <a:prstGeom prst="rect">
                        <a:avLst/>
                      </a:prstGeom>
                    </pic:spPr>
                  </pic:pic>
                </a:graphicData>
              </a:graphic>
            </wp:inline>
          </w:drawing>
        </w:r>
      </w:del>
    </w:p>
    <w:p w14:paraId="5CF887D5" w14:textId="1F3B44FB" w:rsidR="00C41783" w:rsidDel="00EC065E" w:rsidRDefault="00C41783">
      <w:pPr>
        <w:pStyle w:val="NormalPACKT"/>
        <w:rPr>
          <w:del w:id="2227" w:author="Thomas Lee" w:date="2020-12-15T20:19:00Z"/>
          <w:noProof/>
        </w:rPr>
        <w:pPrChange w:id="2228" w:author="Thomas Lee" w:date="2020-12-19T14:46:00Z">
          <w:pPr>
            <w:pStyle w:val="LayoutInformationPACKT"/>
          </w:pPr>
        </w:pPrChange>
      </w:pPr>
      <w:del w:id="2229" w:author="Thomas Lee" w:date="2020-12-15T20:19:00Z">
        <w:r w:rsidDel="00EC065E">
          <w:delText xml:space="preserve">Insert </w:delText>
        </w:r>
        <w:r w:rsidRPr="00C41783" w:rsidDel="00EC065E">
          <w:delText>image</w:delText>
        </w:r>
        <w:r w:rsidDel="00EC065E">
          <w:delText xml:space="preserve"> </w:delText>
        </w:r>
        <w:r w:rsidDel="00EC065E">
          <w:rPr>
            <w:noProof/>
          </w:rPr>
          <w:delText>B42024_01</w:delText>
        </w:r>
        <w:r w:rsidRPr="00023EAD" w:rsidDel="00EC065E">
          <w:rPr>
            <w:noProof/>
          </w:rPr>
          <w:delText>_0</w:delText>
        </w:r>
        <w:r w:rsidDel="00EC065E">
          <w:rPr>
            <w:noProof/>
          </w:rPr>
          <w:delText>4.png</w:delText>
        </w:r>
      </w:del>
    </w:p>
    <w:p w14:paraId="4B0CC1B4" w14:textId="6DEBC9F5" w:rsidR="00C41783" w:rsidRPr="00C41783" w:rsidDel="00EC065E" w:rsidRDefault="00C41783">
      <w:pPr>
        <w:pStyle w:val="NormalPACKT"/>
        <w:rPr>
          <w:del w:id="2230" w:author="Thomas Lee" w:date="2020-12-15T20:19:00Z"/>
        </w:rPr>
        <w:pPrChange w:id="2231" w:author="Thomas Lee" w:date="2020-12-19T14:46:00Z">
          <w:pPr/>
        </w:pPrChange>
      </w:pPr>
      <w:del w:id="2232" w:author="Thomas Lee" w:date="2020-12-15T20:19:00Z">
        <w:r w:rsidDel="00EC065E">
          <w:delText xml:space="preserve">As you can see, there are 3 versions of PowerShell 7 installed on </w:delText>
        </w:r>
        <w:r w:rsidRPr="00C41783" w:rsidDel="00EC065E">
          <w:rPr>
            <w:rStyle w:val="CodeInTextPACKT"/>
          </w:rPr>
          <w:delText>SRV1</w:delText>
        </w:r>
        <w:r w:rsidDel="00EC065E">
          <w:delText>: the latest full release, the latest preview, and the build of the day.</w:delText>
        </w:r>
      </w:del>
    </w:p>
    <w:p w14:paraId="5F467473" w14:textId="364FA984" w:rsidR="0000165C" w:rsidDel="00EC065E" w:rsidRDefault="0000165C">
      <w:pPr>
        <w:pStyle w:val="NormalPACKT"/>
        <w:rPr>
          <w:del w:id="2233" w:author="Thomas Lee" w:date="2020-12-15T20:19:00Z"/>
        </w:rPr>
        <w:pPrChange w:id="2234" w:author="Thomas Lee" w:date="2020-12-19T14:46:00Z">
          <w:pPr>
            <w:pStyle w:val="Heading2"/>
          </w:pPr>
        </w:pPrChange>
      </w:pPr>
      <w:del w:id="2235" w:author="Thomas Lee" w:date="2020-12-15T20:19:00Z">
        <w:r w:rsidDel="00EC065E">
          <w:delText>There's more...</w:delText>
        </w:r>
      </w:del>
    </w:p>
    <w:p w14:paraId="72A9C031" w14:textId="10646DEC" w:rsidR="00C41783" w:rsidDel="00EC065E" w:rsidRDefault="00C41783" w:rsidP="0054579C">
      <w:pPr>
        <w:pStyle w:val="NormalPACKT"/>
        <w:rPr>
          <w:del w:id="2236" w:author="Thomas Lee" w:date="2020-12-15T20:19:00Z"/>
        </w:rPr>
      </w:pPr>
      <w:del w:id="2237" w:author="Thomas Lee" w:date="2020-12-15T20:19:00Z">
        <w:r w:rsidDel="00EC065E">
          <w:delText xml:space="preserve">In </w:delText>
        </w:r>
        <w:r w:rsidRPr="00C41783" w:rsidDel="00EC065E">
          <w:rPr>
            <w:rStyle w:val="ItalicsPACKT"/>
          </w:rPr>
          <w:delText>step 4</w:delText>
        </w:r>
        <w:r w:rsidDel="00EC065E">
          <w:delText xml:space="preserve">, you use a shortened URL to download the </w:delText>
        </w:r>
        <w:r w:rsidRPr="00C41783" w:rsidDel="00EC065E">
          <w:rPr>
            <w:rStyle w:val="CodeInTextPACKT"/>
          </w:rPr>
          <w:delText>Install-PowerShell.ps1</w:delText>
        </w:r>
        <w:r w:rsidDel="00EC065E">
          <w:delText xml:space="preserve"> script. When you use Invoke-RestMethod, PowerShell discovers the underlying target URL for the script. </w:delText>
        </w:r>
        <w:r w:rsidR="000D669F" w:rsidDel="00EC065E">
          <w:delText>The short URL</w:delText>
        </w:r>
        <w:r w:rsidDel="00EC065E">
          <w:delText xml:space="preserve"> allows Microsoft and the PowerShell team to publish a well</w:delText>
        </w:r>
        <w:r w:rsidR="000D669F" w:rsidDel="00EC065E">
          <w:delText>-</w:delText>
        </w:r>
        <w:r w:rsidDel="00EC065E">
          <w:delText>known URL and then have the flex</w:delText>
        </w:r>
        <w:r w:rsidR="000D669F" w:rsidDel="00EC065E">
          <w:delText>i</w:delText>
        </w:r>
        <w:r w:rsidDel="00EC065E">
          <w:delText>bility to move the target location should that be necessary. The target URL, at the time of writing</w:delText>
        </w:r>
        <w:r w:rsidR="000D669F" w:rsidDel="00EC065E">
          <w:delText>,</w:delText>
        </w:r>
        <w:r w:rsidDel="00EC065E">
          <w:delText xml:space="preserve"> is </w:delText>
        </w:r>
        <w:commentRangeStart w:id="2238"/>
        <w:commentRangeStart w:id="2239"/>
        <w:r w:rsidRPr="00C41783" w:rsidDel="00EC065E">
          <w:rPr>
            <w:rStyle w:val="CodeInTextPACKT"/>
          </w:rPr>
          <w:delText>https://raw.githubusercontent.com/PowerShell/PowerShell/master/tools/install-powershell.ps1</w:delText>
        </w:r>
        <w:commentRangeEnd w:id="2238"/>
        <w:r w:rsidRPr="00C41783" w:rsidDel="00EC065E">
          <w:rPr>
            <w:rStyle w:val="CodeInTextPACKT"/>
          </w:rPr>
          <w:commentReference w:id="2238"/>
        </w:r>
        <w:commentRangeEnd w:id="2239"/>
        <w:r w:rsidR="00DF4F7A" w:rsidDel="00EC065E">
          <w:rPr>
            <w:rStyle w:val="CommentReference"/>
          </w:rPr>
          <w:commentReference w:id="2239"/>
        </w:r>
        <w:r w:rsidDel="00EC065E">
          <w:delText>.</w:delText>
        </w:r>
      </w:del>
    </w:p>
    <w:p w14:paraId="21C7551F" w14:textId="183EDBC1" w:rsidR="0000165C" w:rsidDel="00EC065E" w:rsidRDefault="00C41783" w:rsidP="0054579C">
      <w:pPr>
        <w:pStyle w:val="NormalPACKT"/>
        <w:rPr>
          <w:del w:id="2240" w:author="Thomas Lee" w:date="2020-12-15T20:19:00Z"/>
        </w:rPr>
      </w:pPr>
      <w:del w:id="2241" w:author="Thomas Lee" w:date="2020-12-15T20:19:00Z">
        <w:r w:rsidDel="00EC065E">
          <w:delText xml:space="preserve">In </w:delText>
        </w:r>
        <w:r w:rsidRPr="00C41783" w:rsidDel="00EC065E">
          <w:rPr>
            <w:rStyle w:val="ItalicsPACKT"/>
          </w:rPr>
          <w:delText>step 7</w:delText>
        </w:r>
        <w:r w:rsidDel="00EC065E">
          <w:delText>, you install both the latest daily build and the latest previ</w:delText>
        </w:r>
        <w:r w:rsidR="000D669F" w:rsidDel="00EC065E">
          <w:delText>e</w:delText>
        </w:r>
        <w:r w:rsidDel="00EC065E">
          <w:delText>w vers</w:delText>
        </w:r>
        <w:r w:rsidR="000D669F" w:rsidDel="00EC065E">
          <w:delText>i</w:delText>
        </w:r>
        <w:r w:rsidDel="00EC065E">
          <w:delText>ons. The specific file versio</w:delText>
        </w:r>
        <w:r w:rsidR="000D669F" w:rsidDel="00EC065E">
          <w:delText>ns</w:delText>
        </w:r>
        <w:r w:rsidDel="00EC065E">
          <w:delText xml:space="preserve"> you see are going to be different from the output show</w:delText>
        </w:r>
        <w:r w:rsidR="000D669F" w:rsidDel="00EC065E">
          <w:delText>n</w:delText>
        </w:r>
        <w:r w:rsidDel="00EC065E">
          <w:delText xml:space="preserve"> here as at least for the preview versions! </w:delText>
        </w:r>
      </w:del>
    </w:p>
    <w:p w14:paraId="771956A8" w14:textId="7D9D203F" w:rsidR="0000165C" w:rsidRPr="009D0F10" w:rsidDel="00EC065E" w:rsidRDefault="0000165C">
      <w:pPr>
        <w:pStyle w:val="NormalPACKT"/>
        <w:rPr>
          <w:del w:id="2242" w:author="Thomas Lee" w:date="2020-12-15T20:19:00Z"/>
        </w:rPr>
        <w:pPrChange w:id="2243" w:author="Thomas Lee" w:date="2020-12-19T14:46:00Z">
          <w:pPr>
            <w:pStyle w:val="Heading1"/>
            <w:pBdr>
              <w:top w:val="none" w:sz="0" w:space="0" w:color="auto"/>
              <w:left w:val="none" w:sz="0" w:space="0" w:color="auto"/>
              <w:bottom w:val="none" w:sz="0" w:space="0" w:color="auto"/>
              <w:right w:val="none" w:sz="0" w:space="0" w:color="auto"/>
            </w:pBdr>
            <w:tabs>
              <w:tab w:val="left" w:pos="0"/>
            </w:tabs>
          </w:pPr>
        </w:pPrChange>
      </w:pPr>
      <w:del w:id="2244" w:author="Thomas Lee" w:date="2020-12-15T20:19:00Z">
        <w:r w:rsidDel="00EC065E">
          <w:delText>Using PWSH.EXE</w:delText>
        </w:r>
      </w:del>
    </w:p>
    <w:p w14:paraId="221E676A" w14:textId="0D3A9F15" w:rsidR="0000165C" w:rsidDel="00EC065E" w:rsidRDefault="00C41783">
      <w:pPr>
        <w:pStyle w:val="NormalPACKT"/>
        <w:rPr>
          <w:del w:id="2245" w:author="Thomas Lee" w:date="2020-12-15T20:19:00Z"/>
        </w:rPr>
        <w:pPrChange w:id="2246" w:author="Thomas Lee" w:date="2020-12-19T14:46:00Z">
          <w:pPr>
            <w:pStyle w:val="BulletPACKT"/>
            <w:numPr>
              <w:numId w:val="0"/>
            </w:numPr>
            <w:ind w:left="0" w:firstLine="0"/>
          </w:pPr>
        </w:pPrChange>
      </w:pPr>
      <w:del w:id="2247" w:author="Thomas Lee" w:date="2020-12-15T20:19:00Z">
        <w:r w:rsidDel="00EC065E">
          <w:delText xml:space="preserve">With PowerShell 7, the name of the PowerShell executable is now pwsh.exe, as you saw in the previous recipe. After installing PowerShell 7 in Windows, you can start the PowerShell 7 console by clicking start and typing </w:delText>
        </w:r>
        <w:r w:rsidRPr="00C41783" w:rsidDel="00EC065E">
          <w:rPr>
            <w:rStyle w:val="CodeInTextPACKT"/>
          </w:rPr>
          <w:delText>pwsh.exe</w:delText>
        </w:r>
        <w:r w:rsidDel="00EC065E">
          <w:delText>, then hitting return. The PowerShell MSI installer does not create a start panel or taskbar shortcut.</w:delText>
        </w:r>
      </w:del>
    </w:p>
    <w:p w14:paraId="6D228930" w14:textId="1CF5AB3E" w:rsidR="00C41783" w:rsidDel="00EC065E" w:rsidRDefault="00C41783">
      <w:pPr>
        <w:pStyle w:val="NormalPACKT"/>
        <w:rPr>
          <w:del w:id="2248" w:author="Thomas Lee" w:date="2020-12-15T20:19:00Z"/>
        </w:rPr>
        <w:pPrChange w:id="2249" w:author="Thomas Lee" w:date="2020-12-19T14:46:00Z">
          <w:pPr>
            <w:pStyle w:val="BulletPACKT"/>
            <w:numPr>
              <w:numId w:val="0"/>
            </w:numPr>
            <w:ind w:left="0" w:firstLine="0"/>
          </w:pPr>
        </w:pPrChange>
      </w:pPr>
    </w:p>
    <w:p w14:paraId="0AC76AC4" w14:textId="17B72F5C" w:rsidR="00C41783" w:rsidDel="00EC065E" w:rsidRDefault="00C41783">
      <w:pPr>
        <w:pStyle w:val="NormalPACKT"/>
        <w:rPr>
          <w:del w:id="2250" w:author="Thomas Lee" w:date="2020-12-15T20:19:00Z"/>
        </w:rPr>
        <w:pPrChange w:id="2251" w:author="Thomas Lee" w:date="2020-12-19T14:46:00Z">
          <w:pPr>
            <w:pStyle w:val="BulletPACKT"/>
            <w:numPr>
              <w:numId w:val="0"/>
            </w:numPr>
            <w:ind w:left="0" w:firstLine="0"/>
          </w:pPr>
        </w:pPrChange>
      </w:pPr>
    </w:p>
    <w:p w14:paraId="03721511" w14:textId="69A09AFC" w:rsidR="0000165C" w:rsidDel="00EC065E" w:rsidRDefault="0000165C">
      <w:pPr>
        <w:pStyle w:val="NormalPACKT"/>
        <w:rPr>
          <w:del w:id="2252" w:author="Thomas Lee" w:date="2020-12-15T20:19:00Z"/>
        </w:rPr>
        <w:pPrChange w:id="2253" w:author="Thomas Lee" w:date="2020-12-19T14:46:00Z">
          <w:pPr>
            <w:pStyle w:val="BulletPACKT"/>
            <w:numPr>
              <w:numId w:val="0"/>
            </w:numPr>
            <w:ind w:left="0" w:firstLine="0"/>
          </w:pPr>
        </w:pPrChange>
      </w:pPr>
    </w:p>
    <w:p w14:paraId="4A9EF28F" w14:textId="6A718E47" w:rsidR="0000165C" w:rsidDel="00EC065E" w:rsidRDefault="0000165C">
      <w:pPr>
        <w:pStyle w:val="NormalPACKT"/>
        <w:rPr>
          <w:del w:id="2254" w:author="Thomas Lee" w:date="2020-12-15T20:19:00Z"/>
        </w:rPr>
        <w:pPrChange w:id="2255" w:author="Thomas Lee" w:date="2020-12-19T14:46:00Z">
          <w:pPr>
            <w:pStyle w:val="Heading2"/>
            <w:tabs>
              <w:tab w:val="left" w:pos="0"/>
            </w:tabs>
          </w:pPr>
        </w:pPrChange>
      </w:pPr>
      <w:del w:id="2256" w:author="Thomas Lee" w:date="2020-12-15T20:19:00Z">
        <w:r w:rsidDel="00EC065E">
          <w:delText>Getting Ready</w:delText>
        </w:r>
      </w:del>
    </w:p>
    <w:p w14:paraId="4ECC396E" w14:textId="23E90C91" w:rsidR="0000165C" w:rsidRPr="009D0F10" w:rsidDel="00EC065E" w:rsidRDefault="00C41783" w:rsidP="0054579C">
      <w:pPr>
        <w:pStyle w:val="NormalPACKT"/>
        <w:rPr>
          <w:del w:id="2257" w:author="Thomas Lee" w:date="2020-12-15T20:19:00Z"/>
          <w:lang w:val="en-GB"/>
        </w:rPr>
      </w:pPr>
      <w:del w:id="2258" w:author="Thomas Lee" w:date="2020-12-15T20:19:00Z">
        <w:r w:rsidDel="00EC065E">
          <w:rPr>
            <w:lang w:val="en-GB"/>
          </w:rPr>
          <w:delText xml:space="preserve">You run this recipe on </w:delText>
        </w:r>
        <w:r w:rsidRPr="00C41783" w:rsidDel="00EC065E">
          <w:rPr>
            <w:rStyle w:val="CodeInTextPACKT"/>
          </w:rPr>
          <w:delText>SRV1</w:delText>
        </w:r>
        <w:r w:rsidDel="00EC065E">
          <w:rPr>
            <w:lang w:val="en-GB"/>
          </w:rPr>
          <w:delText xml:space="preserve"> after you have installed PowerShell 7.</w:delText>
        </w:r>
      </w:del>
    </w:p>
    <w:p w14:paraId="7CADF752" w14:textId="4C1A2E27" w:rsidR="0000165C" w:rsidDel="00EC065E" w:rsidRDefault="0000165C">
      <w:pPr>
        <w:pStyle w:val="NormalPACKT"/>
        <w:rPr>
          <w:del w:id="2259" w:author="Thomas Lee" w:date="2020-12-15T20:19:00Z"/>
        </w:rPr>
        <w:pPrChange w:id="2260" w:author="Thomas Lee" w:date="2020-12-19T14:46:00Z">
          <w:pPr>
            <w:pStyle w:val="Heading2"/>
            <w:tabs>
              <w:tab w:val="left" w:pos="0"/>
            </w:tabs>
          </w:pPr>
        </w:pPrChange>
      </w:pPr>
      <w:del w:id="2261" w:author="Thomas Lee" w:date="2020-12-15T20:19:00Z">
        <w:r w:rsidDel="00EC065E">
          <w:delText>How to do it...</w:delText>
        </w:r>
      </w:del>
    </w:p>
    <w:p w14:paraId="2B2AF10C" w14:textId="23695E58" w:rsidR="00784F5C" w:rsidRPr="00784F5C" w:rsidDel="00EC065E" w:rsidRDefault="00784F5C" w:rsidP="0054579C">
      <w:pPr>
        <w:pStyle w:val="NormalPACKT"/>
        <w:rPr>
          <w:del w:id="2262" w:author="Thomas Lee" w:date="2020-12-15T20:19:00Z"/>
          <w:lang w:val="en-GB"/>
        </w:rPr>
      </w:pPr>
    </w:p>
    <w:p w14:paraId="3BDFF2EC" w14:textId="6134FC84" w:rsidR="004008BB" w:rsidDel="00EC065E" w:rsidRDefault="00784F5C">
      <w:pPr>
        <w:pStyle w:val="NormalPACKT"/>
        <w:rPr>
          <w:del w:id="2263" w:author="Thomas Lee" w:date="2020-12-15T20:19:00Z"/>
          <w:lang w:val="en-GB" w:eastAsia="en-GB"/>
        </w:rPr>
        <w:pPrChange w:id="2264" w:author="Thomas Lee" w:date="2020-12-19T14:46:00Z">
          <w:pPr>
            <w:pStyle w:val="NumberedBulletPACKT"/>
            <w:numPr>
              <w:numId w:val="24"/>
            </w:numPr>
          </w:pPr>
        </w:pPrChange>
      </w:pPr>
      <w:del w:id="2265" w:author="Thomas Lee" w:date="2020-12-15T20:19:00Z">
        <w:r w:rsidRPr="00784F5C" w:rsidDel="00EC065E">
          <w:rPr>
            <w:lang w:val="en-GB" w:eastAsia="en-GB"/>
          </w:rPr>
          <w:delText>Run </w:delText>
        </w:r>
        <w:r w:rsidR="000D669F" w:rsidDel="00EC065E">
          <w:rPr>
            <w:lang w:val="en-GB" w:eastAsia="en-GB"/>
          </w:rPr>
          <w:delText xml:space="preserve">the </w:delText>
        </w:r>
        <w:r w:rsidRPr="00784F5C" w:rsidDel="00EC065E">
          <w:rPr>
            <w:lang w:val="en-GB" w:eastAsia="en-GB"/>
          </w:rPr>
          <w:delText>PowerShell 7 </w:delText>
        </w:r>
        <w:r w:rsidR="000D669F" w:rsidDel="00EC065E">
          <w:rPr>
            <w:lang w:val="en-GB" w:eastAsia="en-GB"/>
          </w:rPr>
          <w:delText>console</w:delText>
        </w:r>
        <w:r w:rsidRPr="00784F5C" w:rsidDel="00EC065E">
          <w:rPr>
            <w:lang w:val="en-GB" w:eastAsia="en-GB"/>
          </w:rPr>
          <w:delText xml:space="preserve">. </w:delText>
        </w:r>
      </w:del>
    </w:p>
    <w:p w14:paraId="0AF0CED6" w14:textId="48C8307D" w:rsidR="004008BB" w:rsidDel="00EC065E" w:rsidRDefault="004008BB">
      <w:pPr>
        <w:pStyle w:val="NormalPACKT"/>
        <w:rPr>
          <w:del w:id="2266" w:author="Thomas Lee" w:date="2020-12-15T20:19:00Z"/>
          <w:lang w:val="en-GB" w:eastAsia="en-GB"/>
        </w:rPr>
        <w:pPrChange w:id="2267" w:author="Thomas Lee" w:date="2020-12-19T14:46:00Z">
          <w:pPr>
            <w:pStyle w:val="NumberedBulletPACKT"/>
            <w:numPr>
              <w:numId w:val="0"/>
            </w:numPr>
            <w:ind w:left="360" w:firstLine="0"/>
          </w:pPr>
        </w:pPrChange>
      </w:pPr>
    </w:p>
    <w:p w14:paraId="262E1CE6" w14:textId="2541421D" w:rsidR="00784F5C" w:rsidRPr="00784F5C" w:rsidDel="00EC065E" w:rsidRDefault="00784F5C">
      <w:pPr>
        <w:pStyle w:val="NormalPACKT"/>
        <w:rPr>
          <w:del w:id="2268" w:author="Thomas Lee" w:date="2020-12-15T20:19:00Z"/>
          <w:lang w:val="en-GB" w:eastAsia="en-GB"/>
        </w:rPr>
        <w:pPrChange w:id="2269" w:author="Thomas Lee" w:date="2020-12-19T14:46:00Z">
          <w:pPr>
            <w:pStyle w:val="NumberedBulletPACKT"/>
            <w:numPr>
              <w:numId w:val="0"/>
            </w:numPr>
            <w:ind w:left="360" w:firstLine="0"/>
          </w:pPr>
        </w:pPrChange>
      </w:pPr>
      <w:del w:id="2270" w:author="Thomas Lee" w:date="2020-12-15T20:19:00Z">
        <w:r w:rsidRPr="00784F5C" w:rsidDel="00EC065E">
          <w:rPr>
            <w:lang w:val="en-GB" w:eastAsia="en-GB"/>
          </w:rPr>
          <w:delText xml:space="preserve">From the Windows desktop in </w:delText>
        </w:r>
        <w:r w:rsidRPr="00784F5C" w:rsidDel="00EC065E">
          <w:rPr>
            <w:rStyle w:val="CodeInTextPACKT"/>
            <w:lang w:val="en-GB" w:eastAsia="en-GB"/>
          </w:rPr>
          <w:delText>SRV1</w:delText>
        </w:r>
        <w:r w:rsidRPr="00784F5C" w:rsidDel="00EC065E">
          <w:rPr>
            <w:lang w:val="en-GB" w:eastAsia="en-GB"/>
          </w:rPr>
          <w:delText xml:space="preserve">, click on the Windows </w:delText>
        </w:r>
        <w:r w:rsidDel="00EC065E">
          <w:rPr>
            <w:lang w:val="en-GB" w:eastAsia="en-GB"/>
          </w:rPr>
          <w:delText>key</w:delText>
        </w:r>
        <w:r w:rsidRPr="00784F5C" w:rsidDel="00EC065E">
          <w:rPr>
            <w:lang w:val="en-GB" w:eastAsia="en-GB"/>
          </w:rPr>
          <w:delText xml:space="preserve">, then type </w:delText>
        </w:r>
        <w:r w:rsidRPr="00784F5C" w:rsidDel="00EC065E">
          <w:rPr>
            <w:rStyle w:val="CodeInTextPACKT"/>
          </w:rPr>
          <w:delText>pwsh</w:delText>
        </w:r>
        <w:commentRangeStart w:id="2271"/>
        <w:r w:rsidDel="00EC065E">
          <w:rPr>
            <w:rStyle w:val="CodeInTextPACKT"/>
          </w:rPr>
          <w:delText>,</w:delText>
        </w:r>
        <w:commentRangeEnd w:id="2271"/>
        <w:r w:rsidR="00E47CE9" w:rsidDel="00EC065E">
          <w:rPr>
            <w:rStyle w:val="CommentReference"/>
          </w:rPr>
          <w:commentReference w:id="2271"/>
        </w:r>
        <w:r w:rsidRPr="00784F5C" w:rsidDel="00EC065E">
          <w:delText xml:space="preserve"> followed by the enter key.</w:delText>
        </w:r>
        <w:r w:rsidDel="00EC065E">
          <w:rPr>
            <w:rStyle w:val="CodeInTextPACKT"/>
          </w:rPr>
          <w:delText xml:space="preserve"> </w:delText>
        </w:r>
      </w:del>
    </w:p>
    <w:p w14:paraId="241E4045" w14:textId="53922195" w:rsidR="00784F5C" w:rsidDel="00EC065E" w:rsidRDefault="00784F5C">
      <w:pPr>
        <w:pStyle w:val="NormalPACKT"/>
        <w:rPr>
          <w:del w:id="2272" w:author="Thomas Lee" w:date="2020-12-15T20:19:00Z"/>
          <w:lang w:val="en-GB" w:eastAsia="en-GB"/>
        </w:rPr>
        <w:pPrChange w:id="2273" w:author="Thomas Lee" w:date="2020-12-19T14:46:00Z">
          <w:pPr>
            <w:pStyle w:val="NumberedBulletPACKT"/>
            <w:numPr>
              <w:numId w:val="0"/>
            </w:numPr>
            <w:ind w:left="360" w:firstLine="0"/>
          </w:pPr>
        </w:pPrChange>
      </w:pPr>
    </w:p>
    <w:p w14:paraId="4436D5B4" w14:textId="5260B3FE" w:rsidR="00784F5C" w:rsidRPr="00784F5C" w:rsidDel="00EC065E" w:rsidRDefault="00784F5C">
      <w:pPr>
        <w:pStyle w:val="NormalPACKT"/>
        <w:rPr>
          <w:del w:id="2274" w:author="Thomas Lee" w:date="2020-12-15T20:19:00Z"/>
          <w:color w:val="333333"/>
          <w:lang w:val="en-GB" w:eastAsia="en-GB"/>
        </w:rPr>
        <w:pPrChange w:id="2275" w:author="Thomas Lee" w:date="2020-12-19T14:46:00Z">
          <w:pPr>
            <w:pStyle w:val="NumberedBulletPACKT"/>
          </w:pPr>
        </w:pPrChange>
      </w:pPr>
      <w:del w:id="2276" w:author="Thomas Lee" w:date="2020-12-15T20:19:00Z">
        <w:r w:rsidRPr="00784F5C" w:rsidDel="00EC065E">
          <w:rPr>
            <w:lang w:val="en-GB" w:eastAsia="en-GB"/>
          </w:rPr>
          <w:delText>View the PowerShell Version</w:delText>
        </w:r>
      </w:del>
    </w:p>
    <w:p w14:paraId="782777D1" w14:textId="62E5FC46" w:rsidR="00784F5C" w:rsidRPr="00784F5C" w:rsidDel="00EC065E" w:rsidRDefault="00784F5C">
      <w:pPr>
        <w:pStyle w:val="NormalPACKT"/>
        <w:rPr>
          <w:del w:id="2277" w:author="Thomas Lee" w:date="2020-12-15T20:19:00Z"/>
          <w:lang w:val="en-GB"/>
        </w:rPr>
        <w:pPrChange w:id="2278" w:author="Thomas Lee" w:date="2020-12-19T14:46:00Z">
          <w:pPr>
            <w:pStyle w:val="CodePACKT"/>
          </w:pPr>
        </w:pPrChange>
      </w:pPr>
    </w:p>
    <w:p w14:paraId="06B136EE" w14:textId="63FFE75A" w:rsidR="00784F5C" w:rsidRPr="00784F5C" w:rsidDel="00EC065E" w:rsidRDefault="00784F5C">
      <w:pPr>
        <w:pStyle w:val="NormalPACKT"/>
        <w:rPr>
          <w:del w:id="2279" w:author="Thomas Lee" w:date="2020-12-15T20:19:00Z"/>
          <w:color w:val="333333"/>
          <w:lang w:val="en-GB"/>
        </w:rPr>
        <w:pPrChange w:id="2280" w:author="Thomas Lee" w:date="2020-12-19T14:46:00Z">
          <w:pPr>
            <w:pStyle w:val="CodePACKT"/>
          </w:pPr>
        </w:pPrChange>
      </w:pPr>
      <w:del w:id="2281" w:author="Thomas Lee" w:date="2020-12-15T20:19:00Z">
        <w:r w:rsidRPr="00784F5C" w:rsidDel="00EC065E">
          <w:rPr>
            <w:lang w:val="en-GB"/>
          </w:rPr>
          <w:delText>$PSVersionTable</w:delText>
        </w:r>
      </w:del>
    </w:p>
    <w:p w14:paraId="57950873" w14:textId="6B5B4760" w:rsidR="00784F5C" w:rsidRPr="00784F5C" w:rsidDel="00EC065E" w:rsidRDefault="00784F5C" w:rsidP="0054579C">
      <w:pPr>
        <w:pStyle w:val="NormalPACKT"/>
        <w:rPr>
          <w:del w:id="2282" w:author="Thomas Lee" w:date="2020-12-15T20:19:00Z"/>
          <w:lang w:val="en-GB" w:eastAsia="en-GB"/>
        </w:rPr>
      </w:pPr>
    </w:p>
    <w:p w14:paraId="0B720244" w14:textId="4FD48D54" w:rsidR="00784F5C" w:rsidRPr="00784F5C" w:rsidDel="00EC065E" w:rsidRDefault="00784F5C">
      <w:pPr>
        <w:pStyle w:val="NormalPACKT"/>
        <w:rPr>
          <w:del w:id="2283" w:author="Thomas Lee" w:date="2020-12-15T20:19:00Z"/>
          <w:color w:val="333333"/>
          <w:lang w:val="en-GB" w:eastAsia="en-GB"/>
        </w:rPr>
        <w:pPrChange w:id="2284" w:author="Thomas Lee" w:date="2020-12-19T14:46:00Z">
          <w:pPr>
            <w:pStyle w:val="NumberedBulletPACKT"/>
          </w:pPr>
        </w:pPrChange>
      </w:pPr>
      <w:del w:id="2285" w:author="Thomas Lee" w:date="2020-12-15T20:19:00Z">
        <w:r w:rsidRPr="00784F5C" w:rsidDel="00EC065E">
          <w:rPr>
            <w:lang w:val="en-GB" w:eastAsia="en-GB"/>
          </w:rPr>
          <w:delText>View the </w:delText>
        </w:r>
        <w:r w:rsidRPr="004008BB" w:rsidDel="00EC065E">
          <w:rPr>
            <w:rStyle w:val="CodeInTextPACKT"/>
          </w:rPr>
          <w:delText>$Host</w:delText>
        </w:r>
        <w:r w:rsidRPr="00784F5C" w:rsidDel="00EC065E">
          <w:rPr>
            <w:lang w:val="en-GB" w:eastAsia="en-GB"/>
          </w:rPr>
          <w:delText> variable</w:delText>
        </w:r>
      </w:del>
    </w:p>
    <w:p w14:paraId="4272B00C" w14:textId="283E9F8A" w:rsidR="00784F5C" w:rsidRPr="00784F5C" w:rsidDel="00EC065E" w:rsidRDefault="00784F5C" w:rsidP="0054579C">
      <w:pPr>
        <w:pStyle w:val="NormalPACKT"/>
        <w:rPr>
          <w:del w:id="2286" w:author="Thomas Lee" w:date="2020-12-15T20:19:00Z"/>
          <w:rStyle w:val="CodeInTextPACKT"/>
        </w:rPr>
      </w:pPr>
    </w:p>
    <w:p w14:paraId="2FCDA00E" w14:textId="65EC84A5" w:rsidR="00784F5C" w:rsidDel="00EC065E" w:rsidRDefault="00784F5C">
      <w:pPr>
        <w:pStyle w:val="NormalPACKT"/>
        <w:rPr>
          <w:del w:id="2287" w:author="Thomas Lee" w:date="2020-12-15T20:19:00Z"/>
          <w:lang w:val="en-GB"/>
        </w:rPr>
        <w:pPrChange w:id="2288" w:author="Thomas Lee" w:date="2020-12-19T14:46:00Z">
          <w:pPr>
            <w:pStyle w:val="CodePACKT"/>
          </w:pPr>
        </w:pPrChange>
      </w:pPr>
      <w:del w:id="2289" w:author="Thomas Lee" w:date="2020-12-15T20:19:00Z">
        <w:r w:rsidRPr="00784F5C" w:rsidDel="00EC065E">
          <w:rPr>
            <w:lang w:val="en-GB"/>
          </w:rPr>
          <w:delText>$Host</w:delText>
        </w:r>
      </w:del>
    </w:p>
    <w:p w14:paraId="6896A0DA" w14:textId="3DA997D1" w:rsidR="004008BB" w:rsidRPr="00784F5C" w:rsidDel="00EC065E" w:rsidRDefault="004008BB">
      <w:pPr>
        <w:pStyle w:val="NormalPACKT"/>
        <w:rPr>
          <w:del w:id="2290" w:author="Thomas Lee" w:date="2020-12-15T20:19:00Z"/>
          <w:color w:val="333333"/>
          <w:lang w:val="en-GB"/>
        </w:rPr>
        <w:pPrChange w:id="2291" w:author="Thomas Lee" w:date="2020-12-19T14:46:00Z">
          <w:pPr>
            <w:pStyle w:val="CodePACKT"/>
          </w:pPr>
        </w:pPrChange>
      </w:pPr>
    </w:p>
    <w:p w14:paraId="5B400C42" w14:textId="54D1A9F1" w:rsidR="00784F5C" w:rsidRPr="00784F5C" w:rsidDel="00EC065E" w:rsidRDefault="00784F5C">
      <w:pPr>
        <w:pStyle w:val="NormalPACKT"/>
        <w:rPr>
          <w:del w:id="2292" w:author="Thomas Lee" w:date="2020-12-15T20:19:00Z"/>
          <w:color w:val="333333"/>
          <w:lang w:val="en-GB" w:eastAsia="en-GB"/>
        </w:rPr>
        <w:pPrChange w:id="2293" w:author="Thomas Lee" w:date="2020-12-19T14:46:00Z">
          <w:pPr>
            <w:pStyle w:val="NumberedBulletPACKT"/>
          </w:pPr>
        </w:pPrChange>
      </w:pPr>
      <w:del w:id="2294" w:author="Thomas Lee" w:date="2020-12-15T20:19:00Z">
        <w:r w:rsidRPr="00784F5C" w:rsidDel="00EC065E">
          <w:rPr>
            <w:lang w:val="en-GB" w:eastAsia="en-GB"/>
          </w:rPr>
          <w:delText>Look at the PowerShell </w:delText>
        </w:r>
        <w:r w:rsidR="004008BB" w:rsidDel="00EC065E">
          <w:rPr>
            <w:lang w:val="en-GB" w:eastAsia="en-GB"/>
          </w:rPr>
          <w:delText>p</w:delText>
        </w:r>
        <w:r w:rsidRPr="00784F5C" w:rsidDel="00EC065E">
          <w:rPr>
            <w:lang w:val="en-GB" w:eastAsia="en-GB"/>
          </w:rPr>
          <w:delText>rocess</w:delText>
        </w:r>
      </w:del>
    </w:p>
    <w:p w14:paraId="6BDFF737" w14:textId="0A717725" w:rsidR="00784F5C" w:rsidRPr="00784F5C" w:rsidDel="00EC065E" w:rsidRDefault="00784F5C">
      <w:pPr>
        <w:pStyle w:val="NormalPACKT"/>
        <w:rPr>
          <w:del w:id="2295" w:author="Thomas Lee" w:date="2020-12-15T20:19:00Z"/>
          <w:lang w:val="en-GB"/>
        </w:rPr>
        <w:pPrChange w:id="2296" w:author="Thomas Lee" w:date="2020-12-19T14:46:00Z">
          <w:pPr>
            <w:pStyle w:val="CodePACKT"/>
          </w:pPr>
        </w:pPrChange>
      </w:pPr>
    </w:p>
    <w:p w14:paraId="432317B8" w14:textId="64D9965B" w:rsidR="00784F5C" w:rsidRPr="00784F5C" w:rsidDel="00EC065E" w:rsidRDefault="00784F5C">
      <w:pPr>
        <w:pStyle w:val="NormalPACKT"/>
        <w:rPr>
          <w:del w:id="2297" w:author="Thomas Lee" w:date="2020-12-15T20:19:00Z"/>
        </w:rPr>
        <w:pPrChange w:id="2298" w:author="Thomas Lee" w:date="2020-12-19T14:46:00Z">
          <w:pPr>
            <w:pStyle w:val="CodePACKT"/>
          </w:pPr>
        </w:pPrChange>
      </w:pPr>
      <w:del w:id="2299" w:author="Thomas Lee" w:date="2020-12-15T20:19:00Z">
        <w:r w:rsidRPr="00784F5C" w:rsidDel="00EC065E">
          <w:delText>Get-Process -Id $Pid | </w:delText>
        </w:r>
      </w:del>
    </w:p>
    <w:p w14:paraId="3451BC38" w14:textId="1FD94F12" w:rsidR="00784F5C" w:rsidRPr="00784F5C" w:rsidDel="00EC065E" w:rsidRDefault="00784F5C">
      <w:pPr>
        <w:pStyle w:val="NormalPACKT"/>
        <w:rPr>
          <w:del w:id="2300" w:author="Thomas Lee" w:date="2020-12-15T20:19:00Z"/>
        </w:rPr>
        <w:pPrChange w:id="2301" w:author="Thomas Lee" w:date="2020-12-19T14:46:00Z">
          <w:pPr>
            <w:pStyle w:val="CodePACKT"/>
          </w:pPr>
        </w:pPrChange>
      </w:pPr>
      <w:del w:id="2302" w:author="Thomas Lee" w:date="2020-12-15T20:19:00Z">
        <w:r w:rsidRPr="00784F5C" w:rsidDel="00EC065E">
          <w:delText>  Format-Custom MainModule -Depth 1</w:delText>
        </w:r>
      </w:del>
    </w:p>
    <w:p w14:paraId="3EAE8A09" w14:textId="6EBB3B2E" w:rsidR="00784F5C" w:rsidRPr="00784F5C" w:rsidDel="00EC065E" w:rsidRDefault="00784F5C">
      <w:pPr>
        <w:pStyle w:val="NormalPACKT"/>
        <w:rPr>
          <w:del w:id="2303" w:author="Thomas Lee" w:date="2020-12-15T20:19:00Z"/>
          <w:lang w:val="en-GB"/>
        </w:rPr>
        <w:pPrChange w:id="2304" w:author="Thomas Lee" w:date="2020-12-19T14:46:00Z">
          <w:pPr>
            <w:pStyle w:val="CodePACKT"/>
          </w:pPr>
        </w:pPrChange>
      </w:pPr>
    </w:p>
    <w:p w14:paraId="48F23F01" w14:textId="139BC34F" w:rsidR="00784F5C" w:rsidRPr="00784F5C" w:rsidDel="00EC065E" w:rsidRDefault="00784F5C">
      <w:pPr>
        <w:pStyle w:val="NormalPACKT"/>
        <w:rPr>
          <w:del w:id="2305" w:author="Thomas Lee" w:date="2020-12-15T20:19:00Z"/>
          <w:color w:val="333333"/>
          <w:lang w:val="en-GB" w:eastAsia="en-GB"/>
        </w:rPr>
        <w:pPrChange w:id="2306" w:author="Thomas Lee" w:date="2020-12-19T14:46:00Z">
          <w:pPr>
            <w:pStyle w:val="NumberedBulletPACKT"/>
          </w:pPr>
        </w:pPrChange>
      </w:pPr>
      <w:del w:id="2307" w:author="Thomas Lee" w:date="2020-12-15T20:19:00Z">
        <w:r w:rsidRPr="00784F5C" w:rsidDel="00EC065E">
          <w:rPr>
            <w:lang w:val="en-GB" w:eastAsia="en-GB"/>
          </w:rPr>
          <w:delText>Look at resource usage statistics</w:delText>
        </w:r>
      </w:del>
    </w:p>
    <w:p w14:paraId="1EAC506F" w14:textId="59A074E1" w:rsidR="00784F5C" w:rsidRPr="00784F5C" w:rsidDel="00EC065E" w:rsidRDefault="00784F5C">
      <w:pPr>
        <w:pStyle w:val="NormalPACKT"/>
        <w:rPr>
          <w:del w:id="2308" w:author="Thomas Lee" w:date="2020-12-15T20:19:00Z"/>
        </w:rPr>
        <w:pPrChange w:id="2309" w:author="Thomas Lee" w:date="2020-12-19T14:46:00Z">
          <w:pPr>
            <w:pStyle w:val="CodePACKT"/>
          </w:pPr>
        </w:pPrChange>
      </w:pPr>
    </w:p>
    <w:p w14:paraId="1067EB00" w14:textId="4868DB73" w:rsidR="00784F5C" w:rsidRPr="00784F5C" w:rsidDel="00EC065E" w:rsidRDefault="00784F5C">
      <w:pPr>
        <w:pStyle w:val="NormalPACKT"/>
        <w:rPr>
          <w:del w:id="2310" w:author="Thomas Lee" w:date="2020-12-15T20:19:00Z"/>
        </w:rPr>
        <w:pPrChange w:id="2311" w:author="Thomas Lee" w:date="2020-12-19T14:46:00Z">
          <w:pPr>
            <w:pStyle w:val="CodePACKT"/>
          </w:pPr>
        </w:pPrChange>
      </w:pPr>
      <w:del w:id="2312" w:author="Thomas Lee" w:date="2020-12-15T20:19:00Z">
        <w:r w:rsidRPr="00784F5C" w:rsidDel="00EC065E">
          <w:delText>Get-Process -Id $Pid | </w:delText>
        </w:r>
      </w:del>
    </w:p>
    <w:p w14:paraId="7DAF061C" w14:textId="67994EB3" w:rsidR="00784F5C" w:rsidRPr="00784F5C" w:rsidDel="00EC065E" w:rsidRDefault="00784F5C">
      <w:pPr>
        <w:pStyle w:val="NormalPACKT"/>
        <w:rPr>
          <w:del w:id="2313" w:author="Thomas Lee" w:date="2020-12-15T20:19:00Z"/>
        </w:rPr>
        <w:pPrChange w:id="2314" w:author="Thomas Lee" w:date="2020-12-19T14:46:00Z">
          <w:pPr>
            <w:pStyle w:val="CodePACKT"/>
          </w:pPr>
        </w:pPrChange>
      </w:pPr>
      <w:del w:id="2315" w:author="Thomas Lee" w:date="2020-12-15T20:19:00Z">
        <w:r w:rsidRPr="00784F5C" w:rsidDel="00EC065E">
          <w:delText>  Format-List </w:delText>
        </w:r>
        <w:r w:rsidR="00DB7E58" w:rsidDel="00EC065E">
          <w:delText>CPU</w:delText>
        </w:r>
        <w:r w:rsidRPr="00784F5C" w:rsidDel="00EC065E">
          <w:delText>,*</w:delText>
        </w:r>
        <w:r w:rsidR="00DB7E58" w:rsidDel="00EC065E">
          <w:delText>M</w:delText>
        </w:r>
        <w:r w:rsidRPr="00784F5C" w:rsidDel="00EC065E">
          <w:delText>emory* </w:delText>
        </w:r>
      </w:del>
    </w:p>
    <w:p w14:paraId="3E8A5955" w14:textId="7F6D1359" w:rsidR="00784F5C" w:rsidRPr="00784F5C" w:rsidDel="00EC065E" w:rsidRDefault="00784F5C">
      <w:pPr>
        <w:pStyle w:val="NormalPACKT"/>
        <w:rPr>
          <w:del w:id="2316" w:author="Thomas Lee" w:date="2020-12-15T20:19:00Z"/>
          <w:lang w:val="en-GB"/>
        </w:rPr>
        <w:pPrChange w:id="2317" w:author="Thomas Lee" w:date="2020-12-19T14:46:00Z">
          <w:pPr>
            <w:pStyle w:val="CodePACKT"/>
          </w:pPr>
        </w:pPrChange>
      </w:pPr>
    </w:p>
    <w:p w14:paraId="5C91E0C7" w14:textId="2E00E0E7" w:rsidR="00784F5C" w:rsidRPr="00784F5C" w:rsidDel="00EC065E" w:rsidRDefault="00784F5C">
      <w:pPr>
        <w:pStyle w:val="NormalPACKT"/>
        <w:rPr>
          <w:del w:id="2318" w:author="Thomas Lee" w:date="2020-12-15T20:19:00Z"/>
          <w:color w:val="333333"/>
          <w:lang w:val="en-GB" w:eastAsia="en-GB"/>
        </w:rPr>
        <w:pPrChange w:id="2319" w:author="Thomas Lee" w:date="2020-12-19T14:46:00Z">
          <w:pPr>
            <w:pStyle w:val="NumberedBulletPACKT"/>
          </w:pPr>
        </w:pPrChange>
      </w:pPr>
      <w:del w:id="2320" w:author="Thomas Lee" w:date="2020-12-15T20:19:00Z">
        <w:r w:rsidRPr="00784F5C" w:rsidDel="00EC065E">
          <w:rPr>
            <w:lang w:val="en-GB" w:eastAsia="en-GB"/>
          </w:rPr>
          <w:delText>Update </w:delText>
        </w:r>
        <w:r w:rsidR="004008BB" w:rsidDel="00EC065E">
          <w:rPr>
            <w:lang w:val="en-GB" w:eastAsia="en-GB"/>
          </w:rPr>
          <w:delText xml:space="preserve">PowerShell </w:delText>
        </w:r>
        <w:r w:rsidRPr="00784F5C" w:rsidDel="00EC065E">
          <w:rPr>
            <w:lang w:val="en-GB" w:eastAsia="en-GB"/>
          </w:rPr>
          <w:delText>Help</w:delText>
        </w:r>
      </w:del>
    </w:p>
    <w:p w14:paraId="19DD8759" w14:textId="72C0C459" w:rsidR="00784F5C" w:rsidRPr="00784F5C" w:rsidDel="00EC065E" w:rsidRDefault="00784F5C">
      <w:pPr>
        <w:pStyle w:val="NormalPACKT"/>
        <w:rPr>
          <w:del w:id="2321" w:author="Thomas Lee" w:date="2020-12-15T20:19:00Z"/>
          <w:lang w:val="en-GB"/>
        </w:rPr>
        <w:pPrChange w:id="2322" w:author="Thomas Lee" w:date="2020-12-19T14:46:00Z">
          <w:pPr>
            <w:pStyle w:val="CodePACKT"/>
          </w:pPr>
        </w:pPrChange>
      </w:pPr>
    </w:p>
    <w:p w14:paraId="63691665" w14:textId="01090C97" w:rsidR="00784F5C" w:rsidRPr="00784F5C" w:rsidDel="00EC065E" w:rsidRDefault="00784F5C">
      <w:pPr>
        <w:pStyle w:val="NormalPACKT"/>
        <w:rPr>
          <w:del w:id="2323" w:author="Thomas Lee" w:date="2020-12-15T20:19:00Z"/>
        </w:rPr>
        <w:pPrChange w:id="2324" w:author="Thomas Lee" w:date="2020-12-19T14:46:00Z">
          <w:pPr>
            <w:pStyle w:val="CodePACKT"/>
          </w:pPr>
        </w:pPrChange>
      </w:pPr>
      <w:del w:id="2325" w:author="Thomas Lee" w:date="2020-12-15T20:19:00Z">
        <w:r w:rsidRPr="00784F5C" w:rsidDel="00EC065E">
          <w:delText>$Before = Get-Help -Name about_*</w:delText>
        </w:r>
      </w:del>
    </w:p>
    <w:p w14:paraId="518D144E" w14:textId="4219F5C5" w:rsidR="00784F5C" w:rsidRPr="00784F5C" w:rsidDel="00EC065E" w:rsidRDefault="00784F5C">
      <w:pPr>
        <w:pStyle w:val="NormalPACKT"/>
        <w:rPr>
          <w:del w:id="2326" w:author="Thomas Lee" w:date="2020-12-15T20:19:00Z"/>
        </w:rPr>
        <w:pPrChange w:id="2327" w:author="Thomas Lee" w:date="2020-12-19T14:46:00Z">
          <w:pPr>
            <w:pStyle w:val="CodePACKT"/>
          </w:pPr>
        </w:pPrChange>
      </w:pPr>
      <w:commentRangeStart w:id="2328"/>
      <w:commentRangeStart w:id="2329"/>
      <w:del w:id="2330" w:author="Thomas Lee" w:date="2020-12-15T20:19:00Z">
        <w:r w:rsidRPr="00784F5C" w:rsidDel="00EC065E">
          <w:delText>Update-Help -Force | Out-Null</w:delText>
        </w:r>
        <w:commentRangeEnd w:id="2328"/>
        <w:r w:rsidR="005F40C1" w:rsidDel="00EC065E">
          <w:rPr>
            <w:rStyle w:val="CommentReference"/>
          </w:rPr>
          <w:commentReference w:id="2328"/>
        </w:r>
        <w:commentRangeEnd w:id="2329"/>
        <w:r w:rsidR="005D28B5" w:rsidDel="00EC065E">
          <w:rPr>
            <w:rStyle w:val="CommentReference"/>
          </w:rPr>
          <w:commentReference w:id="2329"/>
        </w:r>
      </w:del>
    </w:p>
    <w:p w14:paraId="2C50D897" w14:textId="1D8456FA" w:rsidR="00784F5C" w:rsidRPr="00784F5C" w:rsidDel="00EC065E" w:rsidRDefault="00784F5C">
      <w:pPr>
        <w:pStyle w:val="NormalPACKT"/>
        <w:rPr>
          <w:del w:id="2331" w:author="Thomas Lee" w:date="2020-12-15T20:19:00Z"/>
        </w:rPr>
        <w:pPrChange w:id="2332" w:author="Thomas Lee" w:date="2020-12-19T14:46:00Z">
          <w:pPr>
            <w:pStyle w:val="CodePACKT"/>
          </w:pPr>
        </w:pPrChange>
      </w:pPr>
      <w:del w:id="2333" w:author="Thomas Lee" w:date="2020-12-15T20:19:00Z">
        <w:r w:rsidRPr="00784F5C" w:rsidDel="00EC065E">
          <w:delText>$After = Get-Help -Name about_*</w:delText>
        </w:r>
      </w:del>
    </w:p>
    <w:p w14:paraId="3491F40B" w14:textId="7846850A" w:rsidR="00784F5C" w:rsidRPr="00784F5C" w:rsidDel="00EC065E" w:rsidRDefault="00784F5C">
      <w:pPr>
        <w:pStyle w:val="NormalPACKT"/>
        <w:rPr>
          <w:del w:id="2334" w:author="Thomas Lee" w:date="2020-12-15T20:19:00Z"/>
        </w:rPr>
        <w:pPrChange w:id="2335" w:author="Thomas Lee" w:date="2020-12-19T14:46:00Z">
          <w:pPr>
            <w:pStyle w:val="CodePACKT"/>
          </w:pPr>
        </w:pPrChange>
      </w:pPr>
      <w:del w:id="2336" w:author="Thomas Lee" w:date="2020-12-15T20:19:00Z">
        <w:r w:rsidRPr="00784F5C" w:rsidDel="00EC065E">
          <w:delText>$Delta = $After.Count - $Before.Count</w:delText>
        </w:r>
      </w:del>
    </w:p>
    <w:p w14:paraId="5E4C2602" w14:textId="4D9E98BC" w:rsidR="00784F5C" w:rsidRPr="00784F5C" w:rsidDel="00EC065E" w:rsidRDefault="00784F5C">
      <w:pPr>
        <w:pStyle w:val="NormalPACKT"/>
        <w:rPr>
          <w:del w:id="2337" w:author="Thomas Lee" w:date="2020-12-15T20:19:00Z"/>
        </w:rPr>
        <w:pPrChange w:id="2338" w:author="Thomas Lee" w:date="2020-12-19T14:46:00Z">
          <w:pPr>
            <w:pStyle w:val="CodePACKT"/>
          </w:pPr>
        </w:pPrChange>
      </w:pPr>
      <w:del w:id="2339" w:author="Thomas Lee" w:date="2020-12-15T20:19:00Z">
        <w:r w:rsidRPr="00784F5C" w:rsidDel="00EC065E">
          <w:delText>"{0} Conceptual Help Files Added" -f $Delta</w:delText>
        </w:r>
      </w:del>
    </w:p>
    <w:p w14:paraId="045EB37D" w14:textId="58564241" w:rsidR="00784F5C" w:rsidRPr="00784F5C" w:rsidDel="00EC065E" w:rsidRDefault="00784F5C">
      <w:pPr>
        <w:pStyle w:val="NormalPACKT"/>
        <w:rPr>
          <w:del w:id="2340" w:author="Thomas Lee" w:date="2020-12-15T20:19:00Z"/>
          <w:lang w:val="en-GB"/>
        </w:rPr>
        <w:pPrChange w:id="2341" w:author="Thomas Lee" w:date="2020-12-19T14:46:00Z">
          <w:pPr>
            <w:pStyle w:val="CodePACKT"/>
          </w:pPr>
        </w:pPrChange>
      </w:pPr>
    </w:p>
    <w:p w14:paraId="7EB5ACB9" w14:textId="19A8ED58" w:rsidR="00784F5C" w:rsidRPr="00784F5C" w:rsidDel="00EC065E" w:rsidRDefault="00784F5C">
      <w:pPr>
        <w:pStyle w:val="NormalPACKT"/>
        <w:rPr>
          <w:del w:id="2342" w:author="Thomas Lee" w:date="2020-12-15T20:19:00Z"/>
          <w:color w:val="333333"/>
          <w:lang w:val="en-GB" w:eastAsia="en-GB"/>
        </w:rPr>
        <w:pPrChange w:id="2343" w:author="Thomas Lee" w:date="2020-12-19T14:46:00Z">
          <w:pPr>
            <w:pStyle w:val="NumberedBulletPACKT"/>
          </w:pPr>
        </w:pPrChange>
      </w:pPr>
      <w:del w:id="2344" w:author="Thomas Lee" w:date="2020-12-15T20:19:00Z">
        <w:r w:rsidRPr="00784F5C" w:rsidDel="00EC065E">
          <w:rPr>
            <w:lang w:val="en-GB" w:eastAsia="en-GB"/>
          </w:rPr>
          <w:delText>How many commands are available?</w:delText>
        </w:r>
      </w:del>
    </w:p>
    <w:p w14:paraId="0FA80367" w14:textId="00A60571" w:rsidR="00784F5C" w:rsidRPr="00784F5C" w:rsidDel="00EC065E" w:rsidRDefault="00784F5C">
      <w:pPr>
        <w:pStyle w:val="NormalPACKT"/>
        <w:rPr>
          <w:del w:id="2345" w:author="Thomas Lee" w:date="2020-12-15T20:19:00Z"/>
        </w:rPr>
        <w:pPrChange w:id="2346" w:author="Thomas Lee" w:date="2020-12-19T14:46:00Z">
          <w:pPr>
            <w:pStyle w:val="CodePACKT"/>
          </w:pPr>
        </w:pPrChange>
      </w:pPr>
    </w:p>
    <w:p w14:paraId="1AB034AA" w14:textId="29BEBE77" w:rsidR="00784F5C" w:rsidRPr="00784F5C" w:rsidDel="00EC065E" w:rsidRDefault="00784F5C">
      <w:pPr>
        <w:pStyle w:val="NormalPACKT"/>
        <w:rPr>
          <w:del w:id="2347" w:author="Thomas Lee" w:date="2020-12-15T20:19:00Z"/>
        </w:rPr>
        <w:pPrChange w:id="2348" w:author="Thomas Lee" w:date="2020-12-19T14:46:00Z">
          <w:pPr>
            <w:pStyle w:val="CodePACKT"/>
          </w:pPr>
        </w:pPrChange>
      </w:pPr>
      <w:del w:id="2349" w:author="Thomas Lee" w:date="2020-12-15T20:19:00Z">
        <w:r w:rsidRPr="00784F5C" w:rsidDel="00EC065E">
          <w:delText>Get-Command | </w:delText>
        </w:r>
      </w:del>
    </w:p>
    <w:p w14:paraId="74E1102F" w14:textId="5D3590D9" w:rsidR="00784F5C" w:rsidRPr="00784F5C" w:rsidDel="00EC065E" w:rsidRDefault="00784F5C">
      <w:pPr>
        <w:pStyle w:val="NormalPACKT"/>
        <w:rPr>
          <w:del w:id="2350" w:author="Thomas Lee" w:date="2020-12-15T20:19:00Z"/>
        </w:rPr>
        <w:pPrChange w:id="2351" w:author="Thomas Lee" w:date="2020-12-19T14:46:00Z">
          <w:pPr>
            <w:pStyle w:val="CodePACKT"/>
          </w:pPr>
        </w:pPrChange>
      </w:pPr>
      <w:del w:id="2352" w:author="Thomas Lee" w:date="2020-12-15T20:19:00Z">
        <w:r w:rsidRPr="00784F5C" w:rsidDel="00EC065E">
          <w:delText>  Group-Object -Property CommandType</w:delText>
        </w:r>
      </w:del>
    </w:p>
    <w:p w14:paraId="36693746" w14:textId="6B02C7D8" w:rsidR="00784F5C" w:rsidRPr="00784F5C" w:rsidDel="00EC065E" w:rsidRDefault="00784F5C">
      <w:pPr>
        <w:pStyle w:val="NormalPACKT"/>
        <w:rPr>
          <w:del w:id="2353" w:author="Thomas Lee" w:date="2020-12-15T20:19:00Z"/>
        </w:rPr>
        <w:pPrChange w:id="2354" w:author="Thomas Lee" w:date="2020-12-19T14:46:00Z">
          <w:pPr>
            <w:pStyle w:val="CodePACKT"/>
          </w:pPr>
        </w:pPrChange>
      </w:pPr>
    </w:p>
    <w:p w14:paraId="3228FA4F" w14:textId="40A3A955" w:rsidR="0000165C" w:rsidDel="00EC065E" w:rsidRDefault="0000165C">
      <w:pPr>
        <w:pStyle w:val="NormalPACKT"/>
        <w:rPr>
          <w:del w:id="2355" w:author="Thomas Lee" w:date="2020-12-15T20:19:00Z"/>
        </w:rPr>
        <w:pPrChange w:id="2356" w:author="Thomas Lee" w:date="2020-12-19T14:46:00Z">
          <w:pPr>
            <w:pStyle w:val="Heading2"/>
            <w:numPr>
              <w:ilvl w:val="1"/>
              <w:numId w:val="3"/>
            </w:numPr>
            <w:tabs>
              <w:tab w:val="left" w:pos="0"/>
            </w:tabs>
          </w:pPr>
        </w:pPrChange>
      </w:pPr>
      <w:del w:id="2357" w:author="Thomas Lee" w:date="2020-12-15T20:19:00Z">
        <w:r w:rsidDel="00EC065E">
          <w:delText>How it works...</w:delText>
        </w:r>
      </w:del>
    </w:p>
    <w:p w14:paraId="5214F274" w14:textId="7BFEDAF9" w:rsidR="00C41783" w:rsidDel="00EC065E" w:rsidRDefault="00C41783" w:rsidP="0054579C">
      <w:pPr>
        <w:pStyle w:val="NormalPACKT"/>
        <w:rPr>
          <w:del w:id="2358" w:author="Thomas Lee" w:date="2020-12-15T20:19:00Z"/>
        </w:rPr>
      </w:pPr>
      <w:del w:id="2359" w:author="Thomas Lee" w:date="2020-12-15T20:19:00Z">
        <w:r w:rsidRPr="004008BB" w:rsidDel="00EC065E">
          <w:delText xml:space="preserve">In </w:delText>
        </w:r>
        <w:r w:rsidRPr="008E6477" w:rsidDel="00EC065E">
          <w:rPr>
            <w:rStyle w:val="ItalicsPACKT"/>
          </w:rPr>
          <w:delText>ste</w:delText>
        </w:r>
        <w:r w:rsidR="004008BB" w:rsidRPr="008E6477" w:rsidDel="00EC065E">
          <w:rPr>
            <w:rStyle w:val="ItalicsPACKT"/>
          </w:rPr>
          <w:delText>p 1</w:delText>
        </w:r>
        <w:r w:rsidR="004008BB" w:rsidDel="00EC065E">
          <w:delText>, you start the PowerShell 7 console on SRV1. The console should look like this:</w:delText>
        </w:r>
      </w:del>
    </w:p>
    <w:p w14:paraId="0C99B9CC" w14:textId="10189FB7" w:rsidR="004008BB" w:rsidDel="00EC065E" w:rsidRDefault="004008BB">
      <w:pPr>
        <w:pStyle w:val="NormalPACKT"/>
        <w:rPr>
          <w:del w:id="2360" w:author="Thomas Lee" w:date="2020-12-15T20:19:00Z"/>
        </w:rPr>
        <w:pPrChange w:id="2361" w:author="Thomas Lee" w:date="2020-12-19T14:46:00Z">
          <w:pPr>
            <w:pStyle w:val="FigurePACKT"/>
          </w:pPr>
        </w:pPrChange>
      </w:pPr>
      <w:del w:id="2362" w:author="Thomas Lee" w:date="2020-12-15T20:19:00Z">
        <w:r w:rsidDel="00EC065E">
          <w:rPr>
            <w:noProof/>
          </w:rPr>
          <w:lastRenderedPageBreak/>
          <w:drawing>
            <wp:inline distT="0" distB="0" distL="0" distR="0" wp14:anchorId="12C250FB" wp14:editId="2005AE40">
              <wp:extent cx="5273040" cy="2031365"/>
              <wp:effectExtent l="0" t="0" r="381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84055" cy="2035608"/>
                      </a:xfrm>
                      <a:prstGeom prst="rect">
                        <a:avLst/>
                      </a:prstGeom>
                    </pic:spPr>
                  </pic:pic>
                </a:graphicData>
              </a:graphic>
            </wp:inline>
          </w:drawing>
        </w:r>
      </w:del>
    </w:p>
    <w:p w14:paraId="76E87D4A" w14:textId="403B1ACF" w:rsidR="004008BB" w:rsidDel="00EC065E" w:rsidRDefault="004008BB">
      <w:pPr>
        <w:pStyle w:val="NormalPACKT"/>
        <w:rPr>
          <w:del w:id="2363" w:author="Thomas Lee" w:date="2020-12-15T20:19:00Z"/>
          <w:noProof/>
        </w:rPr>
        <w:pPrChange w:id="2364" w:author="Thomas Lee" w:date="2020-12-19T14:46:00Z">
          <w:pPr>
            <w:pStyle w:val="LayoutInformationPACKT"/>
          </w:pPr>
        </w:pPrChange>
      </w:pPr>
      <w:del w:id="2365" w:author="Thomas Lee" w:date="2020-12-15T20:19:00Z">
        <w:r w:rsidRPr="00023EAD" w:rsidDel="00EC065E">
          <w:rPr>
            <w:noProof/>
          </w:rPr>
          <w:delText xml:space="preserve">  </w:delText>
        </w:r>
        <w:r w:rsidDel="00EC065E">
          <w:rPr>
            <w:noProof/>
          </w:rPr>
          <w:delText xml:space="preserve"> </w:delText>
        </w:r>
        <w:commentRangeStart w:id="2366"/>
        <w:r w:rsidDel="00EC065E">
          <w:delText xml:space="preserve">Insert image </w:delText>
        </w:r>
        <w:r w:rsidDel="00EC065E">
          <w:rPr>
            <w:noProof/>
          </w:rPr>
          <w:delText>B42024_01</w:delText>
        </w:r>
        <w:r w:rsidRPr="00023EAD" w:rsidDel="00EC065E">
          <w:rPr>
            <w:noProof/>
          </w:rPr>
          <w:delText>_0</w:delText>
        </w:r>
        <w:r w:rsidDel="00EC065E">
          <w:rPr>
            <w:noProof/>
          </w:rPr>
          <w:delText>5.png</w:delText>
        </w:r>
        <w:commentRangeEnd w:id="2366"/>
        <w:r w:rsidDel="00EC065E">
          <w:rPr>
            <w:rStyle w:val="CommentReference"/>
            <w:b/>
          </w:rPr>
          <w:commentReference w:id="2366"/>
        </w:r>
      </w:del>
    </w:p>
    <w:p w14:paraId="643F1158" w14:textId="7FB7C8CA" w:rsidR="004008BB" w:rsidDel="00EC065E" w:rsidRDefault="00167446">
      <w:pPr>
        <w:pStyle w:val="NormalPACKT"/>
        <w:rPr>
          <w:del w:id="2367" w:author="Thomas Lee" w:date="2020-12-15T20:19:00Z"/>
          <w:rStyle w:val="CodeInTextPACKT"/>
        </w:rPr>
        <w:pPrChange w:id="2368" w:author="Thomas Lee" w:date="2020-12-19T14:46:00Z">
          <w:pPr>
            <w:pStyle w:val="NumberedBulletPACKT"/>
          </w:pPr>
        </w:pPrChange>
      </w:pPr>
      <w:del w:id="2369" w:author="Thomas Lee" w:date="2020-12-15T20:19:00Z">
        <w:r w:rsidDel="00EC065E">
          <w:delText xml:space="preserve">In </w:delText>
        </w:r>
        <w:r w:rsidRPr="008E6477" w:rsidDel="00EC065E">
          <w:rPr>
            <w:rStyle w:val="ItalicsPACKT"/>
          </w:rPr>
          <w:delText xml:space="preserve">step </w:delText>
        </w:r>
        <w:r w:rsidR="008E6477" w:rsidDel="00EC065E">
          <w:rPr>
            <w:rStyle w:val="ItalicsPACKT"/>
          </w:rPr>
          <w:delText>2</w:delText>
        </w:r>
        <w:r w:rsidDel="00EC065E">
          <w:delText>, you view the specific version of PowerShell</w:delText>
        </w:r>
        <w:r w:rsidR="008E6477" w:rsidDel="00EC065E">
          <w:delText xml:space="preserve"> by </w:delText>
        </w:r>
        <w:commentRangeStart w:id="2370"/>
        <w:r w:rsidR="008E6477" w:rsidDel="00EC065E">
          <w:delText>viewing</w:delText>
        </w:r>
        <w:commentRangeEnd w:id="2370"/>
        <w:r w:rsidR="00737A8F" w:rsidDel="00EC065E">
          <w:rPr>
            <w:rStyle w:val="CommentReference"/>
          </w:rPr>
          <w:commentReference w:id="2370"/>
        </w:r>
        <w:r w:rsidR="008E6477" w:rsidDel="00EC065E">
          <w:delText xml:space="preserve"> the built-in variable </w:delText>
        </w:r>
        <w:r w:rsidR="008E6477" w:rsidRPr="008E6477" w:rsidDel="00EC065E">
          <w:rPr>
            <w:rStyle w:val="CodeInTextPACKT"/>
          </w:rPr>
          <w:delText>$PSVersionTable</w:delText>
        </w:r>
        <w:r w:rsidR="008E6477" w:rsidRPr="008E6477" w:rsidDel="00EC065E">
          <w:delText>, which looks like this:</w:delText>
        </w:r>
      </w:del>
    </w:p>
    <w:p w14:paraId="2258BFFE" w14:textId="4A4FC174" w:rsidR="008E6477" w:rsidDel="00EC065E" w:rsidRDefault="008E6477">
      <w:pPr>
        <w:pStyle w:val="NormalPACKT"/>
        <w:rPr>
          <w:del w:id="2371" w:author="Thomas Lee" w:date="2020-12-15T20:19:00Z"/>
          <w:rStyle w:val="CodeInTextPACKT"/>
        </w:rPr>
        <w:pPrChange w:id="2372" w:author="Thomas Lee" w:date="2020-12-19T14:46:00Z">
          <w:pPr>
            <w:pStyle w:val="FigurePACKT"/>
          </w:pPr>
        </w:pPrChange>
      </w:pPr>
      <w:del w:id="2373" w:author="Thomas Lee" w:date="2020-12-15T20:19:00Z">
        <w:r w:rsidDel="00EC065E">
          <w:rPr>
            <w:noProof/>
          </w:rPr>
          <w:drawing>
            <wp:inline distT="0" distB="0" distL="0" distR="0" wp14:anchorId="5FF0FE4E" wp14:editId="798162AB">
              <wp:extent cx="5731510" cy="224853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2248535"/>
                      </a:xfrm>
                      <a:prstGeom prst="rect">
                        <a:avLst/>
                      </a:prstGeom>
                    </pic:spPr>
                  </pic:pic>
                </a:graphicData>
              </a:graphic>
            </wp:inline>
          </w:drawing>
        </w:r>
      </w:del>
    </w:p>
    <w:p w14:paraId="42862D30" w14:textId="1C46B9ED" w:rsidR="008E6477" w:rsidDel="00EC065E" w:rsidRDefault="008E6477">
      <w:pPr>
        <w:pStyle w:val="NormalPACKT"/>
        <w:rPr>
          <w:del w:id="2374" w:author="Thomas Lee" w:date="2020-12-15T20:19:00Z"/>
          <w:noProof/>
        </w:rPr>
        <w:pPrChange w:id="2375" w:author="Thomas Lee" w:date="2020-12-19T14:46:00Z">
          <w:pPr>
            <w:pStyle w:val="LayoutInformationPACKT"/>
          </w:pPr>
        </w:pPrChange>
      </w:pPr>
      <w:del w:id="2376" w:author="Thomas Lee" w:date="2020-12-15T20:19:00Z">
        <w:r w:rsidDel="00EC065E">
          <w:delText xml:space="preserve">Insert </w:delText>
        </w:r>
        <w:r w:rsidRPr="00C41783" w:rsidDel="00EC065E">
          <w:delText>image</w:delText>
        </w:r>
        <w:r w:rsidDel="00EC065E">
          <w:delText xml:space="preserve"> </w:delText>
        </w:r>
        <w:r w:rsidDel="00EC065E">
          <w:rPr>
            <w:noProof/>
          </w:rPr>
          <w:delText>B42024_01</w:delText>
        </w:r>
        <w:r w:rsidRPr="00023EAD" w:rsidDel="00EC065E">
          <w:rPr>
            <w:noProof/>
          </w:rPr>
          <w:delText>_0</w:delText>
        </w:r>
        <w:r w:rsidDel="00EC065E">
          <w:rPr>
            <w:noProof/>
          </w:rPr>
          <w:delText>6.png</w:delText>
        </w:r>
      </w:del>
    </w:p>
    <w:p w14:paraId="3C6F25B4" w14:textId="60578C0B" w:rsidR="008E6477" w:rsidDel="00EC065E" w:rsidRDefault="008E6477">
      <w:pPr>
        <w:pStyle w:val="NormalPACKT"/>
        <w:rPr>
          <w:del w:id="2377" w:author="Thomas Lee" w:date="2020-12-15T20:19:00Z"/>
        </w:rPr>
        <w:pPrChange w:id="2378" w:author="Thomas Lee" w:date="2020-12-19T14:46:00Z">
          <w:pPr/>
        </w:pPrChange>
      </w:pPr>
    </w:p>
    <w:p w14:paraId="736A924E" w14:textId="6EE82CA9" w:rsidR="00167446" w:rsidDel="00EC065E" w:rsidRDefault="00167446">
      <w:pPr>
        <w:pStyle w:val="NormalPACKT"/>
        <w:rPr>
          <w:del w:id="2379" w:author="Thomas Lee" w:date="2020-12-15T20:19:00Z"/>
        </w:rPr>
        <w:pPrChange w:id="2380" w:author="Thomas Lee" w:date="2020-12-19T14:46:00Z">
          <w:pPr/>
        </w:pPrChange>
      </w:pPr>
      <w:del w:id="2381" w:author="Thomas Lee" w:date="2020-12-15T20:19:00Z">
        <w:r w:rsidDel="00EC065E">
          <w:delText>I</w:delText>
        </w:r>
        <w:r w:rsidR="008E6477" w:rsidDel="00EC065E">
          <w:delText>n</w:delText>
        </w:r>
        <w:r w:rsidDel="00EC065E">
          <w:delText xml:space="preserve"> </w:delText>
        </w:r>
        <w:r w:rsidRPr="008E6477" w:rsidDel="00EC065E">
          <w:rPr>
            <w:rStyle w:val="ItalicsPACKT"/>
          </w:rPr>
          <w:delText>step 3</w:delText>
        </w:r>
        <w:r w:rsidDel="00EC065E">
          <w:delText xml:space="preserve">, you examine the </w:delText>
        </w:r>
        <w:r w:rsidRPr="008E6477" w:rsidDel="00EC065E">
          <w:rPr>
            <w:rStyle w:val="CodeInTextPACKT"/>
          </w:rPr>
          <w:delText>$Host</w:delText>
        </w:r>
        <w:r w:rsidDel="00EC065E">
          <w:delText xml:space="preserve"> variable</w:delText>
        </w:r>
        <w:r w:rsidR="008E6477" w:rsidDel="00EC065E">
          <w:delText xml:space="preserve"> to determine details about the PowerShell  7 host (the PowerShell console), which looks like this:</w:delText>
        </w:r>
      </w:del>
    </w:p>
    <w:p w14:paraId="57DC5CE1" w14:textId="0A4828B3" w:rsidR="008E6477" w:rsidDel="00EC065E" w:rsidRDefault="00DB7E58">
      <w:pPr>
        <w:pStyle w:val="NormalPACKT"/>
        <w:rPr>
          <w:del w:id="2382" w:author="Thomas Lee" w:date="2020-12-15T20:19:00Z"/>
        </w:rPr>
        <w:pPrChange w:id="2383" w:author="Thomas Lee" w:date="2020-12-19T14:46:00Z">
          <w:pPr>
            <w:pStyle w:val="FigurePACKT"/>
          </w:pPr>
        </w:pPrChange>
      </w:pPr>
      <w:del w:id="2384" w:author="Thomas Lee" w:date="2020-12-15T20:19:00Z">
        <w:r w:rsidDel="00EC065E">
          <w:rPr>
            <w:noProof/>
          </w:rPr>
          <w:drawing>
            <wp:inline distT="0" distB="0" distL="0" distR="0" wp14:anchorId="05092F9C" wp14:editId="0662D634">
              <wp:extent cx="5731510" cy="1960245"/>
              <wp:effectExtent l="0" t="0" r="254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1960245"/>
                      </a:xfrm>
                      <a:prstGeom prst="rect">
                        <a:avLst/>
                      </a:prstGeom>
                    </pic:spPr>
                  </pic:pic>
                </a:graphicData>
              </a:graphic>
            </wp:inline>
          </w:drawing>
        </w:r>
      </w:del>
    </w:p>
    <w:p w14:paraId="6D562464" w14:textId="0C8CF42C" w:rsidR="00DB7E58" w:rsidDel="00EC065E" w:rsidRDefault="00DB7E58">
      <w:pPr>
        <w:pStyle w:val="NormalPACKT"/>
        <w:rPr>
          <w:del w:id="2385" w:author="Thomas Lee" w:date="2020-12-15T20:19:00Z"/>
          <w:noProof/>
        </w:rPr>
        <w:pPrChange w:id="2386" w:author="Thomas Lee" w:date="2020-12-19T14:46:00Z">
          <w:pPr>
            <w:pStyle w:val="LayoutInformationPACKT"/>
          </w:pPr>
        </w:pPrChange>
      </w:pPr>
      <w:del w:id="2387" w:author="Thomas Lee" w:date="2020-12-15T20:19:00Z">
        <w:r w:rsidDel="00EC065E">
          <w:delText xml:space="preserve">Insert </w:delText>
        </w:r>
        <w:r w:rsidRPr="00C41783" w:rsidDel="00EC065E">
          <w:delText>image</w:delText>
        </w:r>
        <w:r w:rsidDel="00EC065E">
          <w:delText xml:space="preserve"> </w:delText>
        </w:r>
        <w:r w:rsidDel="00EC065E">
          <w:rPr>
            <w:noProof/>
          </w:rPr>
          <w:delText>B42024_01</w:delText>
        </w:r>
        <w:r w:rsidRPr="00023EAD" w:rsidDel="00EC065E">
          <w:rPr>
            <w:noProof/>
          </w:rPr>
          <w:delText>_0</w:delText>
        </w:r>
        <w:r w:rsidDel="00EC065E">
          <w:rPr>
            <w:noProof/>
          </w:rPr>
          <w:delText>7.png</w:delText>
        </w:r>
      </w:del>
    </w:p>
    <w:p w14:paraId="44F45B0F" w14:textId="5B678201" w:rsidR="00DB7E58" w:rsidDel="00EC065E" w:rsidRDefault="00DB7E58">
      <w:pPr>
        <w:pStyle w:val="NormalPACKT"/>
        <w:rPr>
          <w:del w:id="2388" w:author="Thomas Lee" w:date="2020-12-15T20:19:00Z"/>
        </w:rPr>
        <w:pPrChange w:id="2389" w:author="Thomas Lee" w:date="2020-12-19T14:46:00Z">
          <w:pPr/>
        </w:pPrChange>
      </w:pPr>
      <w:del w:id="2390" w:author="Thomas Lee" w:date="2020-12-15T20:19:00Z">
        <w:r w:rsidDel="00EC065E">
          <w:delText xml:space="preserve">As you can see, in this case, you can see, the current culture is </w:delText>
        </w:r>
        <w:r w:rsidRPr="00DB7E58" w:rsidDel="00EC065E">
          <w:rPr>
            <w:rStyle w:val="CodeInTextPACKT"/>
          </w:rPr>
          <w:delText>EN-GB</w:delText>
        </w:r>
        <w:r w:rsidDel="00EC065E">
          <w:delText>. You may see a different value depending on which specific version of Windows Server you are using.</w:delText>
        </w:r>
      </w:del>
    </w:p>
    <w:p w14:paraId="5B4E250A" w14:textId="3BC4578A" w:rsidR="00167446" w:rsidDel="00EC065E" w:rsidRDefault="00167446">
      <w:pPr>
        <w:pStyle w:val="NormalPACKT"/>
        <w:rPr>
          <w:del w:id="2391" w:author="Thomas Lee" w:date="2020-12-15T20:19:00Z"/>
        </w:rPr>
        <w:pPrChange w:id="2392" w:author="Thomas Lee" w:date="2020-12-19T14:46:00Z">
          <w:pPr/>
        </w:pPrChange>
      </w:pPr>
      <w:del w:id="2393" w:author="Thomas Lee" w:date="2020-12-15T20:19:00Z">
        <w:r w:rsidDel="00EC065E">
          <w:lastRenderedPageBreak/>
          <w:delText xml:space="preserve">In </w:delText>
        </w:r>
        <w:r w:rsidRPr="00DB7E58" w:rsidDel="00EC065E">
          <w:rPr>
            <w:rStyle w:val="ItalicsPACKT"/>
          </w:rPr>
          <w:delText xml:space="preserve">step </w:delText>
        </w:r>
        <w:r w:rsidR="00DB7E58" w:rsidRPr="00DB7E58" w:rsidDel="00EC065E">
          <w:rPr>
            <w:rStyle w:val="ItalicsPACKT"/>
          </w:rPr>
          <w:delText>4</w:delText>
        </w:r>
        <w:r w:rsidDel="00EC065E">
          <w:delText xml:space="preserve">, you use </w:delText>
        </w:r>
        <w:r w:rsidRPr="00DB7E58" w:rsidDel="00EC065E">
          <w:rPr>
            <w:rStyle w:val="CodeInTextPACKT"/>
          </w:rPr>
          <w:delText>Get-Process</w:delText>
        </w:r>
        <w:r w:rsidDel="00EC065E">
          <w:delText xml:space="preserve"> to look at the details of the PowerShell process</w:delText>
        </w:r>
        <w:r w:rsidR="000D669F" w:rsidDel="00EC065E">
          <w:delText>,</w:delText>
        </w:r>
        <w:r w:rsidR="00DB7E58" w:rsidDel="00EC065E">
          <w:delText xml:space="preserve"> which looks like this:</w:delText>
        </w:r>
      </w:del>
    </w:p>
    <w:p w14:paraId="74C5B4A7" w14:textId="0AE53723" w:rsidR="00DB7E58" w:rsidDel="00EC065E" w:rsidRDefault="000D669F">
      <w:pPr>
        <w:pStyle w:val="NormalPACKT"/>
        <w:rPr>
          <w:del w:id="2394" w:author="Thomas Lee" w:date="2020-12-15T20:19:00Z"/>
        </w:rPr>
        <w:pPrChange w:id="2395" w:author="Thomas Lee" w:date="2020-12-19T14:46:00Z">
          <w:pPr>
            <w:pStyle w:val="FigurePACKT"/>
          </w:pPr>
        </w:pPrChange>
      </w:pPr>
      <w:del w:id="2396" w:author="Thomas Lee" w:date="2020-12-15T20:19:00Z">
        <w:r w:rsidDel="00EC065E">
          <w:rPr>
            <w:noProof/>
          </w:rPr>
          <w:drawing>
            <wp:inline distT="0" distB="0" distL="0" distR="0" wp14:anchorId="6547751D" wp14:editId="2ED6E474">
              <wp:extent cx="5663184" cy="6357620"/>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668079" cy="6363115"/>
                      </a:xfrm>
                      <a:prstGeom prst="rect">
                        <a:avLst/>
                      </a:prstGeom>
                    </pic:spPr>
                  </pic:pic>
                </a:graphicData>
              </a:graphic>
            </wp:inline>
          </w:drawing>
        </w:r>
      </w:del>
    </w:p>
    <w:p w14:paraId="250EB1F4" w14:textId="1B603449" w:rsidR="00DB7E58" w:rsidDel="00EC065E" w:rsidRDefault="00DB7E58">
      <w:pPr>
        <w:pStyle w:val="NormalPACKT"/>
        <w:rPr>
          <w:del w:id="2397" w:author="Thomas Lee" w:date="2020-12-15T20:19:00Z"/>
          <w:noProof/>
        </w:rPr>
        <w:pPrChange w:id="2398" w:author="Thomas Lee" w:date="2020-12-19T14:46:00Z">
          <w:pPr>
            <w:pStyle w:val="LayoutInformationPACKT"/>
          </w:pPr>
        </w:pPrChange>
      </w:pPr>
      <w:del w:id="2399" w:author="Thomas Lee" w:date="2020-12-15T20:19:00Z">
        <w:r w:rsidDel="00EC065E">
          <w:delText xml:space="preserve">Insert </w:delText>
        </w:r>
        <w:r w:rsidRPr="00C41783" w:rsidDel="00EC065E">
          <w:delText>image</w:delText>
        </w:r>
        <w:r w:rsidDel="00EC065E">
          <w:delText xml:space="preserve"> </w:delText>
        </w:r>
        <w:r w:rsidDel="00EC065E">
          <w:rPr>
            <w:noProof/>
          </w:rPr>
          <w:delText>B42024_01</w:delText>
        </w:r>
        <w:r w:rsidRPr="00023EAD" w:rsidDel="00EC065E">
          <w:rPr>
            <w:noProof/>
          </w:rPr>
          <w:delText>_0</w:delText>
        </w:r>
        <w:r w:rsidDel="00EC065E">
          <w:rPr>
            <w:noProof/>
          </w:rPr>
          <w:delText>8.png</w:delText>
        </w:r>
      </w:del>
    </w:p>
    <w:p w14:paraId="6F379B88" w14:textId="3F58274A" w:rsidR="00DB7E58" w:rsidDel="00EC065E" w:rsidRDefault="00DB7E58">
      <w:pPr>
        <w:pStyle w:val="NormalPACKT"/>
        <w:rPr>
          <w:del w:id="2400" w:author="Thomas Lee" w:date="2020-12-15T20:19:00Z"/>
        </w:rPr>
        <w:pPrChange w:id="2401" w:author="Thomas Lee" w:date="2020-12-19T14:46:00Z">
          <w:pPr/>
        </w:pPrChange>
      </w:pPr>
      <w:del w:id="2402" w:author="Thomas Lee" w:date="2020-12-15T20:19:00Z">
        <w:r w:rsidDel="00EC065E">
          <w:delText>In this figure, you can see the path to the PowerShell 7 executable. This value changes if you are running the release version or the daily/preview releases.</w:delText>
        </w:r>
      </w:del>
    </w:p>
    <w:p w14:paraId="12340B3B" w14:textId="17CAE506" w:rsidR="00167446" w:rsidDel="00EC065E" w:rsidRDefault="00DB7E58">
      <w:pPr>
        <w:pStyle w:val="NormalPACKT"/>
        <w:rPr>
          <w:del w:id="2403" w:author="Thomas Lee" w:date="2020-12-15T20:19:00Z"/>
        </w:rPr>
        <w:pPrChange w:id="2404" w:author="Thomas Lee" w:date="2020-12-19T14:46:00Z">
          <w:pPr/>
        </w:pPrChange>
      </w:pPr>
      <w:del w:id="2405" w:author="Thomas Lee" w:date="2020-12-15T20:19:00Z">
        <w:r w:rsidDel="00EC065E">
          <w:delText>You can see, i</w:delText>
        </w:r>
        <w:r w:rsidR="00167446" w:rsidDel="00EC065E">
          <w:delText xml:space="preserve">n </w:delText>
        </w:r>
        <w:r w:rsidR="00167446" w:rsidRPr="00DB7E58" w:rsidDel="00EC065E">
          <w:rPr>
            <w:rStyle w:val="ItalicsPACKT"/>
          </w:rPr>
          <w:delText xml:space="preserve">step </w:delText>
        </w:r>
        <w:r w:rsidRPr="00DB7E58" w:rsidDel="00EC065E">
          <w:rPr>
            <w:rStyle w:val="ItalicsPACKT"/>
          </w:rPr>
          <w:delText>5</w:delText>
        </w:r>
        <w:r w:rsidR="00167446" w:rsidDel="00EC065E">
          <w:delText xml:space="preserve">, </w:delText>
        </w:r>
        <w:r w:rsidDel="00EC065E">
          <w:delText>d</w:delText>
        </w:r>
        <w:r w:rsidR="00167446" w:rsidDel="00EC065E">
          <w:delText>etails of resource usage of</w:delText>
        </w:r>
        <w:r w:rsidDel="00EC065E">
          <w:delText xml:space="preserve"> the</w:delText>
        </w:r>
        <w:r w:rsidR="00167446" w:rsidDel="00EC065E">
          <w:delText xml:space="preserve"> </w:delText>
        </w:r>
        <w:r w:rsidR="00167446" w:rsidRPr="00167446" w:rsidDel="00EC065E">
          <w:rPr>
            <w:rStyle w:val="CodeInTextPACKT"/>
          </w:rPr>
          <w:delText>pwsh.exe</w:delText>
        </w:r>
        <w:r w:rsidR="00167446" w:rsidDel="00EC065E">
          <w:delText xml:space="preserve"> pro</w:delText>
        </w:r>
        <w:r w:rsidDel="00EC065E">
          <w:delText>c</w:delText>
        </w:r>
        <w:r w:rsidR="00167446" w:rsidDel="00EC065E">
          <w:delText xml:space="preserve">ess running on the </w:delText>
        </w:r>
        <w:r w:rsidR="00167446" w:rsidRPr="00167446" w:rsidDel="00EC065E">
          <w:rPr>
            <w:rStyle w:val="CodeInTextPACKT"/>
          </w:rPr>
          <w:delText>SRV1</w:delText>
        </w:r>
        <w:r w:rsidR="00167446" w:rsidDel="00EC065E">
          <w:delText xml:space="preserve"> hos</w:delText>
        </w:r>
        <w:r w:rsidDel="00EC065E">
          <w:delText>t.</w:delText>
        </w:r>
      </w:del>
    </w:p>
    <w:p w14:paraId="3FB30D57" w14:textId="70D4E442" w:rsidR="00DB7E58" w:rsidDel="00EC065E" w:rsidRDefault="000D669F">
      <w:pPr>
        <w:pStyle w:val="NormalPACKT"/>
        <w:rPr>
          <w:del w:id="2406" w:author="Thomas Lee" w:date="2020-12-15T20:19:00Z"/>
        </w:rPr>
        <w:pPrChange w:id="2407" w:author="Thomas Lee" w:date="2020-12-19T14:46:00Z">
          <w:pPr>
            <w:pStyle w:val="FigurePACKT"/>
          </w:pPr>
        </w:pPrChange>
      </w:pPr>
      <w:del w:id="2408" w:author="Thomas Lee" w:date="2020-12-15T20:19:00Z">
        <w:r w:rsidDel="00EC065E">
          <w:rPr>
            <w:noProof/>
          </w:rPr>
          <w:lastRenderedPageBreak/>
          <w:drawing>
            <wp:inline distT="0" distB="0" distL="0" distR="0" wp14:anchorId="679473F1" wp14:editId="774410FE">
              <wp:extent cx="3616464" cy="3079303"/>
              <wp:effectExtent l="0" t="0" r="3175"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654138" cy="3111381"/>
                      </a:xfrm>
                      <a:prstGeom prst="rect">
                        <a:avLst/>
                      </a:prstGeom>
                    </pic:spPr>
                  </pic:pic>
                </a:graphicData>
              </a:graphic>
            </wp:inline>
          </w:drawing>
        </w:r>
      </w:del>
    </w:p>
    <w:p w14:paraId="7004363E" w14:textId="0A5D62F8" w:rsidR="00DB7E58" w:rsidDel="00EC065E" w:rsidRDefault="00DB7E58">
      <w:pPr>
        <w:pStyle w:val="NormalPACKT"/>
        <w:rPr>
          <w:del w:id="2409" w:author="Thomas Lee" w:date="2020-12-15T20:19:00Z"/>
          <w:noProof/>
        </w:rPr>
        <w:pPrChange w:id="2410" w:author="Thomas Lee" w:date="2020-12-19T14:46:00Z">
          <w:pPr>
            <w:pStyle w:val="LayoutInformationPACKT"/>
          </w:pPr>
        </w:pPrChange>
      </w:pPr>
      <w:del w:id="2411" w:author="Thomas Lee" w:date="2020-12-15T20:19:00Z">
        <w:r w:rsidDel="00EC065E">
          <w:delText xml:space="preserve">Insert </w:delText>
        </w:r>
        <w:r w:rsidRPr="00C41783" w:rsidDel="00EC065E">
          <w:delText>image</w:delText>
        </w:r>
        <w:r w:rsidDel="00EC065E">
          <w:delText xml:space="preserve"> </w:delText>
        </w:r>
        <w:r w:rsidDel="00EC065E">
          <w:rPr>
            <w:noProof/>
          </w:rPr>
          <w:delText>B42024_01</w:delText>
        </w:r>
        <w:r w:rsidRPr="00023EAD" w:rsidDel="00EC065E">
          <w:rPr>
            <w:noProof/>
          </w:rPr>
          <w:delText>_0</w:delText>
        </w:r>
        <w:r w:rsidDel="00EC065E">
          <w:rPr>
            <w:noProof/>
          </w:rPr>
          <w:delText>9.png</w:delText>
        </w:r>
      </w:del>
    </w:p>
    <w:p w14:paraId="5B2F2022" w14:textId="6711BE70" w:rsidR="00167446" w:rsidDel="00EC065E" w:rsidRDefault="00DB7E58">
      <w:pPr>
        <w:pStyle w:val="NormalPACKT"/>
        <w:rPr>
          <w:del w:id="2412" w:author="Thomas Lee" w:date="2020-12-15T20:19:00Z"/>
        </w:rPr>
        <w:pPrChange w:id="2413" w:author="Thomas Lee" w:date="2020-12-19T14:46:00Z">
          <w:pPr/>
        </w:pPrChange>
      </w:pPr>
      <w:del w:id="2414" w:author="Thomas Lee" w:date="2020-12-15T20:19:00Z">
        <w:r w:rsidDel="00EC065E">
          <w:delText xml:space="preserve">The values of each of the </w:delText>
        </w:r>
        <w:commentRangeStart w:id="2415"/>
        <w:commentRangeStart w:id="2416"/>
        <w:r w:rsidDel="00EC065E">
          <w:delText>performance counters are likely to</w:delText>
        </w:r>
        <w:commentRangeEnd w:id="2415"/>
        <w:r w:rsidR="00280294" w:rsidDel="00EC065E">
          <w:rPr>
            <w:rStyle w:val="CommentReference"/>
          </w:rPr>
          <w:commentReference w:id="2415"/>
        </w:r>
        <w:commentRangeEnd w:id="2416"/>
        <w:r w:rsidR="00196C0B" w:rsidDel="00EC065E">
          <w:rPr>
            <w:rStyle w:val="CommentReference"/>
          </w:rPr>
          <w:commentReference w:id="2416"/>
        </w:r>
        <w:r w:rsidDel="00EC065E">
          <w:delText>.</w:delText>
        </w:r>
        <w:r w:rsidR="000D669F" w:rsidDel="00EC065E">
          <w:delText xml:space="preserve"> You may see different values.</w:delText>
        </w:r>
      </w:del>
    </w:p>
    <w:p w14:paraId="5D281358" w14:textId="56FE7052" w:rsidR="00167446" w:rsidDel="00EC065E" w:rsidRDefault="00DB7E58">
      <w:pPr>
        <w:pStyle w:val="NormalPACKT"/>
        <w:rPr>
          <w:del w:id="2417" w:author="Thomas Lee" w:date="2020-12-15T20:19:00Z"/>
        </w:rPr>
        <w:pPrChange w:id="2418" w:author="Thomas Lee" w:date="2020-12-19T14:46:00Z">
          <w:pPr/>
        </w:pPrChange>
      </w:pPr>
      <w:del w:id="2419" w:author="Thomas Lee" w:date="2020-12-15T20:19:00Z">
        <w:r w:rsidDel="00EC065E">
          <w:delText xml:space="preserve">By default, </w:delText>
        </w:r>
        <w:commentRangeStart w:id="2420"/>
        <w:r w:rsidDel="00EC065E">
          <w:delText>Powershell</w:delText>
        </w:r>
        <w:commentRangeEnd w:id="2420"/>
        <w:r w:rsidR="00CF7172" w:rsidDel="00EC065E">
          <w:rPr>
            <w:rStyle w:val="CommentReference"/>
          </w:rPr>
          <w:commentReference w:id="2420"/>
        </w:r>
        <w:r w:rsidDel="00EC065E">
          <w:delText xml:space="preserve"> 7, like Windows PowerShell, ships with minimum help files. You can, as you can see in </w:delText>
        </w:r>
        <w:r w:rsidRPr="004D6912" w:rsidDel="00EC065E">
          <w:rPr>
            <w:rStyle w:val="ItalicsPACKT"/>
          </w:rPr>
          <w:delText>s</w:delText>
        </w:r>
        <w:r w:rsidR="00167446" w:rsidRPr="004D6912" w:rsidDel="00EC065E">
          <w:rPr>
            <w:rStyle w:val="ItalicsPACKT"/>
          </w:rPr>
          <w:delText xml:space="preserve">tep </w:delText>
        </w:r>
        <w:r w:rsidRPr="004D6912" w:rsidDel="00EC065E">
          <w:rPr>
            <w:rStyle w:val="ItalicsPACKT"/>
          </w:rPr>
          <w:delText>6</w:delText>
        </w:r>
        <w:r w:rsidDel="00EC065E">
          <w:delText xml:space="preserve">, </w:delText>
        </w:r>
        <w:r w:rsidR="00167446" w:rsidDel="00EC065E">
          <w:delText xml:space="preserve">use </w:delText>
        </w:r>
        <w:r w:rsidDel="00EC065E">
          <w:delText xml:space="preserve">the </w:delText>
        </w:r>
        <w:r w:rsidR="00167446" w:rsidDel="00EC065E">
          <w:delText xml:space="preserve">Update-Help </w:delText>
        </w:r>
        <w:r w:rsidDel="00EC065E">
          <w:delText>command t</w:delText>
        </w:r>
        <w:r w:rsidR="00167446" w:rsidDel="00EC065E">
          <w:delText>o download updated PowerShell help conte</w:delText>
        </w:r>
        <w:r w:rsidDel="00EC065E">
          <w:delText>nt, like this:</w:delText>
        </w:r>
      </w:del>
    </w:p>
    <w:p w14:paraId="24ADFEE8" w14:textId="1993C394" w:rsidR="00DB7E58" w:rsidDel="00EC065E" w:rsidRDefault="004D6912">
      <w:pPr>
        <w:pStyle w:val="NormalPACKT"/>
        <w:rPr>
          <w:del w:id="2421" w:author="Thomas Lee" w:date="2020-12-15T20:19:00Z"/>
        </w:rPr>
        <w:pPrChange w:id="2422" w:author="Thomas Lee" w:date="2020-12-19T14:46:00Z">
          <w:pPr>
            <w:pStyle w:val="FigurePACKT"/>
          </w:pPr>
        </w:pPrChange>
      </w:pPr>
      <w:del w:id="2423" w:author="Thomas Lee" w:date="2020-12-15T20:19:00Z">
        <w:r w:rsidRPr="000D669F" w:rsidDel="00EC065E">
          <w:rPr>
            <w:noProof/>
          </w:rPr>
          <w:drawing>
            <wp:inline distT="0" distB="0" distL="0" distR="0" wp14:anchorId="778D0122" wp14:editId="1EBF9F6B">
              <wp:extent cx="5486400" cy="1597025"/>
              <wp:effectExtent l="0" t="0" r="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95442" cy="1599657"/>
                      </a:xfrm>
                      <a:prstGeom prst="rect">
                        <a:avLst/>
                      </a:prstGeom>
                    </pic:spPr>
                  </pic:pic>
                </a:graphicData>
              </a:graphic>
            </wp:inline>
          </w:drawing>
        </w:r>
      </w:del>
    </w:p>
    <w:p w14:paraId="6FC86F75" w14:textId="23022F51" w:rsidR="004D6912" w:rsidDel="00EC065E" w:rsidRDefault="004D6912">
      <w:pPr>
        <w:pStyle w:val="NormalPACKT"/>
        <w:rPr>
          <w:del w:id="2424" w:author="Thomas Lee" w:date="2020-12-15T20:19:00Z"/>
          <w:noProof/>
        </w:rPr>
        <w:pPrChange w:id="2425" w:author="Thomas Lee" w:date="2020-12-19T14:46:00Z">
          <w:pPr>
            <w:pStyle w:val="LayoutInformationPACKT"/>
          </w:pPr>
        </w:pPrChange>
      </w:pPr>
      <w:del w:id="2426" w:author="Thomas Lee" w:date="2020-12-15T20:19:00Z">
        <w:r w:rsidDel="00EC065E">
          <w:delText xml:space="preserve">Insert </w:delText>
        </w:r>
        <w:r w:rsidRPr="00C41783" w:rsidDel="00EC065E">
          <w:delText>image</w:delText>
        </w:r>
        <w:r w:rsidDel="00EC065E">
          <w:delText xml:space="preserve"> </w:delText>
        </w:r>
        <w:r w:rsidDel="00EC065E">
          <w:rPr>
            <w:noProof/>
          </w:rPr>
          <w:delText>B42024_01</w:delText>
        </w:r>
        <w:r w:rsidRPr="00023EAD" w:rsidDel="00EC065E">
          <w:rPr>
            <w:noProof/>
          </w:rPr>
          <w:delText>_</w:delText>
        </w:r>
        <w:r w:rsidDel="00EC065E">
          <w:rPr>
            <w:noProof/>
          </w:rPr>
          <w:delText>10.png</w:delText>
        </w:r>
      </w:del>
    </w:p>
    <w:p w14:paraId="481CAB3E" w14:textId="2E48E00C" w:rsidR="004D6912" w:rsidRPr="004D6912" w:rsidDel="00EC065E" w:rsidRDefault="004D6912">
      <w:pPr>
        <w:pStyle w:val="NormalPACKT"/>
        <w:rPr>
          <w:del w:id="2427" w:author="Thomas Lee" w:date="2020-12-15T20:19:00Z"/>
        </w:rPr>
        <w:pPrChange w:id="2428" w:author="Thomas Lee" w:date="2020-12-19T14:46:00Z">
          <w:pPr/>
        </w:pPrChange>
      </w:pPr>
      <w:commentRangeStart w:id="2429"/>
      <w:commentRangeStart w:id="2430"/>
      <w:del w:id="2431" w:author="Thomas Lee" w:date="2020-12-15T20:19:00Z">
        <w:r w:rsidDel="00EC065E">
          <w:delText xml:space="preserve">As you can see from the output, not all help files were updated. </w:delText>
        </w:r>
        <w:commentRangeEnd w:id="2429"/>
        <w:r w:rsidR="00773220" w:rsidDel="00EC065E">
          <w:rPr>
            <w:rStyle w:val="CommentReference"/>
          </w:rPr>
          <w:commentReference w:id="2429"/>
        </w:r>
        <w:commentRangeEnd w:id="2430"/>
        <w:r w:rsidR="00AE308A" w:rsidDel="00EC065E">
          <w:rPr>
            <w:rStyle w:val="CommentReference"/>
          </w:rPr>
          <w:commentReference w:id="2430"/>
        </w:r>
        <w:r w:rsidDel="00EC065E">
          <w:delText xml:space="preserve">In this case, the ConfigDefender module does not, at present, have updated help information. </w:delText>
        </w:r>
        <w:commentRangeStart w:id="2432"/>
        <w:r w:rsidDel="00EC065E">
          <w:delText>Also note that a</w:delText>
        </w:r>
        <w:r w:rsidR="000D669F" w:rsidDel="00EC065E">
          <w:delText>l</w:delText>
        </w:r>
        <w:r w:rsidDel="00EC065E">
          <w:delText xml:space="preserve">though the UK English versions of help details may be missing, there are US English versions that </w:delText>
        </w:r>
        <w:r w:rsidR="000D669F" w:rsidDel="00EC065E">
          <w:delText>you c</w:delText>
        </w:r>
        <w:r w:rsidDel="00EC065E">
          <w:delText xml:space="preserve">an install which may be useful. </w:delText>
        </w:r>
        <w:commentRangeEnd w:id="2432"/>
        <w:r w:rsidR="008E4137" w:rsidDel="00EC065E">
          <w:rPr>
            <w:rStyle w:val="CommentReference"/>
          </w:rPr>
          <w:commentReference w:id="2432"/>
        </w:r>
      </w:del>
    </w:p>
    <w:p w14:paraId="7B6DBB3B" w14:textId="56632905" w:rsidR="00167446" w:rsidDel="00EC065E" w:rsidRDefault="004D6912">
      <w:pPr>
        <w:pStyle w:val="NormalPACKT"/>
        <w:rPr>
          <w:del w:id="2433" w:author="Thomas Lee" w:date="2020-12-15T20:19:00Z"/>
        </w:rPr>
        <w:pPrChange w:id="2434" w:author="Thomas Lee" w:date="2020-12-19T14:46:00Z">
          <w:pPr/>
        </w:pPrChange>
      </w:pPr>
      <w:del w:id="2435" w:author="Thomas Lee" w:date="2020-12-15T20:19:00Z">
        <w:r w:rsidDel="00EC065E">
          <w:delText>Commands, in PowerShell</w:delText>
        </w:r>
        <w:r w:rsidR="000D669F" w:rsidDel="00EC065E">
          <w:delText>,</w:delText>
        </w:r>
        <w:r w:rsidDel="00EC065E">
          <w:delText xml:space="preserve"> include functions, cmdlets, and aliases. </w:delText>
        </w:r>
        <w:r w:rsidR="00167446" w:rsidDel="00EC065E">
          <w:delText xml:space="preserve">In </w:delText>
        </w:r>
        <w:r w:rsidR="00167446" w:rsidRPr="000D669F" w:rsidDel="00EC065E">
          <w:rPr>
            <w:rStyle w:val="ItalicsPACKT"/>
          </w:rPr>
          <w:delText>step 7</w:delText>
        </w:r>
        <w:r w:rsidR="00167446" w:rsidDel="00EC065E">
          <w:delText xml:space="preserve">, you examine </w:delText>
        </w:r>
        <w:r w:rsidDel="00EC065E">
          <w:delText xml:space="preserve">how many of each </w:delText>
        </w:r>
        <w:commentRangeStart w:id="2436"/>
        <w:r w:rsidDel="00EC065E">
          <w:delText>time</w:delText>
        </w:r>
        <w:commentRangeEnd w:id="2436"/>
        <w:r w:rsidR="00403A1A" w:rsidDel="00EC065E">
          <w:rPr>
            <w:rStyle w:val="CommentReference"/>
          </w:rPr>
          <w:commentReference w:id="2436"/>
        </w:r>
        <w:r w:rsidDel="00EC065E">
          <w:delText xml:space="preserve"> of command is avai</w:delText>
        </w:r>
        <w:r w:rsidR="000D669F" w:rsidDel="00EC065E">
          <w:delText>la</w:delText>
        </w:r>
        <w:r w:rsidDel="00EC065E">
          <w:delText xml:space="preserve">ble </w:delText>
        </w:r>
        <w:r w:rsidR="00167446" w:rsidDel="00EC065E">
          <w:delText>by default</w:delText>
        </w:r>
        <w:r w:rsidDel="00EC065E">
          <w:delText>, like this:</w:delText>
        </w:r>
      </w:del>
    </w:p>
    <w:p w14:paraId="0CC3F0DA" w14:textId="603138F7" w:rsidR="004D6912" w:rsidRPr="004008BB" w:rsidDel="00EC065E" w:rsidRDefault="004D6912">
      <w:pPr>
        <w:pStyle w:val="NormalPACKT"/>
        <w:rPr>
          <w:del w:id="2437" w:author="Thomas Lee" w:date="2020-12-15T20:19:00Z"/>
        </w:rPr>
        <w:pPrChange w:id="2438" w:author="Thomas Lee" w:date="2020-12-19T14:46:00Z">
          <w:pPr>
            <w:pStyle w:val="FigurePACKT"/>
          </w:pPr>
        </w:pPrChange>
      </w:pPr>
      <w:del w:id="2439" w:author="Thomas Lee" w:date="2020-12-15T20:19:00Z">
        <w:r w:rsidDel="00EC065E">
          <w:rPr>
            <w:noProof/>
          </w:rPr>
          <w:drawing>
            <wp:inline distT="0" distB="0" distL="0" distR="0" wp14:anchorId="245DF2BA" wp14:editId="250AF3B8">
              <wp:extent cx="5474208" cy="1233805"/>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82976" cy="1235781"/>
                      </a:xfrm>
                      <a:prstGeom prst="rect">
                        <a:avLst/>
                      </a:prstGeom>
                    </pic:spPr>
                  </pic:pic>
                </a:graphicData>
              </a:graphic>
            </wp:inline>
          </w:drawing>
        </w:r>
      </w:del>
    </w:p>
    <w:p w14:paraId="6B373993" w14:textId="30740129" w:rsidR="004008BB" w:rsidRPr="004008BB" w:rsidDel="00EC065E" w:rsidRDefault="004D6912">
      <w:pPr>
        <w:pStyle w:val="NormalPACKT"/>
        <w:rPr>
          <w:del w:id="2440" w:author="Thomas Lee" w:date="2020-12-15T20:19:00Z"/>
          <w:noProof/>
        </w:rPr>
        <w:pPrChange w:id="2441" w:author="Thomas Lee" w:date="2020-12-19T14:46:00Z">
          <w:pPr>
            <w:pStyle w:val="LayoutInformationPACKT"/>
          </w:pPr>
        </w:pPrChange>
      </w:pPr>
      <w:del w:id="2442" w:author="Thomas Lee" w:date="2020-12-15T20:19:00Z">
        <w:r w:rsidDel="00EC065E">
          <w:delText xml:space="preserve">Insert </w:delText>
        </w:r>
        <w:r w:rsidRPr="00C41783" w:rsidDel="00EC065E">
          <w:delText>image</w:delText>
        </w:r>
        <w:r w:rsidDel="00EC065E">
          <w:delText xml:space="preserve"> </w:delText>
        </w:r>
        <w:r w:rsidDel="00EC065E">
          <w:rPr>
            <w:noProof/>
          </w:rPr>
          <w:delText>B42024_01</w:delText>
        </w:r>
        <w:r w:rsidRPr="00023EAD" w:rsidDel="00EC065E">
          <w:rPr>
            <w:noProof/>
          </w:rPr>
          <w:delText>_</w:delText>
        </w:r>
        <w:r w:rsidDel="00EC065E">
          <w:rPr>
            <w:noProof/>
          </w:rPr>
          <w:delText>11.png</w:delText>
        </w:r>
      </w:del>
    </w:p>
    <w:p w14:paraId="7B18035C" w14:textId="3010FE6E" w:rsidR="0000165C" w:rsidDel="00EC065E" w:rsidRDefault="0000165C">
      <w:pPr>
        <w:pStyle w:val="NormalPACKT"/>
        <w:rPr>
          <w:del w:id="2443" w:author="Thomas Lee" w:date="2020-12-15T20:19:00Z"/>
        </w:rPr>
        <w:pPrChange w:id="2444" w:author="Thomas Lee" w:date="2020-12-19T14:46:00Z">
          <w:pPr>
            <w:pStyle w:val="Heading2"/>
          </w:pPr>
        </w:pPrChange>
      </w:pPr>
      <w:del w:id="2445" w:author="Thomas Lee" w:date="2020-12-15T20:19:00Z">
        <w:r w:rsidDel="00EC065E">
          <w:lastRenderedPageBreak/>
          <w:delText>There's more...</w:delText>
        </w:r>
      </w:del>
    </w:p>
    <w:p w14:paraId="08719A44" w14:textId="63849E69" w:rsidR="004008BB" w:rsidDel="00EC065E" w:rsidRDefault="004008BB" w:rsidP="0054579C">
      <w:pPr>
        <w:pStyle w:val="NormalPACKT"/>
        <w:rPr>
          <w:del w:id="2446" w:author="Thomas Lee" w:date="2020-12-15T20:19:00Z"/>
          <w:lang w:val="en-GB"/>
        </w:rPr>
      </w:pPr>
      <w:del w:id="2447" w:author="Thomas Lee" w:date="2020-12-15T20:19:00Z">
        <w:r w:rsidDel="00EC065E">
          <w:rPr>
            <w:lang w:val="en-GB"/>
          </w:rPr>
          <w:delText xml:space="preserve">In </w:delText>
        </w:r>
        <w:r w:rsidRPr="004008BB" w:rsidDel="00EC065E">
          <w:rPr>
            <w:rStyle w:val="ItalicsPACKT"/>
          </w:rPr>
          <w:delText>step 1</w:delText>
        </w:r>
        <w:r w:rsidDel="00EC065E">
          <w:rPr>
            <w:lang w:val="en-GB"/>
          </w:rPr>
          <w:delText xml:space="preserve">, you </w:delText>
        </w:r>
        <w:r w:rsidR="00167446" w:rsidDel="00EC065E">
          <w:rPr>
            <w:lang w:val="en-GB"/>
          </w:rPr>
          <w:delText xml:space="preserve">open the PowerShell console for the version of PowerShell you installed in “Installing PowerShell 7”.  At </w:delText>
        </w:r>
        <w:r w:rsidR="000D669F" w:rsidDel="00EC065E">
          <w:rPr>
            <w:lang w:val="en-GB"/>
          </w:rPr>
          <w:delText xml:space="preserve">the </w:delText>
        </w:r>
        <w:r w:rsidR="00167446" w:rsidDel="00EC065E">
          <w:rPr>
            <w:lang w:val="en-GB"/>
          </w:rPr>
          <w:delText xml:space="preserve">release of PowerShell 7.1, the version number you would see is 7.1.0. By the time you read this book, that version number may have advanced. To ensure you have the latest released version of PowerShell 7, re-run the </w:delText>
        </w:r>
        <w:r w:rsidR="00167446" w:rsidRPr="000D669F" w:rsidDel="00EC065E">
          <w:rPr>
            <w:rStyle w:val="CodeInTextPACKT"/>
          </w:rPr>
          <w:delText>Install-PowerShell</w:delText>
        </w:r>
        <w:r w:rsidR="000D669F" w:rsidDel="00EC065E">
          <w:rPr>
            <w:rStyle w:val="CodeInTextPACKT"/>
          </w:rPr>
          <w:delText>.ps1</w:delText>
        </w:r>
        <w:r w:rsidR="00167446" w:rsidDel="00EC065E">
          <w:rPr>
            <w:lang w:val="en-GB"/>
          </w:rPr>
          <w:delText xml:space="preserve"> script you downloaded in “Installing PowerShell 7”</w:delText>
        </w:r>
        <w:r w:rsidR="00DB7E58" w:rsidDel="00EC065E">
          <w:rPr>
            <w:lang w:val="en-GB"/>
          </w:rPr>
          <w:delText xml:space="preserve"> In this step, </w:delText>
        </w:r>
        <w:r w:rsidR="00167446" w:rsidDel="00EC065E">
          <w:rPr>
            <w:lang w:val="en-GB"/>
          </w:rPr>
          <w:delText xml:space="preserve">you can also </w:delText>
        </w:r>
        <w:r w:rsidDel="00EC065E">
          <w:rPr>
            <w:lang w:val="en-GB"/>
          </w:rPr>
          <w:delText xml:space="preserve">see the output generated by the </w:delText>
        </w:r>
        <w:r w:rsidRPr="004008BB" w:rsidDel="00EC065E">
          <w:rPr>
            <w:rStyle w:val="CodeInTextPACKT"/>
          </w:rPr>
          <w:delText>Write-Host</w:delText>
        </w:r>
        <w:r w:rsidDel="00EC065E">
          <w:rPr>
            <w:lang w:val="en-GB"/>
          </w:rPr>
          <w:delText xml:space="preserve"> statements in the profile file you set up in “Introducing PowerShell 7”.</w:delText>
        </w:r>
      </w:del>
    </w:p>
    <w:p w14:paraId="2764B94F" w14:textId="5937F20F" w:rsidR="00DB7E58" w:rsidDel="00EC065E" w:rsidRDefault="00DB7E58" w:rsidP="0054579C">
      <w:pPr>
        <w:pStyle w:val="NormalPACKT"/>
        <w:rPr>
          <w:del w:id="2448" w:author="Thomas Lee" w:date="2020-12-15T20:19:00Z"/>
          <w:lang w:val="en-GB"/>
        </w:rPr>
      </w:pPr>
      <w:del w:id="2449" w:author="Thomas Lee" w:date="2020-12-15T20:19:00Z">
        <w:r w:rsidDel="00EC065E">
          <w:rPr>
            <w:lang w:val="en-GB"/>
          </w:rPr>
          <w:delText xml:space="preserve">In </w:delText>
        </w:r>
        <w:r w:rsidRPr="00DB7E58" w:rsidDel="00EC065E">
          <w:rPr>
            <w:rStyle w:val="ItalicsPACKT"/>
          </w:rPr>
          <w:delText>step 4</w:delText>
        </w:r>
        <w:r w:rsidDel="00EC065E">
          <w:rPr>
            <w:lang w:val="en-GB"/>
          </w:rPr>
          <w:delText xml:space="preserve">, you use the variable </w:delText>
        </w:r>
        <w:r w:rsidRPr="000D669F" w:rsidDel="00EC065E">
          <w:rPr>
            <w:rStyle w:val="CodeInTextPACKT"/>
          </w:rPr>
          <w:delText>$P</w:delText>
        </w:r>
        <w:r w:rsidR="000D669F" w:rsidRPr="000D669F" w:rsidDel="00EC065E">
          <w:rPr>
            <w:rStyle w:val="CodeInTextPACKT"/>
          </w:rPr>
          <w:delText>ID</w:delText>
        </w:r>
        <w:r w:rsidR="000D669F" w:rsidDel="00EC065E">
          <w:rPr>
            <w:rStyle w:val="CodeInTextPACKT"/>
          </w:rPr>
          <w:delText>,</w:delText>
        </w:r>
        <w:r w:rsidR="000D669F" w:rsidDel="00EC065E">
          <w:rPr>
            <w:lang w:val="en-GB"/>
          </w:rPr>
          <w:delText xml:space="preserve"> which contains the Windows </w:delText>
        </w:r>
        <w:r w:rsidDel="00EC065E">
          <w:rPr>
            <w:lang w:val="en-GB"/>
          </w:rPr>
          <w:delText>process id</w:delText>
        </w:r>
        <w:r w:rsidR="000D669F" w:rsidDel="00EC065E">
          <w:rPr>
            <w:lang w:val="en-GB"/>
          </w:rPr>
          <w:delText>entifier</w:delText>
        </w:r>
        <w:r w:rsidDel="00EC065E">
          <w:rPr>
            <w:lang w:val="en-GB"/>
          </w:rPr>
          <w:delText xml:space="preserve"> of the PowerShell 7 console pro</w:delText>
        </w:r>
        <w:r w:rsidR="000D669F" w:rsidDel="00EC065E">
          <w:rPr>
            <w:lang w:val="en-GB"/>
          </w:rPr>
          <w:delText>c</w:delText>
        </w:r>
        <w:r w:rsidDel="00EC065E">
          <w:rPr>
            <w:lang w:val="en-GB"/>
          </w:rPr>
          <w:delText xml:space="preserve">ess. The actual value of </w:delText>
        </w:r>
        <w:r w:rsidRPr="000D669F" w:rsidDel="00EC065E">
          <w:rPr>
            <w:rStyle w:val="CodeInTextPACKT"/>
          </w:rPr>
          <w:delText>$P</w:delText>
        </w:r>
        <w:r w:rsidR="000D669F" w:rsidRPr="000D669F" w:rsidDel="00EC065E">
          <w:rPr>
            <w:rStyle w:val="CodeInTextPACKT"/>
          </w:rPr>
          <w:delText>ID</w:delText>
        </w:r>
        <w:r w:rsidDel="00EC065E">
          <w:rPr>
            <w:lang w:val="en-GB"/>
          </w:rPr>
          <w:delText xml:space="preserve"> changes each time you run PowerShell, but the value always contains the process </w:delText>
        </w:r>
        <w:commentRangeStart w:id="2450"/>
        <w:r w:rsidDel="00EC065E">
          <w:rPr>
            <w:lang w:val="en-GB"/>
          </w:rPr>
          <w:delText>id</w:delText>
        </w:r>
        <w:commentRangeEnd w:id="2450"/>
        <w:r w:rsidR="00E54D81" w:rsidDel="00EC065E">
          <w:rPr>
            <w:rStyle w:val="CommentReference"/>
          </w:rPr>
          <w:commentReference w:id="2450"/>
        </w:r>
        <w:r w:rsidDel="00EC065E">
          <w:rPr>
            <w:lang w:val="en-GB"/>
          </w:rPr>
          <w:delText xml:space="preserve"> of the current console process. </w:delText>
        </w:r>
      </w:del>
    </w:p>
    <w:p w14:paraId="186E26D2" w14:textId="7A242ADF" w:rsidR="004D6912" w:rsidDel="00EC065E" w:rsidRDefault="004D6912" w:rsidP="0054579C">
      <w:pPr>
        <w:pStyle w:val="NormalPACKT"/>
        <w:rPr>
          <w:del w:id="2451" w:author="Thomas Lee" w:date="2020-12-15T20:19:00Z"/>
          <w:lang w:val="en-GB"/>
        </w:rPr>
      </w:pPr>
      <w:del w:id="2452" w:author="Thomas Lee" w:date="2020-12-15T20:19:00Z">
        <w:r w:rsidDel="00EC065E">
          <w:rPr>
            <w:lang w:val="en-GB"/>
          </w:rPr>
          <w:delText xml:space="preserve">In </w:delText>
        </w:r>
        <w:r w:rsidRPr="000D669F" w:rsidDel="00EC065E">
          <w:rPr>
            <w:rStyle w:val="ItalicsPACKT"/>
          </w:rPr>
          <w:delText>step 7</w:delText>
        </w:r>
        <w:r w:rsidDel="00EC065E">
          <w:rPr>
            <w:lang w:val="en-GB"/>
          </w:rPr>
          <w:delText>, you saw that you had 1786 commands available. This number changes as you add more features (and their accompanying modules) or download and install modules from repositories such as the PowerShell Gallery.</w:delText>
        </w:r>
      </w:del>
    </w:p>
    <w:p w14:paraId="4582A3A2" w14:textId="63345A85" w:rsidR="00C41783" w:rsidRPr="009D0F10" w:rsidDel="00EC065E" w:rsidRDefault="00C41783">
      <w:pPr>
        <w:pStyle w:val="NormalPACKT"/>
        <w:rPr>
          <w:del w:id="2453" w:author="Thomas Lee" w:date="2020-12-15T20:19:00Z"/>
        </w:rPr>
        <w:pPrChange w:id="2454" w:author="Thomas Lee" w:date="2020-12-19T14:46:00Z">
          <w:pPr>
            <w:pStyle w:val="Heading1"/>
            <w:pBdr>
              <w:top w:val="none" w:sz="0" w:space="0" w:color="auto"/>
              <w:left w:val="none" w:sz="0" w:space="0" w:color="auto"/>
              <w:bottom w:val="none" w:sz="0" w:space="0" w:color="auto"/>
              <w:right w:val="none" w:sz="0" w:space="0" w:color="auto"/>
            </w:pBdr>
            <w:tabs>
              <w:tab w:val="left" w:pos="0"/>
            </w:tabs>
          </w:pPr>
        </w:pPrChange>
      </w:pPr>
      <w:del w:id="2455" w:author="Thomas Lee" w:date="2020-12-15T20:19:00Z">
        <w:r w:rsidDel="00EC065E">
          <w:delText xml:space="preserve">Exploring PowerShell 7 </w:delText>
        </w:r>
        <w:r w:rsidR="000D669F" w:rsidDel="00EC065E">
          <w:delText>I</w:delText>
        </w:r>
        <w:r w:rsidDel="00EC065E">
          <w:delText>nstallation Artifacts</w:delText>
        </w:r>
      </w:del>
    </w:p>
    <w:p w14:paraId="10A6CE78" w14:textId="4E74BD22" w:rsidR="0000165C" w:rsidDel="00EC065E" w:rsidRDefault="00C41783">
      <w:pPr>
        <w:pStyle w:val="NormalPACKT"/>
        <w:rPr>
          <w:del w:id="2456" w:author="Thomas Lee" w:date="2020-12-15T20:19:00Z"/>
        </w:rPr>
        <w:pPrChange w:id="2457" w:author="Thomas Lee" w:date="2020-12-19T14:46:00Z">
          <w:pPr>
            <w:pStyle w:val="BulletPACKT"/>
            <w:numPr>
              <w:numId w:val="0"/>
            </w:numPr>
            <w:ind w:left="0" w:firstLine="0"/>
          </w:pPr>
        </w:pPrChange>
      </w:pPr>
      <w:del w:id="2458" w:author="Thomas Lee" w:date="2020-12-15T20:19:00Z">
        <w:r w:rsidDel="00EC065E">
          <w:delText>In PowerShell 7, certain objects added by the PowerShell 7 inst</w:delText>
        </w:r>
        <w:r w:rsidR="000D669F" w:rsidDel="00EC065E">
          <w:delText>a</w:delText>
        </w:r>
        <w:r w:rsidDel="00EC065E">
          <w:delText xml:space="preserve">ller (and PowerShell 7) differ from those used by Windows PowerShell. </w:delText>
        </w:r>
      </w:del>
    </w:p>
    <w:p w14:paraId="6A4B8105" w14:textId="67CA6C0E" w:rsidR="0000165C" w:rsidDel="00EC065E" w:rsidRDefault="0000165C">
      <w:pPr>
        <w:pStyle w:val="NormalPACKT"/>
        <w:rPr>
          <w:del w:id="2459" w:author="Thomas Lee" w:date="2020-12-15T20:19:00Z"/>
        </w:rPr>
        <w:pPrChange w:id="2460" w:author="Thomas Lee" w:date="2020-12-19T14:46:00Z">
          <w:pPr>
            <w:pStyle w:val="Heading2"/>
            <w:tabs>
              <w:tab w:val="left" w:pos="0"/>
            </w:tabs>
          </w:pPr>
        </w:pPrChange>
      </w:pPr>
      <w:del w:id="2461" w:author="Thomas Lee" w:date="2020-12-15T20:19:00Z">
        <w:r w:rsidDel="00EC065E">
          <w:delText>Getting Ready</w:delText>
        </w:r>
      </w:del>
    </w:p>
    <w:p w14:paraId="6DA19C31" w14:textId="51EE634A" w:rsidR="0000165C" w:rsidDel="00EC065E" w:rsidRDefault="00C41783" w:rsidP="0054579C">
      <w:pPr>
        <w:pStyle w:val="NormalPACKT"/>
        <w:rPr>
          <w:del w:id="2462" w:author="Thomas Lee" w:date="2020-12-15T20:19:00Z"/>
          <w:lang w:val="en-GB"/>
        </w:rPr>
      </w:pPr>
      <w:del w:id="2463" w:author="Thomas Lee" w:date="2020-12-15T20:19:00Z">
        <w:r w:rsidDel="00EC065E">
          <w:rPr>
            <w:lang w:val="en-GB"/>
          </w:rPr>
          <w:delText xml:space="preserve">This recipe uses </w:delText>
        </w:r>
        <w:r w:rsidRPr="000D669F" w:rsidDel="00EC065E">
          <w:rPr>
            <w:rStyle w:val="CodeInTextPACKT"/>
          </w:rPr>
          <w:delText>SRV1</w:delText>
        </w:r>
        <w:r w:rsidDel="00EC065E">
          <w:rPr>
            <w:lang w:val="en-GB"/>
          </w:rPr>
          <w:delText xml:space="preserve"> after you have installed PowerShell 7.</w:delText>
        </w:r>
        <w:r w:rsidR="00204611" w:rsidDel="00EC065E">
          <w:rPr>
            <w:lang w:val="en-GB"/>
          </w:rPr>
          <w:delText xml:space="preserve"> I</w:delText>
        </w:r>
        <w:r w:rsidR="00952699" w:rsidDel="00EC065E">
          <w:rPr>
            <w:lang w:val="en-GB"/>
          </w:rPr>
          <w:delText>n</w:delText>
        </w:r>
        <w:r w:rsidR="00204611" w:rsidDel="00EC065E">
          <w:rPr>
            <w:lang w:val="en-GB"/>
          </w:rPr>
          <w:delText xml:space="preserve"> this recipe, you use the PowerShell 7 console to run the steps.</w:delText>
        </w:r>
      </w:del>
    </w:p>
    <w:p w14:paraId="3D59FA14" w14:textId="339A74E7" w:rsidR="0000165C" w:rsidDel="00EC065E" w:rsidRDefault="0000165C">
      <w:pPr>
        <w:pStyle w:val="NormalPACKT"/>
        <w:rPr>
          <w:del w:id="2464" w:author="Thomas Lee" w:date="2020-12-15T20:19:00Z"/>
        </w:rPr>
        <w:pPrChange w:id="2465" w:author="Thomas Lee" w:date="2020-12-19T14:46:00Z">
          <w:pPr>
            <w:pStyle w:val="Heading2"/>
            <w:tabs>
              <w:tab w:val="left" w:pos="0"/>
            </w:tabs>
          </w:pPr>
        </w:pPrChange>
      </w:pPr>
      <w:del w:id="2466" w:author="Thomas Lee" w:date="2020-12-15T20:19:00Z">
        <w:r w:rsidDel="00EC065E">
          <w:delText>How to do it...</w:delText>
        </w:r>
      </w:del>
    </w:p>
    <w:p w14:paraId="3FDBA26A" w14:textId="1CA82DEC" w:rsidR="0000165C" w:rsidRPr="00B117F6" w:rsidDel="00EC065E" w:rsidRDefault="00B117F6">
      <w:pPr>
        <w:pStyle w:val="NormalPACKT"/>
        <w:rPr>
          <w:del w:id="2467" w:author="Thomas Lee" w:date="2020-12-15T20:19:00Z"/>
        </w:rPr>
        <w:pPrChange w:id="2468" w:author="Thomas Lee" w:date="2020-12-19T14:46:00Z">
          <w:pPr>
            <w:pStyle w:val="NumberedBulletPACKT"/>
            <w:numPr>
              <w:numId w:val="5"/>
            </w:numPr>
          </w:pPr>
        </w:pPrChange>
      </w:pPr>
      <w:del w:id="2469" w:author="Thomas Lee" w:date="2020-12-15T20:19:00Z">
        <w:r w:rsidDel="00EC065E">
          <w:rPr>
            <w:lang w:val="en-GB"/>
          </w:rPr>
          <w:delText>Check the version table for PowerShell 7 console</w:delText>
        </w:r>
      </w:del>
    </w:p>
    <w:p w14:paraId="5AA16397" w14:textId="7AF672D3" w:rsidR="00B117F6" w:rsidRPr="009D0F10" w:rsidDel="00EC065E" w:rsidRDefault="00B117F6">
      <w:pPr>
        <w:pStyle w:val="NormalPACKT"/>
        <w:rPr>
          <w:del w:id="2470" w:author="Thomas Lee" w:date="2020-12-15T20:19:00Z"/>
        </w:rPr>
        <w:pPrChange w:id="2471" w:author="Thomas Lee" w:date="2020-12-19T14:46:00Z">
          <w:pPr>
            <w:pStyle w:val="CodePACKT"/>
          </w:pPr>
        </w:pPrChange>
      </w:pPr>
    </w:p>
    <w:p w14:paraId="7A8048CE" w14:textId="23A360C7" w:rsidR="00B117F6" w:rsidRPr="00B117F6" w:rsidDel="00EC065E" w:rsidRDefault="00B117F6">
      <w:pPr>
        <w:pStyle w:val="NormalPACKT"/>
        <w:rPr>
          <w:del w:id="2472" w:author="Thomas Lee" w:date="2020-12-15T20:19:00Z"/>
          <w:color w:val="000000"/>
          <w:lang w:val="en-GB"/>
        </w:rPr>
        <w:pPrChange w:id="2473" w:author="Thomas Lee" w:date="2020-12-19T14:46:00Z">
          <w:pPr>
            <w:pStyle w:val="CodePACKT"/>
          </w:pPr>
        </w:pPrChange>
      </w:pPr>
      <w:del w:id="2474" w:author="Thomas Lee" w:date="2020-12-15T20:19:00Z">
        <w:r w:rsidRPr="00B117F6" w:rsidDel="00EC065E">
          <w:rPr>
            <w:color w:val="000000"/>
            <w:lang w:val="en-GB"/>
          </w:rPr>
          <w:delText>$PSVersionTable</w:delText>
        </w:r>
      </w:del>
    </w:p>
    <w:p w14:paraId="2C6E9A6F" w14:textId="4DC465D8" w:rsidR="0000165C" w:rsidRPr="00EE677B" w:rsidDel="00EC065E" w:rsidRDefault="0000165C">
      <w:pPr>
        <w:pStyle w:val="NormalPACKT"/>
        <w:rPr>
          <w:del w:id="2475" w:author="Thomas Lee" w:date="2020-12-15T20:19:00Z"/>
          <w:lang w:val="en-GB"/>
        </w:rPr>
        <w:pPrChange w:id="2476" w:author="Thomas Lee" w:date="2020-12-19T14:46:00Z">
          <w:pPr>
            <w:pStyle w:val="CodePACKT"/>
          </w:pPr>
        </w:pPrChange>
      </w:pPr>
    </w:p>
    <w:p w14:paraId="0E8F84F6" w14:textId="3C5E95E7" w:rsidR="00B117F6" w:rsidRPr="00B117F6" w:rsidDel="00EC065E" w:rsidRDefault="00B117F6">
      <w:pPr>
        <w:pStyle w:val="NormalPACKT"/>
        <w:rPr>
          <w:del w:id="2477" w:author="Thomas Lee" w:date="2020-12-15T20:19:00Z"/>
          <w:color w:val="000000"/>
          <w:lang w:val="en-GB" w:eastAsia="en-GB"/>
        </w:rPr>
        <w:pPrChange w:id="2478" w:author="Thomas Lee" w:date="2020-12-19T14:46:00Z">
          <w:pPr>
            <w:pStyle w:val="NumberedBulletPACKT"/>
          </w:pPr>
        </w:pPrChange>
      </w:pPr>
      <w:del w:id="2479" w:author="Thomas Lee" w:date="2020-12-15T20:19:00Z">
        <w:r w:rsidRPr="00B117F6" w:rsidDel="00EC065E">
          <w:rPr>
            <w:lang w:val="en-GB" w:eastAsia="en-GB"/>
          </w:rPr>
          <w:delText>Examine the </w:delText>
        </w:r>
        <w:r w:rsidDel="00EC065E">
          <w:rPr>
            <w:lang w:val="en-GB" w:eastAsia="en-GB"/>
          </w:rPr>
          <w:delText xml:space="preserve">PowerShell 7 </w:delText>
        </w:r>
        <w:r w:rsidRPr="00B117F6" w:rsidDel="00EC065E">
          <w:rPr>
            <w:lang w:val="en-GB" w:eastAsia="en-GB"/>
          </w:rPr>
          <w:delText>installation folder</w:delText>
        </w:r>
      </w:del>
    </w:p>
    <w:p w14:paraId="5F862035" w14:textId="13A993AA" w:rsidR="00B117F6" w:rsidRPr="00B117F6" w:rsidDel="00EC065E" w:rsidRDefault="00B117F6">
      <w:pPr>
        <w:pStyle w:val="NormalPACKT"/>
        <w:rPr>
          <w:del w:id="2480" w:author="Thomas Lee" w:date="2020-12-15T20:19:00Z"/>
          <w:lang w:val="en-GB"/>
        </w:rPr>
        <w:pPrChange w:id="2481" w:author="Thomas Lee" w:date="2020-12-19T14:46:00Z">
          <w:pPr>
            <w:pStyle w:val="CodePACKT"/>
          </w:pPr>
        </w:pPrChange>
      </w:pPr>
    </w:p>
    <w:p w14:paraId="32EC81C6" w14:textId="50C9BDEF" w:rsidR="00B117F6" w:rsidRPr="00B117F6" w:rsidDel="00EC065E" w:rsidRDefault="00B117F6">
      <w:pPr>
        <w:pStyle w:val="NormalPACKT"/>
        <w:rPr>
          <w:del w:id="2482" w:author="Thomas Lee" w:date="2020-12-15T20:19:00Z"/>
          <w:lang w:val="en-GB"/>
        </w:rPr>
        <w:pPrChange w:id="2483" w:author="Thomas Lee" w:date="2020-12-19T14:46:00Z">
          <w:pPr>
            <w:pStyle w:val="CodePACKT"/>
          </w:pPr>
        </w:pPrChange>
      </w:pPr>
      <w:del w:id="2484" w:author="Thomas Lee" w:date="2020-12-15T20:19:00Z">
        <w:r w:rsidRPr="00B117F6" w:rsidDel="00EC065E">
          <w:rPr>
            <w:lang w:val="en-GB"/>
          </w:rPr>
          <w:delText>Get-Childitem -Path $env:ProgramFiles\PowerShell\</w:delText>
        </w:r>
        <w:r w:rsidRPr="00B117F6" w:rsidDel="00EC065E">
          <w:rPr>
            <w:color w:val="098658"/>
            <w:lang w:val="en-GB"/>
          </w:rPr>
          <w:delText>7</w:delText>
        </w:r>
        <w:r w:rsidRPr="00B117F6" w:rsidDel="00EC065E">
          <w:rPr>
            <w:lang w:val="en-GB"/>
          </w:rPr>
          <w:delText> -Recurse |</w:delText>
        </w:r>
      </w:del>
    </w:p>
    <w:p w14:paraId="363B4972" w14:textId="185A42C9" w:rsidR="00B117F6" w:rsidRPr="00B117F6" w:rsidDel="00EC065E" w:rsidRDefault="00B117F6">
      <w:pPr>
        <w:pStyle w:val="NormalPACKT"/>
        <w:rPr>
          <w:del w:id="2485" w:author="Thomas Lee" w:date="2020-12-15T20:19:00Z"/>
          <w:lang w:val="en-GB"/>
        </w:rPr>
        <w:pPrChange w:id="2486" w:author="Thomas Lee" w:date="2020-12-19T14:46:00Z">
          <w:pPr>
            <w:pStyle w:val="CodePACKT"/>
          </w:pPr>
        </w:pPrChange>
      </w:pPr>
      <w:del w:id="2487" w:author="Thomas Lee" w:date="2020-12-15T20:19:00Z">
        <w:r w:rsidRPr="00B117F6" w:rsidDel="00EC065E">
          <w:rPr>
            <w:lang w:val="en-GB"/>
          </w:rPr>
          <w:delText>  Measure-Object -Property Length -Sum</w:delText>
        </w:r>
      </w:del>
    </w:p>
    <w:p w14:paraId="7B51081A" w14:textId="59C0CC1F" w:rsidR="0000165C" w:rsidRPr="009D0F10" w:rsidDel="00EC065E" w:rsidRDefault="0000165C">
      <w:pPr>
        <w:pStyle w:val="NormalPACKT"/>
        <w:rPr>
          <w:del w:id="2488" w:author="Thomas Lee" w:date="2020-12-15T20:19:00Z"/>
        </w:rPr>
        <w:pPrChange w:id="2489" w:author="Thomas Lee" w:date="2020-12-19T14:46:00Z">
          <w:pPr>
            <w:pStyle w:val="CodePACKT"/>
          </w:pPr>
        </w:pPrChange>
      </w:pPr>
    </w:p>
    <w:p w14:paraId="047F2B2D" w14:textId="0B8FCE24" w:rsidR="00B117F6" w:rsidRPr="00B117F6" w:rsidDel="00EC065E" w:rsidRDefault="00B117F6">
      <w:pPr>
        <w:pStyle w:val="NormalPACKT"/>
        <w:rPr>
          <w:del w:id="2490" w:author="Thomas Lee" w:date="2020-12-15T20:19:00Z"/>
          <w:color w:val="000000"/>
          <w:lang w:val="en-GB" w:eastAsia="en-GB"/>
        </w:rPr>
        <w:pPrChange w:id="2491" w:author="Thomas Lee" w:date="2020-12-19T14:46:00Z">
          <w:pPr>
            <w:pStyle w:val="NumberedBulletPACKT"/>
          </w:pPr>
        </w:pPrChange>
      </w:pPr>
      <w:del w:id="2492" w:author="Thomas Lee" w:date="2020-12-15T20:19:00Z">
        <w:r w:rsidRPr="00B117F6" w:rsidDel="00EC065E">
          <w:rPr>
            <w:lang w:val="en-GB" w:eastAsia="en-GB"/>
          </w:rPr>
          <w:delText>Look at PowerShell Configuration JSON file</w:delText>
        </w:r>
      </w:del>
    </w:p>
    <w:p w14:paraId="2C95009B" w14:textId="26E3E112" w:rsidR="00B117F6" w:rsidRPr="00B117F6" w:rsidDel="00EC065E" w:rsidRDefault="00B117F6">
      <w:pPr>
        <w:pStyle w:val="NormalPACKT"/>
        <w:rPr>
          <w:del w:id="2493" w:author="Thomas Lee" w:date="2020-12-15T20:19:00Z"/>
        </w:rPr>
        <w:pPrChange w:id="2494" w:author="Thomas Lee" w:date="2020-12-19T14:46:00Z">
          <w:pPr>
            <w:pStyle w:val="CodePACKT"/>
          </w:pPr>
        </w:pPrChange>
      </w:pPr>
    </w:p>
    <w:p w14:paraId="1DA81E2A" w14:textId="20616FE1" w:rsidR="00B117F6" w:rsidRPr="00B117F6" w:rsidDel="00EC065E" w:rsidRDefault="00B117F6">
      <w:pPr>
        <w:pStyle w:val="NormalPACKT"/>
        <w:rPr>
          <w:del w:id="2495" w:author="Thomas Lee" w:date="2020-12-15T20:19:00Z"/>
        </w:rPr>
        <w:pPrChange w:id="2496" w:author="Thomas Lee" w:date="2020-12-19T14:46:00Z">
          <w:pPr>
            <w:pStyle w:val="CodePACKT"/>
          </w:pPr>
        </w:pPrChange>
      </w:pPr>
      <w:del w:id="2497" w:author="Thomas Lee" w:date="2020-12-15T20:19:00Z">
        <w:r w:rsidRPr="00B117F6" w:rsidDel="00EC065E">
          <w:delText>Get-ChildItem -Path $env:ProgramFiles\PowerShell\7\powershell*.json | </w:delText>
        </w:r>
      </w:del>
    </w:p>
    <w:p w14:paraId="5599E94E" w14:textId="37179850" w:rsidR="00B117F6" w:rsidDel="00EC065E" w:rsidRDefault="00B117F6">
      <w:pPr>
        <w:pStyle w:val="NormalPACKT"/>
        <w:rPr>
          <w:del w:id="2498" w:author="Thomas Lee" w:date="2020-12-15T20:19:00Z"/>
        </w:rPr>
        <w:pPrChange w:id="2499" w:author="Thomas Lee" w:date="2020-12-19T14:46:00Z">
          <w:pPr>
            <w:pStyle w:val="CodePACKT"/>
          </w:pPr>
        </w:pPrChange>
      </w:pPr>
      <w:del w:id="2500" w:author="Thomas Lee" w:date="2020-12-15T20:19:00Z">
        <w:r w:rsidRPr="00B117F6" w:rsidDel="00EC065E">
          <w:delText>  Get-Conten</w:delText>
        </w:r>
        <w:r w:rsidR="001737B4" w:rsidDel="00EC065E">
          <w:delText>t</w:delText>
        </w:r>
      </w:del>
    </w:p>
    <w:p w14:paraId="7D93ECA7" w14:textId="1F3AFAE6" w:rsidR="001737B4" w:rsidRPr="00B117F6" w:rsidDel="00EC065E" w:rsidRDefault="001737B4">
      <w:pPr>
        <w:pStyle w:val="NormalPACKT"/>
        <w:rPr>
          <w:del w:id="2501" w:author="Thomas Lee" w:date="2020-12-15T20:19:00Z"/>
        </w:rPr>
        <w:pPrChange w:id="2502" w:author="Thomas Lee" w:date="2020-12-19T14:46:00Z">
          <w:pPr>
            <w:pStyle w:val="CodePACKT"/>
          </w:pPr>
        </w:pPrChange>
      </w:pPr>
    </w:p>
    <w:p w14:paraId="013EC063" w14:textId="41C657F9" w:rsidR="00B117F6" w:rsidRPr="00B117F6" w:rsidDel="00EC065E" w:rsidRDefault="00B117F6">
      <w:pPr>
        <w:pStyle w:val="NormalPACKT"/>
        <w:rPr>
          <w:del w:id="2503" w:author="Thomas Lee" w:date="2020-12-15T20:19:00Z"/>
          <w:color w:val="000000"/>
          <w:lang w:val="en-GB" w:eastAsia="en-GB"/>
        </w:rPr>
        <w:pPrChange w:id="2504" w:author="Thomas Lee" w:date="2020-12-19T14:46:00Z">
          <w:pPr>
            <w:pStyle w:val="NumberedBulletPACKT"/>
          </w:pPr>
        </w:pPrChange>
      </w:pPr>
      <w:del w:id="2505" w:author="Thomas Lee" w:date="2020-12-15T20:19:00Z">
        <w:r w:rsidRPr="00B117F6" w:rsidDel="00EC065E">
          <w:rPr>
            <w:lang w:val="en-GB" w:eastAsia="en-GB"/>
          </w:rPr>
          <w:delText>Check Execution Policy</w:delText>
        </w:r>
        <w:r w:rsidDel="00EC065E">
          <w:rPr>
            <w:lang w:val="en-GB" w:eastAsia="en-GB"/>
          </w:rPr>
          <w:delText xml:space="preserve"> for PowerShell 7</w:delText>
        </w:r>
      </w:del>
    </w:p>
    <w:p w14:paraId="061E94E2" w14:textId="7129CAC3" w:rsidR="00B117F6" w:rsidRPr="00B117F6" w:rsidDel="00EC065E" w:rsidRDefault="00B117F6">
      <w:pPr>
        <w:pStyle w:val="NormalPACKT"/>
        <w:rPr>
          <w:del w:id="2506" w:author="Thomas Lee" w:date="2020-12-15T20:19:00Z"/>
          <w:rStyle w:val="CodeInTextPACKT"/>
          <w:color w:val="7030A0"/>
        </w:rPr>
        <w:pPrChange w:id="2507" w:author="Thomas Lee" w:date="2020-12-19T14:46:00Z">
          <w:pPr>
            <w:pStyle w:val="CodePACKT"/>
          </w:pPr>
        </w:pPrChange>
      </w:pPr>
    </w:p>
    <w:p w14:paraId="5F6754C1" w14:textId="2811C3A4" w:rsidR="00B117F6" w:rsidRPr="00B117F6" w:rsidDel="00EC065E" w:rsidRDefault="00B117F6">
      <w:pPr>
        <w:pStyle w:val="NormalPACKT"/>
        <w:rPr>
          <w:del w:id="2508" w:author="Thomas Lee" w:date="2020-12-15T20:19:00Z"/>
          <w:rStyle w:val="CodeInTextPACKT"/>
          <w:color w:val="7030A0"/>
        </w:rPr>
        <w:pPrChange w:id="2509" w:author="Thomas Lee" w:date="2020-12-19T14:46:00Z">
          <w:pPr>
            <w:pStyle w:val="CodePACKT"/>
          </w:pPr>
        </w:pPrChange>
      </w:pPr>
      <w:del w:id="2510" w:author="Thomas Lee" w:date="2020-12-15T20:19:00Z">
        <w:r w:rsidRPr="00B117F6" w:rsidDel="00EC065E">
          <w:rPr>
            <w:rStyle w:val="CodeInTextPACKT"/>
            <w:color w:val="7030A0"/>
          </w:rPr>
          <w:delText>Get-ExecutionPolicy  </w:delText>
        </w:r>
      </w:del>
    </w:p>
    <w:p w14:paraId="1A2B5233" w14:textId="4C8B34D5" w:rsidR="00B117F6" w:rsidRPr="00B117F6" w:rsidDel="00EC065E" w:rsidRDefault="00B117F6">
      <w:pPr>
        <w:pStyle w:val="NormalPACKT"/>
        <w:rPr>
          <w:del w:id="2511" w:author="Thomas Lee" w:date="2020-12-15T20:19:00Z"/>
          <w:rStyle w:val="CodeInTextPACKT"/>
          <w:color w:val="7030A0"/>
        </w:rPr>
        <w:pPrChange w:id="2512" w:author="Thomas Lee" w:date="2020-12-19T14:46:00Z">
          <w:pPr>
            <w:pStyle w:val="CodePACKT"/>
          </w:pPr>
        </w:pPrChange>
      </w:pPr>
    </w:p>
    <w:p w14:paraId="25F7DF30" w14:textId="4A4F3AA1" w:rsidR="00B117F6" w:rsidRPr="00B117F6" w:rsidDel="00EC065E" w:rsidRDefault="00B117F6">
      <w:pPr>
        <w:pStyle w:val="NormalPACKT"/>
        <w:rPr>
          <w:del w:id="2513" w:author="Thomas Lee" w:date="2020-12-15T20:19:00Z"/>
          <w:color w:val="000000"/>
          <w:lang w:val="en-GB" w:eastAsia="en-GB"/>
        </w:rPr>
        <w:pPrChange w:id="2514" w:author="Thomas Lee" w:date="2020-12-19T14:46:00Z">
          <w:pPr>
            <w:pStyle w:val="NumberedBulletPACKT"/>
          </w:pPr>
        </w:pPrChange>
      </w:pPr>
      <w:del w:id="2515" w:author="Thomas Lee" w:date="2020-12-15T20:19:00Z">
        <w:r w:rsidRPr="00B117F6" w:rsidDel="00EC065E">
          <w:rPr>
            <w:lang w:val="en-GB" w:eastAsia="en-GB"/>
          </w:rPr>
          <w:delText>View Module folders</w:delText>
        </w:r>
      </w:del>
    </w:p>
    <w:p w14:paraId="6DA8BE5B" w14:textId="5C88FF83" w:rsidR="00B117F6" w:rsidRPr="00B117F6" w:rsidDel="00EC065E" w:rsidRDefault="00B117F6">
      <w:pPr>
        <w:pStyle w:val="NormalPACKT"/>
        <w:rPr>
          <w:del w:id="2516" w:author="Thomas Lee" w:date="2020-12-15T20:19:00Z"/>
          <w:lang w:val="en-GB"/>
        </w:rPr>
        <w:pPrChange w:id="2517" w:author="Thomas Lee" w:date="2020-12-19T14:46:00Z">
          <w:pPr>
            <w:pStyle w:val="CodePACKT"/>
          </w:pPr>
        </w:pPrChange>
      </w:pPr>
    </w:p>
    <w:p w14:paraId="49E38075" w14:textId="1BBE8692" w:rsidR="00B117F6" w:rsidRPr="00B117F6" w:rsidDel="00EC065E" w:rsidRDefault="00B117F6">
      <w:pPr>
        <w:pStyle w:val="NormalPACKT"/>
        <w:rPr>
          <w:del w:id="2518" w:author="Thomas Lee" w:date="2020-12-15T20:19:00Z"/>
          <w:lang w:val="en-GB"/>
        </w:rPr>
        <w:pPrChange w:id="2519" w:author="Thomas Lee" w:date="2020-12-19T14:46:00Z">
          <w:pPr>
            <w:pStyle w:val="CodePACKT"/>
          </w:pPr>
        </w:pPrChange>
      </w:pPr>
      <w:del w:id="2520" w:author="Thomas Lee" w:date="2020-12-15T20:19:00Z">
        <w:r w:rsidRPr="00B117F6" w:rsidDel="00EC065E">
          <w:rPr>
            <w:lang w:val="en-GB"/>
          </w:rPr>
          <w:delText>$I = </w:delText>
        </w:r>
        <w:r w:rsidRPr="00B117F6" w:rsidDel="00EC065E">
          <w:rPr>
            <w:color w:val="098658"/>
            <w:lang w:val="en-GB"/>
          </w:rPr>
          <w:delText>0</w:delText>
        </w:r>
      </w:del>
    </w:p>
    <w:p w14:paraId="37C3D9E0" w14:textId="3001221D" w:rsidR="00B117F6" w:rsidRPr="00B117F6" w:rsidDel="00EC065E" w:rsidRDefault="00B117F6">
      <w:pPr>
        <w:pStyle w:val="NormalPACKT"/>
        <w:rPr>
          <w:del w:id="2521" w:author="Thomas Lee" w:date="2020-12-15T20:19:00Z"/>
          <w:lang w:val="en-GB"/>
        </w:rPr>
        <w:pPrChange w:id="2522" w:author="Thomas Lee" w:date="2020-12-19T14:46:00Z">
          <w:pPr>
            <w:pStyle w:val="CodePACKT"/>
          </w:pPr>
        </w:pPrChange>
      </w:pPr>
      <w:del w:id="2523" w:author="Thomas Lee" w:date="2020-12-15T20:19:00Z">
        <w:r w:rsidRPr="00B117F6" w:rsidDel="00EC065E">
          <w:rPr>
            <w:lang w:val="en-GB"/>
          </w:rPr>
          <w:lastRenderedPageBreak/>
          <w:delText>$ModPath = $env:PSModulePath -split </w:delText>
        </w:r>
        <w:r w:rsidRPr="00B117F6" w:rsidDel="00EC065E">
          <w:rPr>
            <w:color w:val="A31515"/>
            <w:lang w:val="en-GB"/>
          </w:rPr>
          <w:delText>';'</w:delText>
        </w:r>
      </w:del>
    </w:p>
    <w:p w14:paraId="6F8A4A40" w14:textId="600F4FB6" w:rsidR="00B117F6" w:rsidRPr="00B117F6" w:rsidDel="00EC065E" w:rsidRDefault="00B117F6">
      <w:pPr>
        <w:pStyle w:val="NormalPACKT"/>
        <w:rPr>
          <w:del w:id="2524" w:author="Thomas Lee" w:date="2020-12-15T20:19:00Z"/>
          <w:lang w:val="en-GB"/>
        </w:rPr>
        <w:pPrChange w:id="2525" w:author="Thomas Lee" w:date="2020-12-19T14:46:00Z">
          <w:pPr>
            <w:pStyle w:val="CodePACKT"/>
          </w:pPr>
        </w:pPrChange>
      </w:pPr>
      <w:del w:id="2526" w:author="Thomas Lee" w:date="2020-12-15T20:19:00Z">
        <w:r w:rsidRPr="00B117F6" w:rsidDel="00EC065E">
          <w:rPr>
            <w:lang w:val="en-GB"/>
          </w:rPr>
          <w:delText>$ModPath |</w:delText>
        </w:r>
      </w:del>
    </w:p>
    <w:p w14:paraId="274F7E53" w14:textId="1CC1789C" w:rsidR="00B117F6" w:rsidRPr="00B117F6" w:rsidDel="00EC065E" w:rsidRDefault="00B117F6">
      <w:pPr>
        <w:pStyle w:val="NormalPACKT"/>
        <w:rPr>
          <w:del w:id="2527" w:author="Thomas Lee" w:date="2020-12-15T20:19:00Z"/>
          <w:lang w:val="en-GB"/>
        </w:rPr>
        <w:pPrChange w:id="2528" w:author="Thomas Lee" w:date="2020-12-19T14:46:00Z">
          <w:pPr>
            <w:pStyle w:val="CodePACKT"/>
          </w:pPr>
        </w:pPrChange>
      </w:pPr>
      <w:del w:id="2529" w:author="Thomas Lee" w:date="2020-12-15T20:19:00Z">
        <w:r w:rsidRPr="00B117F6" w:rsidDel="00EC065E">
          <w:rPr>
            <w:lang w:val="en-GB"/>
          </w:rPr>
          <w:delText>  Foreach-Object {</w:delText>
        </w:r>
      </w:del>
    </w:p>
    <w:p w14:paraId="2FAE0068" w14:textId="3E8986D0" w:rsidR="00B117F6" w:rsidRPr="00B117F6" w:rsidDel="00EC065E" w:rsidRDefault="00B117F6">
      <w:pPr>
        <w:pStyle w:val="NormalPACKT"/>
        <w:rPr>
          <w:del w:id="2530" w:author="Thomas Lee" w:date="2020-12-15T20:19:00Z"/>
          <w:lang w:val="en-GB"/>
        </w:rPr>
        <w:pPrChange w:id="2531" w:author="Thomas Lee" w:date="2020-12-19T14:46:00Z">
          <w:pPr>
            <w:pStyle w:val="CodePACKT"/>
          </w:pPr>
        </w:pPrChange>
      </w:pPr>
      <w:del w:id="2532" w:author="Thomas Lee" w:date="2020-12-15T20:19:00Z">
        <w:r w:rsidRPr="00B117F6" w:rsidDel="00EC065E">
          <w:rPr>
            <w:lang w:val="en-GB"/>
          </w:rPr>
          <w:delText>    </w:delText>
        </w:r>
        <w:r w:rsidRPr="00B117F6" w:rsidDel="00EC065E">
          <w:rPr>
            <w:color w:val="A31515"/>
            <w:lang w:val="en-GB"/>
          </w:rPr>
          <w:delText>"[{0:N0}]   {1}"</w:delText>
        </w:r>
        <w:r w:rsidRPr="00B117F6" w:rsidDel="00EC065E">
          <w:rPr>
            <w:lang w:val="en-GB"/>
          </w:rPr>
          <w:delText> -f $I++, $_}</w:delText>
        </w:r>
      </w:del>
    </w:p>
    <w:p w14:paraId="41526FD8" w14:textId="3D05B786" w:rsidR="00B117F6" w:rsidRPr="00B117F6" w:rsidDel="00EC065E" w:rsidRDefault="00B117F6">
      <w:pPr>
        <w:pStyle w:val="NormalPACKT"/>
        <w:rPr>
          <w:del w:id="2533" w:author="Thomas Lee" w:date="2020-12-15T20:19:00Z"/>
          <w:lang w:val="en-GB"/>
        </w:rPr>
        <w:pPrChange w:id="2534" w:author="Thomas Lee" w:date="2020-12-19T14:46:00Z">
          <w:pPr>
            <w:pStyle w:val="CodePACKT"/>
          </w:pPr>
        </w:pPrChange>
      </w:pPr>
    </w:p>
    <w:p w14:paraId="1299980C" w14:textId="02BB33BC" w:rsidR="00B117F6" w:rsidDel="00EC065E" w:rsidRDefault="00B117F6">
      <w:pPr>
        <w:pStyle w:val="NormalPACKT"/>
        <w:rPr>
          <w:del w:id="2535" w:author="Thomas Lee" w:date="2020-12-15T20:19:00Z"/>
        </w:rPr>
        <w:pPrChange w:id="2536" w:author="Thomas Lee" w:date="2020-12-19T14:46:00Z">
          <w:pPr>
            <w:pStyle w:val="NumberedBulletPACKT"/>
          </w:pPr>
        </w:pPrChange>
      </w:pPr>
      <w:del w:id="2537" w:author="Thomas Lee" w:date="2020-12-15T20:19:00Z">
        <w:r w:rsidRPr="00B117F6" w:rsidDel="00EC065E">
          <w:delText>View the Modules</w:delText>
        </w:r>
      </w:del>
    </w:p>
    <w:p w14:paraId="15830A77" w14:textId="62BC6FC3" w:rsidR="00B117F6" w:rsidRPr="00B117F6" w:rsidDel="00EC065E" w:rsidRDefault="00B117F6">
      <w:pPr>
        <w:pStyle w:val="NormalPACKT"/>
        <w:rPr>
          <w:del w:id="2538" w:author="Thomas Lee" w:date="2020-12-15T20:19:00Z"/>
        </w:rPr>
        <w:pPrChange w:id="2539" w:author="Thomas Lee" w:date="2020-12-19T14:46:00Z">
          <w:pPr>
            <w:pStyle w:val="CodePACKT"/>
          </w:pPr>
        </w:pPrChange>
      </w:pPr>
    </w:p>
    <w:p w14:paraId="296AD163" w14:textId="305D2638" w:rsidR="00B117F6" w:rsidRPr="00B117F6" w:rsidDel="00EC065E" w:rsidRDefault="00B117F6">
      <w:pPr>
        <w:pStyle w:val="NormalPACKT"/>
        <w:rPr>
          <w:del w:id="2540" w:author="Thomas Lee" w:date="2020-12-15T20:19:00Z"/>
        </w:rPr>
        <w:pPrChange w:id="2541" w:author="Thomas Lee" w:date="2020-12-19T14:46:00Z">
          <w:pPr>
            <w:pStyle w:val="CodePACKT"/>
          </w:pPr>
        </w:pPrChange>
      </w:pPr>
      <w:del w:id="2542" w:author="Thomas Lee" w:date="2020-12-15T20:19:00Z">
        <w:r w:rsidRPr="00B117F6" w:rsidDel="00EC065E">
          <w:delText>$TotalCommands = 0</w:delText>
        </w:r>
      </w:del>
    </w:p>
    <w:p w14:paraId="01EF9251" w14:textId="2F13D110" w:rsidR="00B117F6" w:rsidRPr="00B117F6" w:rsidDel="00EC065E" w:rsidRDefault="00B117F6">
      <w:pPr>
        <w:pStyle w:val="NormalPACKT"/>
        <w:rPr>
          <w:del w:id="2543" w:author="Thomas Lee" w:date="2020-12-15T20:19:00Z"/>
        </w:rPr>
        <w:pPrChange w:id="2544" w:author="Thomas Lee" w:date="2020-12-19T14:46:00Z">
          <w:pPr>
            <w:pStyle w:val="CodePACKT"/>
          </w:pPr>
        </w:pPrChange>
      </w:pPr>
      <w:del w:id="2545" w:author="Thomas Lee" w:date="2020-12-15T20:19:00Z">
        <w:r w:rsidRPr="00B117F6" w:rsidDel="00EC065E">
          <w:delText>$TotalModules  = 0</w:delText>
        </w:r>
      </w:del>
    </w:p>
    <w:p w14:paraId="5ECCEE9D" w14:textId="353455E7" w:rsidR="00B117F6" w:rsidRPr="00B117F6" w:rsidDel="00EC065E" w:rsidRDefault="00B117F6">
      <w:pPr>
        <w:pStyle w:val="NormalPACKT"/>
        <w:rPr>
          <w:del w:id="2546" w:author="Thomas Lee" w:date="2020-12-15T20:19:00Z"/>
        </w:rPr>
        <w:pPrChange w:id="2547" w:author="Thomas Lee" w:date="2020-12-19T14:46:00Z">
          <w:pPr>
            <w:pStyle w:val="CodePACKT"/>
          </w:pPr>
        </w:pPrChange>
      </w:pPr>
      <w:del w:id="2548" w:author="Thomas Lee" w:date="2020-12-15T20:19:00Z">
        <w:r w:rsidRPr="00B117F6" w:rsidDel="00EC065E">
          <w:delText>Foreach ($Path in $ModPath){</w:delText>
        </w:r>
      </w:del>
    </w:p>
    <w:p w14:paraId="76EAD7EC" w14:textId="56BB1C52" w:rsidR="00B117F6" w:rsidRPr="00B117F6" w:rsidDel="00EC065E" w:rsidRDefault="00B117F6">
      <w:pPr>
        <w:pStyle w:val="NormalPACKT"/>
        <w:rPr>
          <w:del w:id="2549" w:author="Thomas Lee" w:date="2020-12-15T20:19:00Z"/>
        </w:rPr>
        <w:pPrChange w:id="2550" w:author="Thomas Lee" w:date="2020-12-19T14:46:00Z">
          <w:pPr>
            <w:pStyle w:val="CodePACKT"/>
          </w:pPr>
        </w:pPrChange>
      </w:pPr>
      <w:del w:id="2551" w:author="Thomas Lee" w:date="2020-12-15T20:19:00Z">
        <w:r w:rsidRPr="00B117F6" w:rsidDel="00EC065E">
          <w:delText>  Try { $Modules = Get-ChildItem -Path $Path -Directory -ErroraCtion Stop </w:delText>
        </w:r>
      </w:del>
    </w:p>
    <w:p w14:paraId="2A6A763E" w14:textId="51F1D3E5" w:rsidR="00B117F6" w:rsidRPr="00B117F6" w:rsidDel="00EC065E" w:rsidRDefault="00B117F6">
      <w:pPr>
        <w:pStyle w:val="NormalPACKT"/>
        <w:rPr>
          <w:del w:id="2552" w:author="Thomas Lee" w:date="2020-12-15T20:19:00Z"/>
        </w:rPr>
        <w:pPrChange w:id="2553" w:author="Thomas Lee" w:date="2020-12-19T14:46:00Z">
          <w:pPr>
            <w:pStyle w:val="CodePACKT"/>
          </w:pPr>
        </w:pPrChange>
      </w:pPr>
      <w:del w:id="2554" w:author="Thomas Lee" w:date="2020-12-15T20:19:00Z">
        <w:r w:rsidRPr="00B117F6" w:rsidDel="00EC065E">
          <w:delText>        "Checking Module Path:  [$Path]"</w:delText>
        </w:r>
      </w:del>
    </w:p>
    <w:p w14:paraId="5146E597" w14:textId="4A9F72E7" w:rsidR="00B117F6" w:rsidRPr="00B117F6" w:rsidDel="00EC065E" w:rsidRDefault="00B117F6">
      <w:pPr>
        <w:pStyle w:val="NormalPACKT"/>
        <w:rPr>
          <w:del w:id="2555" w:author="Thomas Lee" w:date="2020-12-15T20:19:00Z"/>
        </w:rPr>
        <w:pPrChange w:id="2556" w:author="Thomas Lee" w:date="2020-12-19T14:46:00Z">
          <w:pPr>
            <w:pStyle w:val="CodePACKT"/>
          </w:pPr>
        </w:pPrChange>
      </w:pPr>
      <w:del w:id="2557" w:author="Thomas Lee" w:date="2020-12-15T20:19:00Z">
        <w:r w:rsidRPr="00B117F6" w:rsidDel="00EC065E">
          <w:delText>  }</w:delText>
        </w:r>
      </w:del>
    </w:p>
    <w:p w14:paraId="27E2AD1F" w14:textId="596F0831" w:rsidR="00B117F6" w:rsidRPr="00B117F6" w:rsidDel="00EC065E" w:rsidRDefault="00B117F6">
      <w:pPr>
        <w:pStyle w:val="NormalPACKT"/>
        <w:rPr>
          <w:del w:id="2558" w:author="Thomas Lee" w:date="2020-12-15T20:19:00Z"/>
        </w:rPr>
        <w:pPrChange w:id="2559" w:author="Thomas Lee" w:date="2020-12-19T14:46:00Z">
          <w:pPr>
            <w:pStyle w:val="CodePACKT"/>
          </w:pPr>
        </w:pPrChange>
      </w:pPr>
      <w:del w:id="2560" w:author="Thomas Lee" w:date="2020-12-15T20:19:00Z">
        <w:r w:rsidRPr="00B117F6" w:rsidDel="00EC065E">
          <w:delText>  Catch [System.Management.Automation.ItemNotFoundException] {</w:delText>
        </w:r>
      </w:del>
    </w:p>
    <w:p w14:paraId="3E183AE1" w14:textId="1DD8AC15" w:rsidR="00B117F6" w:rsidRPr="00B117F6" w:rsidDel="00EC065E" w:rsidRDefault="00B117F6">
      <w:pPr>
        <w:pStyle w:val="NormalPACKT"/>
        <w:rPr>
          <w:del w:id="2561" w:author="Thomas Lee" w:date="2020-12-15T20:19:00Z"/>
        </w:rPr>
        <w:pPrChange w:id="2562" w:author="Thomas Lee" w:date="2020-12-19T14:46:00Z">
          <w:pPr>
            <w:pStyle w:val="CodePACKT"/>
          </w:pPr>
        </w:pPrChange>
      </w:pPr>
      <w:del w:id="2563" w:author="Thomas Lee" w:date="2020-12-15T20:19:00Z">
        <w:r w:rsidRPr="00B117F6" w:rsidDel="00EC065E">
          <w:delText>    "Module path [$path] DOES NOT EXIST ON $(hostname)"</w:delText>
        </w:r>
      </w:del>
    </w:p>
    <w:p w14:paraId="4297A18E" w14:textId="07CFB432" w:rsidR="00B117F6" w:rsidRPr="00B117F6" w:rsidDel="00EC065E" w:rsidRDefault="00B117F6">
      <w:pPr>
        <w:pStyle w:val="NormalPACKT"/>
        <w:rPr>
          <w:del w:id="2564" w:author="Thomas Lee" w:date="2020-12-15T20:19:00Z"/>
        </w:rPr>
        <w:pPrChange w:id="2565" w:author="Thomas Lee" w:date="2020-12-19T14:46:00Z">
          <w:pPr>
            <w:pStyle w:val="CodePACKT"/>
          </w:pPr>
        </w:pPrChange>
      </w:pPr>
      <w:del w:id="2566" w:author="Thomas Lee" w:date="2020-12-15T20:19:00Z">
        <w:r w:rsidRPr="00B117F6" w:rsidDel="00EC065E">
          <w:delText>  }</w:delText>
        </w:r>
      </w:del>
    </w:p>
    <w:p w14:paraId="4E1D99EE" w14:textId="35ED6F6F" w:rsidR="00B117F6" w:rsidRPr="00B117F6" w:rsidDel="00EC065E" w:rsidRDefault="00B117F6">
      <w:pPr>
        <w:pStyle w:val="NormalPACKT"/>
        <w:rPr>
          <w:del w:id="2567" w:author="Thomas Lee" w:date="2020-12-15T20:19:00Z"/>
        </w:rPr>
        <w:pPrChange w:id="2568" w:author="Thomas Lee" w:date="2020-12-19T14:46:00Z">
          <w:pPr>
            <w:pStyle w:val="CodePACKT"/>
          </w:pPr>
        </w:pPrChange>
      </w:pPr>
      <w:del w:id="2569" w:author="Thomas Lee" w:date="2020-12-15T20:19:00Z">
        <w:r w:rsidRPr="00B117F6" w:rsidDel="00EC065E">
          <w:delText>  Foreach ($Module in $Modules) {</w:delText>
        </w:r>
      </w:del>
    </w:p>
    <w:p w14:paraId="60A71507" w14:textId="0727BA78" w:rsidR="00B117F6" w:rsidRPr="00B117F6" w:rsidDel="00EC065E" w:rsidRDefault="00B117F6">
      <w:pPr>
        <w:pStyle w:val="NormalPACKT"/>
        <w:rPr>
          <w:del w:id="2570" w:author="Thomas Lee" w:date="2020-12-15T20:19:00Z"/>
        </w:rPr>
        <w:pPrChange w:id="2571" w:author="Thomas Lee" w:date="2020-12-19T14:46:00Z">
          <w:pPr>
            <w:pStyle w:val="CodePACKT"/>
          </w:pPr>
        </w:pPrChange>
      </w:pPr>
      <w:del w:id="2572" w:author="Thomas Lee" w:date="2020-12-15T20:19:00Z">
        <w:r w:rsidRPr="00B117F6" w:rsidDel="00EC065E">
          <w:delText>    </w:delText>
        </w:r>
        <w:commentRangeStart w:id="2573"/>
        <w:r w:rsidRPr="00B117F6" w:rsidDel="00EC065E">
          <w:delText># "Module [$($module.name)] - Commands: [$($Cmds.Count)]"</w:delText>
        </w:r>
        <w:commentRangeEnd w:id="2573"/>
        <w:r w:rsidR="00712828" w:rsidDel="00EC065E">
          <w:rPr>
            <w:rStyle w:val="CommentReference"/>
          </w:rPr>
          <w:commentReference w:id="2573"/>
        </w:r>
      </w:del>
    </w:p>
    <w:p w14:paraId="04DE9805" w14:textId="535D6A85" w:rsidR="00B117F6" w:rsidRPr="00B117F6" w:rsidDel="00EC065E" w:rsidRDefault="00B117F6">
      <w:pPr>
        <w:pStyle w:val="NormalPACKT"/>
        <w:rPr>
          <w:del w:id="2574" w:author="Thomas Lee" w:date="2020-12-15T20:19:00Z"/>
        </w:rPr>
        <w:pPrChange w:id="2575" w:author="Thomas Lee" w:date="2020-12-19T14:46:00Z">
          <w:pPr>
            <w:pStyle w:val="CodePACKT"/>
          </w:pPr>
        </w:pPrChange>
      </w:pPr>
      <w:del w:id="2576" w:author="Thomas Lee" w:date="2020-12-15T20:19:00Z">
        <w:r w:rsidRPr="00B117F6" w:rsidDel="00EC065E">
          <w:delText>    $TotalCommands += </w:delText>
        </w:r>
        <w:commentRangeStart w:id="2577"/>
        <w:r w:rsidRPr="00B117F6" w:rsidDel="00EC065E">
          <w:delText>$Cmds.Count</w:delText>
        </w:r>
        <w:commentRangeEnd w:id="2577"/>
        <w:r w:rsidR="0042343C" w:rsidDel="00EC065E">
          <w:rPr>
            <w:rStyle w:val="CommentReference"/>
          </w:rPr>
          <w:commentReference w:id="2577"/>
        </w:r>
      </w:del>
    </w:p>
    <w:p w14:paraId="6A7AAF90" w14:textId="57FD52E8" w:rsidR="00B117F6" w:rsidRPr="00B117F6" w:rsidDel="00EC065E" w:rsidRDefault="00B117F6">
      <w:pPr>
        <w:pStyle w:val="NormalPACKT"/>
        <w:rPr>
          <w:del w:id="2578" w:author="Thomas Lee" w:date="2020-12-15T20:19:00Z"/>
        </w:rPr>
        <w:pPrChange w:id="2579" w:author="Thomas Lee" w:date="2020-12-19T14:46:00Z">
          <w:pPr>
            <w:pStyle w:val="CodePACKT"/>
          </w:pPr>
        </w:pPrChange>
      </w:pPr>
      <w:del w:id="2580" w:author="Thomas Lee" w:date="2020-12-15T20:19:00Z">
        <w:r w:rsidRPr="00B117F6" w:rsidDel="00EC065E">
          <w:delText>    $TotalModules ++</w:delText>
        </w:r>
      </w:del>
    </w:p>
    <w:p w14:paraId="7FAE068B" w14:textId="5635BF73" w:rsidR="00B117F6" w:rsidRPr="00B117F6" w:rsidDel="00EC065E" w:rsidRDefault="00B117F6">
      <w:pPr>
        <w:pStyle w:val="NormalPACKT"/>
        <w:rPr>
          <w:del w:id="2581" w:author="Thomas Lee" w:date="2020-12-15T20:19:00Z"/>
        </w:rPr>
        <w:pPrChange w:id="2582" w:author="Thomas Lee" w:date="2020-12-19T14:46:00Z">
          <w:pPr>
            <w:pStyle w:val="CodePACKT"/>
          </w:pPr>
        </w:pPrChange>
      </w:pPr>
      <w:del w:id="2583" w:author="Thomas Lee" w:date="2020-12-15T20:19:00Z">
        <w:r w:rsidRPr="00B117F6" w:rsidDel="00EC065E">
          <w:delText>  }</w:delText>
        </w:r>
      </w:del>
    </w:p>
    <w:p w14:paraId="523DFD87" w14:textId="4DCD3B65" w:rsidR="00B117F6" w:rsidRPr="00B117F6" w:rsidDel="00EC065E" w:rsidRDefault="00B117F6">
      <w:pPr>
        <w:pStyle w:val="NormalPACKT"/>
        <w:rPr>
          <w:del w:id="2584" w:author="Thomas Lee" w:date="2020-12-15T20:19:00Z"/>
        </w:rPr>
        <w:pPrChange w:id="2585" w:author="Thomas Lee" w:date="2020-12-19T14:46:00Z">
          <w:pPr>
            <w:pStyle w:val="CodePACKT"/>
          </w:pPr>
        </w:pPrChange>
      </w:pPr>
      <w:del w:id="2586" w:author="Thomas Lee" w:date="2020-12-15T20:19:00Z">
        <w:r w:rsidRPr="00B117F6" w:rsidDel="00EC065E">
          <w:delText>  ""</w:delText>
        </w:r>
      </w:del>
    </w:p>
    <w:p w14:paraId="2F3407C6" w14:textId="3B661214" w:rsidR="00B117F6" w:rsidRPr="00B117F6" w:rsidDel="00EC065E" w:rsidRDefault="00B117F6">
      <w:pPr>
        <w:pStyle w:val="NormalPACKT"/>
        <w:rPr>
          <w:del w:id="2587" w:author="Thomas Lee" w:date="2020-12-15T20:19:00Z"/>
        </w:rPr>
        <w:pPrChange w:id="2588" w:author="Thomas Lee" w:date="2020-12-19T14:46:00Z">
          <w:pPr>
            <w:pStyle w:val="CodePACKT"/>
          </w:pPr>
        </w:pPrChange>
      </w:pPr>
      <w:del w:id="2589" w:author="Thomas Lee" w:date="2020-12-15T20:19:00Z">
        <w:r w:rsidRPr="00B117F6" w:rsidDel="00EC065E">
          <w:delText>}</w:delText>
        </w:r>
      </w:del>
    </w:p>
    <w:p w14:paraId="7A1B07B3" w14:textId="55D062A7" w:rsidR="00B117F6" w:rsidRPr="00B117F6" w:rsidDel="00EC065E" w:rsidRDefault="00B117F6">
      <w:pPr>
        <w:pStyle w:val="NormalPACKT"/>
        <w:rPr>
          <w:del w:id="2590" w:author="Thomas Lee" w:date="2020-12-15T20:19:00Z"/>
          <w:lang w:val="en-GB"/>
        </w:rPr>
        <w:pPrChange w:id="2591" w:author="Thomas Lee" w:date="2020-12-19T14:46:00Z">
          <w:pPr>
            <w:pStyle w:val="CodePACKT"/>
          </w:pPr>
        </w:pPrChange>
      </w:pPr>
    </w:p>
    <w:p w14:paraId="7A0356E2" w14:textId="587008AD" w:rsidR="00B117F6" w:rsidRPr="00B117F6" w:rsidDel="00EC065E" w:rsidRDefault="00B117F6">
      <w:pPr>
        <w:pStyle w:val="NormalPACKT"/>
        <w:rPr>
          <w:del w:id="2592" w:author="Thomas Lee" w:date="2020-12-15T20:19:00Z"/>
          <w:color w:val="000000"/>
          <w:lang w:val="en-GB" w:eastAsia="en-GB"/>
        </w:rPr>
        <w:pPrChange w:id="2593" w:author="Thomas Lee" w:date="2020-12-19T14:46:00Z">
          <w:pPr>
            <w:pStyle w:val="NumberedBulletPACKT"/>
          </w:pPr>
        </w:pPrChange>
      </w:pPr>
      <w:commentRangeStart w:id="2594"/>
      <w:commentRangeStart w:id="2595"/>
      <w:del w:id="2596" w:author="Thomas Lee" w:date="2020-12-15T20:19:00Z">
        <w:r w:rsidRPr="00B117F6" w:rsidDel="00EC065E">
          <w:rPr>
            <w:lang w:val="en-GB" w:eastAsia="en-GB"/>
          </w:rPr>
          <w:delText>View totals of command and modules</w:delText>
        </w:r>
        <w:commentRangeEnd w:id="2594"/>
        <w:r w:rsidR="007737AB" w:rsidDel="00EC065E">
          <w:rPr>
            <w:rStyle w:val="CommentReference"/>
          </w:rPr>
          <w:commentReference w:id="2594"/>
        </w:r>
        <w:commentRangeEnd w:id="2595"/>
        <w:r w:rsidR="00676163" w:rsidDel="00EC065E">
          <w:rPr>
            <w:rStyle w:val="CommentReference"/>
          </w:rPr>
          <w:commentReference w:id="2595"/>
        </w:r>
      </w:del>
    </w:p>
    <w:p w14:paraId="131B4916" w14:textId="5D09B74D" w:rsidR="00B117F6" w:rsidDel="00EC065E" w:rsidRDefault="00B117F6">
      <w:pPr>
        <w:pStyle w:val="NormalPACKT"/>
        <w:rPr>
          <w:del w:id="2597" w:author="Thomas Lee" w:date="2020-12-15T20:19:00Z"/>
        </w:rPr>
        <w:pPrChange w:id="2598" w:author="Thomas Lee" w:date="2020-12-19T14:46:00Z">
          <w:pPr>
            <w:pStyle w:val="CodePACKT"/>
          </w:pPr>
        </w:pPrChange>
      </w:pPr>
    </w:p>
    <w:p w14:paraId="5D1E6EDB" w14:textId="5758367D" w:rsidR="00B117F6" w:rsidDel="00EC065E" w:rsidRDefault="00B117F6">
      <w:pPr>
        <w:pStyle w:val="NormalPACKT"/>
        <w:rPr>
          <w:del w:id="2599" w:author="Thomas Lee" w:date="2020-12-15T20:19:00Z"/>
        </w:rPr>
        <w:pPrChange w:id="2600" w:author="Thomas Lee" w:date="2020-12-19T14:46:00Z">
          <w:pPr>
            <w:pStyle w:val="CodePACKT"/>
          </w:pPr>
        </w:pPrChange>
      </w:pPr>
      <w:del w:id="2601" w:author="Thomas Lee" w:date="2020-12-15T20:19:00Z">
        <w:r w:rsidRPr="00B117F6" w:rsidDel="00EC065E">
          <w:delText>"{0} commands in {1} modules" -f $TotalCommands, $TotalModules</w:delText>
        </w:r>
      </w:del>
    </w:p>
    <w:p w14:paraId="6F417CEC" w14:textId="6E2F2C5A" w:rsidR="00B117F6" w:rsidRPr="00B117F6" w:rsidDel="00EC065E" w:rsidRDefault="00B117F6">
      <w:pPr>
        <w:pStyle w:val="NormalPACKT"/>
        <w:rPr>
          <w:del w:id="2602" w:author="Thomas Lee" w:date="2020-12-15T20:19:00Z"/>
        </w:rPr>
        <w:pPrChange w:id="2603" w:author="Thomas Lee" w:date="2020-12-19T14:46:00Z">
          <w:pPr>
            <w:pStyle w:val="CodePACKT"/>
          </w:pPr>
        </w:pPrChange>
      </w:pPr>
    </w:p>
    <w:p w14:paraId="0EBFF736" w14:textId="0D2BFC56" w:rsidR="0000165C" w:rsidDel="00EC065E" w:rsidRDefault="0000165C">
      <w:pPr>
        <w:pStyle w:val="NormalPACKT"/>
        <w:rPr>
          <w:del w:id="2604" w:author="Thomas Lee" w:date="2020-12-15T20:19:00Z"/>
        </w:rPr>
        <w:pPrChange w:id="2605" w:author="Thomas Lee" w:date="2020-12-19T14:46:00Z">
          <w:pPr>
            <w:pStyle w:val="Heading2"/>
            <w:numPr>
              <w:ilvl w:val="1"/>
              <w:numId w:val="3"/>
            </w:numPr>
            <w:tabs>
              <w:tab w:val="left" w:pos="0"/>
            </w:tabs>
          </w:pPr>
        </w:pPrChange>
      </w:pPr>
      <w:del w:id="2606" w:author="Thomas Lee" w:date="2020-12-15T20:19:00Z">
        <w:r w:rsidDel="00EC065E">
          <w:delText>How it works...</w:delText>
        </w:r>
      </w:del>
    </w:p>
    <w:p w14:paraId="653CF9D9" w14:textId="5A10EC6F" w:rsidR="00C41783" w:rsidDel="00EC065E" w:rsidRDefault="00B117F6" w:rsidP="0054579C">
      <w:pPr>
        <w:pStyle w:val="NormalPACKT"/>
        <w:rPr>
          <w:del w:id="2607" w:author="Thomas Lee" w:date="2020-12-15T20:19:00Z"/>
          <w:lang w:val="en-GB"/>
        </w:rPr>
      </w:pPr>
      <w:del w:id="2608" w:author="Thomas Lee" w:date="2020-12-15T20:19:00Z">
        <w:r w:rsidDel="00EC065E">
          <w:rPr>
            <w:lang w:val="en-GB"/>
          </w:rPr>
          <w:delText xml:space="preserve">In </w:delText>
        </w:r>
        <w:r w:rsidRPr="00B117F6" w:rsidDel="00EC065E">
          <w:rPr>
            <w:rStyle w:val="ItalicsPACKT"/>
          </w:rPr>
          <w:delText>step 1</w:delText>
        </w:r>
        <w:r w:rsidDel="00EC065E">
          <w:rPr>
            <w:lang w:val="en-GB"/>
          </w:rPr>
          <w:delText>, you examine the $PSVersionTable variable to view the version information for PowerShell 7, which looks like this</w:delText>
        </w:r>
      </w:del>
      <w:ins w:id="2609" w:author="Lucy Wan" w:date="2020-10-20T16:15:00Z">
        <w:del w:id="2610" w:author="Thomas Lee" w:date="2020-12-15T20:19:00Z">
          <w:r w:rsidR="005B6FD2" w:rsidDel="00EC065E">
            <w:rPr>
              <w:lang w:val="en-GB"/>
            </w:rPr>
            <w:delText>:</w:delText>
          </w:r>
        </w:del>
      </w:ins>
    </w:p>
    <w:p w14:paraId="2E4CCD08" w14:textId="1EBF3384" w:rsidR="00B117F6" w:rsidDel="00EC065E" w:rsidRDefault="00B117F6">
      <w:pPr>
        <w:pStyle w:val="NormalPACKT"/>
        <w:rPr>
          <w:del w:id="2611" w:author="Thomas Lee" w:date="2020-12-15T20:19:00Z"/>
          <w:lang w:val="en-GB"/>
        </w:rPr>
        <w:pPrChange w:id="2612" w:author="Thomas Lee" w:date="2020-12-19T14:46:00Z">
          <w:pPr>
            <w:pStyle w:val="FigurePACKT"/>
          </w:pPr>
        </w:pPrChange>
      </w:pPr>
      <w:del w:id="2613" w:author="Thomas Lee" w:date="2020-12-15T20:19:00Z">
        <w:r w:rsidDel="00EC065E">
          <w:rPr>
            <w:noProof/>
          </w:rPr>
          <w:lastRenderedPageBreak/>
          <w:drawing>
            <wp:inline distT="0" distB="0" distL="0" distR="0" wp14:anchorId="57AB4ACD" wp14:editId="359B20C4">
              <wp:extent cx="3544013" cy="1598422"/>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568579" cy="1609502"/>
                      </a:xfrm>
                      <a:prstGeom prst="rect">
                        <a:avLst/>
                      </a:prstGeom>
                    </pic:spPr>
                  </pic:pic>
                </a:graphicData>
              </a:graphic>
            </wp:inline>
          </w:drawing>
        </w:r>
      </w:del>
    </w:p>
    <w:p w14:paraId="43D440AE" w14:textId="23DF5C49" w:rsidR="00B117F6" w:rsidRPr="004008BB" w:rsidDel="00EC065E" w:rsidRDefault="00B117F6">
      <w:pPr>
        <w:pStyle w:val="NormalPACKT"/>
        <w:rPr>
          <w:del w:id="2614" w:author="Thomas Lee" w:date="2020-12-15T20:19:00Z"/>
          <w:noProof/>
        </w:rPr>
        <w:pPrChange w:id="2615" w:author="Thomas Lee" w:date="2020-12-19T14:46:00Z">
          <w:pPr>
            <w:pStyle w:val="LayoutInformationPACKT"/>
          </w:pPr>
        </w:pPrChange>
      </w:pPr>
      <w:del w:id="2616" w:author="Thomas Lee" w:date="2020-12-15T20:19:00Z">
        <w:r w:rsidDel="00EC065E">
          <w:delText xml:space="preserve">Insert </w:delText>
        </w:r>
        <w:r w:rsidRPr="00C41783" w:rsidDel="00EC065E">
          <w:delText>image</w:delText>
        </w:r>
        <w:r w:rsidDel="00EC065E">
          <w:delText xml:space="preserve"> </w:delText>
        </w:r>
        <w:r w:rsidDel="00EC065E">
          <w:rPr>
            <w:noProof/>
          </w:rPr>
          <w:delText>B42024_01</w:delText>
        </w:r>
        <w:r w:rsidRPr="00023EAD" w:rsidDel="00EC065E">
          <w:rPr>
            <w:noProof/>
          </w:rPr>
          <w:delText>_</w:delText>
        </w:r>
        <w:r w:rsidDel="00EC065E">
          <w:rPr>
            <w:noProof/>
          </w:rPr>
          <w:delText>12.png</w:delText>
        </w:r>
      </w:del>
    </w:p>
    <w:p w14:paraId="1E351294" w14:textId="33BD44B3" w:rsidR="00B117F6" w:rsidDel="00EC065E" w:rsidRDefault="00B117F6" w:rsidP="0054579C">
      <w:pPr>
        <w:pStyle w:val="NormalPACKT"/>
        <w:rPr>
          <w:del w:id="2617" w:author="Thomas Lee" w:date="2020-12-15T20:19:00Z"/>
          <w:lang w:val="en-GB"/>
        </w:rPr>
      </w:pPr>
      <w:del w:id="2618" w:author="Thomas Lee" w:date="2020-12-15T20:19:00Z">
        <w:r w:rsidDel="00EC065E">
          <w:rPr>
            <w:lang w:val="en-GB"/>
          </w:rPr>
          <w:delText>The PowerShell 7 installation program installs PowerShell 7 into a different folder (by default) from that used by Windows PowerShell.</w:delText>
        </w:r>
        <w:r w:rsidR="001737B4" w:rsidDel="00EC065E">
          <w:rPr>
            <w:lang w:val="en-GB"/>
          </w:rPr>
          <w:delText xml:space="preserve"> In </w:delText>
        </w:r>
        <w:r w:rsidR="001737B4" w:rsidRPr="001737B4" w:rsidDel="00EC065E">
          <w:rPr>
            <w:rStyle w:val="ItalicsPACKT"/>
          </w:rPr>
          <w:delText>step 2</w:delText>
        </w:r>
        <w:r w:rsidR="001737B4" w:rsidDel="00EC065E">
          <w:rPr>
            <w:lang w:val="en-GB"/>
          </w:rPr>
          <w:delText>, y</w:delText>
        </w:r>
        <w:r w:rsidDel="00EC065E">
          <w:rPr>
            <w:lang w:val="en-GB"/>
          </w:rPr>
          <w:delText xml:space="preserve">ou </w:delText>
        </w:r>
        <w:r w:rsidR="001737B4" w:rsidDel="00EC065E">
          <w:rPr>
            <w:lang w:val="en-GB"/>
          </w:rPr>
          <w:delText>see a summary of the files installed into the PowerShell 7 installati</w:delText>
        </w:r>
        <w:r w:rsidR="00952699" w:rsidDel="00EC065E">
          <w:rPr>
            <w:lang w:val="en-GB"/>
          </w:rPr>
          <w:delText>o</w:delText>
        </w:r>
        <w:r w:rsidR="001737B4" w:rsidDel="00EC065E">
          <w:rPr>
            <w:lang w:val="en-GB"/>
          </w:rPr>
          <w:delText>n folder as follows:</w:delText>
        </w:r>
      </w:del>
    </w:p>
    <w:p w14:paraId="78D307C7" w14:textId="41AABE98" w:rsidR="001737B4" w:rsidDel="00EC065E" w:rsidRDefault="001737B4">
      <w:pPr>
        <w:pStyle w:val="NormalPACKT"/>
        <w:rPr>
          <w:del w:id="2619" w:author="Thomas Lee" w:date="2020-12-15T20:19:00Z"/>
          <w:lang w:val="en-GB"/>
        </w:rPr>
        <w:pPrChange w:id="2620" w:author="Thomas Lee" w:date="2020-12-19T14:46:00Z">
          <w:pPr>
            <w:pStyle w:val="FigurePACKT"/>
          </w:pPr>
        </w:pPrChange>
      </w:pPr>
      <w:del w:id="2621" w:author="Thomas Lee" w:date="2020-12-15T20:19:00Z">
        <w:r w:rsidDel="00EC065E">
          <w:rPr>
            <w:noProof/>
          </w:rPr>
          <w:drawing>
            <wp:inline distT="0" distB="0" distL="0" distR="0" wp14:anchorId="30DD75D8" wp14:editId="4743E3BA">
              <wp:extent cx="5169807" cy="1290447"/>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24001" cy="1303974"/>
                      </a:xfrm>
                      <a:prstGeom prst="rect">
                        <a:avLst/>
                      </a:prstGeom>
                    </pic:spPr>
                  </pic:pic>
                </a:graphicData>
              </a:graphic>
            </wp:inline>
          </w:drawing>
        </w:r>
      </w:del>
    </w:p>
    <w:p w14:paraId="6A86BB2B" w14:textId="7536DCF1" w:rsidR="001737B4" w:rsidDel="00EC065E" w:rsidRDefault="001737B4">
      <w:pPr>
        <w:pStyle w:val="NormalPACKT"/>
        <w:rPr>
          <w:del w:id="2622" w:author="Thomas Lee" w:date="2020-12-15T20:19:00Z"/>
          <w:noProof/>
        </w:rPr>
        <w:pPrChange w:id="2623" w:author="Thomas Lee" w:date="2020-12-19T14:46:00Z">
          <w:pPr>
            <w:pStyle w:val="LayoutInformationPACKT"/>
          </w:pPr>
        </w:pPrChange>
      </w:pPr>
      <w:del w:id="2624" w:author="Thomas Lee" w:date="2020-12-15T20:19:00Z">
        <w:r w:rsidDel="00EC065E">
          <w:delText xml:space="preserve">Insert </w:delText>
        </w:r>
        <w:r w:rsidRPr="00C41783" w:rsidDel="00EC065E">
          <w:delText>image</w:delText>
        </w:r>
        <w:r w:rsidDel="00EC065E">
          <w:delText xml:space="preserve"> </w:delText>
        </w:r>
        <w:r w:rsidDel="00EC065E">
          <w:rPr>
            <w:noProof/>
          </w:rPr>
          <w:delText>B42024_01</w:delText>
        </w:r>
        <w:r w:rsidRPr="00023EAD" w:rsidDel="00EC065E">
          <w:rPr>
            <w:noProof/>
          </w:rPr>
          <w:delText>_</w:delText>
        </w:r>
        <w:r w:rsidDel="00EC065E">
          <w:rPr>
            <w:noProof/>
          </w:rPr>
          <w:delText>13.png</w:delText>
        </w:r>
      </w:del>
    </w:p>
    <w:p w14:paraId="32D7CB06" w14:textId="417E02D6" w:rsidR="001737B4" w:rsidDel="00EC065E" w:rsidRDefault="001737B4">
      <w:pPr>
        <w:pStyle w:val="NormalPACKT"/>
        <w:rPr>
          <w:del w:id="2625" w:author="Thomas Lee" w:date="2020-12-15T20:19:00Z"/>
        </w:rPr>
        <w:pPrChange w:id="2626" w:author="Thomas Lee" w:date="2020-12-19T14:46:00Z">
          <w:pPr/>
        </w:pPrChange>
      </w:pPr>
      <w:del w:id="2627" w:author="Thomas Lee" w:date="2020-12-15T20:19:00Z">
        <w:r w:rsidDel="00EC065E">
          <w:delText xml:space="preserve">PowerShell 7 stores configuration values in a JSON file in the PowerShell 7 installation folder. In </w:delText>
        </w:r>
        <w:r w:rsidRPr="001737B4" w:rsidDel="00EC065E">
          <w:rPr>
            <w:rStyle w:val="ItalicsPACKT"/>
          </w:rPr>
          <w:delText>step 3</w:delText>
        </w:r>
        <w:r w:rsidDel="00EC065E">
          <w:delText>, you view the contents of this file:</w:delText>
        </w:r>
      </w:del>
    </w:p>
    <w:p w14:paraId="1479347B" w14:textId="271AC560" w:rsidR="001737B4" w:rsidRPr="001737B4" w:rsidDel="00EC065E" w:rsidRDefault="001737B4">
      <w:pPr>
        <w:pStyle w:val="NormalPACKT"/>
        <w:rPr>
          <w:del w:id="2628" w:author="Thomas Lee" w:date="2020-12-15T20:19:00Z"/>
        </w:rPr>
        <w:pPrChange w:id="2629" w:author="Thomas Lee" w:date="2020-12-19T14:46:00Z">
          <w:pPr/>
        </w:pPrChange>
      </w:pPr>
      <w:del w:id="2630" w:author="Thomas Lee" w:date="2020-12-15T20:19:00Z">
        <w:r w:rsidDel="00EC065E">
          <w:rPr>
            <w:noProof/>
          </w:rPr>
          <w:drawing>
            <wp:inline distT="0" distB="0" distL="0" distR="0" wp14:anchorId="024C8C3B" wp14:editId="760E6144">
              <wp:extent cx="5731510" cy="1366520"/>
              <wp:effectExtent l="0" t="0" r="254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1366520"/>
                      </a:xfrm>
                      <a:prstGeom prst="rect">
                        <a:avLst/>
                      </a:prstGeom>
                    </pic:spPr>
                  </pic:pic>
                </a:graphicData>
              </a:graphic>
            </wp:inline>
          </w:drawing>
        </w:r>
      </w:del>
    </w:p>
    <w:p w14:paraId="39D33C5B" w14:textId="7FABEEF3" w:rsidR="001737B4" w:rsidDel="00EC065E" w:rsidRDefault="001737B4">
      <w:pPr>
        <w:pStyle w:val="NormalPACKT"/>
        <w:rPr>
          <w:del w:id="2631" w:author="Thomas Lee" w:date="2020-12-15T20:19:00Z"/>
          <w:noProof/>
        </w:rPr>
        <w:pPrChange w:id="2632" w:author="Thomas Lee" w:date="2020-12-19T14:46:00Z">
          <w:pPr>
            <w:pStyle w:val="LayoutInformationPACKT"/>
          </w:pPr>
        </w:pPrChange>
      </w:pPr>
      <w:del w:id="2633" w:author="Thomas Lee" w:date="2020-12-15T20:19:00Z">
        <w:r w:rsidDel="00EC065E">
          <w:delText xml:space="preserve">Insert </w:delText>
        </w:r>
        <w:r w:rsidRPr="00C41783" w:rsidDel="00EC065E">
          <w:delText>image</w:delText>
        </w:r>
        <w:r w:rsidDel="00EC065E">
          <w:delText xml:space="preserve"> </w:delText>
        </w:r>
        <w:r w:rsidDel="00EC065E">
          <w:rPr>
            <w:noProof/>
          </w:rPr>
          <w:delText>B42024_01</w:delText>
        </w:r>
        <w:r w:rsidRPr="00023EAD" w:rsidDel="00EC065E">
          <w:rPr>
            <w:noProof/>
          </w:rPr>
          <w:delText>_</w:delText>
        </w:r>
        <w:r w:rsidDel="00EC065E">
          <w:rPr>
            <w:noProof/>
          </w:rPr>
          <w:delText>14.png</w:delText>
        </w:r>
      </w:del>
    </w:p>
    <w:p w14:paraId="7D81C215" w14:textId="00836675" w:rsidR="001737B4" w:rsidDel="00EC065E" w:rsidRDefault="001737B4">
      <w:pPr>
        <w:pStyle w:val="NormalPACKT"/>
        <w:rPr>
          <w:del w:id="2634" w:author="Thomas Lee" w:date="2020-12-15T20:19:00Z"/>
        </w:rPr>
        <w:pPrChange w:id="2635" w:author="Thomas Lee" w:date="2020-12-19T14:46:00Z">
          <w:pPr/>
        </w:pPrChange>
      </w:pPr>
      <w:del w:id="2636" w:author="Thomas Lee" w:date="2020-12-15T20:19:00Z">
        <w:r w:rsidDel="00EC065E">
          <w:delText xml:space="preserve">In </w:delText>
        </w:r>
        <w:r w:rsidRPr="001737B4" w:rsidDel="00EC065E">
          <w:rPr>
            <w:rStyle w:val="ItalicsPACKT"/>
          </w:rPr>
          <w:delText>step 4</w:delText>
        </w:r>
        <w:r w:rsidDel="00EC065E">
          <w:delText>, you view the execution policy for PowerShell 7, as follows:</w:delText>
        </w:r>
      </w:del>
    </w:p>
    <w:p w14:paraId="1CCB9254" w14:textId="1C1B09A3" w:rsidR="001737B4" w:rsidDel="00EC065E" w:rsidRDefault="001737B4">
      <w:pPr>
        <w:pStyle w:val="NormalPACKT"/>
        <w:rPr>
          <w:del w:id="2637" w:author="Thomas Lee" w:date="2020-12-15T20:19:00Z"/>
        </w:rPr>
        <w:pPrChange w:id="2638" w:author="Thomas Lee" w:date="2020-12-19T14:46:00Z">
          <w:pPr>
            <w:pStyle w:val="FigurePACKT"/>
          </w:pPr>
        </w:pPrChange>
      </w:pPr>
      <w:del w:id="2639" w:author="Thomas Lee" w:date="2020-12-15T20:19:00Z">
        <w:r w:rsidDel="00EC065E">
          <w:rPr>
            <w:noProof/>
          </w:rPr>
          <w:drawing>
            <wp:inline distT="0" distB="0" distL="0" distR="0" wp14:anchorId="3912658C" wp14:editId="11CE876D">
              <wp:extent cx="4180952" cy="466667"/>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180952" cy="466667"/>
                      </a:xfrm>
                      <a:prstGeom prst="rect">
                        <a:avLst/>
                      </a:prstGeom>
                    </pic:spPr>
                  </pic:pic>
                </a:graphicData>
              </a:graphic>
            </wp:inline>
          </w:drawing>
        </w:r>
      </w:del>
    </w:p>
    <w:p w14:paraId="29BC40E6" w14:textId="3F7FE60A" w:rsidR="001737B4" w:rsidDel="00EC065E" w:rsidRDefault="001737B4">
      <w:pPr>
        <w:pStyle w:val="NormalPACKT"/>
        <w:rPr>
          <w:del w:id="2640" w:author="Thomas Lee" w:date="2020-12-15T20:19:00Z"/>
          <w:noProof/>
        </w:rPr>
        <w:pPrChange w:id="2641" w:author="Thomas Lee" w:date="2020-12-19T14:46:00Z">
          <w:pPr>
            <w:pStyle w:val="LayoutInformationPACKT"/>
          </w:pPr>
        </w:pPrChange>
      </w:pPr>
      <w:del w:id="2642" w:author="Thomas Lee" w:date="2020-12-15T20:19:00Z">
        <w:r w:rsidDel="00EC065E">
          <w:delText xml:space="preserve">Insert </w:delText>
        </w:r>
        <w:r w:rsidRPr="00C41783" w:rsidDel="00EC065E">
          <w:delText>image</w:delText>
        </w:r>
        <w:r w:rsidDel="00EC065E">
          <w:delText xml:space="preserve"> </w:delText>
        </w:r>
        <w:r w:rsidDel="00EC065E">
          <w:rPr>
            <w:noProof/>
          </w:rPr>
          <w:delText>B42024_01</w:delText>
        </w:r>
        <w:r w:rsidRPr="00023EAD" w:rsidDel="00EC065E">
          <w:rPr>
            <w:noProof/>
          </w:rPr>
          <w:delText>_</w:delText>
        </w:r>
        <w:r w:rsidDel="00EC065E">
          <w:rPr>
            <w:noProof/>
          </w:rPr>
          <w:delText>15.png</w:delText>
        </w:r>
      </w:del>
    </w:p>
    <w:p w14:paraId="6DB9CB27" w14:textId="0D0FD7E2" w:rsidR="001737B4" w:rsidDel="00EC065E" w:rsidRDefault="001737B4" w:rsidP="0054579C">
      <w:pPr>
        <w:pStyle w:val="NormalPACKT"/>
        <w:rPr>
          <w:del w:id="2643" w:author="Thomas Lee" w:date="2020-12-15T20:19:00Z"/>
          <w:lang w:val="en-GB"/>
        </w:rPr>
      </w:pPr>
      <w:del w:id="2644" w:author="Thomas Lee" w:date="2020-12-15T20:19:00Z">
        <w:r w:rsidDel="00EC065E">
          <w:rPr>
            <w:lang w:val="en-GB"/>
          </w:rPr>
          <w:delText xml:space="preserve">As with Windows PowerShell, PowerShell 7 loads commands from modules. PowerShell uses the $PSModulePath to determine which file store folders PowerShell 7 should use to find these modules. </w:delText>
        </w:r>
        <w:r w:rsidR="007F525F" w:rsidDel="00EC065E">
          <w:rPr>
            <w:lang w:val="en-GB"/>
          </w:rPr>
          <w:delText>V</w:delText>
        </w:r>
        <w:r w:rsidDel="00EC065E">
          <w:rPr>
            <w:lang w:val="en-GB"/>
          </w:rPr>
          <w:delText>iew</w:delText>
        </w:r>
        <w:r w:rsidR="007F525F" w:rsidDel="00EC065E">
          <w:rPr>
            <w:lang w:val="en-GB"/>
          </w:rPr>
          <w:delText>ing</w:delText>
        </w:r>
        <w:r w:rsidDel="00EC065E">
          <w:rPr>
            <w:lang w:val="en-GB"/>
          </w:rPr>
          <w:delText xml:space="preserve"> the contents of this variable</w:delText>
        </w:r>
        <w:r w:rsidR="007F525F" w:rsidDel="00EC065E">
          <w:rPr>
            <w:lang w:val="en-GB"/>
          </w:rPr>
          <w:delText xml:space="preserve">, and discovering the folders, in </w:delText>
        </w:r>
        <w:r w:rsidR="007F525F" w:rsidRPr="007F525F" w:rsidDel="00EC065E">
          <w:rPr>
            <w:rStyle w:val="ItalicsPACKT"/>
          </w:rPr>
          <w:delText>step 5</w:delText>
        </w:r>
        <w:r w:rsidR="007F525F" w:rsidDel="00EC065E">
          <w:rPr>
            <w:lang w:val="en-GB"/>
          </w:rPr>
          <w:delText>, looks like this:</w:delText>
        </w:r>
      </w:del>
    </w:p>
    <w:p w14:paraId="28CE6CC4" w14:textId="1D4FFB28" w:rsidR="007F525F" w:rsidDel="00EC065E" w:rsidRDefault="007F525F">
      <w:pPr>
        <w:pStyle w:val="NormalPACKT"/>
        <w:rPr>
          <w:del w:id="2645" w:author="Thomas Lee" w:date="2020-12-15T20:19:00Z"/>
          <w:lang w:val="en-GB"/>
        </w:rPr>
        <w:pPrChange w:id="2646" w:author="Thomas Lee" w:date="2020-12-19T14:46:00Z">
          <w:pPr>
            <w:pStyle w:val="FigurePACKT"/>
          </w:pPr>
        </w:pPrChange>
      </w:pPr>
      <w:del w:id="2647" w:author="Thomas Lee" w:date="2020-12-15T20:19:00Z">
        <w:r w:rsidDel="00EC065E">
          <w:rPr>
            <w:noProof/>
          </w:rPr>
          <w:lastRenderedPageBreak/>
          <w:drawing>
            <wp:inline distT="0" distB="0" distL="0" distR="0" wp14:anchorId="5866A419" wp14:editId="74B22A98">
              <wp:extent cx="5076190" cy="1866667"/>
              <wp:effectExtent l="0" t="0" r="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076190" cy="1866667"/>
                      </a:xfrm>
                      <a:prstGeom prst="rect">
                        <a:avLst/>
                      </a:prstGeom>
                    </pic:spPr>
                  </pic:pic>
                </a:graphicData>
              </a:graphic>
            </wp:inline>
          </w:drawing>
        </w:r>
      </w:del>
    </w:p>
    <w:p w14:paraId="3D00DA75" w14:textId="76F321AF" w:rsidR="007F525F" w:rsidDel="00EC065E" w:rsidRDefault="007F525F">
      <w:pPr>
        <w:pStyle w:val="NormalPACKT"/>
        <w:rPr>
          <w:del w:id="2648" w:author="Thomas Lee" w:date="2020-12-15T20:19:00Z"/>
          <w:noProof/>
        </w:rPr>
        <w:pPrChange w:id="2649" w:author="Thomas Lee" w:date="2020-12-19T14:46:00Z">
          <w:pPr>
            <w:pStyle w:val="LayoutInformationPACKT"/>
          </w:pPr>
        </w:pPrChange>
      </w:pPr>
      <w:del w:id="2650" w:author="Thomas Lee" w:date="2020-12-15T20:19:00Z">
        <w:r w:rsidDel="00EC065E">
          <w:delText xml:space="preserve">Insert </w:delText>
        </w:r>
        <w:r w:rsidRPr="00C41783" w:rsidDel="00EC065E">
          <w:delText>image</w:delText>
        </w:r>
        <w:r w:rsidDel="00EC065E">
          <w:delText xml:space="preserve"> </w:delText>
        </w:r>
        <w:r w:rsidDel="00EC065E">
          <w:rPr>
            <w:noProof/>
          </w:rPr>
          <w:delText>B42024_01</w:delText>
        </w:r>
        <w:r w:rsidRPr="00023EAD" w:rsidDel="00EC065E">
          <w:rPr>
            <w:noProof/>
          </w:rPr>
          <w:delText>_</w:delText>
        </w:r>
        <w:r w:rsidDel="00EC065E">
          <w:rPr>
            <w:noProof/>
          </w:rPr>
          <w:delText>1</w:delText>
        </w:r>
        <w:r w:rsidR="003F186D" w:rsidDel="00EC065E">
          <w:rPr>
            <w:noProof/>
          </w:rPr>
          <w:delText>6</w:delText>
        </w:r>
        <w:r w:rsidDel="00EC065E">
          <w:rPr>
            <w:noProof/>
          </w:rPr>
          <w:delText>.png</w:delText>
        </w:r>
      </w:del>
    </w:p>
    <w:p w14:paraId="125C9D73" w14:textId="6F55D708" w:rsidR="007F525F" w:rsidDel="00EC065E" w:rsidRDefault="007F525F" w:rsidP="0054579C">
      <w:pPr>
        <w:pStyle w:val="NormalPACKT"/>
        <w:rPr>
          <w:del w:id="2651" w:author="Thomas Lee" w:date="2020-12-15T20:19:00Z"/>
          <w:lang w:val="en-GB"/>
        </w:rPr>
      </w:pPr>
      <w:del w:id="2652" w:author="Thomas Lee" w:date="2020-12-15T20:19:00Z">
        <w:r w:rsidDel="00EC065E">
          <w:rPr>
            <w:lang w:val="en-GB"/>
          </w:rPr>
          <w:delText xml:space="preserve">With those module folders defined (by default), you can </w:delText>
        </w:r>
        <w:r w:rsidR="003F186D" w:rsidDel="00EC065E">
          <w:rPr>
            <w:lang w:val="en-GB"/>
          </w:rPr>
          <w:delText>check</w:delText>
        </w:r>
        <w:r w:rsidDel="00EC065E">
          <w:rPr>
            <w:lang w:val="en-GB"/>
          </w:rPr>
          <w:delText xml:space="preserve"> how many co</w:delText>
        </w:r>
        <w:r w:rsidR="00952699" w:rsidDel="00EC065E">
          <w:rPr>
            <w:lang w:val="en-GB"/>
          </w:rPr>
          <w:delText>m</w:delText>
        </w:r>
        <w:r w:rsidDel="00EC065E">
          <w:rPr>
            <w:lang w:val="en-GB"/>
          </w:rPr>
          <w:delText xml:space="preserve">mands exist in each folder, in </w:delText>
        </w:r>
        <w:r w:rsidRPr="007F525F" w:rsidDel="00EC065E">
          <w:rPr>
            <w:rStyle w:val="ItalicsPACKT"/>
          </w:rPr>
          <w:delText>step 6</w:delText>
        </w:r>
        <w:r w:rsidDel="00EC065E">
          <w:rPr>
            <w:lang w:val="en-GB"/>
          </w:rPr>
          <w:delText xml:space="preserve">, </w:delText>
        </w:r>
        <w:r w:rsidR="00C55532" w:rsidDel="00EC065E">
          <w:rPr>
            <w:lang w:val="en-GB"/>
          </w:rPr>
          <w:delText xml:space="preserve">the output of </w:delText>
        </w:r>
        <w:r w:rsidDel="00EC065E">
          <w:rPr>
            <w:lang w:val="en-GB"/>
          </w:rPr>
          <w:delText>which looks like this:</w:delText>
        </w:r>
      </w:del>
    </w:p>
    <w:p w14:paraId="4DFC5BFE" w14:textId="0B9CB48A" w:rsidR="007F525F" w:rsidDel="00EC065E" w:rsidRDefault="00C55532">
      <w:pPr>
        <w:pStyle w:val="NormalPACKT"/>
        <w:rPr>
          <w:del w:id="2653" w:author="Thomas Lee" w:date="2020-12-15T20:19:00Z"/>
          <w:lang w:val="en-GB"/>
        </w:rPr>
        <w:pPrChange w:id="2654" w:author="Thomas Lee" w:date="2020-12-19T14:46:00Z">
          <w:pPr>
            <w:pStyle w:val="FigurePACKT"/>
          </w:pPr>
        </w:pPrChange>
      </w:pPr>
      <w:del w:id="2655" w:author="Thomas Lee" w:date="2020-12-15T20:19:00Z">
        <w:r w:rsidDel="00EC065E">
          <w:rPr>
            <w:noProof/>
          </w:rPr>
          <w:drawing>
            <wp:inline distT="0" distB="0" distL="0" distR="0" wp14:anchorId="15096D09" wp14:editId="7364E252">
              <wp:extent cx="5145024" cy="551782"/>
              <wp:effectExtent l="0" t="0" r="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175044" cy="555002"/>
                      </a:xfrm>
                      <a:prstGeom prst="rect">
                        <a:avLst/>
                      </a:prstGeom>
                    </pic:spPr>
                  </pic:pic>
                </a:graphicData>
              </a:graphic>
            </wp:inline>
          </w:drawing>
        </w:r>
      </w:del>
    </w:p>
    <w:p w14:paraId="7BCF517F" w14:textId="047BD21C" w:rsidR="007F525F" w:rsidDel="00EC065E" w:rsidRDefault="007F525F">
      <w:pPr>
        <w:pStyle w:val="NormalPACKT"/>
        <w:rPr>
          <w:del w:id="2656" w:author="Thomas Lee" w:date="2020-12-15T20:19:00Z"/>
          <w:noProof/>
        </w:rPr>
        <w:pPrChange w:id="2657" w:author="Thomas Lee" w:date="2020-12-19T14:46:00Z">
          <w:pPr>
            <w:pStyle w:val="LayoutInformationPACKT"/>
          </w:pPr>
        </w:pPrChange>
      </w:pPr>
      <w:del w:id="2658" w:author="Thomas Lee" w:date="2020-12-15T20:19:00Z">
        <w:r w:rsidDel="00EC065E">
          <w:delText xml:space="preserve">Insert </w:delText>
        </w:r>
        <w:r w:rsidRPr="00C41783" w:rsidDel="00EC065E">
          <w:delText>image</w:delText>
        </w:r>
        <w:r w:rsidDel="00EC065E">
          <w:delText xml:space="preserve"> </w:delText>
        </w:r>
        <w:r w:rsidDel="00EC065E">
          <w:rPr>
            <w:noProof/>
          </w:rPr>
          <w:delText>B42024_01</w:delText>
        </w:r>
        <w:r w:rsidRPr="00023EAD" w:rsidDel="00EC065E">
          <w:rPr>
            <w:noProof/>
          </w:rPr>
          <w:delText>_</w:delText>
        </w:r>
        <w:r w:rsidDel="00EC065E">
          <w:rPr>
            <w:noProof/>
          </w:rPr>
          <w:delText>1</w:delText>
        </w:r>
        <w:r w:rsidR="003F186D" w:rsidDel="00EC065E">
          <w:rPr>
            <w:noProof/>
          </w:rPr>
          <w:delText>7</w:delText>
        </w:r>
        <w:r w:rsidDel="00EC065E">
          <w:rPr>
            <w:noProof/>
          </w:rPr>
          <w:delText>.png</w:delText>
        </w:r>
      </w:del>
    </w:p>
    <w:p w14:paraId="1ED0C664" w14:textId="11B0AD38" w:rsidR="001737B4" w:rsidDel="00EC065E" w:rsidRDefault="003F186D" w:rsidP="0054579C">
      <w:pPr>
        <w:pStyle w:val="NormalPACKT"/>
        <w:rPr>
          <w:del w:id="2659" w:author="Thomas Lee" w:date="2020-12-15T20:19:00Z"/>
          <w:lang w:val="en-GB"/>
        </w:rPr>
      </w:pPr>
      <w:del w:id="2660" w:author="Thomas Lee" w:date="2020-12-15T20:19:00Z">
        <w:r w:rsidDel="00EC065E">
          <w:rPr>
            <w:lang w:val="en-GB"/>
          </w:rPr>
          <w:delText xml:space="preserve">In </w:delText>
        </w:r>
        <w:r w:rsidRPr="003F186D" w:rsidDel="00EC065E">
          <w:rPr>
            <w:rStyle w:val="ItalicsPACKT"/>
          </w:rPr>
          <w:delText>step 7</w:delText>
        </w:r>
        <w:r w:rsidDel="00EC065E">
          <w:rPr>
            <w:lang w:val="en-GB"/>
          </w:rPr>
          <w:delText xml:space="preserve">, you can view the results </w:delText>
        </w:r>
        <w:r w:rsidR="00952699" w:rsidDel="00EC065E">
          <w:rPr>
            <w:lang w:val="en-GB"/>
          </w:rPr>
          <w:delText>to see</w:delText>
        </w:r>
        <w:r w:rsidDel="00EC065E">
          <w:rPr>
            <w:lang w:val="en-GB"/>
          </w:rPr>
          <w:delText xml:space="preserve"> how many commands exist in each of the modules in each module path</w:delText>
        </w:r>
        <w:r w:rsidR="00952699" w:rsidDel="00EC065E">
          <w:rPr>
            <w:lang w:val="en-GB"/>
          </w:rPr>
          <w:delText>. The output</w:delText>
        </w:r>
        <w:r w:rsidDel="00EC065E">
          <w:rPr>
            <w:lang w:val="en-GB"/>
          </w:rPr>
          <w:delText xml:space="preserve"> looks like this:</w:delText>
        </w:r>
      </w:del>
    </w:p>
    <w:p w14:paraId="62F24AF0" w14:textId="4AC9011F" w:rsidR="00C55532" w:rsidDel="00EC065E" w:rsidRDefault="00C55532" w:rsidP="0054579C">
      <w:pPr>
        <w:pStyle w:val="NormalPACKT"/>
        <w:rPr>
          <w:del w:id="2661" w:author="Thomas Lee" w:date="2020-12-15T20:19:00Z"/>
          <w:lang w:val="en-GB"/>
        </w:rPr>
      </w:pPr>
      <w:del w:id="2662" w:author="Thomas Lee" w:date="2020-12-15T20:19:00Z">
        <w:r w:rsidDel="00EC065E">
          <w:rPr>
            <w:noProof/>
          </w:rPr>
          <w:drawing>
            <wp:inline distT="0" distB="0" distL="0" distR="0" wp14:anchorId="08D34890" wp14:editId="4EDE86BF">
              <wp:extent cx="5731510" cy="29083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290830"/>
                      </a:xfrm>
                      <a:prstGeom prst="rect">
                        <a:avLst/>
                      </a:prstGeom>
                    </pic:spPr>
                  </pic:pic>
                </a:graphicData>
              </a:graphic>
            </wp:inline>
          </w:drawing>
        </w:r>
      </w:del>
    </w:p>
    <w:p w14:paraId="4BB71027" w14:textId="63D21A44" w:rsidR="003F186D" w:rsidRPr="003F186D" w:rsidDel="00EC065E" w:rsidRDefault="00C55532">
      <w:pPr>
        <w:pStyle w:val="NormalPACKT"/>
        <w:rPr>
          <w:del w:id="2663" w:author="Thomas Lee" w:date="2020-12-15T20:19:00Z"/>
          <w:rStyle w:val="ItalicsPACKT"/>
        </w:rPr>
        <w:pPrChange w:id="2664" w:author="Thomas Lee" w:date="2020-12-19T14:46:00Z">
          <w:pPr>
            <w:pStyle w:val="FigurePACKT"/>
          </w:pPr>
        </w:pPrChange>
      </w:pPr>
      <w:del w:id="2665" w:author="Thomas Lee" w:date="2020-12-15T20:19:00Z">
        <w:r w:rsidDel="00EC065E">
          <w:rPr>
            <w:rStyle w:val="ItalicsPACKT"/>
          </w:rPr>
          <w:tab/>
        </w:r>
      </w:del>
    </w:p>
    <w:p w14:paraId="186612CC" w14:textId="130F0368" w:rsidR="001737B4" w:rsidRPr="00C41783" w:rsidDel="00EC065E" w:rsidRDefault="003F186D">
      <w:pPr>
        <w:pStyle w:val="NormalPACKT"/>
        <w:rPr>
          <w:del w:id="2666" w:author="Thomas Lee" w:date="2020-12-15T20:19:00Z"/>
          <w:lang w:val="en-GB"/>
        </w:rPr>
        <w:pPrChange w:id="2667" w:author="Thomas Lee" w:date="2020-12-19T14:46:00Z">
          <w:pPr>
            <w:pStyle w:val="LayoutInformationPACKT"/>
          </w:pPr>
        </w:pPrChange>
      </w:pPr>
      <w:del w:id="2668" w:author="Thomas Lee" w:date="2020-12-15T20:19:00Z">
        <w:r w:rsidDel="00EC065E">
          <w:delText xml:space="preserve">Insert </w:delText>
        </w:r>
        <w:r w:rsidRPr="00C41783" w:rsidDel="00EC065E">
          <w:delText>image</w:delText>
        </w:r>
        <w:r w:rsidDel="00EC065E">
          <w:delText xml:space="preserve"> </w:delText>
        </w:r>
        <w:r w:rsidDel="00EC065E">
          <w:rPr>
            <w:noProof/>
          </w:rPr>
          <w:delText>B42024_01</w:delText>
        </w:r>
        <w:r w:rsidRPr="00023EAD" w:rsidDel="00EC065E">
          <w:rPr>
            <w:noProof/>
          </w:rPr>
          <w:delText>_</w:delText>
        </w:r>
        <w:r w:rsidDel="00EC065E">
          <w:rPr>
            <w:noProof/>
          </w:rPr>
          <w:delText>18.png</w:delText>
        </w:r>
        <w:r w:rsidR="001737B4" w:rsidDel="00EC065E">
          <w:rPr>
            <w:lang w:val="en-GB"/>
          </w:rPr>
          <w:delText xml:space="preserve"> </w:delText>
        </w:r>
      </w:del>
    </w:p>
    <w:p w14:paraId="3BADA2A1" w14:textId="6E8FE887" w:rsidR="0000165C" w:rsidDel="00EC065E" w:rsidRDefault="0000165C">
      <w:pPr>
        <w:pStyle w:val="NormalPACKT"/>
        <w:rPr>
          <w:del w:id="2669" w:author="Thomas Lee" w:date="2020-12-15T20:19:00Z"/>
        </w:rPr>
        <w:pPrChange w:id="2670" w:author="Thomas Lee" w:date="2020-12-19T14:46:00Z">
          <w:pPr>
            <w:pStyle w:val="Heading2"/>
          </w:pPr>
        </w:pPrChange>
      </w:pPr>
      <w:del w:id="2671" w:author="Thomas Lee" w:date="2020-12-15T20:19:00Z">
        <w:r w:rsidDel="00EC065E">
          <w:delText>There's more...</w:delText>
        </w:r>
      </w:del>
    </w:p>
    <w:p w14:paraId="0F44D60E" w14:textId="0B0FCBA9" w:rsidR="0000165C" w:rsidDel="00EC065E" w:rsidRDefault="00B117F6" w:rsidP="0054579C">
      <w:pPr>
        <w:pStyle w:val="NormalPACKT"/>
        <w:rPr>
          <w:del w:id="2672" w:author="Thomas Lee" w:date="2020-12-15T20:19:00Z"/>
        </w:rPr>
      </w:pPr>
      <w:del w:id="2673" w:author="Thomas Lee" w:date="2020-12-15T20:19:00Z">
        <w:r w:rsidDel="00EC065E">
          <w:delText xml:space="preserve">In </w:delText>
        </w:r>
        <w:r w:rsidRPr="00B117F6" w:rsidDel="00EC065E">
          <w:rPr>
            <w:rStyle w:val="ItalicsPACKT"/>
          </w:rPr>
          <w:delText xml:space="preserve">step </w:delText>
        </w:r>
        <w:r w:rsidDel="00EC065E">
          <w:delText>1, you viewed the PowerShell version table. Depending on when you read this book, the version numbers you see may be later than shown here.</w:delText>
        </w:r>
      </w:del>
    </w:p>
    <w:p w14:paraId="5ED48936" w14:textId="2A38277E" w:rsidR="0000165C" w:rsidDel="00EC065E" w:rsidRDefault="001737B4" w:rsidP="0054579C">
      <w:pPr>
        <w:pStyle w:val="NormalPACKT"/>
        <w:rPr>
          <w:del w:id="2674" w:author="Thomas Lee" w:date="2020-12-15T20:19:00Z"/>
        </w:rPr>
      </w:pPr>
      <w:del w:id="2675" w:author="Thomas Lee" w:date="2020-12-15T20:19:00Z">
        <w:r w:rsidDel="00EC065E">
          <w:delText xml:space="preserve">In </w:delText>
        </w:r>
        <w:r w:rsidRPr="001737B4" w:rsidDel="00EC065E">
          <w:rPr>
            <w:rStyle w:val="ItalicsPACKT"/>
          </w:rPr>
          <w:delText>step 4</w:delText>
        </w:r>
        <w:r w:rsidDel="00EC065E">
          <w:delText xml:space="preserve">, you viewed PowerShell 7’s execution policy. Each time PowerShell 7 starts up, it reads the JSON file to obtain the value of Execution policy. You can use Set-Execution policy to </w:delText>
        </w:r>
        <w:commentRangeStart w:id="2676"/>
        <w:r w:rsidDel="00EC065E">
          <w:delText xml:space="preserve">re-set </w:delText>
        </w:r>
        <w:commentRangeEnd w:id="2676"/>
        <w:r w:rsidR="000546DE" w:rsidDel="00EC065E">
          <w:rPr>
            <w:rStyle w:val="CommentReference"/>
          </w:rPr>
          <w:commentReference w:id="2676"/>
        </w:r>
        <w:r w:rsidDel="00EC065E">
          <w:delText>the policy immediately, or change the value in the JSON file and restart the PowerShell 7 console.</w:delText>
        </w:r>
      </w:del>
    </w:p>
    <w:p w14:paraId="47D72BCA" w14:textId="598B9063" w:rsidR="007F525F" w:rsidDel="00EC065E" w:rsidRDefault="007F525F" w:rsidP="0054579C">
      <w:pPr>
        <w:pStyle w:val="NormalPACKT"/>
        <w:rPr>
          <w:del w:id="2677" w:author="Thomas Lee" w:date="2020-12-15T20:19:00Z"/>
        </w:rPr>
      </w:pPr>
      <w:del w:id="2678" w:author="Thomas Lee" w:date="2020-12-15T20:19:00Z">
        <w:r w:rsidDel="00EC065E">
          <w:delText xml:space="preserve">In </w:delText>
        </w:r>
        <w:r w:rsidRPr="003F186D" w:rsidDel="00EC065E">
          <w:rPr>
            <w:rStyle w:val="ItalicsPACKT"/>
          </w:rPr>
          <w:delText>step 5</w:delText>
        </w:r>
        <w:r w:rsidDel="00EC065E">
          <w:delText>, you viewed the default folders which PowerS</w:delText>
        </w:r>
        <w:r w:rsidR="00952699" w:rsidDel="00EC065E">
          <w:delText>h</w:delText>
        </w:r>
        <w:r w:rsidDel="00EC065E">
          <w:delText xml:space="preserve">ell 7 uses to search for </w:delText>
        </w:r>
        <w:r w:rsidR="00952699" w:rsidDel="00EC065E">
          <w:delText xml:space="preserve">a </w:delText>
        </w:r>
        <w:r w:rsidDel="00EC065E">
          <w:delText>module (by default). The first folder is your personal modules, followed by PowerShell 7 and then Windows PowerShell modules. We cover the Windows PowerShell modules and Windows PowerShell compatibility in more detail in Cha</w:delText>
        </w:r>
        <w:r w:rsidR="00952699" w:rsidDel="00EC065E">
          <w:delText>pt</w:delText>
        </w:r>
        <w:r w:rsidDel="00EC065E">
          <w:delText>er 2.</w:delText>
        </w:r>
      </w:del>
    </w:p>
    <w:p w14:paraId="3EAFC16C" w14:textId="5A2F1BAD" w:rsidR="001737B4" w:rsidDel="00EC065E" w:rsidRDefault="001737B4" w:rsidP="0054579C">
      <w:pPr>
        <w:pStyle w:val="NormalPACKT"/>
        <w:rPr>
          <w:del w:id="2679" w:author="Thomas Lee" w:date="2020-12-15T20:19:00Z"/>
        </w:rPr>
      </w:pPr>
    </w:p>
    <w:p w14:paraId="6E584E0C" w14:textId="1EE9C55B" w:rsidR="0000165C" w:rsidDel="00EC065E" w:rsidRDefault="0000165C">
      <w:pPr>
        <w:pStyle w:val="NormalPACKT"/>
        <w:rPr>
          <w:del w:id="2680" w:author="Thomas Lee" w:date="2020-12-15T20:19:00Z"/>
        </w:rPr>
        <w:pPrChange w:id="2681" w:author="Thomas Lee" w:date="2020-12-19T14:46:00Z">
          <w:pPr>
            <w:pStyle w:val="Heading1"/>
            <w:pBdr>
              <w:top w:val="none" w:sz="0" w:space="0" w:color="auto"/>
              <w:left w:val="none" w:sz="0" w:space="0" w:color="auto"/>
              <w:bottom w:val="none" w:sz="0" w:space="0" w:color="auto"/>
              <w:right w:val="none" w:sz="0" w:space="0" w:color="auto"/>
            </w:pBdr>
            <w:tabs>
              <w:tab w:val="left" w:pos="0"/>
            </w:tabs>
          </w:pPr>
        </w:pPrChange>
      </w:pPr>
      <w:del w:id="2682" w:author="Thomas Lee" w:date="2020-12-15T20:19:00Z">
        <w:r w:rsidRPr="0000165C" w:rsidDel="00EC065E">
          <w:delText xml:space="preserve">Building </w:delText>
        </w:r>
        <w:r w:rsidR="00111A20" w:rsidDel="00EC065E">
          <w:delText xml:space="preserve">a </w:delText>
        </w:r>
        <w:r w:rsidRPr="0000165C" w:rsidDel="00EC065E">
          <w:delText xml:space="preserve">PowerShell 7 </w:delText>
        </w:r>
        <w:r w:rsidR="00111A20" w:rsidDel="00EC065E">
          <w:delText>P</w:delText>
        </w:r>
        <w:r w:rsidRPr="0000165C" w:rsidDel="00EC065E">
          <w:delText xml:space="preserve">rofile </w:delText>
        </w:r>
        <w:r w:rsidR="00111A20" w:rsidDel="00EC065E">
          <w:delText>F</w:delText>
        </w:r>
        <w:r w:rsidRPr="0000165C" w:rsidDel="00EC065E">
          <w:delText>iles</w:delText>
        </w:r>
      </w:del>
    </w:p>
    <w:p w14:paraId="4CB70304" w14:textId="683AF1AF" w:rsidR="0000165C" w:rsidDel="00EC065E" w:rsidRDefault="00C41783" w:rsidP="0054579C">
      <w:pPr>
        <w:pStyle w:val="NormalPACKT"/>
        <w:rPr>
          <w:del w:id="2683" w:author="Thomas Lee" w:date="2020-12-15T20:19:00Z"/>
          <w:lang w:val="en-GB"/>
        </w:rPr>
      </w:pPr>
      <w:del w:id="2684" w:author="Thomas Lee" w:date="2020-12-15T20:19:00Z">
        <w:r w:rsidDel="00EC065E">
          <w:rPr>
            <w:lang w:val="en-GB"/>
          </w:rPr>
          <w:delText>In Windows PowerShell and PowerShell 7, profile files contain code which PowerShell runs each time you start a new PowerS</w:delText>
        </w:r>
        <w:r w:rsidR="00952699" w:rsidDel="00EC065E">
          <w:rPr>
            <w:lang w:val="en-GB"/>
          </w:rPr>
          <w:delText>h</w:delText>
        </w:r>
        <w:r w:rsidDel="00EC065E">
          <w:rPr>
            <w:lang w:val="en-GB"/>
          </w:rPr>
          <w:delText xml:space="preserve">ell console or a new instance of the ISE (or VS Code). These files enable you to pre-configure a PowerShell 7. You can add variables, PowerShell </w:delText>
        </w:r>
        <w:commentRangeStart w:id="2685"/>
        <w:r w:rsidDel="00EC065E">
          <w:rPr>
            <w:lang w:val="en-GB"/>
          </w:rPr>
          <w:delText>PS drives</w:delText>
        </w:r>
        <w:commentRangeEnd w:id="2685"/>
        <w:r w:rsidR="00D53B6F" w:rsidDel="00EC065E">
          <w:rPr>
            <w:rStyle w:val="CommentReference"/>
          </w:rPr>
          <w:commentReference w:id="2685"/>
        </w:r>
        <w:r w:rsidDel="00EC065E">
          <w:rPr>
            <w:lang w:val="en-GB"/>
          </w:rPr>
          <w:delText xml:space="preserve">, functions and more using Profiles. As part of this book, there are PowerShell (and VS Code) profile file samples which you can download from GitHub. </w:delText>
        </w:r>
      </w:del>
    </w:p>
    <w:p w14:paraId="23FB9695" w14:textId="4BC40ECF" w:rsidR="0000165C" w:rsidDel="00EC065E" w:rsidRDefault="0000165C">
      <w:pPr>
        <w:pStyle w:val="NormalPACKT"/>
        <w:rPr>
          <w:del w:id="2686" w:author="Thomas Lee" w:date="2020-12-15T20:19:00Z"/>
        </w:rPr>
        <w:pPrChange w:id="2687" w:author="Thomas Lee" w:date="2020-12-19T14:46:00Z">
          <w:pPr>
            <w:pStyle w:val="BulletPACKT"/>
            <w:numPr>
              <w:numId w:val="0"/>
            </w:numPr>
            <w:ind w:left="0" w:firstLine="0"/>
          </w:pPr>
        </w:pPrChange>
      </w:pPr>
      <w:del w:id="2688" w:author="Thomas Lee" w:date="2020-12-15T20:19:00Z">
        <w:r w:rsidDel="00EC065E">
          <w:delText>This recipe</w:delText>
        </w:r>
        <w:r w:rsidR="00C41783" w:rsidDel="00EC065E">
          <w:delText xml:space="preserve"> download</w:delText>
        </w:r>
      </w:del>
      <w:ins w:id="2689" w:author="Lucy Wan" w:date="2020-10-20T16:20:00Z">
        <w:del w:id="2690" w:author="Thomas Lee" w:date="2020-12-15T20:19:00Z">
          <w:r w:rsidR="00DF2D25" w:rsidDel="00EC065E">
            <w:delText>s</w:delText>
          </w:r>
        </w:del>
      </w:ins>
      <w:del w:id="2691" w:author="Thomas Lee" w:date="2020-12-15T20:19:00Z">
        <w:r w:rsidR="00C41783" w:rsidDel="00EC065E">
          <w:delText xml:space="preserve"> and installs the profile files for </w:delText>
        </w:r>
        <w:r w:rsidR="00111A20" w:rsidDel="00EC065E">
          <w:delText xml:space="preserve">the </w:delText>
        </w:r>
        <w:r w:rsidR="00C41783" w:rsidDel="00EC065E">
          <w:delText>PowerShell 7</w:delText>
        </w:r>
        <w:r w:rsidR="00111A20" w:rsidDel="00EC065E">
          <w:delText xml:space="preserve"> console</w:delText>
        </w:r>
        <w:r w:rsidR="00C41783" w:rsidDel="00EC065E">
          <w:delText>.</w:delText>
        </w:r>
      </w:del>
    </w:p>
    <w:p w14:paraId="157E56D5" w14:textId="2D5FAFA6" w:rsidR="0000165C" w:rsidDel="00EC065E" w:rsidRDefault="0000165C">
      <w:pPr>
        <w:pStyle w:val="NormalPACKT"/>
        <w:rPr>
          <w:del w:id="2692" w:author="Thomas Lee" w:date="2020-12-15T20:19:00Z"/>
        </w:rPr>
        <w:pPrChange w:id="2693" w:author="Thomas Lee" w:date="2020-12-19T14:46:00Z">
          <w:pPr>
            <w:pStyle w:val="Heading2"/>
            <w:tabs>
              <w:tab w:val="left" w:pos="0"/>
            </w:tabs>
          </w:pPr>
        </w:pPrChange>
      </w:pPr>
      <w:del w:id="2694" w:author="Thomas Lee" w:date="2020-12-15T20:19:00Z">
        <w:r w:rsidDel="00EC065E">
          <w:delText>Getting Ready</w:delText>
        </w:r>
      </w:del>
    </w:p>
    <w:p w14:paraId="5345DC1C" w14:textId="61A63F9D" w:rsidR="00C41783" w:rsidRPr="009D0F10" w:rsidDel="00EC065E" w:rsidRDefault="00C41783" w:rsidP="0054579C">
      <w:pPr>
        <w:pStyle w:val="NormalPACKT"/>
        <w:rPr>
          <w:del w:id="2695" w:author="Thomas Lee" w:date="2020-12-15T20:19:00Z"/>
          <w:lang w:val="en-GB"/>
        </w:rPr>
      </w:pPr>
      <w:del w:id="2696" w:author="Thomas Lee" w:date="2020-12-15T20:19:00Z">
        <w:r w:rsidDel="00EC065E">
          <w:rPr>
            <w:lang w:val="en-GB"/>
          </w:rPr>
          <w:delText xml:space="preserve">You run this recipe on </w:delText>
        </w:r>
        <w:r w:rsidRPr="00C41783" w:rsidDel="00EC065E">
          <w:rPr>
            <w:rStyle w:val="CodeInTextPACKT"/>
          </w:rPr>
          <w:delText>SRV1</w:delText>
        </w:r>
        <w:r w:rsidDel="00EC065E">
          <w:rPr>
            <w:lang w:val="en-GB"/>
          </w:rPr>
          <w:delText xml:space="preserve"> after you have installed PowerShell 7.</w:delText>
        </w:r>
      </w:del>
    </w:p>
    <w:p w14:paraId="5EE2319F" w14:textId="4B97E188" w:rsidR="00111A20" w:rsidRPr="00111A20" w:rsidDel="00EC065E" w:rsidRDefault="0000165C">
      <w:pPr>
        <w:pStyle w:val="NormalPACKT"/>
        <w:rPr>
          <w:del w:id="2697" w:author="Thomas Lee" w:date="2020-12-15T20:19:00Z"/>
        </w:rPr>
        <w:pPrChange w:id="2698" w:author="Thomas Lee" w:date="2020-12-19T14:46:00Z">
          <w:pPr>
            <w:pStyle w:val="Heading2"/>
            <w:tabs>
              <w:tab w:val="left" w:pos="0"/>
            </w:tabs>
          </w:pPr>
        </w:pPrChange>
      </w:pPr>
      <w:del w:id="2699" w:author="Thomas Lee" w:date="2020-12-15T20:19:00Z">
        <w:r w:rsidDel="00EC065E">
          <w:delText>How to do it...</w:delText>
        </w:r>
      </w:del>
    </w:p>
    <w:p w14:paraId="0DDC2301" w14:textId="3F897796" w:rsidR="00111A20" w:rsidRPr="00111A20" w:rsidDel="00EC065E" w:rsidRDefault="00111A20">
      <w:pPr>
        <w:pStyle w:val="NormalPACKT"/>
        <w:rPr>
          <w:del w:id="2700" w:author="Thomas Lee" w:date="2020-12-15T20:19:00Z"/>
          <w:color w:val="000000"/>
          <w:lang w:val="en-GB" w:eastAsia="en-GB"/>
        </w:rPr>
        <w:pPrChange w:id="2701" w:author="Thomas Lee" w:date="2020-12-19T14:46:00Z">
          <w:pPr>
            <w:pStyle w:val="NumberedBulletPACKT"/>
            <w:numPr>
              <w:numId w:val="25"/>
            </w:numPr>
          </w:pPr>
        </w:pPrChange>
      </w:pPr>
      <w:del w:id="2702" w:author="Thomas Lee" w:date="2020-12-15T20:19:00Z">
        <w:r w:rsidRPr="00111A20" w:rsidDel="00EC065E">
          <w:rPr>
            <w:lang w:val="en-GB" w:eastAsia="en-GB"/>
          </w:rPr>
          <w:lastRenderedPageBreak/>
          <w:delText>Discover the profile file names</w:delText>
        </w:r>
      </w:del>
    </w:p>
    <w:p w14:paraId="150EA92B" w14:textId="17BD7CD4" w:rsidR="00111A20" w:rsidRPr="00111A20" w:rsidDel="00EC065E" w:rsidRDefault="00111A20">
      <w:pPr>
        <w:pStyle w:val="NormalPACKT"/>
        <w:rPr>
          <w:del w:id="2703" w:author="Thomas Lee" w:date="2020-12-15T20:19:00Z"/>
        </w:rPr>
        <w:pPrChange w:id="2704" w:author="Thomas Lee" w:date="2020-12-19T14:46:00Z">
          <w:pPr>
            <w:pStyle w:val="CodePACKT"/>
          </w:pPr>
        </w:pPrChange>
      </w:pPr>
    </w:p>
    <w:p w14:paraId="5137A5BE" w14:textId="6EB1B9F3" w:rsidR="00111A20" w:rsidRPr="00111A20" w:rsidDel="00EC065E" w:rsidRDefault="00111A20">
      <w:pPr>
        <w:pStyle w:val="NormalPACKT"/>
        <w:rPr>
          <w:del w:id="2705" w:author="Thomas Lee" w:date="2020-12-15T20:19:00Z"/>
        </w:rPr>
        <w:pPrChange w:id="2706" w:author="Thomas Lee" w:date="2020-12-19T14:46:00Z">
          <w:pPr>
            <w:pStyle w:val="CodePACKT"/>
          </w:pPr>
        </w:pPrChange>
      </w:pPr>
      <w:del w:id="2707" w:author="Thomas Lee" w:date="2020-12-15T20:19:00Z">
        <w:r w:rsidRPr="00111A20" w:rsidDel="00EC065E">
          <w:delText>$ProfileFiles = $</w:delText>
        </w:r>
        <w:r w:rsidDel="00EC065E">
          <w:delText>P</w:delText>
        </w:r>
        <w:r w:rsidRPr="00111A20" w:rsidDel="00EC065E">
          <w:delText>rofile |  Get-Member -MemberType NoteProperty</w:delText>
        </w:r>
      </w:del>
    </w:p>
    <w:p w14:paraId="5EDE55B2" w14:textId="73EEB178" w:rsidR="00111A20" w:rsidRPr="00111A20" w:rsidDel="00EC065E" w:rsidRDefault="00111A20">
      <w:pPr>
        <w:pStyle w:val="NormalPACKT"/>
        <w:rPr>
          <w:del w:id="2708" w:author="Thomas Lee" w:date="2020-12-15T20:19:00Z"/>
        </w:rPr>
        <w:pPrChange w:id="2709" w:author="Thomas Lee" w:date="2020-12-19T14:46:00Z">
          <w:pPr>
            <w:pStyle w:val="CodePACKT"/>
          </w:pPr>
        </w:pPrChange>
      </w:pPr>
      <w:del w:id="2710" w:author="Thomas Lee" w:date="2020-12-15T20:19:00Z">
        <w:r w:rsidRPr="00111A20" w:rsidDel="00EC065E">
          <w:delText>$ProfileFiles | Format-Table -Property Name, Definition</w:delText>
        </w:r>
      </w:del>
    </w:p>
    <w:p w14:paraId="128A682E" w14:textId="271B323F" w:rsidR="00111A20" w:rsidRPr="00111A20" w:rsidDel="00EC065E" w:rsidRDefault="00111A20">
      <w:pPr>
        <w:pStyle w:val="NormalPACKT"/>
        <w:rPr>
          <w:del w:id="2711" w:author="Thomas Lee" w:date="2020-12-15T20:19:00Z"/>
        </w:rPr>
        <w:pPrChange w:id="2712" w:author="Thomas Lee" w:date="2020-12-19T14:46:00Z">
          <w:pPr>
            <w:pStyle w:val="CodePACKT"/>
          </w:pPr>
        </w:pPrChange>
      </w:pPr>
    </w:p>
    <w:p w14:paraId="62CB705F" w14:textId="768B8E55" w:rsidR="00111A20" w:rsidRPr="00111A20" w:rsidDel="00EC065E" w:rsidRDefault="00111A20">
      <w:pPr>
        <w:pStyle w:val="NormalPACKT"/>
        <w:rPr>
          <w:del w:id="2713" w:author="Thomas Lee" w:date="2020-12-15T20:19:00Z"/>
          <w:color w:val="000000"/>
          <w:lang w:val="en-GB" w:eastAsia="en-GB"/>
        </w:rPr>
        <w:pPrChange w:id="2714" w:author="Thomas Lee" w:date="2020-12-19T14:46:00Z">
          <w:pPr>
            <w:pStyle w:val="NumberedBulletPACKT"/>
          </w:pPr>
        </w:pPrChange>
      </w:pPr>
      <w:del w:id="2715" w:author="Thomas Lee" w:date="2020-12-15T20:19:00Z">
        <w:r w:rsidRPr="00111A20" w:rsidDel="00EC065E">
          <w:rPr>
            <w:lang w:val="en-GB" w:eastAsia="en-GB"/>
          </w:rPr>
          <w:delText>Check for Existence of each PowerShell Profile Files</w:delText>
        </w:r>
      </w:del>
    </w:p>
    <w:p w14:paraId="6EE5FE6B" w14:textId="62E03795" w:rsidR="00111A20" w:rsidRPr="00111A20" w:rsidDel="00EC065E" w:rsidRDefault="00111A20">
      <w:pPr>
        <w:pStyle w:val="NormalPACKT"/>
        <w:rPr>
          <w:del w:id="2716" w:author="Thomas Lee" w:date="2020-12-15T20:19:00Z"/>
          <w:lang w:val="en-GB"/>
        </w:rPr>
        <w:pPrChange w:id="2717" w:author="Thomas Lee" w:date="2020-12-19T14:46:00Z">
          <w:pPr>
            <w:pStyle w:val="CodePACKT"/>
          </w:pPr>
        </w:pPrChange>
      </w:pPr>
    </w:p>
    <w:p w14:paraId="31A2C72D" w14:textId="64057B7D" w:rsidR="00111A20" w:rsidRPr="00111A20" w:rsidDel="00EC065E" w:rsidRDefault="00111A20">
      <w:pPr>
        <w:pStyle w:val="NormalPACKT"/>
        <w:rPr>
          <w:del w:id="2718" w:author="Thomas Lee" w:date="2020-12-15T20:19:00Z"/>
        </w:rPr>
        <w:pPrChange w:id="2719" w:author="Thomas Lee" w:date="2020-12-19T14:46:00Z">
          <w:pPr>
            <w:pStyle w:val="CodePACKT"/>
          </w:pPr>
        </w:pPrChange>
      </w:pPr>
      <w:del w:id="2720" w:author="Thomas Lee" w:date="2020-12-15T20:19:00Z">
        <w:r w:rsidRPr="00111A20" w:rsidDel="00EC065E">
          <w:delText>Foreach ($ProfileFile in $ProfileFiles){</w:delText>
        </w:r>
      </w:del>
    </w:p>
    <w:p w14:paraId="4CBFDAF2" w14:textId="7F70D56B" w:rsidR="00111A20" w:rsidRPr="00111A20" w:rsidDel="00EC065E" w:rsidRDefault="00111A20">
      <w:pPr>
        <w:pStyle w:val="NormalPACKT"/>
        <w:rPr>
          <w:del w:id="2721" w:author="Thomas Lee" w:date="2020-12-15T20:19:00Z"/>
        </w:rPr>
        <w:pPrChange w:id="2722" w:author="Thomas Lee" w:date="2020-12-19T14:46:00Z">
          <w:pPr>
            <w:pStyle w:val="CodePACKT"/>
          </w:pPr>
        </w:pPrChange>
      </w:pPr>
      <w:del w:id="2723" w:author="Thomas Lee" w:date="2020-12-15T20:19:00Z">
        <w:r w:rsidRPr="00111A20" w:rsidDel="00EC065E">
          <w:delText>  "Testing $($ProfileFile.Name)"</w:delText>
        </w:r>
      </w:del>
    </w:p>
    <w:p w14:paraId="773F4855" w14:textId="0A65BCB0" w:rsidR="00111A20" w:rsidRPr="00111A20" w:rsidDel="00EC065E" w:rsidRDefault="00111A20">
      <w:pPr>
        <w:pStyle w:val="NormalPACKT"/>
        <w:rPr>
          <w:del w:id="2724" w:author="Thomas Lee" w:date="2020-12-15T20:19:00Z"/>
        </w:rPr>
        <w:pPrChange w:id="2725" w:author="Thomas Lee" w:date="2020-12-19T14:46:00Z">
          <w:pPr>
            <w:pStyle w:val="CodePACKT"/>
          </w:pPr>
        </w:pPrChange>
      </w:pPr>
      <w:del w:id="2726" w:author="Thomas Lee" w:date="2020-12-15T20:19:00Z">
        <w:r w:rsidRPr="00111A20" w:rsidDel="00EC065E">
          <w:delText>  $ProfilePath = $ProfileFile.Definition.split('=')[1]</w:delText>
        </w:r>
      </w:del>
    </w:p>
    <w:p w14:paraId="51C6DD96" w14:textId="519EB6B8" w:rsidR="00111A20" w:rsidRPr="00111A20" w:rsidDel="00EC065E" w:rsidRDefault="00111A20">
      <w:pPr>
        <w:pStyle w:val="NormalPACKT"/>
        <w:rPr>
          <w:del w:id="2727" w:author="Thomas Lee" w:date="2020-12-15T20:19:00Z"/>
        </w:rPr>
        <w:pPrChange w:id="2728" w:author="Thomas Lee" w:date="2020-12-19T14:46:00Z">
          <w:pPr>
            <w:pStyle w:val="CodePACKT"/>
          </w:pPr>
        </w:pPrChange>
      </w:pPr>
      <w:del w:id="2729" w:author="Thomas Lee" w:date="2020-12-15T20:19:00Z">
        <w:r w:rsidRPr="00111A20" w:rsidDel="00EC065E">
          <w:delText>  If (Test-Path $ProfilePath){</w:delText>
        </w:r>
      </w:del>
    </w:p>
    <w:p w14:paraId="552FB54F" w14:textId="05016B70" w:rsidR="00111A20" w:rsidRPr="00111A20" w:rsidDel="00EC065E" w:rsidRDefault="00111A20">
      <w:pPr>
        <w:pStyle w:val="NormalPACKT"/>
        <w:rPr>
          <w:del w:id="2730" w:author="Thomas Lee" w:date="2020-12-15T20:19:00Z"/>
        </w:rPr>
        <w:pPrChange w:id="2731" w:author="Thomas Lee" w:date="2020-12-19T14:46:00Z">
          <w:pPr>
            <w:pStyle w:val="CodePACKT"/>
          </w:pPr>
        </w:pPrChange>
      </w:pPr>
      <w:del w:id="2732" w:author="Thomas Lee" w:date="2020-12-15T20:19:00Z">
        <w:r w:rsidRPr="00111A20" w:rsidDel="00EC065E">
          <w:delText>    "$($ProfileFile.Name) DOES EXIST"</w:delText>
        </w:r>
      </w:del>
    </w:p>
    <w:p w14:paraId="224B6E2B" w14:textId="13D1B7BD" w:rsidR="00111A20" w:rsidRPr="00111A20" w:rsidDel="00EC065E" w:rsidRDefault="00111A20">
      <w:pPr>
        <w:pStyle w:val="NormalPACKT"/>
        <w:rPr>
          <w:del w:id="2733" w:author="Thomas Lee" w:date="2020-12-15T20:19:00Z"/>
        </w:rPr>
        <w:pPrChange w:id="2734" w:author="Thomas Lee" w:date="2020-12-19T14:46:00Z">
          <w:pPr>
            <w:pStyle w:val="CodePACKT"/>
          </w:pPr>
        </w:pPrChange>
      </w:pPr>
      <w:del w:id="2735" w:author="Thomas Lee" w:date="2020-12-15T20:19:00Z">
        <w:r w:rsidRPr="00111A20" w:rsidDel="00EC065E">
          <w:delText>    "At $ProfilePath"</w:delText>
        </w:r>
      </w:del>
    </w:p>
    <w:p w14:paraId="42CE32A0" w14:textId="7D50457F" w:rsidR="00111A20" w:rsidRPr="00111A20" w:rsidDel="00EC065E" w:rsidRDefault="00111A20">
      <w:pPr>
        <w:pStyle w:val="NormalPACKT"/>
        <w:rPr>
          <w:del w:id="2736" w:author="Thomas Lee" w:date="2020-12-15T20:19:00Z"/>
        </w:rPr>
        <w:pPrChange w:id="2737" w:author="Thomas Lee" w:date="2020-12-19T14:46:00Z">
          <w:pPr>
            <w:pStyle w:val="CodePACKT"/>
          </w:pPr>
        </w:pPrChange>
      </w:pPr>
      <w:del w:id="2738" w:author="Thomas Lee" w:date="2020-12-15T20:19:00Z">
        <w:r w:rsidRPr="00111A20" w:rsidDel="00EC065E">
          <w:delText>  }</w:delText>
        </w:r>
      </w:del>
    </w:p>
    <w:p w14:paraId="7B78F724" w14:textId="55A81599" w:rsidR="00111A20" w:rsidRPr="00111A20" w:rsidDel="00EC065E" w:rsidRDefault="00111A20">
      <w:pPr>
        <w:pStyle w:val="NormalPACKT"/>
        <w:rPr>
          <w:del w:id="2739" w:author="Thomas Lee" w:date="2020-12-15T20:19:00Z"/>
        </w:rPr>
        <w:pPrChange w:id="2740" w:author="Thomas Lee" w:date="2020-12-19T14:46:00Z">
          <w:pPr>
            <w:pStyle w:val="CodePACKT"/>
          </w:pPr>
        </w:pPrChange>
      </w:pPr>
      <w:del w:id="2741" w:author="Thomas Lee" w:date="2020-12-15T20:19:00Z">
        <w:r w:rsidRPr="00111A20" w:rsidDel="00EC065E">
          <w:delText>  Else {</w:delText>
        </w:r>
      </w:del>
    </w:p>
    <w:p w14:paraId="6AAE2A2B" w14:textId="4ABDE1CB" w:rsidR="00111A20" w:rsidRPr="00111A20" w:rsidDel="00EC065E" w:rsidRDefault="00111A20">
      <w:pPr>
        <w:pStyle w:val="NormalPACKT"/>
        <w:rPr>
          <w:del w:id="2742" w:author="Thomas Lee" w:date="2020-12-15T20:19:00Z"/>
        </w:rPr>
        <w:pPrChange w:id="2743" w:author="Thomas Lee" w:date="2020-12-19T14:46:00Z">
          <w:pPr>
            <w:pStyle w:val="CodePACKT"/>
          </w:pPr>
        </w:pPrChange>
      </w:pPr>
      <w:del w:id="2744" w:author="Thomas Lee" w:date="2020-12-15T20:19:00Z">
        <w:r w:rsidRPr="00111A20" w:rsidDel="00EC065E">
          <w:delText>    "$($ProfileFile.Name) DOES NOT EXIST"</w:delText>
        </w:r>
      </w:del>
    </w:p>
    <w:p w14:paraId="3694AAD5" w14:textId="23C1E0DD" w:rsidR="00111A20" w:rsidRPr="00111A20" w:rsidDel="00EC065E" w:rsidRDefault="00111A20">
      <w:pPr>
        <w:pStyle w:val="NormalPACKT"/>
        <w:rPr>
          <w:del w:id="2745" w:author="Thomas Lee" w:date="2020-12-15T20:19:00Z"/>
        </w:rPr>
        <w:pPrChange w:id="2746" w:author="Thomas Lee" w:date="2020-12-19T14:46:00Z">
          <w:pPr>
            <w:pStyle w:val="CodePACKT"/>
          </w:pPr>
        </w:pPrChange>
      </w:pPr>
      <w:del w:id="2747" w:author="Thomas Lee" w:date="2020-12-15T20:19:00Z">
        <w:r w:rsidRPr="00111A20" w:rsidDel="00EC065E">
          <w:delText>  }</w:delText>
        </w:r>
      </w:del>
    </w:p>
    <w:p w14:paraId="006A86D9" w14:textId="20CC30B7" w:rsidR="00111A20" w:rsidRPr="00111A20" w:rsidDel="00EC065E" w:rsidRDefault="00111A20">
      <w:pPr>
        <w:pStyle w:val="NormalPACKT"/>
        <w:rPr>
          <w:del w:id="2748" w:author="Thomas Lee" w:date="2020-12-15T20:19:00Z"/>
        </w:rPr>
        <w:pPrChange w:id="2749" w:author="Thomas Lee" w:date="2020-12-19T14:46:00Z">
          <w:pPr>
            <w:pStyle w:val="CodePACKT"/>
          </w:pPr>
        </w:pPrChange>
      </w:pPr>
      <w:del w:id="2750" w:author="Thomas Lee" w:date="2020-12-15T20:19:00Z">
        <w:r w:rsidRPr="00111A20" w:rsidDel="00EC065E">
          <w:delText>  ""</w:delText>
        </w:r>
      </w:del>
    </w:p>
    <w:p w14:paraId="11C3E1AA" w14:textId="4181893D" w:rsidR="00111A20" w:rsidRPr="00111A20" w:rsidDel="00EC065E" w:rsidRDefault="00111A20">
      <w:pPr>
        <w:pStyle w:val="NormalPACKT"/>
        <w:rPr>
          <w:del w:id="2751" w:author="Thomas Lee" w:date="2020-12-15T20:19:00Z"/>
        </w:rPr>
        <w:pPrChange w:id="2752" w:author="Thomas Lee" w:date="2020-12-19T14:46:00Z">
          <w:pPr>
            <w:pStyle w:val="CodePACKT"/>
          </w:pPr>
        </w:pPrChange>
      </w:pPr>
      <w:del w:id="2753" w:author="Thomas Lee" w:date="2020-12-15T20:19:00Z">
        <w:r w:rsidRPr="00111A20" w:rsidDel="00EC065E">
          <w:delText>}  </w:delText>
        </w:r>
      </w:del>
    </w:p>
    <w:p w14:paraId="22B4FE64" w14:textId="217AC699" w:rsidR="00111A20" w:rsidRPr="00111A20" w:rsidDel="00EC065E" w:rsidRDefault="00111A20">
      <w:pPr>
        <w:pStyle w:val="NormalPACKT"/>
        <w:rPr>
          <w:del w:id="2754" w:author="Thomas Lee" w:date="2020-12-15T20:19:00Z"/>
          <w:lang w:val="en-GB"/>
        </w:rPr>
        <w:pPrChange w:id="2755" w:author="Thomas Lee" w:date="2020-12-19T14:46:00Z">
          <w:pPr>
            <w:pStyle w:val="CodePACKT"/>
          </w:pPr>
        </w:pPrChange>
      </w:pPr>
    </w:p>
    <w:p w14:paraId="14901A2F" w14:textId="3D3A1469" w:rsidR="00111A20" w:rsidRPr="00111A20" w:rsidDel="00EC065E" w:rsidRDefault="00111A20">
      <w:pPr>
        <w:pStyle w:val="NormalPACKT"/>
        <w:rPr>
          <w:del w:id="2756" w:author="Thomas Lee" w:date="2020-12-15T20:19:00Z"/>
          <w:color w:val="000000"/>
          <w:lang w:val="en-GB" w:eastAsia="en-GB"/>
        </w:rPr>
        <w:pPrChange w:id="2757" w:author="Thomas Lee" w:date="2020-12-19T14:46:00Z">
          <w:pPr>
            <w:pStyle w:val="NumberedBulletPACKT"/>
          </w:pPr>
        </w:pPrChange>
      </w:pPr>
      <w:del w:id="2758" w:author="Thomas Lee" w:date="2020-12-15T20:19:00Z">
        <w:r w:rsidRPr="00111A20" w:rsidDel="00EC065E">
          <w:rPr>
            <w:lang w:val="en-GB" w:eastAsia="en-GB"/>
          </w:rPr>
          <w:delText>Create Current User Current Host</w:delText>
        </w:r>
        <w:r w:rsidDel="00EC065E">
          <w:rPr>
            <w:lang w:val="en-GB" w:eastAsia="en-GB"/>
          </w:rPr>
          <w:delText xml:space="preserve"> Profile</w:delText>
        </w:r>
      </w:del>
    </w:p>
    <w:p w14:paraId="3CB0B30E" w14:textId="782DC35A" w:rsidR="00111A20" w:rsidRPr="00111A20" w:rsidDel="00EC065E" w:rsidRDefault="00111A20">
      <w:pPr>
        <w:pStyle w:val="NormalPACKT"/>
        <w:rPr>
          <w:del w:id="2759" w:author="Thomas Lee" w:date="2020-12-15T20:19:00Z"/>
        </w:rPr>
        <w:pPrChange w:id="2760" w:author="Thomas Lee" w:date="2020-12-19T14:46:00Z">
          <w:pPr>
            <w:pStyle w:val="CodePACKT"/>
          </w:pPr>
        </w:pPrChange>
      </w:pPr>
    </w:p>
    <w:p w14:paraId="774942B8" w14:textId="03B6D4C2" w:rsidR="00111A20" w:rsidRPr="00111A20" w:rsidDel="00EC065E" w:rsidRDefault="00111A20">
      <w:pPr>
        <w:pStyle w:val="NormalPACKT"/>
        <w:rPr>
          <w:del w:id="2761" w:author="Thomas Lee" w:date="2020-12-15T20:19:00Z"/>
        </w:rPr>
        <w:pPrChange w:id="2762" w:author="Thomas Lee" w:date="2020-12-19T14:46:00Z">
          <w:pPr>
            <w:pStyle w:val="CodePACKT"/>
          </w:pPr>
        </w:pPrChange>
      </w:pPr>
      <w:del w:id="2763" w:author="Thomas Lee" w:date="2020-12-15T20:19:00Z">
        <w:r w:rsidRPr="00111A20" w:rsidDel="00EC065E">
          <w:delText>$CUCHProfile = $profile.CurrentUserCurrentHost</w:delText>
        </w:r>
      </w:del>
    </w:p>
    <w:p w14:paraId="50917388" w14:textId="3C3997FF" w:rsidR="00111A20" w:rsidRPr="00111A20" w:rsidDel="00EC065E" w:rsidRDefault="00111A20">
      <w:pPr>
        <w:pStyle w:val="NormalPACKT"/>
        <w:rPr>
          <w:del w:id="2764" w:author="Thomas Lee" w:date="2020-12-15T20:19:00Z"/>
        </w:rPr>
        <w:pPrChange w:id="2765" w:author="Thomas Lee" w:date="2020-12-19T14:46:00Z">
          <w:pPr>
            <w:pStyle w:val="CodePACKT"/>
          </w:pPr>
        </w:pPrChange>
      </w:pPr>
      <w:del w:id="2766" w:author="Thomas Lee" w:date="2020-12-15T20:19:00Z">
        <w:r w:rsidRPr="00111A20" w:rsidDel="00EC065E">
          <w:delText>'Current user, current host profile path: '</w:delText>
        </w:r>
      </w:del>
    </w:p>
    <w:p w14:paraId="770A132D" w14:textId="06DB6336" w:rsidR="00111A20" w:rsidRPr="00111A20" w:rsidDel="00EC065E" w:rsidRDefault="00111A20">
      <w:pPr>
        <w:pStyle w:val="NormalPACKT"/>
        <w:rPr>
          <w:del w:id="2767" w:author="Thomas Lee" w:date="2020-12-15T20:19:00Z"/>
        </w:rPr>
        <w:pPrChange w:id="2768" w:author="Thomas Lee" w:date="2020-12-19T14:46:00Z">
          <w:pPr>
            <w:pStyle w:val="CodePACKT"/>
          </w:pPr>
        </w:pPrChange>
      </w:pPr>
      <w:del w:id="2769" w:author="Thomas Lee" w:date="2020-12-15T20:19:00Z">
        <w:r w:rsidRPr="00111A20" w:rsidDel="00EC065E">
          <w:delText>"   [$CUCHPROFILE]"</w:delText>
        </w:r>
      </w:del>
    </w:p>
    <w:p w14:paraId="588E9F54" w14:textId="2979D44D" w:rsidR="00111A20" w:rsidRPr="00111A20" w:rsidDel="00EC065E" w:rsidRDefault="00111A20">
      <w:pPr>
        <w:pStyle w:val="NormalPACKT"/>
        <w:rPr>
          <w:del w:id="2770" w:author="Thomas Lee" w:date="2020-12-15T20:19:00Z"/>
        </w:rPr>
        <w:pPrChange w:id="2771" w:author="Thomas Lee" w:date="2020-12-19T14:46:00Z">
          <w:pPr>
            <w:pStyle w:val="CodePACKT"/>
          </w:pPr>
        </w:pPrChange>
      </w:pPr>
    </w:p>
    <w:p w14:paraId="72834EA0" w14:textId="537FDAF5" w:rsidR="00111A20" w:rsidRPr="00111A20" w:rsidDel="00EC065E" w:rsidRDefault="00111A20">
      <w:pPr>
        <w:pStyle w:val="NormalPACKT"/>
        <w:rPr>
          <w:del w:id="2772" w:author="Thomas Lee" w:date="2020-12-15T20:19:00Z"/>
          <w:color w:val="000000"/>
          <w:lang w:val="en-GB" w:eastAsia="en-GB"/>
        </w:rPr>
        <w:pPrChange w:id="2773" w:author="Thomas Lee" w:date="2020-12-19T14:46:00Z">
          <w:pPr>
            <w:pStyle w:val="NumberedBulletPACKT"/>
          </w:pPr>
        </w:pPrChange>
      </w:pPr>
      <w:commentRangeStart w:id="2774"/>
      <w:del w:id="2775" w:author="Thomas Lee" w:date="2020-12-15T20:19:00Z">
        <w:r w:rsidRPr="00111A20" w:rsidDel="00EC065E">
          <w:rPr>
            <w:lang w:val="en-GB" w:eastAsia="en-GB"/>
          </w:rPr>
          <w:delText>Create Current user/Current host profile</w:delText>
        </w:r>
        <w:commentRangeEnd w:id="2774"/>
        <w:r w:rsidR="003D5BD5" w:rsidDel="00EC065E">
          <w:rPr>
            <w:rStyle w:val="CommentReference"/>
          </w:rPr>
          <w:commentReference w:id="2774"/>
        </w:r>
      </w:del>
    </w:p>
    <w:p w14:paraId="21A7DF33" w14:textId="6AFFC77D" w:rsidR="00111A20" w:rsidRPr="00111A20" w:rsidDel="00EC065E" w:rsidRDefault="00111A20">
      <w:pPr>
        <w:pStyle w:val="NormalPACKT"/>
        <w:rPr>
          <w:del w:id="2776" w:author="Thomas Lee" w:date="2020-12-15T20:19:00Z"/>
        </w:rPr>
        <w:pPrChange w:id="2777" w:author="Thomas Lee" w:date="2020-12-19T14:46:00Z">
          <w:pPr>
            <w:pStyle w:val="CodePACKT"/>
          </w:pPr>
        </w:pPrChange>
      </w:pPr>
    </w:p>
    <w:p w14:paraId="326C4CA8" w14:textId="79DB8CDB" w:rsidR="00111A20" w:rsidRPr="00111A20" w:rsidDel="00EC065E" w:rsidRDefault="00111A20">
      <w:pPr>
        <w:pStyle w:val="NormalPACKT"/>
        <w:rPr>
          <w:del w:id="2778" w:author="Thomas Lee" w:date="2020-12-15T20:19:00Z"/>
        </w:rPr>
        <w:pPrChange w:id="2779" w:author="Thomas Lee" w:date="2020-12-19T14:46:00Z">
          <w:pPr>
            <w:pStyle w:val="CodePACKT"/>
          </w:pPr>
        </w:pPrChange>
      </w:pPr>
      <w:del w:id="2780" w:author="Thomas Lee" w:date="2020-12-15T20:19:00Z">
        <w:r w:rsidRPr="00111A20" w:rsidDel="00EC065E">
          <w:delText>$URI = 'https://raw.githubusercontent.com/doctordns/PACKT-PS7/master/' +</w:delText>
        </w:r>
      </w:del>
    </w:p>
    <w:p w14:paraId="7FC59EAC" w14:textId="7DBA78CB" w:rsidR="00111A20" w:rsidRPr="00111A20" w:rsidDel="00EC065E" w:rsidRDefault="00111A20">
      <w:pPr>
        <w:pStyle w:val="NormalPACKT"/>
        <w:rPr>
          <w:del w:id="2781" w:author="Thomas Lee" w:date="2020-12-15T20:19:00Z"/>
        </w:rPr>
        <w:pPrChange w:id="2782" w:author="Thomas Lee" w:date="2020-12-19T14:46:00Z">
          <w:pPr>
            <w:pStyle w:val="CodePACKT"/>
          </w:pPr>
        </w:pPrChange>
      </w:pPr>
      <w:del w:id="2783" w:author="Thomas Lee" w:date="2020-12-15T20:19:00Z">
        <w:r w:rsidRPr="00111A20" w:rsidDel="00EC065E">
          <w:delText>       'scripts/goodies/Microsoft.PowerShell_Profile.ps1'</w:delText>
        </w:r>
      </w:del>
    </w:p>
    <w:p w14:paraId="5B651DED" w14:textId="54A2E0FE" w:rsidR="00111A20" w:rsidRPr="00111A20" w:rsidDel="00EC065E" w:rsidRDefault="00111A20">
      <w:pPr>
        <w:pStyle w:val="NormalPACKT"/>
        <w:rPr>
          <w:del w:id="2784" w:author="Thomas Lee" w:date="2020-12-15T20:19:00Z"/>
        </w:rPr>
        <w:pPrChange w:id="2785" w:author="Thomas Lee" w:date="2020-12-19T14:46:00Z">
          <w:pPr>
            <w:pStyle w:val="CodePACKT"/>
          </w:pPr>
        </w:pPrChange>
      </w:pPr>
      <w:del w:id="2786" w:author="Thomas Lee" w:date="2020-12-15T20:19:00Z">
        <w:r w:rsidRPr="00111A20" w:rsidDel="00EC065E">
          <w:delText>New-Item $CUCHProfile -Force -WarningAction SilentlyContinue |</w:delText>
        </w:r>
      </w:del>
    </w:p>
    <w:p w14:paraId="5139E73C" w14:textId="5D409B35" w:rsidR="00111A20" w:rsidRPr="00111A20" w:rsidDel="00EC065E" w:rsidRDefault="00111A20">
      <w:pPr>
        <w:pStyle w:val="NormalPACKT"/>
        <w:rPr>
          <w:del w:id="2787" w:author="Thomas Lee" w:date="2020-12-15T20:19:00Z"/>
        </w:rPr>
        <w:pPrChange w:id="2788" w:author="Thomas Lee" w:date="2020-12-19T14:46:00Z">
          <w:pPr>
            <w:pStyle w:val="CodePACKT"/>
          </w:pPr>
        </w:pPrChange>
      </w:pPr>
      <w:del w:id="2789" w:author="Thomas Lee" w:date="2020-12-15T20:19:00Z">
        <w:r w:rsidRPr="00111A20" w:rsidDel="00EC065E">
          <w:delText>   Out-Null</w:delText>
        </w:r>
      </w:del>
    </w:p>
    <w:p w14:paraId="3568D658" w14:textId="0330D9B5" w:rsidR="00111A20" w:rsidRPr="00111A20" w:rsidDel="00EC065E" w:rsidRDefault="00111A20">
      <w:pPr>
        <w:pStyle w:val="NormalPACKT"/>
        <w:rPr>
          <w:del w:id="2790" w:author="Thomas Lee" w:date="2020-12-15T20:19:00Z"/>
        </w:rPr>
        <w:pPrChange w:id="2791" w:author="Thomas Lee" w:date="2020-12-19T14:46:00Z">
          <w:pPr>
            <w:pStyle w:val="CodePACKT"/>
          </w:pPr>
        </w:pPrChange>
      </w:pPr>
      <w:del w:id="2792" w:author="Thomas Lee" w:date="2020-12-15T20:19:00Z">
        <w:r w:rsidRPr="00111A20" w:rsidDel="00EC065E">
          <w:delText>(Invoke-WebRequest -Uri $URI </w:delText>
        </w:r>
        <w:commentRangeStart w:id="2793"/>
        <w:commentRangeStart w:id="2794"/>
        <w:r w:rsidRPr="00111A20" w:rsidDel="00EC065E">
          <w:delText>-UseBasicParsing</w:delText>
        </w:r>
        <w:commentRangeEnd w:id="2793"/>
        <w:r w:rsidR="00F34BF5" w:rsidDel="00EC065E">
          <w:rPr>
            <w:rStyle w:val="CommentReference"/>
          </w:rPr>
          <w:commentReference w:id="2793"/>
        </w:r>
        <w:commentRangeEnd w:id="2794"/>
        <w:r w:rsidR="00D3416D" w:rsidDel="00EC065E">
          <w:rPr>
            <w:rStyle w:val="CommentReference"/>
          </w:rPr>
          <w:commentReference w:id="2794"/>
        </w:r>
        <w:r w:rsidRPr="00111A20" w:rsidDel="00EC065E">
          <w:delText>).Content | </w:delText>
        </w:r>
      </w:del>
    </w:p>
    <w:p w14:paraId="11F3B6E1" w14:textId="5CD015B0" w:rsidR="00111A20" w:rsidRPr="00111A20" w:rsidDel="00EC065E" w:rsidRDefault="00111A20">
      <w:pPr>
        <w:pStyle w:val="NormalPACKT"/>
        <w:rPr>
          <w:del w:id="2795" w:author="Thomas Lee" w:date="2020-12-15T20:19:00Z"/>
        </w:rPr>
        <w:pPrChange w:id="2796" w:author="Thomas Lee" w:date="2020-12-19T14:46:00Z">
          <w:pPr>
            <w:pStyle w:val="CodePACKT"/>
          </w:pPr>
        </w:pPrChange>
      </w:pPr>
      <w:del w:id="2797" w:author="Thomas Lee" w:date="2020-12-15T20:19:00Z">
        <w:r w:rsidRPr="00111A20" w:rsidDel="00EC065E">
          <w:delText>  Out-File -FilePath  $CUCHProfile</w:delText>
        </w:r>
      </w:del>
    </w:p>
    <w:p w14:paraId="4DBB7F19" w14:textId="35DCFA03" w:rsidR="00111A20" w:rsidRPr="00111A20" w:rsidDel="00EC065E" w:rsidRDefault="00111A20">
      <w:pPr>
        <w:pStyle w:val="NormalPACKT"/>
        <w:rPr>
          <w:del w:id="2798" w:author="Thomas Lee" w:date="2020-12-15T20:19:00Z"/>
        </w:rPr>
        <w:pPrChange w:id="2799" w:author="Thomas Lee" w:date="2020-12-19T14:46:00Z">
          <w:pPr>
            <w:pStyle w:val="CodePACKT"/>
          </w:pPr>
        </w:pPrChange>
      </w:pPr>
    </w:p>
    <w:p w14:paraId="2D07C61D" w14:textId="53FCD3C7" w:rsidR="00111A20" w:rsidRPr="00111A20" w:rsidDel="00EC065E" w:rsidRDefault="00111A20">
      <w:pPr>
        <w:pStyle w:val="NormalPACKT"/>
        <w:rPr>
          <w:del w:id="2800" w:author="Thomas Lee" w:date="2020-12-15T20:19:00Z"/>
          <w:color w:val="000000"/>
          <w:lang w:val="en-GB" w:eastAsia="en-GB"/>
        </w:rPr>
        <w:pPrChange w:id="2801" w:author="Thomas Lee" w:date="2020-12-19T14:46:00Z">
          <w:pPr>
            <w:pStyle w:val="NumberedBulletPACKT"/>
          </w:pPr>
        </w:pPrChange>
      </w:pPr>
      <w:commentRangeStart w:id="2802"/>
      <w:del w:id="2803" w:author="Thomas Lee" w:date="2020-12-15T20:19:00Z">
        <w:r w:rsidRPr="00111A20" w:rsidDel="00EC065E">
          <w:rPr>
            <w:lang w:val="en-GB" w:eastAsia="en-GB"/>
          </w:rPr>
          <w:delText>Existing</w:delText>
        </w:r>
        <w:commentRangeEnd w:id="2802"/>
        <w:r w:rsidR="00D647B7" w:rsidDel="00EC065E">
          <w:rPr>
            <w:rStyle w:val="CommentReference"/>
          </w:rPr>
          <w:commentReference w:id="2802"/>
        </w:r>
        <w:r w:rsidRPr="00111A20" w:rsidDel="00EC065E">
          <w:rPr>
            <w:lang w:val="en-GB" w:eastAsia="en-GB"/>
          </w:rPr>
          <w:delText> from PowerShell 7 console  </w:delText>
        </w:r>
      </w:del>
    </w:p>
    <w:p w14:paraId="07E1DCD9" w14:textId="25555A07" w:rsidR="00111A20" w:rsidDel="00EC065E" w:rsidRDefault="00111A20">
      <w:pPr>
        <w:pStyle w:val="NormalPACKT"/>
        <w:rPr>
          <w:del w:id="2804" w:author="Thomas Lee" w:date="2020-12-15T20:19:00Z"/>
          <w:lang w:val="en-GB"/>
        </w:rPr>
        <w:pPrChange w:id="2805" w:author="Thomas Lee" w:date="2020-12-19T14:46:00Z">
          <w:pPr>
            <w:pStyle w:val="CodePACKT"/>
          </w:pPr>
        </w:pPrChange>
      </w:pPr>
    </w:p>
    <w:p w14:paraId="1E480CD2" w14:textId="75DEFA82" w:rsidR="00111A20" w:rsidRPr="00111A20" w:rsidDel="00EC065E" w:rsidRDefault="00111A20">
      <w:pPr>
        <w:pStyle w:val="NormalPACKT"/>
        <w:rPr>
          <w:del w:id="2806" w:author="Thomas Lee" w:date="2020-12-15T20:19:00Z"/>
          <w:lang w:val="en-GB"/>
        </w:rPr>
        <w:pPrChange w:id="2807" w:author="Thomas Lee" w:date="2020-12-19T14:46:00Z">
          <w:pPr>
            <w:pStyle w:val="CodePACKT"/>
          </w:pPr>
        </w:pPrChange>
      </w:pPr>
      <w:del w:id="2808" w:author="Thomas Lee" w:date="2020-12-15T20:19:00Z">
        <w:r w:rsidRPr="00111A20" w:rsidDel="00EC065E">
          <w:rPr>
            <w:lang w:val="en-GB"/>
          </w:rPr>
          <w:lastRenderedPageBreak/>
          <w:delText>Exit-PSHostProcess</w:delText>
        </w:r>
      </w:del>
    </w:p>
    <w:p w14:paraId="4D20964D" w14:textId="063D3DEC" w:rsidR="00111A20" w:rsidRPr="00111A20" w:rsidDel="00EC065E" w:rsidRDefault="00111A20">
      <w:pPr>
        <w:pStyle w:val="NormalPACKT"/>
        <w:rPr>
          <w:del w:id="2809" w:author="Thomas Lee" w:date="2020-12-15T20:19:00Z"/>
          <w:lang w:val="en-GB"/>
        </w:rPr>
        <w:pPrChange w:id="2810" w:author="Thomas Lee" w:date="2020-12-19T14:46:00Z">
          <w:pPr>
            <w:pStyle w:val="CodePACKT"/>
          </w:pPr>
        </w:pPrChange>
      </w:pPr>
    </w:p>
    <w:p w14:paraId="7632E2C8" w14:textId="099A25FE" w:rsidR="00111A20" w:rsidRPr="00111A20" w:rsidDel="00EC065E" w:rsidRDefault="00111A20">
      <w:pPr>
        <w:pStyle w:val="NormalPACKT"/>
        <w:rPr>
          <w:del w:id="2811" w:author="Thomas Lee" w:date="2020-12-15T20:19:00Z"/>
          <w:color w:val="000000"/>
          <w:lang w:val="en-GB" w:eastAsia="en-GB"/>
        </w:rPr>
        <w:pPrChange w:id="2812" w:author="Thomas Lee" w:date="2020-12-19T14:46:00Z">
          <w:pPr>
            <w:pStyle w:val="NumberedBulletPACKT"/>
          </w:pPr>
        </w:pPrChange>
      </w:pPr>
      <w:del w:id="2813" w:author="Thomas Lee" w:date="2020-12-15T20:19:00Z">
        <w:r w:rsidRPr="00111A20" w:rsidDel="00EC065E">
          <w:rPr>
            <w:lang w:val="en-GB" w:eastAsia="en-GB"/>
          </w:rPr>
          <w:delText>Restart</w:delText>
        </w:r>
        <w:r w:rsidDel="00EC065E">
          <w:rPr>
            <w:lang w:val="en-GB" w:eastAsia="en-GB"/>
          </w:rPr>
          <w:delText xml:space="preserve"> the </w:delText>
        </w:r>
        <w:r w:rsidRPr="00111A20" w:rsidDel="00EC065E">
          <w:rPr>
            <w:lang w:val="en-GB" w:eastAsia="en-GB"/>
          </w:rPr>
          <w:delText>PowerShell 7</w:delText>
        </w:r>
        <w:r w:rsidDel="00EC065E">
          <w:rPr>
            <w:lang w:val="en-GB" w:eastAsia="en-GB"/>
          </w:rPr>
          <w:delText xml:space="preserve"> console and view the profile output at startup</w:delText>
        </w:r>
      </w:del>
    </w:p>
    <w:p w14:paraId="47F97E11" w14:textId="79B0386B" w:rsidR="00111A20" w:rsidRPr="00111A20" w:rsidDel="00EC065E" w:rsidRDefault="00111A20">
      <w:pPr>
        <w:pStyle w:val="NormalPACKT"/>
        <w:rPr>
          <w:del w:id="2814" w:author="Thomas Lee" w:date="2020-12-15T20:19:00Z"/>
          <w:rStyle w:val="CodeInTextPACKT"/>
        </w:rPr>
        <w:pPrChange w:id="2815" w:author="Thomas Lee" w:date="2020-12-19T14:46:00Z">
          <w:pPr>
            <w:pStyle w:val="ListParagraph"/>
            <w:numPr>
              <w:numId w:val="3"/>
            </w:numPr>
            <w:shd w:val="clear" w:color="auto" w:fill="FFFFFF"/>
            <w:tabs>
              <w:tab w:val="num" w:pos="0"/>
            </w:tabs>
            <w:spacing w:after="0" w:line="285" w:lineRule="atLeast"/>
            <w:ind w:left="0"/>
          </w:pPr>
        </w:pPrChange>
      </w:pPr>
    </w:p>
    <w:p w14:paraId="1933188E" w14:textId="2ED9FC58" w:rsidR="00111A20" w:rsidRPr="00111A20" w:rsidDel="00EC065E" w:rsidRDefault="00111A20">
      <w:pPr>
        <w:pStyle w:val="NormalPACKT"/>
        <w:rPr>
          <w:del w:id="2816" w:author="Thomas Lee" w:date="2020-12-15T20:19:00Z"/>
          <w:rStyle w:val="CodeInTextPACKT"/>
          <w:lang w:val="en-GB" w:eastAsia="en-GB"/>
        </w:rPr>
        <w:pPrChange w:id="2817" w:author="Thomas Lee" w:date="2020-12-19T14:46:00Z">
          <w:pPr>
            <w:pStyle w:val="ListParagraph"/>
            <w:numPr>
              <w:numId w:val="3"/>
            </w:numPr>
            <w:shd w:val="clear" w:color="auto" w:fill="FFFFFF"/>
            <w:tabs>
              <w:tab w:val="num" w:pos="0"/>
            </w:tabs>
            <w:spacing w:after="0" w:line="285" w:lineRule="atLeast"/>
            <w:ind w:left="0"/>
          </w:pPr>
        </w:pPrChange>
      </w:pPr>
      <w:del w:id="2818" w:author="Thomas Lee" w:date="2020-12-15T20:19:00Z">
        <w:r w:rsidRPr="00111A20" w:rsidDel="00EC065E">
          <w:rPr>
            <w:rStyle w:val="CodeInTextPACKT"/>
            <w:lang w:val="en-GB" w:eastAsia="en-GB"/>
          </w:rPr>
          <w:delText>Get-ChildItem -Path $Profile</w:delText>
        </w:r>
      </w:del>
    </w:p>
    <w:p w14:paraId="5841C9D7" w14:textId="7BB27D3A" w:rsidR="00111A20" w:rsidRPr="00111A20" w:rsidDel="00EC065E" w:rsidRDefault="00111A20">
      <w:pPr>
        <w:pStyle w:val="NormalPACKT"/>
        <w:rPr>
          <w:del w:id="2819" w:author="Thomas Lee" w:date="2020-12-15T20:19:00Z"/>
          <w:rStyle w:val="CodeInTextPACKT"/>
          <w:lang w:val="en-GB" w:eastAsia="en-GB"/>
        </w:rPr>
        <w:pPrChange w:id="2820" w:author="Thomas Lee" w:date="2020-12-19T14:46:00Z">
          <w:pPr>
            <w:pStyle w:val="ListParagraph"/>
            <w:numPr>
              <w:numId w:val="3"/>
            </w:numPr>
            <w:shd w:val="clear" w:color="auto" w:fill="FFFFFF"/>
            <w:tabs>
              <w:tab w:val="num" w:pos="0"/>
            </w:tabs>
            <w:spacing w:after="0" w:line="285" w:lineRule="atLeast"/>
            <w:ind w:left="0"/>
          </w:pPr>
        </w:pPrChange>
      </w:pPr>
    </w:p>
    <w:p w14:paraId="38B9733B" w14:textId="398FDDE1" w:rsidR="0000165C" w:rsidDel="00EC065E" w:rsidRDefault="0000165C">
      <w:pPr>
        <w:pStyle w:val="NormalPACKT"/>
        <w:rPr>
          <w:del w:id="2821" w:author="Thomas Lee" w:date="2020-12-15T20:19:00Z"/>
        </w:rPr>
        <w:pPrChange w:id="2822" w:author="Thomas Lee" w:date="2020-12-19T14:46:00Z">
          <w:pPr>
            <w:pStyle w:val="Heading2"/>
            <w:numPr>
              <w:ilvl w:val="1"/>
              <w:numId w:val="3"/>
            </w:numPr>
            <w:tabs>
              <w:tab w:val="left" w:pos="0"/>
            </w:tabs>
          </w:pPr>
        </w:pPrChange>
      </w:pPr>
      <w:del w:id="2823" w:author="Thomas Lee" w:date="2020-12-15T20:19:00Z">
        <w:r w:rsidDel="00EC065E">
          <w:delText>How it works...</w:delText>
        </w:r>
      </w:del>
    </w:p>
    <w:p w14:paraId="1185DA2E" w14:textId="223F2BF2" w:rsidR="00C41783" w:rsidDel="00EC065E" w:rsidRDefault="00111A20" w:rsidP="0054579C">
      <w:pPr>
        <w:pStyle w:val="NormalPACKT"/>
        <w:rPr>
          <w:del w:id="2824" w:author="Thomas Lee" w:date="2020-12-15T20:19:00Z"/>
          <w:lang w:val="en-GB"/>
        </w:rPr>
      </w:pPr>
      <w:del w:id="2825" w:author="Thomas Lee" w:date="2020-12-15T20:19:00Z">
        <w:r w:rsidDel="00EC065E">
          <w:rPr>
            <w:lang w:val="en-GB"/>
          </w:rPr>
          <w:delText xml:space="preserve">In </w:delText>
        </w:r>
        <w:r w:rsidRPr="00D31D44" w:rsidDel="00EC065E">
          <w:rPr>
            <w:rStyle w:val="ItalicsPACKT"/>
          </w:rPr>
          <w:delText xml:space="preserve">step </w:delText>
        </w:r>
        <w:r w:rsidRPr="00C62BF4" w:rsidDel="00EC065E">
          <w:rPr>
            <w:rStyle w:val="CodeInTextPACKT"/>
            <w:rFonts w:ascii="Times New Roman" w:hAnsi="Times New Roman"/>
            <w:i/>
            <w:iCs/>
            <w:color w:val="FF0000"/>
            <w:sz w:val="22"/>
            <w:szCs w:val="22"/>
            <w:rPrChange w:id="2826" w:author="Lucy Wan" w:date="2020-10-20T16:25:00Z">
              <w:rPr>
                <w:rStyle w:val="CodeInTextPACKT"/>
              </w:rPr>
            </w:rPrChange>
          </w:rPr>
          <w:delText>1</w:delText>
        </w:r>
        <w:r w:rsidDel="00EC065E">
          <w:rPr>
            <w:lang w:val="en-GB"/>
          </w:rPr>
          <w:delText xml:space="preserve">, you </w:delText>
        </w:r>
        <w:r w:rsidR="00797CAC" w:rsidDel="00EC065E">
          <w:rPr>
            <w:lang w:val="en-GB"/>
          </w:rPr>
          <w:delText>discover</w:delText>
        </w:r>
        <w:r w:rsidDel="00EC065E">
          <w:rPr>
            <w:lang w:val="en-GB"/>
          </w:rPr>
          <w:delText xml:space="preserve"> the names of each of the 4 profile files (for the PowerShell </w:delText>
        </w:r>
        <w:r w:rsidR="00797CAC" w:rsidDel="00EC065E">
          <w:rPr>
            <w:lang w:val="en-GB"/>
          </w:rPr>
          <w:delText xml:space="preserve">7 </w:delText>
        </w:r>
        <w:r w:rsidDel="00EC065E">
          <w:rPr>
            <w:lang w:val="en-GB"/>
          </w:rPr>
          <w:delText>console)</w:delText>
        </w:r>
      </w:del>
      <w:ins w:id="2827" w:author="Lucy Wan" w:date="2020-10-20T16:25:00Z">
        <w:del w:id="2828" w:author="Thomas Lee" w:date="2020-12-15T20:19:00Z">
          <w:r w:rsidR="001E7D1E" w:rsidDel="00EC065E">
            <w:rPr>
              <w:lang w:val="en-GB"/>
            </w:rPr>
            <w:delText>,</w:delText>
          </w:r>
        </w:del>
      </w:ins>
      <w:del w:id="2829" w:author="Thomas Lee" w:date="2020-12-15T20:19:00Z">
        <w:r w:rsidDel="00EC065E">
          <w:rPr>
            <w:lang w:val="en-GB"/>
          </w:rPr>
          <w:delText xml:space="preserve"> then view their name and location (</w:delText>
        </w:r>
        <w:r w:rsidR="00797CAC" w:rsidDel="00EC065E">
          <w:rPr>
            <w:lang w:val="en-GB"/>
          </w:rPr>
          <w:delText xml:space="preserve">that is, the </w:delText>
        </w:r>
        <w:r w:rsidDel="00EC065E">
          <w:rPr>
            <w:lang w:val="en-GB"/>
          </w:rPr>
          <w:delText>definition) which looks like this:</w:delText>
        </w:r>
      </w:del>
    </w:p>
    <w:p w14:paraId="059BB94A" w14:textId="5986780F" w:rsidR="00111A20" w:rsidDel="00EC065E" w:rsidRDefault="00FC4A1D" w:rsidP="0054579C">
      <w:pPr>
        <w:pStyle w:val="NormalPACKT"/>
        <w:rPr>
          <w:del w:id="2830" w:author="Thomas Lee" w:date="2020-12-15T20:19:00Z"/>
          <w:lang w:val="en-GB"/>
        </w:rPr>
      </w:pPr>
      <w:del w:id="2831" w:author="Thomas Lee" w:date="2020-12-15T20:19:00Z">
        <w:r w:rsidDel="00EC065E">
          <w:rPr>
            <w:noProof/>
          </w:rPr>
          <w:drawing>
            <wp:inline distT="0" distB="0" distL="0" distR="0" wp14:anchorId="731C6216" wp14:editId="6C8320CF">
              <wp:extent cx="5731510" cy="101790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1017905"/>
                      </a:xfrm>
                      <a:prstGeom prst="rect">
                        <a:avLst/>
                      </a:prstGeom>
                    </pic:spPr>
                  </pic:pic>
                </a:graphicData>
              </a:graphic>
            </wp:inline>
          </w:drawing>
        </w:r>
      </w:del>
    </w:p>
    <w:p w14:paraId="316E2D36" w14:textId="7ADEAE41" w:rsidR="00FC4A1D" w:rsidDel="00EC065E" w:rsidRDefault="00FC4A1D">
      <w:pPr>
        <w:pStyle w:val="NormalPACKT"/>
        <w:rPr>
          <w:del w:id="2832" w:author="Thomas Lee" w:date="2020-12-15T20:19:00Z"/>
          <w:noProof/>
        </w:rPr>
        <w:pPrChange w:id="2833" w:author="Thomas Lee" w:date="2020-12-19T14:46:00Z">
          <w:pPr>
            <w:pStyle w:val="LayoutInformationPACKT"/>
          </w:pPr>
        </w:pPrChange>
      </w:pPr>
      <w:del w:id="2834" w:author="Thomas Lee" w:date="2020-12-15T20:19:00Z">
        <w:r w:rsidDel="00EC065E">
          <w:delText xml:space="preserve">Insert </w:delText>
        </w:r>
        <w:r w:rsidRPr="00C41783" w:rsidDel="00EC065E">
          <w:delText>image</w:delText>
        </w:r>
        <w:r w:rsidDel="00EC065E">
          <w:delText xml:space="preserve"> </w:delText>
        </w:r>
        <w:r w:rsidDel="00EC065E">
          <w:rPr>
            <w:noProof/>
          </w:rPr>
          <w:delText>B42024_01</w:delText>
        </w:r>
        <w:r w:rsidRPr="00023EAD" w:rsidDel="00EC065E">
          <w:rPr>
            <w:noProof/>
          </w:rPr>
          <w:delText>_</w:delText>
        </w:r>
        <w:r w:rsidDel="00EC065E">
          <w:rPr>
            <w:noProof/>
          </w:rPr>
          <w:delText>19.png</w:delText>
        </w:r>
      </w:del>
    </w:p>
    <w:p w14:paraId="431255B1" w14:textId="74015F4E" w:rsidR="00FC4A1D" w:rsidDel="00EC065E" w:rsidRDefault="00797CAC" w:rsidP="0054579C">
      <w:pPr>
        <w:pStyle w:val="NormalPACKT"/>
        <w:rPr>
          <w:del w:id="2835" w:author="Thomas Lee" w:date="2020-12-15T20:19:00Z"/>
          <w:lang w:val="en-GB"/>
        </w:rPr>
      </w:pPr>
      <w:del w:id="2836" w:author="Thomas Lee" w:date="2020-12-15T20:19:00Z">
        <w:r w:rsidDel="00EC065E">
          <w:rPr>
            <w:lang w:val="en-GB"/>
          </w:rPr>
          <w:delText xml:space="preserve">In </w:delText>
        </w:r>
        <w:r w:rsidRPr="00D31D44" w:rsidDel="00EC065E">
          <w:rPr>
            <w:rStyle w:val="ItalicsPACKT"/>
          </w:rPr>
          <w:delText>step 2</w:delText>
        </w:r>
        <w:r w:rsidR="00952699" w:rsidRPr="00952699" w:rsidDel="00EC065E">
          <w:delText>,</w:delText>
        </w:r>
        <w:r w:rsidDel="00EC065E">
          <w:rPr>
            <w:lang w:val="en-GB"/>
          </w:rPr>
          <w:delText xml:space="preserve"> you check to see which, if any, of the profile files exist, which looks like this:</w:delText>
        </w:r>
      </w:del>
    </w:p>
    <w:p w14:paraId="7827E6BF" w14:textId="0BDD68B2" w:rsidR="00797CAC" w:rsidDel="00EC065E" w:rsidRDefault="00D31D44">
      <w:pPr>
        <w:pStyle w:val="NormalPACKT"/>
        <w:rPr>
          <w:del w:id="2837" w:author="Thomas Lee" w:date="2020-12-15T20:19:00Z"/>
          <w:lang w:val="en-GB"/>
        </w:rPr>
        <w:pPrChange w:id="2838" w:author="Thomas Lee" w:date="2020-12-19T14:46:00Z">
          <w:pPr>
            <w:pStyle w:val="FigurePACKT"/>
          </w:pPr>
        </w:pPrChange>
      </w:pPr>
      <w:del w:id="2839" w:author="Thomas Lee" w:date="2020-12-15T20:19:00Z">
        <w:r w:rsidDel="00EC065E">
          <w:rPr>
            <w:noProof/>
          </w:rPr>
          <w:drawing>
            <wp:inline distT="0" distB="0" distL="0" distR="0" wp14:anchorId="04677194" wp14:editId="66803C64">
              <wp:extent cx="1927594" cy="1257427"/>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969135" cy="1284525"/>
                      </a:xfrm>
                      <a:prstGeom prst="rect">
                        <a:avLst/>
                      </a:prstGeom>
                    </pic:spPr>
                  </pic:pic>
                </a:graphicData>
              </a:graphic>
            </wp:inline>
          </w:drawing>
        </w:r>
      </w:del>
    </w:p>
    <w:p w14:paraId="18AEDC51" w14:textId="14FE4E5D" w:rsidR="00797CAC" w:rsidDel="00EC065E" w:rsidRDefault="00797CAC">
      <w:pPr>
        <w:pStyle w:val="NormalPACKT"/>
        <w:rPr>
          <w:del w:id="2840" w:author="Thomas Lee" w:date="2020-12-15T20:19:00Z"/>
          <w:noProof/>
        </w:rPr>
        <w:pPrChange w:id="2841" w:author="Thomas Lee" w:date="2020-12-19T14:46:00Z">
          <w:pPr>
            <w:pStyle w:val="LayoutInformationPACKT"/>
          </w:pPr>
        </w:pPrChange>
      </w:pPr>
      <w:del w:id="2842" w:author="Thomas Lee" w:date="2020-12-15T20:19:00Z">
        <w:r w:rsidDel="00EC065E">
          <w:delText xml:space="preserve">Insert </w:delText>
        </w:r>
        <w:r w:rsidRPr="00C41783" w:rsidDel="00EC065E">
          <w:delText>image</w:delText>
        </w:r>
        <w:r w:rsidDel="00EC065E">
          <w:delText xml:space="preserve"> </w:delText>
        </w:r>
        <w:r w:rsidDel="00EC065E">
          <w:rPr>
            <w:noProof/>
          </w:rPr>
          <w:delText>B42024_01</w:delText>
        </w:r>
        <w:r w:rsidRPr="00023EAD" w:rsidDel="00EC065E">
          <w:rPr>
            <w:noProof/>
          </w:rPr>
          <w:delText>_</w:delText>
        </w:r>
        <w:r w:rsidDel="00EC065E">
          <w:rPr>
            <w:noProof/>
          </w:rPr>
          <w:delText>20.png</w:delText>
        </w:r>
      </w:del>
    </w:p>
    <w:p w14:paraId="0A126D3B" w14:textId="0658F207" w:rsidR="00797CAC" w:rsidDel="00EC065E" w:rsidRDefault="00D31D44" w:rsidP="0054579C">
      <w:pPr>
        <w:pStyle w:val="NormalPACKT"/>
        <w:rPr>
          <w:del w:id="2843" w:author="Thomas Lee" w:date="2020-12-15T20:19:00Z"/>
          <w:lang w:val="en-GB"/>
        </w:rPr>
      </w:pPr>
      <w:del w:id="2844" w:author="Thomas Lee" w:date="2020-12-15T20:19:00Z">
        <w:r w:rsidDel="00EC065E">
          <w:rPr>
            <w:lang w:val="en-GB"/>
          </w:rPr>
          <w:delText xml:space="preserve">In </w:delText>
        </w:r>
        <w:r w:rsidRPr="00D31D44" w:rsidDel="00EC065E">
          <w:rPr>
            <w:rStyle w:val="ItalicsPACKT"/>
          </w:rPr>
          <w:delText>step 3</w:delText>
        </w:r>
        <w:r w:rsidDel="00EC065E">
          <w:rPr>
            <w:lang w:val="en-GB"/>
          </w:rPr>
          <w:delText>, you obtain and display the filename of the current user/current host profile file</w:delText>
        </w:r>
        <w:r w:rsidR="00952699" w:rsidDel="00EC065E">
          <w:rPr>
            <w:lang w:val="en-GB"/>
          </w:rPr>
          <w:delText>,</w:delText>
        </w:r>
        <w:r w:rsidDel="00EC065E">
          <w:rPr>
            <w:lang w:val="en-GB"/>
          </w:rPr>
          <w:delText xml:space="preserve"> which looks like this</w:delText>
        </w:r>
      </w:del>
      <w:ins w:id="2845" w:author="Lucy Wan" w:date="2020-10-20T16:26:00Z">
        <w:del w:id="2846" w:author="Thomas Lee" w:date="2020-12-15T20:19:00Z">
          <w:r w:rsidR="0054420A" w:rsidDel="00EC065E">
            <w:rPr>
              <w:lang w:val="en-GB"/>
            </w:rPr>
            <w:delText>:</w:delText>
          </w:r>
        </w:del>
      </w:ins>
      <w:del w:id="2847" w:author="Thomas Lee" w:date="2020-12-15T20:19:00Z">
        <w:r w:rsidDel="00EC065E">
          <w:rPr>
            <w:lang w:val="en-GB"/>
          </w:rPr>
          <w:delText>.</w:delText>
        </w:r>
      </w:del>
    </w:p>
    <w:p w14:paraId="36E03FB7" w14:textId="38A496CC" w:rsidR="00D31D44" w:rsidDel="00EC065E" w:rsidRDefault="00D31D44">
      <w:pPr>
        <w:pStyle w:val="NormalPACKT"/>
        <w:rPr>
          <w:del w:id="2848" w:author="Thomas Lee" w:date="2020-12-15T20:19:00Z"/>
          <w:lang w:val="en-GB"/>
        </w:rPr>
        <w:pPrChange w:id="2849" w:author="Thomas Lee" w:date="2020-12-19T14:46:00Z">
          <w:pPr>
            <w:pStyle w:val="FigurePACKT"/>
          </w:pPr>
        </w:pPrChange>
      </w:pPr>
      <w:del w:id="2850" w:author="Thomas Lee" w:date="2020-12-15T20:19:00Z">
        <w:r w:rsidDel="00EC065E">
          <w:rPr>
            <w:noProof/>
          </w:rPr>
          <w:drawing>
            <wp:inline distT="0" distB="0" distL="0" distR="0" wp14:anchorId="556F72D7" wp14:editId="7C076F9D">
              <wp:extent cx="5364480" cy="378592"/>
              <wp:effectExtent l="0" t="0" r="7620" b="25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28648" cy="383121"/>
                      </a:xfrm>
                      <a:prstGeom prst="rect">
                        <a:avLst/>
                      </a:prstGeom>
                    </pic:spPr>
                  </pic:pic>
                </a:graphicData>
              </a:graphic>
            </wp:inline>
          </w:drawing>
        </w:r>
      </w:del>
    </w:p>
    <w:p w14:paraId="7D3A33FC" w14:textId="48F198DA" w:rsidR="00D31D44" w:rsidDel="00EC065E" w:rsidRDefault="00D31D44">
      <w:pPr>
        <w:pStyle w:val="NormalPACKT"/>
        <w:rPr>
          <w:del w:id="2851" w:author="Thomas Lee" w:date="2020-12-15T20:19:00Z"/>
          <w:noProof/>
        </w:rPr>
        <w:pPrChange w:id="2852" w:author="Thomas Lee" w:date="2020-12-19T14:46:00Z">
          <w:pPr>
            <w:pStyle w:val="LayoutInformationPACKT"/>
          </w:pPr>
        </w:pPrChange>
      </w:pPr>
      <w:del w:id="2853" w:author="Thomas Lee" w:date="2020-12-15T20:19:00Z">
        <w:r w:rsidDel="00EC065E">
          <w:delText xml:space="preserve">Insert </w:delText>
        </w:r>
        <w:r w:rsidRPr="00C41783" w:rsidDel="00EC065E">
          <w:delText>image</w:delText>
        </w:r>
        <w:r w:rsidDel="00EC065E">
          <w:delText xml:space="preserve"> </w:delText>
        </w:r>
        <w:r w:rsidDel="00EC065E">
          <w:rPr>
            <w:noProof/>
          </w:rPr>
          <w:delText>B42024_01</w:delText>
        </w:r>
        <w:r w:rsidRPr="00023EAD" w:rsidDel="00EC065E">
          <w:rPr>
            <w:noProof/>
          </w:rPr>
          <w:delText>_</w:delText>
        </w:r>
        <w:r w:rsidDel="00EC065E">
          <w:rPr>
            <w:noProof/>
          </w:rPr>
          <w:delText>21.png</w:delText>
        </w:r>
      </w:del>
    </w:p>
    <w:p w14:paraId="115C7CDC" w14:textId="3D6BB21E" w:rsidR="00D31D44" w:rsidDel="00EC065E" w:rsidRDefault="00D31D44">
      <w:pPr>
        <w:pStyle w:val="NormalPACKT"/>
        <w:rPr>
          <w:del w:id="2854" w:author="Thomas Lee" w:date="2020-12-15T20:19:00Z"/>
        </w:rPr>
        <w:pPrChange w:id="2855" w:author="Thomas Lee" w:date="2020-12-19T14:46:00Z">
          <w:pPr/>
        </w:pPrChange>
      </w:pPr>
      <w:del w:id="2856" w:author="Thomas Lee" w:date="2020-12-15T20:19:00Z">
        <w:r w:rsidDel="00EC065E">
          <w:delText xml:space="preserve">In </w:delText>
        </w:r>
        <w:r w:rsidRPr="00D31D44" w:rsidDel="00EC065E">
          <w:rPr>
            <w:rStyle w:val="ItalicsPACKT"/>
          </w:rPr>
          <w:delText>step 4</w:delText>
        </w:r>
        <w:r w:rsidDel="00EC065E">
          <w:delText xml:space="preserve">, you create an initial current user/current host profile file. This file is part of the GitHub repository which supports this book. In </w:delText>
        </w:r>
        <w:r w:rsidRPr="00D31D44" w:rsidDel="00EC065E">
          <w:rPr>
            <w:rStyle w:val="ItalicsPACKT"/>
          </w:rPr>
          <w:delText>step 5</w:delText>
        </w:r>
        <w:r w:rsidDel="00EC065E">
          <w:delText xml:space="preserve">, you </w:delText>
        </w:r>
        <w:commentRangeStart w:id="2857"/>
        <w:r w:rsidDel="00EC065E">
          <w:delText>exist</w:delText>
        </w:r>
        <w:commentRangeEnd w:id="2857"/>
        <w:r w:rsidR="007A7FB5" w:rsidDel="00EC065E">
          <w:rPr>
            <w:rStyle w:val="CommentReference"/>
          </w:rPr>
          <w:commentReference w:id="2857"/>
        </w:r>
        <w:r w:rsidDel="00EC065E">
          <w:delText xml:space="preserve"> the current PowerShell 7 console host. These two steps create no output.</w:delText>
        </w:r>
      </w:del>
    </w:p>
    <w:p w14:paraId="1E51ADE9" w14:textId="0D28A237" w:rsidR="00C95A94" w:rsidRPr="00D31D44" w:rsidDel="00EC065E" w:rsidRDefault="00C95A94">
      <w:pPr>
        <w:pStyle w:val="NormalPACKT"/>
        <w:rPr>
          <w:del w:id="2858" w:author="Thomas Lee" w:date="2020-12-15T20:19:00Z"/>
        </w:rPr>
        <w:pPrChange w:id="2859" w:author="Thomas Lee" w:date="2020-12-19T14:46:00Z">
          <w:pPr/>
        </w:pPrChange>
      </w:pPr>
      <w:del w:id="2860" w:author="Thomas Lee" w:date="2020-12-15T20:19:00Z">
        <w:r w:rsidDel="00EC065E">
          <w:delText>In step 6, you start a new PowerShell profile. This time, as you can see here, the profile file exists, runs, and customizes the console:</w:delText>
        </w:r>
      </w:del>
    </w:p>
    <w:p w14:paraId="4F905A77" w14:textId="1B2F95F7" w:rsidR="00D31D44" w:rsidDel="00EC065E" w:rsidRDefault="00D31D44">
      <w:pPr>
        <w:pStyle w:val="NormalPACKT"/>
        <w:rPr>
          <w:del w:id="2861" w:author="Thomas Lee" w:date="2020-12-15T20:19:00Z"/>
        </w:rPr>
        <w:pPrChange w:id="2862" w:author="Thomas Lee" w:date="2020-12-19T14:46:00Z">
          <w:pPr>
            <w:pStyle w:val="FigurePACKT"/>
          </w:pPr>
        </w:pPrChange>
      </w:pPr>
      <w:del w:id="2863" w:author="Thomas Lee" w:date="2020-12-15T20:19:00Z">
        <w:r w:rsidDel="00EC065E">
          <w:rPr>
            <w:noProof/>
          </w:rPr>
          <w:lastRenderedPageBreak/>
          <w:drawing>
            <wp:inline distT="0" distB="0" distL="0" distR="0" wp14:anchorId="4E1058C3" wp14:editId="6F5C450C">
              <wp:extent cx="4126992" cy="2235416"/>
              <wp:effectExtent l="0" t="0" r="698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134123" cy="2239278"/>
                      </a:xfrm>
                      <a:prstGeom prst="rect">
                        <a:avLst/>
                      </a:prstGeom>
                    </pic:spPr>
                  </pic:pic>
                </a:graphicData>
              </a:graphic>
            </wp:inline>
          </w:drawing>
        </w:r>
      </w:del>
    </w:p>
    <w:p w14:paraId="02F78A3F" w14:textId="37EF3A81" w:rsidR="00D31D44" w:rsidDel="00EC065E" w:rsidRDefault="00D31D44">
      <w:pPr>
        <w:pStyle w:val="NormalPACKT"/>
        <w:rPr>
          <w:del w:id="2864" w:author="Thomas Lee" w:date="2020-12-15T20:19:00Z"/>
          <w:noProof/>
        </w:rPr>
        <w:pPrChange w:id="2865" w:author="Thomas Lee" w:date="2020-12-19T14:46:00Z">
          <w:pPr>
            <w:pStyle w:val="LayoutInformationPACKT"/>
          </w:pPr>
        </w:pPrChange>
      </w:pPr>
      <w:del w:id="2866" w:author="Thomas Lee" w:date="2020-12-15T20:19:00Z">
        <w:r w:rsidDel="00EC065E">
          <w:delText xml:space="preserve">Insert </w:delText>
        </w:r>
        <w:r w:rsidRPr="00C41783" w:rsidDel="00EC065E">
          <w:delText>image</w:delText>
        </w:r>
        <w:r w:rsidDel="00EC065E">
          <w:delText xml:space="preserve"> </w:delText>
        </w:r>
        <w:r w:rsidDel="00EC065E">
          <w:rPr>
            <w:noProof/>
          </w:rPr>
          <w:delText>B42024_01</w:delText>
        </w:r>
        <w:r w:rsidRPr="00023EAD" w:rsidDel="00EC065E">
          <w:rPr>
            <w:noProof/>
          </w:rPr>
          <w:delText>_</w:delText>
        </w:r>
        <w:r w:rsidDel="00EC065E">
          <w:rPr>
            <w:noProof/>
          </w:rPr>
          <w:delText>22.png</w:delText>
        </w:r>
      </w:del>
    </w:p>
    <w:p w14:paraId="508021B8" w14:textId="0C3900B8" w:rsidR="0000165C" w:rsidDel="00EC065E" w:rsidRDefault="0000165C">
      <w:pPr>
        <w:pStyle w:val="NormalPACKT"/>
        <w:rPr>
          <w:del w:id="2867" w:author="Thomas Lee" w:date="2020-12-15T20:19:00Z"/>
        </w:rPr>
        <w:pPrChange w:id="2868" w:author="Thomas Lee" w:date="2020-12-19T14:46:00Z">
          <w:pPr>
            <w:pStyle w:val="Heading2"/>
          </w:pPr>
        </w:pPrChange>
      </w:pPr>
      <w:del w:id="2869" w:author="Thomas Lee" w:date="2020-12-15T20:19:00Z">
        <w:r w:rsidDel="00EC065E">
          <w:delText>There's more...</w:delText>
        </w:r>
      </w:del>
    </w:p>
    <w:p w14:paraId="63E16B70" w14:textId="42DA7915" w:rsidR="00D31D44" w:rsidRPr="00D31D44" w:rsidDel="00EC065E" w:rsidRDefault="00C85588" w:rsidP="0054579C">
      <w:pPr>
        <w:pStyle w:val="NormalPACKT"/>
        <w:rPr>
          <w:del w:id="2870" w:author="Thomas Lee" w:date="2020-12-15T20:19:00Z"/>
          <w:lang w:val="en-GB"/>
        </w:rPr>
      </w:pPr>
      <w:del w:id="2871" w:author="Thomas Lee" w:date="2020-12-15T20:19:00Z">
        <w:r w:rsidDel="00EC065E">
          <w:rPr>
            <w:lang w:val="en-GB"/>
          </w:rPr>
          <w:delText xml:space="preserve">In </w:delText>
        </w:r>
        <w:r w:rsidRPr="00C85588" w:rsidDel="00EC065E">
          <w:rPr>
            <w:rStyle w:val="ItalicsPACKT"/>
          </w:rPr>
          <w:delText>step 4</w:delText>
        </w:r>
        <w:r w:rsidDel="00EC065E">
          <w:rPr>
            <w:lang w:val="en-GB"/>
          </w:rPr>
          <w:delText xml:space="preserve">, you download a sample profile file. This file contains </w:delText>
        </w:r>
        <w:r w:rsidR="00952699" w:rsidDel="00EC065E">
          <w:rPr>
            <w:lang w:val="en-GB"/>
          </w:rPr>
          <w:delText>some</w:delText>
        </w:r>
        <w:r w:rsidDel="00EC065E">
          <w:rPr>
            <w:lang w:val="en-GB"/>
          </w:rPr>
          <w:delText xml:space="preserve"> customizations </w:delText>
        </w:r>
        <w:r w:rsidR="00952699" w:rsidDel="00EC065E">
          <w:rPr>
            <w:lang w:val="en-GB"/>
          </w:rPr>
          <w:delText xml:space="preserve">for </w:delText>
        </w:r>
        <w:r w:rsidDel="00EC065E">
          <w:rPr>
            <w:lang w:val="en-GB"/>
          </w:rPr>
          <w:delText xml:space="preserve">the PowerShell console configuration, including changing the default starting folder (to C:\Foo), creating some aliases, PowerShell drives and a credential object. These represent sample content you might consider for including in your console profile file. Note that </w:delText>
        </w:r>
        <w:commentRangeStart w:id="2872"/>
        <w:r w:rsidDel="00EC065E">
          <w:rPr>
            <w:lang w:val="en-GB"/>
          </w:rPr>
          <w:delText>VIS</w:delText>
        </w:r>
        <w:commentRangeEnd w:id="2872"/>
        <w:r w:rsidR="00345A49" w:rsidDel="00EC065E">
          <w:rPr>
            <w:rStyle w:val="CommentReference"/>
          </w:rPr>
          <w:commentReference w:id="2872"/>
        </w:r>
        <w:r w:rsidDel="00EC065E">
          <w:rPr>
            <w:lang w:val="en-GB"/>
          </w:rPr>
          <w:delText xml:space="preserve"> Code, which you install in the next recipe, uses a separate current user/current host </w:delText>
        </w:r>
        <w:commentRangeStart w:id="2873"/>
        <w:r w:rsidDel="00EC065E">
          <w:rPr>
            <w:lang w:val="en-GB"/>
          </w:rPr>
          <w:delText xml:space="preserve">profile file </w:delText>
        </w:r>
        <w:commentRangeEnd w:id="2873"/>
        <w:r w:rsidR="002F0E8D" w:rsidDel="00EC065E">
          <w:rPr>
            <w:rStyle w:val="CommentReference"/>
          </w:rPr>
          <w:commentReference w:id="2873"/>
        </w:r>
        <w:r w:rsidDel="00EC065E">
          <w:rPr>
            <w:lang w:val="en-GB"/>
          </w:rPr>
          <w:delText>which means you can customi</w:delText>
        </w:r>
        <w:r w:rsidR="00952699" w:rsidDel="00EC065E">
          <w:rPr>
            <w:lang w:val="en-GB"/>
          </w:rPr>
          <w:delText>z</w:delText>
        </w:r>
        <w:r w:rsidDel="00EC065E">
          <w:rPr>
            <w:lang w:val="en-GB"/>
          </w:rPr>
          <w:delText>e PowerShell at the console and in VS code differently.</w:delText>
        </w:r>
      </w:del>
    </w:p>
    <w:p w14:paraId="2E49D3AE" w14:textId="622A544B" w:rsidR="0000165C" w:rsidRPr="009D0F10" w:rsidDel="00EC065E" w:rsidRDefault="0000165C">
      <w:pPr>
        <w:pStyle w:val="NormalPACKT"/>
        <w:rPr>
          <w:del w:id="2874" w:author="Thomas Lee" w:date="2020-12-15T20:19:00Z"/>
        </w:rPr>
        <w:pPrChange w:id="2875" w:author="Thomas Lee" w:date="2020-12-19T14:46:00Z">
          <w:pPr>
            <w:pStyle w:val="Heading1"/>
            <w:pBdr>
              <w:top w:val="none" w:sz="0" w:space="0" w:color="auto"/>
              <w:left w:val="none" w:sz="0" w:space="0" w:color="auto"/>
              <w:bottom w:val="none" w:sz="0" w:space="0" w:color="auto"/>
              <w:right w:val="none" w:sz="0" w:space="0" w:color="auto"/>
            </w:pBdr>
            <w:tabs>
              <w:tab w:val="left" w:pos="0"/>
            </w:tabs>
          </w:pPr>
        </w:pPrChange>
      </w:pPr>
      <w:del w:id="2876" w:author="Thomas Lee" w:date="2020-12-15T20:19:00Z">
        <w:r w:rsidRPr="0000165C" w:rsidDel="00EC065E">
          <w:delText>Installing VS Code</w:delText>
        </w:r>
      </w:del>
    </w:p>
    <w:p w14:paraId="279C55F7" w14:textId="348A5ED9" w:rsidR="00C85588" w:rsidDel="00EC065E" w:rsidRDefault="00C41783">
      <w:pPr>
        <w:pStyle w:val="NormalPACKT"/>
        <w:rPr>
          <w:del w:id="2877" w:author="Thomas Lee" w:date="2020-12-15T20:19:00Z"/>
        </w:rPr>
        <w:pPrChange w:id="2878" w:author="Thomas Lee" w:date="2020-12-19T14:46:00Z">
          <w:pPr>
            <w:pStyle w:val="BulletPACKT"/>
            <w:numPr>
              <w:numId w:val="0"/>
            </w:numPr>
            <w:ind w:left="0" w:firstLine="0"/>
          </w:pPr>
        </w:pPrChange>
      </w:pPr>
      <w:del w:id="2879" w:author="Thomas Lee" w:date="2020-12-15T20:19:00Z">
        <w:r w:rsidDel="00EC065E">
          <w:delText>The Windows PowerShell ISE was a great too</w:delText>
        </w:r>
        <w:r w:rsidR="00952699" w:rsidDel="00EC065E">
          <w:delText>l</w:delText>
        </w:r>
        <w:r w:rsidR="00C85588" w:rsidDel="00EC065E">
          <w:delText xml:space="preserve"> that Microsoft</w:delText>
        </w:r>
        <w:r w:rsidDel="00EC065E">
          <w:delText xml:space="preserve"> first introduced with Windows PowerShell v2 </w:delText>
        </w:r>
        <w:r w:rsidR="00C85588" w:rsidDel="00EC065E">
          <w:delText>(</w:delText>
        </w:r>
        <w:r w:rsidDel="00EC065E">
          <w:delText>and vastly improved with v3</w:delText>
        </w:r>
        <w:r w:rsidR="00C85588" w:rsidDel="00EC065E">
          <w:delText>). T</w:delText>
        </w:r>
        <w:r w:rsidDel="00EC065E">
          <w:delText>his tool has reac</w:delText>
        </w:r>
        <w:r w:rsidR="00C85588" w:rsidDel="00EC065E">
          <w:delText>h</w:delText>
        </w:r>
        <w:r w:rsidDel="00EC065E">
          <w:delText>ed feature completeness</w:delText>
        </w:r>
        <w:r w:rsidR="00952699" w:rsidDel="00EC065E">
          <w:delText>,</w:delText>
        </w:r>
        <w:r w:rsidDel="00EC065E">
          <w:delText xml:space="preserve"> and Microsoft has no plans for further development. </w:delText>
        </w:r>
      </w:del>
    </w:p>
    <w:p w14:paraId="614A9087" w14:textId="2C967320" w:rsidR="0000165C" w:rsidDel="00EC065E" w:rsidRDefault="00C41783">
      <w:pPr>
        <w:pStyle w:val="NormalPACKT"/>
        <w:rPr>
          <w:del w:id="2880" w:author="Thomas Lee" w:date="2020-12-15T20:19:00Z"/>
        </w:rPr>
        <w:pPrChange w:id="2881" w:author="Thomas Lee" w:date="2020-12-19T14:46:00Z">
          <w:pPr>
            <w:pStyle w:val="BulletPACKT"/>
            <w:numPr>
              <w:numId w:val="0"/>
            </w:numPr>
            <w:ind w:left="0" w:firstLine="0"/>
          </w:pPr>
        </w:pPrChange>
      </w:pPr>
      <w:del w:id="2882" w:author="Thomas Lee" w:date="2020-12-15T20:19:00Z">
        <w:r w:rsidDel="00EC065E">
          <w:delText>In its place, however, is Visual Studio Code, or VS Code. This open-source tool provides a</w:delText>
        </w:r>
        <w:r w:rsidR="00952699" w:rsidDel="00EC065E">
          <w:delText>n extensiv</w:delText>
        </w:r>
        <w:r w:rsidDel="00EC065E">
          <w:delText xml:space="preserve">e range of features for IT pros and others. For IT </w:delText>
        </w:r>
        <w:commentRangeStart w:id="2883"/>
        <w:r w:rsidDel="00EC065E">
          <w:delText>P</w:delText>
        </w:r>
        <w:commentRangeEnd w:id="2883"/>
        <w:r w:rsidR="00FE7564" w:rsidDel="00EC065E">
          <w:rPr>
            <w:rStyle w:val="CommentReference"/>
          </w:rPr>
          <w:commentReference w:id="2883"/>
        </w:r>
        <w:r w:rsidDel="00EC065E">
          <w:delText xml:space="preserve">ros, this should be your editor of choice. </w:delText>
        </w:r>
        <w:r w:rsidR="00C85588" w:rsidDel="00EC065E">
          <w:delText>Whilst there is a learning curve (as for any new product), VS Code contains all the features you found in the ISE and more.</w:delText>
        </w:r>
      </w:del>
    </w:p>
    <w:p w14:paraId="4CCEF95B" w14:textId="453CC1D9" w:rsidR="00B24FA7" w:rsidDel="00EC065E" w:rsidRDefault="00743848">
      <w:pPr>
        <w:pStyle w:val="NormalPACKT"/>
        <w:rPr>
          <w:ins w:id="2884" w:author="Lucy Wan" w:date="2020-10-20T16:32:00Z"/>
          <w:del w:id="2885" w:author="Thomas Lee" w:date="2020-12-15T20:19:00Z"/>
        </w:rPr>
        <w:pPrChange w:id="2886" w:author="Thomas Lee" w:date="2020-12-19T14:46:00Z">
          <w:pPr>
            <w:pStyle w:val="BulletPACKT"/>
            <w:numPr>
              <w:numId w:val="0"/>
            </w:numPr>
            <w:ind w:left="0" w:firstLine="0"/>
          </w:pPr>
        </w:pPrChange>
      </w:pPr>
      <w:del w:id="2887" w:author="Thomas Lee" w:date="2020-12-15T20:19:00Z">
        <w:r w:rsidDel="00EC065E">
          <w:delText xml:space="preserve">VS Code, and the available extensions, are works in progress. Each new release brings additional features which can be highly valuable. A recent addition, for example, is the ability to </w:delText>
        </w:r>
        <w:commentRangeStart w:id="2888"/>
        <w:r w:rsidDel="00EC065E">
          <w:delText>create diagrams directly in VS Code</w:delText>
        </w:r>
        <w:commentRangeEnd w:id="2888"/>
        <w:r w:rsidR="009008F7" w:rsidDel="00EC065E">
          <w:rPr>
            <w:rStyle w:val="CommentReference"/>
          </w:rPr>
          <w:commentReference w:id="2888"/>
        </w:r>
        <w:r w:rsidDel="00EC065E">
          <w:delText>,</w:delText>
        </w:r>
      </w:del>
      <w:ins w:id="2889" w:author="Lucy Wan" w:date="2020-10-20T16:32:00Z">
        <w:del w:id="2890" w:author="Thomas Lee" w:date="2020-12-15T20:19:00Z">
          <w:r w:rsidR="00B24FA7" w:rsidDel="00EC065E">
            <w:delText>.</w:delText>
          </w:r>
        </w:del>
      </w:ins>
      <w:del w:id="2891" w:author="Thomas Lee" w:date="2020-12-15T20:19:00Z">
        <w:r w:rsidDel="00EC065E">
          <w:delText xml:space="preserve">  </w:delText>
        </w:r>
      </w:del>
    </w:p>
    <w:p w14:paraId="44E8FD99" w14:textId="46E56C63" w:rsidR="00B24FA7" w:rsidDel="00EC065E" w:rsidRDefault="00B24FA7">
      <w:pPr>
        <w:pStyle w:val="NormalPACKT"/>
        <w:rPr>
          <w:ins w:id="2892" w:author="Lucy Wan" w:date="2020-10-20T16:32:00Z"/>
          <w:del w:id="2893" w:author="Thomas Lee" w:date="2020-12-15T20:19:00Z"/>
        </w:rPr>
        <w:pPrChange w:id="2894" w:author="Thomas Lee" w:date="2020-12-19T14:46:00Z">
          <w:pPr>
            <w:pStyle w:val="BulletPACKT"/>
            <w:numPr>
              <w:numId w:val="0"/>
            </w:numPr>
            <w:ind w:left="0" w:firstLine="0"/>
          </w:pPr>
        </w:pPrChange>
      </w:pPr>
    </w:p>
    <w:p w14:paraId="2801C989" w14:textId="100C7254" w:rsidR="00B24FA7" w:rsidDel="00EC065E" w:rsidRDefault="00C41783">
      <w:pPr>
        <w:pStyle w:val="NormalPACKT"/>
        <w:rPr>
          <w:ins w:id="2895" w:author="Lucy Wan" w:date="2020-10-20T16:32:00Z"/>
          <w:del w:id="2896" w:author="Thomas Lee" w:date="2020-12-15T20:19:00Z"/>
        </w:rPr>
        <w:pPrChange w:id="2897" w:author="Thomas Lee" w:date="2020-12-19T14:46:00Z">
          <w:pPr>
            <w:pStyle w:val="BulletPACKT"/>
            <w:numPr>
              <w:numId w:val="0"/>
            </w:numPr>
            <w:ind w:left="0" w:firstLine="0"/>
          </w:pPr>
        </w:pPrChange>
      </w:pPr>
      <w:del w:id="2898" w:author="Thomas Lee" w:date="2020-12-15T20:19:00Z">
        <w:r w:rsidDel="00EC065E">
          <w:delText xml:space="preserve">For more details on VS Code, see </w:delText>
        </w:r>
        <w:r w:rsidRPr="00C41783" w:rsidDel="00EC065E">
          <w:rPr>
            <w:rStyle w:val="CodeInTextPACKT"/>
          </w:rPr>
          <w:delText>https://code.visualstudio.com/</w:delText>
        </w:r>
        <w:r w:rsidRPr="00C41783" w:rsidDel="00EC065E">
          <w:delText xml:space="preserve">. </w:delText>
        </w:r>
        <w:r w:rsidR="00743848" w:rsidDel="00EC065E">
          <w:delText xml:space="preserve"> </w:delText>
        </w:r>
      </w:del>
    </w:p>
    <w:p w14:paraId="7B7A7C95" w14:textId="5E6F8715" w:rsidR="00743848" w:rsidDel="00EC065E" w:rsidRDefault="00743848">
      <w:pPr>
        <w:pStyle w:val="NormalPACKT"/>
        <w:rPr>
          <w:del w:id="2899" w:author="Thomas Lee" w:date="2020-12-15T20:19:00Z"/>
        </w:rPr>
        <w:pPrChange w:id="2900" w:author="Thomas Lee" w:date="2020-12-19T14:46:00Z">
          <w:pPr>
            <w:pStyle w:val="BulletPACKT"/>
            <w:numPr>
              <w:numId w:val="0"/>
            </w:numPr>
            <w:ind w:left="0" w:firstLine="0"/>
          </w:pPr>
        </w:pPrChange>
      </w:pPr>
      <w:del w:id="2901" w:author="Thomas Lee" w:date="2020-12-15T20:19:00Z">
        <w:r w:rsidDel="00EC065E">
          <w:delText xml:space="preserve">For details of VS Code extensions and the VS Code Extension Market Place, see </w:delText>
        </w:r>
        <w:r w:rsidRPr="00743848" w:rsidDel="00EC065E">
          <w:rPr>
            <w:rStyle w:val="CodeInTextPACKT"/>
          </w:rPr>
          <w:delText>https://code.visualstudio.com/docs/editor/extension-gallery#:~:text=You%20can%20browse%20and%20install,on%20the%20VS%20Code%20Marketplace</w:delText>
        </w:r>
        <w:r w:rsidRPr="00743848" w:rsidDel="00EC065E">
          <w:delText>.</w:delText>
        </w:r>
      </w:del>
    </w:p>
    <w:p w14:paraId="4075F338" w14:textId="04ED704E" w:rsidR="0000165C" w:rsidDel="00EC065E" w:rsidRDefault="0000165C">
      <w:pPr>
        <w:pStyle w:val="NormalPACKT"/>
        <w:rPr>
          <w:del w:id="2902" w:author="Thomas Lee" w:date="2020-12-15T20:19:00Z"/>
        </w:rPr>
        <w:pPrChange w:id="2903" w:author="Thomas Lee" w:date="2020-12-19T14:46:00Z">
          <w:pPr>
            <w:pStyle w:val="Heading2"/>
            <w:tabs>
              <w:tab w:val="left" w:pos="0"/>
            </w:tabs>
          </w:pPr>
        </w:pPrChange>
      </w:pPr>
      <w:del w:id="2904" w:author="Thomas Lee" w:date="2020-12-15T20:19:00Z">
        <w:r w:rsidDel="00EC065E">
          <w:delText>Getting Ready</w:delText>
        </w:r>
      </w:del>
    </w:p>
    <w:p w14:paraId="350BF583" w14:textId="07B73B78" w:rsidR="00C41783" w:rsidDel="00EC065E" w:rsidRDefault="00C41783" w:rsidP="0054579C">
      <w:pPr>
        <w:pStyle w:val="NormalPACKT"/>
        <w:rPr>
          <w:del w:id="2905" w:author="Thomas Lee" w:date="2020-12-15T20:19:00Z"/>
          <w:lang w:val="en-GB"/>
        </w:rPr>
      </w:pPr>
      <w:del w:id="2906" w:author="Thomas Lee" w:date="2020-12-15T20:19:00Z">
        <w:r w:rsidDel="00EC065E">
          <w:rPr>
            <w:lang w:val="en-GB"/>
          </w:rPr>
          <w:delText xml:space="preserve">You run this recipe on </w:delText>
        </w:r>
        <w:r w:rsidRPr="00C41783" w:rsidDel="00EC065E">
          <w:rPr>
            <w:rStyle w:val="CodeInTextPACKT"/>
          </w:rPr>
          <w:delText>SRV1</w:delText>
        </w:r>
        <w:r w:rsidDel="00EC065E">
          <w:rPr>
            <w:lang w:val="en-GB"/>
          </w:rPr>
          <w:delText xml:space="preserve"> after you have installed PowerShell 7 and have created a console profile file.</w:delText>
        </w:r>
      </w:del>
    </w:p>
    <w:p w14:paraId="6943D216" w14:textId="1B712FAF" w:rsidR="00743848" w:rsidRPr="009D0F10" w:rsidDel="00EC065E" w:rsidRDefault="00743848" w:rsidP="0054579C">
      <w:pPr>
        <w:pStyle w:val="NormalPACKT"/>
        <w:rPr>
          <w:del w:id="2907" w:author="Thomas Lee" w:date="2020-12-15T20:19:00Z"/>
          <w:lang w:val="en-GB"/>
        </w:rPr>
      </w:pPr>
    </w:p>
    <w:p w14:paraId="57304870" w14:textId="6C5BC3A2" w:rsidR="0000165C" w:rsidDel="00EC065E" w:rsidRDefault="0000165C">
      <w:pPr>
        <w:pStyle w:val="NormalPACKT"/>
        <w:rPr>
          <w:del w:id="2908" w:author="Thomas Lee" w:date="2020-12-15T20:19:00Z"/>
        </w:rPr>
        <w:pPrChange w:id="2909" w:author="Thomas Lee" w:date="2020-12-19T14:46:00Z">
          <w:pPr>
            <w:pStyle w:val="Heading2"/>
            <w:tabs>
              <w:tab w:val="left" w:pos="0"/>
            </w:tabs>
          </w:pPr>
        </w:pPrChange>
      </w:pPr>
      <w:del w:id="2910" w:author="Thomas Lee" w:date="2020-12-15T20:19:00Z">
        <w:r w:rsidDel="00EC065E">
          <w:delText>How to do it...</w:delText>
        </w:r>
      </w:del>
    </w:p>
    <w:p w14:paraId="0108EF67" w14:textId="4D8ECEA2" w:rsidR="00743848" w:rsidRPr="00E770B7" w:rsidDel="00EC065E" w:rsidRDefault="00743848">
      <w:pPr>
        <w:pStyle w:val="NormalPACKT"/>
        <w:rPr>
          <w:del w:id="2911" w:author="Thomas Lee" w:date="2020-12-15T20:19:00Z"/>
          <w:color w:val="000000"/>
          <w:lang w:val="en-GB" w:eastAsia="en-GB"/>
        </w:rPr>
        <w:pPrChange w:id="2912" w:author="Thomas Lee" w:date="2020-12-19T14:46:00Z">
          <w:pPr>
            <w:pStyle w:val="NumberedBulletPACKT"/>
            <w:numPr>
              <w:numId w:val="26"/>
            </w:numPr>
          </w:pPr>
        </w:pPrChange>
      </w:pPr>
      <w:del w:id="2913" w:author="Thomas Lee" w:date="2020-12-15T20:19:00Z">
        <w:r w:rsidRPr="00E770B7" w:rsidDel="00EC065E">
          <w:rPr>
            <w:lang w:val="en-GB" w:eastAsia="en-GB"/>
          </w:rPr>
          <w:delText>Download the VS Code installation script from PS Gallery</w:delText>
        </w:r>
      </w:del>
    </w:p>
    <w:p w14:paraId="2B17D7F7" w14:textId="7A99EF1F" w:rsidR="00743848" w:rsidRPr="00743848" w:rsidDel="00EC065E" w:rsidRDefault="00743848">
      <w:pPr>
        <w:pStyle w:val="NormalPACKT"/>
        <w:rPr>
          <w:del w:id="2914" w:author="Thomas Lee" w:date="2020-12-15T20:19:00Z"/>
        </w:rPr>
        <w:pPrChange w:id="2915" w:author="Thomas Lee" w:date="2020-12-19T14:46:00Z">
          <w:pPr>
            <w:pStyle w:val="CodePACKT"/>
          </w:pPr>
        </w:pPrChange>
      </w:pPr>
    </w:p>
    <w:p w14:paraId="4ED4E0FD" w14:textId="451F23F7" w:rsidR="00743848" w:rsidRPr="00743848" w:rsidDel="00EC065E" w:rsidRDefault="00743848">
      <w:pPr>
        <w:pStyle w:val="NormalPACKT"/>
        <w:rPr>
          <w:del w:id="2916" w:author="Thomas Lee" w:date="2020-12-15T20:19:00Z"/>
        </w:rPr>
        <w:pPrChange w:id="2917" w:author="Thomas Lee" w:date="2020-12-19T14:46:00Z">
          <w:pPr>
            <w:pStyle w:val="CodePACKT"/>
          </w:pPr>
        </w:pPrChange>
      </w:pPr>
      <w:del w:id="2918" w:author="Thomas Lee" w:date="2020-12-15T20:19:00Z">
        <w:r w:rsidRPr="00743848" w:rsidDel="00EC065E">
          <w:delText>$VSCPATH = 'C:\Foo'</w:delText>
        </w:r>
      </w:del>
    </w:p>
    <w:p w14:paraId="57C827F2" w14:textId="41BC3DB2" w:rsidR="00743848" w:rsidRPr="00743848" w:rsidDel="00EC065E" w:rsidRDefault="00743848">
      <w:pPr>
        <w:pStyle w:val="NormalPACKT"/>
        <w:rPr>
          <w:del w:id="2919" w:author="Thomas Lee" w:date="2020-12-15T20:19:00Z"/>
        </w:rPr>
        <w:pPrChange w:id="2920" w:author="Thomas Lee" w:date="2020-12-19T14:46:00Z">
          <w:pPr>
            <w:pStyle w:val="CodePACKT"/>
          </w:pPr>
        </w:pPrChange>
      </w:pPr>
      <w:del w:id="2921" w:author="Thomas Lee" w:date="2020-12-15T20:19:00Z">
        <w:r w:rsidRPr="00743848" w:rsidDel="00EC065E">
          <w:lastRenderedPageBreak/>
          <w:delText>Save-Script -Name Install-VSCode -Path $VSCPATH</w:delText>
        </w:r>
      </w:del>
    </w:p>
    <w:p w14:paraId="34B152A5" w14:textId="6DFE4780" w:rsidR="00743848" w:rsidRPr="00743848" w:rsidDel="00EC065E" w:rsidRDefault="00743848">
      <w:pPr>
        <w:pStyle w:val="NormalPACKT"/>
        <w:rPr>
          <w:del w:id="2922" w:author="Thomas Lee" w:date="2020-12-15T20:19:00Z"/>
        </w:rPr>
        <w:pPrChange w:id="2923" w:author="Thomas Lee" w:date="2020-12-19T14:46:00Z">
          <w:pPr>
            <w:pStyle w:val="CodePACKT"/>
          </w:pPr>
        </w:pPrChange>
      </w:pPr>
      <w:del w:id="2924" w:author="Thomas Lee" w:date="2020-12-15T20:19:00Z">
        <w:r w:rsidRPr="00743848" w:rsidDel="00EC065E">
          <w:delText>Set-Location -Path $VSCPATH</w:delText>
        </w:r>
      </w:del>
    </w:p>
    <w:p w14:paraId="11BC54B8" w14:textId="4F09EA1E" w:rsidR="00743848" w:rsidRPr="00743848" w:rsidDel="00EC065E" w:rsidRDefault="00743848">
      <w:pPr>
        <w:pStyle w:val="NormalPACKT"/>
        <w:rPr>
          <w:del w:id="2925" w:author="Thomas Lee" w:date="2020-12-15T20:19:00Z"/>
        </w:rPr>
        <w:pPrChange w:id="2926" w:author="Thomas Lee" w:date="2020-12-19T14:46:00Z">
          <w:pPr>
            <w:pStyle w:val="CodePACKT"/>
          </w:pPr>
        </w:pPrChange>
      </w:pPr>
    </w:p>
    <w:p w14:paraId="010AC2FB" w14:textId="65DED1AC" w:rsidR="00743848" w:rsidRPr="00743848" w:rsidDel="00EC065E" w:rsidRDefault="00E770B7">
      <w:pPr>
        <w:pStyle w:val="NormalPACKT"/>
        <w:rPr>
          <w:del w:id="2927" w:author="Thomas Lee" w:date="2020-12-15T20:19:00Z"/>
          <w:color w:val="000000"/>
          <w:lang w:val="en-GB" w:eastAsia="en-GB"/>
        </w:rPr>
        <w:pPrChange w:id="2928" w:author="Thomas Lee" w:date="2020-12-19T14:46:00Z">
          <w:pPr>
            <w:pStyle w:val="NumberedBulletPACKT"/>
          </w:pPr>
        </w:pPrChange>
      </w:pPr>
      <w:del w:id="2929" w:author="Thomas Lee" w:date="2020-12-15T20:19:00Z">
        <w:r w:rsidDel="00EC065E">
          <w:rPr>
            <w:lang w:val="en-GB" w:eastAsia="en-GB"/>
          </w:rPr>
          <w:delText>R</w:delText>
        </w:r>
        <w:r w:rsidR="00743848" w:rsidRPr="00743848" w:rsidDel="00EC065E">
          <w:rPr>
            <w:lang w:val="en-GB" w:eastAsia="en-GB"/>
          </w:rPr>
          <w:delText>un </w:delText>
        </w:r>
        <w:r w:rsidDel="00EC065E">
          <w:rPr>
            <w:lang w:val="en-GB" w:eastAsia="en-GB"/>
          </w:rPr>
          <w:delText>the inst</w:delText>
        </w:r>
        <w:r w:rsidR="00952699" w:rsidDel="00EC065E">
          <w:rPr>
            <w:lang w:val="en-GB" w:eastAsia="en-GB"/>
          </w:rPr>
          <w:delText>a</w:delText>
        </w:r>
        <w:r w:rsidDel="00EC065E">
          <w:rPr>
            <w:lang w:val="en-GB" w:eastAsia="en-GB"/>
          </w:rPr>
          <w:delText>llation script a</w:delText>
        </w:r>
        <w:r w:rsidR="00743848" w:rsidRPr="00743848" w:rsidDel="00EC065E">
          <w:rPr>
            <w:lang w:val="en-GB" w:eastAsia="en-GB"/>
          </w:rPr>
          <w:delText>nd add in some </w:delText>
        </w:r>
        <w:r w:rsidDel="00EC065E">
          <w:rPr>
            <w:lang w:val="en-GB" w:eastAsia="en-GB"/>
          </w:rPr>
          <w:delText>popular</w:delText>
        </w:r>
        <w:r w:rsidR="00743848" w:rsidRPr="00743848" w:rsidDel="00EC065E">
          <w:rPr>
            <w:lang w:val="en-GB" w:eastAsia="en-GB"/>
          </w:rPr>
          <w:delText> </w:delText>
        </w:r>
        <w:r w:rsidDel="00EC065E">
          <w:rPr>
            <w:lang w:val="en-GB" w:eastAsia="en-GB"/>
          </w:rPr>
          <w:delText>e</w:delText>
        </w:r>
        <w:r w:rsidR="00743848" w:rsidRPr="00743848" w:rsidDel="00EC065E">
          <w:rPr>
            <w:lang w:val="en-GB" w:eastAsia="en-GB"/>
          </w:rPr>
          <w:delText>xtensions</w:delText>
        </w:r>
      </w:del>
    </w:p>
    <w:p w14:paraId="7A4E9D8E" w14:textId="301E95B7" w:rsidR="00E770B7" w:rsidRPr="00E770B7" w:rsidDel="00EC065E" w:rsidRDefault="00E770B7">
      <w:pPr>
        <w:pStyle w:val="NormalPACKT"/>
        <w:rPr>
          <w:del w:id="2930" w:author="Thomas Lee" w:date="2020-12-15T20:19:00Z"/>
        </w:rPr>
        <w:pPrChange w:id="2931" w:author="Thomas Lee" w:date="2020-12-19T14:46:00Z">
          <w:pPr>
            <w:pStyle w:val="CodePACKT"/>
          </w:pPr>
        </w:pPrChange>
      </w:pPr>
    </w:p>
    <w:p w14:paraId="14E6CA23" w14:textId="7AE31DCB" w:rsidR="00743848" w:rsidRPr="00E770B7" w:rsidDel="00EC065E" w:rsidRDefault="00743848">
      <w:pPr>
        <w:pStyle w:val="NormalPACKT"/>
        <w:rPr>
          <w:del w:id="2932" w:author="Thomas Lee" w:date="2020-12-15T20:19:00Z"/>
        </w:rPr>
        <w:pPrChange w:id="2933" w:author="Thomas Lee" w:date="2020-12-19T14:46:00Z">
          <w:pPr>
            <w:pStyle w:val="CodePACKT"/>
          </w:pPr>
        </w:pPrChange>
      </w:pPr>
      <w:del w:id="2934" w:author="Thomas Lee" w:date="2020-12-15T20:19:00Z">
        <w:r w:rsidRPr="00E770B7" w:rsidDel="00EC065E">
          <w:delText>$Extensions =  'Streetsidesoftware.code-spell-checker',</w:delText>
        </w:r>
      </w:del>
    </w:p>
    <w:p w14:paraId="74E567F8" w14:textId="36604DCA" w:rsidR="00743848" w:rsidRPr="00E770B7" w:rsidDel="00EC065E" w:rsidRDefault="00743848">
      <w:pPr>
        <w:pStyle w:val="NormalPACKT"/>
        <w:rPr>
          <w:del w:id="2935" w:author="Thomas Lee" w:date="2020-12-15T20:19:00Z"/>
        </w:rPr>
        <w:pPrChange w:id="2936" w:author="Thomas Lee" w:date="2020-12-19T14:46:00Z">
          <w:pPr>
            <w:pStyle w:val="CodePACKT"/>
          </w:pPr>
        </w:pPrChange>
      </w:pPr>
      <w:del w:id="2937" w:author="Thomas Lee" w:date="2020-12-15T20:19:00Z">
        <w:r w:rsidRPr="00E770B7" w:rsidDel="00EC065E">
          <w:delText>               'yzhang.markdown-all-in-one',</w:delText>
        </w:r>
      </w:del>
    </w:p>
    <w:p w14:paraId="1FD296D6" w14:textId="1AD83686" w:rsidR="00743848" w:rsidRPr="00E770B7" w:rsidDel="00EC065E" w:rsidRDefault="00743848">
      <w:pPr>
        <w:pStyle w:val="NormalPACKT"/>
        <w:rPr>
          <w:del w:id="2938" w:author="Thomas Lee" w:date="2020-12-15T20:19:00Z"/>
        </w:rPr>
        <w:pPrChange w:id="2939" w:author="Thomas Lee" w:date="2020-12-19T14:46:00Z">
          <w:pPr>
            <w:pStyle w:val="CodePACKT"/>
          </w:pPr>
        </w:pPrChange>
      </w:pPr>
      <w:del w:id="2940" w:author="Thomas Lee" w:date="2020-12-15T20:19:00Z">
        <w:r w:rsidRPr="00E770B7" w:rsidDel="00EC065E">
          <w:delText>               'hediet.vscode-drawio'</w:delText>
        </w:r>
      </w:del>
    </w:p>
    <w:p w14:paraId="6CF143AA" w14:textId="534B872F" w:rsidR="00743848" w:rsidRPr="00E770B7" w:rsidDel="00EC065E" w:rsidRDefault="00743848">
      <w:pPr>
        <w:pStyle w:val="NormalPACKT"/>
        <w:rPr>
          <w:del w:id="2941" w:author="Thomas Lee" w:date="2020-12-15T20:19:00Z"/>
        </w:rPr>
        <w:pPrChange w:id="2942" w:author="Thomas Lee" w:date="2020-12-19T14:46:00Z">
          <w:pPr>
            <w:pStyle w:val="CodePACKT"/>
          </w:pPr>
        </w:pPrChange>
      </w:pPr>
      <w:del w:id="2943" w:author="Thomas Lee" w:date="2020-12-15T20:19:00Z">
        <w:r w:rsidRPr="00E770B7" w:rsidDel="00EC065E">
          <w:delText>$InstallHT = @{</w:delText>
        </w:r>
      </w:del>
    </w:p>
    <w:p w14:paraId="7EBDCC3C" w14:textId="46763E79" w:rsidR="00743848" w:rsidRPr="00E770B7" w:rsidDel="00EC065E" w:rsidRDefault="00743848">
      <w:pPr>
        <w:pStyle w:val="NormalPACKT"/>
        <w:rPr>
          <w:del w:id="2944" w:author="Thomas Lee" w:date="2020-12-15T20:19:00Z"/>
        </w:rPr>
        <w:pPrChange w:id="2945" w:author="Thomas Lee" w:date="2020-12-19T14:46:00Z">
          <w:pPr>
            <w:pStyle w:val="CodePACKT"/>
          </w:pPr>
        </w:pPrChange>
      </w:pPr>
      <w:del w:id="2946" w:author="Thomas Lee" w:date="2020-12-15T20:19:00Z">
        <w:r w:rsidRPr="00E770B7" w:rsidDel="00EC065E">
          <w:delText>  BuildEdition         = 'Stable-System'</w:delText>
        </w:r>
      </w:del>
    </w:p>
    <w:p w14:paraId="52512730" w14:textId="70FA6D61" w:rsidR="00743848" w:rsidRPr="00E770B7" w:rsidDel="00EC065E" w:rsidRDefault="00743848">
      <w:pPr>
        <w:pStyle w:val="NormalPACKT"/>
        <w:rPr>
          <w:del w:id="2947" w:author="Thomas Lee" w:date="2020-12-15T20:19:00Z"/>
        </w:rPr>
        <w:pPrChange w:id="2948" w:author="Thomas Lee" w:date="2020-12-19T14:46:00Z">
          <w:pPr>
            <w:pStyle w:val="CodePACKT"/>
          </w:pPr>
        </w:pPrChange>
      </w:pPr>
      <w:del w:id="2949" w:author="Thomas Lee" w:date="2020-12-15T20:19:00Z">
        <w:r w:rsidRPr="00E770B7" w:rsidDel="00EC065E">
          <w:delText>  AdditionalExtensions = $Extensions</w:delText>
        </w:r>
      </w:del>
    </w:p>
    <w:p w14:paraId="0E592CFD" w14:textId="52AF6B77" w:rsidR="00743848" w:rsidRPr="00E770B7" w:rsidDel="00EC065E" w:rsidRDefault="00743848">
      <w:pPr>
        <w:pStyle w:val="NormalPACKT"/>
        <w:rPr>
          <w:del w:id="2950" w:author="Thomas Lee" w:date="2020-12-15T20:19:00Z"/>
        </w:rPr>
        <w:pPrChange w:id="2951" w:author="Thomas Lee" w:date="2020-12-19T14:46:00Z">
          <w:pPr>
            <w:pStyle w:val="CodePACKT"/>
          </w:pPr>
        </w:pPrChange>
      </w:pPr>
      <w:del w:id="2952" w:author="Thomas Lee" w:date="2020-12-15T20:19:00Z">
        <w:r w:rsidRPr="00E770B7" w:rsidDel="00EC065E">
          <w:delText>  LaunchWhenDone       = $true</w:delText>
        </w:r>
      </w:del>
    </w:p>
    <w:p w14:paraId="0E1FA381" w14:textId="45BB1C48" w:rsidR="00743848" w:rsidRPr="00E770B7" w:rsidDel="00EC065E" w:rsidRDefault="00743848">
      <w:pPr>
        <w:pStyle w:val="NormalPACKT"/>
        <w:rPr>
          <w:del w:id="2953" w:author="Thomas Lee" w:date="2020-12-15T20:19:00Z"/>
        </w:rPr>
        <w:pPrChange w:id="2954" w:author="Thomas Lee" w:date="2020-12-19T14:46:00Z">
          <w:pPr>
            <w:pStyle w:val="CodePACKT"/>
          </w:pPr>
        </w:pPrChange>
      </w:pPr>
      <w:del w:id="2955" w:author="Thomas Lee" w:date="2020-12-15T20:19:00Z">
        <w:r w:rsidRPr="00E770B7" w:rsidDel="00EC065E">
          <w:delText>}             </w:delText>
        </w:r>
      </w:del>
    </w:p>
    <w:p w14:paraId="6ED04B2D" w14:textId="3AE10EB5" w:rsidR="00743848" w:rsidDel="00EC065E" w:rsidRDefault="00743848">
      <w:pPr>
        <w:pStyle w:val="NormalPACKT"/>
        <w:rPr>
          <w:del w:id="2956" w:author="Thomas Lee" w:date="2020-12-15T20:19:00Z"/>
        </w:rPr>
        <w:pPrChange w:id="2957" w:author="Thomas Lee" w:date="2020-12-19T14:46:00Z">
          <w:pPr>
            <w:pStyle w:val="CodePACKT"/>
          </w:pPr>
        </w:pPrChange>
      </w:pPr>
      <w:del w:id="2958" w:author="Thomas Lee" w:date="2020-12-15T20:19:00Z">
        <w:r w:rsidRPr="00E770B7" w:rsidDel="00EC065E">
          <w:delText>.\Install-VSCode.ps1 @InstallHT </w:delText>
        </w:r>
      </w:del>
    </w:p>
    <w:p w14:paraId="6655653B" w14:textId="66FE137D" w:rsidR="00E770B7" w:rsidDel="00EC065E" w:rsidRDefault="00E770B7">
      <w:pPr>
        <w:pStyle w:val="NormalPACKT"/>
        <w:rPr>
          <w:del w:id="2959" w:author="Thomas Lee" w:date="2020-12-15T20:19:00Z"/>
        </w:rPr>
        <w:pPrChange w:id="2960" w:author="Thomas Lee" w:date="2020-12-19T14:46:00Z">
          <w:pPr>
            <w:pStyle w:val="CodePACKT"/>
          </w:pPr>
        </w:pPrChange>
      </w:pPr>
    </w:p>
    <w:p w14:paraId="6A886157" w14:textId="7B1A941C" w:rsidR="00E770B7" w:rsidDel="00EC065E" w:rsidRDefault="00214C5A">
      <w:pPr>
        <w:pStyle w:val="NormalPACKT"/>
        <w:rPr>
          <w:del w:id="2961" w:author="Thomas Lee" w:date="2020-12-15T20:19:00Z"/>
        </w:rPr>
        <w:pPrChange w:id="2962" w:author="Thomas Lee" w:date="2020-12-19T14:46:00Z">
          <w:pPr>
            <w:pStyle w:val="NumberedBulletPACKT"/>
          </w:pPr>
        </w:pPrChange>
      </w:pPr>
      <w:del w:id="2963" w:author="Thomas Lee" w:date="2020-12-15T20:19:00Z">
        <w:r w:rsidDel="00EC065E">
          <w:delText>Exit VS Code.</w:delText>
        </w:r>
      </w:del>
    </w:p>
    <w:p w14:paraId="21360409" w14:textId="45B0F0FB" w:rsidR="00214C5A" w:rsidDel="00EC065E" w:rsidRDefault="00214C5A">
      <w:pPr>
        <w:pStyle w:val="NormalPACKT"/>
        <w:rPr>
          <w:del w:id="2964" w:author="Thomas Lee" w:date="2020-12-15T20:19:00Z"/>
        </w:rPr>
        <w:pPrChange w:id="2965" w:author="Thomas Lee" w:date="2020-12-19T14:46:00Z">
          <w:pPr>
            <w:pStyle w:val="NumberedBulletPACKT"/>
            <w:numPr>
              <w:numId w:val="0"/>
            </w:numPr>
            <w:ind w:left="360" w:hanging="360"/>
          </w:pPr>
        </w:pPrChange>
      </w:pPr>
    </w:p>
    <w:p w14:paraId="01B6B161" w14:textId="1FAA2CD2" w:rsidR="00214C5A" w:rsidDel="00EC065E" w:rsidRDefault="00214C5A">
      <w:pPr>
        <w:pStyle w:val="NormalPACKT"/>
        <w:rPr>
          <w:del w:id="2966" w:author="Thomas Lee" w:date="2020-12-15T20:19:00Z"/>
        </w:rPr>
        <w:pPrChange w:id="2967" w:author="Thomas Lee" w:date="2020-12-19T14:46:00Z">
          <w:pPr>
            <w:pStyle w:val="NumberedBulletPACKT"/>
          </w:pPr>
        </w:pPrChange>
      </w:pPr>
      <w:del w:id="2968" w:author="Thomas Lee" w:date="2020-12-15T20:19:00Z">
        <w:r w:rsidDel="00EC065E">
          <w:delText xml:space="preserve">Restart VS </w:delText>
        </w:r>
        <w:r w:rsidR="00E770B7" w:rsidDel="00EC065E">
          <w:delText>Code</w:delText>
        </w:r>
        <w:r w:rsidDel="00EC065E">
          <w:delText xml:space="preserve"> by </w:delText>
        </w:r>
        <w:r w:rsidR="002545E2" w:rsidDel="00EC065E">
          <w:delText>clicking on the Windows Key</w:delText>
        </w:r>
        <w:r w:rsidDel="00EC065E">
          <w:delText xml:space="preserve"> and typing </w:delText>
        </w:r>
        <w:r w:rsidRPr="002545E2" w:rsidDel="00EC065E">
          <w:rPr>
            <w:rStyle w:val="CodeInTextPACKT"/>
          </w:rPr>
          <w:delText>code</w:delText>
        </w:r>
        <w:r w:rsidDel="00EC065E">
          <w:delText xml:space="preserve"> to bring up the VS Code tile in the Windows Start Panel. </w:delText>
        </w:r>
        <w:r w:rsidR="002545E2" w:rsidDel="00EC065E">
          <w:delText>Then</w:delText>
        </w:r>
        <w:r w:rsidDel="00EC065E">
          <w:delText xml:space="preserve"> </w:delText>
        </w:r>
        <w:r w:rsidR="002545E2" w:rsidDel="00EC065E">
          <w:delText>r</w:delText>
        </w:r>
        <w:r w:rsidR="00E770B7" w:rsidRPr="00214C5A" w:rsidDel="00EC065E">
          <w:delText>ight</w:delText>
        </w:r>
        <w:r w:rsidR="002545E2" w:rsidDel="00EC065E">
          <w:delText>-</w:delText>
        </w:r>
        <w:r w:rsidR="00E770B7" w:rsidDel="00EC065E">
          <w:delText xml:space="preserve">click the </w:delText>
        </w:r>
        <w:r w:rsidDel="00EC065E">
          <w:delText>VS Code tile and</w:delText>
        </w:r>
        <w:r w:rsidR="002545E2" w:rsidDel="00EC065E">
          <w:delText xml:space="preserve"> select </w:delText>
        </w:r>
        <w:r w:rsidR="002545E2" w:rsidRPr="002545E2" w:rsidDel="00EC065E">
          <w:rPr>
            <w:rStyle w:val="CodeInTextPACKT"/>
          </w:rPr>
          <w:delText>Run as Administrator</w:delText>
        </w:r>
        <w:r w:rsidR="002545E2" w:rsidDel="00EC065E">
          <w:delText xml:space="preserve"> to</w:delText>
        </w:r>
        <w:r w:rsidDel="00EC065E">
          <w:delText xml:space="preserve"> start VS Code as an administrator</w:delText>
        </w:r>
      </w:del>
    </w:p>
    <w:p w14:paraId="3E47E753" w14:textId="5E8641B0" w:rsidR="00214C5A" w:rsidRPr="002545E2" w:rsidDel="00EC065E" w:rsidRDefault="00214C5A" w:rsidP="0054579C">
      <w:pPr>
        <w:pStyle w:val="NormalPACKT"/>
        <w:rPr>
          <w:del w:id="2969" w:author="Thomas Lee" w:date="2020-12-15T20:19:00Z"/>
        </w:rPr>
      </w:pPr>
    </w:p>
    <w:p w14:paraId="071E3E22" w14:textId="0DDFAF3A" w:rsidR="00214C5A" w:rsidDel="00EC065E" w:rsidRDefault="00CC1E97">
      <w:pPr>
        <w:pStyle w:val="NormalPACKT"/>
        <w:rPr>
          <w:del w:id="2970" w:author="Thomas Lee" w:date="2020-12-15T20:19:00Z"/>
        </w:rPr>
        <w:pPrChange w:id="2971" w:author="Thomas Lee" w:date="2020-12-19T14:46:00Z">
          <w:pPr>
            <w:pStyle w:val="NumberedBulletPACKT"/>
          </w:pPr>
        </w:pPrChange>
      </w:pPr>
      <w:del w:id="2972" w:author="Thomas Lee" w:date="2020-12-15T20:19:00Z">
        <w:r w:rsidDel="00EC065E">
          <w:delText>Inside, VS Code, o</w:delText>
        </w:r>
        <w:r w:rsidR="00214C5A" w:rsidDel="00EC065E">
          <w:delText xml:space="preserve">pen a VS Code </w:delText>
        </w:r>
        <w:commentRangeStart w:id="2973"/>
        <w:r w:rsidR="00214C5A" w:rsidDel="00EC065E">
          <w:delText>Terminal</w:delText>
        </w:r>
        <w:commentRangeEnd w:id="2973"/>
        <w:r w:rsidR="006B0443" w:rsidDel="00EC065E">
          <w:rPr>
            <w:rStyle w:val="CommentReference"/>
          </w:rPr>
          <w:commentReference w:id="2973"/>
        </w:r>
        <w:r w:rsidR="00214C5A" w:rsidDel="00EC065E">
          <w:delText xml:space="preserve"> by typing </w:delText>
        </w:r>
        <w:r w:rsidR="00214C5A" w:rsidRPr="00214C5A" w:rsidDel="00EC065E">
          <w:rPr>
            <w:rStyle w:val="CodeInTextPACKT"/>
          </w:rPr>
          <w:delText>Ctrl+Shift+’</w:delText>
        </w:r>
        <w:r w:rsidR="00214C5A" w:rsidRPr="00CC1E97" w:rsidDel="00EC065E">
          <w:delText>.</w:delText>
        </w:r>
        <w:r w:rsidDel="00EC065E">
          <w:delText xml:space="preserve"> From the terminal, type </w:delText>
        </w:r>
        <w:r w:rsidRPr="00CC1E97" w:rsidDel="00EC065E">
          <w:rPr>
            <w:rStyle w:val="CodeInTextPACKT"/>
          </w:rPr>
          <w:delText>pwsh</w:delText>
        </w:r>
        <w:r w:rsidDel="00EC065E">
          <w:delText xml:space="preserve"> and </w:delText>
        </w:r>
        <w:commentRangeStart w:id="2974"/>
        <w:r w:rsidDel="00EC065E">
          <w:delText>return</w:delText>
        </w:r>
        <w:commentRangeEnd w:id="2974"/>
        <w:r w:rsidR="00E06E34" w:rsidDel="00EC065E">
          <w:rPr>
            <w:rStyle w:val="CommentReference"/>
          </w:rPr>
          <w:commentReference w:id="2974"/>
        </w:r>
        <w:r w:rsidDel="00EC065E">
          <w:delText>.</w:delText>
        </w:r>
      </w:del>
    </w:p>
    <w:p w14:paraId="43E98D38" w14:textId="59520AE0" w:rsidR="00E770B7" w:rsidRPr="00E770B7" w:rsidDel="00EC065E" w:rsidRDefault="00E770B7">
      <w:pPr>
        <w:pStyle w:val="NormalPACKT"/>
        <w:rPr>
          <w:del w:id="2975" w:author="Thomas Lee" w:date="2020-12-15T20:19:00Z"/>
          <w:rFonts w:ascii="Consolas" w:hAnsi="Consolas"/>
          <w:color w:val="000000"/>
          <w:sz w:val="21"/>
          <w:szCs w:val="21"/>
          <w:lang w:val="en-GB" w:eastAsia="en-GB"/>
        </w:rPr>
        <w:pPrChange w:id="2976" w:author="Thomas Lee" w:date="2020-12-19T14:46:00Z">
          <w:pPr>
            <w:pStyle w:val="ListParagraph"/>
            <w:numPr>
              <w:numId w:val="3"/>
            </w:numPr>
            <w:shd w:val="clear" w:color="auto" w:fill="FFFFFF"/>
            <w:tabs>
              <w:tab w:val="num" w:pos="0"/>
            </w:tabs>
            <w:spacing w:after="0" w:line="285" w:lineRule="atLeast"/>
            <w:ind w:left="0"/>
          </w:pPr>
        </w:pPrChange>
      </w:pPr>
    </w:p>
    <w:p w14:paraId="64A18025" w14:textId="04405F7B" w:rsidR="00743848" w:rsidRPr="00743848" w:rsidDel="00EC065E" w:rsidRDefault="00E770B7">
      <w:pPr>
        <w:pStyle w:val="NormalPACKT"/>
        <w:rPr>
          <w:del w:id="2977" w:author="Thomas Lee" w:date="2020-12-15T20:19:00Z"/>
          <w:color w:val="000000"/>
          <w:lang w:val="en-GB" w:eastAsia="en-GB"/>
        </w:rPr>
        <w:pPrChange w:id="2978" w:author="Thomas Lee" w:date="2020-12-19T14:46:00Z">
          <w:pPr>
            <w:pStyle w:val="NumberedBulletPACKT"/>
          </w:pPr>
        </w:pPrChange>
      </w:pPr>
      <w:del w:id="2979" w:author="Thomas Lee" w:date="2020-12-15T20:19:00Z">
        <w:r w:rsidDel="00EC065E">
          <w:rPr>
            <w:lang w:val="en-GB" w:eastAsia="en-GB"/>
          </w:rPr>
          <w:delText>Using VS Code, c</w:delText>
        </w:r>
        <w:r w:rsidR="00743848" w:rsidRPr="00743848" w:rsidDel="00EC065E">
          <w:rPr>
            <w:lang w:val="en-GB" w:eastAsia="en-GB"/>
          </w:rPr>
          <w:delText>reate a </w:delText>
        </w:r>
        <w:commentRangeStart w:id="2980"/>
        <w:r w:rsidR="00743848" w:rsidRPr="00743848" w:rsidDel="00EC065E">
          <w:rPr>
            <w:lang w:val="en-GB" w:eastAsia="en-GB"/>
          </w:rPr>
          <w:delText>Sample Profile File </w:delText>
        </w:r>
        <w:commentRangeEnd w:id="2980"/>
        <w:r w:rsidR="006B0443" w:rsidDel="00EC065E">
          <w:rPr>
            <w:rStyle w:val="CommentReference"/>
          </w:rPr>
          <w:commentReference w:id="2980"/>
        </w:r>
        <w:r w:rsidR="00743848" w:rsidRPr="00743848" w:rsidDel="00EC065E">
          <w:rPr>
            <w:lang w:val="en-GB" w:eastAsia="en-GB"/>
          </w:rPr>
          <w:delText>for VS Code</w:delText>
        </w:r>
      </w:del>
    </w:p>
    <w:p w14:paraId="3B6835B0" w14:textId="349B9CC5" w:rsidR="00214C5A" w:rsidDel="00EC065E" w:rsidRDefault="00214C5A">
      <w:pPr>
        <w:pStyle w:val="NormalPACKT"/>
        <w:rPr>
          <w:del w:id="2981" w:author="Thomas Lee" w:date="2020-12-15T20:19:00Z"/>
        </w:rPr>
        <w:pPrChange w:id="2982" w:author="Thomas Lee" w:date="2020-12-19T14:46:00Z">
          <w:pPr>
            <w:pStyle w:val="CodePACKT"/>
          </w:pPr>
        </w:pPrChange>
      </w:pPr>
    </w:p>
    <w:p w14:paraId="06666D26" w14:textId="54C12B4F" w:rsidR="00E770B7" w:rsidRPr="00E770B7" w:rsidDel="00EC065E" w:rsidRDefault="00E770B7">
      <w:pPr>
        <w:pStyle w:val="NormalPACKT"/>
        <w:rPr>
          <w:del w:id="2983" w:author="Thomas Lee" w:date="2020-12-15T20:19:00Z"/>
        </w:rPr>
        <w:pPrChange w:id="2984" w:author="Thomas Lee" w:date="2020-12-19T14:46:00Z">
          <w:pPr>
            <w:pStyle w:val="CodePACKT"/>
          </w:pPr>
        </w:pPrChange>
      </w:pPr>
      <w:del w:id="2985" w:author="Thomas Lee" w:date="2020-12-15T20:19:00Z">
        <w:r w:rsidRPr="00E770B7" w:rsidDel="00EC065E">
          <w:delText>$SAMPLE = </w:delText>
        </w:r>
      </w:del>
    </w:p>
    <w:p w14:paraId="2275EE9F" w14:textId="5E1B6AD7" w:rsidR="00E770B7" w:rsidRPr="00E770B7" w:rsidDel="00EC065E" w:rsidRDefault="00E770B7">
      <w:pPr>
        <w:pStyle w:val="NormalPACKT"/>
        <w:rPr>
          <w:del w:id="2986" w:author="Thomas Lee" w:date="2020-12-15T20:19:00Z"/>
        </w:rPr>
        <w:pPrChange w:id="2987" w:author="Thomas Lee" w:date="2020-12-19T14:46:00Z">
          <w:pPr>
            <w:pStyle w:val="CodePACKT"/>
          </w:pPr>
        </w:pPrChange>
      </w:pPr>
      <w:del w:id="2988" w:author="Thomas Lee" w:date="2020-12-15T20:19:00Z">
        <w:r w:rsidRPr="00E770B7" w:rsidDel="00EC065E">
          <w:delText>  'https://raw.githubusercontent.com/doctordns/PACKT-PS7/master/' +</w:delText>
        </w:r>
      </w:del>
    </w:p>
    <w:p w14:paraId="21501CDC" w14:textId="667067F3" w:rsidR="00E770B7" w:rsidRPr="00E770B7" w:rsidDel="00EC065E" w:rsidRDefault="00E770B7">
      <w:pPr>
        <w:pStyle w:val="NormalPACKT"/>
        <w:rPr>
          <w:del w:id="2989" w:author="Thomas Lee" w:date="2020-12-15T20:19:00Z"/>
        </w:rPr>
        <w:pPrChange w:id="2990" w:author="Thomas Lee" w:date="2020-12-19T14:46:00Z">
          <w:pPr>
            <w:pStyle w:val="CodePACKT"/>
          </w:pPr>
        </w:pPrChange>
      </w:pPr>
      <w:del w:id="2991" w:author="Thomas Lee" w:date="2020-12-15T20:19:00Z">
        <w:r w:rsidRPr="00E770B7" w:rsidDel="00EC065E">
          <w:delText>  'scripts/goodies/Microsoft.VSCode_profile.ps1'</w:delText>
        </w:r>
      </w:del>
    </w:p>
    <w:p w14:paraId="2A0E1D46" w14:textId="10E4B1DB" w:rsidR="00743848" w:rsidRPr="00743848" w:rsidDel="00EC065E" w:rsidRDefault="00743848">
      <w:pPr>
        <w:pStyle w:val="NormalPACKT"/>
        <w:rPr>
          <w:del w:id="2992" w:author="Thomas Lee" w:date="2020-12-15T20:19:00Z"/>
          <w:lang w:val="en-GB"/>
        </w:rPr>
        <w:pPrChange w:id="2993" w:author="Thomas Lee" w:date="2020-12-19T14:46:00Z">
          <w:pPr>
            <w:pStyle w:val="CodePACKT"/>
          </w:pPr>
        </w:pPrChange>
      </w:pPr>
      <w:del w:id="2994" w:author="Thomas Lee" w:date="2020-12-15T20:19:00Z">
        <w:r w:rsidRPr="00743848" w:rsidDel="00EC065E">
          <w:rPr>
            <w:lang w:val="en-GB"/>
          </w:rPr>
          <w:delText>(Invoke-WebRequest -Uri $Sample).Content |</w:delText>
        </w:r>
      </w:del>
    </w:p>
    <w:p w14:paraId="7A85C97D" w14:textId="67210E77" w:rsidR="00743848" w:rsidRPr="00743848" w:rsidDel="00EC065E" w:rsidRDefault="00743848">
      <w:pPr>
        <w:pStyle w:val="NormalPACKT"/>
        <w:rPr>
          <w:del w:id="2995" w:author="Thomas Lee" w:date="2020-12-15T20:19:00Z"/>
          <w:lang w:val="en-GB"/>
        </w:rPr>
        <w:pPrChange w:id="2996" w:author="Thomas Lee" w:date="2020-12-19T14:46:00Z">
          <w:pPr>
            <w:pStyle w:val="CodePACKT"/>
          </w:pPr>
        </w:pPrChange>
      </w:pPr>
      <w:del w:id="2997" w:author="Thomas Lee" w:date="2020-12-15T20:19:00Z">
        <w:r w:rsidRPr="00743848" w:rsidDel="00EC065E">
          <w:rPr>
            <w:lang w:val="en-GB"/>
          </w:rPr>
          <w:delText>  Out-File $Profile</w:delText>
        </w:r>
      </w:del>
    </w:p>
    <w:p w14:paraId="798FB00D" w14:textId="7A34D5E3" w:rsidR="00743848" w:rsidRPr="00743848" w:rsidDel="00EC065E" w:rsidRDefault="00743848">
      <w:pPr>
        <w:pStyle w:val="NormalPACKT"/>
        <w:rPr>
          <w:del w:id="2998" w:author="Thomas Lee" w:date="2020-12-15T20:19:00Z"/>
          <w:lang w:val="en-GB"/>
        </w:rPr>
        <w:pPrChange w:id="2999" w:author="Thomas Lee" w:date="2020-12-19T14:46:00Z">
          <w:pPr>
            <w:pStyle w:val="CodePACKT"/>
          </w:pPr>
        </w:pPrChange>
      </w:pPr>
    </w:p>
    <w:p w14:paraId="1861D571" w14:textId="3F88DF7B" w:rsidR="00743848" w:rsidRPr="00743848" w:rsidDel="00EC065E" w:rsidRDefault="00743848">
      <w:pPr>
        <w:pStyle w:val="NormalPACKT"/>
        <w:rPr>
          <w:del w:id="3000" w:author="Thomas Lee" w:date="2020-12-15T20:19:00Z"/>
          <w:color w:val="000000"/>
          <w:lang w:val="en-GB" w:eastAsia="en-GB"/>
        </w:rPr>
        <w:pPrChange w:id="3001" w:author="Thomas Lee" w:date="2020-12-19T14:46:00Z">
          <w:pPr>
            <w:pStyle w:val="NumberedBulletPACKT"/>
          </w:pPr>
        </w:pPrChange>
      </w:pPr>
      <w:del w:id="3002" w:author="Thomas Lee" w:date="2020-12-15T20:19:00Z">
        <w:r w:rsidRPr="00743848" w:rsidDel="00EC065E">
          <w:rPr>
            <w:lang w:val="en-GB" w:eastAsia="en-GB"/>
          </w:rPr>
          <w:delText>Update </w:delText>
        </w:r>
        <w:commentRangeStart w:id="3003"/>
        <w:r w:rsidRPr="00743848" w:rsidDel="00EC065E">
          <w:rPr>
            <w:lang w:val="en-GB" w:eastAsia="en-GB"/>
          </w:rPr>
          <w:delText>Local User </w:delText>
        </w:r>
        <w:commentRangeEnd w:id="3003"/>
        <w:r w:rsidR="007200F4" w:rsidDel="00EC065E">
          <w:rPr>
            <w:rStyle w:val="CommentReference"/>
          </w:rPr>
          <w:commentReference w:id="3003"/>
        </w:r>
        <w:r w:rsidR="002545E2" w:rsidDel="00EC065E">
          <w:rPr>
            <w:lang w:val="en-GB" w:eastAsia="en-GB"/>
          </w:rPr>
          <w:delText>s</w:delText>
        </w:r>
        <w:r w:rsidRPr="00743848" w:rsidDel="00EC065E">
          <w:rPr>
            <w:lang w:val="en-GB" w:eastAsia="en-GB"/>
          </w:rPr>
          <w:delText>ettings for VS Code</w:delText>
        </w:r>
      </w:del>
    </w:p>
    <w:p w14:paraId="7C46071F" w14:textId="00F2483B" w:rsidR="00743848" w:rsidRPr="00743848" w:rsidDel="00EC065E" w:rsidRDefault="00743848">
      <w:pPr>
        <w:pStyle w:val="NormalPACKT"/>
        <w:rPr>
          <w:del w:id="3004" w:author="Thomas Lee" w:date="2020-12-15T20:19:00Z"/>
          <w:rFonts w:ascii="Consolas" w:hAnsi="Consolas"/>
          <w:color w:val="000000"/>
          <w:sz w:val="21"/>
          <w:szCs w:val="21"/>
          <w:lang w:val="en-GB" w:eastAsia="en-GB"/>
        </w:rPr>
        <w:pPrChange w:id="3005" w:author="Thomas Lee" w:date="2020-12-19T14:46:00Z">
          <w:pPr>
            <w:pStyle w:val="ListParagraph"/>
            <w:numPr>
              <w:numId w:val="3"/>
            </w:numPr>
            <w:shd w:val="clear" w:color="auto" w:fill="FFFFFF"/>
            <w:tabs>
              <w:tab w:val="num" w:pos="0"/>
            </w:tabs>
            <w:spacing w:after="0" w:line="285" w:lineRule="atLeast"/>
            <w:ind w:left="0"/>
          </w:pPr>
        </w:pPrChange>
      </w:pPr>
    </w:p>
    <w:p w14:paraId="258C1D82" w14:textId="7EBAF151" w:rsidR="00743848" w:rsidRPr="00743848" w:rsidDel="00EC065E" w:rsidRDefault="00743848">
      <w:pPr>
        <w:pStyle w:val="NormalPACKT"/>
        <w:rPr>
          <w:del w:id="3006" w:author="Thomas Lee" w:date="2020-12-15T20:19:00Z"/>
          <w:rFonts w:ascii="Consolas" w:hAnsi="Consolas"/>
          <w:color w:val="000000"/>
          <w:sz w:val="21"/>
          <w:szCs w:val="21"/>
          <w:lang w:val="en-GB" w:eastAsia="en-GB"/>
        </w:rPr>
        <w:pPrChange w:id="3007" w:author="Thomas Lee" w:date="2020-12-19T14:46:00Z">
          <w:pPr>
            <w:pStyle w:val="ListParagraph"/>
            <w:numPr>
              <w:numId w:val="3"/>
            </w:numPr>
            <w:shd w:val="clear" w:color="auto" w:fill="FFFFFF"/>
            <w:tabs>
              <w:tab w:val="num" w:pos="0"/>
            </w:tabs>
            <w:spacing w:after="0" w:line="285" w:lineRule="atLeast"/>
            <w:ind w:left="0"/>
          </w:pPr>
        </w:pPrChange>
      </w:pPr>
      <w:del w:id="3008" w:author="Thomas Lee" w:date="2020-12-15T20:19:00Z">
        <w:r w:rsidRPr="00743848" w:rsidDel="00EC065E">
          <w:rPr>
            <w:rFonts w:ascii="Consolas" w:hAnsi="Consolas"/>
            <w:color w:val="000000"/>
            <w:sz w:val="21"/>
            <w:szCs w:val="21"/>
            <w:lang w:val="en-GB" w:eastAsia="en-GB"/>
          </w:rPr>
          <w:delText>$</w:delText>
        </w:r>
        <w:commentRangeStart w:id="3009"/>
        <w:r w:rsidRPr="00743848" w:rsidDel="00EC065E">
          <w:rPr>
            <w:rFonts w:ascii="Consolas" w:hAnsi="Consolas"/>
            <w:color w:val="000000"/>
            <w:sz w:val="21"/>
            <w:szCs w:val="21"/>
            <w:lang w:val="en-GB" w:eastAsia="en-GB"/>
          </w:rPr>
          <w:delText>JSON</w:delText>
        </w:r>
        <w:commentRangeEnd w:id="3009"/>
        <w:r w:rsidR="002D175E" w:rsidDel="00EC065E">
          <w:rPr>
            <w:rStyle w:val="CommentReference"/>
          </w:rPr>
          <w:commentReference w:id="3009"/>
        </w:r>
        <w:r w:rsidRPr="00743848" w:rsidDel="00EC065E">
          <w:rPr>
            <w:rFonts w:ascii="Consolas" w:hAnsi="Consolas"/>
            <w:color w:val="000000"/>
            <w:sz w:val="21"/>
            <w:szCs w:val="21"/>
            <w:lang w:val="en-GB" w:eastAsia="en-GB"/>
          </w:rPr>
          <w:delText> = </w:delText>
        </w:r>
        <w:r w:rsidRPr="00743848" w:rsidDel="00EC065E">
          <w:rPr>
            <w:rFonts w:ascii="Consolas" w:hAnsi="Consolas"/>
            <w:color w:val="A31515"/>
            <w:sz w:val="21"/>
            <w:szCs w:val="21"/>
            <w:lang w:val="en-GB" w:eastAsia="en-GB"/>
          </w:rPr>
          <w:delText>@'</w:delText>
        </w:r>
      </w:del>
    </w:p>
    <w:p w14:paraId="0B54D7C6" w14:textId="7EDA0883" w:rsidR="00743848" w:rsidRPr="00743848" w:rsidDel="00EC065E" w:rsidRDefault="00743848">
      <w:pPr>
        <w:pStyle w:val="NormalPACKT"/>
        <w:rPr>
          <w:del w:id="3010" w:author="Thomas Lee" w:date="2020-12-15T20:19:00Z"/>
          <w:rFonts w:ascii="Consolas" w:hAnsi="Consolas"/>
          <w:color w:val="000000"/>
          <w:sz w:val="21"/>
          <w:szCs w:val="21"/>
          <w:lang w:val="en-GB" w:eastAsia="en-GB"/>
        </w:rPr>
        <w:pPrChange w:id="3011" w:author="Thomas Lee" w:date="2020-12-19T14:46:00Z">
          <w:pPr>
            <w:pStyle w:val="ListParagraph"/>
            <w:numPr>
              <w:numId w:val="3"/>
            </w:numPr>
            <w:shd w:val="clear" w:color="auto" w:fill="FFFFFF"/>
            <w:tabs>
              <w:tab w:val="num" w:pos="0"/>
            </w:tabs>
            <w:spacing w:after="0" w:line="285" w:lineRule="atLeast"/>
            <w:ind w:left="0"/>
          </w:pPr>
        </w:pPrChange>
      </w:pPr>
      <w:del w:id="3012" w:author="Thomas Lee" w:date="2020-12-15T20:19:00Z">
        <w:r w:rsidRPr="00743848" w:rsidDel="00EC065E">
          <w:rPr>
            <w:rFonts w:ascii="Consolas" w:hAnsi="Consolas"/>
            <w:color w:val="A31515"/>
            <w:sz w:val="21"/>
            <w:szCs w:val="21"/>
            <w:lang w:val="en-GB" w:eastAsia="en-GB"/>
          </w:rPr>
          <w:delText>{</w:delText>
        </w:r>
      </w:del>
    </w:p>
    <w:p w14:paraId="50E68EB6" w14:textId="7D3653DB" w:rsidR="00743848" w:rsidRPr="00743848" w:rsidDel="00EC065E" w:rsidRDefault="00743848">
      <w:pPr>
        <w:pStyle w:val="NormalPACKT"/>
        <w:rPr>
          <w:del w:id="3013" w:author="Thomas Lee" w:date="2020-12-15T20:19:00Z"/>
          <w:rFonts w:ascii="Consolas" w:hAnsi="Consolas"/>
          <w:color w:val="000000"/>
          <w:sz w:val="21"/>
          <w:szCs w:val="21"/>
          <w:lang w:val="en-GB" w:eastAsia="en-GB"/>
        </w:rPr>
        <w:pPrChange w:id="3014" w:author="Thomas Lee" w:date="2020-12-19T14:46:00Z">
          <w:pPr>
            <w:pStyle w:val="ListParagraph"/>
            <w:numPr>
              <w:numId w:val="3"/>
            </w:numPr>
            <w:shd w:val="clear" w:color="auto" w:fill="FFFFFF"/>
            <w:tabs>
              <w:tab w:val="num" w:pos="0"/>
            </w:tabs>
            <w:spacing w:after="0" w:line="285" w:lineRule="atLeast"/>
            <w:ind w:left="0"/>
          </w:pPr>
        </w:pPrChange>
      </w:pPr>
      <w:del w:id="3015" w:author="Thomas Lee" w:date="2020-12-15T20:19:00Z">
        <w:r w:rsidRPr="00743848" w:rsidDel="00EC065E">
          <w:rPr>
            <w:rFonts w:ascii="Consolas" w:hAnsi="Consolas"/>
            <w:color w:val="A31515"/>
            <w:sz w:val="21"/>
            <w:szCs w:val="21"/>
            <w:lang w:val="en-GB" w:eastAsia="en-GB"/>
          </w:rPr>
          <w:delText>  "workbench.colorTheme": "PowerShell ISE",</w:delText>
        </w:r>
      </w:del>
    </w:p>
    <w:p w14:paraId="37FDB668" w14:textId="2194CDA3" w:rsidR="00743848" w:rsidRPr="00743848" w:rsidDel="00EC065E" w:rsidRDefault="00743848">
      <w:pPr>
        <w:pStyle w:val="NormalPACKT"/>
        <w:rPr>
          <w:del w:id="3016" w:author="Thomas Lee" w:date="2020-12-15T20:19:00Z"/>
          <w:rFonts w:ascii="Consolas" w:hAnsi="Consolas"/>
          <w:color w:val="000000"/>
          <w:sz w:val="21"/>
          <w:szCs w:val="21"/>
          <w:lang w:val="en-GB" w:eastAsia="en-GB"/>
        </w:rPr>
        <w:pPrChange w:id="3017" w:author="Thomas Lee" w:date="2020-12-19T14:46:00Z">
          <w:pPr>
            <w:pStyle w:val="ListParagraph"/>
            <w:numPr>
              <w:numId w:val="3"/>
            </w:numPr>
            <w:shd w:val="clear" w:color="auto" w:fill="FFFFFF"/>
            <w:tabs>
              <w:tab w:val="num" w:pos="0"/>
            </w:tabs>
            <w:spacing w:after="0" w:line="285" w:lineRule="atLeast"/>
            <w:ind w:left="0"/>
          </w:pPr>
        </w:pPrChange>
      </w:pPr>
      <w:del w:id="3018" w:author="Thomas Lee" w:date="2020-12-15T20:19:00Z">
        <w:r w:rsidRPr="00743848" w:rsidDel="00EC065E">
          <w:rPr>
            <w:rFonts w:ascii="Consolas" w:hAnsi="Consolas"/>
            <w:color w:val="A31515"/>
            <w:sz w:val="21"/>
            <w:szCs w:val="21"/>
            <w:lang w:val="en-GB" w:eastAsia="en-GB"/>
          </w:rPr>
          <w:delText>  "powershell.codeFormatting.useCorrectCasing": true,</w:delText>
        </w:r>
      </w:del>
    </w:p>
    <w:p w14:paraId="1B4B88E7" w14:textId="2AFB9A26" w:rsidR="00743848" w:rsidRPr="00743848" w:rsidDel="00EC065E" w:rsidRDefault="00743848">
      <w:pPr>
        <w:pStyle w:val="NormalPACKT"/>
        <w:rPr>
          <w:del w:id="3019" w:author="Thomas Lee" w:date="2020-12-15T20:19:00Z"/>
          <w:rFonts w:ascii="Consolas" w:hAnsi="Consolas"/>
          <w:color w:val="000000"/>
          <w:sz w:val="21"/>
          <w:szCs w:val="21"/>
          <w:lang w:val="en-GB" w:eastAsia="en-GB"/>
        </w:rPr>
        <w:pPrChange w:id="3020" w:author="Thomas Lee" w:date="2020-12-19T14:46:00Z">
          <w:pPr>
            <w:pStyle w:val="ListParagraph"/>
            <w:numPr>
              <w:numId w:val="3"/>
            </w:numPr>
            <w:shd w:val="clear" w:color="auto" w:fill="FFFFFF"/>
            <w:tabs>
              <w:tab w:val="num" w:pos="0"/>
            </w:tabs>
            <w:spacing w:after="0" w:line="285" w:lineRule="atLeast"/>
            <w:ind w:left="0"/>
          </w:pPr>
        </w:pPrChange>
      </w:pPr>
      <w:del w:id="3021" w:author="Thomas Lee" w:date="2020-12-15T20:19:00Z">
        <w:r w:rsidRPr="00743848" w:rsidDel="00EC065E">
          <w:rPr>
            <w:rFonts w:ascii="Consolas" w:hAnsi="Consolas"/>
            <w:color w:val="A31515"/>
            <w:sz w:val="21"/>
            <w:szCs w:val="21"/>
            <w:lang w:val="en-GB" w:eastAsia="en-GB"/>
          </w:rPr>
          <w:lastRenderedPageBreak/>
          <w:delText>  "files.autoSave": "onWindowChange",</w:delText>
        </w:r>
      </w:del>
    </w:p>
    <w:p w14:paraId="3BCFC695" w14:textId="1671A3BF" w:rsidR="00743848" w:rsidRPr="00743848" w:rsidDel="00EC065E" w:rsidRDefault="00743848">
      <w:pPr>
        <w:pStyle w:val="NormalPACKT"/>
        <w:rPr>
          <w:del w:id="3022" w:author="Thomas Lee" w:date="2020-12-15T20:19:00Z"/>
          <w:rFonts w:ascii="Consolas" w:hAnsi="Consolas"/>
          <w:color w:val="000000"/>
          <w:sz w:val="21"/>
          <w:szCs w:val="21"/>
          <w:lang w:val="en-GB" w:eastAsia="en-GB"/>
        </w:rPr>
        <w:pPrChange w:id="3023" w:author="Thomas Lee" w:date="2020-12-19T14:46:00Z">
          <w:pPr>
            <w:pStyle w:val="ListParagraph"/>
            <w:numPr>
              <w:numId w:val="3"/>
            </w:numPr>
            <w:shd w:val="clear" w:color="auto" w:fill="FFFFFF"/>
            <w:tabs>
              <w:tab w:val="num" w:pos="0"/>
            </w:tabs>
            <w:spacing w:after="0" w:line="285" w:lineRule="atLeast"/>
            <w:ind w:left="0"/>
          </w:pPr>
        </w:pPrChange>
      </w:pPr>
      <w:del w:id="3024" w:author="Thomas Lee" w:date="2020-12-15T20:19:00Z">
        <w:r w:rsidRPr="00743848" w:rsidDel="00EC065E">
          <w:rPr>
            <w:rFonts w:ascii="Consolas" w:hAnsi="Consolas"/>
            <w:color w:val="A31515"/>
            <w:sz w:val="21"/>
            <w:szCs w:val="21"/>
            <w:lang w:val="en-GB" w:eastAsia="en-GB"/>
          </w:rPr>
          <w:delText>  "files.defaultLanguage": "powershell",</w:delText>
        </w:r>
      </w:del>
    </w:p>
    <w:p w14:paraId="2D02129A" w14:textId="401FF019" w:rsidR="00743848" w:rsidRPr="00743848" w:rsidDel="00EC065E" w:rsidRDefault="00743848">
      <w:pPr>
        <w:pStyle w:val="NormalPACKT"/>
        <w:rPr>
          <w:del w:id="3025" w:author="Thomas Lee" w:date="2020-12-15T20:19:00Z"/>
          <w:rFonts w:ascii="Consolas" w:hAnsi="Consolas"/>
          <w:color w:val="000000"/>
          <w:sz w:val="21"/>
          <w:szCs w:val="21"/>
          <w:lang w:val="en-GB" w:eastAsia="en-GB"/>
        </w:rPr>
        <w:pPrChange w:id="3026" w:author="Thomas Lee" w:date="2020-12-19T14:46:00Z">
          <w:pPr>
            <w:pStyle w:val="ListParagraph"/>
            <w:numPr>
              <w:numId w:val="3"/>
            </w:numPr>
            <w:shd w:val="clear" w:color="auto" w:fill="FFFFFF"/>
            <w:tabs>
              <w:tab w:val="num" w:pos="0"/>
            </w:tabs>
            <w:spacing w:after="0" w:line="285" w:lineRule="atLeast"/>
            <w:ind w:left="0"/>
          </w:pPr>
        </w:pPrChange>
      </w:pPr>
      <w:del w:id="3027" w:author="Thomas Lee" w:date="2020-12-15T20:19:00Z">
        <w:r w:rsidRPr="00743848" w:rsidDel="00EC065E">
          <w:rPr>
            <w:rFonts w:ascii="Consolas" w:hAnsi="Consolas"/>
            <w:color w:val="A31515"/>
            <w:sz w:val="21"/>
            <w:szCs w:val="21"/>
            <w:lang w:val="en-GB" w:eastAsia="en-GB"/>
          </w:rPr>
          <w:delText>  "editor.fontFamily": "'Cascadia Code',Consolas,'Courier New'",</w:delText>
        </w:r>
      </w:del>
    </w:p>
    <w:p w14:paraId="43907AEE" w14:textId="557F8B49" w:rsidR="00743848" w:rsidRPr="00743848" w:rsidDel="00EC065E" w:rsidRDefault="00743848">
      <w:pPr>
        <w:pStyle w:val="NormalPACKT"/>
        <w:rPr>
          <w:del w:id="3028" w:author="Thomas Lee" w:date="2020-12-15T20:19:00Z"/>
          <w:rFonts w:ascii="Consolas" w:hAnsi="Consolas"/>
          <w:color w:val="000000"/>
          <w:sz w:val="21"/>
          <w:szCs w:val="21"/>
          <w:lang w:val="en-GB" w:eastAsia="en-GB"/>
        </w:rPr>
        <w:pPrChange w:id="3029" w:author="Thomas Lee" w:date="2020-12-19T14:46:00Z">
          <w:pPr>
            <w:pStyle w:val="ListParagraph"/>
            <w:numPr>
              <w:numId w:val="3"/>
            </w:numPr>
            <w:shd w:val="clear" w:color="auto" w:fill="FFFFFF"/>
            <w:tabs>
              <w:tab w:val="num" w:pos="0"/>
            </w:tabs>
            <w:spacing w:after="0" w:line="285" w:lineRule="atLeast"/>
            <w:ind w:left="0"/>
          </w:pPr>
        </w:pPrChange>
      </w:pPr>
      <w:del w:id="3030" w:author="Thomas Lee" w:date="2020-12-15T20:19:00Z">
        <w:r w:rsidRPr="00743848" w:rsidDel="00EC065E">
          <w:rPr>
            <w:rFonts w:ascii="Consolas" w:hAnsi="Consolas"/>
            <w:color w:val="A31515"/>
            <w:sz w:val="21"/>
            <w:szCs w:val="21"/>
            <w:lang w:val="en-GB" w:eastAsia="en-GB"/>
          </w:rPr>
          <w:delText>  "workbench.editor.highlightModifiedTabs": true,</w:delText>
        </w:r>
      </w:del>
    </w:p>
    <w:p w14:paraId="18C8E643" w14:textId="7DB9FAD8" w:rsidR="00743848" w:rsidRPr="00743848" w:rsidDel="00EC065E" w:rsidRDefault="00743848">
      <w:pPr>
        <w:pStyle w:val="NormalPACKT"/>
        <w:rPr>
          <w:del w:id="3031" w:author="Thomas Lee" w:date="2020-12-15T20:19:00Z"/>
          <w:rFonts w:ascii="Consolas" w:hAnsi="Consolas"/>
          <w:color w:val="000000"/>
          <w:sz w:val="21"/>
          <w:szCs w:val="21"/>
          <w:lang w:val="en-GB" w:eastAsia="en-GB"/>
        </w:rPr>
        <w:pPrChange w:id="3032" w:author="Thomas Lee" w:date="2020-12-19T14:46:00Z">
          <w:pPr>
            <w:pStyle w:val="ListParagraph"/>
            <w:numPr>
              <w:numId w:val="3"/>
            </w:numPr>
            <w:shd w:val="clear" w:color="auto" w:fill="FFFFFF"/>
            <w:tabs>
              <w:tab w:val="num" w:pos="0"/>
            </w:tabs>
            <w:spacing w:after="0" w:line="285" w:lineRule="atLeast"/>
            <w:ind w:left="0"/>
          </w:pPr>
        </w:pPrChange>
      </w:pPr>
      <w:del w:id="3033" w:author="Thomas Lee" w:date="2020-12-15T20:19:00Z">
        <w:r w:rsidRPr="00743848" w:rsidDel="00EC065E">
          <w:rPr>
            <w:rFonts w:ascii="Consolas" w:hAnsi="Consolas"/>
            <w:color w:val="A31515"/>
            <w:sz w:val="21"/>
            <w:szCs w:val="21"/>
            <w:lang w:val="en-GB" w:eastAsia="en-GB"/>
          </w:rPr>
          <w:delText>  "window.zoomLevel": 1</w:delText>
        </w:r>
      </w:del>
    </w:p>
    <w:p w14:paraId="6E365E18" w14:textId="4177C4DE" w:rsidR="00743848" w:rsidRPr="00743848" w:rsidDel="00EC065E" w:rsidRDefault="00743848">
      <w:pPr>
        <w:pStyle w:val="NormalPACKT"/>
        <w:rPr>
          <w:del w:id="3034" w:author="Thomas Lee" w:date="2020-12-15T20:19:00Z"/>
          <w:rFonts w:ascii="Consolas" w:hAnsi="Consolas"/>
          <w:color w:val="000000"/>
          <w:sz w:val="21"/>
          <w:szCs w:val="21"/>
          <w:lang w:val="en-GB" w:eastAsia="en-GB"/>
        </w:rPr>
        <w:pPrChange w:id="3035" w:author="Thomas Lee" w:date="2020-12-19T14:46:00Z">
          <w:pPr>
            <w:pStyle w:val="ListParagraph"/>
            <w:numPr>
              <w:numId w:val="3"/>
            </w:numPr>
            <w:shd w:val="clear" w:color="auto" w:fill="FFFFFF"/>
            <w:tabs>
              <w:tab w:val="num" w:pos="0"/>
            </w:tabs>
            <w:spacing w:after="0" w:line="285" w:lineRule="atLeast"/>
            <w:ind w:left="0"/>
          </w:pPr>
        </w:pPrChange>
      </w:pPr>
      <w:del w:id="3036" w:author="Thomas Lee" w:date="2020-12-15T20:19:00Z">
        <w:r w:rsidRPr="00743848" w:rsidDel="00EC065E">
          <w:rPr>
            <w:rFonts w:ascii="Consolas" w:hAnsi="Consolas"/>
            <w:color w:val="A31515"/>
            <w:sz w:val="21"/>
            <w:szCs w:val="21"/>
            <w:lang w:val="en-GB" w:eastAsia="en-GB"/>
          </w:rPr>
          <w:delText>}</w:delText>
        </w:r>
      </w:del>
    </w:p>
    <w:p w14:paraId="36C4C30B" w14:textId="643C1E1F" w:rsidR="00743848" w:rsidRPr="00743848" w:rsidDel="00EC065E" w:rsidRDefault="00743848">
      <w:pPr>
        <w:pStyle w:val="NormalPACKT"/>
        <w:rPr>
          <w:del w:id="3037" w:author="Thomas Lee" w:date="2020-12-15T20:19:00Z"/>
          <w:rFonts w:ascii="Consolas" w:hAnsi="Consolas"/>
          <w:color w:val="000000"/>
          <w:sz w:val="21"/>
          <w:szCs w:val="21"/>
          <w:lang w:val="en-GB" w:eastAsia="en-GB"/>
        </w:rPr>
        <w:pPrChange w:id="3038" w:author="Thomas Lee" w:date="2020-12-19T14:46:00Z">
          <w:pPr>
            <w:pStyle w:val="ListParagraph"/>
            <w:numPr>
              <w:numId w:val="3"/>
            </w:numPr>
            <w:shd w:val="clear" w:color="auto" w:fill="FFFFFF"/>
            <w:tabs>
              <w:tab w:val="num" w:pos="0"/>
            </w:tabs>
            <w:spacing w:after="0" w:line="285" w:lineRule="atLeast"/>
            <w:ind w:left="0"/>
          </w:pPr>
        </w:pPrChange>
      </w:pPr>
      <w:del w:id="3039" w:author="Thomas Lee" w:date="2020-12-15T20:19:00Z">
        <w:r w:rsidRPr="00743848" w:rsidDel="00EC065E">
          <w:rPr>
            <w:rFonts w:ascii="Consolas" w:hAnsi="Consolas"/>
            <w:color w:val="A31515"/>
            <w:sz w:val="21"/>
            <w:szCs w:val="21"/>
            <w:lang w:val="en-GB" w:eastAsia="en-GB"/>
          </w:rPr>
          <w:delText>'@</w:delText>
        </w:r>
      </w:del>
    </w:p>
    <w:p w14:paraId="357B4E72" w14:textId="0217F72E" w:rsidR="00743848" w:rsidRPr="00743848" w:rsidDel="00EC065E" w:rsidRDefault="00743848">
      <w:pPr>
        <w:pStyle w:val="NormalPACKT"/>
        <w:rPr>
          <w:del w:id="3040" w:author="Thomas Lee" w:date="2020-12-15T20:19:00Z"/>
          <w:rFonts w:ascii="Consolas" w:hAnsi="Consolas"/>
          <w:color w:val="000000"/>
          <w:sz w:val="21"/>
          <w:szCs w:val="21"/>
          <w:lang w:val="en-GB" w:eastAsia="en-GB"/>
        </w:rPr>
        <w:pPrChange w:id="3041" w:author="Thomas Lee" w:date="2020-12-19T14:46:00Z">
          <w:pPr>
            <w:pStyle w:val="ListParagraph"/>
            <w:numPr>
              <w:numId w:val="3"/>
            </w:numPr>
            <w:shd w:val="clear" w:color="auto" w:fill="FFFFFF"/>
            <w:tabs>
              <w:tab w:val="num" w:pos="0"/>
            </w:tabs>
            <w:spacing w:after="0" w:line="285" w:lineRule="atLeast"/>
            <w:ind w:left="0"/>
          </w:pPr>
        </w:pPrChange>
      </w:pPr>
      <w:del w:id="3042" w:author="Thomas Lee" w:date="2020-12-15T20:19:00Z">
        <w:r w:rsidRPr="00743848" w:rsidDel="00EC065E">
          <w:rPr>
            <w:rFonts w:ascii="Consolas" w:hAnsi="Consolas"/>
            <w:color w:val="000000"/>
            <w:sz w:val="21"/>
            <w:szCs w:val="21"/>
            <w:lang w:val="en-GB" w:eastAsia="en-GB"/>
          </w:rPr>
          <w:delText>$JHT = ConvertFrom-Json -InputObject $JSON -AsHashtable</w:delText>
        </w:r>
      </w:del>
    </w:p>
    <w:p w14:paraId="567D2FE6" w14:textId="4C45053B" w:rsidR="00743848" w:rsidRPr="00743848" w:rsidDel="00EC065E" w:rsidRDefault="00743848">
      <w:pPr>
        <w:pStyle w:val="NormalPACKT"/>
        <w:rPr>
          <w:del w:id="3043" w:author="Thomas Lee" w:date="2020-12-15T20:19:00Z"/>
          <w:rFonts w:ascii="Consolas" w:hAnsi="Consolas"/>
          <w:color w:val="000000"/>
          <w:sz w:val="21"/>
          <w:szCs w:val="21"/>
          <w:lang w:val="en-GB" w:eastAsia="en-GB"/>
        </w:rPr>
        <w:pPrChange w:id="3044" w:author="Thomas Lee" w:date="2020-12-19T14:46:00Z">
          <w:pPr>
            <w:pStyle w:val="ListParagraph"/>
            <w:numPr>
              <w:numId w:val="3"/>
            </w:numPr>
            <w:shd w:val="clear" w:color="auto" w:fill="FFFFFF"/>
            <w:tabs>
              <w:tab w:val="num" w:pos="0"/>
            </w:tabs>
            <w:spacing w:after="0" w:line="285" w:lineRule="atLeast"/>
            <w:ind w:left="0"/>
          </w:pPr>
        </w:pPrChange>
      </w:pPr>
      <w:del w:id="3045" w:author="Thomas Lee" w:date="2020-12-15T20:19:00Z">
        <w:r w:rsidRPr="00743848" w:rsidDel="00EC065E">
          <w:rPr>
            <w:rFonts w:ascii="Consolas" w:hAnsi="Consolas"/>
            <w:color w:val="000000"/>
            <w:sz w:val="21"/>
            <w:szCs w:val="21"/>
            <w:lang w:val="en-GB" w:eastAsia="en-GB"/>
          </w:rPr>
          <w:delText>$PWSH = </w:delText>
        </w:r>
        <w:r w:rsidRPr="00743848" w:rsidDel="00EC065E">
          <w:rPr>
            <w:rFonts w:ascii="Consolas" w:hAnsi="Consolas"/>
            <w:color w:val="A31515"/>
            <w:sz w:val="21"/>
            <w:szCs w:val="21"/>
            <w:lang w:val="en-GB" w:eastAsia="en-GB"/>
          </w:rPr>
          <w:delText>"C:\\Program Files\\PowerShell\\7\\pwsh.exe"</w:delText>
        </w:r>
      </w:del>
    </w:p>
    <w:p w14:paraId="1BA36525" w14:textId="69EC0F4C" w:rsidR="00743848" w:rsidRPr="00743848" w:rsidDel="00EC065E" w:rsidRDefault="00743848">
      <w:pPr>
        <w:pStyle w:val="NormalPACKT"/>
        <w:rPr>
          <w:del w:id="3046" w:author="Thomas Lee" w:date="2020-12-15T20:19:00Z"/>
          <w:rFonts w:ascii="Consolas" w:hAnsi="Consolas"/>
          <w:color w:val="000000"/>
          <w:sz w:val="21"/>
          <w:szCs w:val="21"/>
          <w:lang w:val="en-GB" w:eastAsia="en-GB"/>
        </w:rPr>
        <w:pPrChange w:id="3047" w:author="Thomas Lee" w:date="2020-12-19T14:46:00Z">
          <w:pPr>
            <w:pStyle w:val="ListParagraph"/>
            <w:numPr>
              <w:numId w:val="3"/>
            </w:numPr>
            <w:shd w:val="clear" w:color="auto" w:fill="FFFFFF"/>
            <w:tabs>
              <w:tab w:val="num" w:pos="0"/>
            </w:tabs>
            <w:spacing w:after="0" w:line="285" w:lineRule="atLeast"/>
            <w:ind w:left="0"/>
          </w:pPr>
        </w:pPrChange>
      </w:pPr>
      <w:del w:id="3048" w:author="Thomas Lee" w:date="2020-12-15T20:19:00Z">
        <w:r w:rsidRPr="00743848" w:rsidDel="00EC065E">
          <w:rPr>
            <w:rFonts w:ascii="Consolas" w:hAnsi="Consolas"/>
            <w:color w:val="000000"/>
            <w:sz w:val="21"/>
            <w:szCs w:val="21"/>
            <w:lang w:val="en-GB" w:eastAsia="en-GB"/>
          </w:rPr>
          <w:delText>$JHT += </w:delText>
        </w:r>
        <w:r w:rsidRPr="00743848" w:rsidDel="00EC065E">
          <w:rPr>
            <w:rFonts w:ascii="Consolas" w:hAnsi="Consolas"/>
            <w:color w:val="0000FF"/>
            <w:sz w:val="21"/>
            <w:szCs w:val="21"/>
            <w:lang w:val="en-GB" w:eastAsia="en-GB"/>
          </w:rPr>
          <w:delText>@</w:delText>
        </w:r>
        <w:r w:rsidRPr="00743848" w:rsidDel="00EC065E">
          <w:rPr>
            <w:rFonts w:ascii="Consolas" w:hAnsi="Consolas"/>
            <w:color w:val="000000"/>
            <w:sz w:val="21"/>
            <w:szCs w:val="21"/>
            <w:lang w:val="en-GB" w:eastAsia="en-GB"/>
          </w:rPr>
          <w:delText>{</w:delText>
        </w:r>
      </w:del>
    </w:p>
    <w:p w14:paraId="666C0711" w14:textId="7ACF7A2F" w:rsidR="00743848" w:rsidRPr="00743848" w:rsidDel="00EC065E" w:rsidRDefault="00743848">
      <w:pPr>
        <w:pStyle w:val="NormalPACKT"/>
        <w:rPr>
          <w:del w:id="3049" w:author="Thomas Lee" w:date="2020-12-15T20:19:00Z"/>
          <w:rFonts w:ascii="Consolas" w:hAnsi="Consolas"/>
          <w:color w:val="000000"/>
          <w:sz w:val="21"/>
          <w:szCs w:val="21"/>
          <w:lang w:val="en-GB" w:eastAsia="en-GB"/>
        </w:rPr>
        <w:pPrChange w:id="3050" w:author="Thomas Lee" w:date="2020-12-19T14:46:00Z">
          <w:pPr>
            <w:pStyle w:val="ListParagraph"/>
            <w:numPr>
              <w:numId w:val="3"/>
            </w:numPr>
            <w:shd w:val="clear" w:color="auto" w:fill="FFFFFF"/>
            <w:tabs>
              <w:tab w:val="num" w:pos="0"/>
            </w:tabs>
            <w:spacing w:after="0" w:line="285" w:lineRule="atLeast"/>
            <w:ind w:left="0"/>
          </w:pPr>
        </w:pPrChange>
      </w:pPr>
      <w:del w:id="3051" w:author="Thomas Lee" w:date="2020-12-15T20:19:00Z">
        <w:r w:rsidRPr="00743848" w:rsidDel="00EC065E">
          <w:rPr>
            <w:rFonts w:ascii="Consolas" w:hAnsi="Consolas"/>
            <w:color w:val="000000"/>
            <w:sz w:val="21"/>
            <w:szCs w:val="21"/>
            <w:lang w:val="en-GB" w:eastAsia="en-GB"/>
          </w:rPr>
          <w:delText>  </w:delText>
        </w:r>
        <w:r w:rsidRPr="00743848" w:rsidDel="00EC065E">
          <w:rPr>
            <w:rFonts w:ascii="Consolas" w:hAnsi="Consolas"/>
            <w:color w:val="A31515"/>
            <w:sz w:val="21"/>
            <w:szCs w:val="21"/>
            <w:lang w:val="en-GB" w:eastAsia="en-GB"/>
          </w:rPr>
          <w:delText>"terminal.integrated.shell.windows"</w:delText>
        </w:r>
        <w:r w:rsidRPr="00743848" w:rsidDel="00EC065E">
          <w:rPr>
            <w:rFonts w:ascii="Consolas" w:hAnsi="Consolas"/>
            <w:color w:val="000000"/>
            <w:sz w:val="21"/>
            <w:szCs w:val="21"/>
            <w:lang w:val="en-GB" w:eastAsia="en-GB"/>
          </w:rPr>
          <w:delText> = </w:delText>
        </w:r>
        <w:r w:rsidRPr="00743848" w:rsidDel="00EC065E">
          <w:rPr>
            <w:rFonts w:ascii="Consolas" w:hAnsi="Consolas"/>
            <w:color w:val="A31515"/>
            <w:sz w:val="21"/>
            <w:szCs w:val="21"/>
            <w:lang w:val="en-GB" w:eastAsia="en-GB"/>
          </w:rPr>
          <w:delText>"$PWSH"</w:delText>
        </w:r>
      </w:del>
    </w:p>
    <w:p w14:paraId="59581414" w14:textId="0A78E470" w:rsidR="00743848" w:rsidRPr="00743848" w:rsidDel="00EC065E" w:rsidRDefault="00743848">
      <w:pPr>
        <w:pStyle w:val="NormalPACKT"/>
        <w:rPr>
          <w:del w:id="3052" w:author="Thomas Lee" w:date="2020-12-15T20:19:00Z"/>
          <w:rFonts w:ascii="Consolas" w:hAnsi="Consolas"/>
          <w:color w:val="000000"/>
          <w:sz w:val="21"/>
          <w:szCs w:val="21"/>
          <w:lang w:val="en-GB" w:eastAsia="en-GB"/>
        </w:rPr>
        <w:pPrChange w:id="3053" w:author="Thomas Lee" w:date="2020-12-19T14:46:00Z">
          <w:pPr>
            <w:pStyle w:val="ListParagraph"/>
            <w:numPr>
              <w:numId w:val="3"/>
            </w:numPr>
            <w:shd w:val="clear" w:color="auto" w:fill="FFFFFF"/>
            <w:tabs>
              <w:tab w:val="num" w:pos="0"/>
            </w:tabs>
            <w:spacing w:after="0" w:line="285" w:lineRule="atLeast"/>
            <w:ind w:left="0"/>
          </w:pPr>
        </w:pPrChange>
      </w:pPr>
      <w:del w:id="3054" w:author="Thomas Lee" w:date="2020-12-15T20:19:00Z">
        <w:r w:rsidRPr="00743848" w:rsidDel="00EC065E">
          <w:rPr>
            <w:rFonts w:ascii="Consolas" w:hAnsi="Consolas"/>
            <w:color w:val="000000"/>
            <w:sz w:val="21"/>
            <w:szCs w:val="21"/>
            <w:lang w:val="en-GB" w:eastAsia="en-GB"/>
          </w:rPr>
          <w:delText>}</w:delText>
        </w:r>
      </w:del>
    </w:p>
    <w:p w14:paraId="23073B9A" w14:textId="5899CB76" w:rsidR="00743848" w:rsidRPr="00743848" w:rsidDel="00EC065E" w:rsidRDefault="00743848">
      <w:pPr>
        <w:pStyle w:val="NormalPACKT"/>
        <w:rPr>
          <w:del w:id="3055" w:author="Thomas Lee" w:date="2020-12-15T20:19:00Z"/>
          <w:rFonts w:ascii="Consolas" w:hAnsi="Consolas"/>
          <w:color w:val="000000"/>
          <w:sz w:val="21"/>
          <w:szCs w:val="21"/>
          <w:lang w:val="en-GB" w:eastAsia="en-GB"/>
        </w:rPr>
        <w:pPrChange w:id="3056" w:author="Thomas Lee" w:date="2020-12-19T14:46:00Z">
          <w:pPr>
            <w:pStyle w:val="ListParagraph"/>
            <w:numPr>
              <w:numId w:val="3"/>
            </w:numPr>
            <w:shd w:val="clear" w:color="auto" w:fill="FFFFFF"/>
            <w:tabs>
              <w:tab w:val="num" w:pos="0"/>
            </w:tabs>
            <w:spacing w:after="0" w:line="285" w:lineRule="atLeast"/>
            <w:ind w:left="0"/>
          </w:pPr>
        </w:pPrChange>
      </w:pPr>
      <w:del w:id="3057" w:author="Thomas Lee" w:date="2020-12-15T20:19:00Z">
        <w:r w:rsidRPr="00743848" w:rsidDel="00EC065E">
          <w:rPr>
            <w:rFonts w:ascii="Consolas" w:hAnsi="Consolas"/>
            <w:color w:val="000000"/>
            <w:sz w:val="21"/>
            <w:szCs w:val="21"/>
            <w:lang w:val="en-GB" w:eastAsia="en-GB"/>
          </w:rPr>
          <w:delText>$Path = $Env:APPDATA</w:delText>
        </w:r>
      </w:del>
    </w:p>
    <w:p w14:paraId="678651D8" w14:textId="3E63D800" w:rsidR="00743848" w:rsidRPr="00743848" w:rsidDel="00EC065E" w:rsidRDefault="00743848">
      <w:pPr>
        <w:pStyle w:val="NormalPACKT"/>
        <w:rPr>
          <w:del w:id="3058" w:author="Thomas Lee" w:date="2020-12-15T20:19:00Z"/>
          <w:rFonts w:ascii="Consolas" w:hAnsi="Consolas"/>
          <w:color w:val="000000"/>
          <w:sz w:val="21"/>
          <w:szCs w:val="21"/>
          <w:lang w:val="en-GB" w:eastAsia="en-GB"/>
        </w:rPr>
        <w:pPrChange w:id="3059" w:author="Thomas Lee" w:date="2020-12-19T14:46:00Z">
          <w:pPr>
            <w:pStyle w:val="ListParagraph"/>
            <w:numPr>
              <w:numId w:val="3"/>
            </w:numPr>
            <w:shd w:val="clear" w:color="auto" w:fill="FFFFFF"/>
            <w:tabs>
              <w:tab w:val="num" w:pos="0"/>
            </w:tabs>
            <w:spacing w:after="0" w:line="285" w:lineRule="atLeast"/>
            <w:ind w:left="0"/>
          </w:pPr>
        </w:pPrChange>
      </w:pPr>
      <w:del w:id="3060" w:author="Thomas Lee" w:date="2020-12-15T20:19:00Z">
        <w:r w:rsidRPr="00743848" w:rsidDel="00EC065E">
          <w:rPr>
            <w:rFonts w:ascii="Consolas" w:hAnsi="Consolas"/>
            <w:color w:val="000000"/>
            <w:sz w:val="21"/>
            <w:szCs w:val="21"/>
            <w:lang w:val="en-GB" w:eastAsia="en-GB"/>
          </w:rPr>
          <w:delText>$CP   = </w:delText>
        </w:r>
        <w:r w:rsidRPr="00743848" w:rsidDel="00EC065E">
          <w:rPr>
            <w:rFonts w:ascii="Consolas" w:hAnsi="Consolas"/>
            <w:color w:val="A31515"/>
            <w:sz w:val="21"/>
            <w:szCs w:val="21"/>
            <w:lang w:val="en-GB" w:eastAsia="en-GB"/>
          </w:rPr>
          <w:delText>'\Code\User\Settings.json'</w:delText>
        </w:r>
      </w:del>
    </w:p>
    <w:p w14:paraId="26FEAF93" w14:textId="30E4E28C" w:rsidR="00743848" w:rsidRPr="00743848" w:rsidDel="00EC065E" w:rsidRDefault="00743848">
      <w:pPr>
        <w:pStyle w:val="NormalPACKT"/>
        <w:rPr>
          <w:del w:id="3061" w:author="Thomas Lee" w:date="2020-12-15T20:19:00Z"/>
          <w:rFonts w:ascii="Consolas" w:hAnsi="Consolas"/>
          <w:color w:val="000000"/>
          <w:sz w:val="21"/>
          <w:szCs w:val="21"/>
          <w:lang w:val="en-GB" w:eastAsia="en-GB"/>
        </w:rPr>
        <w:pPrChange w:id="3062" w:author="Thomas Lee" w:date="2020-12-19T14:46:00Z">
          <w:pPr>
            <w:pStyle w:val="ListParagraph"/>
            <w:numPr>
              <w:numId w:val="3"/>
            </w:numPr>
            <w:shd w:val="clear" w:color="auto" w:fill="FFFFFF"/>
            <w:tabs>
              <w:tab w:val="num" w:pos="0"/>
            </w:tabs>
            <w:spacing w:after="0" w:line="285" w:lineRule="atLeast"/>
            <w:ind w:left="0"/>
          </w:pPr>
        </w:pPrChange>
      </w:pPr>
      <w:del w:id="3063" w:author="Thomas Lee" w:date="2020-12-15T20:19:00Z">
        <w:r w:rsidRPr="00743848" w:rsidDel="00EC065E">
          <w:rPr>
            <w:rFonts w:ascii="Consolas" w:hAnsi="Consolas"/>
            <w:color w:val="000000"/>
            <w:sz w:val="21"/>
            <w:szCs w:val="21"/>
            <w:lang w:val="en-GB" w:eastAsia="en-GB"/>
          </w:rPr>
          <w:delText>$Settings = Join-Path  $Path -ChildPath $CP</w:delText>
        </w:r>
      </w:del>
    </w:p>
    <w:p w14:paraId="13A267A8" w14:textId="771D4A58" w:rsidR="00743848" w:rsidRPr="00743848" w:rsidDel="00EC065E" w:rsidRDefault="00743848">
      <w:pPr>
        <w:pStyle w:val="NormalPACKT"/>
        <w:rPr>
          <w:del w:id="3064" w:author="Thomas Lee" w:date="2020-12-15T20:19:00Z"/>
          <w:rFonts w:ascii="Consolas" w:hAnsi="Consolas"/>
          <w:color w:val="000000"/>
          <w:sz w:val="21"/>
          <w:szCs w:val="21"/>
          <w:lang w:val="en-GB" w:eastAsia="en-GB"/>
        </w:rPr>
        <w:pPrChange w:id="3065" w:author="Thomas Lee" w:date="2020-12-19T14:46:00Z">
          <w:pPr>
            <w:pStyle w:val="ListParagraph"/>
            <w:numPr>
              <w:numId w:val="3"/>
            </w:numPr>
            <w:shd w:val="clear" w:color="auto" w:fill="FFFFFF"/>
            <w:tabs>
              <w:tab w:val="num" w:pos="0"/>
            </w:tabs>
            <w:spacing w:after="0" w:line="285" w:lineRule="atLeast"/>
            <w:ind w:left="0"/>
          </w:pPr>
        </w:pPrChange>
      </w:pPr>
      <w:del w:id="3066" w:author="Thomas Lee" w:date="2020-12-15T20:19:00Z">
        <w:r w:rsidRPr="00743848" w:rsidDel="00EC065E">
          <w:rPr>
            <w:rFonts w:ascii="Consolas" w:hAnsi="Consolas"/>
            <w:color w:val="000000"/>
            <w:sz w:val="21"/>
            <w:szCs w:val="21"/>
            <w:lang w:val="en-GB" w:eastAsia="en-GB"/>
          </w:rPr>
          <w:delText>$JHT |</w:delText>
        </w:r>
      </w:del>
    </w:p>
    <w:p w14:paraId="586F55EC" w14:textId="3243D490" w:rsidR="00743848" w:rsidRPr="00743848" w:rsidDel="00EC065E" w:rsidRDefault="00743848">
      <w:pPr>
        <w:pStyle w:val="NormalPACKT"/>
        <w:rPr>
          <w:del w:id="3067" w:author="Thomas Lee" w:date="2020-12-15T20:19:00Z"/>
          <w:rFonts w:ascii="Consolas" w:hAnsi="Consolas"/>
          <w:color w:val="000000"/>
          <w:sz w:val="21"/>
          <w:szCs w:val="21"/>
          <w:lang w:val="en-GB" w:eastAsia="en-GB"/>
        </w:rPr>
        <w:pPrChange w:id="3068" w:author="Thomas Lee" w:date="2020-12-19T14:46:00Z">
          <w:pPr>
            <w:pStyle w:val="ListParagraph"/>
            <w:numPr>
              <w:numId w:val="3"/>
            </w:numPr>
            <w:shd w:val="clear" w:color="auto" w:fill="FFFFFF"/>
            <w:tabs>
              <w:tab w:val="num" w:pos="0"/>
            </w:tabs>
            <w:spacing w:after="0" w:line="285" w:lineRule="atLeast"/>
            <w:ind w:left="0"/>
          </w:pPr>
        </w:pPrChange>
      </w:pPr>
      <w:del w:id="3069" w:author="Thomas Lee" w:date="2020-12-15T20:19:00Z">
        <w:r w:rsidRPr="00743848" w:rsidDel="00EC065E">
          <w:rPr>
            <w:rFonts w:ascii="Consolas" w:hAnsi="Consolas"/>
            <w:color w:val="000000"/>
            <w:sz w:val="21"/>
            <w:szCs w:val="21"/>
            <w:lang w:val="en-GB" w:eastAsia="en-GB"/>
          </w:rPr>
          <w:delText>  ConvertTo-Json  |</w:delText>
        </w:r>
      </w:del>
    </w:p>
    <w:p w14:paraId="424019EC" w14:textId="482FC50A" w:rsidR="00743848" w:rsidRPr="00743848" w:rsidDel="00EC065E" w:rsidRDefault="00743848">
      <w:pPr>
        <w:pStyle w:val="NormalPACKT"/>
        <w:rPr>
          <w:del w:id="3070" w:author="Thomas Lee" w:date="2020-12-15T20:19:00Z"/>
          <w:rFonts w:ascii="Consolas" w:hAnsi="Consolas"/>
          <w:color w:val="000000"/>
          <w:sz w:val="21"/>
          <w:szCs w:val="21"/>
          <w:lang w:val="en-GB" w:eastAsia="en-GB"/>
        </w:rPr>
        <w:pPrChange w:id="3071" w:author="Thomas Lee" w:date="2020-12-19T14:46:00Z">
          <w:pPr>
            <w:pStyle w:val="ListParagraph"/>
            <w:numPr>
              <w:numId w:val="3"/>
            </w:numPr>
            <w:shd w:val="clear" w:color="auto" w:fill="FFFFFF"/>
            <w:tabs>
              <w:tab w:val="num" w:pos="0"/>
            </w:tabs>
            <w:spacing w:after="0" w:line="285" w:lineRule="atLeast"/>
            <w:ind w:left="0"/>
          </w:pPr>
        </w:pPrChange>
      </w:pPr>
      <w:del w:id="3072" w:author="Thomas Lee" w:date="2020-12-15T20:19:00Z">
        <w:r w:rsidRPr="00743848" w:rsidDel="00EC065E">
          <w:rPr>
            <w:rFonts w:ascii="Consolas" w:hAnsi="Consolas"/>
            <w:color w:val="000000"/>
            <w:sz w:val="21"/>
            <w:szCs w:val="21"/>
            <w:lang w:val="en-GB" w:eastAsia="en-GB"/>
          </w:rPr>
          <w:delText>    Out-File -FilePath $Settings</w:delText>
        </w:r>
      </w:del>
    </w:p>
    <w:p w14:paraId="302F4EBF" w14:textId="6BA6F51C" w:rsidR="00743848" w:rsidRPr="00743848" w:rsidDel="00EC065E" w:rsidRDefault="00743848">
      <w:pPr>
        <w:pStyle w:val="NormalPACKT"/>
        <w:rPr>
          <w:del w:id="3073" w:author="Thomas Lee" w:date="2020-12-15T20:19:00Z"/>
          <w:rFonts w:ascii="Consolas" w:hAnsi="Consolas"/>
          <w:color w:val="000000"/>
          <w:sz w:val="21"/>
          <w:szCs w:val="21"/>
          <w:lang w:val="en-GB" w:eastAsia="en-GB"/>
        </w:rPr>
        <w:pPrChange w:id="3074" w:author="Thomas Lee" w:date="2020-12-19T14:46:00Z">
          <w:pPr>
            <w:pStyle w:val="ListParagraph"/>
            <w:numPr>
              <w:numId w:val="3"/>
            </w:numPr>
            <w:shd w:val="clear" w:color="auto" w:fill="FFFFFF"/>
            <w:tabs>
              <w:tab w:val="num" w:pos="0"/>
            </w:tabs>
            <w:spacing w:after="0" w:line="285" w:lineRule="atLeast"/>
            <w:ind w:left="0"/>
          </w:pPr>
        </w:pPrChange>
      </w:pPr>
    </w:p>
    <w:p w14:paraId="21ECD153" w14:textId="534E2432" w:rsidR="00743848" w:rsidRPr="00743848" w:rsidDel="00EC065E" w:rsidRDefault="00743848">
      <w:pPr>
        <w:pStyle w:val="NormalPACKT"/>
        <w:rPr>
          <w:del w:id="3075" w:author="Thomas Lee" w:date="2020-12-15T20:19:00Z"/>
          <w:color w:val="000000"/>
          <w:lang w:val="en-GB" w:eastAsia="en-GB"/>
        </w:rPr>
        <w:pPrChange w:id="3076" w:author="Thomas Lee" w:date="2020-12-19T14:46:00Z">
          <w:pPr>
            <w:pStyle w:val="NumberedBulletPACKT"/>
          </w:pPr>
        </w:pPrChange>
      </w:pPr>
      <w:del w:id="3077" w:author="Thomas Lee" w:date="2020-12-15T20:19:00Z">
        <w:r w:rsidRPr="00743848" w:rsidDel="00EC065E">
          <w:rPr>
            <w:lang w:val="en-GB" w:eastAsia="en-GB"/>
          </w:rPr>
          <w:delText>Create a </w:delText>
        </w:r>
        <w:commentRangeStart w:id="3078"/>
        <w:r w:rsidRPr="00743848" w:rsidDel="00EC065E">
          <w:rPr>
            <w:lang w:val="en-GB" w:eastAsia="en-GB"/>
          </w:rPr>
          <w:delText>short cut </w:delText>
        </w:r>
        <w:commentRangeEnd w:id="3078"/>
        <w:r w:rsidR="0066598B" w:rsidDel="00EC065E">
          <w:rPr>
            <w:rStyle w:val="CommentReference"/>
          </w:rPr>
          <w:commentReference w:id="3078"/>
        </w:r>
        <w:r w:rsidRPr="00743848" w:rsidDel="00EC065E">
          <w:rPr>
            <w:lang w:val="en-GB" w:eastAsia="en-GB"/>
          </w:rPr>
          <w:delText>to VS</w:delText>
        </w:r>
      </w:del>
      <w:ins w:id="3079" w:author="Lucy Wan" w:date="2020-10-20T16:36:00Z">
        <w:del w:id="3080" w:author="Thomas Lee" w:date="2020-12-15T20:19:00Z">
          <w:r w:rsidR="00F51AD6" w:rsidDel="00EC065E">
            <w:rPr>
              <w:lang w:val="en-GB" w:eastAsia="en-GB"/>
            </w:rPr>
            <w:delText xml:space="preserve"> </w:delText>
          </w:r>
        </w:del>
      </w:ins>
      <w:del w:id="3081" w:author="Thomas Lee" w:date="2020-12-15T20:19:00Z">
        <w:r w:rsidRPr="00743848" w:rsidDel="00EC065E">
          <w:rPr>
            <w:lang w:val="en-GB" w:eastAsia="en-GB"/>
          </w:rPr>
          <w:delText>Code</w:delText>
        </w:r>
      </w:del>
    </w:p>
    <w:p w14:paraId="7BB0CC30" w14:textId="77CF82C7" w:rsidR="003C514B" w:rsidDel="00EC065E" w:rsidRDefault="003C514B">
      <w:pPr>
        <w:pStyle w:val="NormalPACKT"/>
        <w:rPr>
          <w:del w:id="3082" w:author="Thomas Lee" w:date="2020-12-15T20:19:00Z"/>
          <w:rFonts w:ascii="Consolas" w:hAnsi="Consolas"/>
          <w:color w:val="000000"/>
          <w:sz w:val="21"/>
          <w:szCs w:val="21"/>
          <w:lang w:val="en-GB" w:eastAsia="en-GB"/>
        </w:rPr>
        <w:pPrChange w:id="3083" w:author="Thomas Lee" w:date="2020-12-19T14:46:00Z">
          <w:pPr>
            <w:pStyle w:val="ListParagraph"/>
            <w:numPr>
              <w:numId w:val="3"/>
            </w:numPr>
            <w:shd w:val="clear" w:color="auto" w:fill="FFFFFF"/>
            <w:tabs>
              <w:tab w:val="num" w:pos="0"/>
            </w:tabs>
            <w:spacing w:after="0" w:line="285" w:lineRule="atLeast"/>
            <w:ind w:left="0"/>
          </w:pPr>
        </w:pPrChange>
      </w:pPr>
    </w:p>
    <w:p w14:paraId="15273220" w14:textId="17C9D593" w:rsidR="00743848" w:rsidRPr="003C514B" w:rsidDel="00EC065E" w:rsidRDefault="00743848">
      <w:pPr>
        <w:pStyle w:val="NormalPACKT"/>
        <w:rPr>
          <w:del w:id="3084" w:author="Thomas Lee" w:date="2020-12-15T20:19:00Z"/>
        </w:rPr>
        <w:pPrChange w:id="3085" w:author="Thomas Lee" w:date="2020-12-19T14:46:00Z">
          <w:pPr>
            <w:pStyle w:val="CodePACKT"/>
          </w:pPr>
        </w:pPrChange>
      </w:pPr>
      <w:del w:id="3086" w:author="Thomas Lee" w:date="2020-12-15T20:19:00Z">
        <w:r w:rsidRPr="003C514B" w:rsidDel="00EC065E">
          <w:delText>$SourceFileLocation  = "$env:ProgramFiles\Microsoft VS Code\Code.exe"</w:delText>
        </w:r>
      </w:del>
    </w:p>
    <w:p w14:paraId="1BBAA85B" w14:textId="394F5657" w:rsidR="00743848" w:rsidRPr="003C514B" w:rsidDel="00EC065E" w:rsidRDefault="00743848">
      <w:pPr>
        <w:pStyle w:val="NormalPACKT"/>
        <w:rPr>
          <w:del w:id="3087" w:author="Thomas Lee" w:date="2020-12-15T20:19:00Z"/>
        </w:rPr>
        <w:pPrChange w:id="3088" w:author="Thomas Lee" w:date="2020-12-19T14:46:00Z">
          <w:pPr>
            <w:pStyle w:val="CodePACKT"/>
          </w:pPr>
        </w:pPrChange>
      </w:pPr>
      <w:del w:id="3089" w:author="Thomas Lee" w:date="2020-12-15T20:19:00Z">
        <w:r w:rsidRPr="003C514B" w:rsidDel="00EC065E">
          <w:delText>$ShortcutLocation    = "C:\foo\vscode.lnk"</w:delText>
        </w:r>
      </w:del>
    </w:p>
    <w:p w14:paraId="62D95D69" w14:textId="088C923E" w:rsidR="00743848" w:rsidRPr="003C514B" w:rsidDel="00EC065E" w:rsidRDefault="00743848">
      <w:pPr>
        <w:pStyle w:val="NormalPACKT"/>
        <w:rPr>
          <w:del w:id="3090" w:author="Thomas Lee" w:date="2020-12-15T20:19:00Z"/>
        </w:rPr>
        <w:pPrChange w:id="3091" w:author="Thomas Lee" w:date="2020-12-19T14:46:00Z">
          <w:pPr>
            <w:pStyle w:val="CodePACKT"/>
          </w:pPr>
        </w:pPrChange>
      </w:pPr>
      <w:del w:id="3092" w:author="Thomas Lee" w:date="2020-12-15T20:19:00Z">
        <w:r w:rsidRPr="003C514B" w:rsidDel="00EC065E">
          <w:delText># Create a  new wscript.shell object</w:delText>
        </w:r>
      </w:del>
    </w:p>
    <w:p w14:paraId="47E16162" w14:textId="22D82ED0" w:rsidR="00743848" w:rsidRPr="003C514B" w:rsidDel="00EC065E" w:rsidRDefault="00743848">
      <w:pPr>
        <w:pStyle w:val="NormalPACKT"/>
        <w:rPr>
          <w:del w:id="3093" w:author="Thomas Lee" w:date="2020-12-15T20:19:00Z"/>
        </w:rPr>
        <w:pPrChange w:id="3094" w:author="Thomas Lee" w:date="2020-12-19T14:46:00Z">
          <w:pPr>
            <w:pStyle w:val="CodePACKT"/>
          </w:pPr>
        </w:pPrChange>
      </w:pPr>
      <w:del w:id="3095" w:author="Thomas Lee" w:date="2020-12-15T20:19:00Z">
        <w:r w:rsidRPr="003C514B" w:rsidDel="00EC065E">
          <w:delText>$WScriptShell        = New-Object -ComObject WScript.Shell</w:delText>
        </w:r>
      </w:del>
    </w:p>
    <w:p w14:paraId="2C61B715" w14:textId="4496B4A2" w:rsidR="00743848" w:rsidRPr="003C514B" w:rsidDel="00EC065E" w:rsidRDefault="00743848">
      <w:pPr>
        <w:pStyle w:val="NormalPACKT"/>
        <w:rPr>
          <w:del w:id="3096" w:author="Thomas Lee" w:date="2020-12-15T20:19:00Z"/>
        </w:rPr>
        <w:pPrChange w:id="3097" w:author="Thomas Lee" w:date="2020-12-19T14:46:00Z">
          <w:pPr>
            <w:pStyle w:val="CodePACKT"/>
          </w:pPr>
        </w:pPrChange>
      </w:pPr>
      <w:del w:id="3098" w:author="Thomas Lee" w:date="2020-12-15T20:19:00Z">
        <w:r w:rsidRPr="003C514B" w:rsidDel="00EC065E">
          <w:delText>$Shortcut            = $WScriptShell.CreateShortcut($ShortcutLocation)</w:delText>
        </w:r>
      </w:del>
    </w:p>
    <w:p w14:paraId="3BB9693C" w14:textId="63285125" w:rsidR="00743848" w:rsidRPr="003C514B" w:rsidDel="00EC065E" w:rsidRDefault="00743848">
      <w:pPr>
        <w:pStyle w:val="NormalPACKT"/>
        <w:rPr>
          <w:del w:id="3099" w:author="Thomas Lee" w:date="2020-12-15T20:19:00Z"/>
        </w:rPr>
        <w:pPrChange w:id="3100" w:author="Thomas Lee" w:date="2020-12-19T14:46:00Z">
          <w:pPr>
            <w:pStyle w:val="CodePACKT"/>
          </w:pPr>
        </w:pPrChange>
      </w:pPr>
      <w:del w:id="3101" w:author="Thomas Lee" w:date="2020-12-15T20:19:00Z">
        <w:r w:rsidRPr="003C514B" w:rsidDel="00EC065E">
          <w:delText>$Shortcut.TargetPath = $SourceFileLocation</w:delText>
        </w:r>
      </w:del>
    </w:p>
    <w:p w14:paraId="5306FD02" w14:textId="3ADC92F2" w:rsidR="00743848" w:rsidRPr="003C514B" w:rsidDel="00EC065E" w:rsidRDefault="00743848">
      <w:pPr>
        <w:pStyle w:val="NormalPACKT"/>
        <w:rPr>
          <w:del w:id="3102" w:author="Thomas Lee" w:date="2020-12-15T20:19:00Z"/>
        </w:rPr>
        <w:pPrChange w:id="3103" w:author="Thomas Lee" w:date="2020-12-19T14:46:00Z">
          <w:pPr>
            <w:pStyle w:val="CodePACKT"/>
          </w:pPr>
        </w:pPrChange>
      </w:pPr>
      <w:del w:id="3104" w:author="Thomas Lee" w:date="2020-12-15T20:19:00Z">
        <w:r w:rsidRPr="003C514B" w:rsidDel="00EC065E">
          <w:delText>#Save the Shortcut to the TargetPath</w:delText>
        </w:r>
      </w:del>
    </w:p>
    <w:p w14:paraId="4E252A3D" w14:textId="4508549C" w:rsidR="00743848" w:rsidRPr="003C514B" w:rsidDel="00EC065E" w:rsidRDefault="00743848">
      <w:pPr>
        <w:pStyle w:val="NormalPACKT"/>
        <w:rPr>
          <w:del w:id="3105" w:author="Thomas Lee" w:date="2020-12-15T20:19:00Z"/>
        </w:rPr>
        <w:pPrChange w:id="3106" w:author="Thomas Lee" w:date="2020-12-19T14:46:00Z">
          <w:pPr>
            <w:pStyle w:val="CodePACKT"/>
          </w:pPr>
        </w:pPrChange>
      </w:pPr>
      <w:del w:id="3107" w:author="Thomas Lee" w:date="2020-12-15T20:19:00Z">
        <w:r w:rsidRPr="003C514B" w:rsidDel="00EC065E">
          <w:delText>$Shortcut.Save()</w:delText>
        </w:r>
      </w:del>
    </w:p>
    <w:p w14:paraId="02D25150" w14:textId="6BA2C75A" w:rsidR="00743848" w:rsidRPr="003C514B" w:rsidDel="00EC065E" w:rsidRDefault="00743848">
      <w:pPr>
        <w:pStyle w:val="NormalPACKT"/>
        <w:rPr>
          <w:del w:id="3108" w:author="Thomas Lee" w:date="2020-12-15T20:19:00Z"/>
        </w:rPr>
        <w:pPrChange w:id="3109" w:author="Thomas Lee" w:date="2020-12-19T14:46:00Z">
          <w:pPr>
            <w:pStyle w:val="CodePACKT"/>
          </w:pPr>
        </w:pPrChange>
      </w:pPr>
    </w:p>
    <w:p w14:paraId="598613CC" w14:textId="62DBD230" w:rsidR="00743848" w:rsidRPr="00743848" w:rsidDel="00EC065E" w:rsidRDefault="00743848">
      <w:pPr>
        <w:pStyle w:val="NormalPACKT"/>
        <w:rPr>
          <w:del w:id="3110" w:author="Thomas Lee" w:date="2020-12-15T20:19:00Z"/>
          <w:color w:val="000000"/>
          <w:lang w:val="en-GB" w:eastAsia="en-GB"/>
        </w:rPr>
        <w:pPrChange w:id="3111" w:author="Thomas Lee" w:date="2020-12-19T14:46:00Z">
          <w:pPr>
            <w:pStyle w:val="NumberedBulletPACKT"/>
          </w:pPr>
        </w:pPrChange>
      </w:pPr>
      <w:del w:id="3112" w:author="Thomas Lee" w:date="2020-12-15T20:19:00Z">
        <w:r w:rsidRPr="00743848" w:rsidDel="00EC065E">
          <w:rPr>
            <w:lang w:val="en-GB" w:eastAsia="en-GB"/>
          </w:rPr>
          <w:delText>Create a </w:delText>
        </w:r>
        <w:commentRangeStart w:id="3113"/>
        <w:r w:rsidRPr="00743848" w:rsidDel="00EC065E">
          <w:rPr>
            <w:lang w:val="en-GB" w:eastAsia="en-GB"/>
          </w:rPr>
          <w:delText>short cut </w:delText>
        </w:r>
        <w:commentRangeEnd w:id="3113"/>
        <w:r w:rsidR="0066598B" w:rsidDel="00EC065E">
          <w:rPr>
            <w:rStyle w:val="CommentReference"/>
          </w:rPr>
          <w:commentReference w:id="3113"/>
        </w:r>
        <w:r w:rsidRPr="00743848" w:rsidDel="00EC065E">
          <w:rPr>
            <w:lang w:val="en-GB" w:eastAsia="en-GB"/>
          </w:rPr>
          <w:delText>to PowerShell 7</w:delText>
        </w:r>
      </w:del>
    </w:p>
    <w:p w14:paraId="0ED849D5" w14:textId="261B5F3E" w:rsidR="003C514B" w:rsidRPr="003C514B" w:rsidDel="00EC065E" w:rsidRDefault="003C514B">
      <w:pPr>
        <w:pStyle w:val="NormalPACKT"/>
        <w:rPr>
          <w:del w:id="3114" w:author="Thomas Lee" w:date="2020-12-15T20:19:00Z"/>
        </w:rPr>
        <w:pPrChange w:id="3115" w:author="Thomas Lee" w:date="2020-12-19T14:46:00Z">
          <w:pPr>
            <w:pStyle w:val="CodePACKT"/>
          </w:pPr>
        </w:pPrChange>
      </w:pPr>
    </w:p>
    <w:p w14:paraId="07B259A0" w14:textId="438008F5" w:rsidR="00743848" w:rsidRPr="003C514B" w:rsidDel="00EC065E" w:rsidRDefault="00743848">
      <w:pPr>
        <w:pStyle w:val="NormalPACKT"/>
        <w:rPr>
          <w:del w:id="3116" w:author="Thomas Lee" w:date="2020-12-15T20:19:00Z"/>
        </w:rPr>
        <w:pPrChange w:id="3117" w:author="Thomas Lee" w:date="2020-12-19T14:46:00Z">
          <w:pPr>
            <w:pStyle w:val="CodePACKT"/>
          </w:pPr>
        </w:pPrChange>
      </w:pPr>
      <w:del w:id="3118" w:author="Thomas Lee" w:date="2020-12-15T20:19:00Z">
        <w:r w:rsidRPr="003C514B" w:rsidDel="00EC065E">
          <w:delText>$SourceFileLocation  = "$env:ProgramFiles\PowerShell\7\pwsh.exe"</w:delText>
        </w:r>
      </w:del>
    </w:p>
    <w:p w14:paraId="6024F171" w14:textId="551F4696" w:rsidR="00743848" w:rsidRPr="003C514B" w:rsidDel="00EC065E" w:rsidRDefault="00743848">
      <w:pPr>
        <w:pStyle w:val="NormalPACKT"/>
        <w:rPr>
          <w:del w:id="3119" w:author="Thomas Lee" w:date="2020-12-15T20:19:00Z"/>
        </w:rPr>
        <w:pPrChange w:id="3120" w:author="Thomas Lee" w:date="2020-12-19T14:46:00Z">
          <w:pPr>
            <w:pStyle w:val="CodePACKT"/>
          </w:pPr>
        </w:pPrChange>
      </w:pPr>
      <w:del w:id="3121" w:author="Thomas Lee" w:date="2020-12-15T20:19:00Z">
        <w:r w:rsidRPr="003C514B" w:rsidDel="00EC065E">
          <w:delText>$ShortcutLocation    = 'C:\Foo\pwsh.lnk'</w:delText>
        </w:r>
      </w:del>
    </w:p>
    <w:p w14:paraId="044F5D3D" w14:textId="5FA81A40" w:rsidR="00743848" w:rsidRPr="003C514B" w:rsidDel="00EC065E" w:rsidRDefault="00743848">
      <w:pPr>
        <w:pStyle w:val="NormalPACKT"/>
        <w:rPr>
          <w:del w:id="3122" w:author="Thomas Lee" w:date="2020-12-15T20:19:00Z"/>
        </w:rPr>
        <w:pPrChange w:id="3123" w:author="Thomas Lee" w:date="2020-12-19T14:46:00Z">
          <w:pPr>
            <w:pStyle w:val="CodePACKT"/>
          </w:pPr>
        </w:pPrChange>
      </w:pPr>
      <w:del w:id="3124" w:author="Thomas Lee" w:date="2020-12-15T20:19:00Z">
        <w:r w:rsidRPr="003C514B" w:rsidDel="00EC065E">
          <w:delText># Create a  new wscript.shell object</w:delText>
        </w:r>
      </w:del>
    </w:p>
    <w:p w14:paraId="73B890D3" w14:textId="663997D9" w:rsidR="00743848" w:rsidRPr="003C514B" w:rsidDel="00EC065E" w:rsidRDefault="00743848">
      <w:pPr>
        <w:pStyle w:val="NormalPACKT"/>
        <w:rPr>
          <w:del w:id="3125" w:author="Thomas Lee" w:date="2020-12-15T20:19:00Z"/>
        </w:rPr>
        <w:pPrChange w:id="3126" w:author="Thomas Lee" w:date="2020-12-19T14:46:00Z">
          <w:pPr>
            <w:pStyle w:val="CodePACKT"/>
          </w:pPr>
        </w:pPrChange>
      </w:pPr>
      <w:del w:id="3127" w:author="Thomas Lee" w:date="2020-12-15T20:19:00Z">
        <w:r w:rsidRPr="003C514B" w:rsidDel="00EC065E">
          <w:delText>$WScriptShell        = New-Object -ComObject WScript.Shell</w:delText>
        </w:r>
      </w:del>
    </w:p>
    <w:p w14:paraId="0A98DA2E" w14:textId="2BB4DA34" w:rsidR="00743848" w:rsidRPr="003C514B" w:rsidDel="00EC065E" w:rsidRDefault="00743848">
      <w:pPr>
        <w:pStyle w:val="NormalPACKT"/>
        <w:rPr>
          <w:del w:id="3128" w:author="Thomas Lee" w:date="2020-12-15T20:19:00Z"/>
        </w:rPr>
        <w:pPrChange w:id="3129" w:author="Thomas Lee" w:date="2020-12-19T14:46:00Z">
          <w:pPr>
            <w:pStyle w:val="CodePACKT"/>
          </w:pPr>
        </w:pPrChange>
      </w:pPr>
      <w:del w:id="3130" w:author="Thomas Lee" w:date="2020-12-15T20:19:00Z">
        <w:r w:rsidRPr="003C514B" w:rsidDel="00EC065E">
          <w:delText>$Shortcut            = $WScriptShell.CreateShortcut($ShortcutLocation)</w:delText>
        </w:r>
      </w:del>
    </w:p>
    <w:p w14:paraId="24F6BD00" w14:textId="20B60F82" w:rsidR="00743848" w:rsidRPr="003C514B" w:rsidDel="00EC065E" w:rsidRDefault="00743848">
      <w:pPr>
        <w:pStyle w:val="NormalPACKT"/>
        <w:rPr>
          <w:del w:id="3131" w:author="Thomas Lee" w:date="2020-12-15T20:19:00Z"/>
        </w:rPr>
        <w:pPrChange w:id="3132" w:author="Thomas Lee" w:date="2020-12-19T14:46:00Z">
          <w:pPr>
            <w:pStyle w:val="CodePACKT"/>
          </w:pPr>
        </w:pPrChange>
      </w:pPr>
      <w:del w:id="3133" w:author="Thomas Lee" w:date="2020-12-15T20:19:00Z">
        <w:r w:rsidRPr="003C514B" w:rsidDel="00EC065E">
          <w:delText>$Shortcut.TargetPath = $SourceFileLocation</w:delText>
        </w:r>
      </w:del>
    </w:p>
    <w:p w14:paraId="28BD7BDF" w14:textId="05CE06C6" w:rsidR="00743848" w:rsidRPr="003C514B" w:rsidDel="00EC065E" w:rsidRDefault="00743848">
      <w:pPr>
        <w:pStyle w:val="NormalPACKT"/>
        <w:rPr>
          <w:del w:id="3134" w:author="Thomas Lee" w:date="2020-12-15T20:19:00Z"/>
        </w:rPr>
        <w:pPrChange w:id="3135" w:author="Thomas Lee" w:date="2020-12-19T14:46:00Z">
          <w:pPr>
            <w:pStyle w:val="CodePACKT"/>
          </w:pPr>
        </w:pPrChange>
      </w:pPr>
      <w:del w:id="3136" w:author="Thomas Lee" w:date="2020-12-15T20:19:00Z">
        <w:r w:rsidRPr="003C514B" w:rsidDel="00EC065E">
          <w:lastRenderedPageBreak/>
          <w:delText>#Save the Shortcut to the TargetPath</w:delText>
        </w:r>
      </w:del>
    </w:p>
    <w:p w14:paraId="0845EFCF" w14:textId="664D2624" w:rsidR="00743848" w:rsidRPr="003C514B" w:rsidDel="00EC065E" w:rsidRDefault="00743848">
      <w:pPr>
        <w:pStyle w:val="NormalPACKT"/>
        <w:rPr>
          <w:del w:id="3137" w:author="Thomas Lee" w:date="2020-12-15T20:19:00Z"/>
        </w:rPr>
        <w:pPrChange w:id="3138" w:author="Thomas Lee" w:date="2020-12-19T14:46:00Z">
          <w:pPr>
            <w:pStyle w:val="CodePACKT"/>
          </w:pPr>
        </w:pPrChange>
      </w:pPr>
      <w:del w:id="3139" w:author="Thomas Lee" w:date="2020-12-15T20:19:00Z">
        <w:r w:rsidRPr="003C514B" w:rsidDel="00EC065E">
          <w:delText>$Shortcut.Save()</w:delText>
        </w:r>
      </w:del>
    </w:p>
    <w:p w14:paraId="7E0D8AD9" w14:textId="38BD2857" w:rsidR="00743848" w:rsidRPr="003C514B" w:rsidDel="00EC065E" w:rsidRDefault="00743848">
      <w:pPr>
        <w:pStyle w:val="NormalPACKT"/>
        <w:rPr>
          <w:del w:id="3140" w:author="Thomas Lee" w:date="2020-12-15T20:19:00Z"/>
        </w:rPr>
        <w:pPrChange w:id="3141" w:author="Thomas Lee" w:date="2020-12-19T14:46:00Z">
          <w:pPr>
            <w:pStyle w:val="CodePACKT"/>
          </w:pPr>
        </w:pPrChange>
      </w:pPr>
    </w:p>
    <w:p w14:paraId="68949EF1" w14:textId="57CD945E" w:rsidR="00743848" w:rsidRPr="00743848" w:rsidDel="00EC065E" w:rsidRDefault="00743848">
      <w:pPr>
        <w:pStyle w:val="NormalPACKT"/>
        <w:rPr>
          <w:del w:id="3142" w:author="Thomas Lee" w:date="2020-12-15T20:19:00Z"/>
          <w:color w:val="000000"/>
          <w:lang w:val="en-GB" w:eastAsia="en-GB"/>
        </w:rPr>
        <w:pPrChange w:id="3143" w:author="Thomas Lee" w:date="2020-12-19T14:46:00Z">
          <w:pPr>
            <w:pStyle w:val="NumberedBulletPACKT"/>
          </w:pPr>
        </w:pPrChange>
      </w:pPr>
      <w:del w:id="3144" w:author="Thomas Lee" w:date="2020-12-15T20:19:00Z">
        <w:r w:rsidRPr="00743848" w:rsidDel="00EC065E">
          <w:rPr>
            <w:lang w:val="en-GB" w:eastAsia="en-GB"/>
          </w:rPr>
          <w:delText>Build Updated Layout XML</w:delText>
        </w:r>
      </w:del>
    </w:p>
    <w:p w14:paraId="72745A93" w14:textId="04C1BE68" w:rsidR="003C514B" w:rsidRPr="003C514B" w:rsidDel="00EC065E" w:rsidRDefault="003C514B">
      <w:pPr>
        <w:pStyle w:val="NormalPACKT"/>
        <w:rPr>
          <w:del w:id="3145" w:author="Thomas Lee" w:date="2020-12-15T20:19:00Z"/>
        </w:rPr>
        <w:pPrChange w:id="3146" w:author="Thomas Lee" w:date="2020-12-19T14:46:00Z">
          <w:pPr>
            <w:pStyle w:val="CodePACKT"/>
          </w:pPr>
        </w:pPrChange>
      </w:pPr>
    </w:p>
    <w:p w14:paraId="28A263FC" w14:textId="2ECB2652" w:rsidR="00743848" w:rsidRPr="003C514B" w:rsidDel="00EC065E" w:rsidRDefault="00743848">
      <w:pPr>
        <w:pStyle w:val="NormalPACKT"/>
        <w:rPr>
          <w:del w:id="3147" w:author="Thomas Lee" w:date="2020-12-15T20:19:00Z"/>
        </w:rPr>
        <w:pPrChange w:id="3148" w:author="Thomas Lee" w:date="2020-12-19T14:46:00Z">
          <w:pPr>
            <w:pStyle w:val="CodePACKT"/>
          </w:pPr>
        </w:pPrChange>
      </w:pPr>
      <w:del w:id="3149" w:author="Thomas Lee" w:date="2020-12-15T20:19:00Z">
        <w:r w:rsidRPr="003C514B" w:rsidDel="00EC065E">
          <w:delText>$XML = @'</w:delText>
        </w:r>
      </w:del>
    </w:p>
    <w:p w14:paraId="78E28B9E" w14:textId="4157FB8A" w:rsidR="00743848" w:rsidRPr="003C514B" w:rsidDel="00EC065E" w:rsidRDefault="00743848">
      <w:pPr>
        <w:pStyle w:val="NormalPACKT"/>
        <w:rPr>
          <w:del w:id="3150" w:author="Thomas Lee" w:date="2020-12-15T20:19:00Z"/>
        </w:rPr>
        <w:pPrChange w:id="3151" w:author="Thomas Lee" w:date="2020-12-19T14:46:00Z">
          <w:pPr>
            <w:pStyle w:val="CodePACKT"/>
          </w:pPr>
        </w:pPrChange>
      </w:pPr>
      <w:del w:id="3152" w:author="Thomas Lee" w:date="2020-12-15T20:19:00Z">
        <w:r w:rsidRPr="003C514B" w:rsidDel="00EC065E">
          <w:delText>&lt;?xml version="1.0" encoding="utf-8"?&gt;</w:delText>
        </w:r>
      </w:del>
    </w:p>
    <w:p w14:paraId="26131AC5" w14:textId="77B0816B" w:rsidR="00743848" w:rsidRPr="003C514B" w:rsidDel="00EC065E" w:rsidRDefault="00743848">
      <w:pPr>
        <w:pStyle w:val="NormalPACKT"/>
        <w:rPr>
          <w:del w:id="3153" w:author="Thomas Lee" w:date="2020-12-15T20:19:00Z"/>
        </w:rPr>
        <w:pPrChange w:id="3154" w:author="Thomas Lee" w:date="2020-12-19T14:46:00Z">
          <w:pPr>
            <w:pStyle w:val="CodePACKT"/>
          </w:pPr>
        </w:pPrChange>
      </w:pPr>
      <w:del w:id="3155" w:author="Thomas Lee" w:date="2020-12-15T20:19:00Z">
        <w:r w:rsidRPr="003C514B" w:rsidDel="00EC065E">
          <w:delText>&lt;LayoutModificationTemplate</w:delText>
        </w:r>
      </w:del>
    </w:p>
    <w:p w14:paraId="45F6C079" w14:textId="4C203483" w:rsidR="00743848" w:rsidRPr="003C514B" w:rsidDel="00EC065E" w:rsidRDefault="00743848">
      <w:pPr>
        <w:pStyle w:val="NormalPACKT"/>
        <w:rPr>
          <w:del w:id="3156" w:author="Thomas Lee" w:date="2020-12-15T20:19:00Z"/>
        </w:rPr>
        <w:pPrChange w:id="3157" w:author="Thomas Lee" w:date="2020-12-19T14:46:00Z">
          <w:pPr>
            <w:pStyle w:val="CodePACKT"/>
          </w:pPr>
        </w:pPrChange>
      </w:pPr>
      <w:del w:id="3158" w:author="Thomas Lee" w:date="2020-12-15T20:19:00Z">
        <w:r w:rsidRPr="003C514B" w:rsidDel="00EC065E">
          <w:delText>  xmlns="http://schemas.microsoft.com/Start/2014/LayoutModification"</w:delText>
        </w:r>
      </w:del>
    </w:p>
    <w:p w14:paraId="2642B1AF" w14:textId="581A0538" w:rsidR="00743848" w:rsidRPr="003C514B" w:rsidDel="00EC065E" w:rsidRDefault="00743848">
      <w:pPr>
        <w:pStyle w:val="NormalPACKT"/>
        <w:rPr>
          <w:del w:id="3159" w:author="Thomas Lee" w:date="2020-12-15T20:19:00Z"/>
        </w:rPr>
        <w:pPrChange w:id="3160" w:author="Thomas Lee" w:date="2020-12-19T14:46:00Z">
          <w:pPr>
            <w:pStyle w:val="CodePACKT"/>
          </w:pPr>
        </w:pPrChange>
      </w:pPr>
      <w:del w:id="3161" w:author="Thomas Lee" w:date="2020-12-15T20:19:00Z">
        <w:r w:rsidRPr="003C514B" w:rsidDel="00EC065E">
          <w:delText>  xmlns:defaultlayout=</w:delText>
        </w:r>
      </w:del>
    </w:p>
    <w:p w14:paraId="67A7443D" w14:textId="382F37F3" w:rsidR="00743848" w:rsidRPr="003C514B" w:rsidDel="00EC065E" w:rsidRDefault="00743848">
      <w:pPr>
        <w:pStyle w:val="NormalPACKT"/>
        <w:rPr>
          <w:del w:id="3162" w:author="Thomas Lee" w:date="2020-12-15T20:19:00Z"/>
        </w:rPr>
        <w:pPrChange w:id="3163" w:author="Thomas Lee" w:date="2020-12-19T14:46:00Z">
          <w:pPr>
            <w:pStyle w:val="CodePACKT"/>
          </w:pPr>
        </w:pPrChange>
      </w:pPr>
      <w:del w:id="3164" w:author="Thomas Lee" w:date="2020-12-15T20:19:00Z">
        <w:r w:rsidRPr="003C514B" w:rsidDel="00EC065E">
          <w:delText>    "http://schemas.microsoft.com/Start/2014/FullDefaultLayout"</w:delText>
        </w:r>
      </w:del>
    </w:p>
    <w:p w14:paraId="16F1C4CF" w14:textId="4F09A491" w:rsidR="00743848" w:rsidRPr="003C514B" w:rsidDel="00EC065E" w:rsidRDefault="00743848">
      <w:pPr>
        <w:pStyle w:val="NormalPACKT"/>
        <w:rPr>
          <w:del w:id="3165" w:author="Thomas Lee" w:date="2020-12-15T20:19:00Z"/>
        </w:rPr>
        <w:pPrChange w:id="3166" w:author="Thomas Lee" w:date="2020-12-19T14:46:00Z">
          <w:pPr>
            <w:pStyle w:val="CodePACKT"/>
          </w:pPr>
        </w:pPrChange>
      </w:pPr>
      <w:del w:id="3167" w:author="Thomas Lee" w:date="2020-12-15T20:19:00Z">
        <w:r w:rsidRPr="003C514B" w:rsidDel="00EC065E">
          <w:delText>  xmlns:start="http://schemas.microsoft.com/Start/2014/StartLayout"</w:delText>
        </w:r>
      </w:del>
    </w:p>
    <w:p w14:paraId="5417FB36" w14:textId="24563EB6" w:rsidR="00743848" w:rsidRPr="003C514B" w:rsidDel="00EC065E" w:rsidRDefault="00743848">
      <w:pPr>
        <w:pStyle w:val="NormalPACKT"/>
        <w:rPr>
          <w:del w:id="3168" w:author="Thomas Lee" w:date="2020-12-15T20:19:00Z"/>
        </w:rPr>
        <w:pPrChange w:id="3169" w:author="Thomas Lee" w:date="2020-12-19T14:46:00Z">
          <w:pPr>
            <w:pStyle w:val="CodePACKT"/>
          </w:pPr>
        </w:pPrChange>
      </w:pPr>
      <w:del w:id="3170" w:author="Thomas Lee" w:date="2020-12-15T20:19:00Z">
        <w:r w:rsidRPr="003C514B" w:rsidDel="00EC065E">
          <w:delText>  xmlns:taskbar="http://schemas.microsoft.com/Start/2014/TaskbarLayout"</w:delText>
        </w:r>
      </w:del>
    </w:p>
    <w:p w14:paraId="370D216E" w14:textId="5D04BCEC" w:rsidR="00743848" w:rsidRPr="003C514B" w:rsidDel="00EC065E" w:rsidRDefault="00743848">
      <w:pPr>
        <w:pStyle w:val="NormalPACKT"/>
        <w:rPr>
          <w:del w:id="3171" w:author="Thomas Lee" w:date="2020-12-15T20:19:00Z"/>
        </w:rPr>
        <w:pPrChange w:id="3172" w:author="Thomas Lee" w:date="2020-12-19T14:46:00Z">
          <w:pPr>
            <w:pStyle w:val="CodePACKT"/>
          </w:pPr>
        </w:pPrChange>
      </w:pPr>
      <w:del w:id="3173" w:author="Thomas Lee" w:date="2020-12-15T20:19:00Z">
        <w:r w:rsidRPr="003C514B" w:rsidDel="00EC065E">
          <w:delText>  Version="1"&gt;</w:delText>
        </w:r>
      </w:del>
    </w:p>
    <w:p w14:paraId="0DC8587F" w14:textId="08BBE6D8" w:rsidR="00743848" w:rsidRPr="003C514B" w:rsidDel="00EC065E" w:rsidRDefault="00743848">
      <w:pPr>
        <w:pStyle w:val="NormalPACKT"/>
        <w:rPr>
          <w:del w:id="3174" w:author="Thomas Lee" w:date="2020-12-15T20:19:00Z"/>
        </w:rPr>
        <w:pPrChange w:id="3175" w:author="Thomas Lee" w:date="2020-12-19T14:46:00Z">
          <w:pPr>
            <w:pStyle w:val="CodePACKT"/>
          </w:pPr>
        </w:pPrChange>
      </w:pPr>
      <w:del w:id="3176" w:author="Thomas Lee" w:date="2020-12-15T20:19:00Z">
        <w:r w:rsidRPr="003C514B" w:rsidDel="00EC065E">
          <w:delText>&lt;CustomTaskbarLayoutCollection&gt;</w:delText>
        </w:r>
      </w:del>
    </w:p>
    <w:p w14:paraId="59F7CA51" w14:textId="590FDCB9" w:rsidR="00743848" w:rsidRPr="003C514B" w:rsidDel="00EC065E" w:rsidRDefault="00743848">
      <w:pPr>
        <w:pStyle w:val="NormalPACKT"/>
        <w:rPr>
          <w:del w:id="3177" w:author="Thomas Lee" w:date="2020-12-15T20:19:00Z"/>
        </w:rPr>
        <w:pPrChange w:id="3178" w:author="Thomas Lee" w:date="2020-12-19T14:46:00Z">
          <w:pPr>
            <w:pStyle w:val="CodePACKT"/>
          </w:pPr>
        </w:pPrChange>
      </w:pPr>
      <w:del w:id="3179" w:author="Thomas Lee" w:date="2020-12-15T20:19:00Z">
        <w:r w:rsidRPr="003C514B" w:rsidDel="00EC065E">
          <w:delText>&lt;defaultlayout:TaskbarLayout&gt;</w:delText>
        </w:r>
      </w:del>
    </w:p>
    <w:p w14:paraId="12195886" w14:textId="47F064D7" w:rsidR="00743848" w:rsidRPr="003C514B" w:rsidDel="00EC065E" w:rsidRDefault="00743848">
      <w:pPr>
        <w:pStyle w:val="NormalPACKT"/>
        <w:rPr>
          <w:del w:id="3180" w:author="Thomas Lee" w:date="2020-12-15T20:19:00Z"/>
        </w:rPr>
        <w:pPrChange w:id="3181" w:author="Thomas Lee" w:date="2020-12-19T14:46:00Z">
          <w:pPr>
            <w:pStyle w:val="CodePACKT"/>
          </w:pPr>
        </w:pPrChange>
      </w:pPr>
      <w:del w:id="3182" w:author="Thomas Lee" w:date="2020-12-15T20:19:00Z">
        <w:r w:rsidRPr="003C514B" w:rsidDel="00EC065E">
          <w:delText>&lt;taskbar:TaskbarPinList&gt;</w:delText>
        </w:r>
      </w:del>
    </w:p>
    <w:p w14:paraId="7165D103" w14:textId="3A30630A" w:rsidR="00743848" w:rsidRPr="003C514B" w:rsidDel="00EC065E" w:rsidRDefault="00743848">
      <w:pPr>
        <w:pStyle w:val="NormalPACKT"/>
        <w:rPr>
          <w:del w:id="3183" w:author="Thomas Lee" w:date="2020-12-15T20:19:00Z"/>
        </w:rPr>
        <w:pPrChange w:id="3184" w:author="Thomas Lee" w:date="2020-12-19T14:46:00Z">
          <w:pPr>
            <w:pStyle w:val="CodePACKT"/>
          </w:pPr>
        </w:pPrChange>
      </w:pPr>
      <w:del w:id="3185" w:author="Thomas Lee" w:date="2020-12-15T20:19:00Z">
        <w:r w:rsidRPr="003C514B" w:rsidDel="00EC065E">
          <w:delText> &lt;taskbar:DesktopApp DesktopApplicationLinkPath="C:\Foo\vscode.lnk" /&gt;</w:delText>
        </w:r>
      </w:del>
    </w:p>
    <w:p w14:paraId="6A10531A" w14:textId="54781C75" w:rsidR="00743848" w:rsidRPr="003C514B" w:rsidDel="00EC065E" w:rsidRDefault="00743848">
      <w:pPr>
        <w:pStyle w:val="NormalPACKT"/>
        <w:rPr>
          <w:del w:id="3186" w:author="Thomas Lee" w:date="2020-12-15T20:19:00Z"/>
        </w:rPr>
        <w:pPrChange w:id="3187" w:author="Thomas Lee" w:date="2020-12-19T14:46:00Z">
          <w:pPr>
            <w:pStyle w:val="CodePACKT"/>
          </w:pPr>
        </w:pPrChange>
      </w:pPr>
      <w:del w:id="3188" w:author="Thomas Lee" w:date="2020-12-15T20:19:00Z">
        <w:r w:rsidRPr="003C514B" w:rsidDel="00EC065E">
          <w:delText> &lt;taskbar:DesktopApp DesktopApplicationLinkPath="C:\Foo\pwsh.lnk" /&gt;</w:delText>
        </w:r>
      </w:del>
    </w:p>
    <w:p w14:paraId="0F5105C2" w14:textId="5E35EEC6" w:rsidR="00743848" w:rsidRPr="003C514B" w:rsidDel="00EC065E" w:rsidRDefault="00743848">
      <w:pPr>
        <w:pStyle w:val="NormalPACKT"/>
        <w:rPr>
          <w:del w:id="3189" w:author="Thomas Lee" w:date="2020-12-15T20:19:00Z"/>
        </w:rPr>
        <w:pPrChange w:id="3190" w:author="Thomas Lee" w:date="2020-12-19T14:46:00Z">
          <w:pPr>
            <w:pStyle w:val="CodePACKT"/>
          </w:pPr>
        </w:pPrChange>
      </w:pPr>
      <w:del w:id="3191" w:author="Thomas Lee" w:date="2020-12-15T20:19:00Z">
        <w:r w:rsidRPr="003C514B" w:rsidDel="00EC065E">
          <w:delText>&lt;/taskbar:TaskbarPinList&gt;</w:delText>
        </w:r>
      </w:del>
    </w:p>
    <w:p w14:paraId="325699E0" w14:textId="52FFC525" w:rsidR="00743848" w:rsidRPr="003C514B" w:rsidDel="00EC065E" w:rsidRDefault="00743848">
      <w:pPr>
        <w:pStyle w:val="NormalPACKT"/>
        <w:rPr>
          <w:del w:id="3192" w:author="Thomas Lee" w:date="2020-12-15T20:19:00Z"/>
        </w:rPr>
        <w:pPrChange w:id="3193" w:author="Thomas Lee" w:date="2020-12-19T14:46:00Z">
          <w:pPr>
            <w:pStyle w:val="CodePACKT"/>
          </w:pPr>
        </w:pPrChange>
      </w:pPr>
      <w:del w:id="3194" w:author="Thomas Lee" w:date="2020-12-15T20:19:00Z">
        <w:r w:rsidRPr="003C514B" w:rsidDel="00EC065E">
          <w:delText>&lt;/defaultlayout:TaskbarLayout&gt;</w:delText>
        </w:r>
      </w:del>
    </w:p>
    <w:p w14:paraId="3F59FB45" w14:textId="25859FA6" w:rsidR="00743848" w:rsidRPr="003C514B" w:rsidDel="00EC065E" w:rsidRDefault="00743848">
      <w:pPr>
        <w:pStyle w:val="NormalPACKT"/>
        <w:rPr>
          <w:del w:id="3195" w:author="Thomas Lee" w:date="2020-12-15T20:19:00Z"/>
        </w:rPr>
        <w:pPrChange w:id="3196" w:author="Thomas Lee" w:date="2020-12-19T14:46:00Z">
          <w:pPr>
            <w:pStyle w:val="CodePACKT"/>
          </w:pPr>
        </w:pPrChange>
      </w:pPr>
      <w:del w:id="3197" w:author="Thomas Lee" w:date="2020-12-15T20:19:00Z">
        <w:r w:rsidRPr="003C514B" w:rsidDel="00EC065E">
          <w:delText>&lt;/CustomTaskbarLayoutCollection&gt;</w:delText>
        </w:r>
      </w:del>
    </w:p>
    <w:p w14:paraId="7A09582F" w14:textId="4DAA31E2" w:rsidR="00743848" w:rsidRPr="003C514B" w:rsidDel="00EC065E" w:rsidRDefault="00743848">
      <w:pPr>
        <w:pStyle w:val="NormalPACKT"/>
        <w:rPr>
          <w:del w:id="3198" w:author="Thomas Lee" w:date="2020-12-15T20:19:00Z"/>
        </w:rPr>
        <w:pPrChange w:id="3199" w:author="Thomas Lee" w:date="2020-12-19T14:46:00Z">
          <w:pPr>
            <w:pStyle w:val="CodePACKT"/>
          </w:pPr>
        </w:pPrChange>
      </w:pPr>
      <w:del w:id="3200" w:author="Thomas Lee" w:date="2020-12-15T20:19:00Z">
        <w:r w:rsidRPr="003C514B" w:rsidDel="00EC065E">
          <w:delText>&lt;/LayoutModificationTemplate&gt;</w:delText>
        </w:r>
      </w:del>
    </w:p>
    <w:p w14:paraId="53890646" w14:textId="18C512E0" w:rsidR="00743848" w:rsidRPr="003C514B" w:rsidDel="00EC065E" w:rsidRDefault="00743848">
      <w:pPr>
        <w:pStyle w:val="NormalPACKT"/>
        <w:rPr>
          <w:del w:id="3201" w:author="Thomas Lee" w:date="2020-12-15T20:19:00Z"/>
        </w:rPr>
        <w:pPrChange w:id="3202" w:author="Thomas Lee" w:date="2020-12-19T14:46:00Z">
          <w:pPr>
            <w:pStyle w:val="CodePACKT"/>
          </w:pPr>
        </w:pPrChange>
      </w:pPr>
      <w:del w:id="3203" w:author="Thomas Lee" w:date="2020-12-15T20:19:00Z">
        <w:r w:rsidRPr="003C514B" w:rsidDel="00EC065E">
          <w:delText>'@</w:delText>
        </w:r>
      </w:del>
    </w:p>
    <w:p w14:paraId="4AC2875E" w14:textId="380533C6" w:rsidR="00743848" w:rsidRPr="003C514B" w:rsidDel="00EC065E" w:rsidRDefault="00743848">
      <w:pPr>
        <w:pStyle w:val="NormalPACKT"/>
        <w:rPr>
          <w:del w:id="3204" w:author="Thomas Lee" w:date="2020-12-15T20:19:00Z"/>
        </w:rPr>
        <w:pPrChange w:id="3205" w:author="Thomas Lee" w:date="2020-12-19T14:46:00Z">
          <w:pPr>
            <w:pStyle w:val="CodePACKT"/>
          </w:pPr>
        </w:pPrChange>
      </w:pPr>
      <w:del w:id="3206" w:author="Thomas Lee" w:date="2020-12-15T20:19:00Z">
        <w:r w:rsidRPr="003C514B" w:rsidDel="00EC065E">
          <w:delText>$XML | Out-File -FilePath C:\Foo\Layout.Xml</w:delText>
        </w:r>
      </w:del>
    </w:p>
    <w:p w14:paraId="23CFF61F" w14:textId="3AA002CE" w:rsidR="00743848" w:rsidRPr="003C514B" w:rsidDel="00EC065E" w:rsidRDefault="00743848">
      <w:pPr>
        <w:pStyle w:val="NormalPACKT"/>
        <w:rPr>
          <w:del w:id="3207" w:author="Thomas Lee" w:date="2020-12-15T20:19:00Z"/>
        </w:rPr>
        <w:pPrChange w:id="3208" w:author="Thomas Lee" w:date="2020-12-19T14:46:00Z">
          <w:pPr>
            <w:pStyle w:val="CodePACKT"/>
          </w:pPr>
        </w:pPrChange>
      </w:pPr>
    </w:p>
    <w:p w14:paraId="7C21B5FC" w14:textId="63B21A74" w:rsidR="00743848" w:rsidRPr="00743848" w:rsidDel="00EC065E" w:rsidRDefault="00743848">
      <w:pPr>
        <w:pStyle w:val="NormalPACKT"/>
        <w:rPr>
          <w:del w:id="3209" w:author="Thomas Lee" w:date="2020-12-15T20:19:00Z"/>
          <w:color w:val="000000"/>
          <w:lang w:val="en-GB" w:eastAsia="en-GB"/>
        </w:rPr>
        <w:pPrChange w:id="3210" w:author="Thomas Lee" w:date="2020-12-19T14:46:00Z">
          <w:pPr>
            <w:pStyle w:val="NumberedBulletPACKT"/>
          </w:pPr>
        </w:pPrChange>
      </w:pPr>
      <w:del w:id="3211" w:author="Thomas Lee" w:date="2020-12-15T20:19:00Z">
        <w:r w:rsidRPr="00743848" w:rsidDel="00EC065E">
          <w:rPr>
            <w:lang w:val="en-GB" w:eastAsia="en-GB"/>
          </w:rPr>
          <w:delText>Import the  start layout XML file</w:delText>
        </w:r>
      </w:del>
    </w:p>
    <w:p w14:paraId="0C5597D0" w14:textId="42ADB0D4" w:rsidR="003C514B" w:rsidDel="00EC065E" w:rsidRDefault="003C514B">
      <w:pPr>
        <w:pStyle w:val="NormalPACKT"/>
        <w:rPr>
          <w:del w:id="3212" w:author="Thomas Lee" w:date="2020-12-15T20:19:00Z"/>
          <w:lang w:val="en-GB"/>
        </w:rPr>
        <w:pPrChange w:id="3213" w:author="Thomas Lee" w:date="2020-12-19T14:46:00Z">
          <w:pPr>
            <w:pStyle w:val="CodePACKT"/>
          </w:pPr>
        </w:pPrChange>
      </w:pPr>
    </w:p>
    <w:p w14:paraId="69796D5C" w14:textId="7D5D2DCA" w:rsidR="00743848" w:rsidRPr="00743848" w:rsidDel="00EC065E" w:rsidRDefault="00743848">
      <w:pPr>
        <w:pStyle w:val="NormalPACKT"/>
        <w:rPr>
          <w:del w:id="3214" w:author="Thomas Lee" w:date="2020-12-15T20:19:00Z"/>
          <w:lang w:val="en-GB"/>
        </w:rPr>
        <w:pPrChange w:id="3215" w:author="Thomas Lee" w:date="2020-12-19T14:46:00Z">
          <w:pPr>
            <w:pStyle w:val="CodePACKT"/>
          </w:pPr>
        </w:pPrChange>
      </w:pPr>
      <w:del w:id="3216" w:author="Thomas Lee" w:date="2020-12-15T20:19:00Z">
        <w:r w:rsidRPr="00743848" w:rsidDel="00EC065E">
          <w:rPr>
            <w:lang w:val="en-GB"/>
          </w:rPr>
          <w:delText>Import-StartLayout -LayoutPath C:\Foo\Layout.Xml -MountPath C:\</w:delText>
        </w:r>
      </w:del>
    </w:p>
    <w:p w14:paraId="72655343" w14:textId="7AB2A134" w:rsidR="00743848" w:rsidRPr="00743848" w:rsidDel="00EC065E" w:rsidRDefault="00743848">
      <w:pPr>
        <w:pStyle w:val="NormalPACKT"/>
        <w:rPr>
          <w:del w:id="3217" w:author="Thomas Lee" w:date="2020-12-15T20:19:00Z"/>
          <w:lang w:val="en-GB"/>
        </w:rPr>
        <w:pPrChange w:id="3218" w:author="Thomas Lee" w:date="2020-12-19T14:46:00Z">
          <w:pPr>
            <w:pStyle w:val="CodePACKT"/>
          </w:pPr>
        </w:pPrChange>
      </w:pPr>
    </w:p>
    <w:p w14:paraId="3438204F" w14:textId="34929D5F" w:rsidR="00743848" w:rsidRPr="00743848" w:rsidDel="00EC065E" w:rsidRDefault="00743848">
      <w:pPr>
        <w:pStyle w:val="NormalPACKT"/>
        <w:rPr>
          <w:del w:id="3219" w:author="Thomas Lee" w:date="2020-12-15T20:19:00Z"/>
          <w:color w:val="000000"/>
          <w:lang w:val="en-GB" w:eastAsia="en-GB"/>
        </w:rPr>
        <w:pPrChange w:id="3220" w:author="Thomas Lee" w:date="2020-12-19T14:46:00Z">
          <w:pPr>
            <w:pStyle w:val="NumberedBulletPACKT"/>
          </w:pPr>
        </w:pPrChange>
      </w:pPr>
      <w:commentRangeStart w:id="3221"/>
      <w:commentRangeStart w:id="3222"/>
      <w:del w:id="3223" w:author="Thomas Lee" w:date="2020-12-15T20:19:00Z">
        <w:r w:rsidRPr="00743848" w:rsidDel="00EC065E">
          <w:rPr>
            <w:lang w:val="en-GB" w:eastAsia="en-GB"/>
          </w:rPr>
          <w:delText>Create VSCode Profile</w:delText>
        </w:r>
        <w:r w:rsidR="00D568D0" w:rsidDel="00EC065E">
          <w:rPr>
            <w:lang w:val="en-GB" w:eastAsia="en-GB"/>
          </w:rPr>
          <w:delText xml:space="preserve"> for PowerShell 7</w:delText>
        </w:r>
      </w:del>
    </w:p>
    <w:p w14:paraId="1C79BE66" w14:textId="77AC1289" w:rsidR="003C514B" w:rsidRPr="003C514B" w:rsidDel="00EC065E" w:rsidRDefault="003C514B">
      <w:pPr>
        <w:pStyle w:val="NormalPACKT"/>
        <w:rPr>
          <w:del w:id="3224" w:author="Thomas Lee" w:date="2020-12-15T20:19:00Z"/>
        </w:rPr>
        <w:pPrChange w:id="3225" w:author="Thomas Lee" w:date="2020-12-19T14:46:00Z">
          <w:pPr>
            <w:pStyle w:val="CodePACKT"/>
          </w:pPr>
        </w:pPrChange>
      </w:pPr>
    </w:p>
    <w:p w14:paraId="683C50FC" w14:textId="5C3BE14F" w:rsidR="00743848" w:rsidRPr="003C514B" w:rsidDel="00EC065E" w:rsidRDefault="00743848">
      <w:pPr>
        <w:pStyle w:val="NormalPACKT"/>
        <w:rPr>
          <w:del w:id="3226" w:author="Thomas Lee" w:date="2020-12-15T20:19:00Z"/>
        </w:rPr>
        <w:pPrChange w:id="3227" w:author="Thomas Lee" w:date="2020-12-19T14:46:00Z">
          <w:pPr>
            <w:pStyle w:val="CodePACKT"/>
          </w:pPr>
        </w:pPrChange>
      </w:pPr>
      <w:del w:id="3228" w:author="Thomas Lee" w:date="2020-12-15T20:19:00Z">
        <w:r w:rsidRPr="003C514B" w:rsidDel="00EC065E">
          <w:delText>$CUCHProfile   = $profile.CurrentUserCurrentHost</w:delText>
        </w:r>
      </w:del>
    </w:p>
    <w:p w14:paraId="6CFBCF07" w14:textId="1D8DAAF8" w:rsidR="00743848" w:rsidRPr="003C514B" w:rsidDel="00EC065E" w:rsidRDefault="00743848">
      <w:pPr>
        <w:pStyle w:val="NormalPACKT"/>
        <w:rPr>
          <w:del w:id="3229" w:author="Thomas Lee" w:date="2020-12-15T20:19:00Z"/>
        </w:rPr>
        <w:pPrChange w:id="3230" w:author="Thomas Lee" w:date="2020-12-19T14:46:00Z">
          <w:pPr>
            <w:pStyle w:val="CodePACKT"/>
          </w:pPr>
        </w:pPrChange>
      </w:pPr>
      <w:del w:id="3231" w:author="Thomas Lee" w:date="2020-12-15T20:19:00Z">
        <w:r w:rsidRPr="003C514B" w:rsidDel="00EC065E">
          <w:delText>$ProfileFolder = Split-Path -Path $CUCHProfile </w:delText>
        </w:r>
      </w:del>
    </w:p>
    <w:p w14:paraId="13422693" w14:textId="06A1C362" w:rsidR="00743848" w:rsidRPr="003C514B" w:rsidDel="00EC065E" w:rsidRDefault="00743848">
      <w:pPr>
        <w:pStyle w:val="NormalPACKT"/>
        <w:rPr>
          <w:del w:id="3232" w:author="Thomas Lee" w:date="2020-12-15T20:19:00Z"/>
        </w:rPr>
        <w:pPrChange w:id="3233" w:author="Thomas Lee" w:date="2020-12-19T14:46:00Z">
          <w:pPr>
            <w:pStyle w:val="CodePACKT"/>
          </w:pPr>
        </w:pPrChange>
      </w:pPr>
      <w:del w:id="3234" w:author="Thomas Lee" w:date="2020-12-15T20:19:00Z">
        <w:r w:rsidRPr="003C514B" w:rsidDel="00EC065E">
          <w:delText>$ProfileFile   = 'Microsoft.VSCode_profile.ps1'</w:delText>
        </w:r>
      </w:del>
    </w:p>
    <w:p w14:paraId="6BCE7F96" w14:textId="21DF17C3" w:rsidR="00743848" w:rsidRPr="003C514B" w:rsidDel="00EC065E" w:rsidRDefault="00743848">
      <w:pPr>
        <w:pStyle w:val="NormalPACKT"/>
        <w:rPr>
          <w:del w:id="3235" w:author="Thomas Lee" w:date="2020-12-15T20:19:00Z"/>
        </w:rPr>
        <w:pPrChange w:id="3236" w:author="Thomas Lee" w:date="2020-12-19T14:46:00Z">
          <w:pPr>
            <w:pStyle w:val="CodePACKT"/>
          </w:pPr>
        </w:pPrChange>
      </w:pPr>
      <w:del w:id="3237" w:author="Thomas Lee" w:date="2020-12-15T20:19:00Z">
        <w:r w:rsidRPr="003C514B" w:rsidDel="00EC065E">
          <w:delText>$VSProfile     = Join-Path -Path $ProfileFolder -ChildPath $ProfileFile</w:delText>
        </w:r>
      </w:del>
    </w:p>
    <w:p w14:paraId="6C018172" w14:textId="60DB529E" w:rsidR="00743848" w:rsidRPr="003C514B" w:rsidDel="00EC065E" w:rsidRDefault="00743848">
      <w:pPr>
        <w:pStyle w:val="NormalPACKT"/>
        <w:rPr>
          <w:del w:id="3238" w:author="Thomas Lee" w:date="2020-12-15T20:19:00Z"/>
        </w:rPr>
        <w:pPrChange w:id="3239" w:author="Thomas Lee" w:date="2020-12-19T14:46:00Z">
          <w:pPr>
            <w:pStyle w:val="CodePACKT"/>
          </w:pPr>
        </w:pPrChange>
      </w:pPr>
      <w:del w:id="3240" w:author="Thomas Lee" w:date="2020-12-15T20:19:00Z">
        <w:r w:rsidRPr="003C514B" w:rsidDel="00EC065E">
          <w:delText>$URI = 'https://raw.githubusercontent.com/doctordns/PACKT-PS7/master/' +</w:delText>
        </w:r>
      </w:del>
    </w:p>
    <w:p w14:paraId="10CFD83F" w14:textId="09C91B56" w:rsidR="00743848" w:rsidRPr="003C514B" w:rsidDel="00EC065E" w:rsidRDefault="00743848">
      <w:pPr>
        <w:pStyle w:val="NormalPACKT"/>
        <w:rPr>
          <w:del w:id="3241" w:author="Thomas Lee" w:date="2020-12-15T20:19:00Z"/>
        </w:rPr>
        <w:pPrChange w:id="3242" w:author="Thomas Lee" w:date="2020-12-19T14:46:00Z">
          <w:pPr>
            <w:pStyle w:val="CodePACKT"/>
          </w:pPr>
        </w:pPrChange>
      </w:pPr>
      <w:del w:id="3243" w:author="Thomas Lee" w:date="2020-12-15T20:19:00Z">
        <w:r w:rsidRPr="003C514B" w:rsidDel="00EC065E">
          <w:lastRenderedPageBreak/>
          <w:delText>       "scripts/goodies/$ProfileFile"</w:delText>
        </w:r>
      </w:del>
    </w:p>
    <w:p w14:paraId="10A796AC" w14:textId="0B28A58E" w:rsidR="00743848" w:rsidRPr="003C514B" w:rsidDel="00EC065E" w:rsidRDefault="00743848">
      <w:pPr>
        <w:pStyle w:val="NormalPACKT"/>
        <w:rPr>
          <w:del w:id="3244" w:author="Thomas Lee" w:date="2020-12-15T20:19:00Z"/>
        </w:rPr>
        <w:pPrChange w:id="3245" w:author="Thomas Lee" w:date="2020-12-19T14:46:00Z">
          <w:pPr>
            <w:pStyle w:val="CodePACKT"/>
          </w:pPr>
        </w:pPrChange>
      </w:pPr>
      <w:del w:id="3246" w:author="Thomas Lee" w:date="2020-12-15T20:19:00Z">
        <w:r w:rsidRPr="003C514B" w:rsidDel="00EC065E">
          <w:delText>New-Item $VSProfile -Force -WarningAction SilentlyContinue |</w:delText>
        </w:r>
      </w:del>
    </w:p>
    <w:p w14:paraId="084BF74A" w14:textId="632A360B" w:rsidR="00743848" w:rsidRPr="003C514B" w:rsidDel="00EC065E" w:rsidRDefault="00743848">
      <w:pPr>
        <w:pStyle w:val="NormalPACKT"/>
        <w:rPr>
          <w:del w:id="3247" w:author="Thomas Lee" w:date="2020-12-15T20:19:00Z"/>
        </w:rPr>
        <w:pPrChange w:id="3248" w:author="Thomas Lee" w:date="2020-12-19T14:46:00Z">
          <w:pPr>
            <w:pStyle w:val="CodePACKT"/>
          </w:pPr>
        </w:pPrChange>
      </w:pPr>
      <w:del w:id="3249" w:author="Thomas Lee" w:date="2020-12-15T20:19:00Z">
        <w:r w:rsidRPr="003C514B" w:rsidDel="00EC065E">
          <w:delText>   Out-Null</w:delText>
        </w:r>
      </w:del>
    </w:p>
    <w:p w14:paraId="655A8B33" w14:textId="687F632B" w:rsidR="00743848" w:rsidRPr="003C514B" w:rsidDel="00EC065E" w:rsidRDefault="00743848">
      <w:pPr>
        <w:pStyle w:val="NormalPACKT"/>
        <w:rPr>
          <w:del w:id="3250" w:author="Thomas Lee" w:date="2020-12-15T20:19:00Z"/>
        </w:rPr>
        <w:pPrChange w:id="3251" w:author="Thomas Lee" w:date="2020-12-19T14:46:00Z">
          <w:pPr>
            <w:pStyle w:val="CodePACKT"/>
          </w:pPr>
        </w:pPrChange>
      </w:pPr>
      <w:del w:id="3252" w:author="Thomas Lee" w:date="2020-12-15T20:19:00Z">
        <w:r w:rsidRPr="003C514B" w:rsidDel="00EC065E">
          <w:delText>(Invoke-WebRequest -Uri $URI -UseBasicParsing).Content | </w:delText>
        </w:r>
      </w:del>
    </w:p>
    <w:p w14:paraId="5D9B2201" w14:textId="32828593" w:rsidR="00743848" w:rsidRPr="003C514B" w:rsidDel="00EC065E" w:rsidRDefault="00743848">
      <w:pPr>
        <w:pStyle w:val="NormalPACKT"/>
        <w:rPr>
          <w:del w:id="3253" w:author="Thomas Lee" w:date="2020-12-15T20:19:00Z"/>
        </w:rPr>
        <w:pPrChange w:id="3254" w:author="Thomas Lee" w:date="2020-12-19T14:46:00Z">
          <w:pPr>
            <w:pStyle w:val="CodePACKT"/>
          </w:pPr>
        </w:pPrChange>
      </w:pPr>
      <w:del w:id="3255" w:author="Thomas Lee" w:date="2020-12-15T20:19:00Z">
        <w:r w:rsidRPr="003C514B" w:rsidDel="00EC065E">
          <w:delText>  Out-File -FilePath  $VSProfile</w:delText>
        </w:r>
        <w:commentRangeEnd w:id="3221"/>
        <w:r w:rsidR="008829CA" w:rsidDel="00EC065E">
          <w:rPr>
            <w:rStyle w:val="CommentReference"/>
          </w:rPr>
          <w:commentReference w:id="3221"/>
        </w:r>
        <w:commentRangeEnd w:id="3222"/>
        <w:r w:rsidR="00347F6F" w:rsidDel="00EC065E">
          <w:rPr>
            <w:rStyle w:val="CommentReference"/>
          </w:rPr>
          <w:commentReference w:id="3222"/>
        </w:r>
      </w:del>
    </w:p>
    <w:p w14:paraId="429D5135" w14:textId="544B38E9" w:rsidR="00D568D0" w:rsidRPr="003C514B" w:rsidDel="00EC065E" w:rsidRDefault="00D568D0">
      <w:pPr>
        <w:pStyle w:val="NormalPACKT"/>
        <w:rPr>
          <w:del w:id="3256" w:author="Thomas Lee" w:date="2020-12-15T20:19:00Z"/>
        </w:rPr>
        <w:pPrChange w:id="3257" w:author="Thomas Lee" w:date="2020-12-19T14:46:00Z">
          <w:pPr>
            <w:pStyle w:val="CodePACKT"/>
          </w:pPr>
        </w:pPrChange>
      </w:pPr>
    </w:p>
    <w:p w14:paraId="37235A47" w14:textId="2F904314" w:rsidR="00743848" w:rsidRPr="00743848" w:rsidDel="00EC065E" w:rsidRDefault="003C514B">
      <w:pPr>
        <w:pStyle w:val="NormalPACKT"/>
        <w:rPr>
          <w:del w:id="3258" w:author="Thomas Lee" w:date="2020-12-15T20:19:00Z"/>
          <w:color w:val="000000"/>
          <w:lang w:val="en-GB" w:eastAsia="en-GB"/>
        </w:rPr>
        <w:pPrChange w:id="3259" w:author="Thomas Lee" w:date="2020-12-19T14:46:00Z">
          <w:pPr>
            <w:pStyle w:val="NumberedBulletPACKT"/>
          </w:pPr>
        </w:pPrChange>
      </w:pPr>
      <w:del w:id="3260" w:author="Thomas Lee" w:date="2020-12-15T20:19:00Z">
        <w:r w:rsidDel="00EC065E">
          <w:rPr>
            <w:lang w:val="en-GB" w:eastAsia="en-GB"/>
          </w:rPr>
          <w:delText>L</w:delText>
        </w:r>
        <w:r w:rsidR="00743848" w:rsidRPr="00743848" w:rsidDel="00EC065E">
          <w:rPr>
            <w:lang w:val="en-GB" w:eastAsia="en-GB"/>
          </w:rPr>
          <w:delText>og</w:delText>
        </w:r>
      </w:del>
      <w:ins w:id="3261" w:author="Lucy Wan" w:date="2020-10-20T16:37:00Z">
        <w:del w:id="3262" w:author="Thomas Lee" w:date="2020-12-15T20:19:00Z">
          <w:r w:rsidR="00F00E64" w:rsidDel="00EC065E">
            <w:rPr>
              <w:lang w:val="en-GB" w:eastAsia="en-GB"/>
            </w:rPr>
            <w:delText xml:space="preserve"> </w:delText>
          </w:r>
        </w:del>
      </w:ins>
      <w:del w:id="3263" w:author="Thomas Lee" w:date="2020-12-15T20:19:00Z">
        <w:r w:rsidR="00743848" w:rsidRPr="00743848" w:rsidDel="00EC065E">
          <w:rPr>
            <w:lang w:val="en-GB" w:eastAsia="en-GB"/>
          </w:rPr>
          <w:delText>off</w:delText>
        </w:r>
      </w:del>
    </w:p>
    <w:p w14:paraId="4A44B6B0" w14:textId="4C6A1E0C" w:rsidR="003C514B" w:rsidRPr="003C514B" w:rsidDel="00EC065E" w:rsidRDefault="003C514B">
      <w:pPr>
        <w:pStyle w:val="NormalPACKT"/>
        <w:rPr>
          <w:del w:id="3264" w:author="Thomas Lee" w:date="2020-12-15T20:19:00Z"/>
        </w:rPr>
        <w:pPrChange w:id="3265" w:author="Thomas Lee" w:date="2020-12-19T14:46:00Z">
          <w:pPr>
            <w:pStyle w:val="CodePACKT"/>
          </w:pPr>
        </w:pPrChange>
      </w:pPr>
    </w:p>
    <w:p w14:paraId="624B31F4" w14:textId="5593916C" w:rsidR="00743848" w:rsidRPr="003C514B" w:rsidDel="00EC065E" w:rsidRDefault="00743848">
      <w:pPr>
        <w:pStyle w:val="NormalPACKT"/>
        <w:rPr>
          <w:del w:id="3266" w:author="Thomas Lee" w:date="2020-12-15T20:19:00Z"/>
        </w:rPr>
        <w:pPrChange w:id="3267" w:author="Thomas Lee" w:date="2020-12-19T14:46:00Z">
          <w:pPr>
            <w:pStyle w:val="CodePACKT"/>
          </w:pPr>
        </w:pPrChange>
      </w:pPr>
      <w:del w:id="3268" w:author="Thomas Lee" w:date="2020-12-15T20:19:00Z">
        <w:r w:rsidRPr="003C514B" w:rsidDel="00EC065E">
          <w:delText>logoff.exe</w:delText>
        </w:r>
      </w:del>
    </w:p>
    <w:p w14:paraId="79C84783" w14:textId="193EC343" w:rsidR="00743848" w:rsidRPr="003C514B" w:rsidDel="00EC065E" w:rsidRDefault="00743848">
      <w:pPr>
        <w:pStyle w:val="NormalPACKT"/>
        <w:rPr>
          <w:del w:id="3269" w:author="Thomas Lee" w:date="2020-12-15T20:19:00Z"/>
        </w:rPr>
        <w:pPrChange w:id="3270" w:author="Thomas Lee" w:date="2020-12-19T14:46:00Z">
          <w:pPr>
            <w:pStyle w:val="CodePACKT"/>
          </w:pPr>
        </w:pPrChange>
      </w:pPr>
    </w:p>
    <w:p w14:paraId="136C5FAF" w14:textId="11944ACB" w:rsidR="00743848" w:rsidRPr="00743848" w:rsidDel="00EC065E" w:rsidRDefault="00952699">
      <w:pPr>
        <w:pStyle w:val="NormalPACKT"/>
        <w:rPr>
          <w:del w:id="3271" w:author="Thomas Lee" w:date="2020-12-15T20:19:00Z"/>
          <w:color w:val="000000"/>
          <w:lang w:val="en-GB" w:eastAsia="en-GB"/>
        </w:rPr>
        <w:pPrChange w:id="3272" w:author="Thomas Lee" w:date="2020-12-19T14:46:00Z">
          <w:pPr>
            <w:pStyle w:val="NumberedBulletPACKT"/>
          </w:pPr>
        </w:pPrChange>
      </w:pPr>
      <w:del w:id="3273" w:author="Thomas Lee" w:date="2020-12-15T20:19:00Z">
        <w:r w:rsidDel="00EC065E">
          <w:rPr>
            <w:lang w:val="en-GB" w:eastAsia="en-GB"/>
          </w:rPr>
          <w:delText>L</w:delText>
        </w:r>
        <w:r w:rsidR="00743848" w:rsidRPr="00743848" w:rsidDel="00EC065E">
          <w:rPr>
            <w:lang w:val="en-GB" w:eastAsia="en-GB"/>
          </w:rPr>
          <w:delText>og</w:delText>
        </w:r>
        <w:r w:rsidDel="00EC065E">
          <w:rPr>
            <w:lang w:val="en-GB" w:eastAsia="en-GB"/>
          </w:rPr>
          <w:delText xml:space="preserve"> back </w:delText>
        </w:r>
        <w:r w:rsidR="00743848" w:rsidRPr="00743848" w:rsidDel="00EC065E">
          <w:rPr>
            <w:lang w:val="en-GB" w:eastAsia="en-GB"/>
          </w:rPr>
          <w:delText>in</w:delText>
        </w:r>
        <w:r w:rsidDel="00EC065E">
          <w:rPr>
            <w:lang w:val="en-GB" w:eastAsia="en-GB"/>
          </w:rPr>
          <w:delText xml:space="preserve">to Windows </w:delText>
        </w:r>
        <w:r w:rsidR="00743848" w:rsidRPr="00743848" w:rsidDel="00EC065E">
          <w:rPr>
            <w:lang w:val="en-GB" w:eastAsia="en-GB"/>
          </w:rPr>
          <w:delText> and observe the taskbar</w:delText>
        </w:r>
      </w:del>
    </w:p>
    <w:p w14:paraId="3F9F700D" w14:textId="010617B4" w:rsidR="00743848" w:rsidRPr="00743848" w:rsidDel="00EC065E" w:rsidRDefault="00743848">
      <w:pPr>
        <w:pStyle w:val="NormalPACKT"/>
        <w:rPr>
          <w:del w:id="3274" w:author="Thomas Lee" w:date="2020-12-15T20:19:00Z"/>
          <w:rFonts w:ascii="Consolas" w:hAnsi="Consolas"/>
          <w:color w:val="000000"/>
          <w:sz w:val="21"/>
          <w:szCs w:val="21"/>
          <w:lang w:val="en-GB" w:eastAsia="en-GB"/>
        </w:rPr>
        <w:pPrChange w:id="3275" w:author="Thomas Lee" w:date="2020-12-19T14:46:00Z">
          <w:pPr>
            <w:pStyle w:val="ListParagraph"/>
            <w:numPr>
              <w:numId w:val="3"/>
            </w:numPr>
            <w:shd w:val="clear" w:color="auto" w:fill="FFFFFF"/>
            <w:tabs>
              <w:tab w:val="num" w:pos="0"/>
            </w:tabs>
            <w:spacing w:after="0" w:line="285" w:lineRule="atLeast"/>
            <w:ind w:left="0"/>
          </w:pPr>
        </w:pPrChange>
      </w:pPr>
    </w:p>
    <w:p w14:paraId="629A7465" w14:textId="428D6C25" w:rsidR="00743848" w:rsidRPr="00CF45ED" w:rsidDel="00EC065E" w:rsidRDefault="00743848">
      <w:pPr>
        <w:pStyle w:val="NormalPACKT"/>
        <w:rPr>
          <w:del w:id="3276" w:author="Thomas Lee" w:date="2020-12-15T20:19:00Z"/>
          <w:color w:val="000000"/>
          <w:lang w:val="en-GB" w:eastAsia="en-GB"/>
        </w:rPr>
        <w:pPrChange w:id="3277" w:author="Thomas Lee" w:date="2020-12-19T14:46:00Z">
          <w:pPr>
            <w:pStyle w:val="NumberedBulletPACKT"/>
          </w:pPr>
        </w:pPrChange>
      </w:pPr>
      <w:del w:id="3278" w:author="Thomas Lee" w:date="2020-12-15T20:19:00Z">
        <w:r w:rsidRPr="00CF45ED" w:rsidDel="00EC065E">
          <w:rPr>
            <w:lang w:val="en-GB" w:eastAsia="en-GB"/>
          </w:rPr>
          <w:delText>Run PowerShell console </w:delText>
        </w:r>
        <w:r w:rsidR="00CF45ED" w:rsidRPr="00CF45ED" w:rsidDel="00EC065E">
          <w:rPr>
            <w:lang w:val="en-GB" w:eastAsia="en-GB"/>
          </w:rPr>
          <w:delText xml:space="preserve">from the </w:delText>
        </w:r>
        <w:commentRangeStart w:id="3279"/>
        <w:r w:rsidR="00CF45ED" w:rsidRPr="00CF45ED" w:rsidDel="00EC065E">
          <w:rPr>
            <w:lang w:val="en-GB" w:eastAsia="en-GB"/>
          </w:rPr>
          <w:delText>short cut</w:delText>
        </w:r>
        <w:commentRangeEnd w:id="3279"/>
        <w:r w:rsidR="004C1FAE" w:rsidDel="00EC065E">
          <w:rPr>
            <w:rStyle w:val="CommentReference"/>
          </w:rPr>
          <w:commentReference w:id="3279"/>
        </w:r>
      </w:del>
    </w:p>
    <w:p w14:paraId="5A702014" w14:textId="467AA3FA" w:rsidR="00743848" w:rsidRPr="00743848" w:rsidDel="00EC065E" w:rsidRDefault="00743848">
      <w:pPr>
        <w:pStyle w:val="NormalPACKT"/>
        <w:rPr>
          <w:del w:id="3280" w:author="Thomas Lee" w:date="2020-12-15T20:19:00Z"/>
          <w:rFonts w:ascii="Consolas" w:hAnsi="Consolas"/>
          <w:color w:val="000000"/>
          <w:sz w:val="21"/>
          <w:szCs w:val="21"/>
          <w:lang w:val="en-GB" w:eastAsia="en-GB"/>
        </w:rPr>
        <w:pPrChange w:id="3281" w:author="Thomas Lee" w:date="2020-12-19T14:46:00Z">
          <w:pPr>
            <w:pStyle w:val="ListParagraph"/>
            <w:numPr>
              <w:numId w:val="3"/>
            </w:numPr>
            <w:shd w:val="clear" w:color="auto" w:fill="FFFFFF"/>
            <w:tabs>
              <w:tab w:val="num" w:pos="0"/>
            </w:tabs>
            <w:spacing w:after="0" w:line="285" w:lineRule="atLeast"/>
            <w:ind w:left="0"/>
          </w:pPr>
        </w:pPrChange>
      </w:pPr>
    </w:p>
    <w:p w14:paraId="1A8B93DB" w14:textId="40A58D4B" w:rsidR="00743848" w:rsidRPr="00CF45ED" w:rsidDel="00EC065E" w:rsidRDefault="00743848">
      <w:pPr>
        <w:pStyle w:val="NormalPACKT"/>
        <w:rPr>
          <w:del w:id="3282" w:author="Thomas Lee" w:date="2020-12-15T20:19:00Z"/>
          <w:color w:val="000000"/>
          <w:lang w:val="en-GB" w:eastAsia="en-GB"/>
        </w:rPr>
        <w:pPrChange w:id="3283" w:author="Thomas Lee" w:date="2020-12-19T14:46:00Z">
          <w:pPr>
            <w:pStyle w:val="NumberedBulletPACKT"/>
          </w:pPr>
        </w:pPrChange>
      </w:pPr>
      <w:del w:id="3284" w:author="Thomas Lee" w:date="2020-12-15T20:19:00Z">
        <w:r w:rsidRPr="00743848" w:rsidDel="00EC065E">
          <w:rPr>
            <w:lang w:val="en-GB" w:eastAsia="en-GB"/>
          </w:rPr>
          <w:delText>Run VS Code from </w:delText>
        </w:r>
        <w:r w:rsidR="00952699" w:rsidDel="00EC065E">
          <w:rPr>
            <w:lang w:val="en-GB" w:eastAsia="en-GB"/>
          </w:rPr>
          <w:delText xml:space="preserve">the new taskbar </w:delText>
        </w:r>
        <w:r w:rsidRPr="00743848" w:rsidDel="00EC065E">
          <w:rPr>
            <w:lang w:val="en-GB" w:eastAsia="en-GB"/>
          </w:rPr>
          <w:delText>shortcut and observe the profile file running.</w:delText>
        </w:r>
      </w:del>
    </w:p>
    <w:p w14:paraId="77B4044F" w14:textId="2A2A4DFD" w:rsidR="00743848" w:rsidRPr="00743848" w:rsidDel="00EC065E" w:rsidRDefault="00743848">
      <w:pPr>
        <w:pStyle w:val="NormalPACKT"/>
        <w:rPr>
          <w:del w:id="3285" w:author="Thomas Lee" w:date="2020-12-15T20:19:00Z"/>
          <w:rFonts w:ascii="Consolas" w:hAnsi="Consolas"/>
          <w:color w:val="000000"/>
          <w:sz w:val="21"/>
          <w:szCs w:val="21"/>
          <w:lang w:val="en-GB" w:eastAsia="en-GB"/>
        </w:rPr>
        <w:pPrChange w:id="3286" w:author="Thomas Lee" w:date="2020-12-19T14:46:00Z">
          <w:pPr>
            <w:pStyle w:val="ListParagraph"/>
            <w:numPr>
              <w:numId w:val="3"/>
            </w:numPr>
            <w:shd w:val="clear" w:color="auto" w:fill="FFFFFF"/>
            <w:tabs>
              <w:tab w:val="num" w:pos="0"/>
            </w:tabs>
            <w:spacing w:after="0" w:line="285" w:lineRule="atLeast"/>
            <w:ind w:left="0"/>
          </w:pPr>
        </w:pPrChange>
      </w:pPr>
    </w:p>
    <w:p w14:paraId="29B856DE" w14:textId="4CE41735" w:rsidR="0000165C" w:rsidDel="00EC065E" w:rsidRDefault="0000165C">
      <w:pPr>
        <w:pStyle w:val="NormalPACKT"/>
        <w:rPr>
          <w:del w:id="3287" w:author="Thomas Lee" w:date="2020-12-15T20:19:00Z"/>
        </w:rPr>
        <w:pPrChange w:id="3288" w:author="Thomas Lee" w:date="2020-12-19T14:46:00Z">
          <w:pPr>
            <w:pStyle w:val="Heading2"/>
            <w:numPr>
              <w:ilvl w:val="1"/>
              <w:numId w:val="3"/>
            </w:numPr>
            <w:tabs>
              <w:tab w:val="left" w:pos="0"/>
            </w:tabs>
          </w:pPr>
        </w:pPrChange>
      </w:pPr>
      <w:del w:id="3289" w:author="Thomas Lee" w:date="2020-12-15T20:19:00Z">
        <w:r w:rsidDel="00EC065E">
          <w:delText>How it works...</w:delText>
        </w:r>
      </w:del>
    </w:p>
    <w:p w14:paraId="5C827190" w14:textId="6654C283" w:rsidR="00822804" w:rsidDel="00EC065E" w:rsidRDefault="00E770B7" w:rsidP="0054579C">
      <w:pPr>
        <w:pStyle w:val="NormalPACKT"/>
        <w:rPr>
          <w:del w:id="3290" w:author="Thomas Lee" w:date="2020-12-15T20:19:00Z"/>
        </w:rPr>
      </w:pPr>
      <w:del w:id="3291" w:author="Thomas Lee" w:date="2020-12-15T20:19:00Z">
        <w:r w:rsidDel="00EC065E">
          <w:delText xml:space="preserve">In </w:delText>
        </w:r>
        <w:r w:rsidRPr="00822804" w:rsidDel="00EC065E">
          <w:rPr>
            <w:rStyle w:val="ItalicsPACKT"/>
          </w:rPr>
          <w:delText>step 1</w:delText>
        </w:r>
        <w:r w:rsidDel="00EC065E">
          <w:delText xml:space="preserve">, you download the VS Code installation script from </w:delText>
        </w:r>
        <w:r w:rsidR="00822804" w:rsidDel="00EC065E">
          <w:delText xml:space="preserve">the PowerShell Gallery. This </w:delText>
        </w:r>
        <w:r w:rsidR="00952699" w:rsidDel="00EC065E">
          <w:delText xml:space="preserve">step </w:delText>
        </w:r>
        <w:r w:rsidR="00822804" w:rsidDel="00EC065E">
          <w:delText>produces no output.</w:delText>
        </w:r>
      </w:del>
    </w:p>
    <w:p w14:paraId="533DFF3B" w14:textId="00C31DBA" w:rsidR="0000165C" w:rsidDel="00EC065E" w:rsidRDefault="00822804" w:rsidP="0054579C">
      <w:pPr>
        <w:pStyle w:val="NormalPACKT"/>
        <w:rPr>
          <w:del w:id="3292" w:author="Thomas Lee" w:date="2020-12-15T20:19:00Z"/>
        </w:rPr>
      </w:pPr>
      <w:del w:id="3293" w:author="Thomas Lee" w:date="2020-12-15T20:19:00Z">
        <w:r w:rsidDel="00EC065E">
          <w:delText xml:space="preserve">Then, in </w:delText>
        </w:r>
        <w:r w:rsidRPr="00822804" w:rsidDel="00EC065E">
          <w:rPr>
            <w:rStyle w:val="ItalicsPACKT"/>
          </w:rPr>
          <w:delText>step 2</w:delText>
        </w:r>
        <w:r w:rsidDel="00EC065E">
          <w:delText>, you run the inst</w:delText>
        </w:r>
        <w:r w:rsidR="00952699" w:rsidDel="00EC065E">
          <w:delText>a</w:delText>
        </w:r>
        <w:r w:rsidDel="00EC065E">
          <w:delText>llation script and add in three specif</w:delText>
        </w:r>
        <w:r w:rsidR="00952699" w:rsidDel="00EC065E">
          <w:delText>i</w:delText>
        </w:r>
        <w:r w:rsidDel="00EC065E">
          <w:delText>c extensions. Running this step in the PowerShell 7 console looks like this:</w:delText>
        </w:r>
      </w:del>
    </w:p>
    <w:p w14:paraId="647E8A40" w14:textId="27BDF778" w:rsidR="00822804" w:rsidDel="00EC065E" w:rsidRDefault="00822804">
      <w:pPr>
        <w:pStyle w:val="NormalPACKT"/>
        <w:rPr>
          <w:del w:id="3294" w:author="Thomas Lee" w:date="2020-12-15T20:19:00Z"/>
        </w:rPr>
        <w:pPrChange w:id="3295" w:author="Thomas Lee" w:date="2020-12-19T14:46:00Z">
          <w:pPr>
            <w:pStyle w:val="FigurePACKT"/>
          </w:pPr>
        </w:pPrChange>
      </w:pPr>
      <w:del w:id="3296" w:author="Thomas Lee" w:date="2020-12-15T20:19:00Z">
        <w:r w:rsidDel="00EC065E">
          <w:rPr>
            <w:noProof/>
          </w:rPr>
          <w:drawing>
            <wp:inline distT="0" distB="0" distL="0" distR="0" wp14:anchorId="7579B927" wp14:editId="7E1D70D1">
              <wp:extent cx="4742692" cy="2222119"/>
              <wp:effectExtent l="0" t="0" r="1270"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753523" cy="2227194"/>
                      </a:xfrm>
                      <a:prstGeom prst="rect">
                        <a:avLst/>
                      </a:prstGeom>
                    </pic:spPr>
                  </pic:pic>
                </a:graphicData>
              </a:graphic>
            </wp:inline>
          </w:drawing>
        </w:r>
      </w:del>
    </w:p>
    <w:p w14:paraId="71A38582" w14:textId="13FDBB59" w:rsidR="00822804" w:rsidDel="00EC065E" w:rsidRDefault="00822804">
      <w:pPr>
        <w:pStyle w:val="NormalPACKT"/>
        <w:rPr>
          <w:del w:id="3297" w:author="Thomas Lee" w:date="2020-12-15T20:19:00Z"/>
          <w:noProof/>
        </w:rPr>
        <w:pPrChange w:id="3298" w:author="Thomas Lee" w:date="2020-12-19T14:46:00Z">
          <w:pPr>
            <w:pStyle w:val="LayoutInformationPACKT"/>
          </w:pPr>
        </w:pPrChange>
      </w:pPr>
      <w:del w:id="3299" w:author="Thomas Lee" w:date="2020-12-15T20:19:00Z">
        <w:r w:rsidDel="00EC065E">
          <w:delText xml:space="preserve">Insert </w:delText>
        </w:r>
        <w:r w:rsidRPr="00C41783" w:rsidDel="00EC065E">
          <w:delText>image</w:delText>
        </w:r>
        <w:r w:rsidDel="00EC065E">
          <w:delText xml:space="preserve"> </w:delText>
        </w:r>
        <w:r w:rsidDel="00EC065E">
          <w:rPr>
            <w:noProof/>
          </w:rPr>
          <w:delText>B42024_01</w:delText>
        </w:r>
        <w:r w:rsidRPr="00023EAD" w:rsidDel="00EC065E">
          <w:rPr>
            <w:noProof/>
          </w:rPr>
          <w:delText>_</w:delText>
        </w:r>
        <w:r w:rsidDel="00EC065E">
          <w:rPr>
            <w:noProof/>
          </w:rPr>
          <w:delText>23.png</w:delText>
        </w:r>
      </w:del>
    </w:p>
    <w:p w14:paraId="5D577AFA" w14:textId="35E49565" w:rsidR="00214C5A" w:rsidDel="00EC065E" w:rsidRDefault="00214C5A">
      <w:pPr>
        <w:pStyle w:val="NormalPACKT"/>
        <w:rPr>
          <w:del w:id="3300" w:author="Thomas Lee" w:date="2020-12-15T20:19:00Z"/>
        </w:rPr>
        <w:pPrChange w:id="3301" w:author="Thomas Lee" w:date="2020-12-19T14:46:00Z">
          <w:pPr/>
        </w:pPrChange>
      </w:pPr>
      <w:del w:id="3302" w:author="Thomas Lee" w:date="2020-12-15T20:19:00Z">
        <w:r w:rsidDel="00EC065E">
          <w:delText xml:space="preserve">Once VS Studio has started, </w:delText>
        </w:r>
        <w:commentRangeStart w:id="3303"/>
        <w:r w:rsidDel="00EC065E">
          <w:delText xml:space="preserve">you can see </w:delText>
        </w:r>
        <w:commentRangeEnd w:id="3303"/>
        <w:r w:rsidR="006046C1" w:rsidDel="00EC065E">
          <w:rPr>
            <w:rStyle w:val="CommentReference"/>
          </w:rPr>
          <w:commentReference w:id="3303"/>
        </w:r>
        <w:r w:rsidDel="00EC065E">
          <w:delText>the opening window, like this:</w:delText>
        </w:r>
      </w:del>
    </w:p>
    <w:p w14:paraId="7F6F3FE8" w14:textId="0D656EDB" w:rsidR="00214C5A" w:rsidRPr="00214C5A" w:rsidDel="00EC065E" w:rsidRDefault="00214C5A">
      <w:pPr>
        <w:pStyle w:val="NormalPACKT"/>
        <w:rPr>
          <w:del w:id="3304" w:author="Thomas Lee" w:date="2020-12-15T20:19:00Z"/>
        </w:rPr>
        <w:pPrChange w:id="3305" w:author="Thomas Lee" w:date="2020-12-19T14:46:00Z">
          <w:pPr>
            <w:pStyle w:val="FigurePACKT"/>
          </w:pPr>
        </w:pPrChange>
      </w:pPr>
      <w:del w:id="3306" w:author="Thomas Lee" w:date="2020-12-15T20:19:00Z">
        <w:r w:rsidDel="00EC065E">
          <w:rPr>
            <w:noProof/>
          </w:rPr>
          <w:lastRenderedPageBreak/>
          <w:drawing>
            <wp:inline distT="0" distB="0" distL="0" distR="0" wp14:anchorId="036AFFAA" wp14:editId="53D874E9">
              <wp:extent cx="4539656" cy="3227451"/>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549747" cy="3234625"/>
                      </a:xfrm>
                      <a:prstGeom prst="rect">
                        <a:avLst/>
                      </a:prstGeom>
                    </pic:spPr>
                  </pic:pic>
                </a:graphicData>
              </a:graphic>
            </wp:inline>
          </w:drawing>
        </w:r>
      </w:del>
    </w:p>
    <w:p w14:paraId="75FE9568" w14:textId="50063B09" w:rsidR="00214C5A" w:rsidDel="00EC065E" w:rsidRDefault="00214C5A">
      <w:pPr>
        <w:pStyle w:val="NormalPACKT"/>
        <w:rPr>
          <w:del w:id="3307" w:author="Thomas Lee" w:date="2020-12-15T20:19:00Z"/>
          <w:noProof/>
        </w:rPr>
        <w:pPrChange w:id="3308" w:author="Thomas Lee" w:date="2020-12-19T14:46:00Z">
          <w:pPr>
            <w:pStyle w:val="LayoutInformationPACKT"/>
          </w:pPr>
        </w:pPrChange>
      </w:pPr>
      <w:del w:id="3309" w:author="Thomas Lee" w:date="2020-12-15T20:19:00Z">
        <w:r w:rsidDel="00EC065E">
          <w:delText xml:space="preserve">Insert </w:delText>
        </w:r>
        <w:r w:rsidRPr="00C41783" w:rsidDel="00EC065E">
          <w:delText>image</w:delText>
        </w:r>
        <w:r w:rsidDel="00EC065E">
          <w:delText xml:space="preserve"> </w:delText>
        </w:r>
        <w:r w:rsidDel="00EC065E">
          <w:rPr>
            <w:noProof/>
          </w:rPr>
          <w:delText>B42024_01</w:delText>
        </w:r>
        <w:r w:rsidRPr="00023EAD" w:rsidDel="00EC065E">
          <w:rPr>
            <w:noProof/>
          </w:rPr>
          <w:delText>_</w:delText>
        </w:r>
        <w:r w:rsidDel="00EC065E">
          <w:rPr>
            <w:noProof/>
          </w:rPr>
          <w:delText>24.png</w:delText>
        </w:r>
      </w:del>
    </w:p>
    <w:p w14:paraId="0FD41675" w14:textId="121C35C7" w:rsidR="00822804" w:rsidDel="00EC065E" w:rsidRDefault="00214C5A">
      <w:pPr>
        <w:pStyle w:val="NormalPACKT"/>
        <w:rPr>
          <w:del w:id="3310" w:author="Thomas Lee" w:date="2020-12-15T20:19:00Z"/>
        </w:rPr>
        <w:pPrChange w:id="3311" w:author="Thomas Lee" w:date="2020-12-19T14:46:00Z">
          <w:pPr/>
        </w:pPrChange>
      </w:pPr>
      <w:commentRangeStart w:id="3312"/>
      <w:del w:id="3313" w:author="Thomas Lee" w:date="2020-12-15T20:19:00Z">
        <w:r w:rsidDel="00EC065E">
          <w:delText xml:space="preserve">You then, in </w:delText>
        </w:r>
        <w:r w:rsidRPr="00CC1E97" w:rsidDel="00EC065E">
          <w:rPr>
            <w:rStyle w:val="ItalicsPACKT"/>
          </w:rPr>
          <w:delText>step 3</w:delText>
        </w:r>
        <w:r w:rsidDel="00EC065E">
          <w:delText xml:space="preserve">, </w:delText>
        </w:r>
        <w:r w:rsidR="002545E2" w:rsidDel="00EC065E">
          <w:delText xml:space="preserve">you </w:delText>
        </w:r>
        <w:r w:rsidDel="00EC065E">
          <w:delText>close this window</w:delText>
        </w:r>
        <w:commentRangeEnd w:id="3312"/>
        <w:r w:rsidR="00ED093B" w:rsidDel="00EC065E">
          <w:rPr>
            <w:rStyle w:val="CommentReference"/>
          </w:rPr>
          <w:commentReference w:id="3312"/>
        </w:r>
        <w:r w:rsidDel="00EC065E">
          <w:delText>. You run VS Code as Administrator</w:delText>
        </w:r>
        <w:r w:rsidR="00CC1E97" w:rsidDel="00EC065E">
          <w:delText xml:space="preserve"> in </w:delText>
        </w:r>
        <w:r w:rsidR="00CC1E97" w:rsidRPr="00CC1E97" w:rsidDel="00EC065E">
          <w:rPr>
            <w:rStyle w:val="ItalicsPACKT"/>
          </w:rPr>
          <w:delText>step 4</w:delText>
        </w:r>
        <w:r w:rsidR="00CC1E97" w:rsidDel="00EC065E">
          <w:delText xml:space="preserve">. In </w:delText>
        </w:r>
        <w:r w:rsidR="00CC1E97" w:rsidRPr="00CC1E97" w:rsidDel="00EC065E">
          <w:rPr>
            <w:rStyle w:val="ItalicsPACKT"/>
          </w:rPr>
          <w:delText>step 5</w:delText>
        </w:r>
        <w:r w:rsidR="00CC1E97" w:rsidDel="00EC065E">
          <w:delText>, you open a new VS Code terminal and run PowerShell 7</w:delText>
        </w:r>
      </w:del>
      <w:ins w:id="3314" w:author="Lucy Wan" w:date="2020-10-20T16:43:00Z">
        <w:del w:id="3315" w:author="Thomas Lee" w:date="2020-12-15T20:19:00Z">
          <w:r w:rsidR="00617BE2" w:rsidDel="00EC065E">
            <w:delText>,</w:delText>
          </w:r>
        </w:del>
      </w:ins>
      <w:del w:id="3316" w:author="Thomas Lee" w:date="2020-12-15T20:19:00Z">
        <w:r w:rsidR="00CC1E97" w:rsidDel="00EC065E">
          <w:delText>. which now looks like this:</w:delText>
        </w:r>
      </w:del>
    </w:p>
    <w:p w14:paraId="7DE04A2A" w14:textId="66DA76F8" w:rsidR="00CC1E97" w:rsidDel="00EC065E" w:rsidRDefault="002545E2">
      <w:pPr>
        <w:pStyle w:val="NormalPACKT"/>
        <w:rPr>
          <w:del w:id="3317" w:author="Thomas Lee" w:date="2020-12-15T20:19:00Z"/>
        </w:rPr>
        <w:pPrChange w:id="3318" w:author="Thomas Lee" w:date="2020-12-19T14:46:00Z">
          <w:pPr>
            <w:pStyle w:val="FigurePACKT"/>
          </w:pPr>
        </w:pPrChange>
      </w:pPr>
      <w:commentRangeStart w:id="3319"/>
      <w:del w:id="3320" w:author="Thomas Lee" w:date="2020-12-15T20:19:00Z">
        <w:r w:rsidDel="00EC065E">
          <w:rPr>
            <w:noProof/>
          </w:rPr>
          <w:drawing>
            <wp:inline distT="0" distB="0" distL="0" distR="0" wp14:anchorId="1A9AE802" wp14:editId="1A1AC800">
              <wp:extent cx="3782696" cy="4589862"/>
              <wp:effectExtent l="0" t="0" r="8255"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792372" cy="4601602"/>
                      </a:xfrm>
                      <a:prstGeom prst="rect">
                        <a:avLst/>
                      </a:prstGeom>
                    </pic:spPr>
                  </pic:pic>
                </a:graphicData>
              </a:graphic>
            </wp:inline>
          </w:drawing>
        </w:r>
        <w:commentRangeEnd w:id="3319"/>
        <w:r w:rsidR="00722485" w:rsidDel="00EC065E">
          <w:rPr>
            <w:rStyle w:val="CommentReference"/>
          </w:rPr>
          <w:commentReference w:id="3319"/>
        </w:r>
      </w:del>
    </w:p>
    <w:p w14:paraId="0C895418" w14:textId="5F7C8AD5" w:rsidR="002545E2" w:rsidDel="00EC065E" w:rsidRDefault="002545E2">
      <w:pPr>
        <w:pStyle w:val="NormalPACKT"/>
        <w:rPr>
          <w:del w:id="3321" w:author="Thomas Lee" w:date="2020-12-15T20:19:00Z"/>
          <w:noProof/>
        </w:rPr>
        <w:pPrChange w:id="3322" w:author="Thomas Lee" w:date="2020-12-19T14:46:00Z">
          <w:pPr>
            <w:pStyle w:val="LayoutInformationPACKT"/>
          </w:pPr>
        </w:pPrChange>
      </w:pPr>
      <w:del w:id="3323" w:author="Thomas Lee" w:date="2020-12-15T20:19:00Z">
        <w:r w:rsidDel="00EC065E">
          <w:delText xml:space="preserve">Insert </w:delText>
        </w:r>
        <w:r w:rsidRPr="00C41783" w:rsidDel="00EC065E">
          <w:delText>image</w:delText>
        </w:r>
        <w:r w:rsidDel="00EC065E">
          <w:delText xml:space="preserve"> </w:delText>
        </w:r>
        <w:r w:rsidDel="00EC065E">
          <w:rPr>
            <w:noProof/>
          </w:rPr>
          <w:delText>B42024_01</w:delText>
        </w:r>
        <w:r w:rsidRPr="00023EAD" w:rsidDel="00EC065E">
          <w:rPr>
            <w:noProof/>
          </w:rPr>
          <w:delText>_</w:delText>
        </w:r>
        <w:r w:rsidDel="00EC065E">
          <w:rPr>
            <w:noProof/>
          </w:rPr>
          <w:delText>25.png</w:delText>
        </w:r>
      </w:del>
    </w:p>
    <w:p w14:paraId="20919838" w14:textId="634F0EC3" w:rsidR="002545E2" w:rsidDel="00EC065E" w:rsidRDefault="002545E2" w:rsidP="0054579C">
      <w:pPr>
        <w:pStyle w:val="NormalPACKT"/>
        <w:rPr>
          <w:del w:id="3324" w:author="Thomas Lee" w:date="2020-12-15T20:19:00Z"/>
        </w:rPr>
      </w:pPr>
      <w:del w:id="3325" w:author="Thomas Lee" w:date="2020-12-15T20:19:00Z">
        <w:r w:rsidDel="00EC065E">
          <w:lastRenderedPageBreak/>
          <w:delText xml:space="preserve">In </w:delText>
        </w:r>
        <w:r w:rsidRPr="002545E2" w:rsidDel="00EC065E">
          <w:rPr>
            <w:rStyle w:val="ItalicsPACKT"/>
          </w:rPr>
          <w:delText>step 6</w:delText>
        </w:r>
        <w:r w:rsidDel="00EC065E">
          <w:delText xml:space="preserve">, you create a VS Code sample profile file. This </w:delText>
        </w:r>
        <w:r w:rsidR="00952699" w:rsidDel="00EC065E">
          <w:delText xml:space="preserve">step </w:delText>
        </w:r>
        <w:r w:rsidDel="00EC065E">
          <w:delText>generates no ou</w:delText>
        </w:r>
        <w:r w:rsidR="00952699" w:rsidDel="00EC065E">
          <w:delText>t</w:delText>
        </w:r>
        <w:r w:rsidDel="00EC065E">
          <w:delText>put.</w:delText>
        </w:r>
        <w:r w:rsidR="00D568D0" w:rsidDel="00EC065E">
          <w:delText xml:space="preserve"> In </w:delText>
        </w:r>
        <w:r w:rsidR="00D568D0" w:rsidRPr="00D568D0" w:rsidDel="00EC065E">
          <w:rPr>
            <w:rStyle w:val="ItalicsPACKT"/>
          </w:rPr>
          <w:delText>step 7</w:delText>
        </w:r>
        <w:r w:rsidR="00D568D0" w:rsidDel="00EC065E">
          <w:delText xml:space="preserve">, you update </w:delText>
        </w:r>
        <w:r w:rsidR="00952699" w:rsidDel="00EC065E">
          <w:delText>several</w:delText>
        </w:r>
        <w:r w:rsidR="00D568D0" w:rsidDel="00EC065E">
          <w:delText xml:space="preserve"> VS Code runtime options. In </w:delText>
        </w:r>
        <w:r w:rsidR="00D568D0" w:rsidRPr="00D568D0" w:rsidDel="00EC065E">
          <w:rPr>
            <w:rStyle w:val="ItalicsPACKT"/>
          </w:rPr>
          <w:delText>step 8</w:delText>
        </w:r>
        <w:r w:rsidR="00D568D0" w:rsidDel="00EC065E">
          <w:delText xml:space="preserve">, you create a short cut to VS Code, and in </w:delText>
        </w:r>
        <w:r w:rsidR="00D568D0" w:rsidRPr="00D568D0" w:rsidDel="00EC065E">
          <w:rPr>
            <w:rStyle w:val="ItalicsPACKT"/>
          </w:rPr>
          <w:delText>step 9</w:delText>
        </w:r>
        <w:r w:rsidR="00D568D0" w:rsidDel="00EC065E">
          <w:delText xml:space="preserve">, you create a short cut to the PowerShell 7 console.  </w:delText>
        </w:r>
        <w:commentRangeStart w:id="3326"/>
        <w:r w:rsidR="00D568D0" w:rsidDel="00EC065E">
          <w:delText xml:space="preserve">In </w:delText>
        </w:r>
        <w:r w:rsidR="00D568D0" w:rsidRPr="00D568D0" w:rsidDel="00EC065E">
          <w:rPr>
            <w:rStyle w:val="ItalicsPACKT"/>
          </w:rPr>
          <w:delText>step 10</w:delText>
        </w:r>
        <w:r w:rsidR="00D568D0" w:rsidDel="00EC065E">
          <w:delText>, you update the XML that describes the Window</w:delText>
        </w:r>
      </w:del>
      <w:ins w:id="3327" w:author="Lucy Wan" w:date="2020-10-20T16:48:00Z">
        <w:del w:id="3328" w:author="Thomas Lee" w:date="2020-12-15T20:19:00Z">
          <w:r w:rsidR="000E7F41" w:rsidDel="00EC065E">
            <w:delText>s</w:delText>
          </w:r>
        </w:del>
      </w:ins>
      <w:del w:id="3329" w:author="Thomas Lee" w:date="2020-12-15T20:19:00Z">
        <w:r w:rsidR="00D568D0" w:rsidDel="00EC065E">
          <w:delText xml:space="preserve"> task pane to add the shortcuts to VS Code an</w:delText>
        </w:r>
      </w:del>
      <w:ins w:id="3330" w:author="Lucy Wan" w:date="2020-10-20T16:48:00Z">
        <w:del w:id="3331" w:author="Thomas Lee" w:date="2020-12-15T20:19:00Z">
          <w:r w:rsidR="00C526E2" w:rsidDel="00EC065E">
            <w:delText>d</w:delText>
          </w:r>
        </w:del>
      </w:ins>
      <w:del w:id="3332" w:author="Thomas Lee" w:date="2020-12-15T20:19:00Z">
        <w:r w:rsidR="00D568D0" w:rsidDel="00EC065E">
          <w:delText xml:space="preserve">e the PowerShell console. In </w:delText>
        </w:r>
        <w:r w:rsidR="00D568D0" w:rsidRPr="00D568D0" w:rsidDel="00EC065E">
          <w:rPr>
            <w:rStyle w:val="ItalicsPACKT"/>
          </w:rPr>
          <w:delText>step 11</w:delText>
        </w:r>
        <w:r w:rsidR="00D568D0" w:rsidDel="00EC065E">
          <w:delText>, you import the updated task pane descri</w:delText>
        </w:r>
        <w:r w:rsidR="00952699" w:rsidDel="00EC065E">
          <w:delText>ption</w:delText>
        </w:r>
        <w:r w:rsidR="00D568D0" w:rsidDel="00EC065E">
          <w:delText xml:space="preserve"> back into Windows. </w:delText>
        </w:r>
        <w:commentRangeEnd w:id="3326"/>
        <w:r w:rsidR="00F9740B" w:rsidDel="00EC065E">
          <w:rPr>
            <w:rStyle w:val="CommentReference"/>
          </w:rPr>
          <w:commentReference w:id="3326"/>
        </w:r>
        <w:r w:rsidR="00D568D0" w:rsidDel="00EC065E">
          <w:delText xml:space="preserve">In </w:delText>
        </w:r>
        <w:r w:rsidR="00D568D0" w:rsidRPr="00CF45ED" w:rsidDel="00EC065E">
          <w:rPr>
            <w:rStyle w:val="ItalicsPACKT"/>
          </w:rPr>
          <w:delText>step 12</w:delText>
        </w:r>
        <w:r w:rsidR="00D568D0" w:rsidDel="00EC065E">
          <w:delText>, you create a VS Code profile fo</w:delText>
        </w:r>
        <w:r w:rsidR="00952699" w:rsidDel="00EC065E">
          <w:delText>r</w:delText>
        </w:r>
        <w:r w:rsidR="00D568D0" w:rsidDel="00EC065E">
          <w:delText xml:space="preserve"> PowerShell 7. These steps produce no ou</w:delText>
        </w:r>
        <w:r w:rsidR="00952699" w:rsidDel="00EC065E">
          <w:delText>t</w:delText>
        </w:r>
        <w:r w:rsidR="00D568D0" w:rsidDel="00EC065E">
          <w:delText>put</w:delText>
        </w:r>
        <w:r w:rsidR="00CF45ED" w:rsidDel="00EC065E">
          <w:delText xml:space="preserve"> as such.</w:delText>
        </w:r>
      </w:del>
    </w:p>
    <w:p w14:paraId="50A2FCFD" w14:textId="0E8F0726" w:rsidR="00D568D0" w:rsidDel="00EC065E" w:rsidRDefault="00CF45ED" w:rsidP="0054579C">
      <w:pPr>
        <w:pStyle w:val="NormalPACKT"/>
        <w:rPr>
          <w:del w:id="3333" w:author="Thomas Lee" w:date="2020-12-15T20:19:00Z"/>
        </w:rPr>
      </w:pPr>
      <w:del w:id="3334" w:author="Thomas Lee" w:date="2020-12-15T20:19:00Z">
        <w:r w:rsidDel="00EC065E">
          <w:delText xml:space="preserve">Next, in </w:delText>
        </w:r>
        <w:r w:rsidRPr="00CF45ED" w:rsidDel="00EC065E">
          <w:rPr>
            <w:rStyle w:val="ItalicsPACKT"/>
          </w:rPr>
          <w:delText>step 13</w:delText>
        </w:r>
        <w:r w:rsidDel="00EC065E">
          <w:delText>, you log</w:delText>
        </w:r>
        <w:r w:rsidR="00952699" w:rsidDel="00EC065E">
          <w:delText xml:space="preserve"> </w:delText>
        </w:r>
        <w:r w:rsidDel="00EC065E">
          <w:delText xml:space="preserve">off from Windows. In </w:delText>
        </w:r>
        <w:r w:rsidRPr="003C514B" w:rsidDel="00EC065E">
          <w:rPr>
            <w:rStyle w:val="ItalicsPACKT"/>
          </w:rPr>
          <w:delText>step 14</w:delText>
        </w:r>
        <w:r w:rsidDel="00EC065E">
          <w:delText>, you re</w:delText>
        </w:r>
        <w:r w:rsidR="00952699" w:rsidDel="00EC065E">
          <w:delText>-</w:delText>
        </w:r>
        <w:r w:rsidDel="00EC065E">
          <w:delText>log</w:delText>
        </w:r>
        <w:r w:rsidR="00952699" w:rsidDel="00EC065E">
          <w:delText>i</w:delText>
        </w:r>
        <w:r w:rsidDel="00EC065E">
          <w:delText>n an</w:delText>
        </w:r>
        <w:r w:rsidR="00952699" w:rsidDel="00EC065E">
          <w:delText>d</w:delText>
        </w:r>
        <w:r w:rsidDel="00EC065E">
          <w:delText xml:space="preserve"> note the updated taskbar, as you can see here:</w:delText>
        </w:r>
      </w:del>
    </w:p>
    <w:p w14:paraId="60D0FEBC" w14:textId="72076FD1" w:rsidR="00CF45ED" w:rsidDel="00EC065E" w:rsidRDefault="003C514B">
      <w:pPr>
        <w:pStyle w:val="NormalPACKT"/>
        <w:rPr>
          <w:del w:id="3335" w:author="Thomas Lee" w:date="2020-12-15T20:19:00Z"/>
        </w:rPr>
        <w:pPrChange w:id="3336" w:author="Thomas Lee" w:date="2020-12-19T14:46:00Z">
          <w:pPr>
            <w:pStyle w:val="FigurePACKT"/>
          </w:pPr>
        </w:pPrChange>
      </w:pPr>
      <w:del w:id="3337" w:author="Thomas Lee" w:date="2020-12-15T20:19:00Z">
        <w:r w:rsidDel="00EC065E">
          <w:rPr>
            <w:noProof/>
          </w:rPr>
          <w:drawing>
            <wp:inline distT="0" distB="0" distL="0" distR="0" wp14:anchorId="6FEC6FE3" wp14:editId="754C73D0">
              <wp:extent cx="3669579" cy="2375916"/>
              <wp:effectExtent l="0" t="0" r="7620" b="571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679100" cy="2382081"/>
                      </a:xfrm>
                      <a:prstGeom prst="rect">
                        <a:avLst/>
                      </a:prstGeom>
                    </pic:spPr>
                  </pic:pic>
                </a:graphicData>
              </a:graphic>
            </wp:inline>
          </w:drawing>
        </w:r>
      </w:del>
    </w:p>
    <w:p w14:paraId="4E63D40E" w14:textId="089BBE21" w:rsidR="003C514B" w:rsidDel="00EC065E" w:rsidRDefault="003C514B">
      <w:pPr>
        <w:pStyle w:val="NormalPACKT"/>
        <w:rPr>
          <w:del w:id="3338" w:author="Thomas Lee" w:date="2020-12-15T20:19:00Z"/>
          <w:noProof/>
        </w:rPr>
        <w:pPrChange w:id="3339" w:author="Thomas Lee" w:date="2020-12-19T14:46:00Z">
          <w:pPr>
            <w:pStyle w:val="LayoutInformationPACKT"/>
          </w:pPr>
        </w:pPrChange>
      </w:pPr>
      <w:del w:id="3340" w:author="Thomas Lee" w:date="2020-12-15T20:19:00Z">
        <w:r w:rsidDel="00EC065E">
          <w:delText xml:space="preserve">Insert </w:delText>
        </w:r>
        <w:r w:rsidRPr="00C41783" w:rsidDel="00EC065E">
          <w:delText>image</w:delText>
        </w:r>
        <w:r w:rsidDel="00EC065E">
          <w:delText xml:space="preserve"> </w:delText>
        </w:r>
        <w:r w:rsidDel="00EC065E">
          <w:rPr>
            <w:noProof/>
          </w:rPr>
          <w:delText>B42024_01</w:delText>
        </w:r>
        <w:r w:rsidRPr="00023EAD" w:rsidDel="00EC065E">
          <w:rPr>
            <w:noProof/>
          </w:rPr>
          <w:delText>_</w:delText>
        </w:r>
        <w:r w:rsidDel="00EC065E">
          <w:rPr>
            <w:noProof/>
          </w:rPr>
          <w:delText>26.png</w:delText>
        </w:r>
      </w:del>
    </w:p>
    <w:p w14:paraId="2DC09DAC" w14:textId="4E429851" w:rsidR="002545E2" w:rsidDel="00EC065E" w:rsidRDefault="003C514B" w:rsidP="0054579C">
      <w:pPr>
        <w:pStyle w:val="NormalPACKT"/>
        <w:rPr>
          <w:del w:id="3341" w:author="Thomas Lee" w:date="2020-12-15T20:19:00Z"/>
        </w:rPr>
      </w:pPr>
      <w:del w:id="3342" w:author="Thomas Lee" w:date="2020-12-15T20:19:00Z">
        <w:r w:rsidDel="00EC065E">
          <w:delText xml:space="preserve">In </w:delText>
        </w:r>
        <w:r w:rsidRPr="003C514B" w:rsidDel="00EC065E">
          <w:rPr>
            <w:rStyle w:val="ItalicsPACKT"/>
          </w:rPr>
          <w:delText>step 15</w:delText>
        </w:r>
        <w:r w:rsidDel="00EC065E">
          <w:delText>, you open a PowerShell 7 console which looks like this:</w:delText>
        </w:r>
      </w:del>
    </w:p>
    <w:p w14:paraId="3627315A" w14:textId="7943DAE7" w:rsidR="003C514B" w:rsidDel="00EC065E" w:rsidRDefault="003C514B">
      <w:pPr>
        <w:pStyle w:val="NormalPACKT"/>
        <w:rPr>
          <w:del w:id="3343" w:author="Thomas Lee" w:date="2020-12-15T20:19:00Z"/>
        </w:rPr>
        <w:pPrChange w:id="3344" w:author="Thomas Lee" w:date="2020-12-19T14:46:00Z">
          <w:pPr>
            <w:pStyle w:val="FigurePACKT"/>
          </w:pPr>
        </w:pPrChange>
      </w:pPr>
      <w:del w:id="3345" w:author="Thomas Lee" w:date="2020-12-15T20:19:00Z">
        <w:r w:rsidDel="00EC065E">
          <w:rPr>
            <w:noProof/>
          </w:rPr>
          <w:drawing>
            <wp:inline distT="0" distB="0" distL="0" distR="0" wp14:anchorId="20B63BDB" wp14:editId="65BDB931">
              <wp:extent cx="3482826" cy="1812798"/>
              <wp:effectExtent l="0" t="0" r="381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489473" cy="1816258"/>
                      </a:xfrm>
                      <a:prstGeom prst="rect">
                        <a:avLst/>
                      </a:prstGeom>
                    </pic:spPr>
                  </pic:pic>
                </a:graphicData>
              </a:graphic>
            </wp:inline>
          </w:drawing>
        </w:r>
      </w:del>
    </w:p>
    <w:p w14:paraId="58E1D4C5" w14:textId="43E03D03" w:rsidR="003C514B" w:rsidDel="00EC065E" w:rsidRDefault="003C514B">
      <w:pPr>
        <w:pStyle w:val="NormalPACKT"/>
        <w:rPr>
          <w:del w:id="3346" w:author="Thomas Lee" w:date="2020-12-15T20:19:00Z"/>
          <w:noProof/>
        </w:rPr>
        <w:pPrChange w:id="3347" w:author="Thomas Lee" w:date="2020-12-19T14:46:00Z">
          <w:pPr>
            <w:pStyle w:val="LayoutInformationPACKT"/>
          </w:pPr>
        </w:pPrChange>
      </w:pPr>
      <w:del w:id="3348" w:author="Thomas Lee" w:date="2020-12-15T20:19:00Z">
        <w:r w:rsidDel="00EC065E">
          <w:delText xml:space="preserve">Insert </w:delText>
        </w:r>
        <w:r w:rsidRPr="00C41783" w:rsidDel="00EC065E">
          <w:delText>image</w:delText>
        </w:r>
        <w:r w:rsidDel="00EC065E">
          <w:delText xml:space="preserve"> </w:delText>
        </w:r>
        <w:r w:rsidDel="00EC065E">
          <w:rPr>
            <w:noProof/>
          </w:rPr>
          <w:delText>B42024_01</w:delText>
        </w:r>
        <w:r w:rsidRPr="00023EAD" w:rsidDel="00EC065E">
          <w:rPr>
            <w:noProof/>
          </w:rPr>
          <w:delText>_</w:delText>
        </w:r>
        <w:r w:rsidDel="00EC065E">
          <w:rPr>
            <w:noProof/>
          </w:rPr>
          <w:delText>27.png</w:delText>
        </w:r>
      </w:del>
    </w:p>
    <w:p w14:paraId="6A5D7823" w14:textId="23442603" w:rsidR="003C514B" w:rsidDel="00EC065E" w:rsidRDefault="003C514B" w:rsidP="0054579C">
      <w:pPr>
        <w:pStyle w:val="NormalPACKT"/>
        <w:rPr>
          <w:del w:id="3349" w:author="Thomas Lee" w:date="2020-12-15T20:19:00Z"/>
        </w:rPr>
      </w:pPr>
      <w:del w:id="3350" w:author="Thomas Lee" w:date="2020-12-15T20:19:00Z">
        <w:r w:rsidDel="00EC065E">
          <w:delText xml:space="preserve">In </w:delText>
        </w:r>
        <w:r w:rsidRPr="003C514B" w:rsidDel="00EC065E">
          <w:rPr>
            <w:rStyle w:val="ItalicsPACKT"/>
          </w:rPr>
          <w:delText>step 16</w:delText>
        </w:r>
        <w:r w:rsidDel="00EC065E">
          <w:delText>, you open VS Code</w:delText>
        </w:r>
        <w:r w:rsidR="00952699" w:rsidDel="00EC065E">
          <w:delText>,</w:delText>
        </w:r>
        <w:r w:rsidDel="00EC065E">
          <w:delText xml:space="preserve"> which looks like this:</w:delText>
        </w:r>
      </w:del>
    </w:p>
    <w:p w14:paraId="024BDEF0" w14:textId="000F2C20" w:rsidR="003C514B" w:rsidRPr="00822804" w:rsidDel="00EC065E" w:rsidRDefault="003C514B">
      <w:pPr>
        <w:pStyle w:val="NormalPACKT"/>
        <w:rPr>
          <w:del w:id="3351" w:author="Thomas Lee" w:date="2020-12-15T20:19:00Z"/>
        </w:rPr>
        <w:pPrChange w:id="3352" w:author="Thomas Lee" w:date="2020-12-19T14:46:00Z">
          <w:pPr>
            <w:pStyle w:val="FigurePACKT"/>
          </w:pPr>
        </w:pPrChange>
      </w:pPr>
      <w:del w:id="3353" w:author="Thomas Lee" w:date="2020-12-15T20:19:00Z">
        <w:r w:rsidDel="00EC065E">
          <w:rPr>
            <w:noProof/>
          </w:rPr>
          <w:lastRenderedPageBreak/>
          <w:drawing>
            <wp:inline distT="0" distB="0" distL="0" distR="0" wp14:anchorId="5B4E06A3" wp14:editId="231343A3">
              <wp:extent cx="4175760" cy="2254892"/>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178086" cy="2256148"/>
                      </a:xfrm>
                      <a:prstGeom prst="rect">
                        <a:avLst/>
                      </a:prstGeom>
                    </pic:spPr>
                  </pic:pic>
                </a:graphicData>
              </a:graphic>
            </wp:inline>
          </w:drawing>
        </w:r>
      </w:del>
    </w:p>
    <w:p w14:paraId="12397D4E" w14:textId="28616A63" w:rsidR="003C514B" w:rsidDel="00EC065E" w:rsidRDefault="003C514B">
      <w:pPr>
        <w:pStyle w:val="NormalPACKT"/>
        <w:rPr>
          <w:del w:id="3354" w:author="Thomas Lee" w:date="2020-12-15T20:19:00Z"/>
          <w:noProof/>
        </w:rPr>
        <w:pPrChange w:id="3355" w:author="Thomas Lee" w:date="2020-12-19T14:46:00Z">
          <w:pPr>
            <w:pStyle w:val="LayoutInformationPACKT"/>
          </w:pPr>
        </w:pPrChange>
      </w:pPr>
      <w:del w:id="3356" w:author="Thomas Lee" w:date="2020-12-15T20:19:00Z">
        <w:r w:rsidDel="00EC065E">
          <w:delText xml:space="preserve">Insert </w:delText>
        </w:r>
        <w:r w:rsidRPr="00C41783" w:rsidDel="00EC065E">
          <w:delText>image</w:delText>
        </w:r>
        <w:r w:rsidDel="00EC065E">
          <w:delText xml:space="preserve"> </w:delText>
        </w:r>
        <w:r w:rsidDel="00EC065E">
          <w:rPr>
            <w:noProof/>
          </w:rPr>
          <w:delText>B42024_01</w:delText>
        </w:r>
        <w:r w:rsidRPr="00023EAD" w:rsidDel="00EC065E">
          <w:rPr>
            <w:noProof/>
          </w:rPr>
          <w:delText>_</w:delText>
        </w:r>
        <w:r w:rsidDel="00EC065E">
          <w:rPr>
            <w:noProof/>
          </w:rPr>
          <w:delText>28.png</w:delText>
        </w:r>
      </w:del>
    </w:p>
    <w:p w14:paraId="0C756E47" w14:textId="444630C7" w:rsidR="0000165C" w:rsidDel="00EC065E" w:rsidRDefault="0000165C">
      <w:pPr>
        <w:pStyle w:val="NormalPACKT"/>
        <w:rPr>
          <w:del w:id="3357" w:author="Thomas Lee" w:date="2020-12-15T20:19:00Z"/>
        </w:rPr>
        <w:pPrChange w:id="3358" w:author="Thomas Lee" w:date="2020-12-19T14:46:00Z">
          <w:pPr>
            <w:pStyle w:val="Heading2"/>
          </w:pPr>
        </w:pPrChange>
      </w:pPr>
      <w:del w:id="3359" w:author="Thomas Lee" w:date="2020-12-15T20:19:00Z">
        <w:r w:rsidDel="00EC065E">
          <w:delText>There's more...</w:delText>
        </w:r>
      </w:del>
    </w:p>
    <w:p w14:paraId="1014463B" w14:textId="54E1547A" w:rsidR="0000165C" w:rsidDel="00EC065E" w:rsidRDefault="00822804" w:rsidP="0054579C">
      <w:pPr>
        <w:pStyle w:val="NormalPACKT"/>
        <w:rPr>
          <w:del w:id="3360" w:author="Thomas Lee" w:date="2020-12-15T20:19:00Z"/>
          <w:lang w:val="en-GB" w:eastAsia="en-GB"/>
        </w:rPr>
      </w:pPr>
      <w:del w:id="3361" w:author="Thomas Lee" w:date="2020-12-15T20:19:00Z">
        <w:r w:rsidRPr="00822804" w:rsidDel="00EC065E">
          <w:delText xml:space="preserve">In </w:delText>
        </w:r>
        <w:r w:rsidRPr="00822804" w:rsidDel="00EC065E">
          <w:rPr>
            <w:rStyle w:val="ItalicsPACKT"/>
          </w:rPr>
          <w:delText>step 2</w:delText>
        </w:r>
        <w:r w:rsidRPr="00822804" w:rsidDel="00EC065E">
          <w:delText>, you install vs Code and three additional VS Code extensi</w:delText>
        </w:r>
        <w:r w:rsidR="008E634D" w:rsidDel="00EC065E">
          <w:delText>o</w:delText>
        </w:r>
        <w:r w:rsidRPr="00822804" w:rsidDel="00EC065E">
          <w:delText xml:space="preserve">ns. The </w:delText>
        </w:r>
        <w:r w:rsidRPr="00822804" w:rsidDel="00EC065E">
          <w:rPr>
            <w:rStyle w:val="CodeInTextPACKT"/>
          </w:rPr>
          <w:delText xml:space="preserve">Streetsidesoftware.code-spell-checker </w:delText>
        </w:r>
        <w:r w:rsidRPr="00822804" w:rsidDel="00EC065E">
          <w:delText>e</w:delText>
        </w:r>
        <w:r w:rsidDel="00EC065E">
          <w:delText>xtension provides spell</w:delText>
        </w:r>
        <w:r w:rsidR="00952699" w:rsidDel="00EC065E">
          <w:delText>-</w:delText>
        </w:r>
        <w:r w:rsidDel="00EC065E">
          <w:delText xml:space="preserve">checking for your scripts and other files. The </w:delText>
        </w:r>
        <w:r w:rsidRPr="00822804" w:rsidDel="00EC065E">
          <w:rPr>
            <w:rStyle w:val="CodeInTextPACKT"/>
          </w:rPr>
          <w:delText>yzhang.markdown-all-in-on</w:delText>
        </w:r>
        <w:r w:rsidRPr="00822804" w:rsidDel="00EC065E">
          <w:rPr>
            <w:lang w:val="en-GB" w:eastAsia="en-GB"/>
          </w:rPr>
          <w:delText>e</w:delText>
        </w:r>
        <w:r w:rsidDel="00EC065E">
          <w:rPr>
            <w:lang w:val="en-GB" w:eastAsia="en-GB"/>
          </w:rPr>
          <w:delText xml:space="preserve"> extension support</w:delText>
        </w:r>
        <w:r w:rsidR="00952699" w:rsidDel="00EC065E">
          <w:rPr>
            <w:lang w:val="en-GB" w:eastAsia="en-GB"/>
          </w:rPr>
          <w:delText>s</w:delText>
        </w:r>
        <w:r w:rsidDel="00EC065E">
          <w:rPr>
            <w:lang w:val="en-GB" w:eastAsia="en-GB"/>
          </w:rPr>
          <w:delText xml:space="preserve"> the use of Markdown. This extension is usefu</w:delText>
        </w:r>
        <w:r w:rsidR="00952699" w:rsidDel="00EC065E">
          <w:rPr>
            <w:lang w:val="en-GB" w:eastAsia="en-GB"/>
          </w:rPr>
          <w:delText>l</w:delText>
        </w:r>
        <w:r w:rsidDel="00EC065E">
          <w:rPr>
            <w:lang w:val="en-GB" w:eastAsia="en-GB"/>
          </w:rPr>
          <w:delText xml:space="preserve"> if, for example, you are writing documen</w:delText>
        </w:r>
        <w:r w:rsidR="00952699" w:rsidDel="00EC065E">
          <w:rPr>
            <w:lang w:val="en-GB" w:eastAsia="en-GB"/>
          </w:rPr>
          <w:delText>ta</w:delText>
        </w:r>
        <w:r w:rsidDel="00EC065E">
          <w:rPr>
            <w:lang w:val="en-GB" w:eastAsia="en-GB"/>
          </w:rPr>
          <w:delText xml:space="preserve">tion in </w:delText>
        </w:r>
        <w:commentRangeStart w:id="3362"/>
        <w:r w:rsidDel="00EC065E">
          <w:rPr>
            <w:lang w:val="en-GB" w:eastAsia="en-GB"/>
          </w:rPr>
          <w:delText xml:space="preserve">Github </w:delText>
        </w:r>
        <w:commentRangeEnd w:id="3362"/>
        <w:r w:rsidR="008E39C8" w:rsidDel="00EC065E">
          <w:rPr>
            <w:rStyle w:val="CommentReference"/>
          </w:rPr>
          <w:commentReference w:id="3362"/>
        </w:r>
        <w:r w:rsidDel="00EC065E">
          <w:rPr>
            <w:lang w:val="en-GB" w:eastAsia="en-GB"/>
          </w:rPr>
          <w:delText>or updating the exis</w:delText>
        </w:r>
        <w:r w:rsidR="00952699" w:rsidDel="00EC065E">
          <w:rPr>
            <w:lang w:val="en-GB" w:eastAsia="en-GB"/>
          </w:rPr>
          <w:delText>ting</w:delText>
        </w:r>
        <w:r w:rsidDel="00EC065E">
          <w:rPr>
            <w:lang w:val="en-GB" w:eastAsia="en-GB"/>
          </w:rPr>
          <w:delText xml:space="preserve"> public PowerShell 7 help information.</w:delText>
        </w:r>
        <w:r w:rsidR="00952699" w:rsidDel="00EC065E">
          <w:rPr>
            <w:lang w:val="en-GB" w:eastAsia="en-GB"/>
          </w:rPr>
          <w:delText xml:space="preserve"> </w:delText>
        </w:r>
        <w:r w:rsidDel="00EC065E">
          <w:rPr>
            <w:lang w:val="en-GB" w:eastAsia="en-GB"/>
          </w:rPr>
          <w:delText xml:space="preserve">The </w:delText>
        </w:r>
        <w:r w:rsidRPr="00822804" w:rsidDel="00EC065E">
          <w:rPr>
            <w:rStyle w:val="CodeInTextPACKT"/>
            <w:lang w:val="en-GB" w:eastAsia="en-GB"/>
          </w:rPr>
          <w:delText>hediet.vscode-drawio</w:delText>
        </w:r>
        <w:r w:rsidDel="00EC065E">
          <w:rPr>
            <w:lang w:val="en-GB" w:eastAsia="en-GB"/>
          </w:rPr>
          <w:delText xml:space="preserve"> extension enables you to create</w:delText>
        </w:r>
        <w:r w:rsidR="00CC1E97" w:rsidDel="00EC065E">
          <w:rPr>
            <w:lang w:val="en-GB" w:eastAsia="en-GB"/>
          </w:rPr>
          <w:delText xml:space="preserve"> </w:delText>
        </w:r>
        <w:r w:rsidDel="00EC065E">
          <w:rPr>
            <w:lang w:val="en-GB" w:eastAsia="en-GB"/>
          </w:rPr>
          <w:delText xml:space="preserve">rich diagrams directly in VS Code. Visit the VS Code </w:delText>
        </w:r>
        <w:commentRangeStart w:id="3363"/>
        <w:r w:rsidDel="00EC065E">
          <w:rPr>
            <w:lang w:val="en-GB" w:eastAsia="en-GB"/>
          </w:rPr>
          <w:delText xml:space="preserve">market place </w:delText>
        </w:r>
        <w:commentRangeEnd w:id="3363"/>
        <w:r w:rsidR="00F23228" w:rsidDel="00EC065E">
          <w:rPr>
            <w:rStyle w:val="CommentReference"/>
          </w:rPr>
          <w:commentReference w:id="3363"/>
        </w:r>
        <w:r w:rsidDel="00EC065E">
          <w:rPr>
            <w:lang w:val="en-GB" w:eastAsia="en-GB"/>
          </w:rPr>
          <w:delText>for details on these and other extensions.</w:delText>
        </w:r>
      </w:del>
    </w:p>
    <w:p w14:paraId="45E68B15" w14:textId="269A8D4E" w:rsidR="00D97066" w:rsidDel="00EC065E" w:rsidRDefault="00D97066" w:rsidP="0054579C">
      <w:pPr>
        <w:pStyle w:val="NormalPACKT"/>
        <w:rPr>
          <w:del w:id="3364" w:author="Thomas Lee" w:date="2020-12-15T20:19:00Z"/>
          <w:lang w:val="en-GB" w:eastAsia="en-GB"/>
        </w:rPr>
      </w:pPr>
      <w:del w:id="3365" w:author="Thomas Lee" w:date="2020-12-15T20:19:00Z">
        <w:r w:rsidDel="00EC065E">
          <w:rPr>
            <w:lang w:val="en-GB" w:eastAsia="en-GB"/>
          </w:rPr>
          <w:delText xml:space="preserve">In </w:delText>
        </w:r>
        <w:r w:rsidRPr="00D97066" w:rsidDel="00EC065E">
          <w:rPr>
            <w:rStyle w:val="ItalicsPACKT"/>
          </w:rPr>
          <w:delText>step 4</w:delText>
        </w:r>
        <w:r w:rsidDel="00EC065E">
          <w:rPr>
            <w:lang w:val="en-GB" w:eastAsia="en-GB"/>
          </w:rPr>
          <w:delText xml:space="preserve">, you ensure you are running VS Code as </w:delText>
        </w:r>
        <w:commentRangeStart w:id="3366"/>
        <w:r w:rsidDel="00EC065E">
          <w:rPr>
            <w:lang w:val="en-GB" w:eastAsia="en-GB"/>
          </w:rPr>
          <w:delText>Administrator</w:delText>
        </w:r>
        <w:commentRangeEnd w:id="3366"/>
        <w:r w:rsidR="0086531A" w:rsidDel="00EC065E">
          <w:rPr>
            <w:rStyle w:val="CommentReference"/>
          </w:rPr>
          <w:commentReference w:id="3366"/>
        </w:r>
        <w:r w:rsidDel="00EC065E">
          <w:rPr>
            <w:lang w:val="en-GB" w:eastAsia="en-GB"/>
          </w:rPr>
          <w:delText>. Some of the code requires this and fails if you are not running PowerShell (inside VS Code) as an admin.</w:delText>
        </w:r>
      </w:del>
    </w:p>
    <w:p w14:paraId="111FF319" w14:textId="4B4F94E2" w:rsidR="00CC1E97" w:rsidDel="00EC065E" w:rsidRDefault="00CC1E97" w:rsidP="0054579C">
      <w:pPr>
        <w:pStyle w:val="NormalPACKT"/>
        <w:rPr>
          <w:del w:id="3367" w:author="Thomas Lee" w:date="2020-12-15T20:19:00Z"/>
          <w:lang w:val="en-GB" w:eastAsia="en-GB"/>
        </w:rPr>
      </w:pPr>
      <w:del w:id="3368" w:author="Thomas Lee" w:date="2020-12-15T20:19:00Z">
        <w:r w:rsidDel="00EC065E">
          <w:rPr>
            <w:lang w:val="en-GB" w:eastAsia="en-GB"/>
          </w:rPr>
          <w:delText xml:space="preserve">In </w:delText>
        </w:r>
        <w:r w:rsidRPr="00CC1E97" w:rsidDel="00EC065E">
          <w:rPr>
            <w:rStyle w:val="ItalicsPACKT"/>
          </w:rPr>
          <w:delText>step 5</w:delText>
        </w:r>
        <w:r w:rsidDel="00EC065E">
          <w:rPr>
            <w:lang w:val="en-GB" w:eastAsia="en-GB"/>
          </w:rPr>
          <w:delText>, you open a terminal inside VS Code. I</w:delText>
        </w:r>
      </w:del>
      <w:ins w:id="3369" w:author="Lucy Wan" w:date="2020-10-20T16:56:00Z">
        <w:del w:id="3370" w:author="Thomas Lee" w:date="2020-12-15T20:19:00Z">
          <w:r w:rsidR="005F4156" w:rsidDel="00EC065E">
            <w:rPr>
              <w:lang w:val="en-GB" w:eastAsia="en-GB"/>
            </w:rPr>
            <w:delText>n</w:delText>
          </w:r>
        </w:del>
      </w:ins>
      <w:del w:id="3371" w:author="Thomas Lee" w:date="2020-12-15T20:19:00Z">
        <w:r w:rsidDel="00EC065E">
          <w:rPr>
            <w:lang w:val="en-GB" w:eastAsia="en-GB"/>
          </w:rPr>
          <w:delText xml:space="preserve">N VS Code the ‘terminal’ is initially a Windows PowerShell console. You </w:delText>
        </w:r>
        <w:r w:rsidR="00952699" w:rsidDel="00EC065E">
          <w:rPr>
            <w:lang w:val="en-GB" w:eastAsia="en-GB"/>
          </w:rPr>
          <w:delText>c</w:delText>
        </w:r>
        <w:r w:rsidDel="00EC065E">
          <w:rPr>
            <w:lang w:val="en-GB" w:eastAsia="en-GB"/>
          </w:rPr>
          <w:delText>an see in the output the results of running the Profile file for Windows PowerShell</w:delText>
        </w:r>
        <w:r w:rsidR="00D97066" w:rsidDel="00EC065E">
          <w:rPr>
            <w:lang w:val="en-GB" w:eastAsia="en-GB"/>
          </w:rPr>
          <w:delText>. This terminal is the one you see inside VS code by default.</w:delText>
        </w:r>
      </w:del>
    </w:p>
    <w:p w14:paraId="63C2C90F" w14:textId="67A1963B" w:rsidR="00D97066" w:rsidDel="00EC065E" w:rsidRDefault="00D97066" w:rsidP="0054579C">
      <w:pPr>
        <w:pStyle w:val="NormalPACKT"/>
        <w:rPr>
          <w:del w:id="3372" w:author="Thomas Lee" w:date="2020-12-15T20:19:00Z"/>
          <w:lang w:val="en-GB" w:eastAsia="en-GB"/>
        </w:rPr>
      </w:pPr>
      <w:del w:id="3373" w:author="Thomas Lee" w:date="2020-12-15T20:19:00Z">
        <w:r w:rsidDel="00EC065E">
          <w:rPr>
            <w:lang w:val="en-GB" w:eastAsia="en-GB"/>
          </w:rPr>
          <w:delText xml:space="preserve">In </w:delText>
        </w:r>
        <w:r w:rsidRPr="00D97066" w:rsidDel="00EC065E">
          <w:rPr>
            <w:rStyle w:val="ItalicsPACKT"/>
          </w:rPr>
          <w:delText>step 7</w:delText>
        </w:r>
        <w:r w:rsidDel="00EC065E">
          <w:rPr>
            <w:lang w:val="en-GB" w:eastAsia="en-GB"/>
          </w:rPr>
          <w:delText>, you update and save some updates to VS Code settings. Note that in this step, you tell VS Code where to find the version of PowerShell you wish to run. You can, should you cho</w:delText>
        </w:r>
      </w:del>
      <w:ins w:id="3374" w:author="Lucy Wan" w:date="2020-10-20T16:56:00Z">
        <w:del w:id="3375" w:author="Thomas Lee" w:date="2020-12-15T20:19:00Z">
          <w:r w:rsidR="002435F0" w:rsidDel="00EC065E">
            <w:rPr>
              <w:lang w:val="en-GB" w:eastAsia="en-GB"/>
            </w:rPr>
            <w:delText>o</w:delText>
          </w:r>
        </w:del>
      </w:ins>
      <w:del w:id="3376" w:author="Thomas Lee" w:date="2020-12-15T20:19:00Z">
        <w:r w:rsidDel="00EC065E">
          <w:rPr>
            <w:lang w:val="en-GB" w:eastAsia="en-GB"/>
          </w:rPr>
          <w:delText>se,</w:delText>
        </w:r>
        <w:r w:rsidR="00952699" w:rsidDel="00EC065E">
          <w:rPr>
            <w:lang w:val="en-GB" w:eastAsia="en-GB"/>
          </w:rPr>
          <w:delText xml:space="preserve"> </w:delText>
        </w:r>
        <w:r w:rsidDel="00EC065E">
          <w:rPr>
            <w:lang w:val="en-GB" w:eastAsia="en-GB"/>
          </w:rPr>
          <w:delText>change this to run a preview version of PowerShell or even the daily build.</w:delText>
        </w:r>
      </w:del>
    </w:p>
    <w:p w14:paraId="20DBCD65" w14:textId="799061B0" w:rsidR="00CC1E97" w:rsidDel="00EC065E" w:rsidRDefault="00D97066" w:rsidP="0054579C">
      <w:pPr>
        <w:pStyle w:val="NormalPACKT"/>
        <w:rPr>
          <w:del w:id="3377" w:author="Thomas Lee" w:date="2020-12-15T20:19:00Z"/>
          <w:lang w:val="en-GB" w:eastAsia="en-GB"/>
        </w:rPr>
      </w:pPr>
      <w:del w:id="3378" w:author="Thomas Lee" w:date="2020-12-15T20:19:00Z">
        <w:r w:rsidDel="00EC065E">
          <w:rPr>
            <w:lang w:val="en-GB" w:eastAsia="en-GB"/>
          </w:rPr>
          <w:delText xml:space="preserve">In </w:delText>
        </w:r>
        <w:r w:rsidRPr="00D97066" w:rsidDel="00EC065E">
          <w:rPr>
            <w:rStyle w:val="ItalicsPACKT"/>
          </w:rPr>
          <w:delText>step 8</w:delText>
        </w:r>
        <w:r w:rsidDel="00EC065E">
          <w:rPr>
            <w:lang w:val="en-GB" w:eastAsia="en-GB"/>
          </w:rPr>
          <w:delText xml:space="preserve"> and </w:delText>
        </w:r>
        <w:r w:rsidRPr="00D97066" w:rsidDel="00EC065E">
          <w:rPr>
            <w:rStyle w:val="ItalicsPACKT"/>
          </w:rPr>
          <w:delText>step 9</w:delText>
        </w:r>
        <w:r w:rsidDel="00EC065E">
          <w:rPr>
            <w:lang w:val="en-GB" w:eastAsia="en-GB"/>
          </w:rPr>
          <w:delText xml:space="preserve">, you create shortcuts to VS Code and the PowerShell 7 console. In </w:delText>
        </w:r>
        <w:commentRangeStart w:id="3379"/>
        <w:r w:rsidDel="00EC065E">
          <w:rPr>
            <w:lang w:val="en-GB" w:eastAsia="en-GB"/>
          </w:rPr>
          <w:delText xml:space="preserve">step 110 </w:delText>
        </w:r>
        <w:commentRangeEnd w:id="3379"/>
        <w:r w:rsidR="002F2B7B" w:rsidDel="00EC065E">
          <w:rPr>
            <w:rStyle w:val="CommentReference"/>
          </w:rPr>
          <w:commentReference w:id="3379"/>
        </w:r>
        <w:r w:rsidDel="00EC065E">
          <w:rPr>
            <w:lang w:val="en-GB" w:eastAsia="en-GB"/>
          </w:rPr>
          <w:delText>and you update the layout of the Windows Task Bar to include the two short cuts. Unfortunately, you have to log</w:delText>
        </w:r>
      </w:del>
      <w:ins w:id="3380" w:author="Lucy Wan" w:date="2020-10-20T16:58:00Z">
        <w:del w:id="3381" w:author="Thomas Lee" w:date="2020-12-15T20:19:00Z">
          <w:r w:rsidR="00450528" w:rsidDel="00EC065E">
            <w:rPr>
              <w:lang w:val="en-GB" w:eastAsia="en-GB"/>
            </w:rPr>
            <w:delText xml:space="preserve"> </w:delText>
          </w:r>
        </w:del>
      </w:ins>
      <w:del w:id="3382" w:author="Thomas Lee" w:date="2020-12-15T20:19:00Z">
        <w:r w:rsidDel="00EC065E">
          <w:rPr>
            <w:lang w:val="en-GB" w:eastAsia="en-GB"/>
          </w:rPr>
          <w:delText>off (as you do in step 13) before logging back into Windows where you can observe and use the two shortcuts.</w:delText>
        </w:r>
      </w:del>
    </w:p>
    <w:p w14:paraId="7D7F7FD4" w14:textId="330093A0" w:rsidR="00CC1E97" w:rsidRPr="00822804" w:rsidDel="00EC065E" w:rsidRDefault="00CC1E97" w:rsidP="0054579C">
      <w:pPr>
        <w:pStyle w:val="NormalPACKT"/>
        <w:rPr>
          <w:del w:id="3383" w:author="Thomas Lee" w:date="2020-12-15T20:19:00Z"/>
          <w:color w:val="000000"/>
          <w:lang w:val="en-GB" w:eastAsia="en-GB"/>
        </w:rPr>
      </w:pPr>
    </w:p>
    <w:p w14:paraId="0D3CEDFA" w14:textId="382C302D" w:rsidR="00822804" w:rsidDel="00EC065E" w:rsidRDefault="00822804">
      <w:pPr>
        <w:pStyle w:val="NormalPACKT"/>
        <w:rPr>
          <w:del w:id="3384" w:author="Thomas Lee" w:date="2020-12-15T20:19:00Z"/>
        </w:rPr>
        <w:pPrChange w:id="3385" w:author="Thomas Lee" w:date="2020-12-19T14:46:00Z">
          <w:pPr>
            <w:shd w:val="clear" w:color="auto" w:fill="FFFFFF"/>
            <w:spacing w:after="0" w:line="285" w:lineRule="atLeast"/>
          </w:pPr>
        </w:pPrChange>
      </w:pPr>
    </w:p>
    <w:p w14:paraId="572D1F90" w14:textId="4FC33D3A" w:rsidR="0000165C" w:rsidRPr="009D0F10" w:rsidDel="00EC065E" w:rsidRDefault="0000165C">
      <w:pPr>
        <w:pStyle w:val="NormalPACKT"/>
        <w:rPr>
          <w:del w:id="3386" w:author="Thomas Lee" w:date="2020-12-15T20:19:00Z"/>
        </w:rPr>
        <w:pPrChange w:id="3387" w:author="Thomas Lee" w:date="2020-12-19T14:46:00Z">
          <w:pPr>
            <w:pStyle w:val="Heading1"/>
            <w:pBdr>
              <w:top w:val="none" w:sz="0" w:space="0" w:color="auto"/>
              <w:left w:val="none" w:sz="0" w:space="0" w:color="auto"/>
              <w:bottom w:val="none" w:sz="0" w:space="0" w:color="auto"/>
              <w:right w:val="none" w:sz="0" w:space="0" w:color="auto"/>
            </w:pBdr>
            <w:tabs>
              <w:tab w:val="left" w:pos="0"/>
            </w:tabs>
          </w:pPr>
        </w:pPrChange>
      </w:pPr>
      <w:del w:id="3388" w:author="Thomas Lee" w:date="2020-12-15T20:19:00Z">
        <w:r w:rsidRPr="0000165C" w:rsidDel="00EC065E">
          <w:delText xml:space="preserve">Installing </w:delText>
        </w:r>
        <w:r w:rsidDel="00EC065E">
          <w:delText>Cascadia Code Font</w:delText>
        </w:r>
      </w:del>
    </w:p>
    <w:p w14:paraId="7920BCE9" w14:textId="7BE4A0E9" w:rsidR="0000165C" w:rsidDel="00EC065E" w:rsidRDefault="00D97066">
      <w:pPr>
        <w:pStyle w:val="NormalPACKT"/>
        <w:rPr>
          <w:del w:id="3389" w:author="Thomas Lee" w:date="2020-12-15T20:19:00Z"/>
        </w:rPr>
        <w:pPrChange w:id="3390" w:author="Thomas Lee" w:date="2020-12-19T14:46:00Z">
          <w:pPr>
            <w:pStyle w:val="BulletPACKT"/>
            <w:numPr>
              <w:numId w:val="0"/>
            </w:numPr>
            <w:ind w:left="0" w:firstLine="0"/>
          </w:pPr>
        </w:pPrChange>
      </w:pPr>
      <w:del w:id="3391" w:author="Thomas Lee" w:date="2020-12-15T20:19:00Z">
        <w:r w:rsidDel="00EC065E">
          <w:delText>As part of the launch of Visual Studio Code, Microsoft also create</w:delText>
        </w:r>
        <w:r w:rsidR="00952699" w:rsidDel="00EC065E">
          <w:delText>d</w:delText>
        </w:r>
        <w:r w:rsidDel="00EC065E">
          <w:delText xml:space="preserve"> a new </w:delText>
        </w:r>
        <w:r w:rsidR="00952699" w:rsidDel="00EC065E">
          <w:delText xml:space="preserve">and free </w:delText>
        </w:r>
        <w:commentRangeStart w:id="3392"/>
        <w:r w:rsidR="00952699" w:rsidDel="00EC065E">
          <w:delText xml:space="preserve">type </w:delText>
        </w:r>
        <w:r w:rsidDel="00EC065E">
          <w:delText xml:space="preserve">font </w:delText>
        </w:r>
        <w:commentRangeEnd w:id="3392"/>
        <w:r w:rsidR="000E6955" w:rsidDel="00EC065E">
          <w:rPr>
            <w:rStyle w:val="CommentReference"/>
          </w:rPr>
          <w:commentReference w:id="3392"/>
        </w:r>
        <w:r w:rsidDel="00EC065E">
          <w:delText xml:space="preserve">which you can download and use both at the PowerShell 7 console and inside VS Code. This recipe shows how you can download the font, install it, and </w:delText>
        </w:r>
        <w:commentRangeStart w:id="3393"/>
        <w:r w:rsidDel="00EC065E">
          <w:delText>set</w:delText>
        </w:r>
        <w:commentRangeEnd w:id="3393"/>
        <w:r w:rsidR="00D16105" w:rsidDel="00EC065E">
          <w:rPr>
            <w:rStyle w:val="CommentReference"/>
          </w:rPr>
          <w:commentReference w:id="3393"/>
        </w:r>
        <w:r w:rsidDel="00EC065E">
          <w:delText xml:space="preserve"> </w:delText>
        </w:r>
        <w:r w:rsidR="00952699" w:rsidDel="00EC065E">
          <w:delText xml:space="preserve">to be </w:delText>
        </w:r>
        <w:r w:rsidDel="00EC065E">
          <w:delText>the default in VS Code.</w:delText>
        </w:r>
      </w:del>
    </w:p>
    <w:p w14:paraId="23916068" w14:textId="09D32E7F" w:rsidR="0000165C" w:rsidDel="00EC065E" w:rsidRDefault="0000165C">
      <w:pPr>
        <w:pStyle w:val="NormalPACKT"/>
        <w:rPr>
          <w:del w:id="3394" w:author="Thomas Lee" w:date="2020-12-15T20:19:00Z"/>
        </w:rPr>
        <w:pPrChange w:id="3395" w:author="Thomas Lee" w:date="2020-12-19T14:46:00Z">
          <w:pPr>
            <w:pStyle w:val="Heading2"/>
            <w:tabs>
              <w:tab w:val="left" w:pos="0"/>
            </w:tabs>
          </w:pPr>
        </w:pPrChange>
      </w:pPr>
      <w:del w:id="3396" w:author="Thomas Lee" w:date="2020-12-15T20:19:00Z">
        <w:r w:rsidDel="00EC065E">
          <w:delText>Getting Ready</w:delText>
        </w:r>
      </w:del>
    </w:p>
    <w:p w14:paraId="1B2C3925" w14:textId="30E83664" w:rsidR="0000165C" w:rsidRPr="009D0F10" w:rsidDel="00EC065E" w:rsidRDefault="00D97066" w:rsidP="0054579C">
      <w:pPr>
        <w:pStyle w:val="NormalPACKT"/>
        <w:rPr>
          <w:del w:id="3397" w:author="Thomas Lee" w:date="2020-12-15T20:19:00Z"/>
          <w:lang w:val="en-GB"/>
        </w:rPr>
      </w:pPr>
      <w:del w:id="3398" w:author="Thomas Lee" w:date="2020-12-15T20:19:00Z">
        <w:r w:rsidDel="00EC065E">
          <w:rPr>
            <w:lang w:val="en-GB"/>
          </w:rPr>
          <w:delText xml:space="preserve">You run this recipe on </w:delText>
        </w:r>
        <w:r w:rsidRPr="00D97066" w:rsidDel="00EC065E">
          <w:rPr>
            <w:rStyle w:val="CodeInTextPACKT"/>
          </w:rPr>
          <w:delText>SRV1</w:delText>
        </w:r>
        <w:r w:rsidDel="00EC065E">
          <w:rPr>
            <w:lang w:val="en-GB"/>
          </w:rPr>
          <w:delText xml:space="preserve"> after you have installed both PowerShell 7 and VS Code.</w:delText>
        </w:r>
      </w:del>
    </w:p>
    <w:p w14:paraId="0A98FF3C" w14:textId="577B785D" w:rsidR="0000165C" w:rsidDel="00EC065E" w:rsidRDefault="0000165C">
      <w:pPr>
        <w:pStyle w:val="NormalPACKT"/>
        <w:rPr>
          <w:del w:id="3399" w:author="Thomas Lee" w:date="2020-12-15T20:19:00Z"/>
        </w:rPr>
        <w:pPrChange w:id="3400" w:author="Thomas Lee" w:date="2020-12-19T14:46:00Z">
          <w:pPr>
            <w:pStyle w:val="BulletPACKT"/>
            <w:numPr>
              <w:numId w:val="0"/>
            </w:numPr>
            <w:ind w:left="0" w:firstLine="0"/>
          </w:pPr>
        </w:pPrChange>
      </w:pPr>
    </w:p>
    <w:p w14:paraId="2A845C84" w14:textId="507523CF" w:rsidR="0000165C" w:rsidDel="00EC065E" w:rsidRDefault="0000165C">
      <w:pPr>
        <w:pStyle w:val="NormalPACKT"/>
        <w:rPr>
          <w:del w:id="3401" w:author="Thomas Lee" w:date="2020-12-15T20:19:00Z"/>
        </w:rPr>
        <w:pPrChange w:id="3402" w:author="Thomas Lee" w:date="2020-12-19T14:46:00Z">
          <w:pPr>
            <w:pStyle w:val="Heading2"/>
            <w:tabs>
              <w:tab w:val="left" w:pos="0"/>
            </w:tabs>
          </w:pPr>
        </w:pPrChange>
      </w:pPr>
      <w:del w:id="3403" w:author="Thomas Lee" w:date="2020-12-15T20:19:00Z">
        <w:r w:rsidDel="00EC065E">
          <w:delText>How to do it...</w:delText>
        </w:r>
      </w:del>
    </w:p>
    <w:p w14:paraId="43C93013" w14:textId="72F4E43A" w:rsidR="00A715F5" w:rsidRPr="00A715F5" w:rsidDel="00EC065E" w:rsidRDefault="00A715F5">
      <w:pPr>
        <w:pStyle w:val="NormalPACKT"/>
        <w:rPr>
          <w:del w:id="3404" w:author="Thomas Lee" w:date="2020-12-15T20:19:00Z"/>
          <w:color w:val="000000"/>
          <w:lang w:val="en-GB" w:eastAsia="en-GB"/>
        </w:rPr>
        <w:pPrChange w:id="3405" w:author="Thomas Lee" w:date="2020-12-19T14:46:00Z">
          <w:pPr>
            <w:pStyle w:val="NumberedBulletPACKT"/>
            <w:numPr>
              <w:numId w:val="27"/>
            </w:numPr>
          </w:pPr>
        </w:pPrChange>
      </w:pPr>
      <w:del w:id="3406" w:author="Thomas Lee" w:date="2020-12-15T20:19:00Z">
        <w:r w:rsidRPr="00A715F5" w:rsidDel="00EC065E">
          <w:rPr>
            <w:lang w:val="en-GB" w:eastAsia="en-GB"/>
          </w:rPr>
          <w:delText>Get </w:delText>
        </w:r>
        <w:commentRangeStart w:id="3407"/>
        <w:r w:rsidRPr="00A715F5" w:rsidDel="00EC065E">
          <w:rPr>
            <w:lang w:val="en-GB" w:eastAsia="en-GB"/>
          </w:rPr>
          <w:delText>D</w:delText>
        </w:r>
        <w:commentRangeEnd w:id="3407"/>
        <w:r w:rsidR="00BE554B" w:rsidDel="00EC065E">
          <w:rPr>
            <w:rStyle w:val="CommentReference"/>
          </w:rPr>
          <w:commentReference w:id="3407"/>
        </w:r>
        <w:r w:rsidRPr="00A715F5" w:rsidDel="00EC065E">
          <w:rPr>
            <w:lang w:val="en-GB" w:eastAsia="en-GB"/>
          </w:rPr>
          <w:delText>ownload </w:delText>
        </w:r>
        <w:r w:rsidR="0046674D" w:rsidDel="00EC065E">
          <w:rPr>
            <w:lang w:val="en-GB" w:eastAsia="en-GB"/>
          </w:rPr>
          <w:delText>l</w:delText>
        </w:r>
        <w:r w:rsidRPr="00A715F5" w:rsidDel="00EC065E">
          <w:rPr>
            <w:lang w:val="en-GB" w:eastAsia="en-GB"/>
          </w:rPr>
          <w:delText>ocations</w:delText>
        </w:r>
        <w:r w:rsidR="0046674D" w:rsidDel="00EC065E">
          <w:rPr>
            <w:lang w:val="en-GB" w:eastAsia="en-GB"/>
          </w:rPr>
          <w:delText xml:space="preserve"> for the Cascadia Code font</w:delText>
        </w:r>
      </w:del>
    </w:p>
    <w:p w14:paraId="18425D41" w14:textId="37E46FC5" w:rsidR="00A715F5" w:rsidRPr="00A715F5" w:rsidDel="00EC065E" w:rsidRDefault="00A715F5">
      <w:pPr>
        <w:pStyle w:val="NormalPACKT"/>
        <w:rPr>
          <w:del w:id="3408" w:author="Thomas Lee" w:date="2020-12-15T20:19:00Z"/>
        </w:rPr>
        <w:pPrChange w:id="3409" w:author="Thomas Lee" w:date="2020-12-19T14:46:00Z">
          <w:pPr>
            <w:pStyle w:val="CodePACKT"/>
          </w:pPr>
        </w:pPrChange>
      </w:pPr>
    </w:p>
    <w:p w14:paraId="184634CD" w14:textId="1AEF2838" w:rsidR="00A715F5" w:rsidRPr="00A715F5" w:rsidDel="00EC065E" w:rsidRDefault="00A715F5">
      <w:pPr>
        <w:pStyle w:val="NormalPACKT"/>
        <w:rPr>
          <w:del w:id="3410" w:author="Thomas Lee" w:date="2020-12-15T20:19:00Z"/>
        </w:rPr>
        <w:pPrChange w:id="3411" w:author="Thomas Lee" w:date="2020-12-19T14:46:00Z">
          <w:pPr>
            <w:pStyle w:val="CodePACKT"/>
          </w:pPr>
        </w:pPrChange>
      </w:pPr>
      <w:del w:id="3412" w:author="Thomas Lee" w:date="2020-12-15T20:19:00Z">
        <w:r w:rsidRPr="00A715F5" w:rsidDel="00EC065E">
          <w:lastRenderedPageBreak/>
          <w:delText>$CascadiaFont    = 'Cascadia.ttf'    # font file name</w:delText>
        </w:r>
      </w:del>
    </w:p>
    <w:p w14:paraId="58646587" w14:textId="20F2D3F2" w:rsidR="00A715F5" w:rsidRPr="00A715F5" w:rsidDel="00EC065E" w:rsidRDefault="00A715F5">
      <w:pPr>
        <w:pStyle w:val="NormalPACKT"/>
        <w:rPr>
          <w:del w:id="3413" w:author="Thomas Lee" w:date="2020-12-15T20:19:00Z"/>
        </w:rPr>
        <w:pPrChange w:id="3414" w:author="Thomas Lee" w:date="2020-12-19T14:46:00Z">
          <w:pPr>
            <w:pStyle w:val="CodePACKT"/>
          </w:pPr>
        </w:pPrChange>
      </w:pPr>
      <w:del w:id="3415" w:author="Thomas Lee" w:date="2020-12-15T20:19:00Z">
        <w:r w:rsidRPr="00A715F5" w:rsidDel="00EC065E">
          <w:delText>$CascadiaRelURL  = 'https://github.com/microsoft/cascadia-code/releases'</w:delText>
        </w:r>
      </w:del>
    </w:p>
    <w:p w14:paraId="1E97C9B5" w14:textId="56877FC0" w:rsidR="00A715F5" w:rsidRPr="00A715F5" w:rsidDel="00EC065E" w:rsidRDefault="00A715F5">
      <w:pPr>
        <w:pStyle w:val="NormalPACKT"/>
        <w:rPr>
          <w:del w:id="3416" w:author="Thomas Lee" w:date="2020-12-15T20:19:00Z"/>
        </w:rPr>
        <w:pPrChange w:id="3417" w:author="Thomas Lee" w:date="2020-12-19T14:46:00Z">
          <w:pPr>
            <w:pStyle w:val="CodePACKT"/>
          </w:pPr>
        </w:pPrChange>
      </w:pPr>
      <w:del w:id="3418" w:author="Thomas Lee" w:date="2020-12-15T20:19:00Z">
        <w:r w:rsidRPr="00A715F5" w:rsidDel="00EC065E">
          <w:delText>$CascadiaRelease = Invoke-WebRequest -Uri $CascadiaRelURL # Get all of them</w:delText>
        </w:r>
      </w:del>
    </w:p>
    <w:p w14:paraId="4021DA2E" w14:textId="64660578" w:rsidR="00A715F5" w:rsidRPr="00A715F5" w:rsidDel="00EC065E" w:rsidRDefault="00A715F5">
      <w:pPr>
        <w:pStyle w:val="NormalPACKT"/>
        <w:rPr>
          <w:del w:id="3419" w:author="Thomas Lee" w:date="2020-12-15T20:19:00Z"/>
        </w:rPr>
        <w:pPrChange w:id="3420" w:author="Thomas Lee" w:date="2020-12-19T14:46:00Z">
          <w:pPr>
            <w:pStyle w:val="CodePACKT"/>
          </w:pPr>
        </w:pPrChange>
      </w:pPr>
      <w:del w:id="3421" w:author="Thomas Lee" w:date="2020-12-15T20:19:00Z">
        <w:r w:rsidRPr="00A715F5" w:rsidDel="00EC065E">
          <w:delText>$CascadiaPath    = "https://github.com" + ($CascadiaRelease.Links.href | </w:delText>
        </w:r>
      </w:del>
    </w:p>
    <w:p w14:paraId="6DBBDDBE" w14:textId="3357FE6A" w:rsidR="00A715F5" w:rsidRPr="00A715F5" w:rsidDel="00EC065E" w:rsidRDefault="00A715F5">
      <w:pPr>
        <w:pStyle w:val="NormalPACKT"/>
        <w:rPr>
          <w:del w:id="3422" w:author="Thomas Lee" w:date="2020-12-15T20:19:00Z"/>
        </w:rPr>
        <w:pPrChange w:id="3423" w:author="Thomas Lee" w:date="2020-12-19T14:46:00Z">
          <w:pPr>
            <w:pStyle w:val="CodePACKT"/>
          </w:pPr>
        </w:pPrChange>
      </w:pPr>
      <w:del w:id="3424" w:author="Thomas Lee" w:date="2020-12-15T20:19:00Z">
        <w:r w:rsidRPr="00A715F5" w:rsidDel="00EC065E">
          <w:delText>                      Where-Object { $_ -match "($CascadiaFont)" } | </w:delText>
        </w:r>
      </w:del>
    </w:p>
    <w:p w14:paraId="5B36A35B" w14:textId="7DCD4781" w:rsidR="00A715F5" w:rsidRPr="00A715F5" w:rsidDel="00EC065E" w:rsidRDefault="00A715F5">
      <w:pPr>
        <w:pStyle w:val="NormalPACKT"/>
        <w:rPr>
          <w:del w:id="3425" w:author="Thomas Lee" w:date="2020-12-15T20:19:00Z"/>
        </w:rPr>
        <w:pPrChange w:id="3426" w:author="Thomas Lee" w:date="2020-12-19T14:46:00Z">
          <w:pPr>
            <w:pStyle w:val="CodePACKT"/>
          </w:pPr>
        </w:pPrChange>
      </w:pPr>
      <w:del w:id="3427" w:author="Thomas Lee" w:date="2020-12-15T20:19:00Z">
        <w:r w:rsidRPr="00A715F5" w:rsidDel="00EC065E">
          <w:delText>                        Select-Object -First 1)</w:delText>
        </w:r>
      </w:del>
    </w:p>
    <w:p w14:paraId="5A25B219" w14:textId="0FD2F49D" w:rsidR="00A715F5" w:rsidRPr="00A715F5" w:rsidDel="00EC065E" w:rsidRDefault="00A715F5">
      <w:pPr>
        <w:pStyle w:val="NormalPACKT"/>
        <w:rPr>
          <w:del w:id="3428" w:author="Thomas Lee" w:date="2020-12-15T20:19:00Z"/>
        </w:rPr>
        <w:pPrChange w:id="3429" w:author="Thomas Lee" w:date="2020-12-19T14:46:00Z">
          <w:pPr>
            <w:pStyle w:val="CodePACKT"/>
          </w:pPr>
        </w:pPrChange>
      </w:pPr>
      <w:del w:id="3430" w:author="Thomas Lee" w:date="2020-12-15T20:19:00Z">
        <w:r w:rsidRPr="00A715F5" w:rsidDel="00EC065E">
          <w:delText>$CascadiaFile   = "C:\Foo\$CascadiaFont"</w:delText>
        </w:r>
      </w:del>
    </w:p>
    <w:p w14:paraId="732E5354" w14:textId="2AFEEF39" w:rsidR="00A715F5" w:rsidRPr="00A715F5" w:rsidDel="00EC065E" w:rsidRDefault="00A715F5">
      <w:pPr>
        <w:pStyle w:val="NormalPACKT"/>
        <w:rPr>
          <w:del w:id="3431" w:author="Thomas Lee" w:date="2020-12-15T20:19:00Z"/>
        </w:rPr>
        <w:pPrChange w:id="3432" w:author="Thomas Lee" w:date="2020-12-19T14:46:00Z">
          <w:pPr>
            <w:pStyle w:val="CodePACKT"/>
          </w:pPr>
        </w:pPrChange>
      </w:pPr>
    </w:p>
    <w:p w14:paraId="533FAD15" w14:textId="644B3658" w:rsidR="00A715F5" w:rsidRPr="00A715F5" w:rsidDel="00EC065E" w:rsidRDefault="00A715F5">
      <w:pPr>
        <w:pStyle w:val="NormalPACKT"/>
        <w:rPr>
          <w:del w:id="3433" w:author="Thomas Lee" w:date="2020-12-15T20:19:00Z"/>
          <w:color w:val="000000"/>
          <w:lang w:val="en-GB" w:eastAsia="en-GB"/>
        </w:rPr>
        <w:pPrChange w:id="3434" w:author="Thomas Lee" w:date="2020-12-19T14:46:00Z">
          <w:pPr>
            <w:pStyle w:val="NumberedBulletPACKT"/>
          </w:pPr>
        </w:pPrChange>
      </w:pPr>
      <w:del w:id="3435" w:author="Thomas Lee" w:date="2020-12-15T20:19:00Z">
        <w:r w:rsidRPr="00A715F5" w:rsidDel="00EC065E">
          <w:rPr>
            <w:lang w:val="en-GB" w:eastAsia="en-GB"/>
          </w:rPr>
          <w:delText>Download Cascadia Code font file</w:delText>
        </w:r>
      </w:del>
    </w:p>
    <w:p w14:paraId="1F8EBC6F" w14:textId="3470C960" w:rsidR="00A715F5" w:rsidRPr="00A715F5" w:rsidDel="00EC065E" w:rsidRDefault="00A715F5">
      <w:pPr>
        <w:pStyle w:val="NormalPACKT"/>
        <w:rPr>
          <w:del w:id="3436" w:author="Thomas Lee" w:date="2020-12-15T20:19:00Z"/>
        </w:rPr>
        <w:pPrChange w:id="3437" w:author="Thomas Lee" w:date="2020-12-19T14:46:00Z">
          <w:pPr>
            <w:pStyle w:val="CodePACKT"/>
          </w:pPr>
        </w:pPrChange>
      </w:pPr>
    </w:p>
    <w:p w14:paraId="4CDFEA4D" w14:textId="67D6706B" w:rsidR="00A715F5" w:rsidRPr="00A715F5" w:rsidDel="00EC065E" w:rsidRDefault="00A715F5">
      <w:pPr>
        <w:pStyle w:val="NormalPACKT"/>
        <w:rPr>
          <w:del w:id="3438" w:author="Thomas Lee" w:date="2020-12-15T20:19:00Z"/>
        </w:rPr>
        <w:pPrChange w:id="3439" w:author="Thomas Lee" w:date="2020-12-19T14:46:00Z">
          <w:pPr>
            <w:pStyle w:val="CodePACKT"/>
          </w:pPr>
        </w:pPrChange>
      </w:pPr>
      <w:del w:id="3440" w:author="Thomas Lee" w:date="2020-12-15T20:19:00Z">
        <w:r w:rsidRPr="00A715F5" w:rsidDel="00EC065E">
          <w:delText>Invoke-WebRequest -Uri $CascadiaPath -OutFile $CascadiaFile</w:delText>
        </w:r>
      </w:del>
    </w:p>
    <w:p w14:paraId="452C667C" w14:textId="28A3957C" w:rsidR="00A715F5" w:rsidRPr="00A715F5" w:rsidDel="00EC065E" w:rsidRDefault="00A715F5">
      <w:pPr>
        <w:pStyle w:val="NormalPACKT"/>
        <w:rPr>
          <w:del w:id="3441" w:author="Thomas Lee" w:date="2020-12-15T20:19:00Z"/>
        </w:rPr>
        <w:pPrChange w:id="3442" w:author="Thomas Lee" w:date="2020-12-19T14:46:00Z">
          <w:pPr>
            <w:pStyle w:val="CodePACKT"/>
          </w:pPr>
        </w:pPrChange>
      </w:pPr>
    </w:p>
    <w:p w14:paraId="53648D12" w14:textId="758A69B9" w:rsidR="00A715F5" w:rsidRPr="00A715F5" w:rsidDel="00EC065E" w:rsidRDefault="00A715F5">
      <w:pPr>
        <w:pStyle w:val="NormalPACKT"/>
        <w:rPr>
          <w:del w:id="3443" w:author="Thomas Lee" w:date="2020-12-15T20:19:00Z"/>
          <w:color w:val="000000"/>
          <w:lang w:val="en-GB" w:eastAsia="en-GB"/>
        </w:rPr>
        <w:pPrChange w:id="3444" w:author="Thomas Lee" w:date="2020-12-19T14:46:00Z">
          <w:pPr>
            <w:pStyle w:val="NumberedBulletPACKT"/>
          </w:pPr>
        </w:pPrChange>
      </w:pPr>
      <w:del w:id="3445" w:author="Thomas Lee" w:date="2020-12-15T20:19:00Z">
        <w:r w:rsidRPr="00A715F5" w:rsidDel="00EC065E">
          <w:rPr>
            <w:lang w:val="en-GB" w:eastAsia="en-GB"/>
          </w:rPr>
          <w:delText>Install Cascadia Code font</w:delText>
        </w:r>
      </w:del>
    </w:p>
    <w:p w14:paraId="1126E2D7" w14:textId="5A06E0A8" w:rsidR="00A715F5" w:rsidRPr="00A715F5" w:rsidDel="00EC065E" w:rsidRDefault="00A715F5">
      <w:pPr>
        <w:pStyle w:val="NormalPACKT"/>
        <w:rPr>
          <w:del w:id="3446" w:author="Thomas Lee" w:date="2020-12-15T20:19:00Z"/>
        </w:rPr>
        <w:pPrChange w:id="3447" w:author="Thomas Lee" w:date="2020-12-19T14:46:00Z">
          <w:pPr>
            <w:pStyle w:val="CodePACKT"/>
          </w:pPr>
        </w:pPrChange>
      </w:pPr>
    </w:p>
    <w:p w14:paraId="5384C634" w14:textId="03D46BA1" w:rsidR="00A715F5" w:rsidRPr="00A715F5" w:rsidDel="00EC065E" w:rsidRDefault="00A715F5">
      <w:pPr>
        <w:pStyle w:val="NormalPACKT"/>
        <w:rPr>
          <w:del w:id="3448" w:author="Thomas Lee" w:date="2020-12-15T20:19:00Z"/>
        </w:rPr>
        <w:pPrChange w:id="3449" w:author="Thomas Lee" w:date="2020-12-19T14:46:00Z">
          <w:pPr>
            <w:pStyle w:val="CodePACKT"/>
          </w:pPr>
        </w:pPrChange>
      </w:pPr>
      <w:del w:id="3450" w:author="Thomas Lee" w:date="2020-12-15T20:19:00Z">
        <w:r w:rsidRPr="00A715F5" w:rsidDel="00EC065E">
          <w:delText>$FontShellApp = New-Object -Com Shell.Application</w:delText>
        </w:r>
      </w:del>
    </w:p>
    <w:p w14:paraId="27B48A7D" w14:textId="1807B246" w:rsidR="00A715F5" w:rsidRPr="00A715F5" w:rsidDel="00EC065E" w:rsidRDefault="00A715F5">
      <w:pPr>
        <w:pStyle w:val="NormalPACKT"/>
        <w:rPr>
          <w:del w:id="3451" w:author="Thomas Lee" w:date="2020-12-15T20:19:00Z"/>
        </w:rPr>
        <w:pPrChange w:id="3452" w:author="Thomas Lee" w:date="2020-12-19T14:46:00Z">
          <w:pPr>
            <w:pStyle w:val="CodePACKT"/>
          </w:pPr>
        </w:pPrChange>
      </w:pPr>
      <w:del w:id="3453" w:author="Thomas Lee" w:date="2020-12-15T20:19:00Z">
        <w:r w:rsidRPr="00A715F5" w:rsidDel="00EC065E">
          <w:delText>$FontShellNamespace = $FontShellApp.Namespace(0x14)</w:delText>
        </w:r>
      </w:del>
    </w:p>
    <w:p w14:paraId="5431AFD5" w14:textId="3FE21C75" w:rsidR="00A715F5" w:rsidRPr="00A715F5" w:rsidDel="00EC065E" w:rsidRDefault="00A715F5">
      <w:pPr>
        <w:pStyle w:val="NormalPACKT"/>
        <w:rPr>
          <w:del w:id="3454" w:author="Thomas Lee" w:date="2020-12-15T20:19:00Z"/>
        </w:rPr>
        <w:pPrChange w:id="3455" w:author="Thomas Lee" w:date="2020-12-19T14:46:00Z">
          <w:pPr>
            <w:pStyle w:val="CodePACKT"/>
          </w:pPr>
        </w:pPrChange>
      </w:pPr>
      <w:del w:id="3456" w:author="Thomas Lee" w:date="2020-12-15T20:19:00Z">
        <w:r w:rsidRPr="00A715F5" w:rsidDel="00EC065E">
          <w:delText>$FontShellNamespace.CopyHere($CascadiaFile, 0x10)</w:delText>
        </w:r>
      </w:del>
    </w:p>
    <w:p w14:paraId="113350BA" w14:textId="606A9024" w:rsidR="00A715F5" w:rsidRPr="00A715F5" w:rsidDel="00EC065E" w:rsidRDefault="00A715F5">
      <w:pPr>
        <w:pStyle w:val="NormalPACKT"/>
        <w:rPr>
          <w:del w:id="3457" w:author="Thomas Lee" w:date="2020-12-15T20:19:00Z"/>
        </w:rPr>
        <w:pPrChange w:id="3458" w:author="Thomas Lee" w:date="2020-12-19T14:46:00Z">
          <w:pPr>
            <w:pStyle w:val="CodePACKT"/>
          </w:pPr>
        </w:pPrChange>
      </w:pPr>
    </w:p>
    <w:p w14:paraId="78ACBAF2" w14:textId="3039EBFE" w:rsidR="00A715F5" w:rsidRPr="00A715F5" w:rsidDel="00EC065E" w:rsidRDefault="00A715F5">
      <w:pPr>
        <w:pStyle w:val="NormalPACKT"/>
        <w:rPr>
          <w:del w:id="3459" w:author="Thomas Lee" w:date="2020-12-15T20:19:00Z"/>
          <w:color w:val="000000"/>
          <w:lang w:val="en-GB" w:eastAsia="en-GB"/>
        </w:rPr>
        <w:pPrChange w:id="3460" w:author="Thomas Lee" w:date="2020-12-19T14:46:00Z">
          <w:pPr>
            <w:pStyle w:val="NumberedBulletPACKT"/>
          </w:pPr>
        </w:pPrChange>
      </w:pPr>
      <w:del w:id="3461" w:author="Thomas Lee" w:date="2020-12-15T20:19:00Z">
        <w:r w:rsidRPr="00A715F5" w:rsidDel="00EC065E">
          <w:rPr>
            <w:lang w:val="en-GB" w:eastAsia="en-GB"/>
          </w:rPr>
          <w:delText>Restart VS Code</w:delText>
        </w:r>
        <w:r w:rsidR="008E634D" w:rsidDel="00EC065E">
          <w:rPr>
            <w:lang w:val="en-GB" w:eastAsia="en-GB"/>
          </w:rPr>
          <w:delText>. Restart VS Code by clicking on the shortcut in the taskbar.</w:delText>
        </w:r>
      </w:del>
    </w:p>
    <w:p w14:paraId="5561AF38" w14:textId="7C006059" w:rsidR="0000165C" w:rsidDel="00EC065E" w:rsidRDefault="0000165C">
      <w:pPr>
        <w:pStyle w:val="NormalPACKT"/>
        <w:rPr>
          <w:del w:id="3462" w:author="Thomas Lee" w:date="2020-12-15T20:19:00Z"/>
        </w:rPr>
        <w:pPrChange w:id="3463" w:author="Thomas Lee" w:date="2020-12-19T14:46:00Z">
          <w:pPr>
            <w:pStyle w:val="Heading2"/>
            <w:numPr>
              <w:ilvl w:val="1"/>
              <w:numId w:val="3"/>
            </w:numPr>
            <w:tabs>
              <w:tab w:val="left" w:pos="0"/>
            </w:tabs>
          </w:pPr>
        </w:pPrChange>
      </w:pPr>
      <w:del w:id="3464" w:author="Thomas Lee" w:date="2020-12-15T20:19:00Z">
        <w:r w:rsidDel="00EC065E">
          <w:delText>How it works...</w:delText>
        </w:r>
      </w:del>
    </w:p>
    <w:p w14:paraId="293F15B8" w14:textId="4292148F" w:rsidR="00D97066" w:rsidDel="00EC065E" w:rsidRDefault="00D97066" w:rsidP="0054579C">
      <w:pPr>
        <w:pStyle w:val="NormalPACKT"/>
        <w:rPr>
          <w:del w:id="3465" w:author="Thomas Lee" w:date="2020-12-15T20:19:00Z"/>
          <w:lang w:val="en-GB"/>
        </w:rPr>
      </w:pPr>
      <w:del w:id="3466" w:author="Thomas Lee" w:date="2020-12-15T20:19:00Z">
        <w:r w:rsidDel="00EC065E">
          <w:rPr>
            <w:lang w:val="en-GB"/>
          </w:rPr>
          <w:delText xml:space="preserve">In </w:delText>
        </w:r>
        <w:r w:rsidRPr="00A715F5" w:rsidDel="00EC065E">
          <w:rPr>
            <w:rStyle w:val="ItalicsPACKT"/>
          </w:rPr>
          <w:delText>step 1</w:delText>
        </w:r>
        <w:r w:rsidDel="00EC065E">
          <w:rPr>
            <w:lang w:val="en-GB"/>
          </w:rPr>
          <w:delText xml:space="preserve">, you </w:delText>
        </w:r>
        <w:r w:rsidR="00A715F5" w:rsidDel="00EC065E">
          <w:rPr>
            <w:lang w:val="en-GB"/>
          </w:rPr>
          <w:delText>discover the latest version of the Cascadia Code font</w:delText>
        </w:r>
        <w:r w:rsidR="00952699" w:rsidDel="00EC065E">
          <w:rPr>
            <w:lang w:val="en-GB"/>
          </w:rPr>
          <w:delText>,</w:delText>
        </w:r>
        <w:r w:rsidR="00A715F5" w:rsidDel="00EC065E">
          <w:rPr>
            <w:lang w:val="en-GB"/>
          </w:rPr>
          <w:delText xml:space="preserve"> and in </w:delText>
        </w:r>
        <w:r w:rsidR="00A715F5" w:rsidRPr="00A715F5" w:rsidDel="00EC065E">
          <w:rPr>
            <w:rStyle w:val="ItalicsPACKT"/>
          </w:rPr>
          <w:delText>step 2</w:delText>
        </w:r>
        <w:r w:rsidR="00A715F5" w:rsidDel="00EC065E">
          <w:rPr>
            <w:lang w:val="en-GB"/>
          </w:rPr>
          <w:delText>, you download this font.</w:delText>
        </w:r>
      </w:del>
    </w:p>
    <w:p w14:paraId="19AC0E59" w14:textId="7EC59A21" w:rsidR="00A715F5" w:rsidRPr="00D97066" w:rsidDel="00EC065E" w:rsidRDefault="00A715F5" w:rsidP="0054579C">
      <w:pPr>
        <w:pStyle w:val="NormalPACKT"/>
        <w:rPr>
          <w:del w:id="3467" w:author="Thomas Lee" w:date="2020-12-15T20:19:00Z"/>
          <w:lang w:val="en-GB"/>
        </w:rPr>
      </w:pPr>
      <w:del w:id="3468" w:author="Thomas Lee" w:date="2020-12-15T20:19:00Z">
        <w:r w:rsidDel="00EC065E">
          <w:rPr>
            <w:lang w:val="en-GB"/>
          </w:rPr>
          <w:delText xml:space="preserve">In </w:delText>
        </w:r>
        <w:r w:rsidRPr="00A715F5" w:rsidDel="00EC065E">
          <w:rPr>
            <w:rStyle w:val="ItalicsPACKT"/>
          </w:rPr>
          <w:delText>step 3</w:delText>
        </w:r>
        <w:r w:rsidDel="00EC065E">
          <w:rPr>
            <w:lang w:val="en-GB"/>
          </w:rPr>
          <w:delText>, you install the Font into Windows. Since Windows does not provide any cmdlets to perform the font installation</w:delText>
        </w:r>
        <w:r w:rsidR="00952699" w:rsidDel="00EC065E">
          <w:rPr>
            <w:lang w:val="en-GB"/>
          </w:rPr>
          <w:delText>,</w:delText>
        </w:r>
        <w:r w:rsidDel="00EC065E">
          <w:rPr>
            <w:lang w:val="en-GB"/>
          </w:rPr>
          <w:delText xml:space="preserve"> you rely on the older Windows Shell.Application COM object. </w:delText>
        </w:r>
      </w:del>
    </w:p>
    <w:p w14:paraId="15FB722F" w14:textId="78633787" w:rsidR="00C41783" w:rsidDel="00EC065E" w:rsidRDefault="00A715F5" w:rsidP="0054579C">
      <w:pPr>
        <w:pStyle w:val="NormalPACKT"/>
        <w:rPr>
          <w:del w:id="3469" w:author="Thomas Lee" w:date="2020-12-15T20:19:00Z"/>
          <w:lang w:val="en-GB"/>
        </w:rPr>
      </w:pPr>
      <w:del w:id="3470" w:author="Thomas Lee" w:date="2020-12-15T20:19:00Z">
        <w:r w:rsidDel="00EC065E">
          <w:rPr>
            <w:lang w:val="en-GB"/>
          </w:rPr>
          <w:delText xml:space="preserve">In </w:delText>
        </w:r>
        <w:r w:rsidRPr="00A715F5" w:rsidDel="00EC065E">
          <w:rPr>
            <w:rStyle w:val="ItalicsPACKT"/>
          </w:rPr>
          <w:delText>step 4</w:delText>
        </w:r>
        <w:r w:rsidDel="00EC065E">
          <w:rPr>
            <w:lang w:val="en-GB"/>
          </w:rPr>
          <w:delText xml:space="preserve">, you restart VS Code and </w:delText>
        </w:r>
        <w:commentRangeStart w:id="3471"/>
        <w:r w:rsidDel="00EC065E">
          <w:rPr>
            <w:lang w:val="en-GB"/>
          </w:rPr>
          <w:delText>note the new font which now looks like this</w:delText>
        </w:r>
        <w:commentRangeEnd w:id="3471"/>
        <w:r w:rsidR="00CF41B3" w:rsidDel="00EC065E">
          <w:rPr>
            <w:rStyle w:val="CommentReference"/>
          </w:rPr>
          <w:commentReference w:id="3471"/>
        </w:r>
        <w:r w:rsidDel="00EC065E">
          <w:rPr>
            <w:lang w:val="en-GB"/>
          </w:rPr>
          <w:delText>:</w:delText>
        </w:r>
      </w:del>
    </w:p>
    <w:p w14:paraId="0E072C3A" w14:textId="28C90D6D" w:rsidR="00A715F5" w:rsidDel="00EC065E" w:rsidRDefault="00A715F5">
      <w:pPr>
        <w:pStyle w:val="NormalPACKT"/>
        <w:rPr>
          <w:del w:id="3472" w:author="Thomas Lee" w:date="2020-12-15T20:19:00Z"/>
          <w:lang w:val="en-GB"/>
        </w:rPr>
        <w:pPrChange w:id="3473" w:author="Thomas Lee" w:date="2020-12-19T14:46:00Z">
          <w:pPr>
            <w:pStyle w:val="FigurePACKT"/>
          </w:pPr>
        </w:pPrChange>
      </w:pPr>
      <w:del w:id="3474" w:author="Thomas Lee" w:date="2020-12-15T20:19:00Z">
        <w:r w:rsidDel="00EC065E">
          <w:rPr>
            <w:noProof/>
          </w:rPr>
          <w:drawing>
            <wp:inline distT="0" distB="0" distL="0" distR="0" wp14:anchorId="72A278ED" wp14:editId="54C52911">
              <wp:extent cx="4835915" cy="2863723"/>
              <wp:effectExtent l="0" t="0" r="317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849005" cy="2871474"/>
                      </a:xfrm>
                      <a:prstGeom prst="rect">
                        <a:avLst/>
                      </a:prstGeom>
                    </pic:spPr>
                  </pic:pic>
                </a:graphicData>
              </a:graphic>
            </wp:inline>
          </w:drawing>
        </w:r>
      </w:del>
    </w:p>
    <w:p w14:paraId="690ABADD" w14:textId="36EAC7C0" w:rsidR="008E634D" w:rsidDel="00EC065E" w:rsidRDefault="008E634D">
      <w:pPr>
        <w:pStyle w:val="NormalPACKT"/>
        <w:rPr>
          <w:del w:id="3475" w:author="Thomas Lee" w:date="2020-12-15T20:19:00Z"/>
          <w:noProof/>
        </w:rPr>
        <w:pPrChange w:id="3476" w:author="Thomas Lee" w:date="2020-12-19T14:46:00Z">
          <w:pPr>
            <w:pStyle w:val="LayoutInformationPACKT"/>
          </w:pPr>
        </w:pPrChange>
      </w:pPr>
      <w:del w:id="3477" w:author="Thomas Lee" w:date="2020-12-15T20:19:00Z">
        <w:r w:rsidDel="00EC065E">
          <w:lastRenderedPageBreak/>
          <w:delText xml:space="preserve">Insert </w:delText>
        </w:r>
        <w:r w:rsidRPr="00C41783" w:rsidDel="00EC065E">
          <w:delText>image</w:delText>
        </w:r>
        <w:r w:rsidDel="00EC065E">
          <w:delText xml:space="preserve"> </w:delText>
        </w:r>
        <w:r w:rsidDel="00EC065E">
          <w:rPr>
            <w:noProof/>
          </w:rPr>
          <w:delText>B42024_01</w:delText>
        </w:r>
        <w:r w:rsidRPr="00023EAD" w:rsidDel="00EC065E">
          <w:rPr>
            <w:noProof/>
          </w:rPr>
          <w:delText>_</w:delText>
        </w:r>
        <w:r w:rsidDel="00EC065E">
          <w:rPr>
            <w:noProof/>
          </w:rPr>
          <w:delText>29.png</w:delText>
        </w:r>
      </w:del>
    </w:p>
    <w:p w14:paraId="649DDAD7" w14:textId="723D590D" w:rsidR="0000165C" w:rsidDel="00EC065E" w:rsidRDefault="00A715F5">
      <w:pPr>
        <w:pStyle w:val="NormalPACKT"/>
        <w:rPr>
          <w:del w:id="3478" w:author="Thomas Lee" w:date="2020-12-15T20:19:00Z"/>
        </w:rPr>
        <w:pPrChange w:id="3479" w:author="Thomas Lee" w:date="2020-12-19T14:46:00Z">
          <w:pPr>
            <w:pStyle w:val="Heading2"/>
            <w:ind w:left="720" w:hanging="720"/>
          </w:pPr>
        </w:pPrChange>
      </w:pPr>
      <w:del w:id="3480" w:author="Thomas Lee" w:date="2020-12-15T20:19:00Z">
        <w:r w:rsidDel="00EC065E">
          <w:rPr>
            <w:noProof/>
          </w:rPr>
          <w:delText>T</w:delText>
        </w:r>
        <w:r w:rsidR="0000165C" w:rsidDel="00EC065E">
          <w:delText>here's more...</w:delText>
        </w:r>
      </w:del>
    </w:p>
    <w:p w14:paraId="3340C75E" w14:textId="368E29BB" w:rsidR="0000165C" w:rsidDel="00EC065E" w:rsidRDefault="0000165C">
      <w:pPr>
        <w:pStyle w:val="NormalPACKT"/>
        <w:rPr>
          <w:del w:id="3481" w:author="Thomas Lee" w:date="2020-12-15T20:19:00Z"/>
        </w:rPr>
        <w:pPrChange w:id="3482" w:author="Thomas Lee" w:date="2020-12-19T14:46:00Z">
          <w:pPr>
            <w:pStyle w:val="NumberedBulletPACKT"/>
            <w:numPr>
              <w:numId w:val="0"/>
            </w:numPr>
            <w:ind w:left="360" w:firstLine="0"/>
          </w:pPr>
        </w:pPrChange>
      </w:pPr>
    </w:p>
    <w:p w14:paraId="28795B9D" w14:textId="689F4D04" w:rsidR="0000165C" w:rsidRPr="009D0F10" w:rsidDel="00EC065E" w:rsidRDefault="0000165C">
      <w:pPr>
        <w:pStyle w:val="NormalPACKT"/>
        <w:rPr>
          <w:del w:id="3483" w:author="Thomas Lee" w:date="2020-12-15T20:19:00Z"/>
        </w:rPr>
        <w:pPrChange w:id="3484" w:author="Thomas Lee" w:date="2020-12-19T14:46:00Z">
          <w:pPr>
            <w:pStyle w:val="Heading1"/>
          </w:pPr>
        </w:pPrChange>
      </w:pPr>
      <w:del w:id="3485" w:author="Thomas Lee" w:date="2020-12-15T20:19:00Z">
        <w:r w:rsidDel="00EC065E">
          <w:delText>Exploring PSReadLine</w:delText>
        </w:r>
      </w:del>
    </w:p>
    <w:p w14:paraId="54C1FDF1" w14:textId="1B47EE4D" w:rsidR="006A10EB" w:rsidDel="00EC065E" w:rsidRDefault="00E95F08" w:rsidP="0054579C">
      <w:pPr>
        <w:pStyle w:val="NormalPACKT"/>
        <w:rPr>
          <w:del w:id="3486" w:author="Thomas Lee" w:date="2020-12-15T20:19:00Z"/>
        </w:rPr>
      </w:pPr>
      <w:commentRangeStart w:id="3487"/>
      <w:del w:id="3488" w:author="Thomas Lee" w:date="2020-12-15T20:19:00Z">
        <w:r w:rsidDel="00EC065E">
          <w:delText xml:space="preserve">PSReadline </w:delText>
        </w:r>
        <w:commentRangeEnd w:id="3487"/>
        <w:r w:rsidR="00D84F30" w:rsidDel="00EC065E">
          <w:rPr>
            <w:rStyle w:val="CommentReference"/>
          </w:rPr>
          <w:commentReference w:id="3487"/>
        </w:r>
        <w:r w:rsidDel="00EC065E">
          <w:delText xml:space="preserve">is a </w:delText>
        </w:r>
        <w:r w:rsidR="006A10EB" w:rsidDel="00EC065E">
          <w:delText xml:space="preserve">PowerShell </w:delText>
        </w:r>
        <w:r w:rsidDel="00EC065E">
          <w:delText xml:space="preserve">module that provides additional console editing features within </w:delText>
        </w:r>
        <w:r w:rsidR="006A10EB" w:rsidDel="00EC065E">
          <w:delText xml:space="preserve">both </w:delText>
        </w:r>
        <w:r w:rsidDel="00EC065E">
          <w:delText>PowerShell 7</w:delText>
        </w:r>
        <w:r w:rsidR="006A10EB" w:rsidDel="00EC065E">
          <w:delText xml:space="preserve"> and Windows PowerShell</w:delText>
        </w:r>
        <w:r w:rsidDel="00EC065E">
          <w:delText xml:space="preserve">. </w:delText>
        </w:r>
        <w:r w:rsidR="006A10EB" w:rsidDel="00EC065E">
          <w:delText xml:space="preserve">The module </w:delText>
        </w:r>
        <w:r w:rsidDel="00EC065E">
          <w:delText>provide</w:delText>
        </w:r>
        <w:r w:rsidR="006A10EB" w:rsidDel="00EC065E">
          <w:delText>s</w:delText>
        </w:r>
        <w:r w:rsidDel="00EC065E">
          <w:delText xml:space="preserve"> a command</w:delText>
        </w:r>
        <w:r w:rsidR="00952699" w:rsidDel="00EC065E">
          <w:delText>-</w:delText>
        </w:r>
        <w:r w:rsidDel="00EC065E">
          <w:delText>line editing experience</w:delText>
        </w:r>
        <w:r w:rsidR="006A10EB" w:rsidDel="00EC065E">
          <w:delText xml:space="preserve"> that is on a par with the best of the Linux command shells (e</w:delText>
        </w:r>
        <w:r w:rsidR="00952699" w:rsidDel="00EC065E">
          <w:delText>.g.</w:delText>
        </w:r>
        <w:r w:rsidR="006A10EB" w:rsidDel="00EC065E">
          <w:delText xml:space="preserve"> BASH)</w:delText>
        </w:r>
        <w:r w:rsidDel="00EC065E">
          <w:delText xml:space="preserve">.  </w:delText>
        </w:r>
      </w:del>
    </w:p>
    <w:p w14:paraId="4360CD99" w14:textId="5EBA024E" w:rsidR="006A10EB" w:rsidRPr="00D048C6" w:rsidDel="00EC065E" w:rsidRDefault="00E95F08" w:rsidP="0054579C">
      <w:pPr>
        <w:pStyle w:val="NormalPACKT"/>
        <w:rPr>
          <w:del w:id="3489" w:author="Thomas Lee" w:date="2020-12-15T20:19:00Z"/>
        </w:rPr>
      </w:pPr>
      <w:del w:id="3490" w:author="Thomas Lee" w:date="2020-12-15T20:19:00Z">
        <w:r w:rsidDel="00EC065E">
          <w:delText xml:space="preserve">When you type into a </w:delText>
        </w:r>
        <w:r w:rsidR="006A10EB" w:rsidDel="00EC065E">
          <w:delText xml:space="preserve">PowerShell console, </w:delText>
        </w:r>
        <w:r w:rsidDel="00EC065E">
          <w:delText>PSReadline</w:delText>
        </w:r>
        <w:r w:rsidR="006A10EB" w:rsidDel="00EC065E">
          <w:delText xml:space="preserve"> intercepts your keystrokes to </w:delText>
        </w:r>
        <w:r w:rsidDel="00EC065E">
          <w:delText xml:space="preserve">provide syntax coloring, simple syntax error notification, and a great deal more. </w:delText>
        </w:r>
        <w:commentRangeStart w:id="3491"/>
        <w:r w:rsidR="006A10EB" w:rsidDel="00EC065E">
          <w:delText>PSReadline is highly customizable</w:delText>
        </w:r>
        <w:r w:rsidR="00952699" w:rsidDel="00EC065E">
          <w:delText>,</w:delText>
        </w:r>
        <w:r w:rsidR="006A10EB" w:rsidDel="00EC065E">
          <w:delText xml:space="preserve"> enabling you to customize your environment</w:delText>
        </w:r>
        <w:commentRangeEnd w:id="3491"/>
        <w:r w:rsidR="0048081C" w:rsidDel="00EC065E">
          <w:rPr>
            <w:rStyle w:val="CommentReference"/>
          </w:rPr>
          <w:commentReference w:id="3491"/>
        </w:r>
        <w:r w:rsidR="006A10EB" w:rsidDel="00EC065E">
          <w:delText>. Some key features of PSReadline include:</w:delText>
        </w:r>
      </w:del>
    </w:p>
    <w:p w14:paraId="4A4A5E63" w14:textId="4A32D62E" w:rsidR="00D048C6" w:rsidRPr="00D048C6" w:rsidDel="00EC065E" w:rsidRDefault="00D048C6">
      <w:pPr>
        <w:pStyle w:val="NormalPACKT"/>
        <w:rPr>
          <w:del w:id="3492" w:author="Thomas Lee" w:date="2020-12-15T20:19:00Z"/>
        </w:rPr>
        <w:pPrChange w:id="3493" w:author="Thomas Lee" w:date="2020-12-19T14:46:00Z">
          <w:pPr>
            <w:pStyle w:val="NumberedBulletPACKT"/>
            <w:numPr>
              <w:numId w:val="30"/>
            </w:numPr>
            <w:ind w:left="360"/>
          </w:pPr>
        </w:pPrChange>
      </w:pPr>
      <w:commentRangeStart w:id="3494"/>
      <w:commentRangeStart w:id="3495"/>
      <w:del w:id="3496" w:author="Thomas Lee" w:date="2020-12-15T20:19:00Z">
        <w:r w:rsidRPr="00D048C6" w:rsidDel="00EC065E">
          <w:delText>Syntax coloring of the command line entries</w:delText>
        </w:r>
      </w:del>
    </w:p>
    <w:p w14:paraId="36F47EBC" w14:textId="1FFB16EC" w:rsidR="00D048C6" w:rsidRPr="00D048C6" w:rsidDel="00EC065E" w:rsidRDefault="00D048C6">
      <w:pPr>
        <w:pStyle w:val="NormalPACKT"/>
        <w:rPr>
          <w:del w:id="3497" w:author="Thomas Lee" w:date="2020-12-15T20:19:00Z"/>
        </w:rPr>
        <w:pPrChange w:id="3498" w:author="Thomas Lee" w:date="2020-12-19T14:46:00Z">
          <w:pPr>
            <w:pStyle w:val="NumberedBulletPACKT"/>
            <w:numPr>
              <w:numId w:val="30"/>
            </w:numPr>
            <w:ind w:left="360"/>
          </w:pPr>
        </w:pPrChange>
      </w:pPr>
      <w:del w:id="3499" w:author="Thomas Lee" w:date="2020-12-15T20:19:00Z">
        <w:r w:rsidDel="00EC065E">
          <w:delText>M</w:delText>
        </w:r>
        <w:r w:rsidRPr="00D048C6" w:rsidDel="00EC065E">
          <w:delText>ulti-line editing</w:delText>
        </w:r>
      </w:del>
    </w:p>
    <w:p w14:paraId="73B672D0" w14:textId="046A912C" w:rsidR="00D048C6" w:rsidRPr="00D048C6" w:rsidDel="00EC065E" w:rsidRDefault="00D048C6">
      <w:pPr>
        <w:pStyle w:val="NormalPACKT"/>
        <w:rPr>
          <w:del w:id="3500" w:author="Thomas Lee" w:date="2020-12-15T20:19:00Z"/>
        </w:rPr>
        <w:pPrChange w:id="3501" w:author="Thomas Lee" w:date="2020-12-19T14:46:00Z">
          <w:pPr>
            <w:pStyle w:val="NumberedBulletPACKT"/>
            <w:numPr>
              <w:numId w:val="30"/>
            </w:numPr>
            <w:ind w:left="360"/>
          </w:pPr>
        </w:pPrChange>
      </w:pPr>
      <w:del w:id="3502" w:author="Thomas Lee" w:date="2020-12-15T20:19:00Z">
        <w:r w:rsidRPr="00D048C6" w:rsidDel="00EC065E">
          <w:delText>History Management</w:delText>
        </w:r>
      </w:del>
    </w:p>
    <w:p w14:paraId="160FFBD9" w14:textId="208BA918" w:rsidR="00D048C6" w:rsidRPr="00D048C6" w:rsidDel="00EC065E" w:rsidRDefault="00D048C6">
      <w:pPr>
        <w:pStyle w:val="NormalPACKT"/>
        <w:rPr>
          <w:del w:id="3503" w:author="Thomas Lee" w:date="2020-12-15T20:19:00Z"/>
        </w:rPr>
        <w:pPrChange w:id="3504" w:author="Thomas Lee" w:date="2020-12-19T14:46:00Z">
          <w:pPr>
            <w:pStyle w:val="NumberedBulletPACKT"/>
            <w:numPr>
              <w:numId w:val="30"/>
            </w:numPr>
            <w:ind w:left="360"/>
          </w:pPr>
        </w:pPrChange>
      </w:pPr>
      <w:del w:id="3505" w:author="Thomas Lee" w:date="2020-12-15T20:19:00Z">
        <w:r w:rsidRPr="00D048C6" w:rsidDel="00EC065E">
          <w:delText>Customizable key bindings</w:delText>
        </w:r>
      </w:del>
    </w:p>
    <w:p w14:paraId="14101A9E" w14:textId="3A558301" w:rsidR="00D048C6" w:rsidDel="00EC065E" w:rsidRDefault="00D048C6">
      <w:pPr>
        <w:pStyle w:val="NormalPACKT"/>
        <w:rPr>
          <w:del w:id="3506" w:author="Thomas Lee" w:date="2020-12-15T20:19:00Z"/>
        </w:rPr>
        <w:pPrChange w:id="3507" w:author="Thomas Lee" w:date="2020-12-19T14:46:00Z">
          <w:pPr>
            <w:pStyle w:val="NumberedBulletPACKT"/>
            <w:numPr>
              <w:numId w:val="30"/>
            </w:numPr>
            <w:ind w:left="360"/>
          </w:pPr>
        </w:pPrChange>
      </w:pPr>
      <w:commentRangeStart w:id="3508"/>
      <w:del w:id="3509" w:author="Thomas Lee" w:date="2020-12-15T20:19:00Z">
        <w:r w:rsidRPr="00D048C6" w:rsidDel="00EC065E">
          <w:delText xml:space="preserve">Highly </w:delText>
        </w:r>
        <w:r w:rsidDel="00EC065E">
          <w:delText>customizable</w:delText>
        </w:r>
        <w:commentRangeEnd w:id="3494"/>
        <w:r w:rsidDel="00EC065E">
          <w:rPr>
            <w:rStyle w:val="CommentReference"/>
          </w:rPr>
          <w:commentReference w:id="3494"/>
        </w:r>
        <w:commentRangeEnd w:id="3495"/>
        <w:commentRangeEnd w:id="3508"/>
        <w:r w:rsidR="00862EF0" w:rsidDel="00EC065E">
          <w:rPr>
            <w:rStyle w:val="CommentReference"/>
          </w:rPr>
          <w:commentReference w:id="3495"/>
        </w:r>
        <w:r w:rsidR="003F024D" w:rsidDel="00EC065E">
          <w:rPr>
            <w:rStyle w:val="CommentReference"/>
          </w:rPr>
          <w:commentReference w:id="3508"/>
        </w:r>
      </w:del>
    </w:p>
    <w:p w14:paraId="512FB046" w14:textId="7D8F9075" w:rsidR="00CF6E10" w:rsidDel="00EC065E" w:rsidRDefault="00CF6E10" w:rsidP="0054579C">
      <w:pPr>
        <w:pStyle w:val="NormalPACKT"/>
        <w:rPr>
          <w:ins w:id="3510" w:author="Lucy Wan" w:date="2020-10-20T17:06:00Z"/>
          <w:del w:id="3511" w:author="Thomas Lee" w:date="2020-12-15T20:19:00Z"/>
        </w:rPr>
      </w:pPr>
    </w:p>
    <w:p w14:paraId="123440B0" w14:textId="6254A65C" w:rsidR="00E95F08" w:rsidDel="00EC065E" w:rsidRDefault="00D048C6" w:rsidP="0054579C">
      <w:pPr>
        <w:pStyle w:val="NormalPACKT"/>
        <w:rPr>
          <w:del w:id="3512" w:author="Thomas Lee" w:date="2020-12-15T20:19:00Z"/>
        </w:rPr>
      </w:pPr>
      <w:del w:id="3513" w:author="Thomas Lee" w:date="2020-12-15T20:19:00Z">
        <w:r w:rsidDel="00EC065E">
          <w:delText xml:space="preserve">For an overview of PSReadLine, see </w:delText>
        </w:r>
        <w:r w:rsidRPr="00D048C6" w:rsidDel="00EC065E">
          <w:rPr>
            <w:rStyle w:val="CodeInTextPACKT"/>
          </w:rPr>
          <w:delText>https://docs.microsoft.com/powershell/module/psreadline/about/about_psreadline</w:delText>
        </w:r>
        <w:r w:rsidDel="00EC065E">
          <w:delText>. And for more details</w:delText>
        </w:r>
      </w:del>
      <w:ins w:id="3514" w:author="Lucy Wan" w:date="2020-10-20T17:06:00Z">
        <w:del w:id="3515" w:author="Thomas Lee" w:date="2020-12-15T20:19:00Z">
          <w:r w:rsidR="00CF6E10" w:rsidDel="00EC065E">
            <w:delText>,</w:delText>
          </w:r>
        </w:del>
      </w:ins>
      <w:del w:id="3516" w:author="Thomas Lee" w:date="2020-12-15T20:19:00Z">
        <w:r w:rsidDel="00EC065E">
          <w:delText xml:space="preserve">. </w:delText>
        </w:r>
        <w:r w:rsidR="00952699" w:rsidDel="00EC065E">
          <w:delText>Y</w:delText>
        </w:r>
      </w:del>
      <w:ins w:id="3517" w:author="Lucy Wan" w:date="2020-10-20T17:06:00Z">
        <w:del w:id="3518" w:author="Thomas Lee" w:date="2020-12-15T20:19:00Z">
          <w:r w:rsidR="00CF6E10" w:rsidDel="00EC065E">
            <w:delText xml:space="preserve"> y</w:delText>
          </w:r>
        </w:del>
      </w:ins>
      <w:del w:id="3519" w:author="Thomas Lee" w:date="2020-12-15T20:19:00Z">
        <w:r w:rsidDel="00EC065E">
          <w:delText xml:space="preserve">ou can view the PSReadLine’s GitHub README file: </w:delText>
        </w:r>
        <w:r w:rsidR="00E95F08" w:rsidRPr="00E95F08" w:rsidDel="00EC065E">
          <w:rPr>
            <w:rStyle w:val="CodeInTextPACKT"/>
          </w:rPr>
          <w:delText>https://github.com/PowerShell/PSReadLine/blob/master/README.md</w:delText>
        </w:r>
        <w:r w:rsidR="00E95F08" w:rsidDel="00EC065E">
          <w:delText xml:space="preserve">. </w:delText>
        </w:r>
      </w:del>
    </w:p>
    <w:p w14:paraId="37E090F3" w14:textId="7AA99A42" w:rsidR="00E95F08" w:rsidDel="00EC065E" w:rsidRDefault="00E95F08">
      <w:pPr>
        <w:pStyle w:val="NormalPACKT"/>
        <w:rPr>
          <w:del w:id="3520" w:author="Thomas Lee" w:date="2020-12-15T20:19:00Z"/>
        </w:rPr>
        <w:pPrChange w:id="3521" w:author="Thomas Lee" w:date="2020-12-19T14:46:00Z">
          <w:pPr>
            <w:pStyle w:val="BulletPACKT"/>
            <w:numPr>
              <w:numId w:val="0"/>
            </w:numPr>
            <w:ind w:left="0" w:firstLine="0"/>
          </w:pPr>
        </w:pPrChange>
      </w:pPr>
      <w:del w:id="3522" w:author="Thomas Lee" w:date="2020-12-15T20:19:00Z">
        <w:r w:rsidDel="00EC065E">
          <w:delText xml:space="preserve">The PSReadline module ships natively </w:delText>
        </w:r>
        <w:r w:rsidR="00952699" w:rsidDel="00EC065E">
          <w:delText>with</w:delText>
        </w:r>
        <w:r w:rsidDel="00EC065E">
          <w:delText xml:space="preserve"> PowerShell 7. At startup in both the console and VS Code, PowerShell imports PSReadline so it is ready for you to use. You can also use PSReadline in Windows PowerShell.</w:delText>
        </w:r>
      </w:del>
    </w:p>
    <w:p w14:paraId="49BB31F2" w14:textId="0EF40B3D" w:rsidR="002432CE" w:rsidDel="00EC065E" w:rsidRDefault="00E95F08">
      <w:pPr>
        <w:pStyle w:val="NormalPACKT"/>
        <w:rPr>
          <w:del w:id="3523" w:author="Thomas Lee" w:date="2020-12-15T20:19:00Z"/>
        </w:rPr>
        <w:pPrChange w:id="3524" w:author="Thomas Lee" w:date="2020-12-19T14:46:00Z">
          <w:pPr>
            <w:pStyle w:val="BulletPACKT"/>
            <w:numPr>
              <w:numId w:val="0"/>
            </w:numPr>
            <w:ind w:left="0" w:firstLine="0"/>
          </w:pPr>
        </w:pPrChange>
      </w:pPr>
      <w:del w:id="3525" w:author="Thomas Lee" w:date="2020-12-15T20:19:00Z">
        <w:r w:rsidDel="00EC065E">
          <w:delText>The PSReadline modul</w:delText>
        </w:r>
        <w:r w:rsidR="00217379" w:rsidDel="00EC065E">
          <w:delText>e</w:delText>
        </w:r>
        <w:r w:rsidDel="00EC065E">
          <w:delText xml:space="preserve"> </w:delText>
        </w:r>
        <w:r w:rsidR="00124D6B" w:rsidDel="00EC065E">
          <w:delText xml:space="preserve">is a work in progress. </w:delText>
        </w:r>
        <w:r w:rsidR="00952699" w:rsidDel="00EC065E">
          <w:delText>Microsoft incorporated an</w:delText>
        </w:r>
        <w:r w:rsidR="00217379" w:rsidDel="00EC065E">
          <w:delText xml:space="preserve"> early version of this module within Windows PowerShell </w:delText>
        </w:r>
        <w:r w:rsidR="002432CE" w:rsidDel="00EC065E">
          <w:delText>V</w:delText>
        </w:r>
        <w:r w:rsidR="00217379" w:rsidDel="00EC065E">
          <w:delText xml:space="preserve">3. </w:delText>
        </w:r>
        <w:r w:rsidR="002432CE" w:rsidDel="00EC065E">
          <w:delText>Windows PowerShell 5.1 (and the ISE) inside Windows Server ships with PSReadLin</w:delText>
        </w:r>
      </w:del>
      <w:ins w:id="3526" w:author="Lucy Wan" w:date="2020-10-20T17:07:00Z">
        <w:del w:id="3527" w:author="Thomas Lee" w:date="2020-12-15T20:19:00Z">
          <w:r w:rsidR="00B937D3" w:rsidDel="00EC065E">
            <w:delText>e</w:delText>
          </w:r>
        </w:del>
      </w:ins>
      <w:del w:id="3528" w:author="Thomas Lee" w:date="2020-12-15T20:19:00Z">
        <w:r w:rsidR="002432CE" w:rsidDel="00EC065E">
          <w:delText>d V2. If you are still using earlier versio</w:delText>
        </w:r>
        <w:r w:rsidR="00952699" w:rsidDel="00EC065E">
          <w:delText>ns</w:delText>
        </w:r>
        <w:r w:rsidR="002432CE" w:rsidDel="00EC065E">
          <w:delText xml:space="preserve"> of Windows PowerShell, you can download and utilize the latest version of PSReadLine.</w:delText>
        </w:r>
        <w:r w:rsidR="00952699" w:rsidDel="00EC065E">
          <w:delText xml:space="preserve"> </w:delText>
        </w:r>
      </w:del>
    </w:p>
    <w:p w14:paraId="7ADD2420" w14:textId="662D9BE0" w:rsidR="00E95F08" w:rsidDel="00EC065E" w:rsidRDefault="00217379">
      <w:pPr>
        <w:pStyle w:val="NormalPACKT"/>
        <w:rPr>
          <w:del w:id="3529" w:author="Thomas Lee" w:date="2020-12-15T20:19:00Z"/>
        </w:rPr>
        <w:pPrChange w:id="3530" w:author="Thomas Lee" w:date="2020-12-19T14:46:00Z">
          <w:pPr>
            <w:pStyle w:val="BulletPACKT"/>
            <w:numPr>
              <w:numId w:val="0"/>
            </w:numPr>
            <w:ind w:left="0" w:firstLine="0"/>
          </w:pPr>
        </w:pPrChange>
      </w:pPr>
      <w:del w:id="3531" w:author="Thomas Lee" w:date="2020-12-15T20:19:00Z">
        <w:r w:rsidDel="00EC065E">
          <w:delText xml:space="preserve">The module has improved and, with the module’s V2 release, some changes were made that are not backwards compatible. Many blog articles, for example, use the older syntax for Set-PSReadLineOption </w:delText>
        </w:r>
        <w:commentRangeStart w:id="3532"/>
        <w:r w:rsidDel="00EC065E">
          <w:delText xml:space="preserve">and fail </w:delText>
        </w:r>
        <w:commentRangeEnd w:id="3532"/>
        <w:r w:rsidR="00D3090C" w:rsidDel="00EC065E">
          <w:rPr>
            <w:rStyle w:val="CommentReference"/>
          </w:rPr>
          <w:commentReference w:id="3532"/>
        </w:r>
        <w:r w:rsidDel="00EC065E">
          <w:delText>with version 2 (and later) of the module</w:delText>
        </w:r>
        <w:r w:rsidR="002432CE" w:rsidDel="00EC065E">
          <w:delText>. Likewise, some</w:delText>
        </w:r>
        <w:r w:rsidR="00952699" w:rsidDel="00EC065E">
          <w:delText xml:space="preserve"> </w:delText>
        </w:r>
        <w:r w:rsidR="002432CE" w:rsidDel="00EC065E">
          <w:delText>of the examples in this recipe fail should you ru</w:delText>
        </w:r>
      </w:del>
      <w:ins w:id="3533" w:author="Lucy Wan" w:date="2020-10-20T17:08:00Z">
        <w:del w:id="3534" w:author="Thomas Lee" w:date="2020-12-15T20:19:00Z">
          <w:r w:rsidR="00C62D21" w:rsidDel="00EC065E">
            <w:delText>n</w:delText>
          </w:r>
        </w:del>
      </w:ins>
      <w:del w:id="3535" w:author="Thomas Lee" w:date="2020-12-15T20:19:00Z">
        <w:r w:rsidR="002432CE" w:rsidDel="00EC065E">
          <w:delText>m them utilizing PSReadline V1.</w:delText>
        </w:r>
      </w:del>
    </w:p>
    <w:p w14:paraId="2DB41428" w14:textId="6B1FA9FC" w:rsidR="0000165C" w:rsidDel="00EC065E" w:rsidRDefault="0000165C">
      <w:pPr>
        <w:pStyle w:val="NormalPACKT"/>
        <w:rPr>
          <w:del w:id="3536" w:author="Thomas Lee" w:date="2020-12-15T20:19:00Z"/>
        </w:rPr>
        <w:pPrChange w:id="3537" w:author="Thomas Lee" w:date="2020-12-19T14:46:00Z">
          <w:pPr>
            <w:pStyle w:val="Heading2"/>
            <w:tabs>
              <w:tab w:val="left" w:pos="0"/>
            </w:tabs>
          </w:pPr>
        </w:pPrChange>
      </w:pPr>
      <w:del w:id="3538" w:author="Thomas Lee" w:date="2020-12-15T20:19:00Z">
        <w:r w:rsidDel="00EC065E">
          <w:delText>Getting Ready</w:delText>
        </w:r>
      </w:del>
    </w:p>
    <w:p w14:paraId="7075FD7F" w14:textId="6A07241E" w:rsidR="0000165C" w:rsidRPr="009D0F10" w:rsidDel="00EC065E" w:rsidRDefault="002432CE" w:rsidP="0054579C">
      <w:pPr>
        <w:pStyle w:val="NormalPACKT"/>
        <w:rPr>
          <w:del w:id="3539" w:author="Thomas Lee" w:date="2020-12-15T20:19:00Z"/>
          <w:lang w:val="en-GB"/>
        </w:rPr>
      </w:pPr>
      <w:del w:id="3540" w:author="Thomas Lee" w:date="2020-12-15T20:19:00Z">
        <w:r w:rsidDel="00EC065E">
          <w:rPr>
            <w:lang w:val="en-GB"/>
          </w:rPr>
          <w:delText xml:space="preserve">This recipe uses </w:delText>
        </w:r>
        <w:r w:rsidRPr="00952699" w:rsidDel="00EC065E">
          <w:rPr>
            <w:rStyle w:val="CodeInTextPACKT"/>
          </w:rPr>
          <w:delText>SRV1</w:delText>
        </w:r>
        <w:r w:rsidDel="00EC065E">
          <w:rPr>
            <w:lang w:val="en-GB"/>
          </w:rPr>
          <w:delText xml:space="preserve"> after you have installed PowerShell 7, VS Code, and the Cascadia Code font (and customi</w:delText>
        </w:r>
        <w:r w:rsidR="00952699" w:rsidDel="00EC065E">
          <w:rPr>
            <w:lang w:val="en-GB"/>
          </w:rPr>
          <w:delText>z</w:delText>
        </w:r>
        <w:r w:rsidDel="00EC065E">
          <w:rPr>
            <w:lang w:val="en-GB"/>
          </w:rPr>
          <w:delText xml:space="preserve">ed your environment). </w:delText>
        </w:r>
      </w:del>
    </w:p>
    <w:p w14:paraId="62118BA9" w14:textId="08A4133E" w:rsidR="0000165C" w:rsidDel="00EC065E" w:rsidRDefault="0000165C">
      <w:pPr>
        <w:pStyle w:val="NormalPACKT"/>
        <w:rPr>
          <w:del w:id="3541" w:author="Thomas Lee" w:date="2020-12-15T20:19:00Z"/>
        </w:rPr>
        <w:pPrChange w:id="3542" w:author="Thomas Lee" w:date="2020-12-19T14:46:00Z">
          <w:pPr>
            <w:pStyle w:val="Heading2"/>
            <w:tabs>
              <w:tab w:val="left" w:pos="0"/>
            </w:tabs>
          </w:pPr>
        </w:pPrChange>
      </w:pPr>
      <w:del w:id="3543" w:author="Thomas Lee" w:date="2020-12-15T20:19:00Z">
        <w:r w:rsidDel="00EC065E">
          <w:delText>How to do it...</w:delText>
        </w:r>
      </w:del>
    </w:p>
    <w:p w14:paraId="60C66324" w14:textId="501625F6" w:rsidR="0046674D" w:rsidRPr="00E73D95" w:rsidDel="00EC065E" w:rsidRDefault="0046674D">
      <w:pPr>
        <w:pStyle w:val="NormalPACKT"/>
        <w:rPr>
          <w:del w:id="3544" w:author="Thomas Lee" w:date="2020-12-15T20:19:00Z"/>
          <w:color w:val="000000"/>
          <w:lang w:val="en-GB" w:eastAsia="en-GB"/>
        </w:rPr>
        <w:pPrChange w:id="3545" w:author="Thomas Lee" w:date="2020-12-19T14:46:00Z">
          <w:pPr>
            <w:pStyle w:val="NumberedBulletPACKT"/>
            <w:numPr>
              <w:numId w:val="28"/>
            </w:numPr>
          </w:pPr>
        </w:pPrChange>
      </w:pPr>
      <w:del w:id="3546" w:author="Thomas Lee" w:date="2020-12-15T20:19:00Z">
        <w:r w:rsidRPr="00E73D95" w:rsidDel="00EC065E">
          <w:rPr>
            <w:lang w:val="en-GB" w:eastAsia="en-GB"/>
          </w:rPr>
          <w:delText>Get Commands in the PSReadline module</w:delText>
        </w:r>
      </w:del>
    </w:p>
    <w:p w14:paraId="48A8F621" w14:textId="7CBB2D99" w:rsidR="00E73D95" w:rsidRPr="0046674D" w:rsidDel="00EC065E" w:rsidRDefault="00E73D95">
      <w:pPr>
        <w:pStyle w:val="NormalPACKT"/>
        <w:rPr>
          <w:del w:id="3547" w:author="Thomas Lee" w:date="2020-12-15T20:19:00Z"/>
          <w:lang w:val="en-GB"/>
        </w:rPr>
        <w:pPrChange w:id="3548" w:author="Thomas Lee" w:date="2020-12-19T14:46:00Z">
          <w:pPr>
            <w:pStyle w:val="CodePACKT"/>
          </w:pPr>
        </w:pPrChange>
      </w:pPr>
    </w:p>
    <w:p w14:paraId="35D63C6B" w14:textId="7DCF07C3" w:rsidR="0046674D" w:rsidRPr="0046674D" w:rsidDel="00EC065E" w:rsidRDefault="0046674D">
      <w:pPr>
        <w:pStyle w:val="NormalPACKT"/>
        <w:rPr>
          <w:del w:id="3549" w:author="Thomas Lee" w:date="2020-12-15T20:19:00Z"/>
          <w:rFonts w:ascii="Consolas" w:hAnsi="Consolas"/>
          <w:sz w:val="21"/>
          <w:szCs w:val="21"/>
          <w:lang w:val="en-GB"/>
        </w:rPr>
        <w:pPrChange w:id="3550" w:author="Thomas Lee" w:date="2020-12-19T14:46:00Z">
          <w:pPr>
            <w:pStyle w:val="CodePACKT"/>
          </w:pPr>
        </w:pPrChange>
      </w:pPr>
      <w:del w:id="3551" w:author="Thomas Lee" w:date="2020-12-15T20:19:00Z">
        <w:r w:rsidRPr="0046674D" w:rsidDel="00EC065E">
          <w:rPr>
            <w:rFonts w:ascii="Consolas" w:hAnsi="Consolas"/>
            <w:sz w:val="21"/>
            <w:szCs w:val="21"/>
            <w:lang w:val="en-GB"/>
          </w:rPr>
          <w:delText>Get-Command -Module PSReadLine</w:delText>
        </w:r>
      </w:del>
    </w:p>
    <w:p w14:paraId="76D8A6D7" w14:textId="0A69BAFB" w:rsidR="0046674D" w:rsidRPr="0046674D" w:rsidDel="00EC065E" w:rsidRDefault="0046674D">
      <w:pPr>
        <w:pStyle w:val="NormalPACKT"/>
        <w:rPr>
          <w:del w:id="3552" w:author="Thomas Lee" w:date="2020-12-15T20:19:00Z"/>
          <w:rFonts w:ascii="Consolas" w:hAnsi="Consolas"/>
          <w:sz w:val="21"/>
          <w:szCs w:val="21"/>
          <w:lang w:val="en-GB"/>
        </w:rPr>
        <w:pPrChange w:id="3553" w:author="Thomas Lee" w:date="2020-12-19T14:46:00Z">
          <w:pPr>
            <w:pStyle w:val="CodePACKT"/>
          </w:pPr>
        </w:pPrChange>
      </w:pPr>
    </w:p>
    <w:p w14:paraId="70857B5E" w14:textId="062A6BB7" w:rsidR="0046674D" w:rsidRPr="0046674D" w:rsidDel="00EC065E" w:rsidRDefault="0046674D">
      <w:pPr>
        <w:pStyle w:val="NormalPACKT"/>
        <w:rPr>
          <w:del w:id="3554" w:author="Thomas Lee" w:date="2020-12-15T20:19:00Z"/>
          <w:color w:val="000000"/>
          <w:lang w:val="en-GB" w:eastAsia="en-GB"/>
        </w:rPr>
        <w:pPrChange w:id="3555" w:author="Thomas Lee" w:date="2020-12-19T14:46:00Z">
          <w:pPr>
            <w:pStyle w:val="NumberedBulletPACKT"/>
          </w:pPr>
        </w:pPrChange>
      </w:pPr>
      <w:del w:id="3556" w:author="Thomas Lee" w:date="2020-12-15T20:19:00Z">
        <w:r w:rsidRPr="0046674D" w:rsidDel="00EC065E">
          <w:rPr>
            <w:lang w:val="en-GB" w:eastAsia="en-GB"/>
          </w:rPr>
          <w:delText>Get </w:delText>
        </w:r>
        <w:r w:rsidR="00D5389D" w:rsidRPr="0046674D" w:rsidDel="00EC065E">
          <w:rPr>
            <w:lang w:val="en-GB" w:eastAsia="en-GB"/>
          </w:rPr>
          <w:delText xml:space="preserve"> </w:delText>
        </w:r>
        <w:r w:rsidR="00952699" w:rsidDel="00EC065E">
          <w:rPr>
            <w:lang w:val="en-GB" w:eastAsia="en-GB"/>
          </w:rPr>
          <w:delText xml:space="preserve">the first 10 </w:delText>
        </w:r>
        <w:r w:rsidRPr="0046674D" w:rsidDel="00EC065E">
          <w:rPr>
            <w:lang w:val="en-GB" w:eastAsia="en-GB"/>
          </w:rPr>
          <w:delText>PSRea</w:delText>
        </w:r>
        <w:r w:rsidR="00952699" w:rsidDel="00EC065E">
          <w:rPr>
            <w:lang w:val="en-GB" w:eastAsia="en-GB"/>
          </w:rPr>
          <w:delText>d</w:delText>
        </w:r>
        <w:r w:rsidRPr="0046674D" w:rsidDel="00EC065E">
          <w:rPr>
            <w:lang w:val="en-GB" w:eastAsia="en-GB"/>
          </w:rPr>
          <w:delText>ine key handl</w:delText>
        </w:r>
        <w:r w:rsidR="00E73D95" w:rsidDel="00EC065E">
          <w:rPr>
            <w:lang w:val="en-GB" w:eastAsia="en-GB"/>
          </w:rPr>
          <w:delText>e</w:delText>
        </w:r>
        <w:r w:rsidRPr="0046674D" w:rsidDel="00EC065E">
          <w:rPr>
            <w:lang w:val="en-GB" w:eastAsia="en-GB"/>
          </w:rPr>
          <w:delText>rs</w:delText>
        </w:r>
      </w:del>
    </w:p>
    <w:p w14:paraId="0280EC66" w14:textId="2472F990" w:rsidR="00E73D95" w:rsidRPr="00E73D95" w:rsidDel="00EC065E" w:rsidRDefault="00E73D95">
      <w:pPr>
        <w:pStyle w:val="NormalPACKT"/>
        <w:rPr>
          <w:del w:id="3557" w:author="Thomas Lee" w:date="2020-12-15T20:19:00Z"/>
        </w:rPr>
        <w:pPrChange w:id="3558" w:author="Thomas Lee" w:date="2020-12-19T14:46:00Z">
          <w:pPr>
            <w:pStyle w:val="CodePACKT"/>
          </w:pPr>
        </w:pPrChange>
      </w:pPr>
    </w:p>
    <w:p w14:paraId="027F35DB" w14:textId="5856D41C" w:rsidR="00D5389D" w:rsidRPr="00D5389D" w:rsidDel="00EC065E" w:rsidRDefault="00D5389D">
      <w:pPr>
        <w:pStyle w:val="NormalPACKT"/>
        <w:rPr>
          <w:del w:id="3559" w:author="Thomas Lee" w:date="2020-12-15T20:19:00Z"/>
        </w:rPr>
        <w:pPrChange w:id="3560" w:author="Thomas Lee" w:date="2020-12-19T14:46:00Z">
          <w:pPr>
            <w:pStyle w:val="CodePACKT"/>
          </w:pPr>
        </w:pPrChange>
      </w:pPr>
      <w:del w:id="3561" w:author="Thomas Lee" w:date="2020-12-15T20:19:00Z">
        <w:r w:rsidRPr="00D5389D" w:rsidDel="00EC065E">
          <w:delText>Get-PSReadLineKeyHandler |</w:delText>
        </w:r>
      </w:del>
    </w:p>
    <w:p w14:paraId="6541C1FC" w14:textId="31D1188F" w:rsidR="00D5389D" w:rsidRPr="00D5389D" w:rsidDel="00EC065E" w:rsidRDefault="00D5389D">
      <w:pPr>
        <w:pStyle w:val="NormalPACKT"/>
        <w:rPr>
          <w:del w:id="3562" w:author="Thomas Lee" w:date="2020-12-15T20:19:00Z"/>
        </w:rPr>
        <w:pPrChange w:id="3563" w:author="Thomas Lee" w:date="2020-12-19T14:46:00Z">
          <w:pPr>
            <w:pStyle w:val="CodePACKT"/>
          </w:pPr>
        </w:pPrChange>
      </w:pPr>
      <w:del w:id="3564" w:author="Thomas Lee" w:date="2020-12-15T20:19:00Z">
        <w:r w:rsidRPr="00D5389D" w:rsidDel="00EC065E">
          <w:lastRenderedPageBreak/>
          <w:delText>  </w:delText>
        </w:r>
        <w:commentRangeStart w:id="3565"/>
        <w:r w:rsidRPr="00D5389D" w:rsidDel="00EC065E">
          <w:delText>Select-Object -First 10</w:delText>
        </w:r>
        <w:commentRangeEnd w:id="3565"/>
        <w:r w:rsidR="00D111B1" w:rsidDel="00EC065E">
          <w:rPr>
            <w:rStyle w:val="CommentReference"/>
          </w:rPr>
          <w:commentReference w:id="3565"/>
        </w:r>
      </w:del>
    </w:p>
    <w:p w14:paraId="26BBDFEE" w14:textId="6F24100A" w:rsidR="00D5389D" w:rsidRPr="00D5389D" w:rsidDel="00EC065E" w:rsidRDefault="00D5389D">
      <w:pPr>
        <w:pStyle w:val="NormalPACKT"/>
        <w:rPr>
          <w:del w:id="3566" w:author="Thomas Lee" w:date="2020-12-15T20:19:00Z"/>
        </w:rPr>
        <w:pPrChange w:id="3567" w:author="Thomas Lee" w:date="2020-12-19T14:46:00Z">
          <w:pPr>
            <w:pStyle w:val="CodePACKT"/>
          </w:pPr>
        </w:pPrChange>
      </w:pPr>
      <w:del w:id="3568" w:author="Thomas Lee" w:date="2020-12-15T20:19:00Z">
        <w:r w:rsidRPr="00D5389D" w:rsidDel="00EC065E">
          <w:delText>    Sort-Object -Property Key |</w:delText>
        </w:r>
      </w:del>
    </w:p>
    <w:p w14:paraId="108A6FDA" w14:textId="516616CF" w:rsidR="00D5389D" w:rsidRPr="00D5389D" w:rsidDel="00EC065E" w:rsidRDefault="00D5389D">
      <w:pPr>
        <w:pStyle w:val="NormalPACKT"/>
        <w:rPr>
          <w:del w:id="3569" w:author="Thomas Lee" w:date="2020-12-15T20:19:00Z"/>
        </w:rPr>
        <w:pPrChange w:id="3570" w:author="Thomas Lee" w:date="2020-12-19T14:46:00Z">
          <w:pPr>
            <w:pStyle w:val="CodePACKT"/>
          </w:pPr>
        </w:pPrChange>
      </w:pPr>
      <w:del w:id="3571" w:author="Thomas Lee" w:date="2020-12-15T20:19:00Z">
        <w:r w:rsidRPr="00D5389D" w:rsidDel="00EC065E">
          <w:delText>      Format-Table </w:delText>
        </w:r>
        <w:r w:rsidDel="00EC065E">
          <w:delText xml:space="preserve">-Property </w:delText>
        </w:r>
        <w:r w:rsidRPr="00D5389D" w:rsidDel="00EC065E">
          <w:delText>Key, Function, Description</w:delText>
        </w:r>
      </w:del>
    </w:p>
    <w:p w14:paraId="29F1AF20" w14:textId="5485D8FE" w:rsidR="00D5389D" w:rsidRPr="00D5389D" w:rsidDel="00EC065E" w:rsidRDefault="00D5389D">
      <w:pPr>
        <w:pStyle w:val="NormalPACKT"/>
        <w:rPr>
          <w:del w:id="3572" w:author="Thomas Lee" w:date="2020-12-15T20:19:00Z"/>
          <w:rFonts w:ascii="Consolas" w:hAnsi="Consolas"/>
          <w:color w:val="000000"/>
          <w:sz w:val="21"/>
          <w:szCs w:val="21"/>
          <w:lang w:val="en-GB" w:eastAsia="en-GB"/>
        </w:rPr>
        <w:pPrChange w:id="3573" w:author="Thomas Lee" w:date="2020-12-19T14:46:00Z">
          <w:pPr>
            <w:shd w:val="clear" w:color="auto" w:fill="FFFFFF"/>
            <w:spacing w:after="0" w:line="285" w:lineRule="atLeast"/>
          </w:pPr>
        </w:pPrChange>
      </w:pPr>
    </w:p>
    <w:p w14:paraId="1E9ECFD0" w14:textId="2DE2614A" w:rsidR="0046674D" w:rsidRPr="00E73D95" w:rsidDel="00EC065E" w:rsidRDefault="0046674D">
      <w:pPr>
        <w:pStyle w:val="NormalPACKT"/>
        <w:rPr>
          <w:del w:id="3574" w:author="Thomas Lee" w:date="2020-12-15T20:19:00Z"/>
        </w:rPr>
        <w:pPrChange w:id="3575" w:author="Thomas Lee" w:date="2020-12-19T14:46:00Z">
          <w:pPr>
            <w:pStyle w:val="CodePACKT"/>
          </w:pPr>
        </w:pPrChange>
      </w:pPr>
    </w:p>
    <w:p w14:paraId="50546518" w14:textId="6CD6D250" w:rsidR="007B35BE" w:rsidRPr="007B35BE" w:rsidDel="00EC065E" w:rsidRDefault="007B35BE">
      <w:pPr>
        <w:pStyle w:val="NormalPACKT"/>
        <w:rPr>
          <w:del w:id="3576" w:author="Thomas Lee" w:date="2020-12-15T20:19:00Z"/>
          <w:color w:val="000000"/>
          <w:lang w:val="en-GB" w:eastAsia="en-GB"/>
        </w:rPr>
        <w:pPrChange w:id="3577" w:author="Thomas Lee" w:date="2020-12-19T14:46:00Z">
          <w:pPr>
            <w:pStyle w:val="NumberedBulletPACKT"/>
          </w:pPr>
        </w:pPrChange>
      </w:pPr>
      <w:commentRangeStart w:id="3578"/>
      <w:del w:id="3579" w:author="Thomas Lee" w:date="2020-12-15T20:19:00Z">
        <w:r w:rsidRPr="007B35BE" w:rsidDel="00EC065E">
          <w:rPr>
            <w:lang w:val="en-GB" w:eastAsia="en-GB"/>
          </w:rPr>
          <w:delText>Discover</w:delText>
        </w:r>
        <w:commentRangeEnd w:id="3578"/>
        <w:r w:rsidR="009E132D" w:rsidDel="00EC065E">
          <w:rPr>
            <w:rStyle w:val="CommentReference"/>
          </w:rPr>
          <w:commentReference w:id="3578"/>
        </w:r>
        <w:r w:rsidRPr="007B35BE" w:rsidDel="00EC065E">
          <w:rPr>
            <w:lang w:val="en-GB" w:eastAsia="en-GB"/>
          </w:rPr>
          <w:delText> a count of unbound key handlers</w:delText>
        </w:r>
      </w:del>
    </w:p>
    <w:p w14:paraId="06D5903F" w14:textId="084F35E3" w:rsidR="007B35BE" w:rsidDel="00EC065E" w:rsidRDefault="007B35BE">
      <w:pPr>
        <w:pStyle w:val="NormalPACKT"/>
        <w:rPr>
          <w:del w:id="3580" w:author="Thomas Lee" w:date="2020-12-15T20:19:00Z"/>
        </w:rPr>
        <w:pPrChange w:id="3581" w:author="Thomas Lee" w:date="2020-12-19T14:46:00Z">
          <w:pPr>
            <w:pStyle w:val="CodePACKT"/>
          </w:pPr>
        </w:pPrChange>
      </w:pPr>
    </w:p>
    <w:p w14:paraId="50B725BB" w14:textId="739F9E80" w:rsidR="007B35BE" w:rsidRPr="007B35BE" w:rsidDel="00EC065E" w:rsidRDefault="007B35BE">
      <w:pPr>
        <w:pStyle w:val="NormalPACKT"/>
        <w:rPr>
          <w:del w:id="3582" w:author="Thomas Lee" w:date="2020-12-15T20:19:00Z"/>
        </w:rPr>
        <w:pPrChange w:id="3583" w:author="Thomas Lee" w:date="2020-12-19T14:46:00Z">
          <w:pPr>
            <w:pStyle w:val="CodePACKT"/>
          </w:pPr>
        </w:pPrChange>
      </w:pPr>
      <w:del w:id="3584" w:author="Thomas Lee" w:date="2020-12-15T20:19:00Z">
        <w:r w:rsidRPr="007B35BE" w:rsidDel="00EC065E">
          <w:delText>$Unbound = (Get-PSReadLineKeyHandler -Unbound).count</w:delText>
        </w:r>
      </w:del>
    </w:p>
    <w:p w14:paraId="1D2F52E0" w14:textId="3AC2FBE3" w:rsidR="007B35BE" w:rsidDel="00EC065E" w:rsidRDefault="007B35BE">
      <w:pPr>
        <w:pStyle w:val="NormalPACKT"/>
        <w:rPr>
          <w:del w:id="3585" w:author="Thomas Lee" w:date="2020-12-15T20:19:00Z"/>
        </w:rPr>
        <w:pPrChange w:id="3586" w:author="Thomas Lee" w:date="2020-12-19T14:46:00Z">
          <w:pPr>
            <w:pStyle w:val="CodePACKT"/>
          </w:pPr>
        </w:pPrChange>
      </w:pPr>
      <w:del w:id="3587" w:author="Thomas Lee" w:date="2020-12-15T20:19:00Z">
        <w:r w:rsidRPr="007B35BE" w:rsidDel="00EC065E">
          <w:delText>"$Unbound unbound key handlers"</w:delText>
        </w:r>
      </w:del>
    </w:p>
    <w:p w14:paraId="32A47AAB" w14:textId="6545F3E7" w:rsidR="007B35BE" w:rsidRPr="007B35BE" w:rsidDel="00EC065E" w:rsidRDefault="007B35BE">
      <w:pPr>
        <w:pStyle w:val="NormalPACKT"/>
        <w:rPr>
          <w:del w:id="3588" w:author="Thomas Lee" w:date="2020-12-15T20:19:00Z"/>
        </w:rPr>
        <w:pPrChange w:id="3589" w:author="Thomas Lee" w:date="2020-12-19T14:46:00Z">
          <w:pPr>
            <w:pStyle w:val="CodePACKT"/>
          </w:pPr>
        </w:pPrChange>
      </w:pPr>
    </w:p>
    <w:p w14:paraId="4D971F4D" w14:textId="57A25B5D" w:rsidR="0046674D" w:rsidRPr="0046674D" w:rsidDel="00EC065E" w:rsidRDefault="0046674D">
      <w:pPr>
        <w:pStyle w:val="NormalPACKT"/>
        <w:rPr>
          <w:del w:id="3590" w:author="Thomas Lee" w:date="2020-12-15T20:19:00Z"/>
          <w:color w:val="000000"/>
          <w:lang w:val="en-GB" w:eastAsia="en-GB"/>
        </w:rPr>
        <w:pPrChange w:id="3591" w:author="Thomas Lee" w:date="2020-12-19T14:46:00Z">
          <w:pPr>
            <w:pStyle w:val="NumberedBulletPACKT"/>
          </w:pPr>
        </w:pPrChange>
      </w:pPr>
      <w:del w:id="3592" w:author="Thomas Lee" w:date="2020-12-15T20:19:00Z">
        <w:r w:rsidRPr="0046674D" w:rsidDel="00EC065E">
          <w:rPr>
            <w:lang w:val="en-GB" w:eastAsia="en-GB"/>
          </w:rPr>
          <w:delText>Get</w:delText>
        </w:r>
        <w:r w:rsidR="00E73D95" w:rsidDel="00EC065E">
          <w:rPr>
            <w:lang w:val="en-GB" w:eastAsia="en-GB"/>
          </w:rPr>
          <w:delText xml:space="preserve"> </w:delText>
        </w:r>
        <w:r w:rsidRPr="0046674D" w:rsidDel="00EC065E">
          <w:rPr>
            <w:lang w:val="en-GB" w:eastAsia="en-GB"/>
          </w:rPr>
          <w:delText>the PSReadline options</w:delText>
        </w:r>
      </w:del>
    </w:p>
    <w:p w14:paraId="44C4B3DB" w14:textId="0A97D4CE" w:rsidR="00E73D95" w:rsidRPr="00E73D95" w:rsidDel="00EC065E" w:rsidRDefault="00E73D95">
      <w:pPr>
        <w:pStyle w:val="NormalPACKT"/>
        <w:rPr>
          <w:del w:id="3593" w:author="Thomas Lee" w:date="2020-12-15T20:19:00Z"/>
        </w:rPr>
        <w:pPrChange w:id="3594" w:author="Thomas Lee" w:date="2020-12-19T14:46:00Z">
          <w:pPr>
            <w:pStyle w:val="CodePACKT"/>
          </w:pPr>
        </w:pPrChange>
      </w:pPr>
    </w:p>
    <w:p w14:paraId="3998A46A" w14:textId="0954AA14" w:rsidR="0046674D" w:rsidRPr="002432CE" w:rsidDel="00EC065E" w:rsidRDefault="0046674D">
      <w:pPr>
        <w:pStyle w:val="NormalPACKT"/>
        <w:rPr>
          <w:del w:id="3595" w:author="Thomas Lee" w:date="2020-12-15T20:19:00Z"/>
          <w:u w:val="double"/>
        </w:rPr>
        <w:pPrChange w:id="3596" w:author="Thomas Lee" w:date="2020-12-19T14:46:00Z">
          <w:pPr>
            <w:pStyle w:val="CodePACKT"/>
          </w:pPr>
        </w:pPrChange>
      </w:pPr>
      <w:del w:id="3597" w:author="Thomas Lee" w:date="2020-12-15T20:19:00Z">
        <w:r w:rsidRPr="00E73D95" w:rsidDel="00EC065E">
          <w:delText>Get-PSReadLineOption</w:delText>
        </w:r>
      </w:del>
    </w:p>
    <w:p w14:paraId="2FE84F60" w14:textId="100D7C8A" w:rsidR="0046674D" w:rsidRPr="00E73D95" w:rsidDel="00EC065E" w:rsidRDefault="0046674D">
      <w:pPr>
        <w:pStyle w:val="NormalPACKT"/>
        <w:rPr>
          <w:del w:id="3598" w:author="Thomas Lee" w:date="2020-12-15T20:19:00Z"/>
        </w:rPr>
        <w:pPrChange w:id="3599" w:author="Thomas Lee" w:date="2020-12-19T14:46:00Z">
          <w:pPr>
            <w:pStyle w:val="CodePACKT"/>
          </w:pPr>
        </w:pPrChange>
      </w:pPr>
    </w:p>
    <w:p w14:paraId="7E39D9AE" w14:textId="0A8508F0" w:rsidR="0046674D" w:rsidRPr="0046674D" w:rsidDel="00EC065E" w:rsidRDefault="007B35BE">
      <w:pPr>
        <w:pStyle w:val="NormalPACKT"/>
        <w:rPr>
          <w:del w:id="3600" w:author="Thomas Lee" w:date="2020-12-15T20:19:00Z"/>
          <w:color w:val="000000"/>
          <w:lang w:val="en-GB" w:eastAsia="en-GB"/>
        </w:rPr>
        <w:pPrChange w:id="3601" w:author="Thomas Lee" w:date="2020-12-19T14:46:00Z">
          <w:pPr>
            <w:pStyle w:val="NumberedBulletPACKT"/>
          </w:pPr>
        </w:pPrChange>
      </w:pPr>
      <w:del w:id="3602" w:author="Thomas Lee" w:date="2020-12-15T20:19:00Z">
        <w:r w:rsidDel="00EC065E">
          <w:rPr>
            <w:lang w:val="en-GB" w:eastAsia="en-GB"/>
          </w:rPr>
          <w:delText>Determine</w:delText>
        </w:r>
        <w:r w:rsidR="0046674D" w:rsidRPr="0046674D" w:rsidDel="00EC065E">
          <w:rPr>
            <w:lang w:val="en-GB" w:eastAsia="en-GB"/>
          </w:rPr>
          <w:delText> VS C</w:delText>
        </w:r>
        <w:r w:rsidR="00E73D95" w:rsidDel="00EC065E">
          <w:rPr>
            <w:lang w:val="en-GB" w:eastAsia="en-GB"/>
          </w:rPr>
          <w:delText>o</w:delText>
        </w:r>
        <w:r w:rsidDel="00EC065E">
          <w:rPr>
            <w:lang w:val="en-GB" w:eastAsia="en-GB"/>
          </w:rPr>
          <w:delText>de theme name</w:delText>
        </w:r>
      </w:del>
    </w:p>
    <w:p w14:paraId="44FC9148" w14:textId="2CB498F5" w:rsidR="00E73D95" w:rsidRPr="00E73D95" w:rsidDel="00EC065E" w:rsidRDefault="00E73D95">
      <w:pPr>
        <w:pStyle w:val="NormalPACKT"/>
        <w:rPr>
          <w:del w:id="3603" w:author="Thomas Lee" w:date="2020-12-15T20:19:00Z"/>
        </w:rPr>
        <w:pPrChange w:id="3604" w:author="Thomas Lee" w:date="2020-12-19T14:46:00Z">
          <w:pPr>
            <w:pStyle w:val="CodePACKT"/>
          </w:pPr>
        </w:pPrChange>
      </w:pPr>
    </w:p>
    <w:p w14:paraId="0C60F72D" w14:textId="2DD3F52B" w:rsidR="0046674D" w:rsidRPr="00E73D95" w:rsidDel="00EC065E" w:rsidRDefault="0046674D">
      <w:pPr>
        <w:pStyle w:val="NormalPACKT"/>
        <w:rPr>
          <w:del w:id="3605" w:author="Thomas Lee" w:date="2020-12-15T20:19:00Z"/>
        </w:rPr>
        <w:pPrChange w:id="3606" w:author="Thomas Lee" w:date="2020-12-19T14:46:00Z">
          <w:pPr>
            <w:pStyle w:val="CodePACKT"/>
          </w:pPr>
        </w:pPrChange>
      </w:pPr>
      <w:del w:id="3607" w:author="Thomas Lee" w:date="2020-12-15T20:19:00Z">
        <w:r w:rsidRPr="00E73D95" w:rsidDel="00EC065E">
          <w:delText>$Path       = $Env:APPDATA</w:delText>
        </w:r>
      </w:del>
    </w:p>
    <w:p w14:paraId="7EF742B3" w14:textId="0DC91C7C" w:rsidR="0046674D" w:rsidRPr="00E73D95" w:rsidDel="00EC065E" w:rsidRDefault="0046674D">
      <w:pPr>
        <w:pStyle w:val="NormalPACKT"/>
        <w:rPr>
          <w:del w:id="3608" w:author="Thomas Lee" w:date="2020-12-15T20:19:00Z"/>
        </w:rPr>
        <w:pPrChange w:id="3609" w:author="Thomas Lee" w:date="2020-12-19T14:46:00Z">
          <w:pPr>
            <w:pStyle w:val="CodePACKT"/>
          </w:pPr>
        </w:pPrChange>
      </w:pPr>
      <w:del w:id="3610" w:author="Thomas Lee" w:date="2020-12-15T20:19:00Z">
        <w:r w:rsidRPr="00E73D95" w:rsidDel="00EC065E">
          <w:delText>$CP         = '\Code\User\Settings.json'</w:delText>
        </w:r>
      </w:del>
    </w:p>
    <w:p w14:paraId="6EC6C68F" w14:textId="4DC087D2" w:rsidR="0046674D" w:rsidRPr="00E73D95" w:rsidDel="00EC065E" w:rsidRDefault="0046674D">
      <w:pPr>
        <w:pStyle w:val="NormalPACKT"/>
        <w:rPr>
          <w:del w:id="3611" w:author="Thomas Lee" w:date="2020-12-15T20:19:00Z"/>
        </w:rPr>
        <w:pPrChange w:id="3612" w:author="Thomas Lee" w:date="2020-12-19T14:46:00Z">
          <w:pPr>
            <w:pStyle w:val="CodePACKT"/>
          </w:pPr>
        </w:pPrChange>
      </w:pPr>
      <w:del w:id="3613" w:author="Thomas Lee" w:date="2020-12-15T20:19:00Z">
        <w:r w:rsidRPr="00E73D95" w:rsidDel="00EC065E">
          <w:delText>$JsonConfig = Join-Path  $Path -ChildPath $CP</w:delText>
        </w:r>
      </w:del>
    </w:p>
    <w:p w14:paraId="5ABC4DC4" w14:textId="78F2B839" w:rsidR="0046674D" w:rsidRPr="00E73D95" w:rsidDel="00EC065E" w:rsidRDefault="0046674D">
      <w:pPr>
        <w:pStyle w:val="NormalPACKT"/>
        <w:rPr>
          <w:del w:id="3614" w:author="Thomas Lee" w:date="2020-12-15T20:19:00Z"/>
        </w:rPr>
        <w:pPrChange w:id="3615" w:author="Thomas Lee" w:date="2020-12-19T14:46:00Z">
          <w:pPr>
            <w:pStyle w:val="CodePACKT"/>
          </w:pPr>
        </w:pPrChange>
      </w:pPr>
      <w:del w:id="3616" w:author="Thomas Lee" w:date="2020-12-15T20:19:00Z">
        <w:r w:rsidRPr="00E73D95" w:rsidDel="00EC065E">
          <w:delText>$ConfigJSON = Get-Content $JsonConfig</w:delText>
        </w:r>
      </w:del>
    </w:p>
    <w:p w14:paraId="0108C353" w14:textId="1500555C" w:rsidR="0046674D" w:rsidRPr="00E73D95" w:rsidDel="00EC065E" w:rsidRDefault="0046674D">
      <w:pPr>
        <w:pStyle w:val="NormalPACKT"/>
        <w:rPr>
          <w:del w:id="3617" w:author="Thomas Lee" w:date="2020-12-15T20:19:00Z"/>
        </w:rPr>
        <w:pPrChange w:id="3618" w:author="Thomas Lee" w:date="2020-12-19T14:46:00Z">
          <w:pPr>
            <w:pStyle w:val="CodePACKT"/>
          </w:pPr>
        </w:pPrChange>
      </w:pPr>
      <w:del w:id="3619" w:author="Thomas Lee" w:date="2020-12-15T20:19:00Z">
        <w:r w:rsidRPr="00E73D95" w:rsidDel="00EC065E">
          <w:delText>$Theme = $ConfigJson | </w:delText>
        </w:r>
      </w:del>
    </w:p>
    <w:p w14:paraId="03348AEE" w14:textId="0B031DAB" w:rsidR="00E73D95" w:rsidRPr="00E73D95" w:rsidDel="00EC065E" w:rsidRDefault="0046674D">
      <w:pPr>
        <w:pStyle w:val="NormalPACKT"/>
        <w:rPr>
          <w:del w:id="3620" w:author="Thomas Lee" w:date="2020-12-15T20:19:00Z"/>
        </w:rPr>
        <w:pPrChange w:id="3621" w:author="Thomas Lee" w:date="2020-12-19T14:46:00Z">
          <w:pPr>
            <w:pStyle w:val="CodePACKT"/>
          </w:pPr>
        </w:pPrChange>
      </w:pPr>
      <w:del w:id="3622" w:author="Thomas Lee" w:date="2020-12-15T20:19:00Z">
        <w:r w:rsidRPr="00E73D95" w:rsidDel="00EC065E">
          <w:delText>           ConvertFrom-Json |</w:delText>
        </w:r>
      </w:del>
    </w:p>
    <w:p w14:paraId="483A04F8" w14:textId="3151420C" w:rsidR="0046674D" w:rsidRPr="00E73D95" w:rsidDel="00EC065E" w:rsidRDefault="00E73D95">
      <w:pPr>
        <w:pStyle w:val="NormalPACKT"/>
        <w:rPr>
          <w:del w:id="3623" w:author="Thomas Lee" w:date="2020-12-15T20:19:00Z"/>
        </w:rPr>
        <w:pPrChange w:id="3624" w:author="Thomas Lee" w:date="2020-12-19T14:46:00Z">
          <w:pPr>
            <w:pStyle w:val="CodePACKT"/>
          </w:pPr>
        </w:pPrChange>
      </w:pPr>
      <w:del w:id="3625" w:author="Thomas Lee" w:date="2020-12-15T20:19:00Z">
        <w:r w:rsidRPr="00E73D95" w:rsidDel="00EC065E">
          <w:delText xml:space="preserve">             S</w:delText>
        </w:r>
        <w:r w:rsidR="0046674D" w:rsidRPr="00E73D95" w:rsidDel="00EC065E">
          <w:delText>elect-Obje</w:delText>
        </w:r>
        <w:r w:rsidRPr="00E73D95" w:rsidDel="00EC065E">
          <w:delText>t -E</w:delText>
        </w:r>
        <w:r w:rsidR="0046674D" w:rsidRPr="00E73D95" w:rsidDel="00EC065E">
          <w:delText>xpandProperty 'workbench.colorTheme'</w:delText>
        </w:r>
      </w:del>
    </w:p>
    <w:p w14:paraId="74DD7250" w14:textId="155F9BEE" w:rsidR="0046674D" w:rsidRPr="00E73D95" w:rsidDel="00EC065E" w:rsidRDefault="0046674D">
      <w:pPr>
        <w:pStyle w:val="NormalPACKT"/>
        <w:rPr>
          <w:del w:id="3626" w:author="Thomas Lee" w:date="2020-12-15T20:19:00Z"/>
        </w:rPr>
        <w:pPrChange w:id="3627" w:author="Thomas Lee" w:date="2020-12-19T14:46:00Z">
          <w:pPr>
            <w:pStyle w:val="CodePACKT"/>
          </w:pPr>
        </w:pPrChange>
      </w:pPr>
    </w:p>
    <w:p w14:paraId="6E7752A8" w14:textId="05BA3B4A" w:rsidR="0046674D" w:rsidRPr="0046674D" w:rsidDel="00EC065E" w:rsidRDefault="00E73D95">
      <w:pPr>
        <w:pStyle w:val="NormalPACKT"/>
        <w:rPr>
          <w:del w:id="3628" w:author="Thomas Lee" w:date="2020-12-15T20:19:00Z"/>
          <w:color w:val="000000"/>
          <w:lang w:val="en-GB" w:eastAsia="en-GB"/>
        </w:rPr>
        <w:pPrChange w:id="3629" w:author="Thomas Lee" w:date="2020-12-19T14:46:00Z">
          <w:pPr>
            <w:pStyle w:val="NumberedBulletPACKT"/>
          </w:pPr>
        </w:pPrChange>
      </w:pPr>
      <w:del w:id="3630" w:author="Thomas Lee" w:date="2020-12-15T20:19:00Z">
        <w:r w:rsidDel="00EC065E">
          <w:rPr>
            <w:lang w:val="en-GB" w:eastAsia="en-GB"/>
          </w:rPr>
          <w:delText>If</w:delText>
        </w:r>
        <w:r w:rsidR="0046674D" w:rsidRPr="0046674D" w:rsidDel="00EC065E">
          <w:rPr>
            <w:lang w:val="en-GB" w:eastAsia="en-GB"/>
          </w:rPr>
          <w:delText> th</w:delText>
        </w:r>
        <w:r w:rsidR="00952699" w:rsidDel="00EC065E">
          <w:rPr>
            <w:lang w:val="en-GB" w:eastAsia="en-GB"/>
          </w:rPr>
          <w:delText>e theme na</w:delText>
        </w:r>
        <w:r w:rsidR="0046674D" w:rsidRPr="0046674D" w:rsidDel="00EC065E">
          <w:rPr>
            <w:lang w:val="en-GB" w:eastAsia="en-GB"/>
          </w:rPr>
          <w:delText>me is the </w:delText>
        </w:r>
        <w:r w:rsidR="0046674D" w:rsidRPr="00952699" w:rsidDel="00EC065E">
          <w:rPr>
            <w:rStyle w:val="CodeInTextPACKT"/>
          </w:rPr>
          <w:delText>V</w:delText>
        </w:r>
        <w:r w:rsidR="00952699" w:rsidRPr="00952699" w:rsidDel="00EC065E">
          <w:rPr>
            <w:rStyle w:val="CodeInTextPACKT"/>
          </w:rPr>
          <w:delText>i</w:delText>
        </w:r>
        <w:r w:rsidR="0046674D" w:rsidRPr="00952699" w:rsidDel="00EC065E">
          <w:rPr>
            <w:rStyle w:val="CodeInTextPACKT"/>
          </w:rPr>
          <w:delText>sual Studio Light</w:delText>
        </w:r>
        <w:r w:rsidR="0046674D" w:rsidRPr="0046674D" w:rsidDel="00EC065E">
          <w:rPr>
            <w:lang w:val="en-GB" w:eastAsia="en-GB"/>
          </w:rPr>
          <w:delText>, change the color scheme</w:delText>
        </w:r>
      </w:del>
    </w:p>
    <w:p w14:paraId="43B6D9CA" w14:textId="54813A68" w:rsidR="00E73D95" w:rsidRPr="00E73D95" w:rsidDel="00EC065E" w:rsidRDefault="00E73D95">
      <w:pPr>
        <w:pStyle w:val="NormalPACKT"/>
        <w:rPr>
          <w:del w:id="3631" w:author="Thomas Lee" w:date="2020-12-15T20:19:00Z"/>
        </w:rPr>
        <w:pPrChange w:id="3632" w:author="Thomas Lee" w:date="2020-12-19T14:46:00Z">
          <w:pPr>
            <w:pStyle w:val="CodePACKT"/>
          </w:pPr>
        </w:pPrChange>
      </w:pPr>
    </w:p>
    <w:p w14:paraId="72AAF0F0" w14:textId="36214C94" w:rsidR="0046674D" w:rsidRPr="00E73D95" w:rsidDel="00EC065E" w:rsidRDefault="0046674D">
      <w:pPr>
        <w:pStyle w:val="NormalPACKT"/>
        <w:rPr>
          <w:del w:id="3633" w:author="Thomas Lee" w:date="2020-12-15T20:19:00Z"/>
        </w:rPr>
        <w:pPrChange w:id="3634" w:author="Thomas Lee" w:date="2020-12-19T14:46:00Z">
          <w:pPr>
            <w:pStyle w:val="CodePACKT"/>
          </w:pPr>
        </w:pPrChange>
      </w:pPr>
      <w:del w:id="3635" w:author="Thomas Lee" w:date="2020-12-15T20:19:00Z">
        <w:r w:rsidRPr="00E73D95" w:rsidDel="00EC065E">
          <w:delText>If ($Theme -eq 'Visual Studio Light') {</w:delText>
        </w:r>
      </w:del>
    </w:p>
    <w:p w14:paraId="22EA1569" w14:textId="7236CDD7" w:rsidR="0046674D" w:rsidRPr="00E73D95" w:rsidDel="00EC065E" w:rsidRDefault="0046674D">
      <w:pPr>
        <w:pStyle w:val="NormalPACKT"/>
        <w:rPr>
          <w:del w:id="3636" w:author="Thomas Lee" w:date="2020-12-15T20:19:00Z"/>
        </w:rPr>
        <w:pPrChange w:id="3637" w:author="Thomas Lee" w:date="2020-12-19T14:46:00Z">
          <w:pPr>
            <w:pStyle w:val="CodePACKT"/>
          </w:pPr>
        </w:pPrChange>
      </w:pPr>
      <w:del w:id="3638" w:author="Thomas Lee" w:date="2020-12-15T20:19:00Z">
        <w:r w:rsidRPr="00E73D95" w:rsidDel="00EC065E">
          <w:delText>  Set-PSReadLineOption -Colors @{</w:delText>
        </w:r>
      </w:del>
    </w:p>
    <w:p w14:paraId="0944181E" w14:textId="464734AC" w:rsidR="0046674D" w:rsidRPr="00E73D95" w:rsidDel="00EC065E" w:rsidRDefault="0046674D">
      <w:pPr>
        <w:pStyle w:val="NormalPACKT"/>
        <w:rPr>
          <w:del w:id="3639" w:author="Thomas Lee" w:date="2020-12-15T20:19:00Z"/>
        </w:rPr>
        <w:pPrChange w:id="3640" w:author="Thomas Lee" w:date="2020-12-19T14:46:00Z">
          <w:pPr>
            <w:pStyle w:val="CodePACKT"/>
          </w:pPr>
        </w:pPrChange>
      </w:pPr>
      <w:del w:id="3641" w:author="Thomas Lee" w:date="2020-12-15T20:19:00Z">
        <w:r w:rsidRPr="00E73D95" w:rsidDel="00EC065E">
          <w:delText>    Member    = "`e[33m"</w:delText>
        </w:r>
      </w:del>
    </w:p>
    <w:p w14:paraId="145DE881" w14:textId="3C72B540" w:rsidR="0046674D" w:rsidRPr="00E73D95" w:rsidDel="00EC065E" w:rsidRDefault="0046674D">
      <w:pPr>
        <w:pStyle w:val="NormalPACKT"/>
        <w:rPr>
          <w:del w:id="3642" w:author="Thomas Lee" w:date="2020-12-15T20:19:00Z"/>
        </w:rPr>
        <w:pPrChange w:id="3643" w:author="Thomas Lee" w:date="2020-12-19T14:46:00Z">
          <w:pPr>
            <w:pStyle w:val="CodePACKT"/>
          </w:pPr>
        </w:pPrChange>
      </w:pPr>
      <w:del w:id="3644" w:author="Thomas Lee" w:date="2020-12-15T20:19:00Z">
        <w:r w:rsidRPr="00E73D95" w:rsidDel="00EC065E">
          <w:delText>    Number    = "`e[34m"</w:delText>
        </w:r>
      </w:del>
    </w:p>
    <w:p w14:paraId="71AD59C7" w14:textId="783587F2" w:rsidR="0046674D" w:rsidRPr="00E73D95" w:rsidDel="00EC065E" w:rsidRDefault="0046674D">
      <w:pPr>
        <w:pStyle w:val="NormalPACKT"/>
        <w:rPr>
          <w:del w:id="3645" w:author="Thomas Lee" w:date="2020-12-15T20:19:00Z"/>
        </w:rPr>
        <w:pPrChange w:id="3646" w:author="Thomas Lee" w:date="2020-12-19T14:46:00Z">
          <w:pPr>
            <w:pStyle w:val="CodePACKT"/>
          </w:pPr>
        </w:pPrChange>
      </w:pPr>
      <w:del w:id="3647" w:author="Thomas Lee" w:date="2020-12-15T20:19:00Z">
        <w:r w:rsidRPr="00E73D95" w:rsidDel="00EC065E">
          <w:delText>    Parameter = "`e[35m"</w:delText>
        </w:r>
      </w:del>
    </w:p>
    <w:p w14:paraId="225A1AFC" w14:textId="0C2BFED2" w:rsidR="0046674D" w:rsidRPr="00E73D95" w:rsidDel="00EC065E" w:rsidRDefault="0046674D">
      <w:pPr>
        <w:pStyle w:val="NormalPACKT"/>
        <w:rPr>
          <w:del w:id="3648" w:author="Thomas Lee" w:date="2020-12-15T20:19:00Z"/>
        </w:rPr>
        <w:pPrChange w:id="3649" w:author="Thomas Lee" w:date="2020-12-19T14:46:00Z">
          <w:pPr>
            <w:pStyle w:val="CodePACKT"/>
          </w:pPr>
        </w:pPrChange>
      </w:pPr>
      <w:del w:id="3650" w:author="Thomas Lee" w:date="2020-12-15T20:19:00Z">
        <w:r w:rsidRPr="00E73D95" w:rsidDel="00EC065E">
          <w:delText>    Command   = "`e[34m"      </w:delText>
        </w:r>
      </w:del>
    </w:p>
    <w:p w14:paraId="75C9FA67" w14:textId="15F2A37F" w:rsidR="0046674D" w:rsidRPr="00E73D95" w:rsidDel="00EC065E" w:rsidRDefault="0046674D">
      <w:pPr>
        <w:pStyle w:val="NormalPACKT"/>
        <w:rPr>
          <w:del w:id="3651" w:author="Thomas Lee" w:date="2020-12-15T20:19:00Z"/>
        </w:rPr>
        <w:pPrChange w:id="3652" w:author="Thomas Lee" w:date="2020-12-19T14:46:00Z">
          <w:pPr>
            <w:pStyle w:val="CodePACKT"/>
          </w:pPr>
        </w:pPrChange>
      </w:pPr>
      <w:del w:id="3653" w:author="Thomas Lee" w:date="2020-12-15T20:19:00Z">
        <w:r w:rsidRPr="00E73D95" w:rsidDel="00EC065E">
          <w:delText>  }</w:delText>
        </w:r>
      </w:del>
    </w:p>
    <w:p w14:paraId="60983ED9" w14:textId="26B37DCB" w:rsidR="0046674D" w:rsidRPr="00E73D95" w:rsidDel="00EC065E" w:rsidRDefault="0046674D">
      <w:pPr>
        <w:pStyle w:val="NormalPACKT"/>
        <w:rPr>
          <w:del w:id="3654" w:author="Thomas Lee" w:date="2020-12-15T20:19:00Z"/>
        </w:rPr>
        <w:pPrChange w:id="3655" w:author="Thomas Lee" w:date="2020-12-19T14:46:00Z">
          <w:pPr>
            <w:pStyle w:val="CodePACKT"/>
          </w:pPr>
        </w:pPrChange>
      </w:pPr>
      <w:del w:id="3656" w:author="Thomas Lee" w:date="2020-12-15T20:19:00Z">
        <w:r w:rsidRPr="00E73D95" w:rsidDel="00EC065E">
          <w:delText>}</w:delText>
        </w:r>
      </w:del>
    </w:p>
    <w:p w14:paraId="7DC0E52D" w14:textId="0EC58860" w:rsidR="0000165C" w:rsidDel="00EC065E" w:rsidRDefault="0000165C">
      <w:pPr>
        <w:pStyle w:val="NormalPACKT"/>
        <w:rPr>
          <w:del w:id="3657" w:author="Thomas Lee" w:date="2020-12-15T20:19:00Z"/>
        </w:rPr>
        <w:pPrChange w:id="3658" w:author="Thomas Lee" w:date="2020-12-19T14:46:00Z">
          <w:pPr>
            <w:pStyle w:val="Heading2"/>
            <w:numPr>
              <w:ilvl w:val="1"/>
              <w:numId w:val="3"/>
            </w:numPr>
            <w:tabs>
              <w:tab w:val="left" w:pos="0"/>
            </w:tabs>
          </w:pPr>
        </w:pPrChange>
      </w:pPr>
      <w:del w:id="3659" w:author="Thomas Lee" w:date="2020-12-15T20:19:00Z">
        <w:r w:rsidDel="00EC065E">
          <w:delText>How it works...</w:delText>
        </w:r>
      </w:del>
    </w:p>
    <w:p w14:paraId="2FDB3BD5" w14:textId="6A5F5D66" w:rsidR="00E73D95" w:rsidDel="00EC065E" w:rsidRDefault="00E73D95" w:rsidP="0054579C">
      <w:pPr>
        <w:pStyle w:val="NormalPACKT"/>
        <w:rPr>
          <w:del w:id="3660" w:author="Thomas Lee" w:date="2020-12-15T20:19:00Z"/>
          <w:lang w:val="en-GB"/>
        </w:rPr>
      </w:pPr>
      <w:del w:id="3661" w:author="Thomas Lee" w:date="2020-12-15T20:19:00Z">
        <w:r w:rsidDel="00EC065E">
          <w:rPr>
            <w:lang w:val="en-GB"/>
          </w:rPr>
          <w:delText xml:space="preserve">In </w:delText>
        </w:r>
        <w:r w:rsidRPr="00E73D95" w:rsidDel="00EC065E">
          <w:rPr>
            <w:rStyle w:val="ItalicsPACKT"/>
          </w:rPr>
          <w:delText>step 1</w:delText>
        </w:r>
        <w:r w:rsidDel="00EC065E">
          <w:rPr>
            <w:lang w:val="en-GB"/>
          </w:rPr>
          <w:delText>, you view the commands in the PSReadline Module</w:delText>
        </w:r>
        <w:r w:rsidR="00952699" w:rsidDel="00EC065E">
          <w:rPr>
            <w:lang w:val="en-GB"/>
          </w:rPr>
          <w:delText>,</w:delText>
        </w:r>
        <w:r w:rsidDel="00EC065E">
          <w:rPr>
            <w:lang w:val="en-GB"/>
          </w:rPr>
          <w:delText xml:space="preserve"> which looks like this:</w:delText>
        </w:r>
      </w:del>
    </w:p>
    <w:p w14:paraId="4180F865" w14:textId="1EC9B0D5" w:rsidR="00952699" w:rsidDel="00EC065E" w:rsidRDefault="00952699">
      <w:pPr>
        <w:pStyle w:val="NormalPACKT"/>
        <w:rPr>
          <w:del w:id="3662" w:author="Thomas Lee" w:date="2020-12-15T20:19:00Z"/>
          <w:lang w:val="en-GB"/>
        </w:rPr>
        <w:pPrChange w:id="3663" w:author="Thomas Lee" w:date="2020-12-19T14:46:00Z">
          <w:pPr>
            <w:pStyle w:val="FigurePACKT"/>
          </w:pPr>
        </w:pPrChange>
      </w:pPr>
      <w:del w:id="3664" w:author="Thomas Lee" w:date="2020-12-15T20:19:00Z">
        <w:r w:rsidDel="00EC065E">
          <w:rPr>
            <w:noProof/>
          </w:rPr>
          <w:lastRenderedPageBreak/>
          <w:drawing>
            <wp:inline distT="0" distB="0" distL="0" distR="0" wp14:anchorId="09121BC2" wp14:editId="664501EC">
              <wp:extent cx="3869630" cy="164185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889331" cy="1650215"/>
                      </a:xfrm>
                      <a:prstGeom prst="rect">
                        <a:avLst/>
                      </a:prstGeom>
                    </pic:spPr>
                  </pic:pic>
                </a:graphicData>
              </a:graphic>
            </wp:inline>
          </w:drawing>
        </w:r>
      </w:del>
    </w:p>
    <w:p w14:paraId="1D43D032" w14:textId="4B055BE4" w:rsidR="00952699" w:rsidDel="00EC065E" w:rsidRDefault="00952699">
      <w:pPr>
        <w:pStyle w:val="NormalPACKT"/>
        <w:rPr>
          <w:del w:id="3665" w:author="Thomas Lee" w:date="2020-12-15T20:19:00Z"/>
          <w:lang w:val="en-GB"/>
        </w:rPr>
        <w:pPrChange w:id="3666" w:author="Thomas Lee" w:date="2020-12-19T14:46:00Z">
          <w:pPr>
            <w:pStyle w:val="LayoutInformationPACKT"/>
          </w:pPr>
        </w:pPrChange>
      </w:pPr>
      <w:del w:id="3667" w:author="Thomas Lee" w:date="2020-12-15T20:19:00Z">
        <w:r w:rsidDel="00EC065E">
          <w:delText xml:space="preserve">Insert </w:delText>
        </w:r>
        <w:r w:rsidRPr="00C41783" w:rsidDel="00EC065E">
          <w:delText>image</w:delText>
        </w:r>
        <w:r w:rsidDel="00EC065E">
          <w:delText xml:space="preserve"> </w:delText>
        </w:r>
        <w:r w:rsidDel="00EC065E">
          <w:rPr>
            <w:noProof/>
          </w:rPr>
          <w:delText>B42024_01</w:delText>
        </w:r>
        <w:r w:rsidRPr="00023EAD" w:rsidDel="00EC065E">
          <w:rPr>
            <w:noProof/>
          </w:rPr>
          <w:delText>_</w:delText>
        </w:r>
        <w:r w:rsidDel="00EC065E">
          <w:rPr>
            <w:noProof/>
          </w:rPr>
          <w:delText>30.png</w:delText>
        </w:r>
      </w:del>
    </w:p>
    <w:p w14:paraId="0666A864" w14:textId="1ABDB880" w:rsidR="00E73D95" w:rsidDel="00EC065E" w:rsidRDefault="00E73D95" w:rsidP="0054579C">
      <w:pPr>
        <w:pStyle w:val="NormalPACKT"/>
        <w:rPr>
          <w:del w:id="3668" w:author="Thomas Lee" w:date="2020-12-15T20:19:00Z"/>
          <w:lang w:val="en-GB"/>
        </w:rPr>
      </w:pPr>
      <w:del w:id="3669" w:author="Thomas Lee" w:date="2020-12-15T20:19:00Z">
        <w:r w:rsidDel="00EC065E">
          <w:rPr>
            <w:lang w:val="en-GB"/>
          </w:rPr>
          <w:delText xml:space="preserve">In </w:delText>
        </w:r>
        <w:r w:rsidRPr="00952699" w:rsidDel="00EC065E">
          <w:rPr>
            <w:rStyle w:val="ItalicsPACKT"/>
          </w:rPr>
          <w:delText>step 2</w:delText>
        </w:r>
        <w:r w:rsidDel="00EC065E">
          <w:rPr>
            <w:lang w:val="en-GB"/>
          </w:rPr>
          <w:delText xml:space="preserve">, you </w:delText>
        </w:r>
        <w:r w:rsidR="00952699" w:rsidDel="00EC065E">
          <w:rPr>
            <w:lang w:val="en-GB"/>
          </w:rPr>
          <w:delText xml:space="preserve">display the first ten </w:delText>
        </w:r>
        <w:r w:rsidDel="00EC065E">
          <w:rPr>
            <w:lang w:val="en-GB"/>
          </w:rPr>
          <w:delText>PSRe</w:delText>
        </w:r>
      </w:del>
      <w:ins w:id="3670" w:author="Lucy Wan" w:date="2020-10-20T17:10:00Z">
        <w:del w:id="3671" w:author="Thomas Lee" w:date="2020-12-15T20:19:00Z">
          <w:r w:rsidR="00DC5C96" w:rsidDel="00EC065E">
            <w:rPr>
              <w:lang w:val="en-GB"/>
            </w:rPr>
            <w:delText>a</w:delText>
          </w:r>
        </w:del>
      </w:ins>
      <w:del w:id="3672" w:author="Thomas Lee" w:date="2020-12-15T20:19:00Z">
        <w:r w:rsidDel="00EC065E">
          <w:rPr>
            <w:lang w:val="en-GB"/>
          </w:rPr>
          <w:delText>dline key handlers</w:delText>
        </w:r>
        <w:r w:rsidR="00952699" w:rsidDel="00EC065E">
          <w:rPr>
            <w:lang w:val="en-GB"/>
          </w:rPr>
          <w:delText xml:space="preserve"> currently in use</w:delText>
        </w:r>
        <w:r w:rsidDel="00EC065E">
          <w:rPr>
            <w:lang w:val="en-GB"/>
          </w:rPr>
          <w:delText>, which looks like this</w:delText>
        </w:r>
      </w:del>
      <w:ins w:id="3673" w:author="Lucy Wan" w:date="2020-10-20T17:10:00Z">
        <w:del w:id="3674" w:author="Thomas Lee" w:date="2020-12-15T20:19:00Z">
          <w:r w:rsidR="00EB566A" w:rsidDel="00EC065E">
            <w:rPr>
              <w:lang w:val="en-GB"/>
            </w:rPr>
            <w:delText>:</w:delText>
          </w:r>
        </w:del>
      </w:ins>
    </w:p>
    <w:p w14:paraId="5221F75B" w14:textId="6502E344" w:rsidR="00952699" w:rsidDel="00EC065E" w:rsidRDefault="00952699">
      <w:pPr>
        <w:pStyle w:val="NormalPACKT"/>
        <w:rPr>
          <w:del w:id="3675" w:author="Thomas Lee" w:date="2020-12-15T20:19:00Z"/>
          <w:lang w:val="en-GB"/>
        </w:rPr>
        <w:pPrChange w:id="3676" w:author="Thomas Lee" w:date="2020-12-19T14:46:00Z">
          <w:pPr>
            <w:pStyle w:val="FigurePACKT"/>
          </w:pPr>
        </w:pPrChange>
      </w:pPr>
      <w:del w:id="3677" w:author="Thomas Lee" w:date="2020-12-15T20:19:00Z">
        <w:r w:rsidDel="00EC065E">
          <w:rPr>
            <w:noProof/>
          </w:rPr>
          <w:drawing>
            <wp:inline distT="0" distB="0" distL="0" distR="0" wp14:anchorId="66940DBD" wp14:editId="56939B6A">
              <wp:extent cx="4812818" cy="2889504"/>
              <wp:effectExtent l="0" t="0" r="6985"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818207" cy="2892740"/>
                      </a:xfrm>
                      <a:prstGeom prst="rect">
                        <a:avLst/>
                      </a:prstGeom>
                    </pic:spPr>
                  </pic:pic>
                </a:graphicData>
              </a:graphic>
            </wp:inline>
          </w:drawing>
        </w:r>
      </w:del>
    </w:p>
    <w:p w14:paraId="586E21EE" w14:textId="1AB57330" w:rsidR="00952699" w:rsidDel="00EC065E" w:rsidRDefault="00952699">
      <w:pPr>
        <w:pStyle w:val="NormalPACKT"/>
        <w:rPr>
          <w:del w:id="3678" w:author="Thomas Lee" w:date="2020-12-15T20:19:00Z"/>
          <w:lang w:val="en-GB"/>
        </w:rPr>
        <w:pPrChange w:id="3679" w:author="Thomas Lee" w:date="2020-12-19T14:46:00Z">
          <w:pPr>
            <w:pStyle w:val="LayoutInformationPACKT"/>
          </w:pPr>
        </w:pPrChange>
      </w:pPr>
      <w:del w:id="3680" w:author="Thomas Lee" w:date="2020-12-15T20:19:00Z">
        <w:r w:rsidDel="00EC065E">
          <w:delText xml:space="preserve">Insert </w:delText>
        </w:r>
        <w:r w:rsidRPr="00C41783" w:rsidDel="00EC065E">
          <w:delText>image</w:delText>
        </w:r>
        <w:r w:rsidDel="00EC065E">
          <w:delText xml:space="preserve"> </w:delText>
        </w:r>
        <w:r w:rsidDel="00EC065E">
          <w:rPr>
            <w:noProof/>
          </w:rPr>
          <w:delText>B42024_01</w:delText>
        </w:r>
        <w:r w:rsidRPr="00023EAD" w:rsidDel="00EC065E">
          <w:rPr>
            <w:noProof/>
          </w:rPr>
          <w:delText>_</w:delText>
        </w:r>
        <w:r w:rsidDel="00EC065E">
          <w:rPr>
            <w:noProof/>
          </w:rPr>
          <w:delText>31.png</w:delText>
        </w:r>
      </w:del>
    </w:p>
    <w:p w14:paraId="547F15DF" w14:textId="29B1E589" w:rsidR="00E73D95" w:rsidDel="00EC065E" w:rsidRDefault="00952699" w:rsidP="0054579C">
      <w:pPr>
        <w:pStyle w:val="NormalPACKT"/>
        <w:rPr>
          <w:del w:id="3681" w:author="Thomas Lee" w:date="2020-12-15T20:19:00Z"/>
          <w:lang w:val="en-GB"/>
        </w:rPr>
      </w:pPr>
      <w:del w:id="3682" w:author="Thomas Lee" w:date="2020-12-15T20:19:00Z">
        <w:r w:rsidDel="00EC065E">
          <w:rPr>
            <w:lang w:val="en-GB"/>
          </w:rPr>
          <w:delText xml:space="preserve">PSReadline provides over 160 internal functions to which you can bind a key combination. In </w:delText>
        </w:r>
        <w:r w:rsidR="00E73D95" w:rsidRPr="00952699" w:rsidDel="00EC065E">
          <w:rPr>
            <w:rStyle w:val="ItalicsPACKT"/>
          </w:rPr>
          <w:delText>step 3</w:delText>
        </w:r>
        <w:r w:rsidR="00E73D95" w:rsidDel="00EC065E">
          <w:rPr>
            <w:lang w:val="en-GB"/>
          </w:rPr>
          <w:delText xml:space="preserve">, you </w:delText>
        </w:r>
        <w:r w:rsidDel="00EC065E">
          <w:rPr>
            <w:lang w:val="en-GB"/>
          </w:rPr>
          <w:delText xml:space="preserve">discover how many functions are </w:delText>
        </w:r>
        <w:commentRangeStart w:id="3683"/>
        <w:r w:rsidDel="00EC065E">
          <w:rPr>
            <w:lang w:val="en-GB"/>
          </w:rPr>
          <w:delText>unbound currently</w:delText>
        </w:r>
        <w:commentRangeEnd w:id="3683"/>
        <w:r w:rsidR="00631170" w:rsidDel="00EC065E">
          <w:rPr>
            <w:rStyle w:val="CommentReference"/>
          </w:rPr>
          <w:commentReference w:id="3683"/>
        </w:r>
        <w:r w:rsidDel="00EC065E">
          <w:rPr>
            <w:lang w:val="en-GB"/>
          </w:rPr>
          <w:delText>, which looks like this:</w:delText>
        </w:r>
      </w:del>
    </w:p>
    <w:p w14:paraId="1D63D97B" w14:textId="3AF54CC5" w:rsidR="00952699" w:rsidDel="00EC065E" w:rsidRDefault="00952699">
      <w:pPr>
        <w:pStyle w:val="NormalPACKT"/>
        <w:rPr>
          <w:del w:id="3684" w:author="Thomas Lee" w:date="2020-12-15T20:19:00Z"/>
          <w:lang w:val="en-GB"/>
        </w:rPr>
        <w:pPrChange w:id="3685" w:author="Thomas Lee" w:date="2020-12-19T14:46:00Z">
          <w:pPr>
            <w:pStyle w:val="FigurePACKT"/>
          </w:pPr>
        </w:pPrChange>
      </w:pPr>
      <w:del w:id="3686" w:author="Thomas Lee" w:date="2020-12-15T20:19:00Z">
        <w:r w:rsidDel="00EC065E">
          <w:rPr>
            <w:noProof/>
          </w:rPr>
          <w:drawing>
            <wp:inline distT="0" distB="0" distL="0" distR="0" wp14:anchorId="18DF38EE" wp14:editId="3BAB9E83">
              <wp:extent cx="3474720" cy="52382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659241" cy="551644"/>
                      </a:xfrm>
                      <a:prstGeom prst="rect">
                        <a:avLst/>
                      </a:prstGeom>
                    </pic:spPr>
                  </pic:pic>
                </a:graphicData>
              </a:graphic>
            </wp:inline>
          </w:drawing>
        </w:r>
      </w:del>
    </w:p>
    <w:p w14:paraId="63C24D8A" w14:textId="4F262069" w:rsidR="00952699" w:rsidDel="00EC065E" w:rsidRDefault="00952699">
      <w:pPr>
        <w:pStyle w:val="NormalPACKT"/>
        <w:rPr>
          <w:del w:id="3687" w:author="Thomas Lee" w:date="2020-12-15T20:19:00Z"/>
          <w:lang w:val="en-GB"/>
        </w:rPr>
        <w:pPrChange w:id="3688" w:author="Thomas Lee" w:date="2020-12-19T14:46:00Z">
          <w:pPr>
            <w:pStyle w:val="LayoutInformationPACKT"/>
          </w:pPr>
        </w:pPrChange>
      </w:pPr>
      <w:del w:id="3689" w:author="Thomas Lee" w:date="2020-12-15T20:19:00Z">
        <w:r w:rsidDel="00EC065E">
          <w:delText xml:space="preserve">Insert </w:delText>
        </w:r>
        <w:r w:rsidRPr="00C41783" w:rsidDel="00EC065E">
          <w:delText>image</w:delText>
        </w:r>
        <w:r w:rsidDel="00EC065E">
          <w:delText xml:space="preserve"> </w:delText>
        </w:r>
        <w:r w:rsidDel="00EC065E">
          <w:rPr>
            <w:noProof/>
          </w:rPr>
          <w:delText>B42024_01</w:delText>
        </w:r>
        <w:r w:rsidRPr="00023EAD" w:rsidDel="00EC065E">
          <w:rPr>
            <w:noProof/>
          </w:rPr>
          <w:delText>_</w:delText>
        </w:r>
        <w:r w:rsidDel="00EC065E">
          <w:rPr>
            <w:noProof/>
          </w:rPr>
          <w:delText>32.png</w:delText>
        </w:r>
      </w:del>
    </w:p>
    <w:p w14:paraId="587166EA" w14:textId="3368F6C2" w:rsidR="00952699" w:rsidDel="00EC065E" w:rsidRDefault="00E73D95" w:rsidP="0054579C">
      <w:pPr>
        <w:pStyle w:val="NormalPACKT"/>
        <w:rPr>
          <w:del w:id="3690" w:author="Thomas Lee" w:date="2020-12-15T20:19:00Z"/>
          <w:lang w:val="en-GB"/>
        </w:rPr>
      </w:pPr>
      <w:del w:id="3691" w:author="Thomas Lee" w:date="2020-12-15T20:19:00Z">
        <w:r w:rsidDel="00EC065E">
          <w:rPr>
            <w:lang w:val="en-GB"/>
          </w:rPr>
          <w:delText xml:space="preserve">In </w:delText>
        </w:r>
        <w:r w:rsidRPr="00952699" w:rsidDel="00EC065E">
          <w:rPr>
            <w:rStyle w:val="ItalicsPACKT"/>
          </w:rPr>
          <w:delText>step 4</w:delText>
        </w:r>
        <w:r w:rsidR="00952699" w:rsidDel="00EC065E">
          <w:rPr>
            <w:rStyle w:val="ItalicsPACKT"/>
          </w:rPr>
          <w:delText>,</w:delText>
        </w:r>
        <w:r w:rsidR="00952699" w:rsidDel="00EC065E">
          <w:rPr>
            <w:lang w:val="en-GB"/>
          </w:rPr>
          <w:delText xml:space="preserve"> you view the PSReadline options as you can see here:</w:delText>
        </w:r>
      </w:del>
    </w:p>
    <w:p w14:paraId="350D279A" w14:textId="23D4CB7C" w:rsidR="00952699" w:rsidDel="00EC065E" w:rsidRDefault="00952699">
      <w:pPr>
        <w:pStyle w:val="NormalPACKT"/>
        <w:rPr>
          <w:del w:id="3692" w:author="Thomas Lee" w:date="2020-12-15T20:19:00Z"/>
          <w:lang w:val="en-GB"/>
        </w:rPr>
        <w:pPrChange w:id="3693" w:author="Thomas Lee" w:date="2020-12-19T14:46:00Z">
          <w:pPr>
            <w:pStyle w:val="FigurePACKT"/>
          </w:pPr>
        </w:pPrChange>
      </w:pPr>
      <w:del w:id="3694" w:author="Thomas Lee" w:date="2020-12-15T20:19:00Z">
        <w:r w:rsidDel="00EC065E">
          <w:rPr>
            <w:noProof/>
          </w:rPr>
          <w:lastRenderedPageBreak/>
          <w:drawing>
            <wp:inline distT="0" distB="0" distL="0" distR="0" wp14:anchorId="216B037B" wp14:editId="70E3214C">
              <wp:extent cx="4963454" cy="4632960"/>
              <wp:effectExtent l="0" t="0" r="889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967837" cy="4637051"/>
                      </a:xfrm>
                      <a:prstGeom prst="rect">
                        <a:avLst/>
                      </a:prstGeom>
                    </pic:spPr>
                  </pic:pic>
                </a:graphicData>
              </a:graphic>
            </wp:inline>
          </w:drawing>
        </w:r>
      </w:del>
    </w:p>
    <w:p w14:paraId="344CE449" w14:textId="3AD04918" w:rsidR="00952699" w:rsidDel="00EC065E" w:rsidRDefault="00952699">
      <w:pPr>
        <w:pStyle w:val="NormalPACKT"/>
        <w:rPr>
          <w:del w:id="3695" w:author="Thomas Lee" w:date="2020-12-15T20:19:00Z"/>
          <w:lang w:val="en-GB"/>
        </w:rPr>
        <w:pPrChange w:id="3696" w:author="Thomas Lee" w:date="2020-12-19T14:46:00Z">
          <w:pPr>
            <w:pStyle w:val="LayoutInformationPACKT"/>
          </w:pPr>
        </w:pPrChange>
      </w:pPr>
      <w:del w:id="3697" w:author="Thomas Lee" w:date="2020-12-15T20:19:00Z">
        <w:r w:rsidDel="00EC065E">
          <w:delText xml:space="preserve">Insert </w:delText>
        </w:r>
        <w:r w:rsidRPr="00C41783" w:rsidDel="00EC065E">
          <w:delText>image</w:delText>
        </w:r>
        <w:r w:rsidDel="00EC065E">
          <w:delText xml:space="preserve"> </w:delText>
        </w:r>
        <w:r w:rsidDel="00EC065E">
          <w:rPr>
            <w:noProof/>
          </w:rPr>
          <w:delText>B42024_01</w:delText>
        </w:r>
        <w:r w:rsidRPr="00023EAD" w:rsidDel="00EC065E">
          <w:rPr>
            <w:noProof/>
          </w:rPr>
          <w:delText>_</w:delText>
        </w:r>
        <w:r w:rsidDel="00EC065E">
          <w:rPr>
            <w:noProof/>
          </w:rPr>
          <w:delText>33.png</w:delText>
        </w:r>
      </w:del>
    </w:p>
    <w:p w14:paraId="2D8F83CD" w14:textId="7A90299F" w:rsidR="00952699" w:rsidDel="00EC065E" w:rsidRDefault="00952699" w:rsidP="0054579C">
      <w:pPr>
        <w:pStyle w:val="NormalPACKT"/>
        <w:rPr>
          <w:del w:id="3698" w:author="Thomas Lee" w:date="2020-12-15T20:19:00Z"/>
          <w:lang w:val="en-GB"/>
        </w:rPr>
      </w:pPr>
      <w:del w:id="3699" w:author="Thomas Lee" w:date="2020-12-15T20:19:00Z">
        <w:r w:rsidDel="00EC065E">
          <w:rPr>
            <w:lang w:val="en-GB"/>
          </w:rPr>
          <w:delText xml:space="preserve">In </w:delText>
        </w:r>
        <w:r w:rsidRPr="00952699" w:rsidDel="00EC065E">
          <w:rPr>
            <w:rStyle w:val="ItalicsPACKT"/>
          </w:rPr>
          <w:delText xml:space="preserve">step </w:delText>
        </w:r>
        <w:r w:rsidR="00E73D95" w:rsidRPr="00952699" w:rsidDel="00EC065E">
          <w:rPr>
            <w:rStyle w:val="ItalicsPACKT"/>
          </w:rPr>
          <w:delText>5</w:delText>
        </w:r>
        <w:r w:rsidR="00E73D95" w:rsidDel="00EC065E">
          <w:rPr>
            <w:lang w:val="en-GB"/>
          </w:rPr>
          <w:delText xml:space="preserve">, and </w:delText>
        </w:r>
        <w:r w:rsidR="00E73D95" w:rsidRPr="00952699" w:rsidDel="00EC065E">
          <w:rPr>
            <w:rStyle w:val="ItalicsPACKT"/>
          </w:rPr>
          <w:delText>step 6</w:delText>
        </w:r>
        <w:r w:rsidR="00E73D95" w:rsidRPr="00952699" w:rsidDel="00EC065E">
          <w:delText>,</w:delText>
        </w:r>
        <w:r w:rsidR="00E73D95" w:rsidDel="00EC065E">
          <w:rPr>
            <w:lang w:val="en-GB"/>
          </w:rPr>
          <w:delText xml:space="preserve"> you </w:delText>
        </w:r>
        <w:r w:rsidDel="00EC065E">
          <w:rPr>
            <w:lang w:val="en-GB"/>
          </w:rPr>
          <w:delText xml:space="preserve">determine the current VS Code theme name and </w:delText>
        </w:r>
        <w:r w:rsidR="00E73D95" w:rsidDel="00EC065E">
          <w:rPr>
            <w:lang w:val="en-GB"/>
          </w:rPr>
          <w:delText>update the colors used by PSReadline for better clarity.</w:delText>
        </w:r>
        <w:r w:rsidDel="00EC065E">
          <w:rPr>
            <w:lang w:val="en-GB"/>
          </w:rPr>
          <w:delText xml:space="preserve"> These two steps produce no output</w:delText>
        </w:r>
      </w:del>
      <w:ins w:id="3700" w:author="Lucy Wan" w:date="2020-10-20T17:12:00Z">
        <w:del w:id="3701" w:author="Thomas Lee" w:date="2020-12-15T20:19:00Z">
          <w:r w:rsidR="00343B12" w:rsidDel="00EC065E">
            <w:rPr>
              <w:lang w:val="en-GB"/>
            </w:rPr>
            <w:delText>,</w:delText>
          </w:r>
        </w:del>
      </w:ins>
      <w:del w:id="3702" w:author="Thomas Lee" w:date="2020-12-15T20:19:00Z">
        <w:r w:rsidDel="00EC065E">
          <w:rPr>
            <w:lang w:val="en-GB"/>
          </w:rPr>
          <w:delText xml:space="preserve"> although you should see the colours of specific PowerShell syntax tokens change (run </w:delText>
        </w:r>
        <w:r w:rsidRPr="00952699" w:rsidDel="00EC065E">
          <w:rPr>
            <w:rStyle w:val="CodeInTextPACKT"/>
          </w:rPr>
          <w:delText>Get-PSReadLineOption</w:delText>
        </w:r>
        <w:r w:rsidDel="00EC065E">
          <w:rPr>
            <w:lang w:val="en-GB"/>
          </w:rPr>
          <w:delText xml:space="preserve"> to see the changes).</w:delText>
        </w:r>
      </w:del>
    </w:p>
    <w:p w14:paraId="088A0CD4" w14:textId="2D2646D4" w:rsidR="0000165C" w:rsidDel="00EC065E" w:rsidRDefault="0000165C">
      <w:pPr>
        <w:pStyle w:val="NormalPACKT"/>
        <w:rPr>
          <w:del w:id="3703" w:author="Thomas Lee" w:date="2020-12-15T20:19:00Z"/>
        </w:rPr>
        <w:pPrChange w:id="3704" w:author="Thomas Lee" w:date="2020-12-19T14:46:00Z">
          <w:pPr>
            <w:pStyle w:val="Heading2"/>
          </w:pPr>
        </w:pPrChange>
      </w:pPr>
      <w:del w:id="3705" w:author="Thomas Lee" w:date="2020-12-15T20:19:00Z">
        <w:r w:rsidDel="00EC065E">
          <w:delText>There's more...</w:delText>
        </w:r>
      </w:del>
    </w:p>
    <w:p w14:paraId="3D223367" w14:textId="6976446A" w:rsidR="002432CE" w:rsidDel="00EC065E" w:rsidRDefault="002432CE" w:rsidP="0054579C">
      <w:pPr>
        <w:pStyle w:val="NormalPACKT"/>
        <w:rPr>
          <w:del w:id="3706" w:author="Thomas Lee" w:date="2020-12-15T20:19:00Z"/>
          <w:lang w:val="en-GB"/>
        </w:rPr>
      </w:pPr>
      <w:del w:id="3707" w:author="Thomas Lee" w:date="2020-12-15T20:19:00Z">
        <w:r w:rsidDel="00EC065E">
          <w:rPr>
            <w:lang w:val="en-GB"/>
          </w:rPr>
          <w:delText xml:space="preserve">In </w:delText>
        </w:r>
        <w:r w:rsidRPr="002432CE" w:rsidDel="00EC065E">
          <w:rPr>
            <w:rStyle w:val="ItalicsPACKT"/>
          </w:rPr>
          <w:delText>step 1</w:delText>
        </w:r>
        <w:r w:rsidDel="00EC065E">
          <w:rPr>
            <w:lang w:val="en-GB"/>
          </w:rPr>
          <w:delText xml:space="preserve">, you view the commands inside the PSReadline module. The </w:delText>
        </w:r>
        <w:r w:rsidRPr="002432CE" w:rsidDel="00EC065E">
          <w:rPr>
            <w:rStyle w:val="CodeInTextPACKT"/>
            <w:lang w:val="en-GB"/>
          </w:rPr>
          <w:delText>PSConsoleHostReadLine</w:delText>
        </w:r>
        <w:r w:rsidDel="00EC065E">
          <w:rPr>
            <w:lang w:val="en-GB"/>
          </w:rPr>
          <w:delText xml:space="preserve"> function is the entry point to this module’s functionality. When the PowerShell console starts, it loads this module and invokes the </w:delText>
        </w:r>
        <w:r w:rsidRPr="002432CE" w:rsidDel="00EC065E">
          <w:rPr>
            <w:rStyle w:val="CodeInTextPACKT"/>
          </w:rPr>
          <w:delText>PSConsoleHostReadLine</w:delText>
        </w:r>
        <w:r w:rsidDel="00EC065E">
          <w:rPr>
            <w:lang w:val="en-GB"/>
          </w:rPr>
          <w:delText xml:space="preserve"> function. </w:delText>
        </w:r>
      </w:del>
    </w:p>
    <w:p w14:paraId="536FBEA1" w14:textId="11A22F57" w:rsidR="002432CE" w:rsidDel="00EC065E" w:rsidRDefault="002432CE" w:rsidP="0054579C">
      <w:pPr>
        <w:pStyle w:val="NormalPACKT"/>
        <w:rPr>
          <w:del w:id="3708" w:author="Thomas Lee" w:date="2020-12-15T20:19:00Z"/>
          <w:lang w:val="en-GB"/>
        </w:rPr>
      </w:pPr>
      <w:del w:id="3709" w:author="Thomas Lee" w:date="2020-12-15T20:19:00Z">
        <w:r w:rsidDel="00EC065E">
          <w:rPr>
            <w:lang w:val="en-GB"/>
          </w:rPr>
          <w:delText xml:space="preserve">One small downside to PSReadline is that it does not work well with all </w:delText>
        </w:r>
        <w:r w:rsidR="00CB5119" w:rsidDel="00EC065E">
          <w:rPr>
            <w:lang w:val="en-GB"/>
          </w:rPr>
          <w:delText xml:space="preserve">Windows </w:delText>
        </w:r>
        <w:r w:rsidDel="00EC065E">
          <w:rPr>
            <w:lang w:val="en-GB"/>
          </w:rPr>
          <w:delText xml:space="preserve">screen reader programs. For </w:delText>
        </w:r>
        <w:r w:rsidR="00CB5119" w:rsidDel="00EC065E">
          <w:rPr>
            <w:lang w:val="en-GB"/>
          </w:rPr>
          <w:delText xml:space="preserve">accessibility reasons, </w:delText>
        </w:r>
        <w:r w:rsidDel="00EC065E">
          <w:rPr>
            <w:lang w:val="en-GB"/>
          </w:rPr>
          <w:delText>if the PowerShell console detects you are using a</w:delText>
        </w:r>
        <w:r w:rsidR="00CB5119" w:rsidDel="00EC065E">
          <w:rPr>
            <w:lang w:val="en-GB"/>
          </w:rPr>
          <w:delText>ny</w:delText>
        </w:r>
        <w:r w:rsidDel="00EC065E">
          <w:rPr>
            <w:lang w:val="en-GB"/>
          </w:rPr>
          <w:delText xml:space="preserve"> screen reader program, the console startup process does not load PSReadline. </w:delText>
        </w:r>
        <w:r w:rsidR="00CB5119" w:rsidDel="00EC065E">
          <w:rPr>
            <w:lang w:val="en-GB"/>
          </w:rPr>
          <w:delText>You can always load PSReadLine manually either in the console or by updating your startup profile(s).</w:delText>
        </w:r>
      </w:del>
    </w:p>
    <w:p w14:paraId="2DBD8711" w14:textId="73E707D6" w:rsidR="00CB5119" w:rsidDel="00EC065E" w:rsidRDefault="00CB5119" w:rsidP="0054579C">
      <w:pPr>
        <w:pStyle w:val="NormalPACKT"/>
        <w:rPr>
          <w:del w:id="3710" w:author="Thomas Lee" w:date="2020-12-15T20:19:00Z"/>
          <w:lang w:val="en-GB"/>
        </w:rPr>
      </w:pPr>
      <w:del w:id="3711" w:author="Thomas Lee" w:date="2020-12-15T20:19:00Z">
        <w:r w:rsidDel="00EC065E">
          <w:rPr>
            <w:lang w:val="en-GB"/>
          </w:rPr>
          <w:delText xml:space="preserve">In </w:delText>
        </w:r>
        <w:r w:rsidRPr="00D5389D" w:rsidDel="00EC065E">
          <w:rPr>
            <w:rStyle w:val="ItalicsPACKT"/>
          </w:rPr>
          <w:delText>step 2</w:delText>
        </w:r>
        <w:r w:rsidDel="00EC065E">
          <w:rPr>
            <w:lang w:val="en-GB"/>
          </w:rPr>
          <w:delText>, you view the key handlers currently use by PSReadline. Each key handler maps a keystroke combination (for example, Ctrl+</w:delText>
        </w:r>
        <w:r w:rsidR="00C44B17" w:rsidDel="00EC065E">
          <w:rPr>
            <w:lang w:val="en-GB"/>
          </w:rPr>
          <w:delText>L</w:delText>
        </w:r>
        <w:r w:rsidDel="00EC065E">
          <w:rPr>
            <w:lang w:val="en-GB"/>
          </w:rPr>
          <w:delText xml:space="preserve">) to one of over 160 internal PSReadline functions. By default, Ctrl+L maps </w:delText>
        </w:r>
      </w:del>
      <w:ins w:id="3712" w:author="Lucy Wan" w:date="2020-10-20T17:13:00Z">
        <w:del w:id="3713" w:author="Thomas Lee" w:date="2020-12-15T20:19:00Z">
          <w:r w:rsidR="00C44B17" w:rsidDel="00EC065E">
            <w:rPr>
              <w:lang w:val="en-GB"/>
            </w:rPr>
            <w:delText xml:space="preserve">to </w:delText>
          </w:r>
        </w:del>
      </w:ins>
      <w:del w:id="3714" w:author="Thomas Lee" w:date="2020-12-15T20:19:00Z">
        <w:r w:rsidDel="00EC065E">
          <w:rPr>
            <w:lang w:val="en-GB"/>
          </w:rPr>
          <w:delText xml:space="preserve">PSReadline’s </w:delText>
        </w:r>
        <w:r w:rsidRPr="00CB5119" w:rsidDel="00EC065E">
          <w:rPr>
            <w:lang w:val="en-GB"/>
          </w:rPr>
          <w:delText>ClearScreen</w:delText>
        </w:r>
        <w:r w:rsidDel="00EC065E">
          <w:rPr>
            <w:lang w:val="en-GB"/>
          </w:rPr>
          <w:delText xml:space="preserve"> function - when you type that sequence, PSReadline clears the screen in the console. </w:delText>
        </w:r>
      </w:del>
    </w:p>
    <w:p w14:paraId="0B4A8D66" w14:textId="21ADF977" w:rsidR="00952699" w:rsidDel="00EC065E" w:rsidRDefault="00952699" w:rsidP="0054579C">
      <w:pPr>
        <w:pStyle w:val="NormalPACKT"/>
        <w:rPr>
          <w:del w:id="3715" w:author="Thomas Lee" w:date="2020-12-15T20:19:00Z"/>
          <w:lang w:val="en-GB"/>
        </w:rPr>
      </w:pPr>
      <w:del w:id="3716" w:author="Thomas Lee" w:date="2020-12-15T20:19:00Z">
        <w:r w:rsidDel="00EC065E">
          <w:rPr>
            <w:lang w:val="en-GB"/>
          </w:rPr>
          <w:delText xml:space="preserve">In </w:delText>
        </w:r>
        <w:r w:rsidRPr="00952699" w:rsidDel="00EC065E">
          <w:rPr>
            <w:rStyle w:val="ItalicsPACKT"/>
          </w:rPr>
          <w:delText>step 5</w:delText>
        </w:r>
        <w:r w:rsidDel="00EC065E">
          <w:rPr>
            <w:lang w:val="en-GB"/>
          </w:rPr>
          <w:delText xml:space="preserve"> and </w:delText>
        </w:r>
        <w:r w:rsidRPr="00952699" w:rsidDel="00EC065E">
          <w:rPr>
            <w:rStyle w:val="ItalicsPACKT"/>
          </w:rPr>
          <w:delText>step 6</w:delText>
        </w:r>
        <w:r w:rsidDel="00EC065E">
          <w:rPr>
            <w:lang w:val="en-GB"/>
          </w:rPr>
          <w:delText xml:space="preserve">, you detect the VS Code theme name and adjust the colour scheme to match your preferences. To some degree, PSReadline and VSCode’s colour themes can result in hard to read colour combinations. If that is the case, </w:delText>
        </w:r>
        <w:commentRangeStart w:id="3717"/>
        <w:r w:rsidDel="00EC065E">
          <w:rPr>
            <w:lang w:val="en-GB"/>
          </w:rPr>
          <w:delText>persist the specific settings into your VS Code profile file.</w:delText>
        </w:r>
        <w:commentRangeEnd w:id="3717"/>
        <w:r w:rsidR="00A366C7" w:rsidDel="00EC065E">
          <w:rPr>
            <w:rStyle w:val="CommentReference"/>
          </w:rPr>
          <w:commentReference w:id="3717"/>
        </w:r>
      </w:del>
    </w:p>
    <w:p w14:paraId="55677826" w14:textId="2A480C18" w:rsidR="00CB5119" w:rsidRPr="002432CE" w:rsidDel="00EC065E" w:rsidRDefault="00CB5119" w:rsidP="0054579C">
      <w:pPr>
        <w:pStyle w:val="NormalPACKT"/>
        <w:rPr>
          <w:del w:id="3718" w:author="Thomas Lee" w:date="2020-12-15T20:19:00Z"/>
          <w:lang w:val="en-GB"/>
        </w:rPr>
      </w:pPr>
    </w:p>
    <w:p w14:paraId="1D9F9BE2" w14:textId="1DEFC951" w:rsidR="0000165C" w:rsidRPr="009D0F10" w:rsidDel="00EC065E" w:rsidRDefault="0000165C">
      <w:pPr>
        <w:pStyle w:val="NormalPACKT"/>
        <w:rPr>
          <w:del w:id="3719" w:author="Thomas Lee" w:date="2020-12-15T20:19:00Z"/>
        </w:rPr>
        <w:pPrChange w:id="3720" w:author="Thomas Lee" w:date="2020-12-19T14:46:00Z">
          <w:pPr>
            <w:pStyle w:val="Heading1"/>
            <w:pBdr>
              <w:top w:val="none" w:sz="0" w:space="0" w:color="auto"/>
              <w:left w:val="none" w:sz="0" w:space="0" w:color="auto"/>
              <w:bottom w:val="none" w:sz="0" w:space="0" w:color="auto"/>
              <w:right w:val="none" w:sz="0" w:space="0" w:color="auto"/>
            </w:pBdr>
            <w:tabs>
              <w:tab w:val="left" w:pos="0"/>
            </w:tabs>
          </w:pPr>
        </w:pPrChange>
      </w:pPr>
      <w:del w:id="3721" w:author="Thomas Lee" w:date="2020-12-15T20:19:00Z">
        <w:r w:rsidDel="00EC065E">
          <w:delText>Installing PowerShell 7 in Windows Subsystem for L</w:delText>
        </w:r>
        <w:r w:rsidR="00952699" w:rsidDel="00EC065E">
          <w:delText>i</w:delText>
        </w:r>
        <w:r w:rsidDel="00EC065E">
          <w:delText>nux</w:delText>
        </w:r>
      </w:del>
    </w:p>
    <w:p w14:paraId="0F2BE4C7" w14:textId="273139F2" w:rsidR="0000165C" w:rsidDel="00EC065E" w:rsidRDefault="00C41783">
      <w:pPr>
        <w:pStyle w:val="NormalPACKT"/>
        <w:rPr>
          <w:del w:id="3722" w:author="Thomas Lee" w:date="2020-12-15T20:19:00Z"/>
        </w:rPr>
        <w:pPrChange w:id="3723" w:author="Thomas Lee" w:date="2020-12-19T14:46:00Z">
          <w:pPr>
            <w:pStyle w:val="BulletPACKT"/>
            <w:numPr>
              <w:numId w:val="0"/>
            </w:numPr>
            <w:ind w:left="0" w:firstLine="0"/>
          </w:pPr>
        </w:pPrChange>
      </w:pPr>
      <w:del w:id="3724" w:author="Thomas Lee" w:date="2020-12-15T20:19:00Z">
        <w:r w:rsidDel="00EC065E">
          <w:lastRenderedPageBreak/>
          <w:delText>PowerShell 7 is cross-platform</w:delText>
        </w:r>
        <w:r w:rsidR="00952699" w:rsidDel="00EC065E">
          <w:delText>,</w:delText>
        </w:r>
        <w:r w:rsidDel="00EC065E">
          <w:delText xml:space="preserve"> and you can use PowerShell on Windows, macOS and most distributions of Linux. </w:delText>
        </w:r>
        <w:commentRangeStart w:id="3725"/>
        <w:r w:rsidDel="00EC065E">
          <w:delText xml:space="preserve">It is a feature of </w:delText>
        </w:r>
        <w:commentRangeEnd w:id="3725"/>
        <w:r w:rsidR="008F6100" w:rsidDel="00EC065E">
          <w:rPr>
            <w:rStyle w:val="CommentReference"/>
          </w:rPr>
          <w:commentReference w:id="3725"/>
        </w:r>
        <w:r w:rsidDel="00EC065E">
          <w:delText>Linux that the installations of applica</w:delText>
        </w:r>
        <w:r w:rsidR="00952699" w:rsidDel="00EC065E">
          <w:delText>ti</w:delText>
        </w:r>
        <w:r w:rsidDel="00EC065E">
          <w:delText>ons such as PowerShell differ. The tools you use</w:delText>
        </w:r>
        <w:r w:rsidR="00952699" w:rsidDel="00EC065E">
          <w:delText>,</w:delText>
        </w:r>
        <w:r w:rsidDel="00EC065E">
          <w:delText xml:space="preserve"> for example in Ubuntu, are different from those you use in other distributions.</w:delText>
        </w:r>
      </w:del>
    </w:p>
    <w:p w14:paraId="6033EA82" w14:textId="0AE27959" w:rsidR="00C41783" w:rsidDel="00EC065E" w:rsidRDefault="00C41783">
      <w:pPr>
        <w:pStyle w:val="NormalPACKT"/>
        <w:rPr>
          <w:del w:id="3726" w:author="Thomas Lee" w:date="2020-12-15T20:19:00Z"/>
        </w:rPr>
        <w:pPrChange w:id="3727" w:author="Thomas Lee" w:date="2020-12-19T14:46:00Z">
          <w:pPr>
            <w:pStyle w:val="BulletPACKT"/>
            <w:numPr>
              <w:numId w:val="0"/>
            </w:numPr>
            <w:ind w:left="0" w:firstLine="0"/>
          </w:pPr>
        </w:pPrChange>
      </w:pPr>
      <w:del w:id="3728" w:author="Thomas Lee" w:date="2020-12-15T20:19:00Z">
        <w:r w:rsidDel="00EC065E">
          <w:delText xml:space="preserve">With the latest versions of </w:delText>
        </w:r>
        <w:r w:rsidR="00952699" w:rsidDel="00EC065E">
          <w:delText>Win</w:delText>
        </w:r>
        <w:r w:rsidDel="00EC065E">
          <w:delText xml:space="preserve">dows and Windows Server, Microsoft has implemented the Windows Subsystem for Linux (WSL). WSL allows you to run a (supported) Linux distribution inside Windows. For a </w:delText>
        </w:r>
        <w:r w:rsidR="00952699" w:rsidDel="00EC065E">
          <w:delText>more in-depth</w:delText>
        </w:r>
        <w:r w:rsidDel="00EC065E">
          <w:delText xml:space="preserve"> look at WSL, see </w:delText>
        </w:r>
        <w:r w:rsidRPr="00C41783" w:rsidDel="00EC065E">
          <w:rPr>
            <w:rStyle w:val="CodeInTextPACKT"/>
          </w:rPr>
          <w:delText>https://docs.microsoft.com/en-us/windows/wsl/about</w:delText>
        </w:r>
        <w:r w:rsidDel="00EC065E">
          <w:delText>.</w:delText>
        </w:r>
      </w:del>
    </w:p>
    <w:p w14:paraId="21F45833" w14:textId="2D55FB10" w:rsidR="0000165C" w:rsidDel="00EC065E" w:rsidRDefault="0000165C">
      <w:pPr>
        <w:pStyle w:val="NormalPACKT"/>
        <w:rPr>
          <w:del w:id="3729" w:author="Thomas Lee" w:date="2020-12-15T20:19:00Z"/>
        </w:rPr>
        <w:pPrChange w:id="3730" w:author="Thomas Lee" w:date="2020-12-19T14:46:00Z">
          <w:pPr>
            <w:pStyle w:val="BulletPACKT"/>
            <w:numPr>
              <w:numId w:val="0"/>
            </w:numPr>
            <w:ind w:left="0" w:firstLine="0"/>
          </w:pPr>
        </w:pPrChange>
      </w:pPr>
    </w:p>
    <w:p w14:paraId="35E84EF4" w14:textId="0928C1DF" w:rsidR="0000165C" w:rsidDel="00EC065E" w:rsidRDefault="0000165C">
      <w:pPr>
        <w:pStyle w:val="NormalPACKT"/>
        <w:rPr>
          <w:del w:id="3731" w:author="Thomas Lee" w:date="2020-12-15T20:19:00Z"/>
        </w:rPr>
        <w:pPrChange w:id="3732" w:author="Thomas Lee" w:date="2020-12-19T14:46:00Z">
          <w:pPr>
            <w:pStyle w:val="Heading2"/>
            <w:tabs>
              <w:tab w:val="left" w:pos="0"/>
            </w:tabs>
          </w:pPr>
        </w:pPrChange>
      </w:pPr>
      <w:del w:id="3733" w:author="Thomas Lee" w:date="2020-12-15T20:19:00Z">
        <w:r w:rsidDel="00EC065E">
          <w:delText>Getting Ready</w:delText>
        </w:r>
      </w:del>
    </w:p>
    <w:p w14:paraId="5A315030" w14:textId="1B048E3F" w:rsidR="0000165C" w:rsidDel="00EC065E" w:rsidRDefault="00952699">
      <w:pPr>
        <w:pStyle w:val="NormalPACKT"/>
        <w:rPr>
          <w:del w:id="3734" w:author="Thomas Lee" w:date="2020-12-15T20:19:00Z"/>
        </w:rPr>
        <w:pPrChange w:id="3735" w:author="Thomas Lee" w:date="2020-12-19T14:46:00Z">
          <w:pPr>
            <w:pStyle w:val="BulletPACKT"/>
            <w:numPr>
              <w:numId w:val="0"/>
            </w:numPr>
            <w:ind w:left="0" w:firstLine="0"/>
          </w:pPr>
        </w:pPrChange>
      </w:pPr>
      <w:del w:id="3736" w:author="Thomas Lee" w:date="2020-12-15T20:19:00Z">
        <w:r w:rsidDel="00EC065E">
          <w:delText>This recipe uses SRV1 after you have installed PowerShell 7 and VS Code.</w:delText>
        </w:r>
      </w:del>
    </w:p>
    <w:p w14:paraId="30DE30C8" w14:textId="43C1729C" w:rsidR="0000165C" w:rsidDel="00EC065E" w:rsidRDefault="0000165C">
      <w:pPr>
        <w:pStyle w:val="NormalPACKT"/>
        <w:rPr>
          <w:del w:id="3737" w:author="Thomas Lee" w:date="2020-12-15T20:19:00Z"/>
        </w:rPr>
        <w:pPrChange w:id="3738" w:author="Thomas Lee" w:date="2020-12-19T14:46:00Z">
          <w:pPr>
            <w:pStyle w:val="Heading2"/>
            <w:tabs>
              <w:tab w:val="left" w:pos="0"/>
            </w:tabs>
          </w:pPr>
        </w:pPrChange>
      </w:pPr>
      <w:del w:id="3739" w:author="Thomas Lee" w:date="2020-12-15T20:19:00Z">
        <w:r w:rsidDel="00EC065E">
          <w:delText>How to do it...</w:delText>
        </w:r>
      </w:del>
    </w:p>
    <w:p w14:paraId="57023F59" w14:textId="0B3E8F80" w:rsidR="0000165C" w:rsidRPr="009D0F10" w:rsidDel="00EC065E" w:rsidRDefault="0000165C">
      <w:pPr>
        <w:pStyle w:val="NormalPACKT"/>
        <w:rPr>
          <w:del w:id="3740" w:author="Thomas Lee" w:date="2020-12-15T20:19:00Z"/>
        </w:rPr>
        <w:pPrChange w:id="3741" w:author="Thomas Lee" w:date="2020-12-19T14:46:00Z">
          <w:pPr>
            <w:pStyle w:val="NumberedBulletPACKT"/>
            <w:numPr>
              <w:numId w:val="18"/>
            </w:numPr>
          </w:pPr>
        </w:pPrChange>
      </w:pPr>
      <w:commentRangeStart w:id="3742"/>
      <w:del w:id="3743" w:author="Thomas Lee" w:date="2020-12-15T20:19:00Z">
        <w:r w:rsidRPr="001A7AB0" w:rsidDel="00EC065E">
          <w:rPr>
            <w:lang w:val="en-GB"/>
          </w:rPr>
          <w:delText>Step by step  with code:</w:delText>
        </w:r>
        <w:commentRangeEnd w:id="3742"/>
        <w:r w:rsidR="00B15737" w:rsidDel="00EC065E">
          <w:rPr>
            <w:rStyle w:val="CommentReference"/>
          </w:rPr>
          <w:commentReference w:id="3742"/>
        </w:r>
      </w:del>
    </w:p>
    <w:p w14:paraId="56AF679C" w14:textId="692E4657" w:rsidR="0000165C" w:rsidDel="00EC065E" w:rsidRDefault="0000165C">
      <w:pPr>
        <w:pStyle w:val="NormalPACKT"/>
        <w:rPr>
          <w:del w:id="3744" w:author="Thomas Lee" w:date="2020-12-15T20:19:00Z"/>
        </w:rPr>
        <w:pPrChange w:id="3745" w:author="Thomas Lee" w:date="2020-12-19T14:46:00Z">
          <w:pPr>
            <w:pStyle w:val="Heading2"/>
            <w:numPr>
              <w:ilvl w:val="1"/>
              <w:numId w:val="3"/>
            </w:numPr>
            <w:tabs>
              <w:tab w:val="left" w:pos="0"/>
            </w:tabs>
          </w:pPr>
        </w:pPrChange>
      </w:pPr>
      <w:del w:id="3746" w:author="Thomas Lee" w:date="2020-12-15T20:19:00Z">
        <w:r w:rsidDel="00EC065E">
          <w:delText>How it works...</w:delText>
        </w:r>
      </w:del>
    </w:p>
    <w:p w14:paraId="732B2072" w14:textId="45F5002B" w:rsidR="00C41783" w:rsidRPr="00C41783" w:rsidDel="00EC065E" w:rsidRDefault="00952699" w:rsidP="0054579C">
      <w:pPr>
        <w:pStyle w:val="NormalPACKT"/>
        <w:rPr>
          <w:del w:id="3747" w:author="Thomas Lee" w:date="2020-12-15T20:19:00Z"/>
          <w:lang w:val="en-GB"/>
        </w:rPr>
      </w:pPr>
      <w:del w:id="3748" w:author="Thomas Lee" w:date="2020-12-15T20:19:00Z">
        <w:r w:rsidDel="00EC065E">
          <w:rPr>
            <w:lang w:val="en-GB"/>
          </w:rPr>
          <w:delText>To be added</w:delText>
        </w:r>
      </w:del>
    </w:p>
    <w:p w14:paraId="6CC58475" w14:textId="1F2F220E" w:rsidR="0000165C" w:rsidDel="00EC065E" w:rsidRDefault="0000165C">
      <w:pPr>
        <w:pStyle w:val="NormalPACKT"/>
        <w:rPr>
          <w:del w:id="3749" w:author="Thomas Lee" w:date="2020-12-15T20:19:00Z"/>
        </w:rPr>
        <w:pPrChange w:id="3750" w:author="Thomas Lee" w:date="2020-12-19T14:46:00Z">
          <w:pPr>
            <w:pStyle w:val="Heading2"/>
          </w:pPr>
        </w:pPrChange>
      </w:pPr>
      <w:del w:id="3751" w:author="Thomas Lee" w:date="2020-12-15T20:19:00Z">
        <w:r w:rsidDel="00EC065E">
          <w:delText>There's more...</w:delText>
        </w:r>
      </w:del>
    </w:p>
    <w:p w14:paraId="0FD75E49" w14:textId="6E3A3997" w:rsidR="00C41783" w:rsidRPr="00C41783" w:rsidRDefault="00952699" w:rsidP="0054579C">
      <w:pPr>
        <w:pStyle w:val="NormalPACKT"/>
        <w:rPr>
          <w:lang w:val="en-GB"/>
        </w:rPr>
      </w:pPr>
      <w:del w:id="3752" w:author="Thomas Lee" w:date="2020-12-15T20:19:00Z">
        <w:r w:rsidDel="00EC065E">
          <w:rPr>
            <w:lang w:val="en-GB"/>
          </w:rPr>
          <w:delText>To be added</w:delText>
        </w:r>
      </w:del>
    </w:p>
    <w:sectPr w:rsidR="00C41783" w:rsidRPr="00C41783">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1" w:author="Lucy Wan" w:date="2020-10-21T10:28:00Z" w:initials="LW">
    <w:p w14:paraId="432B8509" w14:textId="77777777" w:rsidR="00324EFA" w:rsidRDefault="00324EFA" w:rsidP="00EC065E">
      <w:pPr>
        <w:pStyle w:val="CommentText"/>
      </w:pPr>
      <w:r>
        <w:rPr>
          <w:rStyle w:val="CommentReference"/>
        </w:rPr>
        <w:annotationRef/>
      </w:r>
      <w:r>
        <w:t>Technical reviewer Josh’s general comments:</w:t>
      </w:r>
    </w:p>
    <w:p w14:paraId="779B7D70" w14:textId="77777777" w:rsidR="00324EFA" w:rsidRDefault="00324EFA" w:rsidP="00EC065E">
      <w:pPr>
        <w:pStyle w:val="CommentText"/>
      </w:pPr>
    </w:p>
    <w:p w14:paraId="2328235B" w14:textId="77777777" w:rsidR="00324EFA" w:rsidRDefault="00324EFA" w:rsidP="00EC065E">
      <w:pPr>
        <w:pStyle w:val="CommentText"/>
      </w:pPr>
      <w:r>
        <w:t>Great chapter, nothing materially wrong or major changes needed. I specifically appreciated the calling out of the fact that yes some of these new features are cool… but maybe they aren’t best to be used in production scripts.</w:t>
      </w:r>
    </w:p>
    <w:p w14:paraId="55E122AA" w14:textId="77777777" w:rsidR="00324EFA" w:rsidRDefault="00324EFA" w:rsidP="00EC065E">
      <w:pPr>
        <w:pStyle w:val="CommentText"/>
      </w:pPr>
    </w:p>
    <w:p w14:paraId="38FBADF9" w14:textId="77777777" w:rsidR="00324EFA" w:rsidRDefault="00324EFA" w:rsidP="00EC065E">
      <w:pPr>
        <w:pStyle w:val="CommentText"/>
      </w:pPr>
      <w:r>
        <w:t>I have included a few notes where I think concepts can be expanded on or included, and I did nitpick a few phrase choices. Again, none of those are “make or break” things.</w:t>
      </w:r>
    </w:p>
    <w:p w14:paraId="2A4DF79C" w14:textId="77777777" w:rsidR="00324EFA" w:rsidRDefault="00324EFA" w:rsidP="00EC065E">
      <w:pPr>
        <w:pStyle w:val="CommentText"/>
      </w:pPr>
    </w:p>
    <w:p w14:paraId="0C20E076" w14:textId="77777777" w:rsidR="00324EFA" w:rsidRDefault="00324EFA" w:rsidP="00EC065E">
      <w:pPr>
        <w:pStyle w:val="CommentText"/>
      </w:pPr>
      <w:proofErr w:type="spellStart"/>
      <w:r>
        <w:t>Exccellent</w:t>
      </w:r>
      <w:proofErr w:type="spellEnd"/>
    </w:p>
  </w:comment>
  <w:comment w:id="4" w:author="Lucy Wan" w:date="2020-10-21T12:07:00Z" w:initials="LW">
    <w:p w14:paraId="644FB89A" w14:textId="77777777" w:rsidR="00324EFA" w:rsidRDefault="00324EFA" w:rsidP="00EC065E">
      <w:pPr>
        <w:pStyle w:val="CommentText"/>
      </w:pPr>
      <w:r>
        <w:rPr>
          <w:rStyle w:val="CommentReference"/>
        </w:rPr>
        <w:annotationRef/>
      </w:r>
      <w:r>
        <w:t>Some general comments from me:</w:t>
      </w:r>
    </w:p>
    <w:p w14:paraId="6169CC74" w14:textId="77777777" w:rsidR="00324EFA" w:rsidRDefault="00324EFA" w:rsidP="00EC065E">
      <w:pPr>
        <w:pStyle w:val="CommentText"/>
      </w:pPr>
    </w:p>
    <w:p w14:paraId="32D5562F" w14:textId="77777777" w:rsidR="00324EFA" w:rsidRDefault="00324EFA" w:rsidP="00EC065E">
      <w:pPr>
        <w:pStyle w:val="CommentText"/>
      </w:pPr>
      <w:r>
        <w:t>As with the first chapter, this is very clear with some instructive comparisons between PowerShell 7 and Windows PowerShell. I’ve edited your introduction a bit and suggested something you can add at the end to round it off; let me know if you disagree with any of the changes.</w:t>
      </w:r>
    </w:p>
    <w:p w14:paraId="3D580CF6" w14:textId="77777777" w:rsidR="00324EFA" w:rsidRDefault="00324EFA" w:rsidP="00EC065E">
      <w:pPr>
        <w:pStyle w:val="CommentText"/>
      </w:pPr>
    </w:p>
    <w:p w14:paraId="75F60292" w14:textId="77777777" w:rsidR="00324EFA" w:rsidRDefault="00324EFA" w:rsidP="00EC065E">
      <w:pPr>
        <w:pStyle w:val="CommentText"/>
      </w:pPr>
      <w:r>
        <w:t>The technical reviewer has been nicely thorough in his suggestions, particularly on page 4, and there are a few minor technical issues that need addressing – I’ve flagged up some that I think are important. Since there are quite a lot of technical comments, if you decide that we don’t need to address certain ones then a brief justification why would be useful for me, thanks!</w:t>
      </w:r>
    </w:p>
    <w:p w14:paraId="79CD86A2" w14:textId="77777777" w:rsidR="00324EFA" w:rsidRDefault="00324EFA" w:rsidP="00EC065E">
      <w:pPr>
        <w:pStyle w:val="CommentText"/>
      </w:pPr>
    </w:p>
    <w:p w14:paraId="5CB2EEC2" w14:textId="77777777" w:rsidR="00324EFA" w:rsidRDefault="00324EFA" w:rsidP="00EC065E">
      <w:pPr>
        <w:pStyle w:val="CommentText"/>
      </w:pPr>
      <w:r>
        <w:t>Nice work overall.</w:t>
      </w:r>
    </w:p>
    <w:p w14:paraId="577E76B2" w14:textId="77777777" w:rsidR="00324EFA" w:rsidRDefault="00324EFA" w:rsidP="00EC065E">
      <w:pPr>
        <w:pStyle w:val="CommentText"/>
      </w:pPr>
    </w:p>
    <w:p w14:paraId="299C6BEC" w14:textId="77777777" w:rsidR="00324EFA" w:rsidRDefault="00324EFA" w:rsidP="00EC065E">
      <w:pPr>
        <w:pStyle w:val="CommentText"/>
      </w:pPr>
      <w:r>
        <w:t>I will fix everything I can!</w:t>
      </w:r>
    </w:p>
  </w:comment>
  <w:comment w:id="28" w:author="Lucy Wan" w:date="2020-10-21T10:30:00Z" w:initials="LW">
    <w:p w14:paraId="70E50DBB" w14:textId="77777777" w:rsidR="00324EFA" w:rsidRDefault="00324EFA" w:rsidP="00EC065E">
      <w:pPr>
        <w:pStyle w:val="CommentText"/>
      </w:pPr>
      <w:r>
        <w:rPr>
          <w:rStyle w:val="CommentReference"/>
        </w:rPr>
        <w:annotationRef/>
      </w:r>
      <w:proofErr w:type="gramStart"/>
      <w:r>
        <w:t>Basically</w:t>
      </w:r>
      <w:proofErr w:type="gramEnd"/>
      <w:r>
        <w:t xml:space="preserve"> a repeat of the first sentence, I think cut</w:t>
      </w:r>
    </w:p>
    <w:p w14:paraId="1E4CA656" w14:textId="77777777" w:rsidR="00324EFA" w:rsidRDefault="00324EFA" w:rsidP="00EC065E">
      <w:pPr>
        <w:pStyle w:val="CommentText"/>
      </w:pPr>
    </w:p>
    <w:p w14:paraId="7D95FE31" w14:textId="77777777" w:rsidR="00324EFA" w:rsidRDefault="00324EFA" w:rsidP="00EC065E">
      <w:pPr>
        <w:pStyle w:val="CommentText"/>
      </w:pPr>
      <w:r>
        <w:t>OK</w:t>
      </w:r>
    </w:p>
  </w:comment>
  <w:comment w:id="33" w:author="Lucy Wan" w:date="2020-10-21T10:41:00Z" w:initials="LW">
    <w:p w14:paraId="7E458C8B" w14:textId="77777777" w:rsidR="00324EFA" w:rsidRDefault="00324EFA" w:rsidP="00EC065E">
      <w:pPr>
        <w:pStyle w:val="CommentText"/>
      </w:pPr>
      <w:r>
        <w:rPr>
          <w:rStyle w:val="CommentReference"/>
        </w:rPr>
        <w:annotationRef/>
      </w:r>
      <w:r>
        <w:t>I have moved this paragraph because I think it makes more sense here</w:t>
      </w:r>
    </w:p>
    <w:p w14:paraId="4D2D9C51" w14:textId="77777777" w:rsidR="00324EFA" w:rsidRDefault="00324EFA" w:rsidP="00EC065E">
      <w:pPr>
        <w:pStyle w:val="CommentText"/>
      </w:pPr>
    </w:p>
    <w:p w14:paraId="69D2B7F3" w14:textId="77777777" w:rsidR="00324EFA" w:rsidRDefault="00324EFA" w:rsidP="00EC065E">
      <w:pPr>
        <w:pStyle w:val="CommentText"/>
      </w:pPr>
      <w:r>
        <w:t>ok</w:t>
      </w:r>
    </w:p>
  </w:comment>
  <w:comment w:id="37" w:author="Josh" w:date="2020-10-16T15:26:00Z" w:initials="JK">
    <w:p w14:paraId="53E7CE07" w14:textId="77777777" w:rsidR="00324EFA" w:rsidRDefault="00324EFA" w:rsidP="00EC065E">
      <w:pPr>
        <w:pStyle w:val="CommentText"/>
      </w:pPr>
      <w:r>
        <w:rPr>
          <w:rStyle w:val="CommentReference"/>
        </w:rPr>
        <w:annotationRef/>
      </w:r>
      <w:r>
        <w:t>Should this have some comment about how the Error Views changed in 7.x (</w:t>
      </w:r>
      <w:proofErr w:type="gramStart"/>
      <w:r>
        <w:t>i.e.</w:t>
      </w:r>
      <w:proofErr w:type="gramEnd"/>
      <w:r>
        <w:t xml:space="preserve"> </w:t>
      </w:r>
      <w:proofErr w:type="spellStart"/>
      <w:r>
        <w:t>ConciseView</w:t>
      </w:r>
      <w:proofErr w:type="spellEnd"/>
      <w:r>
        <w:t>)?</w:t>
      </w:r>
    </w:p>
  </w:comment>
  <w:comment w:id="38" w:author="Lucy Wan" w:date="2020-10-21T10:42:00Z" w:initials="LW">
    <w:p w14:paraId="7ED7B9D5" w14:textId="77777777" w:rsidR="00324EFA" w:rsidRDefault="00324EFA" w:rsidP="00EC065E">
      <w:pPr>
        <w:pStyle w:val="CommentText"/>
      </w:pPr>
      <w:r>
        <w:rPr>
          <w:rStyle w:val="CommentReference"/>
        </w:rPr>
        <w:annotationRef/>
      </w:r>
      <w:r>
        <w:t>I agree it would be good to have the comparison – it would also be a nice way of rounding off the intro, something like “PowerShell 7 sees the introduction of more concise error messages, which we explore in the final recipe of the chapter.”</w:t>
      </w:r>
    </w:p>
    <w:p w14:paraId="350111AC" w14:textId="77777777" w:rsidR="00324EFA" w:rsidRDefault="00324EFA" w:rsidP="00EC065E">
      <w:pPr>
        <w:pStyle w:val="CommentText"/>
      </w:pPr>
    </w:p>
    <w:p w14:paraId="050FBF8A" w14:textId="55A5A808" w:rsidR="00324EFA" w:rsidRDefault="00324EFA" w:rsidP="00EC065E">
      <w:pPr>
        <w:pStyle w:val="CommentText"/>
      </w:pPr>
      <w:r>
        <w:t xml:space="preserve">I cover this later and say so in an addition  I added a bit here. </w:t>
      </w:r>
    </w:p>
  </w:comment>
  <w:comment w:id="58" w:author="Josh" w:date="2020-10-16T15:45:00Z" w:initials="JK">
    <w:p w14:paraId="4833D29F" w14:textId="77777777" w:rsidR="00324EFA" w:rsidRDefault="00324EFA" w:rsidP="00EC065E">
      <w:pPr>
        <w:pStyle w:val="CommentText"/>
      </w:pPr>
      <w:r>
        <w:rPr>
          <w:rStyle w:val="CommentReference"/>
        </w:rPr>
        <w:annotationRef/>
      </w:r>
      <w:r>
        <w:t>I don’t know if this comes up in a different section of the book, but consider adding the Ternary operator (a ? b : c)</w:t>
      </w:r>
    </w:p>
    <w:p w14:paraId="0723EE2A" w14:textId="77777777" w:rsidR="00324EFA" w:rsidRDefault="00324EFA" w:rsidP="00EC065E">
      <w:pPr>
        <w:pStyle w:val="CommentText"/>
      </w:pPr>
    </w:p>
    <w:p w14:paraId="087470EA" w14:textId="77777777" w:rsidR="00324EFA" w:rsidRDefault="00324EFA" w:rsidP="00EC065E">
      <w:pPr>
        <w:pStyle w:val="CommentText"/>
      </w:pPr>
      <w:r>
        <w:t>I wasn’t going to…</w:t>
      </w:r>
    </w:p>
    <w:p w14:paraId="761C8890" w14:textId="77777777" w:rsidR="00324EFA" w:rsidRDefault="00324EFA" w:rsidP="00EC065E">
      <w:pPr>
        <w:pStyle w:val="CommentText"/>
      </w:pPr>
    </w:p>
    <w:p w14:paraId="3FAFE80F" w14:textId="6A8CA8BB" w:rsidR="00324EFA" w:rsidRDefault="00324EFA" w:rsidP="00EC065E">
      <w:pPr>
        <w:pStyle w:val="CommentText"/>
      </w:pPr>
      <w:r>
        <w:t>But I will add an example</w:t>
      </w:r>
    </w:p>
  </w:comment>
  <w:comment w:id="61" w:author="Josh" w:date="2020-10-16T15:42:00Z" w:initials="JK">
    <w:p w14:paraId="5A666914" w14:textId="77777777" w:rsidR="00324EFA" w:rsidRDefault="00324EFA" w:rsidP="00EC065E">
      <w:pPr>
        <w:pStyle w:val="CommentText"/>
      </w:pPr>
      <w:r>
        <w:rPr>
          <w:rStyle w:val="CommentReference"/>
        </w:rPr>
        <w:annotationRef/>
      </w:r>
      <w:r>
        <w:t>Add example (|| and &amp;&amp;)</w:t>
      </w:r>
    </w:p>
    <w:p w14:paraId="25DA181B" w14:textId="77777777" w:rsidR="00324EFA" w:rsidRDefault="00324EFA" w:rsidP="00EC065E">
      <w:pPr>
        <w:pStyle w:val="CommentText"/>
      </w:pPr>
    </w:p>
    <w:p w14:paraId="3ADB969B" w14:textId="77777777" w:rsidR="00324EFA" w:rsidRDefault="00324EFA" w:rsidP="00EC065E">
      <w:pPr>
        <w:pStyle w:val="CommentText"/>
      </w:pPr>
      <w:r>
        <w:t>This is just a list - they see the new operators below.</w:t>
      </w:r>
    </w:p>
  </w:comment>
  <w:comment w:id="87" w:author="Josh" w:date="2020-10-16T20:59:00Z" w:initials="JK">
    <w:p w14:paraId="1D4F2808" w14:textId="77777777" w:rsidR="00324EFA" w:rsidRDefault="00324EFA" w:rsidP="00EC065E">
      <w:pPr>
        <w:pStyle w:val="CommentText"/>
      </w:pPr>
      <w:r>
        <w:rPr>
          <w:rStyle w:val="CommentReference"/>
        </w:rPr>
        <w:annotationRef/>
      </w:r>
      <w:r>
        <w:t>Should the reader be reminded to open PowerShell 7 and not 5.1?</w:t>
      </w:r>
    </w:p>
    <w:p w14:paraId="4C0B8AFD" w14:textId="77777777" w:rsidR="00324EFA" w:rsidRDefault="00324EFA" w:rsidP="00EC065E">
      <w:pPr>
        <w:pStyle w:val="CommentText"/>
      </w:pPr>
    </w:p>
    <w:p w14:paraId="152D8723" w14:textId="23DC05BB" w:rsidR="00324EFA" w:rsidRDefault="00324EFA" w:rsidP="00EC065E">
      <w:pPr>
        <w:pStyle w:val="CommentText"/>
      </w:pPr>
      <w:r>
        <w:t>Did so in the getting ready section</w:t>
      </w:r>
    </w:p>
  </w:comment>
  <w:comment w:id="233" w:author="Josh" w:date="2020-10-16T21:01:00Z" w:initials="JK">
    <w:p w14:paraId="0EA6007E" w14:textId="77777777" w:rsidR="00324EFA" w:rsidRDefault="00324EFA" w:rsidP="00EC065E">
      <w:pPr>
        <w:pStyle w:val="CommentText"/>
      </w:pPr>
      <w:r>
        <w:rPr>
          <w:rStyle w:val="CommentReference"/>
        </w:rPr>
        <w:annotationRef/>
      </w:r>
      <w:r>
        <w:rPr>
          <w:rStyle w:val="CommentReference"/>
        </w:rPr>
        <w:t xml:space="preserve">I would wager most readers won’t have encountered variable names </w:t>
      </w:r>
      <w:proofErr w:type="spellStart"/>
      <w:r>
        <w:rPr>
          <w:rStyle w:val="CommentReference"/>
        </w:rPr>
        <w:t>wrappen</w:t>
      </w:r>
      <w:proofErr w:type="spellEnd"/>
      <w:r>
        <w:rPr>
          <w:rStyle w:val="CommentReference"/>
        </w:rPr>
        <w:t xml:space="preserve"> in curly braces. It would pay to mention (probably in the how it works section… the there’s more section may be too far removed, </w:t>
      </w:r>
      <w:proofErr w:type="spellStart"/>
      <w:r>
        <w:rPr>
          <w:rStyle w:val="CommentReference"/>
        </w:rPr>
        <w:t>imho</w:t>
      </w:r>
      <w:proofErr w:type="spellEnd"/>
      <w:r>
        <w:rPr>
          <w:rStyle w:val="CommentReference"/>
        </w:rPr>
        <w:t>) why this is done (</w:t>
      </w:r>
      <w:proofErr w:type="gramStart"/>
      <w:r>
        <w:rPr>
          <w:rStyle w:val="CommentReference"/>
        </w:rPr>
        <w:t>e.g.</w:t>
      </w:r>
      <w:proofErr w:type="gramEnd"/>
      <w:r>
        <w:rPr>
          <w:rStyle w:val="CommentReference"/>
        </w:rPr>
        <w:t xml:space="preserve"> because the ‘?’ is a valid character in the name of a variable)</w:t>
      </w:r>
    </w:p>
  </w:comment>
  <w:comment w:id="234" w:author="Thomas Lee" w:date="2020-12-16T17:17:00Z" w:initials="TL">
    <w:p w14:paraId="3BE836FA" w14:textId="77777777" w:rsidR="00324EFA" w:rsidRDefault="00324EFA">
      <w:pPr>
        <w:pStyle w:val="CommentText"/>
      </w:pPr>
    </w:p>
    <w:p w14:paraId="58D14FAB" w14:textId="6873C20C" w:rsidR="00324EFA" w:rsidRDefault="00324EFA">
      <w:pPr>
        <w:pStyle w:val="CommentText"/>
      </w:pPr>
      <w:r>
        <w:rPr>
          <w:rStyle w:val="CommentReference"/>
        </w:rPr>
        <w:annotationRef/>
      </w:r>
    </w:p>
  </w:comment>
  <w:comment w:id="223" w:author="Josh" w:date="2020-10-16T15:58:00Z" w:initials="JK">
    <w:p w14:paraId="1554D765" w14:textId="77777777" w:rsidR="00324EFA" w:rsidRDefault="00324EFA" w:rsidP="00EC065E">
      <w:pPr>
        <w:pStyle w:val="CommentText"/>
      </w:pPr>
      <w:r>
        <w:rPr>
          <w:rStyle w:val="CommentReference"/>
        </w:rPr>
        <w:annotationRef/>
      </w:r>
      <w:r>
        <w:t>Suggest using the same name for both null objects here, I think it’s easier for the reader to pull apart what the change was when the name itself is static</w:t>
      </w:r>
    </w:p>
    <w:p w14:paraId="6442AE26" w14:textId="77777777" w:rsidR="00324EFA" w:rsidRDefault="00324EFA" w:rsidP="00EC065E">
      <w:pPr>
        <w:pStyle w:val="CommentText"/>
      </w:pPr>
    </w:p>
    <w:p w14:paraId="116D8CC9" w14:textId="36AED92F" w:rsidR="00324EFA" w:rsidRDefault="00324EFA" w:rsidP="00EC065E">
      <w:pPr>
        <w:pStyle w:val="CommentText"/>
      </w:pPr>
      <w:r>
        <w:t>OK</w:t>
      </w:r>
    </w:p>
  </w:comment>
  <w:comment w:id="231" w:author="Josh" w:date="2020-10-16T16:01:00Z" w:initials="JK">
    <w:p w14:paraId="32BEB889" w14:textId="77777777" w:rsidR="00324EFA" w:rsidRDefault="00324EFA" w:rsidP="00EC065E">
      <w:pPr>
        <w:pStyle w:val="CommentText"/>
      </w:pPr>
      <w:r>
        <w:rPr>
          <w:rStyle w:val="CommentReference"/>
        </w:rPr>
        <w:annotationRef/>
      </w:r>
      <w:r>
        <w:t>Need to turn on the experimental feature before this will work (</w:t>
      </w:r>
      <w:r w:rsidRPr="00A633A6">
        <w:t>Enable-</w:t>
      </w:r>
      <w:proofErr w:type="spellStart"/>
      <w:r w:rsidRPr="00A633A6">
        <w:t>ExperimentalFeature</w:t>
      </w:r>
      <w:proofErr w:type="spellEnd"/>
      <w:r w:rsidRPr="00A633A6">
        <w:t xml:space="preserve"> -Name </w:t>
      </w:r>
      <w:proofErr w:type="spellStart"/>
      <w:r w:rsidRPr="00A633A6">
        <w:t>PSNullConditionalOperators</w:t>
      </w:r>
      <w:proofErr w:type="spellEnd"/>
      <w:r>
        <w:t>) in the stable releases of the shell</w:t>
      </w:r>
    </w:p>
  </w:comment>
  <w:comment w:id="247" w:author="Josh" w:date="2020-10-16T16:05:00Z" w:initials="JK">
    <w:p w14:paraId="59BA3E7A" w14:textId="77777777" w:rsidR="00324EFA" w:rsidRDefault="00324EFA" w:rsidP="00EC065E">
      <w:pPr>
        <w:pStyle w:val="CommentText"/>
      </w:pPr>
      <w:r>
        <w:rPr>
          <w:rStyle w:val="CommentReference"/>
        </w:rPr>
        <w:annotationRef/>
      </w:r>
      <w:r>
        <w:t>There should be a better way (but I don’t know of one off the top of my head) to show the use of this.</w:t>
      </w:r>
      <w:r>
        <w:br/>
      </w:r>
      <w:r>
        <w:br/>
        <w:t>$</w:t>
      </w:r>
      <w:proofErr w:type="spellStart"/>
      <w:r>
        <w:t>x.propname</w:t>
      </w:r>
      <w:proofErr w:type="spellEnd"/>
      <w:r>
        <w:t xml:space="preserve"> has the same result as ${x}?.</w:t>
      </w:r>
      <w:proofErr w:type="spellStart"/>
      <w:r>
        <w:t>propname</w:t>
      </w:r>
      <w:proofErr w:type="spellEnd"/>
      <w:r>
        <w:t xml:space="preserve"> so… </w:t>
      </w:r>
      <w:r>
        <w:rPr>
          <w:rFonts w:ascii="Segoe UI Emoji" w:eastAsia="Segoe UI Emoji" w:hAnsi="Segoe UI Emoji" w:cs="Segoe UI Emoji"/>
        </w:rPr>
        <w:t>🤷</w:t>
      </w:r>
      <w:r>
        <w:t>‍</w:t>
      </w:r>
      <w:r>
        <w:rPr>
          <w:rFonts w:ascii="Segoe UI Emoji" w:eastAsia="Segoe UI Emoji" w:hAnsi="Segoe UI Emoji" w:cs="Segoe UI Emoji"/>
        </w:rPr>
        <w:t>♂</w:t>
      </w:r>
      <w:r>
        <w:t>️</w:t>
      </w:r>
      <w:r>
        <w:br/>
      </w:r>
      <w:r>
        <w:br/>
        <w:t xml:space="preserve">I called this out in my blog post on this topic: </w:t>
      </w:r>
      <w:r>
        <w:rPr>
          <w:rStyle w:val="Emphasis"/>
          <w:rFonts w:ascii="Georgia" w:hAnsi="Georgia"/>
          <w:color w:val="212529"/>
          <w:sz w:val="27"/>
          <w:szCs w:val="27"/>
        </w:rPr>
        <w:t>Note: Trying to get properties from a null variable won't actually generate an error, even before PowerShell 7. Using this syntax just makes the intentions of your script clearer.</w:t>
      </w:r>
      <w:r>
        <w:br/>
      </w:r>
      <w:r>
        <w:br/>
        <w:t>This comment stems from thinking we should probably show the “traditional method” as with the previous examples</w:t>
      </w:r>
    </w:p>
    <w:p w14:paraId="58FBBEF0" w14:textId="77777777" w:rsidR="00324EFA" w:rsidRDefault="00324EFA" w:rsidP="00EC065E">
      <w:pPr>
        <w:pStyle w:val="CommentText"/>
      </w:pPr>
    </w:p>
  </w:comment>
  <w:comment w:id="248" w:author="Lucy Wan" w:date="2020-10-21T12:51:00Z" w:initials="LW">
    <w:p w14:paraId="4CD8D740" w14:textId="77777777" w:rsidR="00324EFA" w:rsidRDefault="00324EFA" w:rsidP="00EC065E">
      <w:pPr>
        <w:pStyle w:val="CommentText"/>
      </w:pPr>
      <w:r>
        <w:rPr>
          <w:rStyle w:val="CommentReference"/>
        </w:rPr>
        <w:annotationRef/>
      </w:r>
      <w:r>
        <w:t>Do you agree? Is showing the “traditional method” in this example necessary for comparative purposes?</w:t>
      </w:r>
    </w:p>
  </w:comment>
  <w:comment w:id="263" w:author="Josh" w:date="2020-10-16T16:15:00Z" w:initials="JK">
    <w:p w14:paraId="35C698D4" w14:textId="77777777" w:rsidR="00324EFA" w:rsidRDefault="00324EFA" w:rsidP="00EC065E">
      <w:pPr>
        <w:pStyle w:val="CommentText"/>
      </w:pPr>
      <w:r>
        <w:rPr>
          <w:rStyle w:val="CommentReference"/>
        </w:rPr>
        <w:annotationRef/>
      </w:r>
      <w:r>
        <w:t>Is it worth pointing out that you can chain these (null collection and null method/property) together?</w:t>
      </w:r>
      <w:r>
        <w:br/>
      </w:r>
      <w:r>
        <w:br/>
      </w:r>
      <w:r w:rsidRPr="002446D7">
        <w:t>${Users}?[0]?.</w:t>
      </w:r>
      <w:proofErr w:type="spellStart"/>
      <w:r w:rsidRPr="002446D7">
        <w:t>SamAccountName</w:t>
      </w:r>
      <w:proofErr w:type="spellEnd"/>
      <w:r>
        <w:t xml:space="preserve"> </w:t>
      </w:r>
    </w:p>
  </w:comment>
  <w:comment w:id="537" w:author="Josh" w:date="2020-10-16T16:23:00Z" w:initials="JK">
    <w:p w14:paraId="3C223285" w14:textId="77777777" w:rsidR="00324EFA" w:rsidRDefault="00324EFA" w:rsidP="00EC065E">
      <w:pPr>
        <w:pStyle w:val="CommentText"/>
      </w:pPr>
      <w:r>
        <w:rPr>
          <w:rStyle w:val="CommentReference"/>
        </w:rPr>
        <w:annotationRef/>
      </w:r>
      <w:r>
        <w:t>The role of the Out-Null here could be confusing. “Is that’s what is triggering the ‘||’?”</w:t>
      </w:r>
      <w:r>
        <w:br/>
      </w:r>
      <w:r>
        <w:br/>
        <w:t xml:space="preserve">Alternative is setting the </w:t>
      </w:r>
      <w:proofErr w:type="spellStart"/>
      <w:r>
        <w:t>erroraction</w:t>
      </w:r>
      <w:proofErr w:type="spellEnd"/>
      <w:r>
        <w:t>, or embracing the error as part of the demo.</w:t>
      </w:r>
    </w:p>
  </w:comment>
  <w:comment w:id="538" w:author="Josh" w:date="2020-10-16T21:09:00Z" w:initials="JK">
    <w:p w14:paraId="06F8F335" w14:textId="77777777" w:rsidR="00324EFA" w:rsidRDefault="00324EFA" w:rsidP="00EC065E">
      <w:pPr>
        <w:pStyle w:val="CommentText"/>
      </w:pPr>
      <w:r>
        <w:rPr>
          <w:rStyle w:val="CommentReference"/>
        </w:rPr>
        <w:annotationRef/>
      </w:r>
      <w:r>
        <w:t>Looping back to this after reading the there’s more section.</w:t>
      </w:r>
      <w:r>
        <w:br/>
      </w:r>
      <w:r>
        <w:br/>
        <w:t xml:space="preserve">Setting the </w:t>
      </w:r>
      <w:proofErr w:type="spellStart"/>
      <w:r>
        <w:t>erroractionpreference</w:t>
      </w:r>
      <w:proofErr w:type="spellEnd"/>
      <w:r>
        <w:t xml:space="preserve"> before and after negates the need for Out-Null entirely.</w:t>
      </w:r>
      <w:r>
        <w:br/>
      </w:r>
      <w:r>
        <w:br/>
        <w:t xml:space="preserve">“| Out-Null” can be removed, or the changing of the </w:t>
      </w:r>
      <w:proofErr w:type="spellStart"/>
      <w:r>
        <w:t>erroractionpreference</w:t>
      </w:r>
      <w:proofErr w:type="spellEnd"/>
      <w:r>
        <w:t xml:space="preserve"> can be removed and set the </w:t>
      </w:r>
      <w:proofErr w:type="spellStart"/>
      <w:r>
        <w:t>erroraction</w:t>
      </w:r>
      <w:proofErr w:type="spellEnd"/>
      <w:r>
        <w:t xml:space="preserve"> on </w:t>
      </w:r>
      <w:proofErr w:type="spellStart"/>
      <w:r>
        <w:t>gci</w:t>
      </w:r>
      <w:proofErr w:type="spellEnd"/>
      <w:r>
        <w:t xml:space="preserve"> itself.</w:t>
      </w:r>
    </w:p>
  </w:comment>
  <w:comment w:id="540" w:author="Lucy Wan" w:date="2020-10-21T12:53:00Z" w:initials="LW">
    <w:p w14:paraId="22F0BC0E" w14:textId="77777777" w:rsidR="00324EFA" w:rsidRDefault="00324EFA" w:rsidP="00EC065E">
      <w:pPr>
        <w:pStyle w:val="CommentText"/>
      </w:pPr>
      <w:r>
        <w:rPr>
          <w:rStyle w:val="CommentReference"/>
        </w:rPr>
        <w:annotationRef/>
      </w:r>
      <w:r>
        <w:t>Could you address this?</w:t>
      </w:r>
    </w:p>
    <w:p w14:paraId="11B3A5CE" w14:textId="77777777" w:rsidR="00324EFA" w:rsidRDefault="00324EFA" w:rsidP="00EC065E">
      <w:pPr>
        <w:pStyle w:val="CommentText"/>
      </w:pPr>
    </w:p>
    <w:p w14:paraId="1796F865" w14:textId="38DD0B66" w:rsidR="00324EFA" w:rsidRDefault="00324EFA" w:rsidP="00EC065E">
      <w:pPr>
        <w:pStyle w:val="CommentText"/>
      </w:pPr>
      <w:r>
        <w:t>OK</w:t>
      </w:r>
    </w:p>
  </w:comment>
  <w:comment w:id="575" w:author="Josh" w:date="2020-10-16T20:57:00Z" w:initials="JK">
    <w:p w14:paraId="15C400C1" w14:textId="77777777" w:rsidR="00324EFA" w:rsidRDefault="00324EFA" w:rsidP="00EC065E">
      <w:pPr>
        <w:pStyle w:val="CommentText"/>
      </w:pPr>
      <w:r>
        <w:rPr>
          <w:rStyle w:val="CommentReference"/>
        </w:rPr>
        <w:annotationRef/>
      </w:r>
      <w:proofErr w:type="spellStart"/>
      <w:r>
        <w:t>Nit pick</w:t>
      </w:r>
      <w:proofErr w:type="spellEnd"/>
      <w:r>
        <w:t xml:space="preserve"> on word choice, suggest changing to something like “This traditional method looks like”</w:t>
      </w:r>
      <w:r>
        <w:br/>
      </w:r>
      <w:r>
        <w:br/>
        <w:t>the term “error view” could be confused with the formatting of error output (and the example shows the new concise error view)</w:t>
      </w:r>
    </w:p>
  </w:comment>
  <w:comment w:id="576" w:author="Lucy Wan" w:date="2020-10-21T12:29:00Z" w:initials="LW">
    <w:p w14:paraId="28F575E7" w14:textId="77777777" w:rsidR="00324EFA" w:rsidRDefault="00324EFA" w:rsidP="00EC065E">
      <w:pPr>
        <w:pStyle w:val="CommentText"/>
      </w:pPr>
      <w:r>
        <w:rPr>
          <w:rStyle w:val="CommentReference"/>
        </w:rPr>
        <w:annotationRef/>
      </w:r>
      <w:r>
        <w:t>Sounds reasonable, for clarity’s sake</w:t>
      </w:r>
    </w:p>
    <w:p w14:paraId="2D2FB592" w14:textId="77777777" w:rsidR="00324EFA" w:rsidRDefault="00324EFA" w:rsidP="00EC065E">
      <w:pPr>
        <w:pStyle w:val="CommentText"/>
      </w:pPr>
    </w:p>
    <w:p w14:paraId="1B5D9939" w14:textId="4289E858" w:rsidR="00324EFA" w:rsidRDefault="00324EFA" w:rsidP="00FC6499">
      <w:pPr>
        <w:pStyle w:val="CommentText"/>
      </w:pPr>
      <w:r>
        <w:t>OK - changed</w:t>
      </w:r>
    </w:p>
  </w:comment>
  <w:comment w:id="596" w:author="Josh" w:date="2020-10-16T21:03:00Z" w:initials="JK">
    <w:p w14:paraId="0CD91ED2" w14:textId="77777777" w:rsidR="00324EFA" w:rsidRDefault="00324EFA" w:rsidP="00EC065E">
      <w:pPr>
        <w:pStyle w:val="CommentText"/>
      </w:pPr>
      <w:r>
        <w:rPr>
          <w:rStyle w:val="CommentReference"/>
        </w:rPr>
        <w:annotationRef/>
      </w:r>
      <w:r>
        <w:t>See note on this example in previous section, PS5.1 doesn’t error when calling properties on null objects</w:t>
      </w:r>
    </w:p>
    <w:p w14:paraId="4EBD20C7" w14:textId="77777777" w:rsidR="00324EFA" w:rsidRDefault="00324EFA" w:rsidP="00EC065E">
      <w:pPr>
        <w:pStyle w:val="CommentText"/>
      </w:pPr>
    </w:p>
    <w:p w14:paraId="70CBE084" w14:textId="1FA7C3EA" w:rsidR="00324EFA" w:rsidRDefault="00324EFA" w:rsidP="00EC065E">
      <w:pPr>
        <w:pStyle w:val="CommentText"/>
      </w:pPr>
      <w:r>
        <w:t>I have removed this statement</w:t>
      </w:r>
    </w:p>
  </w:comment>
  <w:comment w:id="669" w:author="Thomas Lee" w:date="2020-10-01T11:57:00Z" w:initials="TL">
    <w:p w14:paraId="08CDB051" w14:textId="77777777" w:rsidR="00324EFA" w:rsidRDefault="00324EFA" w:rsidP="00EC065E">
      <w:pPr>
        <w:pStyle w:val="CommentText"/>
      </w:pPr>
      <w:r>
        <w:rPr>
          <w:rStyle w:val="CommentReference"/>
        </w:rPr>
        <w:annotationRef/>
      </w:r>
      <w:r>
        <w:t>How do I style this?</w:t>
      </w:r>
    </w:p>
  </w:comment>
  <w:comment w:id="670" w:author="Lucy Wan" w:date="2020-10-21T11:02:00Z" w:initials="LW">
    <w:p w14:paraId="1A2426CE" w14:textId="77777777" w:rsidR="00324EFA" w:rsidRDefault="00324EFA" w:rsidP="00EC065E">
      <w:pPr>
        <w:pStyle w:val="CommentText"/>
      </w:pPr>
      <w:r>
        <w:rPr>
          <w:rStyle w:val="CommentReference"/>
        </w:rPr>
        <w:annotationRef/>
      </w:r>
      <w:r>
        <w:t>It’ll be handled later in the process, not to worry</w:t>
      </w:r>
    </w:p>
    <w:p w14:paraId="015676C2" w14:textId="77777777" w:rsidR="00324EFA" w:rsidRDefault="00324EFA" w:rsidP="00EC065E">
      <w:pPr>
        <w:pStyle w:val="CommentText"/>
      </w:pPr>
    </w:p>
    <w:p w14:paraId="16973098" w14:textId="77777777" w:rsidR="00324EFA" w:rsidRDefault="00324EFA" w:rsidP="00EC065E">
      <w:pPr>
        <w:pStyle w:val="CommentText"/>
      </w:pPr>
    </w:p>
    <w:p w14:paraId="55F1D79C" w14:textId="518B99A5" w:rsidR="00324EFA" w:rsidRDefault="00324EFA" w:rsidP="00EC065E">
      <w:pPr>
        <w:pStyle w:val="CommentText"/>
      </w:pPr>
      <w:r>
        <w:t>OK!</w:t>
      </w:r>
    </w:p>
  </w:comment>
  <w:comment w:id="671" w:author="Thomas Lee" w:date="2020-09-25T14:46:00Z" w:initials="TL">
    <w:p w14:paraId="39E960C0" w14:textId="77777777" w:rsidR="00324EFA" w:rsidRDefault="00324EFA" w:rsidP="00EC065E">
      <w:pPr>
        <w:pStyle w:val="CommentText"/>
      </w:pPr>
      <w:r>
        <w:rPr>
          <w:rStyle w:val="CommentReference"/>
        </w:rPr>
        <w:annotationRef/>
      </w:r>
      <w:r>
        <w:t>How do I style a URL?</w:t>
      </w:r>
    </w:p>
  </w:comment>
  <w:comment w:id="672" w:author="Lucy Wan" w:date="2020-10-21T11:03:00Z" w:initials="LW">
    <w:p w14:paraId="493180DD" w14:textId="77777777" w:rsidR="00324EFA" w:rsidRDefault="00324EFA" w:rsidP="00EC065E">
      <w:pPr>
        <w:pStyle w:val="CommentText"/>
      </w:pPr>
      <w:r>
        <w:rPr>
          <w:rStyle w:val="CommentReference"/>
        </w:rPr>
        <w:annotationRef/>
      </w:r>
      <w:proofErr w:type="spellStart"/>
      <w:r>
        <w:t>Italicise</w:t>
      </w:r>
      <w:proofErr w:type="spellEnd"/>
      <w:r>
        <w:t xml:space="preserve"> them</w:t>
      </w:r>
    </w:p>
  </w:comment>
  <w:comment w:id="678" w:author="Lucy Wan" w:date="2020-10-21T11:04:00Z" w:initials="LW">
    <w:p w14:paraId="02C2C611" w14:textId="77777777" w:rsidR="00324EFA" w:rsidRDefault="00324EFA" w:rsidP="00EC065E">
      <w:pPr>
        <w:pStyle w:val="CommentText"/>
      </w:pPr>
      <w:r>
        <w:rPr>
          <w:rStyle w:val="CommentReference"/>
        </w:rPr>
        <w:annotationRef/>
      </w:r>
      <w:r>
        <w:t>Check grammar here, I’d suggest “When Get-ChildItem checks to see if the file exists, it produces an error by default if it does not exist”</w:t>
      </w:r>
    </w:p>
    <w:p w14:paraId="6208C9A7" w14:textId="77777777" w:rsidR="00324EFA" w:rsidRDefault="00324EFA" w:rsidP="00EC065E">
      <w:pPr>
        <w:pStyle w:val="CommentText"/>
      </w:pPr>
    </w:p>
    <w:p w14:paraId="0B297355" w14:textId="7D2A47CB" w:rsidR="00324EFA" w:rsidRDefault="00324EFA" w:rsidP="00EC065E">
      <w:pPr>
        <w:pStyle w:val="CommentText"/>
      </w:pPr>
      <w:r>
        <w:t xml:space="preserve">Made a </w:t>
      </w:r>
      <w:proofErr w:type="spellStart"/>
      <w:r>
        <w:t>chainge</w:t>
      </w:r>
      <w:proofErr w:type="spellEnd"/>
    </w:p>
  </w:comment>
  <w:comment w:id="683" w:author="Josh" w:date="2020-10-16T21:07:00Z" w:initials="JK">
    <w:p w14:paraId="0F6DF0CF" w14:textId="77777777" w:rsidR="00324EFA" w:rsidRDefault="00324EFA" w:rsidP="00EC065E">
      <w:pPr>
        <w:pStyle w:val="CommentText"/>
      </w:pPr>
      <w:r>
        <w:rPr>
          <w:rStyle w:val="CommentReference"/>
        </w:rPr>
        <w:annotationRef/>
      </w:r>
      <w:r>
        <w:t xml:space="preserve">See note on this in previous section, the example pipes to out-null, which is redundant if setting </w:t>
      </w:r>
      <w:proofErr w:type="spellStart"/>
      <w:r>
        <w:t>erroractionpreference</w:t>
      </w:r>
      <w:proofErr w:type="spellEnd"/>
    </w:p>
    <w:p w14:paraId="4DBA9374" w14:textId="77777777" w:rsidR="00324EFA" w:rsidRDefault="00324EFA" w:rsidP="00EC065E">
      <w:pPr>
        <w:pStyle w:val="CommentText"/>
      </w:pPr>
    </w:p>
    <w:p w14:paraId="503A3D93" w14:textId="294D9B86" w:rsidR="00324EFA" w:rsidRDefault="00324EFA" w:rsidP="00EC065E">
      <w:pPr>
        <w:pStyle w:val="CommentText"/>
      </w:pPr>
      <w:r>
        <w:t>I have noted this and made some changes</w:t>
      </w:r>
    </w:p>
  </w:comment>
  <w:comment w:id="691" w:author="Josh" w:date="2020-10-16T21:13:00Z" w:initials="JK">
    <w:p w14:paraId="348A2E5D" w14:textId="77777777" w:rsidR="00324EFA" w:rsidRDefault="00324EFA" w:rsidP="00EC065E">
      <w:pPr>
        <w:pStyle w:val="CommentText"/>
        <w:rPr>
          <w:rFonts w:ascii="Segoe UI Emoji" w:eastAsia="Segoe UI Emoji" w:hAnsi="Segoe UI Emoji" w:cs="Segoe UI Emoji"/>
        </w:rPr>
      </w:pPr>
      <w:r>
        <w:rPr>
          <w:rStyle w:val="CommentReference"/>
        </w:rPr>
        <w:annotationRef/>
      </w:r>
      <w:r>
        <w:t xml:space="preserve">Excellent point </w:t>
      </w:r>
      <w:r>
        <w:rPr>
          <w:rFonts w:ascii="Segoe UI Emoji" w:eastAsia="Segoe UI Emoji" w:hAnsi="Segoe UI Emoji" w:cs="Segoe UI Emoji"/>
        </w:rPr>
        <w:t>👍</w:t>
      </w:r>
    </w:p>
    <w:p w14:paraId="655904FF" w14:textId="754B417E" w:rsidR="00324EFA" w:rsidRDefault="00324EFA" w:rsidP="00EC065E">
      <w:pPr>
        <w:pStyle w:val="CommentText"/>
      </w:pPr>
      <w:r w:rsidRPr="00C22BFE">
        <w:rPr>
          <mc:AlternateContent>
            <mc:Choice Requires="w16se">
              <w:rFonts w:ascii="Segoe UI Emoji" w:eastAsia="Segoe UI Emoji" w:hAnsi="Segoe UI Emoji" w:cs="Segoe UI Emoji"/>
            </mc:Choic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comment>
  <w:comment w:id="696" w:author="Lucy Wan" w:date="2020-10-21T11:08:00Z" w:initials="LW">
    <w:p w14:paraId="23218740" w14:textId="77777777" w:rsidR="00324EFA" w:rsidRDefault="00324EFA" w:rsidP="00EC065E">
      <w:pPr>
        <w:pStyle w:val="CommentText"/>
      </w:pPr>
      <w:r>
        <w:rPr>
          <w:rStyle w:val="CommentReference"/>
        </w:rPr>
        <w:annotationRef/>
      </w:r>
      <w:r>
        <w:t>“for” instead?</w:t>
      </w:r>
    </w:p>
  </w:comment>
  <w:comment w:id="697" w:author="Josh" w:date="2020-10-16T21:15:00Z" w:initials="JK">
    <w:p w14:paraId="584E6935" w14:textId="77777777" w:rsidR="00324EFA" w:rsidRDefault="00324EFA" w:rsidP="00EC065E">
      <w:pPr>
        <w:shd w:val="clear" w:color="auto" w:fill="FFFFFF"/>
        <w:autoSpaceDE w:val="0"/>
        <w:autoSpaceDN w:val="0"/>
        <w:adjustRightInd w:val="0"/>
        <w:spacing w:after="0"/>
        <w:rPr>
          <w:rFonts w:ascii="Lucida Console" w:eastAsiaTheme="minorHAnsi" w:hAnsi="Lucida Console" w:cs="Lucida Console"/>
          <w:sz w:val="18"/>
          <w:szCs w:val="18"/>
          <w:lang w:val="en-NZ"/>
        </w:rPr>
      </w:pPr>
      <w:r>
        <w:rPr>
          <w:rStyle w:val="CommentReference"/>
        </w:rPr>
        <w:annotationRef/>
      </w:r>
      <w:r>
        <w:t>Agree 100%, though there is one thing that redeem this method a little in scripts.</w:t>
      </w:r>
      <w:r>
        <w:br/>
      </w:r>
      <w:r>
        <w:br/>
        <w:t xml:space="preserve">It does output a </w:t>
      </w:r>
      <w:proofErr w:type="spellStart"/>
      <w:r>
        <w:t>PSRemotingJob</w:t>
      </w:r>
      <w:proofErr w:type="spellEnd"/>
      <w:r>
        <w:t xml:space="preserve"> object which you can capture in a variable to avoid having to use Get-Job to find it later.</w:t>
      </w:r>
      <w:r>
        <w:br/>
      </w:r>
      <w:r>
        <w:br/>
        <w:t>The full example could be:</w:t>
      </w:r>
      <w:r>
        <w:br/>
      </w:r>
      <w:r>
        <w:br/>
      </w:r>
      <w:r>
        <w:rPr>
          <w:rFonts w:ascii="Lucida Console" w:eastAsiaTheme="minorHAnsi" w:hAnsi="Lucida Console" w:cs="Lucida Console"/>
          <w:color w:val="006400"/>
          <w:sz w:val="18"/>
          <w:szCs w:val="18"/>
          <w:lang w:val="en-NZ"/>
        </w:rPr>
        <w:t># 14</w:t>
      </w:r>
    </w:p>
    <w:p w14:paraId="5326F09E" w14:textId="77777777" w:rsidR="00324EFA" w:rsidRDefault="00324EFA" w:rsidP="00EC065E">
      <w:pPr>
        <w:shd w:val="clear" w:color="auto" w:fill="FFFFFF"/>
        <w:autoSpaceDE w:val="0"/>
        <w:autoSpaceDN w:val="0"/>
        <w:adjustRightInd w:val="0"/>
        <w:spacing w:after="0"/>
        <w:rPr>
          <w:rFonts w:ascii="Lucida Console" w:eastAsiaTheme="minorHAnsi" w:hAnsi="Lucida Console" w:cs="Lucida Console"/>
          <w:sz w:val="18"/>
          <w:szCs w:val="18"/>
          <w:lang w:val="en-NZ"/>
        </w:rPr>
      </w:pPr>
    </w:p>
    <w:p w14:paraId="17E9B97D" w14:textId="77777777" w:rsidR="00324EFA" w:rsidRDefault="00324EFA" w:rsidP="00EC065E">
      <w:pPr>
        <w:shd w:val="clear" w:color="auto" w:fill="FFFFFF"/>
        <w:autoSpaceDE w:val="0"/>
        <w:autoSpaceDN w:val="0"/>
        <w:adjustRightInd w:val="0"/>
        <w:spacing w:after="0"/>
        <w:rPr>
          <w:rFonts w:ascii="Lucida Console" w:eastAsiaTheme="minorHAnsi" w:hAnsi="Lucida Console" w:cs="Lucida Console"/>
          <w:sz w:val="18"/>
          <w:szCs w:val="18"/>
          <w:lang w:val="en-NZ"/>
        </w:rPr>
      </w:pPr>
      <w:r>
        <w:rPr>
          <w:rFonts w:ascii="Lucida Console" w:eastAsiaTheme="minorHAnsi" w:hAnsi="Lucida Console" w:cs="Lucida Console"/>
          <w:color w:val="A82D00"/>
          <w:sz w:val="18"/>
          <w:szCs w:val="18"/>
          <w:lang w:val="en-NZ"/>
        </w:rPr>
        <w:t>$Job</w:t>
      </w:r>
      <w:r>
        <w:rPr>
          <w:rFonts w:ascii="Lucida Console" w:eastAsiaTheme="minorHAnsi" w:hAnsi="Lucida Console" w:cs="Lucida Console"/>
          <w:sz w:val="18"/>
          <w:szCs w:val="18"/>
          <w:lang w:val="en-NZ"/>
        </w:rPr>
        <w:t xml:space="preserve"> </w:t>
      </w:r>
      <w:r>
        <w:rPr>
          <w:rFonts w:ascii="Lucida Console" w:eastAsiaTheme="minorHAnsi" w:hAnsi="Lucida Console" w:cs="Lucida Console"/>
          <w:color w:val="696969"/>
          <w:sz w:val="18"/>
          <w:szCs w:val="18"/>
          <w:lang w:val="en-NZ"/>
        </w:rPr>
        <w:t>=</w:t>
      </w:r>
      <w:r>
        <w:rPr>
          <w:rFonts w:ascii="Lucida Console" w:eastAsiaTheme="minorHAnsi" w:hAnsi="Lucida Console" w:cs="Lucida Console"/>
          <w:sz w:val="18"/>
          <w:szCs w:val="18"/>
          <w:lang w:val="en-NZ"/>
        </w:rPr>
        <w:t xml:space="preserve"> </w:t>
      </w:r>
      <w:r>
        <w:rPr>
          <w:rFonts w:ascii="Lucida Console" w:eastAsiaTheme="minorHAnsi" w:hAnsi="Lucida Console" w:cs="Lucida Console"/>
          <w:color w:val="0000FF"/>
          <w:sz w:val="18"/>
          <w:szCs w:val="18"/>
          <w:lang w:val="en-NZ"/>
        </w:rPr>
        <w:t>Get-</w:t>
      </w:r>
      <w:proofErr w:type="spellStart"/>
      <w:r>
        <w:rPr>
          <w:rFonts w:ascii="Lucida Console" w:eastAsiaTheme="minorHAnsi" w:hAnsi="Lucida Console" w:cs="Lucida Console"/>
          <w:color w:val="0000FF"/>
          <w:sz w:val="18"/>
          <w:szCs w:val="18"/>
          <w:lang w:val="en-NZ"/>
        </w:rPr>
        <w:t>CimClass</w:t>
      </w:r>
      <w:proofErr w:type="spellEnd"/>
      <w:r>
        <w:rPr>
          <w:rFonts w:ascii="Lucida Console" w:eastAsiaTheme="minorHAnsi" w:hAnsi="Lucida Console" w:cs="Lucida Console"/>
          <w:sz w:val="18"/>
          <w:szCs w:val="18"/>
          <w:lang w:val="en-NZ"/>
        </w:rPr>
        <w:t xml:space="preserve"> </w:t>
      </w:r>
      <w:r>
        <w:rPr>
          <w:rFonts w:ascii="Lucida Console" w:eastAsiaTheme="minorHAnsi" w:hAnsi="Lucida Console" w:cs="Lucida Console"/>
          <w:color w:val="000080"/>
          <w:sz w:val="18"/>
          <w:szCs w:val="18"/>
          <w:lang w:val="en-NZ"/>
        </w:rPr>
        <w:t>-</w:t>
      </w:r>
      <w:proofErr w:type="spellStart"/>
      <w:r>
        <w:rPr>
          <w:rFonts w:ascii="Lucida Console" w:eastAsiaTheme="minorHAnsi" w:hAnsi="Lucida Console" w:cs="Lucida Console"/>
          <w:color w:val="000080"/>
          <w:sz w:val="18"/>
          <w:szCs w:val="18"/>
          <w:lang w:val="en-NZ"/>
        </w:rPr>
        <w:t>ClassName</w:t>
      </w:r>
      <w:proofErr w:type="spellEnd"/>
      <w:r>
        <w:rPr>
          <w:rFonts w:ascii="Lucida Console" w:eastAsiaTheme="minorHAnsi" w:hAnsi="Lucida Console" w:cs="Lucida Console"/>
          <w:sz w:val="18"/>
          <w:szCs w:val="18"/>
          <w:lang w:val="en-NZ"/>
        </w:rPr>
        <w:t xml:space="preserve"> </w:t>
      </w:r>
      <w:r>
        <w:rPr>
          <w:rFonts w:ascii="Lucida Console" w:eastAsiaTheme="minorHAnsi" w:hAnsi="Lucida Console" w:cs="Lucida Console"/>
          <w:color w:val="8A2BE2"/>
          <w:sz w:val="18"/>
          <w:szCs w:val="18"/>
          <w:lang w:val="en-NZ"/>
        </w:rPr>
        <w:t>Win32_Bios</w:t>
      </w:r>
      <w:r>
        <w:rPr>
          <w:rFonts w:ascii="Lucida Console" w:eastAsiaTheme="minorHAnsi" w:hAnsi="Lucida Console" w:cs="Lucida Console"/>
          <w:sz w:val="18"/>
          <w:szCs w:val="18"/>
          <w:lang w:val="en-NZ"/>
        </w:rPr>
        <w:t xml:space="preserve"> </w:t>
      </w:r>
      <w:r>
        <w:rPr>
          <w:rFonts w:ascii="Lucida Console" w:eastAsiaTheme="minorHAnsi" w:hAnsi="Lucida Console" w:cs="Lucida Console"/>
          <w:color w:val="696969"/>
          <w:sz w:val="18"/>
          <w:szCs w:val="18"/>
          <w:lang w:val="en-NZ"/>
        </w:rPr>
        <w:t>&amp;</w:t>
      </w:r>
    </w:p>
    <w:p w14:paraId="7C7DACF3" w14:textId="77777777" w:rsidR="00324EFA" w:rsidRDefault="00324EFA" w:rsidP="00EC065E">
      <w:pPr>
        <w:shd w:val="clear" w:color="auto" w:fill="FFFFFF"/>
        <w:autoSpaceDE w:val="0"/>
        <w:autoSpaceDN w:val="0"/>
        <w:adjustRightInd w:val="0"/>
        <w:spacing w:after="0"/>
        <w:rPr>
          <w:rFonts w:ascii="Lucida Console" w:eastAsiaTheme="minorHAnsi" w:hAnsi="Lucida Console" w:cs="Lucida Console"/>
          <w:sz w:val="18"/>
          <w:szCs w:val="18"/>
          <w:lang w:val="en-NZ"/>
        </w:rPr>
      </w:pPr>
    </w:p>
    <w:p w14:paraId="7C60DD7C" w14:textId="77777777" w:rsidR="00324EFA" w:rsidRDefault="00324EFA" w:rsidP="00EC065E">
      <w:pPr>
        <w:shd w:val="clear" w:color="auto" w:fill="FFFFFF"/>
        <w:autoSpaceDE w:val="0"/>
        <w:autoSpaceDN w:val="0"/>
        <w:adjustRightInd w:val="0"/>
        <w:spacing w:after="0"/>
        <w:rPr>
          <w:rFonts w:ascii="Lucida Console" w:eastAsiaTheme="minorHAnsi" w:hAnsi="Lucida Console" w:cs="Lucida Console"/>
          <w:sz w:val="18"/>
          <w:szCs w:val="18"/>
          <w:lang w:val="en-NZ"/>
        </w:rPr>
      </w:pPr>
      <w:r>
        <w:rPr>
          <w:rFonts w:ascii="Lucida Console" w:eastAsiaTheme="minorHAnsi" w:hAnsi="Lucida Console" w:cs="Lucida Console"/>
          <w:color w:val="006400"/>
          <w:sz w:val="18"/>
          <w:szCs w:val="18"/>
          <w:lang w:val="en-NZ"/>
        </w:rPr>
        <w:t># 15</w:t>
      </w:r>
    </w:p>
    <w:p w14:paraId="2B1DDDF3" w14:textId="77777777" w:rsidR="00324EFA" w:rsidRDefault="00324EFA" w:rsidP="00EC065E">
      <w:pPr>
        <w:shd w:val="clear" w:color="auto" w:fill="FFFFFF"/>
        <w:autoSpaceDE w:val="0"/>
        <w:autoSpaceDN w:val="0"/>
        <w:adjustRightInd w:val="0"/>
        <w:spacing w:after="0"/>
        <w:rPr>
          <w:rFonts w:ascii="Lucida Console" w:eastAsiaTheme="minorHAnsi" w:hAnsi="Lucida Console" w:cs="Lucida Console"/>
          <w:sz w:val="18"/>
          <w:szCs w:val="18"/>
          <w:lang w:val="en-NZ"/>
        </w:rPr>
      </w:pPr>
    </w:p>
    <w:p w14:paraId="33D88F84" w14:textId="77777777" w:rsidR="00324EFA" w:rsidRDefault="00324EFA" w:rsidP="00EC065E">
      <w:pPr>
        <w:shd w:val="clear" w:color="auto" w:fill="FFFFFF"/>
        <w:autoSpaceDE w:val="0"/>
        <w:autoSpaceDN w:val="0"/>
        <w:adjustRightInd w:val="0"/>
        <w:spacing w:after="0"/>
        <w:rPr>
          <w:rFonts w:ascii="Lucida Console" w:eastAsiaTheme="minorHAnsi" w:hAnsi="Lucida Console" w:cs="Lucida Console"/>
          <w:sz w:val="18"/>
          <w:szCs w:val="18"/>
          <w:lang w:val="en-NZ"/>
        </w:rPr>
      </w:pPr>
      <w:r>
        <w:rPr>
          <w:rFonts w:ascii="Lucida Console" w:eastAsiaTheme="minorHAnsi" w:hAnsi="Lucida Console" w:cs="Lucida Console"/>
          <w:color w:val="0000FF"/>
          <w:sz w:val="18"/>
          <w:szCs w:val="18"/>
          <w:lang w:val="en-NZ"/>
        </w:rPr>
        <w:t>Wait-Job</w:t>
      </w:r>
      <w:r>
        <w:rPr>
          <w:rFonts w:ascii="Lucida Console" w:eastAsiaTheme="minorHAnsi" w:hAnsi="Lucida Console" w:cs="Lucida Console"/>
          <w:sz w:val="18"/>
          <w:szCs w:val="18"/>
          <w:lang w:val="en-NZ"/>
        </w:rPr>
        <w:t xml:space="preserve"> </w:t>
      </w:r>
      <w:r>
        <w:rPr>
          <w:rFonts w:ascii="Lucida Console" w:eastAsiaTheme="minorHAnsi" w:hAnsi="Lucida Console" w:cs="Lucida Console"/>
          <w:color w:val="000080"/>
          <w:sz w:val="18"/>
          <w:szCs w:val="18"/>
          <w:lang w:val="en-NZ"/>
        </w:rPr>
        <w:t>-id</w:t>
      </w:r>
      <w:r>
        <w:rPr>
          <w:rFonts w:ascii="Lucida Console" w:eastAsiaTheme="minorHAnsi" w:hAnsi="Lucida Console" w:cs="Lucida Console"/>
          <w:sz w:val="18"/>
          <w:szCs w:val="18"/>
          <w:lang w:val="en-NZ"/>
        </w:rPr>
        <w:t xml:space="preserve"> </w:t>
      </w:r>
      <w:r>
        <w:rPr>
          <w:rFonts w:ascii="Lucida Console" w:eastAsiaTheme="minorHAnsi" w:hAnsi="Lucida Console" w:cs="Lucida Console"/>
          <w:color w:val="A82D00"/>
          <w:sz w:val="18"/>
          <w:szCs w:val="18"/>
          <w:lang w:val="en-NZ"/>
        </w:rPr>
        <w:t>$</w:t>
      </w:r>
      <w:proofErr w:type="spellStart"/>
      <w:r>
        <w:rPr>
          <w:rFonts w:ascii="Lucida Console" w:eastAsiaTheme="minorHAnsi" w:hAnsi="Lucida Console" w:cs="Lucida Console"/>
          <w:color w:val="A82D00"/>
          <w:sz w:val="18"/>
          <w:szCs w:val="18"/>
          <w:lang w:val="en-NZ"/>
        </w:rPr>
        <w:t>Job</w:t>
      </w:r>
      <w:r>
        <w:rPr>
          <w:rFonts w:ascii="Lucida Console" w:eastAsiaTheme="minorHAnsi" w:hAnsi="Lucida Console" w:cs="Lucida Console"/>
          <w:color w:val="696969"/>
          <w:sz w:val="18"/>
          <w:szCs w:val="18"/>
          <w:lang w:val="en-NZ"/>
        </w:rPr>
        <w:t>.</w:t>
      </w:r>
      <w:r>
        <w:rPr>
          <w:rFonts w:ascii="Lucida Console" w:eastAsiaTheme="minorHAnsi" w:hAnsi="Lucida Console" w:cs="Lucida Console"/>
          <w:sz w:val="18"/>
          <w:szCs w:val="18"/>
          <w:lang w:val="en-NZ"/>
        </w:rPr>
        <w:t>Id</w:t>
      </w:r>
      <w:proofErr w:type="spellEnd"/>
    </w:p>
    <w:p w14:paraId="1606856F" w14:textId="77777777" w:rsidR="00324EFA" w:rsidRDefault="00324EFA" w:rsidP="00EC065E">
      <w:pPr>
        <w:shd w:val="clear" w:color="auto" w:fill="FFFFFF"/>
        <w:autoSpaceDE w:val="0"/>
        <w:autoSpaceDN w:val="0"/>
        <w:adjustRightInd w:val="0"/>
        <w:spacing w:after="0"/>
        <w:rPr>
          <w:rFonts w:ascii="Lucida Console" w:eastAsiaTheme="minorHAnsi" w:hAnsi="Lucida Console" w:cs="Lucida Console"/>
          <w:sz w:val="18"/>
          <w:szCs w:val="18"/>
          <w:lang w:val="en-NZ"/>
        </w:rPr>
      </w:pPr>
      <w:r>
        <w:rPr>
          <w:rFonts w:ascii="Lucida Console" w:eastAsiaTheme="minorHAnsi" w:hAnsi="Lucida Console" w:cs="Lucida Console"/>
          <w:color w:val="A82D00"/>
          <w:sz w:val="18"/>
          <w:szCs w:val="18"/>
          <w:lang w:val="en-NZ"/>
        </w:rPr>
        <w:t>$Results</w:t>
      </w:r>
      <w:r>
        <w:rPr>
          <w:rFonts w:ascii="Lucida Console" w:eastAsiaTheme="minorHAnsi" w:hAnsi="Lucida Console" w:cs="Lucida Console"/>
          <w:sz w:val="18"/>
          <w:szCs w:val="18"/>
          <w:lang w:val="en-NZ"/>
        </w:rPr>
        <w:t xml:space="preserve"> </w:t>
      </w:r>
      <w:r>
        <w:rPr>
          <w:rFonts w:ascii="Lucida Console" w:eastAsiaTheme="minorHAnsi" w:hAnsi="Lucida Console" w:cs="Lucida Console"/>
          <w:color w:val="696969"/>
          <w:sz w:val="18"/>
          <w:szCs w:val="18"/>
          <w:lang w:val="en-NZ"/>
        </w:rPr>
        <w:t>=</w:t>
      </w:r>
      <w:r>
        <w:rPr>
          <w:rFonts w:ascii="Lucida Console" w:eastAsiaTheme="minorHAnsi" w:hAnsi="Lucida Console" w:cs="Lucida Console"/>
          <w:sz w:val="18"/>
          <w:szCs w:val="18"/>
          <w:lang w:val="en-NZ"/>
        </w:rPr>
        <w:t xml:space="preserve"> </w:t>
      </w:r>
      <w:r>
        <w:rPr>
          <w:rFonts w:ascii="Lucida Console" w:eastAsiaTheme="minorHAnsi" w:hAnsi="Lucida Console" w:cs="Lucida Console"/>
          <w:color w:val="0000FF"/>
          <w:sz w:val="18"/>
          <w:szCs w:val="18"/>
          <w:lang w:val="en-NZ"/>
        </w:rPr>
        <w:t>Receive-Job</w:t>
      </w:r>
      <w:r>
        <w:rPr>
          <w:rFonts w:ascii="Lucida Console" w:eastAsiaTheme="minorHAnsi" w:hAnsi="Lucida Console" w:cs="Lucida Console"/>
          <w:sz w:val="18"/>
          <w:szCs w:val="18"/>
          <w:lang w:val="en-NZ"/>
        </w:rPr>
        <w:t xml:space="preserve"> </w:t>
      </w:r>
      <w:r>
        <w:rPr>
          <w:rFonts w:ascii="Lucida Console" w:eastAsiaTheme="minorHAnsi" w:hAnsi="Lucida Console" w:cs="Lucida Console"/>
          <w:color w:val="000080"/>
          <w:sz w:val="18"/>
          <w:szCs w:val="18"/>
          <w:lang w:val="en-NZ"/>
        </w:rPr>
        <w:t>-Id</w:t>
      </w:r>
      <w:r>
        <w:rPr>
          <w:rFonts w:ascii="Lucida Console" w:eastAsiaTheme="minorHAnsi" w:hAnsi="Lucida Console" w:cs="Lucida Console"/>
          <w:sz w:val="18"/>
          <w:szCs w:val="18"/>
          <w:lang w:val="en-NZ"/>
        </w:rPr>
        <w:t xml:space="preserve"> </w:t>
      </w:r>
      <w:r>
        <w:rPr>
          <w:rFonts w:ascii="Lucida Console" w:eastAsiaTheme="minorHAnsi" w:hAnsi="Lucida Console" w:cs="Lucida Console"/>
          <w:color w:val="A82D00"/>
          <w:sz w:val="18"/>
          <w:szCs w:val="18"/>
          <w:lang w:val="en-NZ"/>
        </w:rPr>
        <w:t>$</w:t>
      </w:r>
      <w:proofErr w:type="spellStart"/>
      <w:r>
        <w:rPr>
          <w:rFonts w:ascii="Lucida Console" w:eastAsiaTheme="minorHAnsi" w:hAnsi="Lucida Console" w:cs="Lucida Console"/>
          <w:color w:val="A82D00"/>
          <w:sz w:val="18"/>
          <w:szCs w:val="18"/>
          <w:lang w:val="en-NZ"/>
        </w:rPr>
        <w:t>Job</w:t>
      </w:r>
      <w:r>
        <w:rPr>
          <w:rFonts w:ascii="Lucida Console" w:eastAsiaTheme="minorHAnsi" w:hAnsi="Lucida Console" w:cs="Lucida Console"/>
          <w:color w:val="696969"/>
          <w:sz w:val="18"/>
          <w:szCs w:val="18"/>
          <w:lang w:val="en-NZ"/>
        </w:rPr>
        <w:t>.</w:t>
      </w:r>
      <w:r>
        <w:rPr>
          <w:rFonts w:ascii="Lucida Console" w:eastAsiaTheme="minorHAnsi" w:hAnsi="Lucida Console" w:cs="Lucida Console"/>
          <w:sz w:val="18"/>
          <w:szCs w:val="18"/>
          <w:lang w:val="en-NZ"/>
        </w:rPr>
        <w:t>Id</w:t>
      </w:r>
      <w:proofErr w:type="spellEnd"/>
    </w:p>
    <w:p w14:paraId="1339BBEF" w14:textId="77777777" w:rsidR="00324EFA" w:rsidRDefault="00324EFA" w:rsidP="00EC065E">
      <w:pPr>
        <w:shd w:val="clear" w:color="auto" w:fill="FFFFFF"/>
        <w:autoSpaceDE w:val="0"/>
        <w:autoSpaceDN w:val="0"/>
        <w:adjustRightInd w:val="0"/>
        <w:spacing w:after="0"/>
        <w:rPr>
          <w:rFonts w:ascii="Lucida Console" w:eastAsiaTheme="minorHAnsi" w:hAnsi="Lucida Console" w:cs="Lucida Console"/>
          <w:sz w:val="18"/>
          <w:szCs w:val="18"/>
          <w:lang w:val="en-NZ"/>
        </w:rPr>
      </w:pPr>
      <w:r>
        <w:rPr>
          <w:rFonts w:ascii="Lucida Console" w:eastAsiaTheme="minorHAnsi" w:hAnsi="Lucida Console" w:cs="Lucida Console"/>
          <w:color w:val="A82D00"/>
          <w:sz w:val="18"/>
          <w:szCs w:val="18"/>
          <w:lang w:val="en-NZ"/>
        </w:rPr>
        <w:t>$Results</w:t>
      </w:r>
      <w:r>
        <w:rPr>
          <w:rFonts w:ascii="Lucida Console" w:eastAsiaTheme="minorHAnsi" w:hAnsi="Lucida Console" w:cs="Lucida Console"/>
          <w:sz w:val="18"/>
          <w:szCs w:val="18"/>
          <w:lang w:val="en-NZ"/>
        </w:rPr>
        <w:t xml:space="preserve"> </w:t>
      </w:r>
      <w:r>
        <w:rPr>
          <w:rFonts w:ascii="Lucida Console" w:eastAsiaTheme="minorHAnsi" w:hAnsi="Lucida Console" w:cs="Lucida Console"/>
          <w:color w:val="696969"/>
          <w:sz w:val="18"/>
          <w:szCs w:val="18"/>
          <w:lang w:val="en-NZ"/>
        </w:rPr>
        <w:t>|</w:t>
      </w:r>
      <w:r>
        <w:rPr>
          <w:rFonts w:ascii="Lucida Console" w:eastAsiaTheme="minorHAnsi" w:hAnsi="Lucida Console" w:cs="Lucida Console"/>
          <w:sz w:val="18"/>
          <w:szCs w:val="18"/>
          <w:lang w:val="en-NZ"/>
        </w:rPr>
        <w:t xml:space="preserve"> </w:t>
      </w:r>
    </w:p>
    <w:p w14:paraId="28EB73AD" w14:textId="77777777" w:rsidR="00324EFA" w:rsidRDefault="00324EFA" w:rsidP="00EC065E">
      <w:pPr>
        <w:shd w:val="clear" w:color="auto" w:fill="FFFFFF"/>
        <w:autoSpaceDE w:val="0"/>
        <w:autoSpaceDN w:val="0"/>
        <w:adjustRightInd w:val="0"/>
        <w:spacing w:after="0"/>
        <w:rPr>
          <w:rFonts w:ascii="Lucida Console" w:eastAsiaTheme="minorHAnsi" w:hAnsi="Lucida Console" w:cs="Lucida Console"/>
          <w:sz w:val="18"/>
          <w:szCs w:val="18"/>
          <w:lang w:val="en-NZ"/>
        </w:rPr>
      </w:pPr>
      <w:r>
        <w:rPr>
          <w:rFonts w:ascii="Lucida Console" w:eastAsiaTheme="minorHAnsi" w:hAnsi="Lucida Console" w:cs="Lucida Console"/>
          <w:sz w:val="18"/>
          <w:szCs w:val="18"/>
          <w:lang w:val="en-NZ"/>
        </w:rPr>
        <w:t xml:space="preserve">  </w:t>
      </w:r>
      <w:r>
        <w:rPr>
          <w:rFonts w:ascii="Lucida Console" w:eastAsiaTheme="minorHAnsi" w:hAnsi="Lucida Console" w:cs="Lucida Console"/>
          <w:color w:val="0000FF"/>
          <w:sz w:val="18"/>
          <w:szCs w:val="18"/>
          <w:lang w:val="en-NZ"/>
        </w:rPr>
        <w:t>Get-Member</w:t>
      </w:r>
      <w:r>
        <w:rPr>
          <w:rFonts w:ascii="Lucida Console" w:eastAsiaTheme="minorHAnsi" w:hAnsi="Lucida Console" w:cs="Lucida Console"/>
          <w:sz w:val="18"/>
          <w:szCs w:val="18"/>
          <w:lang w:val="en-NZ"/>
        </w:rPr>
        <w:t xml:space="preserve"> </w:t>
      </w:r>
      <w:r>
        <w:rPr>
          <w:rFonts w:ascii="Lucida Console" w:eastAsiaTheme="minorHAnsi" w:hAnsi="Lucida Console" w:cs="Lucida Console"/>
          <w:color w:val="696969"/>
          <w:sz w:val="18"/>
          <w:szCs w:val="18"/>
          <w:lang w:val="en-NZ"/>
        </w:rPr>
        <w:t>|</w:t>
      </w:r>
      <w:r>
        <w:rPr>
          <w:rFonts w:ascii="Lucida Console" w:eastAsiaTheme="minorHAnsi" w:hAnsi="Lucida Console" w:cs="Lucida Console"/>
          <w:sz w:val="18"/>
          <w:szCs w:val="18"/>
          <w:lang w:val="en-NZ"/>
        </w:rPr>
        <w:t xml:space="preserve"> </w:t>
      </w:r>
    </w:p>
    <w:p w14:paraId="6BC181FF" w14:textId="77777777" w:rsidR="00324EFA" w:rsidRPr="003546DD" w:rsidRDefault="00324EFA" w:rsidP="00EC065E">
      <w:pPr>
        <w:shd w:val="clear" w:color="auto" w:fill="FFFFFF"/>
        <w:autoSpaceDE w:val="0"/>
        <w:autoSpaceDN w:val="0"/>
        <w:adjustRightInd w:val="0"/>
        <w:spacing w:after="0"/>
        <w:rPr>
          <w:rFonts w:ascii="Lucida Console" w:eastAsiaTheme="minorHAnsi" w:hAnsi="Lucida Console" w:cs="Lucida Console"/>
          <w:sz w:val="18"/>
          <w:szCs w:val="18"/>
          <w:lang w:val="en-NZ"/>
        </w:rPr>
      </w:pPr>
      <w:r>
        <w:rPr>
          <w:rFonts w:ascii="Lucida Console" w:eastAsiaTheme="minorHAnsi" w:hAnsi="Lucida Console" w:cs="Lucida Console"/>
          <w:sz w:val="18"/>
          <w:szCs w:val="18"/>
          <w:lang w:val="en-NZ"/>
        </w:rPr>
        <w:t xml:space="preserve">    </w:t>
      </w:r>
      <w:r>
        <w:rPr>
          <w:rFonts w:ascii="Lucida Console" w:eastAsiaTheme="minorHAnsi" w:hAnsi="Lucida Console" w:cs="Lucida Console"/>
          <w:color w:val="0000FF"/>
          <w:sz w:val="18"/>
          <w:szCs w:val="18"/>
          <w:lang w:val="en-NZ"/>
        </w:rPr>
        <w:t>Select-Object</w:t>
      </w:r>
      <w:r>
        <w:rPr>
          <w:rFonts w:ascii="Lucida Console" w:eastAsiaTheme="minorHAnsi" w:hAnsi="Lucida Console" w:cs="Lucida Console"/>
          <w:sz w:val="18"/>
          <w:szCs w:val="18"/>
          <w:lang w:val="en-NZ"/>
        </w:rPr>
        <w:t xml:space="preserve"> </w:t>
      </w:r>
      <w:r>
        <w:rPr>
          <w:rFonts w:ascii="Lucida Console" w:eastAsiaTheme="minorHAnsi" w:hAnsi="Lucida Console" w:cs="Lucida Console"/>
          <w:color w:val="000080"/>
          <w:sz w:val="18"/>
          <w:szCs w:val="18"/>
          <w:lang w:val="en-NZ"/>
        </w:rPr>
        <w:t>-First</w:t>
      </w:r>
      <w:r>
        <w:rPr>
          <w:rFonts w:ascii="Lucida Console" w:eastAsiaTheme="minorHAnsi" w:hAnsi="Lucida Console" w:cs="Lucida Console"/>
          <w:sz w:val="18"/>
          <w:szCs w:val="18"/>
          <w:lang w:val="en-NZ"/>
        </w:rPr>
        <w:t xml:space="preserve"> </w:t>
      </w:r>
      <w:r>
        <w:rPr>
          <w:rFonts w:ascii="Lucida Console" w:eastAsiaTheme="minorHAnsi" w:hAnsi="Lucida Console" w:cs="Lucida Console"/>
          <w:color w:val="800080"/>
          <w:sz w:val="18"/>
          <w:szCs w:val="18"/>
          <w:lang w:val="en-NZ"/>
        </w:rPr>
        <w:t>1</w:t>
      </w:r>
    </w:p>
  </w:comment>
  <w:comment w:id="698" w:author="Lucy Wan" w:date="2020-10-21T12:36:00Z" w:initials="LW">
    <w:p w14:paraId="0E4C2953" w14:textId="77777777" w:rsidR="00324EFA" w:rsidRDefault="00324EFA" w:rsidP="00EC065E">
      <w:pPr>
        <w:pStyle w:val="CommentText"/>
      </w:pPr>
      <w:r>
        <w:rPr>
          <w:rStyle w:val="CommentReference"/>
        </w:rPr>
        <w:annotationRef/>
      </w:r>
      <w:r>
        <w:t>Is it worth mentioning this? Is it new to PowerShell 7?</w:t>
      </w:r>
    </w:p>
    <w:p w14:paraId="3BA361FA" w14:textId="77777777" w:rsidR="00324EFA" w:rsidRDefault="00324EFA" w:rsidP="00EC065E">
      <w:pPr>
        <w:pStyle w:val="CommentText"/>
      </w:pPr>
    </w:p>
    <w:p w14:paraId="79A4FEC8" w14:textId="1AECE74A" w:rsidR="00324EFA" w:rsidRDefault="00324EFA" w:rsidP="00EC065E">
      <w:pPr>
        <w:pStyle w:val="CommentText"/>
      </w:pPr>
      <w:r>
        <w:t>The &amp; operator is new, but not what Josh is suggesting. I have changed the recipe a little as well.</w:t>
      </w:r>
    </w:p>
  </w:comment>
  <w:comment w:id="976" w:author="Josh" w:date="2020-10-16T21:38:00Z" w:initials="JK">
    <w:p w14:paraId="09C2371B" w14:textId="77777777" w:rsidR="00324EFA" w:rsidRDefault="00324EFA" w:rsidP="00EC065E">
      <w:pPr>
        <w:pStyle w:val="CommentText"/>
      </w:pPr>
      <w:r>
        <w:rPr>
          <w:rStyle w:val="CommentReference"/>
        </w:rPr>
        <w:annotationRef/>
      </w:r>
      <w:r>
        <w:t>Two things I think should be mentioned somewhere:</w:t>
      </w:r>
      <w:r>
        <w:br/>
      </w:r>
      <w:r>
        <w:br/>
        <w:t>1. ForEach-Object {script} is technically using a positional parameter called “-Process”. The new parallel syntax didn’t grok for me until I knew that, as I assumed -Parallel was a switch (and tried ForEach-Object {script} -</w:t>
      </w:r>
      <w:proofErr w:type="spellStart"/>
      <w:r>
        <w:t>Parellel</w:t>
      </w:r>
      <w:proofErr w:type="spellEnd"/>
      <w:r>
        <w:t>)</w:t>
      </w:r>
      <w:r>
        <w:br/>
      </w:r>
      <w:r>
        <w:br/>
        <w:t>2. The -</w:t>
      </w:r>
      <w:proofErr w:type="spellStart"/>
      <w:r>
        <w:t>TimeoutSeconds</w:t>
      </w:r>
      <w:proofErr w:type="spellEnd"/>
      <w:r>
        <w:t xml:space="preserve"> parameter. Disabled by default, but can be used as a max time you’ll allow all your parallel jobs to run.</w:t>
      </w:r>
    </w:p>
    <w:p w14:paraId="03122383" w14:textId="77777777" w:rsidR="00324EFA" w:rsidRDefault="00324EFA" w:rsidP="00EC065E">
      <w:pPr>
        <w:pStyle w:val="CommentText"/>
      </w:pPr>
    </w:p>
    <w:p w14:paraId="2753D2AB" w14:textId="77777777" w:rsidR="00324EFA" w:rsidRDefault="00324EFA" w:rsidP="00EC065E">
      <w:pPr>
        <w:pStyle w:val="CommentText"/>
      </w:pPr>
      <w:r>
        <w:t>I have added a comment to the there’s more about point 1 -good point.</w:t>
      </w:r>
    </w:p>
    <w:p w14:paraId="49CF3544" w14:textId="2596DAC7" w:rsidR="00324EFA" w:rsidRDefault="00324EFA" w:rsidP="00EC065E">
      <w:pPr>
        <w:pStyle w:val="CommentText"/>
      </w:pPr>
    </w:p>
  </w:comment>
  <w:comment w:id="983" w:author="Lucy Wan" w:date="2020-10-21T11:19:00Z" w:initials="LW">
    <w:p w14:paraId="4EFF2AF2" w14:textId="77777777" w:rsidR="00914EED" w:rsidRDefault="00324EFA" w:rsidP="00EC065E">
      <w:pPr>
        <w:pStyle w:val="CommentText"/>
      </w:pPr>
      <w:r>
        <w:rPr>
          <w:rStyle w:val="CommentReference"/>
        </w:rPr>
        <w:annotationRef/>
      </w:r>
      <w:r>
        <w:t>Grammar needs adjusting, I’d suggest “However, there is a limit to how many script blocks PowerShell can run simul2taneously, determined by the number of processor cores in your computer relative to the number of script blocks.”</w:t>
      </w:r>
    </w:p>
    <w:p w14:paraId="0763C15D" w14:textId="77777777" w:rsidR="00914EED" w:rsidRDefault="00914EED" w:rsidP="00EC065E">
      <w:pPr>
        <w:pStyle w:val="CommentText"/>
      </w:pPr>
    </w:p>
    <w:p w14:paraId="2D3B6039" w14:textId="44F8C570" w:rsidR="00914EED" w:rsidRDefault="00914EED" w:rsidP="00EC065E">
      <w:pPr>
        <w:pStyle w:val="CommentText"/>
      </w:pPr>
      <w:r>
        <w:t>Better??</w:t>
      </w:r>
    </w:p>
  </w:comment>
  <w:comment w:id="994" w:author="Josh" w:date="2020-10-16T21:33:00Z" w:initials="JK">
    <w:p w14:paraId="59E74179" w14:textId="77777777" w:rsidR="00324EFA" w:rsidRDefault="00324EFA" w:rsidP="00EC065E">
      <w:pPr>
        <w:pStyle w:val="CommentText"/>
      </w:pPr>
      <w:r>
        <w:rPr>
          <w:rStyle w:val="CommentReference"/>
        </w:rPr>
        <w:annotationRef/>
      </w:r>
      <w:r>
        <w:t>This isn’t quite right, or at least doesn’t line up with the docs and my understanding.</w:t>
      </w:r>
      <w:r>
        <w:br/>
      </w:r>
      <w:r>
        <w:br/>
        <w:t>The number of items that will run in parallel is controlled by the -</w:t>
      </w:r>
      <w:proofErr w:type="spellStart"/>
      <w:r>
        <w:t>ThrottleLimit</w:t>
      </w:r>
      <w:proofErr w:type="spellEnd"/>
      <w:r>
        <w:t xml:space="preserve"> parameter (which I think is worth mentioning in general).</w:t>
      </w:r>
      <w:r>
        <w:br/>
      </w:r>
      <w:r>
        <w:br/>
        <w:t>The default throttle limit is 5. If you set this to a value above the available CPU threads on the system PS should try honoring it (as far as I’m aware) but will result in task switching in the CPU which could negatively affect performance depending on the task.</w:t>
      </w:r>
    </w:p>
  </w:comment>
  <w:comment w:id="995" w:author="Lucy Wan" w:date="2020-10-21T12:32:00Z" w:initials="LW">
    <w:p w14:paraId="143713B2" w14:textId="77777777" w:rsidR="00324EFA" w:rsidRDefault="00324EFA" w:rsidP="00EC065E">
      <w:pPr>
        <w:pStyle w:val="CommentText"/>
      </w:pPr>
      <w:r>
        <w:rPr>
          <w:rStyle w:val="CommentReference"/>
        </w:rPr>
        <w:annotationRef/>
      </w:r>
      <w:r>
        <w:t>Could you address this and make edits to the paragraph accordingly?</w:t>
      </w:r>
    </w:p>
    <w:p w14:paraId="07942E5B" w14:textId="77777777" w:rsidR="00324EFA" w:rsidRDefault="00324EFA" w:rsidP="00EC065E">
      <w:pPr>
        <w:pStyle w:val="CommentText"/>
      </w:pPr>
    </w:p>
    <w:p w14:paraId="17C7A5D6" w14:textId="4EADC8A0" w:rsidR="00324EFA" w:rsidRDefault="00324EFA" w:rsidP="00EC065E">
      <w:pPr>
        <w:pStyle w:val="CommentText"/>
      </w:pPr>
      <w:r>
        <w:t>I think I was saying all this but badly - good catch. I have amended this para accordingly</w:t>
      </w:r>
    </w:p>
  </w:comment>
  <w:comment w:id="1014" w:author="Lucy Wan" w:date="2020-10-21T11:22:00Z" w:initials="LW">
    <w:p w14:paraId="07172A80" w14:textId="77777777" w:rsidR="00324EFA" w:rsidRDefault="00324EFA" w:rsidP="00EC065E">
      <w:pPr>
        <w:pStyle w:val="CommentText"/>
      </w:pPr>
      <w:r>
        <w:rPr>
          <w:rStyle w:val="CommentReference"/>
        </w:rPr>
        <w:annotationRef/>
      </w:r>
      <w:r>
        <w:t>Unfinished thought here</w:t>
      </w:r>
    </w:p>
    <w:p w14:paraId="31340CF1" w14:textId="77777777" w:rsidR="00324EFA" w:rsidRDefault="00324EFA" w:rsidP="00EC065E">
      <w:pPr>
        <w:pStyle w:val="CommentText"/>
      </w:pPr>
    </w:p>
    <w:p w14:paraId="2A5AEB90" w14:textId="48CD02B6" w:rsidR="00324EFA" w:rsidRDefault="00324EFA" w:rsidP="00EC065E">
      <w:pPr>
        <w:pStyle w:val="CommentText"/>
      </w:pPr>
      <w:r>
        <w:t>Finished</w:t>
      </w:r>
    </w:p>
    <w:p w14:paraId="6131C547" w14:textId="35A231BD" w:rsidR="00324EFA" w:rsidRDefault="00324EFA" w:rsidP="00EC065E">
      <w:pPr>
        <w:pStyle w:val="CommentText"/>
      </w:pPr>
    </w:p>
  </w:comment>
  <w:comment w:id="1066" w:author="Thomas Lee" w:date="2020-12-18T13:02:00Z" w:initials="TL">
    <w:p w14:paraId="2AAA638E" w14:textId="458EAF32" w:rsidR="00324EFA" w:rsidRDefault="00324EFA">
      <w:pPr>
        <w:pStyle w:val="CommentText"/>
      </w:pPr>
      <w:r>
        <w:rPr>
          <w:rStyle w:val="CommentReference"/>
        </w:rPr>
        <w:annotationRef/>
      </w:r>
      <w:r>
        <w:t>For some reason the styling here is screwy with extra indents. I am not sure how to fix this/ I have tried to fix this. but... please have someone check??</w:t>
      </w:r>
    </w:p>
  </w:comment>
  <w:comment w:id="1271" w:author="Josh" w:date="2020-10-16T21:58:00Z" w:initials="JK">
    <w:p w14:paraId="7A751ADD" w14:textId="77777777" w:rsidR="00324EFA" w:rsidRDefault="00324EFA" w:rsidP="00EC065E">
      <w:pPr>
        <w:pStyle w:val="CommentText"/>
      </w:pPr>
      <w:r>
        <w:rPr>
          <w:rStyle w:val="CommentReference"/>
        </w:rPr>
        <w:annotationRef/>
      </w:r>
      <w:r>
        <w:t>Should add mention of the massive improvement in performance going from ForEach-Object to foreach (largely because of the removal of the pipeline overhead)</w:t>
      </w:r>
      <w:r>
        <w:br/>
      </w:r>
      <w:r>
        <w:br/>
        <w:t>In my testing of the code, 5.1 went from 48 seconds to 8 and 7.0 went from 30 to 5.</w:t>
      </w:r>
      <w:r>
        <w:br/>
      </w:r>
      <w:r>
        <w:br/>
        <w:t>Yes, the reader *should* notice this when running the examples but it’s worth calling out with a little of the why.</w:t>
      </w:r>
    </w:p>
  </w:comment>
  <w:comment w:id="1285" w:author="Lucy Wan" w:date="2020-10-21T11:27:00Z" w:initials="LW">
    <w:p w14:paraId="5B71FDAC" w14:textId="77777777" w:rsidR="00324EFA" w:rsidRDefault="00324EFA" w:rsidP="00EC065E">
      <w:pPr>
        <w:pStyle w:val="CommentText"/>
      </w:pPr>
      <w:r>
        <w:rPr>
          <w:rStyle w:val="CommentReference"/>
        </w:rPr>
        <w:annotationRef/>
      </w:r>
      <w:r>
        <w:t>This sentence doesn’t make sense by itself, what are you trying to say?</w:t>
      </w:r>
    </w:p>
    <w:p w14:paraId="5602D260" w14:textId="77777777" w:rsidR="00191156" w:rsidRDefault="00191156" w:rsidP="00EC065E">
      <w:pPr>
        <w:pStyle w:val="CommentText"/>
      </w:pPr>
    </w:p>
    <w:p w14:paraId="357B804D" w14:textId="77777777" w:rsidR="00191156" w:rsidRDefault="00191156" w:rsidP="00EC065E">
      <w:pPr>
        <w:pStyle w:val="CommentText"/>
      </w:pPr>
      <w:r>
        <w:t xml:space="preserve">I knew what I had meant!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p w14:paraId="159D020E" w14:textId="60CD6CA2" w:rsidR="00191156" w:rsidRDefault="00191156" w:rsidP="00EC065E">
      <w:pPr>
        <w:pStyle w:val="CommentText"/>
      </w:pPr>
      <w:r>
        <w:t>Fixed</w:t>
      </w:r>
    </w:p>
    <w:p w14:paraId="79948372" w14:textId="0E19FA1E" w:rsidR="00191156" w:rsidRDefault="00191156" w:rsidP="00EC065E">
      <w:pPr>
        <w:pStyle w:val="CommentText"/>
      </w:pPr>
    </w:p>
  </w:comment>
  <w:comment w:id="1453" w:author="Lucy Wan" w:date="2020-10-21T12:03:00Z" w:initials="LW">
    <w:p w14:paraId="6EE6A589" w14:textId="77777777" w:rsidR="00324EFA" w:rsidRDefault="00324EFA" w:rsidP="00EC065E">
      <w:pPr>
        <w:pStyle w:val="CommentText"/>
      </w:pPr>
      <w:r>
        <w:rPr>
          <w:rStyle w:val="CommentReference"/>
        </w:rPr>
        <w:annotationRef/>
      </w:r>
      <w:r>
        <w:t>You haven’t mentioned step 4 at all, is that because it’s not worth elaborating on here?</w:t>
      </w:r>
    </w:p>
    <w:p w14:paraId="355C1A40" w14:textId="77777777" w:rsidR="00E53314" w:rsidRDefault="00E53314" w:rsidP="00EC065E">
      <w:pPr>
        <w:pStyle w:val="CommentText"/>
      </w:pPr>
    </w:p>
    <w:p w14:paraId="44902EFD" w14:textId="2FE92EB0" w:rsidR="00E53314" w:rsidRDefault="00E53314" w:rsidP="00EC065E">
      <w:pPr>
        <w:pStyle w:val="CommentText"/>
      </w:pPr>
      <w:r>
        <w:t>I goofed! - added this step!!</w:t>
      </w:r>
    </w:p>
  </w:comment>
  <w:comment w:id="1479" w:author="Josh" w:date="2020-10-16T22:08:00Z" w:initials="JK">
    <w:p w14:paraId="6A677C85" w14:textId="77777777" w:rsidR="00324EFA" w:rsidRDefault="00324EFA" w:rsidP="00EC065E">
      <w:pPr>
        <w:pStyle w:val="CommentText"/>
      </w:pPr>
      <w:r>
        <w:rPr>
          <w:rStyle w:val="CommentReference"/>
        </w:rPr>
        <w:annotationRef/>
      </w:r>
      <w:r>
        <w:t>Could also include the new -</w:t>
      </w:r>
      <w:proofErr w:type="spellStart"/>
      <w:r>
        <w:t>TcpPort</w:t>
      </w:r>
      <w:proofErr w:type="spellEnd"/>
      <w:r>
        <w:t xml:space="preserve"> parameter for testing if a specific port is open. </w:t>
      </w:r>
      <w:proofErr w:type="gramStart"/>
      <w:r>
        <w:t>E.g.</w:t>
      </w:r>
      <w:proofErr w:type="gramEnd"/>
      <w:r>
        <w:t xml:space="preserve"> testing for open SSH…</w:t>
      </w:r>
      <w:r>
        <w:br/>
      </w:r>
      <w:r>
        <w:br/>
      </w:r>
      <w:r w:rsidRPr="00EB681C">
        <w:t>Test-Connection -TargetName sdf.org -</w:t>
      </w:r>
      <w:proofErr w:type="spellStart"/>
      <w:r w:rsidRPr="00EB681C">
        <w:t>TcpPort</w:t>
      </w:r>
      <w:proofErr w:type="spellEnd"/>
      <w:r w:rsidRPr="00EB681C">
        <w:t xml:space="preserve"> 22</w:t>
      </w:r>
    </w:p>
  </w:comment>
  <w:comment w:id="1487" w:author="Lucy Wan" w:date="2020-10-21T11:32:00Z" w:initials="LW">
    <w:p w14:paraId="1F20E7A4" w14:textId="77777777" w:rsidR="00324EFA" w:rsidRDefault="00324EFA" w:rsidP="00EC065E">
      <w:pPr>
        <w:pStyle w:val="CommentText"/>
      </w:pPr>
      <w:r>
        <w:rPr>
          <w:rStyle w:val="CommentReference"/>
        </w:rPr>
        <w:annotationRef/>
      </w:r>
      <w:r>
        <w:t>“the use of” instead</w:t>
      </w:r>
    </w:p>
  </w:comment>
  <w:comment w:id="1491" w:author="Lucy Wan" w:date="2020-10-21T12:00:00Z" w:initials="LW">
    <w:p w14:paraId="640B6D45" w14:textId="77777777" w:rsidR="00324EFA" w:rsidRDefault="00324EFA" w:rsidP="00EC065E">
      <w:pPr>
        <w:pStyle w:val="CommentText"/>
      </w:pPr>
      <w:r>
        <w:rPr>
          <w:rStyle w:val="CommentReference"/>
        </w:rPr>
        <w:annotationRef/>
      </w:r>
      <w:r>
        <w:t>“for IPv6” will do, otherwise you’re repeating the word “use” too many times</w:t>
      </w:r>
    </w:p>
    <w:p w14:paraId="47856ED6" w14:textId="77777777" w:rsidR="00E53314" w:rsidRDefault="00E53314" w:rsidP="00EC065E">
      <w:pPr>
        <w:pStyle w:val="CommentText"/>
      </w:pPr>
    </w:p>
    <w:p w14:paraId="4C633294" w14:textId="1AB5F61D" w:rsidR="00E53314" w:rsidRDefault="00E53314" w:rsidP="00EC065E">
      <w:pPr>
        <w:pStyle w:val="CommentText"/>
      </w:pPr>
      <w:r>
        <w:t>Better?</w:t>
      </w:r>
    </w:p>
  </w:comment>
  <w:comment w:id="1561" w:author="Thomas Lee" w:date="2020-09-30T17:10:00Z" w:initials="TL">
    <w:p w14:paraId="149833DB" w14:textId="77777777" w:rsidR="00324EFA" w:rsidRDefault="00324EFA" w:rsidP="00EC065E">
      <w:pPr>
        <w:pStyle w:val="CommentText"/>
      </w:pPr>
      <w:r>
        <w:rPr>
          <w:rStyle w:val="CommentReference"/>
        </w:rPr>
        <w:annotationRef/>
      </w:r>
      <w:r>
        <w:t>What style do you use for the name of a book in a numbered list?</w:t>
      </w:r>
    </w:p>
  </w:comment>
  <w:comment w:id="1562" w:author="Lucy Wan" w:date="2020-10-21T11:41:00Z" w:initials="LW">
    <w:p w14:paraId="2E0A151A" w14:textId="77777777" w:rsidR="00324EFA" w:rsidRDefault="00324EFA" w:rsidP="00EC065E">
      <w:pPr>
        <w:pStyle w:val="CommentText"/>
      </w:pPr>
      <w:r>
        <w:rPr>
          <w:rStyle w:val="CommentReference"/>
        </w:rPr>
        <w:annotationRef/>
      </w:r>
      <w:r>
        <w:t>Not sure, but will be checked downstream</w:t>
      </w:r>
    </w:p>
  </w:comment>
  <w:comment w:id="1631" w:author="Thomas Lee" w:date="2020-12-19T13:40:00Z" w:initials="TL">
    <w:p w14:paraId="50892389" w14:textId="11081C26" w:rsidR="00197EE0" w:rsidRDefault="00197EE0">
      <w:pPr>
        <w:pStyle w:val="CommentText"/>
      </w:pPr>
      <w:r>
        <w:rPr>
          <w:rStyle w:val="CommentReference"/>
        </w:rPr>
        <w:annotationRef/>
      </w:r>
      <w:r>
        <w:t xml:space="preserve">Should a book title like this be in </w:t>
      </w:r>
      <w:proofErr w:type="spellStart"/>
      <w:r>
        <w:t>italisc</w:t>
      </w:r>
      <w:proofErr w:type="spellEnd"/>
      <w:r>
        <w:t>?</w:t>
      </w:r>
    </w:p>
  </w:comment>
  <w:comment w:id="1843" w:author="Josh" w:date="2020-10-16T22:19:00Z" w:initials="JK">
    <w:p w14:paraId="53D8574B" w14:textId="77777777" w:rsidR="00324EFA" w:rsidRDefault="00324EFA" w:rsidP="00EC065E">
      <w:pPr>
        <w:pStyle w:val="CommentText"/>
      </w:pPr>
      <w:r>
        <w:rPr>
          <w:rStyle w:val="CommentReference"/>
        </w:rPr>
        <w:annotationRef/>
      </w:r>
      <w:r>
        <w:t>$</w:t>
      </w:r>
      <w:proofErr w:type="spellStart"/>
      <w:r>
        <w:t>ErrorView</w:t>
      </w:r>
      <w:proofErr w:type="spellEnd"/>
      <w:r>
        <w:t xml:space="preserve"> isn’t new, it existed in earlier versions. The old default was “</w:t>
      </w:r>
      <w:proofErr w:type="spellStart"/>
      <w:r>
        <w:t>NormalView</w:t>
      </w:r>
      <w:proofErr w:type="spellEnd"/>
      <w:r>
        <w:t>” and you could change it to “</w:t>
      </w:r>
      <w:proofErr w:type="spellStart"/>
      <w:r>
        <w:t>CategoryView</w:t>
      </w:r>
      <w:proofErr w:type="spellEnd"/>
      <w:r>
        <w:t>”.</w:t>
      </w:r>
      <w:r>
        <w:br/>
      </w:r>
      <w:r>
        <w:br/>
      </w:r>
      <w:r w:rsidRPr="008677D4">
        <w:t>https://devblogs.microsoft.com/powershell/errorviewcategoryview/</w:t>
      </w:r>
    </w:p>
  </w:comment>
  <w:comment w:id="1844" w:author="Lucy Wan" w:date="2020-10-21T12:34:00Z" w:initials="LW">
    <w:p w14:paraId="2D99B1B6" w14:textId="77777777" w:rsidR="00324EFA" w:rsidRDefault="00324EFA" w:rsidP="00EC065E">
      <w:pPr>
        <w:pStyle w:val="CommentText"/>
      </w:pPr>
      <w:r>
        <w:rPr>
          <w:rStyle w:val="CommentReference"/>
        </w:rPr>
        <w:annotationRef/>
      </w:r>
      <w:r>
        <w:t>Delete “new” at the very least, and incorporate the TR’s comment as you see fit</w:t>
      </w:r>
    </w:p>
  </w:comment>
  <w:comment w:id="1882" w:author="Josh" w:date="2020-10-16T22:22:00Z" w:initials="JK">
    <w:p w14:paraId="7C43684F" w14:textId="77777777" w:rsidR="00324EFA" w:rsidRDefault="00324EFA" w:rsidP="00EC065E">
      <w:pPr>
        <w:pStyle w:val="CommentText"/>
      </w:pPr>
      <w:r>
        <w:rPr>
          <w:rStyle w:val="CommentReference"/>
        </w:rPr>
        <w:annotationRef/>
      </w:r>
      <w:r>
        <w:t>Suggestions: point out the line number indicator when error coming from script (example here shows line 2)</w:t>
      </w:r>
      <w:r>
        <w:br/>
      </w:r>
      <w:r>
        <w:br/>
        <w:t>Also, if that was part way down a line it would point at where the issue was specifically, which is very handy (and new):</w:t>
      </w:r>
      <w:r>
        <w:br/>
      </w:r>
      <w:r>
        <w:br/>
      </w:r>
      <w:r>
        <w:rPr>
          <w:noProof/>
        </w:rPr>
        <w:drawing>
          <wp:inline distT="0" distB="0" distL="0" distR="0" wp14:anchorId="0CF35505" wp14:editId="6E1157D0">
            <wp:extent cx="3800000" cy="800000"/>
            <wp:effectExtent l="0" t="0" r="0" b="63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stretch>
                      <a:fillRect/>
                    </a:stretch>
                  </pic:blipFill>
                  <pic:spPr>
                    <a:xfrm>
                      <a:off x="0" y="0"/>
                      <a:ext cx="3800000" cy="800000"/>
                    </a:xfrm>
                    <a:prstGeom prst="rect">
                      <a:avLst/>
                    </a:prstGeom>
                  </pic:spPr>
                </pic:pic>
              </a:graphicData>
            </a:graphic>
          </wp:inline>
        </w:drawing>
      </w:r>
      <w:r>
        <w:br/>
      </w:r>
      <w:r>
        <w:br/>
        <w:t>That example ends up in just a squiggly line, some examples will literally have an ASCII arrow, but I can’t think of a simple way to demo that.</w:t>
      </w:r>
    </w:p>
  </w:comment>
  <w:comment w:id="1888" w:author="Lucy Wan" w:date="2020-10-21T11:53:00Z" w:initials="LW">
    <w:p w14:paraId="41058CB2" w14:textId="77777777" w:rsidR="00324EFA" w:rsidRDefault="00324EFA" w:rsidP="00EC065E">
      <w:pPr>
        <w:pStyle w:val="CommentText"/>
      </w:pPr>
      <w:r>
        <w:rPr>
          <w:rStyle w:val="CommentReference"/>
        </w:rPr>
        <w:annotationRef/>
      </w:r>
      <w:r>
        <w:t>A comment after this about when it could be useful might be nice</w:t>
      </w:r>
    </w:p>
  </w:comment>
  <w:comment w:id="1897" w:author="Lucy Wan" w:date="2020-10-20T15:18:00Z" w:initials="LW">
    <w:p w14:paraId="07AFA720" w14:textId="6492EB86" w:rsidR="00324EFA" w:rsidRDefault="00324EFA">
      <w:pPr>
        <w:pStyle w:val="CommentText"/>
      </w:pPr>
      <w:r>
        <w:rPr>
          <w:rStyle w:val="CommentReference"/>
        </w:rPr>
        <w:annotationRef/>
      </w:r>
      <w:r>
        <w:t>Technical reviewer Josh’s general comment:</w:t>
      </w:r>
    </w:p>
    <w:p w14:paraId="463AAB11" w14:textId="77777777" w:rsidR="00324EFA" w:rsidRDefault="00324EFA">
      <w:pPr>
        <w:pStyle w:val="CommentText"/>
      </w:pPr>
    </w:p>
    <w:p w14:paraId="53C17461" w14:textId="77777777" w:rsidR="00324EFA" w:rsidRDefault="00324EFA" w:rsidP="00672056">
      <w:pPr>
        <w:pStyle w:val="NormalPACKT"/>
        <w:pBdr>
          <w:bottom w:val="single" w:sz="6" w:space="1" w:color="auto"/>
        </w:pBdr>
      </w:pPr>
      <w:r>
        <w:t>This is a good chapter, does an excellent job of demystifying how to install and get started with PS7.</w:t>
      </w:r>
    </w:p>
    <w:p w14:paraId="3F9A98D6" w14:textId="24E1A359" w:rsidR="00324EFA" w:rsidRDefault="00324EFA" w:rsidP="00672056">
      <w:pPr>
        <w:pStyle w:val="NormalPACKT"/>
        <w:pBdr>
          <w:bottom w:val="single" w:sz="6" w:space="1" w:color="auto"/>
        </w:pBdr>
      </w:pPr>
      <w:r>
        <w:t>I’ve noted a number of small issues. Most aren’t anything too material, but just prompts for consideration from some fresh eyes.</w:t>
      </w:r>
    </w:p>
    <w:p w14:paraId="7F445DCD" w14:textId="77777777" w:rsidR="00324EFA" w:rsidRDefault="00324EFA" w:rsidP="00672056">
      <w:pPr>
        <w:pStyle w:val="NormalPACKT"/>
        <w:pBdr>
          <w:bottom w:val="single" w:sz="6" w:space="1" w:color="auto"/>
        </w:pBdr>
      </w:pPr>
    </w:p>
    <w:p w14:paraId="1EFE67AB" w14:textId="293D047B" w:rsidR="00324EFA" w:rsidRDefault="00324EFA" w:rsidP="00672056">
      <w:pPr>
        <w:pStyle w:val="NormalPACKT"/>
        <w:pBdr>
          <w:bottom w:val="single" w:sz="6" w:space="1" w:color="auto"/>
        </w:pBdr>
      </w:pPr>
      <w:r>
        <w:t>Some of the examples will be hard to type by hand, but if the code is also available online that won’t be an issue.</w:t>
      </w:r>
    </w:p>
    <w:p w14:paraId="52D8C06D" w14:textId="0CEEF506" w:rsidR="00324EFA" w:rsidRDefault="00324EFA">
      <w:pPr>
        <w:pStyle w:val="CommentText"/>
      </w:pPr>
    </w:p>
  </w:comment>
  <w:comment w:id="1901" w:author="Lucy Wan" w:date="2020-10-20T17:18:00Z" w:initials="LW">
    <w:p w14:paraId="0166D46B" w14:textId="68D13E0B" w:rsidR="00324EFA" w:rsidRDefault="00324EFA">
      <w:pPr>
        <w:pStyle w:val="CommentText"/>
        <w:rPr>
          <w:rStyle w:val="CommentReference"/>
        </w:rPr>
      </w:pPr>
      <w:r>
        <w:rPr>
          <w:rStyle w:val="CommentReference"/>
        </w:rPr>
        <w:annotationRef/>
      </w:r>
      <w:r>
        <w:rPr>
          <w:rStyle w:val="CommentReference"/>
        </w:rPr>
        <w:t>Hi, a general comment from me (your non-technical editor):</w:t>
      </w:r>
    </w:p>
    <w:p w14:paraId="3E46132C" w14:textId="215A5D65" w:rsidR="00324EFA" w:rsidRDefault="00324EFA">
      <w:pPr>
        <w:pStyle w:val="CommentText"/>
        <w:rPr>
          <w:rStyle w:val="CommentReference"/>
        </w:rPr>
      </w:pPr>
    </w:p>
    <w:p w14:paraId="22BDC070" w14:textId="38F6479A" w:rsidR="00324EFA" w:rsidRDefault="00324EFA">
      <w:pPr>
        <w:pStyle w:val="CommentText"/>
        <w:rPr>
          <w:rStyle w:val="CommentReference"/>
        </w:rPr>
      </w:pPr>
      <w:r>
        <w:rPr>
          <w:rStyle w:val="CommentReference"/>
        </w:rPr>
        <w:t xml:space="preserve">I agree with the TR, the chapter is generally very clear and easy to follow. Most issues are minor and to do with typos and random </w:t>
      </w:r>
      <w:proofErr w:type="spellStart"/>
      <w:r>
        <w:rPr>
          <w:rStyle w:val="CommentReference"/>
        </w:rPr>
        <w:t>capitalisation</w:t>
      </w:r>
      <w:proofErr w:type="spellEnd"/>
      <w:r>
        <w:rPr>
          <w:rStyle w:val="CommentReference"/>
        </w:rPr>
        <w:t>, some of which I’ve flagged up in the text, but don’t really worry about correcting typos/</w:t>
      </w:r>
      <w:proofErr w:type="spellStart"/>
      <w:r>
        <w:rPr>
          <w:rStyle w:val="CommentReference"/>
        </w:rPr>
        <w:t>capitalisation</w:t>
      </w:r>
      <w:proofErr w:type="spellEnd"/>
      <w:r>
        <w:rPr>
          <w:rStyle w:val="CommentReference"/>
        </w:rPr>
        <w:t>, we’ll get them later. There are a few incomplete sentences that are marked out, whose thoughts need finishing, and various other corrections/clarifications that you’ll see in comments. I also think the introduction could do with some restructuring.</w:t>
      </w:r>
    </w:p>
    <w:p w14:paraId="59500C77" w14:textId="6EFB1C27" w:rsidR="00324EFA" w:rsidRDefault="00324EFA">
      <w:pPr>
        <w:pStyle w:val="CommentText"/>
        <w:rPr>
          <w:rStyle w:val="CommentReference"/>
        </w:rPr>
      </w:pPr>
    </w:p>
    <w:p w14:paraId="126DCEFF" w14:textId="6E4DDF4D" w:rsidR="00324EFA" w:rsidRDefault="00324EFA">
      <w:pPr>
        <w:pStyle w:val="CommentText"/>
        <w:rPr>
          <w:rStyle w:val="CommentReference"/>
        </w:rPr>
      </w:pPr>
      <w:r>
        <w:rPr>
          <w:rStyle w:val="CommentReference"/>
        </w:rPr>
        <w:t xml:space="preserve">The TR seems to have left a fair few technical comments which need to be addressed (including his suggestions for how to </w:t>
      </w:r>
      <w:proofErr w:type="spellStart"/>
      <w:r>
        <w:rPr>
          <w:rStyle w:val="CommentReference"/>
        </w:rPr>
        <w:t>optimise</w:t>
      </w:r>
      <w:proofErr w:type="spellEnd"/>
      <w:r>
        <w:rPr>
          <w:rStyle w:val="CommentReference"/>
        </w:rPr>
        <w:t xml:space="preserve"> bits of your code that aren’t running 100% smoothly) - I would probably focus on these first.</w:t>
      </w:r>
    </w:p>
    <w:p w14:paraId="51D117DA" w14:textId="7BC3E6B9" w:rsidR="00324EFA" w:rsidRDefault="00324EFA">
      <w:pPr>
        <w:pStyle w:val="CommentText"/>
        <w:rPr>
          <w:rStyle w:val="CommentReference"/>
        </w:rPr>
      </w:pPr>
    </w:p>
    <w:p w14:paraId="4BF65E2C" w14:textId="77777777" w:rsidR="00324EFA" w:rsidRDefault="00324EFA">
      <w:pPr>
        <w:pStyle w:val="CommentText"/>
        <w:rPr>
          <w:rStyle w:val="CommentReference"/>
        </w:rPr>
      </w:pPr>
      <w:r>
        <w:rPr>
          <w:rStyle w:val="CommentReference"/>
        </w:rPr>
        <w:t xml:space="preserve">I’m eager to see what the final section in the chapter looks like! </w:t>
      </w:r>
    </w:p>
    <w:p w14:paraId="3A10776C" w14:textId="77777777" w:rsidR="0054579C" w:rsidRDefault="0054579C">
      <w:pPr>
        <w:pStyle w:val="CommentText"/>
        <w:rPr>
          <w:rStyle w:val="CommentReference"/>
        </w:rPr>
      </w:pPr>
    </w:p>
    <w:p w14:paraId="50BF0934" w14:textId="558DEC2E" w:rsidR="0054579C" w:rsidRDefault="0054579C">
      <w:pPr>
        <w:pStyle w:val="CommentText"/>
      </w:pPr>
      <w:r>
        <w:rPr>
          <w:rStyle w:val="CommentReference"/>
        </w:rPr>
        <w:t xml:space="preserve">Thanks. I have made the changes so far suggested and retaken all the graphics. </w:t>
      </w:r>
    </w:p>
  </w:comment>
  <w:comment w:id="1913" w:author="Lucy Wan" w:date="2020-10-20T17:31:00Z" w:initials="LW">
    <w:p w14:paraId="22987809" w14:textId="54C052C8" w:rsidR="00324EFA" w:rsidRDefault="00324EFA">
      <w:pPr>
        <w:pStyle w:val="CommentText"/>
      </w:pPr>
      <w:r>
        <w:rPr>
          <w:rStyle w:val="CommentReference"/>
        </w:rPr>
        <w:annotationRef/>
      </w:r>
      <w:r>
        <w:t>We’re using US spelling, so I think this should be “artifacts”</w:t>
      </w:r>
    </w:p>
  </w:comment>
  <w:comment w:id="1931" w:author="Lucy Wan" w:date="2020-10-20T17:21:00Z" w:initials="LW">
    <w:p w14:paraId="6AAB023B" w14:textId="1C4F6A87" w:rsidR="00324EFA" w:rsidRDefault="00324EFA">
      <w:pPr>
        <w:pStyle w:val="CommentText"/>
      </w:pPr>
      <w:r>
        <w:rPr>
          <w:rStyle w:val="CommentReference"/>
        </w:rPr>
        <w:annotationRef/>
      </w:r>
      <w:r>
        <w:t>How close is this section to being completed? The TR has left a technical comment about it at the end which may or may not be helpful</w:t>
      </w:r>
    </w:p>
  </w:comment>
  <w:comment w:id="1940" w:author="Lucy Wan" w:date="2020-10-20T15:40:00Z" w:initials="LW">
    <w:p w14:paraId="1D251DFA" w14:textId="7363B645" w:rsidR="00324EFA" w:rsidRDefault="00324EFA">
      <w:pPr>
        <w:pStyle w:val="CommentText"/>
      </w:pPr>
      <w:r>
        <w:rPr>
          <w:rStyle w:val="CommentReference"/>
        </w:rPr>
        <w:annotationRef/>
      </w:r>
      <w:r>
        <w:t>I’d reword to “to being one of its integrated features” to avoid saying Windows twice</w:t>
      </w:r>
    </w:p>
  </w:comment>
  <w:comment w:id="1943" w:author="Josh" w:date="2020-10-09T13:40:00Z" w:initials="JK">
    <w:p w14:paraId="79B55F90" w14:textId="423EF213" w:rsidR="00324EFA" w:rsidRDefault="00324EFA">
      <w:pPr>
        <w:pStyle w:val="CommentText"/>
      </w:pPr>
      <w:r>
        <w:rPr>
          <w:rStyle w:val="CommentReference"/>
        </w:rPr>
        <w:annotationRef/>
      </w:r>
      <w:r>
        <w:t>What about PS Core 6.0?</w:t>
      </w:r>
    </w:p>
  </w:comment>
  <w:comment w:id="1948" w:author="Lucy Wan" w:date="2020-10-21T09:24:00Z" w:initials="LW">
    <w:p w14:paraId="6CD37D55" w14:textId="792E90DC" w:rsidR="00324EFA" w:rsidRDefault="00324EFA">
      <w:pPr>
        <w:pStyle w:val="CommentText"/>
      </w:pPr>
      <w:r>
        <w:rPr>
          <w:rStyle w:val="CommentReference"/>
        </w:rPr>
        <w:annotationRef/>
      </w:r>
      <w:r>
        <w:t>I would shorten to “With the release of PowerShell 7 came improved parity with Windows PowerShell” to avoid saying PowerShell too many times</w:t>
      </w:r>
    </w:p>
  </w:comment>
  <w:comment w:id="1950" w:author="Josh" w:date="2020-10-09T13:46:00Z" w:initials="JK">
    <w:p w14:paraId="39134F14" w14:textId="2746F9D2" w:rsidR="00324EFA" w:rsidRDefault="00324EFA">
      <w:pPr>
        <w:pStyle w:val="CommentText"/>
      </w:pPr>
      <w:r>
        <w:rPr>
          <w:rStyle w:val="CommentReference"/>
        </w:rPr>
        <w:annotationRef/>
      </w:r>
      <w:r>
        <w:t>Just flagging incomplete sentence</w:t>
      </w:r>
    </w:p>
  </w:comment>
  <w:comment w:id="1951" w:author="Lucy Wan" w:date="2020-10-21T09:16:00Z" w:initials="LW">
    <w:p w14:paraId="685ACA18" w14:textId="3BB03B34" w:rsidR="00324EFA" w:rsidRDefault="00324EFA">
      <w:pPr>
        <w:pStyle w:val="CommentText"/>
      </w:pPr>
      <w:r>
        <w:rPr>
          <w:rStyle w:val="CommentReference"/>
        </w:rPr>
        <w:annotationRef/>
      </w:r>
      <w:r>
        <w:t>Please finish this thought</w:t>
      </w:r>
    </w:p>
  </w:comment>
  <w:comment w:id="1954" w:author="Josh" w:date="2020-10-09T13:44:00Z" w:initials="JK">
    <w:p w14:paraId="2C0ED309" w14:textId="1D226B9E" w:rsidR="00324EFA" w:rsidRDefault="00324EFA">
      <w:pPr>
        <w:pStyle w:val="CommentText"/>
      </w:pPr>
      <w:r>
        <w:rPr>
          <w:rStyle w:val="CommentReference"/>
        </w:rPr>
        <w:annotationRef/>
      </w:r>
      <w:r>
        <w:t>Think it’s worth this being worded to indicate “5.1 and below” as it reads like it could have been something else in earlier versions.</w:t>
      </w:r>
    </w:p>
  </w:comment>
  <w:comment w:id="1972" w:author="Josh" w:date="2020-10-09T13:48:00Z" w:initials="JK">
    <w:p w14:paraId="358F4772" w14:textId="02866A53" w:rsidR="00324EFA" w:rsidRDefault="00324EFA">
      <w:pPr>
        <w:pStyle w:val="CommentText"/>
      </w:pPr>
      <w:r>
        <w:t xml:space="preserve">* </w:t>
      </w:r>
      <w:r>
        <w:rPr>
          <w:rStyle w:val="CommentReference"/>
        </w:rPr>
        <w:annotationRef/>
      </w:r>
      <w:r>
        <w:t>PSReadLine</w:t>
      </w:r>
    </w:p>
  </w:comment>
  <w:comment w:id="1975" w:author="Lucy Wan" w:date="2020-10-21T09:36:00Z" w:initials="LW">
    <w:p w14:paraId="24DFC09F" w14:textId="41FC7A08" w:rsidR="00324EFA" w:rsidRDefault="00324EFA">
      <w:pPr>
        <w:pStyle w:val="CommentText"/>
      </w:pPr>
      <w:r>
        <w:rPr>
          <w:rStyle w:val="CommentReference"/>
        </w:rPr>
        <w:annotationRef/>
      </w:r>
      <w:r>
        <w:t>I would move this paragraph to just before the paragraph that begins “Once you have installed PowerShell…” and suggest adding a bit at the end of the introduction that informally introduces the reader to what they’re going to learn in this chapter, in line with the introduction in the previous edition of this book. What do you think?</w:t>
      </w:r>
    </w:p>
  </w:comment>
  <w:comment w:id="1987" w:author="Josh" w:date="2020-10-09T13:51:00Z" w:initials="JK">
    <w:p w14:paraId="6709D050" w14:textId="518E24A8" w:rsidR="00324EFA" w:rsidRDefault="00324EFA">
      <w:pPr>
        <w:pStyle w:val="CommentText"/>
      </w:pPr>
      <w:r>
        <w:rPr>
          <w:rStyle w:val="CommentReference"/>
        </w:rPr>
        <w:annotationRef/>
      </w:r>
      <w:r>
        <w:t xml:space="preserve">Might need to double check this. Last I heard is it wasn’t going to be included in the OS by default but would be available via Windows Update catalogues (so will be available via WSUS and System Center) </w:t>
      </w:r>
    </w:p>
  </w:comment>
  <w:comment w:id="1986" w:author="Thomas Lee" w:date="2020-09-09T12:56:00Z" w:initials="TL">
    <w:p w14:paraId="239A1BFA" w14:textId="6393E4DB" w:rsidR="00324EFA" w:rsidRDefault="00324EFA">
      <w:pPr>
        <w:pStyle w:val="CommentText"/>
      </w:pPr>
      <w:r>
        <w:rPr>
          <w:rStyle w:val="CommentReference"/>
        </w:rPr>
        <w:annotationRef/>
      </w:r>
      <w:r>
        <w:t>This is a work in progress. We must re-visit this when we get clearer. 7.1 previews are NOW in the store, so that is progress.</w:t>
      </w:r>
    </w:p>
  </w:comment>
  <w:comment w:id="1993" w:author="Josh" w:date="2020-10-09T13:52:00Z" w:initials="JK">
    <w:p w14:paraId="6FEAF18E" w14:textId="38EBCEBA" w:rsidR="00324EFA" w:rsidRDefault="00324EFA">
      <w:pPr>
        <w:pStyle w:val="CommentText"/>
      </w:pPr>
      <w:r>
        <w:rPr>
          <w:rStyle w:val="CommentReference"/>
        </w:rPr>
        <w:annotationRef/>
      </w:r>
      <w:r>
        <w:t>Not sure on the overall layout of the book, will there be a “chapter 0” explaining the lab requirements/suggestions?</w:t>
      </w:r>
    </w:p>
  </w:comment>
  <w:comment w:id="1994" w:author="Lucy Wan" w:date="2020-10-20T15:53:00Z" w:initials="LW">
    <w:p w14:paraId="7EFB6D04" w14:textId="2E8EA1F1" w:rsidR="00324EFA" w:rsidRDefault="00324EFA">
      <w:pPr>
        <w:pStyle w:val="CommentText"/>
      </w:pPr>
      <w:r>
        <w:rPr>
          <w:rStyle w:val="CommentReference"/>
        </w:rPr>
        <w:annotationRef/>
      </w:r>
      <w:r>
        <w:t>I believe there will be a preface, yes</w:t>
      </w:r>
    </w:p>
  </w:comment>
  <w:comment w:id="1995" w:author="Josh" w:date="2020-10-09T13:53:00Z" w:initials="JK">
    <w:p w14:paraId="49668FA2" w14:textId="02122A66" w:rsidR="00324EFA" w:rsidRDefault="00324EFA">
      <w:pPr>
        <w:pStyle w:val="CommentText"/>
      </w:pPr>
      <w:r>
        <w:t>“</w:t>
      </w:r>
      <w:r>
        <w:rPr>
          <w:rStyle w:val="CommentReference"/>
        </w:rPr>
        <w:annotationRef/>
      </w:r>
      <w:r>
        <w:t>Windows Server 2019” or “Windows Server, Version 2004”?</w:t>
      </w:r>
    </w:p>
  </w:comment>
  <w:comment w:id="2076" w:author="Josh" w:date="2020-10-09T14:01:00Z" w:initials="JK">
    <w:p w14:paraId="25239FA3" w14:textId="32E19A12" w:rsidR="00324EFA" w:rsidRDefault="00324EFA">
      <w:pPr>
        <w:pStyle w:val="CommentText"/>
      </w:pPr>
      <w:r>
        <w:rPr>
          <w:rStyle w:val="CommentReference"/>
        </w:rPr>
        <w:annotationRef/>
      </w:r>
      <w:r>
        <w:t>This will result (at least on a fresh install) in a prompt to run Update-Help</w:t>
      </w:r>
      <w:r>
        <w:br/>
      </w:r>
      <w:r>
        <w:br/>
      </w:r>
      <w:r>
        <w:rPr>
          <w:noProof/>
        </w:rPr>
        <w:drawing>
          <wp:inline distT="0" distB="0" distL="0" distR="0" wp14:anchorId="5D842829" wp14:editId="52FF72BA">
            <wp:extent cx="5731510" cy="57721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
                    <a:stretch>
                      <a:fillRect/>
                    </a:stretch>
                  </pic:blipFill>
                  <pic:spPr>
                    <a:xfrm>
                      <a:off x="0" y="0"/>
                      <a:ext cx="5731510" cy="577215"/>
                    </a:xfrm>
                    <a:prstGeom prst="rect">
                      <a:avLst/>
                    </a:prstGeom>
                  </pic:spPr>
                </pic:pic>
              </a:graphicData>
            </a:graphic>
          </wp:inline>
        </w:drawing>
      </w:r>
      <w:r>
        <w:br/>
      </w:r>
      <w:r>
        <w:br/>
        <w:t>I’m not sure of a way of suppressing this, so might pay to just note it. The example does work if you say no to the prompt.</w:t>
      </w:r>
    </w:p>
  </w:comment>
  <w:comment w:id="2177" w:author="Lucy Wan" w:date="2020-10-20T15:50:00Z" w:initials="LW">
    <w:p w14:paraId="3538260B" w14:textId="576919C6" w:rsidR="00324EFA" w:rsidRDefault="00324EFA">
      <w:pPr>
        <w:pStyle w:val="CommentText"/>
      </w:pPr>
      <w:r>
        <w:rPr>
          <w:rStyle w:val="CommentReference"/>
        </w:rPr>
        <w:annotationRef/>
      </w:r>
      <w:r>
        <w:t>Do we need a sentence that explains why this is?</w:t>
      </w:r>
    </w:p>
  </w:comment>
  <w:comment w:id="2193" w:author="Thomas Lee" w:date="2020-09-09T14:03:00Z" w:initials="TL">
    <w:p w14:paraId="472B60A4" w14:textId="2E88CEE5" w:rsidR="00324EFA" w:rsidRDefault="00324EFA">
      <w:pPr>
        <w:pStyle w:val="CommentText"/>
      </w:pPr>
      <w:r>
        <w:rPr>
          <w:rStyle w:val="CommentReference"/>
        </w:rPr>
        <w:annotationRef/>
      </w:r>
      <w:r>
        <w:t>Please correct the file name to be correct. I can fix the remainders!</w:t>
      </w:r>
    </w:p>
  </w:comment>
  <w:comment w:id="2194" w:author="Lucy Wan" w:date="2020-10-20T17:29:00Z" w:initials="LW">
    <w:p w14:paraId="2B427880" w14:textId="44A321AC" w:rsidR="00324EFA" w:rsidRDefault="00324EFA">
      <w:pPr>
        <w:pStyle w:val="CommentText"/>
      </w:pPr>
      <w:r>
        <w:rPr>
          <w:rStyle w:val="CommentReference"/>
        </w:rPr>
        <w:annotationRef/>
      </w:r>
      <w:r>
        <w:t>Okay!</w:t>
      </w:r>
    </w:p>
  </w:comment>
  <w:comment w:id="2204" w:author="Thomas Lee" w:date="2020-09-09T14:03:00Z" w:initials="TL">
    <w:p w14:paraId="66F2DB34" w14:textId="77777777" w:rsidR="00324EFA" w:rsidRDefault="00324EFA" w:rsidP="00C41783">
      <w:pPr>
        <w:pStyle w:val="CommentText"/>
      </w:pPr>
      <w:r>
        <w:rPr>
          <w:rStyle w:val="CommentReference"/>
        </w:rPr>
        <w:annotationRef/>
      </w:r>
      <w:r>
        <w:t>Please correct the file name to be correct. I can fix the remainders!</w:t>
      </w:r>
    </w:p>
  </w:comment>
  <w:comment w:id="2216" w:author="Thomas Lee" w:date="2020-09-09T14:03:00Z" w:initials="TL">
    <w:p w14:paraId="1B5A4CD2" w14:textId="77777777" w:rsidR="00324EFA" w:rsidRDefault="00324EFA" w:rsidP="00C41783">
      <w:pPr>
        <w:pStyle w:val="CommentText"/>
      </w:pPr>
      <w:r>
        <w:rPr>
          <w:rStyle w:val="CommentReference"/>
        </w:rPr>
        <w:annotationRef/>
      </w:r>
      <w:r>
        <w:t>Please correct the file name to be correct. I can fix the remainders!</w:t>
      </w:r>
    </w:p>
  </w:comment>
  <w:comment w:id="2238" w:author="Thomas Lee" w:date="2020-09-09T14:55:00Z" w:initials="TL">
    <w:p w14:paraId="6240DA83" w14:textId="698404AD" w:rsidR="00324EFA" w:rsidRDefault="00324EFA">
      <w:pPr>
        <w:pStyle w:val="CommentText"/>
      </w:pPr>
      <w:r>
        <w:rPr>
          <w:rStyle w:val="CommentReference"/>
        </w:rPr>
        <w:annotationRef/>
      </w:r>
      <w:r>
        <w:t>How do I style URLs like this?</w:t>
      </w:r>
    </w:p>
  </w:comment>
  <w:comment w:id="2239" w:author="Lucy Wan" w:date="2020-10-20T17:29:00Z" w:initials="LW">
    <w:p w14:paraId="414FAF02" w14:textId="1F5C71C6" w:rsidR="00324EFA" w:rsidRDefault="00324EFA">
      <w:pPr>
        <w:pStyle w:val="CommentText"/>
      </w:pPr>
      <w:r>
        <w:rPr>
          <w:rStyle w:val="CommentReference"/>
        </w:rPr>
        <w:annotationRef/>
      </w:r>
      <w:r>
        <w:t>Will be addressed later, don’t worry – this is fine for now</w:t>
      </w:r>
    </w:p>
  </w:comment>
  <w:comment w:id="2271" w:author="Lucy Wan" w:date="2020-10-20T16:01:00Z" w:initials="LW">
    <w:p w14:paraId="5D04376F" w14:textId="3282F6B2" w:rsidR="00324EFA" w:rsidRDefault="00324EFA">
      <w:pPr>
        <w:pStyle w:val="CommentText"/>
      </w:pPr>
      <w:r>
        <w:rPr>
          <w:rStyle w:val="CommentReference"/>
        </w:rPr>
        <w:annotationRef/>
      </w:r>
      <w:r>
        <w:t>I assume this comma is not part of the typed command and so ought to be formatted normally</w:t>
      </w:r>
    </w:p>
  </w:comment>
  <w:comment w:id="2328" w:author="Josh" w:date="2020-10-09T14:13:00Z" w:initials="JK">
    <w:p w14:paraId="726CB715" w14:textId="04F0D8E4" w:rsidR="00324EFA" w:rsidRDefault="00324EFA">
      <w:pPr>
        <w:pStyle w:val="CommentText"/>
      </w:pPr>
      <w:r>
        <w:rPr>
          <w:rStyle w:val="CommentReference"/>
        </w:rPr>
        <w:annotationRef/>
      </w:r>
      <w:r>
        <w:t>This will (or can) output errors despite the Out-Null</w:t>
      </w:r>
      <w:r>
        <w:br/>
      </w:r>
      <w:r>
        <w:br/>
      </w:r>
      <w:r>
        <w:rPr>
          <w:noProof/>
        </w:rPr>
        <w:drawing>
          <wp:inline distT="0" distB="0" distL="0" distR="0" wp14:anchorId="419C3614" wp14:editId="3A6AD13B">
            <wp:extent cx="5731510" cy="375920"/>
            <wp:effectExtent l="0" t="0" r="254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
                    <a:stretch>
                      <a:fillRect/>
                    </a:stretch>
                  </pic:blipFill>
                  <pic:spPr>
                    <a:xfrm>
                      <a:off x="0" y="0"/>
                      <a:ext cx="5731510" cy="375920"/>
                    </a:xfrm>
                    <a:prstGeom prst="rect">
                      <a:avLst/>
                    </a:prstGeom>
                  </pic:spPr>
                </pic:pic>
              </a:graphicData>
            </a:graphic>
          </wp:inline>
        </w:drawing>
      </w:r>
      <w:r>
        <w:br/>
      </w:r>
      <w:r>
        <w:br/>
        <w:t>Alternatives include stream redirection to $null or choosing an error action</w:t>
      </w:r>
      <w:r>
        <w:br/>
      </w:r>
      <w:r>
        <w:br/>
      </w:r>
      <w:r>
        <w:rPr>
          <w:noProof/>
        </w:rPr>
        <w:drawing>
          <wp:inline distT="0" distB="0" distL="0" distR="0" wp14:anchorId="26BD4E5D" wp14:editId="70C7F943">
            <wp:extent cx="5731510" cy="52070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731510" cy="520700"/>
                    </a:xfrm>
                    <a:prstGeom prst="rect">
                      <a:avLst/>
                    </a:prstGeom>
                  </pic:spPr>
                </pic:pic>
              </a:graphicData>
            </a:graphic>
          </wp:inline>
        </w:drawing>
      </w:r>
    </w:p>
  </w:comment>
  <w:comment w:id="2329" w:author="Lucy Wan" w:date="2020-10-21T09:32:00Z" w:initials="LW">
    <w:p w14:paraId="54379434" w14:textId="3EE29CC1" w:rsidR="00324EFA" w:rsidRDefault="00324EFA">
      <w:pPr>
        <w:pStyle w:val="CommentText"/>
      </w:pPr>
      <w:r>
        <w:rPr>
          <w:rStyle w:val="CommentReference"/>
        </w:rPr>
        <w:annotationRef/>
      </w:r>
      <w:r>
        <w:t>Please address this</w:t>
      </w:r>
    </w:p>
  </w:comment>
  <w:comment w:id="2366" w:author="Thomas Lee" w:date="2020-09-09T14:03:00Z" w:initials="TL">
    <w:p w14:paraId="501B864E" w14:textId="77777777" w:rsidR="00324EFA" w:rsidRDefault="00324EFA" w:rsidP="004008BB">
      <w:pPr>
        <w:pStyle w:val="CommentText"/>
      </w:pPr>
      <w:r>
        <w:rPr>
          <w:rStyle w:val="CommentReference"/>
        </w:rPr>
        <w:annotationRef/>
      </w:r>
      <w:r>
        <w:t>Please correct the file name to be correct. I can fix the remainders!</w:t>
      </w:r>
    </w:p>
  </w:comment>
  <w:comment w:id="2370" w:author="Lucy Wan" w:date="2020-10-20T16:03:00Z" w:initials="LW">
    <w:p w14:paraId="7626FA87" w14:textId="1C22C165" w:rsidR="00324EFA" w:rsidRDefault="00324EFA">
      <w:pPr>
        <w:pStyle w:val="CommentText"/>
      </w:pPr>
      <w:r>
        <w:rPr>
          <w:rStyle w:val="CommentReference"/>
        </w:rPr>
        <w:annotationRef/>
      </w:r>
      <w:r>
        <w:t>Would suggest “looking at” instead to avoid repetition, or reword to “the built-in variable $</w:t>
      </w:r>
      <w:proofErr w:type="spellStart"/>
      <w:r>
        <w:t>PSVersionTable</w:t>
      </w:r>
      <w:proofErr w:type="spellEnd"/>
      <w:r>
        <w:t xml:space="preserve"> lets you view the specific version of PowerShell you’re working with”</w:t>
      </w:r>
    </w:p>
  </w:comment>
  <w:comment w:id="2415" w:author="Josh" w:date="2020-10-09T14:18:00Z" w:initials="JK">
    <w:p w14:paraId="0D4EDA54" w14:textId="78D78A69" w:rsidR="00324EFA" w:rsidRDefault="00324EFA">
      <w:pPr>
        <w:pStyle w:val="CommentText"/>
      </w:pPr>
      <w:r>
        <w:rPr>
          <w:rStyle w:val="CommentReference"/>
        </w:rPr>
        <w:annotationRef/>
      </w:r>
      <w:r>
        <w:t>Likely to what?</w:t>
      </w:r>
    </w:p>
  </w:comment>
  <w:comment w:id="2416" w:author="Lucy Wan" w:date="2020-10-20T17:44:00Z" w:initials="LW">
    <w:p w14:paraId="3DCB70D7" w14:textId="248BB389" w:rsidR="00324EFA" w:rsidRDefault="00324EFA">
      <w:pPr>
        <w:pStyle w:val="CommentText"/>
      </w:pPr>
      <w:r>
        <w:rPr>
          <w:rStyle w:val="CommentReference"/>
        </w:rPr>
        <w:annotationRef/>
      </w:r>
      <w:r>
        <w:t>Please finish this thought</w:t>
      </w:r>
    </w:p>
  </w:comment>
  <w:comment w:id="2420" w:author="Lucy Wan" w:date="2020-10-20T16:09:00Z" w:initials="LW">
    <w:p w14:paraId="7BACFADF" w14:textId="27936B33" w:rsidR="00324EFA" w:rsidRDefault="00324EFA">
      <w:pPr>
        <w:pStyle w:val="CommentText"/>
      </w:pPr>
      <w:r>
        <w:rPr>
          <w:rStyle w:val="CommentReference"/>
        </w:rPr>
        <w:annotationRef/>
      </w:r>
      <w:r>
        <w:t>*PowerShell</w:t>
      </w:r>
    </w:p>
  </w:comment>
  <w:comment w:id="2429" w:author="Josh" w:date="2020-10-09T14:22:00Z" w:initials="JK">
    <w:p w14:paraId="2CA0F3AF" w14:textId="0703F19F" w:rsidR="00324EFA" w:rsidRDefault="00324EFA">
      <w:pPr>
        <w:pStyle w:val="CommentText"/>
      </w:pPr>
      <w:r>
        <w:rPr>
          <w:rStyle w:val="CommentReference"/>
        </w:rPr>
        <w:annotationRef/>
      </w:r>
      <w:r>
        <w:t>Not sure if it’s possible, but if the intention is to expect the error, it should be distinct in the image as it just looks like standard output.</w:t>
      </w:r>
    </w:p>
  </w:comment>
  <w:comment w:id="2430" w:author="Lucy Wan" w:date="2020-10-20T16:10:00Z" w:initials="LW">
    <w:p w14:paraId="52BD738E" w14:textId="6983D4D0" w:rsidR="00324EFA" w:rsidRDefault="00324EFA">
      <w:pPr>
        <w:pStyle w:val="CommentText"/>
      </w:pPr>
      <w:r>
        <w:rPr>
          <w:rStyle w:val="CommentReference"/>
        </w:rPr>
        <w:annotationRef/>
      </w:r>
      <w:r>
        <w:t>Could easily address this by: “as you can see from line 5 of the output”?</w:t>
      </w:r>
    </w:p>
  </w:comment>
  <w:comment w:id="2432" w:author="Lucy Wan" w:date="2020-10-20T16:11:00Z" w:initials="LW">
    <w:p w14:paraId="2B0FCAD5" w14:textId="15EE1CF4" w:rsidR="00324EFA" w:rsidRDefault="00324EFA">
      <w:pPr>
        <w:pStyle w:val="CommentText"/>
      </w:pPr>
      <w:r>
        <w:rPr>
          <w:rStyle w:val="CommentReference"/>
        </w:rPr>
        <w:annotationRef/>
      </w:r>
      <w:r>
        <w:t>Are the US versions materially different from the UK ones?</w:t>
      </w:r>
    </w:p>
  </w:comment>
  <w:comment w:id="2436" w:author="Lucy Wan" w:date="2020-10-20T16:13:00Z" w:initials="LW">
    <w:p w14:paraId="4992D0DB" w14:textId="29AE113C" w:rsidR="00324EFA" w:rsidRDefault="00324EFA">
      <w:pPr>
        <w:pStyle w:val="CommentText"/>
      </w:pPr>
      <w:r>
        <w:rPr>
          <w:rStyle w:val="CommentReference"/>
        </w:rPr>
        <w:annotationRef/>
      </w:r>
      <w:r>
        <w:t>*type</w:t>
      </w:r>
    </w:p>
  </w:comment>
  <w:comment w:id="2450" w:author="Lucy Wan" w:date="2020-10-20T16:14:00Z" w:initials="LW">
    <w:p w14:paraId="13B0C61B" w14:textId="53D7C063" w:rsidR="00324EFA" w:rsidRDefault="00324EFA">
      <w:pPr>
        <w:pStyle w:val="CommentText"/>
      </w:pPr>
      <w:r>
        <w:rPr>
          <w:rStyle w:val="CommentReference"/>
        </w:rPr>
        <w:annotationRef/>
      </w:r>
      <w:proofErr w:type="spellStart"/>
      <w:r>
        <w:t>Capitalise</w:t>
      </w:r>
      <w:proofErr w:type="spellEnd"/>
    </w:p>
  </w:comment>
  <w:comment w:id="2573" w:author="Josh" w:date="2020-10-09T14:28:00Z" w:initials="JK">
    <w:p w14:paraId="6976A2E0" w14:textId="2B795E87" w:rsidR="00324EFA" w:rsidRDefault="00324EFA">
      <w:pPr>
        <w:pStyle w:val="CommentText"/>
      </w:pPr>
      <w:r>
        <w:rPr>
          <w:rStyle w:val="CommentReference"/>
        </w:rPr>
        <w:annotationRef/>
      </w:r>
      <w:r>
        <w:t>Should this comment be removed?</w:t>
      </w:r>
    </w:p>
  </w:comment>
  <w:comment w:id="2577" w:author="Josh" w:date="2020-10-09T14:29:00Z" w:initials="JK">
    <w:p w14:paraId="2E7F9DA9" w14:textId="19F29263" w:rsidR="00324EFA" w:rsidRDefault="00324EFA" w:rsidP="0092032B">
      <w:pPr>
        <w:shd w:val="clear" w:color="auto" w:fill="FFFFFF"/>
        <w:autoSpaceDE w:val="0"/>
        <w:autoSpaceDN w:val="0"/>
        <w:adjustRightInd w:val="0"/>
        <w:spacing w:after="0"/>
        <w:rPr>
          <w:rFonts w:ascii="Lucida Console" w:eastAsiaTheme="minorHAnsi" w:hAnsi="Lucida Console" w:cs="Lucida Console"/>
          <w:sz w:val="18"/>
          <w:szCs w:val="18"/>
          <w:lang w:val="en-NZ"/>
        </w:rPr>
      </w:pPr>
      <w:r>
        <w:t>$</w:t>
      </w:r>
      <w:proofErr w:type="spellStart"/>
      <w:r>
        <w:rPr>
          <w:rStyle w:val="CommentReference"/>
        </w:rPr>
        <w:annotationRef/>
      </w:r>
      <w:r>
        <w:t>cmd</w:t>
      </w:r>
      <w:proofErr w:type="spellEnd"/>
      <w:r>
        <w:t xml:space="preserve"> hasn’t been defined yet, perhaps add the following line above?</w:t>
      </w:r>
      <w:r>
        <w:br/>
      </w:r>
      <w:r>
        <w:br/>
      </w:r>
      <w:r>
        <w:rPr>
          <w:rFonts w:ascii="Lucida Console" w:eastAsiaTheme="minorHAnsi" w:hAnsi="Lucida Console" w:cs="Lucida Console"/>
          <w:color w:val="A82D00"/>
          <w:sz w:val="18"/>
          <w:szCs w:val="18"/>
          <w:lang w:val="en-NZ"/>
        </w:rPr>
        <w:t>$</w:t>
      </w:r>
      <w:proofErr w:type="spellStart"/>
      <w:r>
        <w:rPr>
          <w:rFonts w:ascii="Lucida Console" w:eastAsiaTheme="minorHAnsi" w:hAnsi="Lucida Console" w:cs="Lucida Console"/>
          <w:color w:val="A82D00"/>
          <w:sz w:val="18"/>
          <w:szCs w:val="18"/>
          <w:lang w:val="en-NZ"/>
        </w:rPr>
        <w:t>Cmds</w:t>
      </w:r>
      <w:proofErr w:type="spellEnd"/>
      <w:r>
        <w:rPr>
          <w:rFonts w:ascii="Lucida Console" w:eastAsiaTheme="minorHAnsi" w:hAnsi="Lucida Console" w:cs="Lucida Console"/>
          <w:sz w:val="18"/>
          <w:szCs w:val="18"/>
          <w:lang w:val="en-NZ"/>
        </w:rPr>
        <w:t xml:space="preserve"> </w:t>
      </w:r>
      <w:r>
        <w:rPr>
          <w:rFonts w:ascii="Lucida Console" w:eastAsiaTheme="minorHAnsi" w:hAnsi="Lucida Console" w:cs="Lucida Console"/>
          <w:color w:val="696969"/>
          <w:sz w:val="18"/>
          <w:szCs w:val="18"/>
          <w:lang w:val="en-NZ"/>
        </w:rPr>
        <w:t>=</w:t>
      </w:r>
      <w:r>
        <w:rPr>
          <w:rFonts w:ascii="Lucida Console" w:eastAsiaTheme="minorHAnsi" w:hAnsi="Lucida Console" w:cs="Lucida Console"/>
          <w:sz w:val="18"/>
          <w:szCs w:val="18"/>
          <w:lang w:val="en-NZ"/>
        </w:rPr>
        <w:t xml:space="preserve"> </w:t>
      </w:r>
      <w:r>
        <w:rPr>
          <w:rFonts w:ascii="Lucida Console" w:eastAsiaTheme="minorHAnsi" w:hAnsi="Lucida Console" w:cs="Lucida Console"/>
          <w:color w:val="0000FF"/>
          <w:sz w:val="18"/>
          <w:szCs w:val="18"/>
          <w:lang w:val="en-NZ"/>
        </w:rPr>
        <w:t>Get-Command</w:t>
      </w:r>
      <w:r>
        <w:rPr>
          <w:rFonts w:ascii="Lucida Console" w:eastAsiaTheme="minorHAnsi" w:hAnsi="Lucida Console" w:cs="Lucida Console"/>
          <w:sz w:val="18"/>
          <w:szCs w:val="18"/>
          <w:lang w:val="en-NZ"/>
        </w:rPr>
        <w:t xml:space="preserve"> </w:t>
      </w:r>
      <w:r>
        <w:rPr>
          <w:rFonts w:ascii="Lucida Console" w:eastAsiaTheme="minorHAnsi" w:hAnsi="Lucida Console" w:cs="Lucida Console"/>
          <w:color w:val="000080"/>
          <w:sz w:val="18"/>
          <w:szCs w:val="18"/>
          <w:lang w:val="en-NZ"/>
        </w:rPr>
        <w:t>-Module</w:t>
      </w:r>
      <w:r>
        <w:rPr>
          <w:rFonts w:ascii="Lucida Console" w:eastAsiaTheme="minorHAnsi" w:hAnsi="Lucida Console" w:cs="Lucida Console"/>
          <w:sz w:val="18"/>
          <w:szCs w:val="18"/>
          <w:lang w:val="en-NZ"/>
        </w:rPr>
        <w:t xml:space="preserve"> </w:t>
      </w:r>
      <w:r>
        <w:rPr>
          <w:rFonts w:ascii="Lucida Console" w:eastAsiaTheme="minorHAnsi" w:hAnsi="Lucida Console" w:cs="Lucida Console"/>
          <w:color w:val="A82D00"/>
          <w:sz w:val="18"/>
          <w:szCs w:val="18"/>
          <w:lang w:val="en-NZ"/>
        </w:rPr>
        <w:t>$Module</w:t>
      </w:r>
      <w:r>
        <w:rPr>
          <w:rFonts w:ascii="Lucida Console" w:eastAsiaTheme="minorHAnsi" w:hAnsi="Lucida Console" w:cs="Lucida Console"/>
          <w:color w:val="696969"/>
          <w:sz w:val="18"/>
          <w:szCs w:val="18"/>
          <w:lang w:val="en-NZ"/>
        </w:rPr>
        <w:t>.</w:t>
      </w:r>
      <w:r>
        <w:rPr>
          <w:rFonts w:ascii="Lucida Console" w:eastAsiaTheme="minorHAnsi" w:hAnsi="Lucida Console" w:cs="Lucida Console"/>
          <w:sz w:val="18"/>
          <w:szCs w:val="18"/>
          <w:lang w:val="en-NZ"/>
        </w:rPr>
        <w:t xml:space="preserve">name </w:t>
      </w:r>
    </w:p>
    <w:p w14:paraId="34605B0F" w14:textId="27C475D0" w:rsidR="00324EFA" w:rsidRDefault="00324EFA" w:rsidP="007F5A0B">
      <w:pPr>
        <w:shd w:val="clear" w:color="auto" w:fill="FFFFFF"/>
        <w:autoSpaceDE w:val="0"/>
        <w:autoSpaceDN w:val="0"/>
        <w:adjustRightInd w:val="0"/>
        <w:spacing w:after="0"/>
        <w:rPr>
          <w:rFonts w:ascii="Lucida Console" w:eastAsiaTheme="minorHAnsi" w:hAnsi="Lucida Console" w:cs="Lucida Console"/>
          <w:sz w:val="18"/>
          <w:szCs w:val="18"/>
          <w:lang w:val="en-NZ"/>
        </w:rPr>
      </w:pPr>
      <w:r>
        <w:br/>
        <w:t>This can be *slow* on systems with a number of modules installed. Instead consider replacing the foreach loop ($module in $modules) with:</w:t>
      </w:r>
      <w:r>
        <w:br/>
      </w:r>
      <w:r>
        <w:br/>
      </w:r>
      <w:r>
        <w:rPr>
          <w:rFonts w:ascii="Lucida Console" w:eastAsiaTheme="minorHAnsi" w:hAnsi="Lucida Console" w:cs="Lucida Console"/>
          <w:color w:val="A82D00"/>
          <w:sz w:val="18"/>
          <w:szCs w:val="18"/>
          <w:lang w:val="en-NZ"/>
        </w:rPr>
        <w:t>$</w:t>
      </w:r>
      <w:proofErr w:type="spellStart"/>
      <w:r>
        <w:rPr>
          <w:rFonts w:ascii="Lucida Console" w:eastAsiaTheme="minorHAnsi" w:hAnsi="Lucida Console" w:cs="Lucida Console"/>
          <w:color w:val="A82D00"/>
          <w:sz w:val="18"/>
          <w:szCs w:val="18"/>
          <w:lang w:val="en-NZ"/>
        </w:rPr>
        <w:t>TotalCommands</w:t>
      </w:r>
      <w:proofErr w:type="spellEnd"/>
      <w:r>
        <w:rPr>
          <w:rFonts w:ascii="Lucida Console" w:eastAsiaTheme="minorHAnsi" w:hAnsi="Lucida Console" w:cs="Lucida Console"/>
          <w:sz w:val="18"/>
          <w:szCs w:val="18"/>
          <w:lang w:val="en-NZ"/>
        </w:rPr>
        <w:t xml:space="preserve"> </w:t>
      </w:r>
      <w:r>
        <w:rPr>
          <w:rFonts w:ascii="Lucida Console" w:eastAsiaTheme="minorHAnsi" w:hAnsi="Lucida Console" w:cs="Lucida Console"/>
          <w:color w:val="696969"/>
          <w:sz w:val="18"/>
          <w:szCs w:val="18"/>
          <w:lang w:val="en-NZ"/>
        </w:rPr>
        <w:t>+=</w:t>
      </w:r>
      <w:r>
        <w:rPr>
          <w:rFonts w:ascii="Lucida Console" w:eastAsiaTheme="minorHAnsi" w:hAnsi="Lucida Console" w:cs="Lucida Console"/>
          <w:sz w:val="18"/>
          <w:szCs w:val="18"/>
          <w:lang w:val="en-NZ"/>
        </w:rPr>
        <w:t xml:space="preserve"> (</w:t>
      </w:r>
      <w:r>
        <w:rPr>
          <w:rFonts w:ascii="Lucida Console" w:eastAsiaTheme="minorHAnsi" w:hAnsi="Lucida Console" w:cs="Lucida Console"/>
          <w:color w:val="0000FF"/>
          <w:sz w:val="18"/>
          <w:szCs w:val="18"/>
          <w:lang w:val="en-NZ"/>
        </w:rPr>
        <w:t>Get-Command</w:t>
      </w:r>
      <w:r>
        <w:rPr>
          <w:rFonts w:ascii="Lucida Console" w:eastAsiaTheme="minorHAnsi" w:hAnsi="Lucida Console" w:cs="Lucida Console"/>
          <w:sz w:val="18"/>
          <w:szCs w:val="18"/>
          <w:lang w:val="en-NZ"/>
        </w:rPr>
        <w:t xml:space="preserve"> </w:t>
      </w:r>
      <w:r>
        <w:rPr>
          <w:rFonts w:ascii="Lucida Console" w:eastAsiaTheme="minorHAnsi" w:hAnsi="Lucida Console" w:cs="Lucida Console"/>
          <w:color w:val="000080"/>
          <w:sz w:val="18"/>
          <w:szCs w:val="18"/>
          <w:lang w:val="en-NZ"/>
        </w:rPr>
        <w:t>-Module</w:t>
      </w:r>
      <w:r>
        <w:rPr>
          <w:rFonts w:ascii="Lucida Console" w:eastAsiaTheme="minorHAnsi" w:hAnsi="Lucida Console" w:cs="Lucida Console"/>
          <w:sz w:val="18"/>
          <w:szCs w:val="18"/>
          <w:lang w:val="en-NZ"/>
        </w:rPr>
        <w:t xml:space="preserve"> </w:t>
      </w:r>
      <w:r>
        <w:rPr>
          <w:rFonts w:ascii="Lucida Console" w:eastAsiaTheme="minorHAnsi" w:hAnsi="Lucida Console" w:cs="Lucida Console"/>
          <w:color w:val="A82D00"/>
          <w:sz w:val="18"/>
          <w:szCs w:val="18"/>
          <w:lang w:val="en-NZ"/>
        </w:rPr>
        <w:t>$</w:t>
      </w:r>
      <w:proofErr w:type="spellStart"/>
      <w:r>
        <w:rPr>
          <w:rFonts w:ascii="Lucida Console" w:eastAsiaTheme="minorHAnsi" w:hAnsi="Lucida Console" w:cs="Lucida Console"/>
          <w:color w:val="A82D00"/>
          <w:sz w:val="18"/>
          <w:szCs w:val="18"/>
          <w:lang w:val="en-NZ"/>
        </w:rPr>
        <w:t>Modules</w:t>
      </w:r>
      <w:r>
        <w:rPr>
          <w:rFonts w:ascii="Lucida Console" w:eastAsiaTheme="minorHAnsi" w:hAnsi="Lucida Console" w:cs="Lucida Console"/>
          <w:color w:val="696969"/>
          <w:sz w:val="18"/>
          <w:szCs w:val="18"/>
          <w:lang w:val="en-NZ"/>
        </w:rPr>
        <w:t>.</w:t>
      </w:r>
      <w:r>
        <w:rPr>
          <w:rFonts w:ascii="Lucida Console" w:eastAsiaTheme="minorHAnsi" w:hAnsi="Lucida Console" w:cs="Lucida Console"/>
          <w:sz w:val="18"/>
          <w:szCs w:val="18"/>
          <w:lang w:val="en-NZ"/>
        </w:rPr>
        <w:t>Name</w:t>
      </w:r>
      <w:proofErr w:type="spellEnd"/>
      <w:r>
        <w:rPr>
          <w:rFonts w:ascii="Lucida Console" w:eastAsiaTheme="minorHAnsi" w:hAnsi="Lucida Console" w:cs="Lucida Console"/>
          <w:sz w:val="18"/>
          <w:szCs w:val="18"/>
          <w:lang w:val="en-NZ"/>
        </w:rPr>
        <w:t>)</w:t>
      </w:r>
      <w:r>
        <w:rPr>
          <w:rFonts w:ascii="Lucida Console" w:eastAsiaTheme="minorHAnsi" w:hAnsi="Lucida Console" w:cs="Lucida Console"/>
          <w:color w:val="696969"/>
          <w:sz w:val="18"/>
          <w:szCs w:val="18"/>
          <w:lang w:val="en-NZ"/>
        </w:rPr>
        <w:t>.</w:t>
      </w:r>
      <w:r>
        <w:rPr>
          <w:rFonts w:ascii="Lucida Console" w:eastAsiaTheme="minorHAnsi" w:hAnsi="Lucida Console" w:cs="Lucida Console"/>
          <w:sz w:val="18"/>
          <w:szCs w:val="18"/>
          <w:lang w:val="en-NZ"/>
        </w:rPr>
        <w:t>Count</w:t>
      </w:r>
    </w:p>
    <w:p w14:paraId="6F922969" w14:textId="3A99115B" w:rsidR="00324EFA" w:rsidRDefault="00324EFA" w:rsidP="007F5A0B">
      <w:pPr>
        <w:shd w:val="clear" w:color="auto" w:fill="FFFFFF"/>
        <w:autoSpaceDE w:val="0"/>
        <w:autoSpaceDN w:val="0"/>
        <w:adjustRightInd w:val="0"/>
        <w:spacing w:after="0"/>
        <w:rPr>
          <w:rFonts w:ascii="Lucida Console" w:eastAsiaTheme="minorHAnsi" w:hAnsi="Lucida Console" w:cs="Lucida Console"/>
          <w:sz w:val="18"/>
          <w:szCs w:val="18"/>
          <w:lang w:val="en-NZ"/>
        </w:rPr>
      </w:pPr>
      <w:r>
        <w:rPr>
          <w:rFonts w:ascii="Lucida Console" w:eastAsiaTheme="minorHAnsi" w:hAnsi="Lucida Console" w:cs="Lucida Console"/>
          <w:color w:val="A82D00"/>
          <w:sz w:val="18"/>
          <w:szCs w:val="18"/>
          <w:lang w:val="en-NZ"/>
        </w:rPr>
        <w:t>$</w:t>
      </w:r>
      <w:proofErr w:type="spellStart"/>
      <w:r>
        <w:rPr>
          <w:rFonts w:ascii="Lucida Console" w:eastAsiaTheme="minorHAnsi" w:hAnsi="Lucida Console" w:cs="Lucida Console"/>
          <w:color w:val="A82D00"/>
          <w:sz w:val="18"/>
          <w:szCs w:val="18"/>
          <w:lang w:val="en-NZ"/>
        </w:rPr>
        <w:t>TotalModules</w:t>
      </w:r>
      <w:proofErr w:type="spellEnd"/>
      <w:r>
        <w:rPr>
          <w:rFonts w:ascii="Lucida Console" w:eastAsiaTheme="minorHAnsi" w:hAnsi="Lucida Console" w:cs="Lucida Console"/>
          <w:sz w:val="18"/>
          <w:szCs w:val="18"/>
          <w:lang w:val="en-NZ"/>
        </w:rPr>
        <w:t xml:space="preserve"> </w:t>
      </w:r>
      <w:r>
        <w:rPr>
          <w:rFonts w:ascii="Lucida Console" w:eastAsiaTheme="minorHAnsi" w:hAnsi="Lucida Console" w:cs="Lucida Console"/>
          <w:color w:val="696969"/>
          <w:sz w:val="18"/>
          <w:szCs w:val="18"/>
          <w:lang w:val="en-NZ"/>
        </w:rPr>
        <w:t>+=</w:t>
      </w:r>
      <w:r>
        <w:rPr>
          <w:rFonts w:ascii="Lucida Console" w:eastAsiaTheme="minorHAnsi" w:hAnsi="Lucida Console" w:cs="Lucida Console"/>
          <w:sz w:val="18"/>
          <w:szCs w:val="18"/>
          <w:lang w:val="en-NZ"/>
        </w:rPr>
        <w:t xml:space="preserve"> </w:t>
      </w:r>
      <w:r>
        <w:rPr>
          <w:rFonts w:ascii="Lucida Console" w:eastAsiaTheme="minorHAnsi" w:hAnsi="Lucida Console" w:cs="Lucida Console"/>
          <w:color w:val="A82D00"/>
          <w:sz w:val="18"/>
          <w:szCs w:val="18"/>
          <w:lang w:val="en-NZ"/>
        </w:rPr>
        <w:t>$</w:t>
      </w:r>
      <w:proofErr w:type="spellStart"/>
      <w:r>
        <w:rPr>
          <w:rFonts w:ascii="Lucida Console" w:eastAsiaTheme="minorHAnsi" w:hAnsi="Lucida Console" w:cs="Lucida Console"/>
          <w:color w:val="A82D00"/>
          <w:sz w:val="18"/>
          <w:szCs w:val="18"/>
          <w:lang w:val="en-NZ"/>
        </w:rPr>
        <w:t>Modules</w:t>
      </w:r>
      <w:r>
        <w:rPr>
          <w:rFonts w:ascii="Lucida Console" w:eastAsiaTheme="minorHAnsi" w:hAnsi="Lucida Console" w:cs="Lucida Console"/>
          <w:color w:val="696969"/>
          <w:sz w:val="18"/>
          <w:szCs w:val="18"/>
          <w:lang w:val="en-NZ"/>
        </w:rPr>
        <w:t>.</w:t>
      </w:r>
      <w:r>
        <w:rPr>
          <w:rFonts w:ascii="Lucida Console" w:eastAsiaTheme="minorHAnsi" w:hAnsi="Lucida Console" w:cs="Lucida Console"/>
          <w:sz w:val="18"/>
          <w:szCs w:val="18"/>
          <w:lang w:val="en-NZ"/>
        </w:rPr>
        <w:t>Count</w:t>
      </w:r>
      <w:proofErr w:type="spellEnd"/>
      <w:r>
        <w:rPr>
          <w:rFonts w:ascii="Lucida Console" w:eastAsiaTheme="minorHAnsi" w:hAnsi="Lucida Console" w:cs="Lucida Console"/>
          <w:sz w:val="18"/>
          <w:szCs w:val="18"/>
          <w:lang w:val="en-NZ"/>
        </w:rPr>
        <w:t xml:space="preserve"> </w:t>
      </w:r>
    </w:p>
    <w:p w14:paraId="66D091FE" w14:textId="554B8E9D" w:rsidR="00324EFA" w:rsidRDefault="00324EFA">
      <w:pPr>
        <w:pStyle w:val="CommentText"/>
      </w:pPr>
    </w:p>
  </w:comment>
  <w:comment w:id="2594" w:author="Josh" w:date="2020-10-09T14:28:00Z" w:initials="JK">
    <w:p w14:paraId="6A2C25E6" w14:textId="200E7CA5" w:rsidR="00324EFA" w:rsidRDefault="00324EFA">
      <w:pPr>
        <w:pStyle w:val="CommentText"/>
      </w:pPr>
      <w:r>
        <w:rPr>
          <w:rStyle w:val="CommentReference"/>
        </w:rPr>
        <w:annotationRef/>
      </w:r>
      <w:r>
        <w:t>The script in the zip file has an extra command included, not sure the mechanics of those being distributed separately from the book?</w:t>
      </w:r>
    </w:p>
  </w:comment>
  <w:comment w:id="2595" w:author="Lucy Wan" w:date="2020-10-20T17:45:00Z" w:initials="LW">
    <w:p w14:paraId="5027B6D8" w14:textId="26DC743C" w:rsidR="00324EFA" w:rsidRDefault="00324EFA">
      <w:pPr>
        <w:pStyle w:val="CommentText"/>
      </w:pPr>
      <w:r>
        <w:rPr>
          <w:rStyle w:val="CommentReference"/>
        </w:rPr>
        <w:annotationRef/>
      </w:r>
      <w:r>
        <w:t>Could you check the discrepancy and address this?</w:t>
      </w:r>
    </w:p>
  </w:comment>
  <w:comment w:id="2676" w:author="Lucy Wan" w:date="2020-10-20T16:17:00Z" w:initials="LW">
    <w:p w14:paraId="05436E62" w14:textId="3D089599" w:rsidR="00324EFA" w:rsidRDefault="00324EFA">
      <w:pPr>
        <w:pStyle w:val="CommentText"/>
      </w:pPr>
      <w:r>
        <w:rPr>
          <w:rStyle w:val="CommentReference"/>
        </w:rPr>
        <w:annotationRef/>
      </w:r>
      <w:r>
        <w:t>*reset</w:t>
      </w:r>
    </w:p>
  </w:comment>
  <w:comment w:id="2685" w:author="Lucy Wan" w:date="2020-10-20T16:20:00Z" w:initials="LW">
    <w:p w14:paraId="4FEBAF7E" w14:textId="0587AEE7" w:rsidR="00324EFA" w:rsidRDefault="00324EFA">
      <w:pPr>
        <w:pStyle w:val="CommentText"/>
      </w:pPr>
      <w:r>
        <w:rPr>
          <w:rStyle w:val="CommentReference"/>
        </w:rPr>
        <w:annotationRef/>
      </w:r>
      <w:r>
        <w:t>*</w:t>
      </w:r>
      <w:proofErr w:type="spellStart"/>
      <w:r>
        <w:t>PSDrives</w:t>
      </w:r>
      <w:proofErr w:type="spellEnd"/>
      <w:r>
        <w:t>?</w:t>
      </w:r>
    </w:p>
  </w:comment>
  <w:comment w:id="2774" w:author="Lucy Wan" w:date="2020-10-20T16:22:00Z" w:initials="LW">
    <w:p w14:paraId="4D5E4A02" w14:textId="499CF075" w:rsidR="00324EFA" w:rsidRDefault="00324EFA">
      <w:pPr>
        <w:pStyle w:val="CommentText"/>
      </w:pPr>
      <w:r>
        <w:rPr>
          <w:rStyle w:val="CommentReference"/>
        </w:rPr>
        <w:annotationRef/>
      </w:r>
      <w:r>
        <w:t>This instruction looks the same as Step 3, should it be different?</w:t>
      </w:r>
    </w:p>
  </w:comment>
  <w:comment w:id="2793" w:author="Josh" w:date="2020-10-09T14:40:00Z" w:initials="JK">
    <w:p w14:paraId="20A5770F" w14:textId="755DADA9" w:rsidR="00324EFA" w:rsidRDefault="00324EFA">
      <w:pPr>
        <w:pStyle w:val="CommentText"/>
      </w:pPr>
      <w:r>
        <w:rPr>
          <w:rStyle w:val="CommentReference"/>
        </w:rPr>
        <w:annotationRef/>
      </w:r>
      <w:r>
        <w:t>This parameter has been deprecated (as of PS Core 6.0.0). Basic parsing is now on for all web requests, and the parameter is only there for backwards compatibility.</w:t>
      </w:r>
      <w:r>
        <w:br/>
      </w:r>
      <w:r>
        <w:br/>
        <w:t>Functionally, leaving it in won’t change anything, but I personally feel it’s best to not demonstrate something in PS7+ that’s redundant/deprecated.</w:t>
      </w:r>
    </w:p>
  </w:comment>
  <w:comment w:id="2794" w:author="Lucy Wan" w:date="2020-10-20T16:23:00Z" w:initials="LW">
    <w:p w14:paraId="3D170AAD" w14:textId="0796FF87" w:rsidR="00324EFA" w:rsidRDefault="00324EFA">
      <w:pPr>
        <w:pStyle w:val="CommentText"/>
      </w:pPr>
      <w:r>
        <w:rPr>
          <w:rStyle w:val="CommentReference"/>
        </w:rPr>
        <w:annotationRef/>
      </w:r>
      <w:r>
        <w:t>Seems like a good judgement since we want to appear up to date</w:t>
      </w:r>
    </w:p>
  </w:comment>
  <w:comment w:id="2802" w:author="Lucy Wan" w:date="2020-10-20T16:21:00Z" w:initials="LW">
    <w:p w14:paraId="0B391FB0" w14:textId="74D90765" w:rsidR="00324EFA" w:rsidRDefault="00324EFA">
      <w:pPr>
        <w:pStyle w:val="CommentText"/>
      </w:pPr>
      <w:r>
        <w:rPr>
          <w:rStyle w:val="CommentReference"/>
        </w:rPr>
        <w:annotationRef/>
      </w:r>
      <w:r>
        <w:t>*Exit rather than exiting since we’ve been using imperatives in all the steps</w:t>
      </w:r>
    </w:p>
  </w:comment>
  <w:comment w:id="2857" w:author="Lucy Wan" w:date="2020-10-20T16:27:00Z" w:initials="LW">
    <w:p w14:paraId="24B29D2C" w14:textId="06DD58B4" w:rsidR="00324EFA" w:rsidRDefault="00324EFA">
      <w:pPr>
        <w:pStyle w:val="CommentText"/>
      </w:pPr>
      <w:r>
        <w:rPr>
          <w:rStyle w:val="CommentReference"/>
        </w:rPr>
        <w:annotationRef/>
      </w:r>
      <w:r>
        <w:t>*exit</w:t>
      </w:r>
    </w:p>
  </w:comment>
  <w:comment w:id="2872" w:author="Lucy Wan" w:date="2020-10-20T16:29:00Z" w:initials="LW">
    <w:p w14:paraId="7400A134" w14:textId="007C4EA2" w:rsidR="00324EFA" w:rsidRDefault="00324EFA">
      <w:pPr>
        <w:pStyle w:val="CommentText"/>
      </w:pPr>
      <w:r>
        <w:rPr>
          <w:rStyle w:val="CommentReference"/>
        </w:rPr>
        <w:annotationRef/>
      </w:r>
      <w:r>
        <w:t>*VS</w:t>
      </w:r>
    </w:p>
  </w:comment>
  <w:comment w:id="2873" w:author="Lucy Wan" w:date="2020-10-20T16:28:00Z" w:initials="LW">
    <w:p w14:paraId="670D6689" w14:textId="3714147A" w:rsidR="00324EFA" w:rsidRDefault="00324EFA">
      <w:pPr>
        <w:pStyle w:val="CommentText"/>
      </w:pPr>
      <w:r>
        <w:rPr>
          <w:rStyle w:val="CommentReference"/>
        </w:rPr>
        <w:annotationRef/>
      </w:r>
      <w:r>
        <w:t>I’ve had a lot of fun reading this phrase throughout!</w:t>
      </w:r>
    </w:p>
  </w:comment>
  <w:comment w:id="2883" w:author="Lucy Wan" w:date="2020-10-20T16:30:00Z" w:initials="LW">
    <w:p w14:paraId="58F17AD2" w14:textId="557D2F4A" w:rsidR="00324EFA" w:rsidRDefault="00324EFA">
      <w:pPr>
        <w:pStyle w:val="CommentText"/>
      </w:pPr>
      <w:r>
        <w:rPr>
          <w:rStyle w:val="CommentReference"/>
        </w:rPr>
        <w:annotationRef/>
      </w:r>
      <w:r>
        <w:t>lowercase</w:t>
      </w:r>
    </w:p>
  </w:comment>
  <w:comment w:id="2888" w:author="Josh" w:date="2020-10-09T14:47:00Z" w:initials="JK">
    <w:p w14:paraId="7C6E20CE" w14:textId="499C9C7F" w:rsidR="00324EFA" w:rsidRDefault="00324EFA">
      <w:pPr>
        <w:pStyle w:val="CommentText"/>
      </w:pPr>
      <w:r>
        <w:rPr>
          <w:rStyle w:val="CommentReference"/>
        </w:rPr>
        <w:annotationRef/>
      </w:r>
      <w:r>
        <w:t xml:space="preserve">As a reader… I’d love a reference for this!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5"/>
          </mc:Choice>
          <mc:Fallback>
            <w:t>😅</w:t>
          </mc:Fallback>
        </mc:AlternateContent>
      </w:r>
    </w:p>
  </w:comment>
  <w:comment w:id="2973" w:author="Lucy Wan" w:date="2020-10-20T16:33:00Z" w:initials="LW">
    <w:p w14:paraId="37E67AE2" w14:textId="002A8BED" w:rsidR="00324EFA" w:rsidRDefault="00324EFA">
      <w:pPr>
        <w:pStyle w:val="CommentText"/>
      </w:pPr>
      <w:r>
        <w:rPr>
          <w:rStyle w:val="CommentReference"/>
        </w:rPr>
        <w:annotationRef/>
      </w:r>
      <w:r>
        <w:t>Does this need to be capitalized?</w:t>
      </w:r>
    </w:p>
  </w:comment>
  <w:comment w:id="2974" w:author="Lucy Wan" w:date="2020-10-20T16:34:00Z" w:initials="LW">
    <w:p w14:paraId="20BE0F93" w14:textId="1B3C2CAD" w:rsidR="00324EFA" w:rsidRDefault="00324EFA">
      <w:pPr>
        <w:pStyle w:val="CommentText"/>
      </w:pPr>
      <w:r>
        <w:rPr>
          <w:rStyle w:val="CommentReference"/>
        </w:rPr>
        <w:annotationRef/>
      </w:r>
      <w:r>
        <w:t>“and hit return” perhaps</w:t>
      </w:r>
    </w:p>
  </w:comment>
  <w:comment w:id="2980" w:author="Lucy Wan" w:date="2020-10-20T16:33:00Z" w:initials="LW">
    <w:p w14:paraId="7B46B4D9" w14:textId="047A180E" w:rsidR="00324EFA" w:rsidRDefault="00324EFA">
      <w:pPr>
        <w:pStyle w:val="CommentText"/>
      </w:pPr>
      <w:r>
        <w:rPr>
          <w:rStyle w:val="CommentReference"/>
        </w:rPr>
        <w:annotationRef/>
      </w:r>
      <w:r>
        <w:t xml:space="preserve">Arbitrary </w:t>
      </w:r>
      <w:proofErr w:type="spellStart"/>
      <w:r>
        <w:t>capitalisation</w:t>
      </w:r>
      <w:proofErr w:type="spellEnd"/>
    </w:p>
  </w:comment>
  <w:comment w:id="3003" w:author="Lucy Wan" w:date="2020-10-20T16:34:00Z" w:initials="LW">
    <w:p w14:paraId="3B1AE8FA" w14:textId="0EBCD580" w:rsidR="00324EFA" w:rsidRDefault="00324EFA">
      <w:pPr>
        <w:pStyle w:val="CommentText"/>
      </w:pPr>
      <w:r>
        <w:rPr>
          <w:rStyle w:val="CommentReference"/>
        </w:rPr>
        <w:annotationRef/>
      </w:r>
      <w:r>
        <w:t>As above</w:t>
      </w:r>
    </w:p>
  </w:comment>
  <w:comment w:id="3009" w:author="Lucy Wan" w:date="2020-10-20T16:35:00Z" w:initials="LW">
    <w:p w14:paraId="10CC1FF7" w14:textId="3C23BBB0" w:rsidR="00324EFA" w:rsidRDefault="00324EFA">
      <w:pPr>
        <w:pStyle w:val="CommentText"/>
      </w:pPr>
      <w:r>
        <w:rPr>
          <w:rStyle w:val="CommentReference"/>
        </w:rPr>
        <w:annotationRef/>
      </w:r>
      <w:r>
        <w:t>Formatting issues here</w:t>
      </w:r>
    </w:p>
  </w:comment>
  <w:comment w:id="3078" w:author="Lucy Wan" w:date="2020-10-20T16:36:00Z" w:initials="LW">
    <w:p w14:paraId="6E67A09B" w14:textId="30C6F640" w:rsidR="00324EFA" w:rsidRDefault="00324EFA">
      <w:pPr>
        <w:pStyle w:val="CommentText"/>
      </w:pPr>
      <w:r>
        <w:rPr>
          <w:rStyle w:val="CommentReference"/>
        </w:rPr>
        <w:annotationRef/>
      </w:r>
      <w:r>
        <w:t>*shortcut</w:t>
      </w:r>
    </w:p>
  </w:comment>
  <w:comment w:id="3113" w:author="Lucy Wan" w:date="2020-10-20T16:36:00Z" w:initials="LW">
    <w:p w14:paraId="5BE1CEDD" w14:textId="392D6073" w:rsidR="00324EFA" w:rsidRDefault="00324EFA">
      <w:pPr>
        <w:pStyle w:val="CommentText"/>
      </w:pPr>
      <w:r>
        <w:rPr>
          <w:rStyle w:val="CommentReference"/>
        </w:rPr>
        <w:annotationRef/>
      </w:r>
      <w:r>
        <w:t>As above</w:t>
      </w:r>
    </w:p>
  </w:comment>
  <w:comment w:id="3221" w:author="Josh" w:date="2020-10-09T14:48:00Z" w:initials="JK">
    <w:p w14:paraId="6CC204DE" w14:textId="38E5FA46" w:rsidR="00324EFA" w:rsidRDefault="00324EFA">
      <w:pPr>
        <w:pStyle w:val="CommentText"/>
      </w:pPr>
      <w:r>
        <w:rPr>
          <w:rStyle w:val="CommentReference"/>
        </w:rPr>
        <w:annotationRef/>
      </w:r>
      <w:r>
        <w:t>Wasn’t this already done in part 6? They both call the same file from GitHub, though the previous one saved to $profile, and this one is explicitly the CUCH profile, but regardless of method it’s saving the same content to the same file.</w:t>
      </w:r>
      <w:r>
        <w:br/>
      </w:r>
      <w:r>
        <w:br/>
      </w:r>
      <w:r>
        <w:rPr>
          <w:noProof/>
        </w:rPr>
        <w:drawing>
          <wp:inline distT="0" distB="0" distL="0" distR="0" wp14:anchorId="69BF2DC3" wp14:editId="2FD23D2C">
            <wp:extent cx="5731510" cy="3178810"/>
            <wp:effectExtent l="0" t="0" r="254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3178810"/>
                    </a:xfrm>
                    <a:prstGeom prst="rect">
                      <a:avLst/>
                    </a:prstGeom>
                  </pic:spPr>
                </pic:pic>
              </a:graphicData>
            </a:graphic>
          </wp:inline>
        </w:drawing>
      </w:r>
    </w:p>
  </w:comment>
  <w:comment w:id="3222" w:author="Lucy Wan" w:date="2020-10-21T09:07:00Z" w:initials="LW">
    <w:p w14:paraId="39E4575D" w14:textId="559694F7" w:rsidR="00324EFA" w:rsidRDefault="00324EFA">
      <w:pPr>
        <w:pStyle w:val="CommentText"/>
      </w:pPr>
      <w:r>
        <w:rPr>
          <w:rStyle w:val="CommentReference"/>
        </w:rPr>
        <w:annotationRef/>
      </w:r>
      <w:r>
        <w:t>This seems to need addressing</w:t>
      </w:r>
    </w:p>
  </w:comment>
  <w:comment w:id="3279" w:author="Lucy Wan" w:date="2020-10-20T16:37:00Z" w:initials="LW">
    <w:p w14:paraId="0C3A3A09" w14:textId="512B4C74" w:rsidR="00324EFA" w:rsidRDefault="00324EFA">
      <w:pPr>
        <w:pStyle w:val="CommentText"/>
      </w:pPr>
      <w:r>
        <w:rPr>
          <w:rStyle w:val="CommentReference"/>
        </w:rPr>
        <w:annotationRef/>
      </w:r>
      <w:r>
        <w:t>*shortcut</w:t>
      </w:r>
    </w:p>
  </w:comment>
  <w:comment w:id="3303" w:author="Lucy Wan" w:date="2020-10-20T16:42:00Z" w:initials="LW">
    <w:p w14:paraId="0EE73AC0" w14:textId="5C1491E8" w:rsidR="00324EFA" w:rsidRDefault="00324EFA">
      <w:pPr>
        <w:pStyle w:val="CommentText"/>
      </w:pPr>
      <w:r>
        <w:rPr>
          <w:rStyle w:val="CommentReference"/>
        </w:rPr>
        <w:annotationRef/>
      </w:r>
      <w:r>
        <w:t>“you’ll see this window:” is more natural</w:t>
      </w:r>
    </w:p>
  </w:comment>
  <w:comment w:id="3312" w:author="Lucy Wan" w:date="2020-10-20T16:43:00Z" w:initials="LW">
    <w:p w14:paraId="5383E37F" w14:textId="7275D9F9" w:rsidR="00324EFA" w:rsidRDefault="00324EFA">
      <w:pPr>
        <w:pStyle w:val="CommentText"/>
      </w:pPr>
      <w:r>
        <w:rPr>
          <w:rStyle w:val="CommentReference"/>
        </w:rPr>
        <w:annotationRef/>
      </w:r>
      <w:r>
        <w:t>Extra words here, would reword to “In step 3, you close this window”</w:t>
      </w:r>
    </w:p>
  </w:comment>
  <w:comment w:id="3319" w:author="Lucy Wan" w:date="2020-10-20T16:44:00Z" w:initials="LW">
    <w:p w14:paraId="43E33FAA" w14:textId="358FE178" w:rsidR="00324EFA" w:rsidRDefault="00324EFA">
      <w:pPr>
        <w:pStyle w:val="CommentText"/>
      </w:pPr>
      <w:r>
        <w:rPr>
          <w:rStyle w:val="CommentReference"/>
        </w:rPr>
        <w:annotationRef/>
      </w:r>
      <w:r>
        <w:t>Are the arrows both pointing to equally useful things? Ignore me if they are! (not convinced we need either of them)</w:t>
      </w:r>
    </w:p>
  </w:comment>
  <w:comment w:id="3326" w:author="Lucy Wan" w:date="2020-10-20T16:41:00Z" w:initials="LW">
    <w:p w14:paraId="4F47D173" w14:textId="5B4C14A7" w:rsidR="00324EFA" w:rsidRDefault="00324EFA">
      <w:pPr>
        <w:pStyle w:val="CommentText"/>
      </w:pPr>
      <w:r>
        <w:rPr>
          <w:rStyle w:val="CommentReference"/>
        </w:rPr>
        <w:annotationRef/>
      </w:r>
      <w:r>
        <w:t>Just highlighting what the TR mentioned in the questionnaire about most users probably not knowing what steps 10 and 11 are from / doing, do we think these lines are sufficiently descriptive in light of this?</w:t>
      </w:r>
    </w:p>
  </w:comment>
  <w:comment w:id="3362" w:author="Lucy Wan" w:date="2020-10-20T16:53:00Z" w:initials="LW">
    <w:p w14:paraId="71AF43BD" w14:textId="14D1A27E" w:rsidR="00324EFA" w:rsidRDefault="00324EFA">
      <w:pPr>
        <w:pStyle w:val="CommentText"/>
      </w:pPr>
      <w:r>
        <w:rPr>
          <w:rStyle w:val="CommentReference"/>
        </w:rPr>
        <w:annotationRef/>
      </w:r>
      <w:r>
        <w:t>GitHub</w:t>
      </w:r>
    </w:p>
  </w:comment>
  <w:comment w:id="3363" w:author="Lucy Wan" w:date="2020-10-20T16:54:00Z" w:initials="LW">
    <w:p w14:paraId="6B96E745" w14:textId="39904DDD" w:rsidR="00324EFA" w:rsidRDefault="00324EFA">
      <w:pPr>
        <w:pStyle w:val="CommentText"/>
      </w:pPr>
      <w:r>
        <w:rPr>
          <w:rStyle w:val="CommentReference"/>
        </w:rPr>
        <w:annotationRef/>
      </w:r>
      <w:r>
        <w:t>*marketplace</w:t>
      </w:r>
    </w:p>
  </w:comment>
  <w:comment w:id="3366" w:author="Lucy Wan" w:date="2020-10-20T16:54:00Z" w:initials="LW">
    <w:p w14:paraId="45178F73" w14:textId="35A5D226" w:rsidR="00324EFA" w:rsidRDefault="00324EFA">
      <w:pPr>
        <w:pStyle w:val="CommentText"/>
      </w:pPr>
      <w:r>
        <w:rPr>
          <w:rStyle w:val="CommentReference"/>
        </w:rPr>
        <w:annotationRef/>
      </w:r>
      <w:r>
        <w:t>“an Administrator” probably</w:t>
      </w:r>
    </w:p>
  </w:comment>
  <w:comment w:id="3379" w:author="Lucy Wan" w:date="2020-10-20T16:57:00Z" w:initials="LW">
    <w:p w14:paraId="58E2C220" w14:textId="228E036E" w:rsidR="00324EFA" w:rsidRDefault="00324EFA">
      <w:pPr>
        <w:pStyle w:val="CommentText"/>
      </w:pPr>
      <w:r>
        <w:rPr>
          <w:rStyle w:val="CommentReference"/>
        </w:rPr>
        <w:annotationRef/>
      </w:r>
      <w:r>
        <w:t>Should this be “steps 10 and 11”?</w:t>
      </w:r>
    </w:p>
  </w:comment>
  <w:comment w:id="3392" w:author="Lucy Wan" w:date="2020-10-20T17:00:00Z" w:initials="LW">
    <w:p w14:paraId="21398225" w14:textId="25AFD152" w:rsidR="00324EFA" w:rsidRDefault="00324EFA">
      <w:pPr>
        <w:pStyle w:val="CommentText"/>
      </w:pPr>
      <w:r>
        <w:rPr>
          <w:rStyle w:val="CommentReference"/>
        </w:rPr>
        <w:annotationRef/>
      </w:r>
      <w:r>
        <w:t>I think “typeface” or just “font” is more natural</w:t>
      </w:r>
    </w:p>
  </w:comment>
  <w:comment w:id="3393" w:author="Lucy Wan" w:date="2020-10-20T17:00:00Z" w:initials="LW">
    <w:p w14:paraId="3F84F2EF" w14:textId="77242572" w:rsidR="00324EFA" w:rsidRDefault="00324EFA">
      <w:pPr>
        <w:pStyle w:val="CommentText"/>
      </w:pPr>
      <w:r>
        <w:rPr>
          <w:rStyle w:val="CommentReference"/>
        </w:rPr>
        <w:annotationRef/>
      </w:r>
      <w:r>
        <w:t>“set it to be”</w:t>
      </w:r>
    </w:p>
  </w:comment>
  <w:comment w:id="3407" w:author="Lucy Wan" w:date="2020-10-20T17:01:00Z" w:initials="LW">
    <w:p w14:paraId="6D9B0727" w14:textId="67146B3F" w:rsidR="00324EFA" w:rsidRDefault="00324EFA">
      <w:pPr>
        <w:pStyle w:val="CommentText"/>
      </w:pPr>
      <w:r>
        <w:rPr>
          <w:rStyle w:val="CommentReference"/>
        </w:rPr>
        <w:annotationRef/>
      </w:r>
      <w:r>
        <w:t xml:space="preserve">Watch random </w:t>
      </w:r>
      <w:proofErr w:type="spellStart"/>
      <w:r>
        <w:t>capitalisation</w:t>
      </w:r>
      <w:proofErr w:type="spellEnd"/>
    </w:p>
  </w:comment>
  <w:comment w:id="3471" w:author="Lucy Wan" w:date="2020-10-20T17:03:00Z" w:initials="LW">
    <w:p w14:paraId="2DEF8223" w14:textId="353E625F" w:rsidR="00324EFA" w:rsidRDefault="00324EFA">
      <w:pPr>
        <w:pStyle w:val="CommentText"/>
      </w:pPr>
      <w:r>
        <w:rPr>
          <w:rStyle w:val="CommentReference"/>
        </w:rPr>
        <w:annotationRef/>
      </w:r>
      <w:r>
        <w:t>“note that the font now looks like this:”</w:t>
      </w:r>
    </w:p>
  </w:comment>
  <w:comment w:id="3487" w:author="Josh" w:date="2020-10-09T14:53:00Z" w:initials="JK">
    <w:p w14:paraId="34389382" w14:textId="095DC8D6" w:rsidR="00324EFA" w:rsidRDefault="00324EFA">
      <w:pPr>
        <w:pStyle w:val="CommentText"/>
      </w:pPr>
      <w:r>
        <w:rPr>
          <w:rStyle w:val="CommentReference"/>
        </w:rPr>
        <w:annotationRef/>
      </w:r>
      <w:r>
        <w:t>Note: be careful with capitalization of “PSReadLine”</w:t>
      </w:r>
    </w:p>
  </w:comment>
  <w:comment w:id="3491" w:author="Lucy Wan" w:date="2020-10-20T17:03:00Z" w:initials="LW">
    <w:p w14:paraId="3B2202BA" w14:textId="466CA434" w:rsidR="00324EFA" w:rsidRDefault="00324EFA">
      <w:pPr>
        <w:pStyle w:val="CommentText"/>
      </w:pPr>
      <w:r>
        <w:rPr>
          <w:rStyle w:val="CommentReference"/>
        </w:rPr>
        <w:annotationRef/>
      </w:r>
      <w:r>
        <w:t>A bit repetitive here, try “PSReadLine allows you to fully customize your environment”</w:t>
      </w:r>
    </w:p>
  </w:comment>
  <w:comment w:id="3494" w:author="Thomas Lee" w:date="2020-09-16T10:01:00Z" w:initials="TL">
    <w:p w14:paraId="1E604786" w14:textId="1F34B0B9" w:rsidR="00324EFA" w:rsidRDefault="00324EFA">
      <w:pPr>
        <w:pStyle w:val="CommentText"/>
      </w:pPr>
      <w:r>
        <w:rPr>
          <w:rStyle w:val="CommentReference"/>
        </w:rPr>
        <w:annotationRef/>
      </w:r>
      <w:r>
        <w:t>This is meant to be a bullet list. Not sure the correct PACKT template style</w:t>
      </w:r>
    </w:p>
  </w:comment>
  <w:comment w:id="3495" w:author="Lucy Wan" w:date="2020-10-20T17:48:00Z" w:initials="LW">
    <w:p w14:paraId="5DED091C" w14:textId="1ADDAD5A" w:rsidR="00324EFA" w:rsidRDefault="00324EFA">
      <w:pPr>
        <w:pStyle w:val="CommentText"/>
      </w:pPr>
      <w:r>
        <w:rPr>
          <w:rStyle w:val="CommentReference"/>
        </w:rPr>
        <w:annotationRef/>
      </w:r>
      <w:r>
        <w:t>Will be dealt with later, thanks!</w:t>
      </w:r>
    </w:p>
  </w:comment>
  <w:comment w:id="3508" w:author="Lucy Wan" w:date="2020-10-20T17:06:00Z" w:initials="LW">
    <w:p w14:paraId="624F8AE7" w14:textId="2E6434DC" w:rsidR="00324EFA" w:rsidRDefault="00324EFA">
      <w:pPr>
        <w:pStyle w:val="CommentText"/>
      </w:pPr>
      <w:r>
        <w:rPr>
          <w:rStyle w:val="CommentReference"/>
        </w:rPr>
        <w:annotationRef/>
      </w:r>
      <w:r>
        <w:t>Redundant if you’ve already told us above and you’re showing us how it’s customizable</w:t>
      </w:r>
    </w:p>
  </w:comment>
  <w:comment w:id="3532" w:author="Lucy Wan" w:date="2020-10-20T17:08:00Z" w:initials="LW">
    <w:p w14:paraId="4FC8AEDA" w14:textId="048494FB" w:rsidR="00324EFA" w:rsidRDefault="00324EFA">
      <w:pPr>
        <w:pStyle w:val="CommentText"/>
      </w:pPr>
      <w:r>
        <w:rPr>
          <w:rStyle w:val="CommentReference"/>
        </w:rPr>
        <w:annotationRef/>
      </w:r>
      <w:r>
        <w:t>“which fails” instead</w:t>
      </w:r>
    </w:p>
  </w:comment>
  <w:comment w:id="3565" w:author="Josh" w:date="2020-10-09T14:54:00Z" w:initials="JK">
    <w:p w14:paraId="747968BE" w14:textId="43FD59D8" w:rsidR="00324EFA" w:rsidRDefault="00324EFA">
      <w:pPr>
        <w:pStyle w:val="CommentText"/>
      </w:pPr>
      <w:r>
        <w:rPr>
          <w:rStyle w:val="CommentReference"/>
        </w:rPr>
        <w:annotationRef/>
      </w:r>
      <w:r>
        <w:t>Pipe character missing from the end of this line</w:t>
      </w:r>
    </w:p>
  </w:comment>
  <w:comment w:id="3578" w:author="Lucy Wan" w:date="2020-10-20T17:09:00Z" w:initials="LW">
    <w:p w14:paraId="6897F8F7" w14:textId="3797CF60" w:rsidR="00324EFA" w:rsidRDefault="00324EFA">
      <w:pPr>
        <w:pStyle w:val="CommentText"/>
      </w:pPr>
      <w:r>
        <w:rPr>
          <w:rStyle w:val="CommentReference"/>
        </w:rPr>
        <w:annotationRef/>
      </w:r>
      <w:r>
        <w:t>“Get” is probably more natural, or “Count the number of unbound key handlers”</w:t>
      </w:r>
    </w:p>
  </w:comment>
  <w:comment w:id="3683" w:author="Lucy Wan" w:date="2020-10-20T17:11:00Z" w:initials="LW">
    <w:p w14:paraId="2427D10D" w14:textId="52B5BF18" w:rsidR="00324EFA" w:rsidRDefault="00324EFA">
      <w:pPr>
        <w:pStyle w:val="CommentText"/>
      </w:pPr>
      <w:r>
        <w:rPr>
          <w:rStyle w:val="CommentReference"/>
        </w:rPr>
        <w:annotationRef/>
      </w:r>
      <w:r>
        <w:t>I would switch the order of these two</w:t>
      </w:r>
    </w:p>
  </w:comment>
  <w:comment w:id="3717" w:author="Lucy Wan" w:date="2020-10-20T17:13:00Z" w:initials="LW">
    <w:p w14:paraId="203B22BE" w14:textId="24539390" w:rsidR="00324EFA" w:rsidRDefault="00324EFA">
      <w:pPr>
        <w:pStyle w:val="CommentText"/>
      </w:pPr>
      <w:r>
        <w:rPr>
          <w:rStyle w:val="CommentReference"/>
        </w:rPr>
        <w:annotationRef/>
      </w:r>
      <w:r>
        <w:t xml:space="preserve">What are you trying to say here? </w:t>
      </w:r>
    </w:p>
  </w:comment>
  <w:comment w:id="3725" w:author="Lucy Wan" w:date="2020-10-20T17:15:00Z" w:initials="LW">
    <w:p w14:paraId="7BF7343B" w14:textId="4012B70F" w:rsidR="00324EFA" w:rsidRDefault="00324EFA">
      <w:pPr>
        <w:pStyle w:val="CommentText"/>
      </w:pPr>
      <w:r>
        <w:rPr>
          <w:rStyle w:val="CommentReference"/>
        </w:rPr>
        <w:annotationRef/>
      </w:r>
      <w:r>
        <w:t>“On Linux” is simpler</w:t>
      </w:r>
    </w:p>
  </w:comment>
  <w:comment w:id="3742" w:author="Josh" w:date="2020-10-09T15:02:00Z" w:initials="JK">
    <w:p w14:paraId="2AD5A7E0" w14:textId="7BF3F235" w:rsidR="00324EFA" w:rsidRDefault="00324EFA">
      <w:pPr>
        <w:pStyle w:val="CommentText"/>
      </w:pPr>
      <w:r>
        <w:rPr>
          <w:rStyle w:val="CommentReference"/>
        </w:rPr>
        <w:annotationRef/>
      </w:r>
      <w:r>
        <w:t>Just as a heads up, the code for this in the scripts zip file worked on a new deployment of Server 2019 in Azure. There was an issue but I think this was fixed in a CU update (which was rolled into the Azure image, I assume.)</w:t>
      </w:r>
      <w:r>
        <w:br/>
      </w:r>
      <w:r>
        <w:br/>
        <w:t>The script mentions rebooting the server as a separate step, but that can be done on the back of the enablement of the feature.</w:t>
      </w:r>
      <w:r>
        <w:br/>
      </w:r>
      <w:r>
        <w:br/>
      </w:r>
      <w:r>
        <w:rPr>
          <w:noProof/>
        </w:rPr>
        <w:drawing>
          <wp:inline distT="0" distB="0" distL="0" distR="0" wp14:anchorId="21E241F9" wp14:editId="0009A5F5">
            <wp:extent cx="5609524" cy="695238"/>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609524" cy="695238"/>
                    </a:xfrm>
                    <a:prstGeom prst="rect">
                      <a:avLst/>
                    </a:prstGeom>
                  </pic:spPr>
                </pic:pic>
              </a:graphicData>
            </a:graphic>
          </wp:inline>
        </w:drawing>
      </w:r>
      <w:r>
        <w:br/>
      </w:r>
      <w:r>
        <w:br/>
        <w:t>And it worked without issue:</w:t>
      </w:r>
      <w:r>
        <w:br/>
      </w:r>
      <w:r>
        <w:br/>
      </w:r>
      <w:r>
        <w:rPr>
          <w:noProof/>
        </w:rPr>
        <w:drawing>
          <wp:inline distT="0" distB="0" distL="0" distR="0" wp14:anchorId="589FD815" wp14:editId="49955105">
            <wp:extent cx="5731510" cy="440118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4401185"/>
                    </a:xfrm>
                    <a:prstGeom prst="rect">
                      <a:avLst/>
                    </a:prstGeom>
                  </pic:spPr>
                </pic:pic>
              </a:graphicData>
            </a:graphic>
          </wp:inline>
        </w:drawing>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0C20E076" w15:done="0"/>
  <w15:commentEx w15:paraId="299C6BEC" w15:done="0"/>
  <w15:commentEx w15:paraId="7D95FE31" w15:done="0"/>
  <w15:commentEx w15:paraId="69D2B7F3" w15:done="0"/>
  <w15:commentEx w15:paraId="53E7CE07" w15:done="0"/>
  <w15:commentEx w15:paraId="050FBF8A" w15:paraIdParent="53E7CE07" w15:done="0"/>
  <w15:commentEx w15:paraId="3FAFE80F" w15:done="0"/>
  <w15:commentEx w15:paraId="3ADB969B" w15:done="0"/>
  <w15:commentEx w15:paraId="152D8723" w15:done="0"/>
  <w15:commentEx w15:paraId="0EA6007E" w15:done="0"/>
  <w15:commentEx w15:paraId="58D14FAB" w15:paraIdParent="0EA6007E" w15:done="0"/>
  <w15:commentEx w15:paraId="116D8CC9" w15:done="0"/>
  <w15:commentEx w15:paraId="32BEB889" w15:done="0"/>
  <w15:commentEx w15:paraId="58FBBEF0" w15:done="0"/>
  <w15:commentEx w15:paraId="4CD8D740" w15:paraIdParent="58FBBEF0" w15:done="0"/>
  <w15:commentEx w15:paraId="35C698D4" w15:done="0"/>
  <w15:commentEx w15:paraId="3C223285" w15:done="0"/>
  <w15:commentEx w15:paraId="06F8F335" w15:paraIdParent="3C223285" w15:done="0"/>
  <w15:commentEx w15:paraId="1796F865" w15:paraIdParent="3C223285" w15:done="0"/>
  <w15:commentEx w15:paraId="15C400C1" w15:done="0"/>
  <w15:commentEx w15:paraId="1B5D9939" w15:paraIdParent="15C400C1" w15:done="0"/>
  <w15:commentEx w15:paraId="70CBE084" w15:done="0"/>
  <w15:commentEx w15:paraId="08CDB051" w15:done="0"/>
  <w15:commentEx w15:paraId="55F1D79C" w15:paraIdParent="08CDB051" w15:done="0"/>
  <w15:commentEx w15:paraId="39E960C0" w15:done="0"/>
  <w15:commentEx w15:paraId="493180DD" w15:paraIdParent="39E960C0" w15:done="0"/>
  <w15:commentEx w15:paraId="0B297355" w15:done="0"/>
  <w15:commentEx w15:paraId="503A3D93" w15:done="0"/>
  <w15:commentEx w15:paraId="655904FF" w15:done="0"/>
  <w15:commentEx w15:paraId="23218740" w15:done="0"/>
  <w15:commentEx w15:paraId="6BC181FF" w15:done="0"/>
  <w15:commentEx w15:paraId="79A4FEC8" w15:paraIdParent="6BC181FF" w15:done="0"/>
  <w15:commentEx w15:paraId="49CF3544" w15:done="0"/>
  <w15:commentEx w15:paraId="2D3B6039" w15:done="0"/>
  <w15:commentEx w15:paraId="59E74179" w15:done="0"/>
  <w15:commentEx w15:paraId="17C7A5D6" w15:paraIdParent="59E74179" w15:done="0"/>
  <w15:commentEx w15:paraId="6131C547" w15:done="0"/>
  <w15:commentEx w15:paraId="2AAA638E" w15:done="0"/>
  <w15:commentEx w15:paraId="7A751ADD" w15:done="0"/>
  <w15:commentEx w15:paraId="79948372" w15:done="0"/>
  <w15:commentEx w15:paraId="44902EFD" w15:done="0"/>
  <w15:commentEx w15:paraId="6A677C85" w15:done="0"/>
  <w15:commentEx w15:paraId="1F20E7A4" w15:done="0"/>
  <w15:commentEx w15:paraId="4C633294" w15:done="0"/>
  <w15:commentEx w15:paraId="149833DB" w15:done="0"/>
  <w15:commentEx w15:paraId="2E0A151A" w15:paraIdParent="149833DB" w15:done="0"/>
  <w15:commentEx w15:paraId="50892389" w15:done="0"/>
  <w15:commentEx w15:paraId="53D8574B" w15:done="0"/>
  <w15:commentEx w15:paraId="2D99B1B6" w15:paraIdParent="53D8574B" w15:done="0"/>
  <w15:commentEx w15:paraId="7C43684F" w15:done="0"/>
  <w15:commentEx w15:paraId="41058CB2" w15:done="0"/>
  <w15:commentEx w15:paraId="52D8C06D" w15:done="0"/>
  <w15:commentEx w15:paraId="50BF0934" w15:done="0"/>
  <w15:commentEx w15:paraId="22987809" w15:done="0"/>
  <w15:commentEx w15:paraId="6AAB023B" w15:done="0"/>
  <w15:commentEx w15:paraId="1D251DFA" w15:done="0"/>
  <w15:commentEx w15:paraId="79B55F90" w15:done="0"/>
  <w15:commentEx w15:paraId="6CD37D55" w15:done="0"/>
  <w15:commentEx w15:paraId="39134F14" w15:done="0"/>
  <w15:commentEx w15:paraId="685ACA18" w15:paraIdParent="39134F14" w15:done="0"/>
  <w15:commentEx w15:paraId="2C0ED309" w15:done="0"/>
  <w15:commentEx w15:paraId="358F4772" w15:done="0"/>
  <w15:commentEx w15:paraId="24DFC09F" w15:done="0"/>
  <w15:commentEx w15:paraId="6709D050" w15:done="0"/>
  <w15:commentEx w15:paraId="239A1BFA" w15:done="0"/>
  <w15:commentEx w15:paraId="6FEAF18E" w15:done="1"/>
  <w15:commentEx w15:paraId="7EFB6D04" w15:paraIdParent="6FEAF18E" w15:done="1"/>
  <w15:commentEx w15:paraId="49668FA2" w15:done="0"/>
  <w15:commentEx w15:paraId="25239FA3" w15:done="0"/>
  <w15:commentEx w15:paraId="3538260B" w15:done="0"/>
  <w15:commentEx w15:paraId="472B60A4" w15:done="0"/>
  <w15:commentEx w15:paraId="2B427880" w15:paraIdParent="472B60A4" w15:done="0"/>
  <w15:commentEx w15:paraId="66F2DB34" w15:done="0"/>
  <w15:commentEx w15:paraId="1B5A4CD2" w15:done="0"/>
  <w15:commentEx w15:paraId="6240DA83" w15:done="0"/>
  <w15:commentEx w15:paraId="414FAF02" w15:paraIdParent="6240DA83" w15:done="0"/>
  <w15:commentEx w15:paraId="5D04376F" w15:done="0"/>
  <w15:commentEx w15:paraId="726CB715" w15:done="0"/>
  <w15:commentEx w15:paraId="54379434" w15:paraIdParent="726CB715" w15:done="0"/>
  <w15:commentEx w15:paraId="501B864E" w15:done="0"/>
  <w15:commentEx w15:paraId="7626FA87" w15:done="0"/>
  <w15:commentEx w15:paraId="0D4EDA54" w15:done="0"/>
  <w15:commentEx w15:paraId="3DCB70D7" w15:paraIdParent="0D4EDA54" w15:done="0"/>
  <w15:commentEx w15:paraId="7BACFADF" w15:done="0"/>
  <w15:commentEx w15:paraId="2CA0F3AF" w15:done="0"/>
  <w15:commentEx w15:paraId="52BD738E" w15:paraIdParent="2CA0F3AF" w15:done="0"/>
  <w15:commentEx w15:paraId="2B0FCAD5" w15:done="0"/>
  <w15:commentEx w15:paraId="4992D0DB" w15:done="0"/>
  <w15:commentEx w15:paraId="13B0C61B" w15:done="0"/>
  <w15:commentEx w15:paraId="6976A2E0" w15:done="0"/>
  <w15:commentEx w15:paraId="66D091FE" w15:done="0"/>
  <w15:commentEx w15:paraId="6A2C25E6" w15:done="0"/>
  <w15:commentEx w15:paraId="5027B6D8" w15:paraIdParent="6A2C25E6" w15:done="0"/>
  <w15:commentEx w15:paraId="05436E62" w15:done="0"/>
  <w15:commentEx w15:paraId="4FEBAF7E" w15:done="0"/>
  <w15:commentEx w15:paraId="4D5E4A02" w15:done="0"/>
  <w15:commentEx w15:paraId="20A5770F" w15:done="0"/>
  <w15:commentEx w15:paraId="3D170AAD" w15:paraIdParent="20A5770F" w15:done="0"/>
  <w15:commentEx w15:paraId="0B391FB0" w15:done="0"/>
  <w15:commentEx w15:paraId="24B29D2C" w15:done="0"/>
  <w15:commentEx w15:paraId="7400A134" w15:done="0"/>
  <w15:commentEx w15:paraId="670D6689" w15:done="0"/>
  <w15:commentEx w15:paraId="58F17AD2" w15:done="0"/>
  <w15:commentEx w15:paraId="7C6E20CE" w15:done="0"/>
  <w15:commentEx w15:paraId="37E67AE2" w15:done="0"/>
  <w15:commentEx w15:paraId="20BE0F93" w15:done="0"/>
  <w15:commentEx w15:paraId="7B46B4D9" w15:done="0"/>
  <w15:commentEx w15:paraId="3B1AE8FA" w15:done="0"/>
  <w15:commentEx w15:paraId="10CC1FF7" w15:done="0"/>
  <w15:commentEx w15:paraId="6E67A09B" w15:done="0"/>
  <w15:commentEx w15:paraId="5BE1CEDD" w15:done="0"/>
  <w15:commentEx w15:paraId="6CC204DE" w15:done="0"/>
  <w15:commentEx w15:paraId="39E4575D" w15:paraIdParent="6CC204DE" w15:done="0"/>
  <w15:commentEx w15:paraId="0C3A3A09" w15:done="0"/>
  <w15:commentEx w15:paraId="0EE73AC0" w15:done="0"/>
  <w15:commentEx w15:paraId="5383E37F" w15:done="0"/>
  <w15:commentEx w15:paraId="43E33FAA" w15:done="0"/>
  <w15:commentEx w15:paraId="4F47D173" w15:done="0"/>
  <w15:commentEx w15:paraId="71AF43BD" w15:done="0"/>
  <w15:commentEx w15:paraId="6B96E745" w15:done="0"/>
  <w15:commentEx w15:paraId="45178F73" w15:done="0"/>
  <w15:commentEx w15:paraId="58E2C220" w15:done="0"/>
  <w15:commentEx w15:paraId="21398225" w15:done="0"/>
  <w15:commentEx w15:paraId="3F84F2EF" w15:done="0"/>
  <w15:commentEx w15:paraId="6D9B0727" w15:done="0"/>
  <w15:commentEx w15:paraId="2DEF8223" w15:done="0"/>
  <w15:commentEx w15:paraId="34389382" w15:done="0"/>
  <w15:commentEx w15:paraId="3B2202BA" w15:done="0"/>
  <w15:commentEx w15:paraId="1E604786" w15:done="0"/>
  <w15:commentEx w15:paraId="5DED091C" w15:paraIdParent="1E604786" w15:done="0"/>
  <w15:commentEx w15:paraId="624F8AE7" w15:done="0"/>
  <w15:commentEx w15:paraId="4FC8AEDA" w15:done="0"/>
  <w15:commentEx w15:paraId="747968BE" w15:done="0"/>
  <w15:commentEx w15:paraId="6897F8F7" w15:done="0"/>
  <w15:commentEx w15:paraId="2427D10D" w15:done="0"/>
  <w15:commentEx w15:paraId="203B22BE" w15:done="0"/>
  <w15:commentEx w15:paraId="7BF7343B" w15:done="0"/>
  <w15:commentEx w15:paraId="2AD5A7E0"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343A42" w16cex:dateUtc="2020-10-16T02:26:00Z"/>
  <w16cex:commentExtensible w16cex:durableId="23343EA5" w16cex:dateUtc="2020-10-16T02:45:00Z"/>
  <w16cex:commentExtensible w16cex:durableId="23343E03" w16cex:dateUtc="2020-10-16T02:42:00Z"/>
  <w16cex:commentExtensible w16cex:durableId="2334882C" w16cex:dateUtc="2020-10-16T07:59:00Z"/>
  <w16cex:commentExtensible w16cex:durableId="233488AD" w16cex:dateUtc="2020-10-16T08:01:00Z"/>
  <w16cex:commentExtensible w16cex:durableId="2384BFAF" w16cex:dateUtc="2020-12-16T17:17:00Z"/>
  <w16cex:commentExtensible w16cex:durableId="233441B6" w16cex:dateUtc="2020-10-16T02:58:00Z"/>
  <w16cex:commentExtensible w16cex:durableId="2334424C" w16cex:dateUtc="2020-10-16T03:01:00Z"/>
  <w16cex:commentExtensible w16cex:durableId="23344341" w16cex:dateUtc="2020-10-16T03:05:00Z"/>
  <w16cex:commentExtensible w16cex:durableId="233445BF" w16cex:dateUtc="2020-10-16T03:15:00Z"/>
  <w16cex:commentExtensible w16cex:durableId="23344777" w16cex:dateUtc="2020-10-16T03:23:00Z"/>
  <w16cex:commentExtensible w16cex:durableId="23348A9B" w16cex:dateUtc="2020-10-16T08:09:00Z"/>
  <w16cex:commentExtensible w16cex:durableId="233487CC" w16cex:dateUtc="2020-10-16T07:57:00Z"/>
  <w16cex:commentExtensible w16cex:durableId="232042C7" w16cex:dateUtc="2020-10-01T10:57:00Z"/>
  <w16cex:commentExtensible w16cex:durableId="23188158" w16cex:dateUtc="2020-09-25T13:46:00Z"/>
  <w16cex:commentExtensible w16cex:durableId="23348A18" w16cex:dateUtc="2020-10-16T08:07:00Z"/>
  <w16cex:commentExtensible w16cex:durableId="23348B8B" w16cex:dateUtc="2020-10-16T08:13:00Z"/>
  <w16cex:commentExtensible w16cex:durableId="23348BD8" w16cex:dateUtc="2020-10-16T08:15:00Z"/>
  <w16cex:commentExtensible w16cex:durableId="2334916D" w16cex:dateUtc="2020-10-16T08:38:00Z"/>
  <w16cex:commentExtensible w16cex:durableId="2334900D" w16cex:dateUtc="2020-10-16T08:33:00Z"/>
  <w16cex:commentExtensible w16cex:durableId="238726FF" w16cex:dateUtc="2020-12-18T13:02:00Z"/>
  <w16cex:commentExtensible w16cex:durableId="233495F3" w16cex:dateUtc="2020-10-16T08:58:00Z"/>
  <w16cex:commentExtensible w16cex:durableId="2334984D" w16cex:dateUtc="2020-10-16T09:08:00Z"/>
  <w16cex:commentExtensible w16cex:durableId="231F3A82" w16cex:dateUtc="2020-09-30T16:10:00Z"/>
  <w16cex:commentExtensible w16cex:durableId="23888135" w16cex:dateUtc="2020-12-19T13:40:00Z"/>
  <w16cex:commentExtensible w16cex:durableId="23349ADE" w16cex:dateUtc="2020-10-16T09:19:00Z"/>
  <w16cex:commentExtensible w16cex:durableId="23349B93" w16cex:dateUtc="2020-10-16T09:22:00Z"/>
  <w16cex:commentExtensible w16cex:durableId="232AE6B9" w16cex:dateUtc="2020-10-09T00:40:00Z"/>
  <w16cex:commentExtensible w16cex:durableId="232AE83E" w16cex:dateUtc="2020-10-09T00:46:00Z"/>
  <w16cex:commentExtensible w16cex:durableId="232AE7A5" w16cex:dateUtc="2020-10-09T00:44:00Z"/>
  <w16cex:commentExtensible w16cex:durableId="232AE8A0" w16cex:dateUtc="2020-10-09T00:48:00Z"/>
  <w16cex:commentExtensible w16cex:durableId="232AE95F" w16cex:dateUtc="2020-10-09T00:51:00Z"/>
  <w16cex:commentExtensible w16cex:durableId="23034F78" w16cex:dateUtc="2020-09-09T11:56:00Z"/>
  <w16cex:commentExtensible w16cex:durableId="232AE9A8" w16cex:dateUtc="2020-10-09T00:52:00Z"/>
  <w16cex:commentExtensible w16cex:durableId="232AE9D5" w16cex:dateUtc="2020-10-09T00:53:00Z"/>
  <w16cex:commentExtensible w16cex:durableId="232AEBB9" w16cex:dateUtc="2020-10-09T01:01:00Z"/>
  <w16cex:commentExtensible w16cex:durableId="23035F18" w16cex:dateUtc="2020-09-09T13:03:00Z"/>
  <w16cex:commentExtensible w16cex:durableId="230367C7" w16cex:dateUtc="2020-09-09T13:03:00Z"/>
  <w16cex:commentExtensible w16cex:durableId="230367E6" w16cex:dateUtc="2020-09-09T13:03:00Z"/>
  <w16cex:commentExtensible w16cex:durableId="23036B74" w16cex:dateUtc="2020-09-09T13:55:00Z"/>
  <w16cex:commentExtensible w16cex:durableId="232AEE78" w16cex:dateUtc="2020-10-09T01:13:00Z"/>
  <w16cex:commentExtensible w16cex:durableId="2304B8BD" w16cex:dateUtc="2020-09-09T13:03:00Z"/>
  <w16cex:commentExtensible w16cex:durableId="232AEFCC" w16cex:dateUtc="2020-10-09T01:18:00Z"/>
  <w16cex:commentExtensible w16cex:durableId="232AF0A0" w16cex:dateUtc="2020-10-09T01:22:00Z"/>
  <w16cex:commentExtensible w16cex:durableId="232AF207" w16cex:dateUtc="2020-10-09T01:28:00Z"/>
  <w16cex:commentExtensible w16cex:durableId="232AF260" w16cex:dateUtc="2020-10-09T01:29:00Z"/>
  <w16cex:commentExtensible w16cex:durableId="232AF21E" w16cex:dateUtc="2020-10-09T01:28:00Z"/>
  <w16cex:commentExtensible w16cex:durableId="232AF4FA" w16cex:dateUtc="2020-10-09T01:40:00Z"/>
  <w16cex:commentExtensible w16cex:durableId="232AF67C" w16cex:dateUtc="2020-10-09T01:47:00Z"/>
  <w16cex:commentExtensible w16cex:durableId="232AF6D2" w16cex:dateUtc="2020-10-09T01:48:00Z"/>
  <w16cex:commentExtensible w16cex:durableId="232AF7DB" w16cex:dateUtc="2020-10-09T01:53:00Z"/>
  <w16cex:commentExtensible w16cex:durableId="230C6115" w16cex:dateUtc="2020-09-16T09:01:00Z"/>
  <w16cex:commentExtensible w16cex:durableId="232AF829" w16cex:dateUtc="2020-10-09T01:54:00Z"/>
  <w16cex:commentExtensible w16cex:durableId="232AFA07" w16cex:dateUtc="2020-10-09T02:0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0C20E076" w16cid:durableId="233A8BD0"/>
  <w16cid:commentId w16cid:paraId="299C6BEC" w16cid:durableId="233AA2F0"/>
  <w16cid:commentId w16cid:paraId="7D95FE31" w16cid:durableId="233A8C28"/>
  <w16cid:commentId w16cid:paraId="69D2B7F3" w16cid:durableId="233A8ED8"/>
  <w16cid:commentId w16cid:paraId="53E7CE07" w16cid:durableId="23343A42"/>
  <w16cid:commentId w16cid:paraId="050FBF8A" w16cid:durableId="233A8F23"/>
  <w16cid:commentId w16cid:paraId="3FAFE80F" w16cid:durableId="23343EA5"/>
  <w16cid:commentId w16cid:paraId="3ADB969B" w16cid:durableId="23343E03"/>
  <w16cid:commentId w16cid:paraId="152D8723" w16cid:durableId="2334882C"/>
  <w16cid:commentId w16cid:paraId="0EA6007E" w16cid:durableId="233488AD"/>
  <w16cid:commentId w16cid:paraId="58D14FAB" w16cid:durableId="2384BFAF"/>
  <w16cid:commentId w16cid:paraId="116D8CC9" w16cid:durableId="233441B6"/>
  <w16cid:commentId w16cid:paraId="32BEB889" w16cid:durableId="2334424C"/>
  <w16cid:commentId w16cid:paraId="58FBBEF0" w16cid:durableId="23344341"/>
  <w16cid:commentId w16cid:paraId="4CD8D740" w16cid:durableId="233AAD4E"/>
  <w16cid:commentId w16cid:paraId="35C698D4" w16cid:durableId="233445BF"/>
  <w16cid:commentId w16cid:paraId="3C223285" w16cid:durableId="23344777"/>
  <w16cid:commentId w16cid:paraId="06F8F335" w16cid:durableId="23348A9B"/>
  <w16cid:commentId w16cid:paraId="1796F865" w16cid:durableId="233AADB2"/>
  <w16cid:commentId w16cid:paraId="15C400C1" w16cid:durableId="233487CC"/>
  <w16cid:commentId w16cid:paraId="1B5D9939" w16cid:durableId="233AA80D"/>
  <w16cid:commentId w16cid:paraId="70CBE084" w16cid:durableId="2388E1F3"/>
  <w16cid:commentId w16cid:paraId="08CDB051" w16cid:durableId="232042C7"/>
  <w16cid:commentId w16cid:paraId="55F1D79C" w16cid:durableId="233A93DC"/>
  <w16cid:commentId w16cid:paraId="39E960C0" w16cid:durableId="23188158"/>
  <w16cid:commentId w16cid:paraId="493180DD" w16cid:durableId="233A93EA"/>
  <w16cid:commentId w16cid:paraId="0B297355" w16cid:durableId="233A9421"/>
  <w16cid:commentId w16cid:paraId="503A3D93" w16cid:durableId="23348A18"/>
  <w16cid:commentId w16cid:paraId="655904FF" w16cid:durableId="23348B8B"/>
  <w16cid:commentId w16cid:paraId="23218740" w16cid:durableId="233A9512"/>
  <w16cid:commentId w16cid:paraId="6BC181FF" w16cid:durableId="23348BD8"/>
  <w16cid:commentId w16cid:paraId="79A4FEC8" w16cid:durableId="233AA9B2"/>
  <w16cid:commentId w16cid:paraId="49CF3544" w16cid:durableId="2334916D"/>
  <w16cid:commentId w16cid:paraId="2D3B6039" w16cid:durableId="233A97AC"/>
  <w16cid:commentId w16cid:paraId="59E74179" w16cid:durableId="2334900D"/>
  <w16cid:commentId w16cid:paraId="17C7A5D6" w16cid:durableId="233AA8C5"/>
  <w16cid:commentId w16cid:paraId="6131C547" w16cid:durableId="233A985E"/>
  <w16cid:commentId w16cid:paraId="2AAA638E" w16cid:durableId="238726FF"/>
  <w16cid:commentId w16cid:paraId="7A751ADD" w16cid:durableId="233495F3"/>
  <w16cid:commentId w16cid:paraId="79948372" w16cid:durableId="233A99A4"/>
  <w16cid:commentId w16cid:paraId="44902EFD" w16cid:durableId="233AA210"/>
  <w16cid:commentId w16cid:paraId="6A677C85" w16cid:durableId="2334984D"/>
  <w16cid:commentId w16cid:paraId="1F20E7A4" w16cid:durableId="233A9AE3"/>
  <w16cid:commentId w16cid:paraId="4C633294" w16cid:durableId="233AA17A"/>
  <w16cid:commentId w16cid:paraId="149833DB" w16cid:durableId="231F3A82"/>
  <w16cid:commentId w16cid:paraId="2E0A151A" w16cid:durableId="233A9CD2"/>
  <w16cid:commentId w16cid:paraId="50892389" w16cid:durableId="23888135"/>
  <w16cid:commentId w16cid:paraId="53D8574B" w16cid:durableId="23349ADE"/>
  <w16cid:commentId w16cid:paraId="2D99B1B6" w16cid:durableId="233AA952"/>
  <w16cid:commentId w16cid:paraId="7C43684F" w16cid:durableId="23349B93"/>
  <w16cid:commentId w16cid:paraId="41058CB2" w16cid:durableId="233A9FD7"/>
  <w16cid:commentId w16cid:paraId="52D8C06D" w16cid:durableId="23397E4F"/>
  <w16cid:commentId w16cid:paraId="50BF0934" w16cid:durableId="23399A77"/>
  <w16cid:commentId w16cid:paraId="22987809" w16cid:durableId="23399D69"/>
  <w16cid:commentId w16cid:paraId="6AAB023B" w16cid:durableId="23399B21"/>
  <w16cid:commentId w16cid:paraId="1D251DFA" w16cid:durableId="23398373"/>
  <w16cid:commentId w16cid:paraId="79B55F90" w16cid:durableId="232AE6B9"/>
  <w16cid:commentId w16cid:paraId="6CD37D55" w16cid:durableId="233A7CD3"/>
  <w16cid:commentId w16cid:paraId="39134F14" w16cid:durableId="232AE83E"/>
  <w16cid:commentId w16cid:paraId="685ACA18" w16cid:durableId="233A7AED"/>
  <w16cid:commentId w16cid:paraId="2C0ED309" w16cid:durableId="232AE7A5"/>
  <w16cid:commentId w16cid:paraId="358F4772" w16cid:durableId="232AE8A0"/>
  <w16cid:commentId w16cid:paraId="24DFC09F" w16cid:durableId="233A7FB1"/>
  <w16cid:commentId w16cid:paraId="6709D050" w16cid:durableId="232AE95F"/>
  <w16cid:commentId w16cid:paraId="239A1BFA" w16cid:durableId="23034F78"/>
  <w16cid:commentId w16cid:paraId="6FEAF18E" w16cid:durableId="232AE9A8"/>
  <w16cid:commentId w16cid:paraId="7EFB6D04" w16cid:durableId="23398693"/>
  <w16cid:commentId w16cid:paraId="49668FA2" w16cid:durableId="232AE9D5"/>
  <w16cid:commentId w16cid:paraId="25239FA3" w16cid:durableId="232AEBB9"/>
  <w16cid:commentId w16cid:paraId="3538260B" w16cid:durableId="233985D9"/>
  <w16cid:commentId w16cid:paraId="472B60A4" w16cid:durableId="23035F18"/>
  <w16cid:commentId w16cid:paraId="2B427880" w16cid:durableId="23399CDD"/>
  <w16cid:commentId w16cid:paraId="66F2DB34" w16cid:durableId="230367C7"/>
  <w16cid:commentId w16cid:paraId="1B5A4CD2" w16cid:durableId="230367E6"/>
  <w16cid:commentId w16cid:paraId="6240DA83" w16cid:durableId="23036B74"/>
  <w16cid:commentId w16cid:paraId="414FAF02" w16cid:durableId="23399CF4"/>
  <w16cid:commentId w16cid:paraId="5D04376F" w16cid:durableId="23398859"/>
  <w16cid:commentId w16cid:paraId="726CB715" w16cid:durableId="232AEE78"/>
  <w16cid:commentId w16cid:paraId="54379434" w16cid:durableId="233A7E98"/>
  <w16cid:commentId w16cid:paraId="501B864E" w16cid:durableId="2304B8BD"/>
  <w16cid:commentId w16cid:paraId="7626FA87" w16cid:durableId="233988C0"/>
  <w16cid:commentId w16cid:paraId="0D4EDA54" w16cid:durableId="232AEFCC"/>
  <w16cid:commentId w16cid:paraId="3DCB70D7" w16cid:durableId="2339A078"/>
  <w16cid:commentId w16cid:paraId="7BACFADF" w16cid:durableId="23398A3F"/>
  <w16cid:commentId w16cid:paraId="2CA0F3AF" w16cid:durableId="232AF0A0"/>
  <w16cid:commentId w16cid:paraId="52BD738E" w16cid:durableId="23398A87"/>
  <w16cid:commentId w16cid:paraId="2B0FCAD5" w16cid:durableId="23398AC1"/>
  <w16cid:commentId w16cid:paraId="4992D0DB" w16cid:durableId="23398B0F"/>
  <w16cid:commentId w16cid:paraId="13B0C61B" w16cid:durableId="23398B48"/>
  <w16cid:commentId w16cid:paraId="6976A2E0" w16cid:durableId="232AF207"/>
  <w16cid:commentId w16cid:paraId="66D091FE" w16cid:durableId="232AF260"/>
  <w16cid:commentId w16cid:paraId="6A2C25E6" w16cid:durableId="232AF21E"/>
  <w16cid:commentId w16cid:paraId="5027B6D8" w16cid:durableId="2339A0A2"/>
  <w16cid:commentId w16cid:paraId="05436E62" w16cid:durableId="23398C19"/>
  <w16cid:commentId w16cid:paraId="4FEBAF7E" w16cid:durableId="23398CC0"/>
  <w16cid:commentId w16cid:paraId="4D5E4A02" w16cid:durableId="23398D36"/>
  <w16cid:commentId w16cid:paraId="20A5770F" w16cid:durableId="232AF4FA"/>
  <w16cid:commentId w16cid:paraId="3D170AAD" w16cid:durableId="23398D74"/>
  <w16cid:commentId w16cid:paraId="0B391FB0" w16cid:durableId="23398D0A"/>
  <w16cid:commentId w16cid:paraId="24B29D2C" w16cid:durableId="23398E64"/>
  <w16cid:commentId w16cid:paraId="7400A134" w16cid:durableId="23398ECC"/>
  <w16cid:commentId w16cid:paraId="670D6689" w16cid:durableId="23398EA6"/>
  <w16cid:commentId w16cid:paraId="58F17AD2" w16cid:durableId="23398F2B"/>
  <w16cid:commentId w16cid:paraId="7C6E20CE" w16cid:durableId="232AF67C"/>
  <w16cid:commentId w16cid:paraId="37E67AE2" w16cid:durableId="23398FE4"/>
  <w16cid:commentId w16cid:paraId="20BE0F93" w16cid:durableId="23399026"/>
  <w16cid:commentId w16cid:paraId="7B46B4D9" w16cid:durableId="23398FED"/>
  <w16cid:commentId w16cid:paraId="3B1AE8FA" w16cid:durableId="23399000"/>
  <w16cid:commentId w16cid:paraId="10CC1FF7" w16cid:durableId="2339905D"/>
  <w16cid:commentId w16cid:paraId="6E67A09B" w16cid:durableId="23399093"/>
  <w16cid:commentId w16cid:paraId="5BE1CEDD" w16cid:durableId="23399099"/>
  <w16cid:commentId w16cid:paraId="6CC204DE" w16cid:durableId="232AF6D2"/>
  <w16cid:commentId w16cid:paraId="39E4575D" w16cid:durableId="233A78D0"/>
  <w16cid:commentId w16cid:paraId="0C3A3A09" w16cid:durableId="233990E4"/>
  <w16cid:commentId w16cid:paraId="0EE73AC0" w16cid:durableId="23399201"/>
  <w16cid:commentId w16cid:paraId="5383E37F" w16cid:durableId="2339921E"/>
  <w16cid:commentId w16cid:paraId="43E33FAA" w16cid:durableId="2339925A"/>
  <w16cid:commentId w16cid:paraId="4F47D173" w16cid:durableId="233991AC"/>
  <w16cid:commentId w16cid:paraId="71AF43BD" w16cid:durableId="233994A0"/>
  <w16cid:commentId w16cid:paraId="6B96E745" w16cid:durableId="233994AD"/>
  <w16cid:commentId w16cid:paraId="45178F73" w16cid:durableId="233994DC"/>
  <w16cid:commentId w16cid:paraId="58E2C220" w16cid:durableId="23399569"/>
  <w16cid:commentId w16cid:paraId="21398225" w16cid:durableId="23399622"/>
  <w16cid:commentId w16cid:paraId="3F84F2EF" w16cid:durableId="23399645"/>
  <w16cid:commentId w16cid:paraId="6D9B0727" w16cid:durableId="23399656"/>
  <w16cid:commentId w16cid:paraId="2DEF8223" w16cid:durableId="233996C8"/>
  <w16cid:commentId w16cid:paraId="34389382" w16cid:durableId="232AF7DB"/>
  <w16cid:commentId w16cid:paraId="3B2202BA" w16cid:durableId="233996F2"/>
  <w16cid:commentId w16cid:paraId="1E604786" w16cid:durableId="230C6115"/>
  <w16cid:commentId w16cid:paraId="5DED091C" w16cid:durableId="2339A17C"/>
  <w16cid:commentId w16cid:paraId="624F8AE7" w16cid:durableId="23399787"/>
  <w16cid:commentId w16cid:paraId="4FC8AEDA" w16cid:durableId="233997FA"/>
  <w16cid:commentId w16cid:paraId="747968BE" w16cid:durableId="232AF829"/>
  <w16cid:commentId w16cid:paraId="6897F8F7" w16cid:durableId="23399840"/>
  <w16cid:commentId w16cid:paraId="2427D10D" w16cid:durableId="233998C7"/>
  <w16cid:commentId w16cid:paraId="203B22BE" w16cid:durableId="23399952"/>
  <w16cid:commentId w16cid:paraId="7BF7343B" w16cid:durableId="233999A1"/>
  <w16cid:commentId w16cid:paraId="2AD5A7E0" w16cid:durableId="232AFA07"/>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Tahoma">
    <w:panose1 w:val="020B0604030504040204"/>
    <w:charset w:val="00"/>
    <w:family w:val="swiss"/>
    <w:pitch w:val="variable"/>
    <w:sig w:usb0="E1002EFF" w:usb1="C000605B" w:usb2="00000029" w:usb3="00000000" w:csb0="000101FF" w:csb1="00000000"/>
  </w:font>
  <w:font w:name="FranklinGothic-Book">
    <w:altName w:val="Cambria"/>
    <w:panose1 w:val="00000000000000000000"/>
    <w:charset w:val="00"/>
    <w:family w:val="roman"/>
    <w:notTrueType/>
    <w:pitch w:val="default"/>
  </w:font>
  <w:font w:name="CourierStd">
    <w:altName w:val="Courier New"/>
    <w:panose1 w:val="00000000000000000000"/>
    <w:charset w:val="00"/>
    <w:family w:val="roman"/>
    <w:notTrueType/>
    <w:pitch w:val="default"/>
  </w:font>
  <w:font w:name="FranklinGothic-BookItalic">
    <w:altName w:val="Cambria"/>
    <w:panose1 w:val="00000000000000000000"/>
    <w:charset w:val="00"/>
    <w:family w:val="roman"/>
    <w:notTrueType/>
    <w:pitch w:val="default"/>
  </w:font>
  <w:font w:name="Wingdings3">
    <w:altName w:val="Cambria"/>
    <w:panose1 w:val="00000000000000000000"/>
    <w:charset w:val="00"/>
    <w:family w:val="roman"/>
    <w:notTrueType/>
    <w:pitch w:val="default"/>
  </w:font>
  <w:font w:name="Book Antiqua">
    <w:panose1 w:val="02040602050305030304"/>
    <w:charset w:val="00"/>
    <w:family w:val="roman"/>
    <w:pitch w:val="variable"/>
    <w:sig w:usb0="000002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0000000" w:usb3="00000000" w:csb0="00000001" w:csb1="00000000"/>
  </w:font>
  <w:font w:name="Georgia">
    <w:panose1 w:val="02040502050405020303"/>
    <w:charset w:val="00"/>
    <w:family w:val="roman"/>
    <w:pitch w:val="variable"/>
    <w:sig w:usb0="00000287" w:usb1="00000000" w:usb2="00000000" w:usb3="00000000" w:csb0="0000009F" w:csb1="00000000"/>
  </w:font>
  <w:font w:name="DengXian">
    <w:altName w:val="等线"/>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00023"/>
    <w:multiLevelType w:val="multilevel"/>
    <w:tmpl w:val="00000023"/>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 w15:restartNumberingAfterBreak="0">
    <w:nsid w:val="09AE199C"/>
    <w:multiLevelType w:val="hybridMultilevel"/>
    <w:tmpl w:val="79565482"/>
    <w:lvl w:ilvl="0" w:tplc="4F061D6C">
      <w:start w:val="1"/>
      <w:numFmt w:val="bullet"/>
      <w:pStyle w:val="ListBulleted"/>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 w15:restartNumberingAfterBreak="0">
    <w:nsid w:val="0BA97A29"/>
    <w:multiLevelType w:val="hybridMultilevel"/>
    <w:tmpl w:val="E8C21656"/>
    <w:lvl w:ilvl="0" w:tplc="04090005">
      <w:start w:val="1"/>
      <w:numFmt w:val="bullet"/>
      <w:lvlText w:val=""/>
      <w:lvlJc w:val="left"/>
      <w:pPr>
        <w:tabs>
          <w:tab w:val="num" w:pos="1287"/>
        </w:tabs>
        <w:ind w:left="1287" w:hanging="360"/>
      </w:pPr>
      <w:rPr>
        <w:rFonts w:ascii="Wingdings" w:hAnsi="Wingdings" w:cs="Wingdings" w:hint="default"/>
      </w:rPr>
    </w:lvl>
    <w:lvl w:ilvl="1" w:tplc="04090003">
      <w:start w:val="1"/>
      <w:numFmt w:val="bullet"/>
      <w:lvlText w:val="o"/>
      <w:lvlJc w:val="left"/>
      <w:pPr>
        <w:tabs>
          <w:tab w:val="num" w:pos="2007"/>
        </w:tabs>
        <w:ind w:left="2007" w:hanging="360"/>
      </w:pPr>
      <w:rPr>
        <w:rFonts w:ascii="Courier New" w:hAnsi="Courier New" w:cs="Courier New" w:hint="default"/>
      </w:rPr>
    </w:lvl>
    <w:lvl w:ilvl="2" w:tplc="04090005">
      <w:start w:val="1"/>
      <w:numFmt w:val="bullet"/>
      <w:lvlText w:val=""/>
      <w:lvlJc w:val="left"/>
      <w:pPr>
        <w:tabs>
          <w:tab w:val="num" w:pos="2727"/>
        </w:tabs>
        <w:ind w:left="2727" w:hanging="360"/>
      </w:pPr>
      <w:rPr>
        <w:rFonts w:ascii="Wingdings" w:hAnsi="Wingdings" w:cs="Wingdings" w:hint="default"/>
      </w:rPr>
    </w:lvl>
    <w:lvl w:ilvl="3" w:tplc="04090001">
      <w:start w:val="1"/>
      <w:numFmt w:val="bullet"/>
      <w:lvlText w:val=""/>
      <w:lvlJc w:val="left"/>
      <w:pPr>
        <w:tabs>
          <w:tab w:val="num" w:pos="3447"/>
        </w:tabs>
        <w:ind w:left="3447" w:hanging="360"/>
      </w:pPr>
      <w:rPr>
        <w:rFonts w:ascii="Symbol" w:hAnsi="Symbol" w:cs="Symbol" w:hint="default"/>
      </w:rPr>
    </w:lvl>
    <w:lvl w:ilvl="4" w:tplc="04090003">
      <w:start w:val="1"/>
      <w:numFmt w:val="bullet"/>
      <w:lvlText w:val="o"/>
      <w:lvlJc w:val="left"/>
      <w:pPr>
        <w:tabs>
          <w:tab w:val="num" w:pos="4167"/>
        </w:tabs>
        <w:ind w:left="4167" w:hanging="360"/>
      </w:pPr>
      <w:rPr>
        <w:rFonts w:ascii="Courier New" w:hAnsi="Courier New" w:cs="Courier New" w:hint="default"/>
      </w:rPr>
    </w:lvl>
    <w:lvl w:ilvl="5" w:tplc="04090005">
      <w:start w:val="1"/>
      <w:numFmt w:val="bullet"/>
      <w:lvlText w:val=""/>
      <w:lvlJc w:val="left"/>
      <w:pPr>
        <w:tabs>
          <w:tab w:val="num" w:pos="4887"/>
        </w:tabs>
        <w:ind w:left="4887" w:hanging="360"/>
      </w:pPr>
      <w:rPr>
        <w:rFonts w:ascii="Wingdings" w:hAnsi="Wingdings" w:cs="Wingdings" w:hint="default"/>
      </w:rPr>
    </w:lvl>
    <w:lvl w:ilvl="6" w:tplc="04090001">
      <w:start w:val="1"/>
      <w:numFmt w:val="bullet"/>
      <w:lvlText w:val=""/>
      <w:lvlJc w:val="left"/>
      <w:pPr>
        <w:tabs>
          <w:tab w:val="num" w:pos="5607"/>
        </w:tabs>
        <w:ind w:left="5607" w:hanging="360"/>
      </w:pPr>
      <w:rPr>
        <w:rFonts w:ascii="Symbol" w:hAnsi="Symbol" w:cs="Symbol" w:hint="default"/>
      </w:rPr>
    </w:lvl>
    <w:lvl w:ilvl="7" w:tplc="04090003">
      <w:start w:val="1"/>
      <w:numFmt w:val="bullet"/>
      <w:lvlText w:val="o"/>
      <w:lvlJc w:val="left"/>
      <w:pPr>
        <w:tabs>
          <w:tab w:val="num" w:pos="6327"/>
        </w:tabs>
        <w:ind w:left="6327" w:hanging="360"/>
      </w:pPr>
      <w:rPr>
        <w:rFonts w:ascii="Courier New" w:hAnsi="Courier New" w:cs="Courier New" w:hint="default"/>
      </w:rPr>
    </w:lvl>
    <w:lvl w:ilvl="8" w:tplc="04090005">
      <w:start w:val="1"/>
      <w:numFmt w:val="bullet"/>
      <w:lvlText w:val=""/>
      <w:lvlJc w:val="left"/>
      <w:pPr>
        <w:tabs>
          <w:tab w:val="num" w:pos="7047"/>
        </w:tabs>
        <w:ind w:left="7047" w:hanging="360"/>
      </w:pPr>
      <w:rPr>
        <w:rFonts w:ascii="Wingdings" w:hAnsi="Wingdings" w:cs="Wingdings" w:hint="default"/>
      </w:rPr>
    </w:lvl>
  </w:abstractNum>
  <w:abstractNum w:abstractNumId="3" w15:restartNumberingAfterBreak="0">
    <w:nsid w:val="16F57BE2"/>
    <w:multiLevelType w:val="hybridMultilevel"/>
    <w:tmpl w:val="D47E8C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8E24844"/>
    <w:multiLevelType w:val="multilevel"/>
    <w:tmpl w:val="71FE86E8"/>
    <w:styleLink w:val="NumberedBulletWithinBullet"/>
    <w:lvl w:ilvl="0">
      <w:start w:val="1"/>
      <w:numFmt w:val="decimal"/>
      <w:pStyle w:val="NumberedBulletWithinBulletPACKT"/>
      <w:lvlText w:val="%1."/>
      <w:lvlJc w:val="left"/>
      <w:pPr>
        <w:ind w:left="1463" w:hanging="386"/>
      </w:pPr>
      <w:rPr>
        <w:rFonts w:hint="default"/>
      </w:rPr>
    </w:lvl>
    <w:lvl w:ilvl="1">
      <w:start w:val="1"/>
      <w:numFmt w:val="lowerLetter"/>
      <w:lvlText w:val="%2."/>
      <w:lvlJc w:val="left"/>
      <w:pPr>
        <w:ind w:left="2520" w:hanging="360"/>
      </w:pPr>
      <w:rPr>
        <w:rFonts w:hint="default"/>
      </w:rPr>
    </w:lvl>
    <w:lvl w:ilvl="2">
      <w:start w:val="1"/>
      <w:numFmt w:val="lowerRoman"/>
      <w:lvlText w:val="%3."/>
      <w:lvlJc w:val="right"/>
      <w:pPr>
        <w:ind w:left="3240" w:hanging="180"/>
      </w:pPr>
      <w:rPr>
        <w:rFonts w:hint="default"/>
      </w:rPr>
    </w:lvl>
    <w:lvl w:ilvl="3">
      <w:start w:val="1"/>
      <w:numFmt w:val="decimal"/>
      <w:lvlText w:val="%4."/>
      <w:lvlJc w:val="left"/>
      <w:pPr>
        <w:ind w:left="3960" w:hanging="360"/>
      </w:pPr>
      <w:rPr>
        <w:rFonts w:hint="default"/>
      </w:rPr>
    </w:lvl>
    <w:lvl w:ilvl="4">
      <w:start w:val="1"/>
      <w:numFmt w:val="lowerLetter"/>
      <w:lvlText w:val="%5."/>
      <w:lvlJc w:val="left"/>
      <w:pPr>
        <w:ind w:left="4680" w:hanging="360"/>
      </w:pPr>
      <w:rPr>
        <w:rFonts w:hint="default"/>
      </w:rPr>
    </w:lvl>
    <w:lvl w:ilvl="5">
      <w:start w:val="1"/>
      <w:numFmt w:val="lowerRoman"/>
      <w:lvlText w:val="%6."/>
      <w:lvlJc w:val="right"/>
      <w:pPr>
        <w:ind w:left="5400" w:hanging="180"/>
      </w:pPr>
      <w:rPr>
        <w:rFonts w:hint="default"/>
      </w:rPr>
    </w:lvl>
    <w:lvl w:ilvl="6">
      <w:start w:val="1"/>
      <w:numFmt w:val="decimal"/>
      <w:lvlText w:val="%7."/>
      <w:lvlJc w:val="left"/>
      <w:pPr>
        <w:ind w:left="6120" w:hanging="360"/>
      </w:pPr>
      <w:rPr>
        <w:rFonts w:hint="default"/>
      </w:rPr>
    </w:lvl>
    <w:lvl w:ilvl="7">
      <w:start w:val="1"/>
      <w:numFmt w:val="lowerLetter"/>
      <w:lvlText w:val="%8."/>
      <w:lvlJc w:val="left"/>
      <w:pPr>
        <w:ind w:left="6840" w:hanging="360"/>
      </w:pPr>
      <w:rPr>
        <w:rFonts w:hint="default"/>
      </w:rPr>
    </w:lvl>
    <w:lvl w:ilvl="8">
      <w:start w:val="1"/>
      <w:numFmt w:val="lowerRoman"/>
      <w:lvlText w:val="%9."/>
      <w:lvlJc w:val="right"/>
      <w:pPr>
        <w:ind w:left="7560" w:hanging="180"/>
      </w:pPr>
      <w:rPr>
        <w:rFonts w:hint="default"/>
      </w:rPr>
    </w:lvl>
  </w:abstractNum>
  <w:abstractNum w:abstractNumId="5" w15:restartNumberingAfterBreak="0">
    <w:nsid w:val="1A847900"/>
    <w:multiLevelType w:val="hybridMultilevel"/>
    <w:tmpl w:val="864232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34F38C8"/>
    <w:multiLevelType w:val="multilevel"/>
    <w:tmpl w:val="E5E07D92"/>
    <w:styleLink w:val="AlphabeticalBullet"/>
    <w:lvl w:ilvl="0">
      <w:start w:val="1"/>
      <w:numFmt w:val="lowerLetter"/>
      <w:pStyle w:val="AlphabeticalBulletPACKT"/>
      <w:lvlText w:val="%1."/>
      <w:lvlJc w:val="left"/>
      <w:pPr>
        <w:ind w:left="1463" w:hanging="386"/>
      </w:pPr>
      <w:rPr>
        <w:rFonts w:hint="default"/>
      </w:rPr>
    </w:lvl>
    <w:lvl w:ilvl="1">
      <w:start w:val="1"/>
      <w:numFmt w:val="lowerLetter"/>
      <w:lvlText w:val="%2."/>
      <w:lvlJc w:val="left"/>
      <w:pPr>
        <w:ind w:left="2520" w:hanging="360"/>
      </w:pPr>
      <w:rPr>
        <w:rFonts w:hint="default"/>
      </w:rPr>
    </w:lvl>
    <w:lvl w:ilvl="2">
      <w:start w:val="1"/>
      <w:numFmt w:val="lowerRoman"/>
      <w:lvlText w:val="%3."/>
      <w:lvlJc w:val="right"/>
      <w:pPr>
        <w:ind w:left="3240" w:hanging="180"/>
      </w:pPr>
      <w:rPr>
        <w:rFonts w:hint="default"/>
      </w:rPr>
    </w:lvl>
    <w:lvl w:ilvl="3">
      <w:start w:val="1"/>
      <w:numFmt w:val="decimal"/>
      <w:lvlText w:val="%4."/>
      <w:lvlJc w:val="left"/>
      <w:pPr>
        <w:ind w:left="3960" w:hanging="360"/>
      </w:pPr>
      <w:rPr>
        <w:rFonts w:hint="default"/>
      </w:rPr>
    </w:lvl>
    <w:lvl w:ilvl="4">
      <w:start w:val="1"/>
      <w:numFmt w:val="lowerLetter"/>
      <w:lvlText w:val="%5."/>
      <w:lvlJc w:val="left"/>
      <w:pPr>
        <w:ind w:left="4680" w:hanging="360"/>
      </w:pPr>
      <w:rPr>
        <w:rFonts w:hint="default"/>
      </w:rPr>
    </w:lvl>
    <w:lvl w:ilvl="5">
      <w:start w:val="1"/>
      <w:numFmt w:val="lowerRoman"/>
      <w:lvlText w:val="%6."/>
      <w:lvlJc w:val="right"/>
      <w:pPr>
        <w:ind w:left="5400" w:hanging="180"/>
      </w:pPr>
      <w:rPr>
        <w:rFonts w:hint="default"/>
      </w:rPr>
    </w:lvl>
    <w:lvl w:ilvl="6">
      <w:start w:val="1"/>
      <w:numFmt w:val="decimal"/>
      <w:lvlText w:val="%7."/>
      <w:lvlJc w:val="left"/>
      <w:pPr>
        <w:ind w:left="6120" w:hanging="360"/>
      </w:pPr>
      <w:rPr>
        <w:rFonts w:hint="default"/>
      </w:rPr>
    </w:lvl>
    <w:lvl w:ilvl="7">
      <w:start w:val="1"/>
      <w:numFmt w:val="lowerLetter"/>
      <w:lvlText w:val="%8."/>
      <w:lvlJc w:val="left"/>
      <w:pPr>
        <w:ind w:left="6840" w:hanging="360"/>
      </w:pPr>
      <w:rPr>
        <w:rFonts w:hint="default"/>
      </w:rPr>
    </w:lvl>
    <w:lvl w:ilvl="8">
      <w:start w:val="1"/>
      <w:numFmt w:val="lowerRoman"/>
      <w:lvlText w:val="%9."/>
      <w:lvlJc w:val="right"/>
      <w:pPr>
        <w:ind w:left="7560" w:hanging="180"/>
      </w:pPr>
      <w:rPr>
        <w:rFonts w:hint="default"/>
      </w:rPr>
    </w:lvl>
  </w:abstractNum>
  <w:abstractNum w:abstractNumId="7" w15:restartNumberingAfterBreak="0">
    <w:nsid w:val="2BB91B92"/>
    <w:multiLevelType w:val="multilevel"/>
    <w:tmpl w:val="E958768A"/>
    <w:styleLink w:val="NumberedBullet"/>
    <w:lvl w:ilvl="0">
      <w:start w:val="1"/>
      <w:numFmt w:val="decimal"/>
      <w:pStyle w:val="NumberedBulletPACKT"/>
      <w:lvlText w:val="%1."/>
      <w:lvlJc w:val="left"/>
      <w:pPr>
        <w:ind w:left="363" w:hanging="363"/>
      </w:pPr>
      <w:rPr>
        <w:rFonts w:hint="default"/>
      </w:rPr>
    </w:lvl>
    <w:lvl w:ilvl="1">
      <w:start w:val="1"/>
      <w:numFmt w:val="lowerLetter"/>
      <w:lvlText w:val="%2."/>
      <w:lvlJc w:val="left"/>
      <w:pPr>
        <w:ind w:left="1232" w:hanging="360"/>
      </w:pPr>
      <w:rPr>
        <w:rFonts w:hint="default"/>
      </w:rPr>
    </w:lvl>
    <w:lvl w:ilvl="2">
      <w:start w:val="1"/>
      <w:numFmt w:val="lowerRoman"/>
      <w:lvlText w:val="%3."/>
      <w:lvlJc w:val="right"/>
      <w:pPr>
        <w:ind w:left="1952" w:hanging="180"/>
      </w:pPr>
      <w:rPr>
        <w:rFonts w:hint="default"/>
      </w:rPr>
    </w:lvl>
    <w:lvl w:ilvl="3">
      <w:start w:val="1"/>
      <w:numFmt w:val="decimal"/>
      <w:lvlText w:val="%4."/>
      <w:lvlJc w:val="left"/>
      <w:pPr>
        <w:ind w:left="2672" w:hanging="360"/>
      </w:pPr>
      <w:rPr>
        <w:rFonts w:hint="default"/>
      </w:rPr>
    </w:lvl>
    <w:lvl w:ilvl="4">
      <w:start w:val="1"/>
      <w:numFmt w:val="lowerLetter"/>
      <w:lvlText w:val="%5."/>
      <w:lvlJc w:val="left"/>
      <w:pPr>
        <w:ind w:left="3392" w:hanging="360"/>
      </w:pPr>
      <w:rPr>
        <w:rFonts w:hint="default"/>
      </w:rPr>
    </w:lvl>
    <w:lvl w:ilvl="5">
      <w:start w:val="1"/>
      <w:numFmt w:val="lowerRoman"/>
      <w:lvlText w:val="%6."/>
      <w:lvlJc w:val="right"/>
      <w:pPr>
        <w:ind w:left="4112" w:hanging="180"/>
      </w:pPr>
      <w:rPr>
        <w:rFonts w:hint="default"/>
      </w:rPr>
    </w:lvl>
    <w:lvl w:ilvl="6">
      <w:start w:val="1"/>
      <w:numFmt w:val="decimal"/>
      <w:lvlText w:val="%7."/>
      <w:lvlJc w:val="left"/>
      <w:pPr>
        <w:ind w:left="4832" w:hanging="360"/>
      </w:pPr>
      <w:rPr>
        <w:rFonts w:hint="default"/>
      </w:rPr>
    </w:lvl>
    <w:lvl w:ilvl="7">
      <w:start w:val="1"/>
      <w:numFmt w:val="lowerLetter"/>
      <w:lvlText w:val="%8."/>
      <w:lvlJc w:val="left"/>
      <w:pPr>
        <w:ind w:left="5552" w:hanging="360"/>
      </w:pPr>
      <w:rPr>
        <w:rFonts w:hint="default"/>
      </w:rPr>
    </w:lvl>
    <w:lvl w:ilvl="8">
      <w:start w:val="1"/>
      <w:numFmt w:val="lowerRoman"/>
      <w:lvlText w:val="%9."/>
      <w:lvlJc w:val="right"/>
      <w:pPr>
        <w:ind w:left="6272" w:hanging="180"/>
      </w:pPr>
      <w:rPr>
        <w:rFonts w:hint="default"/>
      </w:rPr>
    </w:lvl>
  </w:abstractNum>
  <w:abstractNum w:abstractNumId="8" w15:restartNumberingAfterBreak="0">
    <w:nsid w:val="2F405BBE"/>
    <w:multiLevelType w:val="hybridMultilevel"/>
    <w:tmpl w:val="98244BE0"/>
    <w:lvl w:ilvl="0" w:tplc="5E6273EE">
      <w:start w:val="1"/>
      <w:numFmt w:val="bullet"/>
      <w:pStyle w:val="BulletPACK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373A5CC7"/>
    <w:multiLevelType w:val="multilevel"/>
    <w:tmpl w:val="EFB44B28"/>
    <w:lvl w:ilvl="0">
      <w:start w:val="1"/>
      <w:numFmt w:val="bullet"/>
      <w:lvlText w:val=""/>
      <w:lvlJc w:val="left"/>
      <w:pPr>
        <w:ind w:left="360" w:hanging="363"/>
      </w:pPr>
      <w:rPr>
        <w:rFonts w:ascii="Symbol" w:hAnsi="Symbol" w:hint="default"/>
      </w:rPr>
    </w:lvl>
    <w:lvl w:ilvl="1">
      <w:start w:val="1"/>
      <w:numFmt w:val="lowerLetter"/>
      <w:lvlText w:val="%2."/>
      <w:lvlJc w:val="left"/>
      <w:pPr>
        <w:ind w:left="1800" w:hanging="360"/>
      </w:pPr>
      <w:rPr>
        <w:rFonts w:hint="default"/>
      </w:rPr>
    </w:lvl>
    <w:lvl w:ilvl="2">
      <w:start w:val="1"/>
      <w:numFmt w:val="lowerRoman"/>
      <w:lvlText w:val="%3."/>
      <w:lvlJc w:val="right"/>
      <w:pPr>
        <w:ind w:left="2520" w:hanging="180"/>
      </w:pPr>
      <w:rPr>
        <w:rFonts w:hint="default"/>
      </w:rPr>
    </w:lvl>
    <w:lvl w:ilvl="3">
      <w:start w:val="1"/>
      <w:numFmt w:val="decimal"/>
      <w:lvlText w:val="%4."/>
      <w:lvlJc w:val="left"/>
      <w:pPr>
        <w:ind w:left="3240" w:hanging="360"/>
      </w:pPr>
      <w:rPr>
        <w:rFonts w:hint="default"/>
      </w:rPr>
    </w:lvl>
    <w:lvl w:ilvl="4">
      <w:start w:val="1"/>
      <w:numFmt w:val="lowerLetter"/>
      <w:lvlText w:val="%5."/>
      <w:lvlJc w:val="left"/>
      <w:pPr>
        <w:ind w:left="3960" w:hanging="360"/>
      </w:pPr>
      <w:rPr>
        <w:rFonts w:hint="default"/>
      </w:rPr>
    </w:lvl>
    <w:lvl w:ilvl="5">
      <w:start w:val="1"/>
      <w:numFmt w:val="lowerRoman"/>
      <w:lvlText w:val="%6."/>
      <w:lvlJc w:val="right"/>
      <w:pPr>
        <w:ind w:left="4680" w:hanging="180"/>
      </w:pPr>
      <w:rPr>
        <w:rFonts w:hint="default"/>
      </w:rPr>
    </w:lvl>
    <w:lvl w:ilvl="6">
      <w:start w:val="1"/>
      <w:numFmt w:val="decimal"/>
      <w:lvlText w:val="%7."/>
      <w:lvlJc w:val="left"/>
      <w:pPr>
        <w:ind w:left="5400" w:hanging="360"/>
      </w:pPr>
      <w:rPr>
        <w:rFonts w:hint="default"/>
      </w:rPr>
    </w:lvl>
    <w:lvl w:ilvl="7">
      <w:start w:val="1"/>
      <w:numFmt w:val="lowerLetter"/>
      <w:lvlText w:val="%8."/>
      <w:lvlJc w:val="left"/>
      <w:pPr>
        <w:ind w:left="6120" w:hanging="360"/>
      </w:pPr>
      <w:rPr>
        <w:rFonts w:hint="default"/>
      </w:rPr>
    </w:lvl>
    <w:lvl w:ilvl="8">
      <w:start w:val="1"/>
      <w:numFmt w:val="lowerRoman"/>
      <w:lvlText w:val="%9."/>
      <w:lvlJc w:val="right"/>
      <w:pPr>
        <w:ind w:left="6840" w:hanging="180"/>
      </w:pPr>
      <w:rPr>
        <w:rFonts w:hint="default"/>
      </w:rPr>
    </w:lvl>
  </w:abstractNum>
  <w:abstractNum w:abstractNumId="10" w15:restartNumberingAfterBreak="0">
    <w:nsid w:val="4CD54D99"/>
    <w:multiLevelType w:val="multilevel"/>
    <w:tmpl w:val="7398FDEA"/>
    <w:styleLink w:val="RomanNumberedBullet"/>
    <w:lvl w:ilvl="0">
      <w:start w:val="1"/>
      <w:numFmt w:val="lowerRoman"/>
      <w:pStyle w:val="RomanNumberedBulletPACKT"/>
      <w:lvlText w:val="%1."/>
      <w:lvlJc w:val="right"/>
      <w:pPr>
        <w:ind w:left="1304" w:hanging="227"/>
      </w:pPr>
      <w:rPr>
        <w:rFonts w:hint="default"/>
      </w:rPr>
    </w:lvl>
    <w:lvl w:ilvl="1">
      <w:start w:val="1"/>
      <w:numFmt w:val="lowerLetter"/>
      <w:lvlText w:val="%2."/>
      <w:lvlJc w:val="left"/>
      <w:pPr>
        <w:ind w:left="2520" w:hanging="360"/>
      </w:pPr>
      <w:rPr>
        <w:rFonts w:hint="default"/>
      </w:rPr>
    </w:lvl>
    <w:lvl w:ilvl="2">
      <w:start w:val="1"/>
      <w:numFmt w:val="lowerRoman"/>
      <w:lvlText w:val="%3."/>
      <w:lvlJc w:val="right"/>
      <w:pPr>
        <w:ind w:left="3240" w:hanging="180"/>
      </w:pPr>
      <w:rPr>
        <w:rFonts w:hint="default"/>
      </w:rPr>
    </w:lvl>
    <w:lvl w:ilvl="3">
      <w:start w:val="1"/>
      <w:numFmt w:val="decimal"/>
      <w:lvlText w:val="%4."/>
      <w:lvlJc w:val="left"/>
      <w:pPr>
        <w:ind w:left="3960" w:hanging="360"/>
      </w:pPr>
      <w:rPr>
        <w:rFonts w:hint="default"/>
      </w:rPr>
    </w:lvl>
    <w:lvl w:ilvl="4">
      <w:start w:val="1"/>
      <w:numFmt w:val="lowerLetter"/>
      <w:lvlText w:val="%5."/>
      <w:lvlJc w:val="left"/>
      <w:pPr>
        <w:ind w:left="4680" w:hanging="360"/>
      </w:pPr>
      <w:rPr>
        <w:rFonts w:hint="default"/>
      </w:rPr>
    </w:lvl>
    <w:lvl w:ilvl="5">
      <w:start w:val="1"/>
      <w:numFmt w:val="lowerRoman"/>
      <w:lvlText w:val="%6."/>
      <w:lvlJc w:val="right"/>
      <w:pPr>
        <w:ind w:left="5400" w:hanging="180"/>
      </w:pPr>
      <w:rPr>
        <w:rFonts w:hint="default"/>
      </w:rPr>
    </w:lvl>
    <w:lvl w:ilvl="6">
      <w:start w:val="1"/>
      <w:numFmt w:val="decimal"/>
      <w:lvlText w:val="%7."/>
      <w:lvlJc w:val="left"/>
      <w:pPr>
        <w:ind w:left="6120" w:hanging="360"/>
      </w:pPr>
      <w:rPr>
        <w:rFonts w:hint="default"/>
      </w:rPr>
    </w:lvl>
    <w:lvl w:ilvl="7">
      <w:start w:val="1"/>
      <w:numFmt w:val="lowerLetter"/>
      <w:lvlText w:val="%8."/>
      <w:lvlJc w:val="left"/>
      <w:pPr>
        <w:ind w:left="6840" w:hanging="360"/>
      </w:pPr>
      <w:rPr>
        <w:rFonts w:hint="default"/>
      </w:rPr>
    </w:lvl>
    <w:lvl w:ilvl="8">
      <w:start w:val="1"/>
      <w:numFmt w:val="lowerRoman"/>
      <w:lvlText w:val="%9."/>
      <w:lvlJc w:val="right"/>
      <w:pPr>
        <w:ind w:left="7560" w:hanging="180"/>
      </w:pPr>
      <w:rPr>
        <w:rFonts w:hint="default"/>
      </w:rPr>
    </w:lvl>
  </w:abstractNum>
  <w:abstractNum w:abstractNumId="11" w15:restartNumberingAfterBreak="0">
    <w:nsid w:val="4DDF1741"/>
    <w:multiLevelType w:val="hybridMultilevel"/>
    <w:tmpl w:val="8C5AC838"/>
    <w:lvl w:ilvl="0" w:tplc="04090005">
      <w:start w:val="1"/>
      <w:numFmt w:val="bullet"/>
      <w:lvlText w:val=""/>
      <w:lvlJc w:val="left"/>
      <w:pPr>
        <w:tabs>
          <w:tab w:val="num" w:pos="1287"/>
        </w:tabs>
        <w:ind w:left="1287" w:hanging="360"/>
      </w:pPr>
      <w:rPr>
        <w:rFonts w:ascii="Wingdings" w:hAnsi="Wingdings" w:cs="Wingdings" w:hint="default"/>
      </w:rPr>
    </w:lvl>
    <w:lvl w:ilvl="1" w:tplc="04090003">
      <w:start w:val="1"/>
      <w:numFmt w:val="bullet"/>
      <w:lvlText w:val="o"/>
      <w:lvlJc w:val="left"/>
      <w:pPr>
        <w:tabs>
          <w:tab w:val="num" w:pos="2007"/>
        </w:tabs>
        <w:ind w:left="2007" w:hanging="360"/>
      </w:pPr>
      <w:rPr>
        <w:rFonts w:ascii="Courier New" w:hAnsi="Courier New" w:cs="Courier New" w:hint="default"/>
      </w:rPr>
    </w:lvl>
    <w:lvl w:ilvl="2" w:tplc="04090005">
      <w:start w:val="1"/>
      <w:numFmt w:val="bullet"/>
      <w:lvlText w:val=""/>
      <w:lvlJc w:val="left"/>
      <w:pPr>
        <w:tabs>
          <w:tab w:val="num" w:pos="2727"/>
        </w:tabs>
        <w:ind w:left="2727" w:hanging="360"/>
      </w:pPr>
      <w:rPr>
        <w:rFonts w:ascii="Wingdings" w:hAnsi="Wingdings" w:cs="Wingdings" w:hint="default"/>
      </w:rPr>
    </w:lvl>
    <w:lvl w:ilvl="3" w:tplc="04090001">
      <w:start w:val="1"/>
      <w:numFmt w:val="bullet"/>
      <w:lvlText w:val=""/>
      <w:lvlJc w:val="left"/>
      <w:pPr>
        <w:tabs>
          <w:tab w:val="num" w:pos="3447"/>
        </w:tabs>
        <w:ind w:left="3447" w:hanging="360"/>
      </w:pPr>
      <w:rPr>
        <w:rFonts w:ascii="Symbol" w:hAnsi="Symbol" w:cs="Symbol" w:hint="default"/>
      </w:rPr>
    </w:lvl>
    <w:lvl w:ilvl="4" w:tplc="04090003">
      <w:start w:val="1"/>
      <w:numFmt w:val="bullet"/>
      <w:lvlText w:val="o"/>
      <w:lvlJc w:val="left"/>
      <w:pPr>
        <w:tabs>
          <w:tab w:val="num" w:pos="4167"/>
        </w:tabs>
        <w:ind w:left="4167" w:hanging="360"/>
      </w:pPr>
      <w:rPr>
        <w:rFonts w:ascii="Courier New" w:hAnsi="Courier New" w:cs="Courier New" w:hint="default"/>
      </w:rPr>
    </w:lvl>
    <w:lvl w:ilvl="5" w:tplc="04090005">
      <w:start w:val="1"/>
      <w:numFmt w:val="bullet"/>
      <w:lvlText w:val=""/>
      <w:lvlJc w:val="left"/>
      <w:pPr>
        <w:tabs>
          <w:tab w:val="num" w:pos="4887"/>
        </w:tabs>
        <w:ind w:left="4887" w:hanging="360"/>
      </w:pPr>
      <w:rPr>
        <w:rFonts w:ascii="Wingdings" w:hAnsi="Wingdings" w:cs="Wingdings" w:hint="default"/>
      </w:rPr>
    </w:lvl>
    <w:lvl w:ilvl="6" w:tplc="04090001">
      <w:start w:val="1"/>
      <w:numFmt w:val="bullet"/>
      <w:lvlText w:val=""/>
      <w:lvlJc w:val="left"/>
      <w:pPr>
        <w:tabs>
          <w:tab w:val="num" w:pos="5607"/>
        </w:tabs>
        <w:ind w:left="5607" w:hanging="360"/>
      </w:pPr>
      <w:rPr>
        <w:rFonts w:ascii="Symbol" w:hAnsi="Symbol" w:cs="Symbol" w:hint="default"/>
      </w:rPr>
    </w:lvl>
    <w:lvl w:ilvl="7" w:tplc="04090003">
      <w:start w:val="1"/>
      <w:numFmt w:val="bullet"/>
      <w:lvlText w:val="o"/>
      <w:lvlJc w:val="left"/>
      <w:pPr>
        <w:tabs>
          <w:tab w:val="num" w:pos="6327"/>
        </w:tabs>
        <w:ind w:left="6327" w:hanging="360"/>
      </w:pPr>
      <w:rPr>
        <w:rFonts w:ascii="Courier New" w:hAnsi="Courier New" w:cs="Courier New" w:hint="default"/>
      </w:rPr>
    </w:lvl>
    <w:lvl w:ilvl="8" w:tplc="04090005">
      <w:start w:val="1"/>
      <w:numFmt w:val="bullet"/>
      <w:lvlText w:val=""/>
      <w:lvlJc w:val="left"/>
      <w:pPr>
        <w:tabs>
          <w:tab w:val="num" w:pos="7047"/>
        </w:tabs>
        <w:ind w:left="7047" w:hanging="360"/>
      </w:pPr>
      <w:rPr>
        <w:rFonts w:ascii="Wingdings" w:hAnsi="Wingdings" w:cs="Wingdings" w:hint="default"/>
      </w:rPr>
    </w:lvl>
  </w:abstractNum>
  <w:abstractNum w:abstractNumId="12" w15:restartNumberingAfterBreak="0">
    <w:nsid w:val="6C844A7E"/>
    <w:multiLevelType w:val="multilevel"/>
    <w:tmpl w:val="0ED426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8"/>
  </w:num>
  <w:num w:numId="2">
    <w:abstractNumId w:val="7"/>
  </w:num>
  <w:num w:numId="3">
    <w:abstractNumId w:val="0"/>
  </w:num>
  <w:num w:numId="4">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7"/>
  </w:num>
  <w:num w:numId="21">
    <w:abstractNumId w:val="7"/>
  </w:num>
  <w:num w:numId="22">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2"/>
  </w:num>
  <w:num w:numId="30">
    <w:abstractNumId w:val="9"/>
  </w:num>
  <w:num w:numId="31">
    <w:abstractNumId w:val="1"/>
  </w:num>
  <w:num w:numId="32">
    <w:abstractNumId w:val="11"/>
  </w:num>
  <w:num w:numId="33">
    <w:abstractNumId w:val="2"/>
  </w:num>
  <w:num w:numId="34">
    <w:abstractNumId w:val="5"/>
  </w:num>
  <w:num w:numId="35">
    <w:abstractNumId w:val="3"/>
  </w:num>
  <w:num w:numId="36">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4"/>
  </w:num>
  <w:num w:numId="42">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10"/>
  </w:num>
  <w:num w:numId="44">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6"/>
  </w:num>
  <w:num w:numId="46">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7"/>
  </w:num>
  <w:num w:numId="48">
    <w:abstractNumId w:val="7"/>
  </w:num>
  <w:num w:numId="49">
    <w:abstractNumId w:val="7"/>
  </w:num>
  <w:num w:numId="50">
    <w:abstractNumId w:val="7"/>
  </w:num>
  <w:num w:numId="51">
    <w:abstractNumId w:val="7"/>
  </w:num>
  <w:num w:numId="52">
    <w:abstractNumId w:val="7"/>
  </w:num>
  <w:num w:numId="53">
    <w:abstractNumId w:val="7"/>
  </w:num>
  <w:num w:numId="54">
    <w:abstractNumId w:val="7"/>
  </w:num>
  <w:num w:numId="55">
    <w:abstractNumId w:val="7"/>
  </w:num>
  <w:num w:numId="56">
    <w:abstractNumId w:val="7"/>
  </w:num>
  <w:num w:numId="57">
    <w:abstractNumId w:val="7"/>
  </w:num>
  <w:num w:numId="58">
    <w:abstractNumId w:val="7"/>
  </w:num>
  <w:num w:numId="59">
    <w:abstractNumId w:val="7"/>
  </w:num>
  <w:num w:numId="60">
    <w:abstractNumId w:val="7"/>
  </w:num>
  <w:num w:numId="61">
    <w:abstractNumId w:val="7"/>
  </w:num>
  <w:num w:numId="62">
    <w:abstractNumId w:val="7"/>
  </w:num>
  <w:num w:numId="63">
    <w:abstractNumId w:val="7"/>
  </w:num>
  <w:num w:numId="64">
    <w:abstractNumId w:val="7"/>
  </w:num>
  <w:num w:numId="65">
    <w:abstractNumId w:val="7"/>
  </w:num>
  <w:num w:numId="66">
    <w:abstractNumId w:val="7"/>
  </w:num>
  <w:num w:numId="67">
    <w:abstractNumId w:val="7"/>
  </w:num>
  <w:num w:numId="68">
    <w:abstractNumId w:val="7"/>
  </w:num>
  <w:num w:numId="69">
    <w:abstractNumId w:val="7"/>
  </w:num>
  <w:num w:numId="70">
    <w:abstractNumId w:val="7"/>
  </w:num>
  <w:num w:numId="71">
    <w:abstractNumId w:val="7"/>
  </w:num>
  <w:numIdMacAtCleanup w:val="7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Thomas Lee">
    <w15:presenceInfo w15:providerId="AD" w15:userId="S::tfl@psp.co.uk::23b502fb-9fbe-4e0e-93c0-56b8c6160e0c"/>
  </w15:person>
  <w15:person w15:author="Lucy Wan">
    <w15:presenceInfo w15:providerId="None" w15:userId="Lucy Wan"/>
  </w15:person>
  <w15:person w15:author="Josh">
    <w15:presenceInfo w15:providerId="None" w15:userId="Josh"/>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4"/>
  <w:proofState w:spelling="clean" w:grammar="clean"/>
  <w:trackRevision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TYxNbCwMDAwszQ2MTdT0lEKTi0uzszPAykwrgUAPyVnZywAAAA="/>
  </w:docVars>
  <w:rsids>
    <w:rsidRoot w:val="009D0F10"/>
    <w:rsid w:val="0000165C"/>
    <w:rsid w:val="000048BD"/>
    <w:rsid w:val="00014022"/>
    <w:rsid w:val="00022E8C"/>
    <w:rsid w:val="000546DE"/>
    <w:rsid w:val="000552A4"/>
    <w:rsid w:val="00056E75"/>
    <w:rsid w:val="00082490"/>
    <w:rsid w:val="000A1735"/>
    <w:rsid w:val="000A433B"/>
    <w:rsid w:val="000C0E27"/>
    <w:rsid w:val="000C29D7"/>
    <w:rsid w:val="000D669F"/>
    <w:rsid w:val="000E6955"/>
    <w:rsid w:val="000E7F41"/>
    <w:rsid w:val="000F432B"/>
    <w:rsid w:val="00111A20"/>
    <w:rsid w:val="00124D6B"/>
    <w:rsid w:val="0013770B"/>
    <w:rsid w:val="00157541"/>
    <w:rsid w:val="00167446"/>
    <w:rsid w:val="001737B4"/>
    <w:rsid w:val="00173B1C"/>
    <w:rsid w:val="0017482F"/>
    <w:rsid w:val="00182E33"/>
    <w:rsid w:val="00191156"/>
    <w:rsid w:val="00192C50"/>
    <w:rsid w:val="00196C0B"/>
    <w:rsid w:val="00197EE0"/>
    <w:rsid w:val="001A1A7A"/>
    <w:rsid w:val="001A2302"/>
    <w:rsid w:val="001A57A2"/>
    <w:rsid w:val="001A5B92"/>
    <w:rsid w:val="001A7AB0"/>
    <w:rsid w:val="001B0EC5"/>
    <w:rsid w:val="001C3F46"/>
    <w:rsid w:val="001E7D1E"/>
    <w:rsid w:val="001F3545"/>
    <w:rsid w:val="00204611"/>
    <w:rsid w:val="002112EC"/>
    <w:rsid w:val="00214C5A"/>
    <w:rsid w:val="00217379"/>
    <w:rsid w:val="002432CE"/>
    <w:rsid w:val="002435F0"/>
    <w:rsid w:val="00244DBF"/>
    <w:rsid w:val="00245335"/>
    <w:rsid w:val="00252868"/>
    <w:rsid w:val="002545E2"/>
    <w:rsid w:val="00272D52"/>
    <w:rsid w:val="00273D08"/>
    <w:rsid w:val="00280294"/>
    <w:rsid w:val="0028492F"/>
    <w:rsid w:val="0028611F"/>
    <w:rsid w:val="00296D1C"/>
    <w:rsid w:val="002D0105"/>
    <w:rsid w:val="002D175E"/>
    <w:rsid w:val="002D18DB"/>
    <w:rsid w:val="002D68B7"/>
    <w:rsid w:val="002D6F3F"/>
    <w:rsid w:val="002E00BA"/>
    <w:rsid w:val="002E3BED"/>
    <w:rsid w:val="002E707C"/>
    <w:rsid w:val="002F0E8D"/>
    <w:rsid w:val="002F2B7B"/>
    <w:rsid w:val="00315F24"/>
    <w:rsid w:val="00322EFE"/>
    <w:rsid w:val="00324EFA"/>
    <w:rsid w:val="00330057"/>
    <w:rsid w:val="00343B12"/>
    <w:rsid w:val="00345A49"/>
    <w:rsid w:val="00347F6F"/>
    <w:rsid w:val="003709BF"/>
    <w:rsid w:val="00373DA7"/>
    <w:rsid w:val="00377C3E"/>
    <w:rsid w:val="003808F6"/>
    <w:rsid w:val="003841A3"/>
    <w:rsid w:val="0038735A"/>
    <w:rsid w:val="003A4B9C"/>
    <w:rsid w:val="003A6A2F"/>
    <w:rsid w:val="003B764A"/>
    <w:rsid w:val="003C514B"/>
    <w:rsid w:val="003D5BD5"/>
    <w:rsid w:val="003E75BA"/>
    <w:rsid w:val="003F024D"/>
    <w:rsid w:val="003F186D"/>
    <w:rsid w:val="004008BB"/>
    <w:rsid w:val="00401F8E"/>
    <w:rsid w:val="00403A1A"/>
    <w:rsid w:val="00412BB0"/>
    <w:rsid w:val="004161D8"/>
    <w:rsid w:val="004163E4"/>
    <w:rsid w:val="0042343C"/>
    <w:rsid w:val="00427F23"/>
    <w:rsid w:val="00431F05"/>
    <w:rsid w:val="00450528"/>
    <w:rsid w:val="00452940"/>
    <w:rsid w:val="0046674D"/>
    <w:rsid w:val="0048081C"/>
    <w:rsid w:val="004B6DF0"/>
    <w:rsid w:val="004C1FAE"/>
    <w:rsid w:val="004C5224"/>
    <w:rsid w:val="004D6912"/>
    <w:rsid w:val="004E40B1"/>
    <w:rsid w:val="00504521"/>
    <w:rsid w:val="00516873"/>
    <w:rsid w:val="0054420A"/>
    <w:rsid w:val="0054579C"/>
    <w:rsid w:val="0055234C"/>
    <w:rsid w:val="00556467"/>
    <w:rsid w:val="005803C6"/>
    <w:rsid w:val="00582863"/>
    <w:rsid w:val="005A217D"/>
    <w:rsid w:val="005A3354"/>
    <w:rsid w:val="005B2C59"/>
    <w:rsid w:val="005B6FD2"/>
    <w:rsid w:val="005C2B69"/>
    <w:rsid w:val="005D28B5"/>
    <w:rsid w:val="005E5420"/>
    <w:rsid w:val="005F40C1"/>
    <w:rsid w:val="005F4156"/>
    <w:rsid w:val="005F50AE"/>
    <w:rsid w:val="005F7ABE"/>
    <w:rsid w:val="00601C5C"/>
    <w:rsid w:val="006046C1"/>
    <w:rsid w:val="006108C9"/>
    <w:rsid w:val="00617BE2"/>
    <w:rsid w:val="0062508C"/>
    <w:rsid w:val="00625309"/>
    <w:rsid w:val="00626F75"/>
    <w:rsid w:val="00631170"/>
    <w:rsid w:val="00642401"/>
    <w:rsid w:val="006629D3"/>
    <w:rsid w:val="00662EF6"/>
    <w:rsid w:val="0066598B"/>
    <w:rsid w:val="00672056"/>
    <w:rsid w:val="00676163"/>
    <w:rsid w:val="00692831"/>
    <w:rsid w:val="006A10EB"/>
    <w:rsid w:val="006A1943"/>
    <w:rsid w:val="006A1A8C"/>
    <w:rsid w:val="006A2B22"/>
    <w:rsid w:val="006B0443"/>
    <w:rsid w:val="006C25F2"/>
    <w:rsid w:val="006D6066"/>
    <w:rsid w:val="006E6DE8"/>
    <w:rsid w:val="006F22B2"/>
    <w:rsid w:val="006F6FDB"/>
    <w:rsid w:val="007004A4"/>
    <w:rsid w:val="00710A97"/>
    <w:rsid w:val="00711E5E"/>
    <w:rsid w:val="00712828"/>
    <w:rsid w:val="007200F4"/>
    <w:rsid w:val="007222CE"/>
    <w:rsid w:val="00722485"/>
    <w:rsid w:val="00727383"/>
    <w:rsid w:val="00737A8F"/>
    <w:rsid w:val="00743848"/>
    <w:rsid w:val="0075459B"/>
    <w:rsid w:val="0076490B"/>
    <w:rsid w:val="007663F6"/>
    <w:rsid w:val="00773220"/>
    <w:rsid w:val="007737AB"/>
    <w:rsid w:val="00783A67"/>
    <w:rsid w:val="00784F5C"/>
    <w:rsid w:val="0079371A"/>
    <w:rsid w:val="00797CAC"/>
    <w:rsid w:val="007A7FB5"/>
    <w:rsid w:val="007B35BE"/>
    <w:rsid w:val="007D27A4"/>
    <w:rsid w:val="007F525F"/>
    <w:rsid w:val="007F5A0B"/>
    <w:rsid w:val="008165ED"/>
    <w:rsid w:val="00817943"/>
    <w:rsid w:val="00817A75"/>
    <w:rsid w:val="00822804"/>
    <w:rsid w:val="0083169C"/>
    <w:rsid w:val="008376FA"/>
    <w:rsid w:val="0085073A"/>
    <w:rsid w:val="00862EF0"/>
    <w:rsid w:val="0086531A"/>
    <w:rsid w:val="008829CA"/>
    <w:rsid w:val="008908E0"/>
    <w:rsid w:val="008A2AD6"/>
    <w:rsid w:val="008A2B55"/>
    <w:rsid w:val="008A40E9"/>
    <w:rsid w:val="008B4B28"/>
    <w:rsid w:val="008C3F45"/>
    <w:rsid w:val="008D066B"/>
    <w:rsid w:val="008E39C8"/>
    <w:rsid w:val="008E4137"/>
    <w:rsid w:val="008E634D"/>
    <w:rsid w:val="008E6477"/>
    <w:rsid w:val="008F2C1D"/>
    <w:rsid w:val="008F6100"/>
    <w:rsid w:val="009008F7"/>
    <w:rsid w:val="00914EED"/>
    <w:rsid w:val="0092032B"/>
    <w:rsid w:val="009271C7"/>
    <w:rsid w:val="00952699"/>
    <w:rsid w:val="0097632D"/>
    <w:rsid w:val="009D0F10"/>
    <w:rsid w:val="009E132D"/>
    <w:rsid w:val="009E1695"/>
    <w:rsid w:val="009F6344"/>
    <w:rsid w:val="00A3248F"/>
    <w:rsid w:val="00A342AA"/>
    <w:rsid w:val="00A35971"/>
    <w:rsid w:val="00A366C7"/>
    <w:rsid w:val="00A620C7"/>
    <w:rsid w:val="00A64394"/>
    <w:rsid w:val="00A715F5"/>
    <w:rsid w:val="00A74A6A"/>
    <w:rsid w:val="00A96865"/>
    <w:rsid w:val="00AA7CAC"/>
    <w:rsid w:val="00AB303F"/>
    <w:rsid w:val="00AB331E"/>
    <w:rsid w:val="00AB4F8E"/>
    <w:rsid w:val="00AC4F0D"/>
    <w:rsid w:val="00AC635D"/>
    <w:rsid w:val="00AE308A"/>
    <w:rsid w:val="00AE484C"/>
    <w:rsid w:val="00AE5718"/>
    <w:rsid w:val="00AF2ECC"/>
    <w:rsid w:val="00B04A71"/>
    <w:rsid w:val="00B075F5"/>
    <w:rsid w:val="00B117F6"/>
    <w:rsid w:val="00B123D8"/>
    <w:rsid w:val="00B12643"/>
    <w:rsid w:val="00B15737"/>
    <w:rsid w:val="00B23158"/>
    <w:rsid w:val="00B24FA7"/>
    <w:rsid w:val="00B27B36"/>
    <w:rsid w:val="00B342AD"/>
    <w:rsid w:val="00B40204"/>
    <w:rsid w:val="00B51DAA"/>
    <w:rsid w:val="00B75F98"/>
    <w:rsid w:val="00B81CD8"/>
    <w:rsid w:val="00B87223"/>
    <w:rsid w:val="00B937D3"/>
    <w:rsid w:val="00B943B2"/>
    <w:rsid w:val="00BA4F2C"/>
    <w:rsid w:val="00BE554B"/>
    <w:rsid w:val="00BE7E45"/>
    <w:rsid w:val="00C00E33"/>
    <w:rsid w:val="00C0259C"/>
    <w:rsid w:val="00C11E3A"/>
    <w:rsid w:val="00C14BAB"/>
    <w:rsid w:val="00C21BFF"/>
    <w:rsid w:val="00C22BFE"/>
    <w:rsid w:val="00C25741"/>
    <w:rsid w:val="00C41783"/>
    <w:rsid w:val="00C44B17"/>
    <w:rsid w:val="00C519FB"/>
    <w:rsid w:val="00C526E2"/>
    <w:rsid w:val="00C55223"/>
    <w:rsid w:val="00C55532"/>
    <w:rsid w:val="00C608CC"/>
    <w:rsid w:val="00C62BF4"/>
    <w:rsid w:val="00C62D21"/>
    <w:rsid w:val="00C75EFE"/>
    <w:rsid w:val="00C76DF9"/>
    <w:rsid w:val="00C85588"/>
    <w:rsid w:val="00C95A94"/>
    <w:rsid w:val="00CA3380"/>
    <w:rsid w:val="00CB5119"/>
    <w:rsid w:val="00CC1E97"/>
    <w:rsid w:val="00CD61B7"/>
    <w:rsid w:val="00CE01B6"/>
    <w:rsid w:val="00CE7DE6"/>
    <w:rsid w:val="00CF077D"/>
    <w:rsid w:val="00CF41B3"/>
    <w:rsid w:val="00CF45ED"/>
    <w:rsid w:val="00CF6E10"/>
    <w:rsid w:val="00CF7172"/>
    <w:rsid w:val="00D03570"/>
    <w:rsid w:val="00D048C6"/>
    <w:rsid w:val="00D111B1"/>
    <w:rsid w:val="00D16105"/>
    <w:rsid w:val="00D23677"/>
    <w:rsid w:val="00D2429A"/>
    <w:rsid w:val="00D25296"/>
    <w:rsid w:val="00D3090C"/>
    <w:rsid w:val="00D309E2"/>
    <w:rsid w:val="00D31D44"/>
    <w:rsid w:val="00D3416D"/>
    <w:rsid w:val="00D5389D"/>
    <w:rsid w:val="00D53B6F"/>
    <w:rsid w:val="00D568D0"/>
    <w:rsid w:val="00D63A49"/>
    <w:rsid w:val="00D647B7"/>
    <w:rsid w:val="00D752E1"/>
    <w:rsid w:val="00D83AA8"/>
    <w:rsid w:val="00D84F30"/>
    <w:rsid w:val="00D91C4E"/>
    <w:rsid w:val="00D933EF"/>
    <w:rsid w:val="00D94A8E"/>
    <w:rsid w:val="00D97066"/>
    <w:rsid w:val="00DB7E58"/>
    <w:rsid w:val="00DC5C96"/>
    <w:rsid w:val="00DF2D25"/>
    <w:rsid w:val="00DF4941"/>
    <w:rsid w:val="00DF4F7A"/>
    <w:rsid w:val="00DF6389"/>
    <w:rsid w:val="00E06E34"/>
    <w:rsid w:val="00E25516"/>
    <w:rsid w:val="00E47CE9"/>
    <w:rsid w:val="00E53314"/>
    <w:rsid w:val="00E54D81"/>
    <w:rsid w:val="00E57A3D"/>
    <w:rsid w:val="00E61798"/>
    <w:rsid w:val="00E618FD"/>
    <w:rsid w:val="00E6303A"/>
    <w:rsid w:val="00E66729"/>
    <w:rsid w:val="00E73D95"/>
    <w:rsid w:val="00E770B7"/>
    <w:rsid w:val="00E86B84"/>
    <w:rsid w:val="00E95D2A"/>
    <w:rsid w:val="00E95F08"/>
    <w:rsid w:val="00EB4079"/>
    <w:rsid w:val="00EB566A"/>
    <w:rsid w:val="00EB6479"/>
    <w:rsid w:val="00EC065E"/>
    <w:rsid w:val="00EC34B6"/>
    <w:rsid w:val="00EC35B8"/>
    <w:rsid w:val="00ED093B"/>
    <w:rsid w:val="00EE63B3"/>
    <w:rsid w:val="00F00E64"/>
    <w:rsid w:val="00F06158"/>
    <w:rsid w:val="00F23228"/>
    <w:rsid w:val="00F31E19"/>
    <w:rsid w:val="00F34BF5"/>
    <w:rsid w:val="00F37827"/>
    <w:rsid w:val="00F41B6D"/>
    <w:rsid w:val="00F42576"/>
    <w:rsid w:val="00F448EF"/>
    <w:rsid w:val="00F51AD6"/>
    <w:rsid w:val="00F5631B"/>
    <w:rsid w:val="00F72C82"/>
    <w:rsid w:val="00F9740B"/>
    <w:rsid w:val="00FA6DDA"/>
    <w:rsid w:val="00FB64E8"/>
    <w:rsid w:val="00FC0E4B"/>
    <w:rsid w:val="00FC4A1D"/>
    <w:rsid w:val="00FC6499"/>
    <w:rsid w:val="00FD0491"/>
    <w:rsid w:val="00FD4BC0"/>
    <w:rsid w:val="00FE1622"/>
    <w:rsid w:val="00FE7564"/>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82ED23"/>
  <w15:chartTrackingRefBased/>
  <w15:docId w15:val="{054A8401-5135-4EF3-B705-46839C29C2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lsdException w:name="heading 1" w:uiPriority="0" w:qFormat="1"/>
    <w:lsdException w:name="heading 2" w:semiHidden="1" w:uiPriority="0" w:unhideWhenUsed="1" w:qFormat="1"/>
    <w:lsdException w:name="heading 3" w:semiHidden="1" w:uiPriority="0" w:unhideWhenUsed="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C95A94"/>
    <w:pPr>
      <w:spacing w:after="120" w:line="240" w:lineRule="auto"/>
    </w:pPr>
    <w:rPr>
      <w:rFonts w:ascii="Times New Roman" w:eastAsia="Times New Roman" w:hAnsi="Times New Roman" w:cs="Times New Roman"/>
      <w:szCs w:val="24"/>
      <w:lang w:val="en-US"/>
    </w:rPr>
  </w:style>
  <w:style w:type="paragraph" w:styleId="Heading1">
    <w:name w:val="heading 1"/>
    <w:aliases w:val="Heading 1 [PACKT]"/>
    <w:next w:val="NormalPACKT"/>
    <w:link w:val="Heading1Char"/>
    <w:qFormat/>
    <w:rsid w:val="009D0F10"/>
    <w:pPr>
      <w:keepNext/>
      <w:pBdr>
        <w:top w:val="single" w:sz="4" w:space="1" w:color="auto"/>
        <w:left w:val="single" w:sz="4" w:space="4" w:color="auto"/>
        <w:bottom w:val="single" w:sz="4" w:space="1" w:color="auto"/>
        <w:right w:val="single" w:sz="4" w:space="4" w:color="auto"/>
      </w:pBdr>
      <w:shd w:val="clear" w:color="auto" w:fill="365F91"/>
      <w:spacing w:before="400" w:after="60" w:line="240" w:lineRule="auto"/>
      <w:outlineLvl w:val="0"/>
    </w:pPr>
    <w:rPr>
      <w:rFonts w:ascii="Arial" w:eastAsia="Times New Roman" w:hAnsi="Arial" w:cs="Arial"/>
      <w:b/>
      <w:iCs/>
      <w:color w:val="FFFFFF"/>
      <w:kern w:val="32"/>
      <w:sz w:val="32"/>
      <w:szCs w:val="32"/>
    </w:rPr>
  </w:style>
  <w:style w:type="paragraph" w:styleId="Heading2">
    <w:name w:val="heading 2"/>
    <w:aliases w:val="Heading 2 [PACKT]"/>
    <w:next w:val="NormalPACKT"/>
    <w:link w:val="Heading2Char"/>
    <w:qFormat/>
    <w:rsid w:val="009D0F10"/>
    <w:pPr>
      <w:keepNext/>
      <w:spacing w:before="320" w:after="60" w:line="240" w:lineRule="auto"/>
      <w:outlineLvl w:val="1"/>
    </w:pPr>
    <w:rPr>
      <w:rFonts w:ascii="Arial" w:eastAsia="Times New Roman" w:hAnsi="Arial" w:cs="Arial"/>
      <w:b/>
      <w:bCs/>
      <w:iCs/>
      <w:color w:val="365F91"/>
      <w:sz w:val="28"/>
      <w:szCs w:val="28"/>
    </w:rPr>
  </w:style>
  <w:style w:type="paragraph" w:styleId="Heading3">
    <w:name w:val="heading 3"/>
    <w:aliases w:val="Heading 3 [PACKT]"/>
    <w:basedOn w:val="Normal"/>
    <w:next w:val="Normal"/>
    <w:link w:val="Heading3Char"/>
    <w:unhideWhenUsed/>
    <w:rsid w:val="00EC065E"/>
    <w:pPr>
      <w:keepNext/>
      <w:keepLines/>
      <w:spacing w:before="40" w:after="0"/>
      <w:outlineLvl w:val="2"/>
    </w:pPr>
    <w:rPr>
      <w:rFonts w:asciiTheme="majorHAnsi" w:eastAsiaTheme="majorEastAsia" w:hAnsiTheme="majorHAnsi" w:cstheme="majorBidi"/>
      <w:color w:val="1F3763" w:themeColor="accent1" w:themeShade="7F"/>
      <w:sz w:val="24"/>
    </w:rPr>
  </w:style>
  <w:style w:type="paragraph" w:styleId="Heading4">
    <w:name w:val="heading 4"/>
    <w:aliases w:val="Heading 4 [PACKT]"/>
    <w:next w:val="NormalPACKT"/>
    <w:link w:val="Heading4Char"/>
    <w:rsid w:val="00EC065E"/>
    <w:pPr>
      <w:spacing w:before="160" w:after="60" w:line="240" w:lineRule="auto"/>
      <w:outlineLvl w:val="3"/>
    </w:pPr>
    <w:rPr>
      <w:rFonts w:ascii="Arial" w:eastAsia="Times New Roman" w:hAnsi="Arial" w:cs="Arial"/>
      <w:b/>
      <w:iCs/>
      <w:color w:val="000000"/>
      <w:sz w:val="24"/>
      <w:szCs w:val="28"/>
    </w:rPr>
  </w:style>
  <w:style w:type="paragraph" w:styleId="Heading5">
    <w:name w:val="heading 5"/>
    <w:aliases w:val="Heading 5 [PACKT]"/>
    <w:next w:val="NormalPACKT"/>
    <w:link w:val="Heading5Char"/>
    <w:rsid w:val="00EC065E"/>
    <w:pPr>
      <w:spacing w:before="80" w:after="60" w:line="240" w:lineRule="auto"/>
      <w:outlineLvl w:val="4"/>
    </w:pPr>
    <w:rPr>
      <w:rFonts w:ascii="Arial" w:eastAsia="Times New Roman" w:hAnsi="Arial" w:cs="Arial"/>
      <w:b/>
      <w:color w:val="000000"/>
      <w:szCs w:val="26"/>
    </w:rPr>
  </w:style>
  <w:style w:type="paragraph" w:styleId="Heading6">
    <w:name w:val="heading 6"/>
    <w:aliases w:val="Heading 6 [PACKT]"/>
    <w:basedOn w:val="Heading2"/>
    <w:next w:val="NormalPACKT"/>
    <w:link w:val="Heading6Char"/>
    <w:rsid w:val="00EC065E"/>
    <w:pPr>
      <w:spacing w:before="120"/>
      <w:outlineLvl w:val="5"/>
    </w:pPr>
    <w:rPr>
      <w:b w:val="0"/>
      <w:bCs w:val="0"/>
      <w:sz w:val="20"/>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hapterTitlePACKT">
    <w:name w:val="Chapter Title [PACKT]"/>
    <w:next w:val="Normal"/>
    <w:uiPriority w:val="99"/>
    <w:rsid w:val="009D0F10"/>
    <w:pPr>
      <w:spacing w:after="840" w:line="240" w:lineRule="auto"/>
      <w:jc w:val="right"/>
    </w:pPr>
    <w:rPr>
      <w:rFonts w:ascii="Arial" w:eastAsia="Times New Roman" w:hAnsi="Arial" w:cs="Arial"/>
      <w:bCs/>
      <w:color w:val="000000"/>
      <w:kern w:val="32"/>
      <w:sz w:val="56"/>
      <w:szCs w:val="32"/>
    </w:rPr>
  </w:style>
  <w:style w:type="paragraph" w:customStyle="1" w:styleId="ChapterNumberPACKT">
    <w:name w:val="Chapter Number [PACKT]"/>
    <w:next w:val="ChapterTitlePACKT"/>
    <w:rsid w:val="009D0F10"/>
    <w:pPr>
      <w:spacing w:after="0" w:line="240" w:lineRule="auto"/>
      <w:jc w:val="right"/>
    </w:pPr>
    <w:rPr>
      <w:rFonts w:ascii="Arial" w:eastAsia="Times New Roman" w:hAnsi="Arial" w:cs="Arial"/>
      <w:bCs/>
      <w:color w:val="000000"/>
      <w:kern w:val="32"/>
      <w:sz w:val="120"/>
      <w:szCs w:val="32"/>
    </w:rPr>
  </w:style>
  <w:style w:type="paragraph" w:customStyle="1" w:styleId="NormalPACKT">
    <w:name w:val="Normal [PACKT]"/>
    <w:uiPriority w:val="99"/>
    <w:qFormat/>
    <w:rsid w:val="009D0F10"/>
    <w:pPr>
      <w:spacing w:after="120" w:line="240" w:lineRule="auto"/>
    </w:pPr>
    <w:rPr>
      <w:rFonts w:ascii="Times New Roman" w:eastAsia="Times New Roman" w:hAnsi="Times New Roman" w:cs="Times New Roman"/>
      <w:szCs w:val="24"/>
      <w:lang w:val="en-US"/>
    </w:rPr>
  </w:style>
  <w:style w:type="paragraph" w:customStyle="1" w:styleId="BulletPACKT">
    <w:name w:val="Bullet [PACKT]"/>
    <w:basedOn w:val="NormalPACKT"/>
    <w:uiPriority w:val="99"/>
    <w:rsid w:val="009D0F10"/>
    <w:pPr>
      <w:numPr>
        <w:numId w:val="1"/>
      </w:numPr>
      <w:tabs>
        <w:tab w:val="left" w:pos="360"/>
      </w:tabs>
      <w:suppressAutoHyphens/>
      <w:spacing w:after="60"/>
      <w:ind w:left="720" w:right="360"/>
    </w:pPr>
  </w:style>
  <w:style w:type="paragraph" w:styleId="BalloonText">
    <w:name w:val="Balloon Text"/>
    <w:basedOn w:val="Normal"/>
    <w:link w:val="BalloonTextChar"/>
    <w:unhideWhenUsed/>
    <w:rsid w:val="009D0F10"/>
    <w:pPr>
      <w:spacing w:after="0"/>
    </w:pPr>
    <w:rPr>
      <w:rFonts w:ascii="Segoe UI" w:hAnsi="Segoe UI" w:cs="Segoe UI"/>
      <w:sz w:val="18"/>
      <w:szCs w:val="18"/>
    </w:rPr>
  </w:style>
  <w:style w:type="character" w:customStyle="1" w:styleId="BalloonTextChar">
    <w:name w:val="Balloon Text Char"/>
    <w:basedOn w:val="DefaultParagraphFont"/>
    <w:link w:val="BalloonText"/>
    <w:rsid w:val="009D0F10"/>
    <w:rPr>
      <w:rFonts w:ascii="Segoe UI" w:hAnsi="Segoe UI" w:cs="Segoe UI"/>
      <w:sz w:val="18"/>
      <w:szCs w:val="18"/>
    </w:rPr>
  </w:style>
  <w:style w:type="character" w:customStyle="1" w:styleId="Heading1Char">
    <w:name w:val="Heading 1 Char"/>
    <w:aliases w:val="Heading 1 [PACKT] Char"/>
    <w:basedOn w:val="DefaultParagraphFont"/>
    <w:link w:val="Heading1"/>
    <w:rsid w:val="009D0F10"/>
    <w:rPr>
      <w:rFonts w:ascii="Arial" w:eastAsia="Times New Roman" w:hAnsi="Arial" w:cs="Arial"/>
      <w:b/>
      <w:iCs/>
      <w:color w:val="FFFFFF"/>
      <w:kern w:val="32"/>
      <w:sz w:val="32"/>
      <w:szCs w:val="32"/>
      <w:shd w:val="clear" w:color="auto" w:fill="365F91"/>
    </w:rPr>
  </w:style>
  <w:style w:type="character" w:customStyle="1" w:styleId="Heading2Char">
    <w:name w:val="Heading 2 Char"/>
    <w:aliases w:val="Heading 2 [PACKT] Char"/>
    <w:basedOn w:val="DefaultParagraphFont"/>
    <w:link w:val="Heading2"/>
    <w:rsid w:val="009D0F10"/>
    <w:rPr>
      <w:rFonts w:ascii="Arial" w:eastAsia="Times New Roman" w:hAnsi="Arial" w:cs="Arial"/>
      <w:b/>
      <w:bCs/>
      <w:iCs/>
      <w:color w:val="365F91"/>
      <w:sz w:val="28"/>
      <w:szCs w:val="28"/>
    </w:rPr>
  </w:style>
  <w:style w:type="character" w:customStyle="1" w:styleId="CodeInTextPACKT">
    <w:name w:val="Code In Text [PACKT]"/>
    <w:uiPriority w:val="99"/>
    <w:qFormat/>
    <w:rsid w:val="000C0E27"/>
    <w:rPr>
      <w:rFonts w:ascii="Lucida Console" w:hAnsi="Lucida Console"/>
      <w:color w:val="4472C4" w:themeColor="accent1"/>
      <w:sz w:val="19"/>
      <w:szCs w:val="18"/>
    </w:rPr>
  </w:style>
  <w:style w:type="paragraph" w:customStyle="1" w:styleId="CodePACKT">
    <w:name w:val="Code [PACKT]"/>
    <w:basedOn w:val="NormalPACKT"/>
    <w:uiPriority w:val="99"/>
    <w:qFormat/>
    <w:rsid w:val="008B4B28"/>
    <w:pPr>
      <w:spacing w:after="50"/>
      <w:ind w:left="709"/>
    </w:pPr>
    <w:rPr>
      <w:rFonts w:ascii="Lucida Console" w:hAnsi="Lucida Console"/>
      <w:color w:val="7030A0"/>
      <w:sz w:val="19"/>
      <w:szCs w:val="18"/>
      <w:lang w:eastAsia="ar-SA"/>
    </w:rPr>
  </w:style>
  <w:style w:type="paragraph" w:customStyle="1" w:styleId="NumberedBulletPACKT">
    <w:name w:val="Numbered Bullet [PACKT]"/>
    <w:basedOn w:val="Normal"/>
    <w:uiPriority w:val="99"/>
    <w:qFormat/>
    <w:rsid w:val="008B4B28"/>
    <w:pPr>
      <w:numPr>
        <w:numId w:val="2"/>
      </w:numPr>
      <w:tabs>
        <w:tab w:val="left" w:pos="360"/>
      </w:tabs>
      <w:suppressAutoHyphens/>
      <w:spacing w:after="60"/>
      <w:ind w:right="360"/>
    </w:pPr>
  </w:style>
  <w:style w:type="numbering" w:customStyle="1" w:styleId="NumberedBullet">
    <w:name w:val="Numbered Bullet"/>
    <w:uiPriority w:val="99"/>
    <w:rsid w:val="009D0F10"/>
    <w:pPr>
      <w:numPr>
        <w:numId w:val="2"/>
      </w:numPr>
    </w:pPr>
  </w:style>
  <w:style w:type="character" w:styleId="SubtleReference">
    <w:name w:val="Subtle Reference"/>
    <w:basedOn w:val="DefaultParagraphFont"/>
    <w:uiPriority w:val="31"/>
    <w:rsid w:val="00FB64E8"/>
    <w:rPr>
      <w:smallCaps/>
      <w:color w:val="5A5A5A" w:themeColor="text1" w:themeTint="A5"/>
    </w:rPr>
  </w:style>
  <w:style w:type="character" w:customStyle="1" w:styleId="ItalicsPACKT">
    <w:name w:val="Italics [PACKT]"/>
    <w:uiPriority w:val="99"/>
    <w:qFormat/>
    <w:rsid w:val="00C41783"/>
    <w:rPr>
      <w:i/>
      <w:color w:val="C00000"/>
    </w:rPr>
  </w:style>
  <w:style w:type="character" w:styleId="CommentReference">
    <w:name w:val="annotation reference"/>
    <w:basedOn w:val="DefaultParagraphFont"/>
    <w:uiPriority w:val="99"/>
    <w:semiHidden/>
    <w:unhideWhenUsed/>
    <w:rsid w:val="00C41783"/>
    <w:rPr>
      <w:sz w:val="16"/>
      <w:szCs w:val="16"/>
    </w:rPr>
  </w:style>
  <w:style w:type="paragraph" w:styleId="CommentText">
    <w:name w:val="annotation text"/>
    <w:basedOn w:val="Normal"/>
    <w:link w:val="CommentTextChar"/>
    <w:uiPriority w:val="99"/>
    <w:semiHidden/>
    <w:unhideWhenUsed/>
    <w:rsid w:val="00C41783"/>
    <w:rPr>
      <w:sz w:val="20"/>
      <w:szCs w:val="20"/>
    </w:rPr>
  </w:style>
  <w:style w:type="character" w:customStyle="1" w:styleId="CommentTextChar">
    <w:name w:val="Comment Text Char"/>
    <w:basedOn w:val="DefaultParagraphFont"/>
    <w:link w:val="CommentText"/>
    <w:uiPriority w:val="99"/>
    <w:semiHidden/>
    <w:rsid w:val="00C41783"/>
    <w:rPr>
      <w:rFonts w:ascii="Times New Roman" w:eastAsia="Times New Roman" w:hAnsi="Times New Roman" w:cs="Times New Roman"/>
      <w:sz w:val="20"/>
      <w:szCs w:val="20"/>
      <w:lang w:val="en-US"/>
    </w:rPr>
  </w:style>
  <w:style w:type="paragraph" w:styleId="CommentSubject">
    <w:name w:val="annotation subject"/>
    <w:basedOn w:val="CommentText"/>
    <w:next w:val="CommentText"/>
    <w:link w:val="CommentSubjectChar"/>
    <w:uiPriority w:val="99"/>
    <w:semiHidden/>
    <w:unhideWhenUsed/>
    <w:rsid w:val="00C41783"/>
    <w:rPr>
      <w:b/>
      <w:bCs/>
    </w:rPr>
  </w:style>
  <w:style w:type="character" w:customStyle="1" w:styleId="CommentSubjectChar">
    <w:name w:val="Comment Subject Char"/>
    <w:basedOn w:val="CommentTextChar"/>
    <w:link w:val="CommentSubject"/>
    <w:uiPriority w:val="99"/>
    <w:semiHidden/>
    <w:rsid w:val="00C41783"/>
    <w:rPr>
      <w:rFonts w:ascii="Times New Roman" w:eastAsia="Times New Roman" w:hAnsi="Times New Roman" w:cs="Times New Roman"/>
      <w:b/>
      <w:bCs/>
      <w:sz w:val="20"/>
      <w:szCs w:val="20"/>
      <w:lang w:val="en-US"/>
    </w:rPr>
  </w:style>
  <w:style w:type="paragraph" w:customStyle="1" w:styleId="LayoutInformationPACKT">
    <w:name w:val="Layout Information [PACKT]"/>
    <w:basedOn w:val="Normal"/>
    <w:next w:val="Normal"/>
    <w:qFormat/>
    <w:rsid w:val="00C41783"/>
    <w:rPr>
      <w:rFonts w:ascii="Arial" w:hAnsi="Arial"/>
      <w:b/>
      <w:color w:val="FF0000"/>
      <w:sz w:val="28"/>
      <w:szCs w:val="28"/>
    </w:rPr>
  </w:style>
  <w:style w:type="paragraph" w:customStyle="1" w:styleId="FigurePACKT">
    <w:name w:val="Figure [PACKT]"/>
    <w:uiPriority w:val="99"/>
    <w:qFormat/>
    <w:rsid w:val="00C41783"/>
    <w:pPr>
      <w:spacing w:before="240" w:after="240" w:line="240" w:lineRule="auto"/>
      <w:jc w:val="center"/>
    </w:pPr>
    <w:rPr>
      <w:rFonts w:ascii="Tahoma" w:eastAsia="Times New Roman" w:hAnsi="Tahoma" w:cs="Times New Roman"/>
      <w:noProof/>
      <w:sz w:val="16"/>
      <w:szCs w:val="24"/>
      <w:lang w:val="en-US"/>
    </w:rPr>
  </w:style>
  <w:style w:type="paragraph" w:styleId="ListParagraph">
    <w:name w:val="List Paragraph"/>
    <w:basedOn w:val="Normal"/>
    <w:uiPriority w:val="34"/>
    <w:rsid w:val="00784F5C"/>
    <w:pPr>
      <w:ind w:left="720"/>
      <w:contextualSpacing/>
    </w:pPr>
  </w:style>
  <w:style w:type="character" w:styleId="Hyperlink">
    <w:name w:val="Hyperlink"/>
    <w:basedOn w:val="DefaultParagraphFont"/>
    <w:uiPriority w:val="99"/>
    <w:semiHidden/>
    <w:unhideWhenUsed/>
    <w:rsid w:val="00D048C6"/>
    <w:rPr>
      <w:color w:val="0000FF"/>
      <w:u w:val="single"/>
    </w:rPr>
  </w:style>
  <w:style w:type="character" w:customStyle="1" w:styleId="Heading3Char">
    <w:name w:val="Heading 3 Char"/>
    <w:aliases w:val="Heading 3 [PACKT] Char"/>
    <w:basedOn w:val="DefaultParagraphFont"/>
    <w:link w:val="Heading3"/>
    <w:rsid w:val="00EC065E"/>
    <w:rPr>
      <w:rFonts w:asciiTheme="majorHAnsi" w:eastAsiaTheme="majorEastAsia" w:hAnsiTheme="majorHAnsi" w:cstheme="majorBidi"/>
      <w:color w:val="1F3763" w:themeColor="accent1" w:themeShade="7F"/>
      <w:sz w:val="24"/>
      <w:szCs w:val="24"/>
      <w:lang w:val="en-US"/>
    </w:rPr>
  </w:style>
  <w:style w:type="character" w:customStyle="1" w:styleId="Heading4Char">
    <w:name w:val="Heading 4 Char"/>
    <w:aliases w:val="Heading 4 [PACKT] Char"/>
    <w:basedOn w:val="DefaultParagraphFont"/>
    <w:link w:val="Heading4"/>
    <w:rsid w:val="00EC065E"/>
    <w:rPr>
      <w:rFonts w:ascii="Arial" w:eastAsia="Times New Roman" w:hAnsi="Arial" w:cs="Arial"/>
      <w:b/>
      <w:iCs/>
      <w:color w:val="000000"/>
      <w:sz w:val="24"/>
      <w:szCs w:val="28"/>
    </w:rPr>
  </w:style>
  <w:style w:type="character" w:customStyle="1" w:styleId="Heading5Char">
    <w:name w:val="Heading 5 Char"/>
    <w:aliases w:val="Heading 5 [PACKT] Char"/>
    <w:basedOn w:val="DefaultParagraphFont"/>
    <w:link w:val="Heading5"/>
    <w:rsid w:val="00EC065E"/>
    <w:rPr>
      <w:rFonts w:ascii="Arial" w:eastAsia="Times New Roman" w:hAnsi="Arial" w:cs="Arial"/>
      <w:b/>
      <w:color w:val="000000"/>
      <w:szCs w:val="26"/>
    </w:rPr>
  </w:style>
  <w:style w:type="character" w:customStyle="1" w:styleId="Heading6Char">
    <w:name w:val="Heading 6 Char"/>
    <w:aliases w:val="Heading 6 [PACKT] Char"/>
    <w:basedOn w:val="DefaultParagraphFont"/>
    <w:link w:val="Heading6"/>
    <w:rsid w:val="00EC065E"/>
    <w:rPr>
      <w:rFonts w:ascii="Arial" w:eastAsia="Times New Roman" w:hAnsi="Arial" w:cs="Arial"/>
      <w:iCs/>
      <w:color w:val="365F91"/>
      <w:sz w:val="20"/>
    </w:rPr>
  </w:style>
  <w:style w:type="character" w:styleId="HTMLCode">
    <w:name w:val="HTML Code"/>
    <w:basedOn w:val="DefaultParagraphFont"/>
    <w:uiPriority w:val="99"/>
    <w:semiHidden/>
    <w:unhideWhenUsed/>
    <w:rsid w:val="00EC065E"/>
    <w:rPr>
      <w:rFonts w:ascii="Courier New" w:eastAsia="Times New Roman" w:hAnsi="Courier New" w:cs="Courier New"/>
      <w:sz w:val="20"/>
      <w:szCs w:val="20"/>
    </w:rPr>
  </w:style>
  <w:style w:type="character" w:customStyle="1" w:styleId="InlineCode">
    <w:name w:val="InlineCode"/>
    <w:rsid w:val="00EC065E"/>
    <w:rPr>
      <w:rFonts w:ascii="Courier New" w:hAnsi="Courier New"/>
      <w:noProof/>
      <w:color w:val="auto"/>
    </w:rPr>
  </w:style>
  <w:style w:type="paragraph" w:customStyle="1" w:styleId="ListBulleted">
    <w:name w:val="ListBulleted"/>
    <w:rsid w:val="00EC065E"/>
    <w:pPr>
      <w:numPr>
        <w:numId w:val="31"/>
      </w:numPr>
      <w:spacing w:before="120" w:after="120" w:line="240" w:lineRule="auto"/>
      <w:contextualSpacing/>
    </w:pPr>
    <w:rPr>
      <w:rFonts w:ascii="Times New Roman" w:eastAsia="Times New Roman" w:hAnsi="Times New Roman" w:cs="Times New Roman"/>
      <w:snapToGrid w:val="0"/>
      <w:sz w:val="26"/>
      <w:szCs w:val="20"/>
      <w:lang w:val="en-US"/>
    </w:rPr>
  </w:style>
  <w:style w:type="character" w:customStyle="1" w:styleId="fontstyle01">
    <w:name w:val="fontstyle01"/>
    <w:basedOn w:val="DefaultParagraphFont"/>
    <w:rsid w:val="00EC065E"/>
    <w:rPr>
      <w:rFonts w:ascii="FranklinGothic-Book" w:hAnsi="FranklinGothic-Book" w:hint="default"/>
      <w:b w:val="0"/>
      <w:bCs w:val="0"/>
      <w:i w:val="0"/>
      <w:iCs w:val="0"/>
      <w:color w:val="000000"/>
      <w:sz w:val="20"/>
      <w:szCs w:val="20"/>
    </w:rPr>
  </w:style>
  <w:style w:type="character" w:customStyle="1" w:styleId="fontstyle21">
    <w:name w:val="fontstyle21"/>
    <w:basedOn w:val="DefaultParagraphFont"/>
    <w:rsid w:val="00EC065E"/>
    <w:rPr>
      <w:rFonts w:ascii="CourierStd" w:hAnsi="CourierStd" w:hint="default"/>
      <w:b w:val="0"/>
      <w:bCs w:val="0"/>
      <w:i w:val="0"/>
      <w:iCs w:val="0"/>
      <w:color w:val="000000"/>
      <w:sz w:val="20"/>
      <w:szCs w:val="20"/>
    </w:rPr>
  </w:style>
  <w:style w:type="character" w:customStyle="1" w:styleId="fontstyle31">
    <w:name w:val="fontstyle31"/>
    <w:basedOn w:val="DefaultParagraphFont"/>
    <w:rsid w:val="00EC065E"/>
    <w:rPr>
      <w:rFonts w:ascii="FranklinGothic-BookItalic" w:hAnsi="FranklinGothic-BookItalic" w:hint="default"/>
      <w:b w:val="0"/>
      <w:bCs w:val="0"/>
      <w:i/>
      <w:iCs/>
      <w:color w:val="000000"/>
      <w:sz w:val="20"/>
      <w:szCs w:val="20"/>
    </w:rPr>
  </w:style>
  <w:style w:type="character" w:customStyle="1" w:styleId="fontstyle41">
    <w:name w:val="fontstyle41"/>
    <w:basedOn w:val="DefaultParagraphFont"/>
    <w:rsid w:val="00EC065E"/>
    <w:rPr>
      <w:rFonts w:ascii="Wingdings3" w:hAnsi="Wingdings3" w:hint="default"/>
      <w:b w:val="0"/>
      <w:bCs w:val="0"/>
      <w:i w:val="0"/>
      <w:iCs w:val="0"/>
      <w:color w:val="000000"/>
      <w:sz w:val="14"/>
      <w:szCs w:val="14"/>
    </w:rPr>
  </w:style>
  <w:style w:type="paragraph" w:customStyle="1" w:styleId="code">
    <w:name w:val="code"/>
    <w:basedOn w:val="Normal"/>
    <w:uiPriority w:val="99"/>
    <w:rsid w:val="00EC065E"/>
    <w:pPr>
      <w:tabs>
        <w:tab w:val="left" w:pos="1710"/>
      </w:tabs>
      <w:overflowPunct w:val="0"/>
      <w:autoSpaceDE w:val="0"/>
      <w:autoSpaceDN w:val="0"/>
      <w:adjustRightInd w:val="0"/>
      <w:spacing w:after="0" w:line="480" w:lineRule="auto"/>
      <w:ind w:right="-360"/>
      <w:textAlignment w:val="baseline"/>
    </w:pPr>
    <w:rPr>
      <w:rFonts w:ascii="Courier New" w:hAnsi="Courier New" w:cs="Courier New"/>
      <w:sz w:val="18"/>
      <w:szCs w:val="18"/>
      <w:lang w:val="en-GB"/>
    </w:rPr>
  </w:style>
  <w:style w:type="character" w:customStyle="1" w:styleId="contenttext">
    <w:name w:val="contenttext"/>
    <w:basedOn w:val="DefaultParagraphFont"/>
    <w:uiPriority w:val="99"/>
    <w:rsid w:val="00EC065E"/>
  </w:style>
  <w:style w:type="paragraph" w:styleId="NormalWeb">
    <w:name w:val="Normal (Web)"/>
    <w:basedOn w:val="Normal"/>
    <w:uiPriority w:val="99"/>
    <w:semiHidden/>
    <w:unhideWhenUsed/>
    <w:rsid w:val="00EC065E"/>
    <w:pPr>
      <w:spacing w:before="100" w:beforeAutospacing="1" w:after="100" w:afterAutospacing="1"/>
    </w:pPr>
    <w:rPr>
      <w:sz w:val="24"/>
      <w:lang w:val="en-GB" w:eastAsia="en-GB"/>
    </w:rPr>
  </w:style>
  <w:style w:type="character" w:styleId="Emphasis">
    <w:name w:val="Emphasis"/>
    <w:basedOn w:val="DefaultParagraphFont"/>
    <w:uiPriority w:val="20"/>
    <w:rsid w:val="00EC065E"/>
    <w:rPr>
      <w:i/>
      <w:iCs/>
    </w:rPr>
  </w:style>
  <w:style w:type="paragraph" w:styleId="Footer">
    <w:name w:val="footer"/>
    <w:basedOn w:val="Normal"/>
    <w:link w:val="FooterChar"/>
    <w:semiHidden/>
    <w:rsid w:val="00EC065E"/>
    <w:pPr>
      <w:tabs>
        <w:tab w:val="center" w:pos="4320"/>
        <w:tab w:val="right" w:pos="8640"/>
      </w:tabs>
      <w:spacing w:before="60" w:after="60"/>
    </w:pPr>
    <w:rPr>
      <w:rFonts w:ascii="Arial" w:hAnsi="Arial" w:cs="Arial"/>
      <w:bCs/>
      <w:sz w:val="20"/>
    </w:rPr>
  </w:style>
  <w:style w:type="character" w:customStyle="1" w:styleId="FooterChar">
    <w:name w:val="Footer Char"/>
    <w:basedOn w:val="DefaultParagraphFont"/>
    <w:link w:val="Footer"/>
    <w:semiHidden/>
    <w:rsid w:val="00EC065E"/>
    <w:rPr>
      <w:rFonts w:ascii="Arial" w:eastAsia="Times New Roman" w:hAnsi="Arial" w:cs="Arial"/>
      <w:bCs/>
      <w:sz w:val="20"/>
      <w:szCs w:val="24"/>
      <w:lang w:val="en-US"/>
    </w:rPr>
  </w:style>
  <w:style w:type="character" w:customStyle="1" w:styleId="EmailPACKT">
    <w:name w:val="Email [PACKT]"/>
    <w:uiPriority w:val="99"/>
    <w:locked/>
    <w:rsid w:val="00EC065E"/>
    <w:rPr>
      <w:rFonts w:ascii="Lucida Console" w:hAnsi="Lucida Console"/>
      <w:color w:val="FF6600"/>
      <w:sz w:val="19"/>
      <w:szCs w:val="18"/>
    </w:rPr>
  </w:style>
  <w:style w:type="character" w:customStyle="1" w:styleId="URLPACKT">
    <w:name w:val="URL [PACKT]"/>
    <w:uiPriority w:val="99"/>
    <w:rsid w:val="00EC065E"/>
    <w:rPr>
      <w:rFonts w:ascii="Lucida Console" w:hAnsi="Lucida Console"/>
      <w:color w:val="0000FF"/>
      <w:sz w:val="19"/>
      <w:szCs w:val="18"/>
    </w:rPr>
  </w:style>
  <w:style w:type="character" w:customStyle="1" w:styleId="ScreenTextPACKT">
    <w:name w:val="Screen Text [PACKT]"/>
    <w:uiPriority w:val="99"/>
    <w:locked/>
    <w:rsid w:val="00EC065E"/>
    <w:rPr>
      <w:rFonts w:ascii="Times New Roman" w:hAnsi="Times New Roman"/>
      <w:b/>
      <w:color w:val="008000"/>
      <w:sz w:val="22"/>
    </w:rPr>
  </w:style>
  <w:style w:type="character" w:customStyle="1" w:styleId="KeyWordPACKT">
    <w:name w:val="Key Word [PACKT]"/>
    <w:uiPriority w:val="99"/>
    <w:locked/>
    <w:rsid w:val="00EC065E"/>
    <w:rPr>
      <w:b/>
    </w:rPr>
  </w:style>
  <w:style w:type="character" w:customStyle="1" w:styleId="KeyPACKT">
    <w:name w:val="Key [PACKT]"/>
    <w:uiPriority w:val="99"/>
    <w:locked/>
    <w:rsid w:val="00EC065E"/>
    <w:rPr>
      <w:i/>
      <w:color w:val="00CCFF"/>
    </w:rPr>
  </w:style>
  <w:style w:type="character" w:customStyle="1" w:styleId="ChapterrefPACKT">
    <w:name w:val="Chapterref [PACKT]"/>
    <w:uiPriority w:val="99"/>
    <w:locked/>
    <w:rsid w:val="00EC065E"/>
    <w:rPr>
      <w:rFonts w:ascii="Times New Roman" w:hAnsi="Times New Roman"/>
      <w:i/>
      <w:dstrike w:val="0"/>
      <w:color w:val="808000"/>
      <w:sz w:val="22"/>
      <w:szCs w:val="22"/>
      <w:u w:val="none"/>
      <w:vertAlign w:val="baseline"/>
    </w:rPr>
  </w:style>
  <w:style w:type="paragraph" w:customStyle="1" w:styleId="InformationBoxPACKT">
    <w:name w:val="Information Box [PACKT]"/>
    <w:basedOn w:val="NormalPACKT"/>
    <w:next w:val="NormalPACKT"/>
    <w:uiPriority w:val="99"/>
    <w:locked/>
    <w:rsid w:val="00EC065E"/>
    <w:pPr>
      <w:pBdr>
        <w:top w:val="single" w:sz="4" w:space="6" w:color="auto"/>
        <w:left w:val="single" w:sz="4" w:space="4" w:color="auto"/>
        <w:bottom w:val="single" w:sz="4" w:space="9" w:color="auto"/>
        <w:right w:val="single" w:sz="4" w:space="4" w:color="auto"/>
      </w:pBdr>
      <w:shd w:val="clear" w:color="auto" w:fill="FFFFFF"/>
      <w:suppressAutoHyphens/>
      <w:spacing w:before="180" w:after="180"/>
      <w:ind w:left="720" w:right="720"/>
    </w:pPr>
    <w:rPr>
      <w:sz w:val="20"/>
    </w:rPr>
  </w:style>
  <w:style w:type="paragraph" w:customStyle="1" w:styleId="TableColumnHeadingPACKT">
    <w:name w:val="Table Column Heading [PACKT]"/>
    <w:basedOn w:val="NormalPACKT"/>
    <w:uiPriority w:val="99"/>
    <w:rsid w:val="00EC065E"/>
    <w:pPr>
      <w:spacing w:before="60" w:after="60"/>
    </w:pPr>
    <w:rPr>
      <w:rFonts w:cs="Arial"/>
      <w:b/>
      <w:bCs/>
      <w:sz w:val="20"/>
    </w:rPr>
  </w:style>
  <w:style w:type="paragraph" w:customStyle="1" w:styleId="CodeEndPACKT">
    <w:name w:val="Code End [PACKT]"/>
    <w:basedOn w:val="CodePACKT"/>
    <w:next w:val="NormalPACKT"/>
    <w:uiPriority w:val="99"/>
    <w:locked/>
    <w:rsid w:val="00EC065E"/>
    <w:pPr>
      <w:spacing w:after="120"/>
    </w:pPr>
    <w:rPr>
      <w:color w:val="930A07"/>
    </w:rPr>
  </w:style>
  <w:style w:type="paragraph" w:customStyle="1" w:styleId="TableColumnContentPACKT">
    <w:name w:val="Table Column Content [PACKT]"/>
    <w:basedOn w:val="TableColumnHeadingPACKT"/>
    <w:uiPriority w:val="99"/>
    <w:rsid w:val="00EC065E"/>
  </w:style>
  <w:style w:type="paragraph" w:customStyle="1" w:styleId="CommandLinePACKT">
    <w:name w:val="Command Line [PACKT]"/>
    <w:basedOn w:val="CodePACKT"/>
    <w:uiPriority w:val="99"/>
    <w:locked/>
    <w:rsid w:val="00EC065E"/>
    <w:pPr>
      <w:spacing w:after="60"/>
      <w:ind w:left="0"/>
    </w:pPr>
    <w:rPr>
      <w:color w:val="auto"/>
    </w:rPr>
  </w:style>
  <w:style w:type="paragraph" w:customStyle="1" w:styleId="CodeWithinTipPACKT">
    <w:name w:val="Code Within Tip [PACKT]"/>
    <w:uiPriority w:val="99"/>
    <w:rsid w:val="00EC065E"/>
    <w:pPr>
      <w:pBdr>
        <w:top w:val="double" w:sz="4" w:space="6" w:color="auto"/>
        <w:bottom w:val="double" w:sz="4" w:space="9" w:color="auto"/>
      </w:pBdr>
      <w:spacing w:after="50" w:line="240" w:lineRule="auto"/>
      <w:ind w:left="720" w:right="720"/>
    </w:pPr>
    <w:rPr>
      <w:rFonts w:ascii="Lucida Console" w:eastAsia="Times New Roman" w:hAnsi="Lucida Console" w:cs="Times New Roman"/>
      <w:sz w:val="19"/>
      <w:szCs w:val="20"/>
      <w:lang w:val="en-US"/>
    </w:rPr>
  </w:style>
  <w:style w:type="paragraph" w:customStyle="1" w:styleId="BulletEndPACKT">
    <w:name w:val="Bullet End [PACKT]"/>
    <w:basedOn w:val="BulletPACKT"/>
    <w:next w:val="NormalPACKT"/>
    <w:uiPriority w:val="99"/>
    <w:locked/>
    <w:rsid w:val="00EC065E"/>
    <w:pPr>
      <w:spacing w:after="120"/>
      <w:ind w:left="1080"/>
    </w:pPr>
    <w:rPr>
      <w:color w:val="930A07"/>
    </w:rPr>
  </w:style>
  <w:style w:type="paragraph" w:customStyle="1" w:styleId="NumberedBulletEndPACKT">
    <w:name w:val="Numbered Bullet End [PACKT]"/>
    <w:basedOn w:val="NumberedBulletPACKT"/>
    <w:next w:val="NormalPACKT"/>
    <w:uiPriority w:val="99"/>
    <w:locked/>
    <w:rsid w:val="00EC065E"/>
    <w:pPr>
      <w:ind w:left="720"/>
    </w:pPr>
  </w:style>
  <w:style w:type="paragraph" w:customStyle="1" w:styleId="BulletWithinBulletPACKT">
    <w:name w:val="Bullet Within Bullet [PACKT]"/>
    <w:basedOn w:val="BulletPACKT"/>
    <w:uiPriority w:val="99"/>
    <w:locked/>
    <w:rsid w:val="00EC065E"/>
    <w:pPr>
      <w:tabs>
        <w:tab w:val="clear" w:pos="360"/>
      </w:tabs>
      <w:ind w:left="1440" w:right="720"/>
    </w:pPr>
  </w:style>
  <w:style w:type="paragraph" w:customStyle="1" w:styleId="BulletWithinBulletEndPACKT">
    <w:name w:val="Bullet Within Bullet End [PACKT]"/>
    <w:basedOn w:val="BulletWithinBulletPACKT"/>
    <w:uiPriority w:val="99"/>
    <w:locked/>
    <w:rsid w:val="00EC065E"/>
    <w:pPr>
      <w:spacing w:after="120"/>
    </w:pPr>
    <w:rPr>
      <w:color w:val="930A07"/>
    </w:rPr>
  </w:style>
  <w:style w:type="paragraph" w:customStyle="1" w:styleId="TipPACKT">
    <w:name w:val="Tip [PACKT]"/>
    <w:basedOn w:val="InformationBoxPACKT"/>
    <w:next w:val="NormalPACKT"/>
    <w:uiPriority w:val="99"/>
    <w:rsid w:val="00EC065E"/>
    <w:pPr>
      <w:pBdr>
        <w:top w:val="double" w:sz="4" w:space="6" w:color="auto"/>
        <w:left w:val="none" w:sz="0" w:space="0" w:color="auto"/>
        <w:bottom w:val="double" w:sz="4" w:space="9" w:color="auto"/>
        <w:right w:val="none" w:sz="0" w:space="0" w:color="auto"/>
      </w:pBdr>
      <w:shd w:val="clear" w:color="auto" w:fill="auto"/>
    </w:pPr>
  </w:style>
  <w:style w:type="paragraph" w:customStyle="1" w:styleId="PartPACKT">
    <w:name w:val="Part [PACKT]"/>
    <w:basedOn w:val="TipWithinBulletPACKT"/>
    <w:uiPriority w:val="99"/>
    <w:rsid w:val="00EC065E"/>
    <w:pPr>
      <w:pBdr>
        <w:top w:val="none" w:sz="0" w:space="0" w:color="auto"/>
        <w:bottom w:val="none" w:sz="0" w:space="0" w:color="auto"/>
      </w:pBdr>
    </w:pPr>
    <w:rPr>
      <w:b/>
      <w:sz w:val="120"/>
      <w:u w:val="single"/>
    </w:rPr>
  </w:style>
  <w:style w:type="paragraph" w:customStyle="1" w:styleId="TipWithinBulletPACKT">
    <w:name w:val="Tip Within Bullet [PACKT]"/>
    <w:basedOn w:val="TableWithinBulletPACKT"/>
    <w:uiPriority w:val="99"/>
    <w:rsid w:val="00EC065E"/>
    <w:pPr>
      <w:pBdr>
        <w:top w:val="double" w:sz="4" w:space="6" w:color="auto"/>
        <w:bottom w:val="double" w:sz="4" w:space="9" w:color="auto"/>
      </w:pBdr>
      <w:spacing w:before="180" w:after="180"/>
      <w:ind w:left="720" w:right="720"/>
    </w:pPr>
  </w:style>
  <w:style w:type="paragraph" w:customStyle="1" w:styleId="TableWithinBulletPACKT">
    <w:name w:val="Table Within Bullet [PACKT]"/>
    <w:basedOn w:val="TableColumnContentPACKT"/>
    <w:uiPriority w:val="99"/>
    <w:rsid w:val="00EC065E"/>
    <w:rPr>
      <w:b w:val="0"/>
    </w:rPr>
  </w:style>
  <w:style w:type="paragraph" w:customStyle="1" w:styleId="PartTitlePACKT">
    <w:name w:val="Part Title [PACKT]"/>
    <w:basedOn w:val="PartPACKT"/>
    <w:uiPriority w:val="99"/>
    <w:rsid w:val="00EC065E"/>
    <w:rPr>
      <w:i/>
      <w:sz w:val="26"/>
      <w:u w:val="none"/>
    </w:rPr>
  </w:style>
  <w:style w:type="paragraph" w:customStyle="1" w:styleId="CommandLineEndPACKT">
    <w:name w:val="Command Line End [PACKT]"/>
    <w:basedOn w:val="CommandLinePACKT"/>
    <w:uiPriority w:val="99"/>
    <w:locked/>
    <w:rsid w:val="00EC065E"/>
    <w:pPr>
      <w:spacing w:after="120"/>
    </w:pPr>
    <w:rPr>
      <w:bCs/>
      <w:noProof/>
      <w:color w:val="930A07"/>
      <w:szCs w:val="20"/>
      <w:lang w:eastAsia="en-US"/>
    </w:rPr>
  </w:style>
  <w:style w:type="paragraph" w:customStyle="1" w:styleId="CodeWithinBulletsPACKT">
    <w:name w:val="Code Within Bullets [PACKT]"/>
    <w:basedOn w:val="CodePACKT"/>
    <w:uiPriority w:val="99"/>
    <w:locked/>
    <w:rsid w:val="00EC065E"/>
    <w:pPr>
      <w:ind w:left="1080"/>
    </w:pPr>
    <w:rPr>
      <w:color w:val="auto"/>
      <w:szCs w:val="20"/>
    </w:rPr>
  </w:style>
  <w:style w:type="paragraph" w:customStyle="1" w:styleId="CodeWithinBulletsEndPACKT">
    <w:name w:val="Code Within Bullets End [PACKT]"/>
    <w:basedOn w:val="CodeWithinBulletsPACKT"/>
    <w:uiPriority w:val="99"/>
    <w:locked/>
    <w:rsid w:val="00EC065E"/>
    <w:pPr>
      <w:spacing w:after="120"/>
    </w:pPr>
    <w:rPr>
      <w:color w:val="930A07"/>
    </w:rPr>
  </w:style>
  <w:style w:type="paragraph" w:customStyle="1" w:styleId="NumberedBulletWithinBulletPACKT">
    <w:name w:val="Numbered Bullet Within Bullet [PACKT]"/>
    <w:basedOn w:val="BulletWithinBulletPACKT"/>
    <w:uiPriority w:val="99"/>
    <w:locked/>
    <w:rsid w:val="00EC065E"/>
    <w:pPr>
      <w:numPr>
        <w:numId w:val="41"/>
      </w:numPr>
    </w:pPr>
  </w:style>
  <w:style w:type="paragraph" w:customStyle="1" w:styleId="NumberedBulletWithinBulletEndPACKT">
    <w:name w:val="Numbered Bullet Within Bullet End [PACKT]"/>
    <w:basedOn w:val="NumberedBulletWithinBulletPACKT"/>
    <w:uiPriority w:val="99"/>
    <w:locked/>
    <w:rsid w:val="00EC065E"/>
    <w:pPr>
      <w:spacing w:after="120"/>
    </w:pPr>
    <w:rPr>
      <w:color w:val="930A07"/>
    </w:rPr>
  </w:style>
  <w:style w:type="paragraph" w:customStyle="1" w:styleId="BulletWithinInformationBoxPACKT">
    <w:name w:val="Bullet Within Information Box [PACKT]"/>
    <w:basedOn w:val="InformationBoxPACKT"/>
    <w:uiPriority w:val="99"/>
    <w:locked/>
    <w:rsid w:val="00EC065E"/>
    <w:pPr>
      <w:spacing w:before="0" w:after="20"/>
      <w:ind w:left="1080" w:hanging="360"/>
    </w:pPr>
  </w:style>
  <w:style w:type="paragraph" w:customStyle="1" w:styleId="CodeWithinTipEndPACKT">
    <w:name w:val="Code Within Tip End [PACKT]"/>
    <w:basedOn w:val="CodeWithinTipPACKT"/>
    <w:uiPriority w:val="99"/>
    <w:rsid w:val="00EC065E"/>
  </w:style>
  <w:style w:type="paragraph" w:customStyle="1" w:styleId="CodeWithinInformationBoxPACKT">
    <w:name w:val="Code Within Information Box [PACKT]"/>
    <w:basedOn w:val="CodeWithinTipPACKT"/>
    <w:uiPriority w:val="99"/>
    <w:rsid w:val="00EC065E"/>
  </w:style>
  <w:style w:type="paragraph" w:customStyle="1" w:styleId="QuotePACKT">
    <w:name w:val="Quote [PACKT]"/>
    <w:basedOn w:val="NormalPACKT"/>
    <w:uiPriority w:val="99"/>
    <w:rsid w:val="00EC065E"/>
    <w:pPr>
      <w:shd w:val="clear" w:color="auto" w:fill="FFFF00"/>
      <w:spacing w:before="180" w:after="180"/>
      <w:ind w:left="432" w:right="432"/>
    </w:pPr>
    <w:rPr>
      <w:i/>
    </w:rPr>
  </w:style>
  <w:style w:type="paragraph" w:customStyle="1" w:styleId="IgnorePACKT">
    <w:name w:val="Ignore [PACKT]"/>
    <w:basedOn w:val="FigureWithinTipPACKT"/>
    <w:uiPriority w:val="99"/>
    <w:rsid w:val="00EC065E"/>
  </w:style>
  <w:style w:type="paragraph" w:customStyle="1" w:styleId="FigureWithinTipPACKT">
    <w:name w:val="Figure Within Tip [PACKT]"/>
    <w:basedOn w:val="FigureWithinTableContentPACKT"/>
    <w:uiPriority w:val="99"/>
    <w:rsid w:val="00EC065E"/>
    <w:pPr>
      <w:pBdr>
        <w:top w:val="double" w:sz="4" w:space="6" w:color="auto"/>
        <w:bottom w:val="double" w:sz="4" w:space="9" w:color="auto"/>
      </w:pBdr>
    </w:pPr>
  </w:style>
  <w:style w:type="paragraph" w:customStyle="1" w:styleId="FigureWithinTableContentPACKT">
    <w:name w:val="Figure Within Table Content [PACKT]"/>
    <w:basedOn w:val="FigureWithinInformationBoxPACKT"/>
    <w:uiPriority w:val="99"/>
    <w:rsid w:val="00EC065E"/>
    <w:pPr>
      <w:pBdr>
        <w:top w:val="none" w:sz="0" w:space="0" w:color="auto"/>
        <w:left w:val="none" w:sz="0" w:space="0" w:color="auto"/>
        <w:bottom w:val="none" w:sz="0" w:space="0" w:color="auto"/>
        <w:right w:val="none" w:sz="0" w:space="0" w:color="auto"/>
      </w:pBdr>
      <w:spacing w:after="120"/>
    </w:pPr>
  </w:style>
  <w:style w:type="paragraph" w:customStyle="1" w:styleId="FigureWithinInformationBoxPACKT">
    <w:name w:val="Figure Within Information Box [PACKT]"/>
    <w:basedOn w:val="FigureWithinBulletPACKT"/>
    <w:rsid w:val="00EC065E"/>
    <w:pPr>
      <w:pBdr>
        <w:top w:val="single" w:sz="4" w:space="6" w:color="auto"/>
        <w:left w:val="single" w:sz="4" w:space="4" w:color="auto"/>
        <w:bottom w:val="single" w:sz="4" w:space="9" w:color="auto"/>
        <w:right w:val="single" w:sz="4" w:space="4" w:color="auto"/>
      </w:pBdr>
      <w:spacing w:before="0"/>
      <w:ind w:left="720" w:right="720"/>
    </w:pPr>
    <w:rPr>
      <w:rFonts w:ascii="Times New Roman" w:hAnsi="Times New Roman"/>
    </w:rPr>
  </w:style>
  <w:style w:type="paragraph" w:customStyle="1" w:styleId="FigureWithinBulletPACKT">
    <w:name w:val="Figure Within Bullet [PACKT]"/>
    <w:basedOn w:val="FigurePACKT"/>
    <w:uiPriority w:val="99"/>
    <w:rsid w:val="00EC065E"/>
    <w:rPr>
      <w:rFonts w:cs="Tahoma"/>
      <w:noProof w:val="0"/>
      <w:szCs w:val="16"/>
      <w:lang w:val="en-GB"/>
    </w:rPr>
  </w:style>
  <w:style w:type="paragraph" w:customStyle="1" w:styleId="InformationBoxWithinBulletPACKT">
    <w:name w:val="Information Box Within Bullet [PACKT]"/>
    <w:basedOn w:val="InformationBoxPACKT"/>
    <w:uiPriority w:val="99"/>
    <w:rsid w:val="00EC065E"/>
    <w:pPr>
      <w:ind w:left="1080"/>
    </w:pPr>
  </w:style>
  <w:style w:type="paragraph" w:customStyle="1" w:styleId="BulletWithinInformationBoxEndPACKT">
    <w:name w:val="Bullet Within Information Box End [PACKT]"/>
    <w:basedOn w:val="BulletWithinInformationBoxPACKT"/>
    <w:uiPriority w:val="99"/>
    <w:rsid w:val="00EC065E"/>
    <w:pPr>
      <w:spacing w:after="60"/>
    </w:pPr>
    <w:rPr>
      <w:color w:val="930A07"/>
    </w:rPr>
  </w:style>
  <w:style w:type="paragraph" w:customStyle="1" w:styleId="BulletWithinTipPACKT">
    <w:name w:val="Bullet Within Tip [PACKT]"/>
    <w:basedOn w:val="BulletWithinInformationBoxPACKT"/>
    <w:uiPriority w:val="99"/>
    <w:rsid w:val="00EC065E"/>
    <w:pPr>
      <w:pBdr>
        <w:top w:val="double" w:sz="4" w:space="6" w:color="auto"/>
        <w:left w:val="none" w:sz="0" w:space="0" w:color="auto"/>
        <w:bottom w:val="double" w:sz="4" w:space="9" w:color="auto"/>
        <w:right w:val="none" w:sz="0" w:space="0" w:color="auto"/>
      </w:pBdr>
    </w:pPr>
  </w:style>
  <w:style w:type="paragraph" w:customStyle="1" w:styleId="BulletWithinTipEndPACKT">
    <w:name w:val="Bullet Within Tip End [PACKT]"/>
    <w:basedOn w:val="BulletWithinTipPACKT"/>
    <w:uiPriority w:val="99"/>
    <w:rsid w:val="00EC065E"/>
    <w:pPr>
      <w:spacing w:after="60"/>
    </w:pPr>
    <w:rPr>
      <w:color w:val="930A07"/>
    </w:rPr>
  </w:style>
  <w:style w:type="paragraph" w:customStyle="1" w:styleId="CodeWithinInformationBoxEndPACKT">
    <w:name w:val="Code Within Information Box End [PACKT]"/>
    <w:basedOn w:val="CodeWithinInformationBoxPACKT"/>
    <w:rsid w:val="00EC065E"/>
  </w:style>
  <w:style w:type="paragraph" w:customStyle="1" w:styleId="CodeWithinTableColumnContentPACKT">
    <w:name w:val="Code Within Table Column Content [PACKT]"/>
    <w:basedOn w:val="CodeWithinTipEndPACKT"/>
    <w:uiPriority w:val="99"/>
    <w:rsid w:val="00EC065E"/>
    <w:pPr>
      <w:pBdr>
        <w:top w:val="none" w:sz="0" w:space="0" w:color="auto"/>
        <w:bottom w:val="none" w:sz="0" w:space="0" w:color="auto"/>
      </w:pBdr>
      <w:ind w:left="216"/>
    </w:pPr>
  </w:style>
  <w:style w:type="paragraph" w:customStyle="1" w:styleId="CodeWithinTableColumnContentEndPACKT">
    <w:name w:val="Code Within Table Column Content End [PACKT]"/>
    <w:basedOn w:val="CodeWithinTableColumnContentPACKT"/>
    <w:uiPriority w:val="99"/>
    <w:rsid w:val="00EC065E"/>
    <w:pPr>
      <w:spacing w:after="120"/>
    </w:pPr>
    <w:rPr>
      <w:color w:val="930A07"/>
    </w:rPr>
  </w:style>
  <w:style w:type="paragraph" w:customStyle="1" w:styleId="CommandLineWithinTipPACKT">
    <w:name w:val="Command Line Within Tip [PACKT]"/>
    <w:basedOn w:val="CommandLinePACKT"/>
    <w:uiPriority w:val="99"/>
    <w:rsid w:val="00EC065E"/>
    <w:pPr>
      <w:pBdr>
        <w:top w:val="double" w:sz="4" w:space="6" w:color="auto"/>
        <w:bottom w:val="double" w:sz="4" w:space="9" w:color="auto"/>
      </w:pBdr>
      <w:ind w:left="720" w:right="720"/>
    </w:pPr>
  </w:style>
  <w:style w:type="paragraph" w:customStyle="1" w:styleId="CommandLineWithinTipEndPACKT">
    <w:name w:val="Command Line Within Tip End [PACKT]"/>
    <w:basedOn w:val="CommandLineWithinTipPACKT"/>
    <w:uiPriority w:val="99"/>
    <w:rsid w:val="00EC065E"/>
    <w:pPr>
      <w:spacing w:after="120"/>
    </w:pPr>
    <w:rPr>
      <w:color w:val="930A07"/>
    </w:rPr>
  </w:style>
  <w:style w:type="paragraph" w:customStyle="1" w:styleId="CommandLineWithinInformationBoxPACKT">
    <w:name w:val="Command Line Within Information Box [PACKT]"/>
    <w:basedOn w:val="CommandLineWithinTipPACKT"/>
    <w:uiPriority w:val="99"/>
    <w:rsid w:val="00EC065E"/>
    <w:pPr>
      <w:pBdr>
        <w:top w:val="single" w:sz="4" w:space="6" w:color="auto"/>
        <w:left w:val="single" w:sz="4" w:space="4" w:color="auto"/>
        <w:bottom w:val="single" w:sz="4" w:space="9" w:color="auto"/>
        <w:right w:val="single" w:sz="4" w:space="4" w:color="auto"/>
      </w:pBdr>
    </w:pPr>
  </w:style>
  <w:style w:type="paragraph" w:customStyle="1" w:styleId="CommandLineWithinInformationBoxEndPACKT">
    <w:name w:val="Command Line Within Information Box End [PACKT]"/>
    <w:basedOn w:val="CommandLineWithinInformationBoxPACKT"/>
    <w:uiPriority w:val="99"/>
    <w:rsid w:val="00EC065E"/>
  </w:style>
  <w:style w:type="paragraph" w:customStyle="1" w:styleId="CommandLineWithinTableColumnContentPACKT">
    <w:name w:val="Command Line Within Table Column Content [PACKT]"/>
    <w:basedOn w:val="CommandLineWithinInformationBoxEndPACKT"/>
    <w:uiPriority w:val="99"/>
    <w:rsid w:val="00EC065E"/>
  </w:style>
  <w:style w:type="paragraph" w:customStyle="1" w:styleId="CommandLineWithinTableColumnContentEndPACKT">
    <w:name w:val="Command Line Within Table Column Content End [PACKT]"/>
    <w:basedOn w:val="CommandLineWithinTableColumnContentPACKT"/>
    <w:rsid w:val="00EC065E"/>
    <w:pPr>
      <w:pBdr>
        <w:top w:val="none" w:sz="0" w:space="0" w:color="auto"/>
        <w:left w:val="none" w:sz="0" w:space="0" w:color="auto"/>
        <w:bottom w:val="none" w:sz="0" w:space="0" w:color="auto"/>
        <w:right w:val="none" w:sz="0" w:space="0" w:color="auto"/>
      </w:pBdr>
      <w:spacing w:after="120"/>
      <w:ind w:left="0" w:right="0"/>
    </w:pPr>
    <w:rPr>
      <w:color w:val="930A07"/>
    </w:rPr>
  </w:style>
  <w:style w:type="paragraph" w:customStyle="1" w:styleId="CommandLineWithinBulletPACKT">
    <w:name w:val="Command Line Within Bullet [PACKT]"/>
    <w:basedOn w:val="CommandLineWithinTableColumnContentEndPACKT"/>
    <w:uiPriority w:val="99"/>
    <w:rsid w:val="00EC065E"/>
    <w:pPr>
      <w:ind w:left="1080"/>
    </w:pPr>
    <w:rPr>
      <w:color w:val="auto"/>
    </w:rPr>
  </w:style>
  <w:style w:type="paragraph" w:customStyle="1" w:styleId="CommandLineWithinBulletEndPACKT">
    <w:name w:val="Command Line Within Bullet End [PACKT]"/>
    <w:basedOn w:val="CommandLineWithinBulletPACKT"/>
    <w:uiPriority w:val="99"/>
    <w:rsid w:val="00EC065E"/>
    <w:rPr>
      <w:color w:val="930A07"/>
    </w:rPr>
  </w:style>
  <w:style w:type="paragraph" w:customStyle="1" w:styleId="QuoteWithinBulletPACKT">
    <w:name w:val="Quote Within Bullet [PACKT]"/>
    <w:basedOn w:val="QuotePACKT"/>
    <w:uiPriority w:val="99"/>
    <w:rsid w:val="00EC065E"/>
    <w:pPr>
      <w:ind w:left="864" w:right="864"/>
    </w:pPr>
  </w:style>
  <w:style w:type="paragraph" w:customStyle="1" w:styleId="RomanNumberedBulletPACKT">
    <w:name w:val="Roman Numbered Bullet [PACKT]"/>
    <w:basedOn w:val="NumberedBulletPACKT"/>
    <w:uiPriority w:val="99"/>
    <w:rsid w:val="00EC065E"/>
    <w:pPr>
      <w:numPr>
        <w:numId w:val="43"/>
      </w:numPr>
      <w:ind w:left="720" w:hanging="363"/>
    </w:pPr>
  </w:style>
  <w:style w:type="paragraph" w:customStyle="1" w:styleId="RomanNumberedBulletEndPACKT">
    <w:name w:val="Roman Numbered Bullet End [PACKT]"/>
    <w:basedOn w:val="RomanNumberedBulletPACKT"/>
    <w:uiPriority w:val="99"/>
    <w:rsid w:val="00EC065E"/>
    <w:pPr>
      <w:numPr>
        <w:numId w:val="0"/>
      </w:numPr>
      <w:spacing w:after="120"/>
      <w:ind w:left="720" w:hanging="363"/>
    </w:pPr>
    <w:rPr>
      <w:color w:val="930A07"/>
    </w:rPr>
  </w:style>
  <w:style w:type="character" w:customStyle="1" w:styleId="CodeHighlightedPACKT">
    <w:name w:val="Code Highlighted [PACKT]"/>
    <w:uiPriority w:val="99"/>
    <w:rsid w:val="00EC065E"/>
    <w:rPr>
      <w:rFonts w:ascii="Lucida Console" w:hAnsi="Lucida Console"/>
      <w:b/>
      <w:color w:val="747959"/>
      <w:sz w:val="18"/>
      <w:szCs w:val="18"/>
    </w:rPr>
  </w:style>
  <w:style w:type="character" w:customStyle="1" w:styleId="IconPACKT">
    <w:name w:val="Icon [PACKT]"/>
    <w:uiPriority w:val="99"/>
    <w:rsid w:val="00EC065E"/>
    <w:rPr>
      <w:rFonts w:ascii="Times New Roman" w:hAnsi="Times New Roman"/>
      <w:noProof/>
      <w:sz w:val="22"/>
    </w:rPr>
  </w:style>
  <w:style w:type="table" w:styleId="TableGrid">
    <w:name w:val="Table Grid"/>
    <w:basedOn w:val="TableNormal"/>
    <w:rsid w:val="00EC065E"/>
    <w:pPr>
      <w:spacing w:after="0" w:line="240" w:lineRule="auto"/>
    </w:pPr>
    <w:rPr>
      <w:rFonts w:ascii="Times New Roman" w:eastAsia="Times New Roman" w:hAnsi="Times New Roman" w:cs="Times New Roman"/>
      <w:sz w:val="20"/>
      <w:szCs w:val="20"/>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igureCaptionPACKT">
    <w:name w:val="Figure Caption [PACKT]"/>
    <w:basedOn w:val="FigurePACKT"/>
    <w:uiPriority w:val="99"/>
    <w:rsid w:val="00EC065E"/>
    <w:pPr>
      <w:spacing w:before="0" w:after="120"/>
    </w:pPr>
    <w:rPr>
      <w:rFonts w:ascii="Times New Roman" w:hAnsi="Times New Roman" w:cs="Tahoma"/>
      <w:noProof w:val="0"/>
      <w:szCs w:val="16"/>
      <w:lang w:val="en-GB"/>
    </w:rPr>
  </w:style>
  <w:style w:type="paragraph" w:customStyle="1" w:styleId="AlphabeticalBulletPACKT">
    <w:name w:val="Alphabetical Bullet [PACKT]"/>
    <w:basedOn w:val="Normal"/>
    <w:uiPriority w:val="99"/>
    <w:rsid w:val="00EC065E"/>
    <w:pPr>
      <w:numPr>
        <w:numId w:val="45"/>
      </w:numPr>
      <w:tabs>
        <w:tab w:val="left" w:pos="360"/>
      </w:tabs>
      <w:suppressAutoHyphens/>
      <w:spacing w:after="60"/>
      <w:ind w:right="720"/>
    </w:pPr>
  </w:style>
  <w:style w:type="paragraph" w:customStyle="1" w:styleId="AlphabeticalBulletEndPACKT">
    <w:name w:val="Alphabetical Bullet End [PACKT]"/>
    <w:basedOn w:val="AlphabeticalBulletPACKT"/>
    <w:uiPriority w:val="99"/>
    <w:rsid w:val="00EC065E"/>
    <w:pPr>
      <w:spacing w:after="120"/>
    </w:pPr>
    <w:rPr>
      <w:bCs/>
      <w:color w:val="930A07"/>
    </w:rPr>
  </w:style>
  <w:style w:type="paragraph" w:customStyle="1" w:styleId="PartSectionPACKT">
    <w:name w:val="Part Section [PACKT]"/>
    <w:basedOn w:val="PartTitlePACKT"/>
    <w:uiPriority w:val="99"/>
    <w:rsid w:val="00EC065E"/>
    <w:rPr>
      <w:sz w:val="46"/>
    </w:rPr>
  </w:style>
  <w:style w:type="paragraph" w:customStyle="1" w:styleId="BulletWithinTableColumnContentPACKT">
    <w:name w:val="Bullet Within Table Column Content [PACKT]"/>
    <w:basedOn w:val="BulletPACKT"/>
    <w:uiPriority w:val="99"/>
    <w:rsid w:val="00EC065E"/>
    <w:pPr>
      <w:ind w:left="432" w:right="72"/>
    </w:pPr>
    <w:rPr>
      <w:sz w:val="20"/>
      <w:lang w:eastAsia="ar-SA"/>
    </w:rPr>
  </w:style>
  <w:style w:type="paragraph" w:customStyle="1" w:styleId="BulletWithinTableColumnContentEndPACKT">
    <w:name w:val="Bullet Within Table Column Content End [PACKT]"/>
    <w:basedOn w:val="BulletWithinTableColumnContentPACKT"/>
    <w:uiPriority w:val="99"/>
    <w:rsid w:val="00EC065E"/>
    <w:pPr>
      <w:spacing w:after="120"/>
    </w:pPr>
    <w:rPr>
      <w:color w:val="930A07"/>
    </w:rPr>
  </w:style>
  <w:style w:type="paragraph" w:customStyle="1" w:styleId="PartHeadingPACKT">
    <w:name w:val="Part Heading [PACKT]"/>
    <w:basedOn w:val="ChapterTitlePACKT"/>
    <w:rsid w:val="00EC065E"/>
  </w:style>
  <w:style w:type="paragraph" w:customStyle="1" w:styleId="BulletWithoutBulletWithinBulletPACKT">
    <w:name w:val="Bullet Without Bullet Within Bullet [PACKT]"/>
    <w:basedOn w:val="BulletPACKT"/>
    <w:uiPriority w:val="99"/>
    <w:rsid w:val="00EC065E"/>
    <w:pPr>
      <w:numPr>
        <w:numId w:val="0"/>
      </w:numPr>
      <w:tabs>
        <w:tab w:val="left" w:pos="720"/>
      </w:tabs>
      <w:autoSpaceDE w:val="0"/>
      <w:autoSpaceDN w:val="0"/>
      <w:adjustRightInd w:val="0"/>
      <w:spacing w:line="288" w:lineRule="auto"/>
      <w:ind w:left="720" w:right="0"/>
      <w:textAlignment w:val="center"/>
    </w:pPr>
    <w:rPr>
      <w:rFonts w:ascii="Book Antiqua" w:hAnsi="Book Antiqua" w:cs="Book Antiqua"/>
      <w:color w:val="000000"/>
      <w:szCs w:val="21"/>
    </w:rPr>
  </w:style>
  <w:style w:type="paragraph" w:customStyle="1" w:styleId="BulletWithoutBulletWithinBulletEndPACKT">
    <w:name w:val="Bullet Without Bullet Within Bullet End [PACKT]"/>
    <w:basedOn w:val="BulletWithoutBulletWithinBulletPACKT"/>
    <w:uiPriority w:val="99"/>
    <w:rsid w:val="00EC065E"/>
    <w:pPr>
      <w:spacing w:after="120"/>
    </w:pPr>
    <w:rPr>
      <w:color w:val="930A07"/>
    </w:rPr>
  </w:style>
  <w:style w:type="paragraph" w:customStyle="1" w:styleId="BulletWithoutBulletWithinNestedBulletPACKT">
    <w:name w:val="Bullet Without Bullet Within Nested Bullet [PACKT]"/>
    <w:basedOn w:val="BulletWithoutBulletWithinBulletPACKT"/>
    <w:uiPriority w:val="99"/>
    <w:rsid w:val="00EC065E"/>
    <w:pPr>
      <w:ind w:left="1440"/>
    </w:pPr>
  </w:style>
  <w:style w:type="paragraph" w:customStyle="1" w:styleId="BulletWithoutBulletWithinNestedBulletEndPACKT">
    <w:name w:val="Bullet Without Bullet Within Nested Bullet End [PACKT]"/>
    <w:basedOn w:val="BulletWithoutBulletWithinNestedBulletPACKT"/>
    <w:uiPriority w:val="99"/>
    <w:rsid w:val="00EC065E"/>
    <w:pPr>
      <w:spacing w:after="173"/>
    </w:pPr>
    <w:rPr>
      <w:color w:val="930A07"/>
    </w:rPr>
  </w:style>
  <w:style w:type="paragraph" w:customStyle="1" w:styleId="AppendixTitlePACKT">
    <w:name w:val="Appendix Title [PACKT]"/>
    <w:basedOn w:val="NormalPACKT"/>
    <w:uiPriority w:val="99"/>
    <w:rsid w:val="00EC065E"/>
    <w:pPr>
      <w:suppressAutoHyphens/>
      <w:autoSpaceDE w:val="0"/>
      <w:autoSpaceDN w:val="0"/>
      <w:adjustRightInd w:val="0"/>
      <w:spacing w:before="202" w:after="432" w:line="2100" w:lineRule="atLeast"/>
      <w:jc w:val="right"/>
      <w:textAlignment w:val="center"/>
    </w:pPr>
    <w:rPr>
      <w:rFonts w:ascii="Arial" w:hAnsi="Arial" w:cs="Arial"/>
      <w:color w:val="000000"/>
      <w:sz w:val="60"/>
      <w:szCs w:val="60"/>
      <w:lang w:val="en-GB"/>
    </w:rPr>
  </w:style>
  <w:style w:type="numbering" w:customStyle="1" w:styleId="NumberedBulletWithinBullet">
    <w:name w:val="Numbered Bullet Within Bullet"/>
    <w:uiPriority w:val="99"/>
    <w:rsid w:val="00EC065E"/>
    <w:pPr>
      <w:numPr>
        <w:numId w:val="41"/>
      </w:numPr>
    </w:pPr>
  </w:style>
  <w:style w:type="numbering" w:customStyle="1" w:styleId="RomanNumberedBullet">
    <w:name w:val="Roman Numbered Bullet"/>
    <w:uiPriority w:val="99"/>
    <w:rsid w:val="00EC065E"/>
    <w:pPr>
      <w:numPr>
        <w:numId w:val="43"/>
      </w:numPr>
    </w:pPr>
  </w:style>
  <w:style w:type="numbering" w:customStyle="1" w:styleId="AlphabeticalBullet">
    <w:name w:val="Alphabetical Bullet"/>
    <w:uiPriority w:val="99"/>
    <w:rsid w:val="00EC065E"/>
    <w:pPr>
      <w:numPr>
        <w:numId w:val="45"/>
      </w:numPr>
    </w:pPr>
  </w:style>
  <w:style w:type="paragraph" w:styleId="Revision">
    <w:name w:val="Revision"/>
    <w:hidden/>
    <w:uiPriority w:val="99"/>
    <w:semiHidden/>
    <w:rsid w:val="003A6A2F"/>
    <w:pPr>
      <w:spacing w:after="0" w:line="240" w:lineRule="auto"/>
    </w:pPr>
    <w:rPr>
      <w:rFonts w:ascii="Times New Roman" w:eastAsia="Times New Roman" w:hAnsi="Times New Roman" w:cs="Times New Roman"/>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6395664">
      <w:bodyDiv w:val="1"/>
      <w:marLeft w:val="0"/>
      <w:marRight w:val="0"/>
      <w:marTop w:val="0"/>
      <w:marBottom w:val="0"/>
      <w:divBdr>
        <w:top w:val="none" w:sz="0" w:space="0" w:color="auto"/>
        <w:left w:val="none" w:sz="0" w:space="0" w:color="auto"/>
        <w:bottom w:val="none" w:sz="0" w:space="0" w:color="auto"/>
        <w:right w:val="none" w:sz="0" w:space="0" w:color="auto"/>
      </w:divBdr>
      <w:divsChild>
        <w:div w:id="968362468">
          <w:marLeft w:val="0"/>
          <w:marRight w:val="0"/>
          <w:marTop w:val="0"/>
          <w:marBottom w:val="0"/>
          <w:divBdr>
            <w:top w:val="none" w:sz="0" w:space="0" w:color="auto"/>
            <w:left w:val="none" w:sz="0" w:space="0" w:color="auto"/>
            <w:bottom w:val="none" w:sz="0" w:space="0" w:color="auto"/>
            <w:right w:val="none" w:sz="0" w:space="0" w:color="auto"/>
          </w:divBdr>
          <w:divsChild>
            <w:div w:id="1574269971">
              <w:marLeft w:val="0"/>
              <w:marRight w:val="0"/>
              <w:marTop w:val="0"/>
              <w:marBottom w:val="0"/>
              <w:divBdr>
                <w:top w:val="none" w:sz="0" w:space="0" w:color="auto"/>
                <w:left w:val="none" w:sz="0" w:space="0" w:color="auto"/>
                <w:bottom w:val="none" w:sz="0" w:space="0" w:color="auto"/>
                <w:right w:val="none" w:sz="0" w:space="0" w:color="auto"/>
              </w:divBdr>
            </w:div>
            <w:div w:id="712652276">
              <w:marLeft w:val="0"/>
              <w:marRight w:val="0"/>
              <w:marTop w:val="0"/>
              <w:marBottom w:val="0"/>
              <w:divBdr>
                <w:top w:val="none" w:sz="0" w:space="0" w:color="auto"/>
                <w:left w:val="none" w:sz="0" w:space="0" w:color="auto"/>
                <w:bottom w:val="none" w:sz="0" w:space="0" w:color="auto"/>
                <w:right w:val="none" w:sz="0" w:space="0" w:color="auto"/>
              </w:divBdr>
            </w:div>
            <w:div w:id="1869834415">
              <w:marLeft w:val="0"/>
              <w:marRight w:val="0"/>
              <w:marTop w:val="0"/>
              <w:marBottom w:val="0"/>
              <w:divBdr>
                <w:top w:val="none" w:sz="0" w:space="0" w:color="auto"/>
                <w:left w:val="none" w:sz="0" w:space="0" w:color="auto"/>
                <w:bottom w:val="none" w:sz="0" w:space="0" w:color="auto"/>
                <w:right w:val="none" w:sz="0" w:space="0" w:color="auto"/>
              </w:divBdr>
            </w:div>
            <w:div w:id="388382617">
              <w:marLeft w:val="0"/>
              <w:marRight w:val="0"/>
              <w:marTop w:val="0"/>
              <w:marBottom w:val="0"/>
              <w:divBdr>
                <w:top w:val="none" w:sz="0" w:space="0" w:color="auto"/>
                <w:left w:val="none" w:sz="0" w:space="0" w:color="auto"/>
                <w:bottom w:val="none" w:sz="0" w:space="0" w:color="auto"/>
                <w:right w:val="none" w:sz="0" w:space="0" w:color="auto"/>
              </w:divBdr>
            </w:div>
            <w:div w:id="1574124699">
              <w:marLeft w:val="0"/>
              <w:marRight w:val="0"/>
              <w:marTop w:val="0"/>
              <w:marBottom w:val="0"/>
              <w:divBdr>
                <w:top w:val="none" w:sz="0" w:space="0" w:color="auto"/>
                <w:left w:val="none" w:sz="0" w:space="0" w:color="auto"/>
                <w:bottom w:val="none" w:sz="0" w:space="0" w:color="auto"/>
                <w:right w:val="none" w:sz="0" w:space="0" w:color="auto"/>
              </w:divBdr>
            </w:div>
            <w:div w:id="817845577">
              <w:marLeft w:val="0"/>
              <w:marRight w:val="0"/>
              <w:marTop w:val="0"/>
              <w:marBottom w:val="0"/>
              <w:divBdr>
                <w:top w:val="none" w:sz="0" w:space="0" w:color="auto"/>
                <w:left w:val="none" w:sz="0" w:space="0" w:color="auto"/>
                <w:bottom w:val="none" w:sz="0" w:space="0" w:color="auto"/>
                <w:right w:val="none" w:sz="0" w:space="0" w:color="auto"/>
              </w:divBdr>
            </w:div>
            <w:div w:id="1653868794">
              <w:marLeft w:val="0"/>
              <w:marRight w:val="0"/>
              <w:marTop w:val="0"/>
              <w:marBottom w:val="0"/>
              <w:divBdr>
                <w:top w:val="none" w:sz="0" w:space="0" w:color="auto"/>
                <w:left w:val="none" w:sz="0" w:space="0" w:color="auto"/>
                <w:bottom w:val="none" w:sz="0" w:space="0" w:color="auto"/>
                <w:right w:val="none" w:sz="0" w:space="0" w:color="auto"/>
              </w:divBdr>
            </w:div>
            <w:div w:id="1717701905">
              <w:marLeft w:val="0"/>
              <w:marRight w:val="0"/>
              <w:marTop w:val="0"/>
              <w:marBottom w:val="0"/>
              <w:divBdr>
                <w:top w:val="none" w:sz="0" w:space="0" w:color="auto"/>
                <w:left w:val="none" w:sz="0" w:space="0" w:color="auto"/>
                <w:bottom w:val="none" w:sz="0" w:space="0" w:color="auto"/>
                <w:right w:val="none" w:sz="0" w:space="0" w:color="auto"/>
              </w:divBdr>
            </w:div>
            <w:div w:id="1289625672">
              <w:marLeft w:val="0"/>
              <w:marRight w:val="0"/>
              <w:marTop w:val="0"/>
              <w:marBottom w:val="0"/>
              <w:divBdr>
                <w:top w:val="none" w:sz="0" w:space="0" w:color="auto"/>
                <w:left w:val="none" w:sz="0" w:space="0" w:color="auto"/>
                <w:bottom w:val="none" w:sz="0" w:space="0" w:color="auto"/>
                <w:right w:val="none" w:sz="0" w:space="0" w:color="auto"/>
              </w:divBdr>
            </w:div>
            <w:div w:id="87235529">
              <w:marLeft w:val="0"/>
              <w:marRight w:val="0"/>
              <w:marTop w:val="0"/>
              <w:marBottom w:val="0"/>
              <w:divBdr>
                <w:top w:val="none" w:sz="0" w:space="0" w:color="auto"/>
                <w:left w:val="none" w:sz="0" w:space="0" w:color="auto"/>
                <w:bottom w:val="none" w:sz="0" w:space="0" w:color="auto"/>
                <w:right w:val="none" w:sz="0" w:space="0" w:color="auto"/>
              </w:divBdr>
            </w:div>
            <w:div w:id="1855995118">
              <w:marLeft w:val="0"/>
              <w:marRight w:val="0"/>
              <w:marTop w:val="0"/>
              <w:marBottom w:val="0"/>
              <w:divBdr>
                <w:top w:val="none" w:sz="0" w:space="0" w:color="auto"/>
                <w:left w:val="none" w:sz="0" w:space="0" w:color="auto"/>
                <w:bottom w:val="none" w:sz="0" w:space="0" w:color="auto"/>
                <w:right w:val="none" w:sz="0" w:space="0" w:color="auto"/>
              </w:divBdr>
            </w:div>
            <w:div w:id="205416167">
              <w:marLeft w:val="0"/>
              <w:marRight w:val="0"/>
              <w:marTop w:val="0"/>
              <w:marBottom w:val="0"/>
              <w:divBdr>
                <w:top w:val="none" w:sz="0" w:space="0" w:color="auto"/>
                <w:left w:val="none" w:sz="0" w:space="0" w:color="auto"/>
                <w:bottom w:val="none" w:sz="0" w:space="0" w:color="auto"/>
                <w:right w:val="none" w:sz="0" w:space="0" w:color="auto"/>
              </w:divBdr>
            </w:div>
            <w:div w:id="1384404856">
              <w:marLeft w:val="0"/>
              <w:marRight w:val="0"/>
              <w:marTop w:val="0"/>
              <w:marBottom w:val="0"/>
              <w:divBdr>
                <w:top w:val="none" w:sz="0" w:space="0" w:color="auto"/>
                <w:left w:val="none" w:sz="0" w:space="0" w:color="auto"/>
                <w:bottom w:val="none" w:sz="0" w:space="0" w:color="auto"/>
                <w:right w:val="none" w:sz="0" w:space="0" w:color="auto"/>
              </w:divBdr>
            </w:div>
            <w:div w:id="1096827062">
              <w:marLeft w:val="0"/>
              <w:marRight w:val="0"/>
              <w:marTop w:val="0"/>
              <w:marBottom w:val="0"/>
              <w:divBdr>
                <w:top w:val="none" w:sz="0" w:space="0" w:color="auto"/>
                <w:left w:val="none" w:sz="0" w:space="0" w:color="auto"/>
                <w:bottom w:val="none" w:sz="0" w:space="0" w:color="auto"/>
                <w:right w:val="none" w:sz="0" w:space="0" w:color="auto"/>
              </w:divBdr>
            </w:div>
            <w:div w:id="446893220">
              <w:marLeft w:val="0"/>
              <w:marRight w:val="0"/>
              <w:marTop w:val="0"/>
              <w:marBottom w:val="0"/>
              <w:divBdr>
                <w:top w:val="none" w:sz="0" w:space="0" w:color="auto"/>
                <w:left w:val="none" w:sz="0" w:space="0" w:color="auto"/>
                <w:bottom w:val="none" w:sz="0" w:space="0" w:color="auto"/>
                <w:right w:val="none" w:sz="0" w:space="0" w:color="auto"/>
              </w:divBdr>
            </w:div>
            <w:div w:id="114179598">
              <w:marLeft w:val="0"/>
              <w:marRight w:val="0"/>
              <w:marTop w:val="0"/>
              <w:marBottom w:val="0"/>
              <w:divBdr>
                <w:top w:val="none" w:sz="0" w:space="0" w:color="auto"/>
                <w:left w:val="none" w:sz="0" w:space="0" w:color="auto"/>
                <w:bottom w:val="none" w:sz="0" w:space="0" w:color="auto"/>
                <w:right w:val="none" w:sz="0" w:space="0" w:color="auto"/>
              </w:divBdr>
            </w:div>
            <w:div w:id="1210216917">
              <w:marLeft w:val="0"/>
              <w:marRight w:val="0"/>
              <w:marTop w:val="0"/>
              <w:marBottom w:val="0"/>
              <w:divBdr>
                <w:top w:val="none" w:sz="0" w:space="0" w:color="auto"/>
                <w:left w:val="none" w:sz="0" w:space="0" w:color="auto"/>
                <w:bottom w:val="none" w:sz="0" w:space="0" w:color="auto"/>
                <w:right w:val="none" w:sz="0" w:space="0" w:color="auto"/>
              </w:divBdr>
            </w:div>
            <w:div w:id="398334559">
              <w:marLeft w:val="0"/>
              <w:marRight w:val="0"/>
              <w:marTop w:val="0"/>
              <w:marBottom w:val="0"/>
              <w:divBdr>
                <w:top w:val="none" w:sz="0" w:space="0" w:color="auto"/>
                <w:left w:val="none" w:sz="0" w:space="0" w:color="auto"/>
                <w:bottom w:val="none" w:sz="0" w:space="0" w:color="auto"/>
                <w:right w:val="none" w:sz="0" w:space="0" w:color="auto"/>
              </w:divBdr>
            </w:div>
            <w:div w:id="1019432984">
              <w:marLeft w:val="0"/>
              <w:marRight w:val="0"/>
              <w:marTop w:val="0"/>
              <w:marBottom w:val="0"/>
              <w:divBdr>
                <w:top w:val="none" w:sz="0" w:space="0" w:color="auto"/>
                <w:left w:val="none" w:sz="0" w:space="0" w:color="auto"/>
                <w:bottom w:val="none" w:sz="0" w:space="0" w:color="auto"/>
                <w:right w:val="none" w:sz="0" w:space="0" w:color="auto"/>
              </w:divBdr>
            </w:div>
            <w:div w:id="1237207910">
              <w:marLeft w:val="0"/>
              <w:marRight w:val="0"/>
              <w:marTop w:val="0"/>
              <w:marBottom w:val="0"/>
              <w:divBdr>
                <w:top w:val="none" w:sz="0" w:space="0" w:color="auto"/>
                <w:left w:val="none" w:sz="0" w:space="0" w:color="auto"/>
                <w:bottom w:val="none" w:sz="0" w:space="0" w:color="auto"/>
                <w:right w:val="none" w:sz="0" w:space="0" w:color="auto"/>
              </w:divBdr>
            </w:div>
            <w:div w:id="381057274">
              <w:marLeft w:val="0"/>
              <w:marRight w:val="0"/>
              <w:marTop w:val="0"/>
              <w:marBottom w:val="0"/>
              <w:divBdr>
                <w:top w:val="none" w:sz="0" w:space="0" w:color="auto"/>
                <w:left w:val="none" w:sz="0" w:space="0" w:color="auto"/>
                <w:bottom w:val="none" w:sz="0" w:space="0" w:color="auto"/>
                <w:right w:val="none" w:sz="0" w:space="0" w:color="auto"/>
              </w:divBdr>
            </w:div>
            <w:div w:id="805318389">
              <w:marLeft w:val="0"/>
              <w:marRight w:val="0"/>
              <w:marTop w:val="0"/>
              <w:marBottom w:val="0"/>
              <w:divBdr>
                <w:top w:val="none" w:sz="0" w:space="0" w:color="auto"/>
                <w:left w:val="none" w:sz="0" w:space="0" w:color="auto"/>
                <w:bottom w:val="none" w:sz="0" w:space="0" w:color="auto"/>
                <w:right w:val="none" w:sz="0" w:space="0" w:color="auto"/>
              </w:divBdr>
            </w:div>
            <w:div w:id="2144692249">
              <w:marLeft w:val="0"/>
              <w:marRight w:val="0"/>
              <w:marTop w:val="0"/>
              <w:marBottom w:val="0"/>
              <w:divBdr>
                <w:top w:val="none" w:sz="0" w:space="0" w:color="auto"/>
                <w:left w:val="none" w:sz="0" w:space="0" w:color="auto"/>
                <w:bottom w:val="none" w:sz="0" w:space="0" w:color="auto"/>
                <w:right w:val="none" w:sz="0" w:space="0" w:color="auto"/>
              </w:divBdr>
            </w:div>
            <w:div w:id="983509944">
              <w:marLeft w:val="0"/>
              <w:marRight w:val="0"/>
              <w:marTop w:val="0"/>
              <w:marBottom w:val="0"/>
              <w:divBdr>
                <w:top w:val="none" w:sz="0" w:space="0" w:color="auto"/>
                <w:left w:val="none" w:sz="0" w:space="0" w:color="auto"/>
                <w:bottom w:val="none" w:sz="0" w:space="0" w:color="auto"/>
                <w:right w:val="none" w:sz="0" w:space="0" w:color="auto"/>
              </w:divBdr>
            </w:div>
            <w:div w:id="1076317994">
              <w:marLeft w:val="0"/>
              <w:marRight w:val="0"/>
              <w:marTop w:val="0"/>
              <w:marBottom w:val="0"/>
              <w:divBdr>
                <w:top w:val="none" w:sz="0" w:space="0" w:color="auto"/>
                <w:left w:val="none" w:sz="0" w:space="0" w:color="auto"/>
                <w:bottom w:val="none" w:sz="0" w:space="0" w:color="auto"/>
                <w:right w:val="none" w:sz="0" w:space="0" w:color="auto"/>
              </w:divBdr>
            </w:div>
            <w:div w:id="780027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62372">
      <w:bodyDiv w:val="1"/>
      <w:marLeft w:val="0"/>
      <w:marRight w:val="0"/>
      <w:marTop w:val="0"/>
      <w:marBottom w:val="0"/>
      <w:divBdr>
        <w:top w:val="none" w:sz="0" w:space="0" w:color="auto"/>
        <w:left w:val="none" w:sz="0" w:space="0" w:color="auto"/>
        <w:bottom w:val="none" w:sz="0" w:space="0" w:color="auto"/>
        <w:right w:val="none" w:sz="0" w:space="0" w:color="auto"/>
      </w:divBdr>
      <w:divsChild>
        <w:div w:id="1782141067">
          <w:marLeft w:val="0"/>
          <w:marRight w:val="0"/>
          <w:marTop w:val="0"/>
          <w:marBottom w:val="0"/>
          <w:divBdr>
            <w:top w:val="none" w:sz="0" w:space="0" w:color="auto"/>
            <w:left w:val="none" w:sz="0" w:space="0" w:color="auto"/>
            <w:bottom w:val="none" w:sz="0" w:space="0" w:color="auto"/>
            <w:right w:val="none" w:sz="0" w:space="0" w:color="auto"/>
          </w:divBdr>
          <w:divsChild>
            <w:div w:id="451479277">
              <w:marLeft w:val="0"/>
              <w:marRight w:val="0"/>
              <w:marTop w:val="0"/>
              <w:marBottom w:val="0"/>
              <w:divBdr>
                <w:top w:val="none" w:sz="0" w:space="0" w:color="auto"/>
                <w:left w:val="none" w:sz="0" w:space="0" w:color="auto"/>
                <w:bottom w:val="none" w:sz="0" w:space="0" w:color="auto"/>
                <w:right w:val="none" w:sz="0" w:space="0" w:color="auto"/>
              </w:divBdr>
            </w:div>
            <w:div w:id="876240897">
              <w:marLeft w:val="0"/>
              <w:marRight w:val="0"/>
              <w:marTop w:val="0"/>
              <w:marBottom w:val="0"/>
              <w:divBdr>
                <w:top w:val="none" w:sz="0" w:space="0" w:color="auto"/>
                <w:left w:val="none" w:sz="0" w:space="0" w:color="auto"/>
                <w:bottom w:val="none" w:sz="0" w:space="0" w:color="auto"/>
                <w:right w:val="none" w:sz="0" w:space="0" w:color="auto"/>
              </w:divBdr>
            </w:div>
            <w:div w:id="477723912">
              <w:marLeft w:val="0"/>
              <w:marRight w:val="0"/>
              <w:marTop w:val="0"/>
              <w:marBottom w:val="0"/>
              <w:divBdr>
                <w:top w:val="none" w:sz="0" w:space="0" w:color="auto"/>
                <w:left w:val="none" w:sz="0" w:space="0" w:color="auto"/>
                <w:bottom w:val="none" w:sz="0" w:space="0" w:color="auto"/>
                <w:right w:val="none" w:sz="0" w:space="0" w:color="auto"/>
              </w:divBdr>
            </w:div>
            <w:div w:id="1506747383">
              <w:marLeft w:val="0"/>
              <w:marRight w:val="0"/>
              <w:marTop w:val="0"/>
              <w:marBottom w:val="0"/>
              <w:divBdr>
                <w:top w:val="none" w:sz="0" w:space="0" w:color="auto"/>
                <w:left w:val="none" w:sz="0" w:space="0" w:color="auto"/>
                <w:bottom w:val="none" w:sz="0" w:space="0" w:color="auto"/>
                <w:right w:val="none" w:sz="0" w:space="0" w:color="auto"/>
              </w:divBdr>
            </w:div>
            <w:div w:id="1394886133">
              <w:marLeft w:val="0"/>
              <w:marRight w:val="0"/>
              <w:marTop w:val="0"/>
              <w:marBottom w:val="0"/>
              <w:divBdr>
                <w:top w:val="none" w:sz="0" w:space="0" w:color="auto"/>
                <w:left w:val="none" w:sz="0" w:space="0" w:color="auto"/>
                <w:bottom w:val="none" w:sz="0" w:space="0" w:color="auto"/>
                <w:right w:val="none" w:sz="0" w:space="0" w:color="auto"/>
              </w:divBdr>
            </w:div>
            <w:div w:id="1580557119">
              <w:marLeft w:val="0"/>
              <w:marRight w:val="0"/>
              <w:marTop w:val="0"/>
              <w:marBottom w:val="0"/>
              <w:divBdr>
                <w:top w:val="none" w:sz="0" w:space="0" w:color="auto"/>
                <w:left w:val="none" w:sz="0" w:space="0" w:color="auto"/>
                <w:bottom w:val="none" w:sz="0" w:space="0" w:color="auto"/>
                <w:right w:val="none" w:sz="0" w:space="0" w:color="auto"/>
              </w:divBdr>
            </w:div>
            <w:div w:id="46803146">
              <w:marLeft w:val="0"/>
              <w:marRight w:val="0"/>
              <w:marTop w:val="0"/>
              <w:marBottom w:val="0"/>
              <w:divBdr>
                <w:top w:val="none" w:sz="0" w:space="0" w:color="auto"/>
                <w:left w:val="none" w:sz="0" w:space="0" w:color="auto"/>
                <w:bottom w:val="none" w:sz="0" w:space="0" w:color="auto"/>
                <w:right w:val="none" w:sz="0" w:space="0" w:color="auto"/>
              </w:divBdr>
            </w:div>
            <w:div w:id="1706904779">
              <w:marLeft w:val="0"/>
              <w:marRight w:val="0"/>
              <w:marTop w:val="0"/>
              <w:marBottom w:val="0"/>
              <w:divBdr>
                <w:top w:val="none" w:sz="0" w:space="0" w:color="auto"/>
                <w:left w:val="none" w:sz="0" w:space="0" w:color="auto"/>
                <w:bottom w:val="none" w:sz="0" w:space="0" w:color="auto"/>
                <w:right w:val="none" w:sz="0" w:space="0" w:color="auto"/>
              </w:divBdr>
            </w:div>
            <w:div w:id="385104667">
              <w:marLeft w:val="0"/>
              <w:marRight w:val="0"/>
              <w:marTop w:val="0"/>
              <w:marBottom w:val="0"/>
              <w:divBdr>
                <w:top w:val="none" w:sz="0" w:space="0" w:color="auto"/>
                <w:left w:val="none" w:sz="0" w:space="0" w:color="auto"/>
                <w:bottom w:val="none" w:sz="0" w:space="0" w:color="auto"/>
                <w:right w:val="none" w:sz="0" w:space="0" w:color="auto"/>
              </w:divBdr>
            </w:div>
            <w:div w:id="397094873">
              <w:marLeft w:val="0"/>
              <w:marRight w:val="0"/>
              <w:marTop w:val="0"/>
              <w:marBottom w:val="0"/>
              <w:divBdr>
                <w:top w:val="none" w:sz="0" w:space="0" w:color="auto"/>
                <w:left w:val="none" w:sz="0" w:space="0" w:color="auto"/>
                <w:bottom w:val="none" w:sz="0" w:space="0" w:color="auto"/>
                <w:right w:val="none" w:sz="0" w:space="0" w:color="auto"/>
              </w:divBdr>
            </w:div>
            <w:div w:id="899902377">
              <w:marLeft w:val="0"/>
              <w:marRight w:val="0"/>
              <w:marTop w:val="0"/>
              <w:marBottom w:val="0"/>
              <w:divBdr>
                <w:top w:val="none" w:sz="0" w:space="0" w:color="auto"/>
                <w:left w:val="none" w:sz="0" w:space="0" w:color="auto"/>
                <w:bottom w:val="none" w:sz="0" w:space="0" w:color="auto"/>
                <w:right w:val="none" w:sz="0" w:space="0" w:color="auto"/>
              </w:divBdr>
            </w:div>
            <w:div w:id="1774664590">
              <w:marLeft w:val="0"/>
              <w:marRight w:val="0"/>
              <w:marTop w:val="0"/>
              <w:marBottom w:val="0"/>
              <w:divBdr>
                <w:top w:val="none" w:sz="0" w:space="0" w:color="auto"/>
                <w:left w:val="none" w:sz="0" w:space="0" w:color="auto"/>
                <w:bottom w:val="none" w:sz="0" w:space="0" w:color="auto"/>
                <w:right w:val="none" w:sz="0" w:space="0" w:color="auto"/>
              </w:divBdr>
            </w:div>
            <w:div w:id="1604459973">
              <w:marLeft w:val="0"/>
              <w:marRight w:val="0"/>
              <w:marTop w:val="0"/>
              <w:marBottom w:val="0"/>
              <w:divBdr>
                <w:top w:val="none" w:sz="0" w:space="0" w:color="auto"/>
                <w:left w:val="none" w:sz="0" w:space="0" w:color="auto"/>
                <w:bottom w:val="none" w:sz="0" w:space="0" w:color="auto"/>
                <w:right w:val="none" w:sz="0" w:space="0" w:color="auto"/>
              </w:divBdr>
            </w:div>
            <w:div w:id="819270436">
              <w:marLeft w:val="0"/>
              <w:marRight w:val="0"/>
              <w:marTop w:val="0"/>
              <w:marBottom w:val="0"/>
              <w:divBdr>
                <w:top w:val="none" w:sz="0" w:space="0" w:color="auto"/>
                <w:left w:val="none" w:sz="0" w:space="0" w:color="auto"/>
                <w:bottom w:val="none" w:sz="0" w:space="0" w:color="auto"/>
                <w:right w:val="none" w:sz="0" w:space="0" w:color="auto"/>
              </w:divBdr>
            </w:div>
            <w:div w:id="1429472374">
              <w:marLeft w:val="0"/>
              <w:marRight w:val="0"/>
              <w:marTop w:val="0"/>
              <w:marBottom w:val="0"/>
              <w:divBdr>
                <w:top w:val="none" w:sz="0" w:space="0" w:color="auto"/>
                <w:left w:val="none" w:sz="0" w:space="0" w:color="auto"/>
                <w:bottom w:val="none" w:sz="0" w:space="0" w:color="auto"/>
                <w:right w:val="none" w:sz="0" w:space="0" w:color="auto"/>
              </w:divBdr>
            </w:div>
            <w:div w:id="596408081">
              <w:marLeft w:val="0"/>
              <w:marRight w:val="0"/>
              <w:marTop w:val="0"/>
              <w:marBottom w:val="0"/>
              <w:divBdr>
                <w:top w:val="none" w:sz="0" w:space="0" w:color="auto"/>
                <w:left w:val="none" w:sz="0" w:space="0" w:color="auto"/>
                <w:bottom w:val="none" w:sz="0" w:space="0" w:color="auto"/>
                <w:right w:val="none" w:sz="0" w:space="0" w:color="auto"/>
              </w:divBdr>
            </w:div>
            <w:div w:id="1992561072">
              <w:marLeft w:val="0"/>
              <w:marRight w:val="0"/>
              <w:marTop w:val="0"/>
              <w:marBottom w:val="0"/>
              <w:divBdr>
                <w:top w:val="none" w:sz="0" w:space="0" w:color="auto"/>
                <w:left w:val="none" w:sz="0" w:space="0" w:color="auto"/>
                <w:bottom w:val="none" w:sz="0" w:space="0" w:color="auto"/>
                <w:right w:val="none" w:sz="0" w:space="0" w:color="auto"/>
              </w:divBdr>
            </w:div>
            <w:div w:id="748424855">
              <w:marLeft w:val="0"/>
              <w:marRight w:val="0"/>
              <w:marTop w:val="0"/>
              <w:marBottom w:val="0"/>
              <w:divBdr>
                <w:top w:val="none" w:sz="0" w:space="0" w:color="auto"/>
                <w:left w:val="none" w:sz="0" w:space="0" w:color="auto"/>
                <w:bottom w:val="none" w:sz="0" w:space="0" w:color="auto"/>
                <w:right w:val="none" w:sz="0" w:space="0" w:color="auto"/>
              </w:divBdr>
            </w:div>
            <w:div w:id="1201431172">
              <w:marLeft w:val="0"/>
              <w:marRight w:val="0"/>
              <w:marTop w:val="0"/>
              <w:marBottom w:val="0"/>
              <w:divBdr>
                <w:top w:val="none" w:sz="0" w:space="0" w:color="auto"/>
                <w:left w:val="none" w:sz="0" w:space="0" w:color="auto"/>
                <w:bottom w:val="none" w:sz="0" w:space="0" w:color="auto"/>
                <w:right w:val="none" w:sz="0" w:space="0" w:color="auto"/>
              </w:divBdr>
            </w:div>
            <w:div w:id="1991640259">
              <w:marLeft w:val="0"/>
              <w:marRight w:val="0"/>
              <w:marTop w:val="0"/>
              <w:marBottom w:val="0"/>
              <w:divBdr>
                <w:top w:val="none" w:sz="0" w:space="0" w:color="auto"/>
                <w:left w:val="none" w:sz="0" w:space="0" w:color="auto"/>
                <w:bottom w:val="none" w:sz="0" w:space="0" w:color="auto"/>
                <w:right w:val="none" w:sz="0" w:space="0" w:color="auto"/>
              </w:divBdr>
            </w:div>
            <w:div w:id="923075214">
              <w:marLeft w:val="0"/>
              <w:marRight w:val="0"/>
              <w:marTop w:val="0"/>
              <w:marBottom w:val="0"/>
              <w:divBdr>
                <w:top w:val="none" w:sz="0" w:space="0" w:color="auto"/>
                <w:left w:val="none" w:sz="0" w:space="0" w:color="auto"/>
                <w:bottom w:val="none" w:sz="0" w:space="0" w:color="auto"/>
                <w:right w:val="none" w:sz="0" w:space="0" w:color="auto"/>
              </w:divBdr>
            </w:div>
            <w:div w:id="2097702861">
              <w:marLeft w:val="0"/>
              <w:marRight w:val="0"/>
              <w:marTop w:val="0"/>
              <w:marBottom w:val="0"/>
              <w:divBdr>
                <w:top w:val="none" w:sz="0" w:space="0" w:color="auto"/>
                <w:left w:val="none" w:sz="0" w:space="0" w:color="auto"/>
                <w:bottom w:val="none" w:sz="0" w:space="0" w:color="auto"/>
                <w:right w:val="none" w:sz="0" w:space="0" w:color="auto"/>
              </w:divBdr>
            </w:div>
            <w:div w:id="1173449748">
              <w:marLeft w:val="0"/>
              <w:marRight w:val="0"/>
              <w:marTop w:val="0"/>
              <w:marBottom w:val="0"/>
              <w:divBdr>
                <w:top w:val="none" w:sz="0" w:space="0" w:color="auto"/>
                <w:left w:val="none" w:sz="0" w:space="0" w:color="auto"/>
                <w:bottom w:val="none" w:sz="0" w:space="0" w:color="auto"/>
                <w:right w:val="none" w:sz="0" w:space="0" w:color="auto"/>
              </w:divBdr>
            </w:div>
            <w:div w:id="1703357015">
              <w:marLeft w:val="0"/>
              <w:marRight w:val="0"/>
              <w:marTop w:val="0"/>
              <w:marBottom w:val="0"/>
              <w:divBdr>
                <w:top w:val="none" w:sz="0" w:space="0" w:color="auto"/>
                <w:left w:val="none" w:sz="0" w:space="0" w:color="auto"/>
                <w:bottom w:val="none" w:sz="0" w:space="0" w:color="auto"/>
                <w:right w:val="none" w:sz="0" w:space="0" w:color="auto"/>
              </w:divBdr>
            </w:div>
            <w:div w:id="1562406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473622">
      <w:bodyDiv w:val="1"/>
      <w:marLeft w:val="0"/>
      <w:marRight w:val="0"/>
      <w:marTop w:val="0"/>
      <w:marBottom w:val="0"/>
      <w:divBdr>
        <w:top w:val="none" w:sz="0" w:space="0" w:color="auto"/>
        <w:left w:val="none" w:sz="0" w:space="0" w:color="auto"/>
        <w:bottom w:val="none" w:sz="0" w:space="0" w:color="auto"/>
        <w:right w:val="none" w:sz="0" w:space="0" w:color="auto"/>
      </w:divBdr>
      <w:divsChild>
        <w:div w:id="1962833425">
          <w:marLeft w:val="0"/>
          <w:marRight w:val="0"/>
          <w:marTop w:val="0"/>
          <w:marBottom w:val="0"/>
          <w:divBdr>
            <w:top w:val="none" w:sz="0" w:space="0" w:color="auto"/>
            <w:left w:val="none" w:sz="0" w:space="0" w:color="auto"/>
            <w:bottom w:val="none" w:sz="0" w:space="0" w:color="auto"/>
            <w:right w:val="none" w:sz="0" w:space="0" w:color="auto"/>
          </w:divBdr>
          <w:divsChild>
            <w:div w:id="1638147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30955">
      <w:bodyDiv w:val="1"/>
      <w:marLeft w:val="0"/>
      <w:marRight w:val="0"/>
      <w:marTop w:val="0"/>
      <w:marBottom w:val="0"/>
      <w:divBdr>
        <w:top w:val="none" w:sz="0" w:space="0" w:color="auto"/>
        <w:left w:val="none" w:sz="0" w:space="0" w:color="auto"/>
        <w:bottom w:val="none" w:sz="0" w:space="0" w:color="auto"/>
        <w:right w:val="none" w:sz="0" w:space="0" w:color="auto"/>
      </w:divBdr>
      <w:divsChild>
        <w:div w:id="1107846902">
          <w:marLeft w:val="0"/>
          <w:marRight w:val="0"/>
          <w:marTop w:val="0"/>
          <w:marBottom w:val="0"/>
          <w:divBdr>
            <w:top w:val="none" w:sz="0" w:space="0" w:color="auto"/>
            <w:left w:val="none" w:sz="0" w:space="0" w:color="auto"/>
            <w:bottom w:val="none" w:sz="0" w:space="0" w:color="auto"/>
            <w:right w:val="none" w:sz="0" w:space="0" w:color="auto"/>
          </w:divBdr>
          <w:divsChild>
            <w:div w:id="1648315080">
              <w:marLeft w:val="0"/>
              <w:marRight w:val="0"/>
              <w:marTop w:val="0"/>
              <w:marBottom w:val="0"/>
              <w:divBdr>
                <w:top w:val="none" w:sz="0" w:space="0" w:color="auto"/>
                <w:left w:val="none" w:sz="0" w:space="0" w:color="auto"/>
                <w:bottom w:val="none" w:sz="0" w:space="0" w:color="auto"/>
                <w:right w:val="none" w:sz="0" w:space="0" w:color="auto"/>
              </w:divBdr>
            </w:div>
            <w:div w:id="2133937757">
              <w:marLeft w:val="0"/>
              <w:marRight w:val="0"/>
              <w:marTop w:val="0"/>
              <w:marBottom w:val="0"/>
              <w:divBdr>
                <w:top w:val="none" w:sz="0" w:space="0" w:color="auto"/>
                <w:left w:val="none" w:sz="0" w:space="0" w:color="auto"/>
                <w:bottom w:val="none" w:sz="0" w:space="0" w:color="auto"/>
                <w:right w:val="none" w:sz="0" w:space="0" w:color="auto"/>
              </w:divBdr>
            </w:div>
            <w:div w:id="1852184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665717">
      <w:bodyDiv w:val="1"/>
      <w:marLeft w:val="0"/>
      <w:marRight w:val="0"/>
      <w:marTop w:val="0"/>
      <w:marBottom w:val="0"/>
      <w:divBdr>
        <w:top w:val="none" w:sz="0" w:space="0" w:color="auto"/>
        <w:left w:val="none" w:sz="0" w:space="0" w:color="auto"/>
        <w:bottom w:val="none" w:sz="0" w:space="0" w:color="auto"/>
        <w:right w:val="none" w:sz="0" w:space="0" w:color="auto"/>
      </w:divBdr>
      <w:divsChild>
        <w:div w:id="1106847910">
          <w:marLeft w:val="0"/>
          <w:marRight w:val="0"/>
          <w:marTop w:val="0"/>
          <w:marBottom w:val="0"/>
          <w:divBdr>
            <w:top w:val="none" w:sz="0" w:space="0" w:color="auto"/>
            <w:left w:val="none" w:sz="0" w:space="0" w:color="auto"/>
            <w:bottom w:val="none" w:sz="0" w:space="0" w:color="auto"/>
            <w:right w:val="none" w:sz="0" w:space="0" w:color="auto"/>
          </w:divBdr>
          <w:divsChild>
            <w:div w:id="895778392">
              <w:marLeft w:val="0"/>
              <w:marRight w:val="0"/>
              <w:marTop w:val="0"/>
              <w:marBottom w:val="0"/>
              <w:divBdr>
                <w:top w:val="none" w:sz="0" w:space="0" w:color="auto"/>
                <w:left w:val="none" w:sz="0" w:space="0" w:color="auto"/>
                <w:bottom w:val="none" w:sz="0" w:space="0" w:color="auto"/>
                <w:right w:val="none" w:sz="0" w:space="0" w:color="auto"/>
              </w:divBdr>
            </w:div>
            <w:div w:id="380634086">
              <w:marLeft w:val="0"/>
              <w:marRight w:val="0"/>
              <w:marTop w:val="0"/>
              <w:marBottom w:val="0"/>
              <w:divBdr>
                <w:top w:val="none" w:sz="0" w:space="0" w:color="auto"/>
                <w:left w:val="none" w:sz="0" w:space="0" w:color="auto"/>
                <w:bottom w:val="none" w:sz="0" w:space="0" w:color="auto"/>
                <w:right w:val="none" w:sz="0" w:space="0" w:color="auto"/>
              </w:divBdr>
            </w:div>
            <w:div w:id="506946134">
              <w:marLeft w:val="0"/>
              <w:marRight w:val="0"/>
              <w:marTop w:val="0"/>
              <w:marBottom w:val="0"/>
              <w:divBdr>
                <w:top w:val="none" w:sz="0" w:space="0" w:color="auto"/>
                <w:left w:val="none" w:sz="0" w:space="0" w:color="auto"/>
                <w:bottom w:val="none" w:sz="0" w:space="0" w:color="auto"/>
                <w:right w:val="none" w:sz="0" w:space="0" w:color="auto"/>
              </w:divBdr>
            </w:div>
            <w:div w:id="505217553">
              <w:marLeft w:val="0"/>
              <w:marRight w:val="0"/>
              <w:marTop w:val="0"/>
              <w:marBottom w:val="0"/>
              <w:divBdr>
                <w:top w:val="none" w:sz="0" w:space="0" w:color="auto"/>
                <w:left w:val="none" w:sz="0" w:space="0" w:color="auto"/>
                <w:bottom w:val="none" w:sz="0" w:space="0" w:color="auto"/>
                <w:right w:val="none" w:sz="0" w:space="0" w:color="auto"/>
              </w:divBdr>
            </w:div>
            <w:div w:id="1588419940">
              <w:marLeft w:val="0"/>
              <w:marRight w:val="0"/>
              <w:marTop w:val="0"/>
              <w:marBottom w:val="0"/>
              <w:divBdr>
                <w:top w:val="none" w:sz="0" w:space="0" w:color="auto"/>
                <w:left w:val="none" w:sz="0" w:space="0" w:color="auto"/>
                <w:bottom w:val="none" w:sz="0" w:space="0" w:color="auto"/>
                <w:right w:val="none" w:sz="0" w:space="0" w:color="auto"/>
              </w:divBdr>
            </w:div>
            <w:div w:id="1730228608">
              <w:marLeft w:val="0"/>
              <w:marRight w:val="0"/>
              <w:marTop w:val="0"/>
              <w:marBottom w:val="0"/>
              <w:divBdr>
                <w:top w:val="none" w:sz="0" w:space="0" w:color="auto"/>
                <w:left w:val="none" w:sz="0" w:space="0" w:color="auto"/>
                <w:bottom w:val="none" w:sz="0" w:space="0" w:color="auto"/>
                <w:right w:val="none" w:sz="0" w:space="0" w:color="auto"/>
              </w:divBdr>
            </w:div>
            <w:div w:id="61566177">
              <w:marLeft w:val="0"/>
              <w:marRight w:val="0"/>
              <w:marTop w:val="0"/>
              <w:marBottom w:val="0"/>
              <w:divBdr>
                <w:top w:val="none" w:sz="0" w:space="0" w:color="auto"/>
                <w:left w:val="none" w:sz="0" w:space="0" w:color="auto"/>
                <w:bottom w:val="none" w:sz="0" w:space="0" w:color="auto"/>
                <w:right w:val="none" w:sz="0" w:space="0" w:color="auto"/>
              </w:divBdr>
            </w:div>
            <w:div w:id="648755816">
              <w:marLeft w:val="0"/>
              <w:marRight w:val="0"/>
              <w:marTop w:val="0"/>
              <w:marBottom w:val="0"/>
              <w:divBdr>
                <w:top w:val="none" w:sz="0" w:space="0" w:color="auto"/>
                <w:left w:val="none" w:sz="0" w:space="0" w:color="auto"/>
                <w:bottom w:val="none" w:sz="0" w:space="0" w:color="auto"/>
                <w:right w:val="none" w:sz="0" w:space="0" w:color="auto"/>
              </w:divBdr>
            </w:div>
            <w:div w:id="1049576236">
              <w:marLeft w:val="0"/>
              <w:marRight w:val="0"/>
              <w:marTop w:val="0"/>
              <w:marBottom w:val="0"/>
              <w:divBdr>
                <w:top w:val="none" w:sz="0" w:space="0" w:color="auto"/>
                <w:left w:val="none" w:sz="0" w:space="0" w:color="auto"/>
                <w:bottom w:val="none" w:sz="0" w:space="0" w:color="auto"/>
                <w:right w:val="none" w:sz="0" w:space="0" w:color="auto"/>
              </w:divBdr>
            </w:div>
            <w:div w:id="251669163">
              <w:marLeft w:val="0"/>
              <w:marRight w:val="0"/>
              <w:marTop w:val="0"/>
              <w:marBottom w:val="0"/>
              <w:divBdr>
                <w:top w:val="none" w:sz="0" w:space="0" w:color="auto"/>
                <w:left w:val="none" w:sz="0" w:space="0" w:color="auto"/>
                <w:bottom w:val="none" w:sz="0" w:space="0" w:color="auto"/>
                <w:right w:val="none" w:sz="0" w:space="0" w:color="auto"/>
              </w:divBdr>
            </w:div>
            <w:div w:id="2074427151">
              <w:marLeft w:val="0"/>
              <w:marRight w:val="0"/>
              <w:marTop w:val="0"/>
              <w:marBottom w:val="0"/>
              <w:divBdr>
                <w:top w:val="none" w:sz="0" w:space="0" w:color="auto"/>
                <w:left w:val="none" w:sz="0" w:space="0" w:color="auto"/>
                <w:bottom w:val="none" w:sz="0" w:space="0" w:color="auto"/>
                <w:right w:val="none" w:sz="0" w:space="0" w:color="auto"/>
              </w:divBdr>
            </w:div>
            <w:div w:id="996111352">
              <w:marLeft w:val="0"/>
              <w:marRight w:val="0"/>
              <w:marTop w:val="0"/>
              <w:marBottom w:val="0"/>
              <w:divBdr>
                <w:top w:val="none" w:sz="0" w:space="0" w:color="auto"/>
                <w:left w:val="none" w:sz="0" w:space="0" w:color="auto"/>
                <w:bottom w:val="none" w:sz="0" w:space="0" w:color="auto"/>
                <w:right w:val="none" w:sz="0" w:space="0" w:color="auto"/>
              </w:divBdr>
            </w:div>
            <w:div w:id="195630424">
              <w:marLeft w:val="0"/>
              <w:marRight w:val="0"/>
              <w:marTop w:val="0"/>
              <w:marBottom w:val="0"/>
              <w:divBdr>
                <w:top w:val="none" w:sz="0" w:space="0" w:color="auto"/>
                <w:left w:val="none" w:sz="0" w:space="0" w:color="auto"/>
                <w:bottom w:val="none" w:sz="0" w:space="0" w:color="auto"/>
                <w:right w:val="none" w:sz="0" w:space="0" w:color="auto"/>
              </w:divBdr>
            </w:div>
            <w:div w:id="1388457601">
              <w:marLeft w:val="0"/>
              <w:marRight w:val="0"/>
              <w:marTop w:val="0"/>
              <w:marBottom w:val="0"/>
              <w:divBdr>
                <w:top w:val="none" w:sz="0" w:space="0" w:color="auto"/>
                <w:left w:val="none" w:sz="0" w:space="0" w:color="auto"/>
                <w:bottom w:val="none" w:sz="0" w:space="0" w:color="auto"/>
                <w:right w:val="none" w:sz="0" w:space="0" w:color="auto"/>
              </w:divBdr>
            </w:div>
            <w:div w:id="491994640">
              <w:marLeft w:val="0"/>
              <w:marRight w:val="0"/>
              <w:marTop w:val="0"/>
              <w:marBottom w:val="0"/>
              <w:divBdr>
                <w:top w:val="none" w:sz="0" w:space="0" w:color="auto"/>
                <w:left w:val="none" w:sz="0" w:space="0" w:color="auto"/>
                <w:bottom w:val="none" w:sz="0" w:space="0" w:color="auto"/>
                <w:right w:val="none" w:sz="0" w:space="0" w:color="auto"/>
              </w:divBdr>
            </w:div>
            <w:div w:id="1984769259">
              <w:marLeft w:val="0"/>
              <w:marRight w:val="0"/>
              <w:marTop w:val="0"/>
              <w:marBottom w:val="0"/>
              <w:divBdr>
                <w:top w:val="none" w:sz="0" w:space="0" w:color="auto"/>
                <w:left w:val="none" w:sz="0" w:space="0" w:color="auto"/>
                <w:bottom w:val="none" w:sz="0" w:space="0" w:color="auto"/>
                <w:right w:val="none" w:sz="0" w:space="0" w:color="auto"/>
              </w:divBdr>
            </w:div>
            <w:div w:id="1362708964">
              <w:marLeft w:val="0"/>
              <w:marRight w:val="0"/>
              <w:marTop w:val="0"/>
              <w:marBottom w:val="0"/>
              <w:divBdr>
                <w:top w:val="none" w:sz="0" w:space="0" w:color="auto"/>
                <w:left w:val="none" w:sz="0" w:space="0" w:color="auto"/>
                <w:bottom w:val="none" w:sz="0" w:space="0" w:color="auto"/>
                <w:right w:val="none" w:sz="0" w:space="0" w:color="auto"/>
              </w:divBdr>
            </w:div>
            <w:div w:id="1477448600">
              <w:marLeft w:val="0"/>
              <w:marRight w:val="0"/>
              <w:marTop w:val="0"/>
              <w:marBottom w:val="0"/>
              <w:divBdr>
                <w:top w:val="none" w:sz="0" w:space="0" w:color="auto"/>
                <w:left w:val="none" w:sz="0" w:space="0" w:color="auto"/>
                <w:bottom w:val="none" w:sz="0" w:space="0" w:color="auto"/>
                <w:right w:val="none" w:sz="0" w:space="0" w:color="auto"/>
              </w:divBdr>
            </w:div>
            <w:div w:id="1020744051">
              <w:marLeft w:val="0"/>
              <w:marRight w:val="0"/>
              <w:marTop w:val="0"/>
              <w:marBottom w:val="0"/>
              <w:divBdr>
                <w:top w:val="none" w:sz="0" w:space="0" w:color="auto"/>
                <w:left w:val="none" w:sz="0" w:space="0" w:color="auto"/>
                <w:bottom w:val="none" w:sz="0" w:space="0" w:color="auto"/>
                <w:right w:val="none" w:sz="0" w:space="0" w:color="auto"/>
              </w:divBdr>
            </w:div>
            <w:div w:id="955985508">
              <w:marLeft w:val="0"/>
              <w:marRight w:val="0"/>
              <w:marTop w:val="0"/>
              <w:marBottom w:val="0"/>
              <w:divBdr>
                <w:top w:val="none" w:sz="0" w:space="0" w:color="auto"/>
                <w:left w:val="none" w:sz="0" w:space="0" w:color="auto"/>
                <w:bottom w:val="none" w:sz="0" w:space="0" w:color="auto"/>
                <w:right w:val="none" w:sz="0" w:space="0" w:color="auto"/>
              </w:divBdr>
            </w:div>
            <w:div w:id="1520269531">
              <w:marLeft w:val="0"/>
              <w:marRight w:val="0"/>
              <w:marTop w:val="0"/>
              <w:marBottom w:val="0"/>
              <w:divBdr>
                <w:top w:val="none" w:sz="0" w:space="0" w:color="auto"/>
                <w:left w:val="none" w:sz="0" w:space="0" w:color="auto"/>
                <w:bottom w:val="none" w:sz="0" w:space="0" w:color="auto"/>
                <w:right w:val="none" w:sz="0" w:space="0" w:color="auto"/>
              </w:divBdr>
            </w:div>
            <w:div w:id="100801230">
              <w:marLeft w:val="0"/>
              <w:marRight w:val="0"/>
              <w:marTop w:val="0"/>
              <w:marBottom w:val="0"/>
              <w:divBdr>
                <w:top w:val="none" w:sz="0" w:space="0" w:color="auto"/>
                <w:left w:val="none" w:sz="0" w:space="0" w:color="auto"/>
                <w:bottom w:val="none" w:sz="0" w:space="0" w:color="auto"/>
                <w:right w:val="none" w:sz="0" w:space="0" w:color="auto"/>
              </w:divBdr>
            </w:div>
            <w:div w:id="1797525665">
              <w:marLeft w:val="0"/>
              <w:marRight w:val="0"/>
              <w:marTop w:val="0"/>
              <w:marBottom w:val="0"/>
              <w:divBdr>
                <w:top w:val="none" w:sz="0" w:space="0" w:color="auto"/>
                <w:left w:val="none" w:sz="0" w:space="0" w:color="auto"/>
                <w:bottom w:val="none" w:sz="0" w:space="0" w:color="auto"/>
                <w:right w:val="none" w:sz="0" w:space="0" w:color="auto"/>
              </w:divBdr>
            </w:div>
            <w:div w:id="2132505710">
              <w:marLeft w:val="0"/>
              <w:marRight w:val="0"/>
              <w:marTop w:val="0"/>
              <w:marBottom w:val="0"/>
              <w:divBdr>
                <w:top w:val="none" w:sz="0" w:space="0" w:color="auto"/>
                <w:left w:val="none" w:sz="0" w:space="0" w:color="auto"/>
                <w:bottom w:val="none" w:sz="0" w:space="0" w:color="auto"/>
                <w:right w:val="none" w:sz="0" w:space="0" w:color="auto"/>
              </w:divBdr>
            </w:div>
            <w:div w:id="1498808920">
              <w:marLeft w:val="0"/>
              <w:marRight w:val="0"/>
              <w:marTop w:val="0"/>
              <w:marBottom w:val="0"/>
              <w:divBdr>
                <w:top w:val="none" w:sz="0" w:space="0" w:color="auto"/>
                <w:left w:val="none" w:sz="0" w:space="0" w:color="auto"/>
                <w:bottom w:val="none" w:sz="0" w:space="0" w:color="auto"/>
                <w:right w:val="none" w:sz="0" w:space="0" w:color="auto"/>
              </w:divBdr>
            </w:div>
            <w:div w:id="1970816418">
              <w:marLeft w:val="0"/>
              <w:marRight w:val="0"/>
              <w:marTop w:val="0"/>
              <w:marBottom w:val="0"/>
              <w:divBdr>
                <w:top w:val="none" w:sz="0" w:space="0" w:color="auto"/>
                <w:left w:val="none" w:sz="0" w:space="0" w:color="auto"/>
                <w:bottom w:val="none" w:sz="0" w:space="0" w:color="auto"/>
                <w:right w:val="none" w:sz="0" w:space="0" w:color="auto"/>
              </w:divBdr>
            </w:div>
            <w:div w:id="1835142207">
              <w:marLeft w:val="0"/>
              <w:marRight w:val="0"/>
              <w:marTop w:val="0"/>
              <w:marBottom w:val="0"/>
              <w:divBdr>
                <w:top w:val="none" w:sz="0" w:space="0" w:color="auto"/>
                <w:left w:val="none" w:sz="0" w:space="0" w:color="auto"/>
                <w:bottom w:val="none" w:sz="0" w:space="0" w:color="auto"/>
                <w:right w:val="none" w:sz="0" w:space="0" w:color="auto"/>
              </w:divBdr>
            </w:div>
            <w:div w:id="1176111620">
              <w:marLeft w:val="0"/>
              <w:marRight w:val="0"/>
              <w:marTop w:val="0"/>
              <w:marBottom w:val="0"/>
              <w:divBdr>
                <w:top w:val="none" w:sz="0" w:space="0" w:color="auto"/>
                <w:left w:val="none" w:sz="0" w:space="0" w:color="auto"/>
                <w:bottom w:val="none" w:sz="0" w:space="0" w:color="auto"/>
                <w:right w:val="none" w:sz="0" w:space="0" w:color="auto"/>
              </w:divBdr>
            </w:div>
            <w:div w:id="1416626779">
              <w:marLeft w:val="0"/>
              <w:marRight w:val="0"/>
              <w:marTop w:val="0"/>
              <w:marBottom w:val="0"/>
              <w:divBdr>
                <w:top w:val="none" w:sz="0" w:space="0" w:color="auto"/>
                <w:left w:val="none" w:sz="0" w:space="0" w:color="auto"/>
                <w:bottom w:val="none" w:sz="0" w:space="0" w:color="auto"/>
                <w:right w:val="none" w:sz="0" w:space="0" w:color="auto"/>
              </w:divBdr>
            </w:div>
            <w:div w:id="1511067447">
              <w:marLeft w:val="0"/>
              <w:marRight w:val="0"/>
              <w:marTop w:val="0"/>
              <w:marBottom w:val="0"/>
              <w:divBdr>
                <w:top w:val="none" w:sz="0" w:space="0" w:color="auto"/>
                <w:left w:val="none" w:sz="0" w:space="0" w:color="auto"/>
                <w:bottom w:val="none" w:sz="0" w:space="0" w:color="auto"/>
                <w:right w:val="none" w:sz="0" w:space="0" w:color="auto"/>
              </w:divBdr>
            </w:div>
            <w:div w:id="834033075">
              <w:marLeft w:val="0"/>
              <w:marRight w:val="0"/>
              <w:marTop w:val="0"/>
              <w:marBottom w:val="0"/>
              <w:divBdr>
                <w:top w:val="none" w:sz="0" w:space="0" w:color="auto"/>
                <w:left w:val="none" w:sz="0" w:space="0" w:color="auto"/>
                <w:bottom w:val="none" w:sz="0" w:space="0" w:color="auto"/>
                <w:right w:val="none" w:sz="0" w:space="0" w:color="auto"/>
              </w:divBdr>
            </w:div>
            <w:div w:id="1626354907">
              <w:marLeft w:val="0"/>
              <w:marRight w:val="0"/>
              <w:marTop w:val="0"/>
              <w:marBottom w:val="0"/>
              <w:divBdr>
                <w:top w:val="none" w:sz="0" w:space="0" w:color="auto"/>
                <w:left w:val="none" w:sz="0" w:space="0" w:color="auto"/>
                <w:bottom w:val="none" w:sz="0" w:space="0" w:color="auto"/>
                <w:right w:val="none" w:sz="0" w:space="0" w:color="auto"/>
              </w:divBdr>
            </w:div>
            <w:div w:id="1345981516">
              <w:marLeft w:val="0"/>
              <w:marRight w:val="0"/>
              <w:marTop w:val="0"/>
              <w:marBottom w:val="0"/>
              <w:divBdr>
                <w:top w:val="none" w:sz="0" w:space="0" w:color="auto"/>
                <w:left w:val="none" w:sz="0" w:space="0" w:color="auto"/>
                <w:bottom w:val="none" w:sz="0" w:space="0" w:color="auto"/>
                <w:right w:val="none" w:sz="0" w:space="0" w:color="auto"/>
              </w:divBdr>
            </w:div>
            <w:div w:id="1500347894">
              <w:marLeft w:val="0"/>
              <w:marRight w:val="0"/>
              <w:marTop w:val="0"/>
              <w:marBottom w:val="0"/>
              <w:divBdr>
                <w:top w:val="none" w:sz="0" w:space="0" w:color="auto"/>
                <w:left w:val="none" w:sz="0" w:space="0" w:color="auto"/>
                <w:bottom w:val="none" w:sz="0" w:space="0" w:color="auto"/>
                <w:right w:val="none" w:sz="0" w:space="0" w:color="auto"/>
              </w:divBdr>
            </w:div>
            <w:div w:id="2032535729">
              <w:marLeft w:val="0"/>
              <w:marRight w:val="0"/>
              <w:marTop w:val="0"/>
              <w:marBottom w:val="0"/>
              <w:divBdr>
                <w:top w:val="none" w:sz="0" w:space="0" w:color="auto"/>
                <w:left w:val="none" w:sz="0" w:space="0" w:color="auto"/>
                <w:bottom w:val="none" w:sz="0" w:space="0" w:color="auto"/>
                <w:right w:val="none" w:sz="0" w:space="0" w:color="auto"/>
              </w:divBdr>
            </w:div>
            <w:div w:id="79257633">
              <w:marLeft w:val="0"/>
              <w:marRight w:val="0"/>
              <w:marTop w:val="0"/>
              <w:marBottom w:val="0"/>
              <w:divBdr>
                <w:top w:val="none" w:sz="0" w:space="0" w:color="auto"/>
                <w:left w:val="none" w:sz="0" w:space="0" w:color="auto"/>
                <w:bottom w:val="none" w:sz="0" w:space="0" w:color="auto"/>
                <w:right w:val="none" w:sz="0" w:space="0" w:color="auto"/>
              </w:divBdr>
            </w:div>
            <w:div w:id="2050258140">
              <w:marLeft w:val="0"/>
              <w:marRight w:val="0"/>
              <w:marTop w:val="0"/>
              <w:marBottom w:val="0"/>
              <w:divBdr>
                <w:top w:val="none" w:sz="0" w:space="0" w:color="auto"/>
                <w:left w:val="none" w:sz="0" w:space="0" w:color="auto"/>
                <w:bottom w:val="none" w:sz="0" w:space="0" w:color="auto"/>
                <w:right w:val="none" w:sz="0" w:space="0" w:color="auto"/>
              </w:divBdr>
            </w:div>
            <w:div w:id="1255549322">
              <w:marLeft w:val="0"/>
              <w:marRight w:val="0"/>
              <w:marTop w:val="0"/>
              <w:marBottom w:val="0"/>
              <w:divBdr>
                <w:top w:val="none" w:sz="0" w:space="0" w:color="auto"/>
                <w:left w:val="none" w:sz="0" w:space="0" w:color="auto"/>
                <w:bottom w:val="none" w:sz="0" w:space="0" w:color="auto"/>
                <w:right w:val="none" w:sz="0" w:space="0" w:color="auto"/>
              </w:divBdr>
            </w:div>
            <w:div w:id="596984071">
              <w:marLeft w:val="0"/>
              <w:marRight w:val="0"/>
              <w:marTop w:val="0"/>
              <w:marBottom w:val="0"/>
              <w:divBdr>
                <w:top w:val="none" w:sz="0" w:space="0" w:color="auto"/>
                <w:left w:val="none" w:sz="0" w:space="0" w:color="auto"/>
                <w:bottom w:val="none" w:sz="0" w:space="0" w:color="auto"/>
                <w:right w:val="none" w:sz="0" w:space="0" w:color="auto"/>
              </w:divBdr>
            </w:div>
            <w:div w:id="1074357828">
              <w:marLeft w:val="0"/>
              <w:marRight w:val="0"/>
              <w:marTop w:val="0"/>
              <w:marBottom w:val="0"/>
              <w:divBdr>
                <w:top w:val="none" w:sz="0" w:space="0" w:color="auto"/>
                <w:left w:val="none" w:sz="0" w:space="0" w:color="auto"/>
                <w:bottom w:val="none" w:sz="0" w:space="0" w:color="auto"/>
                <w:right w:val="none" w:sz="0" w:space="0" w:color="auto"/>
              </w:divBdr>
            </w:div>
            <w:div w:id="1812940041">
              <w:marLeft w:val="0"/>
              <w:marRight w:val="0"/>
              <w:marTop w:val="0"/>
              <w:marBottom w:val="0"/>
              <w:divBdr>
                <w:top w:val="none" w:sz="0" w:space="0" w:color="auto"/>
                <w:left w:val="none" w:sz="0" w:space="0" w:color="auto"/>
                <w:bottom w:val="none" w:sz="0" w:space="0" w:color="auto"/>
                <w:right w:val="none" w:sz="0" w:space="0" w:color="auto"/>
              </w:divBdr>
            </w:div>
            <w:div w:id="173033416">
              <w:marLeft w:val="0"/>
              <w:marRight w:val="0"/>
              <w:marTop w:val="0"/>
              <w:marBottom w:val="0"/>
              <w:divBdr>
                <w:top w:val="none" w:sz="0" w:space="0" w:color="auto"/>
                <w:left w:val="none" w:sz="0" w:space="0" w:color="auto"/>
                <w:bottom w:val="none" w:sz="0" w:space="0" w:color="auto"/>
                <w:right w:val="none" w:sz="0" w:space="0" w:color="auto"/>
              </w:divBdr>
            </w:div>
            <w:div w:id="1862936332">
              <w:marLeft w:val="0"/>
              <w:marRight w:val="0"/>
              <w:marTop w:val="0"/>
              <w:marBottom w:val="0"/>
              <w:divBdr>
                <w:top w:val="none" w:sz="0" w:space="0" w:color="auto"/>
                <w:left w:val="none" w:sz="0" w:space="0" w:color="auto"/>
                <w:bottom w:val="none" w:sz="0" w:space="0" w:color="auto"/>
                <w:right w:val="none" w:sz="0" w:space="0" w:color="auto"/>
              </w:divBdr>
            </w:div>
            <w:div w:id="80836692">
              <w:marLeft w:val="0"/>
              <w:marRight w:val="0"/>
              <w:marTop w:val="0"/>
              <w:marBottom w:val="0"/>
              <w:divBdr>
                <w:top w:val="none" w:sz="0" w:space="0" w:color="auto"/>
                <w:left w:val="none" w:sz="0" w:space="0" w:color="auto"/>
                <w:bottom w:val="none" w:sz="0" w:space="0" w:color="auto"/>
                <w:right w:val="none" w:sz="0" w:space="0" w:color="auto"/>
              </w:divBdr>
            </w:div>
            <w:div w:id="1572689551">
              <w:marLeft w:val="0"/>
              <w:marRight w:val="0"/>
              <w:marTop w:val="0"/>
              <w:marBottom w:val="0"/>
              <w:divBdr>
                <w:top w:val="none" w:sz="0" w:space="0" w:color="auto"/>
                <w:left w:val="none" w:sz="0" w:space="0" w:color="auto"/>
                <w:bottom w:val="none" w:sz="0" w:space="0" w:color="auto"/>
                <w:right w:val="none" w:sz="0" w:space="0" w:color="auto"/>
              </w:divBdr>
            </w:div>
            <w:div w:id="1442384839">
              <w:marLeft w:val="0"/>
              <w:marRight w:val="0"/>
              <w:marTop w:val="0"/>
              <w:marBottom w:val="0"/>
              <w:divBdr>
                <w:top w:val="none" w:sz="0" w:space="0" w:color="auto"/>
                <w:left w:val="none" w:sz="0" w:space="0" w:color="auto"/>
                <w:bottom w:val="none" w:sz="0" w:space="0" w:color="auto"/>
                <w:right w:val="none" w:sz="0" w:space="0" w:color="auto"/>
              </w:divBdr>
            </w:div>
            <w:div w:id="1432358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52977">
      <w:bodyDiv w:val="1"/>
      <w:marLeft w:val="0"/>
      <w:marRight w:val="0"/>
      <w:marTop w:val="0"/>
      <w:marBottom w:val="0"/>
      <w:divBdr>
        <w:top w:val="none" w:sz="0" w:space="0" w:color="auto"/>
        <w:left w:val="none" w:sz="0" w:space="0" w:color="auto"/>
        <w:bottom w:val="none" w:sz="0" w:space="0" w:color="auto"/>
        <w:right w:val="none" w:sz="0" w:space="0" w:color="auto"/>
      </w:divBdr>
      <w:divsChild>
        <w:div w:id="355158555">
          <w:marLeft w:val="0"/>
          <w:marRight w:val="0"/>
          <w:marTop w:val="0"/>
          <w:marBottom w:val="0"/>
          <w:divBdr>
            <w:top w:val="none" w:sz="0" w:space="0" w:color="auto"/>
            <w:left w:val="none" w:sz="0" w:space="0" w:color="auto"/>
            <w:bottom w:val="none" w:sz="0" w:space="0" w:color="auto"/>
            <w:right w:val="none" w:sz="0" w:space="0" w:color="auto"/>
          </w:divBdr>
          <w:divsChild>
            <w:div w:id="1672483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557186">
      <w:bodyDiv w:val="1"/>
      <w:marLeft w:val="0"/>
      <w:marRight w:val="0"/>
      <w:marTop w:val="0"/>
      <w:marBottom w:val="0"/>
      <w:divBdr>
        <w:top w:val="none" w:sz="0" w:space="0" w:color="auto"/>
        <w:left w:val="none" w:sz="0" w:space="0" w:color="auto"/>
        <w:bottom w:val="none" w:sz="0" w:space="0" w:color="auto"/>
        <w:right w:val="none" w:sz="0" w:space="0" w:color="auto"/>
      </w:divBdr>
      <w:divsChild>
        <w:div w:id="1322538271">
          <w:marLeft w:val="0"/>
          <w:marRight w:val="0"/>
          <w:marTop w:val="0"/>
          <w:marBottom w:val="0"/>
          <w:divBdr>
            <w:top w:val="none" w:sz="0" w:space="0" w:color="auto"/>
            <w:left w:val="none" w:sz="0" w:space="0" w:color="auto"/>
            <w:bottom w:val="none" w:sz="0" w:space="0" w:color="auto"/>
            <w:right w:val="none" w:sz="0" w:space="0" w:color="auto"/>
          </w:divBdr>
          <w:divsChild>
            <w:div w:id="1294336778">
              <w:marLeft w:val="0"/>
              <w:marRight w:val="0"/>
              <w:marTop w:val="0"/>
              <w:marBottom w:val="0"/>
              <w:divBdr>
                <w:top w:val="none" w:sz="0" w:space="0" w:color="auto"/>
                <w:left w:val="none" w:sz="0" w:space="0" w:color="auto"/>
                <w:bottom w:val="none" w:sz="0" w:space="0" w:color="auto"/>
                <w:right w:val="none" w:sz="0" w:space="0" w:color="auto"/>
              </w:divBdr>
            </w:div>
            <w:div w:id="807432711">
              <w:marLeft w:val="0"/>
              <w:marRight w:val="0"/>
              <w:marTop w:val="0"/>
              <w:marBottom w:val="0"/>
              <w:divBdr>
                <w:top w:val="none" w:sz="0" w:space="0" w:color="auto"/>
                <w:left w:val="none" w:sz="0" w:space="0" w:color="auto"/>
                <w:bottom w:val="none" w:sz="0" w:space="0" w:color="auto"/>
                <w:right w:val="none" w:sz="0" w:space="0" w:color="auto"/>
              </w:divBdr>
            </w:div>
            <w:div w:id="812798259">
              <w:marLeft w:val="0"/>
              <w:marRight w:val="0"/>
              <w:marTop w:val="0"/>
              <w:marBottom w:val="0"/>
              <w:divBdr>
                <w:top w:val="none" w:sz="0" w:space="0" w:color="auto"/>
                <w:left w:val="none" w:sz="0" w:space="0" w:color="auto"/>
                <w:bottom w:val="none" w:sz="0" w:space="0" w:color="auto"/>
                <w:right w:val="none" w:sz="0" w:space="0" w:color="auto"/>
              </w:divBdr>
            </w:div>
            <w:div w:id="512916971">
              <w:marLeft w:val="0"/>
              <w:marRight w:val="0"/>
              <w:marTop w:val="0"/>
              <w:marBottom w:val="0"/>
              <w:divBdr>
                <w:top w:val="none" w:sz="0" w:space="0" w:color="auto"/>
                <w:left w:val="none" w:sz="0" w:space="0" w:color="auto"/>
                <w:bottom w:val="none" w:sz="0" w:space="0" w:color="auto"/>
                <w:right w:val="none" w:sz="0" w:space="0" w:color="auto"/>
              </w:divBdr>
            </w:div>
            <w:div w:id="1257590241">
              <w:marLeft w:val="0"/>
              <w:marRight w:val="0"/>
              <w:marTop w:val="0"/>
              <w:marBottom w:val="0"/>
              <w:divBdr>
                <w:top w:val="none" w:sz="0" w:space="0" w:color="auto"/>
                <w:left w:val="none" w:sz="0" w:space="0" w:color="auto"/>
                <w:bottom w:val="none" w:sz="0" w:space="0" w:color="auto"/>
                <w:right w:val="none" w:sz="0" w:space="0" w:color="auto"/>
              </w:divBdr>
            </w:div>
            <w:div w:id="1620649686">
              <w:marLeft w:val="0"/>
              <w:marRight w:val="0"/>
              <w:marTop w:val="0"/>
              <w:marBottom w:val="0"/>
              <w:divBdr>
                <w:top w:val="none" w:sz="0" w:space="0" w:color="auto"/>
                <w:left w:val="none" w:sz="0" w:space="0" w:color="auto"/>
                <w:bottom w:val="none" w:sz="0" w:space="0" w:color="auto"/>
                <w:right w:val="none" w:sz="0" w:space="0" w:color="auto"/>
              </w:divBdr>
            </w:div>
            <w:div w:id="1778400866">
              <w:marLeft w:val="0"/>
              <w:marRight w:val="0"/>
              <w:marTop w:val="0"/>
              <w:marBottom w:val="0"/>
              <w:divBdr>
                <w:top w:val="none" w:sz="0" w:space="0" w:color="auto"/>
                <w:left w:val="none" w:sz="0" w:space="0" w:color="auto"/>
                <w:bottom w:val="none" w:sz="0" w:space="0" w:color="auto"/>
                <w:right w:val="none" w:sz="0" w:space="0" w:color="auto"/>
              </w:divBdr>
            </w:div>
            <w:div w:id="1380134303">
              <w:marLeft w:val="0"/>
              <w:marRight w:val="0"/>
              <w:marTop w:val="0"/>
              <w:marBottom w:val="0"/>
              <w:divBdr>
                <w:top w:val="none" w:sz="0" w:space="0" w:color="auto"/>
                <w:left w:val="none" w:sz="0" w:space="0" w:color="auto"/>
                <w:bottom w:val="none" w:sz="0" w:space="0" w:color="auto"/>
                <w:right w:val="none" w:sz="0" w:space="0" w:color="auto"/>
              </w:divBdr>
            </w:div>
            <w:div w:id="1415856235">
              <w:marLeft w:val="0"/>
              <w:marRight w:val="0"/>
              <w:marTop w:val="0"/>
              <w:marBottom w:val="0"/>
              <w:divBdr>
                <w:top w:val="none" w:sz="0" w:space="0" w:color="auto"/>
                <w:left w:val="none" w:sz="0" w:space="0" w:color="auto"/>
                <w:bottom w:val="none" w:sz="0" w:space="0" w:color="auto"/>
                <w:right w:val="none" w:sz="0" w:space="0" w:color="auto"/>
              </w:divBdr>
            </w:div>
            <w:div w:id="1429616050">
              <w:marLeft w:val="0"/>
              <w:marRight w:val="0"/>
              <w:marTop w:val="0"/>
              <w:marBottom w:val="0"/>
              <w:divBdr>
                <w:top w:val="none" w:sz="0" w:space="0" w:color="auto"/>
                <w:left w:val="none" w:sz="0" w:space="0" w:color="auto"/>
                <w:bottom w:val="none" w:sz="0" w:space="0" w:color="auto"/>
                <w:right w:val="none" w:sz="0" w:space="0" w:color="auto"/>
              </w:divBdr>
            </w:div>
            <w:div w:id="342703096">
              <w:marLeft w:val="0"/>
              <w:marRight w:val="0"/>
              <w:marTop w:val="0"/>
              <w:marBottom w:val="0"/>
              <w:divBdr>
                <w:top w:val="none" w:sz="0" w:space="0" w:color="auto"/>
                <w:left w:val="none" w:sz="0" w:space="0" w:color="auto"/>
                <w:bottom w:val="none" w:sz="0" w:space="0" w:color="auto"/>
                <w:right w:val="none" w:sz="0" w:space="0" w:color="auto"/>
              </w:divBdr>
            </w:div>
            <w:div w:id="633217453">
              <w:marLeft w:val="0"/>
              <w:marRight w:val="0"/>
              <w:marTop w:val="0"/>
              <w:marBottom w:val="0"/>
              <w:divBdr>
                <w:top w:val="none" w:sz="0" w:space="0" w:color="auto"/>
                <w:left w:val="none" w:sz="0" w:space="0" w:color="auto"/>
                <w:bottom w:val="none" w:sz="0" w:space="0" w:color="auto"/>
                <w:right w:val="none" w:sz="0" w:space="0" w:color="auto"/>
              </w:divBdr>
            </w:div>
            <w:div w:id="2033872190">
              <w:marLeft w:val="0"/>
              <w:marRight w:val="0"/>
              <w:marTop w:val="0"/>
              <w:marBottom w:val="0"/>
              <w:divBdr>
                <w:top w:val="none" w:sz="0" w:space="0" w:color="auto"/>
                <w:left w:val="none" w:sz="0" w:space="0" w:color="auto"/>
                <w:bottom w:val="none" w:sz="0" w:space="0" w:color="auto"/>
                <w:right w:val="none" w:sz="0" w:space="0" w:color="auto"/>
              </w:divBdr>
            </w:div>
            <w:div w:id="154225596">
              <w:marLeft w:val="0"/>
              <w:marRight w:val="0"/>
              <w:marTop w:val="0"/>
              <w:marBottom w:val="0"/>
              <w:divBdr>
                <w:top w:val="none" w:sz="0" w:space="0" w:color="auto"/>
                <w:left w:val="none" w:sz="0" w:space="0" w:color="auto"/>
                <w:bottom w:val="none" w:sz="0" w:space="0" w:color="auto"/>
                <w:right w:val="none" w:sz="0" w:space="0" w:color="auto"/>
              </w:divBdr>
            </w:div>
            <w:div w:id="404650035">
              <w:marLeft w:val="0"/>
              <w:marRight w:val="0"/>
              <w:marTop w:val="0"/>
              <w:marBottom w:val="0"/>
              <w:divBdr>
                <w:top w:val="none" w:sz="0" w:space="0" w:color="auto"/>
                <w:left w:val="none" w:sz="0" w:space="0" w:color="auto"/>
                <w:bottom w:val="none" w:sz="0" w:space="0" w:color="auto"/>
                <w:right w:val="none" w:sz="0" w:space="0" w:color="auto"/>
              </w:divBdr>
            </w:div>
            <w:div w:id="1768036979">
              <w:marLeft w:val="0"/>
              <w:marRight w:val="0"/>
              <w:marTop w:val="0"/>
              <w:marBottom w:val="0"/>
              <w:divBdr>
                <w:top w:val="none" w:sz="0" w:space="0" w:color="auto"/>
                <w:left w:val="none" w:sz="0" w:space="0" w:color="auto"/>
                <w:bottom w:val="none" w:sz="0" w:space="0" w:color="auto"/>
                <w:right w:val="none" w:sz="0" w:space="0" w:color="auto"/>
              </w:divBdr>
            </w:div>
            <w:div w:id="884483474">
              <w:marLeft w:val="0"/>
              <w:marRight w:val="0"/>
              <w:marTop w:val="0"/>
              <w:marBottom w:val="0"/>
              <w:divBdr>
                <w:top w:val="none" w:sz="0" w:space="0" w:color="auto"/>
                <w:left w:val="none" w:sz="0" w:space="0" w:color="auto"/>
                <w:bottom w:val="none" w:sz="0" w:space="0" w:color="auto"/>
                <w:right w:val="none" w:sz="0" w:space="0" w:color="auto"/>
              </w:divBdr>
            </w:div>
            <w:div w:id="1686395371">
              <w:marLeft w:val="0"/>
              <w:marRight w:val="0"/>
              <w:marTop w:val="0"/>
              <w:marBottom w:val="0"/>
              <w:divBdr>
                <w:top w:val="none" w:sz="0" w:space="0" w:color="auto"/>
                <w:left w:val="none" w:sz="0" w:space="0" w:color="auto"/>
                <w:bottom w:val="none" w:sz="0" w:space="0" w:color="auto"/>
                <w:right w:val="none" w:sz="0" w:space="0" w:color="auto"/>
              </w:divBdr>
            </w:div>
            <w:div w:id="646402660">
              <w:marLeft w:val="0"/>
              <w:marRight w:val="0"/>
              <w:marTop w:val="0"/>
              <w:marBottom w:val="0"/>
              <w:divBdr>
                <w:top w:val="none" w:sz="0" w:space="0" w:color="auto"/>
                <w:left w:val="none" w:sz="0" w:space="0" w:color="auto"/>
                <w:bottom w:val="none" w:sz="0" w:space="0" w:color="auto"/>
                <w:right w:val="none" w:sz="0" w:space="0" w:color="auto"/>
              </w:divBdr>
            </w:div>
            <w:div w:id="1574393516">
              <w:marLeft w:val="0"/>
              <w:marRight w:val="0"/>
              <w:marTop w:val="0"/>
              <w:marBottom w:val="0"/>
              <w:divBdr>
                <w:top w:val="none" w:sz="0" w:space="0" w:color="auto"/>
                <w:left w:val="none" w:sz="0" w:space="0" w:color="auto"/>
                <w:bottom w:val="none" w:sz="0" w:space="0" w:color="auto"/>
                <w:right w:val="none" w:sz="0" w:space="0" w:color="auto"/>
              </w:divBdr>
            </w:div>
            <w:div w:id="919605490">
              <w:marLeft w:val="0"/>
              <w:marRight w:val="0"/>
              <w:marTop w:val="0"/>
              <w:marBottom w:val="0"/>
              <w:divBdr>
                <w:top w:val="none" w:sz="0" w:space="0" w:color="auto"/>
                <w:left w:val="none" w:sz="0" w:space="0" w:color="auto"/>
                <w:bottom w:val="none" w:sz="0" w:space="0" w:color="auto"/>
                <w:right w:val="none" w:sz="0" w:space="0" w:color="auto"/>
              </w:divBdr>
            </w:div>
            <w:div w:id="811871459">
              <w:marLeft w:val="0"/>
              <w:marRight w:val="0"/>
              <w:marTop w:val="0"/>
              <w:marBottom w:val="0"/>
              <w:divBdr>
                <w:top w:val="none" w:sz="0" w:space="0" w:color="auto"/>
                <w:left w:val="none" w:sz="0" w:space="0" w:color="auto"/>
                <w:bottom w:val="none" w:sz="0" w:space="0" w:color="auto"/>
                <w:right w:val="none" w:sz="0" w:space="0" w:color="auto"/>
              </w:divBdr>
            </w:div>
            <w:div w:id="662466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583877">
      <w:bodyDiv w:val="1"/>
      <w:marLeft w:val="0"/>
      <w:marRight w:val="0"/>
      <w:marTop w:val="0"/>
      <w:marBottom w:val="0"/>
      <w:divBdr>
        <w:top w:val="none" w:sz="0" w:space="0" w:color="auto"/>
        <w:left w:val="none" w:sz="0" w:space="0" w:color="auto"/>
        <w:bottom w:val="none" w:sz="0" w:space="0" w:color="auto"/>
        <w:right w:val="none" w:sz="0" w:space="0" w:color="auto"/>
      </w:divBdr>
      <w:divsChild>
        <w:div w:id="1638683288">
          <w:marLeft w:val="0"/>
          <w:marRight w:val="0"/>
          <w:marTop w:val="0"/>
          <w:marBottom w:val="0"/>
          <w:divBdr>
            <w:top w:val="none" w:sz="0" w:space="0" w:color="auto"/>
            <w:left w:val="none" w:sz="0" w:space="0" w:color="auto"/>
            <w:bottom w:val="none" w:sz="0" w:space="0" w:color="auto"/>
            <w:right w:val="none" w:sz="0" w:space="0" w:color="auto"/>
          </w:divBdr>
          <w:divsChild>
            <w:div w:id="905797252">
              <w:marLeft w:val="0"/>
              <w:marRight w:val="0"/>
              <w:marTop w:val="0"/>
              <w:marBottom w:val="0"/>
              <w:divBdr>
                <w:top w:val="none" w:sz="0" w:space="0" w:color="auto"/>
                <w:left w:val="none" w:sz="0" w:space="0" w:color="auto"/>
                <w:bottom w:val="none" w:sz="0" w:space="0" w:color="auto"/>
                <w:right w:val="none" w:sz="0" w:space="0" w:color="auto"/>
              </w:divBdr>
            </w:div>
            <w:div w:id="274022882">
              <w:marLeft w:val="0"/>
              <w:marRight w:val="0"/>
              <w:marTop w:val="0"/>
              <w:marBottom w:val="0"/>
              <w:divBdr>
                <w:top w:val="none" w:sz="0" w:space="0" w:color="auto"/>
                <w:left w:val="none" w:sz="0" w:space="0" w:color="auto"/>
                <w:bottom w:val="none" w:sz="0" w:space="0" w:color="auto"/>
                <w:right w:val="none" w:sz="0" w:space="0" w:color="auto"/>
              </w:divBdr>
            </w:div>
            <w:div w:id="437914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442655">
      <w:bodyDiv w:val="1"/>
      <w:marLeft w:val="0"/>
      <w:marRight w:val="0"/>
      <w:marTop w:val="0"/>
      <w:marBottom w:val="0"/>
      <w:divBdr>
        <w:top w:val="none" w:sz="0" w:space="0" w:color="auto"/>
        <w:left w:val="none" w:sz="0" w:space="0" w:color="auto"/>
        <w:bottom w:val="none" w:sz="0" w:space="0" w:color="auto"/>
        <w:right w:val="none" w:sz="0" w:space="0" w:color="auto"/>
      </w:divBdr>
      <w:divsChild>
        <w:div w:id="1605848233">
          <w:marLeft w:val="0"/>
          <w:marRight w:val="0"/>
          <w:marTop w:val="0"/>
          <w:marBottom w:val="0"/>
          <w:divBdr>
            <w:top w:val="none" w:sz="0" w:space="0" w:color="auto"/>
            <w:left w:val="none" w:sz="0" w:space="0" w:color="auto"/>
            <w:bottom w:val="none" w:sz="0" w:space="0" w:color="auto"/>
            <w:right w:val="none" w:sz="0" w:space="0" w:color="auto"/>
          </w:divBdr>
          <w:divsChild>
            <w:div w:id="1976137999">
              <w:marLeft w:val="0"/>
              <w:marRight w:val="0"/>
              <w:marTop w:val="0"/>
              <w:marBottom w:val="0"/>
              <w:divBdr>
                <w:top w:val="none" w:sz="0" w:space="0" w:color="auto"/>
                <w:left w:val="none" w:sz="0" w:space="0" w:color="auto"/>
                <w:bottom w:val="none" w:sz="0" w:space="0" w:color="auto"/>
                <w:right w:val="none" w:sz="0" w:space="0" w:color="auto"/>
              </w:divBdr>
            </w:div>
            <w:div w:id="1795754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7351480">
      <w:bodyDiv w:val="1"/>
      <w:marLeft w:val="0"/>
      <w:marRight w:val="0"/>
      <w:marTop w:val="0"/>
      <w:marBottom w:val="0"/>
      <w:divBdr>
        <w:top w:val="none" w:sz="0" w:space="0" w:color="auto"/>
        <w:left w:val="none" w:sz="0" w:space="0" w:color="auto"/>
        <w:bottom w:val="none" w:sz="0" w:space="0" w:color="auto"/>
        <w:right w:val="none" w:sz="0" w:space="0" w:color="auto"/>
      </w:divBdr>
      <w:divsChild>
        <w:div w:id="1208226648">
          <w:marLeft w:val="0"/>
          <w:marRight w:val="0"/>
          <w:marTop w:val="0"/>
          <w:marBottom w:val="0"/>
          <w:divBdr>
            <w:top w:val="none" w:sz="0" w:space="0" w:color="auto"/>
            <w:left w:val="none" w:sz="0" w:space="0" w:color="auto"/>
            <w:bottom w:val="none" w:sz="0" w:space="0" w:color="auto"/>
            <w:right w:val="none" w:sz="0" w:space="0" w:color="auto"/>
          </w:divBdr>
          <w:divsChild>
            <w:div w:id="1507600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122762">
      <w:bodyDiv w:val="1"/>
      <w:marLeft w:val="0"/>
      <w:marRight w:val="0"/>
      <w:marTop w:val="0"/>
      <w:marBottom w:val="0"/>
      <w:divBdr>
        <w:top w:val="none" w:sz="0" w:space="0" w:color="auto"/>
        <w:left w:val="none" w:sz="0" w:space="0" w:color="auto"/>
        <w:bottom w:val="none" w:sz="0" w:space="0" w:color="auto"/>
        <w:right w:val="none" w:sz="0" w:space="0" w:color="auto"/>
      </w:divBdr>
    </w:div>
    <w:div w:id="735586191">
      <w:bodyDiv w:val="1"/>
      <w:marLeft w:val="0"/>
      <w:marRight w:val="0"/>
      <w:marTop w:val="0"/>
      <w:marBottom w:val="0"/>
      <w:divBdr>
        <w:top w:val="none" w:sz="0" w:space="0" w:color="auto"/>
        <w:left w:val="none" w:sz="0" w:space="0" w:color="auto"/>
        <w:bottom w:val="none" w:sz="0" w:space="0" w:color="auto"/>
        <w:right w:val="none" w:sz="0" w:space="0" w:color="auto"/>
      </w:divBdr>
      <w:divsChild>
        <w:div w:id="59445117">
          <w:marLeft w:val="0"/>
          <w:marRight w:val="0"/>
          <w:marTop w:val="0"/>
          <w:marBottom w:val="0"/>
          <w:divBdr>
            <w:top w:val="none" w:sz="0" w:space="0" w:color="auto"/>
            <w:left w:val="none" w:sz="0" w:space="0" w:color="auto"/>
            <w:bottom w:val="none" w:sz="0" w:space="0" w:color="auto"/>
            <w:right w:val="none" w:sz="0" w:space="0" w:color="auto"/>
          </w:divBdr>
          <w:divsChild>
            <w:div w:id="1272936409">
              <w:marLeft w:val="0"/>
              <w:marRight w:val="0"/>
              <w:marTop w:val="0"/>
              <w:marBottom w:val="0"/>
              <w:divBdr>
                <w:top w:val="none" w:sz="0" w:space="0" w:color="auto"/>
                <w:left w:val="none" w:sz="0" w:space="0" w:color="auto"/>
                <w:bottom w:val="none" w:sz="0" w:space="0" w:color="auto"/>
                <w:right w:val="none" w:sz="0" w:space="0" w:color="auto"/>
              </w:divBdr>
            </w:div>
            <w:div w:id="1548369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739818">
      <w:bodyDiv w:val="1"/>
      <w:marLeft w:val="0"/>
      <w:marRight w:val="0"/>
      <w:marTop w:val="0"/>
      <w:marBottom w:val="0"/>
      <w:divBdr>
        <w:top w:val="none" w:sz="0" w:space="0" w:color="auto"/>
        <w:left w:val="none" w:sz="0" w:space="0" w:color="auto"/>
        <w:bottom w:val="none" w:sz="0" w:space="0" w:color="auto"/>
        <w:right w:val="none" w:sz="0" w:space="0" w:color="auto"/>
      </w:divBdr>
      <w:divsChild>
        <w:div w:id="944112174">
          <w:marLeft w:val="0"/>
          <w:marRight w:val="0"/>
          <w:marTop w:val="0"/>
          <w:marBottom w:val="0"/>
          <w:divBdr>
            <w:top w:val="none" w:sz="0" w:space="0" w:color="auto"/>
            <w:left w:val="none" w:sz="0" w:space="0" w:color="auto"/>
            <w:bottom w:val="none" w:sz="0" w:space="0" w:color="auto"/>
            <w:right w:val="none" w:sz="0" w:space="0" w:color="auto"/>
          </w:divBdr>
          <w:divsChild>
            <w:div w:id="1938707403">
              <w:marLeft w:val="0"/>
              <w:marRight w:val="0"/>
              <w:marTop w:val="0"/>
              <w:marBottom w:val="0"/>
              <w:divBdr>
                <w:top w:val="none" w:sz="0" w:space="0" w:color="auto"/>
                <w:left w:val="none" w:sz="0" w:space="0" w:color="auto"/>
                <w:bottom w:val="none" w:sz="0" w:space="0" w:color="auto"/>
                <w:right w:val="none" w:sz="0" w:space="0" w:color="auto"/>
              </w:divBdr>
            </w:div>
            <w:div w:id="739601557">
              <w:marLeft w:val="0"/>
              <w:marRight w:val="0"/>
              <w:marTop w:val="0"/>
              <w:marBottom w:val="0"/>
              <w:divBdr>
                <w:top w:val="none" w:sz="0" w:space="0" w:color="auto"/>
                <w:left w:val="none" w:sz="0" w:space="0" w:color="auto"/>
                <w:bottom w:val="none" w:sz="0" w:space="0" w:color="auto"/>
                <w:right w:val="none" w:sz="0" w:space="0" w:color="auto"/>
              </w:divBdr>
            </w:div>
            <w:div w:id="833571447">
              <w:marLeft w:val="0"/>
              <w:marRight w:val="0"/>
              <w:marTop w:val="0"/>
              <w:marBottom w:val="0"/>
              <w:divBdr>
                <w:top w:val="none" w:sz="0" w:space="0" w:color="auto"/>
                <w:left w:val="none" w:sz="0" w:space="0" w:color="auto"/>
                <w:bottom w:val="none" w:sz="0" w:space="0" w:color="auto"/>
                <w:right w:val="none" w:sz="0" w:space="0" w:color="auto"/>
              </w:divBdr>
            </w:div>
            <w:div w:id="1215388006">
              <w:marLeft w:val="0"/>
              <w:marRight w:val="0"/>
              <w:marTop w:val="0"/>
              <w:marBottom w:val="0"/>
              <w:divBdr>
                <w:top w:val="none" w:sz="0" w:space="0" w:color="auto"/>
                <w:left w:val="none" w:sz="0" w:space="0" w:color="auto"/>
                <w:bottom w:val="none" w:sz="0" w:space="0" w:color="auto"/>
                <w:right w:val="none" w:sz="0" w:space="0" w:color="auto"/>
              </w:divBdr>
            </w:div>
            <w:div w:id="1281109964">
              <w:marLeft w:val="0"/>
              <w:marRight w:val="0"/>
              <w:marTop w:val="0"/>
              <w:marBottom w:val="0"/>
              <w:divBdr>
                <w:top w:val="none" w:sz="0" w:space="0" w:color="auto"/>
                <w:left w:val="none" w:sz="0" w:space="0" w:color="auto"/>
                <w:bottom w:val="none" w:sz="0" w:space="0" w:color="auto"/>
                <w:right w:val="none" w:sz="0" w:space="0" w:color="auto"/>
              </w:divBdr>
            </w:div>
            <w:div w:id="869100839">
              <w:marLeft w:val="0"/>
              <w:marRight w:val="0"/>
              <w:marTop w:val="0"/>
              <w:marBottom w:val="0"/>
              <w:divBdr>
                <w:top w:val="none" w:sz="0" w:space="0" w:color="auto"/>
                <w:left w:val="none" w:sz="0" w:space="0" w:color="auto"/>
                <w:bottom w:val="none" w:sz="0" w:space="0" w:color="auto"/>
                <w:right w:val="none" w:sz="0" w:space="0" w:color="auto"/>
              </w:divBdr>
            </w:div>
            <w:div w:id="332995068">
              <w:marLeft w:val="0"/>
              <w:marRight w:val="0"/>
              <w:marTop w:val="0"/>
              <w:marBottom w:val="0"/>
              <w:divBdr>
                <w:top w:val="none" w:sz="0" w:space="0" w:color="auto"/>
                <w:left w:val="none" w:sz="0" w:space="0" w:color="auto"/>
                <w:bottom w:val="none" w:sz="0" w:space="0" w:color="auto"/>
                <w:right w:val="none" w:sz="0" w:space="0" w:color="auto"/>
              </w:divBdr>
            </w:div>
            <w:div w:id="1945919054">
              <w:marLeft w:val="0"/>
              <w:marRight w:val="0"/>
              <w:marTop w:val="0"/>
              <w:marBottom w:val="0"/>
              <w:divBdr>
                <w:top w:val="none" w:sz="0" w:space="0" w:color="auto"/>
                <w:left w:val="none" w:sz="0" w:space="0" w:color="auto"/>
                <w:bottom w:val="none" w:sz="0" w:space="0" w:color="auto"/>
                <w:right w:val="none" w:sz="0" w:space="0" w:color="auto"/>
              </w:divBdr>
            </w:div>
            <w:div w:id="1781951188">
              <w:marLeft w:val="0"/>
              <w:marRight w:val="0"/>
              <w:marTop w:val="0"/>
              <w:marBottom w:val="0"/>
              <w:divBdr>
                <w:top w:val="none" w:sz="0" w:space="0" w:color="auto"/>
                <w:left w:val="none" w:sz="0" w:space="0" w:color="auto"/>
                <w:bottom w:val="none" w:sz="0" w:space="0" w:color="auto"/>
                <w:right w:val="none" w:sz="0" w:space="0" w:color="auto"/>
              </w:divBdr>
            </w:div>
            <w:div w:id="1696422726">
              <w:marLeft w:val="0"/>
              <w:marRight w:val="0"/>
              <w:marTop w:val="0"/>
              <w:marBottom w:val="0"/>
              <w:divBdr>
                <w:top w:val="none" w:sz="0" w:space="0" w:color="auto"/>
                <w:left w:val="none" w:sz="0" w:space="0" w:color="auto"/>
                <w:bottom w:val="none" w:sz="0" w:space="0" w:color="auto"/>
                <w:right w:val="none" w:sz="0" w:space="0" w:color="auto"/>
              </w:divBdr>
            </w:div>
            <w:div w:id="582833853">
              <w:marLeft w:val="0"/>
              <w:marRight w:val="0"/>
              <w:marTop w:val="0"/>
              <w:marBottom w:val="0"/>
              <w:divBdr>
                <w:top w:val="none" w:sz="0" w:space="0" w:color="auto"/>
                <w:left w:val="none" w:sz="0" w:space="0" w:color="auto"/>
                <w:bottom w:val="none" w:sz="0" w:space="0" w:color="auto"/>
                <w:right w:val="none" w:sz="0" w:space="0" w:color="auto"/>
              </w:divBdr>
            </w:div>
            <w:div w:id="1003631021">
              <w:marLeft w:val="0"/>
              <w:marRight w:val="0"/>
              <w:marTop w:val="0"/>
              <w:marBottom w:val="0"/>
              <w:divBdr>
                <w:top w:val="none" w:sz="0" w:space="0" w:color="auto"/>
                <w:left w:val="none" w:sz="0" w:space="0" w:color="auto"/>
                <w:bottom w:val="none" w:sz="0" w:space="0" w:color="auto"/>
                <w:right w:val="none" w:sz="0" w:space="0" w:color="auto"/>
              </w:divBdr>
            </w:div>
            <w:div w:id="1651788948">
              <w:marLeft w:val="0"/>
              <w:marRight w:val="0"/>
              <w:marTop w:val="0"/>
              <w:marBottom w:val="0"/>
              <w:divBdr>
                <w:top w:val="none" w:sz="0" w:space="0" w:color="auto"/>
                <w:left w:val="none" w:sz="0" w:space="0" w:color="auto"/>
                <w:bottom w:val="none" w:sz="0" w:space="0" w:color="auto"/>
                <w:right w:val="none" w:sz="0" w:space="0" w:color="auto"/>
              </w:divBdr>
            </w:div>
            <w:div w:id="1454708799">
              <w:marLeft w:val="0"/>
              <w:marRight w:val="0"/>
              <w:marTop w:val="0"/>
              <w:marBottom w:val="0"/>
              <w:divBdr>
                <w:top w:val="none" w:sz="0" w:space="0" w:color="auto"/>
                <w:left w:val="none" w:sz="0" w:space="0" w:color="auto"/>
                <w:bottom w:val="none" w:sz="0" w:space="0" w:color="auto"/>
                <w:right w:val="none" w:sz="0" w:space="0" w:color="auto"/>
              </w:divBdr>
            </w:div>
            <w:div w:id="1055081561">
              <w:marLeft w:val="0"/>
              <w:marRight w:val="0"/>
              <w:marTop w:val="0"/>
              <w:marBottom w:val="0"/>
              <w:divBdr>
                <w:top w:val="none" w:sz="0" w:space="0" w:color="auto"/>
                <w:left w:val="none" w:sz="0" w:space="0" w:color="auto"/>
                <w:bottom w:val="none" w:sz="0" w:space="0" w:color="auto"/>
                <w:right w:val="none" w:sz="0" w:space="0" w:color="auto"/>
              </w:divBdr>
            </w:div>
            <w:div w:id="667514686">
              <w:marLeft w:val="0"/>
              <w:marRight w:val="0"/>
              <w:marTop w:val="0"/>
              <w:marBottom w:val="0"/>
              <w:divBdr>
                <w:top w:val="none" w:sz="0" w:space="0" w:color="auto"/>
                <w:left w:val="none" w:sz="0" w:space="0" w:color="auto"/>
                <w:bottom w:val="none" w:sz="0" w:space="0" w:color="auto"/>
                <w:right w:val="none" w:sz="0" w:space="0" w:color="auto"/>
              </w:divBdr>
            </w:div>
            <w:div w:id="664361142">
              <w:marLeft w:val="0"/>
              <w:marRight w:val="0"/>
              <w:marTop w:val="0"/>
              <w:marBottom w:val="0"/>
              <w:divBdr>
                <w:top w:val="none" w:sz="0" w:space="0" w:color="auto"/>
                <w:left w:val="none" w:sz="0" w:space="0" w:color="auto"/>
                <w:bottom w:val="none" w:sz="0" w:space="0" w:color="auto"/>
                <w:right w:val="none" w:sz="0" w:space="0" w:color="auto"/>
              </w:divBdr>
            </w:div>
            <w:div w:id="1644389443">
              <w:marLeft w:val="0"/>
              <w:marRight w:val="0"/>
              <w:marTop w:val="0"/>
              <w:marBottom w:val="0"/>
              <w:divBdr>
                <w:top w:val="none" w:sz="0" w:space="0" w:color="auto"/>
                <w:left w:val="none" w:sz="0" w:space="0" w:color="auto"/>
                <w:bottom w:val="none" w:sz="0" w:space="0" w:color="auto"/>
                <w:right w:val="none" w:sz="0" w:space="0" w:color="auto"/>
              </w:divBdr>
            </w:div>
            <w:div w:id="133374005">
              <w:marLeft w:val="0"/>
              <w:marRight w:val="0"/>
              <w:marTop w:val="0"/>
              <w:marBottom w:val="0"/>
              <w:divBdr>
                <w:top w:val="none" w:sz="0" w:space="0" w:color="auto"/>
                <w:left w:val="none" w:sz="0" w:space="0" w:color="auto"/>
                <w:bottom w:val="none" w:sz="0" w:space="0" w:color="auto"/>
                <w:right w:val="none" w:sz="0" w:space="0" w:color="auto"/>
              </w:divBdr>
            </w:div>
            <w:div w:id="736166778">
              <w:marLeft w:val="0"/>
              <w:marRight w:val="0"/>
              <w:marTop w:val="0"/>
              <w:marBottom w:val="0"/>
              <w:divBdr>
                <w:top w:val="none" w:sz="0" w:space="0" w:color="auto"/>
                <w:left w:val="none" w:sz="0" w:space="0" w:color="auto"/>
                <w:bottom w:val="none" w:sz="0" w:space="0" w:color="auto"/>
                <w:right w:val="none" w:sz="0" w:space="0" w:color="auto"/>
              </w:divBdr>
            </w:div>
            <w:div w:id="1779838376">
              <w:marLeft w:val="0"/>
              <w:marRight w:val="0"/>
              <w:marTop w:val="0"/>
              <w:marBottom w:val="0"/>
              <w:divBdr>
                <w:top w:val="none" w:sz="0" w:space="0" w:color="auto"/>
                <w:left w:val="none" w:sz="0" w:space="0" w:color="auto"/>
                <w:bottom w:val="none" w:sz="0" w:space="0" w:color="auto"/>
                <w:right w:val="none" w:sz="0" w:space="0" w:color="auto"/>
              </w:divBdr>
            </w:div>
            <w:div w:id="281768730">
              <w:marLeft w:val="0"/>
              <w:marRight w:val="0"/>
              <w:marTop w:val="0"/>
              <w:marBottom w:val="0"/>
              <w:divBdr>
                <w:top w:val="none" w:sz="0" w:space="0" w:color="auto"/>
                <w:left w:val="none" w:sz="0" w:space="0" w:color="auto"/>
                <w:bottom w:val="none" w:sz="0" w:space="0" w:color="auto"/>
                <w:right w:val="none" w:sz="0" w:space="0" w:color="auto"/>
              </w:divBdr>
            </w:div>
            <w:div w:id="1755980334">
              <w:marLeft w:val="0"/>
              <w:marRight w:val="0"/>
              <w:marTop w:val="0"/>
              <w:marBottom w:val="0"/>
              <w:divBdr>
                <w:top w:val="none" w:sz="0" w:space="0" w:color="auto"/>
                <w:left w:val="none" w:sz="0" w:space="0" w:color="auto"/>
                <w:bottom w:val="none" w:sz="0" w:space="0" w:color="auto"/>
                <w:right w:val="none" w:sz="0" w:space="0" w:color="auto"/>
              </w:divBdr>
            </w:div>
            <w:div w:id="1467695633">
              <w:marLeft w:val="0"/>
              <w:marRight w:val="0"/>
              <w:marTop w:val="0"/>
              <w:marBottom w:val="0"/>
              <w:divBdr>
                <w:top w:val="none" w:sz="0" w:space="0" w:color="auto"/>
                <w:left w:val="none" w:sz="0" w:space="0" w:color="auto"/>
                <w:bottom w:val="none" w:sz="0" w:space="0" w:color="auto"/>
                <w:right w:val="none" w:sz="0" w:space="0" w:color="auto"/>
              </w:divBdr>
            </w:div>
            <w:div w:id="492724736">
              <w:marLeft w:val="0"/>
              <w:marRight w:val="0"/>
              <w:marTop w:val="0"/>
              <w:marBottom w:val="0"/>
              <w:divBdr>
                <w:top w:val="none" w:sz="0" w:space="0" w:color="auto"/>
                <w:left w:val="none" w:sz="0" w:space="0" w:color="auto"/>
                <w:bottom w:val="none" w:sz="0" w:space="0" w:color="auto"/>
                <w:right w:val="none" w:sz="0" w:space="0" w:color="auto"/>
              </w:divBdr>
            </w:div>
            <w:div w:id="1199275928">
              <w:marLeft w:val="0"/>
              <w:marRight w:val="0"/>
              <w:marTop w:val="0"/>
              <w:marBottom w:val="0"/>
              <w:divBdr>
                <w:top w:val="none" w:sz="0" w:space="0" w:color="auto"/>
                <w:left w:val="none" w:sz="0" w:space="0" w:color="auto"/>
                <w:bottom w:val="none" w:sz="0" w:space="0" w:color="auto"/>
                <w:right w:val="none" w:sz="0" w:space="0" w:color="auto"/>
              </w:divBdr>
            </w:div>
            <w:div w:id="451166776">
              <w:marLeft w:val="0"/>
              <w:marRight w:val="0"/>
              <w:marTop w:val="0"/>
              <w:marBottom w:val="0"/>
              <w:divBdr>
                <w:top w:val="none" w:sz="0" w:space="0" w:color="auto"/>
                <w:left w:val="none" w:sz="0" w:space="0" w:color="auto"/>
                <w:bottom w:val="none" w:sz="0" w:space="0" w:color="auto"/>
                <w:right w:val="none" w:sz="0" w:space="0" w:color="auto"/>
              </w:divBdr>
            </w:div>
            <w:div w:id="1804038060">
              <w:marLeft w:val="0"/>
              <w:marRight w:val="0"/>
              <w:marTop w:val="0"/>
              <w:marBottom w:val="0"/>
              <w:divBdr>
                <w:top w:val="none" w:sz="0" w:space="0" w:color="auto"/>
                <w:left w:val="none" w:sz="0" w:space="0" w:color="auto"/>
                <w:bottom w:val="none" w:sz="0" w:space="0" w:color="auto"/>
                <w:right w:val="none" w:sz="0" w:space="0" w:color="auto"/>
              </w:divBdr>
            </w:div>
            <w:div w:id="807892921">
              <w:marLeft w:val="0"/>
              <w:marRight w:val="0"/>
              <w:marTop w:val="0"/>
              <w:marBottom w:val="0"/>
              <w:divBdr>
                <w:top w:val="none" w:sz="0" w:space="0" w:color="auto"/>
                <w:left w:val="none" w:sz="0" w:space="0" w:color="auto"/>
                <w:bottom w:val="none" w:sz="0" w:space="0" w:color="auto"/>
                <w:right w:val="none" w:sz="0" w:space="0" w:color="auto"/>
              </w:divBdr>
            </w:div>
            <w:div w:id="582493235">
              <w:marLeft w:val="0"/>
              <w:marRight w:val="0"/>
              <w:marTop w:val="0"/>
              <w:marBottom w:val="0"/>
              <w:divBdr>
                <w:top w:val="none" w:sz="0" w:space="0" w:color="auto"/>
                <w:left w:val="none" w:sz="0" w:space="0" w:color="auto"/>
                <w:bottom w:val="none" w:sz="0" w:space="0" w:color="auto"/>
                <w:right w:val="none" w:sz="0" w:space="0" w:color="auto"/>
              </w:divBdr>
            </w:div>
            <w:div w:id="1277174955">
              <w:marLeft w:val="0"/>
              <w:marRight w:val="0"/>
              <w:marTop w:val="0"/>
              <w:marBottom w:val="0"/>
              <w:divBdr>
                <w:top w:val="none" w:sz="0" w:space="0" w:color="auto"/>
                <w:left w:val="none" w:sz="0" w:space="0" w:color="auto"/>
                <w:bottom w:val="none" w:sz="0" w:space="0" w:color="auto"/>
                <w:right w:val="none" w:sz="0" w:space="0" w:color="auto"/>
              </w:divBdr>
            </w:div>
            <w:div w:id="947009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9582887">
      <w:bodyDiv w:val="1"/>
      <w:marLeft w:val="0"/>
      <w:marRight w:val="0"/>
      <w:marTop w:val="0"/>
      <w:marBottom w:val="0"/>
      <w:divBdr>
        <w:top w:val="none" w:sz="0" w:space="0" w:color="auto"/>
        <w:left w:val="none" w:sz="0" w:space="0" w:color="auto"/>
        <w:bottom w:val="none" w:sz="0" w:space="0" w:color="auto"/>
        <w:right w:val="none" w:sz="0" w:space="0" w:color="auto"/>
      </w:divBdr>
      <w:divsChild>
        <w:div w:id="2038850235">
          <w:marLeft w:val="0"/>
          <w:marRight w:val="0"/>
          <w:marTop w:val="0"/>
          <w:marBottom w:val="0"/>
          <w:divBdr>
            <w:top w:val="none" w:sz="0" w:space="0" w:color="auto"/>
            <w:left w:val="none" w:sz="0" w:space="0" w:color="auto"/>
            <w:bottom w:val="none" w:sz="0" w:space="0" w:color="auto"/>
            <w:right w:val="none" w:sz="0" w:space="0" w:color="auto"/>
          </w:divBdr>
          <w:divsChild>
            <w:div w:id="704450289">
              <w:marLeft w:val="0"/>
              <w:marRight w:val="0"/>
              <w:marTop w:val="0"/>
              <w:marBottom w:val="0"/>
              <w:divBdr>
                <w:top w:val="none" w:sz="0" w:space="0" w:color="auto"/>
                <w:left w:val="none" w:sz="0" w:space="0" w:color="auto"/>
                <w:bottom w:val="none" w:sz="0" w:space="0" w:color="auto"/>
                <w:right w:val="none" w:sz="0" w:space="0" w:color="auto"/>
              </w:divBdr>
            </w:div>
            <w:div w:id="875655392">
              <w:marLeft w:val="0"/>
              <w:marRight w:val="0"/>
              <w:marTop w:val="0"/>
              <w:marBottom w:val="0"/>
              <w:divBdr>
                <w:top w:val="none" w:sz="0" w:space="0" w:color="auto"/>
                <w:left w:val="none" w:sz="0" w:space="0" w:color="auto"/>
                <w:bottom w:val="none" w:sz="0" w:space="0" w:color="auto"/>
                <w:right w:val="none" w:sz="0" w:space="0" w:color="auto"/>
              </w:divBdr>
            </w:div>
            <w:div w:id="1483960037">
              <w:marLeft w:val="0"/>
              <w:marRight w:val="0"/>
              <w:marTop w:val="0"/>
              <w:marBottom w:val="0"/>
              <w:divBdr>
                <w:top w:val="none" w:sz="0" w:space="0" w:color="auto"/>
                <w:left w:val="none" w:sz="0" w:space="0" w:color="auto"/>
                <w:bottom w:val="none" w:sz="0" w:space="0" w:color="auto"/>
                <w:right w:val="none" w:sz="0" w:space="0" w:color="auto"/>
              </w:divBdr>
            </w:div>
            <w:div w:id="1637682419">
              <w:marLeft w:val="0"/>
              <w:marRight w:val="0"/>
              <w:marTop w:val="0"/>
              <w:marBottom w:val="0"/>
              <w:divBdr>
                <w:top w:val="none" w:sz="0" w:space="0" w:color="auto"/>
                <w:left w:val="none" w:sz="0" w:space="0" w:color="auto"/>
                <w:bottom w:val="none" w:sz="0" w:space="0" w:color="auto"/>
                <w:right w:val="none" w:sz="0" w:space="0" w:color="auto"/>
              </w:divBdr>
            </w:div>
            <w:div w:id="1188638757">
              <w:marLeft w:val="0"/>
              <w:marRight w:val="0"/>
              <w:marTop w:val="0"/>
              <w:marBottom w:val="0"/>
              <w:divBdr>
                <w:top w:val="none" w:sz="0" w:space="0" w:color="auto"/>
                <w:left w:val="none" w:sz="0" w:space="0" w:color="auto"/>
                <w:bottom w:val="none" w:sz="0" w:space="0" w:color="auto"/>
                <w:right w:val="none" w:sz="0" w:space="0" w:color="auto"/>
              </w:divBdr>
            </w:div>
            <w:div w:id="518079374">
              <w:marLeft w:val="0"/>
              <w:marRight w:val="0"/>
              <w:marTop w:val="0"/>
              <w:marBottom w:val="0"/>
              <w:divBdr>
                <w:top w:val="none" w:sz="0" w:space="0" w:color="auto"/>
                <w:left w:val="none" w:sz="0" w:space="0" w:color="auto"/>
                <w:bottom w:val="none" w:sz="0" w:space="0" w:color="auto"/>
                <w:right w:val="none" w:sz="0" w:space="0" w:color="auto"/>
              </w:divBdr>
            </w:div>
            <w:div w:id="832836551">
              <w:marLeft w:val="0"/>
              <w:marRight w:val="0"/>
              <w:marTop w:val="0"/>
              <w:marBottom w:val="0"/>
              <w:divBdr>
                <w:top w:val="none" w:sz="0" w:space="0" w:color="auto"/>
                <w:left w:val="none" w:sz="0" w:space="0" w:color="auto"/>
                <w:bottom w:val="none" w:sz="0" w:space="0" w:color="auto"/>
                <w:right w:val="none" w:sz="0" w:space="0" w:color="auto"/>
              </w:divBdr>
            </w:div>
            <w:div w:id="1263030526">
              <w:marLeft w:val="0"/>
              <w:marRight w:val="0"/>
              <w:marTop w:val="0"/>
              <w:marBottom w:val="0"/>
              <w:divBdr>
                <w:top w:val="none" w:sz="0" w:space="0" w:color="auto"/>
                <w:left w:val="none" w:sz="0" w:space="0" w:color="auto"/>
                <w:bottom w:val="none" w:sz="0" w:space="0" w:color="auto"/>
                <w:right w:val="none" w:sz="0" w:space="0" w:color="auto"/>
              </w:divBdr>
            </w:div>
            <w:div w:id="855071269">
              <w:marLeft w:val="0"/>
              <w:marRight w:val="0"/>
              <w:marTop w:val="0"/>
              <w:marBottom w:val="0"/>
              <w:divBdr>
                <w:top w:val="none" w:sz="0" w:space="0" w:color="auto"/>
                <w:left w:val="none" w:sz="0" w:space="0" w:color="auto"/>
                <w:bottom w:val="none" w:sz="0" w:space="0" w:color="auto"/>
                <w:right w:val="none" w:sz="0" w:space="0" w:color="auto"/>
              </w:divBdr>
            </w:div>
            <w:div w:id="1540358726">
              <w:marLeft w:val="0"/>
              <w:marRight w:val="0"/>
              <w:marTop w:val="0"/>
              <w:marBottom w:val="0"/>
              <w:divBdr>
                <w:top w:val="none" w:sz="0" w:space="0" w:color="auto"/>
                <w:left w:val="none" w:sz="0" w:space="0" w:color="auto"/>
                <w:bottom w:val="none" w:sz="0" w:space="0" w:color="auto"/>
                <w:right w:val="none" w:sz="0" w:space="0" w:color="auto"/>
              </w:divBdr>
            </w:div>
            <w:div w:id="1308166988">
              <w:marLeft w:val="0"/>
              <w:marRight w:val="0"/>
              <w:marTop w:val="0"/>
              <w:marBottom w:val="0"/>
              <w:divBdr>
                <w:top w:val="none" w:sz="0" w:space="0" w:color="auto"/>
                <w:left w:val="none" w:sz="0" w:space="0" w:color="auto"/>
                <w:bottom w:val="none" w:sz="0" w:space="0" w:color="auto"/>
                <w:right w:val="none" w:sz="0" w:space="0" w:color="auto"/>
              </w:divBdr>
            </w:div>
            <w:div w:id="1973899254">
              <w:marLeft w:val="0"/>
              <w:marRight w:val="0"/>
              <w:marTop w:val="0"/>
              <w:marBottom w:val="0"/>
              <w:divBdr>
                <w:top w:val="none" w:sz="0" w:space="0" w:color="auto"/>
                <w:left w:val="none" w:sz="0" w:space="0" w:color="auto"/>
                <w:bottom w:val="none" w:sz="0" w:space="0" w:color="auto"/>
                <w:right w:val="none" w:sz="0" w:space="0" w:color="auto"/>
              </w:divBdr>
            </w:div>
            <w:div w:id="965115070">
              <w:marLeft w:val="0"/>
              <w:marRight w:val="0"/>
              <w:marTop w:val="0"/>
              <w:marBottom w:val="0"/>
              <w:divBdr>
                <w:top w:val="none" w:sz="0" w:space="0" w:color="auto"/>
                <w:left w:val="none" w:sz="0" w:space="0" w:color="auto"/>
                <w:bottom w:val="none" w:sz="0" w:space="0" w:color="auto"/>
                <w:right w:val="none" w:sz="0" w:space="0" w:color="auto"/>
              </w:divBdr>
            </w:div>
            <w:div w:id="1158109806">
              <w:marLeft w:val="0"/>
              <w:marRight w:val="0"/>
              <w:marTop w:val="0"/>
              <w:marBottom w:val="0"/>
              <w:divBdr>
                <w:top w:val="none" w:sz="0" w:space="0" w:color="auto"/>
                <w:left w:val="none" w:sz="0" w:space="0" w:color="auto"/>
                <w:bottom w:val="none" w:sz="0" w:space="0" w:color="auto"/>
                <w:right w:val="none" w:sz="0" w:space="0" w:color="auto"/>
              </w:divBdr>
            </w:div>
            <w:div w:id="1176731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094688">
      <w:bodyDiv w:val="1"/>
      <w:marLeft w:val="0"/>
      <w:marRight w:val="0"/>
      <w:marTop w:val="0"/>
      <w:marBottom w:val="0"/>
      <w:divBdr>
        <w:top w:val="none" w:sz="0" w:space="0" w:color="auto"/>
        <w:left w:val="none" w:sz="0" w:space="0" w:color="auto"/>
        <w:bottom w:val="none" w:sz="0" w:space="0" w:color="auto"/>
        <w:right w:val="none" w:sz="0" w:space="0" w:color="auto"/>
      </w:divBdr>
      <w:divsChild>
        <w:div w:id="1178085026">
          <w:marLeft w:val="0"/>
          <w:marRight w:val="0"/>
          <w:marTop w:val="0"/>
          <w:marBottom w:val="0"/>
          <w:divBdr>
            <w:top w:val="none" w:sz="0" w:space="0" w:color="auto"/>
            <w:left w:val="none" w:sz="0" w:space="0" w:color="auto"/>
            <w:bottom w:val="none" w:sz="0" w:space="0" w:color="auto"/>
            <w:right w:val="none" w:sz="0" w:space="0" w:color="auto"/>
          </w:divBdr>
          <w:divsChild>
            <w:div w:id="1583952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522673">
      <w:bodyDiv w:val="1"/>
      <w:marLeft w:val="0"/>
      <w:marRight w:val="0"/>
      <w:marTop w:val="0"/>
      <w:marBottom w:val="0"/>
      <w:divBdr>
        <w:top w:val="none" w:sz="0" w:space="0" w:color="auto"/>
        <w:left w:val="none" w:sz="0" w:space="0" w:color="auto"/>
        <w:bottom w:val="none" w:sz="0" w:space="0" w:color="auto"/>
        <w:right w:val="none" w:sz="0" w:space="0" w:color="auto"/>
      </w:divBdr>
      <w:divsChild>
        <w:div w:id="1829788527">
          <w:marLeft w:val="0"/>
          <w:marRight w:val="0"/>
          <w:marTop w:val="0"/>
          <w:marBottom w:val="0"/>
          <w:divBdr>
            <w:top w:val="none" w:sz="0" w:space="0" w:color="auto"/>
            <w:left w:val="none" w:sz="0" w:space="0" w:color="auto"/>
            <w:bottom w:val="none" w:sz="0" w:space="0" w:color="auto"/>
            <w:right w:val="none" w:sz="0" w:space="0" w:color="auto"/>
          </w:divBdr>
          <w:divsChild>
            <w:div w:id="905412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785210">
      <w:bodyDiv w:val="1"/>
      <w:marLeft w:val="0"/>
      <w:marRight w:val="0"/>
      <w:marTop w:val="0"/>
      <w:marBottom w:val="0"/>
      <w:divBdr>
        <w:top w:val="none" w:sz="0" w:space="0" w:color="auto"/>
        <w:left w:val="none" w:sz="0" w:space="0" w:color="auto"/>
        <w:bottom w:val="none" w:sz="0" w:space="0" w:color="auto"/>
        <w:right w:val="none" w:sz="0" w:space="0" w:color="auto"/>
      </w:divBdr>
      <w:divsChild>
        <w:div w:id="2034381613">
          <w:marLeft w:val="0"/>
          <w:marRight w:val="0"/>
          <w:marTop w:val="0"/>
          <w:marBottom w:val="0"/>
          <w:divBdr>
            <w:top w:val="none" w:sz="0" w:space="0" w:color="auto"/>
            <w:left w:val="none" w:sz="0" w:space="0" w:color="auto"/>
            <w:bottom w:val="none" w:sz="0" w:space="0" w:color="auto"/>
            <w:right w:val="none" w:sz="0" w:space="0" w:color="auto"/>
          </w:divBdr>
          <w:divsChild>
            <w:div w:id="860776838">
              <w:marLeft w:val="0"/>
              <w:marRight w:val="0"/>
              <w:marTop w:val="0"/>
              <w:marBottom w:val="0"/>
              <w:divBdr>
                <w:top w:val="none" w:sz="0" w:space="0" w:color="auto"/>
                <w:left w:val="none" w:sz="0" w:space="0" w:color="auto"/>
                <w:bottom w:val="none" w:sz="0" w:space="0" w:color="auto"/>
                <w:right w:val="none" w:sz="0" w:space="0" w:color="auto"/>
              </w:divBdr>
            </w:div>
            <w:div w:id="1863936703">
              <w:marLeft w:val="0"/>
              <w:marRight w:val="0"/>
              <w:marTop w:val="0"/>
              <w:marBottom w:val="0"/>
              <w:divBdr>
                <w:top w:val="none" w:sz="0" w:space="0" w:color="auto"/>
                <w:left w:val="none" w:sz="0" w:space="0" w:color="auto"/>
                <w:bottom w:val="none" w:sz="0" w:space="0" w:color="auto"/>
                <w:right w:val="none" w:sz="0" w:space="0" w:color="auto"/>
              </w:divBdr>
            </w:div>
            <w:div w:id="1173182692">
              <w:marLeft w:val="0"/>
              <w:marRight w:val="0"/>
              <w:marTop w:val="0"/>
              <w:marBottom w:val="0"/>
              <w:divBdr>
                <w:top w:val="none" w:sz="0" w:space="0" w:color="auto"/>
                <w:left w:val="none" w:sz="0" w:space="0" w:color="auto"/>
                <w:bottom w:val="none" w:sz="0" w:space="0" w:color="auto"/>
                <w:right w:val="none" w:sz="0" w:space="0" w:color="auto"/>
              </w:divBdr>
            </w:div>
            <w:div w:id="933396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487887">
      <w:bodyDiv w:val="1"/>
      <w:marLeft w:val="0"/>
      <w:marRight w:val="0"/>
      <w:marTop w:val="0"/>
      <w:marBottom w:val="0"/>
      <w:divBdr>
        <w:top w:val="none" w:sz="0" w:space="0" w:color="auto"/>
        <w:left w:val="none" w:sz="0" w:space="0" w:color="auto"/>
        <w:bottom w:val="none" w:sz="0" w:space="0" w:color="auto"/>
        <w:right w:val="none" w:sz="0" w:space="0" w:color="auto"/>
      </w:divBdr>
      <w:divsChild>
        <w:div w:id="2122145467">
          <w:marLeft w:val="0"/>
          <w:marRight w:val="0"/>
          <w:marTop w:val="0"/>
          <w:marBottom w:val="0"/>
          <w:divBdr>
            <w:top w:val="none" w:sz="0" w:space="0" w:color="auto"/>
            <w:left w:val="none" w:sz="0" w:space="0" w:color="auto"/>
            <w:bottom w:val="none" w:sz="0" w:space="0" w:color="auto"/>
            <w:right w:val="none" w:sz="0" w:space="0" w:color="auto"/>
          </w:divBdr>
          <w:divsChild>
            <w:div w:id="618492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050594">
      <w:bodyDiv w:val="1"/>
      <w:marLeft w:val="0"/>
      <w:marRight w:val="0"/>
      <w:marTop w:val="0"/>
      <w:marBottom w:val="0"/>
      <w:divBdr>
        <w:top w:val="none" w:sz="0" w:space="0" w:color="auto"/>
        <w:left w:val="none" w:sz="0" w:space="0" w:color="auto"/>
        <w:bottom w:val="none" w:sz="0" w:space="0" w:color="auto"/>
        <w:right w:val="none" w:sz="0" w:space="0" w:color="auto"/>
      </w:divBdr>
      <w:divsChild>
        <w:div w:id="2088919273">
          <w:marLeft w:val="0"/>
          <w:marRight w:val="0"/>
          <w:marTop w:val="0"/>
          <w:marBottom w:val="0"/>
          <w:divBdr>
            <w:top w:val="none" w:sz="0" w:space="0" w:color="auto"/>
            <w:left w:val="none" w:sz="0" w:space="0" w:color="auto"/>
            <w:bottom w:val="none" w:sz="0" w:space="0" w:color="auto"/>
            <w:right w:val="none" w:sz="0" w:space="0" w:color="auto"/>
          </w:divBdr>
          <w:divsChild>
            <w:div w:id="321392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470509">
      <w:bodyDiv w:val="1"/>
      <w:marLeft w:val="0"/>
      <w:marRight w:val="0"/>
      <w:marTop w:val="0"/>
      <w:marBottom w:val="0"/>
      <w:divBdr>
        <w:top w:val="none" w:sz="0" w:space="0" w:color="auto"/>
        <w:left w:val="none" w:sz="0" w:space="0" w:color="auto"/>
        <w:bottom w:val="none" w:sz="0" w:space="0" w:color="auto"/>
        <w:right w:val="none" w:sz="0" w:space="0" w:color="auto"/>
      </w:divBdr>
      <w:divsChild>
        <w:div w:id="1513300343">
          <w:marLeft w:val="0"/>
          <w:marRight w:val="0"/>
          <w:marTop w:val="0"/>
          <w:marBottom w:val="0"/>
          <w:divBdr>
            <w:top w:val="none" w:sz="0" w:space="0" w:color="auto"/>
            <w:left w:val="none" w:sz="0" w:space="0" w:color="auto"/>
            <w:bottom w:val="none" w:sz="0" w:space="0" w:color="auto"/>
            <w:right w:val="none" w:sz="0" w:space="0" w:color="auto"/>
          </w:divBdr>
          <w:divsChild>
            <w:div w:id="641883564">
              <w:marLeft w:val="0"/>
              <w:marRight w:val="0"/>
              <w:marTop w:val="0"/>
              <w:marBottom w:val="0"/>
              <w:divBdr>
                <w:top w:val="none" w:sz="0" w:space="0" w:color="auto"/>
                <w:left w:val="none" w:sz="0" w:space="0" w:color="auto"/>
                <w:bottom w:val="none" w:sz="0" w:space="0" w:color="auto"/>
                <w:right w:val="none" w:sz="0" w:space="0" w:color="auto"/>
              </w:divBdr>
            </w:div>
            <w:div w:id="1010913483">
              <w:marLeft w:val="0"/>
              <w:marRight w:val="0"/>
              <w:marTop w:val="0"/>
              <w:marBottom w:val="0"/>
              <w:divBdr>
                <w:top w:val="none" w:sz="0" w:space="0" w:color="auto"/>
                <w:left w:val="none" w:sz="0" w:space="0" w:color="auto"/>
                <w:bottom w:val="none" w:sz="0" w:space="0" w:color="auto"/>
                <w:right w:val="none" w:sz="0" w:space="0" w:color="auto"/>
              </w:divBdr>
            </w:div>
            <w:div w:id="189488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528175">
      <w:bodyDiv w:val="1"/>
      <w:marLeft w:val="0"/>
      <w:marRight w:val="0"/>
      <w:marTop w:val="0"/>
      <w:marBottom w:val="0"/>
      <w:divBdr>
        <w:top w:val="none" w:sz="0" w:space="0" w:color="auto"/>
        <w:left w:val="none" w:sz="0" w:space="0" w:color="auto"/>
        <w:bottom w:val="none" w:sz="0" w:space="0" w:color="auto"/>
        <w:right w:val="none" w:sz="0" w:space="0" w:color="auto"/>
      </w:divBdr>
      <w:divsChild>
        <w:div w:id="1730417628">
          <w:marLeft w:val="0"/>
          <w:marRight w:val="0"/>
          <w:marTop w:val="0"/>
          <w:marBottom w:val="0"/>
          <w:divBdr>
            <w:top w:val="none" w:sz="0" w:space="0" w:color="auto"/>
            <w:left w:val="none" w:sz="0" w:space="0" w:color="auto"/>
            <w:bottom w:val="none" w:sz="0" w:space="0" w:color="auto"/>
            <w:right w:val="none" w:sz="0" w:space="0" w:color="auto"/>
          </w:divBdr>
          <w:divsChild>
            <w:div w:id="162815173">
              <w:marLeft w:val="0"/>
              <w:marRight w:val="0"/>
              <w:marTop w:val="0"/>
              <w:marBottom w:val="0"/>
              <w:divBdr>
                <w:top w:val="none" w:sz="0" w:space="0" w:color="auto"/>
                <w:left w:val="none" w:sz="0" w:space="0" w:color="auto"/>
                <w:bottom w:val="none" w:sz="0" w:space="0" w:color="auto"/>
                <w:right w:val="none" w:sz="0" w:space="0" w:color="auto"/>
              </w:divBdr>
            </w:div>
            <w:div w:id="436828162">
              <w:marLeft w:val="0"/>
              <w:marRight w:val="0"/>
              <w:marTop w:val="0"/>
              <w:marBottom w:val="0"/>
              <w:divBdr>
                <w:top w:val="none" w:sz="0" w:space="0" w:color="auto"/>
                <w:left w:val="none" w:sz="0" w:space="0" w:color="auto"/>
                <w:bottom w:val="none" w:sz="0" w:space="0" w:color="auto"/>
                <w:right w:val="none" w:sz="0" w:space="0" w:color="auto"/>
              </w:divBdr>
            </w:div>
            <w:div w:id="413361211">
              <w:marLeft w:val="0"/>
              <w:marRight w:val="0"/>
              <w:marTop w:val="0"/>
              <w:marBottom w:val="0"/>
              <w:divBdr>
                <w:top w:val="none" w:sz="0" w:space="0" w:color="auto"/>
                <w:left w:val="none" w:sz="0" w:space="0" w:color="auto"/>
                <w:bottom w:val="none" w:sz="0" w:space="0" w:color="auto"/>
                <w:right w:val="none" w:sz="0" w:space="0" w:color="auto"/>
              </w:divBdr>
            </w:div>
            <w:div w:id="1269771309">
              <w:marLeft w:val="0"/>
              <w:marRight w:val="0"/>
              <w:marTop w:val="0"/>
              <w:marBottom w:val="0"/>
              <w:divBdr>
                <w:top w:val="none" w:sz="0" w:space="0" w:color="auto"/>
                <w:left w:val="none" w:sz="0" w:space="0" w:color="auto"/>
                <w:bottom w:val="none" w:sz="0" w:space="0" w:color="auto"/>
                <w:right w:val="none" w:sz="0" w:space="0" w:color="auto"/>
              </w:divBdr>
            </w:div>
            <w:div w:id="1647320180">
              <w:marLeft w:val="0"/>
              <w:marRight w:val="0"/>
              <w:marTop w:val="0"/>
              <w:marBottom w:val="0"/>
              <w:divBdr>
                <w:top w:val="none" w:sz="0" w:space="0" w:color="auto"/>
                <w:left w:val="none" w:sz="0" w:space="0" w:color="auto"/>
                <w:bottom w:val="none" w:sz="0" w:space="0" w:color="auto"/>
                <w:right w:val="none" w:sz="0" w:space="0" w:color="auto"/>
              </w:divBdr>
            </w:div>
            <w:div w:id="788430129">
              <w:marLeft w:val="0"/>
              <w:marRight w:val="0"/>
              <w:marTop w:val="0"/>
              <w:marBottom w:val="0"/>
              <w:divBdr>
                <w:top w:val="none" w:sz="0" w:space="0" w:color="auto"/>
                <w:left w:val="none" w:sz="0" w:space="0" w:color="auto"/>
                <w:bottom w:val="none" w:sz="0" w:space="0" w:color="auto"/>
                <w:right w:val="none" w:sz="0" w:space="0" w:color="auto"/>
              </w:divBdr>
            </w:div>
            <w:div w:id="2107921586">
              <w:marLeft w:val="0"/>
              <w:marRight w:val="0"/>
              <w:marTop w:val="0"/>
              <w:marBottom w:val="0"/>
              <w:divBdr>
                <w:top w:val="none" w:sz="0" w:space="0" w:color="auto"/>
                <w:left w:val="none" w:sz="0" w:space="0" w:color="auto"/>
                <w:bottom w:val="none" w:sz="0" w:space="0" w:color="auto"/>
                <w:right w:val="none" w:sz="0" w:space="0" w:color="auto"/>
              </w:divBdr>
            </w:div>
            <w:div w:id="1515414131">
              <w:marLeft w:val="0"/>
              <w:marRight w:val="0"/>
              <w:marTop w:val="0"/>
              <w:marBottom w:val="0"/>
              <w:divBdr>
                <w:top w:val="none" w:sz="0" w:space="0" w:color="auto"/>
                <w:left w:val="none" w:sz="0" w:space="0" w:color="auto"/>
                <w:bottom w:val="none" w:sz="0" w:space="0" w:color="auto"/>
                <w:right w:val="none" w:sz="0" w:space="0" w:color="auto"/>
              </w:divBdr>
            </w:div>
            <w:div w:id="205337532">
              <w:marLeft w:val="0"/>
              <w:marRight w:val="0"/>
              <w:marTop w:val="0"/>
              <w:marBottom w:val="0"/>
              <w:divBdr>
                <w:top w:val="none" w:sz="0" w:space="0" w:color="auto"/>
                <w:left w:val="none" w:sz="0" w:space="0" w:color="auto"/>
                <w:bottom w:val="none" w:sz="0" w:space="0" w:color="auto"/>
                <w:right w:val="none" w:sz="0" w:space="0" w:color="auto"/>
              </w:divBdr>
            </w:div>
            <w:div w:id="1282496258">
              <w:marLeft w:val="0"/>
              <w:marRight w:val="0"/>
              <w:marTop w:val="0"/>
              <w:marBottom w:val="0"/>
              <w:divBdr>
                <w:top w:val="none" w:sz="0" w:space="0" w:color="auto"/>
                <w:left w:val="none" w:sz="0" w:space="0" w:color="auto"/>
                <w:bottom w:val="none" w:sz="0" w:space="0" w:color="auto"/>
                <w:right w:val="none" w:sz="0" w:space="0" w:color="auto"/>
              </w:divBdr>
            </w:div>
            <w:div w:id="174156322">
              <w:marLeft w:val="0"/>
              <w:marRight w:val="0"/>
              <w:marTop w:val="0"/>
              <w:marBottom w:val="0"/>
              <w:divBdr>
                <w:top w:val="none" w:sz="0" w:space="0" w:color="auto"/>
                <w:left w:val="none" w:sz="0" w:space="0" w:color="auto"/>
                <w:bottom w:val="none" w:sz="0" w:space="0" w:color="auto"/>
                <w:right w:val="none" w:sz="0" w:space="0" w:color="auto"/>
              </w:divBdr>
            </w:div>
            <w:div w:id="1194074799">
              <w:marLeft w:val="0"/>
              <w:marRight w:val="0"/>
              <w:marTop w:val="0"/>
              <w:marBottom w:val="0"/>
              <w:divBdr>
                <w:top w:val="none" w:sz="0" w:space="0" w:color="auto"/>
                <w:left w:val="none" w:sz="0" w:space="0" w:color="auto"/>
                <w:bottom w:val="none" w:sz="0" w:space="0" w:color="auto"/>
                <w:right w:val="none" w:sz="0" w:space="0" w:color="auto"/>
              </w:divBdr>
            </w:div>
            <w:div w:id="403381784">
              <w:marLeft w:val="0"/>
              <w:marRight w:val="0"/>
              <w:marTop w:val="0"/>
              <w:marBottom w:val="0"/>
              <w:divBdr>
                <w:top w:val="none" w:sz="0" w:space="0" w:color="auto"/>
                <w:left w:val="none" w:sz="0" w:space="0" w:color="auto"/>
                <w:bottom w:val="none" w:sz="0" w:space="0" w:color="auto"/>
                <w:right w:val="none" w:sz="0" w:space="0" w:color="auto"/>
              </w:divBdr>
            </w:div>
            <w:div w:id="223218793">
              <w:marLeft w:val="0"/>
              <w:marRight w:val="0"/>
              <w:marTop w:val="0"/>
              <w:marBottom w:val="0"/>
              <w:divBdr>
                <w:top w:val="none" w:sz="0" w:space="0" w:color="auto"/>
                <w:left w:val="none" w:sz="0" w:space="0" w:color="auto"/>
                <w:bottom w:val="none" w:sz="0" w:space="0" w:color="auto"/>
                <w:right w:val="none" w:sz="0" w:space="0" w:color="auto"/>
              </w:divBdr>
            </w:div>
            <w:div w:id="474683984">
              <w:marLeft w:val="0"/>
              <w:marRight w:val="0"/>
              <w:marTop w:val="0"/>
              <w:marBottom w:val="0"/>
              <w:divBdr>
                <w:top w:val="none" w:sz="0" w:space="0" w:color="auto"/>
                <w:left w:val="none" w:sz="0" w:space="0" w:color="auto"/>
                <w:bottom w:val="none" w:sz="0" w:space="0" w:color="auto"/>
                <w:right w:val="none" w:sz="0" w:space="0" w:color="auto"/>
              </w:divBdr>
            </w:div>
            <w:div w:id="1919947891">
              <w:marLeft w:val="0"/>
              <w:marRight w:val="0"/>
              <w:marTop w:val="0"/>
              <w:marBottom w:val="0"/>
              <w:divBdr>
                <w:top w:val="none" w:sz="0" w:space="0" w:color="auto"/>
                <w:left w:val="none" w:sz="0" w:space="0" w:color="auto"/>
                <w:bottom w:val="none" w:sz="0" w:space="0" w:color="auto"/>
                <w:right w:val="none" w:sz="0" w:space="0" w:color="auto"/>
              </w:divBdr>
            </w:div>
            <w:div w:id="250047988">
              <w:marLeft w:val="0"/>
              <w:marRight w:val="0"/>
              <w:marTop w:val="0"/>
              <w:marBottom w:val="0"/>
              <w:divBdr>
                <w:top w:val="none" w:sz="0" w:space="0" w:color="auto"/>
                <w:left w:val="none" w:sz="0" w:space="0" w:color="auto"/>
                <w:bottom w:val="none" w:sz="0" w:space="0" w:color="auto"/>
                <w:right w:val="none" w:sz="0" w:space="0" w:color="auto"/>
              </w:divBdr>
            </w:div>
            <w:div w:id="1269891102">
              <w:marLeft w:val="0"/>
              <w:marRight w:val="0"/>
              <w:marTop w:val="0"/>
              <w:marBottom w:val="0"/>
              <w:divBdr>
                <w:top w:val="none" w:sz="0" w:space="0" w:color="auto"/>
                <w:left w:val="none" w:sz="0" w:space="0" w:color="auto"/>
                <w:bottom w:val="none" w:sz="0" w:space="0" w:color="auto"/>
                <w:right w:val="none" w:sz="0" w:space="0" w:color="auto"/>
              </w:divBdr>
            </w:div>
            <w:div w:id="81684364">
              <w:marLeft w:val="0"/>
              <w:marRight w:val="0"/>
              <w:marTop w:val="0"/>
              <w:marBottom w:val="0"/>
              <w:divBdr>
                <w:top w:val="none" w:sz="0" w:space="0" w:color="auto"/>
                <w:left w:val="none" w:sz="0" w:space="0" w:color="auto"/>
                <w:bottom w:val="none" w:sz="0" w:space="0" w:color="auto"/>
                <w:right w:val="none" w:sz="0" w:space="0" w:color="auto"/>
              </w:divBdr>
            </w:div>
            <w:div w:id="202912170">
              <w:marLeft w:val="0"/>
              <w:marRight w:val="0"/>
              <w:marTop w:val="0"/>
              <w:marBottom w:val="0"/>
              <w:divBdr>
                <w:top w:val="none" w:sz="0" w:space="0" w:color="auto"/>
                <w:left w:val="none" w:sz="0" w:space="0" w:color="auto"/>
                <w:bottom w:val="none" w:sz="0" w:space="0" w:color="auto"/>
                <w:right w:val="none" w:sz="0" w:space="0" w:color="auto"/>
              </w:divBdr>
            </w:div>
            <w:div w:id="1737047678">
              <w:marLeft w:val="0"/>
              <w:marRight w:val="0"/>
              <w:marTop w:val="0"/>
              <w:marBottom w:val="0"/>
              <w:divBdr>
                <w:top w:val="none" w:sz="0" w:space="0" w:color="auto"/>
                <w:left w:val="none" w:sz="0" w:space="0" w:color="auto"/>
                <w:bottom w:val="none" w:sz="0" w:space="0" w:color="auto"/>
                <w:right w:val="none" w:sz="0" w:space="0" w:color="auto"/>
              </w:divBdr>
            </w:div>
            <w:div w:id="1946381255">
              <w:marLeft w:val="0"/>
              <w:marRight w:val="0"/>
              <w:marTop w:val="0"/>
              <w:marBottom w:val="0"/>
              <w:divBdr>
                <w:top w:val="none" w:sz="0" w:space="0" w:color="auto"/>
                <w:left w:val="none" w:sz="0" w:space="0" w:color="auto"/>
                <w:bottom w:val="none" w:sz="0" w:space="0" w:color="auto"/>
                <w:right w:val="none" w:sz="0" w:space="0" w:color="auto"/>
              </w:divBdr>
            </w:div>
            <w:div w:id="1437824427">
              <w:marLeft w:val="0"/>
              <w:marRight w:val="0"/>
              <w:marTop w:val="0"/>
              <w:marBottom w:val="0"/>
              <w:divBdr>
                <w:top w:val="none" w:sz="0" w:space="0" w:color="auto"/>
                <w:left w:val="none" w:sz="0" w:space="0" w:color="auto"/>
                <w:bottom w:val="none" w:sz="0" w:space="0" w:color="auto"/>
                <w:right w:val="none" w:sz="0" w:space="0" w:color="auto"/>
              </w:divBdr>
            </w:div>
            <w:div w:id="1085567789">
              <w:marLeft w:val="0"/>
              <w:marRight w:val="0"/>
              <w:marTop w:val="0"/>
              <w:marBottom w:val="0"/>
              <w:divBdr>
                <w:top w:val="none" w:sz="0" w:space="0" w:color="auto"/>
                <w:left w:val="none" w:sz="0" w:space="0" w:color="auto"/>
                <w:bottom w:val="none" w:sz="0" w:space="0" w:color="auto"/>
                <w:right w:val="none" w:sz="0" w:space="0" w:color="auto"/>
              </w:divBdr>
            </w:div>
            <w:div w:id="672923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737033">
      <w:bodyDiv w:val="1"/>
      <w:marLeft w:val="0"/>
      <w:marRight w:val="0"/>
      <w:marTop w:val="0"/>
      <w:marBottom w:val="0"/>
      <w:divBdr>
        <w:top w:val="none" w:sz="0" w:space="0" w:color="auto"/>
        <w:left w:val="none" w:sz="0" w:space="0" w:color="auto"/>
        <w:bottom w:val="none" w:sz="0" w:space="0" w:color="auto"/>
        <w:right w:val="none" w:sz="0" w:space="0" w:color="auto"/>
      </w:divBdr>
      <w:divsChild>
        <w:div w:id="941380283">
          <w:marLeft w:val="0"/>
          <w:marRight w:val="0"/>
          <w:marTop w:val="0"/>
          <w:marBottom w:val="0"/>
          <w:divBdr>
            <w:top w:val="none" w:sz="0" w:space="0" w:color="auto"/>
            <w:left w:val="none" w:sz="0" w:space="0" w:color="auto"/>
            <w:bottom w:val="none" w:sz="0" w:space="0" w:color="auto"/>
            <w:right w:val="none" w:sz="0" w:space="0" w:color="auto"/>
          </w:divBdr>
          <w:divsChild>
            <w:div w:id="1622570425">
              <w:marLeft w:val="0"/>
              <w:marRight w:val="0"/>
              <w:marTop w:val="0"/>
              <w:marBottom w:val="0"/>
              <w:divBdr>
                <w:top w:val="none" w:sz="0" w:space="0" w:color="auto"/>
                <w:left w:val="none" w:sz="0" w:space="0" w:color="auto"/>
                <w:bottom w:val="none" w:sz="0" w:space="0" w:color="auto"/>
                <w:right w:val="none" w:sz="0" w:space="0" w:color="auto"/>
              </w:divBdr>
            </w:div>
            <w:div w:id="1488665627">
              <w:marLeft w:val="0"/>
              <w:marRight w:val="0"/>
              <w:marTop w:val="0"/>
              <w:marBottom w:val="0"/>
              <w:divBdr>
                <w:top w:val="none" w:sz="0" w:space="0" w:color="auto"/>
                <w:left w:val="none" w:sz="0" w:space="0" w:color="auto"/>
                <w:bottom w:val="none" w:sz="0" w:space="0" w:color="auto"/>
                <w:right w:val="none" w:sz="0" w:space="0" w:color="auto"/>
              </w:divBdr>
            </w:div>
            <w:div w:id="2086874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619486">
      <w:bodyDiv w:val="1"/>
      <w:marLeft w:val="0"/>
      <w:marRight w:val="0"/>
      <w:marTop w:val="0"/>
      <w:marBottom w:val="0"/>
      <w:divBdr>
        <w:top w:val="none" w:sz="0" w:space="0" w:color="auto"/>
        <w:left w:val="none" w:sz="0" w:space="0" w:color="auto"/>
        <w:bottom w:val="none" w:sz="0" w:space="0" w:color="auto"/>
        <w:right w:val="none" w:sz="0" w:space="0" w:color="auto"/>
      </w:divBdr>
      <w:divsChild>
        <w:div w:id="570238001">
          <w:marLeft w:val="0"/>
          <w:marRight w:val="0"/>
          <w:marTop w:val="0"/>
          <w:marBottom w:val="0"/>
          <w:divBdr>
            <w:top w:val="none" w:sz="0" w:space="0" w:color="auto"/>
            <w:left w:val="none" w:sz="0" w:space="0" w:color="auto"/>
            <w:bottom w:val="none" w:sz="0" w:space="0" w:color="auto"/>
            <w:right w:val="none" w:sz="0" w:space="0" w:color="auto"/>
          </w:divBdr>
          <w:divsChild>
            <w:div w:id="1783648570">
              <w:marLeft w:val="0"/>
              <w:marRight w:val="0"/>
              <w:marTop w:val="0"/>
              <w:marBottom w:val="0"/>
              <w:divBdr>
                <w:top w:val="none" w:sz="0" w:space="0" w:color="auto"/>
                <w:left w:val="none" w:sz="0" w:space="0" w:color="auto"/>
                <w:bottom w:val="none" w:sz="0" w:space="0" w:color="auto"/>
                <w:right w:val="none" w:sz="0" w:space="0" w:color="auto"/>
              </w:divBdr>
            </w:div>
            <w:div w:id="1150291885">
              <w:marLeft w:val="0"/>
              <w:marRight w:val="0"/>
              <w:marTop w:val="0"/>
              <w:marBottom w:val="0"/>
              <w:divBdr>
                <w:top w:val="none" w:sz="0" w:space="0" w:color="auto"/>
                <w:left w:val="none" w:sz="0" w:space="0" w:color="auto"/>
                <w:bottom w:val="none" w:sz="0" w:space="0" w:color="auto"/>
                <w:right w:val="none" w:sz="0" w:space="0" w:color="auto"/>
              </w:divBdr>
            </w:div>
            <w:div w:id="1694309720">
              <w:marLeft w:val="0"/>
              <w:marRight w:val="0"/>
              <w:marTop w:val="0"/>
              <w:marBottom w:val="0"/>
              <w:divBdr>
                <w:top w:val="none" w:sz="0" w:space="0" w:color="auto"/>
                <w:left w:val="none" w:sz="0" w:space="0" w:color="auto"/>
                <w:bottom w:val="none" w:sz="0" w:space="0" w:color="auto"/>
                <w:right w:val="none" w:sz="0" w:space="0" w:color="auto"/>
              </w:divBdr>
            </w:div>
            <w:div w:id="1180503813">
              <w:marLeft w:val="0"/>
              <w:marRight w:val="0"/>
              <w:marTop w:val="0"/>
              <w:marBottom w:val="0"/>
              <w:divBdr>
                <w:top w:val="none" w:sz="0" w:space="0" w:color="auto"/>
                <w:left w:val="none" w:sz="0" w:space="0" w:color="auto"/>
                <w:bottom w:val="none" w:sz="0" w:space="0" w:color="auto"/>
                <w:right w:val="none" w:sz="0" w:space="0" w:color="auto"/>
              </w:divBdr>
            </w:div>
            <w:div w:id="948855228">
              <w:marLeft w:val="0"/>
              <w:marRight w:val="0"/>
              <w:marTop w:val="0"/>
              <w:marBottom w:val="0"/>
              <w:divBdr>
                <w:top w:val="none" w:sz="0" w:space="0" w:color="auto"/>
                <w:left w:val="none" w:sz="0" w:space="0" w:color="auto"/>
                <w:bottom w:val="none" w:sz="0" w:space="0" w:color="auto"/>
                <w:right w:val="none" w:sz="0" w:space="0" w:color="auto"/>
              </w:divBdr>
            </w:div>
            <w:div w:id="320234645">
              <w:marLeft w:val="0"/>
              <w:marRight w:val="0"/>
              <w:marTop w:val="0"/>
              <w:marBottom w:val="0"/>
              <w:divBdr>
                <w:top w:val="none" w:sz="0" w:space="0" w:color="auto"/>
                <w:left w:val="none" w:sz="0" w:space="0" w:color="auto"/>
                <w:bottom w:val="none" w:sz="0" w:space="0" w:color="auto"/>
                <w:right w:val="none" w:sz="0" w:space="0" w:color="auto"/>
              </w:divBdr>
            </w:div>
            <w:div w:id="1557204079">
              <w:marLeft w:val="0"/>
              <w:marRight w:val="0"/>
              <w:marTop w:val="0"/>
              <w:marBottom w:val="0"/>
              <w:divBdr>
                <w:top w:val="none" w:sz="0" w:space="0" w:color="auto"/>
                <w:left w:val="none" w:sz="0" w:space="0" w:color="auto"/>
                <w:bottom w:val="none" w:sz="0" w:space="0" w:color="auto"/>
                <w:right w:val="none" w:sz="0" w:space="0" w:color="auto"/>
              </w:divBdr>
            </w:div>
            <w:div w:id="162205653">
              <w:marLeft w:val="0"/>
              <w:marRight w:val="0"/>
              <w:marTop w:val="0"/>
              <w:marBottom w:val="0"/>
              <w:divBdr>
                <w:top w:val="none" w:sz="0" w:space="0" w:color="auto"/>
                <w:left w:val="none" w:sz="0" w:space="0" w:color="auto"/>
                <w:bottom w:val="none" w:sz="0" w:space="0" w:color="auto"/>
                <w:right w:val="none" w:sz="0" w:space="0" w:color="auto"/>
              </w:divBdr>
            </w:div>
            <w:div w:id="1963462409">
              <w:marLeft w:val="0"/>
              <w:marRight w:val="0"/>
              <w:marTop w:val="0"/>
              <w:marBottom w:val="0"/>
              <w:divBdr>
                <w:top w:val="none" w:sz="0" w:space="0" w:color="auto"/>
                <w:left w:val="none" w:sz="0" w:space="0" w:color="auto"/>
                <w:bottom w:val="none" w:sz="0" w:space="0" w:color="auto"/>
                <w:right w:val="none" w:sz="0" w:space="0" w:color="auto"/>
              </w:divBdr>
            </w:div>
            <w:div w:id="1540776761">
              <w:marLeft w:val="0"/>
              <w:marRight w:val="0"/>
              <w:marTop w:val="0"/>
              <w:marBottom w:val="0"/>
              <w:divBdr>
                <w:top w:val="none" w:sz="0" w:space="0" w:color="auto"/>
                <w:left w:val="none" w:sz="0" w:space="0" w:color="auto"/>
                <w:bottom w:val="none" w:sz="0" w:space="0" w:color="auto"/>
                <w:right w:val="none" w:sz="0" w:space="0" w:color="auto"/>
              </w:divBdr>
            </w:div>
            <w:div w:id="653067146">
              <w:marLeft w:val="0"/>
              <w:marRight w:val="0"/>
              <w:marTop w:val="0"/>
              <w:marBottom w:val="0"/>
              <w:divBdr>
                <w:top w:val="none" w:sz="0" w:space="0" w:color="auto"/>
                <w:left w:val="none" w:sz="0" w:space="0" w:color="auto"/>
                <w:bottom w:val="none" w:sz="0" w:space="0" w:color="auto"/>
                <w:right w:val="none" w:sz="0" w:space="0" w:color="auto"/>
              </w:divBdr>
            </w:div>
            <w:div w:id="1349602207">
              <w:marLeft w:val="0"/>
              <w:marRight w:val="0"/>
              <w:marTop w:val="0"/>
              <w:marBottom w:val="0"/>
              <w:divBdr>
                <w:top w:val="none" w:sz="0" w:space="0" w:color="auto"/>
                <w:left w:val="none" w:sz="0" w:space="0" w:color="auto"/>
                <w:bottom w:val="none" w:sz="0" w:space="0" w:color="auto"/>
                <w:right w:val="none" w:sz="0" w:space="0" w:color="auto"/>
              </w:divBdr>
            </w:div>
            <w:div w:id="540826523">
              <w:marLeft w:val="0"/>
              <w:marRight w:val="0"/>
              <w:marTop w:val="0"/>
              <w:marBottom w:val="0"/>
              <w:divBdr>
                <w:top w:val="none" w:sz="0" w:space="0" w:color="auto"/>
                <w:left w:val="none" w:sz="0" w:space="0" w:color="auto"/>
                <w:bottom w:val="none" w:sz="0" w:space="0" w:color="auto"/>
                <w:right w:val="none" w:sz="0" w:space="0" w:color="auto"/>
              </w:divBdr>
            </w:div>
            <w:div w:id="1592884802">
              <w:marLeft w:val="0"/>
              <w:marRight w:val="0"/>
              <w:marTop w:val="0"/>
              <w:marBottom w:val="0"/>
              <w:divBdr>
                <w:top w:val="none" w:sz="0" w:space="0" w:color="auto"/>
                <w:left w:val="none" w:sz="0" w:space="0" w:color="auto"/>
                <w:bottom w:val="none" w:sz="0" w:space="0" w:color="auto"/>
                <w:right w:val="none" w:sz="0" w:space="0" w:color="auto"/>
              </w:divBdr>
            </w:div>
            <w:div w:id="1250777268">
              <w:marLeft w:val="0"/>
              <w:marRight w:val="0"/>
              <w:marTop w:val="0"/>
              <w:marBottom w:val="0"/>
              <w:divBdr>
                <w:top w:val="none" w:sz="0" w:space="0" w:color="auto"/>
                <w:left w:val="none" w:sz="0" w:space="0" w:color="auto"/>
                <w:bottom w:val="none" w:sz="0" w:space="0" w:color="auto"/>
                <w:right w:val="none" w:sz="0" w:space="0" w:color="auto"/>
              </w:divBdr>
            </w:div>
            <w:div w:id="322592273">
              <w:marLeft w:val="0"/>
              <w:marRight w:val="0"/>
              <w:marTop w:val="0"/>
              <w:marBottom w:val="0"/>
              <w:divBdr>
                <w:top w:val="none" w:sz="0" w:space="0" w:color="auto"/>
                <w:left w:val="none" w:sz="0" w:space="0" w:color="auto"/>
                <w:bottom w:val="none" w:sz="0" w:space="0" w:color="auto"/>
                <w:right w:val="none" w:sz="0" w:space="0" w:color="auto"/>
              </w:divBdr>
            </w:div>
            <w:div w:id="1618561354">
              <w:marLeft w:val="0"/>
              <w:marRight w:val="0"/>
              <w:marTop w:val="0"/>
              <w:marBottom w:val="0"/>
              <w:divBdr>
                <w:top w:val="none" w:sz="0" w:space="0" w:color="auto"/>
                <w:left w:val="none" w:sz="0" w:space="0" w:color="auto"/>
                <w:bottom w:val="none" w:sz="0" w:space="0" w:color="auto"/>
                <w:right w:val="none" w:sz="0" w:space="0" w:color="auto"/>
              </w:divBdr>
            </w:div>
            <w:div w:id="1093207057">
              <w:marLeft w:val="0"/>
              <w:marRight w:val="0"/>
              <w:marTop w:val="0"/>
              <w:marBottom w:val="0"/>
              <w:divBdr>
                <w:top w:val="none" w:sz="0" w:space="0" w:color="auto"/>
                <w:left w:val="none" w:sz="0" w:space="0" w:color="auto"/>
                <w:bottom w:val="none" w:sz="0" w:space="0" w:color="auto"/>
                <w:right w:val="none" w:sz="0" w:space="0" w:color="auto"/>
              </w:divBdr>
            </w:div>
            <w:div w:id="181364974">
              <w:marLeft w:val="0"/>
              <w:marRight w:val="0"/>
              <w:marTop w:val="0"/>
              <w:marBottom w:val="0"/>
              <w:divBdr>
                <w:top w:val="none" w:sz="0" w:space="0" w:color="auto"/>
                <w:left w:val="none" w:sz="0" w:space="0" w:color="auto"/>
                <w:bottom w:val="none" w:sz="0" w:space="0" w:color="auto"/>
                <w:right w:val="none" w:sz="0" w:space="0" w:color="auto"/>
              </w:divBdr>
            </w:div>
            <w:div w:id="455755341">
              <w:marLeft w:val="0"/>
              <w:marRight w:val="0"/>
              <w:marTop w:val="0"/>
              <w:marBottom w:val="0"/>
              <w:divBdr>
                <w:top w:val="none" w:sz="0" w:space="0" w:color="auto"/>
                <w:left w:val="none" w:sz="0" w:space="0" w:color="auto"/>
                <w:bottom w:val="none" w:sz="0" w:space="0" w:color="auto"/>
                <w:right w:val="none" w:sz="0" w:space="0" w:color="auto"/>
              </w:divBdr>
            </w:div>
            <w:div w:id="557057353">
              <w:marLeft w:val="0"/>
              <w:marRight w:val="0"/>
              <w:marTop w:val="0"/>
              <w:marBottom w:val="0"/>
              <w:divBdr>
                <w:top w:val="none" w:sz="0" w:space="0" w:color="auto"/>
                <w:left w:val="none" w:sz="0" w:space="0" w:color="auto"/>
                <w:bottom w:val="none" w:sz="0" w:space="0" w:color="auto"/>
                <w:right w:val="none" w:sz="0" w:space="0" w:color="auto"/>
              </w:divBdr>
            </w:div>
            <w:div w:id="1121723083">
              <w:marLeft w:val="0"/>
              <w:marRight w:val="0"/>
              <w:marTop w:val="0"/>
              <w:marBottom w:val="0"/>
              <w:divBdr>
                <w:top w:val="none" w:sz="0" w:space="0" w:color="auto"/>
                <w:left w:val="none" w:sz="0" w:space="0" w:color="auto"/>
                <w:bottom w:val="none" w:sz="0" w:space="0" w:color="auto"/>
                <w:right w:val="none" w:sz="0" w:space="0" w:color="auto"/>
              </w:divBdr>
            </w:div>
            <w:div w:id="1306861780">
              <w:marLeft w:val="0"/>
              <w:marRight w:val="0"/>
              <w:marTop w:val="0"/>
              <w:marBottom w:val="0"/>
              <w:divBdr>
                <w:top w:val="none" w:sz="0" w:space="0" w:color="auto"/>
                <w:left w:val="none" w:sz="0" w:space="0" w:color="auto"/>
                <w:bottom w:val="none" w:sz="0" w:space="0" w:color="auto"/>
                <w:right w:val="none" w:sz="0" w:space="0" w:color="auto"/>
              </w:divBdr>
            </w:div>
            <w:div w:id="96602381">
              <w:marLeft w:val="0"/>
              <w:marRight w:val="0"/>
              <w:marTop w:val="0"/>
              <w:marBottom w:val="0"/>
              <w:divBdr>
                <w:top w:val="none" w:sz="0" w:space="0" w:color="auto"/>
                <w:left w:val="none" w:sz="0" w:space="0" w:color="auto"/>
                <w:bottom w:val="none" w:sz="0" w:space="0" w:color="auto"/>
                <w:right w:val="none" w:sz="0" w:space="0" w:color="auto"/>
              </w:divBdr>
            </w:div>
            <w:div w:id="899098339">
              <w:marLeft w:val="0"/>
              <w:marRight w:val="0"/>
              <w:marTop w:val="0"/>
              <w:marBottom w:val="0"/>
              <w:divBdr>
                <w:top w:val="none" w:sz="0" w:space="0" w:color="auto"/>
                <w:left w:val="none" w:sz="0" w:space="0" w:color="auto"/>
                <w:bottom w:val="none" w:sz="0" w:space="0" w:color="auto"/>
                <w:right w:val="none" w:sz="0" w:space="0" w:color="auto"/>
              </w:divBdr>
            </w:div>
            <w:div w:id="2004701303">
              <w:marLeft w:val="0"/>
              <w:marRight w:val="0"/>
              <w:marTop w:val="0"/>
              <w:marBottom w:val="0"/>
              <w:divBdr>
                <w:top w:val="none" w:sz="0" w:space="0" w:color="auto"/>
                <w:left w:val="none" w:sz="0" w:space="0" w:color="auto"/>
                <w:bottom w:val="none" w:sz="0" w:space="0" w:color="auto"/>
                <w:right w:val="none" w:sz="0" w:space="0" w:color="auto"/>
              </w:divBdr>
            </w:div>
            <w:div w:id="1950888557">
              <w:marLeft w:val="0"/>
              <w:marRight w:val="0"/>
              <w:marTop w:val="0"/>
              <w:marBottom w:val="0"/>
              <w:divBdr>
                <w:top w:val="none" w:sz="0" w:space="0" w:color="auto"/>
                <w:left w:val="none" w:sz="0" w:space="0" w:color="auto"/>
                <w:bottom w:val="none" w:sz="0" w:space="0" w:color="auto"/>
                <w:right w:val="none" w:sz="0" w:space="0" w:color="auto"/>
              </w:divBdr>
            </w:div>
            <w:div w:id="457377764">
              <w:marLeft w:val="0"/>
              <w:marRight w:val="0"/>
              <w:marTop w:val="0"/>
              <w:marBottom w:val="0"/>
              <w:divBdr>
                <w:top w:val="none" w:sz="0" w:space="0" w:color="auto"/>
                <w:left w:val="none" w:sz="0" w:space="0" w:color="auto"/>
                <w:bottom w:val="none" w:sz="0" w:space="0" w:color="auto"/>
                <w:right w:val="none" w:sz="0" w:space="0" w:color="auto"/>
              </w:divBdr>
            </w:div>
            <w:div w:id="877010259">
              <w:marLeft w:val="0"/>
              <w:marRight w:val="0"/>
              <w:marTop w:val="0"/>
              <w:marBottom w:val="0"/>
              <w:divBdr>
                <w:top w:val="none" w:sz="0" w:space="0" w:color="auto"/>
                <w:left w:val="none" w:sz="0" w:space="0" w:color="auto"/>
                <w:bottom w:val="none" w:sz="0" w:space="0" w:color="auto"/>
                <w:right w:val="none" w:sz="0" w:space="0" w:color="auto"/>
              </w:divBdr>
            </w:div>
            <w:div w:id="241720597">
              <w:marLeft w:val="0"/>
              <w:marRight w:val="0"/>
              <w:marTop w:val="0"/>
              <w:marBottom w:val="0"/>
              <w:divBdr>
                <w:top w:val="none" w:sz="0" w:space="0" w:color="auto"/>
                <w:left w:val="none" w:sz="0" w:space="0" w:color="auto"/>
                <w:bottom w:val="none" w:sz="0" w:space="0" w:color="auto"/>
                <w:right w:val="none" w:sz="0" w:space="0" w:color="auto"/>
              </w:divBdr>
            </w:div>
            <w:div w:id="155196722">
              <w:marLeft w:val="0"/>
              <w:marRight w:val="0"/>
              <w:marTop w:val="0"/>
              <w:marBottom w:val="0"/>
              <w:divBdr>
                <w:top w:val="none" w:sz="0" w:space="0" w:color="auto"/>
                <w:left w:val="none" w:sz="0" w:space="0" w:color="auto"/>
                <w:bottom w:val="none" w:sz="0" w:space="0" w:color="auto"/>
                <w:right w:val="none" w:sz="0" w:space="0" w:color="auto"/>
              </w:divBdr>
            </w:div>
            <w:div w:id="263465857">
              <w:marLeft w:val="0"/>
              <w:marRight w:val="0"/>
              <w:marTop w:val="0"/>
              <w:marBottom w:val="0"/>
              <w:divBdr>
                <w:top w:val="none" w:sz="0" w:space="0" w:color="auto"/>
                <w:left w:val="none" w:sz="0" w:space="0" w:color="auto"/>
                <w:bottom w:val="none" w:sz="0" w:space="0" w:color="auto"/>
                <w:right w:val="none" w:sz="0" w:space="0" w:color="auto"/>
              </w:divBdr>
            </w:div>
            <w:div w:id="238753551">
              <w:marLeft w:val="0"/>
              <w:marRight w:val="0"/>
              <w:marTop w:val="0"/>
              <w:marBottom w:val="0"/>
              <w:divBdr>
                <w:top w:val="none" w:sz="0" w:space="0" w:color="auto"/>
                <w:left w:val="none" w:sz="0" w:space="0" w:color="auto"/>
                <w:bottom w:val="none" w:sz="0" w:space="0" w:color="auto"/>
                <w:right w:val="none" w:sz="0" w:space="0" w:color="auto"/>
              </w:divBdr>
            </w:div>
            <w:div w:id="418991371">
              <w:marLeft w:val="0"/>
              <w:marRight w:val="0"/>
              <w:marTop w:val="0"/>
              <w:marBottom w:val="0"/>
              <w:divBdr>
                <w:top w:val="none" w:sz="0" w:space="0" w:color="auto"/>
                <w:left w:val="none" w:sz="0" w:space="0" w:color="auto"/>
                <w:bottom w:val="none" w:sz="0" w:space="0" w:color="auto"/>
                <w:right w:val="none" w:sz="0" w:space="0" w:color="auto"/>
              </w:divBdr>
            </w:div>
            <w:div w:id="773020314">
              <w:marLeft w:val="0"/>
              <w:marRight w:val="0"/>
              <w:marTop w:val="0"/>
              <w:marBottom w:val="0"/>
              <w:divBdr>
                <w:top w:val="none" w:sz="0" w:space="0" w:color="auto"/>
                <w:left w:val="none" w:sz="0" w:space="0" w:color="auto"/>
                <w:bottom w:val="none" w:sz="0" w:space="0" w:color="auto"/>
                <w:right w:val="none" w:sz="0" w:space="0" w:color="auto"/>
              </w:divBdr>
            </w:div>
            <w:div w:id="1852337501">
              <w:marLeft w:val="0"/>
              <w:marRight w:val="0"/>
              <w:marTop w:val="0"/>
              <w:marBottom w:val="0"/>
              <w:divBdr>
                <w:top w:val="none" w:sz="0" w:space="0" w:color="auto"/>
                <w:left w:val="none" w:sz="0" w:space="0" w:color="auto"/>
                <w:bottom w:val="none" w:sz="0" w:space="0" w:color="auto"/>
                <w:right w:val="none" w:sz="0" w:space="0" w:color="auto"/>
              </w:divBdr>
            </w:div>
            <w:div w:id="985819927">
              <w:marLeft w:val="0"/>
              <w:marRight w:val="0"/>
              <w:marTop w:val="0"/>
              <w:marBottom w:val="0"/>
              <w:divBdr>
                <w:top w:val="none" w:sz="0" w:space="0" w:color="auto"/>
                <w:left w:val="none" w:sz="0" w:space="0" w:color="auto"/>
                <w:bottom w:val="none" w:sz="0" w:space="0" w:color="auto"/>
                <w:right w:val="none" w:sz="0" w:space="0" w:color="auto"/>
              </w:divBdr>
            </w:div>
            <w:div w:id="1208627">
              <w:marLeft w:val="0"/>
              <w:marRight w:val="0"/>
              <w:marTop w:val="0"/>
              <w:marBottom w:val="0"/>
              <w:divBdr>
                <w:top w:val="none" w:sz="0" w:space="0" w:color="auto"/>
                <w:left w:val="none" w:sz="0" w:space="0" w:color="auto"/>
                <w:bottom w:val="none" w:sz="0" w:space="0" w:color="auto"/>
                <w:right w:val="none" w:sz="0" w:space="0" w:color="auto"/>
              </w:divBdr>
            </w:div>
            <w:div w:id="1590969382">
              <w:marLeft w:val="0"/>
              <w:marRight w:val="0"/>
              <w:marTop w:val="0"/>
              <w:marBottom w:val="0"/>
              <w:divBdr>
                <w:top w:val="none" w:sz="0" w:space="0" w:color="auto"/>
                <w:left w:val="none" w:sz="0" w:space="0" w:color="auto"/>
                <w:bottom w:val="none" w:sz="0" w:space="0" w:color="auto"/>
                <w:right w:val="none" w:sz="0" w:space="0" w:color="auto"/>
              </w:divBdr>
            </w:div>
            <w:div w:id="1935555177">
              <w:marLeft w:val="0"/>
              <w:marRight w:val="0"/>
              <w:marTop w:val="0"/>
              <w:marBottom w:val="0"/>
              <w:divBdr>
                <w:top w:val="none" w:sz="0" w:space="0" w:color="auto"/>
                <w:left w:val="none" w:sz="0" w:space="0" w:color="auto"/>
                <w:bottom w:val="none" w:sz="0" w:space="0" w:color="auto"/>
                <w:right w:val="none" w:sz="0" w:space="0" w:color="auto"/>
              </w:divBdr>
            </w:div>
            <w:div w:id="1681665705">
              <w:marLeft w:val="0"/>
              <w:marRight w:val="0"/>
              <w:marTop w:val="0"/>
              <w:marBottom w:val="0"/>
              <w:divBdr>
                <w:top w:val="none" w:sz="0" w:space="0" w:color="auto"/>
                <w:left w:val="none" w:sz="0" w:space="0" w:color="auto"/>
                <w:bottom w:val="none" w:sz="0" w:space="0" w:color="auto"/>
                <w:right w:val="none" w:sz="0" w:space="0" w:color="auto"/>
              </w:divBdr>
            </w:div>
            <w:div w:id="396510799">
              <w:marLeft w:val="0"/>
              <w:marRight w:val="0"/>
              <w:marTop w:val="0"/>
              <w:marBottom w:val="0"/>
              <w:divBdr>
                <w:top w:val="none" w:sz="0" w:space="0" w:color="auto"/>
                <w:left w:val="none" w:sz="0" w:space="0" w:color="auto"/>
                <w:bottom w:val="none" w:sz="0" w:space="0" w:color="auto"/>
                <w:right w:val="none" w:sz="0" w:space="0" w:color="auto"/>
              </w:divBdr>
            </w:div>
            <w:div w:id="1737822558">
              <w:marLeft w:val="0"/>
              <w:marRight w:val="0"/>
              <w:marTop w:val="0"/>
              <w:marBottom w:val="0"/>
              <w:divBdr>
                <w:top w:val="none" w:sz="0" w:space="0" w:color="auto"/>
                <w:left w:val="none" w:sz="0" w:space="0" w:color="auto"/>
                <w:bottom w:val="none" w:sz="0" w:space="0" w:color="auto"/>
                <w:right w:val="none" w:sz="0" w:space="0" w:color="auto"/>
              </w:divBdr>
            </w:div>
            <w:div w:id="1586375072">
              <w:marLeft w:val="0"/>
              <w:marRight w:val="0"/>
              <w:marTop w:val="0"/>
              <w:marBottom w:val="0"/>
              <w:divBdr>
                <w:top w:val="none" w:sz="0" w:space="0" w:color="auto"/>
                <w:left w:val="none" w:sz="0" w:space="0" w:color="auto"/>
                <w:bottom w:val="none" w:sz="0" w:space="0" w:color="auto"/>
                <w:right w:val="none" w:sz="0" w:space="0" w:color="auto"/>
              </w:divBdr>
            </w:div>
            <w:div w:id="103774030">
              <w:marLeft w:val="0"/>
              <w:marRight w:val="0"/>
              <w:marTop w:val="0"/>
              <w:marBottom w:val="0"/>
              <w:divBdr>
                <w:top w:val="none" w:sz="0" w:space="0" w:color="auto"/>
                <w:left w:val="none" w:sz="0" w:space="0" w:color="auto"/>
                <w:bottom w:val="none" w:sz="0" w:space="0" w:color="auto"/>
                <w:right w:val="none" w:sz="0" w:space="0" w:color="auto"/>
              </w:divBdr>
            </w:div>
            <w:div w:id="313411198">
              <w:marLeft w:val="0"/>
              <w:marRight w:val="0"/>
              <w:marTop w:val="0"/>
              <w:marBottom w:val="0"/>
              <w:divBdr>
                <w:top w:val="none" w:sz="0" w:space="0" w:color="auto"/>
                <w:left w:val="none" w:sz="0" w:space="0" w:color="auto"/>
                <w:bottom w:val="none" w:sz="0" w:space="0" w:color="auto"/>
                <w:right w:val="none" w:sz="0" w:space="0" w:color="auto"/>
              </w:divBdr>
            </w:div>
            <w:div w:id="1802260732">
              <w:marLeft w:val="0"/>
              <w:marRight w:val="0"/>
              <w:marTop w:val="0"/>
              <w:marBottom w:val="0"/>
              <w:divBdr>
                <w:top w:val="none" w:sz="0" w:space="0" w:color="auto"/>
                <w:left w:val="none" w:sz="0" w:space="0" w:color="auto"/>
                <w:bottom w:val="none" w:sz="0" w:space="0" w:color="auto"/>
                <w:right w:val="none" w:sz="0" w:space="0" w:color="auto"/>
              </w:divBdr>
            </w:div>
            <w:div w:id="109933484">
              <w:marLeft w:val="0"/>
              <w:marRight w:val="0"/>
              <w:marTop w:val="0"/>
              <w:marBottom w:val="0"/>
              <w:divBdr>
                <w:top w:val="none" w:sz="0" w:space="0" w:color="auto"/>
                <w:left w:val="none" w:sz="0" w:space="0" w:color="auto"/>
                <w:bottom w:val="none" w:sz="0" w:space="0" w:color="auto"/>
                <w:right w:val="none" w:sz="0" w:space="0" w:color="auto"/>
              </w:divBdr>
            </w:div>
            <w:div w:id="1250625963">
              <w:marLeft w:val="0"/>
              <w:marRight w:val="0"/>
              <w:marTop w:val="0"/>
              <w:marBottom w:val="0"/>
              <w:divBdr>
                <w:top w:val="none" w:sz="0" w:space="0" w:color="auto"/>
                <w:left w:val="none" w:sz="0" w:space="0" w:color="auto"/>
                <w:bottom w:val="none" w:sz="0" w:space="0" w:color="auto"/>
                <w:right w:val="none" w:sz="0" w:space="0" w:color="auto"/>
              </w:divBdr>
            </w:div>
            <w:div w:id="2036419306">
              <w:marLeft w:val="0"/>
              <w:marRight w:val="0"/>
              <w:marTop w:val="0"/>
              <w:marBottom w:val="0"/>
              <w:divBdr>
                <w:top w:val="none" w:sz="0" w:space="0" w:color="auto"/>
                <w:left w:val="none" w:sz="0" w:space="0" w:color="auto"/>
                <w:bottom w:val="none" w:sz="0" w:space="0" w:color="auto"/>
                <w:right w:val="none" w:sz="0" w:space="0" w:color="auto"/>
              </w:divBdr>
            </w:div>
            <w:div w:id="403840334">
              <w:marLeft w:val="0"/>
              <w:marRight w:val="0"/>
              <w:marTop w:val="0"/>
              <w:marBottom w:val="0"/>
              <w:divBdr>
                <w:top w:val="none" w:sz="0" w:space="0" w:color="auto"/>
                <w:left w:val="none" w:sz="0" w:space="0" w:color="auto"/>
                <w:bottom w:val="none" w:sz="0" w:space="0" w:color="auto"/>
                <w:right w:val="none" w:sz="0" w:space="0" w:color="auto"/>
              </w:divBdr>
            </w:div>
            <w:div w:id="1299842029">
              <w:marLeft w:val="0"/>
              <w:marRight w:val="0"/>
              <w:marTop w:val="0"/>
              <w:marBottom w:val="0"/>
              <w:divBdr>
                <w:top w:val="none" w:sz="0" w:space="0" w:color="auto"/>
                <w:left w:val="none" w:sz="0" w:space="0" w:color="auto"/>
                <w:bottom w:val="none" w:sz="0" w:space="0" w:color="auto"/>
                <w:right w:val="none" w:sz="0" w:space="0" w:color="auto"/>
              </w:divBdr>
            </w:div>
            <w:div w:id="824126321">
              <w:marLeft w:val="0"/>
              <w:marRight w:val="0"/>
              <w:marTop w:val="0"/>
              <w:marBottom w:val="0"/>
              <w:divBdr>
                <w:top w:val="none" w:sz="0" w:space="0" w:color="auto"/>
                <w:left w:val="none" w:sz="0" w:space="0" w:color="auto"/>
                <w:bottom w:val="none" w:sz="0" w:space="0" w:color="auto"/>
                <w:right w:val="none" w:sz="0" w:space="0" w:color="auto"/>
              </w:divBdr>
            </w:div>
            <w:div w:id="762457483">
              <w:marLeft w:val="0"/>
              <w:marRight w:val="0"/>
              <w:marTop w:val="0"/>
              <w:marBottom w:val="0"/>
              <w:divBdr>
                <w:top w:val="none" w:sz="0" w:space="0" w:color="auto"/>
                <w:left w:val="none" w:sz="0" w:space="0" w:color="auto"/>
                <w:bottom w:val="none" w:sz="0" w:space="0" w:color="auto"/>
                <w:right w:val="none" w:sz="0" w:space="0" w:color="auto"/>
              </w:divBdr>
            </w:div>
            <w:div w:id="1173882992">
              <w:marLeft w:val="0"/>
              <w:marRight w:val="0"/>
              <w:marTop w:val="0"/>
              <w:marBottom w:val="0"/>
              <w:divBdr>
                <w:top w:val="none" w:sz="0" w:space="0" w:color="auto"/>
                <w:left w:val="none" w:sz="0" w:space="0" w:color="auto"/>
                <w:bottom w:val="none" w:sz="0" w:space="0" w:color="auto"/>
                <w:right w:val="none" w:sz="0" w:space="0" w:color="auto"/>
              </w:divBdr>
            </w:div>
            <w:div w:id="953440908">
              <w:marLeft w:val="0"/>
              <w:marRight w:val="0"/>
              <w:marTop w:val="0"/>
              <w:marBottom w:val="0"/>
              <w:divBdr>
                <w:top w:val="none" w:sz="0" w:space="0" w:color="auto"/>
                <w:left w:val="none" w:sz="0" w:space="0" w:color="auto"/>
                <w:bottom w:val="none" w:sz="0" w:space="0" w:color="auto"/>
                <w:right w:val="none" w:sz="0" w:space="0" w:color="auto"/>
              </w:divBdr>
            </w:div>
            <w:div w:id="1434784076">
              <w:marLeft w:val="0"/>
              <w:marRight w:val="0"/>
              <w:marTop w:val="0"/>
              <w:marBottom w:val="0"/>
              <w:divBdr>
                <w:top w:val="none" w:sz="0" w:space="0" w:color="auto"/>
                <w:left w:val="none" w:sz="0" w:space="0" w:color="auto"/>
                <w:bottom w:val="none" w:sz="0" w:space="0" w:color="auto"/>
                <w:right w:val="none" w:sz="0" w:space="0" w:color="auto"/>
              </w:divBdr>
            </w:div>
            <w:div w:id="728454480">
              <w:marLeft w:val="0"/>
              <w:marRight w:val="0"/>
              <w:marTop w:val="0"/>
              <w:marBottom w:val="0"/>
              <w:divBdr>
                <w:top w:val="none" w:sz="0" w:space="0" w:color="auto"/>
                <w:left w:val="none" w:sz="0" w:space="0" w:color="auto"/>
                <w:bottom w:val="none" w:sz="0" w:space="0" w:color="auto"/>
                <w:right w:val="none" w:sz="0" w:space="0" w:color="auto"/>
              </w:divBdr>
            </w:div>
            <w:div w:id="2062244587">
              <w:marLeft w:val="0"/>
              <w:marRight w:val="0"/>
              <w:marTop w:val="0"/>
              <w:marBottom w:val="0"/>
              <w:divBdr>
                <w:top w:val="none" w:sz="0" w:space="0" w:color="auto"/>
                <w:left w:val="none" w:sz="0" w:space="0" w:color="auto"/>
                <w:bottom w:val="none" w:sz="0" w:space="0" w:color="auto"/>
                <w:right w:val="none" w:sz="0" w:space="0" w:color="auto"/>
              </w:divBdr>
            </w:div>
            <w:div w:id="2061512850">
              <w:marLeft w:val="0"/>
              <w:marRight w:val="0"/>
              <w:marTop w:val="0"/>
              <w:marBottom w:val="0"/>
              <w:divBdr>
                <w:top w:val="none" w:sz="0" w:space="0" w:color="auto"/>
                <w:left w:val="none" w:sz="0" w:space="0" w:color="auto"/>
                <w:bottom w:val="none" w:sz="0" w:space="0" w:color="auto"/>
                <w:right w:val="none" w:sz="0" w:space="0" w:color="auto"/>
              </w:divBdr>
            </w:div>
            <w:div w:id="1935244751">
              <w:marLeft w:val="0"/>
              <w:marRight w:val="0"/>
              <w:marTop w:val="0"/>
              <w:marBottom w:val="0"/>
              <w:divBdr>
                <w:top w:val="none" w:sz="0" w:space="0" w:color="auto"/>
                <w:left w:val="none" w:sz="0" w:space="0" w:color="auto"/>
                <w:bottom w:val="none" w:sz="0" w:space="0" w:color="auto"/>
                <w:right w:val="none" w:sz="0" w:space="0" w:color="auto"/>
              </w:divBdr>
            </w:div>
            <w:div w:id="534855731">
              <w:marLeft w:val="0"/>
              <w:marRight w:val="0"/>
              <w:marTop w:val="0"/>
              <w:marBottom w:val="0"/>
              <w:divBdr>
                <w:top w:val="none" w:sz="0" w:space="0" w:color="auto"/>
                <w:left w:val="none" w:sz="0" w:space="0" w:color="auto"/>
                <w:bottom w:val="none" w:sz="0" w:space="0" w:color="auto"/>
                <w:right w:val="none" w:sz="0" w:space="0" w:color="auto"/>
              </w:divBdr>
            </w:div>
            <w:div w:id="1827743550">
              <w:marLeft w:val="0"/>
              <w:marRight w:val="0"/>
              <w:marTop w:val="0"/>
              <w:marBottom w:val="0"/>
              <w:divBdr>
                <w:top w:val="none" w:sz="0" w:space="0" w:color="auto"/>
                <w:left w:val="none" w:sz="0" w:space="0" w:color="auto"/>
                <w:bottom w:val="none" w:sz="0" w:space="0" w:color="auto"/>
                <w:right w:val="none" w:sz="0" w:space="0" w:color="auto"/>
              </w:divBdr>
            </w:div>
            <w:div w:id="74203744">
              <w:marLeft w:val="0"/>
              <w:marRight w:val="0"/>
              <w:marTop w:val="0"/>
              <w:marBottom w:val="0"/>
              <w:divBdr>
                <w:top w:val="none" w:sz="0" w:space="0" w:color="auto"/>
                <w:left w:val="none" w:sz="0" w:space="0" w:color="auto"/>
                <w:bottom w:val="none" w:sz="0" w:space="0" w:color="auto"/>
                <w:right w:val="none" w:sz="0" w:space="0" w:color="auto"/>
              </w:divBdr>
            </w:div>
            <w:div w:id="25571519">
              <w:marLeft w:val="0"/>
              <w:marRight w:val="0"/>
              <w:marTop w:val="0"/>
              <w:marBottom w:val="0"/>
              <w:divBdr>
                <w:top w:val="none" w:sz="0" w:space="0" w:color="auto"/>
                <w:left w:val="none" w:sz="0" w:space="0" w:color="auto"/>
                <w:bottom w:val="none" w:sz="0" w:space="0" w:color="auto"/>
                <w:right w:val="none" w:sz="0" w:space="0" w:color="auto"/>
              </w:divBdr>
            </w:div>
            <w:div w:id="854809732">
              <w:marLeft w:val="0"/>
              <w:marRight w:val="0"/>
              <w:marTop w:val="0"/>
              <w:marBottom w:val="0"/>
              <w:divBdr>
                <w:top w:val="none" w:sz="0" w:space="0" w:color="auto"/>
                <w:left w:val="none" w:sz="0" w:space="0" w:color="auto"/>
                <w:bottom w:val="none" w:sz="0" w:space="0" w:color="auto"/>
                <w:right w:val="none" w:sz="0" w:space="0" w:color="auto"/>
              </w:divBdr>
            </w:div>
            <w:div w:id="1602760482">
              <w:marLeft w:val="0"/>
              <w:marRight w:val="0"/>
              <w:marTop w:val="0"/>
              <w:marBottom w:val="0"/>
              <w:divBdr>
                <w:top w:val="none" w:sz="0" w:space="0" w:color="auto"/>
                <w:left w:val="none" w:sz="0" w:space="0" w:color="auto"/>
                <w:bottom w:val="none" w:sz="0" w:space="0" w:color="auto"/>
                <w:right w:val="none" w:sz="0" w:space="0" w:color="auto"/>
              </w:divBdr>
            </w:div>
            <w:div w:id="1402681993">
              <w:marLeft w:val="0"/>
              <w:marRight w:val="0"/>
              <w:marTop w:val="0"/>
              <w:marBottom w:val="0"/>
              <w:divBdr>
                <w:top w:val="none" w:sz="0" w:space="0" w:color="auto"/>
                <w:left w:val="none" w:sz="0" w:space="0" w:color="auto"/>
                <w:bottom w:val="none" w:sz="0" w:space="0" w:color="auto"/>
                <w:right w:val="none" w:sz="0" w:space="0" w:color="auto"/>
              </w:divBdr>
            </w:div>
            <w:div w:id="1176579222">
              <w:marLeft w:val="0"/>
              <w:marRight w:val="0"/>
              <w:marTop w:val="0"/>
              <w:marBottom w:val="0"/>
              <w:divBdr>
                <w:top w:val="none" w:sz="0" w:space="0" w:color="auto"/>
                <w:left w:val="none" w:sz="0" w:space="0" w:color="auto"/>
                <w:bottom w:val="none" w:sz="0" w:space="0" w:color="auto"/>
                <w:right w:val="none" w:sz="0" w:space="0" w:color="auto"/>
              </w:divBdr>
            </w:div>
            <w:div w:id="132449917">
              <w:marLeft w:val="0"/>
              <w:marRight w:val="0"/>
              <w:marTop w:val="0"/>
              <w:marBottom w:val="0"/>
              <w:divBdr>
                <w:top w:val="none" w:sz="0" w:space="0" w:color="auto"/>
                <w:left w:val="none" w:sz="0" w:space="0" w:color="auto"/>
                <w:bottom w:val="none" w:sz="0" w:space="0" w:color="auto"/>
                <w:right w:val="none" w:sz="0" w:space="0" w:color="auto"/>
              </w:divBdr>
            </w:div>
            <w:div w:id="1665891376">
              <w:marLeft w:val="0"/>
              <w:marRight w:val="0"/>
              <w:marTop w:val="0"/>
              <w:marBottom w:val="0"/>
              <w:divBdr>
                <w:top w:val="none" w:sz="0" w:space="0" w:color="auto"/>
                <w:left w:val="none" w:sz="0" w:space="0" w:color="auto"/>
                <w:bottom w:val="none" w:sz="0" w:space="0" w:color="auto"/>
                <w:right w:val="none" w:sz="0" w:space="0" w:color="auto"/>
              </w:divBdr>
            </w:div>
            <w:div w:id="1979649299">
              <w:marLeft w:val="0"/>
              <w:marRight w:val="0"/>
              <w:marTop w:val="0"/>
              <w:marBottom w:val="0"/>
              <w:divBdr>
                <w:top w:val="none" w:sz="0" w:space="0" w:color="auto"/>
                <w:left w:val="none" w:sz="0" w:space="0" w:color="auto"/>
                <w:bottom w:val="none" w:sz="0" w:space="0" w:color="auto"/>
                <w:right w:val="none" w:sz="0" w:space="0" w:color="auto"/>
              </w:divBdr>
            </w:div>
            <w:div w:id="315108019">
              <w:marLeft w:val="0"/>
              <w:marRight w:val="0"/>
              <w:marTop w:val="0"/>
              <w:marBottom w:val="0"/>
              <w:divBdr>
                <w:top w:val="none" w:sz="0" w:space="0" w:color="auto"/>
                <w:left w:val="none" w:sz="0" w:space="0" w:color="auto"/>
                <w:bottom w:val="none" w:sz="0" w:space="0" w:color="auto"/>
                <w:right w:val="none" w:sz="0" w:space="0" w:color="auto"/>
              </w:divBdr>
            </w:div>
            <w:div w:id="611592250">
              <w:marLeft w:val="0"/>
              <w:marRight w:val="0"/>
              <w:marTop w:val="0"/>
              <w:marBottom w:val="0"/>
              <w:divBdr>
                <w:top w:val="none" w:sz="0" w:space="0" w:color="auto"/>
                <w:left w:val="none" w:sz="0" w:space="0" w:color="auto"/>
                <w:bottom w:val="none" w:sz="0" w:space="0" w:color="auto"/>
                <w:right w:val="none" w:sz="0" w:space="0" w:color="auto"/>
              </w:divBdr>
            </w:div>
            <w:div w:id="1017779340">
              <w:marLeft w:val="0"/>
              <w:marRight w:val="0"/>
              <w:marTop w:val="0"/>
              <w:marBottom w:val="0"/>
              <w:divBdr>
                <w:top w:val="none" w:sz="0" w:space="0" w:color="auto"/>
                <w:left w:val="none" w:sz="0" w:space="0" w:color="auto"/>
                <w:bottom w:val="none" w:sz="0" w:space="0" w:color="auto"/>
                <w:right w:val="none" w:sz="0" w:space="0" w:color="auto"/>
              </w:divBdr>
            </w:div>
            <w:div w:id="1435638637">
              <w:marLeft w:val="0"/>
              <w:marRight w:val="0"/>
              <w:marTop w:val="0"/>
              <w:marBottom w:val="0"/>
              <w:divBdr>
                <w:top w:val="none" w:sz="0" w:space="0" w:color="auto"/>
                <w:left w:val="none" w:sz="0" w:space="0" w:color="auto"/>
                <w:bottom w:val="none" w:sz="0" w:space="0" w:color="auto"/>
                <w:right w:val="none" w:sz="0" w:space="0" w:color="auto"/>
              </w:divBdr>
            </w:div>
            <w:div w:id="1157308074">
              <w:marLeft w:val="0"/>
              <w:marRight w:val="0"/>
              <w:marTop w:val="0"/>
              <w:marBottom w:val="0"/>
              <w:divBdr>
                <w:top w:val="none" w:sz="0" w:space="0" w:color="auto"/>
                <w:left w:val="none" w:sz="0" w:space="0" w:color="auto"/>
                <w:bottom w:val="none" w:sz="0" w:space="0" w:color="auto"/>
                <w:right w:val="none" w:sz="0" w:space="0" w:color="auto"/>
              </w:divBdr>
            </w:div>
            <w:div w:id="1970474174">
              <w:marLeft w:val="0"/>
              <w:marRight w:val="0"/>
              <w:marTop w:val="0"/>
              <w:marBottom w:val="0"/>
              <w:divBdr>
                <w:top w:val="none" w:sz="0" w:space="0" w:color="auto"/>
                <w:left w:val="none" w:sz="0" w:space="0" w:color="auto"/>
                <w:bottom w:val="none" w:sz="0" w:space="0" w:color="auto"/>
                <w:right w:val="none" w:sz="0" w:space="0" w:color="auto"/>
              </w:divBdr>
            </w:div>
            <w:div w:id="1589265540">
              <w:marLeft w:val="0"/>
              <w:marRight w:val="0"/>
              <w:marTop w:val="0"/>
              <w:marBottom w:val="0"/>
              <w:divBdr>
                <w:top w:val="none" w:sz="0" w:space="0" w:color="auto"/>
                <w:left w:val="none" w:sz="0" w:space="0" w:color="auto"/>
                <w:bottom w:val="none" w:sz="0" w:space="0" w:color="auto"/>
                <w:right w:val="none" w:sz="0" w:space="0" w:color="auto"/>
              </w:divBdr>
            </w:div>
            <w:div w:id="478038087">
              <w:marLeft w:val="0"/>
              <w:marRight w:val="0"/>
              <w:marTop w:val="0"/>
              <w:marBottom w:val="0"/>
              <w:divBdr>
                <w:top w:val="none" w:sz="0" w:space="0" w:color="auto"/>
                <w:left w:val="none" w:sz="0" w:space="0" w:color="auto"/>
                <w:bottom w:val="none" w:sz="0" w:space="0" w:color="auto"/>
                <w:right w:val="none" w:sz="0" w:space="0" w:color="auto"/>
              </w:divBdr>
            </w:div>
            <w:div w:id="1676689179">
              <w:marLeft w:val="0"/>
              <w:marRight w:val="0"/>
              <w:marTop w:val="0"/>
              <w:marBottom w:val="0"/>
              <w:divBdr>
                <w:top w:val="none" w:sz="0" w:space="0" w:color="auto"/>
                <w:left w:val="none" w:sz="0" w:space="0" w:color="auto"/>
                <w:bottom w:val="none" w:sz="0" w:space="0" w:color="auto"/>
                <w:right w:val="none" w:sz="0" w:space="0" w:color="auto"/>
              </w:divBdr>
            </w:div>
            <w:div w:id="55903300">
              <w:marLeft w:val="0"/>
              <w:marRight w:val="0"/>
              <w:marTop w:val="0"/>
              <w:marBottom w:val="0"/>
              <w:divBdr>
                <w:top w:val="none" w:sz="0" w:space="0" w:color="auto"/>
                <w:left w:val="none" w:sz="0" w:space="0" w:color="auto"/>
                <w:bottom w:val="none" w:sz="0" w:space="0" w:color="auto"/>
                <w:right w:val="none" w:sz="0" w:space="0" w:color="auto"/>
              </w:divBdr>
            </w:div>
            <w:div w:id="452557444">
              <w:marLeft w:val="0"/>
              <w:marRight w:val="0"/>
              <w:marTop w:val="0"/>
              <w:marBottom w:val="0"/>
              <w:divBdr>
                <w:top w:val="none" w:sz="0" w:space="0" w:color="auto"/>
                <w:left w:val="none" w:sz="0" w:space="0" w:color="auto"/>
                <w:bottom w:val="none" w:sz="0" w:space="0" w:color="auto"/>
                <w:right w:val="none" w:sz="0" w:space="0" w:color="auto"/>
              </w:divBdr>
            </w:div>
            <w:div w:id="1069225908">
              <w:marLeft w:val="0"/>
              <w:marRight w:val="0"/>
              <w:marTop w:val="0"/>
              <w:marBottom w:val="0"/>
              <w:divBdr>
                <w:top w:val="none" w:sz="0" w:space="0" w:color="auto"/>
                <w:left w:val="none" w:sz="0" w:space="0" w:color="auto"/>
                <w:bottom w:val="none" w:sz="0" w:space="0" w:color="auto"/>
                <w:right w:val="none" w:sz="0" w:space="0" w:color="auto"/>
              </w:divBdr>
            </w:div>
            <w:div w:id="1800683392">
              <w:marLeft w:val="0"/>
              <w:marRight w:val="0"/>
              <w:marTop w:val="0"/>
              <w:marBottom w:val="0"/>
              <w:divBdr>
                <w:top w:val="none" w:sz="0" w:space="0" w:color="auto"/>
                <w:left w:val="none" w:sz="0" w:space="0" w:color="auto"/>
                <w:bottom w:val="none" w:sz="0" w:space="0" w:color="auto"/>
                <w:right w:val="none" w:sz="0" w:space="0" w:color="auto"/>
              </w:divBdr>
            </w:div>
            <w:div w:id="650450558">
              <w:marLeft w:val="0"/>
              <w:marRight w:val="0"/>
              <w:marTop w:val="0"/>
              <w:marBottom w:val="0"/>
              <w:divBdr>
                <w:top w:val="none" w:sz="0" w:space="0" w:color="auto"/>
                <w:left w:val="none" w:sz="0" w:space="0" w:color="auto"/>
                <w:bottom w:val="none" w:sz="0" w:space="0" w:color="auto"/>
                <w:right w:val="none" w:sz="0" w:space="0" w:color="auto"/>
              </w:divBdr>
            </w:div>
            <w:div w:id="1926719684">
              <w:marLeft w:val="0"/>
              <w:marRight w:val="0"/>
              <w:marTop w:val="0"/>
              <w:marBottom w:val="0"/>
              <w:divBdr>
                <w:top w:val="none" w:sz="0" w:space="0" w:color="auto"/>
                <w:left w:val="none" w:sz="0" w:space="0" w:color="auto"/>
                <w:bottom w:val="none" w:sz="0" w:space="0" w:color="auto"/>
                <w:right w:val="none" w:sz="0" w:space="0" w:color="auto"/>
              </w:divBdr>
            </w:div>
            <w:div w:id="1005549580">
              <w:marLeft w:val="0"/>
              <w:marRight w:val="0"/>
              <w:marTop w:val="0"/>
              <w:marBottom w:val="0"/>
              <w:divBdr>
                <w:top w:val="none" w:sz="0" w:space="0" w:color="auto"/>
                <w:left w:val="none" w:sz="0" w:space="0" w:color="auto"/>
                <w:bottom w:val="none" w:sz="0" w:space="0" w:color="auto"/>
                <w:right w:val="none" w:sz="0" w:space="0" w:color="auto"/>
              </w:divBdr>
            </w:div>
            <w:div w:id="2112314955">
              <w:marLeft w:val="0"/>
              <w:marRight w:val="0"/>
              <w:marTop w:val="0"/>
              <w:marBottom w:val="0"/>
              <w:divBdr>
                <w:top w:val="none" w:sz="0" w:space="0" w:color="auto"/>
                <w:left w:val="none" w:sz="0" w:space="0" w:color="auto"/>
                <w:bottom w:val="none" w:sz="0" w:space="0" w:color="auto"/>
                <w:right w:val="none" w:sz="0" w:space="0" w:color="auto"/>
              </w:divBdr>
            </w:div>
            <w:div w:id="2043747391">
              <w:marLeft w:val="0"/>
              <w:marRight w:val="0"/>
              <w:marTop w:val="0"/>
              <w:marBottom w:val="0"/>
              <w:divBdr>
                <w:top w:val="none" w:sz="0" w:space="0" w:color="auto"/>
                <w:left w:val="none" w:sz="0" w:space="0" w:color="auto"/>
                <w:bottom w:val="none" w:sz="0" w:space="0" w:color="auto"/>
                <w:right w:val="none" w:sz="0" w:space="0" w:color="auto"/>
              </w:divBdr>
            </w:div>
            <w:div w:id="589588257">
              <w:marLeft w:val="0"/>
              <w:marRight w:val="0"/>
              <w:marTop w:val="0"/>
              <w:marBottom w:val="0"/>
              <w:divBdr>
                <w:top w:val="none" w:sz="0" w:space="0" w:color="auto"/>
                <w:left w:val="none" w:sz="0" w:space="0" w:color="auto"/>
                <w:bottom w:val="none" w:sz="0" w:space="0" w:color="auto"/>
                <w:right w:val="none" w:sz="0" w:space="0" w:color="auto"/>
              </w:divBdr>
            </w:div>
            <w:div w:id="2111927092">
              <w:marLeft w:val="0"/>
              <w:marRight w:val="0"/>
              <w:marTop w:val="0"/>
              <w:marBottom w:val="0"/>
              <w:divBdr>
                <w:top w:val="none" w:sz="0" w:space="0" w:color="auto"/>
                <w:left w:val="none" w:sz="0" w:space="0" w:color="auto"/>
                <w:bottom w:val="none" w:sz="0" w:space="0" w:color="auto"/>
                <w:right w:val="none" w:sz="0" w:space="0" w:color="auto"/>
              </w:divBdr>
            </w:div>
            <w:div w:id="758328324">
              <w:marLeft w:val="0"/>
              <w:marRight w:val="0"/>
              <w:marTop w:val="0"/>
              <w:marBottom w:val="0"/>
              <w:divBdr>
                <w:top w:val="none" w:sz="0" w:space="0" w:color="auto"/>
                <w:left w:val="none" w:sz="0" w:space="0" w:color="auto"/>
                <w:bottom w:val="none" w:sz="0" w:space="0" w:color="auto"/>
                <w:right w:val="none" w:sz="0" w:space="0" w:color="auto"/>
              </w:divBdr>
            </w:div>
            <w:div w:id="699819872">
              <w:marLeft w:val="0"/>
              <w:marRight w:val="0"/>
              <w:marTop w:val="0"/>
              <w:marBottom w:val="0"/>
              <w:divBdr>
                <w:top w:val="none" w:sz="0" w:space="0" w:color="auto"/>
                <w:left w:val="none" w:sz="0" w:space="0" w:color="auto"/>
                <w:bottom w:val="none" w:sz="0" w:space="0" w:color="auto"/>
                <w:right w:val="none" w:sz="0" w:space="0" w:color="auto"/>
              </w:divBdr>
            </w:div>
            <w:div w:id="95297826">
              <w:marLeft w:val="0"/>
              <w:marRight w:val="0"/>
              <w:marTop w:val="0"/>
              <w:marBottom w:val="0"/>
              <w:divBdr>
                <w:top w:val="none" w:sz="0" w:space="0" w:color="auto"/>
                <w:left w:val="none" w:sz="0" w:space="0" w:color="auto"/>
                <w:bottom w:val="none" w:sz="0" w:space="0" w:color="auto"/>
                <w:right w:val="none" w:sz="0" w:space="0" w:color="auto"/>
              </w:divBdr>
            </w:div>
            <w:div w:id="755708752">
              <w:marLeft w:val="0"/>
              <w:marRight w:val="0"/>
              <w:marTop w:val="0"/>
              <w:marBottom w:val="0"/>
              <w:divBdr>
                <w:top w:val="none" w:sz="0" w:space="0" w:color="auto"/>
                <w:left w:val="none" w:sz="0" w:space="0" w:color="auto"/>
                <w:bottom w:val="none" w:sz="0" w:space="0" w:color="auto"/>
                <w:right w:val="none" w:sz="0" w:space="0" w:color="auto"/>
              </w:divBdr>
            </w:div>
            <w:div w:id="172648830">
              <w:marLeft w:val="0"/>
              <w:marRight w:val="0"/>
              <w:marTop w:val="0"/>
              <w:marBottom w:val="0"/>
              <w:divBdr>
                <w:top w:val="none" w:sz="0" w:space="0" w:color="auto"/>
                <w:left w:val="none" w:sz="0" w:space="0" w:color="auto"/>
                <w:bottom w:val="none" w:sz="0" w:space="0" w:color="auto"/>
                <w:right w:val="none" w:sz="0" w:space="0" w:color="auto"/>
              </w:divBdr>
            </w:div>
            <w:div w:id="759835323">
              <w:marLeft w:val="0"/>
              <w:marRight w:val="0"/>
              <w:marTop w:val="0"/>
              <w:marBottom w:val="0"/>
              <w:divBdr>
                <w:top w:val="none" w:sz="0" w:space="0" w:color="auto"/>
                <w:left w:val="none" w:sz="0" w:space="0" w:color="auto"/>
                <w:bottom w:val="none" w:sz="0" w:space="0" w:color="auto"/>
                <w:right w:val="none" w:sz="0" w:space="0" w:color="auto"/>
              </w:divBdr>
            </w:div>
            <w:div w:id="1345980033">
              <w:marLeft w:val="0"/>
              <w:marRight w:val="0"/>
              <w:marTop w:val="0"/>
              <w:marBottom w:val="0"/>
              <w:divBdr>
                <w:top w:val="none" w:sz="0" w:space="0" w:color="auto"/>
                <w:left w:val="none" w:sz="0" w:space="0" w:color="auto"/>
                <w:bottom w:val="none" w:sz="0" w:space="0" w:color="auto"/>
                <w:right w:val="none" w:sz="0" w:space="0" w:color="auto"/>
              </w:divBdr>
            </w:div>
            <w:div w:id="379942184">
              <w:marLeft w:val="0"/>
              <w:marRight w:val="0"/>
              <w:marTop w:val="0"/>
              <w:marBottom w:val="0"/>
              <w:divBdr>
                <w:top w:val="none" w:sz="0" w:space="0" w:color="auto"/>
                <w:left w:val="none" w:sz="0" w:space="0" w:color="auto"/>
                <w:bottom w:val="none" w:sz="0" w:space="0" w:color="auto"/>
                <w:right w:val="none" w:sz="0" w:space="0" w:color="auto"/>
              </w:divBdr>
            </w:div>
            <w:div w:id="946690685">
              <w:marLeft w:val="0"/>
              <w:marRight w:val="0"/>
              <w:marTop w:val="0"/>
              <w:marBottom w:val="0"/>
              <w:divBdr>
                <w:top w:val="none" w:sz="0" w:space="0" w:color="auto"/>
                <w:left w:val="none" w:sz="0" w:space="0" w:color="auto"/>
                <w:bottom w:val="none" w:sz="0" w:space="0" w:color="auto"/>
                <w:right w:val="none" w:sz="0" w:space="0" w:color="auto"/>
              </w:divBdr>
            </w:div>
            <w:div w:id="515846968">
              <w:marLeft w:val="0"/>
              <w:marRight w:val="0"/>
              <w:marTop w:val="0"/>
              <w:marBottom w:val="0"/>
              <w:divBdr>
                <w:top w:val="none" w:sz="0" w:space="0" w:color="auto"/>
                <w:left w:val="none" w:sz="0" w:space="0" w:color="auto"/>
                <w:bottom w:val="none" w:sz="0" w:space="0" w:color="auto"/>
                <w:right w:val="none" w:sz="0" w:space="0" w:color="auto"/>
              </w:divBdr>
            </w:div>
            <w:div w:id="164974627">
              <w:marLeft w:val="0"/>
              <w:marRight w:val="0"/>
              <w:marTop w:val="0"/>
              <w:marBottom w:val="0"/>
              <w:divBdr>
                <w:top w:val="none" w:sz="0" w:space="0" w:color="auto"/>
                <w:left w:val="none" w:sz="0" w:space="0" w:color="auto"/>
                <w:bottom w:val="none" w:sz="0" w:space="0" w:color="auto"/>
                <w:right w:val="none" w:sz="0" w:space="0" w:color="auto"/>
              </w:divBdr>
            </w:div>
            <w:div w:id="2031948468">
              <w:marLeft w:val="0"/>
              <w:marRight w:val="0"/>
              <w:marTop w:val="0"/>
              <w:marBottom w:val="0"/>
              <w:divBdr>
                <w:top w:val="none" w:sz="0" w:space="0" w:color="auto"/>
                <w:left w:val="none" w:sz="0" w:space="0" w:color="auto"/>
                <w:bottom w:val="none" w:sz="0" w:space="0" w:color="auto"/>
                <w:right w:val="none" w:sz="0" w:space="0" w:color="auto"/>
              </w:divBdr>
            </w:div>
            <w:div w:id="451097036">
              <w:marLeft w:val="0"/>
              <w:marRight w:val="0"/>
              <w:marTop w:val="0"/>
              <w:marBottom w:val="0"/>
              <w:divBdr>
                <w:top w:val="none" w:sz="0" w:space="0" w:color="auto"/>
                <w:left w:val="none" w:sz="0" w:space="0" w:color="auto"/>
                <w:bottom w:val="none" w:sz="0" w:space="0" w:color="auto"/>
                <w:right w:val="none" w:sz="0" w:space="0" w:color="auto"/>
              </w:divBdr>
            </w:div>
            <w:div w:id="2092046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714253">
      <w:bodyDiv w:val="1"/>
      <w:marLeft w:val="0"/>
      <w:marRight w:val="0"/>
      <w:marTop w:val="0"/>
      <w:marBottom w:val="0"/>
      <w:divBdr>
        <w:top w:val="none" w:sz="0" w:space="0" w:color="auto"/>
        <w:left w:val="none" w:sz="0" w:space="0" w:color="auto"/>
        <w:bottom w:val="none" w:sz="0" w:space="0" w:color="auto"/>
        <w:right w:val="none" w:sz="0" w:space="0" w:color="auto"/>
      </w:divBdr>
      <w:divsChild>
        <w:div w:id="1551310386">
          <w:marLeft w:val="0"/>
          <w:marRight w:val="0"/>
          <w:marTop w:val="0"/>
          <w:marBottom w:val="0"/>
          <w:divBdr>
            <w:top w:val="none" w:sz="0" w:space="0" w:color="auto"/>
            <w:left w:val="none" w:sz="0" w:space="0" w:color="auto"/>
            <w:bottom w:val="none" w:sz="0" w:space="0" w:color="auto"/>
            <w:right w:val="none" w:sz="0" w:space="0" w:color="auto"/>
          </w:divBdr>
          <w:divsChild>
            <w:div w:id="930696985">
              <w:marLeft w:val="0"/>
              <w:marRight w:val="0"/>
              <w:marTop w:val="0"/>
              <w:marBottom w:val="0"/>
              <w:divBdr>
                <w:top w:val="none" w:sz="0" w:space="0" w:color="auto"/>
                <w:left w:val="none" w:sz="0" w:space="0" w:color="auto"/>
                <w:bottom w:val="none" w:sz="0" w:space="0" w:color="auto"/>
                <w:right w:val="none" w:sz="0" w:space="0" w:color="auto"/>
              </w:divBdr>
            </w:div>
            <w:div w:id="218054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comments.xml.rels><?xml version="1.0" encoding="UTF-8" standalone="yes"?>
<Relationships xmlns="http://schemas.openxmlformats.org/package/2006/relationships"><Relationship Id="rId3" Type="http://schemas.openxmlformats.org/officeDocument/2006/relationships/image" Target="media/image55.png"/><Relationship Id="rId7" Type="http://schemas.openxmlformats.org/officeDocument/2006/relationships/image" Target="media/image88.png"/><Relationship Id="rId2" Type="http://schemas.openxmlformats.org/officeDocument/2006/relationships/image" Target="media/image50.png"/><Relationship Id="rId1" Type="http://schemas.openxmlformats.org/officeDocument/2006/relationships/image" Target="media/image49.png"/><Relationship Id="rId6" Type="http://schemas.openxmlformats.org/officeDocument/2006/relationships/image" Target="media/image87.png"/><Relationship Id="rId5" Type="http://schemas.openxmlformats.org/officeDocument/2006/relationships/image" Target="media/image75.png"/><Relationship Id="rId4" Type="http://schemas.openxmlformats.org/officeDocument/2006/relationships/image" Target="media/image56.png"/></Relationship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8.png"/><Relationship Id="rId68" Type="http://schemas.openxmlformats.org/officeDocument/2006/relationships/image" Target="media/image63.png"/><Relationship Id="rId76" Type="http://schemas.openxmlformats.org/officeDocument/2006/relationships/image" Target="media/image71.png"/><Relationship Id="rId84" Type="http://schemas.openxmlformats.org/officeDocument/2006/relationships/image" Target="media/image80.png"/><Relationship Id="rId89" Type="http://schemas.openxmlformats.org/officeDocument/2006/relationships/image" Target="media/image85.png"/><Relationship Id="rId7" Type="http://schemas.microsoft.com/office/2011/relationships/commentsExtended" Target="commentsExtended.xml"/><Relationship Id="rId71" Type="http://schemas.openxmlformats.org/officeDocument/2006/relationships/image" Target="media/image66.png"/><Relationship Id="rId92" Type="http://schemas.microsoft.com/office/2011/relationships/people" Target="people.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51.png"/><Relationship Id="rId66" Type="http://schemas.openxmlformats.org/officeDocument/2006/relationships/image" Target="media/image61.png"/><Relationship Id="rId74" Type="http://schemas.openxmlformats.org/officeDocument/2006/relationships/image" Target="media/image69.png"/><Relationship Id="rId79" Type="http://schemas.openxmlformats.org/officeDocument/2006/relationships/image" Target="media/image74.png"/><Relationship Id="rId87" Type="http://schemas.openxmlformats.org/officeDocument/2006/relationships/image" Target="media/image83.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8.png"/><Relationship Id="rId90" Type="http://schemas.openxmlformats.org/officeDocument/2006/relationships/image" Target="media/image86.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8" Type="http://schemas.microsoft.com/office/2016/09/relationships/commentsIds" Target="commentsIds.xml"/><Relationship Id="rId51" Type="http://schemas.openxmlformats.org/officeDocument/2006/relationships/image" Target="media/image42.png"/><Relationship Id="rId72" Type="http://schemas.openxmlformats.org/officeDocument/2006/relationships/image" Target="media/image67.png"/><Relationship Id="rId80" Type="http://schemas.openxmlformats.org/officeDocument/2006/relationships/image" Target="media/image76.png"/><Relationship Id="rId85" Type="http://schemas.openxmlformats.org/officeDocument/2006/relationships/image" Target="media/image81.png"/><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2.png"/><Relationship Id="rId67" Type="http://schemas.openxmlformats.org/officeDocument/2006/relationships/image" Target="media/image62.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9.png"/><Relationship Id="rId88" Type="http://schemas.openxmlformats.org/officeDocument/2006/relationships/image" Target="media/image84.png"/><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comments" Target="comment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3.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7.png"/><Relationship Id="rId86" Type="http://schemas.openxmlformats.org/officeDocument/2006/relationships/image" Target="media/image82.png"/><Relationship Id="rId4" Type="http://schemas.openxmlformats.org/officeDocument/2006/relationships/settings" Target="settings.xml"/><Relationship Id="rId9" Type="http://schemas.microsoft.com/office/2018/08/relationships/commentsExtensible" Target="commentsExtensi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3C5F2FA-2AD0-4846-B274-71AB50748F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4191</TotalTime>
  <Pages>1</Pages>
  <Words>11257</Words>
  <Characters>64168</Characters>
  <Application>Microsoft Office Word</Application>
  <DocSecurity>0</DocSecurity>
  <Lines>534</Lines>
  <Paragraphs>150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75275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Thomas Lee</dc:creator>
  <cp:keywords/>
  <dc:description/>
  <cp:lastModifiedBy>Thomas Lee</cp:lastModifiedBy>
  <cp:revision>26</cp:revision>
  <dcterms:created xsi:type="dcterms:W3CDTF">2020-12-15T20:20:00Z</dcterms:created>
  <dcterms:modified xsi:type="dcterms:W3CDTF">2020-12-19T20:50:00Z</dcterms:modified>
</cp:coreProperties>
</file>