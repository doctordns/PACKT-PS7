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73D62E" w14:textId="2772FD68" w:rsidR="00205AD0" w:rsidRDefault="0073018C" w:rsidP="00205AD0">
      <w:pPr>
        <w:pStyle w:val="ChapterNumberPACKT"/>
      </w:pPr>
      <w:commentRangeStart w:id="2"/>
      <w:commentRangeStart w:id="3"/>
      <w:commentRangeStart w:id="4"/>
      <w:r>
        <w:t>12</w:t>
      </w:r>
      <w:commentRangeEnd w:id="2"/>
      <w:commentRangeEnd w:id="3"/>
      <w:r w:rsidR="006214F3">
        <w:rPr>
          <w:rStyle w:val="CommentReference"/>
          <w:rFonts w:ascii="Times New Roman" w:hAnsi="Times New Roman" w:cs="Times New Roman"/>
          <w:bCs w:val="0"/>
          <w:color w:val="auto"/>
          <w:kern w:val="0"/>
          <w:lang w:val="en-US"/>
        </w:rPr>
        <w:commentReference w:id="2"/>
      </w:r>
      <w:commentRangeEnd w:id="4"/>
      <w:r w:rsidR="00B14317">
        <w:rPr>
          <w:rStyle w:val="CommentReference"/>
          <w:rFonts w:ascii="Times New Roman" w:hAnsi="Times New Roman" w:cs="Times New Roman"/>
          <w:bCs w:val="0"/>
          <w:color w:val="auto"/>
          <w:kern w:val="0"/>
          <w:lang w:val="en-US"/>
        </w:rPr>
        <w:commentReference w:id="4"/>
      </w:r>
      <w:r w:rsidR="00315991">
        <w:rPr>
          <w:rStyle w:val="CommentReference"/>
          <w:rFonts w:ascii="Times New Roman" w:hAnsi="Times New Roman" w:cs="Times New Roman"/>
          <w:bCs w:val="0"/>
          <w:color w:val="auto"/>
          <w:kern w:val="0"/>
          <w:lang w:val="en-US"/>
        </w:rPr>
        <w:commentReference w:id="3"/>
      </w:r>
    </w:p>
    <w:p w14:paraId="78ECA3A9" w14:textId="6461F3BC" w:rsidR="00205AD0" w:rsidRDefault="00205AD0" w:rsidP="00205AD0">
      <w:pPr>
        <w:pStyle w:val="ChapterTitlePACKT"/>
      </w:pPr>
      <w:r>
        <w:t>Managing</w:t>
      </w:r>
      <w:r w:rsidR="0073018C">
        <w:t xml:space="preserve"> Hyper-V</w:t>
      </w:r>
    </w:p>
    <w:p w14:paraId="294F7B63" w14:textId="77777777" w:rsidR="00205AD0" w:rsidRDefault="00205AD0" w:rsidP="00540755">
      <w:pPr>
        <w:pStyle w:val="NormalPACKT"/>
      </w:pPr>
      <w:r>
        <w:t>In this chapter, we cover the following recipes:</w:t>
      </w:r>
    </w:p>
    <w:p w14:paraId="08381F49" w14:textId="77777777" w:rsidR="00F157F0" w:rsidRDefault="00F157F0" w:rsidP="00540755">
      <w:pPr>
        <w:pStyle w:val="BulletPACKT"/>
      </w:pPr>
      <w:bookmarkStart w:id="5" w:name="_Hlk59359138"/>
      <w:r>
        <w:t>Installing Hyper-V inside Windows Server</w:t>
      </w:r>
    </w:p>
    <w:p w14:paraId="6C14F980" w14:textId="77777777" w:rsidR="00F157F0" w:rsidRDefault="00F157F0" w:rsidP="00540755">
      <w:pPr>
        <w:pStyle w:val="BulletPACKT"/>
      </w:pPr>
      <w:bookmarkStart w:id="6" w:name="_Hlk67651779"/>
      <w:r>
        <w:t>Creating a Hyper-V VM</w:t>
      </w:r>
    </w:p>
    <w:bookmarkEnd w:id="6"/>
    <w:p w14:paraId="7BB4965D" w14:textId="7E365AC8" w:rsidR="00F157F0" w:rsidRDefault="00F157F0" w:rsidP="00540755">
      <w:pPr>
        <w:pStyle w:val="BulletPACKT"/>
      </w:pPr>
      <w:r>
        <w:t>Using PowerShell Direct</w:t>
      </w:r>
    </w:p>
    <w:p w14:paraId="064595A8" w14:textId="3EE541AC" w:rsidR="009235DE" w:rsidRDefault="009235DE" w:rsidP="00540755">
      <w:pPr>
        <w:pStyle w:val="BulletPACKT"/>
      </w:pPr>
      <w:r>
        <w:t>Using Hyper-V VM Groups</w:t>
      </w:r>
    </w:p>
    <w:p w14:paraId="59F95928" w14:textId="5990D6B4" w:rsidR="00F157F0" w:rsidRDefault="00F157F0" w:rsidP="00540755">
      <w:pPr>
        <w:pStyle w:val="BulletPACKT"/>
      </w:pPr>
      <w:r>
        <w:t>Configuring VM hardware</w:t>
      </w:r>
    </w:p>
    <w:p w14:paraId="4DDE389C" w14:textId="4B9B415B" w:rsidR="00F157F0" w:rsidRDefault="00F157F0" w:rsidP="00540755">
      <w:pPr>
        <w:pStyle w:val="BulletPACKT"/>
      </w:pPr>
      <w:r>
        <w:t>Configuring VM networking</w:t>
      </w:r>
    </w:p>
    <w:p w14:paraId="612E93C8" w14:textId="77777777" w:rsidR="00F157F0" w:rsidRDefault="00F157F0" w:rsidP="00540755">
      <w:pPr>
        <w:pStyle w:val="BulletPACKT"/>
      </w:pPr>
      <w:r>
        <w:t>Implementing Nested Virtualization</w:t>
      </w:r>
    </w:p>
    <w:p w14:paraId="52E85B10" w14:textId="77777777" w:rsidR="00F157F0" w:rsidRDefault="00F157F0" w:rsidP="00540755">
      <w:pPr>
        <w:pStyle w:val="BulletPACKT"/>
      </w:pPr>
      <w:r>
        <w:t>Managing VM state</w:t>
      </w:r>
    </w:p>
    <w:p w14:paraId="36FA54DF" w14:textId="5F04E81C" w:rsidR="00F157F0" w:rsidRDefault="00F157F0" w:rsidP="00540755">
      <w:pPr>
        <w:pStyle w:val="BulletPACKT"/>
      </w:pPr>
      <w:commentRangeStart w:id="7"/>
      <w:r>
        <w:t>Managing storage movement</w:t>
      </w:r>
      <w:commentRangeEnd w:id="7"/>
      <w:r w:rsidR="00F75D63">
        <w:rPr>
          <w:rStyle w:val="CommentReference"/>
        </w:rPr>
        <w:commentReference w:id="7"/>
      </w:r>
    </w:p>
    <w:p w14:paraId="3C96C39B" w14:textId="77777777" w:rsidR="00F157F0" w:rsidRDefault="00F157F0" w:rsidP="00540755">
      <w:pPr>
        <w:pStyle w:val="BulletPACKT"/>
      </w:pPr>
      <w:commentRangeStart w:id="8"/>
      <w:r>
        <w:t>Configure VM replication</w:t>
      </w:r>
      <w:commentRangeEnd w:id="8"/>
      <w:r w:rsidR="007A6BF7">
        <w:rPr>
          <w:rStyle w:val="CommentReference"/>
        </w:rPr>
        <w:commentReference w:id="8"/>
      </w:r>
    </w:p>
    <w:p w14:paraId="2E0B33E0" w14:textId="760C5C8C" w:rsidR="00AC0D08" w:rsidRDefault="00F157F0" w:rsidP="00540755">
      <w:pPr>
        <w:pStyle w:val="BulletPACKT"/>
      </w:pPr>
      <w:r>
        <w:t>Managing VM checkpoints</w:t>
      </w:r>
      <w:bookmarkEnd w:id="5"/>
    </w:p>
    <w:p w14:paraId="2A2387BE" w14:textId="56743D69" w:rsidR="00BA5ACE" w:rsidRDefault="00BA5ACE" w:rsidP="00BA5ACE">
      <w:pPr>
        <w:pStyle w:val="Heading1"/>
      </w:pPr>
      <w:r>
        <w:t>Introduction</w:t>
      </w:r>
    </w:p>
    <w:p w14:paraId="08345097" w14:textId="5246E3ED" w:rsidR="00BA5ACE" w:rsidRPr="00034BA6" w:rsidRDefault="00BA5ACE" w:rsidP="00540755">
      <w:pPr>
        <w:pStyle w:val="NormalPACKT"/>
      </w:pPr>
      <w:r w:rsidRPr="00C475D6">
        <w:t>Hyper-V is Microsoft</w:t>
      </w:r>
      <w:r w:rsidR="002D7D95" w:rsidRPr="00C475D6">
        <w:t>'</w:t>
      </w:r>
      <w:r w:rsidRPr="00C475D6">
        <w:t>s virtual machine (VM) hypervisor. Both Windows Server 2019 and</w:t>
      </w:r>
      <w:r w:rsidRPr="004B229E">
        <w:t xml:space="preserve"> Windows 10 include Hyper-V as an option you can install</w:t>
      </w:r>
      <w:ins w:id="9" w:author="Lucy Wan" w:date="2021-04-21T09:22:00Z">
        <w:r w:rsidR="00E310B3">
          <w:t>,</w:t>
        </w:r>
      </w:ins>
      <w:r w:rsidRPr="004B229E">
        <w:t xml:space="preserve"> in</w:t>
      </w:r>
      <w:r w:rsidRPr="00034BA6">
        <w:t xml:space="preserve"> all versions of Windows Server 2019</w:t>
      </w:r>
      <w:r w:rsidR="0073018C" w:rsidRPr="00034BA6">
        <w:t xml:space="preserve"> and</w:t>
      </w:r>
      <w:r w:rsidRPr="00034BA6">
        <w:t xml:space="preserve"> the Enterprise, Professional, and Education editions of Windows 10.</w:t>
      </w:r>
    </w:p>
    <w:p w14:paraId="5A2E3DDE" w14:textId="3D714E2A" w:rsidR="00BA5ACE" w:rsidRDefault="0073018C" w:rsidP="00540755">
      <w:pPr>
        <w:pStyle w:val="NormalPACKT"/>
      </w:pPr>
      <w:r>
        <w:t xml:space="preserve">Microsoft first released </w:t>
      </w:r>
      <w:r w:rsidR="00BA5ACE" w:rsidRPr="00BA5ACE">
        <w:t>Hyper-V with Server 2008</w:t>
      </w:r>
      <w:ins w:id="10" w:author="Lucy Wan" w:date="2021-04-21T14:14:00Z">
        <w:r w:rsidR="00982197">
          <w:t xml:space="preserve"> and</w:t>
        </w:r>
      </w:ins>
      <w:del w:id="11" w:author="Lucy Wan" w:date="2021-04-21T14:14:00Z">
        <w:r w:rsidDel="00982197">
          <w:delText>. Microsoft</w:delText>
        </w:r>
      </w:del>
      <w:r>
        <w:t xml:space="preserve"> has improved it significantly </w:t>
      </w:r>
      <w:r w:rsidR="00BA5ACE" w:rsidRPr="00BA5ACE">
        <w:t>with each successive</w:t>
      </w:r>
      <w:r w:rsidR="00BA5ACE">
        <w:t xml:space="preserve"> </w:t>
      </w:r>
      <w:r w:rsidR="00BA5ACE" w:rsidRPr="00BA5ACE">
        <w:t>version of Windows Server. Improvements include additional features, support of the latest</w:t>
      </w:r>
      <w:r w:rsidR="00BA5ACE">
        <w:t xml:space="preserve"> </w:t>
      </w:r>
      <w:r w:rsidR="00BA5ACE" w:rsidRPr="00BA5ACE">
        <w:t xml:space="preserve">hardware, </w:t>
      </w:r>
      <w:commentRangeStart w:id="12"/>
      <w:r w:rsidR="00BA5ACE" w:rsidRPr="00BA5ACE">
        <w:t xml:space="preserve">and </w:t>
      </w:r>
      <w:ins w:id="13" w:author="Thomas Lee" w:date="2021-05-17T15:01:00Z">
        <w:r w:rsidR="00B14317">
          <w:t>significantly increased</w:t>
        </w:r>
      </w:ins>
      <w:del w:id="14" w:author="Thomas Lee" w:date="2021-05-17T15:01:00Z">
        <w:r w:rsidDel="00B14317">
          <w:delText>improvements in</w:delText>
        </w:r>
      </w:del>
      <w:r>
        <w:t xml:space="preserve"> </w:t>
      </w:r>
      <w:r w:rsidR="00BA5ACE">
        <w:t>s</w:t>
      </w:r>
      <w:r w:rsidR="00BA5ACE" w:rsidRPr="00BA5ACE">
        <w:t>calability</w:t>
      </w:r>
      <w:commentRangeEnd w:id="12"/>
      <w:r w:rsidR="00303CB2">
        <w:rPr>
          <w:rStyle w:val="CommentReference"/>
          <w:color w:val="auto"/>
        </w:rPr>
        <w:commentReference w:id="12"/>
      </w:r>
      <w:r w:rsidR="00BA5ACE" w:rsidRPr="00BA5ACE">
        <w:t>.</w:t>
      </w:r>
    </w:p>
    <w:p w14:paraId="23A2DD84" w14:textId="225B92BE" w:rsidR="00BA5ACE" w:rsidRDefault="00BA5ACE" w:rsidP="00540755">
      <w:pPr>
        <w:pStyle w:val="NormalPACKT"/>
      </w:pPr>
      <w:r w:rsidRPr="00BA5ACE">
        <w:t xml:space="preserve">Hyper-V supports nested </w:t>
      </w:r>
      <w:r>
        <w:t>virtualization</w:t>
      </w:r>
      <w:r w:rsidRPr="00BA5ACE">
        <w:t>, the ability to run Hyper-V inside a Hyper-V VM. Nest</w:t>
      </w:r>
      <w:r>
        <w:t xml:space="preserve">ed virtualization </w:t>
      </w:r>
      <w:r w:rsidRPr="00BA5ACE">
        <w:t xml:space="preserve">has some </w:t>
      </w:r>
      <w:r w:rsidR="0073018C">
        <w:t>good</w:t>
      </w:r>
      <w:r w:rsidRPr="00BA5ACE">
        <w:t xml:space="preserve"> use cases, such as in training—</w:t>
      </w:r>
      <w:ins w:id="15" w:author="Lucy Wan" w:date="2021-04-21T09:24:00Z">
        <w:r w:rsidR="007457B7">
          <w:t xml:space="preserve">for instance, </w:t>
        </w:r>
      </w:ins>
      <w:r w:rsidRPr="00BA5ACE">
        <w:t>giv</w:t>
      </w:r>
      <w:ins w:id="16" w:author="Lucy Wan" w:date="2021-04-21T09:24:00Z">
        <w:r w:rsidR="007457B7">
          <w:t>ing</w:t>
        </w:r>
      </w:ins>
      <w:del w:id="17" w:author="Lucy Wan" w:date="2021-04-21T09:24:00Z">
        <w:r w:rsidRPr="00BA5ACE" w:rsidDel="007457B7">
          <w:delText>e</w:delText>
        </w:r>
      </w:del>
      <w:r w:rsidRPr="00BA5ACE">
        <w:t xml:space="preserve"> each student a VM on a large</w:t>
      </w:r>
      <w:r>
        <w:t xml:space="preserve"> </w:t>
      </w:r>
      <w:r w:rsidRPr="00BA5ACE">
        <w:t xml:space="preserve">blade </w:t>
      </w:r>
      <w:commentRangeStart w:id="18"/>
      <w:commentRangeStart w:id="19"/>
      <w:ins w:id="20" w:author="Lucy Wan" w:date="2021-04-21T09:24:00Z">
        <w:r w:rsidR="0053073E">
          <w:t>containing</w:t>
        </w:r>
      </w:ins>
      <w:del w:id="21" w:author="Lucy Wan" w:date="2021-04-21T09:24:00Z">
        <w:r w:rsidRPr="00BA5ACE" w:rsidDel="0053073E">
          <w:delText>in which are</w:delText>
        </w:r>
      </w:del>
      <w:r w:rsidRPr="00BA5ACE">
        <w:t xml:space="preserve"> </w:t>
      </w:r>
      <w:commentRangeEnd w:id="18"/>
      <w:r w:rsidR="001A76D6">
        <w:rPr>
          <w:rStyle w:val="CommentReference"/>
          <w:color w:val="auto"/>
        </w:rPr>
        <w:commentReference w:id="18"/>
      </w:r>
      <w:commentRangeEnd w:id="19"/>
      <w:r w:rsidR="00B14317">
        <w:rPr>
          <w:rStyle w:val="CommentReference"/>
          <w:color w:val="auto"/>
        </w:rPr>
        <w:commentReference w:id="19"/>
      </w:r>
      <w:r w:rsidRPr="00BA5ACE">
        <w:t xml:space="preserve">the VMs needed for the </w:t>
      </w:r>
      <w:r w:rsidRPr="00BA5ACE">
        <w:lastRenderedPageBreak/>
        <w:t xml:space="preserve">course labs. Nested </w:t>
      </w:r>
      <w:r>
        <w:t>virtualization</w:t>
      </w:r>
      <w:r w:rsidRPr="00BA5ACE">
        <w:t xml:space="preserve"> also provides an</w:t>
      </w:r>
      <w:r>
        <w:t xml:space="preserve"> </w:t>
      </w:r>
      <w:r w:rsidRPr="00BA5ACE">
        <w:t>additional layer of security that might be useful in multi-tenant scenarios.</w:t>
      </w:r>
    </w:p>
    <w:p w14:paraId="0ED2EA77" w14:textId="77777777" w:rsidR="00BA5ACE" w:rsidRDefault="00BA5ACE" w:rsidP="00540755">
      <w:pPr>
        <w:pStyle w:val="NormalPACKT"/>
      </w:pPr>
      <w:r w:rsidRPr="00BA5ACE">
        <w:t>Microsoft also ships a free version of Hyper-V, the Microsoft Hyper-V Server. The Hyper-V</w:t>
      </w:r>
      <w:r>
        <w:t xml:space="preserve"> </w:t>
      </w:r>
      <w:r w:rsidRPr="00BA5ACE">
        <w:t>Server runs virtual machines with no GUI. You configure and manage remotely using recipes</w:t>
      </w:r>
      <w:r>
        <w:t xml:space="preserve"> </w:t>
      </w:r>
      <w:r w:rsidRPr="00BA5ACE">
        <w:t>like the ones in this chapter.</w:t>
      </w:r>
      <w:r>
        <w:t xml:space="preserve"> </w:t>
      </w:r>
    </w:p>
    <w:p w14:paraId="152576CC" w14:textId="257EF915" w:rsidR="00BA5ACE" w:rsidRPr="00540FE0" w:rsidRDefault="00BA5ACE" w:rsidP="00540755">
      <w:pPr>
        <w:pStyle w:val="NormalPACKT"/>
      </w:pPr>
      <w:r w:rsidRPr="00540FE0">
        <w:t xml:space="preserve">This chapter focuses solely on Hyper-V inside Windows Server 2022, although you can manage </w:t>
      </w:r>
      <w:r w:rsidR="0073018C" w:rsidRPr="00540FE0">
        <w:t xml:space="preserve">a </w:t>
      </w:r>
      <w:r w:rsidRPr="00540FE0">
        <w:t>Hyper-V Server using the tools used in this chapter</w:t>
      </w:r>
      <w:r w:rsidR="002D7D95">
        <w:t>'</w:t>
      </w:r>
      <w:r w:rsidRPr="00540FE0">
        <w:t>s recipes. References to your Hyper-V servers refer to your Windows 2022 servers that have the Hyper-V feature added. Hyper-V</w:t>
      </w:r>
      <w:r w:rsidR="002D7D95">
        <w:t>'</w:t>
      </w:r>
      <w:r w:rsidRPr="00540FE0">
        <w:t xml:space="preserve">s management tools enable you to configure and manage both the Hyper-V service and the virtual machines running on your Hyper-V servers. </w:t>
      </w:r>
    </w:p>
    <w:p w14:paraId="31712826" w14:textId="568450F7" w:rsidR="00BA5ACE" w:rsidRPr="00540FE0" w:rsidRDefault="00BA5ACE" w:rsidP="00540755">
      <w:pPr>
        <w:pStyle w:val="NormalPACKT"/>
      </w:pPr>
      <w:r w:rsidRPr="00540FE0">
        <w:t>This chapter starts with installing and configuring the Hyper-V feature. After installing Hyper-V, you go on to create a VM</w:t>
      </w:r>
      <w:r w:rsidR="00540FE0">
        <w:t>,</w:t>
      </w:r>
      <w:r w:rsidRPr="00540FE0">
        <w:t xml:space="preserve"> </w:t>
      </w:r>
      <w:proofErr w:type="spellStart"/>
      <w:r w:rsidRPr="00540FE0">
        <w:rPr>
          <w:rStyle w:val="CodeInTextPACKT"/>
        </w:rPr>
        <w:t>PSDirect</w:t>
      </w:r>
      <w:proofErr w:type="spellEnd"/>
      <w:r w:rsidRPr="00540FE0">
        <w:t xml:space="preserve">, which requires you to download an ISO image of Windows Server from the Internet. </w:t>
      </w:r>
    </w:p>
    <w:p w14:paraId="6253C8F8" w14:textId="3D4250D7" w:rsidR="00BA5ACE" w:rsidRPr="00262C9A" w:rsidRDefault="00BA5ACE" w:rsidP="00540755">
      <w:pPr>
        <w:pStyle w:val="NormalPACKT"/>
      </w:pPr>
      <w:r w:rsidRPr="00262C9A">
        <w:t xml:space="preserve">After you create the </w:t>
      </w:r>
      <w:proofErr w:type="spellStart"/>
      <w:r w:rsidRPr="00262C9A">
        <w:rPr>
          <w:rStyle w:val="CodeInTextPACKT"/>
        </w:rPr>
        <w:t>PSDirect</w:t>
      </w:r>
      <w:proofErr w:type="spellEnd"/>
      <w:r w:rsidRPr="00262C9A">
        <w:t xml:space="preserve"> VM, you use the VM. You use PowerShell Direct to use a remoting session into a VM without using a network connection. You also configure a VM</w:t>
      </w:r>
      <w:r w:rsidR="002D7D95" w:rsidRPr="00262C9A">
        <w:t>'</w:t>
      </w:r>
      <w:r w:rsidRPr="00262C9A">
        <w:t xml:space="preserve">s hardware and networking capability. You then use the PowerShell cmdlets to manage the state of a VM. </w:t>
      </w:r>
    </w:p>
    <w:p w14:paraId="6E0FAC91" w14:textId="65DB9941" w:rsidR="00BA5ACE" w:rsidRPr="00262C9A" w:rsidRDefault="00BA5ACE" w:rsidP="00540755">
      <w:pPr>
        <w:pStyle w:val="NormalPACKT"/>
      </w:pPr>
      <w:r w:rsidRPr="00262C9A">
        <w:t>Hyper-V allows you to move a VM and/or a VM</w:t>
      </w:r>
      <w:r w:rsidR="002D7D95" w:rsidRPr="00262C9A">
        <w:t>'</w:t>
      </w:r>
      <w:r w:rsidRPr="00262C9A">
        <w:t xml:space="preserve">s storage between Hyper-V hosts. For disaster recovery, you can replicate a running VM (and use that replica should the primary VM fail.  </w:t>
      </w:r>
    </w:p>
    <w:p w14:paraId="022E3F75" w14:textId="3497B54C" w:rsidR="00BA5ACE" w:rsidRPr="00262C9A" w:rsidRDefault="00BA5ACE" w:rsidP="00540755">
      <w:pPr>
        <w:pStyle w:val="NormalPACKT"/>
      </w:pPr>
      <w:r w:rsidRPr="00262C9A">
        <w:t xml:space="preserve">You can take snapshots, or checkpoints, of a VM to save </w:t>
      </w:r>
      <w:r w:rsidR="0073018C" w:rsidRPr="00262C9A">
        <w:t>a VM</w:t>
      </w:r>
      <w:r w:rsidR="002D7D95" w:rsidRPr="00262C9A">
        <w:t>'</w:t>
      </w:r>
      <w:r w:rsidR="0073018C" w:rsidRPr="00262C9A">
        <w:t>s state</w:t>
      </w:r>
      <w:r w:rsidRPr="00262C9A">
        <w:t xml:space="preserve"> and</w:t>
      </w:r>
      <w:r w:rsidR="00977A69" w:rsidRPr="00262C9A">
        <w:t xml:space="preserve"> restore your VM to that point</w:t>
      </w:r>
      <w:r w:rsidR="000F04E1" w:rsidRPr="00262C9A">
        <w:t>,</w:t>
      </w:r>
      <w:r w:rsidR="0073018C" w:rsidRPr="00262C9A">
        <w:t xml:space="preserve"> as you can see in the </w:t>
      </w:r>
      <w:r w:rsidR="0073018C" w:rsidRPr="00262C9A">
        <w:rPr>
          <w:rStyle w:val="ItalicsPACKT"/>
        </w:rPr>
        <w:t xml:space="preserve">Managing VM </w:t>
      </w:r>
      <w:del w:id="22" w:author="Lucy Wan" w:date="2021-04-21T09:21:00Z">
        <w:r w:rsidR="0073018C" w:rsidRPr="00262C9A" w:rsidDel="00DC4F30">
          <w:rPr>
            <w:rStyle w:val="ItalicsPACKT"/>
          </w:rPr>
          <w:delText>C</w:delText>
        </w:r>
      </w:del>
      <w:ins w:id="23" w:author="Lucy Wan" w:date="2021-04-21T09:21:00Z">
        <w:r w:rsidR="00DC4F30">
          <w:rPr>
            <w:rStyle w:val="ItalicsPACKT"/>
          </w:rPr>
          <w:t>c</w:t>
        </w:r>
      </w:ins>
      <w:r w:rsidR="0073018C" w:rsidRPr="00262C9A">
        <w:rPr>
          <w:rStyle w:val="ItalicsPACKT"/>
        </w:rPr>
        <w:t>heckpoints</w:t>
      </w:r>
      <w:r w:rsidR="0073018C" w:rsidRPr="00262C9A">
        <w:t xml:space="preserve"> recipe.</w:t>
      </w:r>
    </w:p>
    <w:p w14:paraId="0EF9DCF7" w14:textId="21BF7E7C" w:rsidR="00205AD0" w:rsidRDefault="00F157F0" w:rsidP="00205AD0">
      <w:pPr>
        <w:pStyle w:val="Heading1"/>
        <w:tabs>
          <w:tab w:val="left" w:pos="0"/>
        </w:tabs>
        <w:rPr>
          <w:lang w:val="en-US"/>
        </w:rPr>
      </w:pPr>
      <w:r w:rsidRPr="00F157F0">
        <w:rPr>
          <w:lang w:val="en-US"/>
        </w:rPr>
        <w:t>Installing Hyper-V inside Windows Server</w:t>
      </w:r>
      <w:r w:rsidR="00B761AD" w:rsidRPr="00B761AD">
        <w:rPr>
          <w:lang w:val="en-US"/>
        </w:rPr>
        <w:t xml:space="preserve"> </w:t>
      </w:r>
    </w:p>
    <w:p w14:paraId="45875AD0" w14:textId="118D1173" w:rsidR="00B14317" w:rsidRDefault="00B14317" w:rsidP="00540755">
      <w:pPr>
        <w:pStyle w:val="NormalPACKT"/>
        <w:rPr>
          <w:ins w:id="24" w:author="Thomas Lee" w:date="2021-05-17T15:13:00Z"/>
        </w:rPr>
      </w:pPr>
      <w:proofErr w:type="spellStart"/>
      <w:ins w:id="25" w:author="Thomas Lee" w:date="2021-05-17T15:13:00Z">
        <w:r>
          <w:t>Installiong</w:t>
        </w:r>
        <w:proofErr w:type="spellEnd"/>
        <w:r>
          <w:t xml:space="preserve"> Hyper-V in Windows Server 2022 is straightforward </w:t>
        </w:r>
      </w:ins>
      <w:ins w:id="26" w:author="Thomas Lee" w:date="2021-05-17T15:14:00Z">
        <w:r>
          <w:t>as this recipe demonstrates. And once you have installed, you can configure the feature.</w:t>
        </w:r>
      </w:ins>
    </w:p>
    <w:p w14:paraId="30725425" w14:textId="5622ADE7" w:rsidR="00412D57" w:rsidRPr="00977A69" w:rsidDel="00B14317" w:rsidRDefault="00977A69" w:rsidP="00540755">
      <w:pPr>
        <w:pStyle w:val="NormalPACKT"/>
        <w:rPr>
          <w:del w:id="27" w:author="Thomas Lee" w:date="2021-05-17T15:14:00Z"/>
        </w:rPr>
      </w:pPr>
      <w:commentRangeStart w:id="28"/>
      <w:del w:id="29" w:author="Thomas Lee" w:date="2021-05-17T15:14:00Z">
        <w:r w:rsidRPr="00977A69" w:rsidDel="00B14317">
          <w:delText xml:space="preserve">In this recipe, you add and configure the Hyper-V feature on </w:delText>
        </w:r>
        <w:commentRangeStart w:id="30"/>
        <w:r w:rsidRPr="00977A69" w:rsidDel="00B14317">
          <w:rPr>
            <w:rStyle w:val="CodeInTextPACKT"/>
          </w:rPr>
          <w:delText>HV1</w:delText>
        </w:r>
        <w:commentRangeEnd w:id="30"/>
        <w:r w:rsidR="00605344" w:rsidRPr="00B14317" w:rsidDel="00B14317">
          <w:rPr>
            <w:rPrChange w:id="31" w:author="Thomas Lee" w:date="2021-05-17T15:03:00Z">
              <w:rPr>
                <w:rStyle w:val="CommentReference"/>
              </w:rPr>
            </w:rPrChange>
          </w:rPr>
          <w:commentReference w:id="30"/>
        </w:r>
        <w:r w:rsidRPr="00977A69" w:rsidDel="00B14317">
          <w:delText xml:space="preserve">, </w:delText>
        </w:r>
      </w:del>
      <w:del w:id="32" w:author="Thomas Lee" w:date="2021-05-17T15:02:00Z">
        <w:r w:rsidRPr="00977A69" w:rsidDel="00B14317">
          <w:delText xml:space="preserve">a </w:delText>
        </w:r>
      </w:del>
      <w:del w:id="33" w:author="Thomas Lee" w:date="2021-05-17T15:14:00Z">
        <w:r w:rsidRPr="00977A69" w:rsidDel="00B14317">
          <w:delText>domain-joined Windows Server 2022 host, on which you have installed PowerShell 7 and VS Code. Log</w:delText>
        </w:r>
      </w:del>
      <w:ins w:id="34" w:author="Lucy Wan" w:date="2021-04-21T09:25:00Z">
        <w:del w:id="35" w:author="Thomas Lee" w:date="2021-05-17T15:14:00Z">
          <w:r w:rsidR="00B542A6" w:rsidDel="00B14317">
            <w:delText xml:space="preserve"> </w:delText>
          </w:r>
        </w:del>
      </w:ins>
      <w:del w:id="36" w:author="Thomas Lee" w:date="2021-05-17T15:14:00Z">
        <w:r w:rsidRPr="00977A69" w:rsidDel="00B14317">
          <w:delText xml:space="preserve">on to </w:delText>
        </w:r>
        <w:r w:rsidRPr="00977A69" w:rsidDel="00B14317">
          <w:rPr>
            <w:rStyle w:val="CodeInTextPACKT"/>
          </w:rPr>
          <w:delText>HV1</w:delText>
        </w:r>
        <w:r w:rsidRPr="00977A69" w:rsidDel="00B14317">
          <w:delText xml:space="preserve"> as </w:delText>
        </w:r>
        <w:r w:rsidRPr="00977A69" w:rsidDel="00B14317">
          <w:rPr>
            <w:rStyle w:val="CodeInTextPACKT"/>
          </w:rPr>
          <w:delText>Reskit\Administrator</w:delText>
        </w:r>
        <w:r w:rsidRPr="00977A69" w:rsidDel="00B14317">
          <w:delText>.</w:delText>
        </w:r>
        <w:commentRangeEnd w:id="28"/>
        <w:r w:rsidR="00087EFA" w:rsidDel="00B14317">
          <w:rPr>
            <w:rStyle w:val="CommentReference"/>
            <w:color w:val="auto"/>
          </w:rPr>
          <w:commentReference w:id="28"/>
        </w:r>
      </w:del>
    </w:p>
    <w:p w14:paraId="119AC353" w14:textId="7CC571CD" w:rsidR="00205AD0" w:rsidRDefault="00205AD0" w:rsidP="00205AD0">
      <w:pPr>
        <w:pStyle w:val="Heading2"/>
        <w:tabs>
          <w:tab w:val="left" w:pos="0"/>
        </w:tabs>
      </w:pPr>
      <w:commentRangeStart w:id="37"/>
      <w:r>
        <w:t xml:space="preserve">Getting </w:t>
      </w:r>
      <w:r w:rsidR="00A5142F">
        <w:t>r</w:t>
      </w:r>
      <w:r>
        <w:t>eady</w:t>
      </w:r>
      <w:commentRangeEnd w:id="37"/>
      <w:r w:rsidR="00DF7376">
        <w:rPr>
          <w:rStyle w:val="CommentReference"/>
          <w:rFonts w:ascii="Times New Roman" w:hAnsi="Times New Roman" w:cs="Times New Roman"/>
          <w:b w:val="0"/>
          <w:bCs w:val="0"/>
          <w:iCs w:val="0"/>
          <w:color w:val="auto"/>
          <w:lang w:val="en-US"/>
        </w:rPr>
        <w:commentReference w:id="37"/>
      </w:r>
    </w:p>
    <w:p w14:paraId="4145F4E6" w14:textId="5E5E60A5" w:rsidR="00205AD0" w:rsidRDefault="00FE57AA" w:rsidP="00540755">
      <w:pPr>
        <w:pStyle w:val="NormalPACKT"/>
        <w:rPr>
          <w:lang w:val="en-GB"/>
        </w:rPr>
      </w:pPr>
      <w:r>
        <w:rPr>
          <w:lang w:val="en-GB"/>
        </w:rPr>
        <w:t xml:space="preserve">This recipe uses </w:t>
      </w:r>
      <w:r w:rsidRPr="00911CCD">
        <w:rPr>
          <w:rStyle w:val="CodeInTextPACKT"/>
        </w:rPr>
        <w:t>SRV2</w:t>
      </w:r>
      <w:r>
        <w:rPr>
          <w:lang w:val="en-GB"/>
        </w:rPr>
        <w:t xml:space="preserve">, a recently added </w:t>
      </w:r>
      <w:r w:rsidR="00CB00A3">
        <w:rPr>
          <w:lang w:val="en-GB"/>
        </w:rPr>
        <w:t xml:space="preserve">workgroup </w:t>
      </w:r>
      <w:r>
        <w:rPr>
          <w:lang w:val="en-GB"/>
        </w:rPr>
        <w:t>host</w:t>
      </w:r>
      <w:r w:rsidR="00223080">
        <w:rPr>
          <w:lang w:val="en-GB"/>
        </w:rPr>
        <w:t xml:space="preserve">. By default, this host is a </w:t>
      </w:r>
      <w:r>
        <w:rPr>
          <w:lang w:val="en-GB"/>
        </w:rPr>
        <w:t xml:space="preserve">DHCP client. </w:t>
      </w:r>
      <w:ins w:id="38" w:author="Thomas Lee" w:date="2021-05-17T15:14:00Z">
        <w:r w:rsidR="00B14317">
          <w:rPr>
            <w:lang w:val="en-GB"/>
          </w:rPr>
          <w:t>You also nee</w:t>
        </w:r>
      </w:ins>
      <w:ins w:id="39" w:author="Thomas Lee" w:date="2021-05-17T15:15:00Z">
        <w:r w:rsidR="00B14317">
          <w:rPr>
            <w:lang w:val="en-GB"/>
          </w:rPr>
          <w:t>d two Windows Servers, HV1 and HV2 online</w:t>
        </w:r>
      </w:ins>
      <w:ins w:id="40" w:author="Thomas Lee" w:date="2021-05-17T15:16:00Z">
        <w:r w:rsidR="00B14317">
          <w:rPr>
            <w:lang w:val="en-GB"/>
          </w:rPr>
          <w:t xml:space="preserve"> and must have at least one domain controller in the domain up and running.</w:t>
        </w:r>
      </w:ins>
      <w:ins w:id="41" w:author="Thomas Lee" w:date="2021-05-17T15:15:00Z">
        <w:r w:rsidR="00B14317">
          <w:rPr>
            <w:lang w:val="en-GB"/>
          </w:rPr>
          <w:t xml:space="preserve"> This recipe demonstrates remote installation and configuration of your Hyper-V servers.</w:t>
        </w:r>
      </w:ins>
    </w:p>
    <w:p w14:paraId="64EBFEB4" w14:textId="44AC57F3" w:rsidR="00545F9C" w:rsidRDefault="00545F9C" w:rsidP="00545F9C">
      <w:pPr>
        <w:pStyle w:val="Heading2"/>
        <w:tabs>
          <w:tab w:val="left" w:pos="0"/>
        </w:tabs>
      </w:pPr>
      <w:r>
        <w:lastRenderedPageBreak/>
        <w:t>How to do it...</w:t>
      </w:r>
    </w:p>
    <w:p w14:paraId="531D8032" w14:textId="77777777" w:rsidR="00977A69" w:rsidRPr="00977A69" w:rsidRDefault="00977A69" w:rsidP="00977A69">
      <w:pPr>
        <w:shd w:val="clear" w:color="auto" w:fill="FFFFFF"/>
        <w:spacing w:after="0" w:line="285" w:lineRule="atLeast"/>
        <w:rPr>
          <w:rFonts w:ascii="Consolas" w:hAnsi="Consolas"/>
          <w:color w:val="000000"/>
          <w:sz w:val="21"/>
          <w:szCs w:val="21"/>
        </w:rPr>
      </w:pPr>
    </w:p>
    <w:p w14:paraId="2DCBEF3B" w14:textId="3D76BF87" w:rsidR="00977A69" w:rsidRPr="00977A69" w:rsidRDefault="00977A69" w:rsidP="00D00587">
      <w:pPr>
        <w:pStyle w:val="NumberedBulletPACKT"/>
        <w:rPr>
          <w:color w:val="000000"/>
        </w:rPr>
      </w:pPr>
      <w:r>
        <w:t xml:space="preserve">Installing </w:t>
      </w:r>
      <w:r w:rsidRPr="00977A69">
        <w:t>the Hyper-V feature on </w:t>
      </w:r>
      <w:r w:rsidRPr="00977A69">
        <w:rPr>
          <w:rStyle w:val="CodeInTextPACKT"/>
        </w:rPr>
        <w:t>HV1</w:t>
      </w:r>
      <w:r w:rsidRPr="00977A69">
        <w:t>, </w:t>
      </w:r>
      <w:r w:rsidRPr="00977A69">
        <w:rPr>
          <w:rStyle w:val="CodeInTextPACKT"/>
        </w:rPr>
        <w:t>HV2</w:t>
      </w:r>
    </w:p>
    <w:p w14:paraId="4C13DA2A" w14:textId="77777777" w:rsidR="00977A69" w:rsidRPr="00977A69" w:rsidRDefault="00977A69" w:rsidP="00540755">
      <w:pPr>
        <w:pStyle w:val="CodePACKT"/>
      </w:pPr>
    </w:p>
    <w:p w14:paraId="03A587F3" w14:textId="0F9E6EF8" w:rsidR="00977A69" w:rsidRPr="00977A69" w:rsidRDefault="00977A69" w:rsidP="00540755">
      <w:pPr>
        <w:pStyle w:val="CodePACKT"/>
      </w:pPr>
      <w:r w:rsidRPr="00977A69">
        <w:t>$SB = {</w:t>
      </w:r>
    </w:p>
    <w:p w14:paraId="005D1CC5" w14:textId="77777777" w:rsidR="00977A69" w:rsidRPr="00977A69" w:rsidRDefault="00977A69" w:rsidP="00540755">
      <w:pPr>
        <w:pStyle w:val="CodePACKT"/>
      </w:pPr>
      <w:r w:rsidRPr="00977A69">
        <w:t>  Install-WindowsFeature -Name Hyper-V -IncludeManagementTools</w:t>
      </w:r>
    </w:p>
    <w:p w14:paraId="0F255A7B" w14:textId="77777777" w:rsidR="00977A69" w:rsidRPr="00977A69" w:rsidRDefault="00977A69" w:rsidP="00540755">
      <w:pPr>
        <w:pStyle w:val="CodePACKT"/>
      </w:pPr>
      <w:r w:rsidRPr="00977A69">
        <w:t>}</w:t>
      </w:r>
    </w:p>
    <w:p w14:paraId="270CDAE8" w14:textId="77777777" w:rsidR="00977A69" w:rsidRPr="00977A69" w:rsidRDefault="00977A69" w:rsidP="00540755">
      <w:pPr>
        <w:pStyle w:val="CodePACKT"/>
      </w:pPr>
      <w:r w:rsidRPr="00977A69">
        <w:t>Invoke-Command -ComputerName HV1, HV2 -</w:t>
      </w:r>
      <w:proofErr w:type="spellStart"/>
      <w:r w:rsidRPr="00977A69">
        <w:t>ScriptBlock</w:t>
      </w:r>
      <w:proofErr w:type="spellEnd"/>
      <w:r w:rsidRPr="00977A69">
        <w:t> $Sb</w:t>
      </w:r>
    </w:p>
    <w:p w14:paraId="3336BD4C" w14:textId="77777777" w:rsidR="00977A69" w:rsidRPr="00977A69" w:rsidRDefault="00977A69" w:rsidP="00540755">
      <w:pPr>
        <w:pStyle w:val="CodePACKT"/>
      </w:pPr>
    </w:p>
    <w:p w14:paraId="5608CF72" w14:textId="2B6BFF4C" w:rsidR="00977A69" w:rsidRPr="00977A69" w:rsidRDefault="00977A69" w:rsidP="00D00587">
      <w:pPr>
        <w:pStyle w:val="NumberedBulletPACKT"/>
        <w:rPr>
          <w:color w:val="000000"/>
        </w:rPr>
      </w:pPr>
      <w:r w:rsidRPr="00977A69">
        <w:t>Reboot</w:t>
      </w:r>
      <w:r>
        <w:t>ing</w:t>
      </w:r>
      <w:r w:rsidRPr="00977A69">
        <w:t> the servers to complete the installation</w:t>
      </w:r>
    </w:p>
    <w:p w14:paraId="2E3E079E" w14:textId="77777777" w:rsidR="00977A69" w:rsidRPr="00977A69" w:rsidRDefault="00977A69" w:rsidP="00540755">
      <w:pPr>
        <w:pStyle w:val="CodePACKT"/>
      </w:pPr>
    </w:p>
    <w:p w14:paraId="2B0B2327" w14:textId="47A55F18" w:rsidR="00977A69" w:rsidRPr="00977A69" w:rsidRDefault="00977A69" w:rsidP="00540755">
      <w:pPr>
        <w:pStyle w:val="CodePACKT"/>
      </w:pPr>
      <w:r w:rsidRPr="00977A69">
        <w:t>Restart-Computer -ComputerName HV2 -Force </w:t>
      </w:r>
    </w:p>
    <w:p w14:paraId="655067BB" w14:textId="77777777" w:rsidR="00977A69" w:rsidRPr="00977A69" w:rsidRDefault="00977A69" w:rsidP="00540755">
      <w:pPr>
        <w:pStyle w:val="CodePACKT"/>
      </w:pPr>
      <w:r w:rsidRPr="00977A69">
        <w:t>Restart-Computer -ComputerName HV1 -Force </w:t>
      </w:r>
    </w:p>
    <w:p w14:paraId="58A86599" w14:textId="77777777" w:rsidR="00977A69" w:rsidRPr="00977A69" w:rsidRDefault="00977A69" w:rsidP="00540755">
      <w:pPr>
        <w:pStyle w:val="CodePACKT"/>
      </w:pPr>
    </w:p>
    <w:p w14:paraId="4F4E714D" w14:textId="60CEB204" w:rsidR="00977A69" w:rsidRPr="00977A69" w:rsidRDefault="00977A69" w:rsidP="00540FE0">
      <w:pPr>
        <w:pStyle w:val="NumberedBulletPACKT"/>
        <w:rPr>
          <w:color w:val="000000"/>
        </w:rPr>
      </w:pPr>
      <w:r w:rsidRPr="00977A69">
        <w:t>Creat</w:t>
      </w:r>
      <w:r>
        <w:t>ing</w:t>
      </w:r>
      <w:r w:rsidRPr="00977A69">
        <w:t> a </w:t>
      </w:r>
      <w:proofErr w:type="spellStart"/>
      <w:r w:rsidRPr="00977A69">
        <w:t>PSSession</w:t>
      </w:r>
      <w:proofErr w:type="spellEnd"/>
      <w:r w:rsidRPr="00977A69">
        <w:t> with </w:t>
      </w:r>
      <w:r w:rsidRPr="00CA515D">
        <w:t>both </w:t>
      </w:r>
      <w:r w:rsidRPr="00540FE0">
        <w:rPr>
          <w:rStyle w:val="CodeInTextPACKT"/>
        </w:rPr>
        <w:t>HV</w:t>
      </w:r>
      <w:r w:rsidRPr="00977A69">
        <w:t> </w:t>
      </w:r>
      <w:commentRangeStart w:id="42"/>
      <w:r w:rsidRPr="00977A69">
        <w:t>Servers</w:t>
      </w:r>
      <w:commentRangeEnd w:id="42"/>
      <w:r w:rsidR="009B13D5">
        <w:rPr>
          <w:rStyle w:val="CommentReference"/>
        </w:rPr>
        <w:commentReference w:id="42"/>
      </w:r>
      <w:r w:rsidRPr="00977A69">
        <w:t> (after reboot)</w:t>
      </w:r>
    </w:p>
    <w:p w14:paraId="290300D9" w14:textId="77777777" w:rsidR="00977A69" w:rsidRDefault="00977A69" w:rsidP="00540755">
      <w:pPr>
        <w:pStyle w:val="CodePACKT"/>
      </w:pPr>
    </w:p>
    <w:p w14:paraId="0F5D8532" w14:textId="60293C81" w:rsidR="00977A69" w:rsidRPr="00977A69" w:rsidRDefault="00977A69" w:rsidP="00540755">
      <w:pPr>
        <w:pStyle w:val="CodePACKT"/>
      </w:pPr>
      <w:r w:rsidRPr="00977A69">
        <w:t>$S = New-</w:t>
      </w:r>
      <w:proofErr w:type="spellStart"/>
      <w:r w:rsidRPr="00977A69">
        <w:t>PSSession</w:t>
      </w:r>
      <w:proofErr w:type="spellEnd"/>
      <w:r w:rsidRPr="00977A69">
        <w:t> HV1, HV2</w:t>
      </w:r>
    </w:p>
    <w:p w14:paraId="11CB8A10" w14:textId="77777777" w:rsidR="00977A69" w:rsidRPr="00977A69" w:rsidRDefault="00977A69" w:rsidP="00540755">
      <w:pPr>
        <w:pStyle w:val="CodePACKT"/>
      </w:pPr>
    </w:p>
    <w:p w14:paraId="487C3272" w14:textId="25FADE9A" w:rsidR="00977A69" w:rsidRPr="00977A69" w:rsidRDefault="00977A69" w:rsidP="00D00587">
      <w:pPr>
        <w:pStyle w:val="NumberedBulletPACKT"/>
        <w:rPr>
          <w:color w:val="000000"/>
        </w:rPr>
      </w:pPr>
      <w:r w:rsidRPr="00977A69">
        <w:t>Creat</w:t>
      </w:r>
      <w:r>
        <w:t>ing and setting</w:t>
      </w:r>
      <w:r w:rsidRPr="00977A69">
        <w:t xml:space="preserve"> the location for VMs and VHDs on </w:t>
      </w:r>
      <w:r w:rsidRPr="00540FE0">
        <w:rPr>
          <w:rStyle w:val="CodeInTextPACKT"/>
        </w:rPr>
        <w:t>HV1</w:t>
      </w:r>
      <w:r w:rsidRPr="00977A69">
        <w:t> and </w:t>
      </w:r>
      <w:r w:rsidRPr="00540FE0">
        <w:rPr>
          <w:rStyle w:val="CodeInTextPACKT"/>
        </w:rPr>
        <w:t>HV2</w:t>
      </w:r>
    </w:p>
    <w:p w14:paraId="256B895E" w14:textId="77777777" w:rsidR="00977A69" w:rsidRPr="00977A69" w:rsidRDefault="00977A69" w:rsidP="00540755">
      <w:pPr>
        <w:pStyle w:val="CodePACKT"/>
      </w:pPr>
    </w:p>
    <w:p w14:paraId="5FA826D0" w14:textId="191DCCF8" w:rsidR="00977A69" w:rsidRPr="00977A69" w:rsidRDefault="00977A69" w:rsidP="00540755">
      <w:pPr>
        <w:pStyle w:val="CodePACKT"/>
      </w:pPr>
      <w:r w:rsidRPr="00977A69">
        <w:t>$</w:t>
      </w:r>
      <w:r>
        <w:t>SB</w:t>
      </w:r>
      <w:r w:rsidRPr="00977A69">
        <w:t> = </w:t>
      </w:r>
      <w:commentRangeStart w:id="43"/>
      <w:r w:rsidRPr="00977A69">
        <w:t>{</w:t>
      </w:r>
    </w:p>
    <w:p w14:paraId="50E5ECE0" w14:textId="40F1F581" w:rsidR="00977A69" w:rsidRPr="00977A69" w:rsidRDefault="00977A69" w:rsidP="00540755">
      <w:pPr>
        <w:pStyle w:val="CodePACKT"/>
      </w:pPr>
      <w:r w:rsidRPr="00977A69">
        <w:t>    New-Item -Path C:\</w:t>
      </w:r>
      <w:commentRangeStart w:id="44"/>
      <w:commentRangeStart w:id="45"/>
      <w:del w:id="46" w:author="Thomas Lee" w:date="2021-05-17T15:18:00Z">
        <w:r w:rsidRPr="00977A69" w:rsidDel="00B14317">
          <w:delText>Vm</w:delText>
        </w:r>
      </w:del>
      <w:commentRangeEnd w:id="44"/>
      <w:ins w:id="47" w:author="Thomas Lee" w:date="2021-05-17T15:18:00Z">
        <w:r w:rsidR="00B14317" w:rsidRPr="00977A69">
          <w:t>V</w:t>
        </w:r>
        <w:r w:rsidR="00B14317">
          <w:t>M</w:t>
        </w:r>
      </w:ins>
      <w:r w:rsidR="00931BC2">
        <w:rPr>
          <w:rStyle w:val="CommentReference"/>
          <w:rFonts w:ascii="Times New Roman" w:hAnsi="Times New Roman"/>
          <w:color w:val="auto"/>
          <w:lang w:eastAsia="en-US"/>
        </w:rPr>
        <w:commentReference w:id="44"/>
      </w:r>
      <w:commentRangeEnd w:id="45"/>
      <w:r w:rsidR="00B14317">
        <w:rPr>
          <w:rStyle w:val="CommentReference"/>
          <w:rFonts w:ascii="Times New Roman" w:hAnsi="Times New Roman"/>
          <w:color w:val="auto"/>
          <w:lang w:eastAsia="en-US"/>
        </w:rPr>
        <w:commentReference w:id="45"/>
      </w:r>
      <w:r w:rsidRPr="00977A69">
        <w:t> -ItemType Directory -Force |</w:t>
      </w:r>
    </w:p>
    <w:p w14:paraId="1FBD3C1F" w14:textId="77777777" w:rsidR="00977A69" w:rsidRPr="00977A69" w:rsidRDefault="00977A69" w:rsidP="00540755">
      <w:pPr>
        <w:pStyle w:val="CodePACKT"/>
      </w:pPr>
      <w:r w:rsidRPr="00977A69">
        <w:t>        Out-Null</w:t>
      </w:r>
    </w:p>
    <w:p w14:paraId="39B83692" w14:textId="76B4CF2F" w:rsidR="00977A69" w:rsidRPr="00977A69" w:rsidRDefault="00977A69" w:rsidP="00540755">
      <w:pPr>
        <w:pStyle w:val="CodePACKT"/>
      </w:pPr>
      <w:r w:rsidRPr="00977A69">
        <w:t>    New-Item -Path C:\</w:t>
      </w:r>
      <w:del w:id="48" w:author="Thomas Lee" w:date="2021-05-17T15:18:00Z">
        <w:r w:rsidRPr="00977A69" w:rsidDel="00B14317">
          <w:delText>Vm</w:delText>
        </w:r>
      </w:del>
      <w:ins w:id="49" w:author="Thomas Lee" w:date="2021-05-17T15:18:00Z">
        <w:r w:rsidR="00B14317" w:rsidRPr="00977A69">
          <w:t>V</w:t>
        </w:r>
        <w:r w:rsidR="00B14317">
          <w:t>M</w:t>
        </w:r>
      </w:ins>
      <w:r w:rsidRPr="00977A69">
        <w:t>\</w:t>
      </w:r>
      <w:commentRangeStart w:id="50"/>
      <w:del w:id="51" w:author="Thomas Lee" w:date="2021-05-17T15:18:00Z">
        <w:r w:rsidRPr="00977A69" w:rsidDel="00B14317">
          <w:delText>Vhds</w:delText>
        </w:r>
      </w:del>
      <w:commentRangeEnd w:id="50"/>
      <w:ins w:id="52" w:author="Thomas Lee" w:date="2021-05-17T15:18:00Z">
        <w:r w:rsidR="00B14317" w:rsidRPr="00977A69">
          <w:t>V</w:t>
        </w:r>
        <w:r w:rsidR="00B14317">
          <w:t>HDs</w:t>
        </w:r>
      </w:ins>
      <w:r w:rsidR="00931BC2">
        <w:rPr>
          <w:rStyle w:val="CommentReference"/>
          <w:rFonts w:ascii="Times New Roman" w:hAnsi="Times New Roman"/>
          <w:color w:val="auto"/>
          <w:lang w:eastAsia="en-US"/>
        </w:rPr>
        <w:commentReference w:id="50"/>
      </w:r>
      <w:r w:rsidRPr="00977A69">
        <w:t> -ItemType Directory -Force |</w:t>
      </w:r>
    </w:p>
    <w:p w14:paraId="6B12598D" w14:textId="77777777" w:rsidR="00977A69" w:rsidRPr="00977A69" w:rsidRDefault="00977A69" w:rsidP="00540755">
      <w:pPr>
        <w:pStyle w:val="CodePACKT"/>
      </w:pPr>
      <w:r w:rsidRPr="00977A69">
        <w:t>        Out-Null</w:t>
      </w:r>
    </w:p>
    <w:p w14:paraId="3A02603F" w14:textId="77777777" w:rsidR="00977A69" w:rsidRPr="00977A69" w:rsidRDefault="00977A69" w:rsidP="00540755">
      <w:pPr>
        <w:pStyle w:val="CodePACKT"/>
      </w:pPr>
      <w:r w:rsidRPr="00977A69">
        <w:t>    New-Item -Path C:\Vm\VMs -ItemType Directory -force |</w:t>
      </w:r>
    </w:p>
    <w:p w14:paraId="08332BA1" w14:textId="77777777" w:rsidR="00977A69" w:rsidRPr="00977A69" w:rsidRDefault="00977A69" w:rsidP="00540755">
      <w:pPr>
        <w:pStyle w:val="CodePACKT"/>
      </w:pPr>
      <w:r w:rsidRPr="00977A69">
        <w:t>        Out-Null</w:t>
      </w:r>
      <w:commentRangeEnd w:id="43"/>
      <w:r w:rsidR="00820C8F">
        <w:rPr>
          <w:rStyle w:val="CommentReference"/>
          <w:rFonts w:ascii="Times New Roman" w:hAnsi="Times New Roman"/>
          <w:color w:val="auto"/>
          <w:lang w:eastAsia="en-US"/>
        </w:rPr>
        <w:commentReference w:id="43"/>
      </w:r>
    </w:p>
    <w:p w14:paraId="2E1D71B1" w14:textId="65AE7AAC" w:rsidR="00977A69" w:rsidRPr="00977A69" w:rsidRDefault="00977A69" w:rsidP="00540755">
      <w:pPr>
        <w:pStyle w:val="CodePACKT"/>
      </w:pPr>
      <w:r w:rsidRPr="00977A69">
        <w:t>Invoke-Command -</w:t>
      </w:r>
      <w:proofErr w:type="spellStart"/>
      <w:r w:rsidRPr="00977A69">
        <w:t>ScriptBlock</w:t>
      </w:r>
      <w:proofErr w:type="spellEnd"/>
      <w:r w:rsidRPr="00977A69">
        <w:t> $S</w:t>
      </w:r>
      <w:r>
        <w:t>B</w:t>
      </w:r>
      <w:r w:rsidRPr="00977A69">
        <w:t> -Session $S | Out-Null</w:t>
      </w:r>
      <w:ins w:id="53" w:author="Thomas Lee" w:date="2021-05-17T15:16:00Z">
        <w:r w:rsidR="00B14317">
          <w:t>}</w:t>
        </w:r>
      </w:ins>
    </w:p>
    <w:p w14:paraId="3A9F619A" w14:textId="77777777" w:rsidR="00977A69" w:rsidRPr="00977A69" w:rsidRDefault="00977A69" w:rsidP="00540755">
      <w:pPr>
        <w:pStyle w:val="CodePACKT"/>
      </w:pPr>
    </w:p>
    <w:p w14:paraId="0F7023AB" w14:textId="75DF2577" w:rsidR="00977A69" w:rsidRPr="00977A69" w:rsidRDefault="00977A69" w:rsidP="00D00587">
      <w:pPr>
        <w:pStyle w:val="NumberedBulletPACKT"/>
        <w:rPr>
          <w:color w:val="000000"/>
        </w:rPr>
      </w:pPr>
      <w:r w:rsidRPr="00977A69">
        <w:t>Set</w:t>
      </w:r>
      <w:r w:rsidR="004D579A">
        <w:t>ting the</w:t>
      </w:r>
      <w:r w:rsidRPr="00977A69">
        <w:t> default paths for Hyper-V VM disk/config information</w:t>
      </w:r>
    </w:p>
    <w:p w14:paraId="6E824159" w14:textId="77777777" w:rsidR="004D579A" w:rsidRPr="004D579A" w:rsidRDefault="004D579A" w:rsidP="00540755">
      <w:pPr>
        <w:pStyle w:val="CodePACKT"/>
        <w:rPr>
          <w:rStyle w:val="CodeInTextPACKT"/>
          <w:color w:val="7030A0"/>
        </w:rPr>
      </w:pPr>
    </w:p>
    <w:p w14:paraId="5C151EFA" w14:textId="0CAD46D0" w:rsidR="00977A69" w:rsidRPr="004D579A" w:rsidRDefault="00977A69" w:rsidP="00540755">
      <w:pPr>
        <w:pStyle w:val="CodePACKT"/>
        <w:rPr>
          <w:rStyle w:val="CodeInTextPACKT"/>
          <w:color w:val="7030A0"/>
        </w:rPr>
      </w:pPr>
      <w:r w:rsidRPr="004D579A">
        <w:rPr>
          <w:rStyle w:val="CodeInTextPACKT"/>
          <w:color w:val="7030A0"/>
        </w:rPr>
        <w:t>$SB = {</w:t>
      </w:r>
    </w:p>
    <w:p w14:paraId="31523E14" w14:textId="31F72793" w:rsidR="00977A69" w:rsidRPr="004D579A" w:rsidRDefault="00977A69" w:rsidP="00540755">
      <w:pPr>
        <w:pStyle w:val="CodePACKT"/>
        <w:rPr>
          <w:rStyle w:val="CodeInTextPACKT"/>
          <w:color w:val="7030A0"/>
        </w:rPr>
      </w:pPr>
      <w:r w:rsidRPr="004D579A">
        <w:rPr>
          <w:rStyle w:val="CodeInTextPACKT"/>
          <w:color w:val="7030A0"/>
        </w:rPr>
        <w:t>  $VMs  = </w:t>
      </w:r>
      <w:r w:rsidR="002D7D95">
        <w:rPr>
          <w:rStyle w:val="CodeInTextPACKT"/>
          <w:color w:val="7030A0"/>
        </w:rPr>
        <w:t>'</w:t>
      </w:r>
      <w:r w:rsidRPr="004D579A">
        <w:rPr>
          <w:rStyle w:val="CodeInTextPACKT"/>
          <w:color w:val="7030A0"/>
        </w:rPr>
        <w:t>C:\</w:t>
      </w:r>
      <w:del w:id="54" w:author="Thomas Lee" w:date="2021-05-17T15:19:00Z">
        <w:r w:rsidRPr="004D579A" w:rsidDel="00B14317">
          <w:rPr>
            <w:rStyle w:val="CodeInTextPACKT"/>
            <w:color w:val="7030A0"/>
          </w:rPr>
          <w:delText>Vm</w:delText>
        </w:r>
      </w:del>
      <w:ins w:id="55" w:author="Thomas Lee" w:date="2021-05-17T15:19:00Z">
        <w:r w:rsidR="00B14317" w:rsidRPr="004D579A">
          <w:rPr>
            <w:rStyle w:val="CodeInTextPACKT"/>
            <w:color w:val="7030A0"/>
          </w:rPr>
          <w:t>V</w:t>
        </w:r>
        <w:r w:rsidR="00B14317">
          <w:rPr>
            <w:rStyle w:val="CodeInTextPACKT"/>
            <w:color w:val="7030A0"/>
          </w:rPr>
          <w:t>M</w:t>
        </w:r>
      </w:ins>
      <w:r w:rsidRPr="004D579A">
        <w:rPr>
          <w:rStyle w:val="CodeInTextPACKT"/>
          <w:color w:val="7030A0"/>
        </w:rPr>
        <w:t>\</w:t>
      </w:r>
      <w:commentRangeStart w:id="56"/>
      <w:del w:id="57" w:author="Thomas Lee" w:date="2021-05-17T15:19:00Z">
        <w:r w:rsidRPr="004D579A" w:rsidDel="00B14317">
          <w:rPr>
            <w:rStyle w:val="CodeInTextPACKT"/>
            <w:color w:val="7030A0"/>
          </w:rPr>
          <w:delText>Vhds</w:delText>
        </w:r>
        <w:r w:rsidR="002D7D95" w:rsidDel="00B14317">
          <w:rPr>
            <w:rStyle w:val="CodeInTextPACKT"/>
            <w:color w:val="7030A0"/>
          </w:rPr>
          <w:delText>'</w:delText>
        </w:r>
      </w:del>
      <w:commentRangeEnd w:id="56"/>
      <w:ins w:id="58" w:author="Thomas Lee" w:date="2021-05-17T15:19:00Z">
        <w:r w:rsidR="00B14317" w:rsidRPr="004D579A">
          <w:rPr>
            <w:rStyle w:val="CodeInTextPACKT"/>
            <w:color w:val="7030A0"/>
          </w:rPr>
          <w:t>V</w:t>
        </w:r>
        <w:r w:rsidR="00B14317">
          <w:rPr>
            <w:rStyle w:val="CodeInTextPACKT"/>
            <w:color w:val="7030A0"/>
          </w:rPr>
          <w:t>Ms</w:t>
        </w:r>
        <w:r w:rsidR="00B14317">
          <w:rPr>
            <w:rStyle w:val="CodeInTextPACKT"/>
            <w:color w:val="7030A0"/>
          </w:rPr>
          <w:t>'</w:t>
        </w:r>
      </w:ins>
      <w:r w:rsidR="0007523F">
        <w:rPr>
          <w:rStyle w:val="CommentReference"/>
          <w:rFonts w:ascii="Times New Roman" w:hAnsi="Times New Roman"/>
          <w:color w:val="auto"/>
          <w:lang w:eastAsia="en-US"/>
        </w:rPr>
        <w:commentReference w:id="56"/>
      </w:r>
    </w:p>
    <w:p w14:paraId="3B245644" w14:textId="0F9DA9D5" w:rsidR="00977A69" w:rsidRPr="004D579A" w:rsidRDefault="00977A69" w:rsidP="00540755">
      <w:pPr>
        <w:pStyle w:val="CodePACKT"/>
        <w:rPr>
          <w:rStyle w:val="CodeInTextPACKT"/>
          <w:color w:val="7030A0"/>
        </w:rPr>
      </w:pPr>
      <w:r w:rsidRPr="004D579A">
        <w:rPr>
          <w:rStyle w:val="CodeInTextPACKT"/>
          <w:color w:val="7030A0"/>
        </w:rPr>
        <w:t>  $VHDs = </w:t>
      </w:r>
      <w:r w:rsidR="002D7D95">
        <w:rPr>
          <w:rStyle w:val="CodeInTextPACKT"/>
          <w:color w:val="7030A0"/>
        </w:rPr>
        <w:t>'</w:t>
      </w:r>
      <w:r w:rsidRPr="004D579A">
        <w:rPr>
          <w:rStyle w:val="CodeInTextPACKT"/>
          <w:color w:val="7030A0"/>
        </w:rPr>
        <w:t>C:\</w:t>
      </w:r>
      <w:del w:id="59" w:author="Thomas Lee" w:date="2021-05-17T15:19:00Z">
        <w:r w:rsidRPr="004D579A" w:rsidDel="00B14317">
          <w:rPr>
            <w:rStyle w:val="CodeInTextPACKT"/>
            <w:color w:val="7030A0"/>
          </w:rPr>
          <w:delText>Vm</w:delText>
        </w:r>
      </w:del>
      <w:ins w:id="60" w:author="Thomas Lee" w:date="2021-05-17T15:19:00Z">
        <w:r w:rsidR="00B14317" w:rsidRPr="004D579A">
          <w:rPr>
            <w:rStyle w:val="CodeInTextPACKT"/>
            <w:color w:val="7030A0"/>
          </w:rPr>
          <w:t>V</w:t>
        </w:r>
        <w:r w:rsidR="00B14317">
          <w:rPr>
            <w:rStyle w:val="CodeInTextPACKT"/>
            <w:color w:val="7030A0"/>
          </w:rPr>
          <w:t>M</w:t>
        </w:r>
      </w:ins>
      <w:r w:rsidRPr="004D579A">
        <w:rPr>
          <w:rStyle w:val="CodeInTextPACKT"/>
          <w:color w:val="7030A0"/>
        </w:rPr>
        <w:t>\</w:t>
      </w:r>
      <w:commentRangeStart w:id="61"/>
      <w:del w:id="62" w:author="Thomas Lee" w:date="2021-05-17T15:19:00Z">
        <w:r w:rsidRPr="004D579A" w:rsidDel="00B14317">
          <w:rPr>
            <w:rStyle w:val="CodeInTextPACKT"/>
            <w:color w:val="7030A0"/>
          </w:rPr>
          <w:delText>VMsV</w:delText>
        </w:r>
        <w:r w:rsidR="002D7D95" w:rsidDel="00B14317">
          <w:rPr>
            <w:rStyle w:val="CodeInTextPACKT"/>
            <w:color w:val="7030A0"/>
          </w:rPr>
          <w:delText>'</w:delText>
        </w:r>
      </w:del>
      <w:commentRangeEnd w:id="61"/>
      <w:ins w:id="63" w:author="Thomas Lee" w:date="2021-05-17T15:19:00Z">
        <w:r w:rsidR="00B14317" w:rsidRPr="004D579A">
          <w:rPr>
            <w:rStyle w:val="CodeInTextPACKT"/>
            <w:color w:val="7030A0"/>
          </w:rPr>
          <w:t>V</w:t>
        </w:r>
        <w:r w:rsidR="00B14317">
          <w:rPr>
            <w:rStyle w:val="CodeInTextPACKT"/>
            <w:color w:val="7030A0"/>
          </w:rPr>
          <w:t>HDs’</w:t>
        </w:r>
      </w:ins>
      <w:r w:rsidR="00502C9B">
        <w:rPr>
          <w:rStyle w:val="CommentReference"/>
          <w:rFonts w:ascii="Times New Roman" w:hAnsi="Times New Roman"/>
          <w:color w:val="auto"/>
          <w:lang w:eastAsia="en-US"/>
        </w:rPr>
        <w:commentReference w:id="61"/>
      </w:r>
    </w:p>
    <w:p w14:paraId="7C0E2FBD" w14:textId="184B716F" w:rsidR="00977A69" w:rsidRPr="004D579A" w:rsidRDefault="00977A69" w:rsidP="00540755">
      <w:pPr>
        <w:pStyle w:val="CodePACKT"/>
        <w:rPr>
          <w:rStyle w:val="CodeInTextPACKT"/>
          <w:color w:val="7030A0"/>
        </w:rPr>
      </w:pPr>
      <w:r w:rsidRPr="004D579A">
        <w:rPr>
          <w:rStyle w:val="CodeInTextPACKT"/>
          <w:color w:val="7030A0"/>
        </w:rPr>
        <w:t>  Set-</w:t>
      </w:r>
      <w:proofErr w:type="spellStart"/>
      <w:r w:rsidRPr="004D579A">
        <w:rPr>
          <w:rStyle w:val="CodeInTextPACKT"/>
          <w:color w:val="7030A0"/>
        </w:rPr>
        <w:t>VMHost</w:t>
      </w:r>
      <w:proofErr w:type="spellEnd"/>
      <w:r w:rsidRPr="004D579A">
        <w:rPr>
          <w:rStyle w:val="CodeInTextPACKT"/>
          <w:color w:val="7030A0"/>
        </w:rPr>
        <w:t> -ComputerName Localhost -</w:t>
      </w:r>
      <w:proofErr w:type="spellStart"/>
      <w:r w:rsidRPr="004D579A">
        <w:rPr>
          <w:rStyle w:val="CodeInTextPACKT"/>
          <w:color w:val="7030A0"/>
        </w:rPr>
        <w:t>VirtualHardDiskPath</w:t>
      </w:r>
      <w:proofErr w:type="spellEnd"/>
      <w:r w:rsidRPr="004D579A">
        <w:rPr>
          <w:rStyle w:val="CodeInTextPACKT"/>
          <w:color w:val="7030A0"/>
        </w:rPr>
        <w:t> </w:t>
      </w:r>
      <w:commentRangeStart w:id="64"/>
      <w:r w:rsidRPr="004D579A">
        <w:rPr>
          <w:rStyle w:val="CodeInTextPACKT"/>
          <w:color w:val="7030A0"/>
        </w:rPr>
        <w:t>$</w:t>
      </w:r>
      <w:del w:id="65" w:author="Thomas Lee" w:date="2021-05-17T15:18:00Z">
        <w:r w:rsidRPr="004D579A" w:rsidDel="00B14317">
          <w:rPr>
            <w:rStyle w:val="CodeInTextPACKT"/>
            <w:color w:val="7030A0"/>
          </w:rPr>
          <w:delText>VMs</w:delText>
        </w:r>
      </w:del>
      <w:commentRangeEnd w:id="64"/>
      <w:ins w:id="66" w:author="Thomas Lee" w:date="2021-05-17T15:18:00Z">
        <w:r w:rsidR="00B14317">
          <w:rPr>
            <w:rStyle w:val="CodeInTextPACKT"/>
            <w:color w:val="7030A0"/>
          </w:rPr>
          <w:t>VHDs</w:t>
        </w:r>
      </w:ins>
      <w:r w:rsidR="00F37377">
        <w:rPr>
          <w:rStyle w:val="CommentReference"/>
          <w:rFonts w:ascii="Times New Roman" w:hAnsi="Times New Roman"/>
          <w:color w:val="auto"/>
          <w:lang w:eastAsia="en-US"/>
        </w:rPr>
        <w:commentReference w:id="64"/>
      </w:r>
    </w:p>
    <w:p w14:paraId="474A58FA" w14:textId="77777777" w:rsidR="00977A69" w:rsidRPr="004D579A" w:rsidRDefault="00977A69" w:rsidP="00540755">
      <w:pPr>
        <w:pStyle w:val="CodePACKT"/>
        <w:rPr>
          <w:rStyle w:val="CodeInTextPACKT"/>
          <w:color w:val="7030A0"/>
        </w:rPr>
      </w:pPr>
      <w:r w:rsidRPr="004D579A">
        <w:rPr>
          <w:rStyle w:val="CodeInTextPACKT"/>
          <w:color w:val="7030A0"/>
        </w:rPr>
        <w:t>  Set-</w:t>
      </w:r>
      <w:proofErr w:type="spellStart"/>
      <w:r w:rsidRPr="004D579A">
        <w:rPr>
          <w:rStyle w:val="CodeInTextPACKT"/>
          <w:color w:val="7030A0"/>
        </w:rPr>
        <w:t>VMHost</w:t>
      </w:r>
      <w:proofErr w:type="spellEnd"/>
      <w:r w:rsidRPr="004D579A">
        <w:rPr>
          <w:rStyle w:val="CodeInTextPACKT"/>
          <w:color w:val="7030A0"/>
        </w:rPr>
        <w:t> -ComputerName Localhost -</w:t>
      </w:r>
      <w:proofErr w:type="spellStart"/>
      <w:r w:rsidRPr="004D579A">
        <w:rPr>
          <w:rStyle w:val="CodeInTextPACKT"/>
          <w:color w:val="7030A0"/>
        </w:rPr>
        <w:t>VirtualMachinePath</w:t>
      </w:r>
      <w:proofErr w:type="spellEnd"/>
      <w:r w:rsidRPr="004D579A">
        <w:rPr>
          <w:rStyle w:val="CodeInTextPACKT"/>
          <w:color w:val="7030A0"/>
        </w:rPr>
        <w:t> </w:t>
      </w:r>
      <w:commentRangeStart w:id="67"/>
      <w:r w:rsidRPr="004D579A">
        <w:rPr>
          <w:rStyle w:val="CodeInTextPACKT"/>
          <w:color w:val="7030A0"/>
        </w:rPr>
        <w:t>$VHDs</w:t>
      </w:r>
      <w:commentRangeEnd w:id="67"/>
      <w:r w:rsidR="00F37377">
        <w:rPr>
          <w:rStyle w:val="CommentReference"/>
          <w:rFonts w:ascii="Times New Roman" w:hAnsi="Times New Roman"/>
          <w:color w:val="auto"/>
          <w:lang w:eastAsia="en-US"/>
        </w:rPr>
        <w:commentReference w:id="67"/>
      </w:r>
    </w:p>
    <w:p w14:paraId="0A443748" w14:textId="77777777" w:rsidR="00977A69" w:rsidRPr="004D579A" w:rsidRDefault="00977A69" w:rsidP="00540755">
      <w:pPr>
        <w:pStyle w:val="CodePACKT"/>
        <w:rPr>
          <w:rStyle w:val="CodeInTextPACKT"/>
          <w:color w:val="7030A0"/>
        </w:rPr>
      </w:pPr>
      <w:r w:rsidRPr="004D579A">
        <w:rPr>
          <w:rStyle w:val="CodeInTextPACKT"/>
          <w:color w:val="7030A0"/>
        </w:rPr>
        <w:t>}</w:t>
      </w:r>
    </w:p>
    <w:p w14:paraId="76096B11" w14:textId="77777777" w:rsidR="00977A69" w:rsidRPr="004D579A" w:rsidRDefault="00977A69" w:rsidP="00540755">
      <w:pPr>
        <w:pStyle w:val="CodePACKT"/>
        <w:rPr>
          <w:rStyle w:val="CodeInTextPACKT"/>
          <w:color w:val="7030A0"/>
        </w:rPr>
      </w:pPr>
      <w:r w:rsidRPr="004D579A">
        <w:rPr>
          <w:rStyle w:val="CodeInTextPACKT"/>
          <w:color w:val="7030A0"/>
        </w:rPr>
        <w:t>Invoke-Command -</w:t>
      </w:r>
      <w:proofErr w:type="spellStart"/>
      <w:r w:rsidRPr="004D579A">
        <w:rPr>
          <w:rStyle w:val="CodeInTextPACKT"/>
          <w:color w:val="7030A0"/>
        </w:rPr>
        <w:t>ScriptBlock</w:t>
      </w:r>
      <w:proofErr w:type="spellEnd"/>
      <w:r w:rsidRPr="004D579A">
        <w:rPr>
          <w:rStyle w:val="CodeInTextPACKT"/>
          <w:color w:val="7030A0"/>
        </w:rPr>
        <w:t> $SB -Session $S</w:t>
      </w:r>
    </w:p>
    <w:p w14:paraId="625D67EE" w14:textId="77777777" w:rsidR="00977A69" w:rsidRPr="004D579A" w:rsidRDefault="00977A69" w:rsidP="00540755">
      <w:pPr>
        <w:pStyle w:val="CodePACKT"/>
        <w:rPr>
          <w:rStyle w:val="CodeInTextPACKT"/>
          <w:color w:val="7030A0"/>
        </w:rPr>
      </w:pPr>
    </w:p>
    <w:p w14:paraId="3468FFEF" w14:textId="18CDA652" w:rsidR="00977A69" w:rsidRPr="00977A69" w:rsidRDefault="00977A69" w:rsidP="00D00587">
      <w:pPr>
        <w:pStyle w:val="NumberedBulletPACKT"/>
        <w:rPr>
          <w:color w:val="000000"/>
        </w:rPr>
      </w:pPr>
      <w:r w:rsidRPr="00977A69">
        <w:t>Set</w:t>
      </w:r>
      <w:r w:rsidR="004D579A">
        <w:t>ting</w:t>
      </w:r>
      <w:r w:rsidRPr="00977A69">
        <w:t> NUMA spanning</w:t>
      </w:r>
    </w:p>
    <w:p w14:paraId="60A9C89C" w14:textId="77777777" w:rsidR="004D579A" w:rsidRPr="004D579A" w:rsidRDefault="004D579A" w:rsidP="00540755">
      <w:pPr>
        <w:pStyle w:val="CodePACKT"/>
      </w:pPr>
    </w:p>
    <w:p w14:paraId="3B2F51EF" w14:textId="40ED0A1D" w:rsidR="00977A69" w:rsidRPr="004D579A" w:rsidRDefault="00977A69" w:rsidP="00540755">
      <w:pPr>
        <w:pStyle w:val="CodePACKT"/>
      </w:pPr>
      <w:r w:rsidRPr="004D579A">
        <w:t>$SB = {</w:t>
      </w:r>
    </w:p>
    <w:p w14:paraId="21671D0F" w14:textId="77777777" w:rsidR="00977A69" w:rsidRPr="004D579A" w:rsidRDefault="00977A69" w:rsidP="00540755">
      <w:pPr>
        <w:pStyle w:val="CodePACKT"/>
      </w:pPr>
      <w:r w:rsidRPr="004D579A">
        <w:lastRenderedPageBreak/>
        <w:t>  Set-</w:t>
      </w:r>
      <w:proofErr w:type="spellStart"/>
      <w:r w:rsidRPr="004D579A">
        <w:t>VMHost</w:t>
      </w:r>
      <w:proofErr w:type="spellEnd"/>
      <w:r w:rsidRPr="004D579A">
        <w:t> -</w:t>
      </w:r>
      <w:proofErr w:type="spellStart"/>
      <w:r w:rsidRPr="004D579A">
        <w:t>NumaSpanningEnabled</w:t>
      </w:r>
      <w:proofErr w:type="spellEnd"/>
      <w:r w:rsidRPr="004D579A">
        <w:t> $true</w:t>
      </w:r>
    </w:p>
    <w:p w14:paraId="0BD29D1F" w14:textId="77777777" w:rsidR="00977A69" w:rsidRPr="004D579A" w:rsidRDefault="00977A69" w:rsidP="00540755">
      <w:pPr>
        <w:pStyle w:val="CodePACKT"/>
      </w:pPr>
      <w:r w:rsidRPr="004D579A">
        <w:t>}</w:t>
      </w:r>
    </w:p>
    <w:p w14:paraId="29E26B7B" w14:textId="77777777" w:rsidR="00977A69" w:rsidRPr="004D579A" w:rsidRDefault="00977A69" w:rsidP="00540755">
      <w:pPr>
        <w:pStyle w:val="CodePACKT"/>
      </w:pPr>
      <w:r w:rsidRPr="004D579A">
        <w:t>Invoke-Command -</w:t>
      </w:r>
      <w:proofErr w:type="spellStart"/>
      <w:r w:rsidRPr="004D579A">
        <w:t>ScriptBlock</w:t>
      </w:r>
      <w:proofErr w:type="spellEnd"/>
      <w:r w:rsidRPr="004D579A">
        <w:t> $SB -Session $S</w:t>
      </w:r>
    </w:p>
    <w:p w14:paraId="6E421084" w14:textId="77777777" w:rsidR="00977A69" w:rsidRPr="004D579A" w:rsidRDefault="00977A69" w:rsidP="00540755">
      <w:pPr>
        <w:pStyle w:val="CodePACKT"/>
      </w:pPr>
    </w:p>
    <w:p w14:paraId="7780990D" w14:textId="6477DFF3" w:rsidR="00977A69" w:rsidRPr="00977A69" w:rsidRDefault="00977A69" w:rsidP="00D00587">
      <w:pPr>
        <w:pStyle w:val="NumberedBulletPACKT"/>
        <w:rPr>
          <w:color w:val="000000"/>
        </w:rPr>
      </w:pPr>
      <w:r w:rsidRPr="00977A69">
        <w:t>Se</w:t>
      </w:r>
      <w:r w:rsidR="004D579A">
        <w:t>tting</w:t>
      </w:r>
      <w:r w:rsidRPr="00977A69">
        <w:t> </w:t>
      </w:r>
      <w:proofErr w:type="spellStart"/>
      <w:r w:rsidRPr="00977A69">
        <w:t>EnhancedSessionMode</w:t>
      </w:r>
      <w:proofErr w:type="spellEnd"/>
    </w:p>
    <w:p w14:paraId="112EA049" w14:textId="77777777" w:rsidR="004D579A" w:rsidRPr="004D579A" w:rsidRDefault="004D579A" w:rsidP="00540755">
      <w:pPr>
        <w:pStyle w:val="CodePACKT"/>
      </w:pPr>
    </w:p>
    <w:p w14:paraId="1B7C86BB" w14:textId="65D756ED" w:rsidR="00977A69" w:rsidRPr="004D579A" w:rsidRDefault="00977A69" w:rsidP="00540755">
      <w:pPr>
        <w:pStyle w:val="CodePACKT"/>
      </w:pPr>
      <w:r w:rsidRPr="004D579A">
        <w:t>$SB = {</w:t>
      </w:r>
    </w:p>
    <w:p w14:paraId="134962EB" w14:textId="77777777" w:rsidR="00977A69" w:rsidRPr="004D579A" w:rsidRDefault="00977A69" w:rsidP="00540755">
      <w:pPr>
        <w:pStyle w:val="CodePACKT"/>
      </w:pPr>
      <w:r w:rsidRPr="004D579A">
        <w:t> Set-</w:t>
      </w:r>
      <w:proofErr w:type="spellStart"/>
      <w:r w:rsidRPr="004D579A">
        <w:t>VMHost</w:t>
      </w:r>
      <w:proofErr w:type="spellEnd"/>
      <w:r w:rsidRPr="004D579A">
        <w:t> -</w:t>
      </w:r>
      <w:proofErr w:type="spellStart"/>
      <w:r w:rsidRPr="004D579A">
        <w:t>EnableEnhancedSessionMode</w:t>
      </w:r>
      <w:proofErr w:type="spellEnd"/>
      <w:r w:rsidRPr="004D579A">
        <w:t> $true</w:t>
      </w:r>
    </w:p>
    <w:p w14:paraId="01648094" w14:textId="77777777" w:rsidR="00977A69" w:rsidRPr="004D579A" w:rsidRDefault="00977A69" w:rsidP="00540755">
      <w:pPr>
        <w:pStyle w:val="CodePACKT"/>
      </w:pPr>
      <w:r w:rsidRPr="004D579A">
        <w:t>}</w:t>
      </w:r>
    </w:p>
    <w:p w14:paraId="07A571E1" w14:textId="77777777" w:rsidR="00977A69" w:rsidRPr="004D579A" w:rsidRDefault="00977A69" w:rsidP="00540755">
      <w:pPr>
        <w:pStyle w:val="CodePACKT"/>
      </w:pPr>
      <w:r w:rsidRPr="004D579A">
        <w:t>Invoke-Command -</w:t>
      </w:r>
      <w:proofErr w:type="spellStart"/>
      <w:r w:rsidRPr="004D579A">
        <w:t>ScriptBlock</w:t>
      </w:r>
      <w:proofErr w:type="spellEnd"/>
      <w:r w:rsidRPr="004D579A">
        <w:t> $SB -Session $S</w:t>
      </w:r>
    </w:p>
    <w:p w14:paraId="710E7C7C" w14:textId="77777777" w:rsidR="00977A69" w:rsidRPr="004D579A" w:rsidRDefault="00977A69" w:rsidP="00540755">
      <w:pPr>
        <w:pStyle w:val="CodePACKT"/>
      </w:pPr>
    </w:p>
    <w:p w14:paraId="53CA8BC8" w14:textId="5101BE81" w:rsidR="00977A69" w:rsidRPr="00977A69" w:rsidRDefault="00977A69" w:rsidP="00D00587">
      <w:pPr>
        <w:pStyle w:val="NumberedBulletPACKT"/>
        <w:rPr>
          <w:color w:val="000000"/>
        </w:rPr>
      </w:pPr>
      <w:r w:rsidRPr="00977A69">
        <w:t>Set</w:t>
      </w:r>
      <w:r w:rsidR="004D579A">
        <w:t>ting</w:t>
      </w:r>
      <w:r w:rsidRPr="00977A69">
        <w:t> host resource metering on </w:t>
      </w:r>
      <w:r w:rsidRPr="0004318A">
        <w:rPr>
          <w:rStyle w:val="CodeInTextPACKT"/>
        </w:rPr>
        <w:t>HV1</w:t>
      </w:r>
      <w:r w:rsidRPr="00977A69">
        <w:t>, </w:t>
      </w:r>
      <w:r w:rsidRPr="0004318A">
        <w:rPr>
          <w:rStyle w:val="CodeInTextPACKT"/>
        </w:rPr>
        <w:t>HV2</w:t>
      </w:r>
    </w:p>
    <w:p w14:paraId="1E1E1984" w14:textId="77777777" w:rsidR="004D579A" w:rsidRPr="004D579A" w:rsidRDefault="004D579A" w:rsidP="00540755">
      <w:pPr>
        <w:pStyle w:val="CodePACKT"/>
      </w:pPr>
    </w:p>
    <w:p w14:paraId="1C615B17" w14:textId="2EE83AA2" w:rsidR="00977A69" w:rsidRPr="004D579A" w:rsidRDefault="00977A69" w:rsidP="00540755">
      <w:pPr>
        <w:pStyle w:val="CodePACKT"/>
      </w:pPr>
      <w:r w:rsidRPr="004D579A">
        <w:t>$SB = {</w:t>
      </w:r>
    </w:p>
    <w:p w14:paraId="5DF03641" w14:textId="77777777" w:rsidR="00977A69" w:rsidRPr="004D579A" w:rsidRDefault="00977A69" w:rsidP="00540755">
      <w:pPr>
        <w:pStyle w:val="CodePACKT"/>
      </w:pPr>
      <w:r w:rsidRPr="004D579A">
        <w:t> $</w:t>
      </w:r>
      <w:proofErr w:type="spellStart"/>
      <w:r w:rsidRPr="004D579A">
        <w:t>RMInterval</w:t>
      </w:r>
      <w:proofErr w:type="spellEnd"/>
      <w:r w:rsidRPr="004D579A">
        <w:t> = New-</w:t>
      </w:r>
      <w:proofErr w:type="spellStart"/>
      <w:r w:rsidRPr="004D579A">
        <w:t>TimeSpan</w:t>
      </w:r>
      <w:proofErr w:type="spellEnd"/>
      <w:r w:rsidRPr="004D579A">
        <w:t> -Hours 0 -Minutes 15</w:t>
      </w:r>
    </w:p>
    <w:p w14:paraId="635E3E97" w14:textId="03C5AD6E" w:rsidR="00977A69" w:rsidRPr="004D579A" w:rsidRDefault="00977A69" w:rsidP="00540755">
      <w:pPr>
        <w:pStyle w:val="CodePACKT"/>
      </w:pPr>
      <w:r w:rsidRPr="004D579A">
        <w:t> Set-</w:t>
      </w:r>
      <w:proofErr w:type="spellStart"/>
      <w:r w:rsidRPr="004D579A">
        <w:t>VMHost</w:t>
      </w:r>
      <w:proofErr w:type="spellEnd"/>
      <w:r w:rsidRPr="004D579A">
        <w:t> -</w:t>
      </w:r>
      <w:proofErr w:type="spellStart"/>
      <w:r w:rsidRPr="004D579A">
        <w:t>ResourceMeteringSaveInterval</w:t>
      </w:r>
      <w:proofErr w:type="spellEnd"/>
      <w:r w:rsidRPr="004D579A">
        <w:t> $</w:t>
      </w:r>
      <w:proofErr w:type="spellStart"/>
      <w:r w:rsidRPr="004D579A">
        <w:t>RMInterval</w:t>
      </w:r>
      <w:proofErr w:type="spellEnd"/>
    </w:p>
    <w:p w14:paraId="31942509" w14:textId="77777777" w:rsidR="00977A69" w:rsidRPr="004D579A" w:rsidRDefault="00977A69" w:rsidP="00540755">
      <w:pPr>
        <w:pStyle w:val="CodePACKT"/>
      </w:pPr>
      <w:r w:rsidRPr="004D579A">
        <w:t>}</w:t>
      </w:r>
    </w:p>
    <w:p w14:paraId="1B5D9F9E" w14:textId="77777777" w:rsidR="00977A69" w:rsidRPr="004D579A" w:rsidRDefault="00977A69" w:rsidP="00540755">
      <w:pPr>
        <w:pStyle w:val="CodePACKT"/>
      </w:pPr>
      <w:r w:rsidRPr="004D579A">
        <w:t>Invoke-Command -</w:t>
      </w:r>
      <w:proofErr w:type="spellStart"/>
      <w:r w:rsidRPr="004D579A">
        <w:t>ScriptBlock</w:t>
      </w:r>
      <w:proofErr w:type="spellEnd"/>
      <w:r w:rsidRPr="004D579A">
        <w:t> $SB -Session $S</w:t>
      </w:r>
    </w:p>
    <w:p w14:paraId="71C11F9A" w14:textId="77777777" w:rsidR="00977A69" w:rsidRPr="004D579A" w:rsidRDefault="00977A69" w:rsidP="00540755">
      <w:pPr>
        <w:pStyle w:val="CodePACKT"/>
      </w:pPr>
    </w:p>
    <w:p w14:paraId="18E6416C" w14:textId="7D2BF2CB" w:rsidR="00977A69" w:rsidRPr="00977A69" w:rsidRDefault="00977A69" w:rsidP="00D00587">
      <w:pPr>
        <w:pStyle w:val="NumberedBulletPACKT"/>
        <w:rPr>
          <w:color w:val="000000"/>
        </w:rPr>
      </w:pPr>
      <w:r w:rsidRPr="00977A69">
        <w:t>Review</w:t>
      </w:r>
      <w:r w:rsidR="0004318A">
        <w:t>ing</w:t>
      </w:r>
      <w:r w:rsidRPr="00977A69">
        <w:t> key VM</w:t>
      </w:r>
      <w:r w:rsidR="0004318A">
        <w:t xml:space="preserve"> h</w:t>
      </w:r>
      <w:r w:rsidRPr="00977A69">
        <w:t>ost settings</w:t>
      </w:r>
    </w:p>
    <w:p w14:paraId="299420F1" w14:textId="77777777" w:rsidR="0004318A" w:rsidRPr="0004318A" w:rsidRDefault="0004318A" w:rsidP="00540755">
      <w:pPr>
        <w:pStyle w:val="CodePACKT"/>
      </w:pPr>
    </w:p>
    <w:p w14:paraId="5468840E" w14:textId="4914447C" w:rsidR="00977A69" w:rsidRPr="0004318A" w:rsidRDefault="00977A69" w:rsidP="00540755">
      <w:pPr>
        <w:pStyle w:val="CodePACKT"/>
      </w:pPr>
      <w:r w:rsidRPr="0004318A">
        <w:t>$SB = {</w:t>
      </w:r>
    </w:p>
    <w:p w14:paraId="489EF34A" w14:textId="77777777" w:rsidR="00977A69" w:rsidRPr="0004318A" w:rsidRDefault="00977A69" w:rsidP="00540755">
      <w:pPr>
        <w:pStyle w:val="CodePACKT"/>
      </w:pPr>
      <w:r w:rsidRPr="0004318A">
        <w:t>  Get-</w:t>
      </w:r>
      <w:proofErr w:type="spellStart"/>
      <w:r w:rsidRPr="0004318A">
        <w:t>VMHost</w:t>
      </w:r>
      <w:proofErr w:type="spellEnd"/>
      <w:r w:rsidRPr="0004318A">
        <w:t> </w:t>
      </w:r>
    </w:p>
    <w:p w14:paraId="14E82E6F" w14:textId="77777777" w:rsidR="00977A69" w:rsidRPr="0004318A" w:rsidRDefault="00977A69" w:rsidP="00540755">
      <w:pPr>
        <w:pStyle w:val="CodePACKT"/>
      </w:pPr>
      <w:r w:rsidRPr="0004318A">
        <w:t>}</w:t>
      </w:r>
    </w:p>
    <w:p w14:paraId="2A4A15EB" w14:textId="788DF944" w:rsidR="00977A69" w:rsidRPr="0004318A" w:rsidRDefault="00977A69" w:rsidP="00540755">
      <w:pPr>
        <w:pStyle w:val="CodePACKT"/>
      </w:pPr>
      <w:r w:rsidRPr="0004318A">
        <w:t>$P = </w:t>
      </w:r>
      <w:r w:rsidR="002D7D95">
        <w:t>'</w:t>
      </w:r>
      <w:r w:rsidRPr="0004318A">
        <w:t>Name</w:t>
      </w:r>
      <w:r w:rsidR="002D7D95">
        <w:t>'</w:t>
      </w:r>
      <w:r w:rsidRPr="0004318A">
        <w:t>, </w:t>
      </w:r>
      <w:r w:rsidR="002D7D95">
        <w:t>'</w:t>
      </w:r>
      <w:r w:rsidRPr="0004318A">
        <w:t>V*Path</w:t>
      </w:r>
      <w:r w:rsidR="002D7D95">
        <w:t>'</w:t>
      </w:r>
      <w:r w:rsidRPr="0004318A">
        <w:t>,</w:t>
      </w:r>
      <w:r w:rsidR="002D7D95">
        <w:t>'</w:t>
      </w:r>
      <w:proofErr w:type="spellStart"/>
      <w:r w:rsidRPr="0004318A">
        <w:t>Numasp</w:t>
      </w:r>
      <w:proofErr w:type="spellEnd"/>
      <w:r w:rsidRPr="0004318A">
        <w:t>*</w:t>
      </w:r>
      <w:r w:rsidR="002D7D95">
        <w:t>'</w:t>
      </w:r>
      <w:r w:rsidRPr="0004318A">
        <w:t>, </w:t>
      </w:r>
      <w:r w:rsidR="002D7D95">
        <w:t>'</w:t>
      </w:r>
      <w:r w:rsidRPr="0004318A">
        <w:t>Ena*</w:t>
      </w:r>
      <w:r w:rsidR="002D7D95">
        <w:t>'</w:t>
      </w:r>
      <w:r w:rsidRPr="0004318A">
        <w:t>,</w:t>
      </w:r>
      <w:r w:rsidR="002D7D95">
        <w:t>'</w:t>
      </w:r>
      <w:r w:rsidRPr="0004318A">
        <w:t>RES*</w:t>
      </w:r>
      <w:r w:rsidR="002D7D95">
        <w:t>'</w:t>
      </w:r>
    </w:p>
    <w:p w14:paraId="773797AF" w14:textId="77777777" w:rsidR="00977A69" w:rsidRPr="0004318A" w:rsidRDefault="00977A69" w:rsidP="00540755">
      <w:pPr>
        <w:pStyle w:val="CodePACKT"/>
      </w:pPr>
      <w:r w:rsidRPr="0004318A">
        <w:t>Invoke-Command -</w:t>
      </w:r>
      <w:proofErr w:type="spellStart"/>
      <w:r w:rsidRPr="0004318A">
        <w:t>Scriptblock</w:t>
      </w:r>
      <w:proofErr w:type="spellEnd"/>
      <w:r w:rsidRPr="0004318A">
        <w:t> $SB -Session $S |</w:t>
      </w:r>
    </w:p>
    <w:p w14:paraId="22B6DFF1" w14:textId="32C07380" w:rsidR="00977A69" w:rsidRPr="00977A69" w:rsidRDefault="00977A69" w:rsidP="00540755">
      <w:pPr>
        <w:pStyle w:val="CodePACKT"/>
        <w:rPr>
          <w:lang w:val="en-GB"/>
        </w:rPr>
      </w:pPr>
      <w:r w:rsidRPr="0004318A">
        <w:t> </w:t>
      </w:r>
      <w:r w:rsidRPr="00977A69">
        <w:t> Format-Table -Property $P</w:t>
      </w:r>
    </w:p>
    <w:p w14:paraId="20DF7DBB" w14:textId="1C1BC6F3" w:rsidR="00205AD0" w:rsidRDefault="00205AD0" w:rsidP="00205AD0">
      <w:pPr>
        <w:pStyle w:val="Heading2"/>
        <w:numPr>
          <w:ilvl w:val="1"/>
          <w:numId w:val="3"/>
        </w:numPr>
        <w:tabs>
          <w:tab w:val="left" w:pos="0"/>
        </w:tabs>
      </w:pPr>
      <w:r>
        <w:t>How it works...</w:t>
      </w:r>
    </w:p>
    <w:p w14:paraId="70AC1CC2" w14:textId="2C754262" w:rsidR="0004318A" w:rsidRDefault="0004318A" w:rsidP="00540755">
      <w:pPr>
        <w:pStyle w:val="NormalPACKT"/>
        <w:rPr>
          <w:lang w:val="en-GB"/>
        </w:rPr>
      </w:pPr>
      <w:r>
        <w:rPr>
          <w:lang w:val="en-GB"/>
        </w:rPr>
        <w:t xml:space="preserve">In </w:t>
      </w:r>
      <w:r w:rsidRPr="00A84E04">
        <w:rPr>
          <w:rStyle w:val="ItalicsPACKT"/>
        </w:rPr>
        <w:t>step 1</w:t>
      </w:r>
      <w:r>
        <w:rPr>
          <w:lang w:val="en-GB"/>
        </w:rPr>
        <w:t xml:space="preserve">, you install the Hyper-V feature to both </w:t>
      </w:r>
      <w:r w:rsidRPr="00A84E04">
        <w:rPr>
          <w:rStyle w:val="CodeInTextPACKT"/>
        </w:rPr>
        <w:t>HV1</w:t>
      </w:r>
      <w:r>
        <w:rPr>
          <w:lang w:val="en-GB"/>
        </w:rPr>
        <w:t xml:space="preserve"> and </w:t>
      </w:r>
      <w:r w:rsidRPr="00A84E04">
        <w:rPr>
          <w:rStyle w:val="CodeInTextPACKT"/>
        </w:rPr>
        <w:t>HV2</w:t>
      </w:r>
      <w:r>
        <w:rPr>
          <w:lang w:val="en-GB"/>
        </w:rPr>
        <w:t>. The output from this step looks like this:</w:t>
      </w:r>
    </w:p>
    <w:p w14:paraId="29806459" w14:textId="5D91B8CC" w:rsidR="00A84E04" w:rsidRDefault="00A84E04" w:rsidP="00A84E04">
      <w:pPr>
        <w:pStyle w:val="FigurePACKT"/>
        <w:rPr>
          <w:lang w:val="en-GB"/>
        </w:rPr>
      </w:pPr>
      <w:r>
        <w:rPr>
          <w:lang w:val="en-GB"/>
        </w:rPr>
        <w:lastRenderedPageBreak/>
        <w:t xml:space="preserve"> </w:t>
      </w:r>
      <w:ins w:id="68" w:author="Thomas Lee" w:date="2021-05-18T14:45:00Z">
        <w:r w:rsidR="00684549">
          <w:drawing>
            <wp:inline distT="0" distB="0" distL="0" distR="0" wp14:anchorId="2EDEE50E" wp14:editId="4D686F97">
              <wp:extent cx="4246605" cy="1173714"/>
              <wp:effectExtent l="0" t="0" r="190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6951" cy="1176574"/>
                      </a:xfrm>
                      <a:prstGeom prst="rect">
                        <a:avLst/>
                      </a:prstGeom>
                    </pic:spPr>
                  </pic:pic>
                </a:graphicData>
              </a:graphic>
            </wp:inline>
          </w:drawing>
        </w:r>
        <w:r w:rsidR="00684549" w:rsidDel="00684549">
          <w:t xml:space="preserve"> </w:t>
        </w:r>
      </w:ins>
      <w:commentRangeStart w:id="69"/>
      <w:del w:id="70" w:author="Thomas Lee" w:date="2021-05-18T14:45:00Z">
        <w:r w:rsidDel="00684549">
          <w:drawing>
            <wp:inline distT="0" distB="0" distL="0" distR="0" wp14:anchorId="7FFE5017" wp14:editId="560BB645">
              <wp:extent cx="4262858" cy="13620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05807" cy="1375798"/>
                      </a:xfrm>
                      <a:prstGeom prst="rect">
                        <a:avLst/>
                      </a:prstGeom>
                    </pic:spPr>
                  </pic:pic>
                </a:graphicData>
              </a:graphic>
            </wp:inline>
          </w:drawing>
        </w:r>
      </w:del>
      <w:commentRangeEnd w:id="69"/>
      <w:r w:rsidR="00833D0E">
        <w:rPr>
          <w:rStyle w:val="CommentReference"/>
          <w:rFonts w:ascii="Times New Roman" w:hAnsi="Times New Roman"/>
          <w:noProof w:val="0"/>
        </w:rPr>
        <w:commentReference w:id="69"/>
      </w:r>
    </w:p>
    <w:p w14:paraId="3B99731A" w14:textId="36350E60" w:rsidR="00A84E04" w:rsidRDefault="00A84E04" w:rsidP="00E8777D">
      <w:pPr>
        <w:pStyle w:val="FigureCaptionPACKT"/>
      </w:pPr>
      <w:r>
        <w:t>Figure 12.1: Installing the Hyper-V Feature on HV1 and HV2</w:t>
      </w:r>
    </w:p>
    <w:p w14:paraId="50C3BADA" w14:textId="3704F2D2" w:rsidR="00A84E04" w:rsidRDefault="00A84E04" w:rsidP="0041692A">
      <w:pPr>
        <w:pStyle w:val="LayoutInformationPACKT"/>
      </w:pPr>
      <w:r>
        <w:t>I</w:t>
      </w:r>
      <w:r w:rsidRPr="006D38BA">
        <w:t>nsert image B42024_</w:t>
      </w:r>
      <w:r>
        <w:t>12</w:t>
      </w:r>
      <w:r w:rsidRPr="006D38BA">
        <w:t>_</w:t>
      </w:r>
      <w:r>
        <w:t>01</w:t>
      </w:r>
      <w:r w:rsidRPr="006D38BA">
        <w:t>.png</w:t>
      </w:r>
    </w:p>
    <w:p w14:paraId="5F5C90CD" w14:textId="18BB7BFC" w:rsidR="0004318A" w:rsidRDefault="00A84E04" w:rsidP="00540755">
      <w:pPr>
        <w:pStyle w:val="NormalPACKT"/>
        <w:rPr>
          <w:lang w:val="en-GB"/>
        </w:rPr>
      </w:pPr>
      <w:r>
        <w:rPr>
          <w:lang w:val="en-GB"/>
        </w:rPr>
        <w:t xml:space="preserve">To complete the installation of Hyper-V, in </w:t>
      </w:r>
      <w:r w:rsidRPr="000F04E1">
        <w:rPr>
          <w:rStyle w:val="ItalicsPACKT"/>
        </w:rPr>
        <w:t>step 2</w:t>
      </w:r>
      <w:r w:rsidR="000F04E1">
        <w:rPr>
          <w:rStyle w:val="ItalicsPACKT"/>
        </w:rPr>
        <w:t>,</w:t>
      </w:r>
      <w:r>
        <w:rPr>
          <w:lang w:val="en-GB"/>
        </w:rPr>
        <w:t xml:space="preserve"> you reboot both </w:t>
      </w:r>
      <w:r w:rsidRPr="00540FE0">
        <w:rPr>
          <w:rStyle w:val="CodeInTextPACKT"/>
        </w:rPr>
        <w:t>HV1</w:t>
      </w:r>
      <w:r>
        <w:rPr>
          <w:lang w:val="en-GB"/>
        </w:rPr>
        <w:t xml:space="preserve"> and </w:t>
      </w:r>
      <w:r w:rsidRPr="00540FE0">
        <w:rPr>
          <w:rStyle w:val="CodeInTextPACKT"/>
        </w:rPr>
        <w:t>HV2</w:t>
      </w:r>
      <w:r>
        <w:rPr>
          <w:lang w:val="en-GB"/>
        </w:rPr>
        <w:t>. This step creates no output but does reboot both hosts.</w:t>
      </w:r>
    </w:p>
    <w:p w14:paraId="2B932DB3" w14:textId="7217AFAF" w:rsidR="00A84E04" w:rsidRDefault="00A84E04" w:rsidP="00540755">
      <w:pPr>
        <w:pStyle w:val="NormalPACKT"/>
        <w:rPr>
          <w:lang w:val="en-GB"/>
        </w:rPr>
      </w:pPr>
      <w:r>
        <w:rPr>
          <w:lang w:val="en-GB"/>
        </w:rPr>
        <w:t xml:space="preserve">After </w:t>
      </w:r>
      <w:r w:rsidRPr="00A84E04">
        <w:rPr>
          <w:rStyle w:val="CodeInTextPACKT"/>
        </w:rPr>
        <w:t>HV1</w:t>
      </w:r>
      <w:r>
        <w:rPr>
          <w:lang w:val="en-GB"/>
        </w:rPr>
        <w:t xml:space="preserve"> and </w:t>
      </w:r>
      <w:r w:rsidRPr="00A84E04">
        <w:rPr>
          <w:rStyle w:val="CodeInTextPACKT"/>
        </w:rPr>
        <w:t>HV2</w:t>
      </w:r>
      <w:r>
        <w:rPr>
          <w:lang w:val="en-GB"/>
        </w:rPr>
        <w:t xml:space="preserve"> have rebooted, you log</w:t>
      </w:r>
      <w:ins w:id="71" w:author="Lucy Wan" w:date="2021-04-21T09:37:00Z">
        <w:r w:rsidR="004557E1">
          <w:rPr>
            <w:lang w:val="en-GB"/>
          </w:rPr>
          <w:t xml:space="preserve"> </w:t>
        </w:r>
      </w:ins>
      <w:r>
        <w:rPr>
          <w:lang w:val="en-GB"/>
        </w:rPr>
        <w:t xml:space="preserve">in back into the host using Reskit\Administrator. In </w:t>
      </w:r>
      <w:r w:rsidRPr="00A84E04">
        <w:rPr>
          <w:rStyle w:val="ItalicsPACKT"/>
        </w:rPr>
        <w:t>step 3</w:t>
      </w:r>
      <w:r>
        <w:rPr>
          <w:lang w:val="en-GB"/>
        </w:rPr>
        <w:t xml:space="preserve">, you create two new PowerShell remoting sessions to </w:t>
      </w:r>
      <w:r w:rsidRPr="00A84E04">
        <w:rPr>
          <w:rStyle w:val="CodeInTextPACKT"/>
        </w:rPr>
        <w:t>HV1</w:t>
      </w:r>
      <w:r>
        <w:rPr>
          <w:lang w:val="en-GB"/>
        </w:rPr>
        <w:t xml:space="preserve"> and </w:t>
      </w:r>
      <w:r w:rsidRPr="00A84E04">
        <w:rPr>
          <w:rStyle w:val="CodeInTextPACKT"/>
        </w:rPr>
        <w:t>HV2</w:t>
      </w:r>
      <w:r>
        <w:rPr>
          <w:lang w:val="en-GB"/>
        </w:rPr>
        <w:t xml:space="preserve">. In </w:t>
      </w:r>
      <w:r w:rsidRPr="00A84E04">
        <w:rPr>
          <w:rStyle w:val="ItalicsPACKT"/>
        </w:rPr>
        <w:t xml:space="preserve">step </w:t>
      </w:r>
      <w:r>
        <w:rPr>
          <w:rStyle w:val="ItalicsPACKT"/>
        </w:rPr>
        <w:t>4</w:t>
      </w:r>
      <w:r>
        <w:rPr>
          <w:lang w:val="en-GB"/>
        </w:rPr>
        <w:t xml:space="preserve">, you use the remoting sessions and create new folders on </w:t>
      </w:r>
      <w:r w:rsidRPr="00A84E04">
        <w:rPr>
          <w:rStyle w:val="CodeInTextPACKT"/>
        </w:rPr>
        <w:t>HV1</w:t>
      </w:r>
      <w:r>
        <w:rPr>
          <w:lang w:val="en-GB"/>
        </w:rPr>
        <w:t xml:space="preserve"> and </w:t>
      </w:r>
      <w:r w:rsidRPr="00A84E04">
        <w:rPr>
          <w:rStyle w:val="CodeInTextPACKT"/>
        </w:rPr>
        <w:t>HV2</w:t>
      </w:r>
      <w:r>
        <w:rPr>
          <w:lang w:val="en-GB"/>
        </w:rPr>
        <w:t xml:space="preserve"> to hold Hyper-V VMs and Hyper-V virtual disks. With </w:t>
      </w:r>
      <w:r w:rsidRPr="00A84E04">
        <w:rPr>
          <w:rStyle w:val="ItalicsPACKT"/>
        </w:rPr>
        <w:t>step 5</w:t>
      </w:r>
      <w:r>
        <w:rPr>
          <w:lang w:val="en-GB"/>
        </w:rPr>
        <w:t>, you configure Hyper-V on both hosts to use these new locations to store VMs and virtual drives</w:t>
      </w:r>
      <w:r w:rsidR="000F04E1">
        <w:rPr>
          <w:lang w:val="en-GB"/>
        </w:rPr>
        <w:t>, and i</w:t>
      </w:r>
      <w:r>
        <w:rPr>
          <w:lang w:val="en-GB"/>
        </w:rPr>
        <w:t xml:space="preserve">n </w:t>
      </w:r>
      <w:r w:rsidRPr="00A84E04">
        <w:rPr>
          <w:rStyle w:val="ItalicsPACKT"/>
        </w:rPr>
        <w:t>step 6</w:t>
      </w:r>
      <w:r w:rsidR="000F04E1">
        <w:rPr>
          <w:rStyle w:val="ItalicsPACKT"/>
        </w:rPr>
        <w:t>,</w:t>
      </w:r>
      <w:r>
        <w:rPr>
          <w:lang w:val="en-GB"/>
        </w:rPr>
        <w:t xml:space="preserve"> you specify the host should support NUMA spanning. </w:t>
      </w:r>
      <w:r w:rsidR="000F04E1">
        <w:rPr>
          <w:lang w:val="en-GB"/>
        </w:rPr>
        <w:t>Then, i</w:t>
      </w:r>
      <w:r>
        <w:rPr>
          <w:lang w:val="en-GB"/>
        </w:rPr>
        <w:t xml:space="preserve">n </w:t>
      </w:r>
      <w:r w:rsidRPr="00A84E04">
        <w:rPr>
          <w:rStyle w:val="ItalicsPACKT"/>
        </w:rPr>
        <w:t>step 7</w:t>
      </w:r>
      <w:r>
        <w:rPr>
          <w:lang w:val="en-GB"/>
        </w:rPr>
        <w:t xml:space="preserve">, you set enhanced session mode to improve VM connections. </w:t>
      </w:r>
      <w:r w:rsidR="000F04E1">
        <w:rPr>
          <w:lang w:val="en-GB"/>
        </w:rPr>
        <w:t>Finally, i</w:t>
      </w:r>
      <w:r>
        <w:rPr>
          <w:lang w:val="en-GB"/>
        </w:rPr>
        <w:t xml:space="preserve">n </w:t>
      </w:r>
      <w:r w:rsidRPr="00A84E04">
        <w:rPr>
          <w:rStyle w:val="ItalicsPACKT"/>
        </w:rPr>
        <w:t>step 8</w:t>
      </w:r>
      <w:r>
        <w:rPr>
          <w:lang w:val="en-GB"/>
        </w:rPr>
        <w:t xml:space="preserve">, you set the two Hyper-V hosts to make use of resource metering. These </w:t>
      </w:r>
      <w:r w:rsidR="000B6C24">
        <w:rPr>
          <w:lang w:val="en-GB"/>
        </w:rPr>
        <w:t>six steps produce no console output.</w:t>
      </w:r>
    </w:p>
    <w:p w14:paraId="5F65A97A" w14:textId="2699DA89" w:rsidR="000B6C24" w:rsidRDefault="000B6C24" w:rsidP="00540755">
      <w:pPr>
        <w:pStyle w:val="NormalPACKT"/>
        <w:rPr>
          <w:ins w:id="72" w:author="Thomas Lee" w:date="2021-05-18T14:52:00Z"/>
          <w:lang w:val="en-GB"/>
        </w:rPr>
      </w:pPr>
      <w:r>
        <w:rPr>
          <w:lang w:val="en-GB"/>
        </w:rPr>
        <w:t xml:space="preserve">In </w:t>
      </w:r>
      <w:r w:rsidRPr="000B6C24">
        <w:rPr>
          <w:rStyle w:val="ItalicsPACKT"/>
        </w:rPr>
        <w:t>step 9</w:t>
      </w:r>
      <w:r>
        <w:rPr>
          <w:lang w:val="en-GB"/>
        </w:rPr>
        <w:t>, you review the key Hyper-V host settings with output like this:</w:t>
      </w:r>
    </w:p>
    <w:p w14:paraId="776186A5" w14:textId="700CB873" w:rsidR="00684549" w:rsidDel="00684549" w:rsidRDefault="00684549" w:rsidP="00540755">
      <w:pPr>
        <w:pStyle w:val="NormalPACKT"/>
        <w:rPr>
          <w:del w:id="73" w:author="Thomas Lee" w:date="2021-05-18T14:52:00Z"/>
          <w:lang w:val="en-GB"/>
        </w:rPr>
      </w:pPr>
      <w:ins w:id="74" w:author="Thomas Lee" w:date="2021-05-18T14:52:00Z">
        <w:r>
          <w:rPr>
            <w:noProof/>
          </w:rPr>
          <w:drawing>
            <wp:inline distT="0" distB="0" distL="0" distR="0" wp14:anchorId="58E9B163" wp14:editId="090DC35F">
              <wp:extent cx="5029200" cy="11747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1174750"/>
                      </a:xfrm>
                      <a:prstGeom prst="rect">
                        <a:avLst/>
                      </a:prstGeom>
                      <a:noFill/>
                      <a:ln>
                        <a:noFill/>
                      </a:ln>
                    </pic:spPr>
                  </pic:pic>
                </a:graphicData>
              </a:graphic>
            </wp:inline>
          </w:drawing>
        </w:r>
      </w:ins>
    </w:p>
    <w:p w14:paraId="00B6C2F8" w14:textId="330D02AC" w:rsidR="000B6C24" w:rsidRDefault="000B6C24" w:rsidP="00540755">
      <w:pPr>
        <w:pStyle w:val="NormalPACKT"/>
        <w:rPr>
          <w:lang w:val="en-GB"/>
        </w:rPr>
        <w:pPrChange w:id="75" w:author="Thomas Lee" w:date="2021-05-19T13:04:00Z">
          <w:pPr>
            <w:pStyle w:val="FigurePACKT"/>
          </w:pPr>
        </w:pPrChange>
      </w:pPr>
      <w:commentRangeStart w:id="76"/>
      <w:del w:id="77" w:author="Thomas Lee" w:date="2021-05-18T14:52:00Z">
        <w:r w:rsidDel="00684549">
          <w:lastRenderedPageBreak/>
          <w:drawing>
            <wp:inline distT="0" distB="0" distL="0" distR="0" wp14:anchorId="241E9828" wp14:editId="152C53BC">
              <wp:extent cx="5057212" cy="1257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4870" cy="1269148"/>
                      </a:xfrm>
                      <a:prstGeom prst="rect">
                        <a:avLst/>
                      </a:prstGeom>
                    </pic:spPr>
                  </pic:pic>
                </a:graphicData>
              </a:graphic>
            </wp:inline>
          </w:drawing>
        </w:r>
      </w:del>
      <w:commentRangeEnd w:id="76"/>
      <w:r w:rsidR="00F33EAE">
        <w:rPr>
          <w:rStyle w:val="CommentReference"/>
        </w:rPr>
        <w:commentReference w:id="76"/>
      </w:r>
    </w:p>
    <w:p w14:paraId="4E30CA91" w14:textId="5197F0C4" w:rsidR="000B6C24" w:rsidRDefault="000B6C24" w:rsidP="00E8777D">
      <w:pPr>
        <w:pStyle w:val="FigureCaptionPACKT"/>
      </w:pPr>
      <w:r>
        <w:t>Figure 12.2: Viewing Hyper-V settings</w:t>
      </w:r>
    </w:p>
    <w:p w14:paraId="40D7F77D" w14:textId="0CF73E69" w:rsidR="000B6C24" w:rsidRDefault="000B6C24" w:rsidP="00B4743F">
      <w:pPr>
        <w:pStyle w:val="LayoutInformationPACKT"/>
      </w:pPr>
      <w:r>
        <w:t>I</w:t>
      </w:r>
      <w:r w:rsidRPr="006D38BA">
        <w:t>nsert image B42024_</w:t>
      </w:r>
      <w:r>
        <w:t>12</w:t>
      </w:r>
      <w:r w:rsidRPr="006D38BA">
        <w:t>_</w:t>
      </w:r>
      <w:r>
        <w:t>02</w:t>
      </w:r>
      <w:r w:rsidRPr="006D38BA">
        <w:t>.png</w:t>
      </w:r>
    </w:p>
    <w:p w14:paraId="27B5348A" w14:textId="204386E6" w:rsidR="00205AD0" w:rsidRDefault="00205AD0" w:rsidP="00205AD0">
      <w:pPr>
        <w:pStyle w:val="Heading2"/>
      </w:pPr>
      <w:r>
        <w:t>There</w:t>
      </w:r>
      <w:r w:rsidR="002D7D95">
        <w:t>'</w:t>
      </w:r>
      <w:r>
        <w:t>s more...</w:t>
      </w:r>
    </w:p>
    <w:p w14:paraId="12AA8BA5" w14:textId="7BF05860" w:rsidR="000B6C24" w:rsidRDefault="000B6C24" w:rsidP="00540755">
      <w:pPr>
        <w:pStyle w:val="NormalPACKT"/>
      </w:pPr>
      <w:r w:rsidRPr="000B6C24">
        <w:t xml:space="preserve">In </w:t>
      </w:r>
      <w:r w:rsidRPr="000B6C24">
        <w:rPr>
          <w:rStyle w:val="ItalicsPACKT"/>
        </w:rPr>
        <w:t>step 1</w:t>
      </w:r>
      <w:r w:rsidRPr="000B6C24">
        <w:t>, you install the Hyper-V feature on two servers. You can only do this successfully if</w:t>
      </w:r>
      <w:r>
        <w:t xml:space="preserve"> </w:t>
      </w:r>
      <w:r w:rsidRPr="000B6C24">
        <w:t>the host you are using supports the necessary virtualization capabilities and you have enabled</w:t>
      </w:r>
      <w:r>
        <w:t xml:space="preserve"> </w:t>
      </w:r>
      <w:r w:rsidRPr="000B6C24">
        <w:t>them in your system</w:t>
      </w:r>
      <w:r w:rsidR="002D7D95">
        <w:t>'</w:t>
      </w:r>
      <w:r w:rsidRPr="000B6C24">
        <w:t>s BIOS. To ensure your system is capable</w:t>
      </w:r>
      <w:r w:rsidR="000F04E1">
        <w:t xml:space="preserve"> of supporting Hyper-V</w:t>
      </w:r>
      <w:r w:rsidRPr="000B6C24">
        <w:t xml:space="preserve">, see this link: </w:t>
      </w:r>
      <w:r w:rsidRPr="00277350">
        <w:rPr>
          <w:rStyle w:val="URLPACKT"/>
        </w:rPr>
        <w:t>http://mikefrobbins.com/2012/09/06/use-powershell-to-check-for-processorcpu-second-level-address-translation-slat-support/</w:t>
      </w:r>
      <w:r w:rsidRPr="000B6C24">
        <w:t>. Additionally, ensure you</w:t>
      </w:r>
      <w:r>
        <w:t xml:space="preserve"> </w:t>
      </w:r>
      <w:r w:rsidRPr="000B6C24">
        <w:t>double</w:t>
      </w:r>
      <w:r w:rsidR="00804AAD">
        <w:t xml:space="preserve"> </w:t>
      </w:r>
      <w:r w:rsidRPr="000B6C24">
        <w:t>check th</w:t>
      </w:r>
      <w:r w:rsidR="000F04E1">
        <w:t xml:space="preserve">at you have enabled </w:t>
      </w:r>
      <w:r w:rsidRPr="000B6C24">
        <w:t xml:space="preserve">virtualization </w:t>
      </w:r>
      <w:r w:rsidR="000F04E1">
        <w:t>in the VM host</w:t>
      </w:r>
      <w:r w:rsidR="002D7D95">
        <w:t>'</w:t>
      </w:r>
      <w:r w:rsidR="000F04E1">
        <w:t>s BIOS</w:t>
      </w:r>
      <w:r w:rsidRPr="000B6C24">
        <w:t xml:space="preserve"> </w:t>
      </w:r>
      <w:r w:rsidR="000F04E1">
        <w:t>before</w:t>
      </w:r>
      <w:r w:rsidRPr="000B6C24">
        <w:t xml:space="preserve"> running this step.</w:t>
      </w:r>
      <w:r>
        <w:t xml:space="preserve"> </w:t>
      </w:r>
    </w:p>
    <w:p w14:paraId="476A6330" w14:textId="6CF7A708" w:rsidR="000B6C24" w:rsidRPr="00E419EA" w:rsidRDefault="000B6C24" w:rsidP="00540755">
      <w:pPr>
        <w:pStyle w:val="NormalPACKT"/>
      </w:pPr>
      <w:r w:rsidRPr="00E419EA">
        <w:t xml:space="preserve">In </w:t>
      </w:r>
      <w:r w:rsidRPr="00E419EA">
        <w:rPr>
          <w:rStyle w:val="ItalicsPACKT"/>
        </w:rPr>
        <w:t>step 2</w:t>
      </w:r>
      <w:r w:rsidRPr="00E419EA">
        <w:t xml:space="preserve">, you restart both servers. You could have allowed </w:t>
      </w:r>
      <w:r w:rsidRPr="00E419EA">
        <w:rPr>
          <w:rStyle w:val="CodeInTextPACKT"/>
        </w:rPr>
        <w:t>Install-WindowsFeature</w:t>
      </w:r>
      <w:r w:rsidRPr="00E419EA">
        <w:t xml:space="preserve"> (used in </w:t>
      </w:r>
      <w:r w:rsidRPr="00E419EA">
        <w:rPr>
          <w:rStyle w:val="ItalicsPACKT"/>
        </w:rPr>
        <w:t>step</w:t>
      </w:r>
      <w:r w:rsidR="00E419EA">
        <w:rPr>
          <w:rStyle w:val="ItalicsPACKT"/>
        </w:rPr>
        <w:t> </w:t>
      </w:r>
      <w:r w:rsidRPr="00E419EA">
        <w:rPr>
          <w:rStyle w:val="ItalicsPACKT"/>
        </w:rPr>
        <w:t>1</w:t>
      </w:r>
      <w:r w:rsidRPr="00E419EA">
        <w:t xml:space="preserve">) to restart the servers automatically by using the </w:t>
      </w:r>
      <w:r w:rsidRPr="00E419EA">
        <w:rPr>
          <w:rStyle w:val="CodeInTextPACKT"/>
        </w:rPr>
        <w:t>-Restart</w:t>
      </w:r>
      <w:r w:rsidRPr="00E419EA">
        <w:t xml:space="preserve"> switch. In automation terms, this could have meant that the system started rebooting before the remote script had completed, which could cause </w:t>
      </w:r>
      <w:r w:rsidRPr="007436AD">
        <w:rPr>
          <w:rStyle w:val="CodeInTextPACKT"/>
        </w:rPr>
        <w:t>Invoke-Command</w:t>
      </w:r>
      <w:r w:rsidRPr="00E419EA">
        <w:t xml:space="preserve"> to error out. The recipe avoids this by not rebooting after </w:t>
      </w:r>
      <w:r w:rsidR="000F04E1">
        <w:t>installing</w:t>
      </w:r>
      <w:r w:rsidRPr="00E419EA">
        <w:t xml:space="preserve"> the Hyper-V features</w:t>
      </w:r>
      <w:r w:rsidR="000F04E1">
        <w:t xml:space="preserve">. You then </w:t>
      </w:r>
      <w:r w:rsidRPr="00E419EA">
        <w:t>reboot</w:t>
      </w:r>
      <w:r w:rsidR="000F04E1">
        <w:t xml:space="preserve"> the host</w:t>
      </w:r>
      <w:r w:rsidRPr="00E419EA">
        <w:t xml:space="preserve"> in a controlled way</w:t>
      </w:r>
      <w:r w:rsidR="000F04E1">
        <w:t xml:space="preserve"> in a later step</w:t>
      </w:r>
      <w:r w:rsidRPr="00E419EA">
        <w:t>. Once the restart has completed, your script can carry on managing the servers.</w:t>
      </w:r>
    </w:p>
    <w:p w14:paraId="48B5B7A6" w14:textId="653D706E" w:rsidR="000B6C24" w:rsidRDefault="000B6C24" w:rsidP="00540755">
      <w:pPr>
        <w:pStyle w:val="NormalPACKT"/>
      </w:pPr>
      <w:r w:rsidRPr="000B6C24">
        <w:t xml:space="preserve">In </w:t>
      </w:r>
      <w:commentRangeStart w:id="78"/>
      <w:r w:rsidRPr="000B6C24">
        <w:rPr>
          <w:rStyle w:val="ItalicsPACKT"/>
        </w:rPr>
        <w:t xml:space="preserve">step </w:t>
      </w:r>
      <w:del w:id="79" w:author="Thomas Lee" w:date="2021-05-18T14:53:00Z">
        <w:r w:rsidRPr="000B6C24" w:rsidDel="00684549">
          <w:rPr>
            <w:rStyle w:val="ItalicsPACKT"/>
          </w:rPr>
          <w:delText>5</w:delText>
        </w:r>
        <w:r w:rsidRPr="000B6C24" w:rsidDel="00684549">
          <w:rPr>
            <w:rFonts w:ascii="FranklinGothic-BookItalic" w:hAnsi="FranklinGothic-BookItalic"/>
            <w:i/>
            <w:iCs/>
          </w:rPr>
          <w:delText xml:space="preserve"> </w:delText>
        </w:r>
      </w:del>
      <w:ins w:id="80" w:author="Thomas Lee" w:date="2021-05-18T14:53:00Z">
        <w:r w:rsidR="00684549">
          <w:rPr>
            <w:rStyle w:val="ItalicsPACKT"/>
          </w:rPr>
          <w:t>4</w:t>
        </w:r>
        <w:r w:rsidR="00684549" w:rsidRPr="000B6C24">
          <w:rPr>
            <w:rFonts w:ascii="FranklinGothic-BookItalic" w:hAnsi="FranklinGothic-BookItalic"/>
            <w:i/>
            <w:iCs/>
          </w:rPr>
          <w:t xml:space="preserve"> </w:t>
        </w:r>
      </w:ins>
      <w:r w:rsidRPr="000B6C24">
        <w:t xml:space="preserve">through </w:t>
      </w:r>
      <w:r w:rsidRPr="000B6C24">
        <w:rPr>
          <w:rStyle w:val="ItalicsPACKT"/>
        </w:rPr>
        <w:t>step 8</w:t>
      </w:r>
      <w:commentRangeEnd w:id="78"/>
      <w:r w:rsidR="002D18CF">
        <w:rPr>
          <w:rStyle w:val="CommentReference"/>
          <w:color w:val="auto"/>
        </w:rPr>
        <w:commentReference w:id="78"/>
      </w:r>
      <w:r w:rsidRPr="000B6C24">
        <w:rPr>
          <w:rStyle w:val="ItalicsPACKT"/>
        </w:rPr>
        <w:t>,</w:t>
      </w:r>
      <w:r w:rsidRPr="000B6C24">
        <w:t xml:space="preserve"> you set up one aspect of the VM hosts</w:t>
      </w:r>
      <w:r>
        <w:t xml:space="preserve"> in each step</w:t>
      </w:r>
      <w:r w:rsidRPr="000B6C24">
        <w:t>. You could have combined</w:t>
      </w:r>
      <w:r w:rsidR="000F04E1">
        <w:t xml:space="preserve"> </w:t>
      </w:r>
      <w:r w:rsidRPr="000B6C24">
        <w:t xml:space="preserve">these steps and just called </w:t>
      </w:r>
      <w:r w:rsidRPr="00E419EA">
        <w:rPr>
          <w:rStyle w:val="CodeInTextPACKT"/>
        </w:rPr>
        <w:t>Set-</w:t>
      </w:r>
      <w:proofErr w:type="spellStart"/>
      <w:r w:rsidRPr="00E419EA">
        <w:rPr>
          <w:rStyle w:val="CodeInTextPACKT"/>
        </w:rPr>
        <w:t>VMHost</w:t>
      </w:r>
      <w:proofErr w:type="spellEnd"/>
      <w:r w:rsidRPr="00E419EA">
        <w:t xml:space="preserve"> </w:t>
      </w:r>
      <w:r w:rsidRPr="000B6C24">
        <w:t xml:space="preserve">once with all </w:t>
      </w:r>
      <w:r w:rsidR="000F04E1">
        <w:t>Hyper-V server properties</w:t>
      </w:r>
      <w:r w:rsidRPr="000B6C24">
        <w:t xml:space="preserve"> specified.</w:t>
      </w:r>
    </w:p>
    <w:p w14:paraId="5DDA907F" w14:textId="77777777" w:rsidR="00E419EA" w:rsidRDefault="00E419EA" w:rsidP="00E419EA">
      <w:pPr>
        <w:pStyle w:val="Heading2"/>
      </w:pPr>
      <w:r w:rsidRPr="00E419EA">
        <w:t>See also</w:t>
      </w:r>
    </w:p>
    <w:p w14:paraId="4BB14116" w14:textId="5FCD3688" w:rsidR="00E419EA" w:rsidRPr="00E419EA" w:rsidRDefault="00E419EA" w:rsidP="00540755">
      <w:pPr>
        <w:pStyle w:val="NormalPACKT"/>
        <w:rPr>
          <w:sz w:val="24"/>
        </w:rPr>
      </w:pPr>
      <w:r w:rsidRPr="00E419EA">
        <w:t>You can find more information on some of the Hyper-V features used in this recipe (details of</w:t>
      </w:r>
      <w:r w:rsidR="00C64EE0">
        <w:t xml:space="preserve"> </w:t>
      </w:r>
      <w:r w:rsidRPr="00E419EA">
        <w:t>which are outside the scope of this book), as follows: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00"/>
        <w:gridCol w:w="6090"/>
      </w:tblGrid>
      <w:tr w:rsidR="00E419EA" w:rsidRPr="00E419EA" w14:paraId="7C0F21D5" w14:textId="77777777" w:rsidTr="00E419EA">
        <w:tc>
          <w:tcPr>
            <w:tcW w:w="1800" w:type="dxa"/>
            <w:tcBorders>
              <w:top w:val="single" w:sz="4" w:space="0" w:color="auto"/>
              <w:left w:val="single" w:sz="4" w:space="0" w:color="auto"/>
              <w:bottom w:val="single" w:sz="4" w:space="0" w:color="auto"/>
              <w:right w:val="single" w:sz="4" w:space="0" w:color="auto"/>
            </w:tcBorders>
            <w:vAlign w:val="center"/>
            <w:hideMark/>
          </w:tcPr>
          <w:p w14:paraId="6A1ACEAB" w14:textId="77777777" w:rsidR="00E419EA" w:rsidRPr="00AC4BF8" w:rsidRDefault="00E419EA" w:rsidP="00E419EA">
            <w:pPr>
              <w:spacing w:after="0"/>
              <w:rPr>
                <w:b/>
                <w:bCs/>
                <w:szCs w:val="22"/>
              </w:rPr>
            </w:pPr>
            <w:r w:rsidRPr="00AC4BF8">
              <w:rPr>
                <w:b/>
                <w:bCs/>
                <w:color w:val="000000"/>
                <w:szCs w:val="22"/>
              </w:rPr>
              <w:t xml:space="preserve">Features </w:t>
            </w:r>
          </w:p>
        </w:tc>
        <w:tc>
          <w:tcPr>
            <w:tcW w:w="6090" w:type="dxa"/>
            <w:tcBorders>
              <w:top w:val="single" w:sz="4" w:space="0" w:color="auto"/>
              <w:left w:val="single" w:sz="4" w:space="0" w:color="auto"/>
              <w:bottom w:val="single" w:sz="4" w:space="0" w:color="auto"/>
              <w:right w:val="single" w:sz="4" w:space="0" w:color="auto"/>
            </w:tcBorders>
            <w:vAlign w:val="center"/>
            <w:hideMark/>
          </w:tcPr>
          <w:p w14:paraId="2177629F" w14:textId="77777777" w:rsidR="00E419EA" w:rsidRPr="00AC4BF8" w:rsidRDefault="00E419EA" w:rsidP="00E419EA">
            <w:pPr>
              <w:spacing w:after="0"/>
              <w:rPr>
                <w:b/>
                <w:bCs/>
                <w:szCs w:val="22"/>
              </w:rPr>
            </w:pPr>
            <w:r w:rsidRPr="00AC4BF8">
              <w:rPr>
                <w:b/>
                <w:bCs/>
                <w:color w:val="000000"/>
                <w:szCs w:val="22"/>
              </w:rPr>
              <w:t>Links for more information</w:t>
            </w:r>
          </w:p>
        </w:tc>
      </w:tr>
      <w:tr w:rsidR="00E419EA" w:rsidRPr="00E419EA" w14:paraId="701FCB3A" w14:textId="77777777" w:rsidTr="00E419EA">
        <w:tc>
          <w:tcPr>
            <w:tcW w:w="1800" w:type="dxa"/>
            <w:tcBorders>
              <w:top w:val="single" w:sz="4" w:space="0" w:color="auto"/>
              <w:left w:val="single" w:sz="4" w:space="0" w:color="auto"/>
              <w:bottom w:val="single" w:sz="4" w:space="0" w:color="auto"/>
              <w:right w:val="single" w:sz="4" w:space="0" w:color="auto"/>
            </w:tcBorders>
            <w:vAlign w:val="center"/>
            <w:hideMark/>
          </w:tcPr>
          <w:p w14:paraId="6B91F1CC" w14:textId="77777777" w:rsidR="00E419EA" w:rsidRPr="000B2E06" w:rsidRDefault="00E419EA" w:rsidP="00E419EA">
            <w:pPr>
              <w:spacing w:after="0"/>
              <w:rPr>
                <w:sz w:val="24"/>
              </w:rPr>
            </w:pPr>
            <w:r w:rsidRPr="000B2E06">
              <w:rPr>
                <w:color w:val="000000"/>
                <w:szCs w:val="22"/>
              </w:rPr>
              <w:t>Connecting to</w:t>
            </w:r>
            <w:r w:rsidRPr="000B2E06">
              <w:rPr>
                <w:color w:val="000000"/>
                <w:szCs w:val="22"/>
              </w:rPr>
              <w:br/>
              <w:t>a VM, including</w:t>
            </w:r>
            <w:r w:rsidRPr="000B2E06">
              <w:rPr>
                <w:color w:val="000000"/>
                <w:szCs w:val="22"/>
              </w:rPr>
              <w:br/>
              <w:t>enhanced</w:t>
            </w:r>
            <w:r w:rsidRPr="000B2E06">
              <w:rPr>
                <w:color w:val="000000"/>
                <w:szCs w:val="22"/>
              </w:rPr>
              <w:br/>
              <w:t>session mode</w:t>
            </w:r>
          </w:p>
        </w:tc>
        <w:tc>
          <w:tcPr>
            <w:tcW w:w="6090" w:type="dxa"/>
            <w:tcBorders>
              <w:top w:val="single" w:sz="4" w:space="0" w:color="auto"/>
              <w:left w:val="single" w:sz="4" w:space="0" w:color="auto"/>
              <w:bottom w:val="single" w:sz="4" w:space="0" w:color="auto"/>
              <w:right w:val="single" w:sz="4" w:space="0" w:color="auto"/>
            </w:tcBorders>
            <w:vAlign w:val="center"/>
            <w:hideMark/>
          </w:tcPr>
          <w:p w14:paraId="58F5FE0B" w14:textId="3961E09D" w:rsidR="00E419EA" w:rsidRPr="00965737" w:rsidRDefault="00E419EA" w:rsidP="00E419EA">
            <w:pPr>
              <w:spacing w:after="0"/>
              <w:rPr>
                <w:rStyle w:val="URLPACKT"/>
              </w:rPr>
            </w:pPr>
            <w:r w:rsidRPr="00965737">
              <w:rPr>
                <w:rStyle w:val="URLPACKT"/>
              </w:rPr>
              <w:t>https://docs.microsoft.com/</w:t>
            </w:r>
            <w:ins w:id="81" w:author="Thomas Lee" w:date="2021-05-18T14:53:00Z">
              <w:r w:rsidR="00684549" w:rsidRPr="00965737" w:rsidDel="00684549">
                <w:rPr>
                  <w:rStyle w:val="URLPACKT"/>
                </w:rPr>
                <w:t xml:space="preserve"> </w:t>
              </w:r>
            </w:ins>
            <w:del w:id="82" w:author="Thomas Lee" w:date="2021-05-18T14:53:00Z">
              <w:r w:rsidRPr="00965737" w:rsidDel="00684549">
                <w:rPr>
                  <w:rStyle w:val="URLPACKT"/>
                </w:rPr>
                <w:delText>en-us/</w:delText>
              </w:r>
            </w:del>
            <w:r w:rsidRPr="00965737">
              <w:rPr>
                <w:rStyle w:val="URLPACKT"/>
              </w:rPr>
              <w:t>windows-server/</w:t>
            </w:r>
            <w:r w:rsidRPr="00965737">
              <w:rPr>
                <w:rStyle w:val="URLPACKT"/>
              </w:rPr>
              <w:br/>
              <w:t>virtualization/</w:t>
            </w:r>
            <w:proofErr w:type="spellStart"/>
            <w:r w:rsidRPr="00965737">
              <w:rPr>
                <w:rStyle w:val="URLPACKT"/>
              </w:rPr>
              <w:t>hyper-v</w:t>
            </w:r>
            <w:proofErr w:type="spellEnd"/>
            <w:r w:rsidRPr="00965737">
              <w:rPr>
                <w:rStyle w:val="URLPACKT"/>
              </w:rPr>
              <w:t>/learn-more/use-local</w:t>
            </w:r>
            <w:ins w:id="83" w:author="Lucy Wan" w:date="2021-04-21T09:42:00Z">
              <w:r w:rsidR="00F0565A">
                <w:rPr>
                  <w:rStyle w:val="URLPACKT"/>
                </w:rPr>
                <w:t>-</w:t>
              </w:r>
            </w:ins>
            <w:r w:rsidRPr="00965737">
              <w:rPr>
                <w:rStyle w:val="URLPACKT"/>
              </w:rPr>
              <w:br/>
              <w:t>resources-on-</w:t>
            </w:r>
            <w:proofErr w:type="spellStart"/>
            <w:r w:rsidRPr="00965737">
              <w:rPr>
                <w:rStyle w:val="URLPACKT"/>
              </w:rPr>
              <w:t>hyper-v</w:t>
            </w:r>
            <w:proofErr w:type="spellEnd"/>
            <w:r w:rsidRPr="00965737">
              <w:rPr>
                <w:rStyle w:val="URLPACKT"/>
              </w:rPr>
              <w:t>-virtual-machine-with-</w:t>
            </w:r>
            <w:proofErr w:type="spellStart"/>
            <w:r w:rsidRPr="00965737">
              <w:rPr>
                <w:rStyle w:val="URLPACKT"/>
              </w:rPr>
              <w:t>vmconnect</w:t>
            </w:r>
            <w:proofErr w:type="spellEnd"/>
          </w:p>
        </w:tc>
      </w:tr>
      <w:tr w:rsidR="00E419EA" w:rsidRPr="00E419EA" w14:paraId="5E39971E" w14:textId="77777777" w:rsidTr="00E419EA">
        <w:tc>
          <w:tcPr>
            <w:tcW w:w="1800" w:type="dxa"/>
            <w:tcBorders>
              <w:top w:val="single" w:sz="4" w:space="0" w:color="auto"/>
              <w:left w:val="single" w:sz="4" w:space="0" w:color="auto"/>
              <w:bottom w:val="single" w:sz="4" w:space="0" w:color="auto"/>
              <w:right w:val="single" w:sz="4" w:space="0" w:color="auto"/>
            </w:tcBorders>
            <w:vAlign w:val="center"/>
            <w:hideMark/>
          </w:tcPr>
          <w:p w14:paraId="0EC46B1B" w14:textId="77777777" w:rsidR="00E419EA" w:rsidRPr="000B2E06" w:rsidRDefault="00E419EA" w:rsidP="00E419EA">
            <w:pPr>
              <w:spacing w:after="0"/>
              <w:rPr>
                <w:sz w:val="24"/>
              </w:rPr>
            </w:pPr>
            <w:r w:rsidRPr="000B2E06">
              <w:rPr>
                <w:color w:val="000000"/>
                <w:szCs w:val="22"/>
              </w:rPr>
              <w:lastRenderedPageBreak/>
              <w:t>Understanding</w:t>
            </w:r>
            <w:r w:rsidRPr="000B2E06">
              <w:rPr>
                <w:color w:val="000000"/>
                <w:szCs w:val="22"/>
              </w:rPr>
              <w:br/>
              <w:t>the hard disk</w:t>
            </w:r>
            <w:r w:rsidRPr="000B2E06">
              <w:rPr>
                <w:color w:val="000000"/>
                <w:szCs w:val="22"/>
              </w:rPr>
              <w:br/>
              <w:t>options</w:t>
            </w:r>
          </w:p>
        </w:tc>
        <w:tc>
          <w:tcPr>
            <w:tcW w:w="6090" w:type="dxa"/>
            <w:tcBorders>
              <w:top w:val="single" w:sz="4" w:space="0" w:color="auto"/>
              <w:left w:val="single" w:sz="4" w:space="0" w:color="auto"/>
              <w:bottom w:val="single" w:sz="4" w:space="0" w:color="auto"/>
              <w:right w:val="single" w:sz="4" w:space="0" w:color="auto"/>
            </w:tcBorders>
            <w:vAlign w:val="center"/>
            <w:hideMark/>
          </w:tcPr>
          <w:p w14:paraId="204DA82D" w14:textId="74A8505F" w:rsidR="00E419EA" w:rsidRPr="00965737" w:rsidRDefault="00E419EA" w:rsidP="00E419EA">
            <w:pPr>
              <w:spacing w:after="0"/>
              <w:rPr>
                <w:rStyle w:val="URLPACKT"/>
              </w:rPr>
            </w:pPr>
            <w:r w:rsidRPr="00965737">
              <w:rPr>
                <w:rStyle w:val="URLPACKT"/>
              </w:rPr>
              <w:t>https://www.altaro.com/hyper-v/understanding</w:t>
            </w:r>
            <w:ins w:id="84" w:author="Lucy Wan" w:date="2021-04-21T09:42:00Z">
              <w:r w:rsidR="00F149A3">
                <w:rPr>
                  <w:rStyle w:val="URLPACKT"/>
                </w:rPr>
                <w:t>-</w:t>
              </w:r>
            </w:ins>
            <w:r w:rsidRPr="00965737">
              <w:rPr>
                <w:rStyle w:val="URLPACKT"/>
              </w:rPr>
              <w:br/>
              <w:t>working-</w:t>
            </w:r>
            <w:proofErr w:type="spellStart"/>
            <w:r w:rsidRPr="00965737">
              <w:rPr>
                <w:rStyle w:val="URLPACKT"/>
              </w:rPr>
              <w:t>vhdx</w:t>
            </w:r>
            <w:proofErr w:type="spellEnd"/>
            <w:r w:rsidRPr="00965737">
              <w:rPr>
                <w:rStyle w:val="URLPACKT"/>
              </w:rPr>
              <w:t>-files/</w:t>
            </w:r>
          </w:p>
        </w:tc>
      </w:tr>
      <w:tr w:rsidR="00E419EA" w:rsidRPr="00E419EA" w14:paraId="6AF0F400" w14:textId="77777777" w:rsidTr="00E419EA">
        <w:tc>
          <w:tcPr>
            <w:tcW w:w="1800" w:type="dxa"/>
            <w:tcBorders>
              <w:top w:val="single" w:sz="4" w:space="0" w:color="auto"/>
              <w:left w:val="single" w:sz="4" w:space="0" w:color="auto"/>
              <w:bottom w:val="single" w:sz="4" w:space="0" w:color="auto"/>
              <w:right w:val="single" w:sz="4" w:space="0" w:color="auto"/>
            </w:tcBorders>
            <w:vAlign w:val="center"/>
            <w:hideMark/>
          </w:tcPr>
          <w:p w14:paraId="626752C2" w14:textId="77777777" w:rsidR="00E419EA" w:rsidRPr="000B2E06" w:rsidRDefault="00E419EA" w:rsidP="00E419EA">
            <w:pPr>
              <w:spacing w:after="0"/>
              <w:rPr>
                <w:sz w:val="24"/>
              </w:rPr>
            </w:pPr>
            <w:r w:rsidRPr="000B2E06">
              <w:rPr>
                <w:color w:val="000000"/>
                <w:szCs w:val="22"/>
              </w:rPr>
              <w:t>Hyper-V and</w:t>
            </w:r>
            <w:r w:rsidRPr="000B2E06">
              <w:rPr>
                <w:color w:val="000000"/>
                <w:szCs w:val="22"/>
              </w:rPr>
              <w:br/>
              <w:t>NUMA</w:t>
            </w:r>
          </w:p>
        </w:tc>
        <w:tc>
          <w:tcPr>
            <w:tcW w:w="6090" w:type="dxa"/>
            <w:tcBorders>
              <w:top w:val="single" w:sz="4" w:space="0" w:color="auto"/>
              <w:left w:val="single" w:sz="4" w:space="0" w:color="auto"/>
              <w:bottom w:val="single" w:sz="4" w:space="0" w:color="auto"/>
              <w:right w:val="single" w:sz="4" w:space="0" w:color="auto"/>
            </w:tcBorders>
            <w:vAlign w:val="center"/>
            <w:hideMark/>
          </w:tcPr>
          <w:p w14:paraId="30DEB5CB" w14:textId="5168A48B" w:rsidR="00E419EA" w:rsidRPr="00965737" w:rsidRDefault="00E419EA" w:rsidP="00E419EA">
            <w:pPr>
              <w:spacing w:after="0"/>
              <w:rPr>
                <w:rStyle w:val="URLPACKT"/>
              </w:rPr>
            </w:pPr>
            <w:r w:rsidRPr="00965737">
              <w:rPr>
                <w:rStyle w:val="URLPACKT"/>
              </w:rPr>
              <w:t>https://blogs.technet.microsoft.com/</w:t>
            </w:r>
            <w:r w:rsidRPr="00965737">
              <w:rPr>
                <w:rStyle w:val="URLPACKT"/>
              </w:rPr>
              <w:br/>
            </w:r>
            <w:proofErr w:type="spellStart"/>
            <w:r w:rsidRPr="00965737">
              <w:rPr>
                <w:rStyle w:val="URLPACKT"/>
              </w:rPr>
              <w:t>pracheta</w:t>
            </w:r>
            <w:proofErr w:type="spellEnd"/>
            <w:r w:rsidRPr="00965737">
              <w:rPr>
                <w:rStyle w:val="URLPACKT"/>
              </w:rPr>
              <w:t>/2014/01/22/</w:t>
            </w:r>
            <w:proofErr w:type="spellStart"/>
            <w:r w:rsidRPr="00965737">
              <w:rPr>
                <w:rStyle w:val="URLPACKT"/>
              </w:rPr>
              <w:t>numa</w:t>
            </w:r>
            <w:proofErr w:type="spellEnd"/>
            <w:r w:rsidRPr="00965737">
              <w:rPr>
                <w:rStyle w:val="URLPACKT"/>
              </w:rPr>
              <w:t>-understand-it-its</w:t>
            </w:r>
            <w:ins w:id="85" w:author="Lucy Wan" w:date="2021-04-21T09:42:00Z">
              <w:r w:rsidR="00F149A3">
                <w:rPr>
                  <w:rStyle w:val="URLPACKT"/>
                </w:rPr>
                <w:t>-</w:t>
              </w:r>
            </w:ins>
            <w:r w:rsidRPr="00965737">
              <w:rPr>
                <w:rStyle w:val="URLPACKT"/>
              </w:rPr>
              <w:br/>
              <w:t>usefulness-with-windows-server-2012/</w:t>
            </w:r>
          </w:p>
        </w:tc>
      </w:tr>
      <w:tr w:rsidR="00E419EA" w:rsidRPr="00E419EA" w14:paraId="7DC199FB" w14:textId="77777777" w:rsidTr="00E419EA">
        <w:tc>
          <w:tcPr>
            <w:tcW w:w="1800" w:type="dxa"/>
            <w:tcBorders>
              <w:top w:val="single" w:sz="4" w:space="0" w:color="auto"/>
              <w:left w:val="single" w:sz="4" w:space="0" w:color="auto"/>
              <w:bottom w:val="single" w:sz="4" w:space="0" w:color="auto"/>
              <w:right w:val="single" w:sz="4" w:space="0" w:color="auto"/>
            </w:tcBorders>
            <w:vAlign w:val="center"/>
            <w:hideMark/>
          </w:tcPr>
          <w:p w14:paraId="38CD9A3D" w14:textId="77777777" w:rsidR="00E419EA" w:rsidRPr="000B2E06" w:rsidRDefault="00E419EA" w:rsidP="00E419EA">
            <w:pPr>
              <w:spacing w:after="0"/>
              <w:rPr>
                <w:sz w:val="24"/>
              </w:rPr>
            </w:pPr>
            <w:r w:rsidRPr="000B2E06">
              <w:rPr>
                <w:color w:val="000000"/>
                <w:szCs w:val="22"/>
              </w:rPr>
              <w:t>Configuring</w:t>
            </w:r>
            <w:r w:rsidRPr="000B2E06">
              <w:rPr>
                <w:color w:val="000000"/>
                <w:szCs w:val="22"/>
              </w:rPr>
              <w:br/>
              <w:t>Hyper-V Resource</w:t>
            </w:r>
            <w:r w:rsidRPr="000B2E06">
              <w:rPr>
                <w:color w:val="000000"/>
                <w:szCs w:val="22"/>
              </w:rPr>
              <w:br/>
              <w:t>Metering</w:t>
            </w:r>
          </w:p>
        </w:tc>
        <w:tc>
          <w:tcPr>
            <w:tcW w:w="6090" w:type="dxa"/>
            <w:tcBorders>
              <w:top w:val="single" w:sz="4" w:space="0" w:color="auto"/>
              <w:left w:val="single" w:sz="4" w:space="0" w:color="auto"/>
              <w:bottom w:val="single" w:sz="4" w:space="0" w:color="auto"/>
              <w:right w:val="single" w:sz="4" w:space="0" w:color="auto"/>
            </w:tcBorders>
            <w:vAlign w:val="center"/>
            <w:hideMark/>
          </w:tcPr>
          <w:p w14:paraId="42A2E1EA" w14:textId="77313E11" w:rsidR="00E419EA" w:rsidRPr="00965737" w:rsidRDefault="00E419EA" w:rsidP="00E419EA">
            <w:pPr>
              <w:spacing w:after="0"/>
              <w:rPr>
                <w:rStyle w:val="URLPACKT"/>
              </w:rPr>
            </w:pPr>
            <w:r w:rsidRPr="00965737">
              <w:rPr>
                <w:rStyle w:val="URLPACKT"/>
              </w:rPr>
              <w:t>https://redmondmag.com/articles/2013/08/15/hyper-v</w:t>
            </w:r>
            <w:ins w:id="86" w:author="Lucy Wan" w:date="2021-04-21T09:43:00Z">
              <w:r w:rsidR="00F73D54">
                <w:rPr>
                  <w:rStyle w:val="URLPACKT"/>
                </w:rPr>
                <w:t>-</w:t>
              </w:r>
            </w:ins>
            <w:r w:rsidRPr="00965737">
              <w:rPr>
                <w:rStyle w:val="URLPACKT"/>
              </w:rPr>
              <w:t xml:space="preserve"> resource-metering.aspx</w:t>
            </w:r>
          </w:p>
        </w:tc>
      </w:tr>
    </w:tbl>
    <w:p w14:paraId="68DACD03" w14:textId="763DCF07" w:rsidR="00F157F0" w:rsidRPr="009D0F10" w:rsidRDefault="00F157F0" w:rsidP="00E419EA">
      <w:pPr>
        <w:pStyle w:val="Heading1"/>
      </w:pPr>
      <w:r w:rsidRPr="00F157F0">
        <w:t>Creating a Hyper-V VM</w:t>
      </w:r>
      <w:r w:rsidRPr="00B761AD">
        <w:t xml:space="preserve"> </w:t>
      </w:r>
    </w:p>
    <w:p w14:paraId="63C2A221" w14:textId="4B091CFE" w:rsidR="00E419EA" w:rsidRPr="00E419EA" w:rsidRDefault="00E419EA" w:rsidP="00540755">
      <w:pPr>
        <w:pStyle w:val="NormalPACKT"/>
      </w:pPr>
      <w:r w:rsidRPr="00E419EA">
        <w:t>Creating a Hyper-V virtual machine is relatively straightforward and consists of a few simple steps.</w:t>
      </w:r>
      <w:r w:rsidR="000F04E1">
        <w:t xml:space="preserve"> </w:t>
      </w:r>
      <w:r w:rsidRPr="00E419EA">
        <w:t>First, you need to create the VM itself inside Hyper-V. Then, you create the VM</w:t>
      </w:r>
      <w:r w:rsidR="002D7D95">
        <w:t>'</w:t>
      </w:r>
      <w:r w:rsidRPr="00E419EA">
        <w:t xml:space="preserve">s virtual hard drive and add it to the VM. You may also wish to adjust the number of processors and memory for the VM and set the </w:t>
      </w:r>
      <w:r w:rsidR="000F04E1">
        <w:t>VM</w:t>
      </w:r>
      <w:r w:rsidR="002D7D95">
        <w:t>'</w:t>
      </w:r>
      <w:r w:rsidR="000F04E1">
        <w:t>s DVD drive contents</w:t>
      </w:r>
      <w:r w:rsidRPr="00E419EA">
        <w:t>.</w:t>
      </w:r>
      <w:r>
        <w:t xml:space="preserve"> </w:t>
      </w:r>
      <w:r w:rsidRPr="00E419EA">
        <w:t>Once you have created your VM, you need to install the VM</w:t>
      </w:r>
      <w:r w:rsidR="002D7D95">
        <w:t>'</w:t>
      </w:r>
      <w:r w:rsidRPr="00E419EA">
        <w:t xml:space="preserve">s operating system. You have </w:t>
      </w:r>
      <w:r w:rsidR="000F04E1">
        <w:t xml:space="preserve">numerous </w:t>
      </w:r>
      <w:r w:rsidRPr="00E419EA">
        <w:t xml:space="preserve">options </w:t>
      </w:r>
      <w:r w:rsidR="000F04E1">
        <w:t>regarding</w:t>
      </w:r>
      <w:r w:rsidRPr="00E419EA">
        <w:t xml:space="preserve"> how you deploy Windows (or Linux) in a Hyper-V VM.</w:t>
      </w:r>
    </w:p>
    <w:p w14:paraId="5087CDCF" w14:textId="42605472" w:rsidR="00E419EA" w:rsidRPr="00E419EA" w:rsidRDefault="00E419EA" w:rsidP="00540755">
      <w:pPr>
        <w:pStyle w:val="NormalPACKT"/>
      </w:pPr>
      <w:r w:rsidRPr="00E419EA">
        <w:t xml:space="preserve">The Windows Assessment and Deployment Kit, a free product from Microsoft, contains </w:t>
      </w:r>
      <w:r w:rsidR="000F04E1">
        <w:t>various</w:t>
      </w:r>
      <w:r w:rsidRPr="00E419EA">
        <w:t xml:space="preserve"> tools to assist in the automation of deploying Windows. These include Deployment Image Servicing and Management (DISM), Windows Imaging and Configuration Designer (Windows ICD), Windows System Image Manager (Windows SIM), User State Migration Tool (USMT), and a lot more. For more information on the tools and deploying Windows, see </w:t>
      </w:r>
      <w:r w:rsidRPr="003B5985">
        <w:rPr>
          <w:rStyle w:val="URLPACKT"/>
        </w:rPr>
        <w:t>https://docs.microsoft.com/en-us/windows/deployment/windows</w:t>
      </w:r>
      <w:ins w:id="87" w:author="Lucy Wan" w:date="2021-04-21T09:43:00Z">
        <w:r w:rsidR="003D56BE" w:rsidRPr="003B5985">
          <w:rPr>
            <w:rStyle w:val="URLPACKT"/>
          </w:rPr>
          <w:t>-</w:t>
        </w:r>
      </w:ins>
      <w:r w:rsidRPr="003B5985">
        <w:rPr>
          <w:rStyle w:val="URLPACKT"/>
        </w:rPr>
        <w:t>deployment-scenarios-and-tools</w:t>
      </w:r>
      <w:r w:rsidRPr="00E419EA">
        <w:t>.</w:t>
      </w:r>
    </w:p>
    <w:p w14:paraId="01F352B1" w14:textId="284FAE85" w:rsidR="00E419EA" w:rsidRPr="00E419EA" w:rsidRDefault="00E419EA" w:rsidP="00540755">
      <w:pPr>
        <w:pStyle w:val="NormalPACKT"/>
      </w:pPr>
      <w:r w:rsidRPr="00E419EA">
        <w:t xml:space="preserve">Another way to install the OS into a VM is </w:t>
      </w:r>
      <w:r w:rsidR="000F04E1">
        <w:t>to</w:t>
      </w:r>
      <w:r w:rsidRPr="00E419EA">
        <w:t xml:space="preserve"> create the VM (either with PowerShell or the</w:t>
      </w:r>
      <w:r>
        <w:t xml:space="preserve"> </w:t>
      </w:r>
      <w:r w:rsidRPr="00E419EA">
        <w:t>Hyper-V Manager) and attach the operating system</w:t>
      </w:r>
      <w:r w:rsidR="002D7D95">
        <w:t>'</w:t>
      </w:r>
      <w:r w:rsidRPr="00E419EA">
        <w:t>s ISO image into the VM</w:t>
      </w:r>
      <w:r w:rsidR="002D7D95">
        <w:t>'</w:t>
      </w:r>
      <w:r w:rsidRPr="00E419EA">
        <w:t>s DVD drive. After</w:t>
      </w:r>
      <w:r>
        <w:t xml:space="preserve"> </w:t>
      </w:r>
      <w:r w:rsidRPr="00E419EA">
        <w:t>starting the VM, you do a manual installation</w:t>
      </w:r>
      <w:r w:rsidR="000F04E1">
        <w:t>,</w:t>
      </w:r>
      <w:r w:rsidRPr="00E419EA">
        <w:t xml:space="preserve"> and once </w:t>
      </w:r>
      <w:r w:rsidR="000F04E1">
        <w:t xml:space="preserve">you complete </w:t>
      </w:r>
      <w:r w:rsidRPr="00E419EA">
        <w:t>the OS install</w:t>
      </w:r>
      <w:r w:rsidR="000F04E1">
        <w:t>ation</w:t>
      </w:r>
      <w:r w:rsidRPr="00E419EA">
        <w:t>, you can use the</w:t>
      </w:r>
      <w:r>
        <w:t xml:space="preserve"> </w:t>
      </w:r>
      <w:r w:rsidRPr="00E419EA">
        <w:t>recipes in this book to configure the server to your needs.</w:t>
      </w:r>
    </w:p>
    <w:p w14:paraId="60C4BEAE" w14:textId="453DAC7B" w:rsidR="00E419EA" w:rsidRDefault="00E419EA" w:rsidP="00540755">
      <w:pPr>
        <w:pStyle w:val="NormalPACKT"/>
      </w:pPr>
      <w:r w:rsidRPr="00E419EA">
        <w:t xml:space="preserve">In this recipe, you create a VM, </w:t>
      </w:r>
      <w:proofErr w:type="spellStart"/>
      <w:r w:rsidRPr="00E419EA">
        <w:rPr>
          <w:rStyle w:val="CodeInTextPACKT"/>
        </w:rPr>
        <w:t>PSDirect</w:t>
      </w:r>
      <w:proofErr w:type="spellEnd"/>
      <w:r w:rsidRPr="00E419EA">
        <w:t>. Initially, this has a Windows-a</w:t>
      </w:r>
      <w:r>
        <w:t>s</w:t>
      </w:r>
      <w:r w:rsidRPr="00E419EA">
        <w:t xml:space="preserve">signed hostname </w:t>
      </w:r>
      <w:commentRangeStart w:id="88"/>
      <w:r w:rsidRPr="00E419EA">
        <w:t xml:space="preserve">which you later change to </w:t>
      </w:r>
      <w:del w:id="89" w:author="Thomas Lee" w:date="2021-05-18T14:54:00Z">
        <w:r w:rsidRPr="00E419EA" w:rsidDel="00684549">
          <w:delText>Tiger</w:delText>
        </w:r>
        <w:commentRangeEnd w:id="88"/>
        <w:r w:rsidR="001E451B" w:rsidDel="00684549">
          <w:rPr>
            <w:rStyle w:val="CommentReference"/>
            <w:color w:val="auto"/>
          </w:rPr>
          <w:commentReference w:id="88"/>
        </w:r>
      </w:del>
      <w:ins w:id="90" w:author="Thomas Lee" w:date="2021-05-18T14:54:00Z">
        <w:r w:rsidR="00684549">
          <w:t>|Wolf</w:t>
        </w:r>
      </w:ins>
      <w:r w:rsidRPr="00E419EA">
        <w:t>. In building the</w:t>
      </w:r>
      <w:r>
        <w:t xml:space="preserve"> </w:t>
      </w:r>
      <w:r w:rsidRPr="00E419EA">
        <w:t>VM, you assign the Windows Server 20</w:t>
      </w:r>
      <w:r>
        <w:t>22</w:t>
      </w:r>
      <w:r w:rsidRPr="00E419EA">
        <w:t xml:space="preserve"> DVD to the VM</w:t>
      </w:r>
      <w:r w:rsidR="002D7D95">
        <w:t>'</w:t>
      </w:r>
      <w:r w:rsidRPr="00E419EA">
        <w:t xml:space="preserve">s DVD drive. This </w:t>
      </w:r>
      <w:r w:rsidR="000F04E1">
        <w:t xml:space="preserve">step </w:t>
      </w:r>
      <w:r w:rsidRPr="00E419EA">
        <w:t>ensures that, when</w:t>
      </w:r>
      <w:r>
        <w:t xml:space="preserve"> </w:t>
      </w:r>
      <w:r w:rsidRPr="00E419EA">
        <w:t>you start the VM, Windows commences the GUI setup process</w:t>
      </w:r>
      <w:r w:rsidR="000F04E1">
        <w:t xml:space="preserve">. The result should be </w:t>
      </w:r>
      <w:r w:rsidRPr="00E419EA">
        <w:t>a fully installed</w:t>
      </w:r>
      <w:r>
        <w:t xml:space="preserve"> </w:t>
      </w:r>
      <w:r w:rsidRPr="00E419EA">
        <w:t>OS inside the VM. The details of performing the actual installation are outside the scope of</w:t>
      </w:r>
      <w:r>
        <w:t xml:space="preserve"> </w:t>
      </w:r>
      <w:r w:rsidRPr="00E419EA">
        <w:t>this recipe.</w:t>
      </w:r>
    </w:p>
    <w:p w14:paraId="2CF7D345" w14:textId="78706ECA" w:rsidR="00F157F0" w:rsidRDefault="00E419EA" w:rsidP="00540755">
      <w:pPr>
        <w:pStyle w:val="NormalPACKT"/>
      </w:pPr>
      <w:r w:rsidRPr="00E419EA">
        <w:t xml:space="preserve">Two </w:t>
      </w:r>
      <w:r w:rsidR="000F04E1">
        <w:t>minor</w:t>
      </w:r>
      <w:r w:rsidRPr="00E419EA">
        <w:t xml:space="preserve"> issues </w:t>
      </w:r>
      <w:ins w:id="91" w:author="Lucy Wan" w:date="2021-04-21T09:45:00Z">
        <w:r w:rsidR="00924C92">
          <w:t xml:space="preserve">with </w:t>
        </w:r>
      </w:ins>
      <w:r w:rsidRPr="00E419EA">
        <w:t>using the GUI to install Windows Server 20</w:t>
      </w:r>
      <w:r>
        <w:t>22</w:t>
      </w:r>
      <w:r w:rsidRPr="00E419EA">
        <w:t xml:space="preserve"> are that </w:t>
      </w:r>
      <w:r w:rsidR="000F04E1">
        <w:t xml:space="preserve">Windows </w:t>
      </w:r>
      <w:ins w:id="92" w:author="Thomas Lee" w:date="2021-05-18T14:59:00Z">
        <w:r w:rsidR="009A5581">
          <w:t xml:space="preserve">setup </w:t>
        </w:r>
      </w:ins>
      <w:r w:rsidR="000F04E1">
        <w:t xml:space="preserve">randomly generates </w:t>
      </w:r>
      <w:del w:id="93" w:author="Thomas Lee" w:date="2021-05-18T14:59:00Z">
        <w:r w:rsidR="000F04E1" w:rsidDel="009A5581">
          <w:delText xml:space="preserve">the </w:delText>
        </w:r>
      </w:del>
      <w:ins w:id="94" w:author="Thomas Lee" w:date="2021-05-18T14:59:00Z">
        <w:r w:rsidR="009A5581">
          <w:t xml:space="preserve">a </w:t>
        </w:r>
      </w:ins>
      <w:r w:rsidR="000F04E1">
        <w:t>machine name,</w:t>
      </w:r>
      <w:r w:rsidRPr="00E419EA">
        <w:t xml:space="preserve"> and the VM is set up as a workgroup computer and not</w:t>
      </w:r>
      <w:r>
        <w:t xml:space="preserve"> </w:t>
      </w:r>
      <w:r w:rsidRPr="00E419EA">
        <w:t>joined to the domain. You can easily script both renaming the server and joining the domain.</w:t>
      </w:r>
      <w:r>
        <w:t xml:space="preserve"> </w:t>
      </w:r>
      <w:r w:rsidRPr="00E419EA">
        <w:t xml:space="preserve">The scripts used to generate the VM farm used in this book are </w:t>
      </w:r>
      <w:r w:rsidRPr="00E419EA">
        <w:lastRenderedPageBreak/>
        <w:t xml:space="preserve">examples of </w:t>
      </w:r>
      <w:r w:rsidR="000F04E1">
        <w:t>deploying</w:t>
      </w:r>
      <w:r>
        <w:t xml:space="preserve"> </w:t>
      </w:r>
      <w:r w:rsidRPr="00E419EA">
        <w:t>Windows Server 20</w:t>
      </w:r>
      <w:r w:rsidR="000F04E1">
        <w:t>22</w:t>
      </w:r>
      <w:r w:rsidRPr="00E419EA">
        <w:t xml:space="preserve"> in a more automated fashion using a </w:t>
      </w:r>
      <w:r w:rsidRPr="001F4267">
        <w:rPr>
          <w:rStyle w:val="CodeInTextPACKT"/>
        </w:rPr>
        <w:t>SETUP.XML</w:t>
      </w:r>
      <w:r w:rsidRPr="001F4267">
        <w:t xml:space="preserve"> </w:t>
      </w:r>
      <w:r w:rsidRPr="00E419EA">
        <w:t>file that specifies the</w:t>
      </w:r>
      <w:r>
        <w:t xml:space="preserve"> </w:t>
      </w:r>
      <w:r w:rsidR="000F04E1">
        <w:t>installation</w:t>
      </w:r>
      <w:r w:rsidR="002D7D95">
        <w:t>'</w:t>
      </w:r>
      <w:r w:rsidR="000F04E1">
        <w:t>s details</w:t>
      </w:r>
      <w:r w:rsidRPr="00E419EA">
        <w:t>. The scripts that create the VMs used are available online at GitHub.</w:t>
      </w:r>
      <w:r>
        <w:t xml:space="preserve"> </w:t>
      </w:r>
      <w:r w:rsidRPr="00E419EA">
        <w:t>See</w:t>
      </w:r>
      <w:r w:rsidRPr="00282FD7">
        <w:t xml:space="preserve"> </w:t>
      </w:r>
      <w:r w:rsidRPr="00282FD7">
        <w:rPr>
          <w:rStyle w:val="URLPACKT"/>
        </w:rPr>
        <w:t>https://github.com/doctordns/ReskitBuildScripts</w:t>
      </w:r>
      <w:r w:rsidRPr="001F4267">
        <w:t xml:space="preserve"> </w:t>
      </w:r>
      <w:r w:rsidRPr="00E419EA">
        <w:t>for the scripts and</w:t>
      </w:r>
      <w:r w:rsidR="001F4267">
        <w:t xml:space="preserve"> </w:t>
      </w:r>
      <w:r w:rsidRPr="00E419EA">
        <w:t>documentation on them.</w:t>
      </w:r>
    </w:p>
    <w:p w14:paraId="3A70B61D" w14:textId="6D263C0C" w:rsidR="00F157F0" w:rsidRDefault="00F157F0" w:rsidP="00F157F0">
      <w:pPr>
        <w:pStyle w:val="Heading2"/>
        <w:tabs>
          <w:tab w:val="left" w:pos="0"/>
        </w:tabs>
      </w:pPr>
      <w:r>
        <w:t xml:space="preserve">Getting </w:t>
      </w:r>
      <w:r w:rsidR="00841EE3">
        <w:t>r</w:t>
      </w:r>
      <w:r>
        <w:t>eady</w:t>
      </w:r>
    </w:p>
    <w:p w14:paraId="099A3462" w14:textId="14204C9D" w:rsidR="009A5581" w:rsidRDefault="001F4267" w:rsidP="00540755">
      <w:pPr>
        <w:pStyle w:val="NormalPACKT"/>
        <w:rPr>
          <w:ins w:id="95" w:author="Thomas Lee" w:date="2021-05-18T15:04:00Z"/>
        </w:rPr>
      </w:pPr>
      <w:r w:rsidRPr="001F4267">
        <w:t xml:space="preserve">You run this recipe on the VM host </w:t>
      </w:r>
      <w:r w:rsidRPr="001F4267">
        <w:rPr>
          <w:rStyle w:val="CodeInTextPACKT"/>
        </w:rPr>
        <w:t>HV1</w:t>
      </w:r>
      <w:r w:rsidRPr="001F4267">
        <w:t xml:space="preserve"> that you created in the </w:t>
      </w:r>
      <w:commentRangeStart w:id="96"/>
      <w:r w:rsidRPr="001F4267">
        <w:rPr>
          <w:rStyle w:val="ItalicsPACKT"/>
        </w:rPr>
        <w:t>Installing</w:t>
      </w:r>
      <w:ins w:id="97" w:author="Thomas Lee" w:date="2021-05-18T15:00:00Z">
        <w:r w:rsidR="009A5581">
          <w:rPr>
            <w:rStyle w:val="ItalicsPACKT"/>
          </w:rPr>
          <w:t xml:space="preserve"> </w:t>
        </w:r>
        <w:proofErr w:type="spellStart"/>
        <w:r w:rsidR="009A5581">
          <w:rPr>
            <w:rStyle w:val="ItalicsPACKT"/>
          </w:rPr>
          <w:t>Hypoere</w:t>
        </w:r>
        <w:proofErr w:type="spellEnd"/>
        <w:r w:rsidR="009A5581">
          <w:rPr>
            <w:rStyle w:val="ItalicsPACKT"/>
          </w:rPr>
          <w:t xml:space="preserve">-V inside </w:t>
        </w:r>
        <w:proofErr w:type="spellStart"/>
        <w:r w:rsidR="009A5581">
          <w:rPr>
            <w:rStyle w:val="ItalicsPACKT"/>
          </w:rPr>
          <w:t>Sindows</w:t>
        </w:r>
        <w:proofErr w:type="spellEnd"/>
        <w:r w:rsidR="009A5581">
          <w:rPr>
            <w:rStyle w:val="ItalicsPACKT"/>
          </w:rPr>
          <w:t xml:space="preserve"> Server</w:t>
        </w:r>
      </w:ins>
      <w:r w:rsidRPr="001F4267">
        <w:rPr>
          <w:rStyle w:val="ItalicsPACKT"/>
        </w:rPr>
        <w:t xml:space="preserve"> </w:t>
      </w:r>
      <w:del w:id="98" w:author="Thomas Lee" w:date="2021-05-18T15:00:00Z">
        <w:r w:rsidRPr="001F4267" w:rsidDel="009A5581">
          <w:rPr>
            <w:rStyle w:val="ItalicsPACKT"/>
          </w:rPr>
          <w:delText>and configuring</w:delText>
        </w:r>
        <w:r w:rsidRPr="001F4267" w:rsidDel="009A5581">
          <w:rPr>
            <w:rStyle w:val="ItalicsPACKT"/>
          </w:rPr>
          <w:br/>
          <w:delText>Hyper-V</w:delText>
        </w:r>
        <w:r w:rsidRPr="001F4267" w:rsidDel="009A5581">
          <w:rPr>
            <w:rFonts w:ascii="FranklinGothic-BookItalic" w:hAnsi="FranklinGothic-BookItalic"/>
            <w:i/>
          </w:rPr>
          <w:delText xml:space="preserve"> </w:delText>
        </w:r>
        <w:commentRangeEnd w:id="96"/>
        <w:r w:rsidR="004D7BE5" w:rsidDel="009A5581">
          <w:rPr>
            <w:rStyle w:val="CommentReference"/>
            <w:color w:val="auto"/>
          </w:rPr>
          <w:commentReference w:id="96"/>
        </w:r>
      </w:del>
      <w:r w:rsidRPr="001F4267">
        <w:t>recipe. You also need the Windows Server ISO image. For testing purposes, this</w:t>
      </w:r>
      <w:r w:rsidR="000F04E1">
        <w:t xml:space="preserve"> </w:t>
      </w:r>
      <w:r w:rsidRPr="001F4267">
        <w:t xml:space="preserve">could be an </w:t>
      </w:r>
      <w:commentRangeStart w:id="99"/>
      <w:commentRangeStart w:id="100"/>
      <w:r w:rsidRPr="001F4267">
        <w:t xml:space="preserve">evaluation </w:t>
      </w:r>
      <w:commentRangeEnd w:id="99"/>
      <w:r w:rsidR="00902B84">
        <w:rPr>
          <w:rStyle w:val="CommentReference"/>
        </w:rPr>
        <w:commentReference w:id="99"/>
      </w:r>
      <w:commentRangeEnd w:id="100"/>
      <w:r w:rsidR="0049574D">
        <w:rPr>
          <w:rStyle w:val="CommentReference"/>
        </w:rPr>
        <w:commentReference w:id="100"/>
      </w:r>
      <w:r w:rsidRPr="001F4267">
        <w:t xml:space="preserve">version or a </w:t>
      </w:r>
      <w:r w:rsidR="000F04E1">
        <w:t>complete</w:t>
      </w:r>
      <w:r w:rsidRPr="001F4267">
        <w:t xml:space="preserve"> retail edition</w:t>
      </w:r>
      <w:r>
        <w:t xml:space="preserve"> – and for this chapter</w:t>
      </w:r>
      <w:r w:rsidR="000F04E1">
        <w:t>,</w:t>
      </w:r>
      <w:r>
        <w:t xml:space="preserve"> you could use an image of </w:t>
      </w:r>
      <w:r w:rsidR="000F04E1">
        <w:t>W</w:t>
      </w:r>
      <w:r>
        <w:t xml:space="preserve">indows Server 2022 or </w:t>
      </w:r>
      <w:r w:rsidR="000F04E1">
        <w:t xml:space="preserve">even </w:t>
      </w:r>
      <w:r>
        <w:t xml:space="preserve">Windows Server 2019. </w:t>
      </w:r>
      <w:ins w:id="101" w:author="Thomas Lee" w:date="2021-05-18T15:04:00Z">
        <w:r w:rsidR="009A5581">
          <w:t>To get an evaluation vers</w:t>
        </w:r>
      </w:ins>
      <w:ins w:id="102" w:author="Thomas Lee" w:date="2021-05-18T15:05:00Z">
        <w:r w:rsidR="009A5581">
          <w:t>i</w:t>
        </w:r>
      </w:ins>
      <w:ins w:id="103" w:author="Thomas Lee" w:date="2021-05-18T15:04:00Z">
        <w:r w:rsidR="009A5581">
          <w:t>on of Windows Server</w:t>
        </w:r>
      </w:ins>
      <w:ins w:id="104" w:author="Thomas Lee" w:date="2021-05-18T15:05:00Z">
        <w:r w:rsidR="009A5581">
          <w:t xml:space="preserve">, visit the Microsoft </w:t>
        </w:r>
      </w:ins>
      <w:ins w:id="105" w:author="Thomas Lee" w:date="2021-05-18T15:06:00Z">
        <w:r w:rsidR="009A5581">
          <w:t xml:space="preserve">Evaluation Center at </w:t>
        </w:r>
        <w:r w:rsidR="009A5581" w:rsidRPr="009A5581">
          <w:rPr>
            <w:rStyle w:val="ItalicsPACKT"/>
            <w:rPrChange w:id="106" w:author="Thomas Lee" w:date="2021-05-18T15:06:00Z">
              <w:rPr/>
            </w:rPrChange>
          </w:rPr>
          <w:t>https://www.microsoft.com/evalcenter/evaluate-windows-server</w:t>
        </w:r>
        <w:r w:rsidR="009A5581">
          <w:t>.</w:t>
        </w:r>
      </w:ins>
    </w:p>
    <w:p w14:paraId="15CD6582" w14:textId="511E11B5" w:rsidR="001F4267" w:rsidRDefault="001F4267" w:rsidP="00540755">
      <w:pPr>
        <w:pStyle w:val="NormalPACKT"/>
        <w:rPr>
          <w:ins w:id="107" w:author="Thomas Lee" w:date="2021-05-18T15:02:00Z"/>
        </w:rPr>
      </w:pPr>
      <w:r>
        <w:t xml:space="preserve">You can </w:t>
      </w:r>
      <w:r w:rsidR="000F04E1">
        <w:t xml:space="preserve">also </w:t>
      </w:r>
      <w:r>
        <w:t>download a</w:t>
      </w:r>
      <w:r w:rsidR="000F04E1">
        <w:t xml:space="preserve">n ISO of the latest preview copy of Windows Server and use ISO when installing the VM. See </w:t>
      </w:r>
      <w:commentRangeStart w:id="108"/>
      <w:r w:rsidR="00CB7CBD" w:rsidRPr="00632982">
        <w:rPr>
          <w:rStyle w:val="URLPACKT"/>
        </w:rPr>
        <w:t>https://www.microsoft.com/en-us/software-download/windowsinsiderpreviewserver</w:t>
      </w:r>
      <w:commentRangeEnd w:id="108"/>
      <w:r w:rsidR="002346BE">
        <w:rPr>
          <w:rStyle w:val="CommentReference"/>
          <w:color w:val="auto"/>
        </w:rPr>
        <w:commentReference w:id="108"/>
      </w:r>
      <w:r w:rsidR="00CB7CBD">
        <w:t xml:space="preserve"> f</w:t>
      </w:r>
      <w:r w:rsidR="000F04E1" w:rsidRPr="00CB7CBD">
        <w:t>or preview build downloads</w:t>
      </w:r>
      <w:r w:rsidR="00540FE0" w:rsidRPr="00CB7CBD">
        <w:t>,</w:t>
      </w:r>
      <w:r w:rsidR="000F04E1" w:rsidRPr="00CB7CBD">
        <w:t xml:space="preserve"> an</w:t>
      </w:r>
      <w:r w:rsidR="000F04E1" w:rsidRPr="00675C5A">
        <w:t>d</w:t>
      </w:r>
      <w:r w:rsidR="000F04E1" w:rsidRPr="000E4A83">
        <w:rPr>
          <w:rStyle w:val="URLPACKT"/>
        </w:rPr>
        <w:t xml:space="preserve"> https://techcommunity.microsoft.com/t5/windows-server-insiders/bd-p/WindowsServerInsiders</w:t>
      </w:r>
      <w:r w:rsidR="000F04E1">
        <w:t xml:space="preserve"> for more information about Windows Insiders builds.</w:t>
      </w:r>
      <w:ins w:id="109" w:author="Thomas Lee" w:date="2021-05-18T15:02:00Z">
        <w:r w:rsidR="009A5581">
          <w:t xml:space="preserve"> You need to be a member of the Windows Inside</w:t>
        </w:r>
      </w:ins>
      <w:ins w:id="110" w:author="Thomas Lee" w:date="2021-05-18T15:03:00Z">
        <w:r w:rsidR="009A5581">
          <w:t>s program – membership is free. For more details on getting started with the Windows I</w:t>
        </w:r>
      </w:ins>
      <w:ins w:id="111" w:author="Thomas Lee" w:date="2021-05-18T15:04:00Z">
        <w:r w:rsidR="009A5581">
          <w:t xml:space="preserve">nsiders program, see </w:t>
        </w:r>
        <w:r w:rsidR="009A5581" w:rsidRPr="009A5581">
          <w:rPr>
            <w:rStyle w:val="ItalicsPACKT"/>
            <w:rPrChange w:id="112" w:author="Thomas Lee" w:date="2021-05-18T15:04:00Z">
              <w:rPr/>
            </w:rPrChange>
          </w:rPr>
          <w:t>https://docs.microsoft.com/windows-insider/get-started</w:t>
        </w:r>
        <w:r w:rsidR="009A5581">
          <w:t>.</w:t>
        </w:r>
      </w:ins>
    </w:p>
    <w:p w14:paraId="7F0B2415" w14:textId="55D6F381" w:rsidR="009A5581" w:rsidDel="009A5581" w:rsidRDefault="009A5581" w:rsidP="00540755">
      <w:pPr>
        <w:pStyle w:val="NormalPACKT"/>
        <w:rPr>
          <w:del w:id="113" w:author="Thomas Lee" w:date="2021-05-18T15:02:00Z"/>
        </w:rPr>
      </w:pPr>
    </w:p>
    <w:p w14:paraId="5FDFCD57" w14:textId="51A1D2F6" w:rsidR="00F157F0" w:rsidRDefault="00F157F0" w:rsidP="001F4267">
      <w:pPr>
        <w:pStyle w:val="Heading2"/>
      </w:pPr>
      <w:r>
        <w:t>How to do it...</w:t>
      </w:r>
    </w:p>
    <w:p w14:paraId="0AA0DB99" w14:textId="07E0522C" w:rsidR="00B41742" w:rsidRPr="00054CFF" w:rsidRDefault="00054CFF" w:rsidP="00540755">
      <w:pPr>
        <w:pStyle w:val="NormalPACKT"/>
        <w:numPr>
          <w:ilvl w:val="0"/>
          <w:numId w:val="35"/>
        </w:numPr>
        <w:rPr>
          <w:lang w:val="en-GB"/>
        </w:rPr>
      </w:pPr>
      <w:r>
        <w:t>S</w:t>
      </w:r>
      <w:r w:rsidR="00B41742" w:rsidRPr="00B41742">
        <w:t>etting up the VM name and paths for this recipe</w:t>
      </w:r>
    </w:p>
    <w:p w14:paraId="7A35B21F" w14:textId="77777777" w:rsidR="00B41742" w:rsidRPr="00B41742" w:rsidRDefault="00B41742" w:rsidP="00540755">
      <w:pPr>
        <w:pStyle w:val="CodePACKT"/>
      </w:pPr>
    </w:p>
    <w:p w14:paraId="58154363" w14:textId="060D3E6C" w:rsidR="00B41742" w:rsidRPr="00B41742" w:rsidRDefault="00B41742" w:rsidP="00540755">
      <w:pPr>
        <w:pStyle w:val="CodePACKT"/>
      </w:pPr>
      <w:r w:rsidRPr="00B41742">
        <w:t>$</w:t>
      </w:r>
      <w:proofErr w:type="spellStart"/>
      <w:r w:rsidRPr="00B41742">
        <w:t>VMname</w:t>
      </w:r>
      <w:proofErr w:type="spellEnd"/>
      <w:r w:rsidRPr="00B41742">
        <w:t>      = </w:t>
      </w:r>
      <w:r w:rsidR="002D7D95">
        <w:t>'</w:t>
      </w:r>
      <w:proofErr w:type="spellStart"/>
      <w:r w:rsidRPr="00B41742">
        <w:t>PSDirect</w:t>
      </w:r>
      <w:proofErr w:type="spellEnd"/>
      <w:r w:rsidR="002D7D95">
        <w:t>'</w:t>
      </w:r>
    </w:p>
    <w:p w14:paraId="42C71FC1" w14:textId="32A68B41" w:rsidR="00B41742" w:rsidRPr="00B41742" w:rsidRDefault="00B41742" w:rsidP="00540755">
      <w:pPr>
        <w:pStyle w:val="CodePACKT"/>
      </w:pPr>
      <w:r w:rsidRPr="00B41742">
        <w:t>$</w:t>
      </w:r>
      <w:proofErr w:type="spellStart"/>
      <w:r w:rsidRPr="00B41742">
        <w:t>VMLocation</w:t>
      </w:r>
      <w:proofErr w:type="spellEnd"/>
      <w:r w:rsidRPr="00B41742">
        <w:t>  = </w:t>
      </w:r>
      <w:r w:rsidR="002D7D95">
        <w:t>'</w:t>
      </w:r>
      <w:r w:rsidRPr="00B41742">
        <w:t>C:\</w:t>
      </w:r>
      <w:del w:id="114" w:author="Thomas Lee" w:date="2021-05-18T15:08:00Z">
        <w:r w:rsidRPr="00B41742" w:rsidDel="009A5581">
          <w:delText>Vm</w:delText>
        </w:r>
      </w:del>
      <w:ins w:id="115" w:author="Thomas Lee" w:date="2021-05-18T15:08:00Z">
        <w:r w:rsidR="009A5581" w:rsidRPr="00B41742">
          <w:t>V</w:t>
        </w:r>
        <w:r w:rsidR="009A5581">
          <w:t>M</w:t>
        </w:r>
      </w:ins>
      <w:r w:rsidRPr="00B41742">
        <w:t>\</w:t>
      </w:r>
      <w:del w:id="116" w:author="Thomas Lee" w:date="2021-05-18T15:08:00Z">
        <w:r w:rsidRPr="00B41742" w:rsidDel="009A5581">
          <w:delText>VMs</w:delText>
        </w:r>
        <w:r w:rsidR="002D7D95" w:rsidDel="009A5581">
          <w:delText>'</w:delText>
        </w:r>
      </w:del>
      <w:ins w:id="117" w:author="Thomas Lee" w:date="2021-05-18T15:08:00Z">
        <w:r w:rsidR="009A5581" w:rsidRPr="00B41742">
          <w:t>VM</w:t>
        </w:r>
        <w:r w:rsidR="009A5581">
          <w:t>S</w:t>
        </w:r>
        <w:r w:rsidR="009A5581">
          <w:t>'</w:t>
        </w:r>
      </w:ins>
    </w:p>
    <w:p w14:paraId="6C1A1371" w14:textId="2EA75093" w:rsidR="00B41742" w:rsidRPr="00B41742" w:rsidRDefault="00B41742" w:rsidP="00540755">
      <w:pPr>
        <w:pStyle w:val="CodePACKT"/>
      </w:pPr>
      <w:r w:rsidRPr="00B41742">
        <w:t>$</w:t>
      </w:r>
      <w:proofErr w:type="spellStart"/>
      <w:r w:rsidRPr="00B41742">
        <w:t>VHDlocation</w:t>
      </w:r>
      <w:proofErr w:type="spellEnd"/>
      <w:r w:rsidRPr="00B41742">
        <w:t> = </w:t>
      </w:r>
      <w:r w:rsidR="002D7D95">
        <w:t>'</w:t>
      </w:r>
      <w:r w:rsidRPr="00B41742">
        <w:t>C:\</w:t>
      </w:r>
      <w:del w:id="118" w:author="Thomas Lee" w:date="2021-05-18T15:08:00Z">
        <w:r w:rsidRPr="00B41742" w:rsidDel="009A5581">
          <w:delText>Vm</w:delText>
        </w:r>
      </w:del>
      <w:ins w:id="119" w:author="Thomas Lee" w:date="2021-05-18T15:08:00Z">
        <w:r w:rsidR="009A5581" w:rsidRPr="00B41742">
          <w:t>V</w:t>
        </w:r>
        <w:r w:rsidR="009A5581">
          <w:t>M</w:t>
        </w:r>
      </w:ins>
      <w:r w:rsidRPr="00B41742">
        <w:t>\</w:t>
      </w:r>
      <w:proofErr w:type="spellStart"/>
      <w:del w:id="120" w:author="Thomas Lee" w:date="2021-05-18T15:08:00Z">
        <w:r w:rsidRPr="00B41742" w:rsidDel="009A5581">
          <w:delText>Vhds</w:delText>
        </w:r>
        <w:r w:rsidR="002D7D95" w:rsidDel="009A5581">
          <w:delText>'</w:delText>
        </w:r>
      </w:del>
      <w:ins w:id="121" w:author="Thomas Lee" w:date="2021-05-18T15:08:00Z">
        <w:r w:rsidR="009A5581" w:rsidRPr="00B41742">
          <w:t>Vhd</w:t>
        </w:r>
        <w:r w:rsidR="009A5581">
          <w:t>S</w:t>
        </w:r>
        <w:proofErr w:type="spellEnd"/>
        <w:r w:rsidR="009A5581">
          <w:t>'</w:t>
        </w:r>
      </w:ins>
    </w:p>
    <w:p w14:paraId="3F68B835" w14:textId="26FA579A" w:rsidR="00B41742" w:rsidRPr="00B41742" w:rsidRDefault="00B41742" w:rsidP="00540755">
      <w:pPr>
        <w:pStyle w:val="CodePACKT"/>
      </w:pPr>
      <w:r w:rsidRPr="00B41742">
        <w:t>$</w:t>
      </w:r>
      <w:proofErr w:type="spellStart"/>
      <w:r w:rsidRPr="00B41742">
        <w:t>VhdPath</w:t>
      </w:r>
      <w:proofErr w:type="spellEnd"/>
      <w:r w:rsidRPr="00B41742">
        <w:t>     = </w:t>
      </w:r>
      <w:r w:rsidR="002D7D95">
        <w:t>"</w:t>
      </w:r>
      <w:r w:rsidRPr="00B41742">
        <w:t>$</w:t>
      </w:r>
      <w:proofErr w:type="spellStart"/>
      <w:r w:rsidRPr="00B41742">
        <w:t>VHDlocation</w:t>
      </w:r>
      <w:proofErr w:type="spellEnd"/>
      <w:r w:rsidRPr="00B41742">
        <w:t>\</w:t>
      </w:r>
      <w:proofErr w:type="spellStart"/>
      <w:r w:rsidRPr="00B41742">
        <w:t>PSDirect.Vhdx</w:t>
      </w:r>
      <w:proofErr w:type="spellEnd"/>
      <w:r w:rsidR="002D7D95">
        <w:t>"</w:t>
      </w:r>
    </w:p>
    <w:p w14:paraId="2F6FA14C" w14:textId="63CADA9C" w:rsidR="00B41742" w:rsidRPr="00B41742" w:rsidRDefault="00B41742" w:rsidP="00540755">
      <w:pPr>
        <w:pStyle w:val="CodePACKT"/>
      </w:pPr>
      <w:r w:rsidRPr="00B41742">
        <w:t>$</w:t>
      </w:r>
      <w:proofErr w:type="spellStart"/>
      <w:r w:rsidRPr="00B41742">
        <w:t>ISOPath</w:t>
      </w:r>
      <w:proofErr w:type="spellEnd"/>
      <w:r w:rsidRPr="00B41742">
        <w:t>     = </w:t>
      </w:r>
      <w:r w:rsidR="002D7D95">
        <w:t>'</w:t>
      </w:r>
      <w:r w:rsidRPr="00B41742">
        <w:t>C:\builds\en_windows_server</w:t>
      </w:r>
      <w:del w:id="122" w:author="Thomas Lee" w:date="2021-05-18T15:08:00Z">
        <w:r w:rsidRPr="00B41742" w:rsidDel="009A5581">
          <w:delText>_2019</w:delText>
        </w:r>
      </w:del>
      <w:r w:rsidRPr="00B41742">
        <w:t>_x64.iso</w:t>
      </w:r>
      <w:r w:rsidR="002D7D95">
        <w:t>'</w:t>
      </w:r>
    </w:p>
    <w:p w14:paraId="688BA47E" w14:textId="77777777" w:rsidR="00B41742" w:rsidRPr="00B41742" w:rsidRDefault="00B41742" w:rsidP="00540755">
      <w:pPr>
        <w:pStyle w:val="CodePACKT"/>
      </w:pPr>
      <w:r w:rsidRPr="00B41742">
        <w:t>If ( -not (Test-Path -Path $</w:t>
      </w:r>
      <w:proofErr w:type="spellStart"/>
      <w:r w:rsidRPr="00B41742">
        <w:t>ISOPath</w:t>
      </w:r>
      <w:proofErr w:type="spellEnd"/>
      <w:r w:rsidRPr="00B41742">
        <w:t> -</w:t>
      </w:r>
      <w:proofErr w:type="spellStart"/>
      <w:r w:rsidRPr="00B41742">
        <w:t>PathType</w:t>
      </w:r>
      <w:proofErr w:type="spellEnd"/>
      <w:r w:rsidRPr="00B41742">
        <w:t> Leaf)) {</w:t>
      </w:r>
    </w:p>
    <w:p w14:paraId="50326557" w14:textId="0218DC8B" w:rsidR="00B41742" w:rsidRPr="00B41742" w:rsidRDefault="00B41742" w:rsidP="00540755">
      <w:pPr>
        <w:pStyle w:val="CodePACKT"/>
      </w:pPr>
      <w:r w:rsidRPr="00B41742">
        <w:t>  Throw </w:t>
      </w:r>
      <w:r w:rsidR="002D7D95">
        <w:t>"</w:t>
      </w:r>
      <w:r w:rsidRPr="00B41742">
        <w:t>Windows Server ISO DOES NOT EXIST</w:t>
      </w:r>
      <w:r w:rsidR="002D7D95">
        <w:t>"</w:t>
      </w:r>
      <w:r w:rsidRPr="00B41742">
        <w:t> </w:t>
      </w:r>
    </w:p>
    <w:p w14:paraId="3D8CAB8D" w14:textId="3B272C31" w:rsidR="00054CFF" w:rsidRDefault="00B41742" w:rsidP="00540755">
      <w:pPr>
        <w:pStyle w:val="CodePACKT"/>
      </w:pPr>
      <w:r w:rsidRPr="00B41742">
        <w:t>}</w:t>
      </w:r>
    </w:p>
    <w:p w14:paraId="68D71895" w14:textId="77777777" w:rsidR="00054CFF" w:rsidRPr="00054CFF" w:rsidRDefault="00054CFF" w:rsidP="00540755">
      <w:pPr>
        <w:pStyle w:val="CodePACKT"/>
      </w:pPr>
    </w:p>
    <w:p w14:paraId="63FFBC80" w14:textId="4B6AC70D" w:rsidR="00054CFF" w:rsidRPr="00054CFF" w:rsidRDefault="00B41742" w:rsidP="00D00587">
      <w:pPr>
        <w:pStyle w:val="NumberedBulletPACKT"/>
        <w:numPr>
          <w:ilvl w:val="0"/>
          <w:numId w:val="35"/>
        </w:numPr>
      </w:pPr>
      <w:r w:rsidRPr="00B41742">
        <w:t>Creating a new V</w:t>
      </w:r>
      <w:r w:rsidR="00054CFF">
        <w:t>M</w:t>
      </w:r>
    </w:p>
    <w:p w14:paraId="4AF61B86" w14:textId="77777777" w:rsidR="00B41742" w:rsidRPr="00B41742" w:rsidRDefault="00B41742" w:rsidP="00540755">
      <w:pPr>
        <w:pStyle w:val="CodePACKT"/>
      </w:pPr>
    </w:p>
    <w:p w14:paraId="53C371E2" w14:textId="77777777" w:rsidR="00B41742" w:rsidRPr="00B41742" w:rsidRDefault="00B41742" w:rsidP="00540755">
      <w:pPr>
        <w:pStyle w:val="CodePACKT"/>
      </w:pPr>
      <w:r w:rsidRPr="00B41742">
        <w:t>New-VM -Name $</w:t>
      </w:r>
      <w:proofErr w:type="spellStart"/>
      <w:r w:rsidRPr="00B41742">
        <w:t>VMname</w:t>
      </w:r>
      <w:proofErr w:type="spellEnd"/>
      <w:r w:rsidRPr="00B41742">
        <w:t> -Path $</w:t>
      </w:r>
      <w:proofErr w:type="spellStart"/>
      <w:r w:rsidRPr="00B41742">
        <w:t>VMLocation</w:t>
      </w:r>
      <w:proofErr w:type="spellEnd"/>
      <w:r w:rsidRPr="00B41742">
        <w:t> -</w:t>
      </w:r>
      <w:proofErr w:type="spellStart"/>
      <w:r w:rsidRPr="00B41742">
        <w:t>MemoryStartupBytes</w:t>
      </w:r>
      <w:proofErr w:type="spellEnd"/>
      <w:r w:rsidRPr="00B41742">
        <w:t> 1GB</w:t>
      </w:r>
    </w:p>
    <w:p w14:paraId="276ED6C5" w14:textId="77777777" w:rsidR="00054CFF" w:rsidRDefault="00054CFF" w:rsidP="00D00587">
      <w:pPr>
        <w:pStyle w:val="NumberedBulletPACKT"/>
        <w:numPr>
          <w:ilvl w:val="0"/>
          <w:numId w:val="0"/>
        </w:numPr>
      </w:pPr>
    </w:p>
    <w:p w14:paraId="4781EB3E" w14:textId="5A631D7B" w:rsidR="00B41742" w:rsidRPr="00B41742" w:rsidRDefault="00B41742" w:rsidP="00D00587">
      <w:pPr>
        <w:pStyle w:val="NumberedBulletPACKT"/>
        <w:numPr>
          <w:ilvl w:val="0"/>
          <w:numId w:val="35"/>
        </w:numPr>
        <w:rPr>
          <w:color w:val="000000"/>
        </w:rPr>
      </w:pPr>
      <w:r w:rsidRPr="00B41742">
        <w:lastRenderedPageBreak/>
        <w:t>Creating a virtual disk file for the VM</w:t>
      </w:r>
    </w:p>
    <w:p w14:paraId="453EB768" w14:textId="77777777" w:rsidR="00B41742" w:rsidRPr="00B41742" w:rsidRDefault="00B41742" w:rsidP="00540755">
      <w:pPr>
        <w:pStyle w:val="CodePACKT"/>
      </w:pPr>
    </w:p>
    <w:p w14:paraId="5E2A75E0" w14:textId="5B5A2C49" w:rsidR="00B41742" w:rsidRDefault="00B41742" w:rsidP="00540755">
      <w:pPr>
        <w:pStyle w:val="CodePACKT"/>
      </w:pPr>
      <w:r w:rsidRPr="00B41742">
        <w:t>New-VHD -Path $</w:t>
      </w:r>
      <w:proofErr w:type="spellStart"/>
      <w:r w:rsidRPr="00B41742">
        <w:t>VhdPath</w:t>
      </w:r>
      <w:proofErr w:type="spellEnd"/>
      <w:r w:rsidRPr="00B41742">
        <w:t> -</w:t>
      </w:r>
      <w:proofErr w:type="spellStart"/>
      <w:r w:rsidRPr="00B41742">
        <w:t>SizeBytes</w:t>
      </w:r>
      <w:proofErr w:type="spellEnd"/>
      <w:r w:rsidRPr="00B41742">
        <w:t> 128GB -Dynamic | Out-Null</w:t>
      </w:r>
    </w:p>
    <w:p w14:paraId="2D61C9CF" w14:textId="77777777" w:rsidR="00054CFF" w:rsidRPr="00B41742" w:rsidRDefault="00054CFF" w:rsidP="00540755">
      <w:pPr>
        <w:pStyle w:val="CodePACKT"/>
      </w:pPr>
    </w:p>
    <w:p w14:paraId="7211E592" w14:textId="04CCF01F" w:rsidR="00B41742" w:rsidRPr="00B41742" w:rsidRDefault="00B41742" w:rsidP="00D00587">
      <w:pPr>
        <w:pStyle w:val="NumberedBulletPACKT"/>
        <w:numPr>
          <w:ilvl w:val="0"/>
          <w:numId w:val="35"/>
        </w:numPr>
        <w:rPr>
          <w:color w:val="000000"/>
        </w:rPr>
      </w:pPr>
      <w:r w:rsidRPr="00B41742">
        <w:t>Adding the virtual hard drive to the VM</w:t>
      </w:r>
    </w:p>
    <w:p w14:paraId="440E0A4B" w14:textId="77777777" w:rsidR="00054CFF" w:rsidRDefault="00054CFF" w:rsidP="00540755">
      <w:pPr>
        <w:pStyle w:val="CodePACKT"/>
      </w:pPr>
    </w:p>
    <w:p w14:paraId="33A10FEB" w14:textId="1B87CE9C" w:rsidR="00B41742" w:rsidRPr="00B41742" w:rsidRDefault="00B41742" w:rsidP="00540755">
      <w:pPr>
        <w:pStyle w:val="CodePACKT"/>
      </w:pPr>
      <w:r w:rsidRPr="00B41742">
        <w:t>Add-</w:t>
      </w:r>
      <w:proofErr w:type="spellStart"/>
      <w:r w:rsidRPr="00B41742">
        <w:t>VMHardDiskDrive</w:t>
      </w:r>
      <w:proofErr w:type="spellEnd"/>
      <w:r w:rsidRPr="00B41742">
        <w:t> -</w:t>
      </w:r>
      <w:proofErr w:type="spellStart"/>
      <w:r w:rsidRPr="00B41742">
        <w:t>VMName</w:t>
      </w:r>
      <w:proofErr w:type="spellEnd"/>
      <w:r w:rsidRPr="00B41742">
        <w:t> $</w:t>
      </w:r>
      <w:proofErr w:type="spellStart"/>
      <w:r w:rsidRPr="00B41742">
        <w:t>VMname</w:t>
      </w:r>
      <w:proofErr w:type="spellEnd"/>
      <w:r w:rsidRPr="00B41742">
        <w:t> -Path $</w:t>
      </w:r>
      <w:proofErr w:type="spellStart"/>
      <w:r w:rsidRPr="00B41742">
        <w:t>VhdPath</w:t>
      </w:r>
      <w:proofErr w:type="spellEnd"/>
    </w:p>
    <w:p w14:paraId="44EC8A34" w14:textId="77777777" w:rsidR="00B41742" w:rsidRPr="00B41742" w:rsidRDefault="00B41742" w:rsidP="00540755">
      <w:pPr>
        <w:pStyle w:val="CodePACKT"/>
      </w:pPr>
    </w:p>
    <w:p w14:paraId="417ED2F1" w14:textId="6CCAA8E8" w:rsidR="00B41742" w:rsidRPr="00B41742" w:rsidRDefault="00B41742" w:rsidP="00D00587">
      <w:pPr>
        <w:pStyle w:val="NumberedBulletPACKT"/>
        <w:numPr>
          <w:ilvl w:val="0"/>
          <w:numId w:val="35"/>
        </w:numPr>
        <w:rPr>
          <w:color w:val="000000"/>
        </w:rPr>
      </w:pPr>
      <w:r w:rsidRPr="00B41742">
        <w:t>Setting ISO image in the VM</w:t>
      </w:r>
      <w:r w:rsidR="002D7D95">
        <w:t>'</w:t>
      </w:r>
      <w:r w:rsidRPr="00B41742">
        <w:t>s DVD drive</w:t>
      </w:r>
    </w:p>
    <w:p w14:paraId="10F4A1F4" w14:textId="77777777" w:rsidR="00054CFF" w:rsidRPr="00054CFF" w:rsidRDefault="00054CFF" w:rsidP="00540755">
      <w:pPr>
        <w:pStyle w:val="CodePACKT"/>
      </w:pPr>
    </w:p>
    <w:p w14:paraId="396F5087" w14:textId="5D368E0E" w:rsidR="00B41742" w:rsidRPr="00054CFF" w:rsidRDefault="00B41742" w:rsidP="00540755">
      <w:pPr>
        <w:pStyle w:val="CodePACKT"/>
      </w:pPr>
      <w:r w:rsidRPr="00054CFF">
        <w:t>$IHT = @{</w:t>
      </w:r>
    </w:p>
    <w:p w14:paraId="7E7110DF" w14:textId="77777777" w:rsidR="00B41742" w:rsidRPr="00054CFF" w:rsidRDefault="00B41742" w:rsidP="00540755">
      <w:pPr>
        <w:pStyle w:val="CodePACKT"/>
      </w:pPr>
      <w:r w:rsidRPr="00054CFF">
        <w:t>  </w:t>
      </w:r>
      <w:proofErr w:type="spellStart"/>
      <w:r w:rsidRPr="00054CFF">
        <w:t>VMName</w:t>
      </w:r>
      <w:proofErr w:type="spellEnd"/>
      <w:r w:rsidRPr="00054CFF">
        <w:t>           = $</w:t>
      </w:r>
      <w:proofErr w:type="spellStart"/>
      <w:r w:rsidRPr="00054CFF">
        <w:t>VMName</w:t>
      </w:r>
      <w:proofErr w:type="spellEnd"/>
    </w:p>
    <w:p w14:paraId="52A1464D" w14:textId="77777777" w:rsidR="00B41742" w:rsidRPr="00054CFF" w:rsidRDefault="00B41742" w:rsidP="00540755">
      <w:pPr>
        <w:pStyle w:val="CodePACKT"/>
      </w:pPr>
      <w:r w:rsidRPr="00054CFF">
        <w:t>  </w:t>
      </w:r>
      <w:proofErr w:type="spellStart"/>
      <w:r w:rsidRPr="00054CFF">
        <w:t>ControllerNumber</w:t>
      </w:r>
      <w:proofErr w:type="spellEnd"/>
      <w:r w:rsidRPr="00054CFF">
        <w:t> = 1</w:t>
      </w:r>
    </w:p>
    <w:p w14:paraId="1012EB97" w14:textId="77777777" w:rsidR="00B41742" w:rsidRPr="00054CFF" w:rsidRDefault="00B41742" w:rsidP="00540755">
      <w:pPr>
        <w:pStyle w:val="CodePACKT"/>
      </w:pPr>
      <w:r w:rsidRPr="00054CFF">
        <w:t>  Path             = $</w:t>
      </w:r>
      <w:proofErr w:type="spellStart"/>
      <w:r w:rsidRPr="00054CFF">
        <w:t>ISOPath</w:t>
      </w:r>
      <w:proofErr w:type="spellEnd"/>
    </w:p>
    <w:p w14:paraId="40E4BDBF" w14:textId="77777777" w:rsidR="00B41742" w:rsidRPr="00054CFF" w:rsidRDefault="00B41742" w:rsidP="00540755">
      <w:pPr>
        <w:pStyle w:val="CodePACKT"/>
      </w:pPr>
      <w:r w:rsidRPr="00054CFF">
        <w:t>}</w:t>
      </w:r>
    </w:p>
    <w:p w14:paraId="22502394" w14:textId="77777777" w:rsidR="00B41742" w:rsidRPr="00054CFF" w:rsidRDefault="00B41742" w:rsidP="00540755">
      <w:pPr>
        <w:pStyle w:val="CodePACKT"/>
      </w:pPr>
      <w:r w:rsidRPr="00054CFF">
        <w:t>Set-</w:t>
      </w:r>
      <w:proofErr w:type="spellStart"/>
      <w:r w:rsidRPr="00054CFF">
        <w:t>VMDvdDrive</w:t>
      </w:r>
      <w:proofErr w:type="spellEnd"/>
      <w:r w:rsidRPr="00054CFF">
        <w:t> @IHT</w:t>
      </w:r>
    </w:p>
    <w:p w14:paraId="77719A69" w14:textId="77777777" w:rsidR="00B41742" w:rsidRPr="00054CFF" w:rsidRDefault="00B41742" w:rsidP="00540755">
      <w:pPr>
        <w:pStyle w:val="CodePACKT"/>
      </w:pPr>
    </w:p>
    <w:p w14:paraId="5C3DB072" w14:textId="7AD4B3F3" w:rsidR="00B41742" w:rsidRPr="00B41742" w:rsidRDefault="00B41742" w:rsidP="00D00587">
      <w:pPr>
        <w:pStyle w:val="NumberedBulletPACKT"/>
        <w:numPr>
          <w:ilvl w:val="0"/>
          <w:numId w:val="35"/>
        </w:numPr>
        <w:rPr>
          <w:color w:val="000000"/>
        </w:rPr>
      </w:pPr>
      <w:r w:rsidRPr="00B41742">
        <w:t>Starting the VM</w:t>
      </w:r>
    </w:p>
    <w:p w14:paraId="0541FA28" w14:textId="77777777" w:rsidR="00054CFF" w:rsidRPr="00054CFF" w:rsidRDefault="00054CFF" w:rsidP="00540755">
      <w:pPr>
        <w:pStyle w:val="CodePACKT"/>
        <w:rPr>
          <w:rStyle w:val="CodeInTextPACKT"/>
          <w:color w:val="7030A0"/>
        </w:rPr>
      </w:pPr>
    </w:p>
    <w:p w14:paraId="45A6DA75" w14:textId="7C7A920D" w:rsidR="00B41742" w:rsidRPr="00054CFF" w:rsidRDefault="00B41742" w:rsidP="00540755">
      <w:pPr>
        <w:pStyle w:val="CodePACKT"/>
        <w:rPr>
          <w:rStyle w:val="CodeInTextPACKT"/>
          <w:color w:val="7030A0"/>
        </w:rPr>
      </w:pPr>
      <w:r w:rsidRPr="00054CFF">
        <w:rPr>
          <w:rStyle w:val="CodeInTextPACKT"/>
          <w:color w:val="7030A0"/>
        </w:rPr>
        <w:t>Start-VM -</w:t>
      </w:r>
      <w:proofErr w:type="spellStart"/>
      <w:r w:rsidRPr="00054CFF">
        <w:rPr>
          <w:rStyle w:val="CodeInTextPACKT"/>
          <w:color w:val="7030A0"/>
        </w:rPr>
        <w:t>VMname</w:t>
      </w:r>
      <w:proofErr w:type="spellEnd"/>
      <w:r w:rsidRPr="00054CFF">
        <w:rPr>
          <w:rStyle w:val="CodeInTextPACKT"/>
          <w:color w:val="7030A0"/>
        </w:rPr>
        <w:t> $</w:t>
      </w:r>
      <w:proofErr w:type="spellStart"/>
      <w:r w:rsidRPr="00054CFF">
        <w:rPr>
          <w:rStyle w:val="CodeInTextPACKT"/>
          <w:color w:val="7030A0"/>
        </w:rPr>
        <w:t>VMname</w:t>
      </w:r>
      <w:proofErr w:type="spellEnd"/>
      <w:r w:rsidRPr="00054CFF">
        <w:rPr>
          <w:rStyle w:val="CodeInTextPACKT"/>
          <w:color w:val="7030A0"/>
        </w:rPr>
        <w:t> </w:t>
      </w:r>
    </w:p>
    <w:p w14:paraId="2D179A90" w14:textId="77777777" w:rsidR="00B41742" w:rsidRPr="00054CFF" w:rsidRDefault="00B41742" w:rsidP="00540755">
      <w:pPr>
        <w:pStyle w:val="CodePACKT"/>
        <w:rPr>
          <w:rStyle w:val="CodeInTextPACKT"/>
          <w:color w:val="7030A0"/>
        </w:rPr>
      </w:pPr>
    </w:p>
    <w:p w14:paraId="7D915AE7" w14:textId="73EC9081" w:rsidR="00B41742" w:rsidRPr="00054CFF" w:rsidRDefault="00B41742" w:rsidP="00D00587">
      <w:pPr>
        <w:pStyle w:val="NumberedBulletPACKT"/>
        <w:numPr>
          <w:ilvl w:val="0"/>
          <w:numId w:val="35"/>
        </w:numPr>
        <w:rPr>
          <w:color w:val="000000"/>
        </w:rPr>
      </w:pPr>
      <w:r w:rsidRPr="00B41742">
        <w:t>Viewing the VM</w:t>
      </w:r>
    </w:p>
    <w:p w14:paraId="5570A6F0" w14:textId="77777777" w:rsidR="00054CFF" w:rsidRPr="00054CFF" w:rsidRDefault="00054CFF" w:rsidP="00540755">
      <w:pPr>
        <w:pStyle w:val="CodePACKT"/>
      </w:pPr>
    </w:p>
    <w:p w14:paraId="19CDE227" w14:textId="7612FDDC" w:rsidR="00B41742" w:rsidRPr="00B41742" w:rsidRDefault="00B41742" w:rsidP="00540755">
      <w:pPr>
        <w:pStyle w:val="CodePACKT"/>
      </w:pPr>
      <w:r w:rsidRPr="00054CFF">
        <w:t>Get-VM -Name $</w:t>
      </w:r>
      <w:proofErr w:type="spellStart"/>
      <w:r w:rsidRPr="00054CFF">
        <w:t>VMname</w:t>
      </w:r>
      <w:proofErr w:type="spellEnd"/>
    </w:p>
    <w:p w14:paraId="27D567AF" w14:textId="12D7DD01" w:rsidR="00F157F0" w:rsidRDefault="00F157F0" w:rsidP="00F157F0">
      <w:pPr>
        <w:pStyle w:val="Heading2"/>
        <w:numPr>
          <w:ilvl w:val="1"/>
          <w:numId w:val="3"/>
        </w:numPr>
        <w:tabs>
          <w:tab w:val="left" w:pos="0"/>
        </w:tabs>
      </w:pPr>
      <w:r>
        <w:t>How it works...</w:t>
      </w:r>
    </w:p>
    <w:p w14:paraId="7E4631BF" w14:textId="6F173813" w:rsidR="00054CFF" w:rsidRDefault="00054CFF" w:rsidP="00540755">
      <w:pPr>
        <w:pStyle w:val="NormalPACKT"/>
        <w:rPr>
          <w:lang w:val="en-GB"/>
        </w:rPr>
      </w:pPr>
      <w:r>
        <w:rPr>
          <w:lang w:val="en-GB"/>
        </w:rPr>
        <w:t xml:space="preserve">In </w:t>
      </w:r>
      <w:r w:rsidRPr="00054CFF">
        <w:rPr>
          <w:rStyle w:val="ItalicsPACKT"/>
        </w:rPr>
        <w:t>step 1</w:t>
      </w:r>
      <w:r>
        <w:rPr>
          <w:lang w:val="en-GB"/>
        </w:rPr>
        <w:t xml:space="preserve">, you specify </w:t>
      </w:r>
      <w:r w:rsidR="000F04E1">
        <w:rPr>
          <w:lang w:val="en-GB"/>
        </w:rPr>
        <w:t>VMs and VM hard drives</w:t>
      </w:r>
      <w:r w:rsidR="002D7D95">
        <w:rPr>
          <w:lang w:val="en-GB"/>
        </w:rPr>
        <w:t>'</w:t>
      </w:r>
      <w:r w:rsidR="000F04E1">
        <w:rPr>
          <w:lang w:val="en-GB"/>
        </w:rPr>
        <w:t xml:space="preserve"> location</w:t>
      </w:r>
      <w:r>
        <w:rPr>
          <w:lang w:val="en-GB"/>
        </w:rPr>
        <w:t xml:space="preserve">s and assign them to variables. You also check to ensure that the Windows Server ISO is in the correct place. Assuming the ISO exists and you have it named </w:t>
      </w:r>
      <w:r w:rsidR="00C32590">
        <w:rPr>
          <w:lang w:val="en-GB"/>
        </w:rPr>
        <w:t>correctly</w:t>
      </w:r>
      <w:r w:rsidR="000F04E1">
        <w:rPr>
          <w:lang w:val="en-GB"/>
        </w:rPr>
        <w:t>,</w:t>
      </w:r>
      <w:r w:rsidR="00C32590">
        <w:rPr>
          <w:lang w:val="en-GB"/>
        </w:rPr>
        <w:t xml:space="preserve"> then</w:t>
      </w:r>
      <w:r>
        <w:rPr>
          <w:lang w:val="en-GB"/>
        </w:rPr>
        <w:t xml:space="preserve"> this step produces no output.</w:t>
      </w:r>
      <w:r w:rsidR="00C32590">
        <w:rPr>
          <w:lang w:val="en-GB"/>
        </w:rPr>
        <w:t xml:space="preserve"> If the step fails to find the file, it aborts.</w:t>
      </w:r>
    </w:p>
    <w:p w14:paraId="14BA3198" w14:textId="179A0821" w:rsidR="00054CFF" w:rsidRDefault="00054CFF" w:rsidP="00540755">
      <w:pPr>
        <w:pStyle w:val="NormalPACKT"/>
        <w:rPr>
          <w:lang w:val="en-GB"/>
        </w:rPr>
      </w:pPr>
      <w:r>
        <w:rPr>
          <w:lang w:val="en-GB"/>
        </w:rPr>
        <w:t xml:space="preserve">In </w:t>
      </w:r>
      <w:r w:rsidRPr="00054CFF">
        <w:rPr>
          <w:rStyle w:val="ItalicsPACKT"/>
        </w:rPr>
        <w:t>step 2</w:t>
      </w:r>
      <w:r>
        <w:rPr>
          <w:lang w:val="en-GB"/>
        </w:rPr>
        <w:t xml:space="preserve">, you create a new VM using the </w:t>
      </w:r>
      <w:r w:rsidRPr="00BC38A1">
        <w:rPr>
          <w:rStyle w:val="CodeInTextPACKT"/>
        </w:rPr>
        <w:t>New-VM</w:t>
      </w:r>
      <w:r>
        <w:rPr>
          <w:lang w:val="en-GB"/>
        </w:rPr>
        <w:t xml:space="preserve"> cmdlet, with output that looks like this:</w:t>
      </w:r>
    </w:p>
    <w:p w14:paraId="0B369D34" w14:textId="4ECD9C03" w:rsidR="00054CFF" w:rsidRDefault="00C32590" w:rsidP="00C32590">
      <w:pPr>
        <w:pStyle w:val="FigurePACKT"/>
        <w:rPr>
          <w:lang w:val="en-GB"/>
        </w:rPr>
      </w:pPr>
      <w:r>
        <w:drawing>
          <wp:inline distT="0" distB="0" distL="0" distR="0" wp14:anchorId="2C1900FC" wp14:editId="657E196B">
            <wp:extent cx="4426770" cy="9048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6229" cy="927249"/>
                    </a:xfrm>
                    <a:prstGeom prst="rect">
                      <a:avLst/>
                    </a:prstGeom>
                  </pic:spPr>
                </pic:pic>
              </a:graphicData>
            </a:graphic>
          </wp:inline>
        </w:drawing>
      </w:r>
    </w:p>
    <w:p w14:paraId="492080B1" w14:textId="77777777" w:rsidR="00C32590" w:rsidRDefault="00C32590" w:rsidP="00E8777D">
      <w:pPr>
        <w:pStyle w:val="FigureCaptionPACKT"/>
      </w:pPr>
      <w:r>
        <w:t>Figure 12.3: Creating a new Hyper-V VM</w:t>
      </w:r>
    </w:p>
    <w:p w14:paraId="7EF5F125" w14:textId="77777777" w:rsidR="00C32590" w:rsidRDefault="00C32590" w:rsidP="00BC38A1">
      <w:pPr>
        <w:pStyle w:val="LayoutInformationPACKT"/>
      </w:pPr>
      <w:r>
        <w:t>I</w:t>
      </w:r>
      <w:r w:rsidRPr="006D38BA">
        <w:t>nsert image B42024_</w:t>
      </w:r>
      <w:r>
        <w:t>12</w:t>
      </w:r>
      <w:r w:rsidRPr="006D38BA">
        <w:t>_</w:t>
      </w:r>
      <w:r>
        <w:t>03</w:t>
      </w:r>
      <w:r w:rsidRPr="006D38BA">
        <w:t>.png</w:t>
      </w:r>
    </w:p>
    <w:p w14:paraId="06027E65" w14:textId="011CDB28" w:rsidR="00C32590" w:rsidRDefault="00C32590" w:rsidP="00540755">
      <w:pPr>
        <w:pStyle w:val="NormalPACKT"/>
      </w:pPr>
      <w:r>
        <w:lastRenderedPageBreak/>
        <w:t xml:space="preserve">In </w:t>
      </w:r>
      <w:r w:rsidRPr="00C32590">
        <w:rPr>
          <w:rStyle w:val="ItalicsPACKT"/>
        </w:rPr>
        <w:t>step 3</w:t>
      </w:r>
      <w:r>
        <w:t>, you create</w:t>
      </w:r>
      <w:r w:rsidRPr="00C32590">
        <w:t> a virtual disk file for the VM</w:t>
      </w:r>
      <w:r w:rsidR="000F04E1">
        <w:t>,</w:t>
      </w:r>
      <w:r>
        <w:t xml:space="preserve"> and you add this VHDX to the </w:t>
      </w:r>
      <w:proofErr w:type="spellStart"/>
      <w:r w:rsidRPr="00E14EA3">
        <w:rPr>
          <w:rStyle w:val="CodeInTextPACKT"/>
        </w:rPr>
        <w:t>PSDirect</w:t>
      </w:r>
      <w:proofErr w:type="spellEnd"/>
      <w:r>
        <w:t xml:space="preserve"> VM in </w:t>
      </w:r>
      <w:r w:rsidRPr="00C32590">
        <w:rPr>
          <w:rStyle w:val="ItalicsPACKT"/>
        </w:rPr>
        <w:t>step 4</w:t>
      </w:r>
      <w:r>
        <w:t xml:space="preserve">. In </w:t>
      </w:r>
      <w:r w:rsidRPr="00C32590">
        <w:rPr>
          <w:rStyle w:val="ItalicsPACKT"/>
        </w:rPr>
        <w:t>step 5,</w:t>
      </w:r>
      <w:r>
        <w:t xml:space="preserve"> you add the ISO image to the </w:t>
      </w:r>
      <w:proofErr w:type="spellStart"/>
      <w:r w:rsidRPr="00E14EA3">
        <w:rPr>
          <w:rStyle w:val="CodeInTextPACKT"/>
        </w:rPr>
        <w:t>PSDirect</w:t>
      </w:r>
      <w:proofErr w:type="spellEnd"/>
      <w:r>
        <w:t xml:space="preserve"> VM and then</w:t>
      </w:r>
      <w:r w:rsidR="000F04E1">
        <w:t>,</w:t>
      </w:r>
      <w:r>
        <w:t xml:space="preserve"> in </w:t>
      </w:r>
      <w:r w:rsidRPr="00540FE0">
        <w:rPr>
          <w:rStyle w:val="ItalicsPACKT"/>
        </w:rPr>
        <w:t>step 6</w:t>
      </w:r>
      <w:r>
        <w:t xml:space="preserve">, you start the VM. These </w:t>
      </w:r>
      <w:r w:rsidR="00C51FE9">
        <w:t xml:space="preserve">four </w:t>
      </w:r>
      <w:r>
        <w:t>steps create no output.</w:t>
      </w:r>
    </w:p>
    <w:p w14:paraId="3B60B08E" w14:textId="18AEA687" w:rsidR="00C32590" w:rsidRDefault="00C32590" w:rsidP="00540755">
      <w:pPr>
        <w:pStyle w:val="NormalPACKT"/>
      </w:pPr>
      <w:r>
        <w:t xml:space="preserve">In the final step in this recipe, you use </w:t>
      </w:r>
      <w:r w:rsidRPr="00E14EA3">
        <w:rPr>
          <w:rStyle w:val="CodeInTextPACKT"/>
        </w:rPr>
        <w:t>Get-VM</w:t>
      </w:r>
      <w:r>
        <w:t xml:space="preserve"> to view the VM details, producing output like this</w:t>
      </w:r>
      <w:r w:rsidR="00423807">
        <w:t>:</w:t>
      </w:r>
    </w:p>
    <w:p w14:paraId="65C551A0" w14:textId="77777777" w:rsidR="00E14EA3" w:rsidRDefault="00E14EA3" w:rsidP="00C32590">
      <w:pPr>
        <w:pStyle w:val="FigurePACKT"/>
      </w:pPr>
      <w:r>
        <w:drawing>
          <wp:inline distT="0" distB="0" distL="0" distR="0" wp14:anchorId="264485D3" wp14:editId="0C808368">
            <wp:extent cx="4502573" cy="8096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6975" cy="823004"/>
                    </a:xfrm>
                    <a:prstGeom prst="rect">
                      <a:avLst/>
                    </a:prstGeom>
                  </pic:spPr>
                </pic:pic>
              </a:graphicData>
            </a:graphic>
          </wp:inline>
        </w:drawing>
      </w:r>
    </w:p>
    <w:p w14:paraId="3C311965" w14:textId="5DD95D49" w:rsidR="00C32590" w:rsidRDefault="00C32590" w:rsidP="00E8777D">
      <w:pPr>
        <w:pStyle w:val="FigureCaptionPACKT"/>
      </w:pPr>
      <w:r>
        <w:t>Figure 12.4: Viewing the new Hyper-V VM</w:t>
      </w:r>
    </w:p>
    <w:p w14:paraId="0FBF0373" w14:textId="44F537C1" w:rsidR="00C32590" w:rsidRPr="00054CFF" w:rsidRDefault="00C32590" w:rsidP="00642E15">
      <w:pPr>
        <w:pStyle w:val="LayoutInformationPACKT"/>
        <w:rPr>
          <w:lang w:val="en-GB"/>
        </w:rPr>
      </w:pPr>
      <w:r>
        <w:t>I</w:t>
      </w:r>
      <w:r w:rsidRPr="006D38BA">
        <w:t>nsert image B42024_</w:t>
      </w:r>
      <w:r>
        <w:t>12</w:t>
      </w:r>
      <w:r w:rsidRPr="006D38BA">
        <w:t>_</w:t>
      </w:r>
      <w:r>
        <w:t>04</w:t>
      </w:r>
      <w:r w:rsidRPr="006D38BA">
        <w:t>.png</w:t>
      </w:r>
    </w:p>
    <w:p w14:paraId="40F77FB0" w14:textId="6C517085" w:rsidR="00F157F0" w:rsidRDefault="00F157F0" w:rsidP="00F157F0">
      <w:pPr>
        <w:pStyle w:val="Heading2"/>
      </w:pPr>
      <w:r>
        <w:t>There</w:t>
      </w:r>
      <w:r w:rsidR="002D7D95">
        <w:t>'</w:t>
      </w:r>
      <w:r>
        <w:t>s more...</w:t>
      </w:r>
    </w:p>
    <w:p w14:paraId="0AF37893" w14:textId="7A1E9C55" w:rsidR="00C32590" w:rsidRDefault="00C32590" w:rsidP="00540755">
      <w:pPr>
        <w:pStyle w:val="NormalPACKT"/>
        <w:rPr>
          <w:lang w:val="en-GB"/>
        </w:rPr>
      </w:pPr>
      <w:r>
        <w:rPr>
          <w:lang w:val="en-GB"/>
        </w:rPr>
        <w:t xml:space="preserve">In </w:t>
      </w:r>
      <w:r w:rsidRPr="00C32590">
        <w:rPr>
          <w:rStyle w:val="ItalicsPACKT"/>
        </w:rPr>
        <w:t>step 1</w:t>
      </w:r>
      <w:r>
        <w:rPr>
          <w:lang w:val="en-GB"/>
        </w:rPr>
        <w:t>, you specify the name of the ISO image for Windows Server. Depending on which image you are using, the file name of the ISO you download may be different. Either adjust the file name to match this step</w:t>
      </w:r>
      <w:r w:rsidR="000F04E1">
        <w:rPr>
          <w:lang w:val="en-GB"/>
        </w:rPr>
        <w:t xml:space="preserve"> or change it to match the ISO file</w:t>
      </w:r>
      <w:r w:rsidR="002D7D95">
        <w:rPr>
          <w:lang w:val="en-GB"/>
        </w:rPr>
        <w:t>'</w:t>
      </w:r>
      <w:r w:rsidR="000F04E1">
        <w:rPr>
          <w:lang w:val="en-GB"/>
        </w:rPr>
        <w:t>s nam</w:t>
      </w:r>
      <w:r>
        <w:rPr>
          <w:lang w:val="en-GB"/>
        </w:rPr>
        <w:t>e. For released versions of Windows server, you can find ISO images for evaluation versions here</w:t>
      </w:r>
      <w:ins w:id="123" w:author="Lucy Wan" w:date="2021-04-21T10:46:00Z">
        <w:r w:rsidR="00070875">
          <w:rPr>
            <w:lang w:val="en-GB"/>
          </w:rPr>
          <w:t>:</w:t>
        </w:r>
      </w:ins>
      <w:r w:rsidR="000F04E1" w:rsidRPr="000F04E1">
        <w:t xml:space="preserve"> </w:t>
      </w:r>
      <w:r w:rsidR="000F04E1" w:rsidRPr="000F04E1">
        <w:rPr>
          <w:rStyle w:val="CodeInTextPACKT"/>
          <w:lang w:val="en-GB"/>
        </w:rPr>
        <w:t>https://www.microsoft.com/en-us/evalcenter/evaluate-windows-server</w:t>
      </w:r>
      <w:r w:rsidR="000F04E1">
        <w:rPr>
          <w:lang w:val="en-GB"/>
        </w:rPr>
        <w:t xml:space="preserve">. </w:t>
      </w:r>
      <w:r>
        <w:rPr>
          <w:lang w:val="en-GB"/>
        </w:rPr>
        <w:t xml:space="preserve">If you like living in the fast lane, consider </w:t>
      </w:r>
      <w:del w:id="124" w:author="Thomas Lee" w:date="2021-05-18T15:09:00Z">
        <w:r w:rsidDel="00AF0517">
          <w:rPr>
            <w:lang w:val="en-GB"/>
          </w:rPr>
          <w:delText xml:space="preserve">joining the </w:delText>
        </w:r>
      </w:del>
      <w:ins w:id="125" w:author="Thomas Lee" w:date="2021-05-18T15:09:00Z">
        <w:r w:rsidR="00AF0517">
          <w:rPr>
            <w:lang w:val="en-GB"/>
          </w:rPr>
          <w:t xml:space="preserve">using a </w:t>
        </w:r>
      </w:ins>
      <w:r>
        <w:rPr>
          <w:lang w:val="en-GB"/>
        </w:rPr>
        <w:t xml:space="preserve">Windows Insiders </w:t>
      </w:r>
      <w:del w:id="126" w:author="Thomas Lee" w:date="2021-05-18T15:09:00Z">
        <w:r w:rsidDel="00AF0517">
          <w:rPr>
            <w:lang w:val="en-GB"/>
          </w:rPr>
          <w:delText xml:space="preserve">project and using the latest </w:delText>
        </w:r>
      </w:del>
      <w:r>
        <w:rPr>
          <w:lang w:val="en-GB"/>
        </w:rPr>
        <w:t>preview build</w:t>
      </w:r>
      <w:ins w:id="127" w:author="Thomas Lee" w:date="2021-05-18T15:09:00Z">
        <w:r w:rsidR="00AF0517">
          <w:rPr>
            <w:lang w:val="en-GB"/>
          </w:rPr>
          <w:t>.</w:t>
        </w:r>
      </w:ins>
      <w:del w:id="128" w:author="Thomas Lee" w:date="2021-05-18T15:09:00Z">
        <w:r w:rsidDel="00AF0517">
          <w:rPr>
            <w:lang w:val="en-GB"/>
          </w:rPr>
          <w:delText xml:space="preserve"> – see</w:delText>
        </w:r>
        <w:r w:rsidR="000F04E1" w:rsidDel="00AF0517">
          <w:rPr>
            <w:lang w:val="en-GB"/>
          </w:rPr>
          <w:delText xml:space="preserve"> </w:delText>
        </w:r>
        <w:commentRangeStart w:id="129"/>
        <w:r w:rsidR="000F04E1" w:rsidRPr="00997313" w:rsidDel="00AF0517">
          <w:rPr>
            <w:rStyle w:val="URLPACKT"/>
          </w:rPr>
          <w:delText>https://www.microsoft.com/en-us/software-download/windowsinsiderpreviewserver</w:delText>
        </w:r>
        <w:commentRangeEnd w:id="129"/>
        <w:r w:rsidR="00BB0329" w:rsidDel="00AF0517">
          <w:rPr>
            <w:rStyle w:val="CommentReference"/>
            <w:color w:val="auto"/>
          </w:rPr>
          <w:commentReference w:id="129"/>
        </w:r>
        <w:r w:rsidDel="00AF0517">
          <w:rPr>
            <w:lang w:val="en-GB"/>
          </w:rPr>
          <w:delText>.</w:delText>
        </w:r>
        <w:r w:rsidR="000F04E1" w:rsidDel="00AF0517">
          <w:rPr>
            <w:lang w:val="en-GB"/>
          </w:rPr>
          <w:delText xml:space="preserve"> Note that Windows Server Insiders builds are free. However, you do need to sign up first.</w:delText>
        </w:r>
      </w:del>
    </w:p>
    <w:p w14:paraId="3EA65759" w14:textId="6C6E359B" w:rsidR="00054CFF" w:rsidRDefault="00054CFF" w:rsidP="00540755">
      <w:pPr>
        <w:pStyle w:val="NormalPACKT"/>
        <w:rPr>
          <w:lang w:val="en-GB"/>
        </w:rPr>
      </w:pPr>
      <w:r>
        <w:rPr>
          <w:lang w:val="en-GB"/>
        </w:rPr>
        <w:t xml:space="preserve">In </w:t>
      </w:r>
      <w:r w:rsidRPr="00054CFF">
        <w:rPr>
          <w:rStyle w:val="ItalicsPACKT"/>
        </w:rPr>
        <w:t>step 2</w:t>
      </w:r>
      <w:r>
        <w:rPr>
          <w:lang w:val="en-GB"/>
        </w:rPr>
        <w:t xml:space="preserve">, you create a VM. Although that step should succeed, </w:t>
      </w:r>
      <w:r w:rsidR="000F04E1">
        <w:rPr>
          <w:lang w:val="en-GB"/>
        </w:rPr>
        <w:t xml:space="preserve">you </w:t>
      </w:r>
      <w:ins w:id="130" w:author="Lucy Wan" w:date="2021-04-21T10:48:00Z">
        <w:r w:rsidR="000A710B">
          <w:rPr>
            <w:lang w:val="en-GB"/>
          </w:rPr>
          <w:t>cannot</w:t>
        </w:r>
      </w:ins>
      <w:del w:id="131" w:author="Lucy Wan" w:date="2021-04-21T10:48:00Z">
        <w:r w:rsidR="000F04E1" w:rsidDel="000A710B">
          <w:rPr>
            <w:lang w:val="en-GB"/>
          </w:rPr>
          <w:delText>could not</w:delText>
        </w:r>
      </w:del>
      <w:r w:rsidR="000F04E1">
        <w:rPr>
          <w:lang w:val="en-GB"/>
        </w:rPr>
        <w:t xml:space="preserve"> run this </w:t>
      </w:r>
      <w:r>
        <w:rPr>
          <w:lang w:val="en-GB"/>
        </w:rPr>
        <w:t xml:space="preserve">VM </w:t>
      </w:r>
      <w:r w:rsidR="000F04E1">
        <w:rPr>
          <w:lang w:val="en-GB"/>
        </w:rPr>
        <w:t>y</w:t>
      </w:r>
      <w:r>
        <w:rPr>
          <w:lang w:val="en-GB"/>
        </w:rPr>
        <w:t>et</w:t>
      </w:r>
      <w:r w:rsidR="000F04E1">
        <w:rPr>
          <w:lang w:val="en-GB"/>
        </w:rPr>
        <w:t xml:space="preserve">, </w:t>
      </w:r>
      <w:r>
        <w:rPr>
          <w:lang w:val="en-GB"/>
        </w:rPr>
        <w:t>as you need to define at least one virtual hard drive to use with the VM. You carry out these configuration steps in subsequent steps.</w:t>
      </w:r>
    </w:p>
    <w:p w14:paraId="1F86E741" w14:textId="37342BE5" w:rsidR="00E14EA3" w:rsidRDefault="00E14EA3" w:rsidP="00540755">
      <w:pPr>
        <w:pStyle w:val="NormalPACKT"/>
        <w:rPr>
          <w:lang w:val="en-GB"/>
        </w:rPr>
      </w:pPr>
      <w:r>
        <w:rPr>
          <w:lang w:val="en-GB"/>
        </w:rPr>
        <w:t xml:space="preserve">Once you start the VM, in </w:t>
      </w:r>
      <w:r w:rsidRPr="00E14EA3">
        <w:rPr>
          <w:rStyle w:val="ItalicsPACKT"/>
        </w:rPr>
        <w:t>step 6</w:t>
      </w:r>
      <w:r>
        <w:rPr>
          <w:lang w:val="en-GB"/>
        </w:rPr>
        <w:t xml:space="preserve">, the VM </w:t>
      </w:r>
      <w:r w:rsidR="000F04E1">
        <w:rPr>
          <w:lang w:val="en-GB"/>
        </w:rPr>
        <w:t>runs and completes Windows Server</w:t>
      </w:r>
      <w:r w:rsidR="002D7D95">
        <w:rPr>
          <w:lang w:val="en-GB"/>
        </w:rPr>
        <w:t>'</w:t>
      </w:r>
      <w:r w:rsidR="000F04E1">
        <w:rPr>
          <w:lang w:val="en-GB"/>
        </w:rPr>
        <w:t>s installation</w:t>
      </w:r>
      <w:r>
        <w:rPr>
          <w:lang w:val="en-GB"/>
        </w:rPr>
        <w:t xml:space="preserve">. </w:t>
      </w:r>
      <w:r w:rsidR="000F04E1">
        <w:rPr>
          <w:lang w:val="en-GB"/>
        </w:rPr>
        <w:t xml:space="preserve">To complete installing Windows Server, you </w:t>
      </w:r>
      <w:r>
        <w:rPr>
          <w:lang w:val="en-GB"/>
        </w:rPr>
        <w:t>need to use the GUI. For th</w:t>
      </w:r>
      <w:r w:rsidR="000F04E1">
        <w:rPr>
          <w:lang w:val="en-GB"/>
        </w:rPr>
        <w:t>is chapter</w:t>
      </w:r>
      <w:r w:rsidR="002D7D95">
        <w:rPr>
          <w:lang w:val="en-GB"/>
        </w:rPr>
        <w:t>'</w:t>
      </w:r>
      <w:r w:rsidR="000F04E1">
        <w:rPr>
          <w:lang w:val="en-GB"/>
        </w:rPr>
        <w:t>s purposes</w:t>
      </w:r>
      <w:r>
        <w:rPr>
          <w:lang w:val="en-GB"/>
        </w:rPr>
        <w:t xml:space="preserve">, accept all the </w:t>
      </w:r>
      <w:r w:rsidR="000F04E1">
        <w:rPr>
          <w:lang w:val="en-GB"/>
        </w:rPr>
        <w:t xml:space="preserve">installation </w:t>
      </w:r>
      <w:r>
        <w:rPr>
          <w:lang w:val="en-GB"/>
        </w:rPr>
        <w:t xml:space="preserve">defaults and ensure you </w:t>
      </w:r>
      <w:r w:rsidR="000F04E1">
        <w:rPr>
          <w:lang w:val="en-GB"/>
        </w:rPr>
        <w:t>set t</w:t>
      </w:r>
      <w:r>
        <w:rPr>
          <w:lang w:val="en-GB"/>
        </w:rPr>
        <w:t>he password</w:t>
      </w:r>
      <w:r w:rsidR="000F04E1">
        <w:rPr>
          <w:lang w:val="en-GB"/>
        </w:rPr>
        <w:t xml:space="preserve"> to</w:t>
      </w:r>
      <w:r>
        <w:rPr>
          <w:lang w:val="en-GB"/>
        </w:rPr>
        <w:t xml:space="preserve"> </w:t>
      </w:r>
      <w:r w:rsidRPr="00E14EA3">
        <w:rPr>
          <w:rStyle w:val="CodeInTextPACKT"/>
        </w:rPr>
        <w:t>Pa$$w0rd</w:t>
      </w:r>
      <w:r>
        <w:rPr>
          <w:lang w:val="en-GB"/>
        </w:rPr>
        <w:t>. As with all the passwords used in this book, feel free to use whatever passwords you wish – just ensure you don</w:t>
      </w:r>
      <w:r w:rsidR="002D7D95">
        <w:rPr>
          <w:lang w:val="en-GB"/>
        </w:rPr>
        <w:t>'</w:t>
      </w:r>
      <w:r>
        <w:rPr>
          <w:lang w:val="en-GB"/>
        </w:rPr>
        <w:t>t forget the</w:t>
      </w:r>
      <w:ins w:id="132" w:author="Lucy Wan" w:date="2021-04-21T10:49:00Z">
        <w:r w:rsidR="00E56DA5">
          <w:rPr>
            <w:lang w:val="en-GB"/>
          </w:rPr>
          <w:t>m</w:t>
        </w:r>
      </w:ins>
      <w:del w:id="133" w:author="Lucy Wan" w:date="2021-04-21T10:49:00Z">
        <w:r w:rsidDel="00E56DA5">
          <w:rPr>
            <w:lang w:val="en-GB"/>
          </w:rPr>
          <w:delText xml:space="preserve"> passwords(s)</w:delText>
        </w:r>
      </w:del>
      <w:r>
        <w:rPr>
          <w:lang w:val="en-GB"/>
        </w:rPr>
        <w:t xml:space="preserve"> later.</w:t>
      </w:r>
    </w:p>
    <w:p w14:paraId="78F4CED1" w14:textId="739025E9" w:rsidR="00F157F0" w:rsidRDefault="00F157F0" w:rsidP="00F157F0">
      <w:pPr>
        <w:pStyle w:val="Heading1"/>
        <w:tabs>
          <w:tab w:val="left" w:pos="0"/>
        </w:tabs>
      </w:pPr>
      <w:r>
        <w:t>Using PowerShell Direct</w:t>
      </w:r>
    </w:p>
    <w:p w14:paraId="57560089" w14:textId="70E33403" w:rsidR="00E14EA3" w:rsidRPr="00E14EA3" w:rsidRDefault="00F85F5A" w:rsidP="00540755">
      <w:pPr>
        <w:pStyle w:val="NormalPACKT"/>
        <w:rPr>
          <w:lang w:val="en-GB"/>
        </w:rPr>
      </w:pPr>
      <w:r>
        <w:rPr>
          <w:lang w:val="en-GB"/>
        </w:rPr>
        <w:t xml:space="preserve">PowerShell </w:t>
      </w:r>
      <w:del w:id="134" w:author="Lucy Wan" w:date="2021-04-21T14:23:00Z">
        <w:r w:rsidDel="00C70177">
          <w:rPr>
            <w:lang w:val="en-GB"/>
          </w:rPr>
          <w:delText>d</w:delText>
        </w:r>
      </w:del>
      <w:ins w:id="135" w:author="Lucy Wan" w:date="2021-04-21T14:23:00Z">
        <w:r w:rsidR="00C70177">
          <w:rPr>
            <w:lang w:val="en-GB"/>
          </w:rPr>
          <w:t>D</w:t>
        </w:r>
      </w:ins>
      <w:r>
        <w:rPr>
          <w:lang w:val="en-GB"/>
        </w:rPr>
        <w:t xml:space="preserve">irect is a Hyper-V feature that enables you to open PowerShell remoting sessions on a VM without using a network connection. </w:t>
      </w:r>
      <w:r w:rsidR="0079043F">
        <w:rPr>
          <w:lang w:val="en-GB"/>
        </w:rPr>
        <w:t xml:space="preserve">This feature enables you to create </w:t>
      </w:r>
      <w:r w:rsidR="0079043F">
        <w:rPr>
          <w:lang w:val="en-GB"/>
        </w:rPr>
        <w:lastRenderedPageBreak/>
        <w:t>a remoting session inside the VM to fix issues, such as networking misconfiguration. An administrator might be commissioning a new host and configure</w:t>
      </w:r>
      <w:del w:id="136" w:author="Lucy Wan" w:date="2021-04-21T10:50:00Z">
        <w:r w:rsidR="0079043F" w:rsidDel="0057637A">
          <w:rPr>
            <w:lang w:val="en-GB"/>
          </w:rPr>
          <w:delText>s</w:delText>
        </w:r>
      </w:del>
      <w:r w:rsidR="0079043F">
        <w:rPr>
          <w:lang w:val="en-GB"/>
        </w:rPr>
        <w:t xml:space="preserve"> its host IP address nearly correctly</w:t>
      </w:r>
      <w:r w:rsidR="0073018C">
        <w:rPr>
          <w:lang w:val="en-GB"/>
        </w:rPr>
        <w:t>,</w:t>
      </w:r>
      <w:r w:rsidR="0079043F">
        <w:rPr>
          <w:lang w:val="en-GB"/>
        </w:rPr>
        <w:t xml:space="preserve"> meaning a network connectivity Catch-22 situation. Without a working network connection to the VM, you can</w:t>
      </w:r>
      <w:r w:rsidR="002D7D95">
        <w:rPr>
          <w:lang w:val="en-GB"/>
        </w:rPr>
        <w:t>'</w:t>
      </w:r>
      <w:r w:rsidR="0079043F">
        <w:rPr>
          <w:lang w:val="en-GB"/>
        </w:rPr>
        <w:t xml:space="preserve">t fix the issue – but until you fix the issue, you cannot make a connection to the VM. With PS </w:t>
      </w:r>
      <w:del w:id="137" w:author="Lucy Wan" w:date="2021-04-21T14:23:00Z">
        <w:r w:rsidR="0079043F" w:rsidDel="003D6525">
          <w:rPr>
            <w:lang w:val="en-GB"/>
          </w:rPr>
          <w:delText>d</w:delText>
        </w:r>
      </w:del>
      <w:ins w:id="138" w:author="Lucy Wan" w:date="2021-04-21T14:23:00Z">
        <w:r w:rsidR="003D6525">
          <w:rPr>
            <w:lang w:val="en-GB"/>
          </w:rPr>
          <w:t>D</w:t>
        </w:r>
      </w:ins>
      <w:r w:rsidR="0079043F">
        <w:rPr>
          <w:lang w:val="en-GB"/>
        </w:rPr>
        <w:t>irect, you can create a remoting session in the VM</w:t>
      </w:r>
      <w:r w:rsidR="0073018C">
        <w:rPr>
          <w:lang w:val="en-GB"/>
        </w:rPr>
        <w:t>,</w:t>
      </w:r>
      <w:r w:rsidR="0079043F">
        <w:rPr>
          <w:lang w:val="en-GB"/>
        </w:rPr>
        <w:t xml:space="preserve"> as you see in this recipe.</w:t>
      </w:r>
    </w:p>
    <w:p w14:paraId="7483AD14" w14:textId="51FF6E94" w:rsidR="00F157F0" w:rsidRDefault="00F157F0" w:rsidP="00F157F0">
      <w:pPr>
        <w:pStyle w:val="Heading2"/>
        <w:tabs>
          <w:tab w:val="left" w:pos="0"/>
        </w:tabs>
      </w:pPr>
      <w:r>
        <w:t xml:space="preserve">Getting </w:t>
      </w:r>
      <w:r w:rsidR="008D032D">
        <w:t>r</w:t>
      </w:r>
      <w:r>
        <w:t>eady</w:t>
      </w:r>
    </w:p>
    <w:p w14:paraId="7A93DEFC" w14:textId="0469BED0" w:rsidR="00F157F0" w:rsidRDefault="00F157F0" w:rsidP="00540755">
      <w:pPr>
        <w:pStyle w:val="NormalPACKT"/>
      </w:pPr>
      <w:r>
        <w:rPr>
          <w:lang w:val="en-GB"/>
        </w:rPr>
        <w:t xml:space="preserve">This recipe uses </w:t>
      </w:r>
      <w:r w:rsidR="0079043F">
        <w:rPr>
          <w:rStyle w:val="CodeInTextPACKT"/>
        </w:rPr>
        <w:t>HV1</w:t>
      </w:r>
      <w:r w:rsidR="0079043F" w:rsidRPr="0079043F">
        <w:t>, a Windows Server Datacenter host on wh</w:t>
      </w:r>
      <w:r w:rsidR="0079043F">
        <w:t xml:space="preserve">ich you have installed the Hyper-V feature. You should have also created a VM of Windows Server called </w:t>
      </w:r>
      <w:proofErr w:type="spellStart"/>
      <w:r w:rsidR="0079043F" w:rsidRPr="00540FE0">
        <w:rPr>
          <w:rStyle w:val="CodeInTextPACKT"/>
        </w:rPr>
        <w:t>PSDirect</w:t>
      </w:r>
      <w:proofErr w:type="spellEnd"/>
      <w:r w:rsidR="0079043F">
        <w:t xml:space="preserve">. This recipe demonstrates PowerShell </w:t>
      </w:r>
      <w:del w:id="139" w:author="Lucy Wan" w:date="2021-04-21T14:23:00Z">
        <w:r w:rsidR="0079043F" w:rsidDel="003D6525">
          <w:delText>d</w:delText>
        </w:r>
      </w:del>
      <w:ins w:id="140" w:author="Lucy Wan" w:date="2021-04-21T14:23:00Z">
        <w:r w:rsidR="003D6525">
          <w:t>D</w:t>
        </w:r>
      </w:ins>
      <w:r w:rsidR="0079043F">
        <w:t>irect</w:t>
      </w:r>
      <w:r w:rsidR="0073018C">
        <w:t>,</w:t>
      </w:r>
      <w:r w:rsidR="0079043F">
        <w:t xml:space="preserve"> so it doesn</w:t>
      </w:r>
      <w:r w:rsidR="002D7D95">
        <w:t>'</w:t>
      </w:r>
      <w:r w:rsidR="0079043F">
        <w:t>t matter which version</w:t>
      </w:r>
      <w:ins w:id="141" w:author="Thomas Lee" w:date="2021-05-18T15:15:00Z">
        <w:r w:rsidR="00AF0517">
          <w:t xml:space="preserve"> of Windows Server you install so long as It is Windows Server 2016 or later</w:t>
        </w:r>
      </w:ins>
      <w:r w:rsidR="0079043F">
        <w:t xml:space="preserve"> </w:t>
      </w:r>
      <w:del w:id="142" w:author="Thomas Lee" w:date="2021-05-18T15:15:00Z">
        <w:r w:rsidR="0079043F" w:rsidDel="00AF0517">
          <w:delText xml:space="preserve">of the operating system you install so long as it is </w:delText>
        </w:r>
        <w:commentRangeStart w:id="143"/>
        <w:r w:rsidR="0079043F" w:rsidDel="00AF0517">
          <w:delText xml:space="preserve">a </w:delText>
        </w:r>
      </w:del>
      <w:r w:rsidR="0079043F">
        <w:t>supported version of Windows</w:t>
      </w:r>
      <w:r w:rsidR="0073018C">
        <w:t xml:space="preserve"> </w:t>
      </w:r>
      <w:commentRangeEnd w:id="143"/>
      <w:r w:rsidR="001D018C">
        <w:rPr>
          <w:rStyle w:val="CommentReference"/>
          <w:color w:val="auto"/>
        </w:rPr>
        <w:commentReference w:id="143"/>
      </w:r>
      <w:r w:rsidR="0073018C">
        <w:t xml:space="preserve">(and you complete the installation of the OS inside the </w:t>
      </w:r>
      <w:proofErr w:type="spellStart"/>
      <w:r w:rsidR="0073018C" w:rsidRPr="0073018C">
        <w:rPr>
          <w:rStyle w:val="CodeInTextPACKT"/>
        </w:rPr>
        <w:t>PSDirect</w:t>
      </w:r>
      <w:proofErr w:type="spellEnd"/>
      <w:r w:rsidR="0073018C">
        <w:t xml:space="preserve"> VM</w:t>
      </w:r>
      <w:ins w:id="144" w:author="Lucy Wan" w:date="2021-04-21T10:51:00Z">
        <w:r w:rsidR="008E5320">
          <w:t>)</w:t>
        </w:r>
      </w:ins>
      <w:r w:rsidR="0079043F">
        <w:t>.</w:t>
      </w:r>
    </w:p>
    <w:p w14:paraId="5189711E" w14:textId="1E17E8CA" w:rsidR="0079043F" w:rsidRDefault="0079043F" w:rsidP="00540755">
      <w:pPr>
        <w:pStyle w:val="NormalPACKT"/>
      </w:pPr>
      <w:r>
        <w:t xml:space="preserve">You run the final steps of this recipe on </w:t>
      </w:r>
      <w:r w:rsidRPr="00B31183">
        <w:rPr>
          <w:rStyle w:val="CodeInTextPACKT"/>
        </w:rPr>
        <w:t>DC1</w:t>
      </w:r>
      <w:r>
        <w:t>, showing how to connect to a VM remotely from the Hyper-V host.</w:t>
      </w:r>
      <w:r w:rsidR="00B31183">
        <w:t xml:space="preserve"> </w:t>
      </w:r>
    </w:p>
    <w:p w14:paraId="15DE5A2B" w14:textId="0B3C698F" w:rsidR="00F157F0" w:rsidRDefault="00F157F0" w:rsidP="00F157F0">
      <w:pPr>
        <w:pStyle w:val="Heading2"/>
        <w:tabs>
          <w:tab w:val="left" w:pos="0"/>
        </w:tabs>
      </w:pPr>
      <w:r>
        <w:t>How to do it...</w:t>
      </w:r>
    </w:p>
    <w:p w14:paraId="33B4608F" w14:textId="164A44D5" w:rsidR="00B31183" w:rsidRPr="00B31183" w:rsidRDefault="00B31183" w:rsidP="00D00587">
      <w:pPr>
        <w:pStyle w:val="NumberedBulletPACKT"/>
        <w:numPr>
          <w:ilvl w:val="0"/>
          <w:numId w:val="38"/>
        </w:numPr>
        <w:rPr>
          <w:color w:val="000000"/>
        </w:rPr>
      </w:pPr>
      <w:r w:rsidRPr="00B31183">
        <w:t>Creating a credential object for </w:t>
      </w:r>
      <w:r w:rsidRPr="00B31183">
        <w:rPr>
          <w:rStyle w:val="CodeInTextPACKT"/>
        </w:rPr>
        <w:t>Reskit\Administrator</w:t>
      </w:r>
    </w:p>
    <w:p w14:paraId="1653DCE0" w14:textId="77777777" w:rsidR="00B31183" w:rsidRPr="00B31183" w:rsidRDefault="00B31183" w:rsidP="00540755">
      <w:pPr>
        <w:pStyle w:val="CodePACKT"/>
      </w:pPr>
    </w:p>
    <w:p w14:paraId="29E911FC" w14:textId="392D3DAE" w:rsidR="00B31183" w:rsidRPr="00B31183" w:rsidRDefault="00B31183" w:rsidP="00540755">
      <w:pPr>
        <w:pStyle w:val="CodePACKT"/>
      </w:pPr>
      <w:r w:rsidRPr="00B31183">
        <w:t>$Admin = </w:t>
      </w:r>
      <w:r w:rsidR="002D7D95">
        <w:t>'</w:t>
      </w:r>
      <w:r w:rsidRPr="00B31183">
        <w:t>Administrator</w:t>
      </w:r>
      <w:r w:rsidR="002D7D95">
        <w:t>'</w:t>
      </w:r>
    </w:p>
    <w:p w14:paraId="6D63C7B0" w14:textId="597C7B29" w:rsidR="00B31183" w:rsidRPr="00B31183" w:rsidRDefault="00B31183" w:rsidP="00540755">
      <w:pPr>
        <w:pStyle w:val="CodePACKT"/>
      </w:pPr>
      <w:r w:rsidRPr="00B31183">
        <w:t>$PS    = </w:t>
      </w:r>
      <w:r w:rsidR="002D7D95">
        <w:t>'</w:t>
      </w:r>
      <w:r w:rsidRPr="00B31183">
        <w:t>Pa$$w0rd</w:t>
      </w:r>
      <w:r w:rsidR="002D7D95">
        <w:t>'</w:t>
      </w:r>
    </w:p>
    <w:p w14:paraId="27F08E4B" w14:textId="77777777" w:rsidR="00B31183" w:rsidRPr="00B31183" w:rsidRDefault="00B31183" w:rsidP="00540755">
      <w:pPr>
        <w:pStyle w:val="CodePACKT"/>
      </w:pPr>
      <w:r w:rsidRPr="00B31183">
        <w:t>$RKP   = </w:t>
      </w:r>
      <w:proofErr w:type="spellStart"/>
      <w:r w:rsidRPr="00B31183">
        <w:t>ConvertTo-SecureString</w:t>
      </w:r>
      <w:proofErr w:type="spellEnd"/>
      <w:r w:rsidRPr="00B31183">
        <w:t> -String $PS -</w:t>
      </w:r>
      <w:proofErr w:type="spellStart"/>
      <w:r w:rsidRPr="00B31183">
        <w:t>AsPlainText</w:t>
      </w:r>
      <w:proofErr w:type="spellEnd"/>
      <w:r w:rsidRPr="00B31183">
        <w:t> -Force</w:t>
      </w:r>
    </w:p>
    <w:p w14:paraId="528FA7B1" w14:textId="77777777" w:rsidR="00B31183" w:rsidRPr="00B31183" w:rsidRDefault="00B31183" w:rsidP="00540755">
      <w:pPr>
        <w:pStyle w:val="CodePACKT"/>
      </w:pPr>
      <w:r w:rsidRPr="00B31183">
        <w:t>$Cred  = [</w:t>
      </w:r>
      <w:proofErr w:type="spellStart"/>
      <w:r w:rsidRPr="00B31183">
        <w:t>System.Management.Automation.PSCredential</w:t>
      </w:r>
      <w:proofErr w:type="spellEnd"/>
      <w:r w:rsidRPr="00B31183">
        <w:t>]::New(</w:t>
      </w:r>
    </w:p>
    <w:p w14:paraId="6C20FFF9" w14:textId="77777777" w:rsidR="00B31183" w:rsidRPr="00B31183" w:rsidRDefault="00B31183" w:rsidP="00540755">
      <w:pPr>
        <w:pStyle w:val="CodePACKT"/>
      </w:pPr>
      <w:r w:rsidRPr="00B31183">
        <w:t>          $Admin, $RKP)</w:t>
      </w:r>
    </w:p>
    <w:p w14:paraId="4908E905" w14:textId="77777777" w:rsidR="00B31183" w:rsidRPr="00B31183" w:rsidRDefault="00B31183" w:rsidP="00540755">
      <w:pPr>
        <w:pStyle w:val="CodePACKT"/>
      </w:pPr>
    </w:p>
    <w:p w14:paraId="75E03E81" w14:textId="7D710499" w:rsidR="00B31183" w:rsidRPr="00B31183" w:rsidRDefault="00B31183" w:rsidP="00D00587">
      <w:pPr>
        <w:pStyle w:val="NumberedBulletPACKT"/>
        <w:numPr>
          <w:ilvl w:val="0"/>
          <w:numId w:val="38"/>
        </w:numPr>
        <w:rPr>
          <w:color w:val="000000"/>
        </w:rPr>
      </w:pPr>
      <w:r w:rsidRPr="00B31183">
        <w:t>Viewing the </w:t>
      </w:r>
      <w:proofErr w:type="spellStart"/>
      <w:r w:rsidRPr="00B31183">
        <w:rPr>
          <w:rStyle w:val="CodeInTextPACKT"/>
        </w:rPr>
        <w:t>PSDirect</w:t>
      </w:r>
      <w:proofErr w:type="spellEnd"/>
      <w:r w:rsidRPr="00B31183">
        <w:t> VM</w:t>
      </w:r>
    </w:p>
    <w:p w14:paraId="3677E95F" w14:textId="77777777" w:rsidR="00B31183" w:rsidRDefault="00B31183" w:rsidP="00B31183">
      <w:pPr>
        <w:shd w:val="clear" w:color="auto" w:fill="FFFFFF"/>
        <w:spacing w:after="0" w:line="285" w:lineRule="atLeast"/>
        <w:rPr>
          <w:rFonts w:ascii="Consolas" w:hAnsi="Consolas"/>
          <w:color w:val="000000"/>
          <w:sz w:val="21"/>
          <w:szCs w:val="21"/>
        </w:rPr>
      </w:pPr>
    </w:p>
    <w:p w14:paraId="36CAC4F6" w14:textId="73CA6454" w:rsidR="00B31183" w:rsidRPr="00B31183" w:rsidRDefault="00B31183" w:rsidP="00540755">
      <w:pPr>
        <w:pStyle w:val="CodePACKT"/>
      </w:pPr>
      <w:r w:rsidRPr="00B31183">
        <w:t>Get-VM -Name </w:t>
      </w:r>
      <w:proofErr w:type="spellStart"/>
      <w:r w:rsidRPr="00B31183">
        <w:t>PSDirect</w:t>
      </w:r>
      <w:proofErr w:type="spellEnd"/>
    </w:p>
    <w:p w14:paraId="1BF2F300" w14:textId="77777777" w:rsidR="00B31183" w:rsidRPr="00B31183" w:rsidRDefault="00B31183" w:rsidP="00B31183">
      <w:pPr>
        <w:shd w:val="clear" w:color="auto" w:fill="FFFFFF"/>
        <w:spacing w:after="0" w:line="285" w:lineRule="atLeast"/>
        <w:rPr>
          <w:rFonts w:ascii="Consolas" w:hAnsi="Consolas"/>
          <w:color w:val="000000"/>
          <w:sz w:val="21"/>
          <w:szCs w:val="21"/>
        </w:rPr>
      </w:pPr>
    </w:p>
    <w:p w14:paraId="5261147A" w14:textId="58BDA276" w:rsidR="00B31183" w:rsidRPr="00B31183" w:rsidRDefault="00B31183" w:rsidP="00D00587">
      <w:pPr>
        <w:pStyle w:val="NumberedBulletPACKT"/>
        <w:numPr>
          <w:ilvl w:val="0"/>
          <w:numId w:val="38"/>
        </w:numPr>
        <w:rPr>
          <w:color w:val="000000"/>
        </w:rPr>
      </w:pPr>
      <w:r w:rsidRPr="00B31183">
        <w:t>Invoking a command on the VM specifying VM name</w:t>
      </w:r>
    </w:p>
    <w:p w14:paraId="7E0E6AF2" w14:textId="77777777" w:rsidR="00B31183" w:rsidRPr="00B31183" w:rsidRDefault="00B31183" w:rsidP="00540755">
      <w:pPr>
        <w:pStyle w:val="CodePACKT"/>
      </w:pPr>
    </w:p>
    <w:p w14:paraId="715B5F1D" w14:textId="77777777" w:rsidR="00B31183" w:rsidRPr="00B31183" w:rsidRDefault="00B31183" w:rsidP="00540755">
      <w:pPr>
        <w:pStyle w:val="CodePACKT"/>
      </w:pPr>
      <w:r w:rsidRPr="00B31183">
        <w:t>$SBHT = @{</w:t>
      </w:r>
    </w:p>
    <w:p w14:paraId="595CD0B9" w14:textId="5BAEB502" w:rsidR="00B31183" w:rsidRPr="00B31183" w:rsidRDefault="00B31183" w:rsidP="00540755">
      <w:pPr>
        <w:pStyle w:val="CodePACKT"/>
      </w:pPr>
      <w:r w:rsidRPr="00B31183">
        <w:t>  </w:t>
      </w:r>
      <w:proofErr w:type="spellStart"/>
      <w:r w:rsidRPr="00B31183">
        <w:t>VMName</w:t>
      </w:r>
      <w:proofErr w:type="spellEnd"/>
      <w:r w:rsidRPr="00B31183">
        <w:t>      = </w:t>
      </w:r>
      <w:r w:rsidR="002D7D95">
        <w:t>'</w:t>
      </w:r>
      <w:proofErr w:type="spellStart"/>
      <w:r w:rsidRPr="00B31183">
        <w:t>PSDirect</w:t>
      </w:r>
      <w:proofErr w:type="spellEnd"/>
      <w:r w:rsidR="002D7D95">
        <w:t>'</w:t>
      </w:r>
    </w:p>
    <w:p w14:paraId="58C02657" w14:textId="77777777" w:rsidR="00B31183" w:rsidRPr="00B31183" w:rsidRDefault="00B31183" w:rsidP="00540755">
      <w:pPr>
        <w:pStyle w:val="CodePACKT"/>
      </w:pPr>
      <w:r w:rsidRPr="00B31183">
        <w:t>  Credential  = $Cred</w:t>
      </w:r>
    </w:p>
    <w:p w14:paraId="5E8BCF57" w14:textId="77777777" w:rsidR="00B31183" w:rsidRPr="00B31183" w:rsidRDefault="00B31183" w:rsidP="00540755">
      <w:pPr>
        <w:pStyle w:val="CodePACKT"/>
      </w:pPr>
      <w:r w:rsidRPr="00B31183">
        <w:t>  </w:t>
      </w:r>
      <w:proofErr w:type="spellStart"/>
      <w:r w:rsidRPr="00B31183">
        <w:t>ScriptBlock</w:t>
      </w:r>
      <w:proofErr w:type="spellEnd"/>
      <w:r w:rsidRPr="00B31183">
        <w:t> = {hostname}</w:t>
      </w:r>
    </w:p>
    <w:p w14:paraId="349E207C" w14:textId="77777777" w:rsidR="00B31183" w:rsidRPr="00B31183" w:rsidRDefault="00B31183" w:rsidP="00540755">
      <w:pPr>
        <w:pStyle w:val="CodePACKT"/>
      </w:pPr>
      <w:r w:rsidRPr="00B31183">
        <w:t>}</w:t>
      </w:r>
    </w:p>
    <w:p w14:paraId="315113C2" w14:textId="77777777" w:rsidR="00B31183" w:rsidRPr="00B31183" w:rsidRDefault="00B31183" w:rsidP="00540755">
      <w:pPr>
        <w:pStyle w:val="CodePACKT"/>
      </w:pPr>
      <w:r w:rsidRPr="00B31183">
        <w:t>Invoke-Command @SBHT</w:t>
      </w:r>
    </w:p>
    <w:p w14:paraId="0E6FC3BC" w14:textId="77777777" w:rsidR="00B31183" w:rsidRPr="00B31183" w:rsidRDefault="00B31183" w:rsidP="00540755">
      <w:pPr>
        <w:pStyle w:val="CodePACKT"/>
      </w:pPr>
    </w:p>
    <w:p w14:paraId="70B4B6FF" w14:textId="4926C205" w:rsidR="00B31183" w:rsidRPr="00B31183" w:rsidRDefault="00B31183" w:rsidP="00D00587">
      <w:pPr>
        <w:pStyle w:val="NumberedBulletPACKT"/>
        <w:numPr>
          <w:ilvl w:val="0"/>
          <w:numId w:val="38"/>
        </w:numPr>
        <w:rPr>
          <w:color w:val="000000"/>
        </w:rPr>
      </w:pPr>
      <w:r w:rsidRPr="00B31183">
        <w:t>Invoking a command based on VMID</w:t>
      </w:r>
    </w:p>
    <w:p w14:paraId="20C1F0DE" w14:textId="77777777" w:rsidR="00B31183" w:rsidRPr="00B31183" w:rsidRDefault="00B31183" w:rsidP="00540755">
      <w:pPr>
        <w:pStyle w:val="CodePACKT"/>
      </w:pPr>
    </w:p>
    <w:p w14:paraId="5FDD3B36" w14:textId="0BA053F7" w:rsidR="00B31183" w:rsidRPr="00B31183" w:rsidRDefault="00B31183" w:rsidP="00540755">
      <w:pPr>
        <w:pStyle w:val="CodePACKT"/>
      </w:pPr>
      <w:r w:rsidRPr="00B31183">
        <w:t>$VMID = (Get-VM -</w:t>
      </w:r>
      <w:proofErr w:type="spellStart"/>
      <w:r w:rsidRPr="00B31183">
        <w:t>VMName</w:t>
      </w:r>
      <w:proofErr w:type="spellEnd"/>
      <w:r w:rsidRPr="00B31183">
        <w:t> </w:t>
      </w:r>
      <w:proofErr w:type="spellStart"/>
      <w:r w:rsidRPr="00B31183">
        <w:t>PSDirect</w:t>
      </w:r>
      <w:proofErr w:type="spellEnd"/>
      <w:r w:rsidRPr="00B31183">
        <w:t>).</w:t>
      </w:r>
      <w:proofErr w:type="spellStart"/>
      <w:r w:rsidRPr="00B31183">
        <w:t>VMId.Guid</w:t>
      </w:r>
      <w:proofErr w:type="spellEnd"/>
    </w:p>
    <w:p w14:paraId="45357A15" w14:textId="7D5F20FA" w:rsidR="00B31183" w:rsidRPr="00B31183" w:rsidRDefault="00B31183" w:rsidP="00540755">
      <w:pPr>
        <w:pStyle w:val="CodePACKT"/>
      </w:pPr>
      <w:r w:rsidRPr="00B31183">
        <w:t>Invoke-Command -VMid $VMID -Credential </w:t>
      </w:r>
      <w:commentRangeStart w:id="145"/>
      <w:commentRangeStart w:id="146"/>
      <w:r w:rsidRPr="00B31183">
        <w:t>$</w:t>
      </w:r>
      <w:del w:id="147" w:author="Thomas Lee" w:date="2021-05-18T15:17:00Z">
        <w:r w:rsidRPr="00B31183" w:rsidDel="00AF0517">
          <w:delText>RK</w:delText>
        </w:r>
      </w:del>
      <w:r w:rsidRPr="00B31183">
        <w:t>Cred</w:t>
      </w:r>
      <w:commentRangeEnd w:id="145"/>
      <w:r w:rsidR="00980C50">
        <w:rPr>
          <w:rStyle w:val="CommentReference"/>
          <w:rFonts w:ascii="Times New Roman" w:hAnsi="Times New Roman"/>
          <w:color w:val="auto"/>
          <w:lang w:eastAsia="en-US"/>
        </w:rPr>
        <w:commentReference w:id="145"/>
      </w:r>
      <w:commentRangeEnd w:id="146"/>
      <w:r w:rsidR="00AF0517">
        <w:rPr>
          <w:rStyle w:val="CommentReference"/>
          <w:rFonts w:ascii="Times New Roman" w:hAnsi="Times New Roman"/>
          <w:color w:val="auto"/>
          <w:lang w:eastAsia="en-US"/>
        </w:rPr>
        <w:commentReference w:id="146"/>
      </w:r>
      <w:r w:rsidRPr="00B31183">
        <w:t>  -ScriptBlock {ipconfig}</w:t>
      </w:r>
    </w:p>
    <w:p w14:paraId="2F994DF3" w14:textId="77777777" w:rsidR="00B31183" w:rsidRPr="00B31183" w:rsidRDefault="00B31183" w:rsidP="00540755">
      <w:pPr>
        <w:pStyle w:val="CodePACKT"/>
      </w:pPr>
    </w:p>
    <w:p w14:paraId="27502059" w14:textId="478CAC67" w:rsidR="00B31183" w:rsidRPr="00B31183" w:rsidRDefault="00B31183" w:rsidP="00D00587">
      <w:pPr>
        <w:pStyle w:val="NumberedBulletPACKT"/>
        <w:numPr>
          <w:ilvl w:val="0"/>
          <w:numId w:val="38"/>
        </w:numPr>
        <w:rPr>
          <w:color w:val="000000"/>
        </w:rPr>
      </w:pPr>
      <w:r w:rsidRPr="00B31183">
        <w:t>Entering a PS remoting session with the </w:t>
      </w:r>
      <w:proofErr w:type="spellStart"/>
      <w:r w:rsidRPr="00B31183">
        <w:rPr>
          <w:rStyle w:val="CodeInTextPACKT"/>
        </w:rPr>
        <w:t>PSDirect</w:t>
      </w:r>
      <w:proofErr w:type="spellEnd"/>
      <w:r w:rsidRPr="00B31183">
        <w:t> VM</w:t>
      </w:r>
    </w:p>
    <w:p w14:paraId="44212443" w14:textId="77777777" w:rsidR="00B31183" w:rsidRPr="00B31183" w:rsidRDefault="00B31183" w:rsidP="00540755">
      <w:pPr>
        <w:pStyle w:val="CodePACKT"/>
      </w:pPr>
    </w:p>
    <w:p w14:paraId="47F5AB3B" w14:textId="4B4228B9" w:rsidR="00B31183" w:rsidRPr="00B31183" w:rsidRDefault="00B31183" w:rsidP="00540755">
      <w:pPr>
        <w:pStyle w:val="CodePACKT"/>
      </w:pPr>
      <w:r w:rsidRPr="00B31183">
        <w:t>Enter-</w:t>
      </w:r>
      <w:proofErr w:type="spellStart"/>
      <w:r w:rsidRPr="00B31183">
        <w:t>PSSession</w:t>
      </w:r>
      <w:proofErr w:type="spellEnd"/>
      <w:r w:rsidRPr="00B31183">
        <w:t> -</w:t>
      </w:r>
      <w:proofErr w:type="spellStart"/>
      <w:r w:rsidRPr="00B31183">
        <w:t>VMName</w:t>
      </w:r>
      <w:proofErr w:type="spellEnd"/>
      <w:r w:rsidRPr="00B31183">
        <w:t> </w:t>
      </w:r>
      <w:proofErr w:type="spellStart"/>
      <w:r w:rsidRPr="00B31183">
        <w:t>PSDirect</w:t>
      </w:r>
      <w:proofErr w:type="spellEnd"/>
      <w:r w:rsidRPr="00B31183">
        <w:t> -Credential $Cred</w:t>
      </w:r>
    </w:p>
    <w:p w14:paraId="36B6D96A" w14:textId="77777777" w:rsidR="00B31183" w:rsidRPr="00B31183" w:rsidRDefault="00B31183" w:rsidP="00540755">
      <w:pPr>
        <w:pStyle w:val="CodePACKT"/>
      </w:pPr>
      <w:r w:rsidRPr="00B31183">
        <w:t>Get-CimInstance -Class Win32_ComputerSystem</w:t>
      </w:r>
    </w:p>
    <w:p w14:paraId="1FBF8F53" w14:textId="77777777" w:rsidR="00B31183" w:rsidRPr="00B31183" w:rsidRDefault="00B31183" w:rsidP="00540755">
      <w:pPr>
        <w:pStyle w:val="CodePACKT"/>
      </w:pPr>
      <w:r w:rsidRPr="00B31183">
        <w:t>Exit-</w:t>
      </w:r>
      <w:proofErr w:type="spellStart"/>
      <w:r w:rsidRPr="00B31183">
        <w:t>PSSession</w:t>
      </w:r>
      <w:proofErr w:type="spellEnd"/>
    </w:p>
    <w:p w14:paraId="12EA3880" w14:textId="77777777" w:rsidR="00B31183" w:rsidRPr="00B31183" w:rsidRDefault="00B31183" w:rsidP="00540755">
      <w:pPr>
        <w:pStyle w:val="CodePACKT"/>
      </w:pPr>
    </w:p>
    <w:p w14:paraId="3E8635B5" w14:textId="66B41B8F" w:rsidR="00B31183" w:rsidRPr="00682D1A" w:rsidRDefault="00B31183" w:rsidP="00540755">
      <w:pPr>
        <w:pStyle w:val="InformationBoxPACKT"/>
      </w:pPr>
      <w:commentRangeStart w:id="148"/>
      <w:r w:rsidRPr="00682D1A">
        <w:t>You now run the rest of this recipe from </w:t>
      </w:r>
      <w:r w:rsidRPr="00083BFE">
        <w:rPr>
          <w:rStyle w:val="CodeInTextPACKT"/>
        </w:rPr>
        <w:t>DC1</w:t>
      </w:r>
      <w:r w:rsidRPr="00682D1A">
        <w:t>.</w:t>
      </w:r>
      <w:commentRangeEnd w:id="148"/>
      <w:r w:rsidR="008C5E02">
        <w:rPr>
          <w:rStyle w:val="CommentReference"/>
        </w:rPr>
        <w:commentReference w:id="148"/>
      </w:r>
      <w:ins w:id="149" w:author="Thomas Lee" w:date="2021-05-18T15:26:00Z">
        <w:r w:rsidR="00CA434D">
          <w:t xml:space="preserve"> Ensure you login a</w:t>
        </w:r>
      </w:ins>
      <w:ins w:id="150" w:author="Thomas Lee" w:date="2021-05-18T15:27:00Z">
        <w:r w:rsidR="00CA434D">
          <w:t>s a domain administrator.</w:t>
        </w:r>
      </w:ins>
    </w:p>
    <w:p w14:paraId="1D3090BC" w14:textId="77777777" w:rsidR="00B31183" w:rsidRDefault="00B31183" w:rsidP="00B31183">
      <w:pPr>
        <w:shd w:val="clear" w:color="auto" w:fill="FFFFFF"/>
        <w:spacing w:after="0" w:line="285" w:lineRule="atLeast"/>
        <w:rPr>
          <w:rFonts w:ascii="Consolas" w:hAnsi="Consolas"/>
          <w:color w:val="008000"/>
          <w:sz w:val="21"/>
          <w:szCs w:val="21"/>
        </w:rPr>
      </w:pPr>
    </w:p>
    <w:p w14:paraId="1BDE1066" w14:textId="54750DA8" w:rsidR="00B31183" w:rsidRPr="00B31183" w:rsidRDefault="00B31183" w:rsidP="00D00587">
      <w:pPr>
        <w:pStyle w:val="NumberedBulletPACKT"/>
        <w:numPr>
          <w:ilvl w:val="0"/>
          <w:numId w:val="38"/>
        </w:numPr>
        <w:rPr>
          <w:color w:val="000000"/>
        </w:rPr>
      </w:pPr>
      <w:r w:rsidRPr="00B31183">
        <w:t>Creating a remoting session to </w:t>
      </w:r>
      <w:r w:rsidRPr="00540FE0">
        <w:rPr>
          <w:rStyle w:val="CodeInTextPACKT"/>
        </w:rPr>
        <w:t>HV1</w:t>
      </w:r>
      <w:r w:rsidRPr="00B31183">
        <w:t> (Hyper-V Host)</w:t>
      </w:r>
    </w:p>
    <w:p w14:paraId="2999CE8F" w14:textId="77777777" w:rsidR="00B31183" w:rsidRPr="00B31183" w:rsidRDefault="00B31183" w:rsidP="00540755">
      <w:pPr>
        <w:pStyle w:val="CodePACKT"/>
      </w:pPr>
    </w:p>
    <w:p w14:paraId="3127D1ED" w14:textId="77777777" w:rsidR="00B31183" w:rsidRPr="00B31183" w:rsidRDefault="00B31183" w:rsidP="00540755">
      <w:pPr>
        <w:pStyle w:val="CodePACKT"/>
      </w:pPr>
      <w:r w:rsidRPr="00B31183">
        <w:t>$RS = New-</w:t>
      </w:r>
      <w:proofErr w:type="spellStart"/>
      <w:r w:rsidRPr="00B31183">
        <w:t>PSSession</w:t>
      </w:r>
      <w:proofErr w:type="spellEnd"/>
      <w:r w:rsidRPr="00B31183">
        <w:t> -ComputerName HV1</w:t>
      </w:r>
    </w:p>
    <w:p w14:paraId="5FAD45C4" w14:textId="77777777" w:rsidR="00B31183" w:rsidRPr="00B31183" w:rsidRDefault="00B31183" w:rsidP="00540755">
      <w:pPr>
        <w:pStyle w:val="CodePACKT"/>
      </w:pPr>
    </w:p>
    <w:p w14:paraId="155A53C9" w14:textId="0C960657" w:rsidR="00B31183" w:rsidRPr="00B31183" w:rsidRDefault="00B31183" w:rsidP="00D00587">
      <w:pPr>
        <w:pStyle w:val="NumberedBulletPACKT"/>
        <w:numPr>
          <w:ilvl w:val="0"/>
          <w:numId w:val="38"/>
        </w:numPr>
        <w:rPr>
          <w:color w:val="000000"/>
        </w:rPr>
      </w:pPr>
      <w:r w:rsidRPr="00B31183">
        <w:t>Entering an interactive session with </w:t>
      </w:r>
      <w:r w:rsidRPr="00B31183">
        <w:rPr>
          <w:rStyle w:val="CodeInTextPACKT"/>
        </w:rPr>
        <w:t>HV1</w:t>
      </w:r>
    </w:p>
    <w:p w14:paraId="58BECA8C" w14:textId="77777777" w:rsidR="00B31183" w:rsidRPr="00B31183" w:rsidRDefault="00B31183" w:rsidP="00540755">
      <w:pPr>
        <w:pStyle w:val="CodePACKT"/>
      </w:pPr>
    </w:p>
    <w:p w14:paraId="454D08DB" w14:textId="2D7E137F" w:rsidR="00B31183" w:rsidRPr="00B31183" w:rsidRDefault="00B31183" w:rsidP="00540755">
      <w:pPr>
        <w:pStyle w:val="CodePACKT"/>
      </w:pPr>
      <w:r w:rsidRPr="00B31183">
        <w:t>Enter-</w:t>
      </w:r>
      <w:proofErr w:type="spellStart"/>
      <w:r w:rsidRPr="00B31183">
        <w:t>PSSession</w:t>
      </w:r>
      <w:proofErr w:type="spellEnd"/>
      <w:r w:rsidRPr="00B31183">
        <w:t> $RS</w:t>
      </w:r>
    </w:p>
    <w:p w14:paraId="3759944C" w14:textId="77777777" w:rsidR="00B31183" w:rsidRPr="00B31183" w:rsidRDefault="00B31183" w:rsidP="00540755">
      <w:pPr>
        <w:pStyle w:val="CodePACKT"/>
      </w:pPr>
      <w:commentRangeStart w:id="151"/>
      <w:commentRangeStart w:id="152"/>
      <w:commentRangeStart w:id="153"/>
      <w:r w:rsidRPr="00B31183">
        <w:t>$PSDRS = New-</w:t>
      </w:r>
      <w:proofErr w:type="spellStart"/>
      <w:r w:rsidRPr="00B31183">
        <w:t>PSSession</w:t>
      </w:r>
      <w:proofErr w:type="spellEnd"/>
      <w:r w:rsidRPr="00B31183">
        <w:t> -</w:t>
      </w:r>
      <w:proofErr w:type="spellStart"/>
      <w:r w:rsidRPr="00B31183">
        <w:t>VMName</w:t>
      </w:r>
      <w:proofErr w:type="spellEnd"/>
      <w:r w:rsidRPr="00B31183">
        <w:t> </w:t>
      </w:r>
      <w:proofErr w:type="spellStart"/>
      <w:r w:rsidRPr="00B31183">
        <w:t>PSDirect</w:t>
      </w:r>
      <w:commentRangeEnd w:id="151"/>
      <w:proofErr w:type="spellEnd"/>
      <w:r w:rsidR="00D77464">
        <w:rPr>
          <w:rStyle w:val="CommentReference"/>
          <w:rFonts w:ascii="Times New Roman" w:hAnsi="Times New Roman"/>
          <w:color w:val="auto"/>
          <w:lang w:eastAsia="en-US"/>
        </w:rPr>
        <w:commentReference w:id="151"/>
      </w:r>
      <w:commentRangeEnd w:id="152"/>
      <w:r w:rsidR="00264641">
        <w:rPr>
          <w:rStyle w:val="CommentReference"/>
          <w:rFonts w:ascii="Times New Roman" w:hAnsi="Times New Roman"/>
          <w:color w:val="auto"/>
          <w:lang w:eastAsia="en-US"/>
        </w:rPr>
        <w:commentReference w:id="152"/>
      </w:r>
      <w:commentRangeEnd w:id="153"/>
      <w:r w:rsidR="00264641">
        <w:rPr>
          <w:rStyle w:val="CommentReference"/>
          <w:rFonts w:ascii="Times New Roman" w:hAnsi="Times New Roman"/>
          <w:color w:val="auto"/>
          <w:lang w:eastAsia="en-US"/>
        </w:rPr>
        <w:commentReference w:id="153"/>
      </w:r>
    </w:p>
    <w:p w14:paraId="029B002E" w14:textId="77777777" w:rsidR="00B31183" w:rsidRPr="00B31183" w:rsidRDefault="00B31183" w:rsidP="00540755">
      <w:pPr>
        <w:pStyle w:val="CodePACKT"/>
      </w:pPr>
    </w:p>
    <w:p w14:paraId="0F628CA7" w14:textId="423B0CBE" w:rsidR="00B31183" w:rsidRPr="00B31183" w:rsidRDefault="00B31183" w:rsidP="00D00587">
      <w:pPr>
        <w:pStyle w:val="NumberedBulletPACKT"/>
        <w:numPr>
          <w:ilvl w:val="0"/>
          <w:numId w:val="38"/>
        </w:numPr>
        <w:rPr>
          <w:color w:val="000000"/>
        </w:rPr>
      </w:pPr>
      <w:r w:rsidRPr="00B31183">
        <w:t>Entering and using the remoting session inside </w:t>
      </w:r>
      <w:proofErr w:type="spellStart"/>
      <w:r w:rsidRPr="00B31183">
        <w:t>PSDirecet</w:t>
      </w:r>
      <w:proofErr w:type="spellEnd"/>
    </w:p>
    <w:p w14:paraId="24DFB606" w14:textId="77777777" w:rsidR="00B31183" w:rsidRPr="00B31183" w:rsidRDefault="00B31183" w:rsidP="00540755">
      <w:pPr>
        <w:pStyle w:val="CodePACKT"/>
      </w:pPr>
    </w:p>
    <w:p w14:paraId="52BA8F07" w14:textId="089A5C9D" w:rsidR="00B31183" w:rsidRPr="00B31183" w:rsidRDefault="00B31183" w:rsidP="00540755">
      <w:pPr>
        <w:pStyle w:val="CodePACKT"/>
      </w:pPr>
      <w:r w:rsidRPr="00B31183">
        <w:t>Enter-</w:t>
      </w:r>
      <w:proofErr w:type="spellStart"/>
      <w:r w:rsidRPr="00B31183">
        <w:t>PSSession</w:t>
      </w:r>
      <w:proofErr w:type="spellEnd"/>
      <w:r w:rsidRPr="00B31183">
        <w:t> -Session $PSDRS</w:t>
      </w:r>
    </w:p>
    <w:p w14:paraId="5A0DDE67" w14:textId="77777777" w:rsidR="00B31183" w:rsidRPr="00B31183" w:rsidRDefault="00B31183" w:rsidP="00540755">
      <w:pPr>
        <w:pStyle w:val="CodePACKT"/>
      </w:pPr>
      <w:r w:rsidRPr="00B31183">
        <w:t>hostname</w:t>
      </w:r>
    </w:p>
    <w:p w14:paraId="6119ED9B" w14:textId="77777777" w:rsidR="00B31183" w:rsidRPr="00B31183" w:rsidRDefault="00B31183" w:rsidP="00540755">
      <w:pPr>
        <w:pStyle w:val="CodePACKT"/>
      </w:pPr>
    </w:p>
    <w:p w14:paraId="3ABD4B7F" w14:textId="554FAE21" w:rsidR="00B31183" w:rsidRPr="00B31183" w:rsidRDefault="00B31183" w:rsidP="00D00587">
      <w:pPr>
        <w:pStyle w:val="NumberedBulletPACKT"/>
        <w:numPr>
          <w:ilvl w:val="0"/>
          <w:numId w:val="38"/>
        </w:numPr>
        <w:rPr>
          <w:color w:val="000000"/>
        </w:rPr>
      </w:pPr>
      <w:r w:rsidRPr="00B31183">
        <w:t>Creating credential for </w:t>
      </w:r>
      <w:proofErr w:type="spellStart"/>
      <w:r w:rsidRPr="00B31183">
        <w:rPr>
          <w:rStyle w:val="CodeInTextPACKT"/>
        </w:rPr>
        <w:t>PSDirect</w:t>
      </w:r>
      <w:proofErr w:type="spellEnd"/>
      <w:r w:rsidRPr="00B31183">
        <w:t> inside </w:t>
      </w:r>
      <w:r w:rsidRPr="00B31183">
        <w:rPr>
          <w:rStyle w:val="CodeInTextPACKT"/>
        </w:rPr>
        <w:t>HV1</w:t>
      </w:r>
    </w:p>
    <w:p w14:paraId="17CB7662" w14:textId="77777777" w:rsidR="00A142F2" w:rsidRPr="00A142F2" w:rsidRDefault="00A142F2" w:rsidP="00540755">
      <w:pPr>
        <w:pStyle w:val="CodePACKT"/>
      </w:pPr>
    </w:p>
    <w:p w14:paraId="0B06081A" w14:textId="60EE6EC2" w:rsidR="00B31183" w:rsidRPr="00A142F2" w:rsidRDefault="00B31183" w:rsidP="00540755">
      <w:pPr>
        <w:pStyle w:val="CodePACKT"/>
      </w:pPr>
      <w:r w:rsidRPr="00A142F2">
        <w:t>$Admin = </w:t>
      </w:r>
      <w:r w:rsidR="002D7D95">
        <w:t>'</w:t>
      </w:r>
      <w:r w:rsidRPr="00A142F2">
        <w:t>Administrator</w:t>
      </w:r>
      <w:r w:rsidR="002D7D95">
        <w:t>'</w:t>
      </w:r>
    </w:p>
    <w:p w14:paraId="0171936F" w14:textId="3E1D9214" w:rsidR="00B31183" w:rsidRPr="00A142F2" w:rsidRDefault="00B31183" w:rsidP="00540755">
      <w:pPr>
        <w:pStyle w:val="CodePACKT"/>
      </w:pPr>
      <w:r w:rsidRPr="00A142F2">
        <w:t>$PS    = </w:t>
      </w:r>
      <w:r w:rsidR="002D7D95">
        <w:t>'</w:t>
      </w:r>
      <w:r w:rsidRPr="00A142F2">
        <w:t>Pa$$w0rd</w:t>
      </w:r>
      <w:r w:rsidR="002D7D95">
        <w:t>'</w:t>
      </w:r>
    </w:p>
    <w:p w14:paraId="7D31AF76" w14:textId="77777777" w:rsidR="00B31183" w:rsidRPr="00A142F2" w:rsidRDefault="00B31183" w:rsidP="00540755">
      <w:pPr>
        <w:pStyle w:val="CodePACKT"/>
      </w:pPr>
      <w:r w:rsidRPr="00A142F2">
        <w:t>$RKP   = </w:t>
      </w:r>
      <w:proofErr w:type="spellStart"/>
      <w:r w:rsidRPr="00A142F2">
        <w:t>ConvertTo-SecureString</w:t>
      </w:r>
      <w:proofErr w:type="spellEnd"/>
      <w:r w:rsidRPr="00A142F2">
        <w:t> -String $PS -</w:t>
      </w:r>
      <w:proofErr w:type="spellStart"/>
      <w:r w:rsidRPr="00A142F2">
        <w:t>AsPlainText</w:t>
      </w:r>
      <w:proofErr w:type="spellEnd"/>
      <w:r w:rsidRPr="00A142F2">
        <w:t> -Force</w:t>
      </w:r>
    </w:p>
    <w:p w14:paraId="76252D2A" w14:textId="77777777" w:rsidR="00B31183" w:rsidRPr="00A142F2" w:rsidRDefault="00B31183" w:rsidP="00540755">
      <w:pPr>
        <w:pStyle w:val="CodePACKT"/>
      </w:pPr>
      <w:r w:rsidRPr="00A142F2">
        <w:t>$Cred  = [</w:t>
      </w:r>
      <w:proofErr w:type="spellStart"/>
      <w:r w:rsidRPr="00A142F2">
        <w:t>System.Management.Automation.PSCredential</w:t>
      </w:r>
      <w:proofErr w:type="spellEnd"/>
      <w:r w:rsidRPr="00A142F2">
        <w:t>]::New(</w:t>
      </w:r>
    </w:p>
    <w:p w14:paraId="0B428DD6" w14:textId="77777777" w:rsidR="00B31183" w:rsidRPr="00A142F2" w:rsidRDefault="00B31183" w:rsidP="00540755">
      <w:pPr>
        <w:pStyle w:val="CodePACKT"/>
      </w:pPr>
      <w:r w:rsidRPr="00A142F2">
        <w:t>          $Admin, $RKP)</w:t>
      </w:r>
    </w:p>
    <w:p w14:paraId="1347FBAC" w14:textId="77777777" w:rsidR="00B31183" w:rsidRPr="00A142F2" w:rsidRDefault="00B31183" w:rsidP="00540755">
      <w:pPr>
        <w:pStyle w:val="CodePACKT"/>
      </w:pPr>
    </w:p>
    <w:p w14:paraId="4B8EC06A" w14:textId="70A91D0F" w:rsidR="00B31183" w:rsidRPr="00B31183" w:rsidRDefault="00B31183" w:rsidP="00D00587">
      <w:pPr>
        <w:pStyle w:val="NumberedBulletPACKT"/>
        <w:rPr>
          <w:color w:val="000000"/>
        </w:rPr>
      </w:pPr>
      <w:r w:rsidRPr="00B31183">
        <w:t>Using </w:t>
      </w:r>
      <w:commentRangeStart w:id="154"/>
      <w:proofErr w:type="spellStart"/>
      <w:r w:rsidRPr="00B31183">
        <w:t>P</w:t>
      </w:r>
      <w:r w:rsidR="00217CA3">
        <w:t>S</w:t>
      </w:r>
      <w:del w:id="155" w:author="Thomas Lee" w:date="2021-05-18T15:28:00Z">
        <w:r w:rsidRPr="00B31183" w:rsidDel="00CA434D">
          <w:delText> </w:delText>
        </w:r>
      </w:del>
      <w:r w:rsidRPr="00B31183">
        <w:t>Direct</w:t>
      </w:r>
      <w:proofErr w:type="spellEnd"/>
      <w:r w:rsidRPr="00B31183">
        <w:t> </w:t>
      </w:r>
      <w:commentRangeEnd w:id="154"/>
      <w:r w:rsidR="001A5C3A">
        <w:rPr>
          <w:rStyle w:val="CommentReference"/>
        </w:rPr>
        <w:commentReference w:id="154"/>
      </w:r>
      <w:r w:rsidRPr="00B31183">
        <w:t>session to the VM</w:t>
      </w:r>
    </w:p>
    <w:p w14:paraId="789785D9" w14:textId="77777777" w:rsidR="00217CA3" w:rsidRDefault="00217CA3" w:rsidP="00540755">
      <w:pPr>
        <w:pStyle w:val="CodePACKT"/>
      </w:pPr>
    </w:p>
    <w:p w14:paraId="3E786E8F" w14:textId="00E45529" w:rsidR="00B31183" w:rsidRDefault="00B31183" w:rsidP="00540755">
      <w:pPr>
        <w:pStyle w:val="CodePACKT"/>
      </w:pPr>
      <w:r w:rsidRPr="00B31183">
        <w:t>Enter-</w:t>
      </w:r>
      <w:proofErr w:type="spellStart"/>
      <w:r w:rsidRPr="00B31183">
        <w:t>PSSession</w:t>
      </w:r>
      <w:proofErr w:type="spellEnd"/>
      <w:r w:rsidRPr="00B31183">
        <w:t> -</w:t>
      </w:r>
      <w:proofErr w:type="spellStart"/>
      <w:r w:rsidRPr="00B31183">
        <w:t>VMName</w:t>
      </w:r>
      <w:proofErr w:type="spellEnd"/>
      <w:r w:rsidRPr="00B31183">
        <w:t> </w:t>
      </w:r>
      <w:proofErr w:type="spellStart"/>
      <w:r w:rsidRPr="00B31183">
        <w:t>PSDirect</w:t>
      </w:r>
      <w:proofErr w:type="spellEnd"/>
      <w:r w:rsidRPr="00B31183">
        <w:t> -Credential $Cred</w:t>
      </w:r>
    </w:p>
    <w:p w14:paraId="52A3BF97" w14:textId="77777777" w:rsidR="0073018C" w:rsidRDefault="0073018C" w:rsidP="00540755">
      <w:pPr>
        <w:pStyle w:val="CodePACKT"/>
      </w:pPr>
    </w:p>
    <w:p w14:paraId="6209FB79" w14:textId="3852FE60" w:rsidR="0073018C" w:rsidRPr="0073018C" w:rsidRDefault="0073018C" w:rsidP="00D00587">
      <w:pPr>
        <w:pStyle w:val="NumberedBulletPACKT"/>
        <w:rPr>
          <w:color w:val="000000"/>
        </w:rPr>
      </w:pPr>
      <w:r w:rsidRPr="0073018C">
        <w:lastRenderedPageBreak/>
        <w:t>Closing sessions</w:t>
      </w:r>
    </w:p>
    <w:p w14:paraId="394307C4" w14:textId="77777777" w:rsidR="0073018C" w:rsidRDefault="0073018C" w:rsidP="00540755">
      <w:pPr>
        <w:pStyle w:val="CodePACKT"/>
      </w:pPr>
    </w:p>
    <w:p w14:paraId="2530BD73" w14:textId="18482C29" w:rsidR="0073018C" w:rsidRDefault="0073018C" w:rsidP="00540755">
      <w:pPr>
        <w:pStyle w:val="CodePACKT"/>
      </w:pPr>
      <w:r>
        <w:t>Exit-</w:t>
      </w:r>
      <w:proofErr w:type="spellStart"/>
      <w:r>
        <w:t>PSSession</w:t>
      </w:r>
      <w:proofErr w:type="spellEnd"/>
      <w:r>
        <w:t xml:space="preserve">   # Exit session on </w:t>
      </w:r>
      <w:proofErr w:type="spellStart"/>
      <w:r>
        <w:t>PSDirect</w:t>
      </w:r>
      <w:proofErr w:type="spellEnd"/>
    </w:p>
    <w:p w14:paraId="1FC4CBD1" w14:textId="2B8E3317" w:rsidR="0073018C" w:rsidRPr="00B31183" w:rsidRDefault="0073018C" w:rsidP="00540755">
      <w:pPr>
        <w:pStyle w:val="CodePACKT"/>
      </w:pPr>
      <w:r>
        <w:t>Exit-</w:t>
      </w:r>
      <w:proofErr w:type="spellStart"/>
      <w:r>
        <w:t>PSSession</w:t>
      </w:r>
      <w:proofErr w:type="spellEnd"/>
      <w:r>
        <w:t xml:space="preserve">   # Exit session on HV1 </w:t>
      </w:r>
    </w:p>
    <w:p w14:paraId="0E35D766" w14:textId="11D9E2CF" w:rsidR="00F157F0" w:rsidRDefault="00F157F0" w:rsidP="00F157F0">
      <w:pPr>
        <w:pStyle w:val="Heading2"/>
        <w:numPr>
          <w:ilvl w:val="1"/>
          <w:numId w:val="3"/>
        </w:numPr>
        <w:tabs>
          <w:tab w:val="left" w:pos="0"/>
        </w:tabs>
      </w:pPr>
      <w:r>
        <w:t>How it works...</w:t>
      </w:r>
    </w:p>
    <w:p w14:paraId="6EDED6A5" w14:textId="7EF94A8F" w:rsidR="00217CA3" w:rsidRDefault="00217CA3" w:rsidP="00540755">
      <w:pPr>
        <w:pStyle w:val="NormalPACKT"/>
        <w:rPr>
          <w:lang w:val="en-GB"/>
        </w:rPr>
      </w:pPr>
      <w:r>
        <w:rPr>
          <w:lang w:val="en-GB"/>
        </w:rPr>
        <w:t>In</w:t>
      </w:r>
      <w:r>
        <w:rPr>
          <w:rStyle w:val="ItalicsPACKT"/>
        </w:rPr>
        <w:t xml:space="preserve"> step 1</w:t>
      </w:r>
      <w:r>
        <w:rPr>
          <w:lang w:val="en-GB"/>
        </w:rPr>
        <w:t xml:space="preserve">, you create a </w:t>
      </w:r>
      <w:r w:rsidR="004C0B5E">
        <w:rPr>
          <w:lang w:val="en-GB"/>
        </w:rPr>
        <w:t xml:space="preserve">PowerShell </w:t>
      </w:r>
      <w:r>
        <w:rPr>
          <w:lang w:val="en-GB"/>
        </w:rPr>
        <w:t>credential object</w:t>
      </w:r>
      <w:r w:rsidR="0073018C">
        <w:rPr>
          <w:lang w:val="en-GB"/>
        </w:rPr>
        <w:t xml:space="preserve">. You </w:t>
      </w:r>
      <w:r>
        <w:rPr>
          <w:lang w:val="en-GB"/>
        </w:rPr>
        <w:t xml:space="preserve">use </w:t>
      </w:r>
      <w:r w:rsidR="0073018C">
        <w:rPr>
          <w:lang w:val="en-GB"/>
        </w:rPr>
        <w:t xml:space="preserve">this object </w:t>
      </w:r>
      <w:r>
        <w:rPr>
          <w:lang w:val="en-GB"/>
        </w:rPr>
        <w:t xml:space="preserve">later in this recipe to enable </w:t>
      </w:r>
      <w:r w:rsidR="004C0B5E">
        <w:rPr>
          <w:lang w:val="en-GB"/>
        </w:rPr>
        <w:t>connection</w:t>
      </w:r>
      <w:r>
        <w:rPr>
          <w:lang w:val="en-GB"/>
        </w:rPr>
        <w:t xml:space="preserve"> to the </w:t>
      </w:r>
      <w:proofErr w:type="spellStart"/>
      <w:r w:rsidRPr="004C0B5E">
        <w:rPr>
          <w:rStyle w:val="CodeInTextPACKT"/>
        </w:rPr>
        <w:t>PSDirect</w:t>
      </w:r>
      <w:proofErr w:type="spellEnd"/>
      <w:r>
        <w:rPr>
          <w:lang w:val="en-GB"/>
        </w:rPr>
        <w:t xml:space="preserve"> VM. </w:t>
      </w:r>
      <w:r w:rsidR="004C0B5E">
        <w:rPr>
          <w:lang w:val="en-GB"/>
        </w:rPr>
        <w:t>This step creates no output.</w:t>
      </w:r>
    </w:p>
    <w:p w14:paraId="72EA2049" w14:textId="5D7C43F9" w:rsidR="004C0B5E" w:rsidRDefault="004C0B5E" w:rsidP="00540755">
      <w:pPr>
        <w:pStyle w:val="NormalPACKT"/>
        <w:rPr>
          <w:lang w:val="en-GB"/>
        </w:rPr>
      </w:pPr>
      <w:r>
        <w:rPr>
          <w:lang w:val="en-GB"/>
        </w:rPr>
        <w:t xml:space="preserve">In </w:t>
      </w:r>
      <w:r w:rsidRPr="004C0B5E">
        <w:rPr>
          <w:rStyle w:val="ItalicsPACKT"/>
        </w:rPr>
        <w:t>step 2</w:t>
      </w:r>
      <w:r>
        <w:rPr>
          <w:lang w:val="en-GB"/>
        </w:rPr>
        <w:t xml:space="preserve">, you use the </w:t>
      </w:r>
      <w:r w:rsidRPr="0073018C">
        <w:rPr>
          <w:rStyle w:val="CodeInTextPACKT"/>
        </w:rPr>
        <w:t>Get-VM</w:t>
      </w:r>
      <w:r>
        <w:rPr>
          <w:lang w:val="en-GB"/>
        </w:rPr>
        <w:t xml:space="preserve"> cmdlet to view the </w:t>
      </w:r>
      <w:proofErr w:type="spellStart"/>
      <w:r w:rsidRPr="0073018C">
        <w:rPr>
          <w:rStyle w:val="CodeInTextPACKT"/>
        </w:rPr>
        <w:t>PSDirect</w:t>
      </w:r>
      <w:proofErr w:type="spellEnd"/>
      <w:r>
        <w:rPr>
          <w:lang w:val="en-GB"/>
        </w:rPr>
        <w:t xml:space="preserve"> VM, with output like this:</w:t>
      </w:r>
    </w:p>
    <w:p w14:paraId="0348A1D2" w14:textId="24D83880" w:rsidR="004C0B5E" w:rsidRDefault="004C0B5E" w:rsidP="004C0B5E">
      <w:pPr>
        <w:pStyle w:val="FigurePACKT"/>
        <w:rPr>
          <w:lang w:val="en-GB"/>
        </w:rPr>
      </w:pPr>
      <w:r>
        <w:drawing>
          <wp:inline distT="0" distB="0" distL="0" distR="0" wp14:anchorId="15FC401F" wp14:editId="24C8D4C8">
            <wp:extent cx="4582302" cy="80010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60403" cy="813737"/>
                    </a:xfrm>
                    <a:prstGeom prst="rect">
                      <a:avLst/>
                    </a:prstGeom>
                  </pic:spPr>
                </pic:pic>
              </a:graphicData>
            </a:graphic>
          </wp:inline>
        </w:drawing>
      </w:r>
    </w:p>
    <w:p w14:paraId="449F3117" w14:textId="70611A41" w:rsidR="004C0B5E" w:rsidRDefault="004C0B5E" w:rsidP="00E8777D">
      <w:pPr>
        <w:pStyle w:val="FigureCaptionPACKT"/>
      </w:pPr>
      <w:r>
        <w:t xml:space="preserve">Figure 12.5: Viewing the </w:t>
      </w:r>
      <w:proofErr w:type="spellStart"/>
      <w:r>
        <w:t>PSDirect</w:t>
      </w:r>
      <w:proofErr w:type="spellEnd"/>
      <w:r>
        <w:t xml:space="preserve"> Hyper-V VM</w:t>
      </w:r>
    </w:p>
    <w:p w14:paraId="2A2B0830" w14:textId="700B7E03" w:rsidR="004C0B5E" w:rsidRDefault="004C0B5E" w:rsidP="008230F8">
      <w:pPr>
        <w:pStyle w:val="LayoutInformationPACKT"/>
      </w:pPr>
      <w:r>
        <w:t>I</w:t>
      </w:r>
      <w:r w:rsidRPr="006D38BA">
        <w:t>nsert image B42024_</w:t>
      </w:r>
      <w:r>
        <w:t>12</w:t>
      </w:r>
      <w:r w:rsidRPr="006D38BA">
        <w:t>_</w:t>
      </w:r>
      <w:r>
        <w:t>05</w:t>
      </w:r>
      <w:r w:rsidRPr="006D38BA">
        <w:t>.png</w:t>
      </w:r>
    </w:p>
    <w:p w14:paraId="03EE22F8" w14:textId="3A757073" w:rsidR="004C0B5E" w:rsidRDefault="004C0B5E" w:rsidP="00540755">
      <w:pPr>
        <w:pStyle w:val="NormalPACKT"/>
      </w:pPr>
      <w:r>
        <w:t xml:space="preserve">In </w:t>
      </w:r>
      <w:r w:rsidRPr="004C0B5E">
        <w:rPr>
          <w:rStyle w:val="ItalicsPACKT"/>
        </w:rPr>
        <w:t>step 3</w:t>
      </w:r>
      <w:r>
        <w:t xml:space="preserve">, you use </w:t>
      </w:r>
      <w:r w:rsidRPr="001A70DD">
        <w:rPr>
          <w:rStyle w:val="CodeInTextPACKT"/>
        </w:rPr>
        <w:t>Invoke-Command</w:t>
      </w:r>
      <w:r>
        <w:t xml:space="preserve"> to run the hostname command in the </w:t>
      </w:r>
      <w:proofErr w:type="spellStart"/>
      <w:r w:rsidRPr="001A70DD">
        <w:rPr>
          <w:rStyle w:val="CodeInTextPACKT"/>
        </w:rPr>
        <w:t>PSDirect</w:t>
      </w:r>
      <w:proofErr w:type="spellEnd"/>
      <w:r>
        <w:t xml:space="preserve"> VM, with output like this:</w:t>
      </w:r>
    </w:p>
    <w:p w14:paraId="4667D1AE" w14:textId="72FAADA9" w:rsidR="004C0B5E" w:rsidRPr="004C0B5E" w:rsidRDefault="001A70DD" w:rsidP="001A70DD">
      <w:pPr>
        <w:pStyle w:val="FigurePACKT"/>
      </w:pPr>
      <w:r>
        <w:drawing>
          <wp:inline distT="0" distB="0" distL="0" distR="0" wp14:anchorId="15E52D33" wp14:editId="7D4ED918">
            <wp:extent cx="3367156" cy="101917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9742" cy="1032065"/>
                    </a:xfrm>
                    <a:prstGeom prst="rect">
                      <a:avLst/>
                    </a:prstGeom>
                  </pic:spPr>
                </pic:pic>
              </a:graphicData>
            </a:graphic>
          </wp:inline>
        </w:drawing>
      </w:r>
    </w:p>
    <w:p w14:paraId="7D569241" w14:textId="5B42F495" w:rsidR="001A70DD" w:rsidRDefault="001A70DD" w:rsidP="00E8777D">
      <w:pPr>
        <w:pStyle w:val="FigureCaptionPACKT"/>
      </w:pPr>
      <w:r>
        <w:t xml:space="preserve">Figure 12.6: Checking hostname of </w:t>
      </w:r>
      <w:proofErr w:type="spellStart"/>
      <w:r>
        <w:t>PSDirect</w:t>
      </w:r>
      <w:proofErr w:type="spellEnd"/>
      <w:r>
        <w:t xml:space="preserve"> VM</w:t>
      </w:r>
    </w:p>
    <w:p w14:paraId="7D35C33E" w14:textId="504C2476" w:rsidR="001A70DD" w:rsidRDefault="001A70DD" w:rsidP="004B632C">
      <w:pPr>
        <w:pStyle w:val="LayoutInformationPACKT"/>
      </w:pPr>
      <w:r>
        <w:t>I</w:t>
      </w:r>
      <w:r w:rsidRPr="006D38BA">
        <w:t>nsert image B42024_</w:t>
      </w:r>
      <w:r>
        <w:t>12</w:t>
      </w:r>
      <w:r w:rsidRPr="006D38BA">
        <w:t>_</w:t>
      </w:r>
      <w:r>
        <w:t>06</w:t>
      </w:r>
      <w:r w:rsidRPr="006D38BA">
        <w:t>.png</w:t>
      </w:r>
    </w:p>
    <w:p w14:paraId="141F93F1" w14:textId="4FB46F61" w:rsidR="001A70DD" w:rsidRPr="001A70DD" w:rsidRDefault="001A70DD" w:rsidP="00540755">
      <w:pPr>
        <w:pStyle w:val="NormalPACKT"/>
      </w:pPr>
      <w:r w:rsidRPr="001A70DD">
        <w:t xml:space="preserve">In </w:t>
      </w:r>
      <w:r w:rsidRPr="001A70DD">
        <w:rPr>
          <w:rStyle w:val="ItalicsPACKT"/>
        </w:rPr>
        <w:t>step 4</w:t>
      </w:r>
      <w:r w:rsidRPr="001A70DD">
        <w:t xml:space="preserve">, you invoke a command inside the </w:t>
      </w:r>
      <w:proofErr w:type="spellStart"/>
      <w:r w:rsidRPr="001A70DD">
        <w:rPr>
          <w:rStyle w:val="CodeInTextPACKT"/>
        </w:rPr>
        <w:t>PSDirect</w:t>
      </w:r>
      <w:proofErr w:type="spellEnd"/>
      <w:r w:rsidRPr="001A70DD">
        <w:t xml:space="preserve"> VM, but using the VM</w:t>
      </w:r>
      <w:r w:rsidR="002D7D95">
        <w:t>'</w:t>
      </w:r>
      <w:r w:rsidRPr="001A70DD">
        <w:t xml:space="preserve">s GUID </w:t>
      </w:r>
      <w:del w:id="156" w:author="Lucy Wan" w:date="2021-04-21T10:54:00Z">
        <w:r w:rsidRPr="001A70DD" w:rsidDel="00DF6CD6">
          <w:delText>ID</w:delText>
        </w:r>
      </w:del>
      <w:r w:rsidRPr="001A70DD">
        <w:t>, with output like this:</w:t>
      </w:r>
    </w:p>
    <w:p w14:paraId="05497262" w14:textId="46BE6645" w:rsidR="001A70DD" w:rsidRDefault="001A70DD" w:rsidP="001A70DD">
      <w:pPr>
        <w:pStyle w:val="FigurePACKT"/>
        <w:rPr>
          <w:rFonts w:ascii="Arial" w:hAnsi="Arial"/>
          <w:b/>
          <w:color w:val="FF0000"/>
          <w:sz w:val="28"/>
          <w:szCs w:val="28"/>
        </w:rPr>
      </w:pPr>
      <w:r>
        <w:lastRenderedPageBreak/>
        <w:drawing>
          <wp:inline distT="0" distB="0" distL="0" distR="0" wp14:anchorId="11664640" wp14:editId="04B20AF3">
            <wp:extent cx="4244799" cy="131445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7682" cy="1337019"/>
                    </a:xfrm>
                    <a:prstGeom prst="rect">
                      <a:avLst/>
                    </a:prstGeom>
                  </pic:spPr>
                </pic:pic>
              </a:graphicData>
            </a:graphic>
          </wp:inline>
        </w:drawing>
      </w:r>
    </w:p>
    <w:p w14:paraId="60CC1F8D" w14:textId="42D0A785" w:rsidR="001A70DD" w:rsidRDefault="001A70DD" w:rsidP="00E8777D">
      <w:pPr>
        <w:pStyle w:val="FigureCaptionPACKT"/>
      </w:pPr>
      <w:r>
        <w:t xml:space="preserve">Figure 12.7: Checking hostname of </w:t>
      </w:r>
      <w:proofErr w:type="spellStart"/>
      <w:r>
        <w:t>PSDirect</w:t>
      </w:r>
      <w:proofErr w:type="spellEnd"/>
      <w:r>
        <w:t xml:space="preserve"> VM by VM </w:t>
      </w:r>
      <w:ins w:id="157" w:author="Lucy Wan" w:date="2021-04-21T10:54:00Z">
        <w:r w:rsidR="00E13E44">
          <w:t>G</w:t>
        </w:r>
      </w:ins>
      <w:ins w:id="158" w:author="Lucy Wan" w:date="2021-04-21T10:55:00Z">
        <w:r w:rsidR="00E13E44">
          <w:t>UID</w:t>
        </w:r>
      </w:ins>
      <w:del w:id="159" w:author="Lucy Wan" w:date="2021-04-21T10:54:00Z">
        <w:r w:rsidDel="00E13E44">
          <w:delText>gui</w:delText>
        </w:r>
        <w:r w:rsidR="000F04E1" w:rsidDel="00E13E44">
          <w:delText>d</w:delText>
        </w:r>
      </w:del>
    </w:p>
    <w:p w14:paraId="11E34230" w14:textId="2314EC93" w:rsidR="001A70DD" w:rsidRDefault="001A70DD" w:rsidP="008A35ED">
      <w:pPr>
        <w:pStyle w:val="LayoutInformationPACKT"/>
      </w:pPr>
      <w:r>
        <w:t>I</w:t>
      </w:r>
      <w:r w:rsidRPr="006D38BA">
        <w:t>nsert image B42024_</w:t>
      </w:r>
      <w:r>
        <w:t>12</w:t>
      </w:r>
      <w:r w:rsidRPr="006D38BA">
        <w:t>_</w:t>
      </w:r>
      <w:r>
        <w:t>07</w:t>
      </w:r>
      <w:r w:rsidRPr="006D38BA">
        <w:t>.png</w:t>
      </w:r>
    </w:p>
    <w:p w14:paraId="74C49658" w14:textId="1FC8B594" w:rsidR="001A70DD" w:rsidRDefault="001A70DD" w:rsidP="00540755">
      <w:pPr>
        <w:pStyle w:val="NormalPACKT"/>
      </w:pPr>
      <w:r>
        <w:t xml:space="preserve">In </w:t>
      </w:r>
      <w:r w:rsidRPr="001A70DD">
        <w:rPr>
          <w:rStyle w:val="ItalicsPACKT"/>
        </w:rPr>
        <w:t xml:space="preserve">step </w:t>
      </w:r>
      <w:r w:rsidR="00C673F8">
        <w:rPr>
          <w:rStyle w:val="ItalicsPACKT"/>
        </w:rPr>
        <w:t>5</w:t>
      </w:r>
      <w:r>
        <w:t xml:space="preserve">, you use the </w:t>
      </w:r>
      <w:r w:rsidRPr="001A70DD">
        <w:rPr>
          <w:rStyle w:val="CodeInTextPACKT"/>
        </w:rPr>
        <w:t>Enter-</w:t>
      </w:r>
      <w:proofErr w:type="spellStart"/>
      <w:r w:rsidRPr="001A70DD">
        <w:rPr>
          <w:rStyle w:val="CodeInTextPACKT"/>
        </w:rPr>
        <w:t>PSSession</w:t>
      </w:r>
      <w:proofErr w:type="spellEnd"/>
      <w:r>
        <w:t xml:space="preserve"> command to enter an interactive session with the </w:t>
      </w:r>
      <w:proofErr w:type="spellStart"/>
      <w:r w:rsidRPr="001A70DD">
        <w:rPr>
          <w:rStyle w:val="CodeInTextPACKT"/>
        </w:rPr>
        <w:t>PSDirect</w:t>
      </w:r>
      <w:proofErr w:type="spellEnd"/>
      <w:r>
        <w:t xml:space="preserve"> VM. Inside the remoting session, you run </w:t>
      </w:r>
      <w:r w:rsidRPr="00C673F8">
        <w:rPr>
          <w:rStyle w:val="CodeInTextPACKT"/>
        </w:rPr>
        <w:t>Get-CimInstance</w:t>
      </w:r>
      <w:r>
        <w:t xml:space="preserve"> to return details of the</w:t>
      </w:r>
      <w:r w:rsidR="00C673F8">
        <w:t xml:space="preserve"> computer system of the</w:t>
      </w:r>
      <w:r>
        <w:t xml:space="preserve"> VM. The output should look like this:</w:t>
      </w:r>
    </w:p>
    <w:p w14:paraId="6B4CAD8A" w14:textId="2C605B1B" w:rsidR="001A70DD" w:rsidRDefault="001A70DD" w:rsidP="001A70DD">
      <w:pPr>
        <w:pStyle w:val="FigurePACKT"/>
      </w:pPr>
      <w:r>
        <w:drawing>
          <wp:inline distT="0" distB="0" distL="0" distR="0" wp14:anchorId="0793E9DD" wp14:editId="278D236C">
            <wp:extent cx="5090487" cy="11144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65545" cy="1130857"/>
                    </a:xfrm>
                    <a:prstGeom prst="rect">
                      <a:avLst/>
                    </a:prstGeom>
                  </pic:spPr>
                </pic:pic>
              </a:graphicData>
            </a:graphic>
          </wp:inline>
        </w:drawing>
      </w:r>
    </w:p>
    <w:p w14:paraId="44C7931B" w14:textId="6EF9CEE5" w:rsidR="001A70DD" w:rsidRDefault="001A70DD" w:rsidP="00E8777D">
      <w:pPr>
        <w:pStyle w:val="FigureCaptionPACKT"/>
      </w:pPr>
      <w:r>
        <w:t xml:space="preserve">Figure 12.8: </w:t>
      </w:r>
      <w:ins w:id="160" w:author="Lucy Wan" w:date="2021-04-21T10:55:00Z">
        <w:r w:rsidR="00114A8B">
          <w:t xml:space="preserve">Entering a PS remoting session with the </w:t>
        </w:r>
        <w:proofErr w:type="spellStart"/>
        <w:r w:rsidR="00114A8B">
          <w:t>PSDirect</w:t>
        </w:r>
        <w:proofErr w:type="spellEnd"/>
        <w:r w:rsidR="00114A8B">
          <w:t xml:space="preserve"> VM</w:t>
        </w:r>
      </w:ins>
    </w:p>
    <w:p w14:paraId="37635B2F" w14:textId="71EAB259" w:rsidR="001A70DD" w:rsidRDefault="001A70DD" w:rsidP="00520FFF">
      <w:pPr>
        <w:pStyle w:val="LayoutInformationPACKT"/>
      </w:pPr>
      <w:r>
        <w:t>I</w:t>
      </w:r>
      <w:r w:rsidRPr="006D38BA">
        <w:t>nsert image B42024_</w:t>
      </w:r>
      <w:r>
        <w:t>12</w:t>
      </w:r>
      <w:r w:rsidRPr="006D38BA">
        <w:t>_</w:t>
      </w:r>
      <w:r>
        <w:t>08</w:t>
      </w:r>
      <w:r w:rsidRPr="006D38BA">
        <w:t>.png</w:t>
      </w:r>
    </w:p>
    <w:p w14:paraId="5FBE51F6" w14:textId="0991E131" w:rsidR="001A70DD" w:rsidRDefault="00C673F8" w:rsidP="00540755">
      <w:pPr>
        <w:pStyle w:val="NormalPACKT"/>
      </w:pPr>
      <w:r>
        <w:t>Now that you have created a working VM in</w:t>
      </w:r>
      <w:r w:rsidRPr="00C673F8">
        <w:t xml:space="preserve"> </w:t>
      </w:r>
      <w:r w:rsidRPr="00C673F8">
        <w:rPr>
          <w:rStyle w:val="CodeInTextPACKT"/>
        </w:rPr>
        <w:t>HV1</w:t>
      </w:r>
      <w:r>
        <w:t xml:space="preserve">, you run the remainder of the VM </w:t>
      </w:r>
      <w:r w:rsidR="000F04E1">
        <w:t xml:space="preserve">setup steps </w:t>
      </w:r>
      <w:r>
        <w:t xml:space="preserve">remotely on </w:t>
      </w:r>
      <w:r w:rsidRPr="00C673F8">
        <w:rPr>
          <w:rStyle w:val="CodeInTextPACKT"/>
        </w:rPr>
        <w:t>DC1</w:t>
      </w:r>
      <w:r>
        <w:t xml:space="preserve">. </w:t>
      </w:r>
      <w:r w:rsidRPr="00C673F8">
        <w:t xml:space="preserve">In </w:t>
      </w:r>
      <w:r w:rsidRPr="00C673F8">
        <w:rPr>
          <w:rStyle w:val="ItalicsPACKT"/>
        </w:rPr>
        <w:t>step 6</w:t>
      </w:r>
      <w:r>
        <w:t>, you create a PowerShell remoting session with the Hyper-V Host (</w:t>
      </w:r>
      <w:r w:rsidRPr="00C673F8">
        <w:rPr>
          <w:rStyle w:val="CodeInTextPACKT"/>
        </w:rPr>
        <w:t>HV1</w:t>
      </w:r>
      <w:r>
        <w:t>)</w:t>
      </w:r>
      <w:r w:rsidR="000F04E1">
        <w:t>,</w:t>
      </w:r>
      <w:r>
        <w:t xml:space="preserve"> which creates no console output.</w:t>
      </w:r>
    </w:p>
    <w:p w14:paraId="72FF124E" w14:textId="5F1368EE" w:rsidR="00C673F8" w:rsidRDefault="00C673F8" w:rsidP="00540755">
      <w:pPr>
        <w:pStyle w:val="NormalPACKT"/>
      </w:pPr>
      <w:r>
        <w:t xml:space="preserve">In </w:t>
      </w:r>
      <w:r w:rsidRPr="00C673F8">
        <w:rPr>
          <w:rStyle w:val="ItalicsPACKT"/>
        </w:rPr>
        <w:t>step 7</w:t>
      </w:r>
      <w:r>
        <w:t xml:space="preserve">, you enter a remoting session with </w:t>
      </w:r>
      <w:r w:rsidRPr="00C673F8">
        <w:rPr>
          <w:rStyle w:val="CodeInTextPACKT"/>
        </w:rPr>
        <w:t>HV1</w:t>
      </w:r>
      <w:r w:rsidRPr="00C673F8">
        <w:t>. Inside the remoting session, you cr</w:t>
      </w:r>
      <w:r>
        <w:t>e</w:t>
      </w:r>
      <w:r w:rsidRPr="00C673F8">
        <w:t xml:space="preserve">ate a </w:t>
      </w:r>
      <w:commentRangeStart w:id="161"/>
      <w:proofErr w:type="spellStart"/>
      <w:r w:rsidRPr="00C673F8">
        <w:t>PS</w:t>
      </w:r>
      <w:del w:id="162" w:author="Thomas Lee" w:date="2021-05-18T15:31:00Z">
        <w:r w:rsidRPr="00C673F8" w:rsidDel="00EF0CBD">
          <w:delText xml:space="preserve"> </w:delText>
        </w:r>
      </w:del>
      <w:r w:rsidRPr="00C673F8">
        <w:t>Direct</w:t>
      </w:r>
      <w:proofErr w:type="spellEnd"/>
      <w:r w:rsidRPr="00C673F8">
        <w:t xml:space="preserve"> </w:t>
      </w:r>
      <w:commentRangeEnd w:id="161"/>
      <w:r w:rsidR="00977EAC">
        <w:rPr>
          <w:rStyle w:val="CommentReference"/>
          <w:color w:val="auto"/>
        </w:rPr>
        <w:commentReference w:id="161"/>
      </w:r>
      <w:r w:rsidRPr="00C673F8">
        <w:t xml:space="preserve">based remoting session with the </w:t>
      </w:r>
      <w:proofErr w:type="spellStart"/>
      <w:r w:rsidRPr="00C673F8">
        <w:rPr>
          <w:rStyle w:val="CodeInTextPACKT"/>
        </w:rPr>
        <w:t>PSDirect</w:t>
      </w:r>
      <w:proofErr w:type="spellEnd"/>
      <w:r w:rsidRPr="00C673F8">
        <w:t xml:space="preserve"> VM</w:t>
      </w:r>
      <w:r>
        <w:t>, with output like this:</w:t>
      </w:r>
    </w:p>
    <w:p w14:paraId="5427275F" w14:textId="6D2974C1" w:rsidR="00C673F8" w:rsidRDefault="00C673F8" w:rsidP="00C673F8">
      <w:pPr>
        <w:pStyle w:val="FigurePACKT"/>
        <w:rPr>
          <w:b/>
          <w:bCs/>
        </w:rPr>
      </w:pPr>
      <w:del w:id="163" w:author="Thomas Lee" w:date="2021-05-18T15:33:00Z">
        <w:r w:rsidDel="00EF0CBD">
          <w:drawing>
            <wp:inline distT="0" distB="0" distL="0" distR="0" wp14:anchorId="54D860BC" wp14:editId="41DEF170">
              <wp:extent cx="4610248" cy="514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89047" cy="534298"/>
                      </a:xfrm>
                      <a:prstGeom prst="rect">
                        <a:avLst/>
                      </a:prstGeom>
                    </pic:spPr>
                  </pic:pic>
                </a:graphicData>
              </a:graphic>
            </wp:inline>
          </w:drawing>
        </w:r>
      </w:del>
      <w:ins w:id="164" w:author="Thomas Lee" w:date="2021-05-18T15:33:00Z">
        <w:r w:rsidR="00EF0CBD" w:rsidRPr="00EF0CBD">
          <w:t xml:space="preserve"> </w:t>
        </w:r>
        <w:r w:rsidR="00EF0CBD">
          <w:drawing>
            <wp:inline distT="0" distB="0" distL="0" distR="0" wp14:anchorId="1A8477FE" wp14:editId="1E6619ED">
              <wp:extent cx="4452551" cy="480111"/>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69305" cy="481918"/>
                      </a:xfrm>
                      <a:prstGeom prst="rect">
                        <a:avLst/>
                      </a:prstGeom>
                    </pic:spPr>
                  </pic:pic>
                </a:graphicData>
              </a:graphic>
            </wp:inline>
          </w:drawing>
        </w:r>
      </w:ins>
    </w:p>
    <w:p w14:paraId="1733231C" w14:textId="37B28B0E" w:rsidR="00C673F8" w:rsidRDefault="00C673F8" w:rsidP="00E8777D">
      <w:pPr>
        <w:pStyle w:val="FigureCaptionPACKT"/>
      </w:pPr>
      <w:r>
        <w:t>Figure 12.9: Using the remoting session on HV</w:t>
      </w:r>
      <w:r w:rsidR="00DA6281">
        <w:t>1</w:t>
      </w:r>
    </w:p>
    <w:p w14:paraId="1FD69FA6" w14:textId="02003194" w:rsidR="00C673F8" w:rsidRDefault="00C673F8" w:rsidP="00DA6281">
      <w:pPr>
        <w:pStyle w:val="LayoutInformationPACKT"/>
      </w:pPr>
      <w:r>
        <w:lastRenderedPageBreak/>
        <w:t>I</w:t>
      </w:r>
      <w:r w:rsidRPr="006D38BA">
        <w:t>nsert image B42024_</w:t>
      </w:r>
      <w:r>
        <w:t>12</w:t>
      </w:r>
      <w:r w:rsidRPr="006D38BA">
        <w:t>_</w:t>
      </w:r>
      <w:r>
        <w:t>09</w:t>
      </w:r>
      <w:r w:rsidRPr="006D38BA">
        <w:t>.png</w:t>
      </w:r>
    </w:p>
    <w:p w14:paraId="5C7AAA92" w14:textId="79625154" w:rsidR="00C673F8" w:rsidRDefault="00C673F8" w:rsidP="00540755">
      <w:pPr>
        <w:pStyle w:val="NormalPACKT"/>
      </w:pPr>
      <w:r w:rsidRPr="00C673F8">
        <w:t xml:space="preserve">In </w:t>
      </w:r>
      <w:r w:rsidRPr="0073018C">
        <w:rPr>
          <w:rStyle w:val="ItalicsPACKT"/>
        </w:rPr>
        <w:t>step 8</w:t>
      </w:r>
      <w:r>
        <w:t xml:space="preserve">, within the remoting session to </w:t>
      </w:r>
      <w:r w:rsidRPr="0073018C">
        <w:rPr>
          <w:rStyle w:val="CodeInTextPACKT"/>
        </w:rPr>
        <w:t>HV1</w:t>
      </w:r>
      <w:r>
        <w:t xml:space="preserve">, you enter the remoting session to </w:t>
      </w:r>
      <w:del w:id="165" w:author="Thomas Lee" w:date="2021-05-18T15:35:00Z">
        <w:r w:rsidRPr="00540FE0" w:rsidDel="00EF0CBD">
          <w:rPr>
            <w:rStyle w:val="CodeInTextPACKT"/>
          </w:rPr>
          <w:delText>PSDirect</w:delText>
        </w:r>
        <w:r w:rsidDel="00EF0CBD">
          <w:delText xml:space="preserve"> </w:delText>
        </w:r>
      </w:del>
      <w:ins w:id="166" w:author="Thomas Lee" w:date="2021-05-18T15:35:00Z">
        <w:r w:rsidR="00EF0CBD">
          <w:rPr>
            <w:rStyle w:val="CodeInTextPACKT"/>
          </w:rPr>
          <w:t>HV1</w:t>
        </w:r>
        <w:r w:rsidR="00EF0CBD">
          <w:t xml:space="preserve"> </w:t>
        </w:r>
      </w:ins>
      <w:r>
        <w:t xml:space="preserve">and run the </w:t>
      </w:r>
      <w:r w:rsidRPr="0073018C">
        <w:rPr>
          <w:rStyle w:val="CodeInTextPACKT"/>
        </w:rPr>
        <w:t>hostname</w:t>
      </w:r>
      <w:r>
        <w:t xml:space="preserve"> command. The output of this </w:t>
      </w:r>
      <w:commentRangeStart w:id="167"/>
      <w:r>
        <w:t>step looks like</w:t>
      </w:r>
      <w:r w:rsidR="0073018C">
        <w:t xml:space="preserve"> this</w:t>
      </w:r>
      <w:r>
        <w:t>:</w:t>
      </w:r>
      <w:commentRangeEnd w:id="167"/>
      <w:r w:rsidR="00DB6D12">
        <w:rPr>
          <w:rStyle w:val="CommentReference"/>
        </w:rPr>
        <w:commentReference w:id="167"/>
      </w:r>
    </w:p>
    <w:p w14:paraId="09D1D041" w14:textId="0E81B7C1" w:rsidR="0073018C" w:rsidRDefault="0073018C" w:rsidP="00C673F8">
      <w:pPr>
        <w:pStyle w:val="FigurePACKT"/>
      </w:pPr>
      <w:r>
        <w:drawing>
          <wp:inline distT="0" distB="0" distL="0" distR="0" wp14:anchorId="21731C04" wp14:editId="1C5E5071">
            <wp:extent cx="3797415" cy="5776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3599" cy="583152"/>
                    </a:xfrm>
                    <a:prstGeom prst="rect">
                      <a:avLst/>
                    </a:prstGeom>
                  </pic:spPr>
                </pic:pic>
              </a:graphicData>
            </a:graphic>
          </wp:inline>
        </w:drawing>
      </w:r>
    </w:p>
    <w:p w14:paraId="065797EE" w14:textId="227FDF26" w:rsidR="00C673F8" w:rsidRDefault="00C673F8" w:rsidP="00E8777D">
      <w:pPr>
        <w:pStyle w:val="FigureCaptionPACKT"/>
      </w:pPr>
      <w:r>
        <w:t>Figure 12.10: R</w:t>
      </w:r>
      <w:r w:rsidR="0073018C">
        <w:t>unning HOSTNAME.EXT in session to HV1</w:t>
      </w:r>
    </w:p>
    <w:p w14:paraId="4E225E6F" w14:textId="1EA07C70" w:rsidR="00C673F8" w:rsidRDefault="00C673F8" w:rsidP="004A09A9">
      <w:pPr>
        <w:pStyle w:val="LayoutInformationPACKT"/>
      </w:pPr>
      <w:r>
        <w:t>I</w:t>
      </w:r>
      <w:r w:rsidRPr="006D38BA">
        <w:t>nsert image B42024_</w:t>
      </w:r>
      <w:r>
        <w:t>12</w:t>
      </w:r>
      <w:r w:rsidRPr="006D38BA">
        <w:t>_</w:t>
      </w:r>
      <w:r>
        <w:t>10</w:t>
      </w:r>
      <w:r w:rsidRPr="006D38BA">
        <w:t>.png</w:t>
      </w:r>
    </w:p>
    <w:p w14:paraId="0DD2A10B" w14:textId="771764BA" w:rsidR="0073018C" w:rsidRDefault="0073018C" w:rsidP="00540755">
      <w:pPr>
        <w:pStyle w:val="NormalPACKT"/>
      </w:pPr>
      <w:r w:rsidRPr="0073018C">
        <w:t xml:space="preserve">In </w:t>
      </w:r>
      <w:r w:rsidRPr="0073018C">
        <w:rPr>
          <w:rStyle w:val="ItalicsPACKT"/>
        </w:rPr>
        <w:t>step 9</w:t>
      </w:r>
      <w:r>
        <w:t xml:space="preserve">, you create credentials for the </w:t>
      </w:r>
      <w:proofErr w:type="spellStart"/>
      <w:r w:rsidRPr="0073018C">
        <w:rPr>
          <w:rStyle w:val="CodeInTextPACKT"/>
        </w:rPr>
        <w:t>PSDirect</w:t>
      </w:r>
      <w:proofErr w:type="spellEnd"/>
      <w:r>
        <w:t xml:space="preserve"> VM inside the </w:t>
      </w:r>
      <w:r w:rsidRPr="0073018C">
        <w:rPr>
          <w:rStyle w:val="CodeInTextPACKT"/>
        </w:rPr>
        <w:t>HV1</w:t>
      </w:r>
      <w:r>
        <w:t xml:space="preserve"> VM, producing no output.</w:t>
      </w:r>
    </w:p>
    <w:p w14:paraId="57803293" w14:textId="7756379A" w:rsidR="0073018C" w:rsidRDefault="0073018C" w:rsidP="00540755">
      <w:pPr>
        <w:pStyle w:val="NormalPACKT"/>
      </w:pPr>
      <w:r>
        <w:t xml:space="preserve">In </w:t>
      </w:r>
      <w:r w:rsidRPr="0073018C">
        <w:rPr>
          <w:rStyle w:val="ItalicsPACKT"/>
        </w:rPr>
        <w:t>step 10</w:t>
      </w:r>
      <w:r>
        <w:t xml:space="preserve">, you enter an interactive session </w:t>
      </w:r>
      <w:del w:id="168" w:author="Thomas Lee" w:date="2021-05-18T15:35:00Z">
        <w:r w:rsidDel="00EF0CBD">
          <w:delText xml:space="preserve">on </w:delText>
        </w:r>
      </w:del>
      <w:ins w:id="169" w:author="Thomas Lee" w:date="2021-05-18T15:35:00Z">
        <w:r w:rsidR="00EF0CBD">
          <w:t>to</w:t>
        </w:r>
        <w:r w:rsidR="00EF0CBD">
          <w:t xml:space="preserve"> </w:t>
        </w:r>
      </w:ins>
      <w:proofErr w:type="spellStart"/>
      <w:r w:rsidRPr="0073018C">
        <w:rPr>
          <w:rStyle w:val="CodeInTextPACKT"/>
        </w:rPr>
        <w:t>PSDirect</w:t>
      </w:r>
      <w:proofErr w:type="spellEnd"/>
      <w:r>
        <w:t xml:space="preserve"> from the remoting session on </w:t>
      </w:r>
      <w:r w:rsidRPr="0073018C">
        <w:rPr>
          <w:rStyle w:val="CodeInTextPACKT"/>
        </w:rPr>
        <w:t>HV1</w:t>
      </w:r>
      <w:r>
        <w:t xml:space="preserve">. Inside that session, </w:t>
      </w:r>
      <w:commentRangeStart w:id="170"/>
      <w:r>
        <w:t xml:space="preserve">you run the </w:t>
      </w:r>
      <w:r w:rsidRPr="0073018C">
        <w:rPr>
          <w:rStyle w:val="CodeInTextPACKT"/>
        </w:rPr>
        <w:t>HOSTNAME.EXE</w:t>
      </w:r>
      <w:r>
        <w:t xml:space="preserve"> command</w:t>
      </w:r>
      <w:commentRangeEnd w:id="170"/>
      <w:r w:rsidR="0049326C">
        <w:rPr>
          <w:rStyle w:val="CommentReference"/>
        </w:rPr>
        <w:commentReference w:id="170"/>
      </w:r>
      <w:r>
        <w:t>, which produces output like this:</w:t>
      </w:r>
    </w:p>
    <w:p w14:paraId="7D0F3F6E" w14:textId="2D8541CD" w:rsidR="0073018C" w:rsidRDefault="0073018C" w:rsidP="0073018C">
      <w:pPr>
        <w:pStyle w:val="FigurePACKT"/>
        <w:rPr>
          <w:b/>
          <w:bCs/>
        </w:rPr>
      </w:pPr>
      <w:r>
        <w:drawing>
          <wp:inline distT="0" distB="0" distL="0" distR="0" wp14:anchorId="0BCF74BB" wp14:editId="61BE648F">
            <wp:extent cx="4710840" cy="571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6827" cy="577079"/>
                    </a:xfrm>
                    <a:prstGeom prst="rect">
                      <a:avLst/>
                    </a:prstGeom>
                  </pic:spPr>
                </pic:pic>
              </a:graphicData>
            </a:graphic>
          </wp:inline>
        </w:drawing>
      </w:r>
    </w:p>
    <w:p w14:paraId="2D2C3328" w14:textId="0759FDDB" w:rsidR="0073018C" w:rsidRDefault="0073018C" w:rsidP="00E8777D">
      <w:pPr>
        <w:pStyle w:val="FigureCaptionPACKT"/>
      </w:pPr>
      <w:r>
        <w:t>Figure 12.11: Running HOSTNAME.EX</w:t>
      </w:r>
      <w:ins w:id="171" w:author="Lucy Wan" w:date="2021-04-21T10:57:00Z">
        <w:r w:rsidR="00800ED0">
          <w:t>E</w:t>
        </w:r>
      </w:ins>
      <w:del w:id="172" w:author="Lucy Wan" w:date="2021-04-21T10:57:00Z">
        <w:r w:rsidDel="00800ED0">
          <w:delText>T</w:delText>
        </w:r>
      </w:del>
      <w:r>
        <w:t xml:space="preserve"> in session to </w:t>
      </w:r>
      <w:proofErr w:type="spellStart"/>
      <w:r>
        <w:t>PSDirect</w:t>
      </w:r>
      <w:proofErr w:type="spellEnd"/>
      <w:r>
        <w:t xml:space="preserve"> from HV1</w:t>
      </w:r>
    </w:p>
    <w:p w14:paraId="13B36119" w14:textId="1816D853" w:rsidR="0073018C" w:rsidRDefault="0073018C" w:rsidP="00733D5D">
      <w:pPr>
        <w:pStyle w:val="LayoutInformationPACKT"/>
      </w:pPr>
      <w:r>
        <w:t>I</w:t>
      </w:r>
      <w:r w:rsidRPr="006D38BA">
        <w:t>nsert image B42024_</w:t>
      </w:r>
      <w:r>
        <w:t>12</w:t>
      </w:r>
      <w:r w:rsidRPr="006D38BA">
        <w:t>_</w:t>
      </w:r>
      <w:r>
        <w:t>11</w:t>
      </w:r>
      <w:r w:rsidRPr="006D38BA">
        <w:t>.png</w:t>
      </w:r>
    </w:p>
    <w:p w14:paraId="3F75A8D1" w14:textId="0BBCD411" w:rsidR="0073018C" w:rsidRDefault="0073018C" w:rsidP="00540755">
      <w:pPr>
        <w:pStyle w:val="NormalPACKT"/>
      </w:pPr>
      <w:r w:rsidRPr="0073018C">
        <w:t xml:space="preserve">In the final step in this recipe, </w:t>
      </w:r>
      <w:r w:rsidRPr="0073018C">
        <w:rPr>
          <w:rStyle w:val="ItalicsPACKT"/>
        </w:rPr>
        <w:t>step 11</w:t>
      </w:r>
      <w:r>
        <w:t xml:space="preserve">, </w:t>
      </w:r>
      <w:r w:rsidRPr="0073018C">
        <w:t xml:space="preserve">you exit from the interactive sessions on </w:t>
      </w:r>
      <w:proofErr w:type="spellStart"/>
      <w:r w:rsidRPr="0073018C">
        <w:rPr>
          <w:rStyle w:val="CodeInTextPACKT"/>
        </w:rPr>
        <w:t>PSDirect</w:t>
      </w:r>
      <w:proofErr w:type="spellEnd"/>
      <w:r w:rsidRPr="0073018C">
        <w:t xml:space="preserve"> and </w:t>
      </w:r>
      <w:r w:rsidRPr="0073018C">
        <w:rPr>
          <w:rStyle w:val="CodeInTextPACKT"/>
        </w:rPr>
        <w:t>HV1</w:t>
      </w:r>
      <w:r>
        <w:t xml:space="preserve"> VMs. The output from this step looks like this:</w:t>
      </w:r>
    </w:p>
    <w:p w14:paraId="3AE3E42F" w14:textId="10F462C7" w:rsidR="0073018C" w:rsidRDefault="009D394D" w:rsidP="0073018C">
      <w:pPr>
        <w:pStyle w:val="FigurePACKT"/>
      </w:pPr>
      <w:r>
        <w:drawing>
          <wp:inline distT="0" distB="0" distL="0" distR="0" wp14:anchorId="70956EBD" wp14:editId="6138F775">
            <wp:extent cx="4931507" cy="5715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8770" cy="581613"/>
                    </a:xfrm>
                    <a:prstGeom prst="rect">
                      <a:avLst/>
                    </a:prstGeom>
                  </pic:spPr>
                </pic:pic>
              </a:graphicData>
            </a:graphic>
          </wp:inline>
        </w:drawing>
      </w:r>
    </w:p>
    <w:p w14:paraId="791C8709" w14:textId="4D7577D2" w:rsidR="0073018C" w:rsidRDefault="0073018C" w:rsidP="00E8777D">
      <w:pPr>
        <w:pStyle w:val="FigureCaptionPACKT"/>
      </w:pPr>
      <w:r>
        <w:t>Figure 12.12: Exiting from remoting sessions</w:t>
      </w:r>
    </w:p>
    <w:p w14:paraId="56756C1D" w14:textId="2860060F" w:rsidR="0073018C" w:rsidRDefault="0073018C" w:rsidP="00733D5D">
      <w:pPr>
        <w:pStyle w:val="LayoutInformationPACKT"/>
      </w:pPr>
      <w:r>
        <w:t>I</w:t>
      </w:r>
      <w:r w:rsidRPr="006D38BA">
        <w:t>nsert image B42024_</w:t>
      </w:r>
      <w:r>
        <w:t>12</w:t>
      </w:r>
      <w:r w:rsidRPr="006D38BA">
        <w:t>_</w:t>
      </w:r>
      <w:r>
        <w:t>12</w:t>
      </w:r>
      <w:r w:rsidRPr="006D38BA">
        <w:t>.png</w:t>
      </w:r>
    </w:p>
    <w:p w14:paraId="42952B3D" w14:textId="223B98F4" w:rsidR="00F157F0" w:rsidRDefault="00F157F0" w:rsidP="00F157F0">
      <w:pPr>
        <w:pStyle w:val="Heading2"/>
      </w:pPr>
      <w:commentRangeStart w:id="173"/>
      <w:r>
        <w:t>There</w:t>
      </w:r>
      <w:r w:rsidR="002D7D95">
        <w:t>'</w:t>
      </w:r>
      <w:r>
        <w:t>s more...</w:t>
      </w:r>
      <w:commentRangeEnd w:id="173"/>
      <w:r w:rsidR="007558F3">
        <w:rPr>
          <w:rStyle w:val="CommentReference"/>
          <w:rFonts w:ascii="Times New Roman" w:hAnsi="Times New Roman" w:cs="Times New Roman"/>
          <w:b w:val="0"/>
          <w:bCs w:val="0"/>
          <w:iCs w:val="0"/>
          <w:color w:val="auto"/>
          <w:lang w:val="en-US"/>
        </w:rPr>
        <w:commentReference w:id="173"/>
      </w:r>
    </w:p>
    <w:p w14:paraId="45235EB3" w14:textId="31428BA2" w:rsidR="00F157F0" w:rsidRDefault="0073018C" w:rsidP="00540755">
      <w:pPr>
        <w:pStyle w:val="NormalPACKT"/>
        <w:rPr>
          <w:ins w:id="174" w:author="Thomas Lee" w:date="2021-05-18T15:37:00Z"/>
          <w:lang w:val="en-GB"/>
        </w:rPr>
      </w:pPr>
      <w:r>
        <w:rPr>
          <w:lang w:val="en-GB"/>
        </w:rPr>
        <w:t xml:space="preserve">In </w:t>
      </w:r>
      <w:commentRangeStart w:id="175"/>
      <w:r w:rsidRPr="009235DE">
        <w:rPr>
          <w:rStyle w:val="ItalicsPACKT"/>
        </w:rPr>
        <w:t xml:space="preserve">step </w:t>
      </w:r>
      <w:del w:id="176" w:author="Thomas Lee" w:date="2021-05-18T15:40:00Z">
        <w:r w:rsidRPr="009235DE" w:rsidDel="009E5567">
          <w:rPr>
            <w:rStyle w:val="ItalicsPACKT"/>
          </w:rPr>
          <w:delText>2</w:delText>
        </w:r>
        <w:commentRangeEnd w:id="175"/>
        <w:r w:rsidR="00034387" w:rsidDel="009E5567">
          <w:rPr>
            <w:rStyle w:val="CommentReference"/>
            <w:color w:val="auto"/>
          </w:rPr>
          <w:commentReference w:id="175"/>
        </w:r>
      </w:del>
      <w:ins w:id="177" w:author="Thomas Lee" w:date="2021-05-18T15:40:00Z">
        <w:r w:rsidR="009E5567">
          <w:rPr>
            <w:rStyle w:val="ItalicsPACKT"/>
          </w:rPr>
          <w:t>3</w:t>
        </w:r>
      </w:ins>
      <w:r>
        <w:rPr>
          <w:lang w:val="en-GB"/>
        </w:rPr>
        <w:t xml:space="preserve">, you use PowerShell Direct to enter a </w:t>
      </w:r>
      <w:r w:rsidR="000F04E1">
        <w:rPr>
          <w:lang w:val="en-GB"/>
        </w:rPr>
        <w:t>VM session</w:t>
      </w:r>
      <w:r>
        <w:rPr>
          <w:lang w:val="en-GB"/>
        </w:rPr>
        <w:t xml:space="preserve"> and run a command. Assuming you installed Windows in the </w:t>
      </w:r>
      <w:proofErr w:type="spellStart"/>
      <w:r w:rsidRPr="00540FE0">
        <w:rPr>
          <w:rStyle w:val="CodeInTextPACKT"/>
        </w:rPr>
        <w:t>PSDirect</w:t>
      </w:r>
      <w:proofErr w:type="spellEnd"/>
      <w:r>
        <w:rPr>
          <w:lang w:val="en-GB"/>
        </w:rPr>
        <w:t xml:space="preserve"> VM using a supported version of </w:t>
      </w:r>
      <w:r>
        <w:rPr>
          <w:lang w:val="en-GB"/>
        </w:rPr>
        <w:lastRenderedPageBreak/>
        <w:t>Windows, the setup process generates a random machine name, in this case</w:t>
      </w:r>
      <w:r w:rsidR="000F04E1">
        <w:rPr>
          <w:lang w:val="en-GB"/>
        </w:rPr>
        <w:t>,</w:t>
      </w:r>
      <w:r>
        <w:rPr>
          <w:lang w:val="en-GB"/>
        </w:rPr>
        <w:t xml:space="preserve"> </w:t>
      </w:r>
      <w:r w:rsidRPr="009235DE">
        <w:rPr>
          <w:rStyle w:val="CodeInTextPACKT"/>
          <w:lang w:val="en-GB"/>
        </w:rPr>
        <w:t>WIN-0TKMU3D2DFM</w:t>
      </w:r>
      <w:r>
        <w:rPr>
          <w:lang w:val="en-GB"/>
        </w:rPr>
        <w:t>. The machine name of your VM is likely to be different.</w:t>
      </w:r>
    </w:p>
    <w:p w14:paraId="436160C4" w14:textId="1FDD93E0" w:rsidR="00EF0CBD" w:rsidDel="009E5567" w:rsidRDefault="00EF0CBD" w:rsidP="00540755">
      <w:pPr>
        <w:pStyle w:val="NormalPACKT"/>
        <w:rPr>
          <w:del w:id="178" w:author="Thomas Lee" w:date="2021-05-18T15:42:00Z"/>
          <w:lang w:val="en-GB"/>
        </w:rPr>
      </w:pPr>
      <w:ins w:id="179" w:author="Thomas Lee" w:date="2021-05-18T15:37:00Z">
        <w:r>
          <w:rPr>
            <w:lang w:val="en-GB"/>
          </w:rPr>
          <w:t xml:space="preserve">In </w:t>
        </w:r>
        <w:r w:rsidRPr="009E5567">
          <w:rPr>
            <w:rStyle w:val="ItalicsPACKT"/>
            <w:rPrChange w:id="180" w:author="Thomas Lee" w:date="2021-05-18T15:40:00Z">
              <w:rPr>
                <w:lang w:val="en-GB"/>
              </w:rPr>
            </w:rPrChange>
          </w:rPr>
          <w:t xml:space="preserve">step </w:t>
        </w:r>
      </w:ins>
      <w:ins w:id="181" w:author="Thomas Lee" w:date="2021-05-18T15:40:00Z">
        <w:r w:rsidR="009E5567" w:rsidRPr="009E5567">
          <w:rPr>
            <w:rStyle w:val="ItalicsPACKT"/>
            <w:rPrChange w:id="182" w:author="Thomas Lee" w:date="2021-05-18T15:40:00Z">
              <w:rPr>
                <w:lang w:val="en-GB"/>
              </w:rPr>
            </w:rPrChange>
          </w:rPr>
          <w:t>5</w:t>
        </w:r>
      </w:ins>
      <w:ins w:id="183" w:author="Thomas Lee" w:date="2021-05-18T15:37:00Z">
        <w:r>
          <w:rPr>
            <w:lang w:val="en-GB"/>
          </w:rPr>
          <w:t>, you use the PowerShell direct feature to run a command insid</w:t>
        </w:r>
      </w:ins>
      <w:ins w:id="184" w:author="Thomas Lee" w:date="2021-05-18T15:38:00Z">
        <w:r>
          <w:rPr>
            <w:lang w:val="en-GB"/>
          </w:rPr>
          <w:t xml:space="preserve">e the </w:t>
        </w:r>
        <w:proofErr w:type="spellStart"/>
        <w:r>
          <w:rPr>
            <w:lang w:val="en-GB"/>
          </w:rPr>
          <w:t>PSDirect</w:t>
        </w:r>
        <w:proofErr w:type="spellEnd"/>
        <w:r>
          <w:rPr>
            <w:lang w:val="en-GB"/>
          </w:rPr>
          <w:t xml:space="preserve"> VM. As you can see from the output, the NIC for this VM is disconnected. This step shows how you </w:t>
        </w:r>
        <w:proofErr w:type="spellStart"/>
        <w:r>
          <w:rPr>
            <w:lang w:val="en-GB"/>
          </w:rPr>
          <w:t>cn</w:t>
        </w:r>
        <w:proofErr w:type="spellEnd"/>
        <w:r>
          <w:rPr>
            <w:lang w:val="en-GB"/>
          </w:rPr>
          <w:t xml:space="preserve"> use</w:t>
        </w:r>
      </w:ins>
      <w:ins w:id="185" w:author="Thomas Lee" w:date="2021-05-18T15:39:00Z">
        <w:r>
          <w:rPr>
            <w:lang w:val="en-GB"/>
          </w:rPr>
          <w:t xml:space="preserve"> PowerShell direct to enter a VM and view and restore networking </w:t>
        </w:r>
      </w:ins>
    </w:p>
    <w:p w14:paraId="6B1A12A8" w14:textId="23ED90B4" w:rsidR="0073018C" w:rsidRDefault="0073018C" w:rsidP="00540755">
      <w:pPr>
        <w:pStyle w:val="NormalPACKT"/>
        <w:rPr>
          <w:lang w:val="en-GB"/>
        </w:rPr>
      </w:pPr>
      <w:commentRangeStart w:id="186"/>
      <w:del w:id="187" w:author="Thomas Lee" w:date="2021-05-18T15:42:00Z">
        <w:r w:rsidDel="009E5567">
          <w:rPr>
            <w:lang w:val="en-GB"/>
          </w:rPr>
          <w:delText xml:space="preserve">With </w:delText>
        </w:r>
        <w:commentRangeStart w:id="188"/>
        <w:r w:rsidRPr="0073018C" w:rsidDel="009E5567">
          <w:rPr>
            <w:rStyle w:val="ItalicsPACKT"/>
          </w:rPr>
          <w:delText>step 8</w:delText>
        </w:r>
        <w:r w:rsidDel="009E5567">
          <w:rPr>
            <w:lang w:val="en-GB"/>
          </w:rPr>
          <w:delText xml:space="preserve"> and </w:delText>
        </w:r>
        <w:r w:rsidRPr="0073018C" w:rsidDel="009E5567">
          <w:rPr>
            <w:rStyle w:val="ItalicsPACKT"/>
          </w:rPr>
          <w:delText>step 9</w:delText>
        </w:r>
        <w:commentRangeEnd w:id="188"/>
        <w:r w:rsidR="00034387" w:rsidDel="009E5567">
          <w:rPr>
            <w:rStyle w:val="CommentReference"/>
            <w:color w:val="auto"/>
          </w:rPr>
          <w:commentReference w:id="188"/>
        </w:r>
        <w:r w:rsidDel="009E5567">
          <w:rPr>
            <w:lang w:val="en-GB"/>
          </w:rPr>
          <w:delText xml:space="preserve">, you first create a remoting session from </w:delText>
        </w:r>
        <w:r w:rsidRPr="0073018C" w:rsidDel="009E5567">
          <w:rPr>
            <w:rStyle w:val="CodeInTextPACKT"/>
          </w:rPr>
          <w:delText>DC1</w:delText>
        </w:r>
        <w:r w:rsidDel="009E5567">
          <w:rPr>
            <w:lang w:val="en-GB"/>
          </w:rPr>
          <w:delText xml:space="preserve"> to </w:delText>
        </w:r>
        <w:r w:rsidRPr="0073018C" w:rsidDel="009E5567">
          <w:rPr>
            <w:rStyle w:val="CodeInTextPACKT"/>
          </w:rPr>
          <w:delText>HV1</w:delText>
        </w:r>
        <w:r w:rsidDel="009E5567">
          <w:rPr>
            <w:lang w:val="en-GB"/>
          </w:rPr>
          <w:delText>. Inside that session</w:delText>
        </w:r>
        <w:r w:rsidR="000F04E1" w:rsidDel="009E5567">
          <w:rPr>
            <w:lang w:val="en-GB"/>
          </w:rPr>
          <w:delText>,</w:delText>
        </w:r>
        <w:r w:rsidDel="009E5567">
          <w:rPr>
            <w:lang w:val="en-GB"/>
          </w:rPr>
          <w:delText xml:space="preserve"> you create a further PowerShell Direct session with the VM, </w:delText>
        </w:r>
        <w:r w:rsidRPr="0073018C" w:rsidDel="009E5567">
          <w:rPr>
            <w:rStyle w:val="CodeInTextPACKT"/>
          </w:rPr>
          <w:delText>PSDir</w:delText>
        </w:r>
        <w:r w:rsidDel="009E5567">
          <w:rPr>
            <w:rStyle w:val="CodeInTextPACKT"/>
          </w:rPr>
          <w:delText>e</w:delText>
        </w:r>
        <w:r w:rsidRPr="0073018C" w:rsidDel="009E5567">
          <w:rPr>
            <w:rStyle w:val="CodeInTextPACKT"/>
          </w:rPr>
          <w:delText>ct</w:delText>
        </w:r>
        <w:r w:rsidR="000F04E1" w:rsidRPr="002A7662" w:rsidDel="009E5567">
          <w:delText>,</w:delText>
        </w:r>
        <w:r w:rsidRPr="002A7662" w:rsidDel="009E5567">
          <w:delText xml:space="preserve"> </w:delText>
        </w:r>
        <w:r w:rsidDel="009E5567">
          <w:rPr>
            <w:lang w:val="en-GB"/>
          </w:rPr>
          <w:delText>on which you run a command (</w:delText>
        </w:r>
        <w:r w:rsidRPr="0073018C" w:rsidDel="009E5567">
          <w:rPr>
            <w:rStyle w:val="CodeInTextPACKT"/>
          </w:rPr>
          <w:delText>HOSTNAME.EXE</w:delText>
        </w:r>
        <w:r w:rsidDel="009E5567">
          <w:rPr>
            <w:lang w:val="en-GB"/>
          </w:rPr>
          <w:delText>)</w:delText>
        </w:r>
        <w:r w:rsidR="000F04E1" w:rsidDel="009E5567">
          <w:rPr>
            <w:lang w:val="en-GB"/>
          </w:rPr>
          <w:delText>.</w:delText>
        </w:r>
        <w:commentRangeEnd w:id="186"/>
        <w:r w:rsidR="005C1E94" w:rsidDel="009E5567">
          <w:rPr>
            <w:rStyle w:val="CommentReference"/>
            <w:color w:val="auto"/>
          </w:rPr>
          <w:commentReference w:id="186"/>
        </w:r>
      </w:del>
    </w:p>
    <w:p w14:paraId="035A7629" w14:textId="596950FD" w:rsidR="009235DE" w:rsidRDefault="009235DE" w:rsidP="009235DE">
      <w:pPr>
        <w:pStyle w:val="Heading1"/>
        <w:tabs>
          <w:tab w:val="left" w:pos="0"/>
        </w:tabs>
        <w:rPr>
          <w:lang w:val="en-US"/>
        </w:rPr>
      </w:pPr>
      <w:r>
        <w:rPr>
          <w:lang w:val="en-US"/>
        </w:rPr>
        <w:t xml:space="preserve">Using Hyper-V VM </w:t>
      </w:r>
      <w:r w:rsidR="002771F7">
        <w:rPr>
          <w:lang w:val="en-US"/>
        </w:rPr>
        <w:t>g</w:t>
      </w:r>
      <w:r>
        <w:rPr>
          <w:lang w:val="en-US"/>
        </w:rPr>
        <w:t>roups</w:t>
      </w:r>
    </w:p>
    <w:p w14:paraId="2683655C" w14:textId="312D7F57" w:rsidR="00D72D11" w:rsidRDefault="009235DE" w:rsidP="00540755">
      <w:pPr>
        <w:pStyle w:val="NormalPACKT"/>
        <w:rPr>
          <w:ins w:id="189" w:author="Lucy Wan" w:date="2021-04-21T11:03:00Z"/>
        </w:rPr>
      </w:pPr>
      <w:r w:rsidRPr="009235DE">
        <w:t xml:space="preserve">Hyper-Vs VM groups allow you to group VMs for automation. </w:t>
      </w:r>
      <w:r>
        <w:t>T</w:t>
      </w:r>
      <w:r w:rsidRPr="009235DE">
        <w:t>here are two types of VM groups</w:t>
      </w:r>
      <w:r>
        <w:t xml:space="preserve"> you can create</w:t>
      </w:r>
      <w:ins w:id="190" w:author="Lucy Wan" w:date="2021-04-21T11:04:00Z">
        <w:r w:rsidR="004047E3">
          <w:t>,</w:t>
        </w:r>
      </w:ins>
      <w:del w:id="191" w:author="Lucy Wan" w:date="2021-04-21T11:04:00Z">
        <w:r w:rsidRPr="009235DE" w:rsidDel="004047E3">
          <w:delText>:</w:delText>
        </w:r>
      </w:del>
      <w:r w:rsidRPr="009235DE">
        <w:t xml:space="preserve"> a </w:t>
      </w:r>
      <w:proofErr w:type="spellStart"/>
      <w:r w:rsidRPr="009235DE">
        <w:rPr>
          <w:rStyle w:val="CodeInTextPACKT"/>
        </w:rPr>
        <w:t>VMCollectionType</w:t>
      </w:r>
      <w:proofErr w:type="spellEnd"/>
      <w:r w:rsidRPr="009235DE">
        <w:t xml:space="preserve"> and a </w:t>
      </w:r>
      <w:proofErr w:type="spellStart"/>
      <w:r w:rsidRPr="009235DE">
        <w:rPr>
          <w:rStyle w:val="CodeInTextPACKT"/>
        </w:rPr>
        <w:t>ManagementCollectionType</w:t>
      </w:r>
      <w:proofErr w:type="spellEnd"/>
      <w:ins w:id="192" w:author="Lucy Wan" w:date="2021-04-21T11:03:00Z">
        <w:r w:rsidR="00D72D11">
          <w:t>:</w:t>
        </w:r>
      </w:ins>
      <w:del w:id="193" w:author="Lucy Wan" w:date="2021-04-21T11:03:00Z">
        <w:r w:rsidRPr="009235DE" w:rsidDel="00D72D11">
          <w:delText>.</w:delText>
        </w:r>
      </w:del>
      <w:r w:rsidRPr="009235DE">
        <w:t xml:space="preserve"> </w:t>
      </w:r>
    </w:p>
    <w:p w14:paraId="633B46F9" w14:textId="77777777" w:rsidR="00D72D11" w:rsidRDefault="009235DE" w:rsidP="00540755">
      <w:pPr>
        <w:pStyle w:val="BulletPACKT"/>
        <w:rPr>
          <w:ins w:id="194" w:author="Lucy Wan" w:date="2021-04-21T11:03:00Z"/>
        </w:rPr>
      </w:pPr>
      <w:commentRangeStart w:id="195"/>
      <w:r w:rsidRPr="009235DE">
        <w:t xml:space="preserve">A </w:t>
      </w:r>
      <w:proofErr w:type="spellStart"/>
      <w:r w:rsidRPr="009235DE">
        <w:rPr>
          <w:rStyle w:val="CodeInTextPACKT"/>
        </w:rPr>
        <w:t>VMCollectionType</w:t>
      </w:r>
      <w:proofErr w:type="spellEnd"/>
      <w:r w:rsidRPr="009235DE">
        <w:t xml:space="preserve"> VM group contains VMs</w:t>
      </w:r>
    </w:p>
    <w:p w14:paraId="452F36EE" w14:textId="250E7452" w:rsidR="009235DE" w:rsidRPr="009235DE" w:rsidRDefault="009235DE" w:rsidP="00540755">
      <w:pPr>
        <w:pStyle w:val="BulletPACKT"/>
      </w:pPr>
      <w:del w:id="196" w:author="Lucy Wan" w:date="2021-04-21T11:03:00Z">
        <w:r w:rsidRPr="009235DE" w:rsidDel="00D72D11">
          <w:delText>t</w:delText>
        </w:r>
      </w:del>
      <w:ins w:id="197" w:author="Lucy Wan" w:date="2021-04-21T11:03:00Z">
        <w:r w:rsidR="00D72D11">
          <w:t>T</w:t>
        </w:r>
      </w:ins>
      <w:r w:rsidRPr="009235DE">
        <w:t xml:space="preserve">he </w:t>
      </w:r>
      <w:proofErr w:type="spellStart"/>
      <w:r w:rsidRPr="009235DE">
        <w:rPr>
          <w:rStyle w:val="CodeInTextPACKT"/>
        </w:rPr>
        <w:t>ManagementCollectionType</w:t>
      </w:r>
      <w:proofErr w:type="spellEnd"/>
      <w:r w:rsidRPr="009235DE">
        <w:t xml:space="preserve"> VM group contains </w:t>
      </w:r>
      <w:proofErr w:type="spellStart"/>
      <w:r w:rsidRPr="00F83B7B">
        <w:rPr>
          <w:rStyle w:val="CodeInTextPACKT"/>
        </w:rPr>
        <w:t>VMCollectionType</w:t>
      </w:r>
      <w:proofErr w:type="spellEnd"/>
      <w:r w:rsidRPr="009235DE">
        <w:t xml:space="preserve"> VM groups. </w:t>
      </w:r>
      <w:commentRangeEnd w:id="195"/>
      <w:r w:rsidR="001165D3">
        <w:rPr>
          <w:rStyle w:val="CommentReference"/>
          <w:color w:val="auto"/>
        </w:rPr>
        <w:commentReference w:id="195"/>
      </w:r>
    </w:p>
    <w:p w14:paraId="56572564" w14:textId="01E667D7" w:rsidR="009235DE" w:rsidRDefault="000F04E1" w:rsidP="00540755">
      <w:pPr>
        <w:pStyle w:val="NormalPACKT"/>
      </w:pPr>
      <w:r>
        <w:t>With V</w:t>
      </w:r>
      <w:ins w:id="198" w:author="Lucy Wan" w:date="2021-04-21T11:04:00Z">
        <w:r w:rsidR="00A934B4">
          <w:t>M</w:t>
        </w:r>
      </w:ins>
      <w:del w:id="199" w:author="Lucy Wan" w:date="2021-04-21T11:04:00Z">
        <w:r w:rsidDel="00A934B4">
          <w:delText>N</w:delText>
        </w:r>
      </w:del>
      <w:r>
        <w:t xml:space="preserve"> groups, you could </w:t>
      </w:r>
      <w:r w:rsidR="009235DE" w:rsidRPr="009235DE">
        <w:t xml:space="preserve">have two </w:t>
      </w:r>
      <w:proofErr w:type="spellStart"/>
      <w:r w:rsidR="009235DE" w:rsidRPr="00763BD2">
        <w:rPr>
          <w:rStyle w:val="CodeInTextPACKT"/>
        </w:rPr>
        <w:t>VMCollectionType</w:t>
      </w:r>
      <w:proofErr w:type="spellEnd"/>
      <w:r w:rsidR="009235DE" w:rsidRPr="009235DE">
        <w:t xml:space="preserve"> VM groups, </w:t>
      </w:r>
      <w:proofErr w:type="spellStart"/>
      <w:r w:rsidR="009235DE" w:rsidRPr="009235DE">
        <w:rPr>
          <w:rStyle w:val="CodeInTextPACKT"/>
        </w:rPr>
        <w:t>SQLAccVMG</w:t>
      </w:r>
      <w:proofErr w:type="spellEnd"/>
      <w:r w:rsidR="009235DE" w:rsidRPr="009235DE">
        <w:t xml:space="preserve"> (that contains the VMs </w:t>
      </w:r>
      <w:r w:rsidR="009235DE" w:rsidRPr="009235DE">
        <w:rPr>
          <w:rStyle w:val="CodeInTextPACKT"/>
        </w:rPr>
        <w:t>SQLAcct1</w:t>
      </w:r>
      <w:r w:rsidR="009235DE" w:rsidRPr="009235DE">
        <w:t xml:space="preserve">, </w:t>
      </w:r>
      <w:r w:rsidR="009235DE" w:rsidRPr="009235DE">
        <w:rPr>
          <w:rStyle w:val="CodeInTextPACKT"/>
        </w:rPr>
        <w:t>SQLAcct2</w:t>
      </w:r>
      <w:r w:rsidR="009235DE" w:rsidRPr="009235DE">
        <w:t xml:space="preserve">, and </w:t>
      </w:r>
      <w:r w:rsidR="009235DE" w:rsidRPr="009235DE">
        <w:rPr>
          <w:rStyle w:val="CodeInTextPACKT"/>
        </w:rPr>
        <w:t>SQLAcct3</w:t>
      </w:r>
      <w:r w:rsidR="009235DE" w:rsidRPr="009235DE">
        <w:t xml:space="preserve">) and a group, </w:t>
      </w:r>
      <w:commentRangeStart w:id="200"/>
      <w:del w:id="201" w:author="Thomas Lee" w:date="2021-05-18T15:45:00Z">
        <w:r w:rsidR="009235DE" w:rsidRPr="009235DE" w:rsidDel="009E5567">
          <w:rPr>
            <w:rStyle w:val="CodeInTextPACKT"/>
          </w:rPr>
          <w:delText>SQLAccVMG</w:delText>
        </w:r>
      </w:del>
      <w:proofErr w:type="spellStart"/>
      <w:ins w:id="202" w:author="Thomas Lee" w:date="2021-05-18T15:45:00Z">
        <w:r w:rsidR="009E5567" w:rsidRPr="009235DE">
          <w:rPr>
            <w:rStyle w:val="CodeInTextPACKT"/>
          </w:rPr>
          <w:t>SQL</w:t>
        </w:r>
        <w:r w:rsidR="009E5567">
          <w:rPr>
            <w:rStyle w:val="CodeInTextPACKT"/>
          </w:rPr>
          <w:t>Mfg</w:t>
        </w:r>
        <w:r w:rsidR="009E5567" w:rsidRPr="009235DE">
          <w:rPr>
            <w:rStyle w:val="CodeInTextPACKT"/>
          </w:rPr>
          <w:t>VMG</w:t>
        </w:r>
      </w:ins>
      <w:proofErr w:type="spellEnd"/>
      <w:r w:rsidR="009235DE" w:rsidRPr="00763BD2">
        <w:t>,</w:t>
      </w:r>
      <w:commentRangeEnd w:id="200"/>
      <w:r w:rsidR="00883CDA">
        <w:rPr>
          <w:rStyle w:val="CommentReference"/>
          <w:color w:val="auto"/>
        </w:rPr>
        <w:commentReference w:id="200"/>
      </w:r>
      <w:r w:rsidR="009235DE" w:rsidRPr="009235DE">
        <w:t xml:space="preserve"> that contains the VMs </w:t>
      </w:r>
      <w:r w:rsidR="009235DE" w:rsidRPr="009235DE">
        <w:rPr>
          <w:rStyle w:val="CodeInTextPACKT"/>
        </w:rPr>
        <w:t>SQLMfg1</w:t>
      </w:r>
      <w:r w:rsidR="009235DE" w:rsidRPr="009235DE">
        <w:t xml:space="preserve"> and </w:t>
      </w:r>
      <w:r w:rsidR="009235DE" w:rsidRPr="009235DE">
        <w:rPr>
          <w:rStyle w:val="CodeInTextPACKT"/>
        </w:rPr>
        <w:t>SQLMfg2</w:t>
      </w:r>
      <w:r w:rsidR="009235DE" w:rsidRPr="009235DE">
        <w:t>.</w:t>
      </w:r>
      <w:r w:rsidR="009235DE">
        <w:t xml:space="preserve"> </w:t>
      </w:r>
      <w:r w:rsidR="009235DE" w:rsidRPr="009235DE">
        <w:t xml:space="preserve">You could then create a </w:t>
      </w:r>
      <w:proofErr w:type="spellStart"/>
      <w:r w:rsidR="009235DE" w:rsidRPr="009235DE">
        <w:rPr>
          <w:rStyle w:val="CodeInTextPACKT"/>
        </w:rPr>
        <w:t>ManagementCollectionType</w:t>
      </w:r>
      <w:proofErr w:type="spellEnd"/>
      <w:r w:rsidR="009235DE" w:rsidRPr="009235DE">
        <w:t xml:space="preserve"> VM group, </w:t>
      </w:r>
      <w:r w:rsidR="009235DE" w:rsidRPr="009235DE">
        <w:rPr>
          <w:rStyle w:val="CodeInTextPACKT"/>
        </w:rPr>
        <w:t>VM-All</w:t>
      </w:r>
      <w:r w:rsidR="009235DE" w:rsidRPr="009235DE">
        <w:t>, containing the</w:t>
      </w:r>
      <w:r w:rsidR="009235DE">
        <w:t xml:space="preserve"> </w:t>
      </w:r>
      <w:r w:rsidR="009235DE" w:rsidRPr="009235DE">
        <w:t xml:space="preserve">two </w:t>
      </w:r>
      <w:proofErr w:type="spellStart"/>
      <w:r w:rsidR="009235DE" w:rsidRPr="000F04E1">
        <w:rPr>
          <w:rStyle w:val="CodeInTextPACKT"/>
        </w:rPr>
        <w:t>VMCollectionType</w:t>
      </w:r>
      <w:proofErr w:type="spellEnd"/>
      <w:r w:rsidR="009235DE" w:rsidRPr="009235DE">
        <w:t xml:space="preserve"> VM groups</w:t>
      </w:r>
      <w:r w:rsidR="009235DE">
        <w:t>.</w:t>
      </w:r>
    </w:p>
    <w:p w14:paraId="6D2598D0" w14:textId="24072DB9" w:rsidR="009235DE" w:rsidRPr="009235DE" w:rsidRDefault="009235DE" w:rsidP="00540755">
      <w:pPr>
        <w:pStyle w:val="NormalPACKT"/>
      </w:pPr>
      <w:commentRangeStart w:id="203"/>
      <w:r>
        <w:t xml:space="preserve">The </w:t>
      </w:r>
      <w:proofErr w:type="spellStart"/>
      <w:r>
        <w:t>VMGroup</w:t>
      </w:r>
      <w:proofErr w:type="spellEnd"/>
      <w:r>
        <w:t xml:space="preserve"> feature feels incomplete</w:t>
      </w:r>
      <w:commentRangeEnd w:id="203"/>
      <w:r w:rsidR="0064521C">
        <w:rPr>
          <w:rStyle w:val="CommentReference"/>
        </w:rPr>
        <w:commentReference w:id="203"/>
      </w:r>
      <w:r>
        <w:t xml:space="preserve">. For example, there </w:t>
      </w:r>
      <w:ins w:id="204" w:author="Lucy Wan" w:date="2021-04-21T11:06:00Z">
        <w:r w:rsidR="0088198F">
          <w:t>are</w:t>
        </w:r>
      </w:ins>
      <w:del w:id="205" w:author="Lucy Wan" w:date="2021-04-21T11:06:00Z">
        <w:r w:rsidDel="0088198F">
          <w:delText>is</w:delText>
        </w:r>
      </w:del>
      <w:r>
        <w:t xml:space="preserve"> no</w:t>
      </w:r>
      <w:del w:id="206" w:author="Lucy Wan" w:date="2021-04-21T11:06:00Z">
        <w:r w:rsidDel="0088198F">
          <w:delText>t</w:delText>
        </w:r>
      </w:del>
      <w:r>
        <w:t xml:space="preserve"> </w:t>
      </w:r>
      <w:r w:rsidRPr="009235DE">
        <w:rPr>
          <w:rStyle w:val="CodeInTextPACKT"/>
        </w:rPr>
        <w:t>-</w:t>
      </w:r>
      <w:proofErr w:type="spellStart"/>
      <w:r w:rsidRPr="009235DE">
        <w:rPr>
          <w:rStyle w:val="CodeInTextPACKT"/>
        </w:rPr>
        <w:t>VMGroup</w:t>
      </w:r>
      <w:proofErr w:type="spellEnd"/>
      <w:r w:rsidRPr="009235DE">
        <w:t xml:space="preserve"> parameters</w:t>
      </w:r>
      <w:r>
        <w:t xml:space="preserve"> on any of the Hyper-V cmdlets enabling you to configure a VM group. And having </w:t>
      </w:r>
      <w:commentRangeStart w:id="207"/>
      <w:r>
        <w:t>two types of groups seems over the top</w:t>
      </w:r>
      <w:commentRangeEnd w:id="207"/>
      <w:r w:rsidR="0072194A">
        <w:rPr>
          <w:rStyle w:val="CommentReference"/>
          <w:color w:val="auto"/>
        </w:rPr>
        <w:commentReference w:id="207"/>
      </w:r>
      <w:r>
        <w:t>. All in all, this feature could be improved.</w:t>
      </w:r>
      <w:r w:rsidR="000F04E1">
        <w:t xml:space="preserve"> In production, you might just consider using simple arrays of VM names (for example, </w:t>
      </w:r>
      <w:r w:rsidR="000F04E1" w:rsidRPr="000F04E1">
        <w:rPr>
          <w:rStyle w:val="CodeInTextPACKT"/>
        </w:rPr>
        <w:t>$ACCTSQVMS</w:t>
      </w:r>
      <w:r w:rsidR="000F04E1">
        <w:t xml:space="preserve"> to hold the names of the accounting VMs)</w:t>
      </w:r>
      <w:ins w:id="208" w:author="Lucy Wan" w:date="2021-04-21T11:06:00Z">
        <w:r w:rsidR="00F70AC0">
          <w:t>.</w:t>
        </w:r>
      </w:ins>
      <w:ins w:id="209" w:author="Thomas Lee" w:date="2021-05-18T15:46:00Z">
        <w:r w:rsidR="009E5567">
          <w:t xml:space="preserve"> This feature could be useful for very large VM Hosts running hundreds of VMs, if</w:t>
        </w:r>
      </w:ins>
      <w:ins w:id="210" w:author="Thomas Lee" w:date="2021-05-18T15:47:00Z">
        <w:r w:rsidR="009E5567">
          <w:t xml:space="preserve"> only from an organizational point of view.</w:t>
        </w:r>
      </w:ins>
    </w:p>
    <w:p w14:paraId="30A6FD84" w14:textId="70669CC5" w:rsidR="009235DE" w:rsidRDefault="009235DE" w:rsidP="009235DE">
      <w:pPr>
        <w:pStyle w:val="Heading2"/>
        <w:tabs>
          <w:tab w:val="left" w:pos="0"/>
        </w:tabs>
      </w:pPr>
      <w:r>
        <w:t xml:space="preserve">Getting </w:t>
      </w:r>
      <w:r w:rsidR="005023C4">
        <w:t>r</w:t>
      </w:r>
      <w:r>
        <w:t>eady</w:t>
      </w:r>
    </w:p>
    <w:p w14:paraId="26A13257" w14:textId="53ADF2E2" w:rsidR="009235DE" w:rsidRDefault="009235DE" w:rsidP="00540755">
      <w:pPr>
        <w:pStyle w:val="NormalPACKT"/>
        <w:rPr>
          <w:b/>
          <w:bCs/>
          <w:iCs/>
        </w:rPr>
      </w:pPr>
      <w:r w:rsidRPr="009235DE">
        <w:t xml:space="preserve">You run this recipe on the </w:t>
      </w:r>
      <w:r w:rsidRPr="000F04E1">
        <w:rPr>
          <w:rStyle w:val="CodeInTextPACKT"/>
        </w:rPr>
        <w:t>HV2</w:t>
      </w:r>
      <w:r>
        <w:t xml:space="preserve">, a Windows Server 2022 server with the Hyper-V feature added. You configured this host in </w:t>
      </w:r>
      <w:r w:rsidRPr="009235DE">
        <w:t xml:space="preserve">the </w:t>
      </w:r>
      <w:commentRangeStart w:id="211"/>
      <w:r w:rsidRPr="009235DE">
        <w:rPr>
          <w:rStyle w:val="ItalicsPACKT"/>
        </w:rPr>
        <w:t>Installing and configuring Hyper-V</w:t>
      </w:r>
      <w:r w:rsidRPr="009235DE">
        <w:rPr>
          <w:rFonts w:ascii="FranklinGothic-BookItalic" w:hAnsi="FranklinGothic-BookItalic"/>
          <w:i/>
        </w:rPr>
        <w:t xml:space="preserve"> </w:t>
      </w:r>
      <w:commentRangeEnd w:id="211"/>
      <w:r w:rsidR="00D67F4E">
        <w:rPr>
          <w:rStyle w:val="CommentReference"/>
          <w:color w:val="auto"/>
        </w:rPr>
        <w:commentReference w:id="211"/>
      </w:r>
      <w:r w:rsidRPr="009235DE">
        <w:t xml:space="preserve">recipe. </w:t>
      </w:r>
    </w:p>
    <w:p w14:paraId="0945084A" w14:textId="4BFEDB1D" w:rsidR="009235DE" w:rsidRDefault="009235DE" w:rsidP="009235DE">
      <w:pPr>
        <w:pStyle w:val="Heading2"/>
        <w:tabs>
          <w:tab w:val="left" w:pos="0"/>
        </w:tabs>
      </w:pPr>
      <w:r>
        <w:t>How to do it...</w:t>
      </w:r>
    </w:p>
    <w:p w14:paraId="31E477E8" w14:textId="209FF7CE" w:rsidR="009235DE" w:rsidRPr="00D00587" w:rsidRDefault="009235DE" w:rsidP="00D00587">
      <w:pPr>
        <w:pStyle w:val="NumberedBulletPACKT"/>
        <w:numPr>
          <w:ilvl w:val="0"/>
          <w:numId w:val="42"/>
        </w:numPr>
        <w:rPr>
          <w:color w:val="000000"/>
        </w:rPr>
      </w:pPr>
      <w:r w:rsidRPr="009235DE">
        <w:t>Creating VMs on </w:t>
      </w:r>
      <w:r w:rsidRPr="009235DE">
        <w:rPr>
          <w:rStyle w:val="CodeInTextPACKT"/>
        </w:rPr>
        <w:t>HV2</w:t>
      </w:r>
    </w:p>
    <w:p w14:paraId="142060A0" w14:textId="77777777" w:rsidR="009235DE" w:rsidRPr="009235DE" w:rsidRDefault="009235DE" w:rsidP="00540755">
      <w:pPr>
        <w:pStyle w:val="CodePACKT"/>
      </w:pPr>
    </w:p>
    <w:p w14:paraId="24D8D23B" w14:textId="1FC8A39E" w:rsidR="009235DE" w:rsidRPr="009235DE" w:rsidRDefault="009235DE" w:rsidP="00540755">
      <w:pPr>
        <w:pStyle w:val="CodePACKT"/>
      </w:pPr>
      <w:r w:rsidRPr="009235DE">
        <w:t>$</w:t>
      </w:r>
      <w:proofErr w:type="spellStart"/>
      <w:r w:rsidRPr="009235DE">
        <w:t>VMLocation</w:t>
      </w:r>
      <w:proofErr w:type="spellEnd"/>
      <w:r w:rsidRPr="009235DE">
        <w:t>  = </w:t>
      </w:r>
      <w:r w:rsidR="002D7D95">
        <w:t>'</w:t>
      </w:r>
      <w:r w:rsidRPr="009235DE">
        <w:t>C:\</w:t>
      </w:r>
      <w:proofErr w:type="spellStart"/>
      <w:r w:rsidRPr="009235DE">
        <w:t>Vm</w:t>
      </w:r>
      <w:proofErr w:type="spellEnd"/>
      <w:r w:rsidRPr="009235DE">
        <w:t>\VMs</w:t>
      </w:r>
      <w:r w:rsidR="002D7D95">
        <w:t>'</w:t>
      </w:r>
      <w:r w:rsidRPr="009235DE">
        <w:t>   # Created in earlier recipe</w:t>
      </w:r>
    </w:p>
    <w:p w14:paraId="2D05D7D5" w14:textId="77777777" w:rsidR="009235DE" w:rsidRPr="009235DE" w:rsidRDefault="009235DE" w:rsidP="00540755">
      <w:pPr>
        <w:pStyle w:val="CodePACKT"/>
      </w:pPr>
      <w:r w:rsidRPr="009235DE">
        <w:lastRenderedPageBreak/>
        <w:t># Create SQLAcct1</w:t>
      </w:r>
    </w:p>
    <w:p w14:paraId="5435DB46" w14:textId="6087A500" w:rsidR="009235DE" w:rsidRPr="009235DE" w:rsidRDefault="009235DE" w:rsidP="00540755">
      <w:pPr>
        <w:pStyle w:val="CodePACKT"/>
      </w:pPr>
      <w:r w:rsidRPr="009235DE">
        <w:t>$VMN1        = </w:t>
      </w:r>
      <w:r w:rsidR="002D7D95">
        <w:t>'</w:t>
      </w:r>
      <w:r w:rsidRPr="009235DE">
        <w:t>SQLAcct1</w:t>
      </w:r>
      <w:r w:rsidR="002D7D95">
        <w:t>'</w:t>
      </w:r>
    </w:p>
    <w:p w14:paraId="3129DE8D" w14:textId="2EDFD261" w:rsidR="009235DE" w:rsidRPr="009235DE" w:rsidRDefault="009235DE" w:rsidP="00540755">
      <w:pPr>
        <w:pStyle w:val="CodePACKT"/>
      </w:pPr>
      <w:r w:rsidRPr="009235DE">
        <w:t>New-VM -Name $VMN1 -Path </w:t>
      </w:r>
      <w:r w:rsidR="002D7D95">
        <w:t>"</w:t>
      </w:r>
      <w:r w:rsidRPr="009235DE">
        <w:t>$</w:t>
      </w:r>
      <w:proofErr w:type="spellStart"/>
      <w:r w:rsidRPr="009235DE">
        <w:t>VMLocation</w:t>
      </w:r>
      <w:proofErr w:type="spellEnd"/>
      <w:r w:rsidRPr="009235DE">
        <w:t>\$VMN1</w:t>
      </w:r>
      <w:r w:rsidR="002D7D95">
        <w:t>"</w:t>
      </w:r>
    </w:p>
    <w:p w14:paraId="2E4BA40F" w14:textId="77777777" w:rsidR="009235DE" w:rsidRPr="009235DE" w:rsidRDefault="009235DE" w:rsidP="00540755">
      <w:pPr>
        <w:pStyle w:val="CodePACKT"/>
      </w:pPr>
      <w:r w:rsidRPr="009235DE">
        <w:t># Create SQLAcct2</w:t>
      </w:r>
    </w:p>
    <w:p w14:paraId="26E1AF50" w14:textId="5783CD86" w:rsidR="009235DE" w:rsidRPr="009235DE" w:rsidRDefault="009235DE" w:rsidP="00540755">
      <w:pPr>
        <w:pStyle w:val="CodePACKT"/>
      </w:pPr>
      <w:r w:rsidRPr="009235DE">
        <w:t>$VMN2        = </w:t>
      </w:r>
      <w:r w:rsidR="002D7D95">
        <w:t>'</w:t>
      </w:r>
      <w:r w:rsidRPr="009235DE">
        <w:t>SQLAcct2</w:t>
      </w:r>
      <w:r w:rsidR="002D7D95">
        <w:t>'</w:t>
      </w:r>
    </w:p>
    <w:p w14:paraId="3B0F5E10" w14:textId="0A002F30" w:rsidR="009235DE" w:rsidRPr="009235DE" w:rsidRDefault="009235DE" w:rsidP="00540755">
      <w:pPr>
        <w:pStyle w:val="CodePACKT"/>
      </w:pPr>
      <w:r w:rsidRPr="009235DE">
        <w:t>New-VM -Name $VMN2 -Path </w:t>
      </w:r>
      <w:r w:rsidR="002D7D95">
        <w:t>"</w:t>
      </w:r>
      <w:r w:rsidRPr="009235DE">
        <w:t>$</w:t>
      </w:r>
      <w:proofErr w:type="spellStart"/>
      <w:r w:rsidRPr="009235DE">
        <w:t>VMLocation</w:t>
      </w:r>
      <w:proofErr w:type="spellEnd"/>
      <w:r w:rsidRPr="009235DE">
        <w:t>\$VMN2</w:t>
      </w:r>
      <w:r w:rsidR="002D7D95">
        <w:t>"</w:t>
      </w:r>
    </w:p>
    <w:p w14:paraId="57986906" w14:textId="77777777" w:rsidR="009235DE" w:rsidRPr="009235DE" w:rsidRDefault="009235DE" w:rsidP="00540755">
      <w:pPr>
        <w:pStyle w:val="CodePACKT"/>
      </w:pPr>
      <w:r w:rsidRPr="009235DE">
        <w:t> # Create SQLAcct3</w:t>
      </w:r>
    </w:p>
    <w:p w14:paraId="0D01E386" w14:textId="57B1C65C" w:rsidR="009235DE" w:rsidRPr="009235DE" w:rsidRDefault="009235DE" w:rsidP="00540755">
      <w:pPr>
        <w:pStyle w:val="CodePACKT"/>
      </w:pPr>
      <w:r w:rsidRPr="009235DE">
        <w:t>$VMN3        = </w:t>
      </w:r>
      <w:r w:rsidR="002D7D95">
        <w:t>'</w:t>
      </w:r>
      <w:r w:rsidRPr="009235DE">
        <w:t>SQLAcct3</w:t>
      </w:r>
      <w:r w:rsidR="002D7D95">
        <w:t>'</w:t>
      </w:r>
    </w:p>
    <w:p w14:paraId="1C824514" w14:textId="00B54081" w:rsidR="009235DE" w:rsidRPr="009235DE" w:rsidRDefault="009235DE" w:rsidP="00540755">
      <w:pPr>
        <w:pStyle w:val="CodePACKT"/>
      </w:pPr>
      <w:r w:rsidRPr="009235DE">
        <w:t>New-VM -Name $VMN3 -Path </w:t>
      </w:r>
      <w:r w:rsidR="002D7D95">
        <w:t>"</w:t>
      </w:r>
      <w:r w:rsidRPr="009235DE">
        <w:t>$</w:t>
      </w:r>
      <w:proofErr w:type="spellStart"/>
      <w:r w:rsidRPr="009235DE">
        <w:t>VMLocation</w:t>
      </w:r>
      <w:proofErr w:type="spellEnd"/>
      <w:r w:rsidRPr="009235DE">
        <w:t>\$VMN3</w:t>
      </w:r>
      <w:r w:rsidR="002D7D95">
        <w:t>"</w:t>
      </w:r>
    </w:p>
    <w:p w14:paraId="4CA0C8FC" w14:textId="77777777" w:rsidR="009235DE" w:rsidRPr="009235DE" w:rsidRDefault="009235DE" w:rsidP="00540755">
      <w:pPr>
        <w:pStyle w:val="CodePACKT"/>
      </w:pPr>
      <w:r w:rsidRPr="009235DE">
        <w:t># Create SQLMfg1</w:t>
      </w:r>
    </w:p>
    <w:p w14:paraId="4F4B58A4" w14:textId="35BF4165" w:rsidR="009235DE" w:rsidRPr="009235DE" w:rsidRDefault="009235DE" w:rsidP="00540755">
      <w:pPr>
        <w:pStyle w:val="CodePACKT"/>
      </w:pPr>
      <w:r w:rsidRPr="009235DE">
        <w:t>$VMN4        = </w:t>
      </w:r>
      <w:r w:rsidR="002D7D95">
        <w:t>'</w:t>
      </w:r>
      <w:r w:rsidRPr="009235DE">
        <w:t>SQLMfg1</w:t>
      </w:r>
      <w:r w:rsidR="002D7D95">
        <w:t>'</w:t>
      </w:r>
    </w:p>
    <w:p w14:paraId="18947767" w14:textId="0BF01C8F" w:rsidR="009235DE" w:rsidRPr="009235DE" w:rsidRDefault="009235DE" w:rsidP="00540755">
      <w:pPr>
        <w:pStyle w:val="CodePACKT"/>
      </w:pPr>
      <w:r w:rsidRPr="009235DE">
        <w:t>New-VM -Name $VMN4 -Path </w:t>
      </w:r>
      <w:r w:rsidR="002D7D95">
        <w:t>"</w:t>
      </w:r>
      <w:r w:rsidRPr="009235DE">
        <w:t>$</w:t>
      </w:r>
      <w:proofErr w:type="spellStart"/>
      <w:r w:rsidRPr="009235DE">
        <w:t>VMLocation</w:t>
      </w:r>
      <w:proofErr w:type="spellEnd"/>
      <w:r w:rsidRPr="009235DE">
        <w:t>\$VMN4</w:t>
      </w:r>
      <w:r w:rsidR="002D7D95">
        <w:t>"</w:t>
      </w:r>
    </w:p>
    <w:p w14:paraId="12B56C82" w14:textId="77777777" w:rsidR="009235DE" w:rsidRPr="009235DE" w:rsidRDefault="009235DE" w:rsidP="00540755">
      <w:pPr>
        <w:pStyle w:val="CodePACKT"/>
      </w:pPr>
      <w:r w:rsidRPr="009235DE">
        <w:t># Create SQLMfg2</w:t>
      </w:r>
    </w:p>
    <w:p w14:paraId="551072A5" w14:textId="534C6635" w:rsidR="009235DE" w:rsidRPr="009235DE" w:rsidRDefault="009235DE" w:rsidP="00540755">
      <w:pPr>
        <w:pStyle w:val="CodePACKT"/>
      </w:pPr>
      <w:r w:rsidRPr="009235DE">
        <w:t>$VMN5        = </w:t>
      </w:r>
      <w:r w:rsidR="002D7D95">
        <w:t>'</w:t>
      </w:r>
      <w:r w:rsidRPr="009235DE">
        <w:t>SQLMfg2</w:t>
      </w:r>
      <w:r w:rsidR="002D7D95">
        <w:t>'</w:t>
      </w:r>
    </w:p>
    <w:p w14:paraId="730AFF5A" w14:textId="5BAA1413" w:rsidR="009235DE" w:rsidRPr="009235DE" w:rsidRDefault="009235DE" w:rsidP="00540755">
      <w:pPr>
        <w:pStyle w:val="CodePACKT"/>
      </w:pPr>
      <w:r w:rsidRPr="009235DE">
        <w:t>New-VM -Name $VMN5 -Path </w:t>
      </w:r>
      <w:r w:rsidR="002D7D95">
        <w:t>"</w:t>
      </w:r>
      <w:r w:rsidRPr="009235DE">
        <w:t>$</w:t>
      </w:r>
      <w:proofErr w:type="spellStart"/>
      <w:r w:rsidRPr="009235DE">
        <w:t>VMLocation</w:t>
      </w:r>
      <w:proofErr w:type="spellEnd"/>
      <w:r w:rsidRPr="009235DE">
        <w:t>\$VMN5</w:t>
      </w:r>
      <w:r w:rsidR="002D7D95">
        <w:t>"</w:t>
      </w:r>
    </w:p>
    <w:p w14:paraId="07F3109E" w14:textId="77777777" w:rsidR="009235DE" w:rsidRPr="009235DE" w:rsidRDefault="009235DE" w:rsidP="00540755">
      <w:pPr>
        <w:pStyle w:val="CodePACKT"/>
      </w:pPr>
    </w:p>
    <w:p w14:paraId="74470341" w14:textId="7E006A75" w:rsidR="009235DE" w:rsidRPr="00F40A83" w:rsidRDefault="009235DE" w:rsidP="00D00587">
      <w:pPr>
        <w:pStyle w:val="NumberedBulletPACKT"/>
        <w:rPr>
          <w:color w:val="000000"/>
        </w:rPr>
      </w:pPr>
      <w:r w:rsidRPr="009235DE">
        <w:t>Viewing SQL VMs</w:t>
      </w:r>
    </w:p>
    <w:p w14:paraId="7AA5FC94" w14:textId="77777777" w:rsidR="009235DE" w:rsidRPr="009235DE" w:rsidRDefault="009235DE" w:rsidP="00540755">
      <w:pPr>
        <w:pStyle w:val="CodePACKT"/>
      </w:pPr>
    </w:p>
    <w:p w14:paraId="7CC5E4A2" w14:textId="00BD5657" w:rsidR="009235DE" w:rsidRPr="009235DE" w:rsidRDefault="009235DE" w:rsidP="00540755">
      <w:pPr>
        <w:pStyle w:val="CodePACKT"/>
      </w:pPr>
      <w:r w:rsidRPr="009235DE">
        <w:t>Get-VM -Name SQL*</w:t>
      </w:r>
    </w:p>
    <w:p w14:paraId="4EE10B9E" w14:textId="77777777" w:rsidR="009235DE" w:rsidRPr="009235DE" w:rsidRDefault="009235DE" w:rsidP="00540755">
      <w:pPr>
        <w:pStyle w:val="CodePACKT"/>
      </w:pPr>
    </w:p>
    <w:p w14:paraId="2A87947A" w14:textId="3F42FBA2" w:rsidR="009235DE" w:rsidRPr="009235DE" w:rsidRDefault="009235DE" w:rsidP="00D00587">
      <w:pPr>
        <w:pStyle w:val="NumberedBulletPACKT"/>
        <w:rPr>
          <w:color w:val="000000"/>
        </w:rPr>
      </w:pPr>
      <w:r w:rsidRPr="009235DE">
        <w:t>Creating Hyper-V VM groups</w:t>
      </w:r>
    </w:p>
    <w:p w14:paraId="2B4AEAA2" w14:textId="77777777" w:rsidR="00F40A83" w:rsidRPr="00F40A83" w:rsidRDefault="00F40A83" w:rsidP="00540755">
      <w:pPr>
        <w:pStyle w:val="CodePACKT"/>
        <w:rPr>
          <w:rStyle w:val="CodeInTextPACKT"/>
          <w:color w:val="7030A0"/>
        </w:rPr>
      </w:pPr>
    </w:p>
    <w:p w14:paraId="2E57CB43" w14:textId="10266059" w:rsidR="009235DE" w:rsidRPr="00F40A83" w:rsidRDefault="009235DE" w:rsidP="00540755">
      <w:pPr>
        <w:pStyle w:val="CodePACKT"/>
        <w:rPr>
          <w:rStyle w:val="CodeInTextPACKT"/>
          <w:color w:val="7030A0"/>
        </w:rPr>
      </w:pPr>
      <w:r w:rsidRPr="00F40A83">
        <w:rPr>
          <w:rStyle w:val="CodeInTextPACKT"/>
          <w:color w:val="7030A0"/>
        </w:rPr>
        <w:t>$VHGHT1 = @{</w:t>
      </w:r>
    </w:p>
    <w:p w14:paraId="791D92FE" w14:textId="3BDF9B14" w:rsidR="009235DE" w:rsidRPr="00F40A83" w:rsidRDefault="009235DE" w:rsidP="00540755">
      <w:pPr>
        <w:pStyle w:val="CodePACKT"/>
        <w:rPr>
          <w:rStyle w:val="CodeInTextPACKT"/>
          <w:color w:val="7030A0"/>
        </w:rPr>
      </w:pPr>
      <w:r w:rsidRPr="00F40A83">
        <w:rPr>
          <w:rStyle w:val="CodeInTextPACKT"/>
          <w:color w:val="7030A0"/>
        </w:rPr>
        <w:t>  Name      = </w:t>
      </w:r>
      <w:r w:rsidR="002D7D95">
        <w:rPr>
          <w:rStyle w:val="CodeInTextPACKT"/>
          <w:color w:val="7030A0"/>
        </w:rPr>
        <w:t>'</w:t>
      </w:r>
      <w:proofErr w:type="spellStart"/>
      <w:r w:rsidRPr="00F40A83">
        <w:rPr>
          <w:rStyle w:val="CodeInTextPACKT"/>
          <w:color w:val="7030A0"/>
        </w:rPr>
        <w:t>SQLAccVMG</w:t>
      </w:r>
      <w:proofErr w:type="spellEnd"/>
      <w:r w:rsidR="002D7D95">
        <w:rPr>
          <w:rStyle w:val="CodeInTextPACKT"/>
          <w:color w:val="7030A0"/>
        </w:rPr>
        <w:t>'</w:t>
      </w:r>
    </w:p>
    <w:p w14:paraId="7E9D0950" w14:textId="7533C8AD" w:rsidR="009235DE" w:rsidRPr="00F40A83" w:rsidRDefault="009235DE" w:rsidP="00540755">
      <w:pPr>
        <w:pStyle w:val="CodePACKT"/>
        <w:rPr>
          <w:rStyle w:val="CodeInTextPACKT"/>
          <w:color w:val="7030A0"/>
        </w:rPr>
      </w:pPr>
      <w:r w:rsidRPr="00F40A83">
        <w:rPr>
          <w:rStyle w:val="CodeInTextPACKT"/>
          <w:color w:val="7030A0"/>
        </w:rPr>
        <w:t>  </w:t>
      </w:r>
      <w:proofErr w:type="spellStart"/>
      <w:r w:rsidRPr="00F40A83">
        <w:rPr>
          <w:rStyle w:val="CodeInTextPACKT"/>
          <w:color w:val="7030A0"/>
        </w:rPr>
        <w:t>GroupType</w:t>
      </w:r>
      <w:proofErr w:type="spellEnd"/>
      <w:r w:rsidRPr="00F40A83">
        <w:rPr>
          <w:rStyle w:val="CodeInTextPACKT"/>
          <w:color w:val="7030A0"/>
        </w:rPr>
        <w:t> = </w:t>
      </w:r>
      <w:r w:rsidR="002D7D95">
        <w:rPr>
          <w:rStyle w:val="CodeInTextPACKT"/>
          <w:color w:val="7030A0"/>
        </w:rPr>
        <w:t>'</w:t>
      </w:r>
      <w:proofErr w:type="spellStart"/>
      <w:r w:rsidRPr="00F40A83">
        <w:rPr>
          <w:rStyle w:val="CodeInTextPACKT"/>
          <w:color w:val="7030A0"/>
        </w:rPr>
        <w:t>VMCollectionType</w:t>
      </w:r>
      <w:proofErr w:type="spellEnd"/>
      <w:r w:rsidR="002D7D95">
        <w:rPr>
          <w:rStyle w:val="CodeInTextPACKT"/>
          <w:color w:val="7030A0"/>
        </w:rPr>
        <w:t>'</w:t>
      </w:r>
    </w:p>
    <w:p w14:paraId="697B49C1" w14:textId="77777777" w:rsidR="009235DE" w:rsidRPr="00F40A83" w:rsidRDefault="009235DE" w:rsidP="00540755">
      <w:pPr>
        <w:pStyle w:val="CodePACKT"/>
        <w:rPr>
          <w:rStyle w:val="CodeInTextPACKT"/>
          <w:color w:val="7030A0"/>
        </w:rPr>
      </w:pPr>
      <w:r w:rsidRPr="00F40A83">
        <w:rPr>
          <w:rStyle w:val="CodeInTextPACKT"/>
          <w:color w:val="7030A0"/>
        </w:rPr>
        <w:t>}</w:t>
      </w:r>
    </w:p>
    <w:p w14:paraId="39C96F85" w14:textId="77777777" w:rsidR="009235DE" w:rsidRPr="00F40A83" w:rsidRDefault="009235DE" w:rsidP="00540755">
      <w:pPr>
        <w:pStyle w:val="CodePACKT"/>
        <w:rPr>
          <w:rStyle w:val="CodeInTextPACKT"/>
          <w:color w:val="7030A0"/>
        </w:rPr>
      </w:pPr>
      <w:r w:rsidRPr="00F40A83">
        <w:rPr>
          <w:rStyle w:val="CodeInTextPACKT"/>
          <w:color w:val="7030A0"/>
        </w:rPr>
        <w:t>$</w:t>
      </w:r>
      <w:proofErr w:type="spellStart"/>
      <w:r w:rsidRPr="00F40A83">
        <w:rPr>
          <w:rStyle w:val="CodeInTextPACKT"/>
          <w:color w:val="7030A0"/>
        </w:rPr>
        <w:t>VMGroupACC</w:t>
      </w:r>
      <w:proofErr w:type="spellEnd"/>
      <w:r w:rsidRPr="00F40A83">
        <w:rPr>
          <w:rStyle w:val="CodeInTextPACKT"/>
          <w:color w:val="7030A0"/>
        </w:rPr>
        <w:t> = New-</w:t>
      </w:r>
      <w:proofErr w:type="spellStart"/>
      <w:r w:rsidRPr="00F40A83">
        <w:rPr>
          <w:rStyle w:val="CodeInTextPACKT"/>
          <w:color w:val="7030A0"/>
        </w:rPr>
        <w:t>VMGroup</w:t>
      </w:r>
      <w:proofErr w:type="spellEnd"/>
      <w:r w:rsidRPr="00F40A83">
        <w:rPr>
          <w:rStyle w:val="CodeInTextPACKT"/>
          <w:color w:val="7030A0"/>
        </w:rPr>
        <w:t> @VHGHT1</w:t>
      </w:r>
    </w:p>
    <w:p w14:paraId="7FC80533" w14:textId="77777777" w:rsidR="009235DE" w:rsidRPr="00F40A83" w:rsidRDefault="009235DE" w:rsidP="00540755">
      <w:pPr>
        <w:pStyle w:val="CodePACKT"/>
        <w:rPr>
          <w:rStyle w:val="CodeInTextPACKT"/>
          <w:color w:val="7030A0"/>
        </w:rPr>
      </w:pPr>
      <w:r w:rsidRPr="00F40A83">
        <w:rPr>
          <w:rStyle w:val="CodeInTextPACKT"/>
          <w:color w:val="7030A0"/>
        </w:rPr>
        <w:t>$VHGHT2 = @{</w:t>
      </w:r>
    </w:p>
    <w:p w14:paraId="377C6519" w14:textId="6CA724B5" w:rsidR="009235DE" w:rsidRPr="00F40A83" w:rsidRDefault="009235DE" w:rsidP="00540755">
      <w:pPr>
        <w:pStyle w:val="CodePACKT"/>
        <w:rPr>
          <w:rStyle w:val="CodeInTextPACKT"/>
          <w:color w:val="7030A0"/>
        </w:rPr>
      </w:pPr>
      <w:r w:rsidRPr="00F40A83">
        <w:rPr>
          <w:rStyle w:val="CodeInTextPACKT"/>
          <w:color w:val="7030A0"/>
        </w:rPr>
        <w:t>  Name      = </w:t>
      </w:r>
      <w:r w:rsidR="002D7D95">
        <w:rPr>
          <w:rStyle w:val="CodeInTextPACKT"/>
          <w:color w:val="7030A0"/>
        </w:rPr>
        <w:t>'</w:t>
      </w:r>
      <w:proofErr w:type="spellStart"/>
      <w:r w:rsidRPr="00F40A83">
        <w:rPr>
          <w:rStyle w:val="CodeInTextPACKT"/>
          <w:color w:val="7030A0"/>
        </w:rPr>
        <w:t>SQLMfgVMG</w:t>
      </w:r>
      <w:proofErr w:type="spellEnd"/>
      <w:r w:rsidR="002D7D95">
        <w:rPr>
          <w:rStyle w:val="CodeInTextPACKT"/>
          <w:color w:val="7030A0"/>
        </w:rPr>
        <w:t>'</w:t>
      </w:r>
    </w:p>
    <w:p w14:paraId="3A3F3564" w14:textId="1E52CA52" w:rsidR="009235DE" w:rsidRPr="00F40A83" w:rsidRDefault="009235DE" w:rsidP="00540755">
      <w:pPr>
        <w:pStyle w:val="CodePACKT"/>
        <w:rPr>
          <w:rStyle w:val="CodeInTextPACKT"/>
          <w:color w:val="7030A0"/>
        </w:rPr>
      </w:pPr>
      <w:r w:rsidRPr="00F40A83">
        <w:rPr>
          <w:rStyle w:val="CodeInTextPACKT"/>
          <w:color w:val="7030A0"/>
        </w:rPr>
        <w:t>  </w:t>
      </w:r>
      <w:proofErr w:type="spellStart"/>
      <w:r w:rsidRPr="00F40A83">
        <w:rPr>
          <w:rStyle w:val="CodeInTextPACKT"/>
          <w:color w:val="7030A0"/>
        </w:rPr>
        <w:t>GroupType</w:t>
      </w:r>
      <w:proofErr w:type="spellEnd"/>
      <w:r w:rsidRPr="00F40A83">
        <w:rPr>
          <w:rStyle w:val="CodeInTextPACKT"/>
          <w:color w:val="7030A0"/>
        </w:rPr>
        <w:t> = </w:t>
      </w:r>
      <w:r w:rsidR="002D7D95">
        <w:rPr>
          <w:rStyle w:val="CodeInTextPACKT"/>
          <w:color w:val="7030A0"/>
        </w:rPr>
        <w:t>'</w:t>
      </w:r>
      <w:proofErr w:type="spellStart"/>
      <w:r w:rsidRPr="00F40A83">
        <w:rPr>
          <w:rStyle w:val="CodeInTextPACKT"/>
          <w:color w:val="7030A0"/>
        </w:rPr>
        <w:t>VMCollectionType</w:t>
      </w:r>
      <w:proofErr w:type="spellEnd"/>
      <w:r w:rsidR="002D7D95">
        <w:rPr>
          <w:rStyle w:val="CodeInTextPACKT"/>
          <w:color w:val="7030A0"/>
        </w:rPr>
        <w:t>'</w:t>
      </w:r>
    </w:p>
    <w:p w14:paraId="25F017D8" w14:textId="77777777" w:rsidR="009235DE" w:rsidRPr="00F40A83" w:rsidRDefault="009235DE" w:rsidP="00540755">
      <w:pPr>
        <w:pStyle w:val="CodePACKT"/>
        <w:rPr>
          <w:rStyle w:val="CodeInTextPACKT"/>
          <w:color w:val="7030A0"/>
        </w:rPr>
      </w:pPr>
      <w:r w:rsidRPr="00F40A83">
        <w:rPr>
          <w:rStyle w:val="CodeInTextPACKT"/>
          <w:color w:val="7030A0"/>
        </w:rPr>
        <w:t>}</w:t>
      </w:r>
    </w:p>
    <w:p w14:paraId="06CF7D22" w14:textId="77777777" w:rsidR="009235DE" w:rsidRPr="00F40A83" w:rsidRDefault="009235DE" w:rsidP="00540755">
      <w:pPr>
        <w:pStyle w:val="CodePACKT"/>
        <w:rPr>
          <w:rStyle w:val="CodeInTextPACKT"/>
          <w:color w:val="7030A0"/>
        </w:rPr>
      </w:pPr>
      <w:r w:rsidRPr="00F40A83">
        <w:rPr>
          <w:rStyle w:val="CodeInTextPACKT"/>
          <w:color w:val="7030A0"/>
        </w:rPr>
        <w:t>$</w:t>
      </w:r>
      <w:proofErr w:type="spellStart"/>
      <w:r w:rsidRPr="00F40A83">
        <w:rPr>
          <w:rStyle w:val="CodeInTextPACKT"/>
          <w:color w:val="7030A0"/>
        </w:rPr>
        <w:t>VMGroupMFG</w:t>
      </w:r>
      <w:proofErr w:type="spellEnd"/>
      <w:r w:rsidRPr="00F40A83">
        <w:rPr>
          <w:rStyle w:val="CodeInTextPACKT"/>
          <w:color w:val="7030A0"/>
        </w:rPr>
        <w:t> = New-</w:t>
      </w:r>
      <w:proofErr w:type="spellStart"/>
      <w:r w:rsidRPr="00F40A83">
        <w:rPr>
          <w:rStyle w:val="CodeInTextPACKT"/>
          <w:color w:val="7030A0"/>
        </w:rPr>
        <w:t>VMGroup</w:t>
      </w:r>
      <w:proofErr w:type="spellEnd"/>
      <w:r w:rsidRPr="00F40A83">
        <w:rPr>
          <w:rStyle w:val="CodeInTextPACKT"/>
          <w:color w:val="7030A0"/>
        </w:rPr>
        <w:t> @VHGHT2</w:t>
      </w:r>
    </w:p>
    <w:p w14:paraId="610035A6" w14:textId="77777777" w:rsidR="009235DE" w:rsidRPr="00F40A83" w:rsidRDefault="009235DE" w:rsidP="00540755">
      <w:pPr>
        <w:pStyle w:val="CodePACKT"/>
        <w:rPr>
          <w:rStyle w:val="CodeInTextPACKT"/>
          <w:color w:val="7030A0"/>
        </w:rPr>
      </w:pPr>
    </w:p>
    <w:p w14:paraId="60171943" w14:textId="2CCA29A0" w:rsidR="009235DE" w:rsidRPr="009235DE" w:rsidRDefault="009235DE" w:rsidP="00D00587">
      <w:pPr>
        <w:pStyle w:val="NumberedBulletPACKT"/>
        <w:rPr>
          <w:color w:val="000000"/>
        </w:rPr>
      </w:pPr>
      <w:r w:rsidRPr="009235DE">
        <w:t>Display</w:t>
      </w:r>
      <w:r w:rsidR="00F40A83">
        <w:t>ing</w:t>
      </w:r>
      <w:r w:rsidRPr="009235DE">
        <w:t> the VM groups</w:t>
      </w:r>
      <w:r w:rsidR="009D394D">
        <w:t xml:space="preserve"> on </w:t>
      </w:r>
      <w:r w:rsidR="009D394D" w:rsidRPr="009D394D">
        <w:rPr>
          <w:rStyle w:val="CodeInTextPACKT"/>
        </w:rPr>
        <w:t>HV2</w:t>
      </w:r>
    </w:p>
    <w:p w14:paraId="506BBEB6" w14:textId="77777777" w:rsidR="00F40A83" w:rsidRDefault="00F40A83" w:rsidP="00540755">
      <w:pPr>
        <w:pStyle w:val="CodePACKT"/>
      </w:pPr>
    </w:p>
    <w:p w14:paraId="7131181F" w14:textId="18E97CF7" w:rsidR="009235DE" w:rsidRPr="009235DE" w:rsidRDefault="009235DE" w:rsidP="00540755">
      <w:pPr>
        <w:pStyle w:val="CodePACKT"/>
      </w:pPr>
      <w:r w:rsidRPr="009235DE">
        <w:t>Get-</w:t>
      </w:r>
      <w:proofErr w:type="spellStart"/>
      <w:r w:rsidRPr="009235DE">
        <w:t>VMGroup</w:t>
      </w:r>
      <w:proofErr w:type="spellEnd"/>
      <w:r w:rsidRPr="009235DE">
        <w:t> | </w:t>
      </w:r>
    </w:p>
    <w:p w14:paraId="037755FA" w14:textId="27EBB91E" w:rsidR="009235DE" w:rsidRDefault="009235DE" w:rsidP="00540755">
      <w:pPr>
        <w:pStyle w:val="CodePACKT"/>
      </w:pPr>
      <w:r w:rsidRPr="009235DE">
        <w:t>  Format-Table -Property Name, *Members, ComputerName </w:t>
      </w:r>
    </w:p>
    <w:p w14:paraId="19298CFE" w14:textId="77777777" w:rsidR="00F40A83" w:rsidRPr="009235DE" w:rsidRDefault="00F40A83" w:rsidP="00540755">
      <w:pPr>
        <w:pStyle w:val="CodePACKT"/>
      </w:pPr>
    </w:p>
    <w:p w14:paraId="29D84D1D" w14:textId="11F53C24" w:rsidR="009235DE" w:rsidRPr="009235DE" w:rsidRDefault="009235DE" w:rsidP="00D00587">
      <w:pPr>
        <w:pStyle w:val="NumberedBulletPACKT"/>
        <w:rPr>
          <w:color w:val="000000"/>
        </w:rPr>
      </w:pPr>
      <w:r w:rsidRPr="009235DE">
        <w:t>Creating arrays of group member VM </w:t>
      </w:r>
      <w:commentRangeStart w:id="212"/>
      <w:commentRangeStart w:id="213"/>
      <w:del w:id="214" w:author="Thomas Lee" w:date="2021-05-18T17:29:00Z">
        <w:r w:rsidRPr="009235DE" w:rsidDel="002D754E">
          <w:delText>Names</w:delText>
        </w:r>
      </w:del>
      <w:commentRangeEnd w:id="212"/>
      <w:ins w:id="215" w:author="Thomas Lee" w:date="2021-05-18T17:29:00Z">
        <w:r w:rsidR="002D754E">
          <w:t>n</w:t>
        </w:r>
        <w:r w:rsidR="002D754E" w:rsidRPr="009235DE">
          <w:t>ames</w:t>
        </w:r>
      </w:ins>
      <w:r w:rsidR="004209F4">
        <w:rPr>
          <w:rStyle w:val="CommentReference"/>
        </w:rPr>
        <w:commentReference w:id="212"/>
      </w:r>
      <w:commentRangeEnd w:id="213"/>
      <w:r w:rsidR="002D754E">
        <w:rPr>
          <w:rStyle w:val="CommentReference"/>
        </w:rPr>
        <w:commentReference w:id="213"/>
      </w:r>
    </w:p>
    <w:p w14:paraId="06D86650" w14:textId="77777777" w:rsidR="00F40A83" w:rsidRPr="00F40A83" w:rsidRDefault="00F40A83" w:rsidP="00540755">
      <w:pPr>
        <w:pStyle w:val="CodePACKT"/>
      </w:pPr>
    </w:p>
    <w:p w14:paraId="6A131C89" w14:textId="33910F02" w:rsidR="009235DE" w:rsidRPr="00F40A83" w:rsidRDefault="009235DE" w:rsidP="00540755">
      <w:pPr>
        <w:pStyle w:val="CodePACKT"/>
      </w:pPr>
      <w:r w:rsidRPr="00F40A83">
        <w:t>$ACCVMs = </w:t>
      </w:r>
      <w:r w:rsidR="002D7D95">
        <w:t>'</w:t>
      </w:r>
      <w:r w:rsidRPr="00F40A83">
        <w:t>SQLAcct1</w:t>
      </w:r>
      <w:r w:rsidR="002D7D95">
        <w:t>'</w:t>
      </w:r>
      <w:r w:rsidRPr="00F40A83">
        <w:t>, </w:t>
      </w:r>
      <w:r w:rsidR="002D7D95">
        <w:t>'</w:t>
      </w:r>
      <w:r w:rsidRPr="00F40A83">
        <w:t>SQLAcct2</w:t>
      </w:r>
      <w:r w:rsidR="002D7D95">
        <w:t>'</w:t>
      </w:r>
      <w:r w:rsidRPr="00F40A83">
        <w:t>,</w:t>
      </w:r>
      <w:r w:rsidR="002D7D95">
        <w:t>'</w:t>
      </w:r>
      <w:r w:rsidRPr="00F40A83">
        <w:t>SQLAcct3</w:t>
      </w:r>
      <w:r w:rsidR="002D7D95">
        <w:t>'</w:t>
      </w:r>
    </w:p>
    <w:p w14:paraId="7A3AAD26" w14:textId="564D0724" w:rsidR="009235DE" w:rsidRPr="00F40A83" w:rsidRDefault="009235DE" w:rsidP="00540755">
      <w:pPr>
        <w:pStyle w:val="CodePACKT"/>
      </w:pPr>
      <w:r w:rsidRPr="00F40A83">
        <w:t>$</w:t>
      </w:r>
      <w:proofErr w:type="spellStart"/>
      <w:r w:rsidRPr="00F40A83">
        <w:t>MFGVms</w:t>
      </w:r>
      <w:proofErr w:type="spellEnd"/>
      <w:r w:rsidRPr="00F40A83">
        <w:t> = </w:t>
      </w:r>
      <w:r w:rsidR="002D7D95">
        <w:t>'</w:t>
      </w:r>
      <w:r w:rsidRPr="00F40A83">
        <w:t>SQLMfg1</w:t>
      </w:r>
      <w:r w:rsidR="002D7D95">
        <w:t>'</w:t>
      </w:r>
      <w:r w:rsidRPr="00F40A83">
        <w:t>, </w:t>
      </w:r>
      <w:r w:rsidR="002D7D95">
        <w:t>'</w:t>
      </w:r>
      <w:r w:rsidRPr="00F40A83">
        <w:t>SQLMfg2</w:t>
      </w:r>
      <w:r w:rsidR="002D7D95">
        <w:t>'</w:t>
      </w:r>
    </w:p>
    <w:p w14:paraId="381194E6" w14:textId="77777777" w:rsidR="009235DE" w:rsidRPr="00F40A83" w:rsidRDefault="009235DE" w:rsidP="00540755">
      <w:pPr>
        <w:pStyle w:val="CodePACKT"/>
      </w:pPr>
    </w:p>
    <w:p w14:paraId="158A0C68" w14:textId="71320B89" w:rsidR="009235DE" w:rsidRPr="009235DE" w:rsidRDefault="009235DE" w:rsidP="00D00587">
      <w:pPr>
        <w:pStyle w:val="NumberedBulletPACKT"/>
        <w:rPr>
          <w:color w:val="000000"/>
        </w:rPr>
      </w:pPr>
      <w:r w:rsidRPr="009235DE">
        <w:lastRenderedPageBreak/>
        <w:t>Adding members to the Accounting SQL </w:t>
      </w:r>
      <w:commentRangeStart w:id="216"/>
      <w:r w:rsidRPr="009235DE">
        <w:t>VM</w:t>
      </w:r>
      <w:ins w:id="217" w:author="Thomas Lee" w:date="2021-05-18T17:30:00Z">
        <w:r w:rsidR="002D754E">
          <w:t xml:space="preserve"> </w:t>
        </w:r>
      </w:ins>
      <w:r w:rsidRPr="009235DE">
        <w:t>group</w:t>
      </w:r>
      <w:commentRangeEnd w:id="216"/>
      <w:r w:rsidR="002E1A98">
        <w:rPr>
          <w:rStyle w:val="CommentReference"/>
        </w:rPr>
        <w:commentReference w:id="216"/>
      </w:r>
    </w:p>
    <w:p w14:paraId="323737DF" w14:textId="77777777" w:rsidR="00F40A83" w:rsidRPr="00F40A83" w:rsidRDefault="00F40A83" w:rsidP="00540755">
      <w:pPr>
        <w:pStyle w:val="CodePACKT"/>
      </w:pPr>
    </w:p>
    <w:p w14:paraId="6C0AA4E1" w14:textId="3144A9EA" w:rsidR="009235DE" w:rsidRPr="00F40A83" w:rsidRDefault="009235DE" w:rsidP="00540755">
      <w:pPr>
        <w:pStyle w:val="CodePACKT"/>
      </w:pPr>
      <w:r w:rsidRPr="00F40A83">
        <w:t>Foreach ($Server in $ACCVMs) {</w:t>
      </w:r>
    </w:p>
    <w:p w14:paraId="6F64474B" w14:textId="77777777" w:rsidR="009235DE" w:rsidRPr="00F40A83" w:rsidRDefault="009235DE" w:rsidP="00540755">
      <w:pPr>
        <w:pStyle w:val="CodePACKT"/>
      </w:pPr>
      <w:r w:rsidRPr="00F40A83">
        <w:t>    $VM = Get-VM -Name $Server</w:t>
      </w:r>
    </w:p>
    <w:p w14:paraId="750FF650" w14:textId="77777777" w:rsidR="009235DE" w:rsidRPr="00F40A83" w:rsidRDefault="009235DE" w:rsidP="00540755">
      <w:pPr>
        <w:pStyle w:val="CodePACKT"/>
      </w:pPr>
      <w:r w:rsidRPr="00F40A83">
        <w:t>    Add-</w:t>
      </w:r>
      <w:proofErr w:type="spellStart"/>
      <w:r w:rsidRPr="00F40A83">
        <w:t>VMGroupMember</w:t>
      </w:r>
      <w:proofErr w:type="spellEnd"/>
      <w:r w:rsidRPr="00F40A83">
        <w:t> -Name </w:t>
      </w:r>
      <w:proofErr w:type="spellStart"/>
      <w:r w:rsidRPr="00F40A83">
        <w:t>SQLAccVMG</w:t>
      </w:r>
      <w:proofErr w:type="spellEnd"/>
      <w:r w:rsidRPr="00F40A83">
        <w:t> -VM $VM</w:t>
      </w:r>
    </w:p>
    <w:p w14:paraId="006954D3" w14:textId="77777777" w:rsidR="009235DE" w:rsidRPr="00F40A83" w:rsidRDefault="009235DE" w:rsidP="00540755">
      <w:pPr>
        <w:pStyle w:val="CodePACKT"/>
      </w:pPr>
      <w:r w:rsidRPr="00F40A83">
        <w:t>}</w:t>
      </w:r>
    </w:p>
    <w:p w14:paraId="63E7DC92" w14:textId="77777777" w:rsidR="009235DE" w:rsidRPr="00F40A83" w:rsidRDefault="009235DE" w:rsidP="00540755">
      <w:pPr>
        <w:pStyle w:val="CodePACKT"/>
      </w:pPr>
    </w:p>
    <w:p w14:paraId="5105B68A" w14:textId="23371D9A" w:rsidR="009235DE" w:rsidRPr="009235DE" w:rsidRDefault="009235DE" w:rsidP="00D00587">
      <w:pPr>
        <w:pStyle w:val="NumberedBulletPACKT"/>
        <w:rPr>
          <w:color w:val="000000"/>
        </w:rPr>
      </w:pPr>
      <w:r w:rsidRPr="009235DE">
        <w:t>Adding members to the Manufacturing SQL VM </w:t>
      </w:r>
      <w:del w:id="218" w:author="Thomas Lee" w:date="2021-05-18T17:32:00Z">
        <w:r w:rsidRPr="009235DE" w:rsidDel="002D754E">
          <w:delText>Group</w:delText>
        </w:r>
      </w:del>
      <w:ins w:id="219" w:author="Thomas Lee" w:date="2021-05-18T17:32:00Z">
        <w:r w:rsidR="002D754E">
          <w:t>g</w:t>
        </w:r>
        <w:r w:rsidR="002D754E" w:rsidRPr="009235DE">
          <w:t>roup</w:t>
        </w:r>
      </w:ins>
    </w:p>
    <w:p w14:paraId="12DC6CBB" w14:textId="77777777" w:rsidR="00F40A83" w:rsidRPr="00F40A83" w:rsidRDefault="00F40A83" w:rsidP="00540755">
      <w:pPr>
        <w:pStyle w:val="CodePACKT"/>
      </w:pPr>
    </w:p>
    <w:p w14:paraId="6338AAC4" w14:textId="03D80FA2" w:rsidR="009235DE" w:rsidRPr="00F40A83" w:rsidRDefault="009235DE" w:rsidP="00540755">
      <w:pPr>
        <w:pStyle w:val="CodePACKT"/>
      </w:pPr>
      <w:r w:rsidRPr="00F40A83">
        <w:t>Foreach ($Server in $</w:t>
      </w:r>
      <w:proofErr w:type="spellStart"/>
      <w:r w:rsidRPr="00F40A83">
        <w:t>MfgVMs</w:t>
      </w:r>
      <w:proofErr w:type="spellEnd"/>
      <w:r w:rsidRPr="00F40A83">
        <w:t>) {</w:t>
      </w:r>
    </w:p>
    <w:p w14:paraId="0FFC0ADB" w14:textId="77777777" w:rsidR="009235DE" w:rsidRPr="00F40A83" w:rsidRDefault="009235DE" w:rsidP="00540755">
      <w:pPr>
        <w:pStyle w:val="CodePACKT"/>
      </w:pPr>
      <w:r w:rsidRPr="00F40A83">
        <w:t>    $VM = Get-VM -Name $Server</w:t>
      </w:r>
    </w:p>
    <w:p w14:paraId="53392B61" w14:textId="77777777" w:rsidR="009235DE" w:rsidRPr="00F40A83" w:rsidRDefault="009235DE" w:rsidP="00540755">
      <w:pPr>
        <w:pStyle w:val="CodePACKT"/>
      </w:pPr>
      <w:r w:rsidRPr="00F40A83">
        <w:t>    Add-</w:t>
      </w:r>
      <w:proofErr w:type="spellStart"/>
      <w:r w:rsidRPr="00F40A83">
        <w:t>VMGroupMember</w:t>
      </w:r>
      <w:proofErr w:type="spellEnd"/>
      <w:r w:rsidRPr="00F40A83">
        <w:t> -Name  </w:t>
      </w:r>
      <w:proofErr w:type="spellStart"/>
      <w:r w:rsidRPr="00F40A83">
        <w:t>SQLMfgVMG</w:t>
      </w:r>
      <w:proofErr w:type="spellEnd"/>
      <w:r w:rsidRPr="00F40A83">
        <w:t> -VM $VM</w:t>
      </w:r>
    </w:p>
    <w:p w14:paraId="53420E71" w14:textId="21DE1E66" w:rsidR="009235DE" w:rsidRPr="00F40A83" w:rsidRDefault="009235DE" w:rsidP="00540755">
      <w:pPr>
        <w:pStyle w:val="CodePACKT"/>
      </w:pPr>
      <w:r w:rsidRPr="00F40A83">
        <w:t>}</w:t>
      </w:r>
    </w:p>
    <w:p w14:paraId="6140EB72" w14:textId="77777777" w:rsidR="00F40A83" w:rsidRPr="009235DE" w:rsidRDefault="00F40A83" w:rsidP="00540755">
      <w:pPr>
        <w:pStyle w:val="CodePACKT"/>
      </w:pPr>
    </w:p>
    <w:p w14:paraId="2830D59A" w14:textId="588D8A1F" w:rsidR="009235DE" w:rsidRPr="009235DE" w:rsidRDefault="009235DE" w:rsidP="00D00587">
      <w:pPr>
        <w:pStyle w:val="NumberedBulletPACKT"/>
        <w:rPr>
          <w:color w:val="000000"/>
        </w:rPr>
      </w:pPr>
      <w:r w:rsidRPr="009235DE">
        <w:t>Viewing VM </w:t>
      </w:r>
      <w:del w:id="220" w:author="Thomas Lee" w:date="2021-05-18T17:35:00Z">
        <w:r w:rsidRPr="009235DE" w:rsidDel="002D754E">
          <w:delText>Groups </w:delText>
        </w:r>
      </w:del>
      <w:ins w:id="221" w:author="Thomas Lee" w:date="2021-05-18T17:35:00Z">
        <w:r w:rsidR="002D754E">
          <w:t>g</w:t>
        </w:r>
        <w:r w:rsidR="002D754E" w:rsidRPr="009235DE">
          <w:t>roups </w:t>
        </w:r>
      </w:ins>
      <w:r w:rsidRPr="009235DE">
        <w:t>on </w:t>
      </w:r>
      <w:r w:rsidRPr="00F40A83">
        <w:rPr>
          <w:rStyle w:val="CodeInTextPACKT"/>
        </w:rPr>
        <w:t>HV2</w:t>
      </w:r>
    </w:p>
    <w:p w14:paraId="01F4A001" w14:textId="77777777" w:rsidR="00F40A83" w:rsidRDefault="00F40A83" w:rsidP="00540755">
      <w:pPr>
        <w:pStyle w:val="CodePACKT"/>
      </w:pPr>
    </w:p>
    <w:p w14:paraId="747F3289" w14:textId="6D55719E" w:rsidR="009235DE" w:rsidRPr="009235DE" w:rsidRDefault="009235DE" w:rsidP="00540755">
      <w:pPr>
        <w:pStyle w:val="CodePACKT"/>
      </w:pPr>
      <w:r w:rsidRPr="009235DE">
        <w:t>Get-</w:t>
      </w:r>
      <w:proofErr w:type="spellStart"/>
      <w:r w:rsidRPr="009235DE">
        <w:t>VMGroup</w:t>
      </w:r>
      <w:proofErr w:type="spellEnd"/>
      <w:r w:rsidRPr="009235DE">
        <w:t> |                                     </w:t>
      </w:r>
    </w:p>
    <w:p w14:paraId="4EC29772" w14:textId="77777777" w:rsidR="009235DE" w:rsidRPr="009235DE" w:rsidRDefault="009235DE" w:rsidP="00540755">
      <w:pPr>
        <w:pStyle w:val="CodePACKT"/>
      </w:pPr>
      <w:r w:rsidRPr="009235DE">
        <w:t> Format-Table -Property Name, *Members, ComputerName</w:t>
      </w:r>
    </w:p>
    <w:p w14:paraId="1A38DCFD" w14:textId="77777777" w:rsidR="009235DE" w:rsidRPr="009235DE" w:rsidRDefault="009235DE" w:rsidP="00540755">
      <w:pPr>
        <w:pStyle w:val="CodePACKT"/>
      </w:pPr>
    </w:p>
    <w:p w14:paraId="128290F5" w14:textId="2CA4F3AF" w:rsidR="009235DE" w:rsidRPr="009235DE" w:rsidRDefault="009235DE" w:rsidP="00D00587">
      <w:pPr>
        <w:pStyle w:val="NumberedBulletPACKT"/>
        <w:rPr>
          <w:color w:val="000000"/>
        </w:rPr>
      </w:pPr>
      <w:r w:rsidRPr="009235DE">
        <w:t>Creating a management collection VM</w:t>
      </w:r>
      <w:ins w:id="222" w:author="Thomas Lee" w:date="2021-05-18T17:32:00Z">
        <w:r w:rsidR="002D754E">
          <w:t xml:space="preserve"> </w:t>
        </w:r>
      </w:ins>
      <w:del w:id="223" w:author="Thomas Lee" w:date="2021-05-18T17:35:00Z">
        <w:r w:rsidRPr="009235DE" w:rsidDel="002D754E">
          <w:delText>Group</w:delText>
        </w:r>
      </w:del>
      <w:ins w:id="224" w:author="Thomas Lee" w:date="2021-05-18T17:35:00Z">
        <w:r w:rsidR="002D754E">
          <w:t>g</w:t>
        </w:r>
        <w:r w:rsidR="002D754E" w:rsidRPr="009235DE">
          <w:t>roup</w:t>
        </w:r>
      </w:ins>
    </w:p>
    <w:p w14:paraId="05DD6C46" w14:textId="77777777" w:rsidR="00F40A83" w:rsidRDefault="00F40A83" w:rsidP="00540755">
      <w:pPr>
        <w:pStyle w:val="CodePACKT"/>
      </w:pPr>
    </w:p>
    <w:p w14:paraId="35FFBF93" w14:textId="059A272C" w:rsidR="009235DE" w:rsidRPr="00F40A83" w:rsidRDefault="009235DE" w:rsidP="00540755">
      <w:pPr>
        <w:pStyle w:val="CodePACKT"/>
      </w:pPr>
      <w:r w:rsidRPr="00F40A83">
        <w:t>$VMGHT = @{</w:t>
      </w:r>
    </w:p>
    <w:p w14:paraId="2F654990" w14:textId="5320A593" w:rsidR="009235DE" w:rsidRPr="00F40A83" w:rsidRDefault="009235DE" w:rsidP="00540755">
      <w:pPr>
        <w:pStyle w:val="CodePACKT"/>
      </w:pPr>
      <w:r w:rsidRPr="00F40A83">
        <w:t>  Name      = </w:t>
      </w:r>
      <w:r w:rsidR="002D7D95">
        <w:t>'</w:t>
      </w:r>
      <w:r w:rsidRPr="00F40A83">
        <w:t>VMMGSQL</w:t>
      </w:r>
      <w:r w:rsidR="002D7D95">
        <w:t>'</w:t>
      </w:r>
    </w:p>
    <w:p w14:paraId="5BC3E703" w14:textId="6BFC3F9A" w:rsidR="009235DE" w:rsidRPr="00F40A83" w:rsidRDefault="009235DE" w:rsidP="00540755">
      <w:pPr>
        <w:pStyle w:val="CodePACKT"/>
      </w:pPr>
      <w:r w:rsidRPr="00F40A83">
        <w:t>  </w:t>
      </w:r>
      <w:proofErr w:type="spellStart"/>
      <w:r w:rsidRPr="00F40A83">
        <w:t>GroupType</w:t>
      </w:r>
      <w:proofErr w:type="spellEnd"/>
      <w:r w:rsidRPr="00F40A83">
        <w:t> = </w:t>
      </w:r>
      <w:r w:rsidR="002D7D95">
        <w:t>'</w:t>
      </w:r>
      <w:proofErr w:type="spellStart"/>
      <w:r w:rsidRPr="00F40A83">
        <w:t>ManagementCollectionType</w:t>
      </w:r>
      <w:proofErr w:type="spellEnd"/>
      <w:r w:rsidR="002D7D95">
        <w:t>'</w:t>
      </w:r>
    </w:p>
    <w:p w14:paraId="058245CB" w14:textId="77777777" w:rsidR="009235DE" w:rsidRPr="00F40A83" w:rsidRDefault="009235DE" w:rsidP="00540755">
      <w:pPr>
        <w:pStyle w:val="CodePACKT"/>
      </w:pPr>
      <w:r w:rsidRPr="00F40A83">
        <w:t>}</w:t>
      </w:r>
    </w:p>
    <w:p w14:paraId="71BC3F34" w14:textId="77777777" w:rsidR="009235DE" w:rsidRPr="00F40A83" w:rsidRDefault="009235DE" w:rsidP="00540755">
      <w:pPr>
        <w:pStyle w:val="CodePACKT"/>
      </w:pPr>
      <w:r w:rsidRPr="00F40A83">
        <w:t>$VMMGSQL = New-</w:t>
      </w:r>
      <w:proofErr w:type="spellStart"/>
      <w:r w:rsidRPr="00F40A83">
        <w:t>VMGroup</w:t>
      </w:r>
      <w:proofErr w:type="spellEnd"/>
      <w:r w:rsidRPr="00F40A83">
        <w:t>  @VMGHT</w:t>
      </w:r>
    </w:p>
    <w:p w14:paraId="6372B02A" w14:textId="77777777" w:rsidR="00F40A83" w:rsidRPr="00F40A83" w:rsidRDefault="00F40A83" w:rsidP="00540755">
      <w:pPr>
        <w:pStyle w:val="CodePACKT"/>
      </w:pPr>
    </w:p>
    <w:p w14:paraId="50BA38E9" w14:textId="55790D31" w:rsidR="009235DE" w:rsidRPr="009235DE" w:rsidRDefault="009235DE" w:rsidP="00D00587">
      <w:pPr>
        <w:pStyle w:val="NumberedBulletPACKT"/>
        <w:rPr>
          <w:color w:val="000000"/>
        </w:rPr>
      </w:pPr>
      <w:r w:rsidRPr="009235DE">
        <w:t>Add</w:t>
      </w:r>
      <w:r w:rsidR="00F40A83">
        <w:t>ing</w:t>
      </w:r>
      <w:r w:rsidRPr="009235DE">
        <w:t> the two </w:t>
      </w:r>
      <w:proofErr w:type="spellStart"/>
      <w:r w:rsidRPr="009235DE">
        <w:t>VMCollectionType</w:t>
      </w:r>
      <w:proofErr w:type="spellEnd"/>
      <w:r w:rsidRPr="009235DE">
        <w:t> groups to the </w:t>
      </w:r>
      <w:proofErr w:type="spellStart"/>
      <w:r w:rsidRPr="009235DE">
        <w:t>VMManagement</w:t>
      </w:r>
      <w:proofErr w:type="spellEnd"/>
      <w:r w:rsidRPr="009235DE">
        <w:t> group</w:t>
      </w:r>
    </w:p>
    <w:p w14:paraId="5EC35519" w14:textId="77777777" w:rsidR="00F40A83" w:rsidRPr="00F40A83" w:rsidRDefault="00F40A83" w:rsidP="00540755">
      <w:pPr>
        <w:pStyle w:val="CodePACKT"/>
      </w:pPr>
    </w:p>
    <w:p w14:paraId="13261D03" w14:textId="41DD383D" w:rsidR="009235DE" w:rsidRPr="00F40A83" w:rsidRDefault="009235DE" w:rsidP="00540755">
      <w:pPr>
        <w:pStyle w:val="CodePACKT"/>
      </w:pPr>
      <w:r w:rsidRPr="00F40A83">
        <w:t>Add-</w:t>
      </w:r>
      <w:proofErr w:type="spellStart"/>
      <w:r w:rsidRPr="00F40A83">
        <w:t>VMGroupMember</w:t>
      </w:r>
      <w:proofErr w:type="spellEnd"/>
      <w:r w:rsidRPr="00F40A83">
        <w:t> -Name VMMGSQL -</w:t>
      </w:r>
      <w:proofErr w:type="spellStart"/>
      <w:r w:rsidRPr="00F40A83">
        <w:t>VMGroupMember</w:t>
      </w:r>
      <w:proofErr w:type="spellEnd"/>
      <w:r w:rsidRPr="00F40A83">
        <w:t> $</w:t>
      </w:r>
      <w:proofErr w:type="spellStart"/>
      <w:r w:rsidRPr="00F40A83">
        <w:t>VMGroupACC</w:t>
      </w:r>
      <w:proofErr w:type="spellEnd"/>
      <w:r w:rsidRPr="00F40A83">
        <w:t>,</w:t>
      </w:r>
    </w:p>
    <w:p w14:paraId="3833B1D0" w14:textId="77777777" w:rsidR="009235DE" w:rsidRPr="00F40A83" w:rsidRDefault="009235DE" w:rsidP="00540755">
      <w:pPr>
        <w:pStyle w:val="CodePACKT"/>
      </w:pPr>
      <w:r w:rsidRPr="00F40A83">
        <w:t>                                               $</w:t>
      </w:r>
      <w:proofErr w:type="spellStart"/>
      <w:r w:rsidRPr="00F40A83">
        <w:t>VMGroupMFG</w:t>
      </w:r>
      <w:proofErr w:type="spellEnd"/>
    </w:p>
    <w:p w14:paraId="32395B78" w14:textId="77777777" w:rsidR="009235DE" w:rsidRPr="00F40A83" w:rsidRDefault="009235DE" w:rsidP="00540755">
      <w:pPr>
        <w:pStyle w:val="CodePACKT"/>
      </w:pPr>
    </w:p>
    <w:p w14:paraId="5D76DB71" w14:textId="5EF0EB20" w:rsidR="009235DE" w:rsidRPr="009235DE" w:rsidRDefault="009235DE" w:rsidP="00D00587">
      <w:pPr>
        <w:pStyle w:val="NumberedBulletPACKT"/>
        <w:rPr>
          <w:color w:val="000000"/>
        </w:rPr>
      </w:pPr>
      <w:r w:rsidRPr="009235DE">
        <w:t>Setting Format</w:t>
      </w:r>
      <w:r w:rsidR="00F40A83">
        <w:t xml:space="preserve"> </w:t>
      </w:r>
      <w:r w:rsidRPr="009235DE">
        <w:t>Enumeration</w:t>
      </w:r>
      <w:r w:rsidR="00F40A83">
        <w:t xml:space="preserve"> </w:t>
      </w:r>
      <w:r w:rsidRPr="009235DE">
        <w:t>Limit to 99</w:t>
      </w:r>
    </w:p>
    <w:p w14:paraId="1F273108" w14:textId="77777777" w:rsidR="00F40A83" w:rsidRPr="00F40A83" w:rsidRDefault="00F40A83" w:rsidP="00540755">
      <w:pPr>
        <w:pStyle w:val="CodePACKT"/>
      </w:pPr>
    </w:p>
    <w:p w14:paraId="33CD5784" w14:textId="012C64E4" w:rsidR="009235DE" w:rsidRPr="00F40A83" w:rsidRDefault="009235DE" w:rsidP="00540755">
      <w:pPr>
        <w:pStyle w:val="CodePACKT"/>
      </w:pPr>
      <w:r w:rsidRPr="00F40A83">
        <w:t>$</w:t>
      </w:r>
      <w:proofErr w:type="spellStart"/>
      <w:r w:rsidRPr="00F40A83">
        <w:t>FormatEnumerationLimit</w:t>
      </w:r>
      <w:proofErr w:type="spellEnd"/>
      <w:r w:rsidRPr="00F40A83">
        <w:t> = 99</w:t>
      </w:r>
    </w:p>
    <w:p w14:paraId="67A33825" w14:textId="77777777" w:rsidR="009235DE" w:rsidRPr="00F40A83" w:rsidRDefault="009235DE" w:rsidP="00540755">
      <w:pPr>
        <w:pStyle w:val="CodePACKT"/>
      </w:pPr>
    </w:p>
    <w:p w14:paraId="7BADD16F" w14:textId="5B79067C" w:rsidR="009235DE" w:rsidRPr="00F40A83" w:rsidRDefault="009235DE" w:rsidP="00D00587">
      <w:pPr>
        <w:pStyle w:val="NumberedBulletPACKT"/>
        <w:rPr>
          <w:color w:val="000000"/>
        </w:rPr>
      </w:pPr>
      <w:r w:rsidRPr="009235DE">
        <w:t>Viewing VM groups by type</w:t>
      </w:r>
    </w:p>
    <w:p w14:paraId="4CFAB769" w14:textId="77777777" w:rsidR="00F40A83" w:rsidRPr="00F40A83" w:rsidRDefault="00F40A83" w:rsidP="00540755">
      <w:pPr>
        <w:pStyle w:val="CodePACKT"/>
      </w:pPr>
    </w:p>
    <w:p w14:paraId="5648820A" w14:textId="77777777" w:rsidR="009235DE" w:rsidRPr="00F40A83" w:rsidRDefault="009235DE" w:rsidP="00540755">
      <w:pPr>
        <w:pStyle w:val="CodePACKT"/>
      </w:pPr>
      <w:r w:rsidRPr="00F40A83">
        <w:t>Get-</w:t>
      </w:r>
      <w:proofErr w:type="spellStart"/>
      <w:r w:rsidRPr="00F40A83">
        <w:t>VMGroup</w:t>
      </w:r>
      <w:proofErr w:type="spellEnd"/>
      <w:r w:rsidRPr="00F40A83">
        <w:t> | Sort-Object -Property </w:t>
      </w:r>
      <w:proofErr w:type="spellStart"/>
      <w:r w:rsidRPr="00F40A83">
        <w:t>GroupType</w:t>
      </w:r>
      <w:proofErr w:type="spellEnd"/>
      <w:r w:rsidRPr="00F40A83">
        <w:t> |</w:t>
      </w:r>
    </w:p>
    <w:p w14:paraId="36B19712" w14:textId="77777777" w:rsidR="009235DE" w:rsidRPr="00F40A83" w:rsidRDefault="009235DE" w:rsidP="00540755">
      <w:pPr>
        <w:pStyle w:val="CodePACKT"/>
      </w:pPr>
      <w:r w:rsidRPr="00F40A83">
        <w:t>  Format-Table -Property Name, </w:t>
      </w:r>
      <w:proofErr w:type="spellStart"/>
      <w:r w:rsidRPr="00F40A83">
        <w:t>GroupType</w:t>
      </w:r>
      <w:proofErr w:type="spellEnd"/>
      <w:r w:rsidRPr="00F40A83">
        <w:t>, </w:t>
      </w:r>
      <w:proofErr w:type="spellStart"/>
      <w:r w:rsidRPr="00F40A83">
        <w:t>VMGroupMembers</w:t>
      </w:r>
      <w:proofErr w:type="spellEnd"/>
      <w:r w:rsidRPr="00F40A83">
        <w:t>,</w:t>
      </w:r>
    </w:p>
    <w:p w14:paraId="55FD546C" w14:textId="77777777" w:rsidR="009235DE" w:rsidRPr="00F40A83" w:rsidRDefault="009235DE" w:rsidP="00540755">
      <w:pPr>
        <w:pStyle w:val="CodePACKT"/>
      </w:pPr>
      <w:r w:rsidRPr="00F40A83">
        <w:t>                         </w:t>
      </w:r>
      <w:proofErr w:type="spellStart"/>
      <w:r w:rsidRPr="00F40A83">
        <w:t>VMMembers</w:t>
      </w:r>
      <w:proofErr w:type="spellEnd"/>
      <w:r w:rsidRPr="00F40A83">
        <w:t> </w:t>
      </w:r>
    </w:p>
    <w:p w14:paraId="729C86A0" w14:textId="77777777" w:rsidR="009235DE" w:rsidRPr="00F40A83" w:rsidRDefault="009235DE" w:rsidP="00540755">
      <w:pPr>
        <w:pStyle w:val="CodePACKT"/>
      </w:pPr>
    </w:p>
    <w:p w14:paraId="79E5AEB1" w14:textId="495B145B" w:rsidR="009235DE" w:rsidRPr="009235DE" w:rsidRDefault="009235DE" w:rsidP="00D00587">
      <w:pPr>
        <w:pStyle w:val="NumberedBulletPACKT"/>
        <w:rPr>
          <w:color w:val="000000"/>
        </w:rPr>
      </w:pPr>
      <w:r w:rsidRPr="009235DE">
        <w:lastRenderedPageBreak/>
        <w:t>Stopping all the SQL VMs</w:t>
      </w:r>
    </w:p>
    <w:p w14:paraId="01C31B7A" w14:textId="77777777" w:rsidR="00F40A83" w:rsidRDefault="00F40A83" w:rsidP="00540755">
      <w:pPr>
        <w:pStyle w:val="CodePACKT"/>
      </w:pPr>
    </w:p>
    <w:p w14:paraId="7B6BC531" w14:textId="51B2029D" w:rsidR="009235DE" w:rsidRPr="00286ABF" w:rsidRDefault="009235DE" w:rsidP="00540755">
      <w:pPr>
        <w:pStyle w:val="CodePACKT"/>
      </w:pPr>
      <w:r w:rsidRPr="00286ABF">
        <w:t>Foreach ($VM in ((</w:t>
      </w:r>
      <w:commentRangeStart w:id="225"/>
      <w:commentRangeStart w:id="226"/>
      <w:r w:rsidRPr="00286ABF">
        <w:t>Get-VMGroup</w:t>
      </w:r>
      <w:commentRangeEnd w:id="225"/>
      <w:r w:rsidR="00C659E2">
        <w:rPr>
          <w:rStyle w:val="CommentReference"/>
          <w:rFonts w:ascii="Times New Roman" w:hAnsi="Times New Roman"/>
          <w:color w:val="auto"/>
          <w:lang w:eastAsia="en-US"/>
        </w:rPr>
        <w:commentReference w:id="225"/>
      </w:r>
      <w:commentRangeEnd w:id="226"/>
      <w:r w:rsidR="002D754E">
        <w:rPr>
          <w:rStyle w:val="CommentReference"/>
          <w:rFonts w:ascii="Times New Roman" w:hAnsi="Times New Roman"/>
          <w:color w:val="auto"/>
          <w:lang w:eastAsia="en-US"/>
        </w:rPr>
        <w:commentReference w:id="226"/>
      </w:r>
      <w:r w:rsidRPr="00286ABF">
        <w:t> VMMGSQL).VMGroupMembers.vmmembers)) {</w:t>
      </w:r>
    </w:p>
    <w:p w14:paraId="7078E39B" w14:textId="6D6403B7" w:rsidR="009235DE" w:rsidRPr="00286ABF" w:rsidRDefault="009235DE" w:rsidP="00540755">
      <w:pPr>
        <w:pStyle w:val="CodePACKT"/>
      </w:pPr>
      <w:r w:rsidRPr="00286ABF">
        <w:t>  Stop-VM -Name $vm.name -</w:t>
      </w:r>
      <w:proofErr w:type="spellStart"/>
      <w:r w:rsidRPr="00286ABF">
        <w:t>WarningAction</w:t>
      </w:r>
      <w:proofErr w:type="spellEnd"/>
      <w:r w:rsidRPr="00286ABF">
        <w:t> </w:t>
      </w:r>
      <w:proofErr w:type="spellStart"/>
      <w:r w:rsidRPr="00286ABF">
        <w:t>SilentlyContinue</w:t>
      </w:r>
      <w:proofErr w:type="spellEnd"/>
    </w:p>
    <w:p w14:paraId="68C0A66B" w14:textId="6D45BD38" w:rsidR="009235DE" w:rsidRPr="00286ABF" w:rsidRDefault="009235DE" w:rsidP="00540755">
      <w:pPr>
        <w:pStyle w:val="CodePACKT"/>
      </w:pPr>
      <w:r w:rsidRPr="00286ABF">
        <w:t>}</w:t>
      </w:r>
    </w:p>
    <w:p w14:paraId="41BD537A" w14:textId="77777777" w:rsidR="009235DE" w:rsidRPr="009235DE" w:rsidRDefault="009235DE" w:rsidP="00540755">
      <w:pPr>
        <w:pStyle w:val="CodePACKT"/>
      </w:pPr>
    </w:p>
    <w:p w14:paraId="17384BC9" w14:textId="622923D7" w:rsidR="009235DE" w:rsidRPr="009235DE" w:rsidRDefault="009235DE" w:rsidP="00D00587">
      <w:pPr>
        <w:pStyle w:val="NumberedBulletPACKT"/>
        <w:rPr>
          <w:color w:val="000000"/>
        </w:rPr>
      </w:pPr>
      <w:r w:rsidRPr="009235DE">
        <w:t>Set</w:t>
      </w:r>
      <w:r w:rsidR="00F40A83">
        <w:t>ting</w:t>
      </w:r>
      <w:r w:rsidRPr="009235DE">
        <w:t> CPU count in </w:t>
      </w:r>
      <w:r w:rsidR="00F40A83">
        <w:t>all</w:t>
      </w:r>
      <w:r w:rsidRPr="009235DE">
        <w:t> SQL VMs to 4</w:t>
      </w:r>
    </w:p>
    <w:p w14:paraId="02DC5D5F" w14:textId="77777777" w:rsidR="00286ABF" w:rsidRPr="00286ABF" w:rsidRDefault="00286ABF" w:rsidP="00540755">
      <w:pPr>
        <w:pStyle w:val="CodePACKT"/>
      </w:pPr>
    </w:p>
    <w:p w14:paraId="65C0170A" w14:textId="627D7AC9" w:rsidR="009235DE" w:rsidRPr="00286ABF" w:rsidRDefault="009235DE" w:rsidP="00540755">
      <w:pPr>
        <w:pStyle w:val="CodePACKT"/>
      </w:pPr>
      <w:r w:rsidRPr="00286ABF">
        <w:t>Foreach ($VM in ((</w:t>
      </w:r>
      <w:commentRangeStart w:id="227"/>
      <w:r w:rsidRPr="00286ABF">
        <w:t>Get-VMGroup </w:t>
      </w:r>
      <w:commentRangeEnd w:id="227"/>
      <w:r w:rsidR="0074207E">
        <w:rPr>
          <w:rStyle w:val="CommentReference"/>
          <w:rFonts w:ascii="Times New Roman" w:hAnsi="Times New Roman"/>
          <w:color w:val="auto"/>
          <w:lang w:eastAsia="en-US"/>
        </w:rPr>
        <w:commentReference w:id="227"/>
      </w:r>
      <w:r w:rsidRPr="00286ABF">
        <w:t>VMMGSQL).VMGroupMembers.VMMembers)) {</w:t>
      </w:r>
    </w:p>
    <w:p w14:paraId="1540BD3E" w14:textId="77777777" w:rsidR="009235DE" w:rsidRPr="00286ABF" w:rsidRDefault="009235DE" w:rsidP="00540755">
      <w:pPr>
        <w:pStyle w:val="CodePACKT"/>
      </w:pPr>
      <w:r w:rsidRPr="00286ABF">
        <w:t>  Set-</w:t>
      </w:r>
      <w:proofErr w:type="spellStart"/>
      <w:r w:rsidRPr="00286ABF">
        <w:t>VMProcessor</w:t>
      </w:r>
      <w:proofErr w:type="spellEnd"/>
      <w:r w:rsidRPr="00286ABF">
        <w:t> -</w:t>
      </w:r>
      <w:proofErr w:type="spellStart"/>
      <w:r w:rsidRPr="00286ABF">
        <w:t>VMName</w:t>
      </w:r>
      <w:proofErr w:type="spellEnd"/>
      <w:r w:rsidRPr="00286ABF">
        <w:t> $VM.name -Count 4</w:t>
      </w:r>
    </w:p>
    <w:p w14:paraId="6FA8A87F" w14:textId="77777777" w:rsidR="009235DE" w:rsidRPr="00286ABF" w:rsidRDefault="009235DE" w:rsidP="00540755">
      <w:pPr>
        <w:pStyle w:val="CodePACKT"/>
      </w:pPr>
      <w:r w:rsidRPr="00286ABF">
        <w:t>}</w:t>
      </w:r>
    </w:p>
    <w:p w14:paraId="3454FA16" w14:textId="77777777" w:rsidR="009235DE" w:rsidRPr="00286ABF" w:rsidRDefault="009235DE" w:rsidP="00540755">
      <w:pPr>
        <w:pStyle w:val="CodePACKT"/>
      </w:pPr>
    </w:p>
    <w:p w14:paraId="3B0AF1D6" w14:textId="73885F4E" w:rsidR="009235DE" w:rsidRPr="009235DE" w:rsidRDefault="009235DE" w:rsidP="00D00587">
      <w:pPr>
        <w:pStyle w:val="NumberedBulletPACKT"/>
        <w:rPr>
          <w:color w:val="000000"/>
        </w:rPr>
      </w:pPr>
      <w:r w:rsidRPr="009235DE">
        <w:t>Se</w:t>
      </w:r>
      <w:r w:rsidR="00D00587">
        <w:t>t</w:t>
      </w:r>
      <w:r w:rsidRPr="009235DE">
        <w:t>ting Accounting SQL VMs to have 6 processors</w:t>
      </w:r>
    </w:p>
    <w:p w14:paraId="1FF27802" w14:textId="77777777" w:rsidR="00F40A83" w:rsidRPr="00F40A83" w:rsidRDefault="00F40A83" w:rsidP="00540755">
      <w:pPr>
        <w:pStyle w:val="CodePACKT"/>
      </w:pPr>
    </w:p>
    <w:p w14:paraId="2DEC8266" w14:textId="00830980" w:rsidR="009235DE" w:rsidRPr="00F40A83" w:rsidRDefault="009235DE" w:rsidP="00540755">
      <w:pPr>
        <w:pStyle w:val="CodePACKT"/>
      </w:pPr>
      <w:r w:rsidRPr="00F40A83">
        <w:t>Foreach ($VM in ((Get-</w:t>
      </w:r>
      <w:proofErr w:type="spellStart"/>
      <w:r w:rsidRPr="00F40A83">
        <w:t>VMGroup</w:t>
      </w:r>
      <w:proofErr w:type="spellEnd"/>
      <w:r w:rsidRPr="00F40A83">
        <w:t> </w:t>
      </w:r>
      <w:proofErr w:type="spellStart"/>
      <w:r w:rsidRPr="00F40A83">
        <w:t>SQLAccVMG</w:t>
      </w:r>
      <w:proofErr w:type="spellEnd"/>
      <w:r w:rsidRPr="00F40A83">
        <w:t>).</w:t>
      </w:r>
      <w:proofErr w:type="spellStart"/>
      <w:r w:rsidRPr="00F40A83">
        <w:t>VMMembers</w:t>
      </w:r>
      <w:proofErr w:type="spellEnd"/>
      <w:r w:rsidRPr="00F40A83">
        <w:t>)) {</w:t>
      </w:r>
    </w:p>
    <w:p w14:paraId="65534CDB" w14:textId="77777777" w:rsidR="009235DE" w:rsidRPr="00F40A83" w:rsidRDefault="009235DE" w:rsidP="00540755">
      <w:pPr>
        <w:pStyle w:val="CodePACKT"/>
      </w:pPr>
      <w:r w:rsidRPr="00F40A83">
        <w:t>  Set-</w:t>
      </w:r>
      <w:proofErr w:type="spellStart"/>
      <w:r w:rsidRPr="00F40A83">
        <w:t>VMProcessor</w:t>
      </w:r>
      <w:proofErr w:type="spellEnd"/>
      <w:r w:rsidRPr="00F40A83">
        <w:t> -</w:t>
      </w:r>
      <w:proofErr w:type="spellStart"/>
      <w:r w:rsidRPr="00F40A83">
        <w:t>VMName</w:t>
      </w:r>
      <w:proofErr w:type="spellEnd"/>
      <w:r w:rsidRPr="00F40A83">
        <w:t> $VM.name -Count 6</w:t>
      </w:r>
    </w:p>
    <w:p w14:paraId="47B86A8A" w14:textId="77777777" w:rsidR="009235DE" w:rsidRPr="00F40A83" w:rsidRDefault="009235DE" w:rsidP="00540755">
      <w:pPr>
        <w:pStyle w:val="CodePACKT"/>
      </w:pPr>
      <w:r w:rsidRPr="00F40A83">
        <w:t>}</w:t>
      </w:r>
    </w:p>
    <w:p w14:paraId="08DC0914" w14:textId="77777777" w:rsidR="009235DE" w:rsidRPr="00F40A83" w:rsidRDefault="009235DE" w:rsidP="00540755">
      <w:pPr>
        <w:pStyle w:val="CodePACKT"/>
      </w:pPr>
    </w:p>
    <w:p w14:paraId="7C54E8AD" w14:textId="053A64A5" w:rsidR="009235DE" w:rsidRPr="009235DE" w:rsidRDefault="009235DE" w:rsidP="00D00587">
      <w:pPr>
        <w:pStyle w:val="NumberedBulletPACKT"/>
        <w:rPr>
          <w:color w:val="000000"/>
        </w:rPr>
      </w:pPr>
      <w:r w:rsidRPr="009235DE">
        <w:t>Checking </w:t>
      </w:r>
      <w:commentRangeStart w:id="228"/>
      <w:del w:id="229" w:author="Thomas Lee" w:date="2021-05-18T17:40:00Z">
        <w:r w:rsidRPr="009235DE" w:rsidDel="00AA3E4B">
          <w:delText>Processor</w:delText>
        </w:r>
      </w:del>
      <w:commentRangeEnd w:id="228"/>
      <w:ins w:id="230" w:author="Thomas Lee" w:date="2021-05-18T17:40:00Z">
        <w:r w:rsidR="00AA3E4B">
          <w:t>p</w:t>
        </w:r>
        <w:r w:rsidR="00AA3E4B" w:rsidRPr="009235DE">
          <w:t>rocessor</w:t>
        </w:r>
      </w:ins>
      <w:r w:rsidR="00497F8D">
        <w:rPr>
          <w:rStyle w:val="CommentReference"/>
        </w:rPr>
        <w:commentReference w:id="228"/>
      </w:r>
      <w:r w:rsidRPr="009235DE">
        <w:t> counts for all VMs sorted by CPU </w:t>
      </w:r>
      <w:commentRangeStart w:id="231"/>
      <w:del w:id="232" w:author="Thomas Lee" w:date="2021-05-18T17:41:00Z">
        <w:r w:rsidRPr="009235DE" w:rsidDel="00AA3E4B">
          <w:delText>Count</w:delText>
        </w:r>
      </w:del>
      <w:commentRangeEnd w:id="231"/>
      <w:ins w:id="233" w:author="Thomas Lee" w:date="2021-05-18T17:41:00Z">
        <w:r w:rsidR="00AA3E4B">
          <w:t>c</w:t>
        </w:r>
        <w:r w:rsidR="00AA3E4B" w:rsidRPr="009235DE">
          <w:t>ount</w:t>
        </w:r>
      </w:ins>
      <w:r w:rsidR="002E55C0">
        <w:rPr>
          <w:rStyle w:val="CommentReference"/>
        </w:rPr>
        <w:commentReference w:id="231"/>
      </w:r>
    </w:p>
    <w:p w14:paraId="7F221DC4" w14:textId="77777777" w:rsidR="00F40A83" w:rsidRPr="00F40A83" w:rsidRDefault="00F40A83" w:rsidP="00540755">
      <w:pPr>
        <w:pStyle w:val="CodePACKT"/>
      </w:pPr>
    </w:p>
    <w:p w14:paraId="606F3FB0" w14:textId="4A0A105A" w:rsidR="009235DE" w:rsidRPr="00F40A83" w:rsidRDefault="009235DE" w:rsidP="00540755">
      <w:pPr>
        <w:pStyle w:val="CodePACKT"/>
      </w:pPr>
      <w:r w:rsidRPr="00F40A83">
        <w:t>$VMS = (Get-</w:t>
      </w:r>
      <w:proofErr w:type="spellStart"/>
      <w:r w:rsidRPr="00F40A83">
        <w:t>VMGroup</w:t>
      </w:r>
      <w:proofErr w:type="spellEnd"/>
      <w:r w:rsidRPr="00F40A83">
        <w:t> -Name VMMGSQL).</w:t>
      </w:r>
      <w:proofErr w:type="spellStart"/>
      <w:r w:rsidRPr="00F40A83">
        <w:t>VMGroupMembers.VMMembers</w:t>
      </w:r>
      <w:proofErr w:type="spellEnd"/>
    </w:p>
    <w:p w14:paraId="26EB331B" w14:textId="77777777" w:rsidR="009235DE" w:rsidRPr="00F40A83" w:rsidRDefault="009235DE" w:rsidP="00540755">
      <w:pPr>
        <w:pStyle w:val="CodePACKT"/>
      </w:pPr>
      <w:r w:rsidRPr="00F40A83">
        <w:t>Get-</w:t>
      </w:r>
      <w:proofErr w:type="spellStart"/>
      <w:r w:rsidRPr="00F40A83">
        <w:t>VMProcessor</w:t>
      </w:r>
      <w:proofErr w:type="spellEnd"/>
      <w:r w:rsidRPr="00F40A83">
        <w:t> -</w:t>
      </w:r>
      <w:proofErr w:type="spellStart"/>
      <w:r w:rsidRPr="00F40A83">
        <w:t>VMName</w:t>
      </w:r>
      <w:proofErr w:type="spellEnd"/>
      <w:r w:rsidRPr="00F40A83">
        <w:t> $</w:t>
      </w:r>
      <w:proofErr w:type="spellStart"/>
      <w:r w:rsidRPr="00F40A83">
        <w:t>VMS.Name</w:t>
      </w:r>
      <w:proofErr w:type="spellEnd"/>
      <w:r w:rsidRPr="00F40A83">
        <w:t> | </w:t>
      </w:r>
    </w:p>
    <w:p w14:paraId="2814696D" w14:textId="77777777" w:rsidR="009235DE" w:rsidRPr="00F40A83" w:rsidRDefault="009235DE" w:rsidP="00540755">
      <w:pPr>
        <w:pStyle w:val="CodePACKT"/>
      </w:pPr>
      <w:r w:rsidRPr="00F40A83">
        <w:t>  Sort-Object -Property Count -Descending |</w:t>
      </w:r>
    </w:p>
    <w:p w14:paraId="321D538A" w14:textId="77777777" w:rsidR="009235DE" w:rsidRPr="00F40A83" w:rsidRDefault="009235DE" w:rsidP="00540755">
      <w:pPr>
        <w:pStyle w:val="CodePACKT"/>
      </w:pPr>
      <w:r w:rsidRPr="00F40A83">
        <w:t>    Format-Table -Property </w:t>
      </w:r>
      <w:proofErr w:type="spellStart"/>
      <w:r w:rsidRPr="00F40A83">
        <w:t>VMName</w:t>
      </w:r>
      <w:proofErr w:type="spellEnd"/>
      <w:r w:rsidRPr="00F40A83">
        <w:t>, Count</w:t>
      </w:r>
    </w:p>
    <w:p w14:paraId="2A1A9FEA" w14:textId="77777777" w:rsidR="009235DE" w:rsidRPr="00F40A83" w:rsidRDefault="009235DE" w:rsidP="00540755">
      <w:pPr>
        <w:pStyle w:val="CodePACKT"/>
      </w:pPr>
    </w:p>
    <w:p w14:paraId="5A75921F" w14:textId="53AC9E35" w:rsidR="009235DE" w:rsidRPr="009235DE" w:rsidRDefault="009235DE" w:rsidP="00D00587">
      <w:pPr>
        <w:pStyle w:val="NumberedBulletPACKT"/>
        <w:rPr>
          <w:color w:val="000000"/>
        </w:rPr>
      </w:pPr>
      <w:r w:rsidRPr="009235DE">
        <w:t>Remov</w:t>
      </w:r>
      <w:r w:rsidR="009D394D">
        <w:t>ing</w:t>
      </w:r>
      <w:r w:rsidRPr="009235DE">
        <w:t> VMs from VM </w:t>
      </w:r>
      <w:ins w:id="234" w:author="Thomas Lee" w:date="2021-05-18T17:41:00Z">
        <w:r w:rsidR="00AA3E4B">
          <w:t>g</w:t>
        </w:r>
      </w:ins>
      <w:del w:id="235" w:author="Thomas Lee" w:date="2021-05-18T17:41:00Z">
        <w:r w:rsidRPr="009235DE" w:rsidDel="00AA3E4B">
          <w:delText>G</w:delText>
        </w:r>
      </w:del>
      <w:r w:rsidRPr="009235DE">
        <w:t>roups</w:t>
      </w:r>
    </w:p>
    <w:p w14:paraId="65208E4E" w14:textId="77777777" w:rsidR="00F40A83" w:rsidRPr="00F40A83" w:rsidRDefault="00F40A83" w:rsidP="00540755">
      <w:pPr>
        <w:pStyle w:val="CodePACKT"/>
      </w:pPr>
    </w:p>
    <w:p w14:paraId="6B739F5A" w14:textId="5ADCD692" w:rsidR="009235DE" w:rsidRPr="00F40A83" w:rsidRDefault="009235DE" w:rsidP="00540755">
      <w:pPr>
        <w:pStyle w:val="CodePACKT"/>
      </w:pPr>
      <w:r w:rsidRPr="00F40A83">
        <w:t>$VMs = (Get-</w:t>
      </w:r>
      <w:proofErr w:type="spellStart"/>
      <w:r w:rsidRPr="00F40A83">
        <w:t>VMGroup</w:t>
      </w:r>
      <w:proofErr w:type="spellEnd"/>
      <w:r w:rsidRPr="00F40A83">
        <w:t> -Name </w:t>
      </w:r>
      <w:proofErr w:type="spellStart"/>
      <w:r w:rsidRPr="00F40A83">
        <w:t>SQLAccVMG</w:t>
      </w:r>
      <w:proofErr w:type="spellEnd"/>
      <w:r w:rsidRPr="00F40A83">
        <w:t>).VMMEMBERS</w:t>
      </w:r>
    </w:p>
    <w:p w14:paraId="4DB535B5" w14:textId="77777777" w:rsidR="009235DE" w:rsidRPr="00F40A83" w:rsidRDefault="009235DE" w:rsidP="00540755">
      <w:pPr>
        <w:pStyle w:val="CodePACKT"/>
      </w:pPr>
      <w:r w:rsidRPr="00F40A83">
        <w:t>Foreach ($VM in $VMS)  {</w:t>
      </w:r>
    </w:p>
    <w:p w14:paraId="3BDA3DE4" w14:textId="77777777" w:rsidR="009235DE" w:rsidRPr="00F40A83" w:rsidRDefault="009235DE" w:rsidP="00540755">
      <w:pPr>
        <w:pStyle w:val="CodePACKT"/>
      </w:pPr>
      <w:r w:rsidRPr="00F40A83">
        <w:t>  $X = Get-VM -</w:t>
      </w:r>
      <w:proofErr w:type="spellStart"/>
      <w:r w:rsidRPr="00F40A83">
        <w:t>vmname</w:t>
      </w:r>
      <w:proofErr w:type="spellEnd"/>
      <w:r w:rsidRPr="00F40A83">
        <w:t> $VM.name</w:t>
      </w:r>
    </w:p>
    <w:p w14:paraId="3E852533" w14:textId="77777777" w:rsidR="009235DE" w:rsidRPr="00F40A83" w:rsidRDefault="009235DE" w:rsidP="00540755">
      <w:pPr>
        <w:pStyle w:val="CodePACKT"/>
      </w:pPr>
      <w:r w:rsidRPr="00F40A83">
        <w:t>  Remove-</w:t>
      </w:r>
      <w:proofErr w:type="spellStart"/>
      <w:r w:rsidRPr="00F40A83">
        <w:t>VMGroupMember</w:t>
      </w:r>
      <w:proofErr w:type="spellEnd"/>
      <w:r w:rsidRPr="00F40A83">
        <w:t> -Name </w:t>
      </w:r>
      <w:proofErr w:type="spellStart"/>
      <w:r w:rsidRPr="00F40A83">
        <w:t>SQLAccVMG</w:t>
      </w:r>
      <w:proofErr w:type="spellEnd"/>
      <w:r w:rsidRPr="00F40A83">
        <w:t> -VM $x</w:t>
      </w:r>
    </w:p>
    <w:p w14:paraId="14F0F969" w14:textId="77777777" w:rsidR="009235DE" w:rsidRPr="00F40A83" w:rsidRDefault="009235DE" w:rsidP="00540755">
      <w:pPr>
        <w:pStyle w:val="CodePACKT"/>
      </w:pPr>
      <w:r w:rsidRPr="00F40A83">
        <w:t>  }</w:t>
      </w:r>
    </w:p>
    <w:p w14:paraId="7B9CE97D" w14:textId="77777777" w:rsidR="009235DE" w:rsidRPr="00F40A83" w:rsidRDefault="009235DE" w:rsidP="00540755">
      <w:pPr>
        <w:pStyle w:val="CodePACKT"/>
      </w:pPr>
      <w:r w:rsidRPr="00F40A83">
        <w:t>$VMs = (Get-</w:t>
      </w:r>
      <w:proofErr w:type="spellStart"/>
      <w:r w:rsidRPr="00F40A83">
        <w:t>VMGroup</w:t>
      </w:r>
      <w:proofErr w:type="spellEnd"/>
      <w:r w:rsidRPr="00F40A83">
        <w:t> -Name SQLMFGVMG).VMMEMBERS</w:t>
      </w:r>
    </w:p>
    <w:p w14:paraId="4DB65107" w14:textId="77777777" w:rsidR="009235DE" w:rsidRPr="00F40A83" w:rsidRDefault="009235DE" w:rsidP="00540755">
      <w:pPr>
        <w:pStyle w:val="CodePACKT"/>
      </w:pPr>
      <w:r w:rsidRPr="00F40A83">
        <w:t>Foreach ($VM in $VMS)  {</w:t>
      </w:r>
    </w:p>
    <w:p w14:paraId="664F53AE" w14:textId="77777777" w:rsidR="009235DE" w:rsidRPr="00F40A83" w:rsidRDefault="009235DE" w:rsidP="00540755">
      <w:pPr>
        <w:pStyle w:val="CodePACKT"/>
      </w:pPr>
      <w:r w:rsidRPr="00F40A83">
        <w:t>  $X = Get-VM -</w:t>
      </w:r>
      <w:proofErr w:type="spellStart"/>
      <w:r w:rsidRPr="00F40A83">
        <w:t>vmname</w:t>
      </w:r>
      <w:proofErr w:type="spellEnd"/>
      <w:r w:rsidRPr="00F40A83">
        <w:t> $VM.name</w:t>
      </w:r>
    </w:p>
    <w:p w14:paraId="0C4A27C2" w14:textId="77777777" w:rsidR="009235DE" w:rsidRPr="00F40A83" w:rsidRDefault="009235DE" w:rsidP="00540755">
      <w:pPr>
        <w:pStyle w:val="CodePACKT"/>
      </w:pPr>
      <w:r w:rsidRPr="00F40A83">
        <w:t>  Remove-</w:t>
      </w:r>
      <w:proofErr w:type="spellStart"/>
      <w:r w:rsidRPr="00F40A83">
        <w:t>VMGroupMember</w:t>
      </w:r>
      <w:proofErr w:type="spellEnd"/>
      <w:r w:rsidRPr="00F40A83">
        <w:t> -Name </w:t>
      </w:r>
      <w:proofErr w:type="spellStart"/>
      <w:r w:rsidRPr="00F40A83">
        <w:t>SQLmfgvMG</w:t>
      </w:r>
      <w:proofErr w:type="spellEnd"/>
      <w:r w:rsidRPr="00F40A83">
        <w:t> -VM $x</w:t>
      </w:r>
    </w:p>
    <w:p w14:paraId="13E40663" w14:textId="77777777" w:rsidR="009235DE" w:rsidRPr="00F40A83" w:rsidRDefault="009235DE" w:rsidP="00540755">
      <w:pPr>
        <w:pStyle w:val="CodePACKT"/>
      </w:pPr>
      <w:r w:rsidRPr="00F40A83">
        <w:t>}</w:t>
      </w:r>
    </w:p>
    <w:p w14:paraId="2DD5AD54" w14:textId="77777777" w:rsidR="009235DE" w:rsidRPr="00F40A83" w:rsidRDefault="009235DE" w:rsidP="00540755">
      <w:pPr>
        <w:pStyle w:val="CodePACKT"/>
      </w:pPr>
    </w:p>
    <w:p w14:paraId="79672D2E" w14:textId="3A8CE8BC" w:rsidR="009235DE" w:rsidRPr="009235DE" w:rsidRDefault="009235DE" w:rsidP="00D00587">
      <w:pPr>
        <w:pStyle w:val="NumberedBulletPACKT"/>
        <w:rPr>
          <w:color w:val="000000"/>
        </w:rPr>
      </w:pPr>
      <w:r w:rsidRPr="009235DE">
        <w:t>Removing VM</w:t>
      </w:r>
      <w:r w:rsidR="009D394D">
        <w:t xml:space="preserve"> </w:t>
      </w:r>
      <w:r w:rsidRPr="009235DE">
        <w:t>Groups from </w:t>
      </w:r>
      <w:proofErr w:type="spellStart"/>
      <w:r w:rsidRPr="009235DE">
        <w:t>VMManagementGroups</w:t>
      </w:r>
      <w:proofErr w:type="spellEnd"/>
    </w:p>
    <w:p w14:paraId="7D1ADF43" w14:textId="77777777" w:rsidR="00F40A83" w:rsidRPr="00F40A83" w:rsidRDefault="00F40A83" w:rsidP="00540755">
      <w:pPr>
        <w:pStyle w:val="CodePACKT"/>
      </w:pPr>
    </w:p>
    <w:p w14:paraId="063D2A5C" w14:textId="2D003C6D" w:rsidR="009235DE" w:rsidRPr="00F40A83" w:rsidRDefault="009235DE" w:rsidP="00540755">
      <w:pPr>
        <w:pStyle w:val="CodePACKT"/>
      </w:pPr>
      <w:r w:rsidRPr="00F40A83">
        <w:t>$VMGS = (Get-</w:t>
      </w:r>
      <w:proofErr w:type="spellStart"/>
      <w:r w:rsidRPr="00F40A83">
        <w:t>VMGroup</w:t>
      </w:r>
      <w:proofErr w:type="spellEnd"/>
      <w:r w:rsidRPr="00F40A83">
        <w:t> -Name VMMGSQL).</w:t>
      </w:r>
      <w:proofErr w:type="spellStart"/>
      <w:r w:rsidRPr="00F40A83">
        <w:t>VMMembers</w:t>
      </w:r>
      <w:proofErr w:type="spellEnd"/>
    </w:p>
    <w:p w14:paraId="738ECD95" w14:textId="77777777" w:rsidR="009235DE" w:rsidRPr="00F40A83" w:rsidRDefault="009235DE" w:rsidP="00540755">
      <w:pPr>
        <w:pStyle w:val="CodePACKT"/>
      </w:pPr>
      <w:r w:rsidRPr="00F40A83">
        <w:lastRenderedPageBreak/>
        <w:t>Foreach ($VMG in $VMGS)  {</w:t>
      </w:r>
    </w:p>
    <w:p w14:paraId="4871B5E1" w14:textId="77777777" w:rsidR="009235DE" w:rsidRPr="00F40A83" w:rsidRDefault="009235DE" w:rsidP="00540755">
      <w:pPr>
        <w:pStyle w:val="CodePACKT"/>
      </w:pPr>
      <w:r w:rsidRPr="00F40A83">
        <w:t>  $X = Get-</w:t>
      </w:r>
      <w:proofErr w:type="spellStart"/>
      <w:r w:rsidRPr="00F40A83">
        <w:t>VMGroup</w:t>
      </w:r>
      <w:proofErr w:type="spellEnd"/>
      <w:r w:rsidRPr="00F40A83">
        <w:t> -</w:t>
      </w:r>
      <w:proofErr w:type="spellStart"/>
      <w:r w:rsidRPr="00F40A83">
        <w:t>vmname</w:t>
      </w:r>
      <w:proofErr w:type="spellEnd"/>
      <w:r w:rsidRPr="00F40A83">
        <w:t> $VMG.name</w:t>
      </w:r>
    </w:p>
    <w:p w14:paraId="4D5B502E" w14:textId="77777777" w:rsidR="009235DE" w:rsidRPr="00F40A83" w:rsidRDefault="009235DE" w:rsidP="00540755">
      <w:pPr>
        <w:pStyle w:val="CodePACKT"/>
      </w:pPr>
      <w:r w:rsidRPr="00F40A83">
        <w:t>  Remove-</w:t>
      </w:r>
      <w:proofErr w:type="spellStart"/>
      <w:r w:rsidRPr="00F40A83">
        <w:t>VMGroupMember</w:t>
      </w:r>
      <w:proofErr w:type="spellEnd"/>
      <w:r w:rsidRPr="00F40A83">
        <w:t> -Name VMMGSQL -</w:t>
      </w:r>
      <w:proofErr w:type="spellStart"/>
      <w:r w:rsidRPr="00F40A83">
        <w:t>VMGroupName</w:t>
      </w:r>
      <w:proofErr w:type="spellEnd"/>
      <w:r w:rsidRPr="00F40A83">
        <w:t> $x</w:t>
      </w:r>
    </w:p>
    <w:p w14:paraId="431FCD93" w14:textId="77777777" w:rsidR="009235DE" w:rsidRPr="00F40A83" w:rsidRDefault="009235DE" w:rsidP="00540755">
      <w:pPr>
        <w:pStyle w:val="CodePACKT"/>
      </w:pPr>
      <w:r w:rsidRPr="00F40A83">
        <w:t>}</w:t>
      </w:r>
    </w:p>
    <w:p w14:paraId="361E6A94" w14:textId="77777777" w:rsidR="009235DE" w:rsidRPr="00F40A83" w:rsidRDefault="009235DE" w:rsidP="00540755">
      <w:pPr>
        <w:pStyle w:val="CodePACKT"/>
      </w:pPr>
    </w:p>
    <w:p w14:paraId="47EB7201" w14:textId="6C3CB488" w:rsidR="009235DE" w:rsidRPr="009235DE" w:rsidRDefault="009235DE" w:rsidP="00D00587">
      <w:pPr>
        <w:pStyle w:val="NumberedBulletPACKT"/>
        <w:rPr>
          <w:color w:val="000000"/>
        </w:rPr>
      </w:pPr>
      <w:r w:rsidRPr="009235DE">
        <w:t>Removing all the </w:t>
      </w:r>
      <w:proofErr w:type="spellStart"/>
      <w:r w:rsidRPr="009235DE">
        <w:t>VMGroups</w:t>
      </w:r>
      <w:proofErr w:type="spellEnd"/>
    </w:p>
    <w:p w14:paraId="2633242D" w14:textId="77777777" w:rsidR="00F40A83" w:rsidRPr="00F40A83" w:rsidRDefault="00F40A83" w:rsidP="00540755">
      <w:pPr>
        <w:pStyle w:val="CodePACKT"/>
      </w:pPr>
    </w:p>
    <w:p w14:paraId="2E8159B8" w14:textId="161B08F4" w:rsidR="009235DE" w:rsidRPr="00F40A83" w:rsidRDefault="009235DE" w:rsidP="00540755">
      <w:pPr>
        <w:pStyle w:val="CodePACKT"/>
      </w:pPr>
      <w:r w:rsidRPr="00F40A83">
        <w:t>Remove-</w:t>
      </w:r>
      <w:proofErr w:type="spellStart"/>
      <w:r w:rsidRPr="00F40A83">
        <w:t>VMGroup</w:t>
      </w:r>
      <w:proofErr w:type="spellEnd"/>
      <w:r w:rsidRPr="00F40A83">
        <w:t> -Name SQLACCVMG -Force</w:t>
      </w:r>
    </w:p>
    <w:p w14:paraId="335BBB04" w14:textId="77777777" w:rsidR="009235DE" w:rsidRPr="00F40A83" w:rsidRDefault="009235DE" w:rsidP="00540755">
      <w:pPr>
        <w:pStyle w:val="CodePACKT"/>
      </w:pPr>
      <w:r w:rsidRPr="00F40A83">
        <w:t>Remove-</w:t>
      </w:r>
      <w:proofErr w:type="spellStart"/>
      <w:r w:rsidRPr="00F40A83">
        <w:t>VMGroup</w:t>
      </w:r>
      <w:proofErr w:type="spellEnd"/>
      <w:r w:rsidRPr="00F40A83">
        <w:t> -Name SQLMFGVMG -Force</w:t>
      </w:r>
    </w:p>
    <w:p w14:paraId="0B28BEE8" w14:textId="76C552B1" w:rsidR="009235DE" w:rsidRPr="00F40A83" w:rsidRDefault="009235DE" w:rsidP="00540755">
      <w:pPr>
        <w:pStyle w:val="CodePACKT"/>
      </w:pPr>
      <w:r w:rsidRPr="00F40A83">
        <w:t>Remove-</w:t>
      </w:r>
      <w:proofErr w:type="spellStart"/>
      <w:r w:rsidRPr="00F40A83">
        <w:t>VMGroup</w:t>
      </w:r>
      <w:proofErr w:type="spellEnd"/>
      <w:r w:rsidRPr="00F40A83">
        <w:t> -Name VMMGSQL   -Force</w:t>
      </w:r>
    </w:p>
    <w:p w14:paraId="385BAFD0" w14:textId="5AF6ABA6" w:rsidR="009235DE" w:rsidRDefault="009235DE" w:rsidP="009235DE">
      <w:pPr>
        <w:pStyle w:val="Heading2"/>
        <w:numPr>
          <w:ilvl w:val="1"/>
          <w:numId w:val="3"/>
        </w:numPr>
        <w:tabs>
          <w:tab w:val="left" w:pos="0"/>
        </w:tabs>
      </w:pPr>
      <w:r>
        <w:t>How it works...</w:t>
      </w:r>
    </w:p>
    <w:p w14:paraId="4423EA9B" w14:textId="636513B8" w:rsidR="00286ABF" w:rsidRDefault="00286ABF" w:rsidP="00540755">
      <w:pPr>
        <w:pStyle w:val="NormalPACKT"/>
        <w:rPr>
          <w:lang w:val="en-GB"/>
        </w:rPr>
      </w:pPr>
      <w:r>
        <w:rPr>
          <w:lang w:val="en-GB"/>
        </w:rPr>
        <w:t xml:space="preserve">In </w:t>
      </w:r>
      <w:r w:rsidRPr="00286ABF">
        <w:rPr>
          <w:rStyle w:val="ItalicsPACKT"/>
        </w:rPr>
        <w:t>step 1</w:t>
      </w:r>
      <w:r>
        <w:rPr>
          <w:lang w:val="en-GB"/>
        </w:rPr>
        <w:t xml:space="preserve">, you create several VMs, using the </w:t>
      </w:r>
      <w:r w:rsidRPr="009D394D">
        <w:rPr>
          <w:rStyle w:val="CodeInTextPACKT"/>
        </w:rPr>
        <w:t>New-VM</w:t>
      </w:r>
      <w:r>
        <w:rPr>
          <w:lang w:val="en-GB"/>
        </w:rPr>
        <w:t xml:space="preserve"> cmdlet</w:t>
      </w:r>
      <w:r w:rsidR="000F04E1">
        <w:rPr>
          <w:lang w:val="en-GB"/>
        </w:rPr>
        <w:t xml:space="preserve"> with </w:t>
      </w:r>
      <w:r>
        <w:rPr>
          <w:lang w:val="en-GB"/>
        </w:rPr>
        <w:t>the output of this step look</w:t>
      </w:r>
      <w:r w:rsidR="000F04E1">
        <w:rPr>
          <w:lang w:val="en-GB"/>
        </w:rPr>
        <w:t>ing</w:t>
      </w:r>
      <w:r>
        <w:rPr>
          <w:lang w:val="en-GB"/>
        </w:rPr>
        <w:t xml:space="preserve"> like this:</w:t>
      </w:r>
    </w:p>
    <w:p w14:paraId="77C43628" w14:textId="3C579F7C" w:rsidR="00286ABF" w:rsidRDefault="009D394D" w:rsidP="009D394D">
      <w:pPr>
        <w:pStyle w:val="FigurePACKT"/>
        <w:rPr>
          <w:lang w:val="en-GB"/>
        </w:rPr>
      </w:pPr>
      <w:r>
        <w:drawing>
          <wp:inline distT="0" distB="0" distL="0" distR="0" wp14:anchorId="088E2C45" wp14:editId="27755A89">
            <wp:extent cx="3898790" cy="428625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30411" cy="4321014"/>
                    </a:xfrm>
                    <a:prstGeom prst="rect">
                      <a:avLst/>
                    </a:prstGeom>
                  </pic:spPr>
                </pic:pic>
              </a:graphicData>
            </a:graphic>
          </wp:inline>
        </w:drawing>
      </w:r>
    </w:p>
    <w:p w14:paraId="1CAF1337" w14:textId="4A2F0399" w:rsidR="009D394D" w:rsidRDefault="009D394D" w:rsidP="00E8777D">
      <w:pPr>
        <w:pStyle w:val="FigureCaptionPACKT"/>
      </w:pPr>
      <w:r>
        <w:lastRenderedPageBreak/>
        <w:t>Figure 12.13: Creating VMs for this recipe</w:t>
      </w:r>
    </w:p>
    <w:p w14:paraId="0380D444" w14:textId="765F6288" w:rsidR="009D394D" w:rsidRDefault="009D394D" w:rsidP="00C425DD">
      <w:pPr>
        <w:pStyle w:val="LayoutInformationPACKT"/>
      </w:pPr>
      <w:r>
        <w:t>I</w:t>
      </w:r>
      <w:r w:rsidRPr="006D38BA">
        <w:t>nsert image B42024_</w:t>
      </w:r>
      <w:r>
        <w:t>12</w:t>
      </w:r>
      <w:r w:rsidRPr="006D38BA">
        <w:t>_</w:t>
      </w:r>
      <w:r>
        <w:t>13</w:t>
      </w:r>
      <w:r w:rsidRPr="006D38BA">
        <w:t>.png</w:t>
      </w:r>
    </w:p>
    <w:p w14:paraId="79CBDB75" w14:textId="5ED2D444" w:rsidR="009D394D" w:rsidRDefault="009D394D" w:rsidP="00540755">
      <w:pPr>
        <w:pStyle w:val="NormalPACKT"/>
        <w:rPr>
          <w:lang w:val="en-GB"/>
        </w:rPr>
      </w:pPr>
      <w:r>
        <w:rPr>
          <w:lang w:val="en-GB"/>
        </w:rPr>
        <w:t xml:space="preserve">In </w:t>
      </w:r>
      <w:r w:rsidRPr="009D394D">
        <w:rPr>
          <w:rStyle w:val="ItalicsPACKT"/>
        </w:rPr>
        <w:t>step 2</w:t>
      </w:r>
      <w:r>
        <w:rPr>
          <w:lang w:val="en-GB"/>
        </w:rPr>
        <w:t xml:space="preserve">, you use the </w:t>
      </w:r>
      <w:r w:rsidRPr="009D394D">
        <w:rPr>
          <w:rStyle w:val="CodeInTextPACKT"/>
        </w:rPr>
        <w:t>Get-VM</w:t>
      </w:r>
      <w:r>
        <w:rPr>
          <w:lang w:val="en-GB"/>
        </w:rPr>
        <w:t xml:space="preserve"> cmdlet to look at the six VMs you just created, with output like this:</w:t>
      </w:r>
    </w:p>
    <w:p w14:paraId="48EA0A95" w14:textId="58E1AAE8" w:rsidR="009D394D" w:rsidRDefault="009D394D" w:rsidP="009D394D">
      <w:pPr>
        <w:pStyle w:val="FigurePACKT"/>
      </w:pPr>
      <w:r>
        <w:drawing>
          <wp:inline distT="0" distB="0" distL="0" distR="0" wp14:anchorId="64665EC5" wp14:editId="36BC088F">
            <wp:extent cx="3962011" cy="126682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2493" cy="1282966"/>
                    </a:xfrm>
                    <a:prstGeom prst="rect">
                      <a:avLst/>
                    </a:prstGeom>
                  </pic:spPr>
                </pic:pic>
              </a:graphicData>
            </a:graphic>
          </wp:inline>
        </w:drawing>
      </w:r>
    </w:p>
    <w:p w14:paraId="551A9975" w14:textId="445340CE" w:rsidR="009D394D" w:rsidRDefault="009D394D" w:rsidP="00E8777D">
      <w:pPr>
        <w:pStyle w:val="FigureCaptionPACKT"/>
      </w:pPr>
      <w:r>
        <w:t>Figure 12.14: Viewing SQL VMs</w:t>
      </w:r>
    </w:p>
    <w:p w14:paraId="787DFE75" w14:textId="1BE926C7" w:rsidR="009D394D" w:rsidRDefault="009D394D" w:rsidP="003F5014">
      <w:pPr>
        <w:pStyle w:val="LayoutInformationPACKT"/>
      </w:pPr>
      <w:r>
        <w:t>I</w:t>
      </w:r>
      <w:r w:rsidRPr="006D38BA">
        <w:t>nsert image B42024_</w:t>
      </w:r>
      <w:r>
        <w:t>12</w:t>
      </w:r>
      <w:r w:rsidRPr="006D38BA">
        <w:t>_</w:t>
      </w:r>
      <w:r>
        <w:t>14</w:t>
      </w:r>
      <w:r w:rsidRPr="006D38BA">
        <w:t>.png</w:t>
      </w:r>
    </w:p>
    <w:p w14:paraId="266F8189" w14:textId="54A4959D" w:rsidR="009D394D" w:rsidRDefault="009D394D" w:rsidP="00540755">
      <w:pPr>
        <w:pStyle w:val="NormalPACKT"/>
        <w:rPr>
          <w:lang w:val="en-GB"/>
        </w:rPr>
      </w:pPr>
      <w:r>
        <w:rPr>
          <w:lang w:val="en-GB"/>
        </w:rPr>
        <w:t xml:space="preserve">In </w:t>
      </w:r>
      <w:r w:rsidRPr="009D394D">
        <w:rPr>
          <w:rStyle w:val="ItalicsPACKT"/>
        </w:rPr>
        <w:t>step 3</w:t>
      </w:r>
      <w:r>
        <w:rPr>
          <w:lang w:val="en-GB"/>
        </w:rPr>
        <w:t xml:space="preserve">, you create several Hyper-V VM collection type VM groups, creating no output. In </w:t>
      </w:r>
      <w:r w:rsidRPr="009D394D">
        <w:rPr>
          <w:rStyle w:val="ItalicsPACKT"/>
        </w:rPr>
        <w:t>step 4</w:t>
      </w:r>
      <w:r>
        <w:rPr>
          <w:lang w:val="en-GB"/>
        </w:rPr>
        <w:t xml:space="preserve">, you examine the existing VM groups on </w:t>
      </w:r>
      <w:r w:rsidRPr="009D394D">
        <w:rPr>
          <w:rStyle w:val="CodeInTextPACKT"/>
        </w:rPr>
        <w:t>HV2</w:t>
      </w:r>
      <w:r>
        <w:rPr>
          <w:lang w:val="en-GB"/>
        </w:rPr>
        <w:t>, with output like this:</w:t>
      </w:r>
    </w:p>
    <w:p w14:paraId="490C7FED" w14:textId="0042D2B0" w:rsidR="009D394D" w:rsidRDefault="009D394D" w:rsidP="009D394D">
      <w:pPr>
        <w:pStyle w:val="FigurePACKT"/>
        <w:rPr>
          <w:lang w:val="en-GB"/>
        </w:rPr>
      </w:pPr>
      <w:r>
        <w:drawing>
          <wp:inline distT="0" distB="0" distL="0" distR="0" wp14:anchorId="1E994E6E" wp14:editId="08625143">
            <wp:extent cx="3318852" cy="1095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9556" cy="1105509"/>
                    </a:xfrm>
                    <a:prstGeom prst="rect">
                      <a:avLst/>
                    </a:prstGeom>
                  </pic:spPr>
                </pic:pic>
              </a:graphicData>
            </a:graphic>
          </wp:inline>
        </w:drawing>
      </w:r>
    </w:p>
    <w:p w14:paraId="31B63B64" w14:textId="21760301" w:rsidR="009D394D" w:rsidRDefault="009D394D" w:rsidP="00E8777D">
      <w:pPr>
        <w:pStyle w:val="FigureCaptionPACKT"/>
      </w:pPr>
      <w:r>
        <w:t>Figure 12.15: Viewing VM Groups on HV2</w:t>
      </w:r>
    </w:p>
    <w:p w14:paraId="37113D14" w14:textId="73D63DCD" w:rsidR="009D394D" w:rsidRDefault="009D394D" w:rsidP="002D282C">
      <w:pPr>
        <w:pStyle w:val="LayoutInformationPACKT"/>
      </w:pPr>
      <w:r>
        <w:t>I</w:t>
      </w:r>
      <w:r w:rsidRPr="006D38BA">
        <w:t>nsert image B42024_</w:t>
      </w:r>
      <w:r>
        <w:t>12</w:t>
      </w:r>
      <w:r w:rsidRPr="006D38BA">
        <w:t>_</w:t>
      </w:r>
      <w:r>
        <w:t>15</w:t>
      </w:r>
      <w:r w:rsidRPr="006D38BA">
        <w:t>.png</w:t>
      </w:r>
    </w:p>
    <w:p w14:paraId="14B85F37" w14:textId="3A288C91" w:rsidR="009D394D" w:rsidRDefault="009D394D" w:rsidP="00540755">
      <w:pPr>
        <w:pStyle w:val="NormalPACKT"/>
      </w:pPr>
      <w:r>
        <w:t xml:space="preserve">To simplify </w:t>
      </w:r>
      <w:r w:rsidR="000F04E1">
        <w:t>VM collection groups</w:t>
      </w:r>
      <w:r w:rsidR="002D7D95">
        <w:t>'</w:t>
      </w:r>
      <w:r w:rsidR="000F04E1">
        <w:t xml:space="preserve"> creation</w:t>
      </w:r>
      <w:r>
        <w:t xml:space="preserve">, in </w:t>
      </w:r>
      <w:r w:rsidRPr="009D394D">
        <w:rPr>
          <w:rStyle w:val="ItalicsPACKT"/>
        </w:rPr>
        <w:t>step 5</w:t>
      </w:r>
      <w:r>
        <w:t xml:space="preserve">, you create arrays of the VM names. In </w:t>
      </w:r>
      <w:r w:rsidRPr="009D394D">
        <w:rPr>
          <w:rStyle w:val="ItalicsPACKT"/>
        </w:rPr>
        <w:t>step 6</w:t>
      </w:r>
      <w:r>
        <w:t xml:space="preserve">, you add VMs to the </w:t>
      </w:r>
      <w:proofErr w:type="spellStart"/>
      <w:r w:rsidRPr="009D394D">
        <w:rPr>
          <w:rStyle w:val="CodeInTextPACKT"/>
        </w:rPr>
        <w:t>SQLAccVMG</w:t>
      </w:r>
      <w:proofErr w:type="spellEnd"/>
      <w:r>
        <w:t xml:space="preserve"> VM group, while in </w:t>
      </w:r>
      <w:r w:rsidRPr="009D394D">
        <w:rPr>
          <w:rStyle w:val="ItalicsPACKT"/>
        </w:rPr>
        <w:t>step 7</w:t>
      </w:r>
      <w:r>
        <w:t xml:space="preserve">, you add VMs to the </w:t>
      </w:r>
      <w:proofErr w:type="spellStart"/>
      <w:r w:rsidRPr="009D394D">
        <w:rPr>
          <w:rStyle w:val="CodeInTextPACKT"/>
        </w:rPr>
        <w:t>SQLMfgVMG</w:t>
      </w:r>
      <w:proofErr w:type="spellEnd"/>
      <w:r>
        <w:t xml:space="preserve"> VM group. These three steps produce no console output.</w:t>
      </w:r>
    </w:p>
    <w:p w14:paraId="08E61971" w14:textId="5E7A4BBC" w:rsidR="009D394D" w:rsidRDefault="009D394D" w:rsidP="00540755">
      <w:pPr>
        <w:pStyle w:val="NormalPACKT"/>
      </w:pPr>
      <w:r>
        <w:t xml:space="preserve">Then, in </w:t>
      </w:r>
      <w:r w:rsidRPr="009D394D">
        <w:rPr>
          <w:rStyle w:val="ItalicsPACKT"/>
        </w:rPr>
        <w:t>step 8</w:t>
      </w:r>
      <w:r>
        <w:t>, you view the VM groups again, with output like this:</w:t>
      </w:r>
    </w:p>
    <w:p w14:paraId="2C02013F" w14:textId="6CB4C028" w:rsidR="009D394D" w:rsidRDefault="009D394D" w:rsidP="009D394D">
      <w:pPr>
        <w:pStyle w:val="FigurePACKT"/>
      </w:pPr>
      <w:r>
        <w:lastRenderedPageBreak/>
        <w:drawing>
          <wp:inline distT="0" distB="0" distL="0" distR="0" wp14:anchorId="6D3CB5F8" wp14:editId="0040C371">
            <wp:extent cx="3757866" cy="1171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84973" cy="1180026"/>
                    </a:xfrm>
                    <a:prstGeom prst="rect">
                      <a:avLst/>
                    </a:prstGeom>
                  </pic:spPr>
                </pic:pic>
              </a:graphicData>
            </a:graphic>
          </wp:inline>
        </w:drawing>
      </w:r>
    </w:p>
    <w:p w14:paraId="53C3B60F" w14:textId="305CFF87" w:rsidR="009D394D" w:rsidRDefault="009D394D" w:rsidP="00E8777D">
      <w:pPr>
        <w:pStyle w:val="FigureCaptionPACKT"/>
      </w:pPr>
      <w:r>
        <w:t>Figure 12.16: Viewing VM Groups on HV2</w:t>
      </w:r>
    </w:p>
    <w:p w14:paraId="162C47ED" w14:textId="065D16F3" w:rsidR="009D394D" w:rsidRDefault="009D394D" w:rsidP="00445C5B">
      <w:pPr>
        <w:pStyle w:val="LayoutInformationPACKT"/>
      </w:pPr>
      <w:r>
        <w:t>I</w:t>
      </w:r>
      <w:r w:rsidRPr="006D38BA">
        <w:t>nsert image B42024_</w:t>
      </w:r>
      <w:r>
        <w:t>12</w:t>
      </w:r>
      <w:r w:rsidRPr="006D38BA">
        <w:t>_</w:t>
      </w:r>
      <w:r>
        <w:t>16</w:t>
      </w:r>
      <w:r w:rsidRPr="006D38BA">
        <w:t>.png</w:t>
      </w:r>
    </w:p>
    <w:p w14:paraId="3C46148F" w14:textId="21385D14" w:rsidR="009D394D" w:rsidRDefault="009D394D" w:rsidP="00540755">
      <w:pPr>
        <w:pStyle w:val="NormalPACKT"/>
      </w:pPr>
      <w:r w:rsidRPr="009D394D">
        <w:t xml:space="preserve">In </w:t>
      </w:r>
      <w:r w:rsidRPr="009D394D">
        <w:rPr>
          <w:rStyle w:val="ItalicsPACKT"/>
        </w:rPr>
        <w:t>step 9</w:t>
      </w:r>
      <w:r w:rsidRPr="009D394D">
        <w:t xml:space="preserve">, </w:t>
      </w:r>
      <w:r>
        <w:t>you create a VM Management collection group</w:t>
      </w:r>
      <w:r w:rsidR="000F04E1">
        <w:t>,</w:t>
      </w:r>
      <w:r>
        <w:t xml:space="preserve"> and in </w:t>
      </w:r>
      <w:r w:rsidRPr="00540FE0">
        <w:rPr>
          <w:rStyle w:val="ItalicsPACKT"/>
        </w:rPr>
        <w:t>step 10</w:t>
      </w:r>
      <w:r>
        <w:t xml:space="preserve">, you populate the VM Management collection. To simplify the output, in </w:t>
      </w:r>
      <w:r w:rsidRPr="009D394D">
        <w:rPr>
          <w:rStyle w:val="ItalicsPACKT"/>
        </w:rPr>
        <w:t>step 11</w:t>
      </w:r>
      <w:r>
        <w:t xml:space="preserve">, you set the </w:t>
      </w:r>
      <w:r w:rsidRPr="009D394D">
        <w:rPr>
          <w:rStyle w:val="CodeInTextPACKT"/>
        </w:rPr>
        <w:t>$</w:t>
      </w:r>
      <w:proofErr w:type="spellStart"/>
      <w:r w:rsidRPr="009D394D">
        <w:rPr>
          <w:rStyle w:val="CodeInTextPACKT"/>
        </w:rPr>
        <w:t>FormatEnumerationLimit</w:t>
      </w:r>
      <w:proofErr w:type="spellEnd"/>
      <w:r>
        <w:t xml:space="preserve"> to 99. These </w:t>
      </w:r>
      <w:commentRangeStart w:id="236"/>
      <w:del w:id="237" w:author="Thomas Lee" w:date="2021-05-18T17:42:00Z">
        <w:r w:rsidDel="00AA3E4B">
          <w:delText>two</w:delText>
        </w:r>
        <w:commentRangeEnd w:id="236"/>
        <w:r w:rsidR="00A15782" w:rsidDel="00AA3E4B">
          <w:rPr>
            <w:rStyle w:val="CommentReference"/>
            <w:color w:val="auto"/>
          </w:rPr>
          <w:commentReference w:id="236"/>
        </w:r>
        <w:r w:rsidDel="00AA3E4B">
          <w:delText xml:space="preserve"> </w:delText>
        </w:r>
      </w:del>
      <w:ins w:id="238" w:author="Thomas Lee" w:date="2021-05-18T17:42:00Z">
        <w:r w:rsidR="00AA3E4B">
          <w:t xml:space="preserve">three </w:t>
        </w:r>
      </w:ins>
      <w:r>
        <w:t>steps create no output.</w:t>
      </w:r>
    </w:p>
    <w:p w14:paraId="153540AD" w14:textId="0861A86E" w:rsidR="009D394D" w:rsidRDefault="009D394D" w:rsidP="00540755">
      <w:pPr>
        <w:pStyle w:val="NormalPACKT"/>
      </w:pPr>
      <w:r>
        <w:t xml:space="preserve">In </w:t>
      </w:r>
      <w:r w:rsidRPr="009D394D">
        <w:rPr>
          <w:rStyle w:val="ItalicsPACKT"/>
        </w:rPr>
        <w:t>step 12</w:t>
      </w:r>
      <w:r>
        <w:t>, you view all the fully populated VM groups, sorted by VM group type, with output like this:</w:t>
      </w:r>
    </w:p>
    <w:p w14:paraId="117F5C35" w14:textId="0B4852D5" w:rsidR="009D394D" w:rsidRDefault="009D394D" w:rsidP="009D394D">
      <w:pPr>
        <w:pStyle w:val="FigurePACKT"/>
      </w:pPr>
      <w:r w:rsidRPr="009D394D">
        <w:rPr>
          <w:rStyle w:val="CodeInTextPACKT"/>
          <w:rFonts w:ascii="Tahoma" w:hAnsi="Tahoma"/>
          <w:color w:val="auto"/>
          <w:sz w:val="16"/>
          <w:szCs w:val="24"/>
        </w:rPr>
        <w:drawing>
          <wp:inline distT="0" distB="0" distL="0" distR="0" wp14:anchorId="709E7D28" wp14:editId="70AAF80A">
            <wp:extent cx="4052806" cy="116205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8550" cy="1172299"/>
                    </a:xfrm>
                    <a:prstGeom prst="rect">
                      <a:avLst/>
                    </a:prstGeom>
                  </pic:spPr>
                </pic:pic>
              </a:graphicData>
            </a:graphic>
          </wp:inline>
        </w:drawing>
      </w:r>
    </w:p>
    <w:p w14:paraId="6F5ACDDD" w14:textId="584B8013" w:rsidR="009D394D" w:rsidRDefault="009D394D" w:rsidP="00E8777D">
      <w:pPr>
        <w:pStyle w:val="FigureCaptionPACKT"/>
      </w:pPr>
      <w:r>
        <w:t>Figure 12.17: Viewing fully populated VM Groups on HV2</w:t>
      </w:r>
    </w:p>
    <w:p w14:paraId="0998776C" w14:textId="6F61FEC4" w:rsidR="009D394D" w:rsidRDefault="009D394D" w:rsidP="00E73045">
      <w:pPr>
        <w:pStyle w:val="LayoutInformationPACKT"/>
      </w:pPr>
      <w:r>
        <w:t>I</w:t>
      </w:r>
      <w:r w:rsidRPr="006D38BA">
        <w:t>nsert image B42024_</w:t>
      </w:r>
      <w:r>
        <w:t>12</w:t>
      </w:r>
      <w:r w:rsidRPr="006D38BA">
        <w:t>_</w:t>
      </w:r>
      <w:r>
        <w:t>17</w:t>
      </w:r>
      <w:r w:rsidRPr="006D38BA">
        <w:t>.png</w:t>
      </w:r>
    </w:p>
    <w:p w14:paraId="1D77A662" w14:textId="5B72591F" w:rsidR="009D394D" w:rsidRDefault="009D394D" w:rsidP="00540755">
      <w:pPr>
        <w:pStyle w:val="NormalPACKT"/>
      </w:pPr>
      <w:r w:rsidRPr="009D394D">
        <w:t xml:space="preserve">In </w:t>
      </w:r>
      <w:r w:rsidRPr="009D394D">
        <w:rPr>
          <w:rStyle w:val="ItalicsPACKT"/>
        </w:rPr>
        <w:t>step 1</w:t>
      </w:r>
      <w:r>
        <w:rPr>
          <w:rStyle w:val="ItalicsPACKT"/>
        </w:rPr>
        <w:t>3</w:t>
      </w:r>
      <w:r w:rsidRPr="009D394D">
        <w:t>,</w:t>
      </w:r>
      <w:r>
        <w:t xml:space="preserve"> you use the VM groups you have created to stop, explicitly, all the SQL VMs. In </w:t>
      </w:r>
      <w:r w:rsidRPr="009D394D">
        <w:rPr>
          <w:rStyle w:val="ItalicsPACKT"/>
        </w:rPr>
        <w:t>step 14</w:t>
      </w:r>
      <w:r>
        <w:t xml:space="preserve">, you set the VMs in the </w:t>
      </w:r>
      <w:r w:rsidRPr="009D394D">
        <w:rPr>
          <w:rStyle w:val="CodeInTextPACKT"/>
        </w:rPr>
        <w:t>VMMGSQL</w:t>
      </w:r>
      <w:r>
        <w:t xml:space="preserve"> VM management collection group to have four virtual processors, and in </w:t>
      </w:r>
      <w:r w:rsidRPr="009D394D">
        <w:rPr>
          <w:rStyle w:val="ItalicsPACKT"/>
        </w:rPr>
        <w:t>step 15</w:t>
      </w:r>
      <w:r>
        <w:t xml:space="preserve">, you set the VMs in the </w:t>
      </w:r>
      <w:proofErr w:type="spellStart"/>
      <w:r w:rsidRPr="00EB418E">
        <w:rPr>
          <w:rStyle w:val="CodeInTextPACKT"/>
        </w:rPr>
        <w:t>SQLAccVMG</w:t>
      </w:r>
      <w:proofErr w:type="spellEnd"/>
      <w:r>
        <w:t xml:space="preserve"> VM collection group</w:t>
      </w:r>
      <w:ins w:id="239" w:author="Lucy Wan" w:date="2021-04-21T14:29:00Z">
        <w:r w:rsidR="005C6DF3">
          <w:t xml:space="preserve"> </w:t>
        </w:r>
        <w:commentRangeStart w:id="240"/>
        <w:r w:rsidR="005C6DF3">
          <w:t xml:space="preserve">to </w:t>
        </w:r>
      </w:ins>
      <w:ins w:id="241" w:author="Thomas Lee" w:date="2021-05-18T17:42:00Z">
        <w:r w:rsidR="00AA3E4B">
          <w:t xml:space="preserve">each </w:t>
        </w:r>
      </w:ins>
      <w:ins w:id="242" w:author="Lucy Wan" w:date="2021-04-21T14:29:00Z">
        <w:r w:rsidR="005C6DF3">
          <w:t xml:space="preserve">have </w:t>
        </w:r>
        <w:r w:rsidR="008B0E21">
          <w:t>six virtual processors</w:t>
        </w:r>
        <w:commentRangeEnd w:id="240"/>
        <w:r w:rsidR="008B0E21">
          <w:rPr>
            <w:rStyle w:val="CommentReference"/>
            <w:color w:val="auto"/>
          </w:rPr>
          <w:commentReference w:id="240"/>
        </w:r>
      </w:ins>
      <w:r>
        <w:t>. These three steps produce no output to the console.</w:t>
      </w:r>
    </w:p>
    <w:p w14:paraId="59EE8609" w14:textId="65E8A6FF" w:rsidR="009D394D" w:rsidRDefault="009D394D" w:rsidP="00540755">
      <w:pPr>
        <w:pStyle w:val="NormalPACKT"/>
      </w:pPr>
      <w:r>
        <w:t xml:space="preserve">In </w:t>
      </w:r>
      <w:r w:rsidRPr="009D394D">
        <w:rPr>
          <w:rStyle w:val="ItalicsPACKT"/>
        </w:rPr>
        <w:t>step 16</w:t>
      </w:r>
      <w:r>
        <w:t>, you review the virtual processors assigned to each SQL VM, like this:</w:t>
      </w:r>
    </w:p>
    <w:p w14:paraId="295B61A0" w14:textId="1B6E789E" w:rsidR="009D394D" w:rsidRDefault="009D394D" w:rsidP="009D394D">
      <w:pPr>
        <w:pStyle w:val="FigurePACKT"/>
      </w:pPr>
      <w:del w:id="243" w:author="Thomas Lee" w:date="2021-05-18T17:45:00Z">
        <w:r w:rsidDel="00AA3E4B">
          <w:lastRenderedPageBreak/>
          <w:drawing>
            <wp:inline distT="0" distB="0" distL="0" distR="0" wp14:anchorId="3AF694FF" wp14:editId="09E7255F">
              <wp:extent cx="3753964" cy="1552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93977" cy="1569124"/>
                      </a:xfrm>
                      <a:prstGeom prst="rect">
                        <a:avLst/>
                      </a:prstGeom>
                    </pic:spPr>
                  </pic:pic>
                </a:graphicData>
              </a:graphic>
            </wp:inline>
          </w:drawing>
        </w:r>
      </w:del>
      <w:ins w:id="244" w:author="Thomas Lee" w:date="2021-05-18T17:45:00Z">
        <w:r w:rsidR="00AA3E4B" w:rsidRPr="00AA3E4B">
          <w:t xml:space="preserve"> </w:t>
        </w:r>
        <w:r w:rsidR="00AA3E4B">
          <w:drawing>
            <wp:inline distT="0" distB="0" distL="0" distR="0" wp14:anchorId="4C6F19F8" wp14:editId="742A2C23">
              <wp:extent cx="3657837" cy="145020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5431" cy="1457178"/>
                      </a:xfrm>
                      <a:prstGeom prst="rect">
                        <a:avLst/>
                      </a:prstGeom>
                    </pic:spPr>
                  </pic:pic>
                </a:graphicData>
              </a:graphic>
            </wp:inline>
          </w:drawing>
        </w:r>
      </w:ins>
    </w:p>
    <w:p w14:paraId="27D88C80" w14:textId="3ADE7E0C" w:rsidR="009D394D" w:rsidRDefault="009D394D" w:rsidP="00E8777D">
      <w:pPr>
        <w:pStyle w:val="FigureCaptionPACKT"/>
      </w:pPr>
      <w:r>
        <w:t>Figure 12.18: Viewing virtual processors assigned to each SQL VM</w:t>
      </w:r>
    </w:p>
    <w:p w14:paraId="3992DBCC" w14:textId="049673FF" w:rsidR="009D394D" w:rsidRDefault="009D394D" w:rsidP="00326564">
      <w:pPr>
        <w:pStyle w:val="LayoutInformationPACKT"/>
      </w:pPr>
      <w:r>
        <w:t>I</w:t>
      </w:r>
      <w:r w:rsidRPr="006D38BA">
        <w:t>nsert image B42024_</w:t>
      </w:r>
      <w:r>
        <w:t>12</w:t>
      </w:r>
      <w:r w:rsidRPr="006D38BA">
        <w:t>_</w:t>
      </w:r>
      <w:r>
        <w:t>18</w:t>
      </w:r>
      <w:r w:rsidRPr="006D38BA">
        <w:t>.png</w:t>
      </w:r>
    </w:p>
    <w:p w14:paraId="7236C40A" w14:textId="05E29C61" w:rsidR="00286ABF" w:rsidRPr="00286ABF" w:rsidRDefault="009D394D" w:rsidP="00540755">
      <w:pPr>
        <w:pStyle w:val="NormalPACKT"/>
        <w:rPr>
          <w:lang w:val="en-GB"/>
        </w:rPr>
      </w:pPr>
      <w:r w:rsidRPr="009D394D">
        <w:t xml:space="preserve">In </w:t>
      </w:r>
      <w:r w:rsidRPr="009D394D">
        <w:rPr>
          <w:rStyle w:val="ItalicsPACKT"/>
        </w:rPr>
        <w:t>step 17</w:t>
      </w:r>
      <w:r w:rsidRPr="009D394D">
        <w:t xml:space="preserve">, you remove all the VM from the VM collection groups and in </w:t>
      </w:r>
      <w:r w:rsidRPr="009D394D">
        <w:rPr>
          <w:rStyle w:val="ItalicsPACKT"/>
        </w:rPr>
        <w:t>step 18</w:t>
      </w:r>
      <w:r w:rsidRPr="009D394D">
        <w:t xml:space="preserve">, you remove all </w:t>
      </w:r>
      <w:r>
        <w:t>t</w:t>
      </w:r>
      <w:r w:rsidRPr="009D394D">
        <w:t xml:space="preserve">he members from the VM management VM groups. Finally, in </w:t>
      </w:r>
      <w:r w:rsidRPr="009D394D">
        <w:rPr>
          <w:rStyle w:val="ItalicsPACKT"/>
        </w:rPr>
        <w:t>step 19</w:t>
      </w:r>
      <w:r w:rsidRPr="009D394D">
        <w:t>, you remove all the VM groups.</w:t>
      </w:r>
      <w:r>
        <w:t xml:space="preserve"> These three steps produce no output.</w:t>
      </w:r>
    </w:p>
    <w:p w14:paraId="3074897E" w14:textId="489CC7FB" w:rsidR="009235DE" w:rsidRDefault="009235DE" w:rsidP="009235DE">
      <w:pPr>
        <w:pStyle w:val="Heading2"/>
      </w:pPr>
      <w:r>
        <w:t>There</w:t>
      </w:r>
      <w:r w:rsidR="002D7D95">
        <w:t>'</w:t>
      </w:r>
      <w:r>
        <w:t>s more...</w:t>
      </w:r>
    </w:p>
    <w:p w14:paraId="1789D4AF" w14:textId="4CF481FC" w:rsidR="009D394D" w:rsidRPr="009D394D" w:rsidRDefault="009D394D" w:rsidP="00540755">
      <w:pPr>
        <w:pStyle w:val="NormalPACKT"/>
        <w:rPr>
          <w:lang w:val="en-GB"/>
        </w:rPr>
      </w:pPr>
      <w:r>
        <w:rPr>
          <w:lang w:val="en-GB"/>
        </w:rPr>
        <w:t xml:space="preserve">In </w:t>
      </w:r>
      <w:r w:rsidRPr="009D394D">
        <w:rPr>
          <w:rStyle w:val="ItalicsPACKT"/>
        </w:rPr>
        <w:t>step 11</w:t>
      </w:r>
      <w:r>
        <w:rPr>
          <w:lang w:val="en-GB"/>
        </w:rPr>
        <w:t xml:space="preserve">, you set a value to the </w:t>
      </w:r>
      <w:r w:rsidRPr="00D00587">
        <w:rPr>
          <w:rStyle w:val="CodeInTextPACKT"/>
        </w:rPr>
        <w:t>$</w:t>
      </w:r>
      <w:proofErr w:type="spellStart"/>
      <w:r w:rsidRPr="00D00587">
        <w:rPr>
          <w:rStyle w:val="CodeInTextPACKT"/>
        </w:rPr>
        <w:t>FormatEnumerationLimit</w:t>
      </w:r>
      <w:proofErr w:type="spellEnd"/>
      <w:r>
        <w:rPr>
          <w:lang w:val="en-GB"/>
        </w:rPr>
        <w:t xml:space="preserve"> automatic variable. This variable controls </w:t>
      </w:r>
      <w:commentRangeStart w:id="245"/>
      <w:r>
        <w:rPr>
          <w:lang w:val="en-GB"/>
        </w:rPr>
        <w:t xml:space="preserve">how many repeating groups </w:t>
      </w:r>
      <w:ins w:id="246" w:author="Thomas Lee" w:date="2021-05-18T17:46:00Z">
        <w:r w:rsidR="00AA3E4B">
          <w:rPr>
            <w:lang w:val="en-GB"/>
          </w:rPr>
          <w:t xml:space="preserve">the </w:t>
        </w:r>
      </w:ins>
      <w:del w:id="247" w:author="Thomas Lee" w:date="2021-05-18T17:46:00Z">
        <w:r w:rsidR="00D00587" w:rsidDel="00AA3E4B">
          <w:rPr>
            <w:lang w:val="en-GB"/>
          </w:rPr>
          <w:delText xml:space="preserve">formatted </w:delText>
        </w:r>
        <w:commentRangeEnd w:id="245"/>
        <w:r w:rsidR="00B10DF2" w:rsidDel="00AA3E4B">
          <w:rPr>
            <w:rStyle w:val="CommentReference"/>
            <w:color w:val="auto"/>
          </w:rPr>
          <w:commentReference w:id="245"/>
        </w:r>
        <w:r w:rsidR="00D00587" w:rsidDel="00AA3E4B">
          <w:rPr>
            <w:lang w:val="en-GB"/>
          </w:rPr>
          <w:delText xml:space="preserve">by the </w:delText>
        </w:r>
      </w:del>
      <w:r w:rsidRPr="00D00587">
        <w:rPr>
          <w:rStyle w:val="CodeInTextPACKT"/>
        </w:rPr>
        <w:t>Format-*</w:t>
      </w:r>
      <w:r>
        <w:rPr>
          <w:lang w:val="en-GB"/>
        </w:rPr>
        <w:t xml:space="preserve"> cmdlets</w:t>
      </w:r>
      <w:ins w:id="248" w:author="Thomas Lee" w:date="2021-05-18T17:46:00Z">
        <w:r w:rsidR="00AA3E4B">
          <w:rPr>
            <w:lang w:val="en-GB"/>
          </w:rPr>
          <w:t xml:space="preserve"> </w:t>
        </w:r>
      </w:ins>
      <w:ins w:id="249" w:author="Thomas Lee" w:date="2021-05-18T17:47:00Z">
        <w:r w:rsidR="00AA3E4B">
          <w:rPr>
            <w:lang w:val="en-GB"/>
          </w:rPr>
          <w:t>display</w:t>
        </w:r>
      </w:ins>
      <w:r>
        <w:rPr>
          <w:lang w:val="en-GB"/>
        </w:rPr>
        <w:t>. By default, PowerShell initiali</w:t>
      </w:r>
      <w:r w:rsidR="00D00587">
        <w:rPr>
          <w:lang w:val="en-GB"/>
        </w:rPr>
        <w:t xml:space="preserve">zes </w:t>
      </w:r>
      <w:r>
        <w:rPr>
          <w:lang w:val="en-GB"/>
        </w:rPr>
        <w:t xml:space="preserve">this variable with a value of 4. </w:t>
      </w:r>
      <w:commentRangeStart w:id="250"/>
      <w:commentRangeStart w:id="251"/>
      <w:commentRangeStart w:id="252"/>
      <w:r>
        <w:rPr>
          <w:lang w:val="en-GB"/>
        </w:rPr>
        <w:t xml:space="preserve">Using this default, in </w:t>
      </w:r>
      <w:r w:rsidRPr="00D00587">
        <w:rPr>
          <w:rStyle w:val="ItalicsPACKT"/>
        </w:rPr>
        <w:t>step 11</w:t>
      </w:r>
      <w:r>
        <w:rPr>
          <w:lang w:val="en-GB"/>
        </w:rPr>
        <w:t xml:space="preserve">, you would </w:t>
      </w:r>
      <w:del w:id="253" w:author="Thomas Lee" w:date="2021-05-18T17:47:00Z">
        <w:r w:rsidR="000F04E1" w:rsidDel="00AA3E4B">
          <w:rPr>
            <w:lang w:val="en-GB"/>
          </w:rPr>
          <w:delText>u</w:delText>
        </w:r>
        <w:r w:rsidDel="00AA3E4B">
          <w:rPr>
            <w:lang w:val="en-GB"/>
          </w:rPr>
          <w:delText>se</w:delText>
        </w:r>
      </w:del>
      <w:ins w:id="254" w:author="Thomas Lee" w:date="2021-05-18T17:47:00Z">
        <w:r w:rsidR="00AA3E4B">
          <w:rPr>
            <w:lang w:val="en-GB"/>
          </w:rPr>
          <w:t>see</w:t>
        </w:r>
      </w:ins>
      <w:del w:id="255" w:author="Thomas Lee" w:date="2021-05-18T17:47:00Z">
        <w:r w:rsidDel="00AA3E4B">
          <w:rPr>
            <w:lang w:val="en-GB"/>
          </w:rPr>
          <w:delText xml:space="preserve"> </w:delText>
        </w:r>
      </w:del>
      <w:ins w:id="256" w:author="Thomas Lee" w:date="2021-05-18T17:47:00Z">
        <w:r w:rsidR="00AA3E4B">
          <w:rPr>
            <w:lang w:val="en-GB"/>
          </w:rPr>
          <w:t xml:space="preserve"> </w:t>
        </w:r>
      </w:ins>
      <w:r>
        <w:rPr>
          <w:lang w:val="en-GB"/>
        </w:rPr>
        <w:t>at most 4 members o</w:t>
      </w:r>
      <w:r w:rsidR="000F04E1">
        <w:rPr>
          <w:lang w:val="en-GB"/>
        </w:rPr>
        <w:t>f</w:t>
      </w:r>
      <w:r>
        <w:rPr>
          <w:lang w:val="en-GB"/>
        </w:rPr>
        <w:t xml:space="preserve"> each of the VM groups with PowerShell displaying </w:t>
      </w:r>
      <w:r w:rsidR="002D7D95">
        <w:rPr>
          <w:lang w:val="en-GB"/>
        </w:rPr>
        <w:t>"</w:t>
      </w:r>
      <w:r>
        <w:rPr>
          <w:lang w:val="en-GB"/>
        </w:rPr>
        <w:t>…</w:t>
      </w:r>
      <w:r w:rsidR="002D7D95">
        <w:rPr>
          <w:lang w:val="en-GB"/>
        </w:rPr>
        <w:t>"</w:t>
      </w:r>
      <w:r>
        <w:rPr>
          <w:lang w:val="en-GB"/>
        </w:rPr>
        <w:t xml:space="preserve"> to indicate you have more than 4 members. </w:t>
      </w:r>
      <w:commentRangeEnd w:id="250"/>
      <w:r w:rsidR="008411C4">
        <w:rPr>
          <w:rStyle w:val="CommentReference"/>
          <w:color w:val="auto"/>
        </w:rPr>
        <w:commentReference w:id="250"/>
      </w:r>
      <w:r>
        <w:rPr>
          <w:lang w:val="en-GB"/>
        </w:rPr>
        <w:t>With this step, PowerShell can display up to 99 VM members</w:t>
      </w:r>
      <w:r w:rsidR="00D00587">
        <w:rPr>
          <w:lang w:val="en-GB"/>
        </w:rPr>
        <w:t xml:space="preserve"> for each VM group</w:t>
      </w:r>
      <w:r>
        <w:rPr>
          <w:lang w:val="en-GB"/>
        </w:rPr>
        <w:t xml:space="preserve">. </w:t>
      </w:r>
      <w:commentRangeEnd w:id="251"/>
      <w:r>
        <w:rPr>
          <w:rStyle w:val="CommentReference"/>
        </w:rPr>
        <w:commentReference w:id="251"/>
      </w:r>
      <w:commentRangeEnd w:id="252"/>
      <w:r w:rsidR="00C57111">
        <w:rPr>
          <w:rStyle w:val="CommentReference"/>
          <w:color w:val="auto"/>
        </w:rPr>
        <w:commentReference w:id="252"/>
      </w:r>
    </w:p>
    <w:p w14:paraId="4B0407DE" w14:textId="220C700D" w:rsidR="00F157F0" w:rsidRDefault="00F157F0" w:rsidP="00F157F0">
      <w:pPr>
        <w:pStyle w:val="Heading1"/>
        <w:tabs>
          <w:tab w:val="left" w:pos="0"/>
        </w:tabs>
        <w:rPr>
          <w:lang w:val="en-US"/>
        </w:rPr>
      </w:pPr>
      <w:r>
        <w:rPr>
          <w:lang w:val="en-US"/>
        </w:rPr>
        <w:t xml:space="preserve">Configuring VM </w:t>
      </w:r>
      <w:r w:rsidR="004F444F">
        <w:rPr>
          <w:lang w:val="en-US"/>
        </w:rPr>
        <w:t>h</w:t>
      </w:r>
      <w:r>
        <w:rPr>
          <w:lang w:val="en-US"/>
        </w:rPr>
        <w:t>ardware</w:t>
      </w:r>
    </w:p>
    <w:p w14:paraId="501DAD6F" w14:textId="3115AAA8" w:rsidR="0073018C" w:rsidRPr="0073018C" w:rsidRDefault="0073018C" w:rsidP="00540755">
      <w:pPr>
        <w:pStyle w:val="NormalPACKT"/>
      </w:pPr>
      <w:r w:rsidRPr="0073018C">
        <w:t>Configuring hardware in your virtual machine is very much like configuring a physical computer</w:t>
      </w:r>
      <w:r>
        <w:t xml:space="preserve">, </w:t>
      </w:r>
      <w:r w:rsidRPr="0073018C">
        <w:t>just without the need for a screwdriver. With a physical computer, you can adjust the CPUs and BIOS settings</w:t>
      </w:r>
      <w:r>
        <w:t xml:space="preserve"> and adjust physical RAM, network interfaces, disk interfaces, disk devices,</w:t>
      </w:r>
      <w:r w:rsidRPr="0073018C">
        <w:t xml:space="preserve"> DVD drives (with/without a loaded DVD), and </w:t>
      </w:r>
      <w:r>
        <w:t>more</w:t>
      </w:r>
      <w:r w:rsidRPr="0073018C">
        <w:t xml:space="preserve">. </w:t>
      </w:r>
      <w:r>
        <w:t xml:space="preserve">You can </w:t>
      </w:r>
      <w:r>
        <w:lastRenderedPageBreak/>
        <w:t xml:space="preserve">find each of these </w:t>
      </w:r>
      <w:r w:rsidRPr="0073018C">
        <w:t xml:space="preserve">components </w:t>
      </w:r>
      <w:r>
        <w:t>within a</w:t>
      </w:r>
      <w:r w:rsidRPr="0073018C">
        <w:t xml:space="preserve"> Hyper-V VM</w:t>
      </w:r>
      <w:r>
        <w:t xml:space="preserve">. As you can see in the recipe, </w:t>
      </w:r>
      <w:r w:rsidRPr="0073018C">
        <w:t>the PowerShell cmdlets make it simple to configure the virtual hardware available to any Hyper-V VM.</w:t>
      </w:r>
    </w:p>
    <w:p w14:paraId="08C0C38E" w14:textId="04B33489" w:rsidR="0073018C" w:rsidRPr="0073018C" w:rsidRDefault="0073018C" w:rsidP="00540755">
      <w:pPr>
        <w:pStyle w:val="NormalPACKT"/>
      </w:pPr>
      <w:r w:rsidRPr="0073018C">
        <w:t>In this recipe, you adjust the VM</w:t>
      </w:r>
      <w:r w:rsidR="002D7D95">
        <w:t>'</w:t>
      </w:r>
      <w:r w:rsidRPr="0073018C">
        <w:t xml:space="preserve">s BIOS, CPU count, and memory and then add a SCSI controller. </w:t>
      </w:r>
      <w:r>
        <w:t>With the controller in place, y</w:t>
      </w:r>
      <w:r w:rsidRPr="0073018C">
        <w:t>ou create a</w:t>
      </w:r>
      <w:r>
        <w:t xml:space="preserve"> new</w:t>
      </w:r>
      <w:r w:rsidRPr="0073018C">
        <w:t xml:space="preserve"> virtual disk and assign it to the SCSI controller. Then, you view the results.</w:t>
      </w:r>
    </w:p>
    <w:p w14:paraId="798926AE" w14:textId="7B276143" w:rsidR="0073018C" w:rsidRPr="0073018C" w:rsidRDefault="000F04E1" w:rsidP="00540755">
      <w:pPr>
        <w:pStyle w:val="NormalPACKT"/>
      </w:pPr>
      <w:r>
        <w:t>Like</w:t>
      </w:r>
      <w:r w:rsidR="0073018C" w:rsidRPr="0073018C">
        <w:t xml:space="preserve"> most physical servers, </w:t>
      </w:r>
      <w:r>
        <w:t xml:space="preserve">you cannot change </w:t>
      </w:r>
      <w:r w:rsidR="0073018C" w:rsidRPr="0073018C">
        <w:t xml:space="preserve">all of these </w:t>
      </w:r>
      <w:r>
        <w:t xml:space="preserve">virtual </w:t>
      </w:r>
      <w:r w:rsidR="0073018C" w:rsidRPr="0073018C">
        <w:t xml:space="preserve">components while </w:t>
      </w:r>
      <w:r>
        <w:t>your virtual</w:t>
      </w:r>
      <w:r w:rsidR="0073018C" w:rsidRPr="0073018C">
        <w:t xml:space="preserve"> server </w:t>
      </w:r>
      <w:r>
        <w:t>is up and running</w:t>
      </w:r>
      <w:r w:rsidR="0073018C" w:rsidRPr="0073018C">
        <w:t xml:space="preserve">. You run this recipe from </w:t>
      </w:r>
      <w:r w:rsidR="0073018C" w:rsidRPr="0073018C">
        <w:rPr>
          <w:rStyle w:val="CodeInTextPACKT"/>
        </w:rPr>
        <w:t>HV1</w:t>
      </w:r>
      <w:r w:rsidR="0073018C" w:rsidRPr="0073018C">
        <w:t xml:space="preserve"> and turn the </w:t>
      </w:r>
      <w:proofErr w:type="spellStart"/>
      <w:r w:rsidR="0073018C" w:rsidRPr="0073018C">
        <w:rPr>
          <w:rStyle w:val="CodeInTextPACKT"/>
        </w:rPr>
        <w:t>PSDirect</w:t>
      </w:r>
      <w:proofErr w:type="spellEnd"/>
      <w:r w:rsidR="0073018C" w:rsidRPr="0073018C">
        <w:t xml:space="preserve"> VM off before configuring the virtual hardware.</w:t>
      </w:r>
    </w:p>
    <w:p w14:paraId="167C5D75" w14:textId="13F52B8F" w:rsidR="0073018C" w:rsidRPr="0073018C" w:rsidRDefault="0073018C" w:rsidP="00540755">
      <w:pPr>
        <w:pStyle w:val="NormalPACKT"/>
      </w:pPr>
      <w:r w:rsidRPr="0073018C">
        <w:t>This recipe does not cover the VM</w:t>
      </w:r>
      <w:r w:rsidR="002D7D95">
        <w:t>'</w:t>
      </w:r>
      <w:r w:rsidRPr="0073018C">
        <w:t xml:space="preserve">s virtual NIC. By default, Virtual Machines (such as you created in the </w:t>
      </w:r>
      <w:commentRangeStart w:id="257"/>
      <w:commentRangeStart w:id="258"/>
      <w:r w:rsidRPr="0073018C">
        <w:rPr>
          <w:rStyle w:val="ItalicsPACKT"/>
        </w:rPr>
        <w:t xml:space="preserve">Creating a </w:t>
      </w:r>
      <w:ins w:id="259" w:author="Thomas Lee" w:date="2021-05-18T17:48:00Z">
        <w:r w:rsidR="00AA3E4B">
          <w:rPr>
            <w:rStyle w:val="ItalicsPACKT"/>
          </w:rPr>
          <w:t>Hyper-V VM</w:t>
        </w:r>
      </w:ins>
      <w:del w:id="260" w:author="Thomas Lee" w:date="2021-05-18T17:48:00Z">
        <w:r w:rsidRPr="0073018C" w:rsidDel="00AA3E4B">
          <w:rPr>
            <w:rStyle w:val="ItalicsPACKT"/>
          </w:rPr>
          <w:delText>virtual machine</w:delText>
        </w:r>
      </w:del>
      <w:r w:rsidRPr="0073018C">
        <w:t xml:space="preserve"> </w:t>
      </w:r>
      <w:commentRangeEnd w:id="257"/>
      <w:r w:rsidR="005365B1">
        <w:rPr>
          <w:rStyle w:val="CommentReference"/>
          <w:color w:val="auto"/>
        </w:rPr>
        <w:commentReference w:id="257"/>
      </w:r>
      <w:commentRangeEnd w:id="258"/>
      <w:r w:rsidR="00AA3E4B">
        <w:rPr>
          <w:rStyle w:val="CommentReference"/>
          <w:color w:val="auto"/>
        </w:rPr>
        <w:commentReference w:id="258"/>
      </w:r>
      <w:r w:rsidRPr="0073018C">
        <w:t xml:space="preserve">recipe) contain a single virtual NIC. </w:t>
      </w:r>
      <w:r w:rsidR="009D394D">
        <w:t>Y</w:t>
      </w:r>
      <w:r w:rsidRPr="0073018C">
        <w:t>ou can add additional NICs</w:t>
      </w:r>
      <w:r w:rsidR="009D394D">
        <w:t xml:space="preserve"> to any VM should you wish to</w:t>
      </w:r>
      <w:r w:rsidRPr="0073018C">
        <w:t xml:space="preserve">. </w:t>
      </w:r>
      <w:r w:rsidR="009D394D">
        <w:t xml:space="preserve">You </w:t>
      </w:r>
      <w:ins w:id="261" w:author="Lucy Wan" w:date="2021-04-21T11:16:00Z">
        <w:r w:rsidR="00884911">
          <w:t>c</w:t>
        </w:r>
      </w:ins>
      <w:del w:id="262" w:author="Lucy Wan" w:date="2021-04-21T11:16:00Z">
        <w:r w:rsidR="000F04E1" w:rsidDel="00884911">
          <w:delText>C</w:delText>
        </w:r>
      </w:del>
      <w:r w:rsidR="009D394D">
        <w:t xml:space="preserve">onfigure VM </w:t>
      </w:r>
      <w:r w:rsidRPr="0073018C">
        <w:t>networking in the</w:t>
      </w:r>
      <w:r w:rsidR="009D394D">
        <w:t xml:space="preserve"> </w:t>
      </w:r>
      <w:commentRangeStart w:id="263"/>
      <w:r w:rsidRPr="0073018C">
        <w:rPr>
          <w:rStyle w:val="ItalicsPACKT"/>
        </w:rPr>
        <w:t xml:space="preserve">Configuring </w:t>
      </w:r>
      <w:del w:id="264" w:author="Thomas Lee" w:date="2021-05-18T17:49:00Z">
        <w:r w:rsidRPr="0073018C" w:rsidDel="00AA3E4B">
          <w:rPr>
            <w:rStyle w:val="ItalicsPACKT"/>
          </w:rPr>
          <w:delText>Hyper-V</w:delText>
        </w:r>
      </w:del>
      <w:ins w:id="265" w:author="Thomas Lee" w:date="2021-05-18T17:49:00Z">
        <w:r w:rsidR="00AA3E4B">
          <w:rPr>
            <w:rStyle w:val="ItalicsPACKT"/>
          </w:rPr>
          <w:t xml:space="preserve">VM </w:t>
        </w:r>
      </w:ins>
      <w:r w:rsidRPr="0073018C">
        <w:rPr>
          <w:rStyle w:val="ItalicsPACKT"/>
        </w:rPr>
        <w:t xml:space="preserve"> networking</w:t>
      </w:r>
      <w:commentRangeEnd w:id="263"/>
      <w:r w:rsidR="00352CF2">
        <w:rPr>
          <w:rStyle w:val="CommentReference"/>
          <w:color w:val="auto"/>
        </w:rPr>
        <w:commentReference w:id="263"/>
      </w:r>
      <w:r w:rsidRPr="0073018C">
        <w:t xml:space="preserve"> recipe</w:t>
      </w:r>
      <w:r w:rsidR="000F04E1">
        <w:t xml:space="preserve"> later in this chapter</w:t>
      </w:r>
      <w:r w:rsidRPr="0073018C">
        <w:t>.</w:t>
      </w:r>
    </w:p>
    <w:p w14:paraId="6C3E6B5B" w14:textId="33D78D5A" w:rsidR="00F157F0" w:rsidRDefault="00F157F0" w:rsidP="00F157F0">
      <w:pPr>
        <w:pStyle w:val="Heading2"/>
        <w:tabs>
          <w:tab w:val="left" w:pos="0"/>
        </w:tabs>
      </w:pPr>
      <w:r>
        <w:t xml:space="preserve">Getting </w:t>
      </w:r>
      <w:r w:rsidR="00091C53">
        <w:t>r</w:t>
      </w:r>
      <w:r>
        <w:t>eady</w:t>
      </w:r>
    </w:p>
    <w:p w14:paraId="02188690" w14:textId="37EB2899" w:rsidR="0073018C" w:rsidRDefault="0073018C" w:rsidP="00540755">
      <w:pPr>
        <w:pStyle w:val="NormalPACKT"/>
      </w:pPr>
      <w:r>
        <w:rPr>
          <w:lang w:val="en-GB"/>
        </w:rPr>
        <w:t xml:space="preserve">This recipe uses </w:t>
      </w:r>
      <w:r>
        <w:rPr>
          <w:rStyle w:val="CodeInTextPACKT"/>
        </w:rPr>
        <w:t>HV1</w:t>
      </w:r>
      <w:r w:rsidRPr="0079043F">
        <w:t>, a Windows Server Datacenter host on wh</w:t>
      </w:r>
      <w:r>
        <w:t xml:space="preserve">ich you have installed the Hyper-V feature. You should have also created a VM of Windows Server called </w:t>
      </w:r>
      <w:proofErr w:type="spellStart"/>
      <w:r w:rsidRPr="0073018C">
        <w:rPr>
          <w:rStyle w:val="CodeInTextPACKT"/>
        </w:rPr>
        <w:t>PSDirect</w:t>
      </w:r>
      <w:proofErr w:type="spellEnd"/>
      <w:r>
        <w:t xml:space="preserve">. </w:t>
      </w:r>
    </w:p>
    <w:p w14:paraId="4B8D3D67" w14:textId="380C38BC" w:rsidR="00F157F0" w:rsidRDefault="00F157F0" w:rsidP="00F157F0">
      <w:pPr>
        <w:pStyle w:val="Heading2"/>
        <w:tabs>
          <w:tab w:val="left" w:pos="0"/>
        </w:tabs>
      </w:pPr>
      <w:r>
        <w:t>How to do it...</w:t>
      </w:r>
    </w:p>
    <w:p w14:paraId="6F69AA21" w14:textId="162E9AEC" w:rsidR="009D394D" w:rsidRPr="00D00587" w:rsidRDefault="009D394D" w:rsidP="00D00587">
      <w:pPr>
        <w:pStyle w:val="NumberedBulletPACKT"/>
        <w:numPr>
          <w:ilvl w:val="0"/>
          <w:numId w:val="43"/>
        </w:numPr>
        <w:rPr>
          <w:color w:val="000000"/>
        </w:rPr>
      </w:pPr>
      <w:r w:rsidRPr="009D394D">
        <w:t>Turning off the </w:t>
      </w:r>
      <w:proofErr w:type="spellStart"/>
      <w:r w:rsidRPr="00E61B9A">
        <w:rPr>
          <w:rStyle w:val="CodeInTextPACKT"/>
        </w:rPr>
        <w:t>PSDirect</w:t>
      </w:r>
      <w:proofErr w:type="spellEnd"/>
      <w:r w:rsidRPr="009D394D">
        <w:t> VM</w:t>
      </w:r>
    </w:p>
    <w:p w14:paraId="674EEE3B" w14:textId="77777777" w:rsidR="009D394D" w:rsidRDefault="009D394D" w:rsidP="00540755">
      <w:pPr>
        <w:pStyle w:val="CodePACKT"/>
      </w:pPr>
    </w:p>
    <w:p w14:paraId="43B0B52A" w14:textId="7D314C74" w:rsidR="009D394D" w:rsidRPr="009D394D" w:rsidRDefault="009D394D" w:rsidP="00540755">
      <w:pPr>
        <w:pStyle w:val="CodePACKT"/>
      </w:pPr>
      <w:r w:rsidRPr="009D394D">
        <w:t>Stop-VM -</w:t>
      </w:r>
      <w:proofErr w:type="spellStart"/>
      <w:r w:rsidRPr="009D394D">
        <w:t>VMName</w:t>
      </w:r>
      <w:proofErr w:type="spellEnd"/>
      <w:r w:rsidRPr="009D394D">
        <w:t> </w:t>
      </w:r>
      <w:proofErr w:type="spellStart"/>
      <w:r w:rsidRPr="009D394D">
        <w:t>PSDirect</w:t>
      </w:r>
      <w:proofErr w:type="spellEnd"/>
    </w:p>
    <w:p w14:paraId="6D22F754" w14:textId="77777777" w:rsidR="009D394D" w:rsidRPr="009D394D" w:rsidRDefault="009D394D" w:rsidP="00540755">
      <w:pPr>
        <w:pStyle w:val="CodePACKT"/>
      </w:pPr>
      <w:r w:rsidRPr="009D394D">
        <w:t>Get-VM -</w:t>
      </w:r>
      <w:proofErr w:type="spellStart"/>
      <w:r w:rsidRPr="009D394D">
        <w:t>VMName</w:t>
      </w:r>
      <w:proofErr w:type="spellEnd"/>
      <w:r w:rsidRPr="009D394D">
        <w:t> </w:t>
      </w:r>
      <w:proofErr w:type="spellStart"/>
      <w:r w:rsidRPr="009D394D">
        <w:t>PSDirect</w:t>
      </w:r>
      <w:proofErr w:type="spellEnd"/>
      <w:r w:rsidRPr="009D394D">
        <w:t> </w:t>
      </w:r>
    </w:p>
    <w:p w14:paraId="71774102" w14:textId="77777777" w:rsidR="009D394D" w:rsidRPr="009D394D" w:rsidRDefault="009D394D" w:rsidP="00540755">
      <w:pPr>
        <w:pStyle w:val="CodePACKT"/>
      </w:pPr>
    </w:p>
    <w:p w14:paraId="0705CE5C" w14:textId="434882E4" w:rsidR="009D394D" w:rsidRPr="009D394D" w:rsidRDefault="009D394D" w:rsidP="00D00587">
      <w:pPr>
        <w:pStyle w:val="NumberedBulletPACKT"/>
        <w:rPr>
          <w:color w:val="000000"/>
        </w:rPr>
      </w:pPr>
      <w:r w:rsidRPr="009D394D">
        <w:t>Setting the </w:t>
      </w:r>
      <w:proofErr w:type="spellStart"/>
      <w:r w:rsidRPr="009D394D">
        <w:t>StartupOrder</w:t>
      </w:r>
      <w:proofErr w:type="spellEnd"/>
      <w:r w:rsidRPr="009D394D">
        <w:t> in the VM</w:t>
      </w:r>
      <w:r w:rsidR="002D7D95">
        <w:t>'</w:t>
      </w:r>
      <w:r w:rsidRPr="009D394D">
        <w:t>s BIOS</w:t>
      </w:r>
    </w:p>
    <w:p w14:paraId="2326497A" w14:textId="77777777" w:rsidR="009D394D" w:rsidRPr="009D394D" w:rsidRDefault="009D394D" w:rsidP="00540755">
      <w:pPr>
        <w:pStyle w:val="CodePACKT"/>
        <w:rPr>
          <w:rStyle w:val="CodeInTextPACKT"/>
          <w:color w:val="7030A0"/>
        </w:rPr>
      </w:pPr>
    </w:p>
    <w:p w14:paraId="04CA50CE" w14:textId="7CD6A188" w:rsidR="009D394D" w:rsidRPr="009D394D" w:rsidRDefault="009D394D" w:rsidP="00540755">
      <w:pPr>
        <w:pStyle w:val="CodePACKT"/>
        <w:rPr>
          <w:rStyle w:val="CodeInTextPACKT"/>
          <w:color w:val="7030A0"/>
        </w:rPr>
      </w:pPr>
      <w:r w:rsidRPr="009D394D">
        <w:rPr>
          <w:rStyle w:val="CodeInTextPACKT"/>
          <w:color w:val="7030A0"/>
        </w:rPr>
        <w:t>$Order = </w:t>
      </w:r>
      <w:r w:rsidR="002D7D95">
        <w:rPr>
          <w:rStyle w:val="CodeInTextPACKT"/>
          <w:color w:val="7030A0"/>
        </w:rPr>
        <w:t>'</w:t>
      </w:r>
      <w:r w:rsidRPr="009D394D">
        <w:rPr>
          <w:rStyle w:val="CodeInTextPACKT"/>
          <w:color w:val="7030A0"/>
        </w:rPr>
        <w:t>IDE</w:t>
      </w:r>
      <w:r w:rsidR="002D7D95">
        <w:rPr>
          <w:rStyle w:val="CodeInTextPACKT"/>
          <w:color w:val="7030A0"/>
        </w:rPr>
        <w:t>'</w:t>
      </w:r>
      <w:r w:rsidRPr="009D394D">
        <w:rPr>
          <w:rStyle w:val="CodeInTextPACKT"/>
          <w:color w:val="7030A0"/>
        </w:rPr>
        <w:t>,</w:t>
      </w:r>
      <w:r w:rsidR="002D7D95">
        <w:rPr>
          <w:rStyle w:val="CodeInTextPACKT"/>
          <w:color w:val="7030A0"/>
        </w:rPr>
        <w:t>'</w:t>
      </w:r>
      <w:r w:rsidRPr="009D394D">
        <w:rPr>
          <w:rStyle w:val="CodeInTextPACKT"/>
          <w:color w:val="7030A0"/>
        </w:rPr>
        <w:t>CD</w:t>
      </w:r>
      <w:r w:rsidR="002D7D95">
        <w:rPr>
          <w:rStyle w:val="CodeInTextPACKT"/>
          <w:color w:val="7030A0"/>
        </w:rPr>
        <w:t>'</w:t>
      </w:r>
      <w:r w:rsidRPr="009D394D">
        <w:rPr>
          <w:rStyle w:val="CodeInTextPACKT"/>
          <w:color w:val="7030A0"/>
        </w:rPr>
        <w:t>,</w:t>
      </w:r>
      <w:r w:rsidR="002D7D95">
        <w:rPr>
          <w:rStyle w:val="CodeInTextPACKT"/>
          <w:color w:val="7030A0"/>
        </w:rPr>
        <w:t>'</w:t>
      </w:r>
      <w:proofErr w:type="spellStart"/>
      <w:r w:rsidRPr="009D394D">
        <w:rPr>
          <w:rStyle w:val="CodeInTextPACKT"/>
          <w:color w:val="7030A0"/>
        </w:rPr>
        <w:t>LegacyNetworkAdapter</w:t>
      </w:r>
      <w:proofErr w:type="spellEnd"/>
      <w:r w:rsidR="002D7D95">
        <w:rPr>
          <w:rStyle w:val="CodeInTextPACKT"/>
          <w:color w:val="7030A0"/>
        </w:rPr>
        <w:t>'</w:t>
      </w:r>
      <w:r w:rsidRPr="009D394D">
        <w:rPr>
          <w:rStyle w:val="CodeInTextPACKT"/>
          <w:color w:val="7030A0"/>
        </w:rPr>
        <w:t>,</w:t>
      </w:r>
      <w:r w:rsidR="002D7D95">
        <w:rPr>
          <w:rStyle w:val="CodeInTextPACKT"/>
          <w:color w:val="7030A0"/>
        </w:rPr>
        <w:t>'</w:t>
      </w:r>
      <w:r w:rsidRPr="009D394D">
        <w:rPr>
          <w:rStyle w:val="CodeInTextPACKT"/>
          <w:color w:val="7030A0"/>
        </w:rPr>
        <w:t>Floppy</w:t>
      </w:r>
      <w:r w:rsidR="002D7D95">
        <w:rPr>
          <w:rStyle w:val="CodeInTextPACKT"/>
          <w:color w:val="7030A0"/>
        </w:rPr>
        <w:t>'</w:t>
      </w:r>
    </w:p>
    <w:p w14:paraId="608A96D9" w14:textId="77777777" w:rsidR="009D394D" w:rsidRPr="009D394D" w:rsidRDefault="009D394D" w:rsidP="00540755">
      <w:pPr>
        <w:pStyle w:val="CodePACKT"/>
        <w:rPr>
          <w:rStyle w:val="CodeInTextPACKT"/>
          <w:color w:val="7030A0"/>
        </w:rPr>
      </w:pPr>
      <w:r w:rsidRPr="009D394D">
        <w:rPr>
          <w:rStyle w:val="CodeInTextPACKT"/>
          <w:color w:val="7030A0"/>
        </w:rPr>
        <w:t>Set-</w:t>
      </w:r>
      <w:proofErr w:type="spellStart"/>
      <w:r w:rsidRPr="009D394D">
        <w:rPr>
          <w:rStyle w:val="CodeInTextPACKT"/>
          <w:color w:val="7030A0"/>
        </w:rPr>
        <w:t>VMBios</w:t>
      </w:r>
      <w:proofErr w:type="spellEnd"/>
      <w:r w:rsidRPr="009D394D">
        <w:rPr>
          <w:rStyle w:val="CodeInTextPACKT"/>
          <w:color w:val="7030A0"/>
        </w:rPr>
        <w:t> -</w:t>
      </w:r>
      <w:proofErr w:type="spellStart"/>
      <w:r w:rsidRPr="009D394D">
        <w:rPr>
          <w:rStyle w:val="CodeInTextPACKT"/>
          <w:color w:val="7030A0"/>
        </w:rPr>
        <w:t>VmName</w:t>
      </w:r>
      <w:proofErr w:type="spellEnd"/>
      <w:r w:rsidRPr="009D394D">
        <w:rPr>
          <w:rStyle w:val="CodeInTextPACKT"/>
          <w:color w:val="7030A0"/>
        </w:rPr>
        <w:t> </w:t>
      </w:r>
      <w:proofErr w:type="spellStart"/>
      <w:r w:rsidRPr="009D394D">
        <w:rPr>
          <w:rStyle w:val="CodeInTextPACKT"/>
          <w:color w:val="7030A0"/>
        </w:rPr>
        <w:t>PSDirect</w:t>
      </w:r>
      <w:proofErr w:type="spellEnd"/>
      <w:r w:rsidRPr="009D394D">
        <w:rPr>
          <w:rStyle w:val="CodeInTextPACKT"/>
          <w:color w:val="7030A0"/>
        </w:rPr>
        <w:t> -</w:t>
      </w:r>
      <w:proofErr w:type="spellStart"/>
      <w:r w:rsidRPr="009D394D">
        <w:rPr>
          <w:rStyle w:val="CodeInTextPACKT"/>
          <w:color w:val="7030A0"/>
        </w:rPr>
        <w:t>StartupOrder</w:t>
      </w:r>
      <w:proofErr w:type="spellEnd"/>
      <w:r w:rsidRPr="009D394D">
        <w:rPr>
          <w:rStyle w:val="CodeInTextPACKT"/>
          <w:color w:val="7030A0"/>
        </w:rPr>
        <w:t> $Order</w:t>
      </w:r>
    </w:p>
    <w:p w14:paraId="3FC9DC86" w14:textId="77777777" w:rsidR="009D394D" w:rsidRPr="009D394D" w:rsidRDefault="009D394D" w:rsidP="00540755">
      <w:pPr>
        <w:pStyle w:val="CodePACKT"/>
        <w:rPr>
          <w:rStyle w:val="CodeInTextPACKT"/>
          <w:color w:val="7030A0"/>
        </w:rPr>
      </w:pPr>
      <w:commentRangeStart w:id="266"/>
      <w:r w:rsidRPr="009D394D">
        <w:rPr>
          <w:rStyle w:val="CodeInTextPACKT"/>
          <w:color w:val="7030A0"/>
        </w:rPr>
        <w:t>Get-</w:t>
      </w:r>
      <w:proofErr w:type="spellStart"/>
      <w:r w:rsidRPr="009D394D">
        <w:rPr>
          <w:rStyle w:val="CodeInTextPACKT"/>
          <w:color w:val="7030A0"/>
        </w:rPr>
        <w:t>VMBios</w:t>
      </w:r>
      <w:proofErr w:type="spellEnd"/>
      <w:r w:rsidRPr="009D394D">
        <w:rPr>
          <w:rStyle w:val="CodeInTextPACKT"/>
          <w:color w:val="7030A0"/>
        </w:rPr>
        <w:t> </w:t>
      </w:r>
      <w:proofErr w:type="spellStart"/>
      <w:r w:rsidRPr="009D394D">
        <w:rPr>
          <w:rStyle w:val="CodeInTextPACKT"/>
          <w:color w:val="7030A0"/>
        </w:rPr>
        <w:t>PSDirect</w:t>
      </w:r>
      <w:commentRangeEnd w:id="266"/>
      <w:proofErr w:type="spellEnd"/>
      <w:r w:rsidR="001878C9">
        <w:rPr>
          <w:rStyle w:val="CommentReference"/>
          <w:rFonts w:ascii="Times New Roman" w:hAnsi="Times New Roman"/>
          <w:color w:val="auto"/>
          <w:lang w:eastAsia="en-US"/>
        </w:rPr>
        <w:commentReference w:id="266"/>
      </w:r>
    </w:p>
    <w:p w14:paraId="3E1DC46A" w14:textId="77777777" w:rsidR="009D394D" w:rsidRPr="009D394D" w:rsidRDefault="009D394D" w:rsidP="00540755">
      <w:pPr>
        <w:pStyle w:val="CodePACKT"/>
        <w:rPr>
          <w:rStyle w:val="CodeInTextPACKT"/>
          <w:color w:val="7030A0"/>
        </w:rPr>
      </w:pPr>
    </w:p>
    <w:p w14:paraId="1704F824" w14:textId="4B545442" w:rsidR="009D394D" w:rsidRPr="00E61B9A" w:rsidRDefault="009D394D" w:rsidP="00D00587">
      <w:pPr>
        <w:pStyle w:val="NumberedBulletPACKT"/>
      </w:pPr>
      <w:r w:rsidRPr="009D394D">
        <w:t>Setting and viewing CPU count for </w:t>
      </w:r>
      <w:proofErr w:type="spellStart"/>
      <w:r w:rsidRPr="00E61B9A">
        <w:rPr>
          <w:rStyle w:val="CodeInTextPACKT"/>
        </w:rPr>
        <w:t>PSDirect</w:t>
      </w:r>
      <w:proofErr w:type="spellEnd"/>
    </w:p>
    <w:p w14:paraId="66127C35" w14:textId="77777777" w:rsidR="009D394D" w:rsidRPr="00E61B9A" w:rsidRDefault="009D394D" w:rsidP="00540755">
      <w:pPr>
        <w:pStyle w:val="CodePACKT"/>
      </w:pPr>
    </w:p>
    <w:p w14:paraId="34B04A8E" w14:textId="0EDD97BA" w:rsidR="009D394D" w:rsidRPr="00E61B9A" w:rsidRDefault="009D394D" w:rsidP="00540755">
      <w:pPr>
        <w:pStyle w:val="CodePACKT"/>
      </w:pPr>
      <w:r w:rsidRPr="00E61B9A">
        <w:t>Set-</w:t>
      </w:r>
      <w:proofErr w:type="spellStart"/>
      <w:r w:rsidRPr="00E61B9A">
        <w:t>VMProcessor</w:t>
      </w:r>
      <w:proofErr w:type="spellEnd"/>
      <w:r w:rsidRPr="00E61B9A">
        <w:t> -</w:t>
      </w:r>
      <w:proofErr w:type="spellStart"/>
      <w:r w:rsidRPr="00E61B9A">
        <w:t>VMName</w:t>
      </w:r>
      <w:proofErr w:type="spellEnd"/>
      <w:r w:rsidRPr="00E61B9A">
        <w:t> </w:t>
      </w:r>
      <w:proofErr w:type="spellStart"/>
      <w:r w:rsidRPr="00E61B9A">
        <w:t>PSDirect</w:t>
      </w:r>
      <w:proofErr w:type="spellEnd"/>
      <w:r w:rsidRPr="00E61B9A">
        <w:t> -Count 2</w:t>
      </w:r>
    </w:p>
    <w:p w14:paraId="6A28FC61" w14:textId="3C34267C" w:rsidR="009D394D" w:rsidRPr="00E61B9A" w:rsidRDefault="009D394D" w:rsidP="00540755">
      <w:pPr>
        <w:pStyle w:val="CodePACKT"/>
      </w:pPr>
      <w:r w:rsidRPr="00E61B9A">
        <w:t>Get-</w:t>
      </w:r>
      <w:proofErr w:type="spellStart"/>
      <w:r w:rsidRPr="00E61B9A">
        <w:t>VMProcessor</w:t>
      </w:r>
      <w:proofErr w:type="spellEnd"/>
      <w:r w:rsidRPr="00E61B9A">
        <w:t> -</w:t>
      </w:r>
      <w:proofErr w:type="spellStart"/>
      <w:r w:rsidRPr="00E61B9A">
        <w:t>V</w:t>
      </w:r>
      <w:r w:rsidR="00E61B9A">
        <w:t>M</w:t>
      </w:r>
      <w:r w:rsidRPr="00E61B9A">
        <w:t>Name</w:t>
      </w:r>
      <w:proofErr w:type="spellEnd"/>
      <w:r w:rsidRPr="00E61B9A">
        <w:t> </w:t>
      </w:r>
      <w:proofErr w:type="spellStart"/>
      <w:r w:rsidRPr="00E61B9A">
        <w:t>PSDirect</w:t>
      </w:r>
      <w:proofErr w:type="spellEnd"/>
      <w:r w:rsidRPr="00E61B9A">
        <w:t> |</w:t>
      </w:r>
    </w:p>
    <w:p w14:paraId="41670A6D" w14:textId="77777777" w:rsidR="009D394D" w:rsidRPr="00E61B9A" w:rsidRDefault="009D394D" w:rsidP="00540755">
      <w:pPr>
        <w:pStyle w:val="CodePACKT"/>
      </w:pPr>
      <w:r w:rsidRPr="00E61B9A">
        <w:t>  Format-Table </w:t>
      </w:r>
      <w:proofErr w:type="spellStart"/>
      <w:r w:rsidRPr="00E61B9A">
        <w:t>VMName</w:t>
      </w:r>
      <w:proofErr w:type="spellEnd"/>
      <w:r w:rsidRPr="00E61B9A">
        <w:t>, Count</w:t>
      </w:r>
    </w:p>
    <w:p w14:paraId="2907D4BC" w14:textId="77777777" w:rsidR="009D394D" w:rsidRPr="00E61B9A" w:rsidRDefault="009D394D" w:rsidP="00540755">
      <w:pPr>
        <w:pStyle w:val="CodePACKT"/>
      </w:pPr>
    </w:p>
    <w:p w14:paraId="2C7901AC" w14:textId="0D70DF5E" w:rsidR="009D394D" w:rsidRPr="009D394D" w:rsidRDefault="009D394D" w:rsidP="00D00587">
      <w:pPr>
        <w:pStyle w:val="NumberedBulletPACKT"/>
        <w:rPr>
          <w:color w:val="000000"/>
        </w:rPr>
      </w:pPr>
      <w:r w:rsidRPr="000502CB">
        <w:t>Setting </w:t>
      </w:r>
      <w:r w:rsidRPr="009D394D">
        <w:t>and viewing </w:t>
      </w:r>
      <w:proofErr w:type="spellStart"/>
      <w:r w:rsidRPr="00E61B9A">
        <w:rPr>
          <w:rStyle w:val="CodeInTextPACKT"/>
        </w:rPr>
        <w:t>PSDirect</w:t>
      </w:r>
      <w:proofErr w:type="spellEnd"/>
      <w:r w:rsidRPr="009D394D">
        <w:t> memory</w:t>
      </w:r>
    </w:p>
    <w:p w14:paraId="2FCA1561" w14:textId="77777777" w:rsidR="009D394D" w:rsidRPr="009D394D" w:rsidRDefault="009D394D" w:rsidP="00540755">
      <w:pPr>
        <w:pStyle w:val="CodePACKT"/>
      </w:pPr>
    </w:p>
    <w:p w14:paraId="3941E100" w14:textId="3E35C4C2" w:rsidR="009D394D" w:rsidRPr="009D394D" w:rsidRDefault="009D394D" w:rsidP="00540755">
      <w:pPr>
        <w:pStyle w:val="CodePACKT"/>
      </w:pPr>
      <w:r w:rsidRPr="009D394D">
        <w:lastRenderedPageBreak/>
        <w:t>$VMHT = [ordered] @{</w:t>
      </w:r>
    </w:p>
    <w:p w14:paraId="2F619BB6" w14:textId="7DD06A28" w:rsidR="009D394D" w:rsidRPr="009D394D" w:rsidRDefault="009D394D" w:rsidP="00540755">
      <w:pPr>
        <w:pStyle w:val="CodePACKT"/>
      </w:pPr>
      <w:r w:rsidRPr="009D394D">
        <w:t>  </w:t>
      </w:r>
      <w:proofErr w:type="spellStart"/>
      <w:r w:rsidRPr="009D394D">
        <w:t>VMName</w:t>
      </w:r>
      <w:proofErr w:type="spellEnd"/>
      <w:r w:rsidRPr="009D394D">
        <w:t>               = </w:t>
      </w:r>
      <w:r w:rsidR="002D7D95">
        <w:t>'</w:t>
      </w:r>
      <w:proofErr w:type="spellStart"/>
      <w:r w:rsidRPr="009D394D">
        <w:t>PSDirect</w:t>
      </w:r>
      <w:proofErr w:type="spellEnd"/>
      <w:r w:rsidR="002D7D95">
        <w:t>'</w:t>
      </w:r>
    </w:p>
    <w:p w14:paraId="4E9F5F5F" w14:textId="77777777" w:rsidR="009D394D" w:rsidRPr="009D394D" w:rsidRDefault="009D394D" w:rsidP="00540755">
      <w:pPr>
        <w:pStyle w:val="CodePACKT"/>
      </w:pPr>
      <w:r w:rsidRPr="009D394D">
        <w:t>  </w:t>
      </w:r>
      <w:proofErr w:type="spellStart"/>
      <w:r w:rsidRPr="009D394D">
        <w:t>DynamicMemoryEnabled</w:t>
      </w:r>
      <w:proofErr w:type="spellEnd"/>
      <w:r w:rsidRPr="009D394D">
        <w:t> = $true</w:t>
      </w:r>
    </w:p>
    <w:p w14:paraId="531A9993" w14:textId="77777777" w:rsidR="009D394D" w:rsidRPr="009D394D" w:rsidRDefault="009D394D" w:rsidP="00540755">
      <w:pPr>
        <w:pStyle w:val="CodePACKT"/>
      </w:pPr>
      <w:r w:rsidRPr="009D394D">
        <w:t>  </w:t>
      </w:r>
      <w:proofErr w:type="spellStart"/>
      <w:r w:rsidRPr="009D394D">
        <w:t>MinimumBytes</w:t>
      </w:r>
      <w:proofErr w:type="spellEnd"/>
      <w:r w:rsidRPr="009D394D">
        <w:t>         = 512MB</w:t>
      </w:r>
    </w:p>
    <w:p w14:paraId="3E8282FB" w14:textId="77777777" w:rsidR="009D394D" w:rsidRPr="009D394D" w:rsidRDefault="009D394D" w:rsidP="00540755">
      <w:pPr>
        <w:pStyle w:val="CodePACKT"/>
      </w:pPr>
      <w:r w:rsidRPr="009D394D">
        <w:t>  </w:t>
      </w:r>
      <w:proofErr w:type="spellStart"/>
      <w:r w:rsidRPr="009D394D">
        <w:t>StartupBytes</w:t>
      </w:r>
      <w:proofErr w:type="spellEnd"/>
      <w:r w:rsidRPr="009D394D">
        <w:t>         = 1GB</w:t>
      </w:r>
    </w:p>
    <w:p w14:paraId="2FE7A436" w14:textId="77777777" w:rsidR="009D394D" w:rsidRPr="009D394D" w:rsidRDefault="009D394D" w:rsidP="00540755">
      <w:pPr>
        <w:pStyle w:val="CodePACKT"/>
      </w:pPr>
      <w:r w:rsidRPr="009D394D">
        <w:t>  </w:t>
      </w:r>
      <w:proofErr w:type="spellStart"/>
      <w:r w:rsidRPr="009D394D">
        <w:t>MaximumBytes</w:t>
      </w:r>
      <w:proofErr w:type="spellEnd"/>
      <w:r w:rsidRPr="009D394D">
        <w:t>         = 2GB</w:t>
      </w:r>
    </w:p>
    <w:p w14:paraId="64937AF7" w14:textId="77777777" w:rsidR="009D394D" w:rsidRPr="009D394D" w:rsidRDefault="009D394D" w:rsidP="00540755">
      <w:pPr>
        <w:pStyle w:val="CodePACKT"/>
      </w:pPr>
      <w:r w:rsidRPr="009D394D">
        <w:t>}</w:t>
      </w:r>
    </w:p>
    <w:p w14:paraId="08E13D49" w14:textId="77777777" w:rsidR="009D394D" w:rsidRPr="009D394D" w:rsidRDefault="009D394D" w:rsidP="00540755">
      <w:pPr>
        <w:pStyle w:val="CodePACKT"/>
      </w:pPr>
      <w:r w:rsidRPr="009D394D">
        <w:t>Set-</w:t>
      </w:r>
      <w:proofErr w:type="spellStart"/>
      <w:r w:rsidRPr="009D394D">
        <w:t>VMMemory</w:t>
      </w:r>
      <w:proofErr w:type="spellEnd"/>
      <w:r w:rsidRPr="009D394D">
        <w:t> @VMHT</w:t>
      </w:r>
    </w:p>
    <w:p w14:paraId="43F8CE0B" w14:textId="77777777" w:rsidR="009D394D" w:rsidRPr="009D394D" w:rsidRDefault="009D394D" w:rsidP="00540755">
      <w:pPr>
        <w:pStyle w:val="CodePACKT"/>
      </w:pPr>
      <w:r w:rsidRPr="009D394D">
        <w:t>Get-</w:t>
      </w:r>
      <w:proofErr w:type="spellStart"/>
      <w:r w:rsidRPr="009D394D">
        <w:t>VMMemory</w:t>
      </w:r>
      <w:proofErr w:type="spellEnd"/>
      <w:r w:rsidRPr="009D394D">
        <w:t> -</w:t>
      </w:r>
      <w:proofErr w:type="spellStart"/>
      <w:r w:rsidRPr="009D394D">
        <w:t>VMName</w:t>
      </w:r>
      <w:proofErr w:type="spellEnd"/>
      <w:r w:rsidRPr="009D394D">
        <w:t> </w:t>
      </w:r>
      <w:proofErr w:type="spellStart"/>
      <w:r w:rsidRPr="009D394D">
        <w:t>PSDirect</w:t>
      </w:r>
      <w:proofErr w:type="spellEnd"/>
    </w:p>
    <w:p w14:paraId="7EB0EB83" w14:textId="77777777" w:rsidR="009D394D" w:rsidRPr="00E61B9A" w:rsidRDefault="009D394D" w:rsidP="00540755">
      <w:pPr>
        <w:pStyle w:val="CodePACKT"/>
      </w:pPr>
    </w:p>
    <w:p w14:paraId="58A08E8F" w14:textId="31690D35" w:rsidR="009D394D" w:rsidRPr="009D394D" w:rsidRDefault="009D394D" w:rsidP="00D00587">
      <w:pPr>
        <w:pStyle w:val="NumberedBulletPACKT"/>
        <w:rPr>
          <w:color w:val="000000"/>
        </w:rPr>
      </w:pPr>
      <w:r w:rsidRPr="009D394D">
        <w:t>Adding and viewing </w:t>
      </w:r>
      <w:commentRangeStart w:id="267"/>
      <w:r w:rsidRPr="009D394D">
        <w:t>a</w:t>
      </w:r>
      <w:commentRangeEnd w:id="267"/>
      <w:r w:rsidR="005335AB">
        <w:rPr>
          <w:rStyle w:val="CommentReference"/>
        </w:rPr>
        <w:commentReference w:id="267"/>
      </w:r>
      <w:r w:rsidRPr="009D394D">
        <w:t> S</w:t>
      </w:r>
      <w:r w:rsidR="000F04E1">
        <w:t>CSI c</w:t>
      </w:r>
      <w:r w:rsidRPr="009D394D">
        <w:t>ontroller in the </w:t>
      </w:r>
      <w:proofErr w:type="spellStart"/>
      <w:r w:rsidRPr="00E61B9A">
        <w:rPr>
          <w:rStyle w:val="CodeInTextPACKT"/>
        </w:rPr>
        <w:t>PSDirect</w:t>
      </w:r>
      <w:proofErr w:type="spellEnd"/>
      <w:r w:rsidRPr="009D394D">
        <w:t> VM</w:t>
      </w:r>
    </w:p>
    <w:p w14:paraId="7172802C" w14:textId="77777777" w:rsidR="00E61B9A" w:rsidRDefault="00E61B9A" w:rsidP="00540755">
      <w:pPr>
        <w:pStyle w:val="CodePACKT"/>
      </w:pPr>
    </w:p>
    <w:p w14:paraId="2289D76C" w14:textId="0EF1E889" w:rsidR="009D394D" w:rsidRPr="009D394D" w:rsidRDefault="009D394D" w:rsidP="00540755">
      <w:pPr>
        <w:pStyle w:val="CodePACKT"/>
      </w:pPr>
      <w:r w:rsidRPr="009D394D">
        <w:t>Add-</w:t>
      </w:r>
      <w:proofErr w:type="spellStart"/>
      <w:r w:rsidRPr="009D394D">
        <w:t>VMScsiController</w:t>
      </w:r>
      <w:proofErr w:type="spellEnd"/>
      <w:r w:rsidRPr="009D394D">
        <w:t> -</w:t>
      </w:r>
      <w:proofErr w:type="spellStart"/>
      <w:r w:rsidRPr="009D394D">
        <w:t>VMName</w:t>
      </w:r>
      <w:proofErr w:type="spellEnd"/>
      <w:r w:rsidRPr="009D394D">
        <w:t> </w:t>
      </w:r>
      <w:proofErr w:type="spellStart"/>
      <w:r w:rsidRPr="009D394D">
        <w:t>PSDirect</w:t>
      </w:r>
      <w:proofErr w:type="spellEnd"/>
    </w:p>
    <w:p w14:paraId="1D1A0B0D" w14:textId="50ABFEDC" w:rsidR="009D394D" w:rsidRDefault="009D394D" w:rsidP="00540755">
      <w:pPr>
        <w:pStyle w:val="CodePACKT"/>
      </w:pPr>
      <w:r w:rsidRPr="009D394D">
        <w:t>Get-</w:t>
      </w:r>
      <w:proofErr w:type="spellStart"/>
      <w:r w:rsidRPr="009D394D">
        <w:t>VMScsiController</w:t>
      </w:r>
      <w:proofErr w:type="spellEnd"/>
      <w:r w:rsidRPr="009D394D">
        <w:t> -</w:t>
      </w:r>
      <w:proofErr w:type="spellStart"/>
      <w:r w:rsidRPr="009D394D">
        <w:t>VMName</w:t>
      </w:r>
      <w:proofErr w:type="spellEnd"/>
      <w:r w:rsidRPr="009D394D">
        <w:t> </w:t>
      </w:r>
      <w:proofErr w:type="spellStart"/>
      <w:r w:rsidRPr="009D394D">
        <w:t>PSDirect</w:t>
      </w:r>
      <w:proofErr w:type="spellEnd"/>
    </w:p>
    <w:p w14:paraId="715D26E5" w14:textId="77777777" w:rsidR="00E61B9A" w:rsidRPr="009D394D" w:rsidRDefault="00E61B9A" w:rsidP="00540755">
      <w:pPr>
        <w:pStyle w:val="CodePACKT"/>
      </w:pPr>
    </w:p>
    <w:p w14:paraId="654BBF4F" w14:textId="1F4E699F" w:rsidR="009D394D" w:rsidRPr="009D394D" w:rsidRDefault="009D394D" w:rsidP="00D00587">
      <w:pPr>
        <w:pStyle w:val="NumberedBulletPACKT"/>
        <w:rPr>
          <w:color w:val="000000"/>
        </w:rPr>
      </w:pPr>
      <w:r w:rsidRPr="009D394D">
        <w:t>Starting the </w:t>
      </w:r>
      <w:proofErr w:type="spellStart"/>
      <w:r w:rsidRPr="00E61B9A">
        <w:rPr>
          <w:rStyle w:val="CodeInTextPACKT"/>
        </w:rPr>
        <w:t>PSDirect</w:t>
      </w:r>
      <w:proofErr w:type="spellEnd"/>
      <w:r w:rsidRPr="00CF08FC">
        <w:t> </w:t>
      </w:r>
      <w:r w:rsidRPr="009D394D">
        <w:t>VM</w:t>
      </w:r>
    </w:p>
    <w:p w14:paraId="33520822" w14:textId="77777777" w:rsidR="009D394D" w:rsidRPr="009D394D" w:rsidRDefault="009D394D" w:rsidP="00540755">
      <w:pPr>
        <w:pStyle w:val="CodePACKT"/>
      </w:pPr>
    </w:p>
    <w:p w14:paraId="25F72440" w14:textId="1E36B1DC" w:rsidR="009D394D" w:rsidRPr="009D394D" w:rsidRDefault="009D394D" w:rsidP="00540755">
      <w:pPr>
        <w:pStyle w:val="CodePACKT"/>
      </w:pPr>
      <w:r w:rsidRPr="009D394D">
        <w:t>Start-VM -</w:t>
      </w:r>
      <w:proofErr w:type="spellStart"/>
      <w:r w:rsidRPr="009D394D">
        <w:t>VMName</w:t>
      </w:r>
      <w:proofErr w:type="spellEnd"/>
      <w:r w:rsidRPr="009D394D">
        <w:t> </w:t>
      </w:r>
      <w:proofErr w:type="spellStart"/>
      <w:r w:rsidRPr="009D394D">
        <w:t>PSDirect</w:t>
      </w:r>
      <w:proofErr w:type="spellEnd"/>
    </w:p>
    <w:p w14:paraId="153669F8" w14:textId="77777777" w:rsidR="009D394D" w:rsidRPr="009D394D" w:rsidRDefault="009D394D" w:rsidP="00540755">
      <w:pPr>
        <w:pStyle w:val="CodePACKT"/>
      </w:pPr>
      <w:r w:rsidRPr="009D394D">
        <w:t>Wait-VM -</w:t>
      </w:r>
      <w:proofErr w:type="spellStart"/>
      <w:r w:rsidRPr="009D394D">
        <w:t>VMName</w:t>
      </w:r>
      <w:proofErr w:type="spellEnd"/>
      <w:r w:rsidRPr="009D394D">
        <w:t> </w:t>
      </w:r>
      <w:proofErr w:type="spellStart"/>
      <w:r w:rsidRPr="009D394D">
        <w:t>PSDirect</w:t>
      </w:r>
      <w:proofErr w:type="spellEnd"/>
      <w:r w:rsidRPr="009D394D">
        <w:t> -For </w:t>
      </w:r>
      <w:proofErr w:type="spellStart"/>
      <w:r w:rsidRPr="009D394D">
        <w:t>IPAddress</w:t>
      </w:r>
      <w:proofErr w:type="spellEnd"/>
    </w:p>
    <w:p w14:paraId="638C03D7" w14:textId="77777777" w:rsidR="009D394D" w:rsidRPr="009D394D" w:rsidRDefault="009D394D" w:rsidP="009D394D">
      <w:pPr>
        <w:shd w:val="clear" w:color="auto" w:fill="FFFFFF"/>
        <w:spacing w:after="0" w:line="285" w:lineRule="atLeast"/>
        <w:rPr>
          <w:rFonts w:ascii="Consolas" w:hAnsi="Consolas"/>
          <w:color w:val="000000"/>
          <w:sz w:val="21"/>
          <w:szCs w:val="21"/>
        </w:rPr>
      </w:pPr>
    </w:p>
    <w:p w14:paraId="0D7C4A84" w14:textId="2029FF8D" w:rsidR="009D394D" w:rsidRPr="009D394D" w:rsidRDefault="009D394D" w:rsidP="00D00587">
      <w:pPr>
        <w:pStyle w:val="NumberedBulletPACKT"/>
        <w:rPr>
          <w:color w:val="000000"/>
        </w:rPr>
      </w:pPr>
      <w:r w:rsidRPr="009D394D">
        <w:t>Creating a new VHDX file for the </w:t>
      </w:r>
      <w:proofErr w:type="spellStart"/>
      <w:r w:rsidRPr="00E61B9A">
        <w:rPr>
          <w:rStyle w:val="CodeInTextPACKT"/>
        </w:rPr>
        <w:t>PSDirect</w:t>
      </w:r>
      <w:proofErr w:type="spellEnd"/>
      <w:r w:rsidRPr="009D394D">
        <w:t> VM</w:t>
      </w:r>
    </w:p>
    <w:p w14:paraId="011A0933" w14:textId="77777777" w:rsidR="009D394D" w:rsidRPr="009D394D" w:rsidRDefault="009D394D" w:rsidP="00540755">
      <w:pPr>
        <w:pStyle w:val="CodePACKT"/>
      </w:pPr>
    </w:p>
    <w:p w14:paraId="744363A5" w14:textId="7CF38B20" w:rsidR="009D394D" w:rsidRPr="009D394D" w:rsidRDefault="009D394D" w:rsidP="00540755">
      <w:pPr>
        <w:pStyle w:val="CodePACKT"/>
      </w:pPr>
      <w:r w:rsidRPr="009D394D">
        <w:t>$</w:t>
      </w:r>
      <w:proofErr w:type="spellStart"/>
      <w:r w:rsidRPr="009D394D">
        <w:t>VHDPath</w:t>
      </w:r>
      <w:proofErr w:type="spellEnd"/>
      <w:r w:rsidRPr="009D394D">
        <w:t> = </w:t>
      </w:r>
      <w:r w:rsidR="002D7D95">
        <w:t>'</w:t>
      </w:r>
      <w:r w:rsidRPr="009D394D">
        <w:t>C:\</w:t>
      </w:r>
      <w:proofErr w:type="spellStart"/>
      <w:r w:rsidRPr="009D394D">
        <w:t>Vm</w:t>
      </w:r>
      <w:proofErr w:type="spellEnd"/>
      <w:r w:rsidRPr="009D394D">
        <w:t>\</w:t>
      </w:r>
      <w:proofErr w:type="spellStart"/>
      <w:r w:rsidRPr="009D394D">
        <w:t>Vhds</w:t>
      </w:r>
      <w:proofErr w:type="spellEnd"/>
      <w:r w:rsidRPr="009D394D">
        <w:t>\</w:t>
      </w:r>
      <w:proofErr w:type="spellStart"/>
      <w:r w:rsidRPr="009D394D">
        <w:t>PSDirect</w:t>
      </w:r>
      <w:proofErr w:type="spellEnd"/>
      <w:r w:rsidRPr="009D394D">
        <w:t>-D.VHDX</w:t>
      </w:r>
      <w:r w:rsidR="002D7D95">
        <w:t>'</w:t>
      </w:r>
    </w:p>
    <w:p w14:paraId="5852ABE6" w14:textId="77777777" w:rsidR="009D394D" w:rsidRPr="009D394D" w:rsidRDefault="009D394D" w:rsidP="00540755">
      <w:pPr>
        <w:pStyle w:val="CodePACKT"/>
      </w:pPr>
      <w:r w:rsidRPr="009D394D">
        <w:t>New-VHD -Path $</w:t>
      </w:r>
      <w:proofErr w:type="spellStart"/>
      <w:r w:rsidRPr="009D394D">
        <w:t>VHDPath</w:t>
      </w:r>
      <w:proofErr w:type="spellEnd"/>
      <w:r w:rsidRPr="009D394D">
        <w:t> -</w:t>
      </w:r>
      <w:proofErr w:type="spellStart"/>
      <w:r w:rsidRPr="009D394D">
        <w:t>SizeBytes</w:t>
      </w:r>
      <w:proofErr w:type="spellEnd"/>
      <w:r w:rsidRPr="009D394D">
        <w:t> 8GB -Dynamic</w:t>
      </w:r>
    </w:p>
    <w:p w14:paraId="7699733D" w14:textId="77777777" w:rsidR="009D394D" w:rsidRPr="009D394D" w:rsidRDefault="009D394D" w:rsidP="009D394D">
      <w:pPr>
        <w:shd w:val="clear" w:color="auto" w:fill="FFFFFF"/>
        <w:spacing w:after="0" w:line="285" w:lineRule="atLeast"/>
        <w:rPr>
          <w:rFonts w:ascii="Consolas" w:hAnsi="Consolas"/>
          <w:color w:val="000000"/>
          <w:sz w:val="21"/>
          <w:szCs w:val="21"/>
        </w:rPr>
      </w:pPr>
    </w:p>
    <w:p w14:paraId="77E6DF72" w14:textId="000DA2F6" w:rsidR="009D394D" w:rsidRPr="009D394D" w:rsidRDefault="009D394D" w:rsidP="00D00587">
      <w:pPr>
        <w:pStyle w:val="NumberedBulletPACKT"/>
        <w:rPr>
          <w:color w:val="000000"/>
        </w:rPr>
      </w:pPr>
      <w:r w:rsidRPr="009D394D">
        <w:t>Getting </w:t>
      </w:r>
      <w:commentRangeStart w:id="268"/>
      <w:r w:rsidRPr="009D394D">
        <w:t>Controller </w:t>
      </w:r>
      <w:commentRangeEnd w:id="268"/>
      <w:r w:rsidR="00ED06C3">
        <w:rPr>
          <w:rStyle w:val="CommentReference"/>
        </w:rPr>
        <w:commentReference w:id="268"/>
      </w:r>
      <w:r w:rsidRPr="009D394D">
        <w:t>number of the newly added SCSI controller</w:t>
      </w:r>
    </w:p>
    <w:p w14:paraId="4DFCD340" w14:textId="77777777" w:rsidR="009D394D" w:rsidRPr="00E61B9A" w:rsidRDefault="009D394D" w:rsidP="00540755">
      <w:pPr>
        <w:pStyle w:val="CodePACKT"/>
      </w:pPr>
    </w:p>
    <w:p w14:paraId="6F171504" w14:textId="263157AA" w:rsidR="009D394D" w:rsidRPr="00E61B9A" w:rsidRDefault="009D394D" w:rsidP="00540755">
      <w:pPr>
        <w:pStyle w:val="CodePACKT"/>
      </w:pPr>
      <w:r w:rsidRPr="00E61B9A">
        <w:t>$VM    = Get-VM -</w:t>
      </w:r>
      <w:proofErr w:type="spellStart"/>
      <w:r w:rsidRPr="00E61B9A">
        <w:t>VMName</w:t>
      </w:r>
      <w:proofErr w:type="spellEnd"/>
      <w:r w:rsidRPr="00E61B9A">
        <w:t> </w:t>
      </w:r>
      <w:proofErr w:type="spellStart"/>
      <w:r w:rsidRPr="00E61B9A">
        <w:t>PSDirect</w:t>
      </w:r>
      <w:proofErr w:type="spellEnd"/>
    </w:p>
    <w:p w14:paraId="638E3D5A" w14:textId="77777777" w:rsidR="009D394D" w:rsidRPr="00E61B9A" w:rsidRDefault="009D394D" w:rsidP="00540755">
      <w:pPr>
        <w:pStyle w:val="CodePACKT"/>
      </w:pPr>
      <w:r w:rsidRPr="00E61B9A">
        <w:t>$SCSIC = Get-</w:t>
      </w:r>
      <w:proofErr w:type="spellStart"/>
      <w:r w:rsidRPr="00E61B9A">
        <w:t>VMScsiController</w:t>
      </w:r>
      <w:proofErr w:type="spellEnd"/>
      <w:r w:rsidRPr="00E61B9A">
        <w:t> -VM $VM| </w:t>
      </w:r>
    </w:p>
    <w:p w14:paraId="62D48C1F" w14:textId="77777777" w:rsidR="009D394D" w:rsidRPr="00E61B9A" w:rsidRDefault="009D394D" w:rsidP="00540755">
      <w:pPr>
        <w:pStyle w:val="CodePACKT"/>
      </w:pPr>
      <w:r w:rsidRPr="00E61B9A">
        <w:t>           Select-Object -Last 1 </w:t>
      </w:r>
    </w:p>
    <w:p w14:paraId="0F1066B8" w14:textId="77777777" w:rsidR="009D394D" w:rsidRPr="009D394D" w:rsidRDefault="009D394D" w:rsidP="00540755">
      <w:pPr>
        <w:pStyle w:val="CodePACKT"/>
      </w:pPr>
    </w:p>
    <w:p w14:paraId="03415213" w14:textId="6DF9B570" w:rsidR="009D394D" w:rsidRPr="009D394D" w:rsidRDefault="009D394D" w:rsidP="00D00587">
      <w:pPr>
        <w:pStyle w:val="NumberedBulletPACKT"/>
        <w:rPr>
          <w:color w:val="000000"/>
        </w:rPr>
      </w:pPr>
      <w:r w:rsidRPr="009D394D">
        <w:t>Adding the VHD to the S</w:t>
      </w:r>
      <w:r w:rsidR="000F04E1">
        <w:t>CSI c</w:t>
      </w:r>
      <w:r w:rsidRPr="009D394D">
        <w:t>ontroller</w:t>
      </w:r>
    </w:p>
    <w:p w14:paraId="0025A028" w14:textId="77777777" w:rsidR="009D394D" w:rsidRPr="009D394D" w:rsidRDefault="009D394D" w:rsidP="00540755">
      <w:pPr>
        <w:pStyle w:val="CodePACKT"/>
      </w:pPr>
    </w:p>
    <w:p w14:paraId="7BF66356" w14:textId="414E9E8F" w:rsidR="009D394D" w:rsidRPr="009D394D" w:rsidRDefault="009D394D" w:rsidP="00540755">
      <w:pPr>
        <w:pStyle w:val="CodePACKT"/>
      </w:pPr>
      <w:r w:rsidRPr="009D394D">
        <w:t>$VHDHT = @{</w:t>
      </w:r>
    </w:p>
    <w:p w14:paraId="364DE28A" w14:textId="2A765A1D" w:rsidR="009D394D" w:rsidRPr="009D394D" w:rsidRDefault="009D394D" w:rsidP="00540755">
      <w:pPr>
        <w:pStyle w:val="CodePACKT"/>
      </w:pPr>
      <w:r w:rsidRPr="009D394D">
        <w:t>    </w:t>
      </w:r>
      <w:proofErr w:type="spellStart"/>
      <w:r w:rsidRPr="009D394D">
        <w:t>VMName</w:t>
      </w:r>
      <w:proofErr w:type="spellEnd"/>
      <w:r w:rsidRPr="009D394D">
        <w:t>            = </w:t>
      </w:r>
      <w:r w:rsidR="002D7D95">
        <w:t>'</w:t>
      </w:r>
      <w:proofErr w:type="spellStart"/>
      <w:r w:rsidRPr="009D394D">
        <w:t>PSDirect</w:t>
      </w:r>
      <w:proofErr w:type="spellEnd"/>
      <w:r w:rsidR="002D7D95">
        <w:t>'</w:t>
      </w:r>
    </w:p>
    <w:p w14:paraId="64F8A21F" w14:textId="77777777" w:rsidR="009D394D" w:rsidRPr="009D394D" w:rsidRDefault="009D394D" w:rsidP="00540755">
      <w:pPr>
        <w:pStyle w:val="CodePACKT"/>
      </w:pPr>
      <w:r w:rsidRPr="009D394D">
        <w:t>    </w:t>
      </w:r>
      <w:proofErr w:type="spellStart"/>
      <w:r w:rsidRPr="009D394D">
        <w:t>ControllerType</w:t>
      </w:r>
      <w:proofErr w:type="spellEnd"/>
      <w:r w:rsidRPr="009D394D">
        <w:t>    = $</w:t>
      </w:r>
      <w:proofErr w:type="spellStart"/>
      <w:r w:rsidRPr="009D394D">
        <w:t>SCSIC.ControllerNumber</w:t>
      </w:r>
      <w:proofErr w:type="spellEnd"/>
    </w:p>
    <w:p w14:paraId="31705EDF" w14:textId="77777777" w:rsidR="009D394D" w:rsidRPr="009D394D" w:rsidRDefault="009D394D" w:rsidP="00540755">
      <w:pPr>
        <w:pStyle w:val="CodePACKT"/>
      </w:pPr>
      <w:r w:rsidRPr="009D394D">
        <w:t>    </w:t>
      </w:r>
      <w:proofErr w:type="spellStart"/>
      <w:r w:rsidRPr="009D394D">
        <w:t>ControllerNumber</w:t>
      </w:r>
      <w:proofErr w:type="spellEnd"/>
      <w:r w:rsidRPr="009D394D">
        <w:t>  =  0</w:t>
      </w:r>
    </w:p>
    <w:p w14:paraId="3EF46229" w14:textId="77777777" w:rsidR="009D394D" w:rsidRPr="009D394D" w:rsidRDefault="009D394D" w:rsidP="00540755">
      <w:pPr>
        <w:pStyle w:val="CodePACKT"/>
      </w:pPr>
      <w:r w:rsidRPr="009D394D">
        <w:t>    </w:t>
      </w:r>
      <w:proofErr w:type="spellStart"/>
      <w:r w:rsidRPr="009D394D">
        <w:t>ControllerLocation</w:t>
      </w:r>
      <w:proofErr w:type="spellEnd"/>
      <w:r w:rsidRPr="009D394D">
        <w:t> = 0</w:t>
      </w:r>
    </w:p>
    <w:p w14:paraId="40668DDF" w14:textId="77777777" w:rsidR="009D394D" w:rsidRPr="009D394D" w:rsidRDefault="009D394D" w:rsidP="00540755">
      <w:pPr>
        <w:pStyle w:val="CodePACKT"/>
      </w:pPr>
      <w:r w:rsidRPr="009D394D">
        <w:t>    Path               = $</w:t>
      </w:r>
      <w:proofErr w:type="spellStart"/>
      <w:r w:rsidRPr="009D394D">
        <w:t>VHDPath</w:t>
      </w:r>
      <w:proofErr w:type="spellEnd"/>
    </w:p>
    <w:p w14:paraId="395D68B9" w14:textId="77777777" w:rsidR="009D394D" w:rsidRPr="009D394D" w:rsidRDefault="009D394D" w:rsidP="00540755">
      <w:pPr>
        <w:pStyle w:val="CodePACKT"/>
      </w:pPr>
      <w:r w:rsidRPr="009D394D">
        <w:t>}</w:t>
      </w:r>
    </w:p>
    <w:p w14:paraId="4F874A56" w14:textId="77777777" w:rsidR="009D394D" w:rsidRPr="009D394D" w:rsidRDefault="009D394D" w:rsidP="00540755">
      <w:pPr>
        <w:pStyle w:val="CodePACKT"/>
      </w:pPr>
      <w:r w:rsidRPr="009D394D">
        <w:t>Add-</w:t>
      </w:r>
      <w:proofErr w:type="spellStart"/>
      <w:r w:rsidRPr="009D394D">
        <w:t>VMHardDiskDrive</w:t>
      </w:r>
      <w:proofErr w:type="spellEnd"/>
      <w:r w:rsidRPr="009D394D">
        <w:t> @VHDHT</w:t>
      </w:r>
    </w:p>
    <w:p w14:paraId="143BA9E0" w14:textId="77777777" w:rsidR="009D394D" w:rsidRPr="009D394D" w:rsidRDefault="009D394D" w:rsidP="00540755">
      <w:pPr>
        <w:pStyle w:val="CodePACKT"/>
      </w:pPr>
    </w:p>
    <w:p w14:paraId="4FF0A7AD" w14:textId="25BA31DE" w:rsidR="009D394D" w:rsidRPr="009D394D" w:rsidRDefault="009D394D" w:rsidP="00D00587">
      <w:pPr>
        <w:pStyle w:val="NumberedBulletPACKT"/>
        <w:rPr>
          <w:color w:val="000000"/>
        </w:rPr>
      </w:pPr>
      <w:r w:rsidRPr="009D394D">
        <w:lastRenderedPageBreak/>
        <w:t>Viewing </w:t>
      </w:r>
      <w:r w:rsidR="00E61B9A">
        <w:t>virtual drives in</w:t>
      </w:r>
      <w:r w:rsidRPr="009D394D">
        <w:t> the </w:t>
      </w:r>
      <w:proofErr w:type="spellStart"/>
      <w:r w:rsidRPr="00E61B9A">
        <w:rPr>
          <w:rStyle w:val="CodeInTextPACKT"/>
        </w:rPr>
        <w:t>PSDirect</w:t>
      </w:r>
      <w:proofErr w:type="spellEnd"/>
      <w:r w:rsidRPr="009D394D">
        <w:t> VM</w:t>
      </w:r>
    </w:p>
    <w:p w14:paraId="7A5D81C5" w14:textId="77777777" w:rsidR="009D394D" w:rsidRDefault="009D394D" w:rsidP="009D394D">
      <w:pPr>
        <w:shd w:val="clear" w:color="auto" w:fill="FFFFFF"/>
        <w:spacing w:after="0" w:line="285" w:lineRule="atLeast"/>
        <w:rPr>
          <w:rFonts w:ascii="Consolas" w:hAnsi="Consolas"/>
          <w:color w:val="000000"/>
          <w:sz w:val="21"/>
          <w:szCs w:val="21"/>
        </w:rPr>
      </w:pPr>
    </w:p>
    <w:p w14:paraId="5E5D859E" w14:textId="7BC97369" w:rsidR="009D394D" w:rsidRPr="009D394D" w:rsidRDefault="009D394D" w:rsidP="00540755">
      <w:pPr>
        <w:pStyle w:val="CodePACKT"/>
      </w:pPr>
      <w:r w:rsidRPr="009D394D">
        <w:t>Get-</w:t>
      </w:r>
      <w:proofErr w:type="spellStart"/>
      <w:r w:rsidRPr="009D394D">
        <w:t>VMScsiController</w:t>
      </w:r>
      <w:proofErr w:type="spellEnd"/>
      <w:r w:rsidRPr="009D394D">
        <w:t> -</w:t>
      </w:r>
      <w:proofErr w:type="spellStart"/>
      <w:r w:rsidRPr="009D394D">
        <w:t>VMName</w:t>
      </w:r>
      <w:proofErr w:type="spellEnd"/>
      <w:r w:rsidRPr="009D394D">
        <w:t> </w:t>
      </w:r>
      <w:proofErr w:type="spellStart"/>
      <w:r w:rsidRPr="009D394D">
        <w:t>PSDirect</w:t>
      </w:r>
      <w:proofErr w:type="spellEnd"/>
      <w:r w:rsidRPr="009D394D">
        <w:t> |</w:t>
      </w:r>
    </w:p>
    <w:p w14:paraId="47E95C0A" w14:textId="556E87E2" w:rsidR="009D394D" w:rsidRPr="009D394D" w:rsidRDefault="009D394D" w:rsidP="00540755">
      <w:pPr>
        <w:pStyle w:val="CodePACKT"/>
        <w:rPr>
          <w:lang w:val="en-GB"/>
        </w:rPr>
      </w:pPr>
      <w:r w:rsidRPr="009D394D">
        <w:t>  Select-Object -</w:t>
      </w:r>
      <w:proofErr w:type="spellStart"/>
      <w:r w:rsidRPr="009D394D">
        <w:t>ExpandProperty</w:t>
      </w:r>
      <w:proofErr w:type="spellEnd"/>
      <w:r w:rsidRPr="009D394D">
        <w:t> Drives</w:t>
      </w:r>
    </w:p>
    <w:p w14:paraId="04796B98" w14:textId="3D3DBC52" w:rsidR="00F157F0" w:rsidRDefault="00F157F0" w:rsidP="00F157F0">
      <w:pPr>
        <w:pStyle w:val="Heading2"/>
        <w:numPr>
          <w:ilvl w:val="1"/>
          <w:numId w:val="3"/>
        </w:numPr>
        <w:tabs>
          <w:tab w:val="left" w:pos="0"/>
        </w:tabs>
      </w:pPr>
      <w:r>
        <w:t>How it works...</w:t>
      </w:r>
    </w:p>
    <w:p w14:paraId="046E5A81" w14:textId="588D11EC" w:rsidR="00E61B9A" w:rsidRDefault="00E61B9A" w:rsidP="00540755">
      <w:pPr>
        <w:pStyle w:val="NormalPACKT"/>
        <w:rPr>
          <w:lang w:val="en-GB"/>
        </w:rPr>
      </w:pPr>
      <w:r>
        <w:rPr>
          <w:lang w:val="en-GB"/>
        </w:rPr>
        <w:t xml:space="preserve">In </w:t>
      </w:r>
      <w:r w:rsidRPr="00E61B9A">
        <w:rPr>
          <w:rStyle w:val="ItalicsPACKT"/>
        </w:rPr>
        <w:t>step 1</w:t>
      </w:r>
      <w:r>
        <w:rPr>
          <w:lang w:val="en-GB"/>
        </w:rPr>
        <w:t xml:space="preserve">, you turn off the </w:t>
      </w:r>
      <w:proofErr w:type="spellStart"/>
      <w:r w:rsidRPr="00E61B9A">
        <w:rPr>
          <w:rStyle w:val="CodeInTextPACKT"/>
        </w:rPr>
        <w:t>PSDirect</w:t>
      </w:r>
      <w:proofErr w:type="spellEnd"/>
      <w:r>
        <w:rPr>
          <w:lang w:val="en-GB"/>
        </w:rPr>
        <w:t xml:space="preserve"> VM and check the VM</w:t>
      </w:r>
      <w:r w:rsidR="002D7D95">
        <w:rPr>
          <w:lang w:val="en-GB"/>
        </w:rPr>
        <w:t>'</w:t>
      </w:r>
      <w:r>
        <w:rPr>
          <w:lang w:val="en-GB"/>
        </w:rPr>
        <w:t>s status, with output like this:</w:t>
      </w:r>
    </w:p>
    <w:p w14:paraId="14140237" w14:textId="6E733FEB" w:rsidR="00E61B9A" w:rsidRDefault="00E61B9A" w:rsidP="00E61B9A">
      <w:pPr>
        <w:pStyle w:val="FigurePACKT"/>
        <w:rPr>
          <w:lang w:val="en-GB"/>
        </w:rPr>
      </w:pPr>
      <w:r>
        <w:drawing>
          <wp:inline distT="0" distB="0" distL="0" distR="0" wp14:anchorId="566805BE" wp14:editId="3C2D81C5">
            <wp:extent cx="4162708" cy="933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4979" cy="947414"/>
                    </a:xfrm>
                    <a:prstGeom prst="rect">
                      <a:avLst/>
                    </a:prstGeom>
                  </pic:spPr>
                </pic:pic>
              </a:graphicData>
            </a:graphic>
          </wp:inline>
        </w:drawing>
      </w:r>
    </w:p>
    <w:p w14:paraId="7EC62CEB" w14:textId="09FFB5A2" w:rsidR="00E61B9A" w:rsidRDefault="00E61B9A" w:rsidP="00E8777D">
      <w:pPr>
        <w:pStyle w:val="FigureCaptionPACKT"/>
      </w:pPr>
      <w:r>
        <w:t xml:space="preserve">Figure 12.19: </w:t>
      </w:r>
      <w:r w:rsidR="000F04E1">
        <w:t xml:space="preserve">Stopping the </w:t>
      </w:r>
      <w:proofErr w:type="spellStart"/>
      <w:r>
        <w:t>PSDirect</w:t>
      </w:r>
      <w:proofErr w:type="spellEnd"/>
      <w:r>
        <w:t xml:space="preserve"> VM</w:t>
      </w:r>
    </w:p>
    <w:p w14:paraId="13B633E0" w14:textId="61EF6065" w:rsidR="00E61B9A" w:rsidRDefault="00E61B9A" w:rsidP="005B668B">
      <w:pPr>
        <w:pStyle w:val="LayoutInformationPACKT"/>
      </w:pPr>
      <w:r>
        <w:t>I</w:t>
      </w:r>
      <w:r w:rsidRPr="006D38BA">
        <w:t>nsert image B42024_</w:t>
      </w:r>
      <w:r>
        <w:t>12</w:t>
      </w:r>
      <w:r w:rsidRPr="006D38BA">
        <w:t>_</w:t>
      </w:r>
      <w:r>
        <w:t>19</w:t>
      </w:r>
      <w:r w:rsidRPr="006D38BA">
        <w:t>.png</w:t>
      </w:r>
    </w:p>
    <w:p w14:paraId="3751FA34" w14:textId="002FD0D2" w:rsidR="00E61B9A" w:rsidRDefault="00E61B9A" w:rsidP="00540755">
      <w:pPr>
        <w:pStyle w:val="NormalPACKT"/>
      </w:pPr>
      <w:r w:rsidRPr="00E61B9A">
        <w:t xml:space="preserve">In </w:t>
      </w:r>
      <w:r w:rsidRPr="00E61B9A">
        <w:rPr>
          <w:rStyle w:val="ItalicsPACKT"/>
        </w:rPr>
        <w:t>step 2</w:t>
      </w:r>
      <w:r>
        <w:t>, you set the startup order for the VM, then view the VM</w:t>
      </w:r>
      <w:r w:rsidR="002D7D95">
        <w:t>'</w:t>
      </w:r>
      <w:r>
        <w:t>s virtual BIOS. The output of this step is:</w:t>
      </w:r>
    </w:p>
    <w:p w14:paraId="762C4935" w14:textId="5DF69C1B" w:rsidR="00E61B9A" w:rsidRDefault="00E61B9A" w:rsidP="00E61B9A">
      <w:pPr>
        <w:pStyle w:val="FigurePACKT"/>
      </w:pPr>
      <w:r>
        <w:drawing>
          <wp:inline distT="0" distB="0" distL="0" distR="0" wp14:anchorId="58CFA3EE" wp14:editId="2E423982">
            <wp:extent cx="3532718" cy="1133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5881" cy="1221120"/>
                    </a:xfrm>
                    <a:prstGeom prst="rect">
                      <a:avLst/>
                    </a:prstGeom>
                  </pic:spPr>
                </pic:pic>
              </a:graphicData>
            </a:graphic>
          </wp:inline>
        </w:drawing>
      </w:r>
    </w:p>
    <w:p w14:paraId="2EB4AB55" w14:textId="293C70B1" w:rsidR="00E61B9A" w:rsidRDefault="00E61B9A" w:rsidP="00E8777D">
      <w:pPr>
        <w:pStyle w:val="FigureCaptionPACKT"/>
      </w:pPr>
      <w:r>
        <w:t>Figure 12.20: Updating and viewing the VM</w:t>
      </w:r>
      <w:r w:rsidR="002D7D95">
        <w:t>'</w:t>
      </w:r>
      <w:r>
        <w:t>s BIOS</w:t>
      </w:r>
    </w:p>
    <w:p w14:paraId="641D98CB" w14:textId="61E9B581" w:rsidR="00E61B9A" w:rsidRDefault="00E61B9A" w:rsidP="00EF4285">
      <w:pPr>
        <w:pStyle w:val="LayoutInformationPACKT"/>
      </w:pPr>
      <w:r>
        <w:t>I</w:t>
      </w:r>
      <w:r w:rsidRPr="006D38BA">
        <w:t>nsert image B42024_</w:t>
      </w:r>
      <w:r>
        <w:t>12</w:t>
      </w:r>
      <w:r w:rsidRPr="006D38BA">
        <w:t>_</w:t>
      </w:r>
      <w:r>
        <w:t>20</w:t>
      </w:r>
      <w:r w:rsidRPr="006D38BA">
        <w:t>.png</w:t>
      </w:r>
    </w:p>
    <w:p w14:paraId="5DE5031B" w14:textId="07D7FCF0" w:rsidR="00E61B9A" w:rsidRDefault="00E61B9A" w:rsidP="00540755">
      <w:pPr>
        <w:pStyle w:val="NormalPACKT"/>
      </w:pPr>
      <w:r>
        <w:t xml:space="preserve">In </w:t>
      </w:r>
      <w:r w:rsidRPr="00E61B9A">
        <w:rPr>
          <w:rStyle w:val="ItalicsPACKT"/>
        </w:rPr>
        <w:t>step 3</w:t>
      </w:r>
      <w:r>
        <w:t xml:space="preserve">, you adjust then view the number of virtual processors for the </w:t>
      </w:r>
      <w:proofErr w:type="spellStart"/>
      <w:r w:rsidRPr="00E61B9A">
        <w:rPr>
          <w:rStyle w:val="CodeInTextPACKT"/>
        </w:rPr>
        <w:t>PSDirect</w:t>
      </w:r>
      <w:proofErr w:type="spellEnd"/>
      <w:r>
        <w:t xml:space="preserve"> VM, with output like this:</w:t>
      </w:r>
    </w:p>
    <w:p w14:paraId="040F474D" w14:textId="7A820C0E" w:rsidR="00E61B9A" w:rsidRDefault="00E61B9A" w:rsidP="00E61B9A">
      <w:pPr>
        <w:pStyle w:val="FigurePACKT"/>
      </w:pPr>
      <w:r>
        <w:drawing>
          <wp:inline distT="0" distB="0" distL="0" distR="0" wp14:anchorId="6A158146" wp14:editId="6113DF29">
            <wp:extent cx="3192576" cy="11049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50662" cy="1125003"/>
                    </a:xfrm>
                    <a:prstGeom prst="rect">
                      <a:avLst/>
                    </a:prstGeom>
                  </pic:spPr>
                </pic:pic>
              </a:graphicData>
            </a:graphic>
          </wp:inline>
        </w:drawing>
      </w:r>
    </w:p>
    <w:p w14:paraId="1C9073D3" w14:textId="5BE7333D" w:rsidR="00E61B9A" w:rsidRDefault="00E61B9A" w:rsidP="00E8777D">
      <w:pPr>
        <w:pStyle w:val="FigureCaptionPACKT"/>
      </w:pPr>
      <w:r>
        <w:lastRenderedPageBreak/>
        <w:t>Figure 12.21: Updating and viewing the VM</w:t>
      </w:r>
      <w:r w:rsidR="002D7D95">
        <w:t>'</w:t>
      </w:r>
      <w:r>
        <w:t>s BIOS</w:t>
      </w:r>
    </w:p>
    <w:p w14:paraId="6CB81A06" w14:textId="1B65B05B" w:rsidR="00E61B9A" w:rsidRDefault="00E61B9A" w:rsidP="001A3B07">
      <w:pPr>
        <w:pStyle w:val="LayoutInformationPACKT"/>
      </w:pPr>
      <w:r>
        <w:t>I</w:t>
      </w:r>
      <w:r w:rsidRPr="006D38BA">
        <w:t>nsert image B42024_</w:t>
      </w:r>
      <w:r>
        <w:t>12</w:t>
      </w:r>
      <w:r w:rsidRPr="006D38BA">
        <w:t>_</w:t>
      </w:r>
      <w:r>
        <w:t>21</w:t>
      </w:r>
      <w:r w:rsidRPr="006D38BA">
        <w:t>.png</w:t>
      </w:r>
    </w:p>
    <w:p w14:paraId="272B548C" w14:textId="1B95E68E" w:rsidR="00E61B9A" w:rsidRDefault="00E61B9A" w:rsidP="00540755">
      <w:pPr>
        <w:pStyle w:val="NormalPACKT"/>
      </w:pPr>
      <w:r w:rsidRPr="00E61B9A">
        <w:t xml:space="preserve">In </w:t>
      </w:r>
      <w:r w:rsidRPr="00E61B9A">
        <w:rPr>
          <w:rStyle w:val="ItalicsPACKT"/>
        </w:rPr>
        <w:t>step 4</w:t>
      </w:r>
      <w:r>
        <w:t xml:space="preserve">, you set the PS </w:t>
      </w:r>
      <w:proofErr w:type="spellStart"/>
      <w:r>
        <w:t>Direct</w:t>
      </w:r>
      <w:r w:rsidR="002D7D95">
        <w:t>'</w:t>
      </w:r>
      <w:r>
        <w:t>s</w:t>
      </w:r>
      <w:proofErr w:type="spellEnd"/>
      <w:r>
        <w:t xml:space="preserve"> virtual memory then view the memory settings, with the following output:</w:t>
      </w:r>
    </w:p>
    <w:p w14:paraId="7B9096C2" w14:textId="00719185" w:rsidR="00E61B9A" w:rsidRPr="00E61B9A" w:rsidRDefault="00E61B9A" w:rsidP="00E61B9A">
      <w:pPr>
        <w:pStyle w:val="FigurePACKT"/>
      </w:pPr>
      <w:r w:rsidRPr="00E61B9A">
        <w:drawing>
          <wp:inline distT="0" distB="0" distL="0" distR="0" wp14:anchorId="1FE83BC3" wp14:editId="2A6C2BE9">
            <wp:extent cx="3354070" cy="180040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9347" cy="1813975"/>
                    </a:xfrm>
                    <a:prstGeom prst="rect">
                      <a:avLst/>
                    </a:prstGeom>
                  </pic:spPr>
                </pic:pic>
              </a:graphicData>
            </a:graphic>
          </wp:inline>
        </w:drawing>
      </w:r>
    </w:p>
    <w:p w14:paraId="14776AB7" w14:textId="0F92BF66" w:rsidR="00E61B9A" w:rsidRDefault="00E61B9A" w:rsidP="00E8777D">
      <w:pPr>
        <w:pStyle w:val="FigureCaptionPACKT"/>
      </w:pPr>
      <w:r>
        <w:t>Figure 12.22: Changing and viewing VM memory</w:t>
      </w:r>
    </w:p>
    <w:p w14:paraId="4445B9EF" w14:textId="56848A99" w:rsidR="00E61B9A" w:rsidRDefault="00E61B9A" w:rsidP="00637A50">
      <w:pPr>
        <w:pStyle w:val="LayoutInformationPACKT"/>
      </w:pPr>
      <w:r>
        <w:t>I</w:t>
      </w:r>
      <w:r w:rsidRPr="006D38BA">
        <w:t>nsert image B42024_</w:t>
      </w:r>
      <w:r>
        <w:t>12</w:t>
      </w:r>
      <w:r w:rsidRPr="006D38BA">
        <w:t>_</w:t>
      </w:r>
      <w:r>
        <w:t>22</w:t>
      </w:r>
      <w:r w:rsidRPr="006D38BA">
        <w:t>.png</w:t>
      </w:r>
    </w:p>
    <w:p w14:paraId="35C5EDEB" w14:textId="0BC7A40C" w:rsidR="00E61B9A" w:rsidRDefault="00E61B9A" w:rsidP="00540755">
      <w:pPr>
        <w:pStyle w:val="NormalPACKT"/>
      </w:pPr>
      <w:r>
        <w:t xml:space="preserve">In </w:t>
      </w:r>
      <w:r w:rsidRPr="00E61B9A">
        <w:rPr>
          <w:rStyle w:val="ItalicsPACKT"/>
        </w:rPr>
        <w:t>step 5</w:t>
      </w:r>
      <w:r>
        <w:t>, you add a</w:t>
      </w:r>
      <w:ins w:id="269" w:author="Lucy Wan" w:date="2021-04-21T11:20:00Z">
        <w:r w:rsidR="00A23F82">
          <w:t>n</w:t>
        </w:r>
      </w:ins>
      <w:r>
        <w:t xml:space="preserve"> SCSI controller to the </w:t>
      </w:r>
      <w:proofErr w:type="spellStart"/>
      <w:r w:rsidRPr="00E61B9A">
        <w:rPr>
          <w:rStyle w:val="CodeInTextPACKT"/>
        </w:rPr>
        <w:t>PSDirect</w:t>
      </w:r>
      <w:proofErr w:type="spellEnd"/>
      <w:r>
        <w:t xml:space="preserve"> VM</w:t>
      </w:r>
      <w:r w:rsidR="000F04E1">
        <w:t>,</w:t>
      </w:r>
      <w:r>
        <w:t xml:space="preserve"> </w:t>
      </w:r>
      <w:r w:rsidR="000F04E1">
        <w:t>and w</w:t>
      </w:r>
      <w:r>
        <w:t xml:space="preserve">hen you </w:t>
      </w:r>
      <w:r w:rsidR="000F04E1">
        <w:t xml:space="preserve">then </w:t>
      </w:r>
      <w:r>
        <w:t>view the SCSI controllers in</w:t>
      </w:r>
      <w:r w:rsidR="000F04E1">
        <w:t>side</w:t>
      </w:r>
      <w:r>
        <w:t xml:space="preserve"> the</w:t>
      </w:r>
      <w:r w:rsidR="000F04E1">
        <w:t xml:space="preserve"> </w:t>
      </w:r>
      <w:proofErr w:type="spellStart"/>
      <w:r w:rsidR="000F04E1" w:rsidRPr="00540FE0">
        <w:rPr>
          <w:rStyle w:val="CodeInTextPACKT"/>
        </w:rPr>
        <w:t>PSDirect</w:t>
      </w:r>
      <w:proofErr w:type="spellEnd"/>
      <w:r>
        <w:t xml:space="preserve"> VM</w:t>
      </w:r>
      <w:r w:rsidR="000F04E1">
        <w:t>,</w:t>
      </w:r>
      <w:r>
        <w:t xml:space="preserve"> </w:t>
      </w:r>
      <w:r w:rsidR="000F04E1">
        <w:t xml:space="preserve">you should see </w:t>
      </w:r>
      <w:r>
        <w:t>output like this:</w:t>
      </w:r>
    </w:p>
    <w:p w14:paraId="40D13783" w14:textId="2E96629B" w:rsidR="00E61B9A" w:rsidRDefault="00E61B9A" w:rsidP="00E61B9A">
      <w:pPr>
        <w:pStyle w:val="FigurePACKT"/>
      </w:pPr>
      <w:r>
        <w:drawing>
          <wp:inline distT="0" distB="0" distL="0" distR="0" wp14:anchorId="5A51A694" wp14:editId="2E107C49">
            <wp:extent cx="3843253" cy="113347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72093" cy="1141981"/>
                    </a:xfrm>
                    <a:prstGeom prst="rect">
                      <a:avLst/>
                    </a:prstGeom>
                  </pic:spPr>
                </pic:pic>
              </a:graphicData>
            </a:graphic>
          </wp:inline>
        </w:drawing>
      </w:r>
    </w:p>
    <w:p w14:paraId="09711BD8" w14:textId="2B8577E3" w:rsidR="00E61B9A" w:rsidRDefault="00E61B9A" w:rsidP="00E8777D">
      <w:pPr>
        <w:pStyle w:val="FigureCaptionPACKT"/>
      </w:pPr>
      <w:r>
        <w:t>Figure 12.23: Adding and viewing SCSI virtual disk controllers</w:t>
      </w:r>
    </w:p>
    <w:p w14:paraId="5345DE66" w14:textId="6D681AA0" w:rsidR="00E61B9A" w:rsidRDefault="00E61B9A" w:rsidP="00A53C19">
      <w:pPr>
        <w:pStyle w:val="LayoutInformationPACKT"/>
      </w:pPr>
      <w:r>
        <w:t>I</w:t>
      </w:r>
      <w:r w:rsidRPr="006D38BA">
        <w:t>nsert image B42024_</w:t>
      </w:r>
      <w:r>
        <w:t>12</w:t>
      </w:r>
      <w:r w:rsidRPr="006D38BA">
        <w:t>_</w:t>
      </w:r>
      <w:r>
        <w:t>23</w:t>
      </w:r>
      <w:r w:rsidRPr="006D38BA">
        <w:t>.png</w:t>
      </w:r>
    </w:p>
    <w:p w14:paraId="2E4094E0" w14:textId="54973B93" w:rsidR="00E61B9A" w:rsidRDefault="00E61B9A" w:rsidP="00540755">
      <w:pPr>
        <w:pStyle w:val="NormalPACKT"/>
      </w:pPr>
      <w:r>
        <w:t>Now that you have a</w:t>
      </w:r>
      <w:r w:rsidR="000F04E1">
        <w:t>d</w:t>
      </w:r>
      <w:r>
        <w:t xml:space="preserve">justed the virtual hardware for the </w:t>
      </w:r>
      <w:proofErr w:type="spellStart"/>
      <w:r w:rsidRPr="00540FE0">
        <w:rPr>
          <w:rStyle w:val="CodeInTextPACKT"/>
        </w:rPr>
        <w:t>PSDirect</w:t>
      </w:r>
      <w:proofErr w:type="spellEnd"/>
      <w:r>
        <w:t xml:space="preserve"> VM, in </w:t>
      </w:r>
      <w:r w:rsidRPr="00540FE0">
        <w:rPr>
          <w:rStyle w:val="ItalicsPACKT"/>
        </w:rPr>
        <w:t>step 6</w:t>
      </w:r>
      <w:r w:rsidR="000F04E1">
        <w:t>,</w:t>
      </w:r>
      <w:r>
        <w:t xml:space="preserve"> you restart the VM and wait for the VM to come up. This step generates no output.</w:t>
      </w:r>
    </w:p>
    <w:p w14:paraId="331EDF1B" w14:textId="2B1E102C" w:rsidR="00E61B9A" w:rsidRDefault="00E61B9A" w:rsidP="00540755">
      <w:pPr>
        <w:pStyle w:val="NormalPACKT"/>
      </w:pPr>
      <w:r>
        <w:t xml:space="preserve">In </w:t>
      </w:r>
      <w:r w:rsidRPr="00E61B9A">
        <w:rPr>
          <w:rStyle w:val="ItalicsPACKT"/>
        </w:rPr>
        <w:t>step 7</w:t>
      </w:r>
      <w:r>
        <w:t xml:space="preserve">, you create a new virtual disk file for the </w:t>
      </w:r>
      <w:proofErr w:type="spellStart"/>
      <w:r w:rsidRPr="00E61B9A">
        <w:rPr>
          <w:rStyle w:val="CodeInTextPACKT"/>
        </w:rPr>
        <w:t>PSDirect</w:t>
      </w:r>
      <w:proofErr w:type="spellEnd"/>
      <w:r>
        <w:t xml:space="preserve"> VM, with output like this:</w:t>
      </w:r>
    </w:p>
    <w:p w14:paraId="3B5F2CD8" w14:textId="005F5DFA" w:rsidR="00E61B9A" w:rsidRDefault="00E61B9A" w:rsidP="00E61B9A">
      <w:pPr>
        <w:pStyle w:val="FigurePACKT"/>
      </w:pPr>
      <w:r>
        <w:lastRenderedPageBreak/>
        <w:drawing>
          <wp:inline distT="0" distB="0" distL="0" distR="0" wp14:anchorId="65A4E3A2" wp14:editId="2B14CD65">
            <wp:extent cx="3265318" cy="288728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76009" cy="2896740"/>
                    </a:xfrm>
                    <a:prstGeom prst="rect">
                      <a:avLst/>
                    </a:prstGeom>
                  </pic:spPr>
                </pic:pic>
              </a:graphicData>
            </a:graphic>
          </wp:inline>
        </w:drawing>
      </w:r>
    </w:p>
    <w:p w14:paraId="73E7A3F2" w14:textId="42A5C373" w:rsidR="00E61B9A" w:rsidRDefault="00E61B9A" w:rsidP="00E8777D">
      <w:pPr>
        <w:pStyle w:val="FigureCaptionPACKT"/>
      </w:pPr>
      <w:r>
        <w:t>Figure 12.24: Creating a new virtual disk drive</w:t>
      </w:r>
    </w:p>
    <w:p w14:paraId="65A13127" w14:textId="705E4156" w:rsidR="00E61B9A" w:rsidRDefault="00E61B9A" w:rsidP="00F216E8">
      <w:pPr>
        <w:pStyle w:val="LayoutInformationPACKT"/>
      </w:pPr>
      <w:r>
        <w:t>I</w:t>
      </w:r>
      <w:r w:rsidRPr="006D38BA">
        <w:t>nsert image B42024_</w:t>
      </w:r>
      <w:r>
        <w:t>12</w:t>
      </w:r>
      <w:r w:rsidRPr="006D38BA">
        <w:t>_</w:t>
      </w:r>
      <w:r>
        <w:t>24</w:t>
      </w:r>
      <w:r w:rsidRPr="006D38BA">
        <w:t>.png</w:t>
      </w:r>
    </w:p>
    <w:p w14:paraId="6AFD6FBC" w14:textId="4E6C3D58" w:rsidR="00E61B9A" w:rsidRDefault="00E61B9A" w:rsidP="00540755">
      <w:pPr>
        <w:pStyle w:val="NormalPACKT"/>
      </w:pPr>
      <w:r w:rsidRPr="00E61B9A">
        <w:t xml:space="preserve">In </w:t>
      </w:r>
      <w:r w:rsidRPr="00E61B9A">
        <w:rPr>
          <w:rStyle w:val="ItalicsPACKT"/>
        </w:rPr>
        <w:t>step 8</w:t>
      </w:r>
      <w:r w:rsidRPr="00E61B9A">
        <w:t xml:space="preserve">, </w:t>
      </w:r>
      <w:r>
        <w:t xml:space="preserve">you get the SCSI controllers in the </w:t>
      </w:r>
      <w:proofErr w:type="spellStart"/>
      <w:r w:rsidRPr="00E61B9A">
        <w:rPr>
          <w:rStyle w:val="CodeInTextPACKT"/>
        </w:rPr>
        <w:t>PSDirect</w:t>
      </w:r>
      <w:proofErr w:type="spellEnd"/>
      <w:r>
        <w:t xml:space="preserve"> VM and the controller you added in </w:t>
      </w:r>
      <w:r w:rsidRPr="00E61B9A">
        <w:rPr>
          <w:rStyle w:val="ItalicsPACKT"/>
        </w:rPr>
        <w:t>step 5</w:t>
      </w:r>
      <w:r>
        <w:t xml:space="preserve">. Then, in </w:t>
      </w:r>
      <w:r w:rsidRPr="00E61B9A">
        <w:rPr>
          <w:rStyle w:val="ItalicsPACKT"/>
        </w:rPr>
        <w:t>step 9</w:t>
      </w:r>
      <w:r>
        <w:t>, you add the newly created virtual disk drive to the newly added SCSI controller. These two steps create no console output.</w:t>
      </w:r>
    </w:p>
    <w:p w14:paraId="297A3C40" w14:textId="1A529AE9" w:rsidR="00E61B9A" w:rsidRDefault="00E61B9A" w:rsidP="00540755">
      <w:pPr>
        <w:pStyle w:val="NormalPACKT"/>
      </w:pPr>
      <w:r>
        <w:t xml:space="preserve">In </w:t>
      </w:r>
      <w:r w:rsidRPr="00E61B9A">
        <w:rPr>
          <w:rStyle w:val="ItalicsPACKT"/>
        </w:rPr>
        <w:t>step 10</w:t>
      </w:r>
      <w:r>
        <w:t xml:space="preserve">, you get the disk drives attached to SCSI controllers in the </w:t>
      </w:r>
      <w:proofErr w:type="spellStart"/>
      <w:r w:rsidRPr="00E61B9A">
        <w:rPr>
          <w:rStyle w:val="CodeInTextPACKT"/>
        </w:rPr>
        <w:t>PSDirect</w:t>
      </w:r>
      <w:proofErr w:type="spellEnd"/>
      <w:r>
        <w:t xml:space="preserve"> VM, with output like this:</w:t>
      </w:r>
    </w:p>
    <w:p w14:paraId="7429823D" w14:textId="177A79C9" w:rsidR="00E61B9A" w:rsidRDefault="00E61B9A" w:rsidP="00E61B9A">
      <w:pPr>
        <w:pStyle w:val="FigurePACKT"/>
      </w:pPr>
      <w:r>
        <w:drawing>
          <wp:inline distT="0" distB="0" distL="0" distR="0" wp14:anchorId="509EC386" wp14:editId="2B6CBE12">
            <wp:extent cx="4420910" cy="895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82122" cy="907747"/>
                    </a:xfrm>
                    <a:prstGeom prst="rect">
                      <a:avLst/>
                    </a:prstGeom>
                  </pic:spPr>
                </pic:pic>
              </a:graphicData>
            </a:graphic>
          </wp:inline>
        </w:drawing>
      </w:r>
    </w:p>
    <w:p w14:paraId="13675A7E" w14:textId="65424CEC" w:rsidR="00E61B9A" w:rsidRDefault="00E61B9A" w:rsidP="00E8777D">
      <w:pPr>
        <w:pStyle w:val="FigureCaptionPACKT"/>
      </w:pPr>
      <w:r>
        <w:t xml:space="preserve">Figure 12.25: Viewing the SCSI disk drives in the </w:t>
      </w:r>
      <w:proofErr w:type="spellStart"/>
      <w:r>
        <w:t>PSDirect</w:t>
      </w:r>
      <w:proofErr w:type="spellEnd"/>
      <w:r>
        <w:t xml:space="preserve"> VM</w:t>
      </w:r>
    </w:p>
    <w:p w14:paraId="7F0757A8" w14:textId="4BEBF536" w:rsidR="00E61B9A" w:rsidRDefault="00E61B9A" w:rsidP="00F216E8">
      <w:pPr>
        <w:pStyle w:val="LayoutInformationPACKT"/>
      </w:pPr>
      <w:r>
        <w:t>I</w:t>
      </w:r>
      <w:r w:rsidRPr="006D38BA">
        <w:t>nsert image B42024_</w:t>
      </w:r>
      <w:r>
        <w:t>12</w:t>
      </w:r>
      <w:r w:rsidRPr="006D38BA">
        <w:t>_</w:t>
      </w:r>
      <w:r>
        <w:t>25</w:t>
      </w:r>
      <w:r w:rsidRPr="006D38BA">
        <w:t>.png</w:t>
      </w:r>
    </w:p>
    <w:p w14:paraId="41214B29" w14:textId="705F6E84" w:rsidR="00F157F0" w:rsidRDefault="00F157F0" w:rsidP="00F157F0">
      <w:pPr>
        <w:pStyle w:val="Heading2"/>
      </w:pPr>
      <w:r>
        <w:t>There</w:t>
      </w:r>
      <w:r w:rsidR="002D7D95">
        <w:t>'</w:t>
      </w:r>
      <w:r>
        <w:t>s more...</w:t>
      </w:r>
    </w:p>
    <w:p w14:paraId="44D89F0B" w14:textId="23085142" w:rsidR="00E61B9A" w:rsidRDefault="00E61B9A" w:rsidP="00540755">
      <w:pPr>
        <w:pStyle w:val="NormalPACKT"/>
        <w:rPr>
          <w:ins w:id="270" w:author="Thomas Lee" w:date="2021-05-18T17:51:00Z"/>
          <w:lang w:val="en-GB"/>
        </w:rPr>
      </w:pPr>
      <w:r>
        <w:rPr>
          <w:lang w:val="en-GB"/>
        </w:rPr>
        <w:t xml:space="preserve">With Hyper-V, you can only update some VM hardware configuration settings when </w:t>
      </w:r>
      <w:r w:rsidR="000F04E1">
        <w:rPr>
          <w:lang w:val="en-GB"/>
        </w:rPr>
        <w:t xml:space="preserve">you have turned off </w:t>
      </w:r>
      <w:r>
        <w:rPr>
          <w:lang w:val="en-GB"/>
        </w:rPr>
        <w:t xml:space="preserve">the VM. In </w:t>
      </w:r>
      <w:r w:rsidRPr="00E61B9A">
        <w:rPr>
          <w:rStyle w:val="ItalicsPACKT"/>
        </w:rPr>
        <w:t>step 1</w:t>
      </w:r>
      <w:r>
        <w:rPr>
          <w:lang w:val="en-GB"/>
        </w:rPr>
        <w:t xml:space="preserve">, you </w:t>
      </w:r>
      <w:commentRangeStart w:id="271"/>
      <w:r>
        <w:rPr>
          <w:lang w:val="en-GB"/>
        </w:rPr>
        <w:t>switch the VM</w:t>
      </w:r>
      <w:r w:rsidR="000F04E1">
        <w:rPr>
          <w:lang w:val="en-GB"/>
        </w:rPr>
        <w:t xml:space="preserve"> </w:t>
      </w:r>
      <w:commentRangeEnd w:id="271"/>
      <w:r w:rsidR="00956574">
        <w:rPr>
          <w:rStyle w:val="CommentReference"/>
          <w:color w:val="auto"/>
        </w:rPr>
        <w:commentReference w:id="271"/>
      </w:r>
      <w:r w:rsidR="000F04E1">
        <w:rPr>
          <w:lang w:val="en-GB"/>
        </w:rPr>
        <w:t xml:space="preserve">to enable you to </w:t>
      </w:r>
      <w:r>
        <w:rPr>
          <w:lang w:val="en-GB"/>
        </w:rPr>
        <w:t xml:space="preserve">make virtual </w:t>
      </w:r>
      <w:r>
        <w:rPr>
          <w:lang w:val="en-GB"/>
        </w:rPr>
        <w:lastRenderedPageBreak/>
        <w:t>BIOS settings</w:t>
      </w:r>
      <w:r w:rsidR="000F04E1">
        <w:rPr>
          <w:lang w:val="en-GB"/>
        </w:rPr>
        <w:t>. Once you have made these BIOS (and possibly other) changes, you can restart the VM.</w:t>
      </w:r>
    </w:p>
    <w:p w14:paraId="11220FD8" w14:textId="47B0CD93" w:rsidR="00C41327" w:rsidRDefault="00C41327" w:rsidP="00540755">
      <w:pPr>
        <w:pStyle w:val="NormalPACKT"/>
        <w:rPr>
          <w:lang w:val="en-GB"/>
        </w:rPr>
      </w:pPr>
      <w:ins w:id="272" w:author="Thomas Lee" w:date="2021-05-18T17:51:00Z">
        <w:r>
          <w:rPr>
            <w:lang w:val="en-GB"/>
          </w:rPr>
          <w:t xml:space="preserve">In </w:t>
        </w:r>
        <w:r w:rsidRPr="00C41327">
          <w:rPr>
            <w:rStyle w:val="ItalicsPACKT"/>
            <w:rPrChange w:id="273" w:author="Thomas Lee" w:date="2021-05-18T17:54:00Z">
              <w:rPr>
                <w:lang w:val="en-GB"/>
              </w:rPr>
            </w:rPrChange>
          </w:rPr>
          <w:t>step 2</w:t>
        </w:r>
        <w:r>
          <w:rPr>
            <w:lang w:val="en-GB"/>
          </w:rPr>
          <w:t xml:space="preserve">, you set certain </w:t>
        </w:r>
      </w:ins>
      <w:ins w:id="274" w:author="Thomas Lee" w:date="2021-05-18T17:52:00Z">
        <w:r>
          <w:rPr>
            <w:lang w:val="en-GB"/>
          </w:rPr>
          <w:t xml:space="preserve">the </w:t>
        </w:r>
        <w:proofErr w:type="spellStart"/>
        <w:r>
          <w:rPr>
            <w:lang w:val="en-GB"/>
          </w:rPr>
          <w:t>startup</w:t>
        </w:r>
        <w:proofErr w:type="spellEnd"/>
        <w:r>
          <w:rPr>
            <w:lang w:val="en-GB"/>
          </w:rPr>
          <w:t xml:space="preserve"> order for the VM and view the settings. </w:t>
        </w:r>
      </w:ins>
      <w:ins w:id="275" w:author="Thomas Lee" w:date="2021-05-18T17:53:00Z">
        <w:r>
          <w:rPr>
            <w:lang w:val="en-GB"/>
          </w:rPr>
          <w:t xml:space="preserve"> In production, you may have scripts like this that set VM settings to a </w:t>
        </w:r>
      </w:ins>
      <w:ins w:id="276" w:author="Thomas Lee" w:date="2021-05-18T17:54:00Z">
        <w:r>
          <w:rPr>
            <w:lang w:val="en-GB"/>
          </w:rPr>
          <w:t>preferred</w:t>
        </w:r>
      </w:ins>
      <w:ins w:id="277" w:author="Thomas Lee" w:date="2021-05-18T17:53:00Z">
        <w:r>
          <w:rPr>
            <w:lang w:val="en-GB"/>
          </w:rPr>
          <w:t xml:space="preserve"> corporate standard, irre</w:t>
        </w:r>
      </w:ins>
      <w:ins w:id="278" w:author="Thomas Lee" w:date="2021-05-18T17:54:00Z">
        <w:r>
          <w:rPr>
            <w:lang w:val="en-GB"/>
          </w:rPr>
          <w:t xml:space="preserve">spective of the default values., </w:t>
        </w:r>
      </w:ins>
    </w:p>
    <w:p w14:paraId="20D29DFF" w14:textId="1D7F45A7" w:rsidR="00F157F0" w:rsidRDefault="00E61B9A" w:rsidP="00540755">
      <w:pPr>
        <w:pStyle w:val="NormalPACKT"/>
        <w:rPr>
          <w:lang w:val="en-GB"/>
        </w:rPr>
      </w:pPr>
      <w:commentRangeStart w:id="279"/>
      <w:r>
        <w:rPr>
          <w:lang w:val="en-GB"/>
        </w:rPr>
        <w:t>Some settings</w:t>
      </w:r>
      <w:commentRangeEnd w:id="279"/>
      <w:r w:rsidR="00174ED3">
        <w:rPr>
          <w:rStyle w:val="CommentReference"/>
          <w:color w:val="auto"/>
        </w:rPr>
        <w:commentReference w:id="279"/>
      </w:r>
      <w:r>
        <w:rPr>
          <w:lang w:val="en-GB"/>
        </w:rPr>
        <w:t xml:space="preserve">, such as SCSI disk </w:t>
      </w:r>
      <w:ins w:id="280" w:author="Thomas Lee" w:date="2021-05-18T18:02:00Z">
        <w:r w:rsidR="00FA4562">
          <w:rPr>
            <w:lang w:val="en-GB"/>
          </w:rPr>
          <w:t xml:space="preserve">controllers and disk </w:t>
        </w:r>
      </w:ins>
      <w:r>
        <w:rPr>
          <w:lang w:val="en-GB"/>
        </w:rPr>
        <w:t xml:space="preserve">drives, can be added and removed from a running VM. In </w:t>
      </w:r>
      <w:r w:rsidRPr="00E61B9A">
        <w:rPr>
          <w:rStyle w:val="ItalicsPACKT"/>
        </w:rPr>
        <w:t>step 9</w:t>
      </w:r>
      <w:r>
        <w:rPr>
          <w:lang w:val="en-GB"/>
        </w:rPr>
        <w:t xml:space="preserve">, you add a newly created virtual disk drive to the running </w:t>
      </w:r>
      <w:proofErr w:type="spellStart"/>
      <w:r w:rsidRPr="00E61B9A">
        <w:rPr>
          <w:rStyle w:val="CodeInTextPACKT"/>
        </w:rPr>
        <w:t>PSDirect</w:t>
      </w:r>
      <w:proofErr w:type="spellEnd"/>
      <w:r>
        <w:rPr>
          <w:lang w:val="en-GB"/>
        </w:rPr>
        <w:t xml:space="preserve"> VM. </w:t>
      </w:r>
    </w:p>
    <w:p w14:paraId="473C48DE" w14:textId="72DD7DB3" w:rsidR="00F157F0" w:rsidRDefault="00F157F0" w:rsidP="00F157F0">
      <w:pPr>
        <w:pStyle w:val="Heading1"/>
        <w:tabs>
          <w:tab w:val="left" w:pos="0"/>
        </w:tabs>
        <w:rPr>
          <w:lang w:val="en-US"/>
        </w:rPr>
      </w:pPr>
      <w:r w:rsidRPr="00B761AD">
        <w:rPr>
          <w:lang w:val="en-US"/>
        </w:rPr>
        <w:t>Configur</w:t>
      </w:r>
      <w:r>
        <w:rPr>
          <w:lang w:val="en-US"/>
        </w:rPr>
        <w:t xml:space="preserve">ing VM </w:t>
      </w:r>
      <w:r w:rsidR="001465E7">
        <w:rPr>
          <w:lang w:val="en-US"/>
        </w:rPr>
        <w:t>n</w:t>
      </w:r>
      <w:r>
        <w:rPr>
          <w:lang w:val="en-US"/>
        </w:rPr>
        <w:t>etworking</w:t>
      </w:r>
    </w:p>
    <w:p w14:paraId="6EC44C67" w14:textId="607EC63F" w:rsidR="00F157F0" w:rsidRDefault="00E61B9A" w:rsidP="00540755">
      <w:pPr>
        <w:pStyle w:val="NormalPACKT"/>
      </w:pPr>
      <w:r w:rsidRPr="00E61B9A">
        <w:t xml:space="preserve">In the </w:t>
      </w:r>
      <w:commentRangeStart w:id="281"/>
      <w:r w:rsidRPr="00E61B9A">
        <w:rPr>
          <w:rStyle w:val="ItalicsPACKT"/>
        </w:rPr>
        <w:t xml:space="preserve">Creating a </w:t>
      </w:r>
      <w:ins w:id="282" w:author="Thomas Lee" w:date="2021-05-18T18:02:00Z">
        <w:r w:rsidR="00FA4562">
          <w:rPr>
            <w:rStyle w:val="ItalicsPACKT"/>
          </w:rPr>
          <w:t>Hyper-</w:t>
        </w:r>
      </w:ins>
      <w:ins w:id="283" w:author="Thomas Lee" w:date="2021-05-18T18:03:00Z">
        <w:r w:rsidR="00FA4562">
          <w:rPr>
            <w:rStyle w:val="ItalicsPACKT"/>
          </w:rPr>
          <w:t>V VM</w:t>
        </w:r>
      </w:ins>
      <w:del w:id="284" w:author="Thomas Lee" w:date="2021-05-18T18:03:00Z">
        <w:r w:rsidRPr="00E61B9A" w:rsidDel="00FA4562">
          <w:rPr>
            <w:rStyle w:val="ItalicsPACKT"/>
          </w:rPr>
          <w:delText>virtual machine</w:delText>
        </w:r>
      </w:del>
      <w:commentRangeEnd w:id="281"/>
      <w:r w:rsidR="004327B7">
        <w:rPr>
          <w:rStyle w:val="CommentReference"/>
          <w:color w:val="auto"/>
        </w:rPr>
        <w:commentReference w:id="281"/>
      </w:r>
      <w:r w:rsidRPr="00E61B9A">
        <w:t xml:space="preserve"> recipe, you created a VM,</w:t>
      </w:r>
      <w:r w:rsidRPr="00165781">
        <w:t xml:space="preserve"> </w:t>
      </w:r>
      <w:proofErr w:type="spellStart"/>
      <w:r w:rsidRPr="00540FE0">
        <w:rPr>
          <w:rStyle w:val="CodeInTextPACKT"/>
        </w:rPr>
        <w:t>PSDirect</w:t>
      </w:r>
      <w:proofErr w:type="spellEnd"/>
      <w:r w:rsidRPr="00E61B9A">
        <w:t>. This virtual machine has, by default, a single network card that Hyper-V sets to acquire IP address details from DHCP. In this recipe, you assign the NIC to a switch and configure IP address details</w:t>
      </w:r>
      <w:r>
        <w:t xml:space="preserve"> for the virtual network adapter</w:t>
      </w:r>
      <w:r w:rsidRPr="00E61B9A">
        <w:rPr>
          <w:rFonts w:ascii="PalatinoLinotype-Roman" w:hAnsi="PalatinoLinotype-Roman"/>
        </w:rPr>
        <w:t>.</w:t>
      </w:r>
    </w:p>
    <w:p w14:paraId="7BB410DD" w14:textId="32FD523C" w:rsidR="00F157F0" w:rsidRDefault="00F157F0" w:rsidP="00F157F0">
      <w:pPr>
        <w:pStyle w:val="Heading2"/>
        <w:tabs>
          <w:tab w:val="left" w:pos="0"/>
        </w:tabs>
      </w:pPr>
      <w:r>
        <w:t xml:space="preserve">Getting </w:t>
      </w:r>
      <w:r w:rsidR="002871D3">
        <w:t>r</w:t>
      </w:r>
      <w:r>
        <w:t>eady</w:t>
      </w:r>
    </w:p>
    <w:p w14:paraId="45F7DB75" w14:textId="0308B8F5" w:rsidR="00F157F0" w:rsidRDefault="00E61B9A" w:rsidP="00540755">
      <w:pPr>
        <w:pStyle w:val="NormalPACKT"/>
      </w:pPr>
      <w:r w:rsidRPr="000F04E1">
        <w:t>You r</w:t>
      </w:r>
      <w:r w:rsidR="000F04E1">
        <w:t>u</w:t>
      </w:r>
      <w:r w:rsidRPr="000F04E1">
        <w:t>n th</w:t>
      </w:r>
      <w:r w:rsidR="000F04E1">
        <w:t>is</w:t>
      </w:r>
      <w:r w:rsidRPr="000F04E1">
        <w:t xml:space="preserve"> recipe on </w:t>
      </w:r>
      <w:r w:rsidRPr="000F04E1">
        <w:rPr>
          <w:rStyle w:val="CodeInTextPACKT"/>
        </w:rPr>
        <w:t>HV1</w:t>
      </w:r>
      <w:r w:rsidR="000F04E1">
        <w:rPr>
          <w:rStyle w:val="CodeInTextPACKT"/>
        </w:rPr>
        <w:t>,</w:t>
      </w:r>
      <w:r w:rsidRPr="000F04E1">
        <w:t xml:space="preserve"> </w:t>
      </w:r>
      <w:r w:rsidR="000F04E1">
        <w:t xml:space="preserve">which uses the </w:t>
      </w:r>
      <w:proofErr w:type="spellStart"/>
      <w:r w:rsidR="000F04E1" w:rsidRPr="00540FE0">
        <w:rPr>
          <w:rStyle w:val="CodeInTextPACKT"/>
        </w:rPr>
        <w:t>PSDirect</w:t>
      </w:r>
      <w:proofErr w:type="spellEnd"/>
      <w:r w:rsidR="000F04E1">
        <w:t xml:space="preserve"> VM you created in the </w:t>
      </w:r>
      <w:commentRangeStart w:id="285"/>
      <w:r w:rsidRPr="000F04E1">
        <w:rPr>
          <w:rStyle w:val="ItalicsPACKT"/>
        </w:rPr>
        <w:t>Creating a</w:t>
      </w:r>
      <w:r w:rsidR="000F04E1" w:rsidRPr="000F04E1">
        <w:rPr>
          <w:rStyle w:val="ItalicsPACKT"/>
        </w:rPr>
        <w:t xml:space="preserve"> </w:t>
      </w:r>
      <w:del w:id="286" w:author="Thomas Lee" w:date="2021-05-18T18:03:00Z">
        <w:r w:rsidRPr="000F04E1" w:rsidDel="00FA4562">
          <w:rPr>
            <w:rStyle w:val="ItalicsPACKT"/>
          </w:rPr>
          <w:delText>virtual machine</w:delText>
        </w:r>
        <w:commentRangeEnd w:id="285"/>
        <w:r w:rsidR="004327B7" w:rsidDel="00FA4562">
          <w:rPr>
            <w:rStyle w:val="CommentReference"/>
            <w:color w:val="auto"/>
          </w:rPr>
          <w:commentReference w:id="285"/>
        </w:r>
      </w:del>
      <w:ins w:id="287" w:author="Thomas Lee" w:date="2021-05-18T18:03:00Z">
        <w:r w:rsidR="00FA4562">
          <w:rPr>
            <w:rStyle w:val="ItalicsPACKT"/>
          </w:rPr>
          <w:t>Hyper- V VM</w:t>
        </w:r>
      </w:ins>
      <w:r w:rsidRPr="000F04E1">
        <w:t xml:space="preserve"> recipe. This recipe also makes use o</w:t>
      </w:r>
      <w:commentRangeStart w:id="288"/>
      <w:commentRangeStart w:id="289"/>
      <w:r w:rsidRPr="000F04E1">
        <w:t xml:space="preserve">f a DHCP server running on </w:t>
      </w:r>
      <w:r w:rsidRPr="000F04E1">
        <w:rPr>
          <w:rStyle w:val="CodeInTextPACKT"/>
        </w:rPr>
        <w:t>DC1</w:t>
      </w:r>
      <w:r w:rsidRPr="000F04E1">
        <w:t xml:space="preserve">. </w:t>
      </w:r>
      <w:ins w:id="290" w:author="Lucy Wan" w:date="2021-04-21T11:30:00Z">
        <w:r w:rsidR="00E53A10">
          <w:t xml:space="preserve">In </w:t>
        </w:r>
        <w:r w:rsidR="00E53A10" w:rsidRPr="00C702D0">
          <w:rPr>
            <w:rStyle w:val="ChapterrefPACKT"/>
          </w:rPr>
          <w:t>Chapter 7, Managing Networking in the Enterprise</w:t>
        </w:r>
        <w:r w:rsidR="00E53A10">
          <w:t xml:space="preserve">, </w:t>
        </w:r>
      </w:ins>
      <w:del w:id="291" w:author="Lucy Wan" w:date="2021-04-21T11:30:00Z">
        <w:r w:rsidRPr="000F04E1" w:rsidDel="00E53A10">
          <w:delText>Y</w:delText>
        </w:r>
      </w:del>
      <w:ins w:id="292" w:author="Lucy Wan" w:date="2021-04-21T11:30:00Z">
        <w:r w:rsidR="00E53A10">
          <w:t>y</w:t>
        </w:r>
      </w:ins>
      <w:r w:rsidRPr="000F04E1">
        <w:t>ou set th</w:t>
      </w:r>
      <w:r w:rsidR="000F04E1">
        <w:t>e</w:t>
      </w:r>
      <w:r w:rsidRPr="000F04E1">
        <w:t xml:space="preserve"> </w:t>
      </w:r>
      <w:r w:rsidR="000F04E1">
        <w:t>D</w:t>
      </w:r>
      <w:r w:rsidRPr="000F04E1">
        <w:t xml:space="preserve">HCP </w:t>
      </w:r>
      <w:r w:rsidR="000F04E1">
        <w:t xml:space="preserve">service </w:t>
      </w:r>
      <w:r w:rsidRPr="000F04E1">
        <w:t xml:space="preserve">up in the </w:t>
      </w:r>
      <w:r w:rsidRPr="000F04E1">
        <w:rPr>
          <w:rStyle w:val="ItalicsPACKT"/>
        </w:rPr>
        <w:t xml:space="preserve">Installing </w:t>
      </w:r>
      <w:del w:id="293" w:author="Lucy Wan" w:date="2021-04-21T11:31:00Z">
        <w:r w:rsidRPr="000F04E1" w:rsidDel="005A716F">
          <w:rPr>
            <w:rStyle w:val="ItalicsPACKT"/>
          </w:rPr>
          <w:delText xml:space="preserve">and authorizing a </w:delText>
        </w:r>
      </w:del>
      <w:r w:rsidRPr="000F04E1">
        <w:rPr>
          <w:rStyle w:val="ItalicsPACKT"/>
        </w:rPr>
        <w:t>DHCP</w:t>
      </w:r>
      <w:del w:id="294" w:author="Lucy Wan" w:date="2021-04-21T11:31:00Z">
        <w:r w:rsidRPr="000F04E1" w:rsidDel="005A716F">
          <w:rPr>
            <w:rStyle w:val="ItalicsPACKT"/>
          </w:rPr>
          <w:delText xml:space="preserve"> Server</w:delText>
        </w:r>
      </w:del>
      <w:r w:rsidRPr="000F04E1">
        <w:t xml:space="preserve"> recipe</w:t>
      </w:r>
      <w:r w:rsidR="000F04E1">
        <w:t>. Then you c</w:t>
      </w:r>
      <w:r w:rsidRPr="000F04E1">
        <w:t xml:space="preserve">onfigured the DHCP server in the </w:t>
      </w:r>
      <w:r w:rsidRPr="000F04E1">
        <w:rPr>
          <w:rStyle w:val="ItalicsPACKT"/>
        </w:rPr>
        <w:t>Configur</w:t>
      </w:r>
      <w:ins w:id="295" w:author="Lucy Wan" w:date="2021-04-21T11:31:00Z">
        <w:r w:rsidR="004C0614">
          <w:rPr>
            <w:rStyle w:val="ItalicsPACKT"/>
          </w:rPr>
          <w:t>ing</w:t>
        </w:r>
      </w:ins>
      <w:del w:id="296" w:author="Lucy Wan" w:date="2021-04-21T11:31:00Z">
        <w:r w:rsidRPr="000F04E1" w:rsidDel="004C0614">
          <w:rPr>
            <w:rStyle w:val="ItalicsPACKT"/>
          </w:rPr>
          <w:delText>e</w:delText>
        </w:r>
      </w:del>
      <w:r w:rsidRPr="000F04E1">
        <w:rPr>
          <w:rStyle w:val="ItalicsPACKT"/>
        </w:rPr>
        <w:t xml:space="preserve"> DHCP scopes</w:t>
      </w:r>
      <w:ins w:id="297" w:author="Lucy Wan" w:date="2021-04-21T11:31:00Z">
        <w:r w:rsidR="004C0614">
          <w:rPr>
            <w:rStyle w:val="ItalicsPACKT"/>
          </w:rPr>
          <w:t xml:space="preserve"> and options</w:t>
        </w:r>
      </w:ins>
      <w:r w:rsidRPr="000F04E1">
        <w:t xml:space="preserve"> recipe</w:t>
      </w:r>
      <w:r>
        <w:t>.</w:t>
      </w:r>
      <w:commentRangeEnd w:id="288"/>
      <w:r w:rsidR="000F04E1">
        <w:rPr>
          <w:rStyle w:val="CommentReference"/>
        </w:rPr>
        <w:commentReference w:id="288"/>
      </w:r>
      <w:commentRangeEnd w:id="289"/>
      <w:r w:rsidR="003730C1">
        <w:rPr>
          <w:rStyle w:val="CommentReference"/>
          <w:color w:val="auto"/>
        </w:rPr>
        <w:commentReference w:id="289"/>
      </w:r>
      <w:r w:rsidR="00D00587">
        <w:t xml:space="preserve"> </w:t>
      </w:r>
    </w:p>
    <w:p w14:paraId="6F521B95" w14:textId="4F2561C2" w:rsidR="00D00587" w:rsidRDefault="00D00587" w:rsidP="00540755">
      <w:pPr>
        <w:pStyle w:val="NormalPACKT"/>
      </w:pPr>
      <w:r>
        <w:t xml:space="preserve">This chapter uses the </w:t>
      </w:r>
      <w:proofErr w:type="spellStart"/>
      <w:r w:rsidRPr="00540FE0">
        <w:rPr>
          <w:rStyle w:val="CodeInTextPACKT"/>
        </w:rPr>
        <w:t>PSDirect</w:t>
      </w:r>
      <w:proofErr w:type="spellEnd"/>
      <w:r>
        <w:t xml:space="preserve"> VM you created earlier. When you buil</w:t>
      </w:r>
      <w:ins w:id="298" w:author="Lucy Wan" w:date="2021-04-21T11:35:00Z">
        <w:r w:rsidR="00BB2CC6">
          <w:t>d</w:t>
        </w:r>
      </w:ins>
      <w:del w:id="299" w:author="Lucy Wan" w:date="2021-04-21T11:35:00Z">
        <w:r w:rsidDel="00BB2CC6">
          <w:delText>t</w:delText>
        </w:r>
      </w:del>
      <w:r>
        <w:t xml:space="preserve"> this machine using the normal setup routine, Windows assigns a random machine name, which you saw in a previous recipe (</w:t>
      </w:r>
      <w:r w:rsidRPr="00D00587">
        <w:rPr>
          <w:rStyle w:val="ItalicsPACKT"/>
        </w:rPr>
        <w:t>Using PowerShell Direct|</w:t>
      </w:r>
      <w:r>
        <w:t xml:space="preserve">). In this recipe, you also change the name of the host inside to </w:t>
      </w:r>
      <w:r w:rsidRPr="000F04E1">
        <w:rPr>
          <w:rStyle w:val="CodeInTextPACKT"/>
        </w:rPr>
        <w:t>Wolf</w:t>
      </w:r>
      <w:r>
        <w:t xml:space="preserve">. </w:t>
      </w:r>
    </w:p>
    <w:p w14:paraId="3D8FC4A1" w14:textId="18FF3C9B" w:rsidR="00D00587" w:rsidRPr="00E61B9A" w:rsidRDefault="00D00587" w:rsidP="00540755">
      <w:pPr>
        <w:pStyle w:val="NormalPACKT"/>
      </w:pPr>
      <w:r>
        <w:t xml:space="preserve">In this recipe, you set the </w:t>
      </w:r>
      <w:proofErr w:type="spellStart"/>
      <w:r w:rsidRPr="00540FE0">
        <w:rPr>
          <w:rStyle w:val="CodeInTextPACKT"/>
        </w:rPr>
        <w:t>PSDirect</w:t>
      </w:r>
      <w:proofErr w:type="spellEnd"/>
      <w:r>
        <w:t xml:space="preserve"> VM</w:t>
      </w:r>
      <w:r w:rsidR="002D7D95">
        <w:t>'</w:t>
      </w:r>
      <w:r>
        <w:t xml:space="preserve">s networking card to enable </w:t>
      </w:r>
      <w:r w:rsidR="00E85C19">
        <w:t>MAC</w:t>
      </w:r>
      <w:r>
        <w:t xml:space="preserve"> address spoofing. This</w:t>
      </w:r>
      <w:r w:rsidR="000F04E1">
        <w:t xml:space="preserve"> step</w:t>
      </w:r>
      <w:r>
        <w:t xml:space="preserve"> e</w:t>
      </w:r>
      <w:r w:rsidR="000F04E1">
        <w:t>n</w:t>
      </w:r>
      <w:r>
        <w:t xml:space="preserve">ables the VM to see the network and get an IP address from the DHCP server on </w:t>
      </w:r>
      <w:r w:rsidRPr="00D00587">
        <w:rPr>
          <w:rStyle w:val="CodeInTextPACKT"/>
        </w:rPr>
        <w:t>DC1</w:t>
      </w:r>
      <w:r>
        <w:t xml:space="preserve">. </w:t>
      </w:r>
      <w:r w:rsidR="00E85C19">
        <w:t xml:space="preserve">If you are running </w:t>
      </w:r>
      <w:r w:rsidR="00E85C19" w:rsidRPr="000F04E1">
        <w:rPr>
          <w:rStyle w:val="CodeInTextPACKT"/>
        </w:rPr>
        <w:t>HV1</w:t>
      </w:r>
      <w:r w:rsidR="00E85C19">
        <w:t xml:space="preserve"> as a VM, you must also enable MAC spoofing on the NIC(s) in this VM on </w:t>
      </w:r>
      <w:r w:rsidR="00E85C19" w:rsidRPr="00E85C19">
        <w:rPr>
          <w:rStyle w:val="CodeInTextPACKT"/>
        </w:rPr>
        <w:t>HV1</w:t>
      </w:r>
      <w:r w:rsidR="002D7D95">
        <w:t>'</w:t>
      </w:r>
      <w:r w:rsidR="00E85C19">
        <w:t>s VM host.</w:t>
      </w:r>
      <w:r w:rsidR="000F04E1">
        <w:t xml:space="preserve"> You should also enable MAC spoofing on </w:t>
      </w:r>
      <w:r w:rsidR="000F04E1" w:rsidRPr="000F04E1">
        <w:rPr>
          <w:rStyle w:val="CodeInTextPACKT"/>
        </w:rPr>
        <w:t>HV2</w:t>
      </w:r>
      <w:r w:rsidR="000F04E1">
        <w:t>.</w:t>
      </w:r>
    </w:p>
    <w:p w14:paraId="50AAE401" w14:textId="123D8FAB" w:rsidR="00F157F0" w:rsidRDefault="00F157F0" w:rsidP="00F157F0">
      <w:pPr>
        <w:pStyle w:val="Heading2"/>
        <w:tabs>
          <w:tab w:val="left" w:pos="0"/>
        </w:tabs>
      </w:pPr>
      <w:r>
        <w:t>How to do it...</w:t>
      </w:r>
    </w:p>
    <w:p w14:paraId="2478356A" w14:textId="22C726C9" w:rsidR="00D00587" w:rsidRPr="00D00587" w:rsidRDefault="00D00587" w:rsidP="00D00587">
      <w:pPr>
        <w:pStyle w:val="NumberedBulletPACKT"/>
        <w:numPr>
          <w:ilvl w:val="0"/>
          <w:numId w:val="44"/>
        </w:numPr>
        <w:ind w:hanging="647"/>
        <w:rPr>
          <w:color w:val="000000"/>
        </w:rPr>
      </w:pPr>
      <w:r w:rsidRPr="00D00587">
        <w:t>Setting the </w:t>
      </w:r>
      <w:proofErr w:type="spellStart"/>
      <w:r w:rsidRPr="00540FE0">
        <w:rPr>
          <w:rStyle w:val="CodeInTextPACKT"/>
        </w:rPr>
        <w:t>PSDirect</w:t>
      </w:r>
      <w:proofErr w:type="spellEnd"/>
      <w:r w:rsidRPr="00D00587">
        <w:t> VM</w:t>
      </w:r>
      <w:r w:rsidR="002D7D95">
        <w:t>'</w:t>
      </w:r>
      <w:r w:rsidRPr="00D00587">
        <w:t>s NIC</w:t>
      </w:r>
    </w:p>
    <w:p w14:paraId="4E0C997A" w14:textId="77777777" w:rsidR="00D00587" w:rsidRPr="00D00587" w:rsidRDefault="00D00587" w:rsidP="00540755">
      <w:pPr>
        <w:pStyle w:val="CodePACKT"/>
      </w:pPr>
    </w:p>
    <w:p w14:paraId="32A5E632" w14:textId="2BBEB403" w:rsidR="00D00587" w:rsidRPr="00D00587" w:rsidRDefault="00D00587" w:rsidP="00540755">
      <w:pPr>
        <w:pStyle w:val="CodePACKT"/>
      </w:pPr>
      <w:r w:rsidRPr="00D00587">
        <w:t>Get-VM </w:t>
      </w:r>
      <w:proofErr w:type="spellStart"/>
      <w:r w:rsidRPr="00D00587">
        <w:t>PSDirect</w:t>
      </w:r>
      <w:proofErr w:type="spellEnd"/>
      <w:r w:rsidRPr="00D00587">
        <w:t> |</w:t>
      </w:r>
    </w:p>
    <w:p w14:paraId="217CD8F8" w14:textId="77777777" w:rsidR="00D00587" w:rsidRPr="00D00587" w:rsidRDefault="00D00587" w:rsidP="00540755">
      <w:pPr>
        <w:pStyle w:val="CodePACKT"/>
      </w:pPr>
      <w:r w:rsidRPr="00D00587">
        <w:t>  Set-</w:t>
      </w:r>
      <w:proofErr w:type="spellStart"/>
      <w:r w:rsidRPr="00D00587">
        <w:t>VMNetworkAdapter</w:t>
      </w:r>
      <w:proofErr w:type="spellEnd"/>
      <w:r w:rsidRPr="00D00587">
        <w:t> -</w:t>
      </w:r>
      <w:proofErr w:type="spellStart"/>
      <w:r w:rsidRPr="00D00587">
        <w:t>MacAddressSpoofing</w:t>
      </w:r>
      <w:proofErr w:type="spellEnd"/>
      <w:r w:rsidRPr="00D00587">
        <w:t> On</w:t>
      </w:r>
    </w:p>
    <w:p w14:paraId="4D9C5C8A" w14:textId="77777777" w:rsidR="00D00587" w:rsidRPr="00D00587" w:rsidRDefault="00D00587" w:rsidP="00540755">
      <w:pPr>
        <w:pStyle w:val="CodePACKT"/>
      </w:pPr>
      <w:r w:rsidRPr="00D00587">
        <w:t>  </w:t>
      </w:r>
    </w:p>
    <w:p w14:paraId="0296E7B0" w14:textId="68546146" w:rsidR="00D00587" w:rsidRPr="00D00587" w:rsidRDefault="00D00587" w:rsidP="00D00587">
      <w:pPr>
        <w:pStyle w:val="NumberedBulletPACKT"/>
        <w:rPr>
          <w:color w:val="000000"/>
        </w:rPr>
      </w:pPr>
      <w:r w:rsidRPr="00D00587">
        <w:lastRenderedPageBreak/>
        <w:t>Getting NIC details and any IP </w:t>
      </w:r>
      <w:ins w:id="300" w:author="Thomas Lee" w:date="2021-05-18T18:05:00Z">
        <w:r w:rsidR="00FA4562">
          <w:t>a</w:t>
        </w:r>
      </w:ins>
      <w:commentRangeStart w:id="301"/>
      <w:del w:id="302" w:author="Thomas Lee" w:date="2021-05-18T18:05:00Z">
        <w:r w:rsidRPr="00D00587" w:rsidDel="00FA4562">
          <w:delText>A</w:delText>
        </w:r>
      </w:del>
      <w:r w:rsidRPr="00D00587">
        <w:t>ddress</w:t>
      </w:r>
      <w:commentRangeEnd w:id="301"/>
      <w:ins w:id="303" w:author="Thomas Lee" w:date="2021-05-18T18:05:00Z">
        <w:r w:rsidR="00FA4562">
          <w:t>es</w:t>
        </w:r>
      </w:ins>
      <w:r w:rsidR="008E1AE0">
        <w:rPr>
          <w:rStyle w:val="CommentReference"/>
        </w:rPr>
        <w:commentReference w:id="301"/>
      </w:r>
      <w:r w:rsidRPr="00D00587">
        <w:t> from the </w:t>
      </w:r>
      <w:proofErr w:type="spellStart"/>
      <w:r w:rsidRPr="00540FE0">
        <w:rPr>
          <w:rStyle w:val="CodeInTextPACKT"/>
        </w:rPr>
        <w:t>PSDirect</w:t>
      </w:r>
      <w:proofErr w:type="spellEnd"/>
      <w:r w:rsidRPr="00D00587">
        <w:t> VM</w:t>
      </w:r>
    </w:p>
    <w:p w14:paraId="53582E42" w14:textId="77777777" w:rsidR="00D00587" w:rsidRPr="00D00587" w:rsidRDefault="00D00587" w:rsidP="00540755">
      <w:pPr>
        <w:pStyle w:val="CodePACKT"/>
      </w:pPr>
    </w:p>
    <w:p w14:paraId="7242FE56" w14:textId="5468CB9D" w:rsidR="00D00587" w:rsidRPr="00D00587" w:rsidRDefault="00D00587" w:rsidP="00540755">
      <w:pPr>
        <w:pStyle w:val="CodePACKT"/>
      </w:pPr>
      <w:r w:rsidRPr="00D00587">
        <w:t>Get-</w:t>
      </w:r>
      <w:proofErr w:type="spellStart"/>
      <w:r w:rsidRPr="00D00587">
        <w:t>VMNetworkAdapter</w:t>
      </w:r>
      <w:proofErr w:type="spellEnd"/>
      <w:r w:rsidRPr="00D00587">
        <w:t> -</w:t>
      </w:r>
      <w:proofErr w:type="spellStart"/>
      <w:r w:rsidRPr="00D00587">
        <w:t>VMName</w:t>
      </w:r>
      <w:proofErr w:type="spellEnd"/>
      <w:r w:rsidRPr="00D00587">
        <w:t> </w:t>
      </w:r>
      <w:proofErr w:type="spellStart"/>
      <w:r w:rsidRPr="00D00587">
        <w:t>PSDirect</w:t>
      </w:r>
      <w:proofErr w:type="spellEnd"/>
    </w:p>
    <w:p w14:paraId="0F241A51" w14:textId="77777777" w:rsidR="00D00587" w:rsidRPr="00D00587" w:rsidRDefault="00D00587" w:rsidP="00540755">
      <w:pPr>
        <w:pStyle w:val="CodePACKT"/>
      </w:pPr>
    </w:p>
    <w:p w14:paraId="77123D36" w14:textId="539E301F" w:rsidR="00D00587" w:rsidRPr="00D00587" w:rsidRDefault="00D00587" w:rsidP="00D00587">
      <w:pPr>
        <w:pStyle w:val="NumberedBulletPACKT"/>
        <w:rPr>
          <w:color w:val="000000"/>
        </w:rPr>
      </w:pPr>
      <w:r w:rsidRPr="00D00587">
        <w:t>Creating a credential then </w:t>
      </w:r>
      <w:commentRangeStart w:id="304"/>
      <w:r w:rsidRPr="00D00587">
        <w:t>get</w:t>
      </w:r>
      <w:commentRangeEnd w:id="304"/>
      <w:ins w:id="305" w:author="Thomas Lee" w:date="2021-05-18T18:05:00Z">
        <w:r w:rsidR="00FA4562">
          <w:t>ting</w:t>
        </w:r>
      </w:ins>
      <w:r w:rsidR="00773A90">
        <w:rPr>
          <w:rStyle w:val="CommentReference"/>
        </w:rPr>
        <w:commentReference w:id="304"/>
      </w:r>
      <w:r w:rsidRPr="00D00587">
        <w:t> VM networking details</w:t>
      </w:r>
    </w:p>
    <w:p w14:paraId="327D5EC2" w14:textId="77777777" w:rsidR="00D00587" w:rsidRPr="00D00587" w:rsidRDefault="00D00587" w:rsidP="00540755">
      <w:pPr>
        <w:pStyle w:val="CodePACKT"/>
      </w:pPr>
    </w:p>
    <w:p w14:paraId="11C32BC5" w14:textId="1D0206BA" w:rsidR="00D00587" w:rsidRPr="00D00587" w:rsidRDefault="00D00587" w:rsidP="00540755">
      <w:pPr>
        <w:pStyle w:val="CodePACKT"/>
      </w:pPr>
      <w:r w:rsidRPr="00D00587">
        <w:t>$</w:t>
      </w:r>
      <w:proofErr w:type="spellStart"/>
      <w:r w:rsidRPr="00D00587">
        <w:t>RKAn</w:t>
      </w:r>
      <w:proofErr w:type="spellEnd"/>
      <w:r w:rsidRPr="00D00587">
        <w:t> = </w:t>
      </w:r>
      <w:r w:rsidR="002D7D95">
        <w:t>'</w:t>
      </w:r>
      <w:r w:rsidRPr="00D00587">
        <w:t>localhost\Administrator</w:t>
      </w:r>
      <w:r w:rsidR="002D7D95">
        <w:t>'</w:t>
      </w:r>
    </w:p>
    <w:p w14:paraId="0772CE75" w14:textId="34162951" w:rsidR="00D00587" w:rsidRPr="00D00587" w:rsidRDefault="00D00587" w:rsidP="00540755">
      <w:pPr>
        <w:pStyle w:val="CodePACKT"/>
      </w:pPr>
      <w:r w:rsidRPr="00D00587">
        <w:t>$PS = </w:t>
      </w:r>
      <w:r w:rsidR="002D7D95">
        <w:t>'</w:t>
      </w:r>
      <w:r w:rsidRPr="00D00587">
        <w:t>Pa$$w0rd</w:t>
      </w:r>
      <w:r w:rsidR="002D7D95">
        <w:t>'</w:t>
      </w:r>
    </w:p>
    <w:p w14:paraId="5A670038" w14:textId="77777777" w:rsidR="00D00587" w:rsidRPr="00D00587" w:rsidRDefault="00D00587" w:rsidP="00540755">
      <w:pPr>
        <w:pStyle w:val="CodePACKT"/>
      </w:pPr>
      <w:r w:rsidRPr="00D00587">
        <w:t>$RKP = </w:t>
      </w:r>
      <w:proofErr w:type="spellStart"/>
      <w:r w:rsidRPr="00D00587">
        <w:t>ConvertTo-SecureString</w:t>
      </w:r>
      <w:proofErr w:type="spellEnd"/>
      <w:r w:rsidRPr="00D00587">
        <w:t> -String $PS -</w:t>
      </w:r>
      <w:proofErr w:type="spellStart"/>
      <w:r w:rsidRPr="00D00587">
        <w:t>AsPlainText</w:t>
      </w:r>
      <w:proofErr w:type="spellEnd"/>
      <w:r w:rsidRPr="00D00587">
        <w:t> -Force</w:t>
      </w:r>
    </w:p>
    <w:p w14:paraId="3C805A82" w14:textId="7F2329C4" w:rsidR="00D00587" w:rsidRPr="00D00587" w:rsidRDefault="00D00587" w:rsidP="00540755">
      <w:pPr>
        <w:pStyle w:val="CodePACKT"/>
      </w:pPr>
      <w:r w:rsidRPr="00D00587">
        <w:t>$T = </w:t>
      </w:r>
      <w:r w:rsidR="002D7D95">
        <w:t>'</w:t>
      </w:r>
      <w:proofErr w:type="spellStart"/>
      <w:r w:rsidRPr="00D00587">
        <w:t>System.Management.Automation.PSCredential</w:t>
      </w:r>
      <w:proofErr w:type="spellEnd"/>
      <w:r w:rsidR="002D7D95">
        <w:t>'</w:t>
      </w:r>
    </w:p>
    <w:p w14:paraId="231CF1DD" w14:textId="77777777" w:rsidR="00D00587" w:rsidRPr="00D00587" w:rsidRDefault="00D00587" w:rsidP="00540755">
      <w:pPr>
        <w:pStyle w:val="CodePACKT"/>
      </w:pPr>
      <w:r w:rsidRPr="00D00587">
        <w:t>$</w:t>
      </w:r>
      <w:proofErr w:type="spellStart"/>
      <w:r w:rsidRPr="00D00587">
        <w:t>RKCred</w:t>
      </w:r>
      <w:proofErr w:type="spellEnd"/>
      <w:r w:rsidRPr="00D00587">
        <w:t> = New-Object -TypeName $T -</w:t>
      </w:r>
      <w:proofErr w:type="spellStart"/>
      <w:r w:rsidRPr="00D00587">
        <w:t>ArgumentList</w:t>
      </w:r>
      <w:proofErr w:type="spellEnd"/>
      <w:r w:rsidRPr="00D00587">
        <w:t> $</w:t>
      </w:r>
      <w:proofErr w:type="spellStart"/>
      <w:r w:rsidRPr="00D00587">
        <w:t>RKAn</w:t>
      </w:r>
      <w:proofErr w:type="spellEnd"/>
      <w:r w:rsidRPr="00D00587">
        <w:t>, $RKP</w:t>
      </w:r>
    </w:p>
    <w:p w14:paraId="28776D73" w14:textId="77777777" w:rsidR="00D00587" w:rsidRPr="00D00587" w:rsidRDefault="00D00587" w:rsidP="00540755">
      <w:pPr>
        <w:pStyle w:val="CodePACKT"/>
      </w:pPr>
      <w:r w:rsidRPr="00D00587">
        <w:t>$VMHT = @{</w:t>
      </w:r>
    </w:p>
    <w:p w14:paraId="08AE972B" w14:textId="5B5C7C5C" w:rsidR="00D00587" w:rsidRPr="00D00587" w:rsidRDefault="00D00587" w:rsidP="00540755">
      <w:pPr>
        <w:pStyle w:val="CodePACKT"/>
      </w:pPr>
      <w:r w:rsidRPr="00D00587">
        <w:t>    </w:t>
      </w:r>
      <w:proofErr w:type="spellStart"/>
      <w:r w:rsidRPr="00D00587">
        <w:t>VMName</w:t>
      </w:r>
      <w:proofErr w:type="spellEnd"/>
      <w:r w:rsidRPr="00D00587">
        <w:t>      = </w:t>
      </w:r>
      <w:r w:rsidR="002D7D95">
        <w:t>'</w:t>
      </w:r>
      <w:proofErr w:type="spellStart"/>
      <w:r w:rsidRPr="00D00587">
        <w:t>PSDirect</w:t>
      </w:r>
      <w:proofErr w:type="spellEnd"/>
      <w:r w:rsidR="002D7D95">
        <w:t>'</w:t>
      </w:r>
    </w:p>
    <w:p w14:paraId="2CE9FD8D" w14:textId="77777777" w:rsidR="00D00587" w:rsidRPr="00D00587" w:rsidRDefault="00D00587" w:rsidP="00540755">
      <w:pPr>
        <w:pStyle w:val="CodePACKT"/>
      </w:pPr>
      <w:r w:rsidRPr="00D00587">
        <w:t>    </w:t>
      </w:r>
      <w:proofErr w:type="spellStart"/>
      <w:r w:rsidRPr="00D00587">
        <w:t>ScriptBlock</w:t>
      </w:r>
      <w:proofErr w:type="spellEnd"/>
      <w:r w:rsidRPr="00D00587">
        <w:t> = {Get-</w:t>
      </w:r>
      <w:proofErr w:type="spellStart"/>
      <w:r w:rsidRPr="00D00587">
        <w:t>NetIPConfiguration</w:t>
      </w:r>
      <w:proofErr w:type="spellEnd"/>
      <w:r w:rsidRPr="00D00587">
        <w:t> | Format-Table }</w:t>
      </w:r>
    </w:p>
    <w:p w14:paraId="27B0D527" w14:textId="77777777" w:rsidR="00D00587" w:rsidRPr="00D00587" w:rsidRDefault="00D00587" w:rsidP="00540755">
      <w:pPr>
        <w:pStyle w:val="CodePACKT"/>
      </w:pPr>
      <w:r w:rsidRPr="00D00587">
        <w:t>    Credential  = $</w:t>
      </w:r>
      <w:proofErr w:type="spellStart"/>
      <w:r w:rsidRPr="00D00587">
        <w:t>RKCred</w:t>
      </w:r>
      <w:proofErr w:type="spellEnd"/>
    </w:p>
    <w:p w14:paraId="45EE0538" w14:textId="77777777" w:rsidR="00D00587" w:rsidRPr="00D00587" w:rsidRDefault="00D00587" w:rsidP="00540755">
      <w:pPr>
        <w:pStyle w:val="CodePACKT"/>
      </w:pPr>
      <w:r w:rsidRPr="00D00587">
        <w:t>}</w:t>
      </w:r>
    </w:p>
    <w:p w14:paraId="574B1D31" w14:textId="77777777" w:rsidR="00D00587" w:rsidRPr="00D00587" w:rsidRDefault="00D00587" w:rsidP="00540755">
      <w:pPr>
        <w:pStyle w:val="CodePACKT"/>
      </w:pPr>
      <w:r w:rsidRPr="00D00587">
        <w:t>Invoke-Command @VMHT | Format-List</w:t>
      </w:r>
    </w:p>
    <w:p w14:paraId="77ABD78F" w14:textId="77777777" w:rsidR="00D00587" w:rsidRPr="00D00587" w:rsidRDefault="00D00587" w:rsidP="00540755">
      <w:pPr>
        <w:pStyle w:val="CodePACKT"/>
      </w:pPr>
    </w:p>
    <w:p w14:paraId="16798555" w14:textId="2F5F9064" w:rsidR="00D00587" w:rsidRPr="00D00587" w:rsidRDefault="00D00587" w:rsidP="00D00587">
      <w:pPr>
        <w:pStyle w:val="NumberedBulletPACKT"/>
        <w:rPr>
          <w:color w:val="000000"/>
        </w:rPr>
      </w:pPr>
      <w:r w:rsidRPr="00D00587">
        <w:t>Creating a virtual switch on </w:t>
      </w:r>
      <w:r w:rsidRPr="00E85C19">
        <w:rPr>
          <w:rStyle w:val="CodeInTextPACKT"/>
        </w:rPr>
        <w:t>HV1</w:t>
      </w:r>
    </w:p>
    <w:p w14:paraId="0033293E" w14:textId="77777777" w:rsidR="00D00587" w:rsidRPr="00D00587" w:rsidRDefault="00D00587" w:rsidP="00540755">
      <w:pPr>
        <w:pStyle w:val="CodePACKT"/>
      </w:pPr>
    </w:p>
    <w:p w14:paraId="4EFCD56F" w14:textId="77777777" w:rsidR="00D00587" w:rsidRPr="00D00587" w:rsidRDefault="00D00587" w:rsidP="00540755">
      <w:pPr>
        <w:pStyle w:val="CodePACKT"/>
      </w:pPr>
      <w:r w:rsidRPr="00D00587">
        <w:t>$VSHT = @{</w:t>
      </w:r>
    </w:p>
    <w:p w14:paraId="5494EF12" w14:textId="501891D4" w:rsidR="00D00587" w:rsidRPr="00D00587" w:rsidRDefault="00D00587" w:rsidP="00540755">
      <w:pPr>
        <w:pStyle w:val="CodePACKT"/>
      </w:pPr>
      <w:r w:rsidRPr="00D00587">
        <w:t>    Name           = </w:t>
      </w:r>
      <w:r w:rsidR="002D7D95">
        <w:t>'</w:t>
      </w:r>
      <w:r w:rsidRPr="00D00587">
        <w:t>External</w:t>
      </w:r>
      <w:r w:rsidR="002D7D95">
        <w:t>'</w:t>
      </w:r>
    </w:p>
    <w:p w14:paraId="70A46705" w14:textId="15CF8382" w:rsidR="00D00587" w:rsidRPr="00D00587" w:rsidRDefault="00D00587" w:rsidP="00540755">
      <w:pPr>
        <w:pStyle w:val="CodePACKT"/>
      </w:pPr>
      <w:r w:rsidRPr="00D00587">
        <w:t>    </w:t>
      </w:r>
      <w:proofErr w:type="spellStart"/>
      <w:r w:rsidRPr="00D00587">
        <w:t>NetAdapterName</w:t>
      </w:r>
      <w:proofErr w:type="spellEnd"/>
      <w:r w:rsidRPr="00D00587">
        <w:t> = </w:t>
      </w:r>
      <w:r w:rsidR="002D7D95">
        <w:t>'</w:t>
      </w:r>
      <w:r w:rsidRPr="00D00587">
        <w:t>Ethernet</w:t>
      </w:r>
      <w:r w:rsidR="002D7D95">
        <w:t>'</w:t>
      </w:r>
    </w:p>
    <w:p w14:paraId="6E1110B7" w14:textId="47A5CAC0" w:rsidR="00D00587" w:rsidRPr="00D00587" w:rsidRDefault="00D00587" w:rsidP="00540755">
      <w:pPr>
        <w:pStyle w:val="CodePACKT"/>
      </w:pPr>
      <w:r w:rsidRPr="00D00587">
        <w:t>    Notes          = </w:t>
      </w:r>
      <w:r w:rsidR="002D7D95">
        <w:t>'</w:t>
      </w:r>
      <w:r w:rsidRPr="00D00587">
        <w:t>Created on HV1</w:t>
      </w:r>
      <w:r w:rsidR="002D7D95">
        <w:t>'</w:t>
      </w:r>
    </w:p>
    <w:p w14:paraId="1FBB3DE2" w14:textId="77777777" w:rsidR="00D00587" w:rsidRPr="00D00587" w:rsidRDefault="00D00587" w:rsidP="00540755">
      <w:pPr>
        <w:pStyle w:val="CodePACKT"/>
      </w:pPr>
      <w:r w:rsidRPr="00D00587">
        <w:t>}</w:t>
      </w:r>
    </w:p>
    <w:p w14:paraId="6D41D540" w14:textId="77777777" w:rsidR="00D00587" w:rsidRPr="00D00587" w:rsidRDefault="00D00587" w:rsidP="00540755">
      <w:pPr>
        <w:pStyle w:val="CodePACKT"/>
      </w:pPr>
      <w:r w:rsidRPr="00D00587">
        <w:t>New-</w:t>
      </w:r>
      <w:proofErr w:type="spellStart"/>
      <w:r w:rsidRPr="00D00587">
        <w:t>VMSwitch</w:t>
      </w:r>
      <w:proofErr w:type="spellEnd"/>
      <w:r w:rsidRPr="00D00587">
        <w:t> @VSHT</w:t>
      </w:r>
    </w:p>
    <w:p w14:paraId="119EE367" w14:textId="77777777" w:rsidR="00D00587" w:rsidRPr="00D00587" w:rsidRDefault="00D00587" w:rsidP="00540755">
      <w:pPr>
        <w:pStyle w:val="CodePACKT"/>
      </w:pPr>
    </w:p>
    <w:p w14:paraId="1786904E" w14:textId="06B0926F" w:rsidR="00D00587" w:rsidRPr="00D00587" w:rsidRDefault="00D00587" w:rsidP="00D00587">
      <w:pPr>
        <w:pStyle w:val="NumberedBulletPACKT"/>
        <w:rPr>
          <w:color w:val="000000"/>
        </w:rPr>
      </w:pPr>
      <w:r w:rsidRPr="00D00587">
        <w:t>Connecting the </w:t>
      </w:r>
      <w:proofErr w:type="spellStart"/>
      <w:r w:rsidRPr="00540FE0">
        <w:rPr>
          <w:rStyle w:val="CodeInTextPACKT"/>
        </w:rPr>
        <w:t>PSDirect</w:t>
      </w:r>
      <w:proofErr w:type="spellEnd"/>
      <w:r w:rsidRPr="00D00587">
        <w:t> VM</w:t>
      </w:r>
      <w:r w:rsidR="002D7D95">
        <w:t>'</w:t>
      </w:r>
      <w:r w:rsidRPr="00D00587">
        <w:t>s NIC to the External switch</w:t>
      </w:r>
    </w:p>
    <w:p w14:paraId="1D8DCCA1" w14:textId="77777777" w:rsidR="00D00587" w:rsidRPr="00D00587" w:rsidRDefault="00D00587" w:rsidP="00540755">
      <w:pPr>
        <w:pStyle w:val="CodePACKT"/>
      </w:pPr>
    </w:p>
    <w:p w14:paraId="205AC86B" w14:textId="77777777" w:rsidR="00D00587" w:rsidRPr="00D00587" w:rsidRDefault="00D00587" w:rsidP="00540755">
      <w:pPr>
        <w:pStyle w:val="CodePACKT"/>
      </w:pPr>
      <w:r w:rsidRPr="00D00587">
        <w:t>Connect-</w:t>
      </w:r>
      <w:proofErr w:type="spellStart"/>
      <w:r w:rsidRPr="00D00587">
        <w:t>VMNetworkAdapter</w:t>
      </w:r>
      <w:proofErr w:type="spellEnd"/>
      <w:r w:rsidRPr="00D00587">
        <w:t> -</w:t>
      </w:r>
      <w:proofErr w:type="spellStart"/>
      <w:r w:rsidRPr="00D00587">
        <w:t>VMName</w:t>
      </w:r>
      <w:proofErr w:type="spellEnd"/>
      <w:r w:rsidRPr="00D00587">
        <w:t> </w:t>
      </w:r>
      <w:proofErr w:type="spellStart"/>
      <w:r w:rsidRPr="00D00587">
        <w:t>PSDirect</w:t>
      </w:r>
      <w:proofErr w:type="spellEnd"/>
      <w:r w:rsidRPr="00D00587">
        <w:t> -</w:t>
      </w:r>
      <w:proofErr w:type="spellStart"/>
      <w:r w:rsidRPr="00D00587">
        <w:t>SwitchName</w:t>
      </w:r>
      <w:proofErr w:type="spellEnd"/>
      <w:r w:rsidRPr="00D00587">
        <w:t> External</w:t>
      </w:r>
    </w:p>
    <w:p w14:paraId="55C780AB" w14:textId="77777777" w:rsidR="00D00587" w:rsidRPr="00D00587" w:rsidRDefault="00D00587" w:rsidP="00540755">
      <w:pPr>
        <w:pStyle w:val="CodePACKT"/>
      </w:pPr>
    </w:p>
    <w:p w14:paraId="61A00B1E" w14:textId="462800FC" w:rsidR="00D00587" w:rsidRPr="00D00587" w:rsidRDefault="00D00587" w:rsidP="00D00587">
      <w:pPr>
        <w:pStyle w:val="NumberedBulletPACKT"/>
        <w:rPr>
          <w:color w:val="000000"/>
        </w:rPr>
      </w:pPr>
      <w:r w:rsidRPr="00D00587">
        <w:t>Viewing VM networking information</w:t>
      </w:r>
    </w:p>
    <w:p w14:paraId="0A9E5CD3" w14:textId="77777777" w:rsidR="00D00587" w:rsidRDefault="00D00587" w:rsidP="00540755">
      <w:pPr>
        <w:pStyle w:val="CodePACKT"/>
      </w:pPr>
    </w:p>
    <w:p w14:paraId="53D7666C" w14:textId="63F00937" w:rsidR="00D00587" w:rsidRPr="00D00587" w:rsidRDefault="00D00587" w:rsidP="00540755">
      <w:pPr>
        <w:pStyle w:val="CodePACKT"/>
      </w:pPr>
      <w:r w:rsidRPr="00D00587">
        <w:t>Get-</w:t>
      </w:r>
      <w:proofErr w:type="spellStart"/>
      <w:r w:rsidRPr="00D00587">
        <w:t>VMNetworkAdapter</w:t>
      </w:r>
      <w:proofErr w:type="spellEnd"/>
      <w:r w:rsidRPr="00D00587">
        <w:t> -</w:t>
      </w:r>
      <w:proofErr w:type="spellStart"/>
      <w:r w:rsidRPr="00D00587">
        <w:t>VMName</w:t>
      </w:r>
      <w:proofErr w:type="spellEnd"/>
      <w:r w:rsidRPr="00D00587">
        <w:t> </w:t>
      </w:r>
      <w:proofErr w:type="spellStart"/>
      <w:r w:rsidRPr="00D00587">
        <w:t>PSDirect</w:t>
      </w:r>
      <w:proofErr w:type="spellEnd"/>
    </w:p>
    <w:p w14:paraId="098125FD" w14:textId="77777777" w:rsidR="00D00587" w:rsidRPr="00D00587" w:rsidRDefault="00D00587" w:rsidP="00540755">
      <w:pPr>
        <w:pStyle w:val="CodePACKT"/>
      </w:pPr>
    </w:p>
    <w:p w14:paraId="3A9B0BD7" w14:textId="716077C1" w:rsidR="00D00587" w:rsidRPr="00D00587" w:rsidRDefault="00D00587" w:rsidP="00D00587">
      <w:pPr>
        <w:pStyle w:val="NumberedBulletPACKT"/>
        <w:rPr>
          <w:color w:val="000000"/>
        </w:rPr>
      </w:pPr>
      <w:r w:rsidRPr="00D00587">
        <w:t>Observing the IP address in the </w:t>
      </w:r>
      <w:proofErr w:type="spellStart"/>
      <w:r w:rsidRPr="00D00587">
        <w:rPr>
          <w:rStyle w:val="CodeInTextPACKT"/>
        </w:rPr>
        <w:t>PSDirect</w:t>
      </w:r>
      <w:proofErr w:type="spellEnd"/>
      <w:r w:rsidRPr="00D00587">
        <w:t> VM</w:t>
      </w:r>
    </w:p>
    <w:p w14:paraId="1CDF1BC7" w14:textId="77777777" w:rsidR="00D00587" w:rsidRPr="00D00587" w:rsidRDefault="00D00587" w:rsidP="00540755">
      <w:pPr>
        <w:pStyle w:val="CodePACKT"/>
      </w:pPr>
    </w:p>
    <w:p w14:paraId="69220208" w14:textId="77777777" w:rsidR="00D00587" w:rsidRPr="00D00587" w:rsidRDefault="00D00587" w:rsidP="00540755">
      <w:pPr>
        <w:pStyle w:val="CodePACKT"/>
        <w:rPr>
          <w:rStyle w:val="CodeInTextPACKT"/>
          <w:color w:val="7030A0"/>
        </w:rPr>
      </w:pPr>
      <w:r w:rsidRPr="00D00587">
        <w:rPr>
          <w:rStyle w:val="CodeInTextPACKT"/>
          <w:color w:val="7030A0"/>
        </w:rPr>
        <w:t>$NCHT = @{</w:t>
      </w:r>
    </w:p>
    <w:p w14:paraId="58B4DF52" w14:textId="2AEB1FC0" w:rsidR="00D00587" w:rsidRPr="00D00587" w:rsidRDefault="00D00587" w:rsidP="00540755">
      <w:pPr>
        <w:pStyle w:val="CodePACKT"/>
        <w:rPr>
          <w:rStyle w:val="CodeInTextPACKT"/>
          <w:color w:val="7030A0"/>
        </w:rPr>
      </w:pPr>
      <w:r w:rsidRPr="00D00587">
        <w:rPr>
          <w:rStyle w:val="CodeInTextPACKT"/>
          <w:color w:val="7030A0"/>
        </w:rPr>
        <w:t>    </w:t>
      </w:r>
      <w:proofErr w:type="spellStart"/>
      <w:r w:rsidRPr="00D00587">
        <w:rPr>
          <w:rStyle w:val="CodeInTextPACKT"/>
          <w:color w:val="7030A0"/>
        </w:rPr>
        <w:t>VMName</w:t>
      </w:r>
      <w:proofErr w:type="spellEnd"/>
      <w:r w:rsidRPr="00D00587">
        <w:rPr>
          <w:rStyle w:val="CodeInTextPACKT"/>
          <w:color w:val="7030A0"/>
        </w:rPr>
        <w:t>      = </w:t>
      </w:r>
      <w:r w:rsidR="002D7D95">
        <w:rPr>
          <w:rStyle w:val="CodeInTextPACKT"/>
          <w:color w:val="7030A0"/>
        </w:rPr>
        <w:t>'</w:t>
      </w:r>
      <w:proofErr w:type="spellStart"/>
      <w:r w:rsidRPr="00D00587">
        <w:rPr>
          <w:rStyle w:val="CodeInTextPACKT"/>
          <w:color w:val="7030A0"/>
        </w:rPr>
        <w:t>PSDirect</w:t>
      </w:r>
      <w:proofErr w:type="spellEnd"/>
      <w:r w:rsidR="002D7D95">
        <w:rPr>
          <w:rStyle w:val="CodeInTextPACKT"/>
          <w:color w:val="7030A0"/>
        </w:rPr>
        <w:t>'</w:t>
      </w:r>
    </w:p>
    <w:p w14:paraId="2DE834A4" w14:textId="77777777" w:rsidR="00D00587" w:rsidRPr="00D00587" w:rsidRDefault="00D00587" w:rsidP="00540755">
      <w:pPr>
        <w:pStyle w:val="CodePACKT"/>
        <w:rPr>
          <w:rStyle w:val="CodeInTextPACKT"/>
          <w:color w:val="7030A0"/>
        </w:rPr>
      </w:pPr>
      <w:r w:rsidRPr="00D00587">
        <w:rPr>
          <w:rStyle w:val="CodeInTextPACKT"/>
          <w:color w:val="7030A0"/>
        </w:rPr>
        <w:t>    </w:t>
      </w:r>
      <w:proofErr w:type="spellStart"/>
      <w:r w:rsidRPr="00D00587">
        <w:rPr>
          <w:rStyle w:val="CodeInTextPACKT"/>
          <w:color w:val="7030A0"/>
        </w:rPr>
        <w:t>ScriptBlock</w:t>
      </w:r>
      <w:proofErr w:type="spellEnd"/>
      <w:r w:rsidRPr="00D00587">
        <w:rPr>
          <w:rStyle w:val="CodeInTextPACKT"/>
          <w:color w:val="7030A0"/>
        </w:rPr>
        <w:t> = {Get-</w:t>
      </w:r>
      <w:proofErr w:type="spellStart"/>
      <w:r w:rsidRPr="00D00587">
        <w:rPr>
          <w:rStyle w:val="CodeInTextPACKT"/>
          <w:color w:val="7030A0"/>
        </w:rPr>
        <w:t>NetIPConfiguration</w:t>
      </w:r>
      <w:proofErr w:type="spellEnd"/>
      <w:r w:rsidRPr="00D00587">
        <w:rPr>
          <w:rStyle w:val="CodeInTextPACKT"/>
          <w:color w:val="7030A0"/>
        </w:rPr>
        <w:t>}</w:t>
      </w:r>
    </w:p>
    <w:p w14:paraId="403847FA" w14:textId="77777777" w:rsidR="00D00587" w:rsidRPr="00D00587" w:rsidRDefault="00D00587" w:rsidP="00540755">
      <w:pPr>
        <w:pStyle w:val="CodePACKT"/>
        <w:rPr>
          <w:rStyle w:val="CodeInTextPACKT"/>
          <w:color w:val="7030A0"/>
        </w:rPr>
      </w:pPr>
      <w:r w:rsidRPr="00D00587">
        <w:rPr>
          <w:rStyle w:val="CodeInTextPACKT"/>
          <w:color w:val="7030A0"/>
        </w:rPr>
        <w:t>    Credential  = $</w:t>
      </w:r>
      <w:proofErr w:type="spellStart"/>
      <w:r w:rsidRPr="00D00587">
        <w:rPr>
          <w:rStyle w:val="CodeInTextPACKT"/>
          <w:color w:val="7030A0"/>
        </w:rPr>
        <w:t>RKCred</w:t>
      </w:r>
      <w:proofErr w:type="spellEnd"/>
    </w:p>
    <w:p w14:paraId="4A2E17D6" w14:textId="77777777" w:rsidR="00D00587" w:rsidRPr="00D00587" w:rsidRDefault="00D00587" w:rsidP="00540755">
      <w:pPr>
        <w:pStyle w:val="CodePACKT"/>
        <w:rPr>
          <w:rStyle w:val="CodeInTextPACKT"/>
          <w:color w:val="7030A0"/>
        </w:rPr>
      </w:pPr>
      <w:r w:rsidRPr="00D00587">
        <w:rPr>
          <w:rStyle w:val="CodeInTextPACKT"/>
          <w:color w:val="7030A0"/>
        </w:rPr>
        <w:t>}</w:t>
      </w:r>
    </w:p>
    <w:p w14:paraId="65555AA9" w14:textId="7CE5466B" w:rsidR="00D00587" w:rsidRDefault="00D00587" w:rsidP="00540755">
      <w:pPr>
        <w:pStyle w:val="CodePACKT"/>
        <w:rPr>
          <w:rStyle w:val="CodeInTextPACKT"/>
          <w:color w:val="7030A0"/>
        </w:rPr>
      </w:pPr>
      <w:r w:rsidRPr="00D00587">
        <w:rPr>
          <w:rStyle w:val="CodeInTextPACKT"/>
          <w:color w:val="7030A0"/>
        </w:rPr>
        <w:t>Invoke-Command @NCHT</w:t>
      </w:r>
    </w:p>
    <w:p w14:paraId="02CB83D1" w14:textId="77777777" w:rsidR="00D00587" w:rsidRPr="00D00587" w:rsidRDefault="00D00587" w:rsidP="00540755">
      <w:pPr>
        <w:pStyle w:val="CodePACKT"/>
        <w:rPr>
          <w:rStyle w:val="CodeInTextPACKT"/>
          <w:color w:val="7030A0"/>
        </w:rPr>
      </w:pPr>
    </w:p>
    <w:p w14:paraId="5EC6D38F" w14:textId="7C0CCE02" w:rsidR="00D00587" w:rsidRPr="00D00587" w:rsidRDefault="00D00587" w:rsidP="00D00587">
      <w:pPr>
        <w:pStyle w:val="NumberedBulletPACKT"/>
        <w:rPr>
          <w:color w:val="000000"/>
        </w:rPr>
      </w:pPr>
      <w:r w:rsidRPr="00D00587">
        <w:t>Viewing the hostname on </w:t>
      </w:r>
      <w:proofErr w:type="spellStart"/>
      <w:r w:rsidRPr="00D00587">
        <w:rPr>
          <w:rStyle w:val="CodeInTextPACKT"/>
        </w:rPr>
        <w:t>PSDirect</w:t>
      </w:r>
      <w:proofErr w:type="spellEnd"/>
    </w:p>
    <w:p w14:paraId="092E43FA" w14:textId="77777777" w:rsidR="00D00587" w:rsidRDefault="00D00587" w:rsidP="00540755">
      <w:pPr>
        <w:pStyle w:val="CodePACKT"/>
      </w:pPr>
    </w:p>
    <w:p w14:paraId="2FDA583C" w14:textId="3215CB8A" w:rsidR="00D00587" w:rsidRPr="00D00587" w:rsidRDefault="00D00587" w:rsidP="00540755">
      <w:pPr>
        <w:pStyle w:val="CodePACKT"/>
      </w:pPr>
      <w:r w:rsidRPr="00D00587">
        <w:t>$</w:t>
      </w:r>
      <w:proofErr w:type="spellStart"/>
      <w:r w:rsidRPr="00D00587">
        <w:t>NCHT.ScriptBlock</w:t>
      </w:r>
      <w:proofErr w:type="spellEnd"/>
      <w:r w:rsidRPr="00D00587">
        <w:t> = {hostname}</w:t>
      </w:r>
    </w:p>
    <w:p w14:paraId="6677C3DF" w14:textId="77777777" w:rsidR="00D00587" w:rsidRPr="00D00587" w:rsidRDefault="00D00587" w:rsidP="00540755">
      <w:pPr>
        <w:pStyle w:val="CodePACKT"/>
      </w:pPr>
      <w:r w:rsidRPr="00D00587">
        <w:t>Invoke-Command @NCHT</w:t>
      </w:r>
    </w:p>
    <w:p w14:paraId="1BA22632" w14:textId="77777777" w:rsidR="00D00587" w:rsidRPr="00D00587" w:rsidRDefault="00D00587" w:rsidP="00D00587">
      <w:pPr>
        <w:shd w:val="clear" w:color="auto" w:fill="FFFFFF"/>
        <w:spacing w:after="0" w:line="285" w:lineRule="atLeast"/>
        <w:rPr>
          <w:rFonts w:ascii="Consolas" w:hAnsi="Consolas"/>
          <w:color w:val="000000"/>
          <w:sz w:val="21"/>
          <w:szCs w:val="21"/>
        </w:rPr>
      </w:pPr>
    </w:p>
    <w:p w14:paraId="369FFA05" w14:textId="4EF2954D" w:rsidR="00D00587" w:rsidRPr="00D00587" w:rsidRDefault="00D00587" w:rsidP="00D00587">
      <w:pPr>
        <w:pStyle w:val="NumberedBulletPACKT"/>
        <w:rPr>
          <w:color w:val="000000"/>
        </w:rPr>
      </w:pPr>
      <w:r w:rsidRPr="00D00587">
        <w:t>Changing the name of the host in the </w:t>
      </w:r>
      <w:proofErr w:type="spellStart"/>
      <w:r w:rsidRPr="00D00587">
        <w:rPr>
          <w:rStyle w:val="CodeInTextPACKT"/>
        </w:rPr>
        <w:t>PSDirect</w:t>
      </w:r>
      <w:proofErr w:type="spellEnd"/>
      <w:r w:rsidRPr="00D00587">
        <w:t> VM</w:t>
      </w:r>
    </w:p>
    <w:p w14:paraId="52D59E5A" w14:textId="77777777" w:rsidR="00D00587" w:rsidRPr="00D00587" w:rsidRDefault="00D00587" w:rsidP="00540755">
      <w:pPr>
        <w:pStyle w:val="CodePACKT"/>
      </w:pPr>
    </w:p>
    <w:p w14:paraId="79EB52D6" w14:textId="4B568FC0" w:rsidR="00D00587" w:rsidRPr="00D00587" w:rsidRDefault="00D00587" w:rsidP="00540755">
      <w:pPr>
        <w:pStyle w:val="CodePACKT"/>
      </w:pPr>
      <w:r w:rsidRPr="00D00587">
        <w:t>$</w:t>
      </w:r>
      <w:proofErr w:type="spellStart"/>
      <w:r w:rsidRPr="00D00587">
        <w:t>NCHT.ScriptBlock</w:t>
      </w:r>
      <w:proofErr w:type="spellEnd"/>
      <w:r w:rsidRPr="00D00587">
        <w:t> = {Rename-Computer -</w:t>
      </w:r>
      <w:proofErr w:type="spellStart"/>
      <w:r w:rsidRPr="00D00587">
        <w:t>NewName</w:t>
      </w:r>
      <w:proofErr w:type="spellEnd"/>
      <w:r w:rsidRPr="00D00587">
        <w:t> Wolf -Force}</w:t>
      </w:r>
    </w:p>
    <w:p w14:paraId="53D5DA98" w14:textId="77777777" w:rsidR="00D00587" w:rsidRPr="00D00587" w:rsidRDefault="00D00587" w:rsidP="00540755">
      <w:pPr>
        <w:pStyle w:val="CodePACKT"/>
      </w:pPr>
      <w:r w:rsidRPr="00D00587">
        <w:t>Invoke-Command @NCHT</w:t>
      </w:r>
    </w:p>
    <w:p w14:paraId="4E2FE6FD" w14:textId="77777777" w:rsidR="00D00587" w:rsidRPr="00D00587" w:rsidRDefault="00D00587" w:rsidP="00540755">
      <w:pPr>
        <w:pStyle w:val="CodePACKT"/>
      </w:pPr>
    </w:p>
    <w:p w14:paraId="1EBD55B9" w14:textId="1190FEFB" w:rsidR="00D00587" w:rsidRPr="00D00587" w:rsidRDefault="00D00587" w:rsidP="00D00587">
      <w:pPr>
        <w:pStyle w:val="NumberedBulletPACKT"/>
        <w:rPr>
          <w:color w:val="000000"/>
        </w:rPr>
      </w:pPr>
      <w:r w:rsidRPr="00D00587">
        <w:t> Rebooting and wait for the restarted </w:t>
      </w:r>
      <w:proofErr w:type="spellStart"/>
      <w:r w:rsidRPr="00540FE0">
        <w:rPr>
          <w:rStyle w:val="CodeInTextPACKT"/>
        </w:rPr>
        <w:t>PSDirect</w:t>
      </w:r>
      <w:proofErr w:type="spellEnd"/>
      <w:r w:rsidRPr="00D00587">
        <w:t> VM</w:t>
      </w:r>
    </w:p>
    <w:p w14:paraId="4D0C5EAB" w14:textId="77777777" w:rsidR="00D00587" w:rsidRPr="00D00587" w:rsidRDefault="00D00587" w:rsidP="00540755">
      <w:pPr>
        <w:pStyle w:val="CodePACKT"/>
      </w:pPr>
    </w:p>
    <w:p w14:paraId="608E5D91" w14:textId="02929936" w:rsidR="00D00587" w:rsidRPr="00D00587" w:rsidRDefault="00D00587" w:rsidP="00540755">
      <w:pPr>
        <w:pStyle w:val="CodePACKT"/>
      </w:pPr>
      <w:r w:rsidRPr="00D00587">
        <w:t>Restart-VM -</w:t>
      </w:r>
      <w:proofErr w:type="spellStart"/>
      <w:r w:rsidRPr="00D00587">
        <w:t>VMName</w:t>
      </w:r>
      <w:proofErr w:type="spellEnd"/>
      <w:r w:rsidRPr="00D00587">
        <w:t> </w:t>
      </w:r>
      <w:proofErr w:type="spellStart"/>
      <w:r w:rsidRPr="00D00587">
        <w:t>PSDirect</w:t>
      </w:r>
      <w:proofErr w:type="spellEnd"/>
      <w:r w:rsidRPr="00D00587">
        <w:t> -Wait -For </w:t>
      </w:r>
      <w:proofErr w:type="spellStart"/>
      <w:r w:rsidRPr="00D00587">
        <w:t>IPAddress</w:t>
      </w:r>
      <w:proofErr w:type="spellEnd"/>
      <w:r w:rsidRPr="00D00587">
        <w:t> -Force</w:t>
      </w:r>
    </w:p>
    <w:p w14:paraId="50A868D4" w14:textId="77777777" w:rsidR="00D00587" w:rsidRPr="00D00587" w:rsidRDefault="00D00587" w:rsidP="00540755">
      <w:pPr>
        <w:pStyle w:val="CodePACKT"/>
      </w:pPr>
    </w:p>
    <w:p w14:paraId="67CA6F18" w14:textId="7C4CEB25" w:rsidR="00D00587" w:rsidRPr="00D00587" w:rsidRDefault="00D00587" w:rsidP="00E85C19">
      <w:pPr>
        <w:pStyle w:val="NumberedBulletPACKT"/>
        <w:rPr>
          <w:color w:val="000000"/>
        </w:rPr>
      </w:pPr>
      <w:r w:rsidRPr="00D00587">
        <w:t>Getting hostname of the </w:t>
      </w:r>
      <w:proofErr w:type="spellStart"/>
      <w:r w:rsidRPr="00540FE0">
        <w:rPr>
          <w:rStyle w:val="CodeInTextPACKT"/>
        </w:rPr>
        <w:t>PSDirect</w:t>
      </w:r>
      <w:proofErr w:type="spellEnd"/>
      <w:r w:rsidRPr="00D00587">
        <w:t> VM</w:t>
      </w:r>
    </w:p>
    <w:p w14:paraId="66DDBF7B" w14:textId="77777777" w:rsidR="00E85C19" w:rsidRPr="00E85C19" w:rsidRDefault="00E85C19" w:rsidP="00540755">
      <w:pPr>
        <w:pStyle w:val="CodePACKT"/>
      </w:pPr>
    </w:p>
    <w:p w14:paraId="5C14E301" w14:textId="5E89AC45" w:rsidR="00D00587" w:rsidRPr="00E85C19" w:rsidRDefault="00D00587" w:rsidP="00540755">
      <w:pPr>
        <w:pStyle w:val="CodePACKT"/>
      </w:pPr>
      <w:r w:rsidRPr="00E85C19">
        <w:t>$</w:t>
      </w:r>
      <w:proofErr w:type="spellStart"/>
      <w:r w:rsidRPr="00E85C19">
        <w:t>NCHT.ScriptBlock</w:t>
      </w:r>
      <w:proofErr w:type="spellEnd"/>
      <w:r w:rsidRPr="00E85C19">
        <w:t> = {</w:t>
      </w:r>
      <w:r w:rsidR="00E85C19">
        <w:t>HOSTNAME</w:t>
      </w:r>
      <w:r w:rsidRPr="00E85C19">
        <w:t>}</w:t>
      </w:r>
    </w:p>
    <w:p w14:paraId="5EBD5402" w14:textId="0C57B304" w:rsidR="00D00587" w:rsidRPr="00D00587" w:rsidRDefault="00D00587" w:rsidP="00540755">
      <w:pPr>
        <w:pStyle w:val="CodePACKT"/>
        <w:rPr>
          <w:b/>
          <w:bCs/>
          <w:lang w:val="en-GB"/>
        </w:rPr>
      </w:pPr>
      <w:r w:rsidRPr="00E85C19">
        <w:t>Invoke-Command @NCHT</w:t>
      </w:r>
    </w:p>
    <w:p w14:paraId="46F9E5A9" w14:textId="47C9585C" w:rsidR="00F157F0" w:rsidRDefault="00F157F0" w:rsidP="00F157F0">
      <w:pPr>
        <w:pStyle w:val="Heading2"/>
        <w:numPr>
          <w:ilvl w:val="1"/>
          <w:numId w:val="3"/>
        </w:numPr>
        <w:tabs>
          <w:tab w:val="left" w:pos="0"/>
        </w:tabs>
      </w:pPr>
      <w:r>
        <w:t>How it works...</w:t>
      </w:r>
    </w:p>
    <w:p w14:paraId="124F9113" w14:textId="0B94E37F" w:rsidR="00E85C19" w:rsidRDefault="00E85C19" w:rsidP="00540755">
      <w:pPr>
        <w:pStyle w:val="NormalPACKT"/>
        <w:rPr>
          <w:lang w:val="en-GB"/>
        </w:rPr>
      </w:pPr>
      <w:r>
        <w:rPr>
          <w:lang w:val="en-GB"/>
        </w:rPr>
        <w:t xml:space="preserve">In </w:t>
      </w:r>
      <w:r w:rsidRPr="00E85C19">
        <w:rPr>
          <w:rStyle w:val="ItalicsPACKT"/>
        </w:rPr>
        <w:t>step 1</w:t>
      </w:r>
      <w:r>
        <w:rPr>
          <w:lang w:val="en-GB"/>
        </w:rPr>
        <w:t xml:space="preserve">, you set the </w:t>
      </w:r>
      <w:proofErr w:type="spellStart"/>
      <w:r w:rsidRPr="00540FE0">
        <w:rPr>
          <w:rStyle w:val="CodeInTextPACKT"/>
        </w:rPr>
        <w:t>PSDirect</w:t>
      </w:r>
      <w:proofErr w:type="spellEnd"/>
      <w:r>
        <w:rPr>
          <w:lang w:val="en-GB"/>
        </w:rPr>
        <w:t xml:space="preserve"> VM</w:t>
      </w:r>
      <w:r w:rsidR="002D7D95">
        <w:rPr>
          <w:lang w:val="en-GB"/>
        </w:rPr>
        <w:t>'</w:t>
      </w:r>
      <w:r>
        <w:rPr>
          <w:lang w:val="en-GB"/>
        </w:rPr>
        <w:t>s NIC to enable MAC address spoofing. There is no output from this step.</w:t>
      </w:r>
    </w:p>
    <w:p w14:paraId="52664CE7" w14:textId="3A8D3D2D" w:rsidR="00E85C19" w:rsidRDefault="00E85C19" w:rsidP="00540755">
      <w:pPr>
        <w:pStyle w:val="NormalPACKT"/>
        <w:rPr>
          <w:lang w:val="en-GB"/>
        </w:rPr>
      </w:pPr>
      <w:r>
        <w:rPr>
          <w:lang w:val="en-GB"/>
        </w:rPr>
        <w:t xml:space="preserve">In </w:t>
      </w:r>
      <w:r w:rsidRPr="00E85C19">
        <w:rPr>
          <w:rStyle w:val="ItalicsPACKT"/>
        </w:rPr>
        <w:t>step 2</w:t>
      </w:r>
      <w:r>
        <w:rPr>
          <w:lang w:val="en-GB"/>
        </w:rPr>
        <w:t xml:space="preserve">, you get the NIC details for the NIC assigned to the </w:t>
      </w:r>
      <w:proofErr w:type="spellStart"/>
      <w:r w:rsidRPr="00540FE0">
        <w:rPr>
          <w:rStyle w:val="CodeInTextPACKT"/>
        </w:rPr>
        <w:t>PSDirect</w:t>
      </w:r>
      <w:proofErr w:type="spellEnd"/>
      <w:r>
        <w:rPr>
          <w:lang w:val="en-GB"/>
        </w:rPr>
        <w:t xml:space="preserve"> VM, with output like this:</w:t>
      </w:r>
    </w:p>
    <w:p w14:paraId="5770B712" w14:textId="7E3163BA" w:rsidR="00E85C19" w:rsidRDefault="00E85C19" w:rsidP="00E85C19">
      <w:pPr>
        <w:pStyle w:val="FigurePACKT"/>
        <w:rPr>
          <w:lang w:val="en-GB"/>
        </w:rPr>
      </w:pPr>
      <w:commentRangeStart w:id="306"/>
      <w:del w:id="307" w:author="Thomas Lee" w:date="2021-05-18T18:08:00Z">
        <w:r w:rsidDel="00FA4562">
          <w:drawing>
            <wp:inline distT="0" distB="0" distL="0" distR="0" wp14:anchorId="152E30E0" wp14:editId="775BC330">
              <wp:extent cx="5049785" cy="762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14458" cy="771759"/>
                      </a:xfrm>
                      <a:prstGeom prst="rect">
                        <a:avLst/>
                      </a:prstGeom>
                    </pic:spPr>
                  </pic:pic>
                </a:graphicData>
              </a:graphic>
            </wp:inline>
          </w:drawing>
        </w:r>
      </w:del>
      <w:commentRangeEnd w:id="306"/>
      <w:r w:rsidR="00E40488">
        <w:rPr>
          <w:rStyle w:val="CommentReference"/>
          <w:rFonts w:ascii="Times New Roman" w:hAnsi="Times New Roman"/>
          <w:noProof w:val="0"/>
        </w:rPr>
        <w:commentReference w:id="306"/>
      </w:r>
      <w:ins w:id="308" w:author="Thomas Lee" w:date="2021-05-18T18:08:00Z">
        <w:r w:rsidR="00FA4562" w:rsidRPr="00FA4562">
          <w:t xml:space="preserve"> </w:t>
        </w:r>
      </w:ins>
      <w:ins w:id="309" w:author="Thomas Lee" w:date="2021-05-18T19:52:00Z">
        <w:r w:rsidR="0081702F">
          <w:drawing>
            <wp:inline distT="0" distB="0" distL="0" distR="0" wp14:anchorId="464D8B16" wp14:editId="27DDAC8D">
              <wp:extent cx="5029200" cy="6540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9200" cy="654050"/>
                      </a:xfrm>
                      <a:prstGeom prst="rect">
                        <a:avLst/>
                      </a:prstGeom>
                    </pic:spPr>
                  </pic:pic>
                </a:graphicData>
              </a:graphic>
            </wp:inline>
          </w:drawing>
        </w:r>
        <w:r w:rsidR="0081702F">
          <w:t xml:space="preserve"> </w:t>
        </w:r>
      </w:ins>
      <w:ins w:id="310" w:author="Thomas Lee" w:date="2021-05-18T18:08:00Z">
        <w:r w:rsidR="00FA4562">
          <w:drawing>
            <wp:inline distT="0" distB="0" distL="0" distR="0" wp14:anchorId="0F4F0579" wp14:editId="538D32F9">
              <wp:extent cx="4477265" cy="582271"/>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00174" cy="585250"/>
                      </a:xfrm>
                      <a:prstGeom prst="rect">
                        <a:avLst/>
                      </a:prstGeom>
                    </pic:spPr>
                  </pic:pic>
                </a:graphicData>
              </a:graphic>
            </wp:inline>
          </w:drawing>
        </w:r>
      </w:ins>
    </w:p>
    <w:p w14:paraId="5FA0362A" w14:textId="7AD4D765" w:rsidR="00E85C19" w:rsidRDefault="00E85C19" w:rsidP="00E8777D">
      <w:pPr>
        <w:pStyle w:val="FigureCaptionPACKT"/>
      </w:pPr>
      <w:r>
        <w:t xml:space="preserve">Figure 12.26: Viewing the NIC details for the </w:t>
      </w:r>
      <w:proofErr w:type="spellStart"/>
      <w:r>
        <w:t>PSDirect</w:t>
      </w:r>
      <w:proofErr w:type="spellEnd"/>
      <w:r>
        <w:t xml:space="preserve"> VM</w:t>
      </w:r>
    </w:p>
    <w:p w14:paraId="204AC413" w14:textId="0F4BEE41" w:rsidR="00E85C19" w:rsidRDefault="00E85C19" w:rsidP="002A28B8">
      <w:pPr>
        <w:pStyle w:val="LayoutInformationPACKT"/>
      </w:pPr>
      <w:r>
        <w:lastRenderedPageBreak/>
        <w:t>I</w:t>
      </w:r>
      <w:r w:rsidRPr="006D38BA">
        <w:t>nsert image B42024_</w:t>
      </w:r>
      <w:r>
        <w:t>12</w:t>
      </w:r>
      <w:r w:rsidRPr="006D38BA">
        <w:t>_</w:t>
      </w:r>
      <w:r>
        <w:t>26</w:t>
      </w:r>
      <w:r w:rsidRPr="006D38BA">
        <w:t>.png</w:t>
      </w:r>
    </w:p>
    <w:p w14:paraId="6EFFFCE4" w14:textId="359C91D2" w:rsidR="00E85C19" w:rsidRDefault="00E85C19" w:rsidP="00540755">
      <w:pPr>
        <w:pStyle w:val="NormalPACKT"/>
      </w:pPr>
      <w:r w:rsidRPr="00E85C19">
        <w:t xml:space="preserve">In </w:t>
      </w:r>
      <w:r w:rsidRPr="00E85C19">
        <w:rPr>
          <w:rStyle w:val="ItalicsPACKT"/>
        </w:rPr>
        <w:t>step 3</w:t>
      </w:r>
      <w:r w:rsidRPr="00E85C19">
        <w:t xml:space="preserve">, </w:t>
      </w:r>
      <w:r>
        <w:t xml:space="preserve">you create a credential object for the </w:t>
      </w:r>
      <w:proofErr w:type="spellStart"/>
      <w:r w:rsidRPr="00E85C19">
        <w:rPr>
          <w:rStyle w:val="CodeInTextPACKT"/>
        </w:rPr>
        <w:t>PSDirect</w:t>
      </w:r>
      <w:proofErr w:type="spellEnd"/>
      <w:r>
        <w:t xml:space="preserve"> VM. Then you use that credential to run the </w:t>
      </w:r>
      <w:r w:rsidRPr="00E85C19">
        <w:rPr>
          <w:rStyle w:val="CodeInTextPACKT"/>
        </w:rPr>
        <w:t>Get-</w:t>
      </w:r>
      <w:proofErr w:type="spellStart"/>
      <w:r w:rsidRPr="00E85C19">
        <w:rPr>
          <w:rStyle w:val="CodeInTextPACKT"/>
        </w:rPr>
        <w:t>NetIPConfiguration</w:t>
      </w:r>
      <w:proofErr w:type="spellEnd"/>
      <w:r w:rsidRPr="00E85C19">
        <w:t xml:space="preserve"> </w:t>
      </w:r>
      <w:r>
        <w:t>information from inside the VM, with output like this:</w:t>
      </w:r>
    </w:p>
    <w:p w14:paraId="5292FF47" w14:textId="34068894" w:rsidR="00E85C19" w:rsidRDefault="0081702F" w:rsidP="00E85C19">
      <w:pPr>
        <w:pStyle w:val="FigurePACKT"/>
      </w:pPr>
      <w:ins w:id="311" w:author="Thomas Lee" w:date="2021-05-18T19:53:00Z">
        <w:r>
          <w:drawing>
            <wp:inline distT="0" distB="0" distL="0" distR="0" wp14:anchorId="1A5619C8" wp14:editId="2753258A">
              <wp:extent cx="5275479" cy="1210962"/>
              <wp:effectExtent l="0" t="0" r="1905"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4429" cy="1213016"/>
                      </a:xfrm>
                      <a:prstGeom prst="rect">
                        <a:avLst/>
                      </a:prstGeom>
                    </pic:spPr>
                  </pic:pic>
                </a:graphicData>
              </a:graphic>
            </wp:inline>
          </w:drawing>
        </w:r>
        <w:r w:rsidDel="0081702F">
          <w:t xml:space="preserve"> </w:t>
        </w:r>
      </w:ins>
      <w:commentRangeStart w:id="312"/>
      <w:del w:id="313" w:author="Thomas Lee" w:date="2021-05-18T19:52:00Z">
        <w:r w:rsidR="00E85C19" w:rsidDel="0081702F">
          <w:drawing>
            <wp:inline distT="0" distB="0" distL="0" distR="0" wp14:anchorId="4D16D484" wp14:editId="48C19D49">
              <wp:extent cx="5242783" cy="13533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1372" cy="1360768"/>
                      </a:xfrm>
                      <a:prstGeom prst="rect">
                        <a:avLst/>
                      </a:prstGeom>
                    </pic:spPr>
                  </pic:pic>
                </a:graphicData>
              </a:graphic>
            </wp:inline>
          </w:drawing>
        </w:r>
      </w:del>
      <w:commentRangeEnd w:id="312"/>
      <w:r w:rsidR="00D0619A">
        <w:rPr>
          <w:rStyle w:val="CommentReference"/>
          <w:rFonts w:ascii="Times New Roman" w:hAnsi="Times New Roman"/>
          <w:noProof w:val="0"/>
        </w:rPr>
        <w:commentReference w:id="312"/>
      </w:r>
    </w:p>
    <w:p w14:paraId="6C582666" w14:textId="528CB939" w:rsidR="00E85C19" w:rsidRDefault="00E85C19" w:rsidP="00E8777D">
      <w:pPr>
        <w:pStyle w:val="FigureCaptionPACKT"/>
      </w:pPr>
      <w:r>
        <w:t xml:space="preserve">Figure 12.27: Viewing the IP configuration inside the </w:t>
      </w:r>
      <w:proofErr w:type="spellStart"/>
      <w:r>
        <w:t>PSDirect</w:t>
      </w:r>
      <w:proofErr w:type="spellEnd"/>
      <w:r>
        <w:t xml:space="preserve"> VM</w:t>
      </w:r>
    </w:p>
    <w:p w14:paraId="0CC60E92" w14:textId="483325FE" w:rsidR="00E85C19" w:rsidRDefault="00E85C19" w:rsidP="00D0619A">
      <w:pPr>
        <w:pStyle w:val="LayoutInformationPACKT"/>
      </w:pPr>
      <w:r>
        <w:t>I</w:t>
      </w:r>
      <w:r w:rsidRPr="006D38BA">
        <w:t>nsert image B42024_</w:t>
      </w:r>
      <w:r>
        <w:t>12</w:t>
      </w:r>
      <w:r w:rsidRPr="006D38BA">
        <w:t>_</w:t>
      </w:r>
      <w:r>
        <w:t>27</w:t>
      </w:r>
      <w:r w:rsidRPr="006D38BA">
        <w:t>.png</w:t>
      </w:r>
    </w:p>
    <w:p w14:paraId="6D4553C4" w14:textId="4B75F738" w:rsidR="00E85C19" w:rsidRDefault="00E85C19" w:rsidP="00540755">
      <w:pPr>
        <w:pStyle w:val="NormalPACKT"/>
      </w:pPr>
      <w:r w:rsidRPr="00E85C19">
        <w:t>I</w:t>
      </w:r>
      <w:r>
        <w:t xml:space="preserve">n </w:t>
      </w:r>
      <w:r w:rsidRPr="00E85C19">
        <w:rPr>
          <w:rStyle w:val="ItalicsPACKT"/>
        </w:rPr>
        <w:t>step 4</w:t>
      </w:r>
      <w:r>
        <w:t xml:space="preserve">, you create a new Hyper-V VM switch inside the </w:t>
      </w:r>
      <w:r w:rsidRPr="00E85C19">
        <w:rPr>
          <w:rStyle w:val="CodeInTextPACKT"/>
        </w:rPr>
        <w:t>HV1</w:t>
      </w:r>
      <w:r>
        <w:t xml:space="preserve"> VM host, which creates the following output:</w:t>
      </w:r>
    </w:p>
    <w:p w14:paraId="5B94502E" w14:textId="5A60F11B" w:rsidR="00E85C19" w:rsidRPr="00E85C19" w:rsidRDefault="00E85C19" w:rsidP="00E85C19">
      <w:pPr>
        <w:pStyle w:val="FigurePACKT"/>
      </w:pPr>
      <w:commentRangeStart w:id="314"/>
      <w:del w:id="315" w:author="Thomas Lee" w:date="2021-05-18T20:36:00Z">
        <w:r w:rsidDel="002B1A76">
          <w:lastRenderedPageBreak/>
          <w:drawing>
            <wp:inline distT="0" distB="0" distL="0" distR="0" wp14:anchorId="579DFC24" wp14:editId="41EABD46">
              <wp:extent cx="2880627" cy="141533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7356" cy="1418643"/>
                      </a:xfrm>
                      <a:prstGeom prst="rect">
                        <a:avLst/>
                      </a:prstGeom>
                    </pic:spPr>
                  </pic:pic>
                </a:graphicData>
              </a:graphic>
            </wp:inline>
          </w:drawing>
        </w:r>
      </w:del>
      <w:commentRangeEnd w:id="314"/>
      <w:r w:rsidR="00641B08">
        <w:rPr>
          <w:rStyle w:val="CommentReference"/>
          <w:rFonts w:ascii="Times New Roman" w:hAnsi="Times New Roman"/>
          <w:noProof w:val="0"/>
        </w:rPr>
        <w:commentReference w:id="314"/>
      </w:r>
      <w:ins w:id="316" w:author="Thomas Lee" w:date="2021-05-18T20:36:00Z">
        <w:r w:rsidR="002B1A76" w:rsidRPr="002B1A76">
          <w:t xml:space="preserve"> </w:t>
        </w:r>
        <w:r w:rsidR="002B1A76">
          <w:drawing>
            <wp:inline distT="0" distB="0" distL="0" distR="0" wp14:anchorId="03D48860" wp14:editId="2409CFA1">
              <wp:extent cx="2857100" cy="1269113"/>
              <wp:effectExtent l="0" t="0" r="63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5660" cy="1272915"/>
                      </a:xfrm>
                      <a:prstGeom prst="rect">
                        <a:avLst/>
                      </a:prstGeom>
                    </pic:spPr>
                  </pic:pic>
                </a:graphicData>
              </a:graphic>
            </wp:inline>
          </w:drawing>
        </w:r>
      </w:ins>
    </w:p>
    <w:p w14:paraId="05BFEEF2" w14:textId="50597BA7" w:rsidR="00E85C19" w:rsidRDefault="00E85C19" w:rsidP="00E8777D">
      <w:pPr>
        <w:pStyle w:val="FigureCaptionPACKT"/>
      </w:pPr>
      <w:r>
        <w:t>Figure 12.28: Creating a new virtual switch inside HV1</w:t>
      </w:r>
    </w:p>
    <w:p w14:paraId="2F3E6752" w14:textId="6434D821" w:rsidR="00E85C19" w:rsidRDefault="00E85C19" w:rsidP="00641B08">
      <w:pPr>
        <w:pStyle w:val="LayoutInformationPACKT"/>
      </w:pPr>
      <w:r>
        <w:t>I</w:t>
      </w:r>
      <w:r w:rsidRPr="006D38BA">
        <w:t>nsert image B42024_</w:t>
      </w:r>
      <w:r>
        <w:t>12</w:t>
      </w:r>
      <w:r w:rsidRPr="006D38BA">
        <w:t>_</w:t>
      </w:r>
      <w:r>
        <w:t>28</w:t>
      </w:r>
      <w:r w:rsidRPr="006D38BA">
        <w:t>.png</w:t>
      </w:r>
    </w:p>
    <w:p w14:paraId="090AFE06" w14:textId="4851CA1C" w:rsidR="00E85C19" w:rsidRDefault="00E85C19" w:rsidP="00540755">
      <w:pPr>
        <w:pStyle w:val="NormalPACKT"/>
      </w:pPr>
      <w:r w:rsidRPr="00E85C19">
        <w:t xml:space="preserve">In </w:t>
      </w:r>
      <w:r w:rsidRPr="00E85C19">
        <w:rPr>
          <w:rStyle w:val="ItalicsPACKT"/>
        </w:rPr>
        <w:t>step 5</w:t>
      </w:r>
      <w:r w:rsidRPr="00E85C19">
        <w:t xml:space="preserve">, </w:t>
      </w:r>
      <w:r>
        <w:t xml:space="preserve">you connect the NIC in the </w:t>
      </w:r>
      <w:proofErr w:type="spellStart"/>
      <w:r w:rsidRPr="00E85C19">
        <w:rPr>
          <w:rStyle w:val="CodeInTextPACKT"/>
        </w:rPr>
        <w:t>PSDirect</w:t>
      </w:r>
      <w:proofErr w:type="spellEnd"/>
      <w:r>
        <w:t xml:space="preserve"> VM to the VM switch, creating no output. In </w:t>
      </w:r>
      <w:r w:rsidRPr="00E85C19">
        <w:rPr>
          <w:rStyle w:val="ItalicsPACKT"/>
        </w:rPr>
        <w:t>step 6</w:t>
      </w:r>
      <w:r>
        <w:t xml:space="preserve">, you can re-view the networking information for the </w:t>
      </w:r>
      <w:proofErr w:type="spellStart"/>
      <w:r w:rsidRPr="00E85C19">
        <w:rPr>
          <w:rStyle w:val="CodeInTextPACKT"/>
        </w:rPr>
        <w:t>PSDirect</w:t>
      </w:r>
      <w:proofErr w:type="spellEnd"/>
      <w:r>
        <w:t xml:space="preserve"> VM, with output like this:</w:t>
      </w:r>
    </w:p>
    <w:p w14:paraId="04C36C11" w14:textId="12A2DAE2" w:rsidR="00E85C19" w:rsidRDefault="00E85C19" w:rsidP="00E85C19">
      <w:pPr>
        <w:pStyle w:val="FigurePACKT"/>
      </w:pPr>
      <w:r>
        <w:drawing>
          <wp:inline distT="0" distB="0" distL="0" distR="0" wp14:anchorId="50F9769A" wp14:editId="7152FD54">
            <wp:extent cx="5244875" cy="923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5874" cy="934670"/>
                    </a:xfrm>
                    <a:prstGeom prst="rect">
                      <a:avLst/>
                    </a:prstGeom>
                  </pic:spPr>
                </pic:pic>
              </a:graphicData>
            </a:graphic>
          </wp:inline>
        </w:drawing>
      </w:r>
    </w:p>
    <w:p w14:paraId="2A317711" w14:textId="62620EF5" w:rsidR="00E85C19" w:rsidRDefault="00E85C19" w:rsidP="00E8777D">
      <w:pPr>
        <w:pStyle w:val="FigureCaptionPACKT"/>
      </w:pPr>
      <w:r>
        <w:t xml:space="preserve">Figure 12.29: Viewing </w:t>
      </w:r>
      <w:proofErr w:type="spellStart"/>
      <w:r>
        <w:t>PSDirect</w:t>
      </w:r>
      <w:proofErr w:type="spellEnd"/>
      <w:r>
        <w:t xml:space="preserve"> NIC settings</w:t>
      </w:r>
    </w:p>
    <w:p w14:paraId="46B1801F" w14:textId="7014B948" w:rsidR="00E85C19" w:rsidRDefault="00E85C19" w:rsidP="00823A37">
      <w:pPr>
        <w:pStyle w:val="LayoutInformationPACKT"/>
      </w:pPr>
      <w:r>
        <w:t>I</w:t>
      </w:r>
      <w:r w:rsidRPr="006D38BA">
        <w:t>nsert image B42024_</w:t>
      </w:r>
      <w:r>
        <w:t>12</w:t>
      </w:r>
      <w:r w:rsidRPr="006D38BA">
        <w:t>_</w:t>
      </w:r>
      <w:r>
        <w:t>29</w:t>
      </w:r>
      <w:r w:rsidRPr="006D38BA">
        <w:t>.png</w:t>
      </w:r>
    </w:p>
    <w:p w14:paraId="0CB3D2B7" w14:textId="09DC7A61" w:rsidR="00E85C19" w:rsidRDefault="00E85C19" w:rsidP="00540755">
      <w:pPr>
        <w:pStyle w:val="NormalPACKT"/>
      </w:pPr>
      <w:r>
        <w:t xml:space="preserve">In </w:t>
      </w:r>
      <w:r w:rsidRPr="00E85C19">
        <w:rPr>
          <w:rStyle w:val="ItalicsPACKT"/>
        </w:rPr>
        <w:t xml:space="preserve">step </w:t>
      </w:r>
      <w:r>
        <w:rPr>
          <w:rStyle w:val="ItalicsPACKT"/>
        </w:rPr>
        <w:t>7</w:t>
      </w:r>
      <w:r>
        <w:t xml:space="preserve">, you execute a script block inside the </w:t>
      </w:r>
      <w:proofErr w:type="spellStart"/>
      <w:r w:rsidRPr="000F04E1">
        <w:rPr>
          <w:rStyle w:val="CodeInTextPACKT"/>
        </w:rPr>
        <w:t>PSDirect</w:t>
      </w:r>
      <w:proofErr w:type="spellEnd"/>
      <w:r>
        <w:t xml:space="preserve"> VM to return the VM</w:t>
      </w:r>
      <w:r w:rsidR="002D7D95">
        <w:t>'</w:t>
      </w:r>
      <w:r>
        <w:t>s network details, which produces output that looks like this:</w:t>
      </w:r>
    </w:p>
    <w:p w14:paraId="62A61838" w14:textId="031011BC" w:rsidR="00E85C19" w:rsidRDefault="00E85C19" w:rsidP="00E85C19">
      <w:pPr>
        <w:pStyle w:val="FigurePACKT"/>
      </w:pPr>
      <w:r>
        <w:lastRenderedPageBreak/>
        <w:tab/>
      </w:r>
      <w:r w:rsidRPr="00E85C19">
        <w:drawing>
          <wp:inline distT="0" distB="0" distL="0" distR="0" wp14:anchorId="1A8504D5" wp14:editId="3C5D891E">
            <wp:extent cx="3101039" cy="230505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24230" cy="2322289"/>
                    </a:xfrm>
                    <a:prstGeom prst="rect">
                      <a:avLst/>
                    </a:prstGeom>
                  </pic:spPr>
                </pic:pic>
              </a:graphicData>
            </a:graphic>
          </wp:inline>
        </w:drawing>
      </w:r>
    </w:p>
    <w:p w14:paraId="4E148728" w14:textId="6BE34F1A" w:rsidR="00E85C19" w:rsidRDefault="00E85C19" w:rsidP="00E8777D">
      <w:pPr>
        <w:pStyle w:val="FigureCaptionPACKT"/>
      </w:pPr>
      <w:r>
        <w:t xml:space="preserve">Figure 12.30: Observing </w:t>
      </w:r>
      <w:proofErr w:type="spellStart"/>
      <w:r>
        <w:t>PSDirect</w:t>
      </w:r>
      <w:proofErr w:type="spellEnd"/>
      <w:r>
        <w:t xml:space="preserve"> </w:t>
      </w:r>
      <w:del w:id="317" w:author="Lucy Wan" w:date="2021-04-21T11:47:00Z">
        <w:r w:rsidDel="00CB3C78">
          <w:delText>N</w:delText>
        </w:r>
      </w:del>
      <w:ins w:id="318" w:author="Lucy Wan" w:date="2021-04-21T11:47:00Z">
        <w:r w:rsidR="00CB3C78">
          <w:t>n</w:t>
        </w:r>
      </w:ins>
      <w:r>
        <w:t>etwork settings</w:t>
      </w:r>
    </w:p>
    <w:p w14:paraId="0491FA74" w14:textId="794FFAB6" w:rsidR="00E85C19" w:rsidRDefault="00E85C19" w:rsidP="006D0D62">
      <w:pPr>
        <w:pStyle w:val="LayoutInformationPACKT"/>
      </w:pPr>
      <w:r>
        <w:t>I</w:t>
      </w:r>
      <w:r w:rsidRPr="006D38BA">
        <w:t>nsert image B42024_</w:t>
      </w:r>
      <w:r>
        <w:t>12</w:t>
      </w:r>
      <w:r w:rsidRPr="006D38BA">
        <w:t>_</w:t>
      </w:r>
      <w:r>
        <w:t>30</w:t>
      </w:r>
      <w:r w:rsidRPr="006D38BA">
        <w:t>.png</w:t>
      </w:r>
    </w:p>
    <w:p w14:paraId="0C521F71" w14:textId="3C0900A1" w:rsidR="00E85C19" w:rsidRDefault="00E85C19" w:rsidP="00540755">
      <w:pPr>
        <w:pStyle w:val="NormalPACKT"/>
      </w:pPr>
      <w:r w:rsidRPr="00E85C19">
        <w:t>I</w:t>
      </w:r>
      <w:r>
        <w:t>n</w:t>
      </w:r>
      <w:r w:rsidRPr="00E85C19">
        <w:t xml:space="preserve"> </w:t>
      </w:r>
      <w:r w:rsidRPr="00E85C19">
        <w:rPr>
          <w:rStyle w:val="ItalicsPACKT"/>
        </w:rPr>
        <w:t>step 8</w:t>
      </w:r>
      <w:r w:rsidRPr="00E85C19">
        <w:t xml:space="preserve">, </w:t>
      </w:r>
      <w:r>
        <w:t xml:space="preserve">you view the existing hostname of the </w:t>
      </w:r>
      <w:proofErr w:type="spellStart"/>
      <w:r w:rsidRPr="00AA7E4E">
        <w:rPr>
          <w:rStyle w:val="CodeInTextPACKT"/>
        </w:rPr>
        <w:t>PSDirect</w:t>
      </w:r>
      <w:proofErr w:type="spellEnd"/>
      <w:r>
        <w:t xml:space="preserve"> VM, with output that looks like this:</w:t>
      </w:r>
    </w:p>
    <w:p w14:paraId="210792B1" w14:textId="4454B428" w:rsidR="00E85C19" w:rsidRDefault="00E85C19" w:rsidP="00E85C19">
      <w:pPr>
        <w:pStyle w:val="FigurePACKT"/>
      </w:pPr>
      <w:r>
        <w:drawing>
          <wp:inline distT="0" distB="0" distL="0" distR="0" wp14:anchorId="009036FB" wp14:editId="33A75EDD">
            <wp:extent cx="2827610" cy="762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42122" cy="766825"/>
                    </a:xfrm>
                    <a:prstGeom prst="rect">
                      <a:avLst/>
                    </a:prstGeom>
                  </pic:spPr>
                </pic:pic>
              </a:graphicData>
            </a:graphic>
          </wp:inline>
        </w:drawing>
      </w:r>
    </w:p>
    <w:p w14:paraId="0A91F867" w14:textId="2D862007" w:rsidR="00E85C19" w:rsidRDefault="00E85C19" w:rsidP="00E8777D">
      <w:pPr>
        <w:pStyle w:val="FigureCaptionPACKT"/>
      </w:pPr>
      <w:r>
        <w:t xml:space="preserve">Figure 12.31: Viewing </w:t>
      </w:r>
      <w:proofErr w:type="spellStart"/>
      <w:r>
        <w:t>PSDirect</w:t>
      </w:r>
      <w:proofErr w:type="spellEnd"/>
      <w:r>
        <w:t xml:space="preserve"> </w:t>
      </w:r>
      <w:r w:rsidR="00ED4867">
        <w:t>hostname</w:t>
      </w:r>
    </w:p>
    <w:p w14:paraId="1CF32F6F" w14:textId="36EF1F19" w:rsidR="00E85C19" w:rsidRDefault="00E85C19" w:rsidP="000F7917">
      <w:pPr>
        <w:pStyle w:val="LayoutInformationPACKT"/>
      </w:pPr>
      <w:r>
        <w:t>I</w:t>
      </w:r>
      <w:r w:rsidRPr="006D38BA">
        <w:t>nsert image B42024_</w:t>
      </w:r>
      <w:r>
        <w:t>12</w:t>
      </w:r>
      <w:r w:rsidRPr="006D38BA">
        <w:t>_</w:t>
      </w:r>
      <w:r>
        <w:t>31</w:t>
      </w:r>
      <w:r w:rsidRPr="006D38BA">
        <w:t>.png</w:t>
      </w:r>
    </w:p>
    <w:p w14:paraId="0E88E19E" w14:textId="6AB90BAB" w:rsidR="00E85C19" w:rsidRDefault="00E85C19" w:rsidP="00540755">
      <w:pPr>
        <w:pStyle w:val="NormalPACKT"/>
      </w:pPr>
      <w:r w:rsidRPr="00E85C19">
        <w:t xml:space="preserve">In </w:t>
      </w:r>
      <w:r w:rsidRPr="00E85C19">
        <w:rPr>
          <w:rStyle w:val="ItalicsPACKT"/>
        </w:rPr>
        <w:t>step 9</w:t>
      </w:r>
      <w:r w:rsidRPr="00E85C19">
        <w:t xml:space="preserve">, </w:t>
      </w:r>
      <w:r>
        <w:t xml:space="preserve">you use the </w:t>
      </w:r>
      <w:r w:rsidRPr="00E85C19">
        <w:rPr>
          <w:rStyle w:val="CodeInTextPACKT"/>
        </w:rPr>
        <w:t>Rename-Computer</w:t>
      </w:r>
      <w:r>
        <w:t xml:space="preserve"> cmdlet, running inside the </w:t>
      </w:r>
      <w:proofErr w:type="spellStart"/>
      <w:r w:rsidRPr="00E85C19">
        <w:rPr>
          <w:rStyle w:val="CodeInTextPACKT"/>
        </w:rPr>
        <w:t>PSDirect</w:t>
      </w:r>
      <w:proofErr w:type="spellEnd"/>
      <w:r>
        <w:t xml:space="preserve"> VM. This step changes the hostname of the VM to </w:t>
      </w:r>
      <w:r w:rsidRPr="00E85C19">
        <w:rPr>
          <w:rStyle w:val="CodeInTextPACKT"/>
        </w:rPr>
        <w:t>Wolf</w:t>
      </w:r>
      <w:r>
        <w:t xml:space="preserve"> and produces the following output:</w:t>
      </w:r>
    </w:p>
    <w:p w14:paraId="6C1E9501" w14:textId="1339432C" w:rsidR="00E85C19" w:rsidRPr="00E85C19" w:rsidRDefault="00E85C19" w:rsidP="00E85C19">
      <w:pPr>
        <w:pStyle w:val="FigurePACKT"/>
        <w:rPr>
          <w:b/>
          <w:bCs/>
        </w:rPr>
      </w:pPr>
      <w:r>
        <w:tab/>
      </w:r>
      <w:r>
        <w:drawing>
          <wp:inline distT="0" distB="0" distL="0" distR="0" wp14:anchorId="16D2AF93" wp14:editId="783BCAB0">
            <wp:extent cx="4535729" cy="628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2475" cy="637901"/>
                    </a:xfrm>
                    <a:prstGeom prst="rect">
                      <a:avLst/>
                    </a:prstGeom>
                  </pic:spPr>
                </pic:pic>
              </a:graphicData>
            </a:graphic>
          </wp:inline>
        </w:drawing>
      </w:r>
    </w:p>
    <w:p w14:paraId="208070B1" w14:textId="58019ECC" w:rsidR="00E85C19" w:rsidRDefault="00E85C19" w:rsidP="00E8777D">
      <w:pPr>
        <w:pStyle w:val="FigureCaptionPACKT"/>
      </w:pPr>
      <w:r>
        <w:t>Figure 12.32: Changing the VM hostname</w:t>
      </w:r>
    </w:p>
    <w:p w14:paraId="7A6FF324" w14:textId="55855310" w:rsidR="00E85C19" w:rsidRDefault="00E85C19" w:rsidP="00C55F43">
      <w:pPr>
        <w:pStyle w:val="LayoutInformationPACKT"/>
      </w:pPr>
      <w:r>
        <w:t>I</w:t>
      </w:r>
      <w:r w:rsidRPr="006D38BA">
        <w:t>nsert image B42024_</w:t>
      </w:r>
      <w:r>
        <w:t>12</w:t>
      </w:r>
      <w:r w:rsidRPr="006D38BA">
        <w:t>_</w:t>
      </w:r>
      <w:r>
        <w:t>32</w:t>
      </w:r>
      <w:r w:rsidRPr="006D38BA">
        <w:t>.png</w:t>
      </w:r>
    </w:p>
    <w:p w14:paraId="76D06D8B" w14:textId="4B22E386" w:rsidR="00E85C19" w:rsidRDefault="00E85C19" w:rsidP="00540755">
      <w:pPr>
        <w:pStyle w:val="NormalPACKT"/>
      </w:pPr>
      <w:r w:rsidRPr="00E85C19">
        <w:lastRenderedPageBreak/>
        <w:t xml:space="preserve">In </w:t>
      </w:r>
      <w:r w:rsidRPr="00E85C19">
        <w:rPr>
          <w:rStyle w:val="ItalicsPACKT"/>
        </w:rPr>
        <w:t>step 10</w:t>
      </w:r>
      <w:r w:rsidRPr="00E85C19">
        <w:t xml:space="preserve">, you reboot the </w:t>
      </w:r>
      <w:proofErr w:type="spellStart"/>
      <w:r w:rsidRPr="00E85C19">
        <w:rPr>
          <w:rStyle w:val="CodeInTextPACKT"/>
        </w:rPr>
        <w:t>PSDirect</w:t>
      </w:r>
      <w:proofErr w:type="spellEnd"/>
      <w:r w:rsidRPr="00E85C19">
        <w:t xml:space="preserve"> VM, generating no console out</w:t>
      </w:r>
      <w:r>
        <w:t xml:space="preserve">put. After the VM has restarted, in </w:t>
      </w:r>
      <w:r w:rsidRPr="00E85C19">
        <w:rPr>
          <w:rStyle w:val="ItalicsPACKT"/>
        </w:rPr>
        <w:t>step 11</w:t>
      </w:r>
      <w:r>
        <w:t xml:space="preserve">, you run the </w:t>
      </w:r>
      <w:r w:rsidRPr="00E85C19">
        <w:rPr>
          <w:rStyle w:val="CodeInTextPACKT"/>
        </w:rPr>
        <w:t>HOSTNAME</w:t>
      </w:r>
      <w:r>
        <w:t xml:space="preserve"> command inside the VM, with output like this:</w:t>
      </w:r>
    </w:p>
    <w:p w14:paraId="147F6825" w14:textId="757FC9F2" w:rsidR="00E85C19" w:rsidRDefault="00E85C19" w:rsidP="00E85C19">
      <w:pPr>
        <w:pStyle w:val="FigurePACKT"/>
      </w:pPr>
      <w:r>
        <w:drawing>
          <wp:inline distT="0" distB="0" distL="0" distR="0" wp14:anchorId="42733EB4" wp14:editId="67C54239">
            <wp:extent cx="3041370" cy="68580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5172" cy="693422"/>
                    </a:xfrm>
                    <a:prstGeom prst="rect">
                      <a:avLst/>
                    </a:prstGeom>
                  </pic:spPr>
                </pic:pic>
              </a:graphicData>
            </a:graphic>
          </wp:inline>
        </w:drawing>
      </w:r>
    </w:p>
    <w:p w14:paraId="2B5F107F" w14:textId="1597D8B8" w:rsidR="00E85C19" w:rsidRDefault="00E85C19" w:rsidP="00E8777D">
      <w:pPr>
        <w:pStyle w:val="FigureCaptionPACKT"/>
      </w:pPr>
      <w:r>
        <w:t xml:space="preserve">Figure 12.33: Viewing the updated hostname in the </w:t>
      </w:r>
      <w:proofErr w:type="spellStart"/>
      <w:r>
        <w:t>PSDirect</w:t>
      </w:r>
      <w:proofErr w:type="spellEnd"/>
      <w:r>
        <w:t xml:space="preserve"> VM</w:t>
      </w:r>
    </w:p>
    <w:p w14:paraId="7908A9E1" w14:textId="5E47DA28" w:rsidR="00E85C19" w:rsidRDefault="00E85C19" w:rsidP="00C55F43">
      <w:pPr>
        <w:pStyle w:val="LayoutInformationPACKT"/>
      </w:pPr>
      <w:r>
        <w:t>I</w:t>
      </w:r>
      <w:r w:rsidRPr="006D38BA">
        <w:t>nsert image B42024_</w:t>
      </w:r>
      <w:r>
        <w:t>12</w:t>
      </w:r>
      <w:r w:rsidRPr="006D38BA">
        <w:t>_</w:t>
      </w:r>
      <w:r>
        <w:t>33</w:t>
      </w:r>
      <w:r w:rsidRPr="006D38BA">
        <w:t>.png</w:t>
      </w:r>
    </w:p>
    <w:p w14:paraId="7BEC626D" w14:textId="071A8B90" w:rsidR="00F157F0" w:rsidRDefault="00F157F0" w:rsidP="00F157F0">
      <w:pPr>
        <w:pStyle w:val="Heading2"/>
      </w:pPr>
      <w:r>
        <w:t>There</w:t>
      </w:r>
      <w:r w:rsidR="002D7D95">
        <w:t>'</w:t>
      </w:r>
      <w:r>
        <w:t>s more...</w:t>
      </w:r>
    </w:p>
    <w:p w14:paraId="156A94DC" w14:textId="4960833A" w:rsidR="00E85C19" w:rsidRDefault="00E85C19" w:rsidP="00540755">
      <w:pPr>
        <w:pStyle w:val="NormalPACKT"/>
        <w:rPr>
          <w:lang w:val="en-GB"/>
        </w:rPr>
      </w:pPr>
      <w:r>
        <w:rPr>
          <w:lang w:val="en-GB"/>
        </w:rPr>
        <w:t xml:space="preserve">In </w:t>
      </w:r>
      <w:r w:rsidRPr="00E85C19">
        <w:rPr>
          <w:rStyle w:val="ItalicsPACKT"/>
        </w:rPr>
        <w:t>step 1</w:t>
      </w:r>
      <w:r>
        <w:rPr>
          <w:lang w:val="en-GB"/>
        </w:rPr>
        <w:t xml:space="preserve">, you set the </w:t>
      </w:r>
      <w:proofErr w:type="spellStart"/>
      <w:r w:rsidRPr="00E85C19">
        <w:rPr>
          <w:rStyle w:val="CodeInTextPACKT"/>
        </w:rPr>
        <w:t>PSDirec</w:t>
      </w:r>
      <w:proofErr w:type="spellEnd"/>
      <w:r>
        <w:rPr>
          <w:lang w:val="en-GB"/>
        </w:rPr>
        <w:t>t VM</w:t>
      </w:r>
      <w:r w:rsidR="002D7D95">
        <w:rPr>
          <w:lang w:val="en-GB"/>
        </w:rPr>
        <w:t>'</w:t>
      </w:r>
      <w:r>
        <w:rPr>
          <w:lang w:val="en-GB"/>
        </w:rPr>
        <w:t xml:space="preserve">s NIC to enable MAC address spoofing. You can read more about MAC </w:t>
      </w:r>
      <w:del w:id="319" w:author="Lucy Wan" w:date="2021-04-21T11:50:00Z">
        <w:r w:rsidDel="00D70491">
          <w:rPr>
            <w:lang w:val="en-GB"/>
          </w:rPr>
          <w:delText>A</w:delText>
        </w:r>
      </w:del>
      <w:ins w:id="320" w:author="Lucy Wan" w:date="2021-04-21T11:50:00Z">
        <w:r w:rsidR="00D70491">
          <w:rPr>
            <w:lang w:val="en-GB"/>
          </w:rPr>
          <w:t>a</w:t>
        </w:r>
      </w:ins>
      <w:r>
        <w:rPr>
          <w:lang w:val="en-GB"/>
        </w:rPr>
        <w:t xml:space="preserve">ddress spoofing with Hyper-V at </w:t>
      </w:r>
      <w:r w:rsidRPr="00814FC1">
        <w:rPr>
          <w:rStyle w:val="URLPACKT"/>
          <w:lang w:val="en-GB"/>
        </w:rPr>
        <w:t>https://charbelnemnom.com/how-to-set-dynamic-mac-address-on-a-hyper-v-vm-with-powershell/</w:t>
      </w:r>
      <w:r>
        <w:rPr>
          <w:lang w:val="en-GB"/>
        </w:rPr>
        <w:t>.</w:t>
      </w:r>
    </w:p>
    <w:p w14:paraId="77B7B82A" w14:textId="618180E6" w:rsidR="00E85C19" w:rsidRPr="00E85C19" w:rsidRDefault="00E85C19" w:rsidP="00540755">
      <w:pPr>
        <w:pStyle w:val="NormalPACKT"/>
        <w:rPr>
          <w:lang w:val="en-GB"/>
        </w:rPr>
      </w:pPr>
      <w:r>
        <w:rPr>
          <w:lang w:val="en-GB"/>
        </w:rPr>
        <w:t xml:space="preserve">In </w:t>
      </w:r>
      <w:r w:rsidRPr="00E85C19">
        <w:rPr>
          <w:rStyle w:val="ItalicsPACKT"/>
        </w:rPr>
        <w:t>step 5</w:t>
      </w:r>
      <w:r>
        <w:rPr>
          <w:lang w:val="en-GB"/>
        </w:rPr>
        <w:t xml:space="preserve">, you connect the </w:t>
      </w:r>
      <w:proofErr w:type="spellStart"/>
      <w:r w:rsidRPr="00540FE0">
        <w:rPr>
          <w:rStyle w:val="CodeInTextPACKT"/>
        </w:rPr>
        <w:t>PSDirect</w:t>
      </w:r>
      <w:proofErr w:type="spellEnd"/>
      <w:r w:rsidR="00EF314B">
        <w:rPr>
          <w:lang w:val="en-GB"/>
        </w:rPr>
        <w:t xml:space="preserve"> </w:t>
      </w:r>
      <w:r>
        <w:rPr>
          <w:lang w:val="en-GB"/>
        </w:rPr>
        <w:t>VM</w:t>
      </w:r>
      <w:r w:rsidR="002D7D95">
        <w:rPr>
          <w:lang w:val="en-GB"/>
        </w:rPr>
        <w:t>'</w:t>
      </w:r>
      <w:r>
        <w:rPr>
          <w:lang w:val="en-GB"/>
        </w:rPr>
        <w:t xml:space="preserve">s NIC to the virtual switch you created on </w:t>
      </w:r>
      <w:r w:rsidRPr="00540FE0">
        <w:rPr>
          <w:rStyle w:val="CodeInTextPACKT"/>
        </w:rPr>
        <w:t>H</w:t>
      </w:r>
      <w:r w:rsidR="00540FE0" w:rsidRPr="00540FE0">
        <w:rPr>
          <w:rStyle w:val="CodeInTextPACKT"/>
        </w:rPr>
        <w:t>V</w:t>
      </w:r>
      <w:r w:rsidRPr="00540FE0">
        <w:rPr>
          <w:rStyle w:val="CodeInTextPACKT"/>
        </w:rPr>
        <w:t>1</w:t>
      </w:r>
      <w:r>
        <w:rPr>
          <w:lang w:val="en-GB"/>
        </w:rPr>
        <w:t xml:space="preserve">. Since the </w:t>
      </w:r>
      <w:proofErr w:type="spellStart"/>
      <w:r w:rsidRPr="00540FE0">
        <w:rPr>
          <w:rStyle w:val="CodeInTextPACKT"/>
        </w:rPr>
        <w:t>PSDirect</w:t>
      </w:r>
      <w:proofErr w:type="spellEnd"/>
      <w:r>
        <w:rPr>
          <w:lang w:val="en-GB"/>
        </w:rPr>
        <w:t xml:space="preserve"> VM</w:t>
      </w:r>
      <w:r w:rsidR="002D7D95">
        <w:rPr>
          <w:lang w:val="en-GB"/>
        </w:rPr>
        <w:t>'</w:t>
      </w:r>
      <w:r>
        <w:rPr>
          <w:lang w:val="en-GB"/>
        </w:rPr>
        <w:t xml:space="preserve">s NIC is (by default) set to get IP addresses via DHCP, as soon as you connect the virtual NIC to the switch, the VM should acquire IP address configuration from the </w:t>
      </w:r>
      <w:r w:rsidRPr="00E85C19">
        <w:rPr>
          <w:rStyle w:val="CodeInTextPACKT"/>
        </w:rPr>
        <w:t>DC1</w:t>
      </w:r>
      <w:r>
        <w:rPr>
          <w:lang w:val="en-GB"/>
        </w:rPr>
        <w:t xml:space="preserve"> host</w:t>
      </w:r>
      <w:r w:rsidR="000F04E1">
        <w:rPr>
          <w:lang w:val="en-GB"/>
        </w:rPr>
        <w:t>,</w:t>
      </w:r>
      <w:r>
        <w:rPr>
          <w:lang w:val="en-GB"/>
        </w:rPr>
        <w:t xml:space="preserve"> which is running DHCP. You see the DHCP acquired IP configuration details in </w:t>
      </w:r>
      <w:r w:rsidRPr="00E85C19">
        <w:rPr>
          <w:rStyle w:val="ItalicsPACKT"/>
        </w:rPr>
        <w:t>step 6</w:t>
      </w:r>
      <w:r>
        <w:rPr>
          <w:lang w:val="en-GB"/>
        </w:rPr>
        <w:t xml:space="preserve">. </w:t>
      </w:r>
    </w:p>
    <w:p w14:paraId="403B986D" w14:textId="4741112A" w:rsidR="00F157F0" w:rsidRDefault="00F157F0" w:rsidP="00F157F0">
      <w:pPr>
        <w:pStyle w:val="Heading1"/>
        <w:tabs>
          <w:tab w:val="left" w:pos="0"/>
        </w:tabs>
        <w:rPr>
          <w:lang w:val="en-US"/>
        </w:rPr>
      </w:pPr>
      <w:r>
        <w:rPr>
          <w:lang w:val="en-US"/>
        </w:rPr>
        <w:t>Implementing nested virtualization</w:t>
      </w:r>
    </w:p>
    <w:p w14:paraId="0C8F61D0" w14:textId="534A90FD" w:rsidR="00D00587" w:rsidRDefault="00D00587" w:rsidP="00540755">
      <w:pPr>
        <w:pStyle w:val="NormalPACKT"/>
      </w:pPr>
      <w:r w:rsidRPr="00D00587">
        <w:t xml:space="preserve">Nested </w:t>
      </w:r>
      <w:r>
        <w:t>virtualization</w:t>
      </w:r>
      <w:r w:rsidRPr="00D00587">
        <w:t xml:space="preserve"> is </w:t>
      </w:r>
      <w:r>
        <w:t>a f</w:t>
      </w:r>
      <w:r w:rsidRPr="00D00587">
        <w:t xml:space="preserve">eature </w:t>
      </w:r>
      <w:r>
        <w:t xml:space="preserve">that </w:t>
      </w:r>
      <w:r w:rsidRPr="00D00587">
        <w:t>enables a Hyper-V VM to host VMs</w:t>
      </w:r>
      <w:ins w:id="321" w:author="Lucy Wan" w:date="2021-04-21T11:50:00Z">
        <w:r w:rsidR="00643158">
          <w:t xml:space="preserve"> that</w:t>
        </w:r>
      </w:ins>
      <w:del w:id="322" w:author="Lucy Wan" w:date="2021-04-21T11:50:00Z">
        <w:r w:rsidR="00E85C19" w:rsidDel="00643158">
          <w:delText>,</w:delText>
        </w:r>
        <w:r w:rsidRPr="00D00587" w:rsidDel="00643158">
          <w:delText xml:space="preserve"> which</w:delText>
        </w:r>
      </w:del>
      <w:r w:rsidRPr="00D00587">
        <w:t xml:space="preserve"> also have</w:t>
      </w:r>
      <w:r>
        <w:t xml:space="preserve"> </w:t>
      </w:r>
      <w:r w:rsidRPr="00D00587">
        <w:t xml:space="preserve">virtualization enabled. You could, for example, take a </w:t>
      </w:r>
      <w:r>
        <w:t xml:space="preserve">Hyper-V </w:t>
      </w:r>
      <w:r w:rsidRPr="00D00587">
        <w:t xml:space="preserve">host (say, </w:t>
      </w:r>
      <w:r w:rsidRPr="00D00587">
        <w:rPr>
          <w:rStyle w:val="CodeInTextPACKT"/>
        </w:rPr>
        <w:t>HV1</w:t>
      </w:r>
      <w:r w:rsidRPr="00D00587">
        <w:t>) and on that</w:t>
      </w:r>
      <w:r>
        <w:t xml:space="preserve"> </w:t>
      </w:r>
      <w:r w:rsidRPr="00D00587">
        <w:t xml:space="preserve">host run a VM (say </w:t>
      </w:r>
      <w:proofErr w:type="spellStart"/>
      <w:r w:rsidRPr="00D00587">
        <w:rPr>
          <w:rStyle w:val="CodeInTextPACKT"/>
        </w:rPr>
        <w:t>PSDirect</w:t>
      </w:r>
      <w:proofErr w:type="spellEnd"/>
      <w:r w:rsidRPr="00D00587">
        <w:t xml:space="preserve">). With nested </w:t>
      </w:r>
      <w:r>
        <w:t>virtualization</w:t>
      </w:r>
      <w:r w:rsidRPr="00D00587">
        <w:t xml:space="preserve">, you could enable your </w:t>
      </w:r>
      <w:proofErr w:type="spellStart"/>
      <w:r w:rsidRPr="00E85C19">
        <w:rPr>
          <w:rStyle w:val="CodeInTextPACKT"/>
        </w:rPr>
        <w:t>PSDirect</w:t>
      </w:r>
      <w:proofErr w:type="spellEnd"/>
      <w:r w:rsidRPr="00D00587">
        <w:t xml:space="preserve"> VM to host VMs</w:t>
      </w:r>
      <w:ins w:id="323" w:author="Thomas Lee" w:date="2021-05-18T20:37:00Z">
        <w:r w:rsidR="002B1A76">
          <w:t xml:space="preserve">. You could </w:t>
        </w:r>
      </w:ins>
      <w:del w:id="324" w:author="Thomas Lee" w:date="2021-05-18T20:37:00Z">
        <w:r w:rsidR="00E85C19" w:rsidDel="002B1A76">
          <w:delText xml:space="preserve"> and </w:delText>
        </w:r>
      </w:del>
      <w:r w:rsidR="00E85C19">
        <w:t xml:space="preserve">then </w:t>
      </w:r>
      <w:r w:rsidRPr="00D00587">
        <w:t xml:space="preserve">create a nested VM inside </w:t>
      </w:r>
      <w:ins w:id="325" w:author="Thomas Lee" w:date="2021-05-18T20:38:00Z">
        <w:r w:rsidR="002B1A76">
          <w:t xml:space="preserve">the </w:t>
        </w:r>
        <w:proofErr w:type="spellStart"/>
        <w:r w:rsidR="002B1A76">
          <w:t>PSDirect</w:t>
        </w:r>
        <w:proofErr w:type="spellEnd"/>
        <w:r w:rsidR="002B1A76">
          <w:t xml:space="preserve"> VM</w:t>
        </w:r>
      </w:ins>
      <w:commentRangeStart w:id="326"/>
      <w:del w:id="327" w:author="Thomas Lee" w:date="2021-05-18T20:38:00Z">
        <w:r w:rsidRPr="00D00587" w:rsidDel="002B1A76">
          <w:delText>it</w:delText>
        </w:r>
      </w:del>
      <w:commentRangeEnd w:id="326"/>
      <w:r w:rsidR="001B159F">
        <w:rPr>
          <w:rStyle w:val="CommentReference"/>
          <w:color w:val="auto"/>
        </w:rPr>
        <w:commentReference w:id="326"/>
      </w:r>
      <w:r w:rsidRPr="00D00587">
        <w:t xml:space="preserve"> called </w:t>
      </w:r>
      <w:del w:id="328" w:author="Thomas Lee" w:date="2021-05-18T20:38:00Z">
        <w:r w:rsidRPr="00D00587" w:rsidDel="002B1A76">
          <w:rPr>
            <w:rStyle w:val="CodeInTextPACKT"/>
          </w:rPr>
          <w:delText>Nested1</w:delText>
        </w:r>
      </w:del>
      <w:proofErr w:type="spellStart"/>
      <w:ins w:id="329" w:author="Thomas Lee" w:date="2021-05-18T20:38:00Z">
        <w:r w:rsidR="002B1A76">
          <w:rPr>
            <w:rStyle w:val="CodeInTextPACKT"/>
          </w:rPr>
          <w:t>N</w:t>
        </w:r>
      </w:ins>
      <w:ins w:id="330" w:author="Thomas Lee" w:date="2021-05-18T20:39:00Z">
        <w:r w:rsidR="002B1A76">
          <w:rPr>
            <w:rStyle w:val="CodeInTextPACKT"/>
          </w:rPr>
          <w:t>estedVM</w:t>
        </w:r>
      </w:ins>
      <w:proofErr w:type="spellEnd"/>
      <w:r w:rsidRPr="00D00587">
        <w:t>.</w:t>
      </w:r>
    </w:p>
    <w:p w14:paraId="028F346F" w14:textId="00FAE8F8" w:rsidR="000F04E1" w:rsidRDefault="00D00587" w:rsidP="00540755">
      <w:pPr>
        <w:pStyle w:val="NormalPACKT"/>
      </w:pPr>
      <w:r w:rsidRPr="00D00587">
        <w:t xml:space="preserve">Nested VMs have </w:t>
      </w:r>
      <w:r w:rsidR="000F04E1">
        <w:t>many</w:t>
      </w:r>
      <w:r w:rsidRPr="00D00587">
        <w:t xml:space="preserve"> uses. First, nested </w:t>
      </w:r>
      <w:del w:id="331" w:author="Lucy Wan" w:date="2021-04-21T11:53:00Z">
        <w:r w:rsidRPr="00D00587" w:rsidDel="007E3FB3">
          <w:delText>M</w:delText>
        </w:r>
      </w:del>
      <w:r w:rsidRPr="00D00587">
        <w:t>V</w:t>
      </w:r>
      <w:ins w:id="332" w:author="Lucy Wan" w:date="2021-04-21T11:53:00Z">
        <w:r w:rsidR="007E3FB3">
          <w:t>M</w:t>
        </w:r>
      </w:ins>
      <w:r w:rsidRPr="00D00587">
        <w:t>s hosted in one VM are provided</w:t>
      </w:r>
      <w:r w:rsidR="00E85C19">
        <w:t xml:space="preserve"> </w:t>
      </w:r>
      <w:r w:rsidRPr="00D00587">
        <w:t xml:space="preserve">hardware isolation from nested VMs run in other VMs. </w:t>
      </w:r>
      <w:r w:rsidR="000F04E1">
        <w:t xml:space="preserve">In this case, nested virtualization </w:t>
      </w:r>
      <w:r w:rsidRPr="00D00587">
        <w:t>provides a further level of</w:t>
      </w:r>
      <w:r w:rsidR="00E85C19">
        <w:t xml:space="preserve"> </w:t>
      </w:r>
      <w:r w:rsidRPr="00D00587">
        <w:t xml:space="preserve">security for virtual machines. </w:t>
      </w:r>
    </w:p>
    <w:p w14:paraId="4532F946" w14:textId="6F8D300E" w:rsidR="00D00587" w:rsidRDefault="000F04E1" w:rsidP="00540755">
      <w:pPr>
        <w:pStyle w:val="NormalPACKT"/>
      </w:pPr>
      <w:r>
        <w:t xml:space="preserve">Nested virtualization is </w:t>
      </w:r>
      <w:r w:rsidR="00D00587" w:rsidRPr="00D00587">
        <w:t xml:space="preserve">also </w:t>
      </w:r>
      <w:r>
        <w:t>help</w:t>
      </w:r>
      <w:r w:rsidR="00D00587" w:rsidRPr="00D00587">
        <w:t xml:space="preserve">ful for testing and education/training. </w:t>
      </w:r>
      <w:r>
        <w:t>Y</w:t>
      </w:r>
      <w:r w:rsidR="00D00587" w:rsidRPr="00D00587">
        <w:t>ou could give</w:t>
      </w:r>
      <w:r w:rsidR="00E85C19">
        <w:t xml:space="preserve"> </w:t>
      </w:r>
      <w:r w:rsidR="00D00587">
        <w:t>students a single</w:t>
      </w:r>
      <w:r w:rsidR="00D00587" w:rsidRPr="00D00587">
        <w:t xml:space="preserve"> VM </w:t>
      </w:r>
      <w:r>
        <w:t xml:space="preserve">(on a large blade server, for example). Nested virtualization </w:t>
      </w:r>
      <w:r w:rsidR="00D00587" w:rsidRPr="00D00587">
        <w:t>enable</w:t>
      </w:r>
      <w:r>
        <w:t xml:space="preserve">s </w:t>
      </w:r>
      <w:r w:rsidR="00D00587">
        <w:t>the</w:t>
      </w:r>
      <w:r>
        <w:t>m</w:t>
      </w:r>
      <w:r w:rsidR="00D00587" w:rsidRPr="00D00587">
        <w:t xml:space="preserve"> to create additional VMs as part of</w:t>
      </w:r>
      <w:r w:rsidR="00E85C19">
        <w:t xml:space="preserve"> </w:t>
      </w:r>
      <w:r w:rsidR="00D00587" w:rsidRPr="00D00587">
        <w:t>the course</w:t>
      </w:r>
      <w:r>
        <w:t xml:space="preserve"> lab work</w:t>
      </w:r>
      <w:r w:rsidR="00D00587" w:rsidRPr="00D00587">
        <w:t xml:space="preserve">. And most IT pros just find it cool! You </w:t>
      </w:r>
      <w:r>
        <w:t>can, for example, run</w:t>
      </w:r>
      <w:r w:rsidR="00D00587" w:rsidRPr="00D00587">
        <w:t xml:space="preserve"> all the recipes in</w:t>
      </w:r>
      <w:r w:rsidR="00E85C19">
        <w:t xml:space="preserve"> </w:t>
      </w:r>
      <w:r w:rsidR="00D00587" w:rsidRPr="00D00587">
        <w:t xml:space="preserve">this chapter using </w:t>
      </w:r>
      <w:r>
        <w:t>n</w:t>
      </w:r>
      <w:r w:rsidR="00D00587" w:rsidRPr="00D00587">
        <w:t xml:space="preserve">ested </w:t>
      </w:r>
      <w:r>
        <w:t>virtualization</w:t>
      </w:r>
      <w:ins w:id="333" w:author="Thomas Lee" w:date="2021-05-18T20:37:00Z">
        <w:r w:rsidR="002B1A76">
          <w:t xml:space="preserve"> - </w:t>
        </w:r>
      </w:ins>
      <w:r w:rsidR="00D00587" w:rsidRPr="00D00587">
        <w:t>.</w:t>
      </w:r>
    </w:p>
    <w:p w14:paraId="263C40B7" w14:textId="40420AA9" w:rsidR="00D00587" w:rsidRPr="00D00587" w:rsidRDefault="00D00587" w:rsidP="00540755">
      <w:pPr>
        <w:pStyle w:val="NormalPACKT"/>
      </w:pPr>
      <w:r w:rsidRPr="00D00587">
        <w:lastRenderedPageBreak/>
        <w:t>Enabling nested Hyper-V is very simple. First, you must update the virtual CPU in the VM</w:t>
      </w:r>
      <w:r w:rsidR="000F04E1">
        <w:t xml:space="preserve"> </w:t>
      </w:r>
      <w:r w:rsidRPr="00D00587">
        <w:t xml:space="preserve">you want to support nesting. Therefore, in this recipe, you adjust the virtual CPU in the </w:t>
      </w:r>
      <w:proofErr w:type="spellStart"/>
      <w:r w:rsidRPr="000F04E1">
        <w:rPr>
          <w:rStyle w:val="CodeInTextPACKT"/>
        </w:rPr>
        <w:t>PSDirect</w:t>
      </w:r>
      <w:proofErr w:type="spellEnd"/>
      <w:r w:rsidR="000F04E1" w:rsidRPr="000F04E1">
        <w:t xml:space="preserve"> </w:t>
      </w:r>
      <w:r w:rsidRPr="00D00587">
        <w:t>VM to</w:t>
      </w:r>
      <w:r w:rsidR="000F04E1">
        <w:t xml:space="preserve"> e</w:t>
      </w:r>
      <w:r w:rsidRPr="00D00587">
        <w:t xml:space="preserve">xpose the virtualization extensions. </w:t>
      </w:r>
      <w:r w:rsidR="000F04E1">
        <w:t xml:space="preserve">Changing the BIOS to do this must be </w:t>
      </w:r>
      <w:r w:rsidRPr="00D00587">
        <w:t xml:space="preserve">done </w:t>
      </w:r>
      <w:r w:rsidR="000F04E1">
        <w:t>after you turn off the VM</w:t>
      </w:r>
      <w:r w:rsidRPr="00D00587">
        <w:t>.</w:t>
      </w:r>
      <w:r w:rsidR="000F04E1">
        <w:t xml:space="preserve"> </w:t>
      </w:r>
      <w:r w:rsidRPr="00D00587">
        <w:t xml:space="preserve">After you restart the VM, you install the Hyper-V feature and create the </w:t>
      </w:r>
      <w:commentRangeStart w:id="334"/>
      <w:proofErr w:type="spellStart"/>
      <w:r w:rsidRPr="00BD27E3">
        <w:rPr>
          <w:rStyle w:val="CodeInTextPACKT"/>
        </w:rPr>
        <w:t>Nested</w:t>
      </w:r>
      <w:ins w:id="335" w:author="Thomas Lee" w:date="2021-05-18T20:39:00Z">
        <w:r w:rsidR="002B1A76">
          <w:rPr>
            <w:rStyle w:val="CodeInTextPACKT"/>
          </w:rPr>
          <w:t>VM</w:t>
        </w:r>
      </w:ins>
      <w:proofErr w:type="spellEnd"/>
      <w:del w:id="336" w:author="Thomas Lee" w:date="2021-05-18T20:39:00Z">
        <w:r w:rsidRPr="00BD27E3" w:rsidDel="002B1A76">
          <w:rPr>
            <w:rStyle w:val="CodeInTextPACKT"/>
          </w:rPr>
          <w:delText>1</w:delText>
        </w:r>
      </w:del>
      <w:commentRangeEnd w:id="334"/>
      <w:r w:rsidR="00A4440F">
        <w:rPr>
          <w:rStyle w:val="CommentReference"/>
          <w:color w:val="auto"/>
        </w:rPr>
        <w:commentReference w:id="334"/>
      </w:r>
      <w:r w:rsidRPr="00D00587">
        <w:t xml:space="preserve"> nested</w:t>
      </w:r>
      <w:r w:rsidR="000F04E1">
        <w:t xml:space="preserve"> </w:t>
      </w:r>
      <w:r w:rsidRPr="00D00587">
        <w:t xml:space="preserve">VM. This recipe does not show the details of configuring the </w:t>
      </w:r>
      <w:commentRangeStart w:id="337"/>
      <w:del w:id="338" w:author="Thomas Lee" w:date="2021-05-18T20:39:00Z">
        <w:r w:rsidRPr="00E85C19" w:rsidDel="002B1A76">
          <w:rPr>
            <w:rStyle w:val="CodeInTextPACKT"/>
          </w:rPr>
          <w:delText>Nested1</w:delText>
        </w:r>
      </w:del>
      <w:commentRangeEnd w:id="337"/>
      <w:proofErr w:type="spellStart"/>
      <w:ins w:id="339" w:author="Thomas Lee" w:date="2021-05-18T20:39:00Z">
        <w:r w:rsidR="002B1A76" w:rsidRPr="00E85C19">
          <w:rPr>
            <w:rStyle w:val="CodeInTextPACKT"/>
          </w:rPr>
          <w:t>Nested</w:t>
        </w:r>
        <w:r w:rsidR="002B1A76">
          <w:rPr>
            <w:rStyle w:val="CodeInTextPACKT"/>
          </w:rPr>
          <w:t>VM</w:t>
        </w:r>
      </w:ins>
      <w:proofErr w:type="spellEnd"/>
      <w:r w:rsidR="00A4440F">
        <w:rPr>
          <w:rStyle w:val="CommentReference"/>
          <w:color w:val="auto"/>
        </w:rPr>
        <w:commentReference w:id="337"/>
      </w:r>
      <w:r w:rsidRPr="00D00587">
        <w:t xml:space="preserve"> VM</w:t>
      </w:r>
      <w:r w:rsidR="000F04E1">
        <w:t xml:space="preserve">. These details </w:t>
      </w:r>
      <w:r w:rsidRPr="00D00587">
        <w:t xml:space="preserve">are </w:t>
      </w:r>
      <w:r w:rsidR="000F04E1">
        <w:t xml:space="preserve">an </w:t>
      </w:r>
      <w:r w:rsidRPr="00D00587">
        <w:t>exercise for the reader</w:t>
      </w:r>
      <w:ins w:id="340" w:author="Lucy Wan" w:date="2021-04-21T12:00:00Z">
        <w:r w:rsidR="00B87862">
          <w:t>.</w:t>
        </w:r>
      </w:ins>
    </w:p>
    <w:p w14:paraId="219F8F3F" w14:textId="18D7674E" w:rsidR="00F157F0" w:rsidRDefault="00F157F0" w:rsidP="00F157F0">
      <w:pPr>
        <w:pStyle w:val="Heading2"/>
        <w:tabs>
          <w:tab w:val="left" w:pos="0"/>
        </w:tabs>
      </w:pPr>
      <w:r>
        <w:t xml:space="preserve">Getting </w:t>
      </w:r>
      <w:r w:rsidR="00B87862">
        <w:t>r</w:t>
      </w:r>
      <w:r>
        <w:t>eady</w:t>
      </w:r>
    </w:p>
    <w:p w14:paraId="78222C96" w14:textId="10B1F2F3" w:rsidR="00E85C19" w:rsidRDefault="00E85C19" w:rsidP="00540755">
      <w:pPr>
        <w:pStyle w:val="NormalPACKT"/>
        <w:rPr>
          <w:b/>
          <w:bCs/>
          <w:iCs/>
        </w:rPr>
      </w:pPr>
      <w:r w:rsidRPr="00E85C19">
        <w:t xml:space="preserve">This recipe uses the </w:t>
      </w:r>
      <w:r w:rsidRPr="00E85C19">
        <w:rPr>
          <w:rStyle w:val="CodeInTextPACKT"/>
        </w:rPr>
        <w:t>HV1</w:t>
      </w:r>
      <w:r w:rsidRPr="00E85C19">
        <w:rPr>
          <w:rFonts w:ascii="FreeMono" w:hAnsi="FreeMono"/>
        </w:rPr>
        <w:t xml:space="preserve"> </w:t>
      </w:r>
      <w:r w:rsidRPr="00E85C19">
        <w:t xml:space="preserve">Hyper-V host, with an existing Hyper-V VM, </w:t>
      </w:r>
      <w:proofErr w:type="spellStart"/>
      <w:r w:rsidRPr="00E85C19">
        <w:rPr>
          <w:rStyle w:val="CodeInTextPACKT"/>
        </w:rPr>
        <w:t>PSDirect</w:t>
      </w:r>
      <w:proofErr w:type="spellEnd"/>
      <w:r>
        <w:rPr>
          <w:rFonts w:ascii="FreeMono" w:hAnsi="FreeMono"/>
        </w:rPr>
        <w:t>,</w:t>
      </w:r>
      <w:r w:rsidRPr="00E85C19">
        <w:rPr>
          <w:rFonts w:ascii="FreeMono" w:hAnsi="FreeMono"/>
        </w:rPr>
        <w:t xml:space="preserve"> </w:t>
      </w:r>
      <w:r w:rsidRPr="00E85C19">
        <w:t>available. The</w:t>
      </w:r>
      <w:r>
        <w:t xml:space="preserve"> </w:t>
      </w:r>
      <w:r w:rsidRPr="00E85C19">
        <w:t>recipe assumes</w:t>
      </w:r>
      <w:r>
        <w:t xml:space="preserve"> you have set</w:t>
      </w:r>
      <w:ins w:id="341" w:author="Lucy Wan" w:date="2021-04-21T12:00:00Z">
        <w:r w:rsidR="000A27ED">
          <w:t xml:space="preserve"> </w:t>
        </w:r>
      </w:ins>
      <w:r>
        <w:t xml:space="preserve">up </w:t>
      </w:r>
      <w:proofErr w:type="spellStart"/>
      <w:r w:rsidRPr="00E85C19">
        <w:rPr>
          <w:rStyle w:val="CodeInTextPACKT"/>
        </w:rPr>
        <w:t>PSDirect</w:t>
      </w:r>
      <w:proofErr w:type="spellEnd"/>
      <w:r>
        <w:rPr>
          <w:rFonts w:ascii="FreeMono" w:hAnsi="FreeMono"/>
        </w:rPr>
        <w:t xml:space="preserve"> </w:t>
      </w:r>
      <w:r>
        <w:t>as discussed</w:t>
      </w:r>
      <w:r w:rsidRPr="00E85C19">
        <w:t xml:space="preserve"> in the </w:t>
      </w:r>
      <w:commentRangeStart w:id="342"/>
      <w:r w:rsidRPr="00E85C19">
        <w:rPr>
          <w:rStyle w:val="ItalicsPACKT"/>
        </w:rPr>
        <w:t xml:space="preserve">Creating a </w:t>
      </w:r>
      <w:ins w:id="343" w:author="Thomas Lee" w:date="2021-05-18T20:40:00Z">
        <w:r w:rsidR="002B1A76">
          <w:rPr>
            <w:rStyle w:val="ItalicsPACKT"/>
          </w:rPr>
          <w:t>Hyper-V VM</w:t>
        </w:r>
      </w:ins>
      <w:del w:id="344" w:author="Thomas Lee" w:date="2021-05-18T20:40:00Z">
        <w:r w:rsidRPr="00E85C19" w:rsidDel="002B1A76">
          <w:rPr>
            <w:rStyle w:val="ItalicsPACKT"/>
          </w:rPr>
          <w:delText>virtual machine</w:delText>
        </w:r>
      </w:del>
      <w:r w:rsidRPr="00E85C19">
        <w:rPr>
          <w:rFonts w:ascii="PalatinoLinotype-Italic" w:hAnsi="PalatinoLinotype-Italic"/>
          <w:i/>
        </w:rPr>
        <w:t xml:space="preserve"> </w:t>
      </w:r>
      <w:commentRangeEnd w:id="342"/>
      <w:r w:rsidR="00892EAA">
        <w:rPr>
          <w:rStyle w:val="CommentReference"/>
          <w:color w:val="auto"/>
        </w:rPr>
        <w:commentReference w:id="342"/>
      </w:r>
      <w:r w:rsidRPr="00E85C19">
        <w:t>recipe earlier in this</w:t>
      </w:r>
      <w:r>
        <w:t xml:space="preserve"> </w:t>
      </w:r>
      <w:r w:rsidRPr="00E85C19">
        <w:t>chapter</w:t>
      </w:r>
      <w:ins w:id="345" w:author="Lucy Wan" w:date="2021-04-21T12:00:00Z">
        <w:r w:rsidR="002F6DE0">
          <w:t>.</w:t>
        </w:r>
      </w:ins>
      <w:r w:rsidRPr="00E85C19">
        <w:t xml:space="preserve"> </w:t>
      </w:r>
    </w:p>
    <w:p w14:paraId="22E75376" w14:textId="71102913" w:rsidR="00F157F0" w:rsidRDefault="00F157F0" w:rsidP="00F157F0">
      <w:pPr>
        <w:pStyle w:val="Heading2"/>
        <w:tabs>
          <w:tab w:val="left" w:pos="0"/>
        </w:tabs>
      </w:pPr>
      <w:r>
        <w:t>How to do it...</w:t>
      </w:r>
    </w:p>
    <w:p w14:paraId="7432C35F" w14:textId="063BD080" w:rsidR="001F4139" w:rsidRPr="001F4139" w:rsidRDefault="001F4139" w:rsidP="001F4139">
      <w:pPr>
        <w:pStyle w:val="NumberedBulletPACKT"/>
        <w:numPr>
          <w:ilvl w:val="0"/>
          <w:numId w:val="45"/>
        </w:numPr>
        <w:ind w:hanging="647"/>
        <w:rPr>
          <w:color w:val="000000"/>
        </w:rPr>
      </w:pPr>
      <w:r w:rsidRPr="001F4139">
        <w:t>Stopping the </w:t>
      </w:r>
      <w:proofErr w:type="spellStart"/>
      <w:r w:rsidRPr="001F4139">
        <w:rPr>
          <w:rStyle w:val="CodeInTextPACKT"/>
        </w:rPr>
        <w:t>PSDirect</w:t>
      </w:r>
      <w:proofErr w:type="spellEnd"/>
      <w:r w:rsidRPr="001F4139">
        <w:t> VM</w:t>
      </w:r>
    </w:p>
    <w:p w14:paraId="3B1342CC" w14:textId="77777777" w:rsidR="001F4139" w:rsidRDefault="001F4139" w:rsidP="00540755">
      <w:pPr>
        <w:pStyle w:val="CodePACKT"/>
      </w:pPr>
    </w:p>
    <w:p w14:paraId="5A7E16C9" w14:textId="6704B7FD" w:rsidR="001F4139" w:rsidRPr="001F4139" w:rsidRDefault="001F4139" w:rsidP="00540755">
      <w:pPr>
        <w:pStyle w:val="CodePACKT"/>
      </w:pPr>
      <w:r w:rsidRPr="001F4139">
        <w:t>Stop-VM -</w:t>
      </w:r>
      <w:proofErr w:type="spellStart"/>
      <w:r w:rsidRPr="001F4139">
        <w:t>VMName</w:t>
      </w:r>
      <w:proofErr w:type="spellEnd"/>
      <w:r w:rsidRPr="001F4139">
        <w:t> </w:t>
      </w:r>
      <w:proofErr w:type="spellStart"/>
      <w:r w:rsidRPr="001F4139">
        <w:t>PSDirect</w:t>
      </w:r>
      <w:proofErr w:type="spellEnd"/>
    </w:p>
    <w:p w14:paraId="323CFFDA" w14:textId="77777777" w:rsidR="001F4139" w:rsidRPr="001F4139" w:rsidRDefault="001F4139" w:rsidP="00540755">
      <w:pPr>
        <w:pStyle w:val="CodePACKT"/>
      </w:pPr>
    </w:p>
    <w:p w14:paraId="69301813" w14:textId="4D379C80" w:rsidR="001F4139" w:rsidRPr="001F4139" w:rsidRDefault="001F4139" w:rsidP="001F4139">
      <w:pPr>
        <w:pStyle w:val="NumberedBulletPACKT"/>
        <w:rPr>
          <w:color w:val="000000"/>
        </w:rPr>
      </w:pPr>
      <w:r w:rsidRPr="001F4139">
        <w:t>Setting the VM</w:t>
      </w:r>
      <w:r w:rsidR="002D7D95">
        <w:t>'</w:t>
      </w:r>
      <w:r w:rsidRPr="001F4139">
        <w:t>s processor to support virtualization</w:t>
      </w:r>
    </w:p>
    <w:p w14:paraId="2418D088" w14:textId="77777777" w:rsidR="001F4139" w:rsidRDefault="001F4139" w:rsidP="00540755">
      <w:pPr>
        <w:pStyle w:val="CodePACKT"/>
      </w:pPr>
    </w:p>
    <w:p w14:paraId="75186E7C" w14:textId="5CBB9A3C" w:rsidR="001F4139" w:rsidRPr="001F4139" w:rsidRDefault="001F4139" w:rsidP="00540755">
      <w:pPr>
        <w:pStyle w:val="CodePACKT"/>
      </w:pPr>
      <w:r w:rsidRPr="001F4139">
        <w:t>$VMHT = @{</w:t>
      </w:r>
    </w:p>
    <w:p w14:paraId="4553863B" w14:textId="72DDFBC4" w:rsidR="001F4139" w:rsidRPr="001F4139" w:rsidRDefault="001F4139" w:rsidP="00540755">
      <w:pPr>
        <w:pStyle w:val="CodePACKT"/>
      </w:pPr>
      <w:r w:rsidRPr="001F4139">
        <w:t>  </w:t>
      </w:r>
      <w:proofErr w:type="spellStart"/>
      <w:r w:rsidRPr="001F4139">
        <w:t>VMName</w:t>
      </w:r>
      <w:proofErr w:type="spellEnd"/>
      <w:r w:rsidRPr="001F4139">
        <w:t>                         = </w:t>
      </w:r>
      <w:r w:rsidR="002D7D95">
        <w:t>'</w:t>
      </w:r>
      <w:proofErr w:type="spellStart"/>
      <w:r w:rsidRPr="001F4139">
        <w:t>PSDirect</w:t>
      </w:r>
      <w:proofErr w:type="spellEnd"/>
      <w:r w:rsidR="002D7D95">
        <w:t>'</w:t>
      </w:r>
      <w:r w:rsidRPr="001F4139">
        <w:t> </w:t>
      </w:r>
    </w:p>
    <w:p w14:paraId="30515097" w14:textId="77777777" w:rsidR="001F4139" w:rsidRPr="001F4139" w:rsidRDefault="001F4139" w:rsidP="00540755">
      <w:pPr>
        <w:pStyle w:val="CodePACKT"/>
      </w:pPr>
      <w:r w:rsidRPr="001F4139">
        <w:t>  </w:t>
      </w:r>
      <w:proofErr w:type="spellStart"/>
      <w:r w:rsidRPr="001F4139">
        <w:t>ExposeVirtualizationExtensions</w:t>
      </w:r>
      <w:proofErr w:type="spellEnd"/>
      <w:r w:rsidRPr="001F4139">
        <w:t> = $true</w:t>
      </w:r>
    </w:p>
    <w:p w14:paraId="3A8D6B73" w14:textId="77777777" w:rsidR="001F4139" w:rsidRPr="001F4139" w:rsidRDefault="001F4139" w:rsidP="00540755">
      <w:pPr>
        <w:pStyle w:val="CodePACKT"/>
      </w:pPr>
      <w:r w:rsidRPr="001F4139">
        <w:t>}</w:t>
      </w:r>
    </w:p>
    <w:p w14:paraId="5E5FF643" w14:textId="77777777" w:rsidR="001F4139" w:rsidRPr="001F4139" w:rsidRDefault="001F4139" w:rsidP="00540755">
      <w:pPr>
        <w:pStyle w:val="CodePACKT"/>
      </w:pPr>
      <w:r w:rsidRPr="001F4139">
        <w:t>Set-</w:t>
      </w:r>
      <w:proofErr w:type="spellStart"/>
      <w:r w:rsidRPr="001F4139">
        <w:t>VMProcessor</w:t>
      </w:r>
      <w:proofErr w:type="spellEnd"/>
      <w:r w:rsidRPr="001F4139">
        <w:t> @VMHT</w:t>
      </w:r>
    </w:p>
    <w:p w14:paraId="2277603A" w14:textId="77777777" w:rsidR="001F4139" w:rsidRPr="001F4139" w:rsidRDefault="001F4139" w:rsidP="00540755">
      <w:pPr>
        <w:pStyle w:val="CodePACKT"/>
      </w:pPr>
      <w:r w:rsidRPr="001F4139">
        <w:t>Get-</w:t>
      </w:r>
      <w:proofErr w:type="spellStart"/>
      <w:r w:rsidRPr="001F4139">
        <w:t>VMProcessor</w:t>
      </w:r>
      <w:proofErr w:type="spellEnd"/>
      <w:r w:rsidRPr="001F4139">
        <w:t> -</w:t>
      </w:r>
      <w:proofErr w:type="spellStart"/>
      <w:r w:rsidRPr="001F4139">
        <w:t>VMName</w:t>
      </w:r>
      <w:proofErr w:type="spellEnd"/>
      <w:r w:rsidRPr="001F4139">
        <w:t> </w:t>
      </w:r>
      <w:proofErr w:type="spellStart"/>
      <w:r w:rsidRPr="001F4139">
        <w:t>PSDirect</w:t>
      </w:r>
      <w:proofErr w:type="spellEnd"/>
      <w:r w:rsidRPr="001F4139">
        <w:t> |</w:t>
      </w:r>
    </w:p>
    <w:p w14:paraId="58B35C86" w14:textId="77777777" w:rsidR="001F4139" w:rsidRPr="001F4139" w:rsidRDefault="001F4139" w:rsidP="00540755">
      <w:pPr>
        <w:pStyle w:val="CodePACKT"/>
      </w:pPr>
      <w:r w:rsidRPr="001F4139">
        <w:t>  Format-Table -Property Name, Count,</w:t>
      </w:r>
    </w:p>
    <w:p w14:paraId="73F15725" w14:textId="77777777" w:rsidR="001F4139" w:rsidRPr="001F4139" w:rsidRDefault="001F4139" w:rsidP="00540755">
      <w:pPr>
        <w:pStyle w:val="CodePACKT"/>
      </w:pPr>
      <w:r w:rsidRPr="001F4139">
        <w:t>                         </w:t>
      </w:r>
      <w:proofErr w:type="spellStart"/>
      <w:r w:rsidRPr="001F4139">
        <w:t>ExposeVirtualizationExtensions</w:t>
      </w:r>
      <w:proofErr w:type="spellEnd"/>
    </w:p>
    <w:p w14:paraId="0CA917D0" w14:textId="77777777" w:rsidR="001F4139" w:rsidRPr="001F4139" w:rsidRDefault="001F4139" w:rsidP="001F4139">
      <w:pPr>
        <w:shd w:val="clear" w:color="auto" w:fill="FFFFFF"/>
        <w:spacing w:after="0" w:line="285" w:lineRule="atLeast"/>
        <w:rPr>
          <w:rFonts w:ascii="Consolas" w:hAnsi="Consolas"/>
          <w:color w:val="000000"/>
          <w:sz w:val="21"/>
          <w:szCs w:val="21"/>
        </w:rPr>
      </w:pPr>
    </w:p>
    <w:p w14:paraId="4E03334B" w14:textId="37844641" w:rsidR="001F4139" w:rsidRPr="001F4139" w:rsidRDefault="001F4139" w:rsidP="001F4139">
      <w:pPr>
        <w:pStyle w:val="NumberedBulletPACKT"/>
        <w:rPr>
          <w:color w:val="000000"/>
        </w:rPr>
      </w:pPr>
      <w:r w:rsidRPr="001F4139">
        <w:t>Starting the </w:t>
      </w:r>
      <w:proofErr w:type="spellStart"/>
      <w:r w:rsidRPr="001F4139">
        <w:rPr>
          <w:rStyle w:val="CodeInTextPACKT"/>
        </w:rPr>
        <w:t>PSDirect</w:t>
      </w:r>
      <w:proofErr w:type="spellEnd"/>
      <w:r w:rsidRPr="001F4139">
        <w:t> VM</w:t>
      </w:r>
    </w:p>
    <w:p w14:paraId="71BD96E7" w14:textId="77777777" w:rsidR="001F4139" w:rsidRDefault="001F4139" w:rsidP="00540755">
      <w:pPr>
        <w:pStyle w:val="CodePACKT"/>
      </w:pPr>
    </w:p>
    <w:p w14:paraId="6BD3AEF1" w14:textId="29C12538" w:rsidR="001F4139" w:rsidRPr="001F4139" w:rsidRDefault="001F4139" w:rsidP="00540755">
      <w:pPr>
        <w:pStyle w:val="CodePACKT"/>
      </w:pPr>
      <w:r w:rsidRPr="001F4139">
        <w:t>Start-VM -</w:t>
      </w:r>
      <w:proofErr w:type="spellStart"/>
      <w:r w:rsidRPr="001F4139">
        <w:t>VMName</w:t>
      </w:r>
      <w:proofErr w:type="spellEnd"/>
      <w:r w:rsidRPr="001F4139">
        <w:t> </w:t>
      </w:r>
      <w:proofErr w:type="spellStart"/>
      <w:r w:rsidRPr="001F4139">
        <w:t>PSDirect</w:t>
      </w:r>
      <w:proofErr w:type="spellEnd"/>
    </w:p>
    <w:p w14:paraId="32EB4691" w14:textId="77777777" w:rsidR="001F4139" w:rsidRPr="001F4139" w:rsidRDefault="001F4139" w:rsidP="00540755">
      <w:pPr>
        <w:pStyle w:val="CodePACKT"/>
      </w:pPr>
      <w:r w:rsidRPr="001F4139">
        <w:t>Wait-VM  -</w:t>
      </w:r>
      <w:proofErr w:type="spellStart"/>
      <w:r w:rsidRPr="001F4139">
        <w:t>VMName</w:t>
      </w:r>
      <w:proofErr w:type="spellEnd"/>
      <w:r w:rsidRPr="001F4139">
        <w:t> </w:t>
      </w:r>
      <w:proofErr w:type="spellStart"/>
      <w:r w:rsidRPr="001F4139">
        <w:t>PSDirect</w:t>
      </w:r>
      <w:proofErr w:type="spellEnd"/>
      <w:r w:rsidRPr="001F4139">
        <w:t> -For Heartbeat</w:t>
      </w:r>
    </w:p>
    <w:p w14:paraId="06FEFBA0" w14:textId="77777777" w:rsidR="001F4139" w:rsidRPr="001F4139" w:rsidRDefault="001F4139" w:rsidP="00540755">
      <w:pPr>
        <w:pStyle w:val="CodePACKT"/>
      </w:pPr>
      <w:r w:rsidRPr="001F4139">
        <w:t>Get-VM   -</w:t>
      </w:r>
      <w:proofErr w:type="spellStart"/>
      <w:r w:rsidRPr="001F4139">
        <w:t>VMName</w:t>
      </w:r>
      <w:proofErr w:type="spellEnd"/>
      <w:r w:rsidRPr="001F4139">
        <w:t> </w:t>
      </w:r>
      <w:proofErr w:type="spellStart"/>
      <w:r w:rsidRPr="001F4139">
        <w:t>PSDirect</w:t>
      </w:r>
      <w:proofErr w:type="spellEnd"/>
    </w:p>
    <w:p w14:paraId="7F07DF85" w14:textId="77777777" w:rsidR="001F4139" w:rsidRPr="001F4139" w:rsidRDefault="001F4139" w:rsidP="00540755">
      <w:pPr>
        <w:pStyle w:val="CodePACKT"/>
      </w:pPr>
    </w:p>
    <w:p w14:paraId="6C16EC92" w14:textId="6887F02C" w:rsidR="001F4139" w:rsidRPr="001F4139" w:rsidRDefault="001F4139" w:rsidP="001F4139">
      <w:pPr>
        <w:pStyle w:val="NumberedBulletPACKT"/>
        <w:rPr>
          <w:color w:val="000000"/>
        </w:rPr>
      </w:pPr>
      <w:r w:rsidRPr="001F4139">
        <w:t>Creating credentials for </w:t>
      </w:r>
      <w:proofErr w:type="spellStart"/>
      <w:r w:rsidRPr="001F4139">
        <w:rPr>
          <w:rStyle w:val="CodeInTextPACKT"/>
        </w:rPr>
        <w:t>PSDirect</w:t>
      </w:r>
      <w:proofErr w:type="spellEnd"/>
    </w:p>
    <w:p w14:paraId="132DBB79" w14:textId="77777777" w:rsidR="001F4139" w:rsidRPr="001F4139" w:rsidRDefault="001F4139" w:rsidP="00540755">
      <w:pPr>
        <w:pStyle w:val="CodePACKT"/>
      </w:pPr>
    </w:p>
    <w:p w14:paraId="467E9599" w14:textId="1584B0C5" w:rsidR="001F4139" w:rsidRPr="001F4139" w:rsidRDefault="001F4139" w:rsidP="00540755">
      <w:pPr>
        <w:pStyle w:val="CodePACKT"/>
      </w:pPr>
      <w:r w:rsidRPr="001F4139">
        <w:t>$User = </w:t>
      </w:r>
      <w:r w:rsidR="002D7D95">
        <w:t>'</w:t>
      </w:r>
      <w:r w:rsidRPr="001F4139">
        <w:t>Wolf\Administrator</w:t>
      </w:r>
      <w:r w:rsidR="002D7D95">
        <w:t>'</w:t>
      </w:r>
      <w:r w:rsidRPr="001F4139">
        <w:t>  </w:t>
      </w:r>
    </w:p>
    <w:p w14:paraId="013DF277" w14:textId="77777777" w:rsidR="001F4139" w:rsidRPr="001F4139" w:rsidRDefault="001F4139" w:rsidP="00540755">
      <w:pPr>
        <w:pStyle w:val="CodePACKT"/>
      </w:pPr>
      <w:r w:rsidRPr="001F4139">
        <w:t>$PHT = @{</w:t>
      </w:r>
    </w:p>
    <w:p w14:paraId="408B7794" w14:textId="7C4D82DC" w:rsidR="001F4139" w:rsidRPr="001F4139" w:rsidRDefault="001F4139" w:rsidP="00540755">
      <w:pPr>
        <w:pStyle w:val="CodePACKT"/>
      </w:pPr>
      <w:r w:rsidRPr="001F4139">
        <w:t>  String      = </w:t>
      </w:r>
      <w:r w:rsidR="002D7D95">
        <w:t>'</w:t>
      </w:r>
      <w:r w:rsidRPr="001F4139">
        <w:t>Pa$$w0rd</w:t>
      </w:r>
      <w:r w:rsidR="002D7D95">
        <w:t>'</w:t>
      </w:r>
    </w:p>
    <w:p w14:paraId="41773305" w14:textId="77777777" w:rsidR="001F4139" w:rsidRPr="001F4139" w:rsidRDefault="001F4139" w:rsidP="00540755">
      <w:pPr>
        <w:pStyle w:val="CodePACKT"/>
      </w:pPr>
      <w:r w:rsidRPr="001F4139">
        <w:t>  </w:t>
      </w:r>
      <w:proofErr w:type="spellStart"/>
      <w:r w:rsidRPr="001F4139">
        <w:t>AsPlainText</w:t>
      </w:r>
      <w:proofErr w:type="spellEnd"/>
      <w:r w:rsidRPr="001F4139">
        <w:t> = $true</w:t>
      </w:r>
    </w:p>
    <w:p w14:paraId="14ED2C59" w14:textId="77777777" w:rsidR="001F4139" w:rsidRPr="001F4139" w:rsidRDefault="001F4139" w:rsidP="00540755">
      <w:pPr>
        <w:pStyle w:val="CodePACKT"/>
      </w:pPr>
      <w:r w:rsidRPr="001F4139">
        <w:t>  Force       = $true</w:t>
      </w:r>
    </w:p>
    <w:p w14:paraId="69CB0A87" w14:textId="77777777" w:rsidR="001F4139" w:rsidRPr="001F4139" w:rsidRDefault="001F4139" w:rsidP="00540755">
      <w:pPr>
        <w:pStyle w:val="CodePACKT"/>
      </w:pPr>
      <w:r w:rsidRPr="001F4139">
        <w:lastRenderedPageBreak/>
        <w:t>}</w:t>
      </w:r>
    </w:p>
    <w:p w14:paraId="2D5FBFBA" w14:textId="77777777" w:rsidR="001F4139" w:rsidRPr="001F4139" w:rsidRDefault="001F4139" w:rsidP="00540755">
      <w:pPr>
        <w:pStyle w:val="CodePACKT"/>
      </w:pPr>
      <w:r w:rsidRPr="001F4139">
        <w:t>$PSS  = </w:t>
      </w:r>
      <w:proofErr w:type="spellStart"/>
      <w:r w:rsidRPr="001F4139">
        <w:t>ConvertTo-SecureString</w:t>
      </w:r>
      <w:proofErr w:type="spellEnd"/>
      <w:r w:rsidRPr="001F4139">
        <w:t> @PHT</w:t>
      </w:r>
    </w:p>
    <w:p w14:paraId="4D4AFE83" w14:textId="29E70E77" w:rsidR="001F4139" w:rsidRPr="001F4139" w:rsidRDefault="001F4139" w:rsidP="00540755">
      <w:pPr>
        <w:pStyle w:val="CodePACKT"/>
      </w:pPr>
      <w:r w:rsidRPr="001F4139">
        <w:t>$Type = </w:t>
      </w:r>
      <w:r w:rsidR="002D7D95">
        <w:t>'</w:t>
      </w:r>
      <w:proofErr w:type="spellStart"/>
      <w:r w:rsidRPr="001F4139">
        <w:t>System.Management.Automation.PSCredential</w:t>
      </w:r>
      <w:proofErr w:type="spellEnd"/>
      <w:r w:rsidR="002D7D95">
        <w:t>'</w:t>
      </w:r>
    </w:p>
    <w:p w14:paraId="5112CD6B" w14:textId="77777777" w:rsidR="001F4139" w:rsidRPr="001F4139" w:rsidRDefault="001F4139" w:rsidP="00540755">
      <w:pPr>
        <w:pStyle w:val="CodePACKT"/>
      </w:pPr>
      <w:r w:rsidRPr="001F4139">
        <w:t>$</w:t>
      </w:r>
      <w:proofErr w:type="spellStart"/>
      <w:r w:rsidRPr="001F4139">
        <w:t>CredRK</w:t>
      </w:r>
      <w:proofErr w:type="spellEnd"/>
      <w:r w:rsidRPr="001F4139">
        <w:t> = New-Object -TypeName $Type -</w:t>
      </w:r>
      <w:proofErr w:type="spellStart"/>
      <w:r w:rsidRPr="001F4139">
        <w:t>ArgumentList</w:t>
      </w:r>
      <w:proofErr w:type="spellEnd"/>
      <w:r w:rsidRPr="001F4139">
        <w:t> $User, $PSS</w:t>
      </w:r>
    </w:p>
    <w:p w14:paraId="595F55F0" w14:textId="77777777" w:rsidR="001F4139" w:rsidRPr="001F4139" w:rsidRDefault="001F4139" w:rsidP="001F4139">
      <w:pPr>
        <w:shd w:val="clear" w:color="auto" w:fill="FFFFFF"/>
        <w:spacing w:after="0" w:line="285" w:lineRule="atLeast"/>
        <w:rPr>
          <w:rFonts w:ascii="Consolas" w:hAnsi="Consolas"/>
          <w:color w:val="000000"/>
          <w:sz w:val="21"/>
          <w:szCs w:val="21"/>
        </w:rPr>
      </w:pPr>
    </w:p>
    <w:p w14:paraId="3970D0BF" w14:textId="4215A98B" w:rsidR="001F4139" w:rsidRPr="001F4139" w:rsidRDefault="001F4139" w:rsidP="001F4139">
      <w:pPr>
        <w:pStyle w:val="NumberedBulletPACKT"/>
        <w:rPr>
          <w:color w:val="000000"/>
        </w:rPr>
      </w:pPr>
      <w:r w:rsidRPr="001F4139">
        <w:t>Creating a script block for remote execution</w:t>
      </w:r>
    </w:p>
    <w:p w14:paraId="5D9AA85C" w14:textId="77777777" w:rsidR="001F4139" w:rsidRDefault="001F4139" w:rsidP="00540755">
      <w:pPr>
        <w:pStyle w:val="CodePACKT"/>
      </w:pPr>
    </w:p>
    <w:p w14:paraId="38051331" w14:textId="0FF8F9FA" w:rsidR="001F4139" w:rsidRPr="001F4139" w:rsidRDefault="001F4139" w:rsidP="00540755">
      <w:pPr>
        <w:pStyle w:val="CodePACKT"/>
      </w:pPr>
      <w:r w:rsidRPr="001F4139">
        <w:t>$SB = {</w:t>
      </w:r>
    </w:p>
    <w:p w14:paraId="35BE168B" w14:textId="77777777" w:rsidR="001F4139" w:rsidRPr="001F4139" w:rsidRDefault="001F4139" w:rsidP="00540755">
      <w:pPr>
        <w:pStyle w:val="CodePACKT"/>
      </w:pPr>
      <w:r w:rsidRPr="001F4139">
        <w:t>  Install-WindowsFeature -Name Hyper-V -IncludeManagementTools</w:t>
      </w:r>
    </w:p>
    <w:p w14:paraId="5873A0DF" w14:textId="77777777" w:rsidR="001F4139" w:rsidRPr="001F4139" w:rsidRDefault="001F4139" w:rsidP="00540755">
      <w:pPr>
        <w:pStyle w:val="CodePACKT"/>
      </w:pPr>
      <w:r w:rsidRPr="001F4139">
        <w:t>}</w:t>
      </w:r>
    </w:p>
    <w:p w14:paraId="66EF64B3" w14:textId="77777777" w:rsidR="001F4139" w:rsidRPr="001F4139" w:rsidRDefault="001F4139" w:rsidP="00540755">
      <w:pPr>
        <w:pStyle w:val="CodePACKT"/>
      </w:pPr>
    </w:p>
    <w:p w14:paraId="08F71121" w14:textId="54160001" w:rsidR="001F4139" w:rsidRPr="001F4139" w:rsidRDefault="001F4139" w:rsidP="001F4139">
      <w:pPr>
        <w:pStyle w:val="NumberedBulletPACKT"/>
        <w:rPr>
          <w:color w:val="000000"/>
        </w:rPr>
      </w:pPr>
      <w:r w:rsidRPr="001F4139">
        <w:t>Creating a remoting session to </w:t>
      </w:r>
      <w:proofErr w:type="spellStart"/>
      <w:r w:rsidRPr="001F4139">
        <w:rPr>
          <w:rStyle w:val="CodeInTextPACKT"/>
        </w:rPr>
        <w:t>PSDirect</w:t>
      </w:r>
      <w:proofErr w:type="spellEnd"/>
    </w:p>
    <w:p w14:paraId="4074DF59" w14:textId="77777777" w:rsidR="001F4139" w:rsidRDefault="001F4139" w:rsidP="00540755">
      <w:pPr>
        <w:pStyle w:val="CodePACKT"/>
      </w:pPr>
    </w:p>
    <w:p w14:paraId="0958DA43" w14:textId="6F8445C1" w:rsidR="001F4139" w:rsidRPr="001F4139" w:rsidRDefault="001F4139" w:rsidP="00540755">
      <w:pPr>
        <w:pStyle w:val="CodePACKT"/>
      </w:pPr>
      <w:r w:rsidRPr="001F4139">
        <w:t>$Session = New-</w:t>
      </w:r>
      <w:proofErr w:type="spellStart"/>
      <w:r w:rsidRPr="001F4139">
        <w:t>PSSession</w:t>
      </w:r>
      <w:proofErr w:type="spellEnd"/>
      <w:r w:rsidRPr="001F4139">
        <w:t> -</w:t>
      </w:r>
      <w:proofErr w:type="spellStart"/>
      <w:r w:rsidRPr="001F4139">
        <w:t>VMName</w:t>
      </w:r>
      <w:proofErr w:type="spellEnd"/>
      <w:r w:rsidRPr="001F4139">
        <w:t> </w:t>
      </w:r>
      <w:proofErr w:type="spellStart"/>
      <w:r w:rsidRPr="001F4139">
        <w:t>PSDirect</w:t>
      </w:r>
      <w:proofErr w:type="spellEnd"/>
      <w:r w:rsidRPr="001F4139">
        <w:t> -Credential $</w:t>
      </w:r>
      <w:proofErr w:type="spellStart"/>
      <w:r w:rsidRPr="001F4139">
        <w:t>CredRK</w:t>
      </w:r>
      <w:proofErr w:type="spellEnd"/>
    </w:p>
    <w:p w14:paraId="30B9E374" w14:textId="77777777" w:rsidR="001F4139" w:rsidRPr="001F4139" w:rsidRDefault="001F4139" w:rsidP="00540755">
      <w:pPr>
        <w:pStyle w:val="CodePACKT"/>
      </w:pPr>
    </w:p>
    <w:p w14:paraId="6657ABEF" w14:textId="5EAFF80A" w:rsidR="001F4139" w:rsidRPr="001F4139" w:rsidRDefault="001F4139" w:rsidP="001F4139">
      <w:pPr>
        <w:pStyle w:val="NumberedBulletPACKT"/>
        <w:rPr>
          <w:color w:val="000000"/>
        </w:rPr>
      </w:pPr>
      <w:r w:rsidRPr="001F4139">
        <w:t>Installing Hyper-V inside </w:t>
      </w:r>
      <w:proofErr w:type="spellStart"/>
      <w:r w:rsidRPr="006C658B">
        <w:rPr>
          <w:rStyle w:val="CodeInTextPACKT"/>
        </w:rPr>
        <w:t>PSDirect</w:t>
      </w:r>
      <w:proofErr w:type="spellEnd"/>
    </w:p>
    <w:p w14:paraId="00524741" w14:textId="77777777" w:rsidR="001F4139" w:rsidRPr="001F4139" w:rsidRDefault="001F4139" w:rsidP="00540755">
      <w:pPr>
        <w:pStyle w:val="CodePACKT"/>
      </w:pPr>
    </w:p>
    <w:p w14:paraId="4C6BE503" w14:textId="402C58AA" w:rsidR="001F4139" w:rsidRPr="001F4139" w:rsidRDefault="001F4139" w:rsidP="00540755">
      <w:pPr>
        <w:pStyle w:val="CodePACKT"/>
      </w:pPr>
      <w:r w:rsidRPr="001F4139">
        <w:t>$IHT = @{</w:t>
      </w:r>
    </w:p>
    <w:p w14:paraId="623D8139" w14:textId="77777777" w:rsidR="001F4139" w:rsidRPr="001F4139" w:rsidRDefault="001F4139" w:rsidP="00540755">
      <w:pPr>
        <w:pStyle w:val="CodePACKT"/>
      </w:pPr>
      <w:r w:rsidRPr="001F4139">
        <w:t>  Session     = $Session</w:t>
      </w:r>
    </w:p>
    <w:p w14:paraId="6C935F71" w14:textId="77777777" w:rsidR="001F4139" w:rsidRPr="001F4139" w:rsidRDefault="001F4139" w:rsidP="00540755">
      <w:pPr>
        <w:pStyle w:val="CodePACKT"/>
      </w:pPr>
      <w:r w:rsidRPr="001F4139">
        <w:t>  </w:t>
      </w:r>
      <w:proofErr w:type="spellStart"/>
      <w:r w:rsidRPr="001F4139">
        <w:t>ScriptBlock</w:t>
      </w:r>
      <w:proofErr w:type="spellEnd"/>
      <w:r w:rsidRPr="001F4139">
        <w:t> = $SB </w:t>
      </w:r>
    </w:p>
    <w:p w14:paraId="6CC155EE" w14:textId="77777777" w:rsidR="001F4139" w:rsidRPr="001F4139" w:rsidRDefault="001F4139" w:rsidP="00540755">
      <w:pPr>
        <w:pStyle w:val="CodePACKT"/>
      </w:pPr>
      <w:r w:rsidRPr="001F4139">
        <w:t>}</w:t>
      </w:r>
    </w:p>
    <w:p w14:paraId="500A6A3F" w14:textId="77777777" w:rsidR="001F4139" w:rsidRPr="001F4139" w:rsidRDefault="001F4139" w:rsidP="00540755">
      <w:pPr>
        <w:pStyle w:val="CodePACKT"/>
      </w:pPr>
      <w:r w:rsidRPr="001F4139">
        <w:t>Invoke-Command @IHT</w:t>
      </w:r>
    </w:p>
    <w:p w14:paraId="3A9AC42F" w14:textId="77777777" w:rsidR="001F4139" w:rsidRPr="001F4139" w:rsidRDefault="001F4139" w:rsidP="001F4139">
      <w:pPr>
        <w:shd w:val="clear" w:color="auto" w:fill="FFFFFF"/>
        <w:spacing w:after="0" w:line="285" w:lineRule="atLeast"/>
        <w:rPr>
          <w:rFonts w:ascii="Consolas" w:hAnsi="Consolas"/>
          <w:color w:val="000000"/>
          <w:sz w:val="21"/>
          <w:szCs w:val="21"/>
        </w:rPr>
      </w:pPr>
    </w:p>
    <w:p w14:paraId="5E651BFC" w14:textId="1FCB8495" w:rsidR="001F4139" w:rsidRPr="001F4139" w:rsidRDefault="001F4139" w:rsidP="001F4139">
      <w:pPr>
        <w:pStyle w:val="NumberedBulletPACKT"/>
        <w:rPr>
          <w:color w:val="000000"/>
        </w:rPr>
      </w:pPr>
      <w:r w:rsidRPr="001F4139">
        <w:t>Restarting the VM to finish adding Hyper-V to </w:t>
      </w:r>
      <w:proofErr w:type="spellStart"/>
      <w:r w:rsidRPr="001F4139">
        <w:rPr>
          <w:rStyle w:val="CodeInTextPACKT"/>
        </w:rPr>
        <w:t>PSDirect</w:t>
      </w:r>
      <w:proofErr w:type="spellEnd"/>
    </w:p>
    <w:p w14:paraId="2B23832B" w14:textId="77777777" w:rsidR="001F4139" w:rsidRPr="001F4139" w:rsidRDefault="001F4139" w:rsidP="00540755">
      <w:pPr>
        <w:pStyle w:val="CodePACKT"/>
      </w:pPr>
    </w:p>
    <w:p w14:paraId="67EF7560" w14:textId="4DEA2894" w:rsidR="001F4139" w:rsidRPr="001F4139" w:rsidRDefault="001F4139" w:rsidP="00540755">
      <w:pPr>
        <w:pStyle w:val="CodePACKT"/>
      </w:pPr>
      <w:r w:rsidRPr="001F4139">
        <w:t>Stop-VM  -</w:t>
      </w:r>
      <w:proofErr w:type="spellStart"/>
      <w:r w:rsidRPr="001F4139">
        <w:t>VMName</w:t>
      </w:r>
      <w:proofErr w:type="spellEnd"/>
      <w:r w:rsidRPr="001F4139">
        <w:t> </w:t>
      </w:r>
      <w:proofErr w:type="spellStart"/>
      <w:r w:rsidRPr="001F4139">
        <w:t>PSDirect</w:t>
      </w:r>
      <w:proofErr w:type="spellEnd"/>
    </w:p>
    <w:p w14:paraId="6876D41E" w14:textId="77777777" w:rsidR="001F4139" w:rsidRPr="001F4139" w:rsidRDefault="001F4139" w:rsidP="00540755">
      <w:pPr>
        <w:pStyle w:val="CodePACKT"/>
      </w:pPr>
      <w:r w:rsidRPr="001F4139">
        <w:t>Start-VM -</w:t>
      </w:r>
      <w:proofErr w:type="spellStart"/>
      <w:r w:rsidRPr="001F4139">
        <w:t>VMName</w:t>
      </w:r>
      <w:proofErr w:type="spellEnd"/>
      <w:r w:rsidRPr="001F4139">
        <w:t> </w:t>
      </w:r>
      <w:proofErr w:type="spellStart"/>
      <w:r w:rsidRPr="001F4139">
        <w:t>PSDirect</w:t>
      </w:r>
      <w:proofErr w:type="spellEnd"/>
    </w:p>
    <w:p w14:paraId="31B4607C" w14:textId="77777777" w:rsidR="001F4139" w:rsidRPr="001F4139" w:rsidRDefault="001F4139" w:rsidP="00540755">
      <w:pPr>
        <w:pStyle w:val="CodePACKT"/>
      </w:pPr>
      <w:r w:rsidRPr="001F4139">
        <w:t>Wait-VM  -</w:t>
      </w:r>
      <w:proofErr w:type="spellStart"/>
      <w:r w:rsidRPr="001F4139">
        <w:t>VMName</w:t>
      </w:r>
      <w:proofErr w:type="spellEnd"/>
      <w:r w:rsidRPr="001F4139">
        <w:t> </w:t>
      </w:r>
      <w:proofErr w:type="spellStart"/>
      <w:r w:rsidRPr="001F4139">
        <w:t>PSDirect</w:t>
      </w:r>
      <w:proofErr w:type="spellEnd"/>
      <w:r w:rsidRPr="001F4139">
        <w:t> -For </w:t>
      </w:r>
      <w:proofErr w:type="spellStart"/>
      <w:r w:rsidRPr="001F4139">
        <w:t>IPAddress</w:t>
      </w:r>
      <w:proofErr w:type="spellEnd"/>
    </w:p>
    <w:p w14:paraId="6FE649DD" w14:textId="77777777" w:rsidR="001F4139" w:rsidRPr="001F4139" w:rsidRDefault="001F4139" w:rsidP="00540755">
      <w:pPr>
        <w:pStyle w:val="CodePACKT"/>
      </w:pPr>
      <w:r w:rsidRPr="001F4139">
        <w:t>Get-VM   -</w:t>
      </w:r>
      <w:proofErr w:type="spellStart"/>
      <w:r w:rsidRPr="001F4139">
        <w:t>VMName</w:t>
      </w:r>
      <w:proofErr w:type="spellEnd"/>
      <w:r w:rsidRPr="001F4139">
        <w:t> </w:t>
      </w:r>
      <w:proofErr w:type="spellStart"/>
      <w:r w:rsidRPr="001F4139">
        <w:t>PSDirect</w:t>
      </w:r>
      <w:proofErr w:type="spellEnd"/>
    </w:p>
    <w:p w14:paraId="70AC94CD" w14:textId="77777777" w:rsidR="001F4139" w:rsidRPr="001F4139" w:rsidRDefault="001F4139" w:rsidP="00540755">
      <w:pPr>
        <w:pStyle w:val="CodePACKT"/>
      </w:pPr>
    </w:p>
    <w:p w14:paraId="27D55D82" w14:textId="5DA9FFA6" w:rsidR="001F4139" w:rsidRPr="001F4139" w:rsidRDefault="001F4139" w:rsidP="001F4139">
      <w:pPr>
        <w:pStyle w:val="NumberedBulletPACKT"/>
        <w:rPr>
          <w:color w:val="000000"/>
        </w:rPr>
      </w:pPr>
      <w:r w:rsidRPr="001F4139">
        <w:t>Creating a nested VM inside the </w:t>
      </w:r>
      <w:proofErr w:type="spellStart"/>
      <w:r w:rsidRPr="001F4139">
        <w:rPr>
          <w:rStyle w:val="CodeInTextPACKT"/>
        </w:rPr>
        <w:t>PSDirect</w:t>
      </w:r>
      <w:proofErr w:type="spellEnd"/>
      <w:r w:rsidRPr="001F4139">
        <w:t> VM</w:t>
      </w:r>
    </w:p>
    <w:p w14:paraId="618BDEAB" w14:textId="77777777" w:rsidR="001F4139" w:rsidRPr="001F4139" w:rsidRDefault="001F4139" w:rsidP="00540755">
      <w:pPr>
        <w:pStyle w:val="CodePACKT"/>
      </w:pPr>
    </w:p>
    <w:p w14:paraId="3F710065" w14:textId="5DC173FF" w:rsidR="001F4139" w:rsidRPr="001F4139" w:rsidRDefault="001F4139" w:rsidP="00540755">
      <w:pPr>
        <w:pStyle w:val="CodePACKT"/>
      </w:pPr>
      <w:r w:rsidRPr="001F4139">
        <w:t>$SB2 = {</w:t>
      </w:r>
    </w:p>
    <w:p w14:paraId="6D28F70F" w14:textId="16DF6855" w:rsidR="001F4139" w:rsidRPr="001F4139" w:rsidRDefault="001F4139" w:rsidP="00540755">
      <w:pPr>
        <w:pStyle w:val="CodePACKT"/>
      </w:pPr>
      <w:r w:rsidRPr="001F4139">
        <w:t>        $</w:t>
      </w:r>
      <w:proofErr w:type="spellStart"/>
      <w:r w:rsidRPr="001F4139">
        <w:t>VMname</w:t>
      </w:r>
      <w:proofErr w:type="spellEnd"/>
      <w:r w:rsidRPr="001F4139">
        <w:t> = </w:t>
      </w:r>
      <w:r w:rsidR="002D7D95">
        <w:t>'</w:t>
      </w:r>
      <w:proofErr w:type="spellStart"/>
      <w:r w:rsidRPr="001F4139">
        <w:t>NestedVM</w:t>
      </w:r>
      <w:proofErr w:type="spellEnd"/>
      <w:r w:rsidR="002D7D95">
        <w:t>'</w:t>
      </w:r>
    </w:p>
    <w:p w14:paraId="579AE885" w14:textId="77777777" w:rsidR="001F4139" w:rsidRPr="001F4139" w:rsidRDefault="001F4139" w:rsidP="00540755">
      <w:pPr>
        <w:pStyle w:val="CodePACKT"/>
      </w:pPr>
      <w:r w:rsidRPr="001F4139">
        <w:t>        New-VM -Name $</w:t>
      </w:r>
      <w:proofErr w:type="spellStart"/>
      <w:r w:rsidRPr="001F4139">
        <w:t>VMname</w:t>
      </w:r>
      <w:proofErr w:type="spellEnd"/>
      <w:r w:rsidRPr="001F4139">
        <w:t> -</w:t>
      </w:r>
      <w:proofErr w:type="spellStart"/>
      <w:r w:rsidRPr="001F4139">
        <w:t>MemoryStartupBytes</w:t>
      </w:r>
      <w:proofErr w:type="spellEnd"/>
      <w:r w:rsidRPr="001F4139">
        <w:t> 1GB | Out-Null</w:t>
      </w:r>
    </w:p>
    <w:p w14:paraId="6CD709B6" w14:textId="77777777" w:rsidR="001F4139" w:rsidRPr="001F4139" w:rsidRDefault="001F4139" w:rsidP="00540755">
      <w:pPr>
        <w:pStyle w:val="CodePACKT"/>
      </w:pPr>
      <w:r w:rsidRPr="001F4139">
        <w:t>        Get-VM</w:t>
      </w:r>
    </w:p>
    <w:p w14:paraId="109C6B54" w14:textId="77777777" w:rsidR="001F4139" w:rsidRPr="001F4139" w:rsidRDefault="001F4139" w:rsidP="00540755">
      <w:pPr>
        <w:pStyle w:val="CodePACKT"/>
      </w:pPr>
      <w:r w:rsidRPr="001F4139">
        <w:t>}</w:t>
      </w:r>
    </w:p>
    <w:p w14:paraId="5BCE31AF" w14:textId="77777777" w:rsidR="001F4139" w:rsidRPr="001F4139" w:rsidRDefault="001F4139" w:rsidP="00540755">
      <w:pPr>
        <w:pStyle w:val="CodePACKT"/>
      </w:pPr>
      <w:r w:rsidRPr="001F4139">
        <w:t>$IHT2 = @{</w:t>
      </w:r>
    </w:p>
    <w:p w14:paraId="1054DAF2" w14:textId="3A4D56AB" w:rsidR="001F4139" w:rsidRPr="001F4139" w:rsidRDefault="001F4139" w:rsidP="00540755">
      <w:pPr>
        <w:pStyle w:val="CodePACKT"/>
      </w:pPr>
      <w:r w:rsidRPr="001F4139">
        <w:t>  </w:t>
      </w:r>
      <w:proofErr w:type="spellStart"/>
      <w:r w:rsidRPr="001F4139">
        <w:t>VMName</w:t>
      </w:r>
      <w:proofErr w:type="spellEnd"/>
      <w:r w:rsidRPr="001F4139">
        <w:t> = </w:t>
      </w:r>
      <w:r w:rsidR="002D7D95">
        <w:t>'</w:t>
      </w:r>
      <w:proofErr w:type="spellStart"/>
      <w:r w:rsidRPr="001F4139">
        <w:t>PSDirect</w:t>
      </w:r>
      <w:proofErr w:type="spellEnd"/>
      <w:r w:rsidR="002D7D95">
        <w:t>'</w:t>
      </w:r>
    </w:p>
    <w:p w14:paraId="22603D9F" w14:textId="77777777" w:rsidR="001F4139" w:rsidRPr="001F4139" w:rsidRDefault="001F4139" w:rsidP="00540755">
      <w:pPr>
        <w:pStyle w:val="CodePACKT"/>
      </w:pPr>
      <w:r w:rsidRPr="001F4139">
        <w:t>  </w:t>
      </w:r>
      <w:proofErr w:type="spellStart"/>
      <w:r w:rsidRPr="001F4139">
        <w:t>ScriptBlock</w:t>
      </w:r>
      <w:proofErr w:type="spellEnd"/>
      <w:r w:rsidRPr="001F4139">
        <w:t> = $SB2</w:t>
      </w:r>
    </w:p>
    <w:p w14:paraId="6128D015" w14:textId="77777777" w:rsidR="001F4139" w:rsidRPr="001F4139" w:rsidRDefault="001F4139" w:rsidP="00540755">
      <w:pPr>
        <w:pStyle w:val="CodePACKT"/>
      </w:pPr>
      <w:r w:rsidRPr="001F4139">
        <w:t>}</w:t>
      </w:r>
    </w:p>
    <w:p w14:paraId="75C38EDE" w14:textId="77777777" w:rsidR="001F4139" w:rsidRPr="001F4139" w:rsidRDefault="001F4139" w:rsidP="00540755">
      <w:pPr>
        <w:pStyle w:val="CodePACKT"/>
      </w:pPr>
      <w:r w:rsidRPr="001F4139">
        <w:t>Invoke-Command @IHT2 -Credential $</w:t>
      </w:r>
      <w:proofErr w:type="spellStart"/>
      <w:r w:rsidRPr="001F4139">
        <w:t>CredRK</w:t>
      </w:r>
      <w:proofErr w:type="spellEnd"/>
    </w:p>
    <w:p w14:paraId="1F79AD3D" w14:textId="72E69217" w:rsidR="00F157F0" w:rsidRDefault="00F157F0" w:rsidP="00F157F0">
      <w:pPr>
        <w:pStyle w:val="Heading2"/>
        <w:numPr>
          <w:ilvl w:val="1"/>
          <w:numId w:val="3"/>
        </w:numPr>
        <w:tabs>
          <w:tab w:val="left" w:pos="0"/>
        </w:tabs>
      </w:pPr>
      <w:r>
        <w:lastRenderedPageBreak/>
        <w:t>How it works...</w:t>
      </w:r>
    </w:p>
    <w:p w14:paraId="127F7EA9" w14:textId="36D9AFBB" w:rsidR="006C658B" w:rsidRDefault="006C658B" w:rsidP="00540755">
      <w:pPr>
        <w:pStyle w:val="NormalPACKT"/>
        <w:rPr>
          <w:lang w:val="en-GB"/>
        </w:rPr>
      </w:pPr>
      <w:r>
        <w:rPr>
          <w:lang w:val="en-GB"/>
        </w:rPr>
        <w:t>In</w:t>
      </w:r>
      <w:r w:rsidR="00DA1751">
        <w:rPr>
          <w:rStyle w:val="ItalicsPACKT"/>
        </w:rPr>
        <w:t xml:space="preserve"> step 1</w:t>
      </w:r>
      <w:r>
        <w:rPr>
          <w:lang w:val="en-GB"/>
        </w:rPr>
        <w:t xml:space="preserve">, </w:t>
      </w:r>
      <w:r w:rsidR="00DA1751">
        <w:rPr>
          <w:lang w:val="en-GB"/>
        </w:rPr>
        <w:t xml:space="preserve">you ensure the </w:t>
      </w:r>
      <w:proofErr w:type="spellStart"/>
      <w:r w:rsidR="00DA1751" w:rsidRPr="00540FE0">
        <w:rPr>
          <w:rStyle w:val="CodeInTextPACKT"/>
        </w:rPr>
        <w:t>PSDirect</w:t>
      </w:r>
      <w:proofErr w:type="spellEnd"/>
      <w:r w:rsidR="00DA1751">
        <w:rPr>
          <w:lang w:val="en-GB"/>
        </w:rPr>
        <w:t xml:space="preserve"> VM has stopped, creating no console output. In </w:t>
      </w:r>
      <w:r w:rsidR="00DA1751" w:rsidRPr="00540FE0">
        <w:rPr>
          <w:rStyle w:val="ItalicsPACKT"/>
        </w:rPr>
        <w:t>step 2</w:t>
      </w:r>
      <w:r w:rsidR="00DA1751">
        <w:rPr>
          <w:lang w:val="en-GB"/>
        </w:rPr>
        <w:t>, you adjust the VM</w:t>
      </w:r>
      <w:r w:rsidR="002D7D95">
        <w:rPr>
          <w:lang w:val="en-GB"/>
        </w:rPr>
        <w:t>'</w:t>
      </w:r>
      <w:r w:rsidR="00DA1751">
        <w:rPr>
          <w:lang w:val="en-GB"/>
        </w:rPr>
        <w:t>s virtual processor to support virtualization</w:t>
      </w:r>
      <w:r w:rsidR="000F04E1">
        <w:rPr>
          <w:lang w:val="en-GB"/>
        </w:rPr>
        <w:t>. T</w:t>
      </w:r>
      <w:r w:rsidR="00DA1751">
        <w:rPr>
          <w:lang w:val="en-GB"/>
        </w:rPr>
        <w:t>hen you review the processor settings</w:t>
      </w:r>
      <w:r w:rsidR="000F04E1">
        <w:rPr>
          <w:lang w:val="en-GB"/>
        </w:rPr>
        <w:t>,</w:t>
      </w:r>
      <w:r w:rsidR="00DA1751">
        <w:rPr>
          <w:lang w:val="en-GB"/>
        </w:rPr>
        <w:t xml:space="preserve"> which look</w:t>
      </w:r>
      <w:del w:id="346" w:author="Lucy Wan" w:date="2021-04-21T14:34:00Z">
        <w:r w:rsidR="00DA1751" w:rsidDel="00E8499C">
          <w:rPr>
            <w:lang w:val="en-GB"/>
          </w:rPr>
          <w:delText>s</w:delText>
        </w:r>
      </w:del>
      <w:r w:rsidR="00DA1751">
        <w:rPr>
          <w:lang w:val="en-GB"/>
        </w:rPr>
        <w:t xml:space="preserve"> like this:</w:t>
      </w:r>
    </w:p>
    <w:p w14:paraId="47D6965C" w14:textId="2AF57898" w:rsidR="00DA1751" w:rsidRDefault="00DA1751" w:rsidP="00DA1751">
      <w:pPr>
        <w:pStyle w:val="FigurePACKT"/>
        <w:rPr>
          <w:lang w:val="en-GB"/>
        </w:rPr>
      </w:pPr>
      <w:r>
        <w:drawing>
          <wp:inline distT="0" distB="0" distL="0" distR="0" wp14:anchorId="262023A1" wp14:editId="6782CA3B">
            <wp:extent cx="3417068" cy="1609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44007" cy="1622416"/>
                    </a:xfrm>
                    <a:prstGeom prst="rect">
                      <a:avLst/>
                    </a:prstGeom>
                  </pic:spPr>
                </pic:pic>
              </a:graphicData>
            </a:graphic>
          </wp:inline>
        </w:drawing>
      </w:r>
    </w:p>
    <w:p w14:paraId="3C61D953" w14:textId="13B32E65" w:rsidR="00DA1751" w:rsidRDefault="00DA1751" w:rsidP="00E8777D">
      <w:pPr>
        <w:pStyle w:val="FigureCaptionPACKT"/>
      </w:pPr>
      <w:r>
        <w:t>Figure 12.34: Viewing the virtual pro</w:t>
      </w:r>
      <w:r w:rsidR="000F04E1">
        <w:t>c</w:t>
      </w:r>
      <w:r>
        <w:t xml:space="preserve">essor inside </w:t>
      </w:r>
      <w:proofErr w:type="spellStart"/>
      <w:r>
        <w:t>PSDirect</w:t>
      </w:r>
      <w:proofErr w:type="spellEnd"/>
    </w:p>
    <w:p w14:paraId="10DB10FC" w14:textId="1589EE3A" w:rsidR="00DA1751" w:rsidRDefault="00DA1751" w:rsidP="00415B36">
      <w:pPr>
        <w:pStyle w:val="LayoutInformationPACKT"/>
      </w:pPr>
      <w:r>
        <w:t>I</w:t>
      </w:r>
      <w:r w:rsidRPr="006D38BA">
        <w:t>nsert image B42024_</w:t>
      </w:r>
      <w:r>
        <w:t>12</w:t>
      </w:r>
      <w:r w:rsidRPr="006D38BA">
        <w:t>_</w:t>
      </w:r>
      <w:r>
        <w:t>34</w:t>
      </w:r>
      <w:r w:rsidRPr="006D38BA">
        <w:t>.png</w:t>
      </w:r>
    </w:p>
    <w:p w14:paraId="55B71BEF" w14:textId="6FB2A79D" w:rsidR="00DA1751" w:rsidRPr="00DA1751" w:rsidRDefault="00DA1751" w:rsidP="00540755">
      <w:pPr>
        <w:pStyle w:val="NormalPACKT"/>
      </w:pPr>
      <w:r w:rsidRPr="00DA1751">
        <w:t xml:space="preserve">In </w:t>
      </w:r>
      <w:r w:rsidRPr="00DA1751">
        <w:rPr>
          <w:rStyle w:val="ItalicsPACKT"/>
        </w:rPr>
        <w:t>step 3</w:t>
      </w:r>
      <w:r w:rsidRPr="00DA1751">
        <w:t xml:space="preserve">, you start the </w:t>
      </w:r>
      <w:proofErr w:type="spellStart"/>
      <w:r w:rsidRPr="00540FE0">
        <w:rPr>
          <w:rStyle w:val="CodeInTextPACKT"/>
        </w:rPr>
        <w:t>PSDirect</w:t>
      </w:r>
      <w:proofErr w:type="spellEnd"/>
      <w:r w:rsidRPr="00DA1751">
        <w:t xml:space="preserve"> VM then view it using </w:t>
      </w:r>
      <w:r w:rsidRPr="00DA1751">
        <w:rPr>
          <w:rStyle w:val="CodeInTextPACKT"/>
        </w:rPr>
        <w:t>Get-VM</w:t>
      </w:r>
      <w:r w:rsidRPr="00DA1751">
        <w:t>, which looks like this:</w:t>
      </w:r>
    </w:p>
    <w:p w14:paraId="149C5152" w14:textId="3C7658EF" w:rsidR="00DA1751" w:rsidRDefault="00DA1751" w:rsidP="00DA1751">
      <w:pPr>
        <w:pStyle w:val="FigurePACKT"/>
        <w:rPr>
          <w:b/>
          <w:bCs/>
          <w:lang w:val="en-GB"/>
        </w:rPr>
      </w:pPr>
      <w:r>
        <w:drawing>
          <wp:inline distT="0" distB="0" distL="0" distR="0" wp14:anchorId="43A0A034" wp14:editId="3D985F21">
            <wp:extent cx="4450347" cy="104775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1670" cy="1055124"/>
                    </a:xfrm>
                    <a:prstGeom prst="rect">
                      <a:avLst/>
                    </a:prstGeom>
                  </pic:spPr>
                </pic:pic>
              </a:graphicData>
            </a:graphic>
          </wp:inline>
        </w:drawing>
      </w:r>
    </w:p>
    <w:p w14:paraId="541F4925" w14:textId="4A121BC6" w:rsidR="00DA1751" w:rsidRDefault="00DA1751" w:rsidP="00E8777D">
      <w:pPr>
        <w:pStyle w:val="FigureCaptionPACKT"/>
      </w:pPr>
      <w:r>
        <w:t xml:space="preserve">Figure 12.35: Starting and viewing </w:t>
      </w:r>
      <w:proofErr w:type="spellStart"/>
      <w:r>
        <w:t>PSDirect</w:t>
      </w:r>
      <w:proofErr w:type="spellEnd"/>
    </w:p>
    <w:p w14:paraId="4F45FB4A" w14:textId="76F65EEA" w:rsidR="00DA1751" w:rsidRDefault="00DA1751" w:rsidP="005D114D">
      <w:pPr>
        <w:pStyle w:val="LayoutInformationPACKT"/>
      </w:pPr>
      <w:r>
        <w:t>I</w:t>
      </w:r>
      <w:r w:rsidRPr="006D38BA">
        <w:t>nsert image B42024_</w:t>
      </w:r>
      <w:r>
        <w:t>12</w:t>
      </w:r>
      <w:r w:rsidRPr="006D38BA">
        <w:t>_</w:t>
      </w:r>
      <w:r>
        <w:t>35</w:t>
      </w:r>
      <w:r w:rsidRPr="006D38BA">
        <w:t>.png</w:t>
      </w:r>
    </w:p>
    <w:p w14:paraId="233EAD28" w14:textId="0ACAED49" w:rsidR="00DA1751" w:rsidRDefault="00DA1751" w:rsidP="00540755">
      <w:pPr>
        <w:pStyle w:val="NormalPACKT"/>
      </w:pPr>
      <w:r w:rsidRPr="00DA1751">
        <w:t xml:space="preserve">In </w:t>
      </w:r>
      <w:r w:rsidRPr="00DA1751">
        <w:rPr>
          <w:rStyle w:val="ItalicsPACKT"/>
        </w:rPr>
        <w:t>step 4</w:t>
      </w:r>
      <w:r w:rsidRPr="00DA1751">
        <w:t xml:space="preserve">, </w:t>
      </w:r>
      <w:r>
        <w:t xml:space="preserve">you create a PowerShell credential object for the </w:t>
      </w:r>
      <w:proofErr w:type="spellStart"/>
      <w:r w:rsidRPr="00540FE0">
        <w:rPr>
          <w:rStyle w:val="CodeInTextPACKT"/>
        </w:rPr>
        <w:t>PSDirect</w:t>
      </w:r>
      <w:proofErr w:type="spellEnd"/>
      <w:r>
        <w:t xml:space="preserve"> VM. </w:t>
      </w:r>
      <w:del w:id="347" w:author="Thomas Lee" w:date="2021-05-18T20:43:00Z">
        <w:r w:rsidDel="00D87696">
          <w:delText>Then i</w:delText>
        </w:r>
      </w:del>
      <w:ins w:id="348" w:author="Thomas Lee" w:date="2021-05-18T20:43:00Z">
        <w:r w:rsidR="00D87696">
          <w:t>I</w:t>
        </w:r>
      </w:ins>
      <w:r>
        <w:t xml:space="preserve">n </w:t>
      </w:r>
      <w:commentRangeStart w:id="349"/>
      <w:r w:rsidRPr="00DA1751">
        <w:rPr>
          <w:rStyle w:val="ItalicsPACKT"/>
        </w:rPr>
        <w:t>step 5,</w:t>
      </w:r>
      <w:r>
        <w:t xml:space="preserve"> </w:t>
      </w:r>
      <w:ins w:id="350" w:author="Thomas Lee" w:date="2021-05-18T20:43:00Z">
        <w:r w:rsidR="00D87696">
          <w:t xml:space="preserve">you </w:t>
        </w:r>
        <w:r w:rsidR="002B1A76">
          <w:t>create</w:t>
        </w:r>
        <w:r w:rsidR="00D87696">
          <w:t xml:space="preserve"> a scrip</w:t>
        </w:r>
      </w:ins>
      <w:ins w:id="351" w:author="Thomas Lee" w:date="2021-05-18T20:44:00Z">
        <w:r w:rsidR="00D87696">
          <w:t xml:space="preserve">t block that installs the Hyper-V feature. Then in </w:t>
        </w:r>
        <w:r w:rsidR="00D87696" w:rsidRPr="00D87696">
          <w:rPr>
            <w:rStyle w:val="ItalicsPACKT"/>
            <w:rPrChange w:id="352" w:author="Thomas Lee" w:date="2021-05-18T20:45:00Z">
              <w:rPr/>
            </w:rPrChange>
          </w:rPr>
          <w:t>step 6</w:t>
        </w:r>
        <w:r w:rsidR="00D87696">
          <w:t xml:space="preserve">, you creating a PowerShell remoting session with the </w:t>
        </w:r>
        <w:proofErr w:type="spellStart"/>
        <w:r w:rsidR="00D87696">
          <w:t>PSDirect</w:t>
        </w:r>
        <w:proofErr w:type="spellEnd"/>
        <w:r w:rsidR="00D87696">
          <w:t xml:space="preserve"> VM. </w:t>
        </w:r>
      </w:ins>
      <w:del w:id="353" w:author="Thomas Lee" w:date="2021-05-18T20:44:00Z">
        <w:r w:rsidDel="00D87696">
          <w:delText xml:space="preserve">you create a remote session to the </w:delText>
        </w:r>
        <w:r w:rsidRPr="00DA1751" w:rsidDel="00D87696">
          <w:rPr>
            <w:rStyle w:val="CodeInTextPACKT"/>
          </w:rPr>
          <w:delText>PSDirect</w:delText>
        </w:r>
        <w:r w:rsidDel="00D87696">
          <w:delText xml:space="preserve"> VM</w:delText>
        </w:r>
        <w:commentRangeEnd w:id="349"/>
        <w:r w:rsidR="007628BA" w:rsidDel="00D87696">
          <w:rPr>
            <w:rStyle w:val="CommentReference"/>
            <w:color w:val="auto"/>
          </w:rPr>
          <w:commentReference w:id="349"/>
        </w:r>
        <w:r w:rsidDel="00D87696">
          <w:delText xml:space="preserve">. These two </w:delText>
        </w:r>
      </w:del>
      <w:ins w:id="354" w:author="Thomas Lee" w:date="2021-05-18T20:44:00Z">
        <w:r w:rsidR="00D87696">
          <w:t xml:space="preserve">These </w:t>
        </w:r>
        <w:proofErr w:type="spellStart"/>
        <w:r w:rsidR="00D87696">
          <w:t>three</w:t>
        </w:r>
      </w:ins>
      <w:r>
        <w:t>steps</w:t>
      </w:r>
      <w:proofErr w:type="spellEnd"/>
      <w:r>
        <w:t xml:space="preserve"> produce no </w:t>
      </w:r>
      <w:del w:id="355" w:author="Thomas Lee" w:date="2021-05-18T20:43:00Z">
        <w:r w:rsidDel="002B1A76">
          <w:delText>o</w:delText>
        </w:r>
      </w:del>
      <w:proofErr w:type="spellStart"/>
      <w:r>
        <w:t>utput</w:t>
      </w:r>
      <w:proofErr w:type="spellEnd"/>
      <w:r>
        <w:t xml:space="preserve"> to the console.</w:t>
      </w:r>
    </w:p>
    <w:p w14:paraId="09AD2616" w14:textId="64430133" w:rsidR="00DA1751" w:rsidRDefault="00DA1751" w:rsidP="00540755">
      <w:pPr>
        <w:pStyle w:val="NormalPACKT"/>
      </w:pPr>
      <w:r>
        <w:t xml:space="preserve">In </w:t>
      </w:r>
      <w:r w:rsidRPr="00DA1751">
        <w:rPr>
          <w:rStyle w:val="ItalicsPACKT"/>
        </w:rPr>
        <w:t>step 7</w:t>
      </w:r>
      <w:r>
        <w:t>, you use the remoting session to install th</w:t>
      </w:r>
      <w:r w:rsidR="000F04E1">
        <w:t>e</w:t>
      </w:r>
      <w:r>
        <w:t xml:space="preserve"> Hyper-V feature inside the </w:t>
      </w:r>
      <w:proofErr w:type="spellStart"/>
      <w:r w:rsidRPr="00DA1751">
        <w:rPr>
          <w:rStyle w:val="CodeInTextPACKT"/>
        </w:rPr>
        <w:t>PSDirect</w:t>
      </w:r>
      <w:proofErr w:type="spellEnd"/>
      <w:r>
        <w:t xml:space="preserve"> VM, producing output like this:</w:t>
      </w:r>
    </w:p>
    <w:p w14:paraId="1FC4AD77" w14:textId="046D9EBA" w:rsidR="00DA1751" w:rsidRDefault="00DA1751" w:rsidP="00DA1751">
      <w:pPr>
        <w:pStyle w:val="FigurePACKT"/>
      </w:pPr>
      <w:r>
        <w:lastRenderedPageBreak/>
        <w:drawing>
          <wp:inline distT="0" distB="0" distL="0" distR="0" wp14:anchorId="7C6EFA17" wp14:editId="64BFEF4C">
            <wp:extent cx="3280831" cy="1676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13075" cy="1692876"/>
                    </a:xfrm>
                    <a:prstGeom prst="rect">
                      <a:avLst/>
                    </a:prstGeom>
                  </pic:spPr>
                </pic:pic>
              </a:graphicData>
            </a:graphic>
          </wp:inline>
        </w:drawing>
      </w:r>
    </w:p>
    <w:p w14:paraId="03971754" w14:textId="027C312C" w:rsidR="00DA1751" w:rsidRDefault="00DA1751" w:rsidP="00E8777D">
      <w:pPr>
        <w:pStyle w:val="FigureCaptionPACKT"/>
      </w:pPr>
      <w:r>
        <w:t xml:space="preserve">Figure 12.36: Installing Hyper-V inside the </w:t>
      </w:r>
      <w:proofErr w:type="spellStart"/>
      <w:r>
        <w:t>PSDirect</w:t>
      </w:r>
      <w:proofErr w:type="spellEnd"/>
      <w:r>
        <w:t xml:space="preserve"> VM</w:t>
      </w:r>
    </w:p>
    <w:p w14:paraId="56669B53" w14:textId="3D66FB28" w:rsidR="00DA1751" w:rsidRDefault="00DA1751" w:rsidP="00FA7DE1">
      <w:pPr>
        <w:pStyle w:val="LayoutInformationPACKT"/>
      </w:pPr>
      <w:r>
        <w:t>I</w:t>
      </w:r>
      <w:r w:rsidRPr="006D38BA">
        <w:t>nsert image B42024_</w:t>
      </w:r>
      <w:r>
        <w:t>12</w:t>
      </w:r>
      <w:r w:rsidRPr="006D38BA">
        <w:t>_</w:t>
      </w:r>
      <w:r>
        <w:t>36</w:t>
      </w:r>
      <w:r w:rsidRPr="006D38BA">
        <w:t>.png</w:t>
      </w:r>
    </w:p>
    <w:p w14:paraId="35D92B53" w14:textId="51D9FD66" w:rsidR="00DA1751" w:rsidRDefault="00DA1751" w:rsidP="00540755">
      <w:pPr>
        <w:pStyle w:val="NormalPACKT"/>
      </w:pPr>
      <w:r>
        <w:t xml:space="preserve">As you can see from the output, after installing the Hyper-V feature inside </w:t>
      </w:r>
      <w:proofErr w:type="spellStart"/>
      <w:r w:rsidRPr="00DA1751">
        <w:rPr>
          <w:rStyle w:val="CodeInTextPACKT"/>
        </w:rPr>
        <w:t>PSDirect</w:t>
      </w:r>
      <w:proofErr w:type="spellEnd"/>
      <w:r>
        <w:t xml:space="preserve">, you need to reboot the VM to complete the installation process. In </w:t>
      </w:r>
      <w:r w:rsidRPr="00DA1751">
        <w:rPr>
          <w:rStyle w:val="ItalicsPACKT"/>
        </w:rPr>
        <w:t>step 8</w:t>
      </w:r>
      <w:r>
        <w:t xml:space="preserve">, you restart </w:t>
      </w:r>
      <w:proofErr w:type="spellStart"/>
      <w:r w:rsidRPr="00DA1751">
        <w:rPr>
          <w:rStyle w:val="CodeInTextPACKT"/>
        </w:rPr>
        <w:t>PSDirect</w:t>
      </w:r>
      <w:proofErr w:type="spellEnd"/>
      <w:r>
        <w:t>, wait for it to start, and view the VM details with output like this:</w:t>
      </w:r>
    </w:p>
    <w:p w14:paraId="19A153D4" w14:textId="52BE8C98" w:rsidR="00DA1751" w:rsidRDefault="00DA1751" w:rsidP="00DA1751">
      <w:pPr>
        <w:pStyle w:val="FigurePACKT"/>
      </w:pPr>
      <w:r>
        <w:drawing>
          <wp:inline distT="0" distB="0" distL="0" distR="0" wp14:anchorId="7324812D" wp14:editId="6B120C65">
            <wp:extent cx="4393064" cy="101917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77205" cy="1038695"/>
                    </a:xfrm>
                    <a:prstGeom prst="rect">
                      <a:avLst/>
                    </a:prstGeom>
                  </pic:spPr>
                </pic:pic>
              </a:graphicData>
            </a:graphic>
          </wp:inline>
        </w:drawing>
      </w:r>
    </w:p>
    <w:p w14:paraId="71B9A0CA" w14:textId="0BAE5B00" w:rsidR="00DA1751" w:rsidRDefault="00DA1751" w:rsidP="00E8777D">
      <w:pPr>
        <w:pStyle w:val="FigureCaptionPACKT"/>
      </w:pPr>
      <w:r>
        <w:t xml:space="preserve">Figure 12.37: Restarting the </w:t>
      </w:r>
      <w:proofErr w:type="spellStart"/>
      <w:r>
        <w:t>PSDirect</w:t>
      </w:r>
      <w:proofErr w:type="spellEnd"/>
      <w:r>
        <w:t xml:space="preserve"> VM</w:t>
      </w:r>
    </w:p>
    <w:p w14:paraId="795A4B6F" w14:textId="1477F829" w:rsidR="00DA1751" w:rsidRDefault="00DA1751" w:rsidP="00AC5D8C">
      <w:pPr>
        <w:pStyle w:val="LayoutInformationPACKT"/>
      </w:pPr>
      <w:r>
        <w:t>I</w:t>
      </w:r>
      <w:r w:rsidRPr="006D38BA">
        <w:t>nsert image B42024_</w:t>
      </w:r>
      <w:r>
        <w:t>12</w:t>
      </w:r>
      <w:r w:rsidRPr="006D38BA">
        <w:t>_</w:t>
      </w:r>
      <w:r>
        <w:t>37</w:t>
      </w:r>
      <w:r w:rsidRPr="006D38BA">
        <w:t>.png</w:t>
      </w:r>
    </w:p>
    <w:p w14:paraId="75CA016D" w14:textId="0516D767" w:rsidR="00DA1751" w:rsidRDefault="00DA1751" w:rsidP="00540755">
      <w:pPr>
        <w:pStyle w:val="NormalPACKT"/>
      </w:pPr>
      <w:r w:rsidRPr="00DA1751">
        <w:t xml:space="preserve">In the final step in this recipe, </w:t>
      </w:r>
      <w:r w:rsidRPr="00DA1751">
        <w:rPr>
          <w:rStyle w:val="ItalicsPACKT"/>
        </w:rPr>
        <w:t>step 9</w:t>
      </w:r>
      <w:r w:rsidRPr="00DA1751">
        <w:t>, you</w:t>
      </w:r>
      <w:r>
        <w:t xml:space="preserve"> create a new nested VM, </w:t>
      </w:r>
      <w:proofErr w:type="spellStart"/>
      <w:r w:rsidRPr="00DA1751">
        <w:rPr>
          <w:rStyle w:val="CodeInTextPACKT"/>
        </w:rPr>
        <w:t>NestedVM</w:t>
      </w:r>
      <w:proofErr w:type="spellEnd"/>
      <w:r>
        <w:t xml:space="preserve">, inside the </w:t>
      </w:r>
      <w:proofErr w:type="spellStart"/>
      <w:r w:rsidRPr="00DA1751">
        <w:rPr>
          <w:rStyle w:val="CodeInTextPACKT"/>
        </w:rPr>
        <w:t>PS</w:t>
      </w:r>
      <w:r>
        <w:rPr>
          <w:rStyle w:val="CodeInTextPACKT"/>
        </w:rPr>
        <w:t>D</w:t>
      </w:r>
      <w:r w:rsidRPr="00DA1751">
        <w:rPr>
          <w:rStyle w:val="CodeInTextPACKT"/>
        </w:rPr>
        <w:t>irect</w:t>
      </w:r>
      <w:proofErr w:type="spellEnd"/>
      <w:r>
        <w:t xml:space="preserve"> VM, which produces console output like this:</w:t>
      </w:r>
    </w:p>
    <w:p w14:paraId="1C3D2B7A" w14:textId="1965EF52" w:rsidR="00DA1751" w:rsidRPr="00DA1751" w:rsidRDefault="00776C2F" w:rsidP="00776C2F">
      <w:pPr>
        <w:pStyle w:val="FigurePACKT"/>
      </w:pPr>
      <w:r>
        <w:drawing>
          <wp:inline distT="0" distB="0" distL="0" distR="0" wp14:anchorId="769ACEB0" wp14:editId="71164DE3">
            <wp:extent cx="4204101" cy="160972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86676" cy="1641342"/>
                    </a:xfrm>
                    <a:prstGeom prst="rect">
                      <a:avLst/>
                    </a:prstGeom>
                  </pic:spPr>
                </pic:pic>
              </a:graphicData>
            </a:graphic>
          </wp:inline>
        </w:drawing>
      </w:r>
    </w:p>
    <w:p w14:paraId="6CB13F64" w14:textId="64EDBAE8" w:rsidR="00DA1751" w:rsidRDefault="00DA1751" w:rsidP="00E8777D">
      <w:pPr>
        <w:pStyle w:val="FigureCaptionPACKT"/>
      </w:pPr>
      <w:r>
        <w:lastRenderedPageBreak/>
        <w:t xml:space="preserve">Figure 12.38: Creating a nested VM inside </w:t>
      </w:r>
      <w:proofErr w:type="spellStart"/>
      <w:r>
        <w:t>PSDirect</w:t>
      </w:r>
      <w:proofErr w:type="spellEnd"/>
    </w:p>
    <w:p w14:paraId="66D9D75C" w14:textId="1620A395" w:rsidR="00DA1751" w:rsidRDefault="00DA1751" w:rsidP="004A1119">
      <w:pPr>
        <w:pStyle w:val="LayoutInformationPACKT"/>
      </w:pPr>
      <w:r>
        <w:t>I</w:t>
      </w:r>
      <w:r w:rsidRPr="006D38BA">
        <w:t>nsert image B42024_</w:t>
      </w:r>
      <w:r>
        <w:t>12</w:t>
      </w:r>
      <w:r w:rsidRPr="006D38BA">
        <w:t>_</w:t>
      </w:r>
      <w:r w:rsidR="00776C2F">
        <w:t>38</w:t>
      </w:r>
      <w:r w:rsidRPr="006D38BA">
        <w:t>.png</w:t>
      </w:r>
    </w:p>
    <w:p w14:paraId="19F7B433" w14:textId="60973A7B" w:rsidR="00F157F0" w:rsidRDefault="00F157F0" w:rsidP="00F157F0">
      <w:pPr>
        <w:pStyle w:val="Heading2"/>
      </w:pPr>
      <w:r>
        <w:t>There</w:t>
      </w:r>
      <w:r w:rsidR="002D7D95">
        <w:t>'</w:t>
      </w:r>
      <w:r>
        <w:t>s more...</w:t>
      </w:r>
    </w:p>
    <w:p w14:paraId="09F968F1" w14:textId="3B8A02B6" w:rsidR="00F157F0" w:rsidRDefault="00DA1751" w:rsidP="00540755">
      <w:pPr>
        <w:pStyle w:val="NormalPACKT"/>
        <w:rPr>
          <w:lang w:val="en-GB"/>
        </w:rPr>
      </w:pPr>
      <w:r>
        <w:rPr>
          <w:lang w:val="en-GB"/>
        </w:rPr>
        <w:t xml:space="preserve">In </w:t>
      </w:r>
      <w:r w:rsidRPr="00DA1751">
        <w:rPr>
          <w:rStyle w:val="ItalicsPACKT"/>
        </w:rPr>
        <w:t>step 7</w:t>
      </w:r>
      <w:r>
        <w:rPr>
          <w:lang w:val="en-GB"/>
        </w:rPr>
        <w:t xml:space="preserve">, you install the Hyper-V feature </w:t>
      </w:r>
      <w:commentRangeStart w:id="356"/>
      <w:r>
        <w:rPr>
          <w:lang w:val="en-GB"/>
        </w:rPr>
        <w:t>in the nested VM (</w:t>
      </w:r>
      <w:proofErr w:type="spellStart"/>
      <w:r w:rsidRPr="00DA1751">
        <w:rPr>
          <w:rStyle w:val="CodeInTextPACKT"/>
        </w:rPr>
        <w:t>NestedVM</w:t>
      </w:r>
      <w:proofErr w:type="spellEnd"/>
      <w:r>
        <w:rPr>
          <w:lang w:val="en-GB"/>
        </w:rPr>
        <w:t xml:space="preserve">) </w:t>
      </w:r>
      <w:commentRangeEnd w:id="356"/>
      <w:r w:rsidR="00D37562">
        <w:rPr>
          <w:rStyle w:val="CommentReference"/>
          <w:color w:val="auto"/>
        </w:rPr>
        <w:commentReference w:id="356"/>
      </w:r>
      <w:r>
        <w:rPr>
          <w:lang w:val="en-GB"/>
        </w:rPr>
        <w:t xml:space="preserve">inside the </w:t>
      </w:r>
      <w:proofErr w:type="spellStart"/>
      <w:r w:rsidRPr="00DA1751">
        <w:rPr>
          <w:rStyle w:val="CodeInTextPACKT"/>
        </w:rPr>
        <w:t>PSDirect</w:t>
      </w:r>
      <w:proofErr w:type="spellEnd"/>
      <w:r>
        <w:rPr>
          <w:lang w:val="en-GB"/>
        </w:rPr>
        <w:t xml:space="preserve"> VM</w:t>
      </w:r>
      <w:r w:rsidR="002B29D2">
        <w:rPr>
          <w:lang w:val="en-GB"/>
        </w:rPr>
        <w:t xml:space="preserve">. </w:t>
      </w:r>
      <w:r>
        <w:rPr>
          <w:lang w:val="en-GB"/>
        </w:rPr>
        <w:t>Th</w:t>
      </w:r>
      <w:r w:rsidR="000F04E1">
        <w:rPr>
          <w:lang w:val="en-GB"/>
        </w:rPr>
        <w:t xml:space="preserve">e installation of Hyper-V inside the </w:t>
      </w:r>
      <w:proofErr w:type="spellStart"/>
      <w:r w:rsidR="000F04E1" w:rsidRPr="000F04E1">
        <w:rPr>
          <w:rStyle w:val="CodeInTextPACKT"/>
        </w:rPr>
        <w:t>PSDirect</w:t>
      </w:r>
      <w:proofErr w:type="spellEnd"/>
      <w:r w:rsidR="000F04E1">
        <w:rPr>
          <w:lang w:val="en-GB"/>
        </w:rPr>
        <w:t xml:space="preserve"> VM </w:t>
      </w:r>
      <w:r>
        <w:rPr>
          <w:lang w:val="en-GB"/>
        </w:rPr>
        <w:t>is successful</w:t>
      </w:r>
      <w:r w:rsidR="000F04E1">
        <w:rPr>
          <w:lang w:val="en-GB"/>
        </w:rPr>
        <w:t>,</w:t>
      </w:r>
      <w:r>
        <w:rPr>
          <w:lang w:val="en-GB"/>
        </w:rPr>
        <w:t xml:space="preserve"> as you can see in th</w:t>
      </w:r>
      <w:r w:rsidR="000F04E1">
        <w:rPr>
          <w:lang w:val="en-GB"/>
        </w:rPr>
        <w:t>is step</w:t>
      </w:r>
      <w:r w:rsidR="002D7D95">
        <w:rPr>
          <w:lang w:val="en-GB"/>
        </w:rPr>
        <w:t>'</w:t>
      </w:r>
      <w:r w:rsidR="000F04E1">
        <w:rPr>
          <w:lang w:val="en-GB"/>
        </w:rPr>
        <w:t>s output</w:t>
      </w:r>
      <w:r>
        <w:rPr>
          <w:lang w:val="en-GB"/>
        </w:rPr>
        <w:t xml:space="preserve">. Had the </w:t>
      </w:r>
      <w:proofErr w:type="spellStart"/>
      <w:r w:rsidRPr="00DA1751">
        <w:rPr>
          <w:rStyle w:val="CodeInTextPACKT"/>
        </w:rPr>
        <w:t>PSDirect</w:t>
      </w:r>
      <w:proofErr w:type="spellEnd"/>
      <w:r>
        <w:rPr>
          <w:lang w:val="en-GB"/>
        </w:rPr>
        <w:t xml:space="preserve"> VM not supported virtualization</w:t>
      </w:r>
      <w:r w:rsidR="000F04E1">
        <w:rPr>
          <w:lang w:val="en-GB"/>
        </w:rPr>
        <w:t>,</w:t>
      </w:r>
      <w:r>
        <w:rPr>
          <w:lang w:val="en-GB"/>
        </w:rPr>
        <w:t xml:space="preserve"> the </w:t>
      </w:r>
      <w:r w:rsidRPr="00DA1751">
        <w:rPr>
          <w:rStyle w:val="CodeInTextPACKT"/>
        </w:rPr>
        <w:t>Install-WindowsFeature</w:t>
      </w:r>
      <w:r>
        <w:rPr>
          <w:lang w:val="en-GB"/>
        </w:rPr>
        <w:t xml:space="preserve"> cmdlet would have thrown an error.</w:t>
      </w:r>
      <w:r w:rsidR="00776C2F">
        <w:rPr>
          <w:lang w:val="en-GB"/>
        </w:rPr>
        <w:t xml:space="preserve"> Likewise, had you not installed Hyper-V in </w:t>
      </w:r>
      <w:proofErr w:type="spellStart"/>
      <w:r w:rsidR="00776C2F" w:rsidRPr="00776C2F">
        <w:rPr>
          <w:rStyle w:val="CodeInTextPACKT"/>
        </w:rPr>
        <w:t>PSDirect</w:t>
      </w:r>
      <w:proofErr w:type="spellEnd"/>
      <w:r w:rsidR="00776C2F">
        <w:rPr>
          <w:lang w:val="en-GB"/>
        </w:rPr>
        <w:t xml:space="preserve">, </w:t>
      </w:r>
      <w:r w:rsidR="00776C2F" w:rsidRPr="00776C2F">
        <w:rPr>
          <w:rStyle w:val="ItalicsPACKT"/>
        </w:rPr>
        <w:t>step 9</w:t>
      </w:r>
      <w:r w:rsidR="00776C2F">
        <w:rPr>
          <w:lang w:val="en-GB"/>
        </w:rPr>
        <w:t xml:space="preserve"> would have failed</w:t>
      </w:r>
      <w:ins w:id="357" w:author="Thomas Lee" w:date="2021-05-18T20:47:00Z">
        <w:r w:rsidR="00EA1B99">
          <w:rPr>
            <w:lang w:val="en-GB"/>
          </w:rPr>
          <w:t xml:space="preserve"> without creating the </w:t>
        </w:r>
        <w:proofErr w:type="gramStart"/>
        <w:r w:rsidR="00EA1B99">
          <w:rPr>
            <w:lang w:val="en-GB"/>
          </w:rPr>
          <w:t>VM.</w:t>
        </w:r>
      </w:ins>
      <w:r w:rsidR="00776C2F">
        <w:rPr>
          <w:lang w:val="en-GB"/>
        </w:rPr>
        <w:t>.</w:t>
      </w:r>
      <w:proofErr w:type="gramEnd"/>
      <w:r w:rsidR="00776C2F">
        <w:rPr>
          <w:lang w:val="en-GB"/>
        </w:rPr>
        <w:t xml:space="preserve">  If you choose, you can adjust the steps from the </w:t>
      </w:r>
      <w:r w:rsidR="00776C2F" w:rsidRPr="00776C2F">
        <w:rPr>
          <w:rStyle w:val="ItalicsPACKT"/>
        </w:rPr>
        <w:t>Creating a Hyper-V VM</w:t>
      </w:r>
      <w:r w:rsidR="00776C2F" w:rsidRPr="00776C2F">
        <w:t xml:space="preserve"> </w:t>
      </w:r>
      <w:r w:rsidR="00776C2F">
        <w:rPr>
          <w:lang w:val="en-GB"/>
        </w:rPr>
        <w:t xml:space="preserve">recipe to install and configure an OS in the </w:t>
      </w:r>
      <w:proofErr w:type="spellStart"/>
      <w:r w:rsidR="00776C2F" w:rsidRPr="00776C2F">
        <w:rPr>
          <w:rStyle w:val="CodeInTextPACKT"/>
        </w:rPr>
        <w:t>NestedVM</w:t>
      </w:r>
      <w:proofErr w:type="spellEnd"/>
      <w:r w:rsidR="00776C2F">
        <w:rPr>
          <w:lang w:val="en-GB"/>
        </w:rPr>
        <w:t>.</w:t>
      </w:r>
    </w:p>
    <w:p w14:paraId="42BBDCD4" w14:textId="491A1A70" w:rsidR="00F157F0" w:rsidRDefault="00F157F0" w:rsidP="00F157F0">
      <w:pPr>
        <w:pStyle w:val="Heading1"/>
        <w:tabs>
          <w:tab w:val="left" w:pos="0"/>
        </w:tabs>
        <w:rPr>
          <w:lang w:val="en-US"/>
        </w:rPr>
      </w:pPr>
      <w:r>
        <w:rPr>
          <w:lang w:val="en-US"/>
        </w:rPr>
        <w:t xml:space="preserve">Managing VM </w:t>
      </w:r>
      <w:r w:rsidR="00AA34A0">
        <w:rPr>
          <w:lang w:val="en-US"/>
        </w:rPr>
        <w:t>s</w:t>
      </w:r>
      <w:r>
        <w:rPr>
          <w:lang w:val="en-US"/>
        </w:rPr>
        <w:t>tate</w:t>
      </w:r>
    </w:p>
    <w:p w14:paraId="40E5F22D" w14:textId="5B402103" w:rsidR="002B29D2" w:rsidRDefault="002B29D2" w:rsidP="00540755">
      <w:pPr>
        <w:pStyle w:val="NormalPACKT"/>
      </w:pPr>
      <w:r>
        <w:t xml:space="preserve">Hyper-V provides you with the ability to start, stop, and pause a Hyper-V VM. You can also </w:t>
      </w:r>
      <w:r w:rsidR="00D00587" w:rsidRPr="00776C2F">
        <w:t xml:space="preserve">save and restore a VM. </w:t>
      </w:r>
      <w:r>
        <w:t>You use the Hyper-V cmdlets to manage your VMs either locally (that is, on the Hyper-V host in a</w:t>
      </w:r>
      <w:ins w:id="358" w:author="Lucy Wan" w:date="2021-04-21T12:05:00Z">
        <w:r w:rsidR="00F75437">
          <w:t xml:space="preserve"> remote desktop</w:t>
        </w:r>
      </w:ins>
      <w:del w:id="359" w:author="Lucy Wan" w:date="2021-04-21T12:05:00Z">
        <w:r w:rsidR="00314912" w:rsidDel="00F75437">
          <w:delText>n</w:delText>
        </w:r>
        <w:r w:rsidDel="00F75437">
          <w:delText xml:space="preserve"> </w:delText>
        </w:r>
      </w:del>
      <w:ins w:id="360" w:author="Lucy Wan" w:date="2021-04-21T12:06:00Z">
        <w:r w:rsidR="00F75437">
          <w:t xml:space="preserve"> (</w:t>
        </w:r>
      </w:ins>
      <w:r>
        <w:t>RDP</w:t>
      </w:r>
      <w:ins w:id="361" w:author="Lucy Wan" w:date="2021-04-21T12:06:00Z">
        <w:r w:rsidR="00F75437">
          <w:t>)</w:t>
        </w:r>
      </w:ins>
      <w:r>
        <w:t xml:space="preserve"> or PowerShell remoting session) or use RSAT tools to manage the state of VMs on remote Hyper-V hosts.</w:t>
      </w:r>
    </w:p>
    <w:p w14:paraId="2252E1F4" w14:textId="1EB4DB73" w:rsidR="002B29D2" w:rsidRDefault="002B29D2" w:rsidP="00540755">
      <w:pPr>
        <w:pStyle w:val="NormalPACKT"/>
      </w:pPr>
      <w:r>
        <w:t>You can start and stop VMs either directly or via the task scheduler. You might want to start up a few VMs every working morning and stop them up each evening. If you</w:t>
      </w:r>
      <w:r w:rsidR="00314912">
        <w:t xml:space="preserve"> have provisioned your </w:t>
      </w:r>
      <w:r>
        <w:t xml:space="preserve">Hyper-V host </w:t>
      </w:r>
      <w:r w:rsidR="00314912">
        <w:t xml:space="preserve">with </w:t>
      </w:r>
      <w:r>
        <w:t xml:space="preserve">spinning disks, starting multiple VMs </w:t>
      </w:r>
      <w:r w:rsidR="00314912">
        <w:t>at once s</w:t>
      </w:r>
      <w:r>
        <w:t>tress</w:t>
      </w:r>
      <w:r w:rsidR="00314912">
        <w:t>es</w:t>
      </w:r>
      <w:r>
        <w:t xml:space="preserve"> the </w:t>
      </w:r>
      <w:r w:rsidR="00314912">
        <w:t>storage</w:t>
      </w:r>
      <w:r>
        <w:t xml:space="preserve"> subsystem, especially if you are using any form of RAID on the disk drives you use to hold your virtual disks.</w:t>
      </w:r>
      <w:r w:rsidR="00314912">
        <w:t xml:space="preserve"> Depending on your hardware, you can sometimes hear the IO Blender effect starting up a small VM farm. </w:t>
      </w:r>
      <w:del w:id="362" w:author="Lucy Wan" w:date="2021-04-21T12:07:00Z">
        <w:r w:rsidR="00314912" w:rsidDel="008F2D59">
          <w:delText>And e</w:delText>
        </w:r>
      </w:del>
      <w:ins w:id="363" w:author="Lucy Wan" w:date="2021-04-21T12:07:00Z">
        <w:r w:rsidR="008F2D59">
          <w:t>E</w:t>
        </w:r>
      </w:ins>
      <w:r>
        <w:t>ven with solid</w:t>
      </w:r>
      <w:r w:rsidR="00314912">
        <w:t>-</w:t>
      </w:r>
      <w:r>
        <w:t>s</w:t>
      </w:r>
      <w:r w:rsidR="00314912">
        <w:t>t</w:t>
      </w:r>
      <w:r>
        <w:t xml:space="preserve">ate disks, starting </w:t>
      </w:r>
      <w:r w:rsidR="00314912">
        <w:t>several</w:t>
      </w:r>
      <w:r>
        <w:t xml:space="preserve"> VMs at once puts a </w:t>
      </w:r>
      <w:r w:rsidR="00314912">
        <w:t>considerabl</w:t>
      </w:r>
      <w:r>
        <w:t xml:space="preserve">e load on the Windows storage system. In such cases, you might pause a VM and let others start faster. </w:t>
      </w:r>
    </w:p>
    <w:p w14:paraId="58A38DF7" w14:textId="24106F18" w:rsidR="002B29D2" w:rsidRDefault="002B29D2" w:rsidP="00540755">
      <w:pPr>
        <w:pStyle w:val="NormalPACKT"/>
      </w:pPr>
      <w:r>
        <w:t xml:space="preserve">Saving a VM can be </w:t>
      </w:r>
      <w:r w:rsidR="00314912">
        <w:t>help</w:t>
      </w:r>
      <w:r>
        <w:t>ful to avoid a long startup process. If you have created multipl</w:t>
      </w:r>
      <w:r w:rsidR="00314912">
        <w:t>e</w:t>
      </w:r>
      <w:r>
        <w:t xml:space="preserve"> VMs to test out the recipes in this book, you might save VMs and restart them as you move through the chapters. </w:t>
      </w:r>
    </w:p>
    <w:p w14:paraId="55697DBB" w14:textId="0B33B750" w:rsidR="00F157F0" w:rsidRDefault="00F157F0" w:rsidP="00F157F0">
      <w:pPr>
        <w:pStyle w:val="Heading2"/>
        <w:tabs>
          <w:tab w:val="left" w:pos="0"/>
        </w:tabs>
      </w:pPr>
      <w:r>
        <w:t xml:space="preserve">Getting </w:t>
      </w:r>
      <w:r w:rsidR="00D8162C">
        <w:t>r</w:t>
      </w:r>
      <w:r>
        <w:t>eady</w:t>
      </w:r>
    </w:p>
    <w:p w14:paraId="4B093F7B" w14:textId="500371D1" w:rsidR="00F157F0" w:rsidRDefault="00314912" w:rsidP="00540755">
      <w:pPr>
        <w:pStyle w:val="NormalPACKT"/>
        <w:rPr>
          <w:lang w:val="en-GB"/>
        </w:rPr>
      </w:pPr>
      <w:r>
        <w:rPr>
          <w:lang w:val="en-GB"/>
        </w:rPr>
        <w:t xml:space="preserve">You run this recipe on the </w:t>
      </w:r>
      <w:r w:rsidRPr="004579BA">
        <w:rPr>
          <w:rStyle w:val="CodeInTextPACKT"/>
        </w:rPr>
        <w:t>HV1</w:t>
      </w:r>
      <w:r>
        <w:rPr>
          <w:lang w:val="en-GB"/>
        </w:rPr>
        <w:t xml:space="preserve"> host after you have created </w:t>
      </w:r>
      <w:r w:rsidRPr="00314912">
        <w:rPr>
          <w:lang w:val="en-GB"/>
        </w:rPr>
        <w:t xml:space="preserve">the </w:t>
      </w:r>
      <w:proofErr w:type="spellStart"/>
      <w:r w:rsidRPr="004579BA">
        <w:rPr>
          <w:rStyle w:val="CodeInTextPACKT"/>
        </w:rPr>
        <w:t>PSDirect</w:t>
      </w:r>
      <w:proofErr w:type="spellEnd"/>
      <w:r w:rsidRPr="00314912">
        <w:rPr>
          <w:lang w:val="en-GB"/>
        </w:rPr>
        <w:t xml:space="preserve"> VM</w:t>
      </w:r>
      <w:r>
        <w:rPr>
          <w:lang w:val="en-GB"/>
        </w:rPr>
        <w:t xml:space="preserve">. You created that VM </w:t>
      </w:r>
      <w:r w:rsidRPr="00314912">
        <w:rPr>
          <w:lang w:val="en-GB"/>
        </w:rPr>
        <w:t xml:space="preserve">in the </w:t>
      </w:r>
      <w:commentRangeStart w:id="364"/>
      <w:r w:rsidRPr="00314912">
        <w:rPr>
          <w:rStyle w:val="ItalicsPACKT"/>
          <w:lang w:val="en-GB"/>
        </w:rPr>
        <w:t xml:space="preserve">Creating a </w:t>
      </w:r>
      <w:ins w:id="365" w:author="Thomas Lee" w:date="2021-05-18T20:47:00Z">
        <w:r w:rsidR="00EA1B99">
          <w:rPr>
            <w:rStyle w:val="ItalicsPACKT"/>
            <w:lang w:val="en-GB"/>
          </w:rPr>
          <w:t>Hyper-V VM</w:t>
        </w:r>
      </w:ins>
      <w:del w:id="366" w:author="Thomas Lee" w:date="2021-05-18T20:47:00Z">
        <w:r w:rsidRPr="00314912" w:rsidDel="00EA1B99">
          <w:rPr>
            <w:rStyle w:val="ItalicsPACKT"/>
            <w:lang w:val="en-GB"/>
          </w:rPr>
          <w:delText>virtual machine</w:delText>
        </w:r>
      </w:del>
      <w:commentRangeEnd w:id="364"/>
      <w:r w:rsidR="000B0B0F">
        <w:rPr>
          <w:rStyle w:val="CommentReference"/>
          <w:color w:val="auto"/>
        </w:rPr>
        <w:commentReference w:id="364"/>
      </w:r>
      <w:r w:rsidRPr="00314912">
        <w:rPr>
          <w:lang w:val="en-GB"/>
        </w:rPr>
        <w:t xml:space="preserve"> recipe. </w:t>
      </w:r>
    </w:p>
    <w:p w14:paraId="3CD535A3" w14:textId="57B4E00E" w:rsidR="00F157F0" w:rsidRDefault="00F157F0" w:rsidP="00F157F0">
      <w:pPr>
        <w:pStyle w:val="Heading2"/>
        <w:tabs>
          <w:tab w:val="left" w:pos="0"/>
        </w:tabs>
      </w:pPr>
      <w:r>
        <w:t>How to do it...</w:t>
      </w:r>
    </w:p>
    <w:p w14:paraId="355A52AA" w14:textId="3F3C75F8" w:rsidR="004579BA" w:rsidRPr="004579BA" w:rsidRDefault="004579BA" w:rsidP="004579BA">
      <w:pPr>
        <w:pStyle w:val="NumberedBulletPACKT"/>
        <w:numPr>
          <w:ilvl w:val="0"/>
          <w:numId w:val="46"/>
        </w:numPr>
        <w:ind w:hanging="505"/>
        <w:rPr>
          <w:color w:val="000000"/>
        </w:rPr>
      </w:pPr>
      <w:r w:rsidRPr="004579BA">
        <w:t>Getting the VM</w:t>
      </w:r>
      <w:r w:rsidR="002D7D95">
        <w:t>'</w:t>
      </w:r>
      <w:r w:rsidRPr="004579BA">
        <w:t>s state to check if it is off</w:t>
      </w:r>
    </w:p>
    <w:p w14:paraId="1655B0EE" w14:textId="77777777" w:rsidR="004579BA" w:rsidRPr="004579BA" w:rsidRDefault="004579BA" w:rsidP="00540755">
      <w:pPr>
        <w:pStyle w:val="CodePACKT"/>
      </w:pPr>
    </w:p>
    <w:p w14:paraId="65221FB1" w14:textId="6FC93DD3" w:rsidR="004579BA" w:rsidRPr="004579BA" w:rsidRDefault="004579BA" w:rsidP="00540755">
      <w:pPr>
        <w:pStyle w:val="CodePACKT"/>
      </w:pPr>
      <w:r w:rsidRPr="004579BA">
        <w:t>Stop-VM -Name </w:t>
      </w:r>
      <w:proofErr w:type="spellStart"/>
      <w:r w:rsidRPr="004579BA">
        <w:t>PSDirect</w:t>
      </w:r>
      <w:proofErr w:type="spellEnd"/>
      <w:r w:rsidRPr="004579BA">
        <w:t> -</w:t>
      </w:r>
      <w:proofErr w:type="spellStart"/>
      <w:r w:rsidRPr="004579BA">
        <w:t>WarningAction</w:t>
      </w:r>
      <w:proofErr w:type="spellEnd"/>
      <w:r w:rsidRPr="004579BA">
        <w:t> </w:t>
      </w:r>
      <w:proofErr w:type="spellStart"/>
      <w:r w:rsidRPr="004579BA">
        <w:t>SilentlyContinue</w:t>
      </w:r>
      <w:proofErr w:type="spellEnd"/>
    </w:p>
    <w:p w14:paraId="6926C4A1" w14:textId="77777777" w:rsidR="004579BA" w:rsidRPr="004579BA" w:rsidRDefault="004579BA" w:rsidP="00540755">
      <w:pPr>
        <w:pStyle w:val="CodePACKT"/>
      </w:pPr>
      <w:r w:rsidRPr="004579BA">
        <w:lastRenderedPageBreak/>
        <w:t>Get-VM -Name </w:t>
      </w:r>
      <w:proofErr w:type="spellStart"/>
      <w:r w:rsidRPr="004579BA">
        <w:t>PSDirect</w:t>
      </w:r>
      <w:proofErr w:type="spellEnd"/>
    </w:p>
    <w:p w14:paraId="0F5253F2" w14:textId="77777777" w:rsidR="004579BA" w:rsidRPr="004579BA" w:rsidRDefault="004579BA" w:rsidP="00540755">
      <w:pPr>
        <w:pStyle w:val="CodePACKT"/>
      </w:pPr>
    </w:p>
    <w:p w14:paraId="646B1D44" w14:textId="707155E0" w:rsidR="004579BA" w:rsidRPr="004579BA" w:rsidRDefault="004579BA" w:rsidP="004579BA">
      <w:pPr>
        <w:pStyle w:val="NumberedBulletPACKT"/>
        <w:rPr>
          <w:color w:val="000000"/>
        </w:rPr>
      </w:pPr>
      <w:r w:rsidRPr="004579BA">
        <w:t>Starting the VM</w:t>
      </w:r>
    </w:p>
    <w:p w14:paraId="7DF66EEE" w14:textId="77777777" w:rsidR="004579BA" w:rsidRPr="004579BA" w:rsidRDefault="004579BA" w:rsidP="00540755">
      <w:pPr>
        <w:pStyle w:val="CodePACKT"/>
      </w:pPr>
    </w:p>
    <w:p w14:paraId="7C4E95F0" w14:textId="06C63BF2" w:rsidR="004579BA" w:rsidRPr="004579BA" w:rsidRDefault="004579BA" w:rsidP="00540755">
      <w:pPr>
        <w:pStyle w:val="CodePACKT"/>
      </w:pPr>
      <w:r w:rsidRPr="004579BA">
        <w:t>Start-VM -</w:t>
      </w:r>
      <w:proofErr w:type="spellStart"/>
      <w:r w:rsidRPr="004579BA">
        <w:t>VMName</w:t>
      </w:r>
      <w:proofErr w:type="spellEnd"/>
      <w:r w:rsidRPr="004579BA">
        <w:t> </w:t>
      </w:r>
      <w:proofErr w:type="spellStart"/>
      <w:r w:rsidRPr="004579BA">
        <w:t>PSDirect</w:t>
      </w:r>
      <w:proofErr w:type="spellEnd"/>
    </w:p>
    <w:p w14:paraId="6DDB0907" w14:textId="77777777" w:rsidR="004579BA" w:rsidRPr="004579BA" w:rsidRDefault="004579BA" w:rsidP="00540755">
      <w:pPr>
        <w:pStyle w:val="CodePACKT"/>
      </w:pPr>
      <w:r w:rsidRPr="004579BA">
        <w:t>Wait-VM -</w:t>
      </w:r>
      <w:proofErr w:type="spellStart"/>
      <w:r w:rsidRPr="004579BA">
        <w:t>VMName</w:t>
      </w:r>
      <w:proofErr w:type="spellEnd"/>
      <w:r w:rsidRPr="004579BA">
        <w:t> </w:t>
      </w:r>
      <w:proofErr w:type="spellStart"/>
      <w:r w:rsidRPr="004579BA">
        <w:t>PSDirect</w:t>
      </w:r>
      <w:proofErr w:type="spellEnd"/>
      <w:r w:rsidRPr="004579BA">
        <w:t> -For </w:t>
      </w:r>
      <w:proofErr w:type="spellStart"/>
      <w:r w:rsidRPr="004579BA">
        <w:t>IPAddress</w:t>
      </w:r>
      <w:proofErr w:type="spellEnd"/>
    </w:p>
    <w:p w14:paraId="06F640AA" w14:textId="77777777" w:rsidR="004579BA" w:rsidRPr="004579BA" w:rsidRDefault="004579BA" w:rsidP="00540755">
      <w:pPr>
        <w:pStyle w:val="CodePACKT"/>
      </w:pPr>
      <w:r w:rsidRPr="004579BA">
        <w:t>Get-VM -</w:t>
      </w:r>
      <w:proofErr w:type="spellStart"/>
      <w:r w:rsidRPr="004579BA">
        <w:t>VMName</w:t>
      </w:r>
      <w:proofErr w:type="spellEnd"/>
      <w:r w:rsidRPr="004579BA">
        <w:t> </w:t>
      </w:r>
      <w:proofErr w:type="spellStart"/>
      <w:r w:rsidRPr="004579BA">
        <w:t>PSDirect</w:t>
      </w:r>
      <w:proofErr w:type="spellEnd"/>
    </w:p>
    <w:p w14:paraId="301B7B9F" w14:textId="77777777" w:rsidR="004579BA" w:rsidRPr="004579BA" w:rsidRDefault="004579BA" w:rsidP="00540755">
      <w:pPr>
        <w:pStyle w:val="CodePACKT"/>
      </w:pPr>
    </w:p>
    <w:p w14:paraId="29624FA4" w14:textId="04844D31" w:rsidR="004579BA" w:rsidRPr="004579BA" w:rsidRDefault="004579BA" w:rsidP="004579BA">
      <w:pPr>
        <w:pStyle w:val="NumberedBulletPACKT"/>
        <w:rPr>
          <w:color w:val="000000"/>
        </w:rPr>
      </w:pPr>
      <w:r>
        <w:t>S</w:t>
      </w:r>
      <w:r w:rsidRPr="004579BA">
        <w:t>uspending and viewing the </w:t>
      </w:r>
      <w:proofErr w:type="spellStart"/>
      <w:r w:rsidRPr="00540FE0">
        <w:rPr>
          <w:rStyle w:val="CodeInTextPACKT"/>
        </w:rPr>
        <w:t>PSDirect</w:t>
      </w:r>
      <w:proofErr w:type="spellEnd"/>
      <w:r w:rsidRPr="004579BA">
        <w:t> VM</w:t>
      </w:r>
    </w:p>
    <w:p w14:paraId="625E2815" w14:textId="77777777" w:rsidR="004579BA" w:rsidRPr="004579BA" w:rsidRDefault="004579BA" w:rsidP="00540755">
      <w:pPr>
        <w:pStyle w:val="CodePACKT"/>
        <w:rPr>
          <w:rStyle w:val="CodeInTextPACKT"/>
          <w:color w:val="7030A0"/>
        </w:rPr>
      </w:pPr>
    </w:p>
    <w:p w14:paraId="3B9607FE" w14:textId="609229E5" w:rsidR="004579BA" w:rsidRPr="004579BA" w:rsidRDefault="004579BA" w:rsidP="00540755">
      <w:pPr>
        <w:pStyle w:val="CodePACKT"/>
        <w:rPr>
          <w:rStyle w:val="CodeInTextPACKT"/>
          <w:color w:val="7030A0"/>
        </w:rPr>
      </w:pPr>
      <w:r w:rsidRPr="004579BA">
        <w:rPr>
          <w:rStyle w:val="CodeInTextPACKT"/>
          <w:color w:val="7030A0"/>
        </w:rPr>
        <w:t>Suspend-VM -</w:t>
      </w:r>
      <w:proofErr w:type="spellStart"/>
      <w:r w:rsidRPr="004579BA">
        <w:rPr>
          <w:rStyle w:val="CodeInTextPACKT"/>
          <w:color w:val="7030A0"/>
        </w:rPr>
        <w:t>VMName</w:t>
      </w:r>
      <w:proofErr w:type="spellEnd"/>
      <w:r w:rsidRPr="004579BA">
        <w:rPr>
          <w:rStyle w:val="CodeInTextPACKT"/>
          <w:color w:val="7030A0"/>
        </w:rPr>
        <w:t> </w:t>
      </w:r>
      <w:proofErr w:type="spellStart"/>
      <w:r w:rsidRPr="004579BA">
        <w:rPr>
          <w:rStyle w:val="CodeInTextPACKT"/>
          <w:color w:val="7030A0"/>
        </w:rPr>
        <w:t>PSDirect</w:t>
      </w:r>
      <w:proofErr w:type="spellEnd"/>
    </w:p>
    <w:p w14:paraId="05BD64B5" w14:textId="77777777" w:rsidR="004579BA" w:rsidRPr="004579BA" w:rsidRDefault="004579BA" w:rsidP="00540755">
      <w:pPr>
        <w:pStyle w:val="CodePACKT"/>
        <w:rPr>
          <w:rStyle w:val="CodeInTextPACKT"/>
          <w:color w:val="7030A0"/>
        </w:rPr>
      </w:pPr>
      <w:r w:rsidRPr="004579BA">
        <w:rPr>
          <w:rStyle w:val="CodeInTextPACKT"/>
          <w:color w:val="7030A0"/>
        </w:rPr>
        <w:t>Get-VM -</w:t>
      </w:r>
      <w:proofErr w:type="spellStart"/>
      <w:r w:rsidRPr="004579BA">
        <w:rPr>
          <w:rStyle w:val="CodeInTextPACKT"/>
          <w:color w:val="7030A0"/>
        </w:rPr>
        <w:t>VMName</w:t>
      </w:r>
      <w:proofErr w:type="spellEnd"/>
      <w:r w:rsidRPr="004579BA">
        <w:rPr>
          <w:rStyle w:val="CodeInTextPACKT"/>
          <w:color w:val="7030A0"/>
        </w:rPr>
        <w:t> </w:t>
      </w:r>
      <w:proofErr w:type="spellStart"/>
      <w:r w:rsidRPr="004579BA">
        <w:rPr>
          <w:rStyle w:val="CodeInTextPACKT"/>
          <w:color w:val="7030A0"/>
        </w:rPr>
        <w:t>PSDirect</w:t>
      </w:r>
      <w:proofErr w:type="spellEnd"/>
    </w:p>
    <w:p w14:paraId="4DCD2787" w14:textId="77777777" w:rsidR="004579BA" w:rsidRPr="004579BA" w:rsidRDefault="004579BA" w:rsidP="00540755">
      <w:pPr>
        <w:pStyle w:val="CodePACKT"/>
        <w:rPr>
          <w:rStyle w:val="CodeInTextPACKT"/>
          <w:color w:val="7030A0"/>
        </w:rPr>
      </w:pPr>
    </w:p>
    <w:p w14:paraId="52725396" w14:textId="435267CF" w:rsidR="004579BA" w:rsidRPr="004579BA" w:rsidRDefault="004579BA" w:rsidP="004579BA">
      <w:pPr>
        <w:pStyle w:val="NumberedBulletPACKT"/>
        <w:rPr>
          <w:color w:val="000000"/>
        </w:rPr>
      </w:pPr>
      <w:r w:rsidRPr="004579BA">
        <w:t>Resuming the </w:t>
      </w:r>
      <w:proofErr w:type="spellStart"/>
      <w:r w:rsidRPr="004579BA">
        <w:rPr>
          <w:rStyle w:val="CodeInTextPACKT"/>
        </w:rPr>
        <w:t>PSDirect</w:t>
      </w:r>
      <w:proofErr w:type="spellEnd"/>
      <w:r>
        <w:t xml:space="preserve"> </w:t>
      </w:r>
      <w:r w:rsidRPr="004579BA">
        <w:t>VM</w:t>
      </w:r>
    </w:p>
    <w:p w14:paraId="0906E59A" w14:textId="77777777" w:rsidR="004579BA" w:rsidRPr="004579BA" w:rsidRDefault="004579BA" w:rsidP="00540755">
      <w:pPr>
        <w:pStyle w:val="CodePACKT"/>
        <w:rPr>
          <w:rStyle w:val="CodeInTextPACKT"/>
          <w:color w:val="7030A0"/>
        </w:rPr>
      </w:pPr>
    </w:p>
    <w:p w14:paraId="06FD90C4" w14:textId="4B6551FB" w:rsidR="004579BA" w:rsidRPr="004579BA" w:rsidRDefault="004579BA" w:rsidP="00540755">
      <w:pPr>
        <w:pStyle w:val="CodePACKT"/>
        <w:rPr>
          <w:rStyle w:val="CodeInTextPACKT"/>
          <w:color w:val="7030A0"/>
        </w:rPr>
      </w:pPr>
      <w:r w:rsidRPr="004579BA">
        <w:rPr>
          <w:rStyle w:val="CodeInTextPACKT"/>
          <w:color w:val="7030A0"/>
        </w:rPr>
        <w:t>Resume-VM -</w:t>
      </w:r>
      <w:proofErr w:type="spellStart"/>
      <w:r w:rsidRPr="004579BA">
        <w:rPr>
          <w:rStyle w:val="CodeInTextPACKT"/>
          <w:color w:val="7030A0"/>
        </w:rPr>
        <w:t>VMName</w:t>
      </w:r>
      <w:proofErr w:type="spellEnd"/>
      <w:r w:rsidRPr="004579BA">
        <w:rPr>
          <w:rStyle w:val="CodeInTextPACKT"/>
          <w:color w:val="7030A0"/>
        </w:rPr>
        <w:t> </w:t>
      </w:r>
      <w:proofErr w:type="spellStart"/>
      <w:r w:rsidRPr="004579BA">
        <w:rPr>
          <w:rStyle w:val="CodeInTextPACKT"/>
          <w:color w:val="7030A0"/>
        </w:rPr>
        <w:t>PSDirect</w:t>
      </w:r>
      <w:proofErr w:type="spellEnd"/>
    </w:p>
    <w:p w14:paraId="48A75890" w14:textId="77777777" w:rsidR="004579BA" w:rsidRPr="004579BA" w:rsidRDefault="004579BA" w:rsidP="00540755">
      <w:pPr>
        <w:pStyle w:val="CodePACKT"/>
        <w:rPr>
          <w:rStyle w:val="CodeInTextPACKT"/>
          <w:color w:val="7030A0"/>
        </w:rPr>
      </w:pPr>
      <w:r w:rsidRPr="004579BA">
        <w:rPr>
          <w:rStyle w:val="CodeInTextPACKT"/>
          <w:color w:val="7030A0"/>
        </w:rPr>
        <w:t>Get-VM -</w:t>
      </w:r>
      <w:proofErr w:type="spellStart"/>
      <w:r w:rsidRPr="004579BA">
        <w:rPr>
          <w:rStyle w:val="CodeInTextPACKT"/>
          <w:color w:val="7030A0"/>
        </w:rPr>
        <w:t>VMName</w:t>
      </w:r>
      <w:proofErr w:type="spellEnd"/>
      <w:r w:rsidRPr="004579BA">
        <w:rPr>
          <w:rStyle w:val="CodeInTextPACKT"/>
          <w:color w:val="7030A0"/>
        </w:rPr>
        <w:t> </w:t>
      </w:r>
      <w:proofErr w:type="spellStart"/>
      <w:r w:rsidRPr="004579BA">
        <w:rPr>
          <w:rStyle w:val="CodeInTextPACKT"/>
          <w:color w:val="7030A0"/>
        </w:rPr>
        <w:t>PSDirect</w:t>
      </w:r>
      <w:proofErr w:type="spellEnd"/>
    </w:p>
    <w:p w14:paraId="56FD7057" w14:textId="77777777" w:rsidR="004579BA" w:rsidRPr="004579BA" w:rsidRDefault="004579BA" w:rsidP="00540755">
      <w:pPr>
        <w:pStyle w:val="CodePACKT"/>
        <w:rPr>
          <w:rStyle w:val="CodeInTextPACKT"/>
          <w:color w:val="7030A0"/>
        </w:rPr>
      </w:pPr>
    </w:p>
    <w:p w14:paraId="53CBA640" w14:textId="5927EB48" w:rsidR="004579BA" w:rsidRPr="004579BA" w:rsidRDefault="004579BA" w:rsidP="004579BA">
      <w:pPr>
        <w:pStyle w:val="NumberedBulletPACKT"/>
        <w:rPr>
          <w:color w:val="000000"/>
        </w:rPr>
      </w:pPr>
      <w:r w:rsidRPr="004579BA">
        <w:t>Saving the VM</w:t>
      </w:r>
    </w:p>
    <w:p w14:paraId="15522122" w14:textId="77777777" w:rsidR="004579BA" w:rsidRPr="004579BA" w:rsidRDefault="004579BA" w:rsidP="00540755">
      <w:pPr>
        <w:pStyle w:val="CodePACKT"/>
      </w:pPr>
    </w:p>
    <w:p w14:paraId="46B5CDA0" w14:textId="511B09C1" w:rsidR="004579BA" w:rsidRPr="004579BA" w:rsidRDefault="004579BA" w:rsidP="00540755">
      <w:pPr>
        <w:pStyle w:val="CodePACKT"/>
      </w:pPr>
      <w:r w:rsidRPr="004579BA">
        <w:t>Save-VM -</w:t>
      </w:r>
      <w:proofErr w:type="spellStart"/>
      <w:r w:rsidRPr="004579BA">
        <w:t>VMName</w:t>
      </w:r>
      <w:proofErr w:type="spellEnd"/>
      <w:r w:rsidRPr="004579BA">
        <w:t> </w:t>
      </w:r>
      <w:proofErr w:type="spellStart"/>
      <w:r w:rsidRPr="004579BA">
        <w:t>PSDirect</w:t>
      </w:r>
      <w:proofErr w:type="spellEnd"/>
    </w:p>
    <w:p w14:paraId="479E4DF0" w14:textId="77777777" w:rsidR="004579BA" w:rsidRPr="004579BA" w:rsidRDefault="004579BA" w:rsidP="00540755">
      <w:pPr>
        <w:pStyle w:val="CodePACKT"/>
      </w:pPr>
      <w:r w:rsidRPr="004579BA">
        <w:t>Get-VM -</w:t>
      </w:r>
      <w:proofErr w:type="spellStart"/>
      <w:r w:rsidRPr="004579BA">
        <w:t>VMName</w:t>
      </w:r>
      <w:proofErr w:type="spellEnd"/>
      <w:r w:rsidRPr="004579BA">
        <w:t> </w:t>
      </w:r>
      <w:proofErr w:type="spellStart"/>
      <w:r w:rsidRPr="004579BA">
        <w:t>PSDirect</w:t>
      </w:r>
      <w:proofErr w:type="spellEnd"/>
    </w:p>
    <w:p w14:paraId="1F20CFB9" w14:textId="77777777" w:rsidR="004579BA" w:rsidRPr="004579BA" w:rsidRDefault="004579BA" w:rsidP="00540755">
      <w:pPr>
        <w:pStyle w:val="CodePACKT"/>
      </w:pPr>
    </w:p>
    <w:p w14:paraId="48CDB663" w14:textId="0ACDDE09" w:rsidR="004579BA" w:rsidRPr="004579BA" w:rsidRDefault="004579BA" w:rsidP="004579BA">
      <w:pPr>
        <w:pStyle w:val="NumberedBulletPACKT"/>
        <w:rPr>
          <w:color w:val="000000"/>
        </w:rPr>
      </w:pPr>
      <w:r w:rsidRPr="004579BA">
        <w:t>Resuming the saved VM and viewing the status</w:t>
      </w:r>
    </w:p>
    <w:p w14:paraId="20AECE63" w14:textId="77777777" w:rsidR="004579BA" w:rsidRPr="004579BA" w:rsidRDefault="004579BA" w:rsidP="00540755">
      <w:pPr>
        <w:pStyle w:val="CodePACKT"/>
      </w:pPr>
    </w:p>
    <w:p w14:paraId="16DAC710" w14:textId="16CBBA17" w:rsidR="004579BA" w:rsidRPr="004579BA" w:rsidRDefault="004579BA" w:rsidP="00540755">
      <w:pPr>
        <w:pStyle w:val="CodePACKT"/>
      </w:pPr>
      <w:r w:rsidRPr="004579BA">
        <w:t>Start-VM -</w:t>
      </w:r>
      <w:proofErr w:type="spellStart"/>
      <w:r w:rsidRPr="004579BA">
        <w:t>VMName</w:t>
      </w:r>
      <w:proofErr w:type="spellEnd"/>
      <w:r w:rsidRPr="004579BA">
        <w:t> </w:t>
      </w:r>
      <w:proofErr w:type="spellStart"/>
      <w:r w:rsidRPr="004579BA">
        <w:t>PSDirect</w:t>
      </w:r>
      <w:proofErr w:type="spellEnd"/>
    </w:p>
    <w:p w14:paraId="62137525" w14:textId="3C2E04D6" w:rsidR="004579BA" w:rsidRPr="004579BA" w:rsidRDefault="004579BA" w:rsidP="00540755">
      <w:pPr>
        <w:pStyle w:val="CodePACKT"/>
      </w:pPr>
      <w:r w:rsidRPr="004579BA">
        <w:t>Get-V</w:t>
      </w:r>
      <w:r>
        <w:t>M</w:t>
      </w:r>
      <w:r w:rsidRPr="004579BA">
        <w:t> -</w:t>
      </w:r>
      <w:proofErr w:type="spellStart"/>
      <w:r w:rsidRPr="004579BA">
        <w:t>VMName</w:t>
      </w:r>
      <w:proofErr w:type="spellEnd"/>
      <w:r w:rsidRPr="004579BA">
        <w:t> </w:t>
      </w:r>
      <w:proofErr w:type="spellStart"/>
      <w:r w:rsidRPr="004579BA">
        <w:t>PSDirect</w:t>
      </w:r>
      <w:proofErr w:type="spellEnd"/>
    </w:p>
    <w:p w14:paraId="1F81FF75" w14:textId="77777777" w:rsidR="004579BA" w:rsidRPr="004579BA" w:rsidRDefault="004579BA" w:rsidP="00540755">
      <w:pPr>
        <w:pStyle w:val="CodePACKT"/>
      </w:pPr>
    </w:p>
    <w:p w14:paraId="5931FE60" w14:textId="613D2622" w:rsidR="004579BA" w:rsidRPr="004579BA" w:rsidRDefault="004579BA" w:rsidP="004579BA">
      <w:pPr>
        <w:pStyle w:val="NumberedBulletPACKT"/>
        <w:rPr>
          <w:color w:val="000000"/>
        </w:rPr>
      </w:pPr>
      <w:r w:rsidRPr="004579BA">
        <w:t>Restarting </w:t>
      </w:r>
      <w:r>
        <w:t xml:space="preserve">the </w:t>
      </w:r>
      <w:proofErr w:type="spellStart"/>
      <w:r w:rsidRPr="004579BA">
        <w:rPr>
          <w:rStyle w:val="CodeInTextPACKT"/>
        </w:rPr>
        <w:t>PSDirect</w:t>
      </w:r>
      <w:proofErr w:type="spellEnd"/>
      <w:r w:rsidRPr="004579BA">
        <w:t> VM</w:t>
      </w:r>
    </w:p>
    <w:p w14:paraId="28BFC90A" w14:textId="77777777" w:rsidR="004579BA" w:rsidRPr="004579BA" w:rsidRDefault="004579BA" w:rsidP="00540755">
      <w:pPr>
        <w:pStyle w:val="CodePACKT"/>
      </w:pPr>
    </w:p>
    <w:p w14:paraId="6DF87EAA" w14:textId="7FE5AA36" w:rsidR="004579BA" w:rsidRPr="004579BA" w:rsidRDefault="004579BA" w:rsidP="00540755">
      <w:pPr>
        <w:pStyle w:val="CodePACKT"/>
      </w:pPr>
      <w:r w:rsidRPr="004579BA">
        <w:t>Restart-VM -</w:t>
      </w:r>
      <w:proofErr w:type="spellStart"/>
      <w:r w:rsidRPr="004579BA">
        <w:t>VMName</w:t>
      </w:r>
      <w:proofErr w:type="spellEnd"/>
      <w:r w:rsidRPr="004579BA">
        <w:t> </w:t>
      </w:r>
      <w:proofErr w:type="spellStart"/>
      <w:r w:rsidRPr="004579BA">
        <w:t>PSDirect</w:t>
      </w:r>
      <w:proofErr w:type="spellEnd"/>
      <w:r w:rsidRPr="004579BA">
        <w:t> -Force</w:t>
      </w:r>
    </w:p>
    <w:p w14:paraId="71203F22" w14:textId="77777777" w:rsidR="004579BA" w:rsidRPr="004579BA" w:rsidRDefault="004579BA" w:rsidP="00540755">
      <w:pPr>
        <w:pStyle w:val="CodePACKT"/>
      </w:pPr>
      <w:r w:rsidRPr="004579BA">
        <w:t>Get-VM     -</w:t>
      </w:r>
      <w:proofErr w:type="spellStart"/>
      <w:r w:rsidRPr="004579BA">
        <w:t>VMName</w:t>
      </w:r>
      <w:proofErr w:type="spellEnd"/>
      <w:r w:rsidRPr="004579BA">
        <w:t> </w:t>
      </w:r>
      <w:proofErr w:type="spellStart"/>
      <w:r w:rsidRPr="004579BA">
        <w:t>PSDirect</w:t>
      </w:r>
      <w:proofErr w:type="spellEnd"/>
    </w:p>
    <w:p w14:paraId="7D22F375" w14:textId="77777777" w:rsidR="004579BA" w:rsidRPr="004579BA" w:rsidRDefault="004579BA" w:rsidP="00540755">
      <w:pPr>
        <w:pStyle w:val="CodePACKT"/>
      </w:pPr>
    </w:p>
    <w:p w14:paraId="40E2D64D" w14:textId="57BF8794" w:rsidR="004579BA" w:rsidRPr="004579BA" w:rsidRDefault="004579BA" w:rsidP="004579BA">
      <w:pPr>
        <w:pStyle w:val="NumberedBulletPACKT"/>
        <w:rPr>
          <w:color w:val="000000"/>
        </w:rPr>
      </w:pPr>
      <w:r w:rsidRPr="004579BA">
        <w:t>Waiting for the </w:t>
      </w:r>
      <w:proofErr w:type="spellStart"/>
      <w:r w:rsidRPr="00540FE0">
        <w:rPr>
          <w:rStyle w:val="CodeInTextPACKT"/>
        </w:rPr>
        <w:t>PSDirect</w:t>
      </w:r>
      <w:proofErr w:type="spellEnd"/>
      <w:r w:rsidRPr="004579BA">
        <w:t> VM to get an IP address</w:t>
      </w:r>
    </w:p>
    <w:p w14:paraId="1FE20E10" w14:textId="77777777" w:rsidR="004579BA" w:rsidRPr="004579BA" w:rsidRDefault="004579BA" w:rsidP="00540755">
      <w:pPr>
        <w:pStyle w:val="CodePACKT"/>
      </w:pPr>
    </w:p>
    <w:p w14:paraId="5944191E" w14:textId="06D120C0" w:rsidR="004579BA" w:rsidRPr="004579BA" w:rsidRDefault="004579BA" w:rsidP="00540755">
      <w:pPr>
        <w:pStyle w:val="CodePACKT"/>
      </w:pPr>
      <w:r w:rsidRPr="004579BA">
        <w:t>Wait-VM    -</w:t>
      </w:r>
      <w:proofErr w:type="spellStart"/>
      <w:r w:rsidRPr="004579BA">
        <w:t>VMName</w:t>
      </w:r>
      <w:proofErr w:type="spellEnd"/>
      <w:r w:rsidRPr="004579BA">
        <w:t> </w:t>
      </w:r>
      <w:proofErr w:type="spellStart"/>
      <w:r w:rsidRPr="004579BA">
        <w:t>PSDirect</w:t>
      </w:r>
      <w:proofErr w:type="spellEnd"/>
      <w:r w:rsidRPr="004579BA">
        <w:t> -For </w:t>
      </w:r>
      <w:proofErr w:type="spellStart"/>
      <w:r w:rsidRPr="004579BA">
        <w:t>IPaddress</w:t>
      </w:r>
      <w:proofErr w:type="spellEnd"/>
    </w:p>
    <w:p w14:paraId="2484893D" w14:textId="77777777" w:rsidR="004579BA" w:rsidRPr="004579BA" w:rsidRDefault="004579BA" w:rsidP="00540755">
      <w:pPr>
        <w:pStyle w:val="CodePACKT"/>
      </w:pPr>
      <w:r w:rsidRPr="004579BA">
        <w:t>Get-VM     -</w:t>
      </w:r>
      <w:proofErr w:type="spellStart"/>
      <w:r w:rsidRPr="004579BA">
        <w:t>VMName</w:t>
      </w:r>
      <w:proofErr w:type="spellEnd"/>
      <w:r w:rsidRPr="004579BA">
        <w:t> </w:t>
      </w:r>
      <w:proofErr w:type="spellStart"/>
      <w:r w:rsidRPr="004579BA">
        <w:t>PSDirect</w:t>
      </w:r>
      <w:proofErr w:type="spellEnd"/>
    </w:p>
    <w:p w14:paraId="0B91ADDF" w14:textId="77777777" w:rsidR="004579BA" w:rsidRPr="004579BA" w:rsidRDefault="004579BA" w:rsidP="00540755">
      <w:pPr>
        <w:pStyle w:val="CodePACKT"/>
      </w:pPr>
    </w:p>
    <w:p w14:paraId="6EC80D24" w14:textId="12CCE4B1" w:rsidR="004579BA" w:rsidRPr="004579BA" w:rsidRDefault="004579BA" w:rsidP="004579BA">
      <w:pPr>
        <w:pStyle w:val="NumberedBulletPACKT"/>
        <w:rPr>
          <w:color w:val="000000"/>
        </w:rPr>
      </w:pPr>
      <w:r w:rsidRPr="004579BA">
        <w:t>Performing a hard power off on the </w:t>
      </w:r>
      <w:proofErr w:type="spellStart"/>
      <w:r w:rsidRPr="004579BA">
        <w:t>PSDir</w:t>
      </w:r>
      <w:ins w:id="367" w:author="Lucy Wan" w:date="2021-04-21T12:18:00Z">
        <w:r w:rsidR="00D50916">
          <w:t>e</w:t>
        </w:r>
      </w:ins>
      <w:r w:rsidRPr="004579BA">
        <w:t>ct</w:t>
      </w:r>
      <w:proofErr w:type="spellEnd"/>
      <w:r w:rsidRPr="004579BA">
        <w:t> VM</w:t>
      </w:r>
    </w:p>
    <w:p w14:paraId="78B3E311" w14:textId="77777777" w:rsidR="004579BA" w:rsidRPr="004579BA" w:rsidRDefault="004579BA" w:rsidP="00540755">
      <w:pPr>
        <w:pStyle w:val="CodePACKT"/>
        <w:rPr>
          <w:rStyle w:val="CodeInTextPACKT"/>
          <w:color w:val="7030A0"/>
        </w:rPr>
      </w:pPr>
    </w:p>
    <w:p w14:paraId="0BAD02B6" w14:textId="30B05B86" w:rsidR="004579BA" w:rsidRPr="004579BA" w:rsidRDefault="004579BA" w:rsidP="00540755">
      <w:pPr>
        <w:pStyle w:val="CodePACKT"/>
        <w:rPr>
          <w:rStyle w:val="CodeInTextPACKT"/>
          <w:color w:val="7030A0"/>
        </w:rPr>
      </w:pPr>
      <w:r w:rsidRPr="004579BA">
        <w:rPr>
          <w:rStyle w:val="CodeInTextPACKT"/>
          <w:color w:val="7030A0"/>
        </w:rPr>
        <w:t>Stop-VM -</w:t>
      </w:r>
      <w:proofErr w:type="spellStart"/>
      <w:r w:rsidRPr="004579BA">
        <w:rPr>
          <w:rStyle w:val="CodeInTextPACKT"/>
          <w:color w:val="7030A0"/>
        </w:rPr>
        <w:t>VMName</w:t>
      </w:r>
      <w:proofErr w:type="spellEnd"/>
      <w:r w:rsidRPr="004579BA">
        <w:rPr>
          <w:rStyle w:val="CodeInTextPACKT"/>
          <w:color w:val="7030A0"/>
        </w:rPr>
        <w:t> </w:t>
      </w:r>
      <w:proofErr w:type="spellStart"/>
      <w:r w:rsidRPr="004579BA">
        <w:rPr>
          <w:rStyle w:val="CodeInTextPACKT"/>
          <w:color w:val="7030A0"/>
        </w:rPr>
        <w:t>PSDirect</w:t>
      </w:r>
      <w:proofErr w:type="spellEnd"/>
      <w:r w:rsidRPr="004579BA">
        <w:rPr>
          <w:rStyle w:val="CodeInTextPACKT"/>
          <w:color w:val="7030A0"/>
        </w:rPr>
        <w:t> -</w:t>
      </w:r>
      <w:proofErr w:type="spellStart"/>
      <w:r w:rsidRPr="004579BA">
        <w:rPr>
          <w:rStyle w:val="CodeInTextPACKT"/>
          <w:color w:val="7030A0"/>
        </w:rPr>
        <w:t>TurnOff</w:t>
      </w:r>
      <w:proofErr w:type="spellEnd"/>
    </w:p>
    <w:p w14:paraId="51045925" w14:textId="0DDB6371" w:rsidR="00314912" w:rsidRPr="00314912" w:rsidRDefault="004579BA" w:rsidP="00540755">
      <w:pPr>
        <w:pStyle w:val="CodePACKT"/>
        <w:rPr>
          <w:lang w:val="en-GB"/>
        </w:rPr>
      </w:pPr>
      <w:r w:rsidRPr="004579BA">
        <w:rPr>
          <w:rStyle w:val="CodeInTextPACKT"/>
          <w:color w:val="7030A0"/>
        </w:rPr>
        <w:t>Get-VM  -</w:t>
      </w:r>
      <w:proofErr w:type="spellStart"/>
      <w:r w:rsidRPr="004579BA">
        <w:rPr>
          <w:rStyle w:val="CodeInTextPACKT"/>
          <w:color w:val="7030A0"/>
        </w:rPr>
        <w:t>VMname</w:t>
      </w:r>
      <w:proofErr w:type="spellEnd"/>
      <w:r w:rsidRPr="004579BA">
        <w:rPr>
          <w:rStyle w:val="CodeInTextPACKT"/>
          <w:color w:val="7030A0"/>
        </w:rPr>
        <w:t> </w:t>
      </w:r>
      <w:proofErr w:type="spellStart"/>
      <w:r w:rsidRPr="004579BA">
        <w:rPr>
          <w:rStyle w:val="CodeInTextPACKT"/>
          <w:color w:val="7030A0"/>
        </w:rPr>
        <w:t>PSDirect</w:t>
      </w:r>
      <w:proofErr w:type="spellEnd"/>
    </w:p>
    <w:p w14:paraId="5A7793E4" w14:textId="34829AF4" w:rsidR="00F157F0" w:rsidRDefault="00F157F0" w:rsidP="00F157F0">
      <w:pPr>
        <w:pStyle w:val="Heading2"/>
        <w:numPr>
          <w:ilvl w:val="1"/>
          <w:numId w:val="3"/>
        </w:numPr>
        <w:tabs>
          <w:tab w:val="left" w:pos="0"/>
        </w:tabs>
      </w:pPr>
      <w:r>
        <w:lastRenderedPageBreak/>
        <w:t>How it works...</w:t>
      </w:r>
    </w:p>
    <w:p w14:paraId="117F3F43" w14:textId="6B0E17BF" w:rsidR="004579BA" w:rsidRDefault="004579BA" w:rsidP="00540755">
      <w:pPr>
        <w:pStyle w:val="NormalPACKT"/>
        <w:rPr>
          <w:lang w:val="en-GB"/>
        </w:rPr>
      </w:pPr>
      <w:r>
        <w:rPr>
          <w:lang w:val="en-GB"/>
        </w:rPr>
        <w:t xml:space="preserve">In </w:t>
      </w:r>
      <w:r w:rsidRPr="0035484E">
        <w:rPr>
          <w:rStyle w:val="ItalicsPACKT"/>
        </w:rPr>
        <w:t>step 1</w:t>
      </w:r>
      <w:r>
        <w:rPr>
          <w:lang w:val="en-GB"/>
        </w:rPr>
        <w:t xml:space="preserve">, you </w:t>
      </w:r>
      <w:r w:rsidR="0035484E">
        <w:rPr>
          <w:lang w:val="en-GB"/>
        </w:rPr>
        <w:t xml:space="preserve">stop the </w:t>
      </w:r>
      <w:proofErr w:type="spellStart"/>
      <w:r w:rsidR="0035484E" w:rsidRPr="00540FE0">
        <w:rPr>
          <w:rStyle w:val="CodeInTextPACKT"/>
        </w:rPr>
        <w:t>PSDirect</w:t>
      </w:r>
      <w:proofErr w:type="spellEnd"/>
      <w:r w:rsidR="0035484E">
        <w:rPr>
          <w:lang w:val="en-GB"/>
        </w:rPr>
        <w:t xml:space="preserve"> VM and check its status. The output looks like this</w:t>
      </w:r>
      <w:r w:rsidR="00CA2886">
        <w:rPr>
          <w:lang w:val="en-GB"/>
        </w:rPr>
        <w:t>:</w:t>
      </w:r>
    </w:p>
    <w:p w14:paraId="3E562F79" w14:textId="09B68EED" w:rsidR="0035484E" w:rsidRDefault="0035484E" w:rsidP="0035484E">
      <w:pPr>
        <w:pStyle w:val="FigurePACKT"/>
        <w:rPr>
          <w:lang w:val="en-GB"/>
        </w:rPr>
      </w:pPr>
      <w:r>
        <w:drawing>
          <wp:inline distT="0" distB="0" distL="0" distR="0" wp14:anchorId="3B95D8F7" wp14:editId="59B6D188">
            <wp:extent cx="4013562" cy="101917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63597" cy="1031880"/>
                    </a:xfrm>
                    <a:prstGeom prst="rect">
                      <a:avLst/>
                    </a:prstGeom>
                  </pic:spPr>
                </pic:pic>
              </a:graphicData>
            </a:graphic>
          </wp:inline>
        </w:drawing>
      </w:r>
    </w:p>
    <w:p w14:paraId="6396B3AE" w14:textId="7B0C9BD8" w:rsidR="0035484E" w:rsidRDefault="0035484E" w:rsidP="00E8777D">
      <w:pPr>
        <w:pStyle w:val="FigureCaptionPACKT"/>
      </w:pPr>
      <w:r>
        <w:t xml:space="preserve">Figure 12.39: Stopping the </w:t>
      </w:r>
      <w:proofErr w:type="spellStart"/>
      <w:r>
        <w:t>PSDirect</w:t>
      </w:r>
      <w:proofErr w:type="spellEnd"/>
      <w:r>
        <w:t xml:space="preserve"> VM</w:t>
      </w:r>
    </w:p>
    <w:p w14:paraId="2777F95F" w14:textId="5ECEFDE0" w:rsidR="0035484E" w:rsidRDefault="0035484E" w:rsidP="003174C1">
      <w:pPr>
        <w:pStyle w:val="LayoutInformationPACKT"/>
      </w:pPr>
      <w:r>
        <w:t>I</w:t>
      </w:r>
      <w:r w:rsidRPr="006D38BA">
        <w:t>nsert image B42024_</w:t>
      </w:r>
      <w:r>
        <w:t>12</w:t>
      </w:r>
      <w:r w:rsidRPr="006D38BA">
        <w:t>_</w:t>
      </w:r>
      <w:r>
        <w:t>39</w:t>
      </w:r>
      <w:r w:rsidRPr="006D38BA">
        <w:t>.png</w:t>
      </w:r>
    </w:p>
    <w:p w14:paraId="51707DCB" w14:textId="241483B3" w:rsidR="0035484E" w:rsidRDefault="0035484E" w:rsidP="00540755">
      <w:pPr>
        <w:pStyle w:val="NormalPACKT"/>
        <w:rPr>
          <w:lang w:val="en-GB"/>
        </w:rPr>
      </w:pPr>
      <w:r>
        <w:rPr>
          <w:lang w:val="en-GB"/>
        </w:rPr>
        <w:t xml:space="preserve">In </w:t>
      </w:r>
      <w:r w:rsidRPr="0035484E">
        <w:rPr>
          <w:rStyle w:val="ItalicsPACKT"/>
        </w:rPr>
        <w:t>step 2</w:t>
      </w:r>
      <w:r>
        <w:rPr>
          <w:lang w:val="en-GB"/>
        </w:rPr>
        <w:t xml:space="preserve">, you use </w:t>
      </w:r>
      <w:r w:rsidRPr="0035484E">
        <w:rPr>
          <w:rStyle w:val="CodeInTextPACKT"/>
        </w:rPr>
        <w:t>Start-VM</w:t>
      </w:r>
      <w:r>
        <w:rPr>
          <w:lang w:val="en-GB"/>
        </w:rPr>
        <w:t xml:space="preserve"> to start the </w:t>
      </w:r>
      <w:proofErr w:type="spellStart"/>
      <w:r w:rsidRPr="00540FE0">
        <w:rPr>
          <w:rStyle w:val="CodeInTextPACKT"/>
        </w:rPr>
        <w:t>PSDirect</w:t>
      </w:r>
      <w:proofErr w:type="spellEnd"/>
      <w:r>
        <w:rPr>
          <w:lang w:val="en-GB"/>
        </w:rPr>
        <w:t xml:space="preserve"> VM, then use </w:t>
      </w:r>
      <w:r w:rsidRPr="0035484E">
        <w:rPr>
          <w:rStyle w:val="CodeInTextPACKT"/>
        </w:rPr>
        <w:t>Wait-VM</w:t>
      </w:r>
      <w:r>
        <w:rPr>
          <w:lang w:val="en-GB"/>
        </w:rPr>
        <w:t xml:space="preserve"> to wait for the VM to start up and get an IP address. The output from this step looks like this:</w:t>
      </w:r>
    </w:p>
    <w:p w14:paraId="420D3136" w14:textId="6ADB463A" w:rsidR="0035484E" w:rsidRDefault="0035484E" w:rsidP="0035484E">
      <w:pPr>
        <w:pStyle w:val="FigurePACKT"/>
        <w:rPr>
          <w:lang w:val="en-GB"/>
        </w:rPr>
      </w:pPr>
      <w:r>
        <w:drawing>
          <wp:inline distT="0" distB="0" distL="0" distR="0" wp14:anchorId="7922069E" wp14:editId="35DF08D1">
            <wp:extent cx="4368698"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96543" cy="1016085"/>
                    </a:xfrm>
                    <a:prstGeom prst="rect">
                      <a:avLst/>
                    </a:prstGeom>
                  </pic:spPr>
                </pic:pic>
              </a:graphicData>
            </a:graphic>
          </wp:inline>
        </w:drawing>
      </w:r>
    </w:p>
    <w:p w14:paraId="2BC58E10" w14:textId="29E2C0D6" w:rsidR="0035484E" w:rsidRDefault="0035484E" w:rsidP="00E8777D">
      <w:pPr>
        <w:pStyle w:val="FigureCaptionPACKT"/>
      </w:pPr>
      <w:r>
        <w:t xml:space="preserve">Figure 12.40: Starting the </w:t>
      </w:r>
      <w:proofErr w:type="spellStart"/>
      <w:r>
        <w:t>PSDirect</w:t>
      </w:r>
      <w:proofErr w:type="spellEnd"/>
      <w:r>
        <w:t xml:space="preserve"> VM</w:t>
      </w:r>
    </w:p>
    <w:p w14:paraId="54E7BDD3" w14:textId="0962CB4B" w:rsidR="0035484E" w:rsidRDefault="0035484E" w:rsidP="00BC1085">
      <w:pPr>
        <w:pStyle w:val="LayoutInformationPACKT"/>
      </w:pPr>
      <w:r>
        <w:t>I</w:t>
      </w:r>
      <w:r w:rsidRPr="006D38BA">
        <w:t>nsert image B42024_</w:t>
      </w:r>
      <w:r>
        <w:t>12</w:t>
      </w:r>
      <w:r w:rsidRPr="006D38BA">
        <w:t>_</w:t>
      </w:r>
      <w:r>
        <w:t>40</w:t>
      </w:r>
      <w:r w:rsidRPr="006D38BA">
        <w:t>.png</w:t>
      </w:r>
    </w:p>
    <w:p w14:paraId="2E1DBA96" w14:textId="7A012334" w:rsidR="0035484E" w:rsidRDefault="0035484E" w:rsidP="00540755">
      <w:pPr>
        <w:pStyle w:val="NormalPACKT"/>
      </w:pPr>
      <w:r w:rsidRPr="0035484E">
        <w:t xml:space="preserve">In </w:t>
      </w:r>
      <w:r w:rsidRPr="0035484E">
        <w:rPr>
          <w:rStyle w:val="ItalicsPACKT"/>
        </w:rPr>
        <w:t>step 3</w:t>
      </w:r>
      <w:r w:rsidRPr="0035484E">
        <w:t xml:space="preserve">, </w:t>
      </w:r>
      <w:r>
        <w:t xml:space="preserve">you use </w:t>
      </w:r>
      <w:r w:rsidRPr="0035484E">
        <w:rPr>
          <w:rStyle w:val="CodeInTextPACKT"/>
        </w:rPr>
        <w:t>Suspend-VM</w:t>
      </w:r>
      <w:r>
        <w:t xml:space="preserve"> to pause the </w:t>
      </w:r>
      <w:proofErr w:type="spellStart"/>
      <w:r w:rsidRPr="0035484E">
        <w:rPr>
          <w:rStyle w:val="CodeInTextPACKT"/>
        </w:rPr>
        <w:t>PSDirect</w:t>
      </w:r>
      <w:proofErr w:type="spellEnd"/>
      <w:r>
        <w:t xml:space="preserve"> VM and observe its status, with the following output:</w:t>
      </w:r>
    </w:p>
    <w:p w14:paraId="63E6A981" w14:textId="55E58FDE" w:rsidR="0035484E" w:rsidRPr="0035484E" w:rsidRDefault="0035484E" w:rsidP="0035484E">
      <w:pPr>
        <w:pStyle w:val="FigurePACKT"/>
      </w:pPr>
      <w:r w:rsidRPr="0035484E">
        <w:drawing>
          <wp:inline distT="0" distB="0" distL="0" distR="0" wp14:anchorId="62CD1AA0" wp14:editId="1C9D328A">
            <wp:extent cx="4309859" cy="914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0322" cy="937836"/>
                    </a:xfrm>
                    <a:prstGeom prst="rect">
                      <a:avLst/>
                    </a:prstGeom>
                  </pic:spPr>
                </pic:pic>
              </a:graphicData>
            </a:graphic>
          </wp:inline>
        </w:drawing>
      </w:r>
    </w:p>
    <w:p w14:paraId="1E77C7ED" w14:textId="18B08ACA" w:rsidR="0035484E" w:rsidRDefault="0035484E" w:rsidP="00E8777D">
      <w:pPr>
        <w:pStyle w:val="FigureCaptionPACKT"/>
      </w:pPr>
      <w:r>
        <w:t xml:space="preserve">Figure 12.41: Pausing the </w:t>
      </w:r>
      <w:proofErr w:type="spellStart"/>
      <w:r>
        <w:t>PSDirect</w:t>
      </w:r>
      <w:proofErr w:type="spellEnd"/>
      <w:r>
        <w:t xml:space="preserve"> VM</w:t>
      </w:r>
    </w:p>
    <w:p w14:paraId="743D8AF6" w14:textId="084944E9" w:rsidR="0035484E" w:rsidRDefault="0035484E" w:rsidP="002E6FC7">
      <w:pPr>
        <w:pStyle w:val="LayoutInformationPACKT"/>
      </w:pPr>
      <w:r>
        <w:t>I</w:t>
      </w:r>
      <w:r w:rsidRPr="006D38BA">
        <w:t>nsert image B42024_</w:t>
      </w:r>
      <w:r>
        <w:t>12</w:t>
      </w:r>
      <w:r w:rsidRPr="006D38BA">
        <w:t>_</w:t>
      </w:r>
      <w:r>
        <w:t>41</w:t>
      </w:r>
      <w:r w:rsidRPr="006D38BA">
        <w:t>.png</w:t>
      </w:r>
    </w:p>
    <w:p w14:paraId="3193BF37" w14:textId="07E76B6D" w:rsidR="0035484E" w:rsidRDefault="0035484E" w:rsidP="00540755">
      <w:pPr>
        <w:pStyle w:val="NormalPACKT"/>
        <w:rPr>
          <w:lang w:val="en-GB"/>
        </w:rPr>
      </w:pPr>
      <w:r>
        <w:rPr>
          <w:lang w:val="en-GB"/>
        </w:rPr>
        <w:t xml:space="preserve">Having paused the </w:t>
      </w:r>
      <w:proofErr w:type="spellStart"/>
      <w:r w:rsidRPr="0035484E">
        <w:rPr>
          <w:rStyle w:val="CodeInTextPACKT"/>
        </w:rPr>
        <w:t>PSDirect</w:t>
      </w:r>
      <w:proofErr w:type="spellEnd"/>
      <w:r>
        <w:rPr>
          <w:lang w:val="en-GB"/>
        </w:rPr>
        <w:t xml:space="preserve"> VM, in </w:t>
      </w:r>
      <w:r w:rsidRPr="0035484E">
        <w:rPr>
          <w:rStyle w:val="ItalicsPACKT"/>
        </w:rPr>
        <w:t>step 4</w:t>
      </w:r>
      <w:r>
        <w:rPr>
          <w:lang w:val="en-GB"/>
        </w:rPr>
        <w:t xml:space="preserve">, you use the </w:t>
      </w:r>
      <w:r w:rsidRPr="0035484E">
        <w:rPr>
          <w:rStyle w:val="CodeInTextPACKT"/>
        </w:rPr>
        <w:t>Resume-VM</w:t>
      </w:r>
      <w:r>
        <w:rPr>
          <w:lang w:val="en-GB"/>
        </w:rPr>
        <w:t xml:space="preserve"> cmdlet to un-pause the VM, with the following output:</w:t>
      </w:r>
    </w:p>
    <w:p w14:paraId="5410E5C0" w14:textId="5D24CD86" w:rsidR="0035484E" w:rsidRDefault="0035484E" w:rsidP="0035484E">
      <w:pPr>
        <w:pStyle w:val="FigurePACKT"/>
        <w:rPr>
          <w:lang w:val="en-GB"/>
        </w:rPr>
      </w:pPr>
      <w:r>
        <w:lastRenderedPageBreak/>
        <w:drawing>
          <wp:inline distT="0" distB="0" distL="0" distR="0" wp14:anchorId="67ED8663" wp14:editId="357F2249">
            <wp:extent cx="4843526" cy="1028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84534" cy="1058648"/>
                    </a:xfrm>
                    <a:prstGeom prst="rect">
                      <a:avLst/>
                    </a:prstGeom>
                  </pic:spPr>
                </pic:pic>
              </a:graphicData>
            </a:graphic>
          </wp:inline>
        </w:drawing>
      </w:r>
    </w:p>
    <w:p w14:paraId="272C4354" w14:textId="56975D69" w:rsidR="0035484E" w:rsidRDefault="0035484E" w:rsidP="00E8777D">
      <w:pPr>
        <w:pStyle w:val="FigureCaptionPACKT"/>
      </w:pPr>
      <w:r>
        <w:t xml:space="preserve">Figure 12.42: Resuming the </w:t>
      </w:r>
      <w:proofErr w:type="spellStart"/>
      <w:r>
        <w:t>PSDirect</w:t>
      </w:r>
      <w:proofErr w:type="spellEnd"/>
      <w:r>
        <w:t xml:space="preserve"> VM</w:t>
      </w:r>
    </w:p>
    <w:p w14:paraId="681FC46E" w14:textId="77980B89" w:rsidR="0035484E" w:rsidRDefault="0035484E" w:rsidP="00F372E9">
      <w:pPr>
        <w:pStyle w:val="LayoutInformationPACKT"/>
      </w:pPr>
      <w:r>
        <w:t>I</w:t>
      </w:r>
      <w:r w:rsidRPr="006D38BA">
        <w:t>nsert image B42024_</w:t>
      </w:r>
      <w:r>
        <w:t>12</w:t>
      </w:r>
      <w:r w:rsidRPr="006D38BA">
        <w:t>_</w:t>
      </w:r>
      <w:r>
        <w:t>42</w:t>
      </w:r>
      <w:r w:rsidRPr="006D38BA">
        <w:t>.png</w:t>
      </w:r>
    </w:p>
    <w:p w14:paraId="03E9B5F9" w14:textId="5D3BB0F5" w:rsidR="0035484E" w:rsidRDefault="0035484E" w:rsidP="00540755">
      <w:pPr>
        <w:pStyle w:val="NormalPACKT"/>
        <w:rPr>
          <w:lang w:val="en-GB"/>
        </w:rPr>
      </w:pPr>
      <w:r>
        <w:rPr>
          <w:lang w:val="en-GB"/>
        </w:rPr>
        <w:t xml:space="preserve">In </w:t>
      </w:r>
      <w:r w:rsidRPr="0035484E">
        <w:rPr>
          <w:rStyle w:val="ItalicsPACKT"/>
        </w:rPr>
        <w:t>step 5</w:t>
      </w:r>
      <w:r>
        <w:rPr>
          <w:lang w:val="en-GB"/>
        </w:rPr>
        <w:t xml:space="preserve">, you save the </w:t>
      </w:r>
      <w:proofErr w:type="spellStart"/>
      <w:r w:rsidRPr="0035484E">
        <w:rPr>
          <w:rStyle w:val="CodeInTextPACKT"/>
        </w:rPr>
        <w:t>PSDirect</w:t>
      </w:r>
      <w:proofErr w:type="spellEnd"/>
      <w:r>
        <w:rPr>
          <w:lang w:val="en-GB"/>
        </w:rPr>
        <w:t xml:space="preserve"> VM, with output like this:</w:t>
      </w:r>
    </w:p>
    <w:p w14:paraId="56008A82" w14:textId="2E18261B" w:rsidR="0035484E" w:rsidRDefault="0035484E" w:rsidP="0035484E">
      <w:pPr>
        <w:pStyle w:val="FigurePACKT"/>
        <w:rPr>
          <w:lang w:val="en-GB"/>
        </w:rPr>
      </w:pPr>
      <w:r>
        <w:drawing>
          <wp:inline distT="0" distB="0" distL="0" distR="0" wp14:anchorId="6F7AAEED" wp14:editId="6C90D4EC">
            <wp:extent cx="4178651" cy="9620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6475" cy="966129"/>
                    </a:xfrm>
                    <a:prstGeom prst="rect">
                      <a:avLst/>
                    </a:prstGeom>
                  </pic:spPr>
                </pic:pic>
              </a:graphicData>
            </a:graphic>
          </wp:inline>
        </w:drawing>
      </w:r>
    </w:p>
    <w:p w14:paraId="16D491AC" w14:textId="1C665CE8" w:rsidR="0035484E" w:rsidRDefault="0035484E" w:rsidP="00E8777D">
      <w:pPr>
        <w:pStyle w:val="FigureCaptionPACKT"/>
      </w:pPr>
      <w:r>
        <w:t xml:space="preserve">Figure 12.43: Saving the </w:t>
      </w:r>
      <w:proofErr w:type="spellStart"/>
      <w:r>
        <w:t>PSDirect</w:t>
      </w:r>
      <w:proofErr w:type="spellEnd"/>
      <w:r>
        <w:t xml:space="preserve"> VM</w:t>
      </w:r>
    </w:p>
    <w:p w14:paraId="73E538F1" w14:textId="7DF128D9" w:rsidR="0035484E" w:rsidRDefault="0035484E" w:rsidP="008225D7">
      <w:pPr>
        <w:pStyle w:val="LayoutInformationPACKT"/>
      </w:pPr>
      <w:r>
        <w:t>I</w:t>
      </w:r>
      <w:r w:rsidRPr="006D38BA">
        <w:t>nsert image B42024_</w:t>
      </w:r>
      <w:r>
        <w:t>12</w:t>
      </w:r>
      <w:r w:rsidRPr="006D38BA">
        <w:t>_</w:t>
      </w:r>
      <w:r>
        <w:t>43</w:t>
      </w:r>
      <w:r w:rsidRPr="006D38BA">
        <w:t>.png</w:t>
      </w:r>
    </w:p>
    <w:p w14:paraId="27B8FF66" w14:textId="6C0C175E" w:rsidR="0035484E" w:rsidRDefault="0035484E" w:rsidP="00540755">
      <w:pPr>
        <w:pStyle w:val="NormalPACKT"/>
      </w:pPr>
      <w:r>
        <w:t xml:space="preserve">You can resume a saved VM by using the </w:t>
      </w:r>
      <w:r w:rsidRPr="0035484E">
        <w:rPr>
          <w:rStyle w:val="CodeInTextPACKT"/>
        </w:rPr>
        <w:t>Start-VM</w:t>
      </w:r>
      <w:r>
        <w:t xml:space="preserve"> command, as you see in </w:t>
      </w:r>
      <w:r w:rsidRPr="0035484E">
        <w:rPr>
          <w:rStyle w:val="ItalicsPACKT"/>
        </w:rPr>
        <w:t>step 6</w:t>
      </w:r>
      <w:r>
        <w:t>, which creates output like this:</w:t>
      </w:r>
    </w:p>
    <w:p w14:paraId="26E95135" w14:textId="3DB070D6" w:rsidR="0035484E" w:rsidRPr="0035484E" w:rsidRDefault="0035484E" w:rsidP="0035484E">
      <w:pPr>
        <w:pStyle w:val="FigurePACKT"/>
      </w:pPr>
      <w:r>
        <w:drawing>
          <wp:inline distT="0" distB="0" distL="0" distR="0" wp14:anchorId="34E59849" wp14:editId="5301A3FA">
            <wp:extent cx="4356419" cy="9334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8761" cy="940380"/>
                    </a:xfrm>
                    <a:prstGeom prst="rect">
                      <a:avLst/>
                    </a:prstGeom>
                  </pic:spPr>
                </pic:pic>
              </a:graphicData>
            </a:graphic>
          </wp:inline>
        </w:drawing>
      </w:r>
    </w:p>
    <w:p w14:paraId="04D4C649" w14:textId="6AC5BEA6" w:rsidR="0035484E" w:rsidRDefault="0035484E" w:rsidP="00E8777D">
      <w:pPr>
        <w:pStyle w:val="FigureCaptionPACKT"/>
      </w:pPr>
      <w:r>
        <w:t xml:space="preserve">Figure 12.44: Resuming the </w:t>
      </w:r>
      <w:proofErr w:type="spellStart"/>
      <w:r>
        <w:t>PSDirect</w:t>
      </w:r>
      <w:proofErr w:type="spellEnd"/>
      <w:r>
        <w:t xml:space="preserve"> VM (after you saved it)</w:t>
      </w:r>
    </w:p>
    <w:p w14:paraId="25FC8A5D" w14:textId="52C00A11" w:rsidR="0035484E" w:rsidRDefault="0035484E" w:rsidP="006D2AF7">
      <w:pPr>
        <w:pStyle w:val="LayoutInformationPACKT"/>
      </w:pPr>
      <w:r>
        <w:t>I</w:t>
      </w:r>
      <w:r w:rsidRPr="006D38BA">
        <w:t>nsert image B42024_</w:t>
      </w:r>
      <w:r>
        <w:t>12</w:t>
      </w:r>
      <w:r w:rsidRPr="006D38BA">
        <w:t>_</w:t>
      </w:r>
      <w:r>
        <w:t>44</w:t>
      </w:r>
      <w:r w:rsidRPr="006D38BA">
        <w:t>.png</w:t>
      </w:r>
    </w:p>
    <w:p w14:paraId="386CC324" w14:textId="77777777" w:rsidR="0035484E" w:rsidRDefault="0035484E" w:rsidP="00540755">
      <w:pPr>
        <w:pStyle w:val="NormalPACKT"/>
      </w:pPr>
      <w:r w:rsidRPr="0035484E">
        <w:rPr>
          <w:rStyle w:val="ItalicsPACKT"/>
        </w:rPr>
        <w:t>Step 7</w:t>
      </w:r>
      <w:r>
        <w:t xml:space="preserve"> demonstrates using the </w:t>
      </w:r>
      <w:r w:rsidRPr="0035484E">
        <w:rPr>
          <w:rStyle w:val="CodeInTextPACKT"/>
        </w:rPr>
        <w:t>Restart-VM</w:t>
      </w:r>
      <w:r>
        <w:t xml:space="preserve"> cmdlet to restart the </w:t>
      </w:r>
      <w:proofErr w:type="spellStart"/>
      <w:r w:rsidRPr="0035484E">
        <w:rPr>
          <w:rStyle w:val="CodeInTextPACKT"/>
        </w:rPr>
        <w:t>PSDirect</w:t>
      </w:r>
      <w:proofErr w:type="spellEnd"/>
      <w:r>
        <w:t xml:space="preserve"> VM. The output from this step looks like this:</w:t>
      </w:r>
    </w:p>
    <w:p w14:paraId="38D452E9" w14:textId="30696191" w:rsidR="0035484E" w:rsidRDefault="0035484E" w:rsidP="0035484E">
      <w:pPr>
        <w:pStyle w:val="FigurePACKT"/>
      </w:pPr>
      <w:r>
        <w:lastRenderedPageBreak/>
        <w:drawing>
          <wp:inline distT="0" distB="0" distL="0" distR="0" wp14:anchorId="55D0CB12" wp14:editId="639DD279">
            <wp:extent cx="4442910" cy="9239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24425" cy="940876"/>
                    </a:xfrm>
                    <a:prstGeom prst="rect">
                      <a:avLst/>
                    </a:prstGeom>
                  </pic:spPr>
                </pic:pic>
              </a:graphicData>
            </a:graphic>
          </wp:inline>
        </w:drawing>
      </w:r>
    </w:p>
    <w:p w14:paraId="5B4CEB63" w14:textId="70E2DBFB" w:rsidR="0035484E" w:rsidRDefault="0035484E" w:rsidP="00E8777D">
      <w:pPr>
        <w:pStyle w:val="FigureCaptionPACKT"/>
      </w:pPr>
      <w:r>
        <w:t xml:space="preserve">Figure 12.45: Restarting the </w:t>
      </w:r>
      <w:proofErr w:type="spellStart"/>
      <w:r>
        <w:t>PSDirect</w:t>
      </w:r>
      <w:proofErr w:type="spellEnd"/>
      <w:r>
        <w:t xml:space="preserve"> VM</w:t>
      </w:r>
    </w:p>
    <w:p w14:paraId="30EF0AFC" w14:textId="3F2FC7C9" w:rsidR="0035484E" w:rsidRDefault="0035484E" w:rsidP="0073119C">
      <w:pPr>
        <w:pStyle w:val="LayoutInformationPACKT"/>
      </w:pPr>
      <w:r>
        <w:t>I</w:t>
      </w:r>
      <w:r w:rsidRPr="006D38BA">
        <w:t>nsert image B42024_</w:t>
      </w:r>
      <w:r>
        <w:t>12</w:t>
      </w:r>
      <w:r w:rsidRPr="006D38BA">
        <w:t>_</w:t>
      </w:r>
      <w:r>
        <w:t>45</w:t>
      </w:r>
      <w:r w:rsidRPr="006D38BA">
        <w:t>.png</w:t>
      </w:r>
    </w:p>
    <w:p w14:paraId="27105000" w14:textId="66FC516D" w:rsidR="0035484E" w:rsidRDefault="007F2DF4" w:rsidP="00540755">
      <w:pPr>
        <w:pStyle w:val="NormalPACKT"/>
      </w:pPr>
      <w:r>
        <w:t xml:space="preserve">In the previous step, you restarted the VM, which can take some time, depending on your VM host and VM size. In </w:t>
      </w:r>
      <w:r w:rsidRPr="007F2DF4">
        <w:rPr>
          <w:rStyle w:val="ItalicsPACKT"/>
        </w:rPr>
        <w:t>step 8</w:t>
      </w:r>
      <w:r>
        <w:t xml:space="preserve">, you wait for the VM to have restarted, then use </w:t>
      </w:r>
      <w:r w:rsidRPr="007F2DF4">
        <w:rPr>
          <w:rStyle w:val="CodeInTextPACKT"/>
        </w:rPr>
        <w:t>Get-VM</w:t>
      </w:r>
      <w:r>
        <w:t xml:space="preserve"> to observe the status of the </w:t>
      </w:r>
      <w:proofErr w:type="spellStart"/>
      <w:r w:rsidRPr="007F2DF4">
        <w:rPr>
          <w:rStyle w:val="CodeInTextPACKT"/>
        </w:rPr>
        <w:t>PSDirect</w:t>
      </w:r>
      <w:proofErr w:type="spellEnd"/>
      <w:r>
        <w:t xml:space="preserve"> VM, like this:</w:t>
      </w:r>
    </w:p>
    <w:p w14:paraId="59DF7821" w14:textId="63C224DF" w:rsidR="007F2DF4" w:rsidRDefault="007F2DF4" w:rsidP="007F2DF4">
      <w:pPr>
        <w:pStyle w:val="FigurePACKT"/>
      </w:pPr>
      <w:r>
        <w:drawing>
          <wp:inline distT="0" distB="0" distL="0" distR="0" wp14:anchorId="2A0D5FF8" wp14:editId="705DBFDF">
            <wp:extent cx="4558057" cy="895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28853" cy="909257"/>
                    </a:xfrm>
                    <a:prstGeom prst="rect">
                      <a:avLst/>
                    </a:prstGeom>
                  </pic:spPr>
                </pic:pic>
              </a:graphicData>
            </a:graphic>
          </wp:inline>
        </w:drawing>
      </w:r>
    </w:p>
    <w:p w14:paraId="5756F23F" w14:textId="615F3C0A" w:rsidR="007F2DF4" w:rsidRDefault="007F2DF4" w:rsidP="00E8777D">
      <w:pPr>
        <w:pStyle w:val="FigureCaptionPACKT"/>
      </w:pPr>
      <w:r>
        <w:t xml:space="preserve">Figure 12.46: Waiting for the </w:t>
      </w:r>
      <w:proofErr w:type="spellStart"/>
      <w:r>
        <w:t>PSDirect</w:t>
      </w:r>
      <w:proofErr w:type="spellEnd"/>
      <w:r>
        <w:t xml:space="preserve"> VM to restart</w:t>
      </w:r>
    </w:p>
    <w:p w14:paraId="3D9831A7" w14:textId="1B1E3C48" w:rsidR="007F2DF4" w:rsidRDefault="007F2DF4" w:rsidP="004B20A3">
      <w:pPr>
        <w:pStyle w:val="LayoutInformationPACKT"/>
      </w:pPr>
      <w:r>
        <w:t>I</w:t>
      </w:r>
      <w:r w:rsidRPr="006D38BA">
        <w:t>nsert image B42024_</w:t>
      </w:r>
      <w:r>
        <w:t>12</w:t>
      </w:r>
      <w:r w:rsidRPr="006D38BA">
        <w:t>_</w:t>
      </w:r>
      <w:r>
        <w:t>46</w:t>
      </w:r>
      <w:r w:rsidRPr="006D38BA">
        <w:t>.png</w:t>
      </w:r>
    </w:p>
    <w:p w14:paraId="2C872303" w14:textId="7591050E" w:rsidR="007F2DF4" w:rsidRDefault="007F2DF4" w:rsidP="00540755">
      <w:pPr>
        <w:pStyle w:val="NormalPACKT"/>
      </w:pPr>
      <w:r>
        <w:t xml:space="preserve">In the final step in this recipe, </w:t>
      </w:r>
      <w:r w:rsidRPr="00540FE0">
        <w:rPr>
          <w:rStyle w:val="ItalicsPACKT"/>
        </w:rPr>
        <w:t>step 9</w:t>
      </w:r>
      <w:r>
        <w:t>, you perform a hard power</w:t>
      </w:r>
      <w:r w:rsidR="00BC47B2">
        <w:t xml:space="preserve"> </w:t>
      </w:r>
      <w:r>
        <w:t xml:space="preserve">off of the </w:t>
      </w:r>
      <w:proofErr w:type="spellStart"/>
      <w:r w:rsidRPr="00540FE0">
        <w:rPr>
          <w:rStyle w:val="CodeInTextPACKT"/>
        </w:rPr>
        <w:t>PSDirect</w:t>
      </w:r>
      <w:proofErr w:type="spellEnd"/>
      <w:r>
        <w:t xml:space="preserve"> VM, with output like this:</w:t>
      </w:r>
    </w:p>
    <w:p w14:paraId="36B78191" w14:textId="52CF252D" w:rsidR="007F2DF4" w:rsidDel="00E8777D" w:rsidRDefault="00E8777D" w:rsidP="007F2DF4">
      <w:pPr>
        <w:pStyle w:val="FigurePACKT"/>
        <w:rPr>
          <w:del w:id="368" w:author="Thomas Lee" w:date="2021-05-18T20:51:00Z"/>
        </w:rPr>
      </w:pPr>
      <w:ins w:id="369" w:author="Thomas Lee" w:date="2021-05-18T20:52:00Z">
        <w:r>
          <w:drawing>
            <wp:inline distT="0" distB="0" distL="0" distR="0" wp14:anchorId="6FD209B5" wp14:editId="4151C3A0">
              <wp:extent cx="4114800" cy="82659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24268" cy="828499"/>
                      </a:xfrm>
                      <a:prstGeom prst="rect">
                        <a:avLst/>
                      </a:prstGeom>
                    </pic:spPr>
                  </pic:pic>
                </a:graphicData>
              </a:graphic>
            </wp:inline>
          </w:drawing>
        </w:r>
      </w:ins>
      <w:ins w:id="370" w:author="Thomas Lee" w:date="2021-05-18T20:51:00Z">
        <w:r w:rsidDel="00E8777D">
          <w:t xml:space="preserve"> </w:t>
        </w:r>
      </w:ins>
      <w:commentRangeStart w:id="371"/>
      <w:del w:id="372" w:author="Thomas Lee" w:date="2021-05-18T20:51:00Z">
        <w:r w:rsidR="007F2DF4" w:rsidDel="00E8777D">
          <w:drawing>
            <wp:inline distT="0" distB="0" distL="0" distR="0" wp14:anchorId="1F434720" wp14:editId="022700FC">
              <wp:extent cx="4062979" cy="952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29307" cy="968050"/>
                      </a:xfrm>
                      <a:prstGeom prst="rect">
                        <a:avLst/>
                      </a:prstGeom>
                    </pic:spPr>
                  </pic:pic>
                </a:graphicData>
              </a:graphic>
            </wp:inline>
          </w:drawing>
        </w:r>
      </w:del>
      <w:commentRangeEnd w:id="371"/>
      <w:r w:rsidR="003426C0">
        <w:rPr>
          <w:rStyle w:val="CommentReference"/>
          <w:rFonts w:ascii="Times New Roman" w:hAnsi="Times New Roman"/>
          <w:noProof w:val="0"/>
        </w:rPr>
        <w:commentReference w:id="371"/>
      </w:r>
      <w:ins w:id="373" w:author="Thomas Lee" w:date="2021-05-18T20:51:00Z">
        <w:r w:rsidRPr="00E8777D">
          <w:t xml:space="preserve"> </w:t>
        </w:r>
      </w:ins>
    </w:p>
    <w:p w14:paraId="448F36C1" w14:textId="307A52FA" w:rsidR="007F2DF4" w:rsidRDefault="007F2DF4" w:rsidP="00E8777D">
      <w:pPr>
        <w:pStyle w:val="FigurePACKT"/>
        <w:pPrChange w:id="374" w:author="Thomas Lee" w:date="2021-05-18T20:51:00Z">
          <w:pPr>
            <w:pStyle w:val="FigureCaptionPACKT"/>
          </w:pPr>
        </w:pPrChange>
      </w:pPr>
      <w:r>
        <w:t>Figure 12.47: Turning off the PSDirect VM</w:t>
      </w:r>
    </w:p>
    <w:p w14:paraId="2C4EFFB3" w14:textId="73AE27A2" w:rsidR="0035484E" w:rsidRPr="0035484E" w:rsidRDefault="007F2DF4" w:rsidP="003426C0">
      <w:pPr>
        <w:pStyle w:val="LayoutInformationPACKT"/>
      </w:pPr>
      <w:r>
        <w:t>I</w:t>
      </w:r>
      <w:r w:rsidRPr="006D38BA">
        <w:t>nsert image B42024_</w:t>
      </w:r>
      <w:r>
        <w:t>12</w:t>
      </w:r>
      <w:r w:rsidRPr="006D38BA">
        <w:t>_</w:t>
      </w:r>
      <w:r>
        <w:t>47</w:t>
      </w:r>
      <w:r w:rsidRPr="006D38BA">
        <w:t>.png</w:t>
      </w:r>
      <w:r w:rsidR="0035484E">
        <w:t xml:space="preserve">         </w:t>
      </w:r>
    </w:p>
    <w:p w14:paraId="38717E53" w14:textId="7CF712DF" w:rsidR="00F157F0" w:rsidRDefault="00F157F0" w:rsidP="00F157F0">
      <w:pPr>
        <w:pStyle w:val="Heading2"/>
      </w:pPr>
      <w:r>
        <w:lastRenderedPageBreak/>
        <w:t>There</w:t>
      </w:r>
      <w:r w:rsidR="002D7D95">
        <w:t>'</w:t>
      </w:r>
      <w:r>
        <w:t>s more...</w:t>
      </w:r>
    </w:p>
    <w:p w14:paraId="27CB7107" w14:textId="0027B807" w:rsidR="00F157F0" w:rsidRDefault="007F2DF4" w:rsidP="00540755">
      <w:pPr>
        <w:pStyle w:val="NormalPACKT"/>
        <w:rPr>
          <w:ins w:id="375" w:author="Thomas Lee" w:date="2021-05-18T20:56:00Z"/>
          <w:lang w:val="en-GB"/>
        </w:rPr>
      </w:pPr>
      <w:commentRangeStart w:id="376"/>
      <w:r>
        <w:rPr>
          <w:lang w:val="en-GB"/>
        </w:rPr>
        <w:t>Managing the state of VMs is straightforward with the cmdlets in the Hyper-V module.</w:t>
      </w:r>
      <w:commentRangeEnd w:id="376"/>
      <w:r w:rsidR="00612FC2">
        <w:rPr>
          <w:rStyle w:val="CommentReference"/>
          <w:color w:val="auto"/>
        </w:rPr>
        <w:commentReference w:id="376"/>
      </w:r>
      <w:ins w:id="377" w:author="Thomas Lee" w:date="2021-05-18T20:53:00Z">
        <w:r w:rsidR="00E8777D">
          <w:rPr>
            <w:lang w:val="en-GB"/>
          </w:rPr>
          <w:t xml:space="preserve"> You can start and stop a VM just like you </w:t>
        </w:r>
      </w:ins>
      <w:ins w:id="378" w:author="Thomas Lee" w:date="2021-05-18T20:54:00Z">
        <w:r w:rsidR="00E8777D">
          <w:rPr>
            <w:lang w:val="en-GB"/>
          </w:rPr>
          <w:t xml:space="preserve">do with physical machines. The Hyper-V cmdlets allow you to start a VM on a Hyper-V host, and wait until it is far enough along in the </w:t>
        </w:r>
        <w:proofErr w:type="spellStart"/>
        <w:r w:rsidR="00E8777D">
          <w:rPr>
            <w:lang w:val="en-GB"/>
          </w:rPr>
          <w:t>startup</w:t>
        </w:r>
        <w:proofErr w:type="spellEnd"/>
        <w:r w:rsidR="00E8777D">
          <w:rPr>
            <w:lang w:val="en-GB"/>
          </w:rPr>
          <w:t xml:space="preserve"> process </w:t>
        </w:r>
      </w:ins>
      <w:ins w:id="379" w:author="Thomas Lee" w:date="2021-05-18T20:55:00Z">
        <w:r w:rsidR="00E8777D">
          <w:rPr>
            <w:lang w:val="en-GB"/>
          </w:rPr>
          <w:t xml:space="preserve">to enable you to interact with the VM. This is an important </w:t>
        </w:r>
      </w:ins>
      <w:ins w:id="380" w:author="Thomas Lee" w:date="2021-05-18T20:57:00Z">
        <w:r w:rsidR="005727B7">
          <w:rPr>
            <w:lang w:val="en-GB"/>
          </w:rPr>
          <w:t>feature</w:t>
        </w:r>
      </w:ins>
      <w:ins w:id="381" w:author="Thomas Lee" w:date="2021-05-18T20:55:00Z">
        <w:r w:rsidR="00E8777D">
          <w:rPr>
            <w:lang w:val="en-GB"/>
          </w:rPr>
          <w:t xml:space="preserve"> for automation. </w:t>
        </w:r>
      </w:ins>
    </w:p>
    <w:p w14:paraId="74CB21CC" w14:textId="2F73907E" w:rsidR="00E8777D" w:rsidRDefault="00E8777D" w:rsidP="00540755">
      <w:pPr>
        <w:pStyle w:val="NormalPACKT"/>
        <w:rPr>
          <w:lang w:val="en-GB"/>
        </w:rPr>
      </w:pPr>
      <w:ins w:id="382" w:author="Thomas Lee" w:date="2021-05-18T20:56:00Z">
        <w:r>
          <w:rPr>
            <w:lang w:val="en-GB"/>
          </w:rPr>
          <w:t xml:space="preserve">In some </w:t>
        </w:r>
      </w:ins>
      <w:ins w:id="383" w:author="Thomas Lee" w:date="2021-05-18T20:57:00Z">
        <w:r w:rsidR="005727B7">
          <w:rPr>
            <w:lang w:val="en-GB"/>
          </w:rPr>
          <w:t>scenarios</w:t>
        </w:r>
      </w:ins>
      <w:ins w:id="384" w:author="Thomas Lee" w:date="2021-05-18T20:56:00Z">
        <w:r>
          <w:rPr>
            <w:lang w:val="en-GB"/>
          </w:rPr>
          <w:t>, saving a VM is very useful.</w:t>
        </w:r>
        <w:r w:rsidR="005727B7">
          <w:rPr>
            <w:lang w:val="en-GB"/>
          </w:rPr>
          <w:t xml:space="preserve"> If you have VMs you use infrequently, you could save them rather than shutting them down, thu</w:t>
        </w:r>
      </w:ins>
      <w:ins w:id="385" w:author="Thomas Lee" w:date="2021-05-18T20:57:00Z">
        <w:r w:rsidR="005727B7">
          <w:rPr>
            <w:lang w:val="en-GB"/>
          </w:rPr>
          <w:t xml:space="preserve">s improving the VM </w:t>
        </w:r>
        <w:proofErr w:type="spellStart"/>
        <w:r w:rsidR="005727B7">
          <w:rPr>
            <w:lang w:val="en-GB"/>
          </w:rPr>
          <w:t>startup</w:t>
        </w:r>
        <w:proofErr w:type="spellEnd"/>
        <w:r w:rsidR="005727B7">
          <w:rPr>
            <w:lang w:val="en-GB"/>
          </w:rPr>
          <w:t xml:space="preserve"> time, </w:t>
        </w:r>
        <w:proofErr w:type="gramStart"/>
        <w:r w:rsidR="005727B7">
          <w:rPr>
            <w:lang w:val="en-GB"/>
          </w:rPr>
          <w:t>You</w:t>
        </w:r>
        <w:proofErr w:type="gramEnd"/>
        <w:r w:rsidR="005727B7">
          <w:rPr>
            <w:lang w:val="en-GB"/>
          </w:rPr>
          <w:t xml:space="preserve"> </w:t>
        </w:r>
        <w:proofErr w:type="spellStart"/>
        <w:r w:rsidR="005727B7">
          <w:rPr>
            <w:lang w:val="en-GB"/>
          </w:rPr>
          <w:t>mght</w:t>
        </w:r>
        <w:proofErr w:type="spellEnd"/>
        <w:r w:rsidR="005727B7">
          <w:rPr>
            <w:lang w:val="en-GB"/>
          </w:rPr>
          <w:t xml:space="preserve"> also save all the VMs when you need to reboot the VM host. </w:t>
        </w:r>
      </w:ins>
    </w:p>
    <w:p w14:paraId="0881D6F5" w14:textId="5A4D4243" w:rsidR="00F157F0" w:rsidRPr="009D0F10" w:rsidRDefault="00F157F0" w:rsidP="00F157F0">
      <w:pPr>
        <w:pStyle w:val="Heading1"/>
        <w:tabs>
          <w:tab w:val="left" w:pos="0"/>
        </w:tabs>
      </w:pPr>
      <w:r>
        <w:rPr>
          <w:lang w:val="en-US"/>
        </w:rPr>
        <w:t xml:space="preserve">Managing </w:t>
      </w:r>
      <w:r w:rsidR="00C4498A">
        <w:rPr>
          <w:lang w:val="en-US"/>
        </w:rPr>
        <w:t>VM and storage movement</w:t>
      </w:r>
    </w:p>
    <w:p w14:paraId="394FF52B" w14:textId="0F6C458A" w:rsidR="00D00587" w:rsidRPr="00D00587" w:rsidRDefault="00D00587" w:rsidP="00540755">
      <w:pPr>
        <w:pStyle w:val="NormalPACKT"/>
      </w:pPr>
      <w:r w:rsidRPr="00D00587">
        <w:t xml:space="preserve">Hyper-V enables you to move a VM </w:t>
      </w:r>
      <w:r w:rsidR="0035484E">
        <w:t>to a new VM host and move a VM</w:t>
      </w:r>
      <w:r w:rsidR="002D7D95">
        <w:t>'</w:t>
      </w:r>
      <w:r w:rsidR="0035484E">
        <w:t>s storage</w:t>
      </w:r>
      <w:r w:rsidRPr="00D00587">
        <w:t xml:space="preserve"> to a new location. Moving a VM and moving a VM</w:t>
      </w:r>
      <w:r w:rsidR="002D7D95">
        <w:t>'</w:t>
      </w:r>
      <w:r w:rsidRPr="00D00587">
        <w:t>s storage are two important features you can use to manage your Hyper-V hosts.</w:t>
      </w:r>
    </w:p>
    <w:p w14:paraId="5B490E56" w14:textId="73D6A2BA" w:rsidR="00D00587" w:rsidRPr="00D00587" w:rsidRDefault="00D00587" w:rsidP="00540755">
      <w:pPr>
        <w:pStyle w:val="NormalPACKT"/>
      </w:pPr>
      <w:r w:rsidRPr="00D00587">
        <w:t xml:space="preserve">With live migration, you can move a Hyper-V VM to a different VM host with no downtime. </w:t>
      </w:r>
      <w:r w:rsidR="007F2DF4">
        <w:t xml:space="preserve">Storage migration </w:t>
      </w:r>
      <w:r w:rsidRPr="00D00587">
        <w:t>works best</w:t>
      </w:r>
      <w:r w:rsidR="007F2DF4">
        <w:t xml:space="preserve"> </w:t>
      </w:r>
      <w:r w:rsidRPr="00D00587">
        <w:t xml:space="preserve">when the VM is held on shared storage (via a </w:t>
      </w:r>
      <w:proofErr w:type="spellStart"/>
      <w:r w:rsidRPr="00D00587">
        <w:t>fib</w:t>
      </w:r>
      <w:r>
        <w:t>re</w:t>
      </w:r>
      <w:proofErr w:type="spellEnd"/>
      <w:r w:rsidRPr="00D00587">
        <w:t xml:space="preserve"> channel SAN, iSCSI, or SMB). You can also move a VM</w:t>
      </w:r>
      <w:r w:rsidR="002D7D95">
        <w:t>'</w:t>
      </w:r>
      <w:r w:rsidRPr="00D00587">
        <w:t>s storage (any VHD/VHDX associated with the VM) to a different location. You can also combine these and move a VM supported by local storage to another Hyper-V host (moving both the VM and the underlying storage).</w:t>
      </w:r>
    </w:p>
    <w:p w14:paraId="24DAD158" w14:textId="561A905B" w:rsidR="00D00587" w:rsidRPr="00D00587" w:rsidRDefault="00D00587" w:rsidP="00540755">
      <w:pPr>
        <w:pStyle w:val="NormalPACKT"/>
      </w:pPr>
      <w:r w:rsidRPr="00D00587">
        <w:t xml:space="preserve">In this recipe, you first move the storage for the </w:t>
      </w:r>
      <w:proofErr w:type="spellStart"/>
      <w:r w:rsidR="00E85C19" w:rsidRPr="00540FE0">
        <w:rPr>
          <w:rStyle w:val="CodeInTextPACKT"/>
        </w:rPr>
        <w:t>PSDirect</w:t>
      </w:r>
      <w:proofErr w:type="spellEnd"/>
      <w:r w:rsidRPr="00D00587">
        <w:t xml:space="preserve"> VM. You created this VM in the</w:t>
      </w:r>
      <w:r w:rsidR="007F2DF4">
        <w:t xml:space="preserve"> recipe</w:t>
      </w:r>
      <w:r w:rsidRPr="00D00587">
        <w:t xml:space="preserve"> </w:t>
      </w:r>
      <w:commentRangeStart w:id="386"/>
      <w:commentRangeStart w:id="387"/>
      <w:r w:rsidRPr="00D00587">
        <w:rPr>
          <w:rStyle w:val="ItalicsPACKT"/>
        </w:rPr>
        <w:t xml:space="preserve">Creating a </w:t>
      </w:r>
      <w:ins w:id="388" w:author="Thomas Lee" w:date="2021-05-19T12:53:00Z">
        <w:r w:rsidR="00540755">
          <w:rPr>
            <w:rStyle w:val="ItalicsPACKT"/>
          </w:rPr>
          <w:t>Hyper-V VM</w:t>
        </w:r>
      </w:ins>
      <w:del w:id="389" w:author="Thomas Lee" w:date="2021-05-19T12:53:00Z">
        <w:r w:rsidRPr="00D00587" w:rsidDel="00540755">
          <w:rPr>
            <w:rStyle w:val="ItalicsPACKT"/>
          </w:rPr>
          <w:delText>virtual machine</w:delText>
        </w:r>
      </w:del>
      <w:r w:rsidRPr="00D00587">
        <w:t xml:space="preserve"> </w:t>
      </w:r>
      <w:commentRangeEnd w:id="386"/>
      <w:r w:rsidR="002B0C03">
        <w:rPr>
          <w:rStyle w:val="CommentReference"/>
          <w:color w:val="auto"/>
        </w:rPr>
        <w:commentReference w:id="386"/>
      </w:r>
      <w:commentRangeEnd w:id="387"/>
      <w:r w:rsidR="00540755">
        <w:rPr>
          <w:rStyle w:val="CommentReference"/>
          <w:color w:val="auto"/>
        </w:rPr>
        <w:commentReference w:id="387"/>
      </w:r>
      <w:r w:rsidRPr="00D00587">
        <w:t>and stored the VM configuration and the VM</w:t>
      </w:r>
      <w:r w:rsidR="002D7D95">
        <w:t>'</w:t>
      </w:r>
      <w:r w:rsidRPr="00D00587">
        <w:t>s VHD on the H: drive. To move the storage, you create a new SMB share and then move the VM</w:t>
      </w:r>
      <w:r w:rsidR="002D7D95">
        <w:t>'</w:t>
      </w:r>
      <w:r w:rsidRPr="00D00587">
        <w:t>s storage to the new SMB share.</w:t>
      </w:r>
    </w:p>
    <w:p w14:paraId="782029D3" w14:textId="7EF8F7AD" w:rsidR="00F157F0" w:rsidRPr="00D00587" w:rsidRDefault="00D00587" w:rsidP="00540755">
      <w:pPr>
        <w:pStyle w:val="NormalPACKT"/>
      </w:pPr>
      <w:r w:rsidRPr="00D00587">
        <w:t xml:space="preserve">In the second part of this recipe, you do a live migration of the </w:t>
      </w:r>
      <w:proofErr w:type="spellStart"/>
      <w:r w:rsidRPr="00D00587">
        <w:rPr>
          <w:rStyle w:val="CodeInTextPACKT"/>
        </w:rPr>
        <w:t>PSDirect</w:t>
      </w:r>
      <w:proofErr w:type="spellEnd"/>
      <w:r w:rsidRPr="00D00587">
        <w:t xml:space="preserve"> VM from </w:t>
      </w:r>
      <w:r w:rsidRPr="00D00587">
        <w:rPr>
          <w:rStyle w:val="CodeInTextPACKT"/>
        </w:rPr>
        <w:t>HV1</w:t>
      </w:r>
      <w:r w:rsidRPr="00D00587">
        <w:t xml:space="preserve"> to </w:t>
      </w:r>
      <w:r w:rsidRPr="00D00587">
        <w:rPr>
          <w:rStyle w:val="CodeInTextPACKT"/>
        </w:rPr>
        <w:t>HV2</w:t>
      </w:r>
      <w:r w:rsidR="007F2DF4" w:rsidRPr="007F2DF4">
        <w:t xml:space="preserve">. </w:t>
      </w:r>
      <w:del w:id="390" w:author="Lucy Wan" w:date="2021-04-21T12:33:00Z">
        <w:r w:rsidR="007F2DF4" w:rsidRPr="007F2DF4" w:rsidDel="00302A1F">
          <w:delText>You perform the migration</w:delText>
        </w:r>
        <w:r w:rsidRPr="007F2DF4" w:rsidDel="00302A1F">
          <w:delText xml:space="preserve"> while the</w:delText>
        </w:r>
        <w:r w:rsidRPr="00D00587" w:rsidDel="00302A1F">
          <w:delText xml:space="preserve"> VM is running. </w:delText>
        </w:r>
      </w:del>
      <w:r w:rsidR="007F2DF4">
        <w:t xml:space="preserve">This VM movement is known as live migration </w:t>
      </w:r>
      <w:ins w:id="391" w:author="Lucy Wan" w:date="2021-04-21T12:33:00Z">
        <w:r w:rsidR="002C7749">
          <w:t>because</w:t>
        </w:r>
      </w:ins>
      <w:del w:id="392" w:author="Lucy Wan" w:date="2021-04-21T12:33:00Z">
        <w:r w:rsidR="007F2DF4" w:rsidDel="002C7749">
          <w:delText>–</w:delText>
        </w:r>
      </w:del>
      <w:r w:rsidR="007F2DF4">
        <w:t xml:space="preserve"> you are migrating a live VM that stays up</w:t>
      </w:r>
      <w:del w:id="393" w:author="Lucy Wan" w:date="2021-04-21T12:33:00Z">
        <w:r w:rsidR="007F2DF4" w:rsidDel="002C7749">
          <w:delText>;</w:delText>
        </w:r>
      </w:del>
      <w:r w:rsidR="007F2DF4">
        <w:t xml:space="preserve"> and running during the migration.</w:t>
      </w:r>
    </w:p>
    <w:p w14:paraId="04F18608" w14:textId="3831CDDC" w:rsidR="00F157F0" w:rsidRDefault="00F157F0" w:rsidP="00F157F0">
      <w:pPr>
        <w:pStyle w:val="Heading2"/>
        <w:tabs>
          <w:tab w:val="left" w:pos="0"/>
        </w:tabs>
      </w:pPr>
      <w:r>
        <w:t xml:space="preserve">Getting </w:t>
      </w:r>
      <w:r w:rsidR="005B6A93">
        <w:t>r</w:t>
      </w:r>
      <w:r>
        <w:t>eady</w:t>
      </w:r>
    </w:p>
    <w:p w14:paraId="1E63AE6D" w14:textId="407E3F5A" w:rsidR="007F2DF4" w:rsidRPr="007F2DF4" w:rsidRDefault="007F2DF4" w:rsidP="00540755">
      <w:pPr>
        <w:pStyle w:val="NormalPACKT"/>
      </w:pPr>
      <w:r w:rsidRPr="007F2DF4">
        <w:t xml:space="preserve">In this recipe, you use the </w:t>
      </w:r>
      <w:r w:rsidRPr="007F2DF4">
        <w:rPr>
          <w:rStyle w:val="CodeInTextPACKT"/>
        </w:rPr>
        <w:t>HV1</w:t>
      </w:r>
      <w:r w:rsidRPr="007F2DF4">
        <w:t xml:space="preserve"> and </w:t>
      </w:r>
      <w:r w:rsidRPr="007F2DF4">
        <w:rPr>
          <w:rStyle w:val="CodeInTextPACKT"/>
        </w:rPr>
        <w:t>HV2</w:t>
      </w:r>
      <w:r w:rsidRPr="007F2DF4">
        <w:t xml:space="preserve"> systems (Windows 20</w:t>
      </w:r>
      <w:r>
        <w:t>22</w:t>
      </w:r>
      <w:r w:rsidRPr="007F2DF4">
        <w:t xml:space="preserve"> Server with Hype</w:t>
      </w:r>
      <w:ins w:id="394" w:author="Lucy Wan" w:date="2021-04-21T12:33:00Z">
        <w:r w:rsidR="00F31322">
          <w:t>r</w:t>
        </w:r>
      </w:ins>
      <w:r w:rsidRPr="007F2DF4">
        <w:t>-V loaded) as set</w:t>
      </w:r>
      <w:ins w:id="395" w:author="Lucy Wan" w:date="2021-04-21T12:33:00Z">
        <w:r w:rsidR="006D2A90">
          <w:t xml:space="preserve"> </w:t>
        </w:r>
      </w:ins>
      <w:r w:rsidRPr="007F2DF4">
        <w:t xml:space="preserve">up in the </w:t>
      </w:r>
      <w:commentRangeStart w:id="396"/>
      <w:commentRangeStart w:id="397"/>
      <w:r w:rsidRPr="006D2A90">
        <w:rPr>
          <w:rStyle w:val="ItalicsPACKT"/>
        </w:rPr>
        <w:t xml:space="preserve">Installing </w:t>
      </w:r>
      <w:ins w:id="398" w:author="Thomas Lee" w:date="2021-05-19T12:54:00Z">
        <w:r w:rsidR="00540755">
          <w:rPr>
            <w:rStyle w:val="ItalicsPACKT"/>
          </w:rPr>
          <w:t>Hyper-V inside Windows Server</w:t>
        </w:r>
      </w:ins>
      <w:del w:id="399" w:author="Thomas Lee" w:date="2021-05-19T12:54:00Z">
        <w:r w:rsidRPr="006D2A90" w:rsidDel="00540755">
          <w:rPr>
            <w:rStyle w:val="ItalicsPACKT"/>
          </w:rPr>
          <w:delText>and configuring Hyper-V</w:delText>
        </w:r>
      </w:del>
      <w:r w:rsidRPr="007F2DF4">
        <w:t xml:space="preserve"> </w:t>
      </w:r>
      <w:commentRangeEnd w:id="396"/>
      <w:r w:rsidR="006D2A90">
        <w:rPr>
          <w:rStyle w:val="CommentReference"/>
          <w:color w:val="auto"/>
        </w:rPr>
        <w:commentReference w:id="396"/>
      </w:r>
      <w:commentRangeEnd w:id="397"/>
      <w:r w:rsidR="00540755">
        <w:rPr>
          <w:rStyle w:val="CommentReference"/>
          <w:color w:val="auto"/>
        </w:rPr>
        <w:commentReference w:id="397"/>
      </w:r>
      <w:r w:rsidRPr="007F2DF4">
        <w:t xml:space="preserve">recipe and the </w:t>
      </w:r>
      <w:proofErr w:type="spellStart"/>
      <w:r w:rsidRPr="00540FE0">
        <w:rPr>
          <w:rStyle w:val="CodeInTextPACKT"/>
        </w:rPr>
        <w:t>PSDirect</w:t>
      </w:r>
      <w:proofErr w:type="spellEnd"/>
      <w:r w:rsidRPr="007F2DF4">
        <w:t xml:space="preserve"> VM created in the</w:t>
      </w:r>
      <w:r>
        <w:t xml:space="preserve"> recipe</w:t>
      </w:r>
      <w:r w:rsidRPr="007F2DF4">
        <w:t xml:space="preserve"> </w:t>
      </w:r>
      <w:commentRangeStart w:id="400"/>
      <w:commentRangeStart w:id="401"/>
      <w:r w:rsidRPr="007F2DF4">
        <w:rPr>
          <w:rStyle w:val="ItalicsPACKT"/>
        </w:rPr>
        <w:t>Creating a</w:t>
      </w:r>
      <w:ins w:id="402" w:author="Thomas Lee" w:date="2021-05-19T12:54:00Z">
        <w:r w:rsidR="00540755">
          <w:rPr>
            <w:rStyle w:val="ItalicsPACKT"/>
          </w:rPr>
          <w:t xml:space="preserve"> Hyper-V VM</w:t>
        </w:r>
      </w:ins>
      <w:del w:id="403" w:author="Thomas Lee" w:date="2021-05-19T12:54:00Z">
        <w:r w:rsidRPr="007F2DF4" w:rsidDel="00540755">
          <w:rPr>
            <w:rStyle w:val="ItalicsPACKT"/>
          </w:rPr>
          <w:delText xml:space="preserve"> virtual machine</w:delText>
        </w:r>
        <w:commentRangeEnd w:id="400"/>
        <w:r w:rsidR="006D2A90" w:rsidDel="00540755">
          <w:rPr>
            <w:rStyle w:val="CommentReference"/>
            <w:color w:val="auto"/>
          </w:rPr>
          <w:commentReference w:id="400"/>
        </w:r>
      </w:del>
      <w:commentRangeEnd w:id="401"/>
      <w:r w:rsidR="00540755">
        <w:rPr>
          <w:rStyle w:val="CommentReference"/>
          <w:color w:val="auto"/>
        </w:rPr>
        <w:commentReference w:id="401"/>
      </w:r>
      <w:r>
        <w:t>.</w:t>
      </w:r>
      <w:r w:rsidRPr="007F2DF4">
        <w:t xml:space="preserve"> </w:t>
      </w:r>
    </w:p>
    <w:p w14:paraId="29BCA2E1" w14:textId="4FDC1860" w:rsidR="007F2DF4" w:rsidRDefault="007F2DF4" w:rsidP="00540755">
      <w:pPr>
        <w:pStyle w:val="NormalPACKT"/>
      </w:pPr>
      <w:r w:rsidRPr="007F2DF4">
        <w:t xml:space="preserve">In the first part of this recipe, you first move the storage for the </w:t>
      </w:r>
      <w:proofErr w:type="spellStart"/>
      <w:r w:rsidRPr="00540FE0">
        <w:rPr>
          <w:rStyle w:val="CodeInTextPACKT"/>
        </w:rPr>
        <w:t>PSDirect</w:t>
      </w:r>
      <w:proofErr w:type="spellEnd"/>
      <w:r w:rsidRPr="007F2DF4">
        <w:t xml:space="preserve"> VM. You created this VM in</w:t>
      </w:r>
      <w:r>
        <w:t xml:space="preserve"> </w:t>
      </w:r>
      <w:r w:rsidRPr="007F2DF4">
        <w:t xml:space="preserve">the </w:t>
      </w:r>
      <w:commentRangeStart w:id="404"/>
      <w:commentRangeStart w:id="405"/>
      <w:r w:rsidRPr="007F2DF4">
        <w:rPr>
          <w:rStyle w:val="ItalicsPACKT"/>
        </w:rPr>
        <w:t xml:space="preserve">Creating a </w:t>
      </w:r>
      <w:ins w:id="406" w:author="Thomas Lee" w:date="2021-05-19T12:54:00Z">
        <w:r w:rsidR="00540755">
          <w:rPr>
            <w:rStyle w:val="ItalicsPACKT"/>
          </w:rPr>
          <w:t>Hyper</w:t>
        </w:r>
      </w:ins>
      <w:ins w:id="407" w:author="Thomas Lee" w:date="2021-05-19T12:55:00Z">
        <w:r w:rsidR="00540755">
          <w:rPr>
            <w:rStyle w:val="ItalicsPACKT"/>
          </w:rPr>
          <w:t>-V VM</w:t>
        </w:r>
      </w:ins>
      <w:del w:id="408" w:author="Thomas Lee" w:date="2021-05-19T12:55:00Z">
        <w:r w:rsidRPr="007F2DF4" w:rsidDel="00540755">
          <w:rPr>
            <w:rStyle w:val="ItalicsPACKT"/>
          </w:rPr>
          <w:delText>virtual machine</w:delText>
        </w:r>
      </w:del>
      <w:r w:rsidRPr="007F2DF4">
        <w:t xml:space="preserve"> </w:t>
      </w:r>
      <w:commentRangeEnd w:id="404"/>
      <w:r w:rsidR="008B115E">
        <w:rPr>
          <w:rStyle w:val="CommentReference"/>
          <w:color w:val="auto"/>
        </w:rPr>
        <w:commentReference w:id="404"/>
      </w:r>
      <w:commentRangeEnd w:id="405"/>
      <w:r w:rsidR="00540755">
        <w:rPr>
          <w:rStyle w:val="CommentReference"/>
          <w:color w:val="auto"/>
        </w:rPr>
        <w:commentReference w:id="405"/>
      </w:r>
      <w:r w:rsidRPr="007F2DF4">
        <w:t>recipe</w:t>
      </w:r>
      <w:r>
        <w:t xml:space="preserve">. </w:t>
      </w:r>
      <w:ins w:id="409" w:author="Thomas Lee" w:date="2021-05-19T12:59:00Z">
        <w:r w:rsidR="00540755">
          <w:t>You should ensure this VM is up and running.</w:t>
        </w:r>
      </w:ins>
    </w:p>
    <w:p w14:paraId="577F3946" w14:textId="1527452D" w:rsidR="007F2DF4" w:rsidRDefault="007F2DF4" w:rsidP="00540755">
      <w:pPr>
        <w:pStyle w:val="NormalPACKT"/>
        <w:rPr>
          <w:lang w:val="en-GB"/>
        </w:rPr>
      </w:pPr>
      <w:r w:rsidRPr="007F2DF4">
        <w:lastRenderedPageBreak/>
        <w:t xml:space="preserve">You run all the </w:t>
      </w:r>
      <w:r>
        <w:t xml:space="preserve">first part of this recipe on </w:t>
      </w:r>
      <w:r w:rsidRPr="007F2DF4">
        <w:rPr>
          <w:rStyle w:val="CodeInTextPACKT"/>
        </w:rPr>
        <w:t>HV1</w:t>
      </w:r>
      <w:r>
        <w:t xml:space="preserve"> to move the </w:t>
      </w:r>
      <w:proofErr w:type="spellStart"/>
      <w:r w:rsidRPr="007F2DF4">
        <w:rPr>
          <w:rStyle w:val="CodeInTextPACKT"/>
        </w:rPr>
        <w:t>PSDirect</w:t>
      </w:r>
      <w:proofErr w:type="spellEnd"/>
      <w:r>
        <w:t xml:space="preserve"> VM from </w:t>
      </w:r>
      <w:r w:rsidRPr="007F2DF4">
        <w:rPr>
          <w:rStyle w:val="CodeInTextPACKT"/>
        </w:rPr>
        <w:t>HV1</w:t>
      </w:r>
      <w:r>
        <w:t xml:space="preserve"> to </w:t>
      </w:r>
      <w:r w:rsidRPr="007F2DF4">
        <w:rPr>
          <w:rStyle w:val="CodeInTextPACKT"/>
        </w:rPr>
        <w:t>HV2</w:t>
      </w:r>
      <w:r>
        <w:t xml:space="preserve">. Once you have moved the VM to </w:t>
      </w:r>
      <w:r w:rsidRPr="007F2DF4">
        <w:rPr>
          <w:rStyle w:val="CodeInTextPACKT"/>
        </w:rPr>
        <w:t>HV2</w:t>
      </w:r>
      <w:r>
        <w:t xml:space="preserve">, you run the final part of this recipe on </w:t>
      </w:r>
      <w:r w:rsidRPr="007F2DF4">
        <w:rPr>
          <w:rStyle w:val="CodeInTextPACKT"/>
        </w:rPr>
        <w:t>HV2</w:t>
      </w:r>
      <w:r>
        <w:t xml:space="preserve"> to move the VM back to </w:t>
      </w:r>
      <w:r w:rsidRPr="007F2DF4">
        <w:rPr>
          <w:rStyle w:val="CodeInTextPACKT"/>
        </w:rPr>
        <w:t>HV1</w:t>
      </w:r>
      <w:r>
        <w:t xml:space="preserve">. If you attempted to run the last part of this recipe remotely, for example, for a client machine or from </w:t>
      </w:r>
      <w:r w:rsidRPr="007F2DF4">
        <w:rPr>
          <w:rStyle w:val="CodeInTextPACKT"/>
        </w:rPr>
        <w:t>HV1</w:t>
      </w:r>
      <w:r>
        <w:t xml:space="preserve"> (suitably wrapped up in a script block you run with </w:t>
      </w:r>
      <w:r w:rsidRPr="007F2DF4">
        <w:rPr>
          <w:rStyle w:val="CodeInTextPACKT"/>
        </w:rPr>
        <w:t>Invoke-Command</w:t>
      </w:r>
      <w:r>
        <w:t xml:space="preserve">), you would see a Kerberos error due to the Kerberos double hop problem. To overcome that issue, you could have deployed Windows Credential Security System Provider (CredSSP). </w:t>
      </w:r>
    </w:p>
    <w:p w14:paraId="7C68983C" w14:textId="77777777" w:rsidR="007F2DF4" w:rsidRDefault="00F157F0" w:rsidP="007F2DF4">
      <w:pPr>
        <w:pStyle w:val="Heading2"/>
        <w:tabs>
          <w:tab w:val="left" w:pos="0"/>
        </w:tabs>
      </w:pPr>
      <w:r>
        <w:t>How to do it...</w:t>
      </w:r>
    </w:p>
    <w:p w14:paraId="7BC3F86C" w14:textId="77777777" w:rsidR="007F2DF4" w:rsidRPr="007F2DF4" w:rsidRDefault="007F2DF4" w:rsidP="007F2DF4">
      <w:pPr>
        <w:shd w:val="clear" w:color="auto" w:fill="FFFFFF"/>
        <w:spacing w:after="0" w:line="285" w:lineRule="atLeast"/>
        <w:rPr>
          <w:rFonts w:ascii="Consolas" w:hAnsi="Consolas"/>
          <w:color w:val="000000"/>
          <w:sz w:val="21"/>
          <w:szCs w:val="21"/>
        </w:rPr>
      </w:pPr>
    </w:p>
    <w:p w14:paraId="281E395A" w14:textId="6E131A6B" w:rsidR="007F2DF4" w:rsidRPr="007F2DF4" w:rsidRDefault="007F2DF4" w:rsidP="007F2DF4">
      <w:pPr>
        <w:pStyle w:val="NumberedBulletPACKT"/>
        <w:numPr>
          <w:ilvl w:val="0"/>
          <w:numId w:val="47"/>
        </w:numPr>
        <w:ind w:hanging="505"/>
        <w:rPr>
          <w:color w:val="000000"/>
        </w:rPr>
      </w:pPr>
      <w:r w:rsidRPr="007F2DF4">
        <w:t>Viewing the </w:t>
      </w:r>
      <w:r w:rsidRPr="00540FE0">
        <w:rPr>
          <w:rStyle w:val="CodeInTextPACKT"/>
        </w:rPr>
        <w:t>PSDirect</w:t>
      </w:r>
      <w:r w:rsidRPr="007F2DF4">
        <w:t> VM on </w:t>
      </w:r>
      <w:r w:rsidRPr="0071750C">
        <w:rPr>
          <w:rStyle w:val="CodeInTextPACKT"/>
        </w:rPr>
        <w:t>HV1</w:t>
      </w:r>
      <w:r w:rsidRPr="007F2DF4">
        <w:t> and verify</w:t>
      </w:r>
      <w:r w:rsidR="0071750C">
        <w:t>ing</w:t>
      </w:r>
      <w:r w:rsidRPr="007F2DF4">
        <w:t> that it is turned </w:t>
      </w:r>
      <w:r w:rsidR="0071750C">
        <w:t>on an</w:t>
      </w:r>
      <w:r w:rsidRPr="007F2DF4">
        <w:t>d</w:t>
      </w:r>
      <w:r w:rsidR="0071750C">
        <w:t xml:space="preserve"> running</w:t>
      </w:r>
    </w:p>
    <w:p w14:paraId="39F3846B" w14:textId="77777777" w:rsidR="007F2DF4" w:rsidRPr="007F2DF4" w:rsidRDefault="007F2DF4" w:rsidP="00540755">
      <w:pPr>
        <w:pStyle w:val="CodePACKT"/>
      </w:pPr>
    </w:p>
    <w:p w14:paraId="2A8AFDC0" w14:textId="40CAAA49" w:rsidR="007F2DF4" w:rsidRPr="007F2DF4" w:rsidRDefault="007F2DF4" w:rsidP="00540755">
      <w:pPr>
        <w:pStyle w:val="CodePACKT"/>
      </w:pPr>
      <w:r w:rsidRPr="007F2DF4">
        <w:t>Get-VM -Name </w:t>
      </w:r>
      <w:proofErr w:type="spellStart"/>
      <w:r w:rsidRPr="007F2DF4">
        <w:t>PSDirect</w:t>
      </w:r>
      <w:proofErr w:type="spellEnd"/>
      <w:r w:rsidRPr="007F2DF4">
        <w:t> -Computer HV1</w:t>
      </w:r>
    </w:p>
    <w:p w14:paraId="3135703D" w14:textId="77777777" w:rsidR="007F2DF4" w:rsidRPr="007F2DF4" w:rsidRDefault="007F2DF4" w:rsidP="00540755">
      <w:pPr>
        <w:pStyle w:val="CodePACKT"/>
      </w:pPr>
    </w:p>
    <w:p w14:paraId="6A1FA48E" w14:textId="33E43C86" w:rsidR="007F2DF4" w:rsidRPr="007F2DF4" w:rsidRDefault="007F2DF4" w:rsidP="007F2DF4">
      <w:pPr>
        <w:pStyle w:val="NumberedBulletPACKT"/>
        <w:rPr>
          <w:color w:val="000000"/>
        </w:rPr>
      </w:pPr>
      <w:r w:rsidRPr="007F2DF4">
        <w:t>Getting the VM configuration location </w:t>
      </w:r>
    </w:p>
    <w:p w14:paraId="603F84A6" w14:textId="77777777" w:rsidR="007F2DF4" w:rsidRPr="007F2DF4" w:rsidRDefault="007F2DF4" w:rsidP="00540755">
      <w:pPr>
        <w:pStyle w:val="CodePACKT"/>
      </w:pPr>
    </w:p>
    <w:p w14:paraId="5AF8D7F7" w14:textId="528555F5" w:rsidR="007F2DF4" w:rsidRPr="007F2DF4" w:rsidRDefault="007F2DF4" w:rsidP="00540755">
      <w:pPr>
        <w:pStyle w:val="CodePACKT"/>
      </w:pPr>
      <w:r w:rsidRPr="007F2DF4">
        <w:t>(Get-VM -Name </w:t>
      </w:r>
      <w:proofErr w:type="spellStart"/>
      <w:r w:rsidRPr="007F2DF4">
        <w:t>PSDirect</w:t>
      </w:r>
      <w:proofErr w:type="spellEnd"/>
      <w:r w:rsidRPr="007F2DF4">
        <w:t>).</w:t>
      </w:r>
      <w:proofErr w:type="spellStart"/>
      <w:r w:rsidRPr="007F2DF4">
        <w:t>ConfigurationLocation</w:t>
      </w:r>
      <w:proofErr w:type="spellEnd"/>
      <w:r w:rsidRPr="007F2DF4">
        <w:t> </w:t>
      </w:r>
    </w:p>
    <w:p w14:paraId="17820CA7" w14:textId="77777777" w:rsidR="007F2DF4" w:rsidRPr="007F2DF4" w:rsidRDefault="007F2DF4" w:rsidP="00540755">
      <w:pPr>
        <w:pStyle w:val="CodePACKT"/>
      </w:pPr>
    </w:p>
    <w:p w14:paraId="732C280C" w14:textId="2ADB4567" w:rsidR="007F2DF4" w:rsidRPr="007F2DF4" w:rsidRDefault="007F2DF4" w:rsidP="007F2DF4">
      <w:pPr>
        <w:pStyle w:val="NumberedBulletPACKT"/>
        <w:rPr>
          <w:color w:val="000000"/>
        </w:rPr>
      </w:pPr>
      <w:r w:rsidRPr="007F2DF4">
        <w:t>Getting </w:t>
      </w:r>
      <w:r>
        <w:t>virtual h</w:t>
      </w:r>
      <w:r w:rsidRPr="007F2DF4">
        <w:t>ard </w:t>
      </w:r>
      <w:r>
        <w:t>d</w:t>
      </w:r>
      <w:r w:rsidRPr="007F2DF4">
        <w:t>rive locatio</w:t>
      </w:r>
      <w:r w:rsidRPr="007F2DF4">
        <w:rPr>
          <w:color w:val="000000"/>
        </w:rPr>
        <w:t>n</w:t>
      </w:r>
      <w:r w:rsidRPr="007F2DF4">
        <w:t>s</w:t>
      </w:r>
    </w:p>
    <w:p w14:paraId="10E88C67" w14:textId="77777777" w:rsidR="007F2DF4" w:rsidRPr="007F2DF4" w:rsidRDefault="007F2DF4" w:rsidP="00540755">
      <w:pPr>
        <w:pStyle w:val="CodePACKT"/>
        <w:rPr>
          <w:rStyle w:val="CodeInTextPACKT"/>
          <w:color w:val="7030A0"/>
        </w:rPr>
      </w:pPr>
    </w:p>
    <w:p w14:paraId="00095C35" w14:textId="341125EC" w:rsidR="007F2DF4" w:rsidRPr="007F2DF4" w:rsidRDefault="007F2DF4" w:rsidP="00540755">
      <w:pPr>
        <w:pStyle w:val="CodePACKT"/>
        <w:rPr>
          <w:rStyle w:val="CodeInTextPACKT"/>
          <w:color w:val="7030A0"/>
        </w:rPr>
      </w:pPr>
      <w:r w:rsidRPr="007F2DF4">
        <w:rPr>
          <w:rStyle w:val="CodeInTextPACKT"/>
          <w:color w:val="7030A0"/>
        </w:rPr>
        <w:t>Get-</w:t>
      </w:r>
      <w:proofErr w:type="spellStart"/>
      <w:r w:rsidRPr="007F2DF4">
        <w:rPr>
          <w:rStyle w:val="CodeInTextPACKT"/>
          <w:color w:val="7030A0"/>
        </w:rPr>
        <w:t>VMHardDiskDrive</w:t>
      </w:r>
      <w:proofErr w:type="spellEnd"/>
      <w:r w:rsidRPr="007F2DF4">
        <w:rPr>
          <w:rStyle w:val="CodeInTextPACKT"/>
          <w:color w:val="7030A0"/>
        </w:rPr>
        <w:t> -</w:t>
      </w:r>
      <w:proofErr w:type="spellStart"/>
      <w:r w:rsidRPr="007F2DF4">
        <w:rPr>
          <w:rStyle w:val="CodeInTextPACKT"/>
          <w:color w:val="7030A0"/>
        </w:rPr>
        <w:t>VMName</w:t>
      </w:r>
      <w:proofErr w:type="spellEnd"/>
      <w:r w:rsidRPr="007F2DF4">
        <w:rPr>
          <w:rStyle w:val="CodeInTextPACKT"/>
          <w:color w:val="7030A0"/>
        </w:rPr>
        <w:t> </w:t>
      </w:r>
      <w:proofErr w:type="spellStart"/>
      <w:r w:rsidRPr="007F2DF4">
        <w:rPr>
          <w:rStyle w:val="CodeInTextPACKT"/>
          <w:color w:val="7030A0"/>
        </w:rPr>
        <w:t>PSDirect</w:t>
      </w:r>
      <w:proofErr w:type="spellEnd"/>
      <w:r w:rsidRPr="007F2DF4">
        <w:rPr>
          <w:rStyle w:val="CodeInTextPACKT"/>
          <w:color w:val="7030A0"/>
        </w:rPr>
        <w:t> | </w:t>
      </w:r>
    </w:p>
    <w:p w14:paraId="02231CDF" w14:textId="77777777" w:rsidR="007F2DF4" w:rsidRPr="007F2DF4" w:rsidRDefault="007F2DF4" w:rsidP="00540755">
      <w:pPr>
        <w:pStyle w:val="CodePACKT"/>
        <w:rPr>
          <w:rStyle w:val="CodeInTextPACKT"/>
          <w:color w:val="7030A0"/>
        </w:rPr>
      </w:pPr>
      <w:r w:rsidRPr="007F2DF4">
        <w:rPr>
          <w:rStyle w:val="CodeInTextPACKT"/>
          <w:color w:val="7030A0"/>
        </w:rPr>
        <w:t>  Format-Table -Property </w:t>
      </w:r>
      <w:proofErr w:type="spellStart"/>
      <w:r w:rsidRPr="007F2DF4">
        <w:rPr>
          <w:rStyle w:val="CodeInTextPACKT"/>
          <w:color w:val="7030A0"/>
        </w:rPr>
        <w:t>VMName</w:t>
      </w:r>
      <w:proofErr w:type="spellEnd"/>
      <w:r w:rsidRPr="007F2DF4">
        <w:rPr>
          <w:rStyle w:val="CodeInTextPACKT"/>
          <w:color w:val="7030A0"/>
        </w:rPr>
        <w:t>, </w:t>
      </w:r>
      <w:proofErr w:type="spellStart"/>
      <w:r w:rsidRPr="007F2DF4">
        <w:rPr>
          <w:rStyle w:val="CodeInTextPACKT"/>
          <w:color w:val="7030A0"/>
        </w:rPr>
        <w:t>ControllerType</w:t>
      </w:r>
      <w:proofErr w:type="spellEnd"/>
      <w:r w:rsidRPr="007F2DF4">
        <w:rPr>
          <w:rStyle w:val="CodeInTextPACKT"/>
          <w:color w:val="7030A0"/>
        </w:rPr>
        <w:t>, Path</w:t>
      </w:r>
    </w:p>
    <w:p w14:paraId="181752A9" w14:textId="77777777" w:rsidR="007F2DF4" w:rsidRPr="007F2DF4" w:rsidRDefault="007F2DF4" w:rsidP="00540755">
      <w:pPr>
        <w:pStyle w:val="CodePACKT"/>
        <w:rPr>
          <w:rStyle w:val="CodeInTextPACKT"/>
          <w:color w:val="7030A0"/>
        </w:rPr>
      </w:pPr>
    </w:p>
    <w:p w14:paraId="51CACEA4" w14:textId="13AA3865" w:rsidR="007F2DF4" w:rsidRPr="007F2DF4" w:rsidRDefault="007F2DF4" w:rsidP="007F2DF4">
      <w:pPr>
        <w:pStyle w:val="NumberedBulletPACKT"/>
        <w:rPr>
          <w:color w:val="000000"/>
        </w:rPr>
      </w:pPr>
      <w:r w:rsidRPr="007F2DF4">
        <w:t>Moving the VM</w:t>
      </w:r>
      <w:r w:rsidR="002D7D95">
        <w:t>'</w:t>
      </w:r>
      <w:r w:rsidRPr="007F2DF4">
        <w:t>s</w:t>
      </w:r>
      <w:ins w:id="410" w:author="Lucy Wan" w:date="2021-04-21T12:35:00Z">
        <w:r w:rsidR="00D01CBE">
          <w:t xml:space="preserve"> storage</w:t>
        </w:r>
      </w:ins>
      <w:r w:rsidRPr="007F2DF4">
        <w:t> to t</w:t>
      </w:r>
      <w:r w:rsidRPr="007F2DF4">
        <w:rPr>
          <w:color w:val="000000"/>
        </w:rPr>
        <w:t>h</w:t>
      </w:r>
      <w:r w:rsidRPr="007F2DF4">
        <w:t>e</w:t>
      </w:r>
      <w:r w:rsidRPr="007F2DF4">
        <w:rPr>
          <w:color w:val="A31515"/>
        </w:rPr>
        <w:t> </w:t>
      </w:r>
      <w:r w:rsidRPr="007F2DF4">
        <w:rPr>
          <w:rStyle w:val="CodeInTextPACKT"/>
        </w:rPr>
        <w:t>C</w:t>
      </w:r>
      <w:ins w:id="411" w:author="Lucy Wan" w:date="2021-04-21T12:35:00Z">
        <w:r w:rsidR="00FB3FDD">
          <w:rPr>
            <w:rStyle w:val="CodeInTextPACKT"/>
          </w:rPr>
          <w:t>:</w:t>
        </w:r>
      </w:ins>
      <w:r w:rsidRPr="007F2DF4">
        <w:rPr>
          <w:rStyle w:val="CodeInTextPACKT"/>
        </w:rPr>
        <w:t>\PSDirectNew</w:t>
      </w:r>
      <w:r w:rsidRPr="007F2DF4">
        <w:t> folder</w:t>
      </w:r>
    </w:p>
    <w:p w14:paraId="017AEDF6" w14:textId="77777777" w:rsidR="007F2DF4" w:rsidRPr="007F2DF4" w:rsidRDefault="007F2DF4" w:rsidP="00540755">
      <w:pPr>
        <w:pStyle w:val="CodePACKT"/>
      </w:pPr>
    </w:p>
    <w:p w14:paraId="6C664887" w14:textId="57FC349A" w:rsidR="007F2DF4" w:rsidRPr="007F2DF4" w:rsidRDefault="007F2DF4" w:rsidP="00540755">
      <w:pPr>
        <w:pStyle w:val="CodePACKT"/>
      </w:pPr>
      <w:r w:rsidRPr="007F2DF4">
        <w:t>$MHT = @{</w:t>
      </w:r>
    </w:p>
    <w:p w14:paraId="2AF960B3" w14:textId="41FCE6A2" w:rsidR="007F2DF4" w:rsidRPr="007F2DF4" w:rsidRDefault="007F2DF4" w:rsidP="00540755">
      <w:pPr>
        <w:pStyle w:val="CodePACKT"/>
      </w:pPr>
      <w:r w:rsidRPr="007F2DF4">
        <w:t>  Name                   = </w:t>
      </w:r>
      <w:r w:rsidR="002D7D95">
        <w:t>'</w:t>
      </w:r>
      <w:proofErr w:type="spellStart"/>
      <w:r w:rsidRPr="007F2DF4">
        <w:t>PSDirect</w:t>
      </w:r>
      <w:proofErr w:type="spellEnd"/>
      <w:r w:rsidR="002D7D95">
        <w:t>'</w:t>
      </w:r>
    </w:p>
    <w:p w14:paraId="3BFF7E08" w14:textId="09BBBD4D" w:rsidR="007F2DF4" w:rsidRPr="007F2DF4" w:rsidRDefault="007F2DF4" w:rsidP="00540755">
      <w:pPr>
        <w:pStyle w:val="CodePACKT"/>
      </w:pPr>
      <w:r w:rsidRPr="007F2DF4">
        <w:t>  </w:t>
      </w:r>
      <w:proofErr w:type="spellStart"/>
      <w:r w:rsidRPr="007F2DF4">
        <w:t>DestinationStoragePath</w:t>
      </w:r>
      <w:proofErr w:type="spellEnd"/>
      <w:r w:rsidRPr="007F2DF4">
        <w:t> = </w:t>
      </w:r>
      <w:r w:rsidR="002D7D95">
        <w:t>'</w:t>
      </w:r>
      <w:r w:rsidRPr="007F2DF4">
        <w:t>C:\</w:t>
      </w:r>
      <w:proofErr w:type="spellStart"/>
      <w:r w:rsidRPr="007F2DF4">
        <w:t>PSDirectNew</w:t>
      </w:r>
      <w:proofErr w:type="spellEnd"/>
      <w:r w:rsidR="002D7D95">
        <w:t>'</w:t>
      </w:r>
    </w:p>
    <w:p w14:paraId="5392CBED" w14:textId="77777777" w:rsidR="007F2DF4" w:rsidRPr="007F2DF4" w:rsidRDefault="007F2DF4" w:rsidP="00540755">
      <w:pPr>
        <w:pStyle w:val="CodePACKT"/>
      </w:pPr>
      <w:r w:rsidRPr="007F2DF4">
        <w:t>}</w:t>
      </w:r>
    </w:p>
    <w:p w14:paraId="41A626D4" w14:textId="77777777" w:rsidR="007F2DF4" w:rsidRPr="007F2DF4" w:rsidRDefault="007F2DF4" w:rsidP="00540755">
      <w:pPr>
        <w:pStyle w:val="CodePACKT"/>
      </w:pPr>
      <w:r w:rsidRPr="007F2DF4">
        <w:t>Move-</w:t>
      </w:r>
      <w:proofErr w:type="spellStart"/>
      <w:r w:rsidRPr="007F2DF4">
        <w:t>VMStorage</w:t>
      </w:r>
      <w:proofErr w:type="spellEnd"/>
      <w:r w:rsidRPr="007F2DF4">
        <w:t> @MHT</w:t>
      </w:r>
    </w:p>
    <w:p w14:paraId="1E2C63CA" w14:textId="77777777" w:rsidR="007F2DF4" w:rsidRPr="007F2DF4" w:rsidRDefault="007F2DF4" w:rsidP="00540755">
      <w:pPr>
        <w:pStyle w:val="CodePACKT"/>
      </w:pPr>
    </w:p>
    <w:p w14:paraId="27FD0EE1" w14:textId="4E2138FE" w:rsidR="007F2DF4" w:rsidRPr="007F2DF4" w:rsidRDefault="007F2DF4" w:rsidP="007F2DF4">
      <w:pPr>
        <w:pStyle w:val="NumberedBulletPACKT"/>
        <w:rPr>
          <w:color w:val="000000"/>
        </w:rPr>
      </w:pPr>
      <w:r w:rsidRPr="007F2DF4">
        <w:t>Viewing the configuration details after moving the VM</w:t>
      </w:r>
      <w:r w:rsidR="002D7D95">
        <w:t>'</w:t>
      </w:r>
      <w:r w:rsidRPr="007F2DF4">
        <w:t>s storage</w:t>
      </w:r>
    </w:p>
    <w:p w14:paraId="4C05562E" w14:textId="77777777" w:rsidR="007F2DF4" w:rsidRPr="007F2DF4" w:rsidRDefault="007F2DF4" w:rsidP="00540755">
      <w:pPr>
        <w:pStyle w:val="CodePACKT"/>
      </w:pPr>
    </w:p>
    <w:p w14:paraId="3230A70E" w14:textId="739591C0" w:rsidR="007F2DF4" w:rsidRPr="007F2DF4" w:rsidRDefault="007F2DF4" w:rsidP="00540755">
      <w:pPr>
        <w:pStyle w:val="CodePACKT"/>
      </w:pPr>
      <w:r w:rsidRPr="007F2DF4">
        <w:t>(Get-VM -Name </w:t>
      </w:r>
      <w:proofErr w:type="spellStart"/>
      <w:r w:rsidRPr="007F2DF4">
        <w:t>PSDirect</w:t>
      </w:r>
      <w:proofErr w:type="spellEnd"/>
      <w:r w:rsidRPr="007F2DF4">
        <w:t>).</w:t>
      </w:r>
      <w:proofErr w:type="spellStart"/>
      <w:r w:rsidRPr="007F2DF4">
        <w:t>ConfigurationLocation</w:t>
      </w:r>
      <w:proofErr w:type="spellEnd"/>
    </w:p>
    <w:p w14:paraId="0F858B59" w14:textId="77777777" w:rsidR="007F2DF4" w:rsidRPr="007F2DF4" w:rsidRDefault="007F2DF4" w:rsidP="00540755">
      <w:pPr>
        <w:pStyle w:val="CodePACKT"/>
      </w:pPr>
      <w:r w:rsidRPr="007F2DF4">
        <w:t>Get-</w:t>
      </w:r>
      <w:proofErr w:type="spellStart"/>
      <w:r w:rsidRPr="007F2DF4">
        <w:t>VMHardDiskDrive</w:t>
      </w:r>
      <w:proofErr w:type="spellEnd"/>
      <w:r w:rsidRPr="007F2DF4">
        <w:t> -</w:t>
      </w:r>
      <w:proofErr w:type="spellStart"/>
      <w:r w:rsidRPr="007F2DF4">
        <w:t>VMName</w:t>
      </w:r>
      <w:proofErr w:type="spellEnd"/>
      <w:r w:rsidRPr="007F2DF4">
        <w:t> </w:t>
      </w:r>
      <w:proofErr w:type="spellStart"/>
      <w:r w:rsidRPr="007F2DF4">
        <w:t>PSDirect</w:t>
      </w:r>
      <w:proofErr w:type="spellEnd"/>
      <w:r w:rsidRPr="007F2DF4">
        <w:t> | </w:t>
      </w:r>
    </w:p>
    <w:p w14:paraId="113F7ED8" w14:textId="77777777" w:rsidR="007F2DF4" w:rsidRPr="007F2DF4" w:rsidRDefault="007F2DF4" w:rsidP="00540755">
      <w:pPr>
        <w:pStyle w:val="CodePACKT"/>
      </w:pPr>
      <w:r w:rsidRPr="007F2DF4">
        <w:t>  Format-Table -Property </w:t>
      </w:r>
      <w:proofErr w:type="spellStart"/>
      <w:r w:rsidRPr="007F2DF4">
        <w:t>VMName</w:t>
      </w:r>
      <w:proofErr w:type="spellEnd"/>
      <w:r w:rsidRPr="007F2DF4">
        <w:t>, </w:t>
      </w:r>
      <w:proofErr w:type="spellStart"/>
      <w:r w:rsidRPr="007F2DF4">
        <w:t>ControllerType</w:t>
      </w:r>
      <w:proofErr w:type="spellEnd"/>
      <w:r w:rsidRPr="007F2DF4">
        <w:t>, Path</w:t>
      </w:r>
    </w:p>
    <w:p w14:paraId="4BF1F012" w14:textId="77777777" w:rsidR="007F2DF4" w:rsidRPr="007F2DF4" w:rsidRDefault="007F2DF4" w:rsidP="00540755">
      <w:pPr>
        <w:pStyle w:val="CodePACKT"/>
      </w:pPr>
      <w:r w:rsidRPr="007F2DF4">
        <w:t>  </w:t>
      </w:r>
    </w:p>
    <w:p w14:paraId="1B93C6F2" w14:textId="66ECC3B8" w:rsidR="007F2DF4" w:rsidRPr="007F2DF4" w:rsidRDefault="007F2DF4" w:rsidP="007F2DF4">
      <w:pPr>
        <w:pStyle w:val="NumberedBulletPACKT"/>
        <w:rPr>
          <w:color w:val="000000"/>
        </w:rPr>
      </w:pPr>
      <w:r w:rsidRPr="007F2DF4">
        <w:t>Getting the VM details for VMs from </w:t>
      </w:r>
      <w:r w:rsidRPr="007F2DF4">
        <w:rPr>
          <w:rStyle w:val="CodeInTextPACKT"/>
        </w:rPr>
        <w:t>HV2</w:t>
      </w:r>
    </w:p>
    <w:p w14:paraId="57CB89AB" w14:textId="77777777" w:rsidR="007F2DF4" w:rsidRPr="007F2DF4" w:rsidRDefault="007F2DF4" w:rsidP="00540755">
      <w:pPr>
        <w:pStyle w:val="CodePACKT"/>
      </w:pPr>
    </w:p>
    <w:p w14:paraId="0F43F4AE" w14:textId="41E70C31" w:rsidR="007F2DF4" w:rsidRPr="007F2DF4" w:rsidRDefault="007F2DF4" w:rsidP="00540755">
      <w:pPr>
        <w:pStyle w:val="CodePACKT"/>
      </w:pPr>
      <w:r w:rsidRPr="007F2DF4">
        <w:t>Get-VM -ComputerName HV2</w:t>
      </w:r>
    </w:p>
    <w:p w14:paraId="3D0E649E" w14:textId="77777777" w:rsidR="007F2DF4" w:rsidRPr="007F2DF4" w:rsidRDefault="007F2DF4" w:rsidP="00540755">
      <w:pPr>
        <w:pStyle w:val="CodePACKT"/>
      </w:pPr>
    </w:p>
    <w:p w14:paraId="6C36DE15" w14:textId="0EB40E71" w:rsidR="007F2DF4" w:rsidRPr="007F2DF4" w:rsidRDefault="007F2DF4" w:rsidP="007F2DF4">
      <w:pPr>
        <w:pStyle w:val="NumberedBulletPACKT"/>
        <w:rPr>
          <w:color w:val="000000"/>
        </w:rPr>
      </w:pPr>
      <w:r w:rsidRPr="007F2DF4">
        <w:lastRenderedPageBreak/>
        <w:t>Creating External </w:t>
      </w:r>
      <w:r>
        <w:t>virtual s</w:t>
      </w:r>
      <w:r w:rsidRPr="007F2DF4">
        <w:t>witch on </w:t>
      </w:r>
      <w:r w:rsidRPr="0071750C">
        <w:rPr>
          <w:rStyle w:val="CodeInTextPACKT"/>
        </w:rPr>
        <w:t>HV2</w:t>
      </w:r>
    </w:p>
    <w:p w14:paraId="48830F3F" w14:textId="77777777" w:rsidR="007F2DF4" w:rsidRPr="007F2DF4" w:rsidRDefault="007F2DF4" w:rsidP="00540755">
      <w:pPr>
        <w:pStyle w:val="CodePACKT"/>
      </w:pPr>
    </w:p>
    <w:p w14:paraId="0FF2BFEC" w14:textId="2C9AC4F7" w:rsidR="007F2DF4" w:rsidRPr="007F2DF4" w:rsidRDefault="007F2DF4" w:rsidP="00540755">
      <w:pPr>
        <w:pStyle w:val="CodePACKT"/>
      </w:pPr>
      <w:r w:rsidRPr="007F2DF4">
        <w:t>$SB = {</w:t>
      </w:r>
    </w:p>
    <w:p w14:paraId="6EB9709C" w14:textId="77777777" w:rsidR="007F2DF4" w:rsidRPr="007F2DF4" w:rsidRDefault="007F2DF4" w:rsidP="00540755">
      <w:pPr>
        <w:pStyle w:val="CodePACKT"/>
      </w:pPr>
      <w:r w:rsidRPr="007F2DF4">
        <w:t>  $NSHT = @{</w:t>
      </w:r>
    </w:p>
    <w:p w14:paraId="5B22137F" w14:textId="030A74DF" w:rsidR="007F2DF4" w:rsidRPr="007F2DF4" w:rsidRDefault="007F2DF4" w:rsidP="00540755">
      <w:pPr>
        <w:pStyle w:val="CodePACKT"/>
      </w:pPr>
      <w:r w:rsidRPr="007F2DF4">
        <w:t>    Name           = </w:t>
      </w:r>
      <w:r w:rsidR="002D7D95">
        <w:t>'</w:t>
      </w:r>
      <w:r w:rsidRPr="007F2DF4">
        <w:t>External</w:t>
      </w:r>
      <w:r w:rsidR="002D7D95">
        <w:t>'</w:t>
      </w:r>
    </w:p>
    <w:p w14:paraId="4552CEAC" w14:textId="647ABD89" w:rsidR="007F2DF4" w:rsidRPr="007F2DF4" w:rsidRDefault="007F2DF4" w:rsidP="00540755">
      <w:pPr>
        <w:pStyle w:val="CodePACKT"/>
      </w:pPr>
      <w:r w:rsidRPr="007F2DF4">
        <w:t>    </w:t>
      </w:r>
      <w:proofErr w:type="spellStart"/>
      <w:r w:rsidRPr="007F2DF4">
        <w:t>NetAdapterName</w:t>
      </w:r>
      <w:proofErr w:type="spellEnd"/>
      <w:r w:rsidRPr="007F2DF4">
        <w:t> = </w:t>
      </w:r>
      <w:r w:rsidR="002D7D95">
        <w:t>'</w:t>
      </w:r>
      <w:r w:rsidRPr="007F2DF4">
        <w:t>Ethernet</w:t>
      </w:r>
      <w:r w:rsidR="002D7D95">
        <w:t>'</w:t>
      </w:r>
    </w:p>
    <w:p w14:paraId="14CF66AB" w14:textId="77777777" w:rsidR="007F2DF4" w:rsidRPr="007F2DF4" w:rsidRDefault="007F2DF4" w:rsidP="00540755">
      <w:pPr>
        <w:pStyle w:val="CodePACKT"/>
      </w:pPr>
      <w:r w:rsidRPr="007F2DF4">
        <w:t>    </w:t>
      </w:r>
      <w:proofErr w:type="spellStart"/>
      <w:r w:rsidRPr="007F2DF4">
        <w:t>ALLOWmAnagementOS</w:t>
      </w:r>
      <w:proofErr w:type="spellEnd"/>
      <w:r w:rsidRPr="007F2DF4">
        <w:t> = $true</w:t>
      </w:r>
    </w:p>
    <w:p w14:paraId="73A25ADA" w14:textId="77777777" w:rsidR="007F2DF4" w:rsidRPr="007F2DF4" w:rsidRDefault="007F2DF4" w:rsidP="00540755">
      <w:pPr>
        <w:pStyle w:val="CodePACKT"/>
      </w:pPr>
      <w:r w:rsidRPr="007F2DF4">
        <w:t>  }</w:t>
      </w:r>
    </w:p>
    <w:p w14:paraId="368447E5" w14:textId="77777777" w:rsidR="007F2DF4" w:rsidRPr="007F2DF4" w:rsidRDefault="007F2DF4" w:rsidP="00540755">
      <w:pPr>
        <w:pStyle w:val="CodePACKT"/>
      </w:pPr>
      <w:r w:rsidRPr="007F2DF4">
        <w:t>  New-</w:t>
      </w:r>
      <w:proofErr w:type="spellStart"/>
      <w:r w:rsidRPr="007F2DF4">
        <w:t>VMSwitch</w:t>
      </w:r>
      <w:proofErr w:type="spellEnd"/>
      <w:r w:rsidRPr="007F2DF4">
        <w:t> @NSHT</w:t>
      </w:r>
    </w:p>
    <w:p w14:paraId="0BC6E8D9" w14:textId="77777777" w:rsidR="007F2DF4" w:rsidRPr="007F2DF4" w:rsidRDefault="007F2DF4" w:rsidP="00540755">
      <w:pPr>
        <w:pStyle w:val="CodePACKT"/>
      </w:pPr>
      <w:r w:rsidRPr="007F2DF4">
        <w:t>}</w:t>
      </w:r>
    </w:p>
    <w:p w14:paraId="68DF7956" w14:textId="77777777" w:rsidR="007F2DF4" w:rsidRPr="007F2DF4" w:rsidRDefault="007F2DF4" w:rsidP="00540755">
      <w:pPr>
        <w:pStyle w:val="CodePACKT"/>
      </w:pPr>
      <w:r w:rsidRPr="007F2DF4">
        <w:t>Invoke-Command -</w:t>
      </w:r>
      <w:proofErr w:type="spellStart"/>
      <w:r w:rsidRPr="007F2DF4">
        <w:t>ScriptBlock</w:t>
      </w:r>
      <w:proofErr w:type="spellEnd"/>
      <w:r w:rsidRPr="007F2DF4">
        <w:t> $SB -ComputerName HV2</w:t>
      </w:r>
    </w:p>
    <w:p w14:paraId="603ED466" w14:textId="77777777" w:rsidR="007F2DF4" w:rsidRPr="007F2DF4" w:rsidRDefault="007F2DF4" w:rsidP="00540755">
      <w:pPr>
        <w:pStyle w:val="CodePACKT"/>
      </w:pPr>
    </w:p>
    <w:p w14:paraId="65672611" w14:textId="775794E4" w:rsidR="007F2DF4" w:rsidRPr="007F2DF4" w:rsidRDefault="007F2DF4" w:rsidP="007F2DF4">
      <w:pPr>
        <w:pStyle w:val="NumberedBulletPACKT"/>
        <w:rPr>
          <w:color w:val="000000"/>
        </w:rPr>
      </w:pPr>
      <w:r w:rsidRPr="007F2DF4">
        <w:t>En</w:t>
      </w:r>
      <w:r w:rsidRPr="007F2DF4">
        <w:rPr>
          <w:color w:val="000000"/>
        </w:rPr>
        <w:t>a</w:t>
      </w:r>
      <w:r w:rsidRPr="007F2DF4">
        <w:t>bling VM migration from both </w:t>
      </w:r>
      <w:r w:rsidRPr="007F2DF4">
        <w:rPr>
          <w:rStyle w:val="CodeInTextPACKT"/>
        </w:rPr>
        <w:t>HV1</w:t>
      </w:r>
      <w:r w:rsidRPr="007F2DF4">
        <w:t> and </w:t>
      </w:r>
      <w:r w:rsidRPr="007F2DF4">
        <w:rPr>
          <w:rStyle w:val="CodeInTextPACKT"/>
        </w:rPr>
        <w:t>HV2</w:t>
      </w:r>
    </w:p>
    <w:p w14:paraId="75F7D9AC" w14:textId="77777777" w:rsidR="007F2DF4" w:rsidRPr="007F2DF4" w:rsidRDefault="007F2DF4" w:rsidP="00540755">
      <w:pPr>
        <w:pStyle w:val="CodePACKT"/>
      </w:pPr>
    </w:p>
    <w:p w14:paraId="412C5249" w14:textId="40669C96" w:rsidR="007F2DF4" w:rsidRPr="007F2DF4" w:rsidRDefault="007F2DF4" w:rsidP="00540755">
      <w:pPr>
        <w:pStyle w:val="CodePACKT"/>
      </w:pPr>
      <w:r w:rsidRPr="007F2DF4">
        <w:t>Enable-</w:t>
      </w:r>
      <w:proofErr w:type="spellStart"/>
      <w:r w:rsidRPr="007F2DF4">
        <w:t>VMMigration</w:t>
      </w:r>
      <w:proofErr w:type="spellEnd"/>
      <w:r w:rsidRPr="007F2DF4">
        <w:t> -ComputerName HV1, HV2</w:t>
      </w:r>
    </w:p>
    <w:p w14:paraId="3B91FF22" w14:textId="77777777" w:rsidR="007F2DF4" w:rsidRPr="007F2DF4" w:rsidRDefault="007F2DF4" w:rsidP="007F2DF4">
      <w:pPr>
        <w:shd w:val="clear" w:color="auto" w:fill="FFFFFF"/>
        <w:spacing w:after="0" w:line="285" w:lineRule="atLeast"/>
        <w:rPr>
          <w:rFonts w:ascii="Consolas" w:hAnsi="Consolas"/>
          <w:color w:val="000000"/>
          <w:sz w:val="21"/>
          <w:szCs w:val="21"/>
        </w:rPr>
      </w:pPr>
    </w:p>
    <w:p w14:paraId="5C5D9AE0" w14:textId="7AB8BF27" w:rsidR="007F2DF4" w:rsidRPr="007F2DF4" w:rsidRDefault="007F2DF4" w:rsidP="007F2DF4">
      <w:pPr>
        <w:pStyle w:val="NumberedBulletPACKT"/>
        <w:rPr>
          <w:color w:val="000000"/>
        </w:rPr>
      </w:pPr>
      <w:r w:rsidRPr="007F2DF4">
        <w:t>Configur</w:t>
      </w:r>
      <w:r>
        <w:t>ing</w:t>
      </w:r>
      <w:r w:rsidRPr="007F2DF4">
        <w:t> VM </w:t>
      </w:r>
      <w:commentRangeStart w:id="412"/>
      <w:commentRangeStart w:id="413"/>
      <w:del w:id="414" w:author="Thomas Lee" w:date="2021-05-19T12:55:00Z">
        <w:r w:rsidRPr="007F2DF4" w:rsidDel="00540755">
          <w:delText>Migration</w:delText>
        </w:r>
      </w:del>
      <w:commentRangeEnd w:id="412"/>
      <w:ins w:id="415" w:author="Thomas Lee" w:date="2021-05-19T12:55:00Z">
        <w:r w:rsidR="00540755">
          <w:t>M</w:t>
        </w:r>
        <w:r w:rsidR="00540755" w:rsidRPr="007F2DF4">
          <w:t>igration</w:t>
        </w:r>
      </w:ins>
      <w:r w:rsidR="00C85040">
        <w:rPr>
          <w:rStyle w:val="CommentReference"/>
        </w:rPr>
        <w:commentReference w:id="412"/>
      </w:r>
      <w:commentRangeEnd w:id="413"/>
      <w:r w:rsidR="00540755">
        <w:rPr>
          <w:rStyle w:val="CommentReference"/>
        </w:rPr>
        <w:commentReference w:id="413"/>
      </w:r>
      <w:r w:rsidRPr="007F2DF4">
        <w:rPr>
          <w:color w:val="000000"/>
        </w:rPr>
        <w:t> </w:t>
      </w:r>
      <w:r w:rsidRPr="007F2DF4">
        <w:t>on both hosts</w:t>
      </w:r>
    </w:p>
    <w:p w14:paraId="3F562AE8" w14:textId="77777777" w:rsidR="007F2DF4" w:rsidRPr="007F2DF4" w:rsidRDefault="007F2DF4" w:rsidP="00540755">
      <w:pPr>
        <w:pStyle w:val="CodePACKT"/>
      </w:pPr>
    </w:p>
    <w:p w14:paraId="0E0B73D9" w14:textId="034D161E" w:rsidR="007F2DF4" w:rsidRPr="007F2DF4" w:rsidRDefault="007F2DF4" w:rsidP="00540755">
      <w:pPr>
        <w:pStyle w:val="CodePACKT"/>
      </w:pPr>
      <w:r w:rsidRPr="007F2DF4">
        <w:t>$SVHT = @{</w:t>
      </w:r>
    </w:p>
    <w:p w14:paraId="6867F198" w14:textId="77777777" w:rsidR="007F2DF4" w:rsidRPr="007F2DF4" w:rsidRDefault="007F2DF4" w:rsidP="00540755">
      <w:pPr>
        <w:pStyle w:val="CodePACKT"/>
      </w:pPr>
      <w:r w:rsidRPr="007F2DF4">
        <w:t>  </w:t>
      </w:r>
      <w:proofErr w:type="spellStart"/>
      <w:r w:rsidRPr="007F2DF4">
        <w:t>UseAnyNetworkForMigration</w:t>
      </w:r>
      <w:proofErr w:type="spellEnd"/>
      <w:r w:rsidRPr="007F2DF4">
        <w:t>                 = $true</w:t>
      </w:r>
    </w:p>
    <w:p w14:paraId="76AC4309" w14:textId="41B3C520" w:rsidR="007F2DF4" w:rsidRPr="007F2DF4" w:rsidRDefault="007F2DF4" w:rsidP="00540755">
      <w:pPr>
        <w:pStyle w:val="CodePACKT"/>
      </w:pPr>
      <w:r w:rsidRPr="007F2DF4">
        <w:t>  ComputerName                              = </w:t>
      </w:r>
      <w:r w:rsidR="002D7D95">
        <w:t>'</w:t>
      </w:r>
      <w:r w:rsidRPr="007F2DF4">
        <w:t>HV1</w:t>
      </w:r>
      <w:r w:rsidR="002D7D95">
        <w:t>'</w:t>
      </w:r>
      <w:r w:rsidRPr="007F2DF4">
        <w:t>, </w:t>
      </w:r>
      <w:r w:rsidR="002D7D95">
        <w:t>'</w:t>
      </w:r>
      <w:r w:rsidRPr="007F2DF4">
        <w:t>HV2</w:t>
      </w:r>
      <w:r w:rsidR="002D7D95">
        <w:t>'</w:t>
      </w:r>
    </w:p>
    <w:p w14:paraId="4994A2E9" w14:textId="721B3888" w:rsidR="007F2DF4" w:rsidRPr="007F2DF4" w:rsidRDefault="007F2DF4" w:rsidP="00540755">
      <w:pPr>
        <w:pStyle w:val="CodePACKT"/>
      </w:pPr>
      <w:r w:rsidRPr="007F2DF4">
        <w:t>  </w:t>
      </w:r>
      <w:proofErr w:type="spellStart"/>
      <w:r w:rsidRPr="007F2DF4">
        <w:t>VirtualMachineMigrationAuthenticationType</w:t>
      </w:r>
      <w:proofErr w:type="spellEnd"/>
      <w:r w:rsidRPr="007F2DF4">
        <w:t> =  </w:t>
      </w:r>
      <w:r w:rsidR="002D7D95">
        <w:t>'</w:t>
      </w:r>
      <w:r w:rsidRPr="007F2DF4">
        <w:t>Kerberos</w:t>
      </w:r>
      <w:r w:rsidR="002D7D95">
        <w:t>'</w:t>
      </w:r>
    </w:p>
    <w:p w14:paraId="663A9B2F" w14:textId="7B653A83" w:rsidR="007F2DF4" w:rsidRPr="007F2DF4" w:rsidRDefault="007F2DF4" w:rsidP="00540755">
      <w:pPr>
        <w:pStyle w:val="CodePACKT"/>
      </w:pPr>
      <w:r w:rsidRPr="007F2DF4">
        <w:t>  </w:t>
      </w:r>
      <w:proofErr w:type="spellStart"/>
      <w:r w:rsidRPr="007F2DF4">
        <w:t>VirtualMachineMigrationPerformanceOption</w:t>
      </w:r>
      <w:proofErr w:type="spellEnd"/>
      <w:r w:rsidRPr="007F2DF4">
        <w:t>  = </w:t>
      </w:r>
      <w:r w:rsidR="002D7D95">
        <w:t>'</w:t>
      </w:r>
      <w:r w:rsidRPr="007F2DF4">
        <w:t>Compression</w:t>
      </w:r>
      <w:r w:rsidR="002D7D95">
        <w:t>'</w:t>
      </w:r>
    </w:p>
    <w:p w14:paraId="71605268" w14:textId="77777777" w:rsidR="007F2DF4" w:rsidRPr="007F2DF4" w:rsidRDefault="007F2DF4" w:rsidP="00540755">
      <w:pPr>
        <w:pStyle w:val="CodePACKT"/>
      </w:pPr>
      <w:r w:rsidRPr="007F2DF4">
        <w:t>}</w:t>
      </w:r>
    </w:p>
    <w:p w14:paraId="1746550C" w14:textId="77777777" w:rsidR="007F2DF4" w:rsidRPr="007F2DF4" w:rsidRDefault="007F2DF4" w:rsidP="00540755">
      <w:pPr>
        <w:pStyle w:val="CodePACKT"/>
      </w:pPr>
      <w:r w:rsidRPr="007F2DF4">
        <w:t>Set-</w:t>
      </w:r>
      <w:proofErr w:type="spellStart"/>
      <w:r w:rsidRPr="007F2DF4">
        <w:t>VMHost</w:t>
      </w:r>
      <w:proofErr w:type="spellEnd"/>
      <w:r w:rsidRPr="007F2DF4">
        <w:t> @SVHT</w:t>
      </w:r>
    </w:p>
    <w:p w14:paraId="00396B2E" w14:textId="77777777" w:rsidR="007F2DF4" w:rsidRPr="007F2DF4" w:rsidRDefault="007F2DF4" w:rsidP="00540755">
      <w:pPr>
        <w:pStyle w:val="CodePACKT"/>
      </w:pPr>
    </w:p>
    <w:p w14:paraId="35D17191" w14:textId="5C4857F5" w:rsidR="007F2DF4" w:rsidRPr="007F2DF4" w:rsidRDefault="007F2DF4" w:rsidP="007F2DF4">
      <w:pPr>
        <w:pStyle w:val="NumberedBulletPACKT"/>
        <w:rPr>
          <w:color w:val="000000"/>
        </w:rPr>
      </w:pPr>
      <w:r w:rsidRPr="007F2DF4">
        <w:t>Moving the </w:t>
      </w:r>
      <w:proofErr w:type="spellStart"/>
      <w:r w:rsidRPr="00540FE0">
        <w:rPr>
          <w:rStyle w:val="CodeInTextPACKT"/>
        </w:rPr>
        <w:t>PSDirect</w:t>
      </w:r>
      <w:proofErr w:type="spellEnd"/>
      <w:r w:rsidRPr="007F2DF4">
        <w:t> VM to </w:t>
      </w:r>
      <w:r w:rsidRPr="007F2DF4">
        <w:rPr>
          <w:rStyle w:val="CodeInTextPACKT"/>
        </w:rPr>
        <w:t>HV2</w:t>
      </w:r>
    </w:p>
    <w:p w14:paraId="4E2C043D" w14:textId="77777777" w:rsidR="007F2DF4" w:rsidRPr="007F2DF4" w:rsidRDefault="007F2DF4" w:rsidP="00540755">
      <w:pPr>
        <w:pStyle w:val="CodePACKT"/>
      </w:pPr>
    </w:p>
    <w:p w14:paraId="3EFEA7D0" w14:textId="14D518FB" w:rsidR="007F2DF4" w:rsidRPr="007F2DF4" w:rsidRDefault="007F2DF4" w:rsidP="00540755">
      <w:pPr>
        <w:pStyle w:val="CodePACKT"/>
      </w:pPr>
      <w:r w:rsidRPr="007F2DF4">
        <w:t>$Start = Get-Date</w:t>
      </w:r>
    </w:p>
    <w:p w14:paraId="4A789A26" w14:textId="77777777" w:rsidR="007F2DF4" w:rsidRPr="007F2DF4" w:rsidRDefault="007F2DF4" w:rsidP="00540755">
      <w:pPr>
        <w:pStyle w:val="CodePACKT"/>
      </w:pPr>
      <w:r w:rsidRPr="007F2DF4">
        <w:t>$VMHT = @{</w:t>
      </w:r>
    </w:p>
    <w:p w14:paraId="0FBE7781" w14:textId="4D2CF7C6" w:rsidR="007F2DF4" w:rsidRPr="007F2DF4" w:rsidRDefault="007F2DF4" w:rsidP="00540755">
      <w:pPr>
        <w:pStyle w:val="CodePACKT"/>
      </w:pPr>
      <w:r w:rsidRPr="007F2DF4">
        <w:t>  Name                   = </w:t>
      </w:r>
      <w:r w:rsidR="002D7D95">
        <w:t>'</w:t>
      </w:r>
      <w:proofErr w:type="spellStart"/>
      <w:r w:rsidRPr="007F2DF4">
        <w:t>PSDirect</w:t>
      </w:r>
      <w:proofErr w:type="spellEnd"/>
      <w:r w:rsidR="002D7D95">
        <w:t>'</w:t>
      </w:r>
    </w:p>
    <w:p w14:paraId="18FB3F38" w14:textId="5AE07C7F" w:rsidR="007F2DF4" w:rsidRPr="007F2DF4" w:rsidRDefault="007F2DF4" w:rsidP="00540755">
      <w:pPr>
        <w:pStyle w:val="CodePACKT"/>
      </w:pPr>
      <w:r w:rsidRPr="007F2DF4">
        <w:t>  ComputerName           = </w:t>
      </w:r>
      <w:r w:rsidR="002D7D95">
        <w:t>'</w:t>
      </w:r>
      <w:r w:rsidRPr="007F2DF4">
        <w:t>HV1</w:t>
      </w:r>
      <w:r w:rsidR="002D7D95">
        <w:t>'</w:t>
      </w:r>
    </w:p>
    <w:p w14:paraId="79B51963" w14:textId="2695CEB8" w:rsidR="007F2DF4" w:rsidRPr="007F2DF4" w:rsidRDefault="007F2DF4" w:rsidP="00540755">
      <w:pPr>
        <w:pStyle w:val="CodePACKT"/>
      </w:pPr>
      <w:r w:rsidRPr="007F2DF4">
        <w:t>  </w:t>
      </w:r>
      <w:proofErr w:type="spellStart"/>
      <w:r w:rsidRPr="007F2DF4">
        <w:t>DestinationHost</w:t>
      </w:r>
      <w:proofErr w:type="spellEnd"/>
      <w:r w:rsidRPr="007F2DF4">
        <w:t>        = </w:t>
      </w:r>
      <w:r w:rsidR="002D7D95">
        <w:t>'</w:t>
      </w:r>
      <w:r w:rsidRPr="007F2DF4">
        <w:t>HV2</w:t>
      </w:r>
      <w:r w:rsidR="002D7D95">
        <w:t>'</w:t>
      </w:r>
    </w:p>
    <w:p w14:paraId="339BE732" w14:textId="77777777" w:rsidR="007F2DF4" w:rsidRPr="007F2DF4" w:rsidRDefault="007F2DF4" w:rsidP="00540755">
      <w:pPr>
        <w:pStyle w:val="CodePACKT"/>
      </w:pPr>
      <w:r w:rsidRPr="007F2DF4">
        <w:t>  </w:t>
      </w:r>
      <w:proofErr w:type="spellStart"/>
      <w:r w:rsidRPr="007F2DF4">
        <w:t>IncludeStorage</w:t>
      </w:r>
      <w:proofErr w:type="spellEnd"/>
      <w:r w:rsidRPr="007F2DF4">
        <w:t>         =  $true</w:t>
      </w:r>
    </w:p>
    <w:p w14:paraId="7F01494B" w14:textId="2995D7B1" w:rsidR="007F2DF4" w:rsidRPr="007F2DF4" w:rsidRDefault="007F2DF4" w:rsidP="00540755">
      <w:pPr>
        <w:pStyle w:val="CodePACKT"/>
      </w:pPr>
      <w:r w:rsidRPr="007F2DF4">
        <w:t>  </w:t>
      </w:r>
      <w:proofErr w:type="spellStart"/>
      <w:r w:rsidRPr="007F2DF4">
        <w:t>DestinationStoragePath</w:t>
      </w:r>
      <w:proofErr w:type="spellEnd"/>
      <w:r w:rsidRPr="007F2DF4">
        <w:t> = </w:t>
      </w:r>
      <w:r w:rsidR="002D7D95">
        <w:t>'</w:t>
      </w:r>
      <w:r w:rsidRPr="007F2DF4">
        <w:t>C:\</w:t>
      </w:r>
      <w:proofErr w:type="spellStart"/>
      <w:r w:rsidRPr="007F2DF4">
        <w:t>PSDirect</w:t>
      </w:r>
      <w:proofErr w:type="spellEnd"/>
      <w:r w:rsidR="002D7D95">
        <w:t>'</w:t>
      </w:r>
      <w:r w:rsidRPr="007F2DF4">
        <w:t> # on HV2</w:t>
      </w:r>
    </w:p>
    <w:p w14:paraId="6F65C42B" w14:textId="77777777" w:rsidR="007F2DF4" w:rsidRPr="007F2DF4" w:rsidRDefault="007F2DF4" w:rsidP="00540755">
      <w:pPr>
        <w:pStyle w:val="CodePACKT"/>
      </w:pPr>
      <w:r w:rsidRPr="007F2DF4">
        <w:t>}</w:t>
      </w:r>
    </w:p>
    <w:p w14:paraId="2E23A4A0" w14:textId="77777777" w:rsidR="007F2DF4" w:rsidRPr="007F2DF4" w:rsidRDefault="007F2DF4" w:rsidP="00540755">
      <w:pPr>
        <w:pStyle w:val="CodePACKT"/>
      </w:pPr>
      <w:r w:rsidRPr="007F2DF4">
        <w:t>Move-VM @VMHT</w:t>
      </w:r>
    </w:p>
    <w:p w14:paraId="286F6378" w14:textId="77777777" w:rsidR="007F2DF4" w:rsidRPr="007F2DF4" w:rsidRDefault="007F2DF4" w:rsidP="00540755">
      <w:pPr>
        <w:pStyle w:val="CodePACKT"/>
      </w:pPr>
      <w:r w:rsidRPr="007F2DF4">
        <w:t>$Finish = Get-Date</w:t>
      </w:r>
    </w:p>
    <w:p w14:paraId="5447C829" w14:textId="77777777" w:rsidR="007F2DF4" w:rsidRPr="007F2DF4" w:rsidRDefault="007F2DF4" w:rsidP="00540755">
      <w:pPr>
        <w:pStyle w:val="CodePACKT"/>
      </w:pPr>
      <w:r w:rsidRPr="007F2DF4">
        <w:t>($Finish - $Start)</w:t>
      </w:r>
    </w:p>
    <w:p w14:paraId="60D6B75E" w14:textId="77777777" w:rsidR="007F2DF4" w:rsidRPr="007F2DF4" w:rsidRDefault="007F2DF4" w:rsidP="00540755">
      <w:pPr>
        <w:pStyle w:val="CodePACKT"/>
      </w:pPr>
    </w:p>
    <w:p w14:paraId="28456F43" w14:textId="6E76CE84" w:rsidR="007F2DF4" w:rsidRPr="007F2DF4" w:rsidRDefault="007F2DF4" w:rsidP="007F2DF4">
      <w:pPr>
        <w:pStyle w:val="NumberedBulletPACKT"/>
        <w:rPr>
          <w:color w:val="000000"/>
        </w:rPr>
      </w:pPr>
      <w:r w:rsidRPr="007F2DF4">
        <w:t>Displaying the time taken to migrate</w:t>
      </w:r>
    </w:p>
    <w:p w14:paraId="4463910F" w14:textId="77777777" w:rsidR="007F2DF4" w:rsidRPr="007F2DF4" w:rsidRDefault="007F2DF4" w:rsidP="00540755">
      <w:pPr>
        <w:pStyle w:val="CodePACKT"/>
      </w:pPr>
    </w:p>
    <w:p w14:paraId="0ACA1637" w14:textId="0CB1D1A9" w:rsidR="007F2DF4" w:rsidRPr="007F2DF4" w:rsidRDefault="007F2DF4" w:rsidP="00540755">
      <w:pPr>
        <w:pStyle w:val="CodePACKT"/>
      </w:pPr>
      <w:r w:rsidRPr="007F2DF4">
        <w:t>$OS = </w:t>
      </w:r>
      <w:r w:rsidR="002D7D95">
        <w:t>"</w:t>
      </w:r>
      <w:r w:rsidRPr="007F2DF4">
        <w:t>Migration took: [{0:n2}] minutes</w:t>
      </w:r>
      <w:r w:rsidR="002D7D95">
        <w:t>"</w:t>
      </w:r>
    </w:p>
    <w:p w14:paraId="05C2EA4A" w14:textId="652F9BBF" w:rsidR="007F2DF4" w:rsidRPr="007F2DF4" w:rsidRDefault="007F2DF4" w:rsidP="00540755">
      <w:pPr>
        <w:pStyle w:val="CodePACKT"/>
      </w:pPr>
      <w:r w:rsidRPr="007F2DF4">
        <w:lastRenderedPageBreak/>
        <w:t>($OS -f ($($Finish-$Start).</w:t>
      </w:r>
      <w:proofErr w:type="spellStart"/>
      <w:r w:rsidRPr="007F2DF4">
        <w:t>TotalMinutes</w:t>
      </w:r>
      <w:proofErr w:type="spellEnd"/>
      <w:r w:rsidRPr="007F2DF4">
        <w:t>))</w:t>
      </w:r>
    </w:p>
    <w:p w14:paraId="21A2D61A" w14:textId="77777777" w:rsidR="007F2DF4" w:rsidRPr="007F2DF4" w:rsidRDefault="007F2DF4" w:rsidP="00540755">
      <w:pPr>
        <w:pStyle w:val="CodePACKT"/>
      </w:pPr>
    </w:p>
    <w:p w14:paraId="7EFC6647" w14:textId="37709AFA" w:rsidR="007F2DF4" w:rsidRPr="007F2DF4" w:rsidRDefault="007F2DF4" w:rsidP="007F2DF4">
      <w:pPr>
        <w:pStyle w:val="NumberedBulletPACKT"/>
        <w:rPr>
          <w:color w:val="000000"/>
        </w:rPr>
      </w:pPr>
      <w:r w:rsidRPr="007F2DF4">
        <w:t>Checking the VMs on </w:t>
      </w:r>
      <w:r w:rsidRPr="007F2DF4">
        <w:rPr>
          <w:rStyle w:val="CodeInTextPACKT"/>
        </w:rPr>
        <w:t>HV1</w:t>
      </w:r>
    </w:p>
    <w:p w14:paraId="02DB4568" w14:textId="77777777" w:rsidR="007F2DF4" w:rsidRPr="007F2DF4" w:rsidRDefault="007F2DF4" w:rsidP="00540755">
      <w:pPr>
        <w:pStyle w:val="CodePACKT"/>
      </w:pPr>
    </w:p>
    <w:p w14:paraId="33ECB2E5" w14:textId="75F63EFC" w:rsidR="007F2DF4" w:rsidRPr="007F2DF4" w:rsidRDefault="007F2DF4" w:rsidP="00540755">
      <w:pPr>
        <w:pStyle w:val="CodePACKT"/>
      </w:pPr>
      <w:r w:rsidRPr="007F2DF4">
        <w:t>Get-VM -ComputerName HV1</w:t>
      </w:r>
    </w:p>
    <w:p w14:paraId="1A97D3D6" w14:textId="77777777" w:rsidR="007F2DF4" w:rsidRPr="007F2DF4" w:rsidRDefault="007F2DF4" w:rsidP="00540755">
      <w:pPr>
        <w:pStyle w:val="CodePACKT"/>
      </w:pPr>
    </w:p>
    <w:p w14:paraId="4DA667A6" w14:textId="2E50017C" w:rsidR="007F2DF4" w:rsidRPr="007F2DF4" w:rsidRDefault="007F2DF4" w:rsidP="007F2DF4">
      <w:pPr>
        <w:pStyle w:val="NumberedBulletPACKT"/>
        <w:rPr>
          <w:color w:val="000000"/>
        </w:rPr>
      </w:pPr>
      <w:r w:rsidRPr="007F2DF4">
        <w:t>C</w:t>
      </w:r>
      <w:r w:rsidRPr="007F2DF4">
        <w:rPr>
          <w:color w:val="000000"/>
        </w:rPr>
        <w:t>h</w:t>
      </w:r>
      <w:r w:rsidRPr="007F2DF4">
        <w:t>ecking the VMs on </w:t>
      </w:r>
      <w:r w:rsidRPr="007F2DF4">
        <w:rPr>
          <w:rStyle w:val="CodeInTextPACKT"/>
        </w:rPr>
        <w:t>HV2</w:t>
      </w:r>
    </w:p>
    <w:p w14:paraId="14AE5912" w14:textId="77777777" w:rsidR="007F2DF4" w:rsidRDefault="007F2DF4" w:rsidP="00540755">
      <w:pPr>
        <w:pStyle w:val="CodePACKT"/>
      </w:pPr>
    </w:p>
    <w:p w14:paraId="03E319E9" w14:textId="3C93FF1A" w:rsidR="007F2DF4" w:rsidRPr="007F2DF4" w:rsidRDefault="007F2DF4" w:rsidP="00540755">
      <w:pPr>
        <w:pStyle w:val="CodePACKT"/>
      </w:pPr>
      <w:r w:rsidRPr="007F2DF4">
        <w:t>Get-VM -ComputerName HV2</w:t>
      </w:r>
    </w:p>
    <w:p w14:paraId="3A65A183" w14:textId="77777777" w:rsidR="007F2DF4" w:rsidRPr="007F2DF4" w:rsidRDefault="007F2DF4" w:rsidP="00540755">
      <w:pPr>
        <w:pStyle w:val="CodePACKT"/>
      </w:pPr>
    </w:p>
    <w:p w14:paraId="67F1FC53" w14:textId="0BD32B99" w:rsidR="007F2DF4" w:rsidRPr="007F2DF4" w:rsidRDefault="007F2DF4" w:rsidP="007F2DF4">
      <w:pPr>
        <w:pStyle w:val="NumberedBulletPACKT"/>
        <w:rPr>
          <w:color w:val="000000"/>
        </w:rPr>
      </w:pPr>
      <w:r w:rsidRPr="007F2DF4">
        <w:t>Looking at the detail</w:t>
      </w:r>
      <w:r w:rsidRPr="007F2DF4">
        <w:rPr>
          <w:color w:val="000000"/>
        </w:rPr>
        <w:t>s</w:t>
      </w:r>
      <w:r>
        <w:rPr>
          <w:color w:val="000000"/>
        </w:rPr>
        <w:t xml:space="preserve"> of the </w:t>
      </w:r>
      <w:proofErr w:type="spellStart"/>
      <w:r w:rsidRPr="007F2DF4">
        <w:rPr>
          <w:rStyle w:val="CodeInTextPACKT"/>
        </w:rPr>
        <w:t>PSDirect</w:t>
      </w:r>
      <w:proofErr w:type="spellEnd"/>
      <w:r w:rsidRPr="007F2DF4">
        <w:t xml:space="preserve"> VM</w:t>
      </w:r>
      <w:r>
        <w:t xml:space="preserve"> on </w:t>
      </w:r>
      <w:r w:rsidRPr="00540FE0">
        <w:rPr>
          <w:rStyle w:val="CodeInTextPACKT"/>
        </w:rPr>
        <w:t>HV2</w:t>
      </w:r>
    </w:p>
    <w:p w14:paraId="34F20DE6" w14:textId="77777777" w:rsidR="007F2DF4" w:rsidRPr="007F2DF4" w:rsidRDefault="007F2DF4" w:rsidP="00540755">
      <w:pPr>
        <w:pStyle w:val="CodePACKT"/>
      </w:pPr>
    </w:p>
    <w:p w14:paraId="4969DEE8" w14:textId="6AB821B5" w:rsidR="007F2DF4" w:rsidRPr="007F2DF4" w:rsidRDefault="007F2DF4" w:rsidP="00540755">
      <w:pPr>
        <w:pStyle w:val="CodePACKT"/>
      </w:pPr>
      <w:r w:rsidRPr="007F2DF4">
        <w:t>((Get-VM -Name </w:t>
      </w:r>
      <w:proofErr w:type="spellStart"/>
      <w:r w:rsidRPr="007F2DF4">
        <w:t>PSDirect</w:t>
      </w:r>
      <w:proofErr w:type="spellEnd"/>
      <w:r w:rsidRPr="007F2DF4">
        <w:t> -Computer HV2).</w:t>
      </w:r>
      <w:proofErr w:type="spellStart"/>
      <w:r w:rsidRPr="007F2DF4">
        <w:t>ConfigurationLocation</w:t>
      </w:r>
      <w:proofErr w:type="spellEnd"/>
      <w:r w:rsidRPr="007F2DF4">
        <w:t>)</w:t>
      </w:r>
    </w:p>
    <w:p w14:paraId="7D99538D" w14:textId="77777777" w:rsidR="007F2DF4" w:rsidRPr="007F2DF4" w:rsidRDefault="007F2DF4" w:rsidP="00540755">
      <w:pPr>
        <w:pStyle w:val="CodePACKT"/>
      </w:pPr>
      <w:r w:rsidRPr="007F2DF4">
        <w:t>Get-</w:t>
      </w:r>
      <w:proofErr w:type="spellStart"/>
      <w:r w:rsidRPr="007F2DF4">
        <w:t>VMHardDiskDrive</w:t>
      </w:r>
      <w:proofErr w:type="spellEnd"/>
      <w:r w:rsidRPr="007F2DF4">
        <w:t> -</w:t>
      </w:r>
      <w:proofErr w:type="spellStart"/>
      <w:r w:rsidRPr="007F2DF4">
        <w:t>VMName</w:t>
      </w:r>
      <w:proofErr w:type="spellEnd"/>
      <w:r w:rsidRPr="007F2DF4">
        <w:t> </w:t>
      </w:r>
      <w:proofErr w:type="spellStart"/>
      <w:r w:rsidRPr="007F2DF4">
        <w:t>PSDirect</w:t>
      </w:r>
      <w:proofErr w:type="spellEnd"/>
      <w:r w:rsidRPr="007F2DF4">
        <w:t> -Computer HV2  |</w:t>
      </w:r>
    </w:p>
    <w:p w14:paraId="7E27504A" w14:textId="67C866F0" w:rsidR="007F2DF4" w:rsidRPr="007F2DF4" w:rsidRDefault="007F2DF4" w:rsidP="00540755">
      <w:pPr>
        <w:pStyle w:val="CodePACKT"/>
      </w:pPr>
      <w:r w:rsidRPr="007F2DF4">
        <w:t>  Format-Table -Property </w:t>
      </w:r>
      <w:proofErr w:type="spellStart"/>
      <w:r w:rsidRPr="007F2DF4">
        <w:t>VMName</w:t>
      </w:r>
      <w:proofErr w:type="spellEnd"/>
      <w:r w:rsidRPr="007F2DF4">
        <w:t>, Path</w:t>
      </w:r>
    </w:p>
    <w:p w14:paraId="4859520D" w14:textId="786EAA09" w:rsidR="007F2DF4" w:rsidRPr="007F2DF4" w:rsidRDefault="007F2DF4" w:rsidP="00540755">
      <w:pPr>
        <w:pStyle w:val="InformationBoxPACKT"/>
      </w:pPr>
      <w:commentRangeStart w:id="416"/>
      <w:r w:rsidRPr="007F2DF4">
        <w:t xml:space="preserve">Run the remainder of this recipe on </w:t>
      </w:r>
      <w:r w:rsidRPr="007F2DF4">
        <w:rPr>
          <w:rStyle w:val="CodeInTextPACKT"/>
        </w:rPr>
        <w:t>HV2</w:t>
      </w:r>
      <w:r w:rsidRPr="007F2DF4">
        <w:t xml:space="preserve"> directly.</w:t>
      </w:r>
      <w:commentRangeEnd w:id="416"/>
      <w:r w:rsidR="00540755">
        <w:rPr>
          <w:rStyle w:val="CommentReference"/>
        </w:rPr>
        <w:commentReference w:id="416"/>
      </w:r>
    </w:p>
    <w:p w14:paraId="06E89455" w14:textId="77777777" w:rsidR="007F2DF4" w:rsidRDefault="007F2DF4" w:rsidP="007F2DF4">
      <w:pPr>
        <w:pStyle w:val="NumberedBulletPACKT"/>
        <w:numPr>
          <w:ilvl w:val="0"/>
          <w:numId w:val="0"/>
        </w:numPr>
        <w:ind w:left="142"/>
      </w:pPr>
    </w:p>
    <w:p w14:paraId="0FD6F12F" w14:textId="634270A7" w:rsidR="007F2DF4" w:rsidRPr="007F2DF4" w:rsidRDefault="007F2DF4" w:rsidP="007F2DF4">
      <w:pPr>
        <w:pStyle w:val="NumberedBulletPACKT"/>
        <w:rPr>
          <w:color w:val="000000"/>
        </w:rPr>
      </w:pPr>
      <w:r w:rsidRPr="007F2DF4">
        <w:t>Moving the </w:t>
      </w:r>
      <w:proofErr w:type="spellStart"/>
      <w:r w:rsidRPr="0071750C">
        <w:rPr>
          <w:rStyle w:val="CodeInTextPACKT"/>
        </w:rPr>
        <w:t>PSDirect</w:t>
      </w:r>
      <w:proofErr w:type="spellEnd"/>
      <w:r w:rsidRPr="007F2DF4">
        <w:t> VM back to </w:t>
      </w:r>
      <w:r w:rsidRPr="0071750C">
        <w:rPr>
          <w:rStyle w:val="CodeInTextPACKT"/>
        </w:rPr>
        <w:t>HV1</w:t>
      </w:r>
    </w:p>
    <w:p w14:paraId="4823155E" w14:textId="77777777" w:rsidR="007F2DF4" w:rsidRDefault="007F2DF4" w:rsidP="00540755">
      <w:pPr>
        <w:pStyle w:val="CodePACKT"/>
      </w:pPr>
    </w:p>
    <w:p w14:paraId="43EF49E7" w14:textId="238F364E" w:rsidR="007F2DF4" w:rsidRPr="00540FE0" w:rsidRDefault="007F2DF4" w:rsidP="00540755">
      <w:pPr>
        <w:pStyle w:val="CodePACKT"/>
      </w:pPr>
      <w:r w:rsidRPr="00540FE0">
        <w:t>$Start2 = Get-Date</w:t>
      </w:r>
    </w:p>
    <w:p w14:paraId="4DF2F4BD" w14:textId="77777777" w:rsidR="007F2DF4" w:rsidRPr="00540FE0" w:rsidRDefault="007F2DF4" w:rsidP="00540755">
      <w:pPr>
        <w:pStyle w:val="CodePACKT"/>
      </w:pPr>
      <w:r w:rsidRPr="00540FE0">
        <w:t>$VMHT2 = @{</w:t>
      </w:r>
    </w:p>
    <w:p w14:paraId="7CA3DDFC" w14:textId="37809460" w:rsidR="007F2DF4" w:rsidRPr="00540FE0" w:rsidRDefault="007F2DF4" w:rsidP="00540755">
      <w:pPr>
        <w:pStyle w:val="CodePACKT"/>
      </w:pPr>
      <w:r w:rsidRPr="00540FE0">
        <w:t>    Name                  = </w:t>
      </w:r>
      <w:r w:rsidR="002D7D95">
        <w:t>'</w:t>
      </w:r>
      <w:proofErr w:type="spellStart"/>
      <w:r w:rsidRPr="00540FE0">
        <w:t>PSDirect</w:t>
      </w:r>
      <w:proofErr w:type="spellEnd"/>
      <w:r w:rsidR="002D7D95">
        <w:t>'</w:t>
      </w:r>
    </w:p>
    <w:p w14:paraId="3587F8E5" w14:textId="38933E6B" w:rsidR="007F2DF4" w:rsidRPr="00540FE0" w:rsidRDefault="007F2DF4" w:rsidP="00540755">
      <w:pPr>
        <w:pStyle w:val="CodePACKT"/>
      </w:pPr>
      <w:r w:rsidRPr="00540FE0">
        <w:t>    ComputerName           = </w:t>
      </w:r>
      <w:r w:rsidR="002D7D95">
        <w:t>'</w:t>
      </w:r>
      <w:r w:rsidRPr="00540FE0">
        <w:t>HV2</w:t>
      </w:r>
      <w:r w:rsidR="002D7D95">
        <w:t>'</w:t>
      </w:r>
    </w:p>
    <w:p w14:paraId="3C6435D8" w14:textId="0ED6EFE1" w:rsidR="007F2DF4" w:rsidRPr="00540FE0" w:rsidRDefault="007F2DF4" w:rsidP="00540755">
      <w:pPr>
        <w:pStyle w:val="CodePACKT"/>
      </w:pPr>
      <w:r w:rsidRPr="00540FE0">
        <w:t>    </w:t>
      </w:r>
      <w:proofErr w:type="spellStart"/>
      <w:r w:rsidRPr="00540FE0">
        <w:t>DestinationHost</w:t>
      </w:r>
      <w:proofErr w:type="spellEnd"/>
      <w:r w:rsidRPr="00540FE0">
        <w:t>        = </w:t>
      </w:r>
      <w:r w:rsidR="002D7D95">
        <w:t>'</w:t>
      </w:r>
      <w:r w:rsidRPr="00540FE0">
        <w:t>HV1</w:t>
      </w:r>
      <w:r w:rsidR="002D7D95">
        <w:t>'</w:t>
      </w:r>
    </w:p>
    <w:p w14:paraId="6B727256" w14:textId="77777777" w:rsidR="007F2DF4" w:rsidRPr="00540FE0" w:rsidRDefault="007F2DF4" w:rsidP="00540755">
      <w:pPr>
        <w:pStyle w:val="CodePACKT"/>
      </w:pPr>
      <w:r w:rsidRPr="00540FE0">
        <w:t>    </w:t>
      </w:r>
      <w:proofErr w:type="spellStart"/>
      <w:r w:rsidRPr="00540FE0">
        <w:t>IncludeStorage</w:t>
      </w:r>
      <w:proofErr w:type="spellEnd"/>
      <w:r w:rsidRPr="00540FE0">
        <w:t>         =  $true</w:t>
      </w:r>
    </w:p>
    <w:p w14:paraId="20994967" w14:textId="62057B5A" w:rsidR="007F2DF4" w:rsidRPr="00540FE0" w:rsidRDefault="007F2DF4" w:rsidP="00540755">
      <w:pPr>
        <w:pStyle w:val="CodePACKT"/>
      </w:pPr>
      <w:r w:rsidRPr="00540FE0">
        <w:t>    </w:t>
      </w:r>
      <w:proofErr w:type="spellStart"/>
      <w:r w:rsidRPr="00540FE0">
        <w:t>DestinationStoragePath</w:t>
      </w:r>
      <w:proofErr w:type="spellEnd"/>
      <w:r w:rsidRPr="00540FE0">
        <w:t> = </w:t>
      </w:r>
      <w:r w:rsidR="002D7D95">
        <w:t>'</w:t>
      </w:r>
      <w:r w:rsidRPr="00540FE0">
        <w:t>C:\</w:t>
      </w:r>
      <w:del w:id="417" w:author="Thomas Lee" w:date="2021-05-19T12:59:00Z">
        <w:r w:rsidRPr="00540FE0" w:rsidDel="00540755">
          <w:delText>vm</w:delText>
        </w:r>
      </w:del>
      <w:ins w:id="418" w:author="Thomas Lee" w:date="2021-05-19T12:59:00Z">
        <w:r w:rsidR="00540755">
          <w:t>VN</w:t>
        </w:r>
      </w:ins>
      <w:r w:rsidRPr="00540FE0">
        <w:t>\</w:t>
      </w:r>
      <w:del w:id="419" w:author="Thomas Lee" w:date="2021-05-19T12:59:00Z">
        <w:r w:rsidRPr="00540FE0" w:rsidDel="00540755">
          <w:delText>vhds</w:delText>
        </w:r>
      </w:del>
      <w:ins w:id="420" w:author="Thomas Lee" w:date="2021-05-19T12:59:00Z">
        <w:r w:rsidR="00540755">
          <w:t>VHDS</w:t>
        </w:r>
      </w:ins>
      <w:r w:rsidRPr="00540FE0">
        <w:t>\</w:t>
      </w:r>
      <w:proofErr w:type="spellStart"/>
      <w:r w:rsidRPr="00540FE0">
        <w:t>PSDirect</w:t>
      </w:r>
      <w:proofErr w:type="spellEnd"/>
      <w:r w:rsidR="002D7D95">
        <w:t>'</w:t>
      </w:r>
      <w:r w:rsidRPr="00540FE0">
        <w:t> # on HV1</w:t>
      </w:r>
    </w:p>
    <w:p w14:paraId="33A1A725" w14:textId="77777777" w:rsidR="007F2DF4" w:rsidRPr="007F2DF4" w:rsidRDefault="007F2DF4" w:rsidP="00540755">
      <w:pPr>
        <w:pStyle w:val="CodePACKT"/>
      </w:pPr>
      <w:r w:rsidRPr="007F2DF4">
        <w:t>}</w:t>
      </w:r>
    </w:p>
    <w:p w14:paraId="5B960F28" w14:textId="77777777" w:rsidR="007F2DF4" w:rsidRPr="007F2DF4" w:rsidRDefault="007F2DF4" w:rsidP="00540755">
      <w:pPr>
        <w:pStyle w:val="CodePACKT"/>
      </w:pPr>
      <w:r w:rsidRPr="007F2DF4">
        <w:t>Move-VM @VMHT2</w:t>
      </w:r>
    </w:p>
    <w:p w14:paraId="26D04DC5" w14:textId="77777777" w:rsidR="007F2DF4" w:rsidRPr="007F2DF4" w:rsidRDefault="007F2DF4" w:rsidP="00540755">
      <w:pPr>
        <w:pStyle w:val="CodePACKT"/>
      </w:pPr>
      <w:r w:rsidRPr="007F2DF4">
        <w:t>$Finish2 = Get-Date</w:t>
      </w:r>
    </w:p>
    <w:p w14:paraId="76B319F6" w14:textId="77777777" w:rsidR="007F2DF4" w:rsidRPr="007F2DF4" w:rsidRDefault="007F2DF4" w:rsidP="00540755">
      <w:pPr>
        <w:pStyle w:val="CodePACKT"/>
      </w:pPr>
    </w:p>
    <w:p w14:paraId="4FF7F2F2" w14:textId="36BB9926" w:rsidR="007F2DF4" w:rsidRPr="007F2DF4" w:rsidRDefault="007F2DF4" w:rsidP="007F2DF4">
      <w:pPr>
        <w:pStyle w:val="NumberedBulletPACKT"/>
        <w:rPr>
          <w:color w:val="000000"/>
        </w:rPr>
      </w:pPr>
      <w:r w:rsidRPr="007F2DF4">
        <w:t>Displaying the time taken to migrate back to </w:t>
      </w:r>
      <w:r w:rsidRPr="0071750C">
        <w:rPr>
          <w:rStyle w:val="CodeInTextPACKT"/>
        </w:rPr>
        <w:t>HV1</w:t>
      </w:r>
    </w:p>
    <w:p w14:paraId="515CB045" w14:textId="77777777" w:rsidR="007F2DF4" w:rsidRPr="00540FE0" w:rsidRDefault="007F2DF4" w:rsidP="00540755">
      <w:pPr>
        <w:pStyle w:val="CodePACKT"/>
      </w:pPr>
    </w:p>
    <w:p w14:paraId="762FFC10" w14:textId="6619F150" w:rsidR="007F2DF4" w:rsidRPr="00540FE0" w:rsidRDefault="007F2DF4" w:rsidP="00540755">
      <w:pPr>
        <w:pStyle w:val="CodePACKT"/>
      </w:pPr>
      <w:r w:rsidRPr="00540FE0">
        <w:t>$OS = </w:t>
      </w:r>
      <w:r w:rsidR="002D7D95">
        <w:t>"</w:t>
      </w:r>
      <w:r w:rsidRPr="00540FE0">
        <w:t>Migration back to HV1 took: [{0:n2}] minutes</w:t>
      </w:r>
      <w:r w:rsidR="002D7D95">
        <w:t>"</w:t>
      </w:r>
    </w:p>
    <w:p w14:paraId="725A999D" w14:textId="27301F62" w:rsidR="007F2DF4" w:rsidRPr="007F2DF4" w:rsidRDefault="007F2DF4" w:rsidP="00540755">
      <w:pPr>
        <w:pStyle w:val="CodePACKT"/>
      </w:pPr>
      <w:r w:rsidRPr="007F2DF4">
        <w:t>($</w:t>
      </w:r>
      <w:r>
        <w:t>OS</w:t>
      </w:r>
      <w:r w:rsidRPr="007F2DF4">
        <w:t> -f ($($</w:t>
      </w:r>
      <w:r>
        <w:t>F</w:t>
      </w:r>
      <w:r w:rsidRPr="007F2DF4">
        <w:t>inish-$</w:t>
      </w:r>
      <w:r>
        <w:t>S</w:t>
      </w:r>
      <w:r w:rsidRPr="007F2DF4">
        <w:t>tart).</w:t>
      </w:r>
      <w:proofErr w:type="spellStart"/>
      <w:r w:rsidRPr="007F2DF4">
        <w:t>TotalMinutes</w:t>
      </w:r>
      <w:proofErr w:type="spellEnd"/>
      <w:r w:rsidRPr="007F2DF4">
        <w:t>))</w:t>
      </w:r>
    </w:p>
    <w:p w14:paraId="6F0DFCC1" w14:textId="73206848" w:rsidR="00F157F0" w:rsidRDefault="00F157F0" w:rsidP="007F2DF4">
      <w:pPr>
        <w:pStyle w:val="Heading2"/>
        <w:tabs>
          <w:tab w:val="left" w:pos="0"/>
        </w:tabs>
      </w:pPr>
      <w:r>
        <w:t>How it works...</w:t>
      </w:r>
    </w:p>
    <w:p w14:paraId="3D4D9894" w14:textId="2D7A790E" w:rsidR="0071750C" w:rsidRDefault="0071750C" w:rsidP="00540755">
      <w:pPr>
        <w:pStyle w:val="NormalPACKT"/>
        <w:rPr>
          <w:lang w:val="en-GB"/>
        </w:rPr>
      </w:pPr>
      <w:r>
        <w:rPr>
          <w:lang w:val="en-GB"/>
        </w:rPr>
        <w:t xml:space="preserve">In </w:t>
      </w:r>
      <w:r w:rsidRPr="0071750C">
        <w:rPr>
          <w:rStyle w:val="ItalicsPACKT"/>
        </w:rPr>
        <w:t>step 1</w:t>
      </w:r>
      <w:r>
        <w:rPr>
          <w:lang w:val="en-GB"/>
        </w:rPr>
        <w:t>,</w:t>
      </w:r>
      <w:commentRangeStart w:id="421"/>
      <w:r>
        <w:rPr>
          <w:lang w:val="en-GB"/>
        </w:rPr>
        <w:t xml:space="preserve"> you check the status of the </w:t>
      </w:r>
      <w:proofErr w:type="spellStart"/>
      <w:r w:rsidRPr="0071750C">
        <w:rPr>
          <w:rStyle w:val="CodeInTextPACKT"/>
        </w:rPr>
        <w:t>PSDirect</w:t>
      </w:r>
      <w:proofErr w:type="spellEnd"/>
      <w:r>
        <w:rPr>
          <w:lang w:val="en-GB"/>
        </w:rPr>
        <w:t xml:space="preserve"> VM to </w:t>
      </w:r>
      <w:proofErr w:type="spellStart"/>
      <w:ins w:id="422" w:author="Thomas Lee" w:date="2021-05-19T13:01:00Z">
        <w:r w:rsidR="00540755">
          <w:rPr>
            <w:lang w:val="en-GB"/>
          </w:rPr>
          <w:t>conrifm</w:t>
        </w:r>
        <w:proofErr w:type="spellEnd"/>
        <w:r w:rsidR="00540755">
          <w:rPr>
            <w:lang w:val="en-GB"/>
          </w:rPr>
          <w:t xml:space="preserve"> that it is </w:t>
        </w:r>
      </w:ins>
      <w:del w:id="423" w:author="Thomas Lee" w:date="2021-05-19T13:01:00Z">
        <w:r w:rsidDel="00540755">
          <w:rPr>
            <w:lang w:val="en-GB"/>
          </w:rPr>
          <w:delText xml:space="preserve">ensure it is </w:delText>
        </w:r>
      </w:del>
      <w:ins w:id="424" w:author="Thomas Lee" w:date="2021-05-19T13:01:00Z">
        <w:r w:rsidR="00540755">
          <w:rPr>
            <w:lang w:val="en-GB"/>
          </w:rPr>
          <w:t xml:space="preserve">up and </w:t>
        </w:r>
      </w:ins>
      <w:r>
        <w:rPr>
          <w:lang w:val="en-GB"/>
        </w:rPr>
        <w:t xml:space="preserve">running. </w:t>
      </w:r>
      <w:commentRangeEnd w:id="421"/>
      <w:r w:rsidR="00295DB4">
        <w:rPr>
          <w:rStyle w:val="CommentReference"/>
        </w:rPr>
        <w:commentReference w:id="421"/>
      </w:r>
      <w:r>
        <w:rPr>
          <w:lang w:val="en-GB"/>
        </w:rPr>
        <w:t>The output should look like this:</w:t>
      </w:r>
    </w:p>
    <w:p w14:paraId="30265B99" w14:textId="185B9FE0" w:rsidR="0071750C" w:rsidRPr="0071750C" w:rsidRDefault="0071750C" w:rsidP="0071750C">
      <w:pPr>
        <w:pStyle w:val="FigurePACKT"/>
        <w:rPr>
          <w:b/>
          <w:bCs/>
          <w:lang w:val="en-GB"/>
        </w:rPr>
      </w:pPr>
      <w:r>
        <w:lastRenderedPageBreak/>
        <w:drawing>
          <wp:inline distT="0" distB="0" distL="0" distR="0" wp14:anchorId="0E11198A" wp14:editId="0D2AE4B7">
            <wp:extent cx="4471162" cy="87630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02124" cy="882368"/>
                    </a:xfrm>
                    <a:prstGeom prst="rect">
                      <a:avLst/>
                    </a:prstGeom>
                  </pic:spPr>
                </pic:pic>
              </a:graphicData>
            </a:graphic>
          </wp:inline>
        </w:drawing>
      </w:r>
    </w:p>
    <w:p w14:paraId="2AC939D6" w14:textId="7A4E59B1" w:rsidR="0071750C" w:rsidRDefault="0071750C" w:rsidP="00E8777D">
      <w:pPr>
        <w:pStyle w:val="FigureCaptionPACKT"/>
      </w:pPr>
      <w:r>
        <w:t xml:space="preserve">Figure 12.48: Checking the status of the </w:t>
      </w:r>
      <w:proofErr w:type="spellStart"/>
      <w:r>
        <w:t>PSDirect</w:t>
      </w:r>
      <w:proofErr w:type="spellEnd"/>
      <w:r>
        <w:t xml:space="preserve"> VM</w:t>
      </w:r>
    </w:p>
    <w:p w14:paraId="1A3D10C5" w14:textId="77777777" w:rsidR="0071750C" w:rsidRDefault="0071750C" w:rsidP="00CA4B56">
      <w:pPr>
        <w:pStyle w:val="LayoutInformationPACKT"/>
      </w:pPr>
      <w:r>
        <w:t>I</w:t>
      </w:r>
      <w:r w:rsidRPr="006D38BA">
        <w:t>nsert image B42024_</w:t>
      </w:r>
      <w:r>
        <w:t>12</w:t>
      </w:r>
      <w:r w:rsidRPr="006D38BA">
        <w:t>_</w:t>
      </w:r>
      <w:r>
        <w:t>48</w:t>
      </w:r>
      <w:r w:rsidRPr="006D38BA">
        <w:t>.png</w:t>
      </w:r>
      <w:r>
        <w:t xml:space="preserve">        </w:t>
      </w:r>
    </w:p>
    <w:p w14:paraId="08BB7743" w14:textId="5A13EE76" w:rsidR="0071750C" w:rsidRDefault="0071750C" w:rsidP="00540755">
      <w:pPr>
        <w:pStyle w:val="NormalPACKT"/>
      </w:pPr>
      <w:r>
        <w:t xml:space="preserve">In </w:t>
      </w:r>
      <w:r w:rsidRPr="0071750C">
        <w:rPr>
          <w:rStyle w:val="ItalicsPACKT"/>
        </w:rPr>
        <w:t>step 2</w:t>
      </w:r>
      <w:r>
        <w:t xml:space="preserve">, you determine the location Hyper-V is using to store VM configuration for the </w:t>
      </w:r>
      <w:proofErr w:type="spellStart"/>
      <w:r w:rsidRPr="0071750C">
        <w:rPr>
          <w:rStyle w:val="CodeInTextPACKT"/>
        </w:rPr>
        <w:t>PSDirect</w:t>
      </w:r>
      <w:proofErr w:type="spellEnd"/>
      <w:r>
        <w:t xml:space="preserve"> VM, with console output like this:</w:t>
      </w:r>
    </w:p>
    <w:p w14:paraId="04BC8EE7" w14:textId="4145D16C" w:rsidR="0071750C" w:rsidRPr="0071750C" w:rsidRDefault="0071750C" w:rsidP="0071750C">
      <w:pPr>
        <w:pStyle w:val="FigurePACKT"/>
        <w:rPr>
          <w:b/>
          <w:bCs/>
        </w:rPr>
      </w:pPr>
      <w:r>
        <w:t xml:space="preserve"> </w:t>
      </w:r>
      <w:r>
        <w:drawing>
          <wp:inline distT="0" distB="0" distL="0" distR="0" wp14:anchorId="2E7FFD31" wp14:editId="08F0884C">
            <wp:extent cx="3048000" cy="5043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29977" cy="534499"/>
                    </a:xfrm>
                    <a:prstGeom prst="rect">
                      <a:avLst/>
                    </a:prstGeom>
                  </pic:spPr>
                </pic:pic>
              </a:graphicData>
            </a:graphic>
          </wp:inline>
        </w:drawing>
      </w:r>
    </w:p>
    <w:p w14:paraId="666D09CE" w14:textId="2D3C4DB2" w:rsidR="0071750C" w:rsidRDefault="0071750C" w:rsidP="00E8777D">
      <w:pPr>
        <w:pStyle w:val="FigureCaptionPACKT"/>
      </w:pPr>
      <w:r>
        <w:t xml:space="preserve">Figure 12.49: Checking the status of the </w:t>
      </w:r>
      <w:proofErr w:type="spellStart"/>
      <w:r>
        <w:t>PSDirect</w:t>
      </w:r>
      <w:proofErr w:type="spellEnd"/>
      <w:r>
        <w:t xml:space="preserve"> VM</w:t>
      </w:r>
    </w:p>
    <w:p w14:paraId="001E137C" w14:textId="4EF972EB" w:rsidR="0071750C" w:rsidRDefault="0071750C" w:rsidP="007224ED">
      <w:pPr>
        <w:pStyle w:val="LayoutInformationPACKT"/>
      </w:pPr>
      <w:r>
        <w:t>I</w:t>
      </w:r>
      <w:r w:rsidRPr="006D38BA">
        <w:t>nsert image B42024_</w:t>
      </w:r>
      <w:r>
        <w:t>12</w:t>
      </w:r>
      <w:r w:rsidRPr="006D38BA">
        <w:t>_</w:t>
      </w:r>
      <w:r>
        <w:t>49</w:t>
      </w:r>
      <w:r w:rsidRPr="006D38BA">
        <w:t>.png</w:t>
      </w:r>
      <w:r>
        <w:t xml:space="preserve">        </w:t>
      </w:r>
    </w:p>
    <w:p w14:paraId="48777B7D" w14:textId="223236E6" w:rsidR="0071750C" w:rsidRPr="0071750C" w:rsidRDefault="0071750C" w:rsidP="00540755">
      <w:pPr>
        <w:pStyle w:val="NormalPACKT"/>
      </w:pPr>
      <w:r w:rsidRPr="0071750C">
        <w:t xml:space="preserve">In </w:t>
      </w:r>
      <w:r w:rsidRPr="0071750C">
        <w:rPr>
          <w:rStyle w:val="ItalicsPACKT"/>
        </w:rPr>
        <w:t>step 3</w:t>
      </w:r>
      <w:r w:rsidRPr="0071750C">
        <w:t xml:space="preserve">, you view the locations Hyper-V is using to store the virtual hard disks for the </w:t>
      </w:r>
      <w:proofErr w:type="spellStart"/>
      <w:r w:rsidRPr="0071750C">
        <w:rPr>
          <w:rStyle w:val="CodeInTextPACKT"/>
        </w:rPr>
        <w:t>PSDirect</w:t>
      </w:r>
      <w:proofErr w:type="spellEnd"/>
      <w:r w:rsidRPr="0071750C">
        <w:t xml:space="preserve"> VM, with output like this:</w:t>
      </w:r>
    </w:p>
    <w:p w14:paraId="7B70D29E" w14:textId="0FC4F062" w:rsidR="0071750C" w:rsidRPr="0071750C" w:rsidRDefault="0071750C" w:rsidP="0071750C">
      <w:pPr>
        <w:pStyle w:val="FigurePACKT"/>
        <w:rPr>
          <w:b/>
          <w:bCs/>
          <w:lang w:val="en-GB"/>
        </w:rPr>
      </w:pPr>
      <w:r>
        <w:drawing>
          <wp:inline distT="0" distB="0" distL="0" distR="0" wp14:anchorId="11469361" wp14:editId="26083D08">
            <wp:extent cx="3157008" cy="942975"/>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94047" cy="954038"/>
                    </a:xfrm>
                    <a:prstGeom prst="rect">
                      <a:avLst/>
                    </a:prstGeom>
                  </pic:spPr>
                </pic:pic>
              </a:graphicData>
            </a:graphic>
          </wp:inline>
        </w:drawing>
      </w:r>
    </w:p>
    <w:p w14:paraId="5A43293E" w14:textId="2FC3565C" w:rsidR="0071750C" w:rsidRDefault="0071750C" w:rsidP="00E8777D">
      <w:pPr>
        <w:pStyle w:val="FigureCaptionPACKT"/>
      </w:pPr>
      <w:r>
        <w:t xml:space="preserve">Figure 12.50: Viewing </w:t>
      </w:r>
      <w:proofErr w:type="spellStart"/>
      <w:r>
        <w:t>PSDirect</w:t>
      </w:r>
      <w:r w:rsidR="002D7D95">
        <w:t>'</w:t>
      </w:r>
      <w:r>
        <w:t>s</w:t>
      </w:r>
      <w:proofErr w:type="spellEnd"/>
      <w:r>
        <w:t xml:space="preserve"> virtual hard drives</w:t>
      </w:r>
    </w:p>
    <w:p w14:paraId="5D9205D7" w14:textId="53D0597F" w:rsidR="0071750C" w:rsidRDefault="0071750C" w:rsidP="005D7DFF">
      <w:pPr>
        <w:pStyle w:val="LayoutInformationPACKT"/>
      </w:pPr>
      <w:r>
        <w:t>I</w:t>
      </w:r>
      <w:r w:rsidRPr="006D38BA">
        <w:t>nsert image B42024_</w:t>
      </w:r>
      <w:r>
        <w:t>12</w:t>
      </w:r>
      <w:r w:rsidRPr="006D38BA">
        <w:t>_</w:t>
      </w:r>
      <w:r>
        <w:t>50</w:t>
      </w:r>
      <w:r w:rsidRPr="006D38BA">
        <w:t>.png</w:t>
      </w:r>
      <w:r>
        <w:t xml:space="preserve">        </w:t>
      </w:r>
    </w:p>
    <w:p w14:paraId="0F4E9537" w14:textId="5ACE85F3" w:rsidR="0071750C" w:rsidRDefault="0071750C" w:rsidP="00540755">
      <w:pPr>
        <w:pStyle w:val="NormalPACKT"/>
        <w:rPr>
          <w:lang w:val="en-GB"/>
        </w:rPr>
      </w:pPr>
      <w:r>
        <w:rPr>
          <w:lang w:val="en-GB"/>
        </w:rPr>
        <w:t xml:space="preserve">In </w:t>
      </w:r>
      <w:r w:rsidRPr="0071750C">
        <w:rPr>
          <w:rStyle w:val="ItalicsPACKT"/>
        </w:rPr>
        <w:t>step 4</w:t>
      </w:r>
      <w:r>
        <w:rPr>
          <w:lang w:val="en-GB"/>
        </w:rPr>
        <w:t xml:space="preserve">, you move the storage of the running </w:t>
      </w:r>
      <w:proofErr w:type="spellStart"/>
      <w:r w:rsidRPr="0071750C">
        <w:rPr>
          <w:rStyle w:val="CodeInTextPACKT"/>
        </w:rPr>
        <w:t>PSDirect</w:t>
      </w:r>
      <w:proofErr w:type="spellEnd"/>
      <w:r>
        <w:rPr>
          <w:lang w:val="en-GB"/>
        </w:rPr>
        <w:t xml:space="preserve"> VM. This step generates no output. After moving the VM</w:t>
      </w:r>
      <w:r w:rsidR="002D7D95">
        <w:rPr>
          <w:lang w:val="en-GB"/>
        </w:rPr>
        <w:t>'</w:t>
      </w:r>
      <w:r>
        <w:rPr>
          <w:lang w:val="en-GB"/>
        </w:rPr>
        <w:t xml:space="preserve">s storage, in </w:t>
      </w:r>
      <w:r w:rsidRPr="0071750C">
        <w:rPr>
          <w:rStyle w:val="ItalicsPACKT"/>
        </w:rPr>
        <w:t>step 5</w:t>
      </w:r>
      <w:r>
        <w:rPr>
          <w:lang w:val="en-GB"/>
        </w:rPr>
        <w:t xml:space="preserve">, you re-view the VM configuration location and the details of the hard drives for the </w:t>
      </w:r>
      <w:proofErr w:type="spellStart"/>
      <w:r w:rsidRPr="0071750C">
        <w:rPr>
          <w:rStyle w:val="CodeInTextPACKT"/>
        </w:rPr>
        <w:t>PSDirect</w:t>
      </w:r>
      <w:proofErr w:type="spellEnd"/>
      <w:r>
        <w:rPr>
          <w:lang w:val="en-GB"/>
        </w:rPr>
        <w:t xml:space="preserve"> VM. The output of this step looks like this:</w:t>
      </w:r>
    </w:p>
    <w:p w14:paraId="2731F3AF" w14:textId="39AA746D" w:rsidR="0071750C" w:rsidRPr="0071750C" w:rsidRDefault="0071750C" w:rsidP="0071750C">
      <w:pPr>
        <w:pStyle w:val="FigurePACKT"/>
        <w:rPr>
          <w:b/>
          <w:bCs/>
        </w:rPr>
      </w:pPr>
      <w:r>
        <w:lastRenderedPageBreak/>
        <w:drawing>
          <wp:inline distT="0" distB="0" distL="0" distR="0" wp14:anchorId="5B413DC8" wp14:editId="7F179FB2">
            <wp:extent cx="3505386" cy="1104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50753" cy="1119200"/>
                    </a:xfrm>
                    <a:prstGeom prst="rect">
                      <a:avLst/>
                    </a:prstGeom>
                  </pic:spPr>
                </pic:pic>
              </a:graphicData>
            </a:graphic>
          </wp:inline>
        </w:drawing>
      </w:r>
    </w:p>
    <w:p w14:paraId="4868C9BB" w14:textId="161DB883" w:rsidR="0071750C" w:rsidRDefault="0071750C" w:rsidP="00E8777D">
      <w:pPr>
        <w:pStyle w:val="FigureCaptionPACKT"/>
      </w:pPr>
      <w:r>
        <w:t xml:space="preserve">Figure 12.50: Viewing </w:t>
      </w:r>
      <w:proofErr w:type="spellStart"/>
      <w:r>
        <w:t>PSDirect</w:t>
      </w:r>
      <w:r w:rsidR="002D7D95">
        <w:t>'</w:t>
      </w:r>
      <w:r>
        <w:t>s</w:t>
      </w:r>
      <w:proofErr w:type="spellEnd"/>
      <w:r>
        <w:t xml:space="preserve"> virtual hard drives</w:t>
      </w:r>
    </w:p>
    <w:p w14:paraId="770FEC43" w14:textId="77777777" w:rsidR="0071750C" w:rsidRDefault="0071750C" w:rsidP="00A05466">
      <w:pPr>
        <w:pStyle w:val="LayoutInformationPACKT"/>
      </w:pPr>
      <w:r>
        <w:t>I</w:t>
      </w:r>
      <w:r w:rsidRPr="006D38BA">
        <w:t>nsert image B42024_</w:t>
      </w:r>
      <w:r>
        <w:t>12</w:t>
      </w:r>
      <w:r w:rsidRPr="006D38BA">
        <w:t>_</w:t>
      </w:r>
      <w:r>
        <w:t>50</w:t>
      </w:r>
      <w:r w:rsidRPr="006D38BA">
        <w:t>.png</w:t>
      </w:r>
      <w:r>
        <w:t xml:space="preserve">        </w:t>
      </w:r>
    </w:p>
    <w:p w14:paraId="5288B29F" w14:textId="262EAA62" w:rsidR="0071750C" w:rsidRDefault="0071750C" w:rsidP="00540755">
      <w:pPr>
        <w:pStyle w:val="NormalPACKT"/>
        <w:rPr>
          <w:lang w:val="en-GB"/>
        </w:rPr>
      </w:pPr>
      <w:r>
        <w:rPr>
          <w:lang w:val="en-GB"/>
        </w:rPr>
        <w:t xml:space="preserve">In </w:t>
      </w:r>
      <w:r w:rsidRPr="0071750C">
        <w:rPr>
          <w:rStyle w:val="ItalicsPACKT"/>
        </w:rPr>
        <w:t>step 6</w:t>
      </w:r>
      <w:r>
        <w:rPr>
          <w:lang w:val="en-GB"/>
        </w:rPr>
        <w:t xml:space="preserve">, you check to see which VMs are available on </w:t>
      </w:r>
      <w:r w:rsidRPr="0071750C">
        <w:rPr>
          <w:rStyle w:val="CodeInTextPACKT"/>
        </w:rPr>
        <w:t>HV2</w:t>
      </w:r>
      <w:r>
        <w:rPr>
          <w:lang w:val="en-GB"/>
        </w:rPr>
        <w:t>, with output like this:</w:t>
      </w:r>
    </w:p>
    <w:p w14:paraId="674B3A48" w14:textId="0197300F" w:rsidR="0071750C" w:rsidRDefault="0071750C" w:rsidP="0071750C">
      <w:pPr>
        <w:pStyle w:val="FigurePACKT"/>
        <w:rPr>
          <w:lang w:val="en-GB"/>
        </w:rPr>
      </w:pPr>
      <w:r>
        <w:drawing>
          <wp:inline distT="0" distB="0" distL="0" distR="0" wp14:anchorId="201B6506" wp14:editId="1ACAF7F4">
            <wp:extent cx="3708746" cy="1173929"/>
            <wp:effectExtent l="0" t="0" r="635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2756" cy="1178364"/>
                    </a:xfrm>
                    <a:prstGeom prst="rect">
                      <a:avLst/>
                    </a:prstGeom>
                  </pic:spPr>
                </pic:pic>
              </a:graphicData>
            </a:graphic>
          </wp:inline>
        </w:drawing>
      </w:r>
    </w:p>
    <w:p w14:paraId="64FC68D5" w14:textId="3D29A3A5" w:rsidR="0071750C" w:rsidRDefault="0071750C" w:rsidP="00E8777D">
      <w:pPr>
        <w:pStyle w:val="FigureCaptionPACKT"/>
      </w:pPr>
      <w:r>
        <w:t>Figure 12.51: Viewing VMs on HV2</w:t>
      </w:r>
    </w:p>
    <w:p w14:paraId="424E99E2" w14:textId="77970615" w:rsidR="0071750C" w:rsidRDefault="0071750C" w:rsidP="00425623">
      <w:pPr>
        <w:pStyle w:val="LayoutInformationPACKT"/>
      </w:pPr>
      <w:r>
        <w:t>I</w:t>
      </w:r>
      <w:r w:rsidRPr="006D38BA">
        <w:t>nsert image B42024_</w:t>
      </w:r>
      <w:r>
        <w:t>12</w:t>
      </w:r>
      <w:r w:rsidRPr="006D38BA">
        <w:t>_</w:t>
      </w:r>
      <w:r>
        <w:t>51</w:t>
      </w:r>
      <w:r w:rsidRPr="006D38BA">
        <w:t>.png</w:t>
      </w:r>
      <w:r>
        <w:t xml:space="preserve">        </w:t>
      </w:r>
    </w:p>
    <w:p w14:paraId="77D1478A" w14:textId="49B00D04" w:rsidR="0071750C" w:rsidRDefault="0071750C" w:rsidP="00540755">
      <w:pPr>
        <w:pStyle w:val="NormalPACKT"/>
      </w:pPr>
      <w:r>
        <w:t xml:space="preserve">In </w:t>
      </w:r>
      <w:r w:rsidRPr="00540FE0">
        <w:rPr>
          <w:rStyle w:val="ItalicsPACKT"/>
        </w:rPr>
        <w:t>step 7</w:t>
      </w:r>
      <w:r>
        <w:t xml:space="preserve">, you create a new External switch on </w:t>
      </w:r>
      <w:r w:rsidRPr="00540FE0">
        <w:rPr>
          <w:rStyle w:val="CodeInTextPACKT"/>
        </w:rPr>
        <w:t>HV2</w:t>
      </w:r>
      <w:r>
        <w:t xml:space="preserve"> to enable networking on HV2. The output you see is as follows:</w:t>
      </w:r>
    </w:p>
    <w:p w14:paraId="68BC9CCD" w14:textId="657CF0A9" w:rsidR="0071750C" w:rsidRDefault="0071750C" w:rsidP="0071750C">
      <w:pPr>
        <w:pStyle w:val="FigurePACKT"/>
      </w:pPr>
      <w:r>
        <w:drawing>
          <wp:inline distT="0" distB="0" distL="0" distR="0" wp14:anchorId="0529767D" wp14:editId="138A9AC6">
            <wp:extent cx="4383673" cy="17430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06215" cy="1752039"/>
                    </a:xfrm>
                    <a:prstGeom prst="rect">
                      <a:avLst/>
                    </a:prstGeom>
                  </pic:spPr>
                </pic:pic>
              </a:graphicData>
            </a:graphic>
          </wp:inline>
        </w:drawing>
      </w:r>
    </w:p>
    <w:p w14:paraId="345352D0" w14:textId="565D0F5B" w:rsidR="0071750C" w:rsidRDefault="0071750C" w:rsidP="00E8777D">
      <w:pPr>
        <w:pStyle w:val="FigureCaptionPACKT"/>
      </w:pPr>
      <w:r>
        <w:t>Figure 12.52: Creating the External virtual switch on HV2</w:t>
      </w:r>
    </w:p>
    <w:p w14:paraId="7B9CCCB3" w14:textId="62F2F12E" w:rsidR="0071750C" w:rsidRDefault="0071750C" w:rsidP="008C63D9">
      <w:pPr>
        <w:pStyle w:val="LayoutInformationPACKT"/>
      </w:pPr>
      <w:r>
        <w:t>I</w:t>
      </w:r>
      <w:r w:rsidRPr="006D38BA">
        <w:t>nsert image B42024_</w:t>
      </w:r>
      <w:r>
        <w:t>12</w:t>
      </w:r>
      <w:r w:rsidRPr="006D38BA">
        <w:t>_</w:t>
      </w:r>
      <w:r>
        <w:t>52</w:t>
      </w:r>
      <w:r w:rsidRPr="006D38BA">
        <w:t>.png</w:t>
      </w:r>
      <w:r>
        <w:t xml:space="preserve">        </w:t>
      </w:r>
    </w:p>
    <w:p w14:paraId="18A62FF1" w14:textId="78A32B1A" w:rsidR="0071750C" w:rsidRDefault="0071750C" w:rsidP="00540755">
      <w:pPr>
        <w:pStyle w:val="NormalPACKT"/>
      </w:pPr>
      <w:r>
        <w:lastRenderedPageBreak/>
        <w:t xml:space="preserve">In </w:t>
      </w:r>
      <w:r w:rsidRPr="0071750C">
        <w:rPr>
          <w:rStyle w:val="ItalicsPACKT"/>
        </w:rPr>
        <w:t>step 8</w:t>
      </w:r>
      <w:r>
        <w:t xml:space="preserve">, you enable VM migration on both </w:t>
      </w:r>
      <w:r w:rsidRPr="0071750C">
        <w:rPr>
          <w:rStyle w:val="CodeInTextPACKT"/>
        </w:rPr>
        <w:t>HV1</w:t>
      </w:r>
      <w:r>
        <w:t xml:space="preserve"> and </w:t>
      </w:r>
      <w:r w:rsidRPr="0071750C">
        <w:rPr>
          <w:rStyle w:val="CodeInTextPACKT"/>
        </w:rPr>
        <w:t>HV2</w:t>
      </w:r>
      <w:r>
        <w:t xml:space="preserve">. In </w:t>
      </w:r>
      <w:r w:rsidRPr="0071750C">
        <w:rPr>
          <w:rStyle w:val="ItalicsPACKT"/>
        </w:rPr>
        <w:t>step 9</w:t>
      </w:r>
      <w:r>
        <w:t xml:space="preserve">, you configure Hyper-V VM migration on both servers. Next, in </w:t>
      </w:r>
      <w:r w:rsidRPr="0071750C">
        <w:rPr>
          <w:rStyle w:val="ItalicsPACKT"/>
        </w:rPr>
        <w:t>step 10</w:t>
      </w:r>
      <w:r>
        <w:t xml:space="preserve">, you perform a live migration of the </w:t>
      </w:r>
      <w:proofErr w:type="spellStart"/>
      <w:r w:rsidRPr="0071750C">
        <w:rPr>
          <w:rStyle w:val="CodeInTextPACKT"/>
        </w:rPr>
        <w:t>PSDirect</w:t>
      </w:r>
      <w:proofErr w:type="spellEnd"/>
      <w:r>
        <w:t xml:space="preserve"> VM to </w:t>
      </w:r>
      <w:r w:rsidRPr="0071750C">
        <w:rPr>
          <w:rStyle w:val="CodeInTextPACKT"/>
        </w:rPr>
        <w:t>HV2</w:t>
      </w:r>
      <w:r>
        <w:t>. These three steps produce no output.</w:t>
      </w:r>
    </w:p>
    <w:p w14:paraId="587A8859" w14:textId="701C11FF" w:rsidR="0071750C" w:rsidRDefault="0071750C" w:rsidP="00540755">
      <w:pPr>
        <w:pStyle w:val="NormalPACKT"/>
      </w:pPr>
      <w:r>
        <w:t xml:space="preserve">In </w:t>
      </w:r>
      <w:r w:rsidRPr="0071750C">
        <w:rPr>
          <w:rStyle w:val="ItalicsPACKT"/>
        </w:rPr>
        <w:t>step 11</w:t>
      </w:r>
      <w:r>
        <w:t xml:space="preserve">, you display how long it took Hyper-V to migrate the </w:t>
      </w:r>
      <w:proofErr w:type="spellStart"/>
      <w:r w:rsidRPr="0071750C">
        <w:rPr>
          <w:rStyle w:val="CodeInTextPACKT"/>
        </w:rPr>
        <w:t>PSDirect</w:t>
      </w:r>
      <w:proofErr w:type="spellEnd"/>
      <w:r>
        <w:t xml:space="preserve"> VM, with output like this:</w:t>
      </w:r>
    </w:p>
    <w:p w14:paraId="0275AFF1" w14:textId="4442A3E2" w:rsidR="0071750C" w:rsidRDefault="0071750C" w:rsidP="0071750C">
      <w:pPr>
        <w:pStyle w:val="FigurePACKT"/>
        <w:rPr>
          <w:lang w:val="en-GB"/>
        </w:rPr>
      </w:pPr>
      <w:r>
        <w:drawing>
          <wp:inline distT="0" distB="0" distL="0" distR="0" wp14:anchorId="4B95F084" wp14:editId="361EE11C">
            <wp:extent cx="2691147" cy="531012"/>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80977" cy="548737"/>
                    </a:xfrm>
                    <a:prstGeom prst="rect">
                      <a:avLst/>
                    </a:prstGeom>
                  </pic:spPr>
                </pic:pic>
              </a:graphicData>
            </a:graphic>
          </wp:inline>
        </w:drawing>
      </w:r>
    </w:p>
    <w:p w14:paraId="59787B5A" w14:textId="39708C8F" w:rsidR="0071750C" w:rsidRDefault="0071750C" w:rsidP="00E8777D">
      <w:pPr>
        <w:pStyle w:val="FigureCaptionPACKT"/>
      </w:pPr>
      <w:r>
        <w:t>Figure 12.53: Displaying the VM migration time</w:t>
      </w:r>
    </w:p>
    <w:p w14:paraId="7E2121EE" w14:textId="040E2B45" w:rsidR="0071750C" w:rsidRDefault="0071750C" w:rsidP="00811A1A">
      <w:pPr>
        <w:pStyle w:val="LayoutInformationPACKT"/>
      </w:pPr>
      <w:r>
        <w:t>I</w:t>
      </w:r>
      <w:r w:rsidRPr="006D38BA">
        <w:t>nsert image B42024_</w:t>
      </w:r>
      <w:r>
        <w:t>12</w:t>
      </w:r>
      <w:r w:rsidRPr="006D38BA">
        <w:t>_</w:t>
      </w:r>
      <w:r>
        <w:t>53</w:t>
      </w:r>
      <w:r w:rsidRPr="006D38BA">
        <w:t>.png</w:t>
      </w:r>
      <w:r>
        <w:t xml:space="preserve">        </w:t>
      </w:r>
    </w:p>
    <w:p w14:paraId="1C85F0ED" w14:textId="70B93FE5" w:rsidR="0071750C" w:rsidRDefault="0071750C" w:rsidP="00540755">
      <w:pPr>
        <w:pStyle w:val="NormalPACKT"/>
      </w:pPr>
      <w:r w:rsidRPr="0071750C">
        <w:t xml:space="preserve">In </w:t>
      </w:r>
      <w:r w:rsidRPr="0071750C">
        <w:rPr>
          <w:rStyle w:val="ItalicsPACKT"/>
        </w:rPr>
        <w:t>step 12</w:t>
      </w:r>
      <w:r>
        <w:t xml:space="preserve">, you use the </w:t>
      </w:r>
      <w:r w:rsidRPr="0071750C">
        <w:rPr>
          <w:rStyle w:val="CodeInTextPACKT"/>
        </w:rPr>
        <w:t>Get-VM</w:t>
      </w:r>
      <w:r>
        <w:t xml:space="preserve"> cmdlet to view the VMs on </w:t>
      </w:r>
      <w:r w:rsidRPr="0071750C">
        <w:rPr>
          <w:rStyle w:val="CodeInTextPACKT"/>
        </w:rPr>
        <w:t>HV1</w:t>
      </w:r>
      <w:r>
        <w:t xml:space="preserve">. Since you migrated the </w:t>
      </w:r>
      <w:proofErr w:type="spellStart"/>
      <w:r w:rsidRPr="0071750C">
        <w:rPr>
          <w:rStyle w:val="CodeInTextPACKT"/>
        </w:rPr>
        <w:t>PSDirect</w:t>
      </w:r>
      <w:proofErr w:type="spellEnd"/>
      <w:r>
        <w:t xml:space="preserve"> VM to </w:t>
      </w:r>
      <w:r w:rsidRPr="0071750C">
        <w:rPr>
          <w:rStyle w:val="CodeInTextPACKT"/>
        </w:rPr>
        <w:t>HV2</w:t>
      </w:r>
      <w:r>
        <w:t xml:space="preserve">, there are no VMs on </w:t>
      </w:r>
      <w:r w:rsidRPr="0071750C">
        <w:rPr>
          <w:rStyle w:val="CodeInTextPACKT"/>
        </w:rPr>
        <w:t>HV2</w:t>
      </w:r>
      <w:r>
        <w:t xml:space="preserve">; thus, there is no console output from this step. You then, in </w:t>
      </w:r>
      <w:r w:rsidRPr="0071750C">
        <w:rPr>
          <w:rStyle w:val="ItalicsPACKT"/>
        </w:rPr>
        <w:t>step 13</w:t>
      </w:r>
      <w:r>
        <w:t xml:space="preserve">, view the VMs on </w:t>
      </w:r>
      <w:r w:rsidRPr="0071750C">
        <w:rPr>
          <w:rStyle w:val="CodeInTextPACKT"/>
        </w:rPr>
        <w:t>HV2</w:t>
      </w:r>
      <w:r>
        <w:t>, which produces output like this:</w:t>
      </w:r>
    </w:p>
    <w:p w14:paraId="03260A44" w14:textId="15CD4C4D" w:rsidR="0071750C" w:rsidRDefault="0071750C" w:rsidP="0071750C">
      <w:pPr>
        <w:pStyle w:val="FigurePACKT"/>
      </w:pPr>
      <w:r>
        <w:drawing>
          <wp:inline distT="0" distB="0" distL="0" distR="0" wp14:anchorId="7FF4DA58" wp14:editId="1E4646F3">
            <wp:extent cx="4113524" cy="123825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21632" cy="1240691"/>
                    </a:xfrm>
                    <a:prstGeom prst="rect">
                      <a:avLst/>
                    </a:prstGeom>
                  </pic:spPr>
                </pic:pic>
              </a:graphicData>
            </a:graphic>
          </wp:inline>
        </w:drawing>
      </w:r>
    </w:p>
    <w:p w14:paraId="0FBF86C7" w14:textId="2194D543" w:rsidR="0071750C" w:rsidRDefault="0071750C" w:rsidP="00E8777D">
      <w:pPr>
        <w:pStyle w:val="FigureCaptionPACKT"/>
      </w:pPr>
      <w:r>
        <w:t>Figure 12.54: Displaying VMs on HV2</w:t>
      </w:r>
    </w:p>
    <w:p w14:paraId="5C5FA5AD" w14:textId="500B22BB" w:rsidR="0071750C" w:rsidRDefault="0071750C" w:rsidP="00624709">
      <w:pPr>
        <w:pStyle w:val="LayoutInformationPACKT"/>
      </w:pPr>
      <w:r>
        <w:t>I</w:t>
      </w:r>
      <w:r w:rsidRPr="006D38BA">
        <w:t>nsert image B42024_</w:t>
      </w:r>
      <w:r>
        <w:t>12</w:t>
      </w:r>
      <w:r w:rsidRPr="006D38BA">
        <w:t>_</w:t>
      </w:r>
      <w:r>
        <w:t>54</w:t>
      </w:r>
      <w:r w:rsidRPr="006D38BA">
        <w:t>.png</w:t>
      </w:r>
      <w:r>
        <w:t xml:space="preserve">        </w:t>
      </w:r>
    </w:p>
    <w:p w14:paraId="5640350D" w14:textId="483C2D5F" w:rsidR="0071750C" w:rsidRDefault="0071750C" w:rsidP="00540755">
      <w:pPr>
        <w:pStyle w:val="NormalPACKT"/>
      </w:pPr>
      <w:r>
        <w:t xml:space="preserve">In </w:t>
      </w:r>
      <w:r w:rsidRPr="008B4F9B">
        <w:rPr>
          <w:rStyle w:val="ItalicsPACKT"/>
        </w:rPr>
        <w:t>step 14</w:t>
      </w:r>
      <w:r>
        <w:t xml:space="preserve">, you examine the details of where Hyper-V has stored the VM configuration and virtual hard drives for the </w:t>
      </w:r>
      <w:proofErr w:type="spellStart"/>
      <w:r w:rsidRPr="0071750C">
        <w:rPr>
          <w:rStyle w:val="CodeInTextPACKT"/>
        </w:rPr>
        <w:t>PSDirect</w:t>
      </w:r>
      <w:proofErr w:type="spellEnd"/>
      <w:r>
        <w:t xml:space="preserve"> VM. The output of this step looks like this:</w:t>
      </w:r>
    </w:p>
    <w:p w14:paraId="50A3F7B9" w14:textId="3FD516CB" w:rsidR="0071750C" w:rsidRDefault="0071750C" w:rsidP="0071750C">
      <w:pPr>
        <w:pStyle w:val="FigurePACKT"/>
      </w:pPr>
      <w:r>
        <w:drawing>
          <wp:inline distT="0" distB="0" distL="0" distR="0" wp14:anchorId="6CD841C9" wp14:editId="347D3273">
            <wp:extent cx="3852834" cy="1327533"/>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5304" cy="1335275"/>
                    </a:xfrm>
                    <a:prstGeom prst="rect">
                      <a:avLst/>
                    </a:prstGeom>
                  </pic:spPr>
                </pic:pic>
              </a:graphicData>
            </a:graphic>
          </wp:inline>
        </w:drawing>
      </w:r>
    </w:p>
    <w:p w14:paraId="4DED2E12" w14:textId="44A24830" w:rsidR="0071750C" w:rsidRDefault="0071750C" w:rsidP="00E8777D">
      <w:pPr>
        <w:pStyle w:val="FigureCaptionPACKT"/>
      </w:pPr>
      <w:r>
        <w:lastRenderedPageBreak/>
        <w:t xml:space="preserve">Figure 12.55: Viewing </w:t>
      </w:r>
      <w:proofErr w:type="spellStart"/>
      <w:r>
        <w:t>PSDirect</w:t>
      </w:r>
      <w:proofErr w:type="spellEnd"/>
      <w:r>
        <w:t xml:space="preserve"> VM details on HV2</w:t>
      </w:r>
    </w:p>
    <w:p w14:paraId="5C5859BC" w14:textId="77777777" w:rsidR="0071750C" w:rsidRDefault="0071750C" w:rsidP="00C426AF">
      <w:pPr>
        <w:pStyle w:val="LayoutInformationPACKT"/>
      </w:pPr>
      <w:r>
        <w:t>I</w:t>
      </w:r>
      <w:r w:rsidRPr="006D38BA">
        <w:t>nsert image B42024_</w:t>
      </w:r>
      <w:r>
        <w:t>12</w:t>
      </w:r>
      <w:r w:rsidRPr="006D38BA">
        <w:t>_</w:t>
      </w:r>
      <w:r>
        <w:t>55</w:t>
      </w:r>
      <w:r w:rsidRPr="006D38BA">
        <w:t>.png</w:t>
      </w:r>
      <w:r>
        <w:t xml:space="preserve">       </w:t>
      </w:r>
    </w:p>
    <w:p w14:paraId="23FB47F3" w14:textId="1541BAB2" w:rsidR="0071750C" w:rsidRDefault="0071750C" w:rsidP="00540755">
      <w:pPr>
        <w:pStyle w:val="NormalPACKT"/>
      </w:pPr>
      <w:r>
        <w:t xml:space="preserve">In </w:t>
      </w:r>
      <w:r w:rsidRPr="0071750C">
        <w:rPr>
          <w:rStyle w:val="ItalicsPACKT"/>
        </w:rPr>
        <w:t>step 15</w:t>
      </w:r>
      <w:r>
        <w:t xml:space="preserve"> (which you run from </w:t>
      </w:r>
      <w:r w:rsidRPr="0071750C">
        <w:rPr>
          <w:rStyle w:val="CodeInTextPACKT"/>
        </w:rPr>
        <w:t>HV2</w:t>
      </w:r>
      <w:r>
        <w:t xml:space="preserve">), you migrate the </w:t>
      </w:r>
      <w:proofErr w:type="spellStart"/>
      <w:r w:rsidRPr="0071750C">
        <w:rPr>
          <w:rStyle w:val="CodeInTextPACKT"/>
        </w:rPr>
        <w:t>PSDirect</w:t>
      </w:r>
      <w:proofErr w:type="spellEnd"/>
      <w:r>
        <w:t xml:space="preserve"> VM back to </w:t>
      </w:r>
      <w:r w:rsidRPr="0071750C">
        <w:rPr>
          <w:rStyle w:val="CodeInTextPACKT"/>
        </w:rPr>
        <w:t>HV1</w:t>
      </w:r>
      <w:r>
        <w:t xml:space="preserve">, producing no console output. In the final step in this recipe, </w:t>
      </w:r>
      <w:r w:rsidRPr="0071750C">
        <w:rPr>
          <w:rStyle w:val="ItalicsPACKT"/>
        </w:rPr>
        <w:t>step 16</w:t>
      </w:r>
      <w:r>
        <w:t xml:space="preserve">, you view how long it took Hyper-V to migrate the VM back to </w:t>
      </w:r>
      <w:r w:rsidRPr="0071750C">
        <w:rPr>
          <w:rStyle w:val="CodeInTextPACKT"/>
        </w:rPr>
        <w:t>HV1</w:t>
      </w:r>
      <w:r>
        <w:t>, with output like this:</w:t>
      </w:r>
    </w:p>
    <w:p w14:paraId="15A400FA" w14:textId="276AE850" w:rsidR="0071750C" w:rsidRPr="0071750C" w:rsidRDefault="0071750C" w:rsidP="00D77455">
      <w:pPr>
        <w:pStyle w:val="FigurePACKT"/>
      </w:pPr>
      <w:r>
        <w:drawing>
          <wp:inline distT="0" distB="0" distL="0" distR="0" wp14:anchorId="4B5F1E01" wp14:editId="089023DC">
            <wp:extent cx="4171950" cy="677145"/>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52355" cy="690196"/>
                    </a:xfrm>
                    <a:prstGeom prst="rect">
                      <a:avLst/>
                    </a:prstGeom>
                  </pic:spPr>
                </pic:pic>
              </a:graphicData>
            </a:graphic>
          </wp:inline>
        </w:drawing>
      </w:r>
    </w:p>
    <w:p w14:paraId="18800D27" w14:textId="633EE60A" w:rsidR="0071750C" w:rsidRDefault="0071750C" w:rsidP="00E8777D">
      <w:pPr>
        <w:pStyle w:val="FigureCaptionPACKT"/>
      </w:pPr>
      <w:r>
        <w:t xml:space="preserve">Figure 12.56: Viewing </w:t>
      </w:r>
      <w:proofErr w:type="spellStart"/>
      <w:r>
        <w:t>PSDirect</w:t>
      </w:r>
      <w:proofErr w:type="spellEnd"/>
      <w:r>
        <w:t xml:space="preserve"> migration time</w:t>
      </w:r>
    </w:p>
    <w:p w14:paraId="03854FD0" w14:textId="087F2A54" w:rsidR="0071750C" w:rsidRDefault="0071750C" w:rsidP="00D77455">
      <w:pPr>
        <w:pStyle w:val="LayoutInformationPACKT"/>
      </w:pPr>
      <w:r>
        <w:t>I</w:t>
      </w:r>
      <w:r w:rsidRPr="006D38BA">
        <w:t>nsert image B42024_</w:t>
      </w:r>
      <w:r>
        <w:t>12</w:t>
      </w:r>
      <w:r w:rsidRPr="006D38BA">
        <w:t>_</w:t>
      </w:r>
      <w:r>
        <w:t>56</w:t>
      </w:r>
      <w:r w:rsidRPr="006D38BA">
        <w:t>.png</w:t>
      </w:r>
      <w:r>
        <w:t xml:space="preserve">       </w:t>
      </w:r>
    </w:p>
    <w:p w14:paraId="06A67732" w14:textId="57A281F8" w:rsidR="00F157F0" w:rsidRDefault="00F157F0" w:rsidP="00F157F0">
      <w:pPr>
        <w:pStyle w:val="Heading2"/>
      </w:pPr>
      <w:r>
        <w:t>There</w:t>
      </w:r>
      <w:r w:rsidR="002D7D95">
        <w:t>'</w:t>
      </w:r>
      <w:r>
        <w:t>s more...</w:t>
      </w:r>
    </w:p>
    <w:p w14:paraId="7EC56BBC" w14:textId="47A569E1" w:rsidR="0071750C" w:rsidRDefault="0071750C" w:rsidP="00540755">
      <w:pPr>
        <w:pStyle w:val="NormalPACKT"/>
        <w:rPr>
          <w:lang w:val="en-GB"/>
        </w:rPr>
      </w:pPr>
      <w:r>
        <w:rPr>
          <w:lang w:val="en-GB"/>
        </w:rPr>
        <w:t xml:space="preserve">In </w:t>
      </w:r>
      <w:r w:rsidRPr="0071750C">
        <w:rPr>
          <w:rStyle w:val="ItalicsPACKT"/>
        </w:rPr>
        <w:t>step 1</w:t>
      </w:r>
      <w:r>
        <w:rPr>
          <w:lang w:val="en-GB"/>
        </w:rPr>
        <w:t xml:space="preserve">, you check the status of the </w:t>
      </w:r>
      <w:proofErr w:type="spellStart"/>
      <w:r w:rsidRPr="00D67F00">
        <w:rPr>
          <w:rStyle w:val="CodeInTextPACKT"/>
        </w:rPr>
        <w:t>PSDirect</w:t>
      </w:r>
      <w:proofErr w:type="spellEnd"/>
      <w:r>
        <w:rPr>
          <w:lang w:val="en-GB"/>
        </w:rPr>
        <w:t xml:space="preserve"> VM to ensure it is running. If the output you see shows the VM is not running, you should use the </w:t>
      </w:r>
      <w:r w:rsidRPr="0071750C">
        <w:rPr>
          <w:rStyle w:val="CodeInTextPACKT"/>
        </w:rPr>
        <w:t>Start-VM</w:t>
      </w:r>
      <w:r>
        <w:rPr>
          <w:lang w:val="en-GB"/>
        </w:rPr>
        <w:t xml:space="preserve"> cmdlet to </w:t>
      </w:r>
      <w:commentRangeStart w:id="425"/>
      <w:r>
        <w:rPr>
          <w:lang w:val="en-GB"/>
        </w:rPr>
        <w:t>start it before proceeding with this recipe</w:t>
      </w:r>
      <w:commentRangeEnd w:id="425"/>
      <w:r w:rsidR="007563E1">
        <w:rPr>
          <w:rStyle w:val="CommentReference"/>
        </w:rPr>
        <w:commentReference w:id="425"/>
      </w:r>
      <w:r>
        <w:rPr>
          <w:lang w:val="en-GB"/>
        </w:rPr>
        <w:t>.</w:t>
      </w:r>
    </w:p>
    <w:p w14:paraId="03E5A9FE" w14:textId="5BFC1B49" w:rsidR="0071750C" w:rsidRDefault="0071750C" w:rsidP="00540755">
      <w:pPr>
        <w:pStyle w:val="NormalPACKT"/>
        <w:rPr>
          <w:lang w:val="en-GB"/>
        </w:rPr>
      </w:pPr>
      <w:r>
        <w:rPr>
          <w:lang w:val="en-GB"/>
        </w:rPr>
        <w:t xml:space="preserve">In </w:t>
      </w:r>
      <w:r w:rsidRPr="0071750C">
        <w:rPr>
          <w:rStyle w:val="ItalicsPACKT"/>
        </w:rPr>
        <w:t>step 6</w:t>
      </w:r>
      <w:r>
        <w:rPr>
          <w:lang w:val="en-GB"/>
        </w:rPr>
        <w:t xml:space="preserve">, you used </w:t>
      </w:r>
      <w:r w:rsidRPr="00D67F00">
        <w:rPr>
          <w:rStyle w:val="CodeInTextPACKT"/>
        </w:rPr>
        <w:t>Get-VM</w:t>
      </w:r>
      <w:r>
        <w:rPr>
          <w:lang w:val="en-GB"/>
        </w:rPr>
        <w:t xml:space="preserve"> to view the VMs defined on </w:t>
      </w:r>
      <w:r w:rsidRPr="0071750C">
        <w:rPr>
          <w:rStyle w:val="CodeInTextPACKT"/>
        </w:rPr>
        <w:t>HV2</w:t>
      </w:r>
      <w:r>
        <w:rPr>
          <w:lang w:val="en-GB"/>
        </w:rPr>
        <w:t xml:space="preserve">. The output shows the VMs created in the earlier recipe </w:t>
      </w:r>
      <w:r w:rsidRPr="0071750C">
        <w:rPr>
          <w:rStyle w:val="ItalicsPACKT"/>
        </w:rPr>
        <w:t xml:space="preserve">Using </w:t>
      </w:r>
      <w:ins w:id="426" w:author="Lucy Wan" w:date="2021-04-21T12:40:00Z">
        <w:r w:rsidR="004912A6">
          <w:rPr>
            <w:rStyle w:val="ItalicsPACKT"/>
          </w:rPr>
          <w:t xml:space="preserve">Hyper-V </w:t>
        </w:r>
      </w:ins>
      <w:r w:rsidRPr="0071750C">
        <w:rPr>
          <w:rStyle w:val="ItalicsPACKT"/>
        </w:rPr>
        <w:t>VM Groups</w:t>
      </w:r>
      <w:r>
        <w:rPr>
          <w:lang w:val="en-GB"/>
        </w:rPr>
        <w:t xml:space="preserve">. </w:t>
      </w:r>
    </w:p>
    <w:p w14:paraId="6F1DB50F" w14:textId="1ED19B1F" w:rsidR="0071750C" w:rsidRPr="0071750C" w:rsidRDefault="0071750C" w:rsidP="00540755">
      <w:pPr>
        <w:pStyle w:val="NormalPACKT"/>
        <w:rPr>
          <w:lang w:val="en-GB"/>
        </w:rPr>
      </w:pPr>
      <w:r>
        <w:rPr>
          <w:lang w:val="en-GB"/>
        </w:rPr>
        <w:t xml:space="preserve">In </w:t>
      </w:r>
      <w:r w:rsidRPr="0071750C">
        <w:rPr>
          <w:rStyle w:val="ItalicsPACKT"/>
        </w:rPr>
        <w:t>step 13</w:t>
      </w:r>
      <w:r>
        <w:rPr>
          <w:lang w:val="en-GB"/>
        </w:rPr>
        <w:t xml:space="preserve">, you view the VMs on </w:t>
      </w:r>
      <w:r w:rsidRPr="00D67F00">
        <w:rPr>
          <w:rStyle w:val="CodeInTextPACKT"/>
        </w:rPr>
        <w:t>HV2</w:t>
      </w:r>
      <w:r>
        <w:rPr>
          <w:lang w:val="en-GB"/>
        </w:rPr>
        <w:t xml:space="preserve">, which now shows the </w:t>
      </w:r>
      <w:proofErr w:type="spellStart"/>
      <w:r w:rsidRPr="0071750C">
        <w:rPr>
          <w:rStyle w:val="CodeInTextPACKT"/>
        </w:rPr>
        <w:t>PSDirect</w:t>
      </w:r>
      <w:proofErr w:type="spellEnd"/>
      <w:r>
        <w:rPr>
          <w:lang w:val="en-GB"/>
        </w:rPr>
        <w:t xml:space="preserve"> VM. Note that the VM continues to be running since you performed a </w:t>
      </w:r>
      <w:del w:id="427" w:author="Lucy Wan" w:date="2021-04-21T12:40:00Z">
        <w:r w:rsidR="002D7D95" w:rsidDel="00E12DA8">
          <w:rPr>
            <w:lang w:val="en-GB"/>
          </w:rPr>
          <w:delText>"</w:delText>
        </w:r>
      </w:del>
      <w:r>
        <w:rPr>
          <w:lang w:val="en-GB"/>
        </w:rPr>
        <w:t>live migration</w:t>
      </w:r>
      <w:del w:id="428" w:author="Lucy Wan" w:date="2021-04-21T12:40:00Z">
        <w:r w:rsidR="002D7D95" w:rsidDel="00E12DA8">
          <w:rPr>
            <w:lang w:val="en-GB"/>
          </w:rPr>
          <w:delText>"</w:delText>
        </w:r>
      </w:del>
      <w:r>
        <w:rPr>
          <w:lang w:val="en-GB"/>
        </w:rPr>
        <w:t>.</w:t>
      </w:r>
      <w:r w:rsidR="00D67F00">
        <w:rPr>
          <w:lang w:val="en-GB"/>
        </w:rPr>
        <w:t xml:space="preserve"> Consider opening an </w:t>
      </w:r>
      <w:del w:id="429" w:author="Thomas Lee" w:date="2021-05-19T13:03:00Z">
        <w:r w:rsidR="00D67F00" w:rsidDel="00540755">
          <w:rPr>
            <w:lang w:val="en-GB"/>
          </w:rPr>
          <w:delText>RDP</w:delText>
        </w:r>
      </w:del>
      <w:ins w:id="430" w:author="Thomas Lee" w:date="2021-05-19T13:03:00Z">
        <w:r w:rsidR="00540755">
          <w:rPr>
            <w:lang w:val="en-GB"/>
          </w:rPr>
          <w:t xml:space="preserve">remote desktop connection using </w:t>
        </w:r>
        <w:r w:rsidR="00540755" w:rsidRPr="00540755">
          <w:rPr>
            <w:rStyle w:val="CodeInTextPACKT"/>
            <w:rPrChange w:id="431" w:author="Thomas Lee" w:date="2021-05-19T13:04:00Z">
              <w:rPr>
                <w:lang w:val="en-GB"/>
              </w:rPr>
            </w:rPrChange>
          </w:rPr>
          <w:t>mstsc.exe</w:t>
        </w:r>
        <w:r w:rsidR="00540755">
          <w:rPr>
            <w:lang w:val="en-GB"/>
          </w:rPr>
          <w:t xml:space="preserve">, </w:t>
        </w:r>
      </w:ins>
      <w:del w:id="432" w:author="Thomas Lee" w:date="2021-05-19T13:03:00Z">
        <w:r w:rsidR="00D67F00" w:rsidDel="00540755">
          <w:rPr>
            <w:lang w:val="en-GB"/>
          </w:rPr>
          <w:delText xml:space="preserve"> </w:delText>
        </w:r>
      </w:del>
      <w:r w:rsidR="00D67F00">
        <w:rPr>
          <w:lang w:val="en-GB"/>
        </w:rPr>
        <w:t xml:space="preserve">or </w:t>
      </w:r>
      <w:ins w:id="433" w:author="Thomas Lee" w:date="2021-05-19T13:04:00Z">
        <w:r w:rsidR="00540755">
          <w:rPr>
            <w:lang w:val="en-GB"/>
          </w:rPr>
          <w:t xml:space="preserve">use the </w:t>
        </w:r>
      </w:ins>
      <w:commentRangeStart w:id="434"/>
      <w:r w:rsidR="00D67F00">
        <w:rPr>
          <w:lang w:val="en-GB"/>
        </w:rPr>
        <w:t>VM Connect</w:t>
      </w:r>
      <w:ins w:id="435" w:author="Thomas Lee" w:date="2021-05-19T13:05:00Z">
        <w:r w:rsidR="00540755">
          <w:rPr>
            <w:lang w:val="en-GB"/>
          </w:rPr>
          <w:t xml:space="preserve"> feature of the Hyper-V management console and open a </w:t>
        </w:r>
      </w:ins>
      <w:r w:rsidR="00D67F00">
        <w:rPr>
          <w:lang w:val="en-GB"/>
        </w:rPr>
        <w:t xml:space="preserve"> </w:t>
      </w:r>
      <w:commentRangeEnd w:id="434"/>
      <w:r w:rsidR="007278A0">
        <w:rPr>
          <w:rStyle w:val="CommentReference"/>
          <w:color w:val="auto"/>
        </w:rPr>
        <w:commentReference w:id="434"/>
      </w:r>
      <w:r w:rsidR="00D67F00">
        <w:rPr>
          <w:lang w:val="en-GB"/>
        </w:rPr>
        <w:t xml:space="preserve">session to the </w:t>
      </w:r>
      <w:proofErr w:type="spellStart"/>
      <w:r w:rsidR="00D67F00" w:rsidRPr="00540FE0">
        <w:rPr>
          <w:rStyle w:val="CodeInTextPACKT"/>
        </w:rPr>
        <w:t>PSDirect</w:t>
      </w:r>
      <w:proofErr w:type="spellEnd"/>
      <w:r w:rsidR="00D67F00">
        <w:rPr>
          <w:lang w:val="en-GB"/>
        </w:rPr>
        <w:t xml:space="preserve"> VM</w:t>
      </w:r>
      <w:ins w:id="436" w:author="Thomas Lee" w:date="2021-05-19T13:05:00Z">
        <w:r w:rsidR="00540755">
          <w:rPr>
            <w:lang w:val="en-GB"/>
          </w:rPr>
          <w:t xml:space="preserve">. Using either method, you can use and view </w:t>
        </w:r>
      </w:ins>
      <w:del w:id="437" w:author="Thomas Lee" w:date="2021-05-19T13:05:00Z">
        <w:r w:rsidR="00D67F00" w:rsidDel="00540755">
          <w:rPr>
            <w:lang w:val="en-GB"/>
          </w:rPr>
          <w:delText xml:space="preserve"> and view </w:delText>
        </w:r>
      </w:del>
      <w:r w:rsidR="00D67F00">
        <w:rPr>
          <w:lang w:val="en-GB"/>
        </w:rPr>
        <w:t xml:space="preserve">the VM as you carry out the migration. When the migration is complete,  you may need to re-login to your VM session. </w:t>
      </w:r>
    </w:p>
    <w:p w14:paraId="64864FE7" w14:textId="77777777" w:rsidR="00C4498A" w:rsidRPr="009D0F10" w:rsidRDefault="00C4498A" w:rsidP="00C4498A">
      <w:pPr>
        <w:pStyle w:val="Heading1"/>
        <w:tabs>
          <w:tab w:val="left" w:pos="0"/>
        </w:tabs>
      </w:pPr>
      <w:r>
        <w:rPr>
          <w:lang w:val="en-US"/>
        </w:rPr>
        <w:t>Managing VM replication</w:t>
      </w:r>
      <w:r w:rsidRPr="00B761AD">
        <w:rPr>
          <w:lang w:val="en-US"/>
        </w:rPr>
        <w:t xml:space="preserve"> </w:t>
      </w:r>
    </w:p>
    <w:p w14:paraId="768F54C9" w14:textId="70EF737E" w:rsidR="00D00587" w:rsidRPr="00D00587" w:rsidRDefault="00D00587" w:rsidP="00540755">
      <w:pPr>
        <w:pStyle w:val="NormalPACKT"/>
      </w:pPr>
      <w:r w:rsidRPr="00D00587">
        <w:t>VM replication is a disaster recovery feature within Hype</w:t>
      </w:r>
      <w:r w:rsidR="0071750C">
        <w:t>r</w:t>
      </w:r>
      <w:r w:rsidRPr="00D00587">
        <w:t xml:space="preserve">-V. </w:t>
      </w:r>
      <w:r w:rsidR="0071750C">
        <w:t xml:space="preserve">Hyper-V </w:t>
      </w:r>
      <w:r w:rsidRPr="00D00587">
        <w:t xml:space="preserve">creates a </w:t>
      </w:r>
      <w:r w:rsidR="0071750C">
        <w:t>VM replica</w:t>
      </w:r>
      <w:r w:rsidRPr="00D00587">
        <w:t xml:space="preserve"> on a remote Hyper-V Server and then keeps th</w:t>
      </w:r>
      <w:r w:rsidR="0071750C">
        <w:t>at</w:t>
      </w:r>
      <w:r w:rsidRPr="00D00587">
        <w:t xml:space="preserve"> replica up to date</w:t>
      </w:r>
      <w:r w:rsidR="0071750C">
        <w:t xml:space="preserve"> as the original VM changes</w:t>
      </w:r>
      <w:r w:rsidRPr="00D00587">
        <w:t>. The VM on the remote host is not active</w:t>
      </w:r>
      <w:r w:rsidR="0071750C">
        <w:t xml:space="preserve"> during the normal operation of the original VM. You can make the replica active s</w:t>
      </w:r>
      <w:r w:rsidRPr="00D00587">
        <w:t>hould the VM</w:t>
      </w:r>
      <w:r w:rsidR="002D7D95">
        <w:t>'</w:t>
      </w:r>
      <w:r w:rsidRPr="00D00587">
        <w:t>s host</w:t>
      </w:r>
      <w:r w:rsidR="0071750C">
        <w:t>,</w:t>
      </w:r>
      <w:r w:rsidRPr="00D00587">
        <w:t xml:space="preserve"> for some reason</w:t>
      </w:r>
      <w:r w:rsidR="0071750C">
        <w:t>,</w:t>
      </w:r>
      <w:r w:rsidRPr="00D00587">
        <w:t xml:space="preserve"> fail.</w:t>
      </w:r>
    </w:p>
    <w:p w14:paraId="2EB0F432" w14:textId="6F5DAFDD" w:rsidR="00D00587" w:rsidRPr="00D00587" w:rsidRDefault="00D00587" w:rsidP="00540755">
      <w:pPr>
        <w:pStyle w:val="NormalPACKT"/>
      </w:pPr>
      <w:r w:rsidRPr="00D00587">
        <w:t xml:space="preserve">With Hyper-V replication, the source VM host bundles up </w:t>
      </w:r>
      <w:r w:rsidR="0071750C">
        <w:t xml:space="preserve">the </w:t>
      </w:r>
      <w:r w:rsidRPr="00D00587">
        <w:t>changes in a running VM</w:t>
      </w:r>
      <w:r w:rsidR="002D7D95">
        <w:t>'</w:t>
      </w:r>
      <w:r w:rsidRPr="00D00587">
        <w:t xml:space="preserve">s VHD file(s) and </w:t>
      </w:r>
      <w:r w:rsidR="0071750C">
        <w:t>regularly sends them to the replica server</w:t>
      </w:r>
      <w:r w:rsidRPr="00D00587">
        <w:t>. The replica server then applies those changes to the dormant replica.</w:t>
      </w:r>
      <w:r w:rsidR="0071750C">
        <w:t xml:space="preserve"> </w:t>
      </w:r>
    </w:p>
    <w:p w14:paraId="35CB3BAE" w14:textId="3F72BC99" w:rsidR="00D00587" w:rsidRPr="00D00587" w:rsidRDefault="00D00587" w:rsidP="00540755">
      <w:pPr>
        <w:pStyle w:val="NormalPACKT"/>
      </w:pPr>
      <w:r w:rsidRPr="00D00587">
        <w:lastRenderedPageBreak/>
        <w:t xml:space="preserve">Once you have a </w:t>
      </w:r>
      <w:r w:rsidR="0071750C">
        <w:t xml:space="preserve">VM </w:t>
      </w:r>
      <w:r w:rsidRPr="00D00587">
        <w:t xml:space="preserve">replica established, you can test the replica to ensure it can start should you need </w:t>
      </w:r>
      <w:ins w:id="438" w:author="Lucy Wan" w:date="2021-04-21T12:42:00Z">
        <w:r w:rsidR="00667003">
          <w:t>it</w:t>
        </w:r>
      </w:ins>
      <w:del w:id="439" w:author="Lucy Wan" w:date="2021-04-21T12:42:00Z">
        <w:r w:rsidRPr="00D00587" w:rsidDel="00667003">
          <w:delText>that</w:delText>
        </w:r>
      </w:del>
      <w:r w:rsidRPr="00D00587">
        <w:t>. Also, you can failover to the replica</w:t>
      </w:r>
      <w:ins w:id="440" w:author="Lucy Wan" w:date="2021-04-21T12:42:00Z">
        <w:r w:rsidR="003709A0">
          <w:t xml:space="preserve">, </w:t>
        </w:r>
      </w:ins>
      <w:r w:rsidRPr="00D00587">
        <w:t>bringing the replicated VM up based on the most recently replicated data. If the source VM host becomes inoperable before it can replicate changes on the source VM, there is a risk of</w:t>
      </w:r>
      <w:r w:rsidR="0071750C">
        <w:t xml:space="preserve"> the replication process losing</w:t>
      </w:r>
      <w:r w:rsidRPr="00D00587">
        <w:t xml:space="preserve"> those changes. </w:t>
      </w:r>
    </w:p>
    <w:p w14:paraId="0FB44A88" w14:textId="04BC4246" w:rsidR="00C4498A" w:rsidRPr="00D00587" w:rsidRDefault="00D00587" w:rsidP="00540755">
      <w:pPr>
        <w:pStyle w:val="NormalPACKT"/>
      </w:pPr>
      <w:r w:rsidRPr="00D00587">
        <w:t xml:space="preserve">In this recipe, you create and use a replica of </w:t>
      </w:r>
      <w:r w:rsidR="0071750C">
        <w:t xml:space="preserve">the </w:t>
      </w:r>
      <w:proofErr w:type="spellStart"/>
      <w:r w:rsidRPr="0071750C">
        <w:rPr>
          <w:rStyle w:val="CodeInTextPACKT"/>
        </w:rPr>
        <w:t>PSDirect</w:t>
      </w:r>
      <w:proofErr w:type="spellEnd"/>
      <w:r w:rsidR="0071750C" w:rsidRPr="0071750C">
        <w:t xml:space="preserve"> VM</w:t>
      </w:r>
      <w:r w:rsidRPr="0071750C">
        <w:t>,</w:t>
      </w:r>
      <w:r w:rsidRPr="00D00587">
        <w:t xml:space="preserve"> </w:t>
      </w:r>
      <w:r w:rsidR="0071750C">
        <w:t>which you have used in previous recipes in this chapter</w:t>
      </w:r>
      <w:r w:rsidRPr="00D00587">
        <w:t xml:space="preserve">. </w:t>
      </w:r>
    </w:p>
    <w:p w14:paraId="513680B8" w14:textId="66EF58E9" w:rsidR="00D67F00" w:rsidRDefault="00C4498A" w:rsidP="00C4498A">
      <w:pPr>
        <w:pStyle w:val="Heading2"/>
        <w:tabs>
          <w:tab w:val="left" w:pos="0"/>
        </w:tabs>
      </w:pPr>
      <w:r>
        <w:t xml:space="preserve">Getting </w:t>
      </w:r>
      <w:r w:rsidR="00142F36">
        <w:t>r</w:t>
      </w:r>
      <w:r>
        <w:t>eady</w:t>
      </w:r>
    </w:p>
    <w:p w14:paraId="37086D9C" w14:textId="7894A2E9" w:rsidR="00D67F00" w:rsidRDefault="00D67F00" w:rsidP="00540755">
      <w:pPr>
        <w:pStyle w:val="NormalPACKT"/>
        <w:rPr>
          <w:ins w:id="441" w:author="Thomas Lee" w:date="2021-05-19T14:43:00Z"/>
        </w:rPr>
      </w:pPr>
      <w:r w:rsidRPr="00D67F00">
        <w:t xml:space="preserve">This recipe </w:t>
      </w:r>
      <w:r>
        <w:t xml:space="preserve">creates a Hyper-V VM replica of the </w:t>
      </w:r>
      <w:proofErr w:type="spellStart"/>
      <w:r w:rsidRPr="00D67F00">
        <w:rPr>
          <w:rStyle w:val="CodeInTextPACKT"/>
        </w:rPr>
        <w:t>PSDirect</w:t>
      </w:r>
      <w:proofErr w:type="spellEnd"/>
      <w:r w:rsidRPr="00D67F00">
        <w:t xml:space="preserve"> VM running in </w:t>
      </w:r>
      <w:r w:rsidRPr="00D67F00">
        <w:rPr>
          <w:rStyle w:val="CodeInTextPACKT"/>
        </w:rPr>
        <w:t>HV1</w:t>
      </w:r>
      <w:r w:rsidRPr="00D67F00">
        <w:t xml:space="preserve"> to </w:t>
      </w:r>
      <w:r w:rsidRPr="00D67F00">
        <w:rPr>
          <w:rStyle w:val="CodeInTextPACKT"/>
        </w:rPr>
        <w:t>HV2</w:t>
      </w:r>
      <w:r w:rsidRPr="00D67F00">
        <w:t xml:space="preserve">. </w:t>
      </w:r>
      <w:r>
        <w:t>You created this VM in the</w:t>
      </w:r>
      <w:r w:rsidR="000F04E1">
        <w:t xml:space="preserve"> recipe</w:t>
      </w:r>
      <w:r>
        <w:t xml:space="preserve"> </w:t>
      </w:r>
      <w:r w:rsidRPr="00D67F00">
        <w:rPr>
          <w:rStyle w:val="ItalicsPACKT"/>
        </w:rPr>
        <w:t xml:space="preserve">Creating a </w:t>
      </w:r>
      <w:ins w:id="442" w:author="Lucy Wan" w:date="2021-04-21T12:42:00Z">
        <w:r w:rsidR="000960EA">
          <w:rPr>
            <w:rStyle w:val="ItalicsPACKT"/>
          </w:rPr>
          <w:t>Hyper-V VM</w:t>
        </w:r>
      </w:ins>
      <w:del w:id="443" w:author="Lucy Wan" w:date="2021-04-21T12:42:00Z">
        <w:r w:rsidRPr="00D67F00" w:rsidDel="000960EA">
          <w:rPr>
            <w:rStyle w:val="ItalicsPACKT"/>
          </w:rPr>
          <w:delText>virtual machine</w:delText>
        </w:r>
      </w:del>
      <w:r w:rsidR="000F04E1">
        <w:rPr>
          <w:rStyle w:val="ItalicsPACKT"/>
        </w:rPr>
        <w:t xml:space="preserve">. </w:t>
      </w:r>
      <w:r w:rsidR="000F04E1" w:rsidRPr="000F04E1">
        <w:t xml:space="preserve">You also use this </w:t>
      </w:r>
      <w:r w:rsidRPr="000F04E1">
        <w:t>V</w:t>
      </w:r>
      <w:r>
        <w:t xml:space="preserve">M in </w:t>
      </w:r>
      <w:r w:rsidRPr="00D67F00">
        <w:t xml:space="preserve">the </w:t>
      </w:r>
      <w:del w:id="444" w:author="Lucy Wan" w:date="2021-04-21T12:42:00Z">
        <w:r w:rsidRPr="00D67F00" w:rsidDel="000960EA">
          <w:rPr>
            <w:rStyle w:val="ItalicsPACKT"/>
          </w:rPr>
          <w:delText xml:space="preserve">Configuring </w:delText>
        </w:r>
      </w:del>
      <w:ins w:id="445" w:author="Lucy Wan" w:date="2021-04-21T12:42:00Z">
        <w:r w:rsidR="000960EA">
          <w:rPr>
            <w:rStyle w:val="ItalicsPACKT"/>
          </w:rPr>
          <w:t>Managing</w:t>
        </w:r>
        <w:r w:rsidR="000960EA" w:rsidRPr="00D67F00">
          <w:rPr>
            <w:rStyle w:val="ItalicsPACKT"/>
          </w:rPr>
          <w:t xml:space="preserve"> </w:t>
        </w:r>
      </w:ins>
      <w:r w:rsidRPr="00D67F00">
        <w:rPr>
          <w:rStyle w:val="ItalicsPACKT"/>
        </w:rPr>
        <w:t>VM and storage movement</w:t>
      </w:r>
      <w:r w:rsidRPr="00D67F00">
        <w:rPr>
          <w:rFonts w:ascii="FranklinGothic-BookItalic" w:hAnsi="FranklinGothic-BookItalic"/>
          <w:i/>
        </w:rPr>
        <w:t xml:space="preserve"> </w:t>
      </w:r>
      <w:r w:rsidRPr="00D67F00">
        <w:t>recipe</w:t>
      </w:r>
      <w:r>
        <w:t>.</w:t>
      </w:r>
      <w:ins w:id="446" w:author="Thomas Lee" w:date="2021-05-19T14:42:00Z">
        <w:r w:rsidR="00753922">
          <w:t xml:space="preserve"> You should have loaded the </w:t>
        </w:r>
        <w:proofErr w:type="spellStart"/>
        <w:r w:rsidR="00753922">
          <w:t>Hypere</w:t>
        </w:r>
        <w:proofErr w:type="spellEnd"/>
        <w:r w:rsidR="00753922">
          <w:t xml:space="preserve">-V management tools on DC1. </w:t>
        </w:r>
      </w:ins>
      <w:ins w:id="447" w:author="Thomas Lee" w:date="2021-05-19T14:43:00Z">
        <w:r w:rsidR="00753922">
          <w:t>If you have not already done so, do the following on DC1:</w:t>
        </w:r>
      </w:ins>
    </w:p>
    <w:p w14:paraId="4B3FE25C" w14:textId="77777777" w:rsidR="00753922" w:rsidRDefault="00753922" w:rsidP="00753922">
      <w:pPr>
        <w:pStyle w:val="CodePACKT"/>
        <w:rPr>
          <w:ins w:id="448" w:author="Thomas Lee" w:date="2021-05-19T14:45:00Z"/>
          <w:rStyle w:val="CodeInTextPACKT"/>
        </w:rPr>
      </w:pPr>
      <w:ins w:id="449" w:author="Thomas Lee" w:date="2021-05-19T14:43:00Z">
        <w:r w:rsidRPr="00753922">
          <w:rPr>
            <w:rStyle w:val="CodeInTextPACKT"/>
            <w:rPrChange w:id="450" w:author="Thomas Lee" w:date="2021-05-19T14:45:00Z">
              <w:rPr/>
            </w:rPrChange>
          </w:rPr>
          <w:t>Install-WindowsFeature</w:t>
        </w:r>
      </w:ins>
      <w:ins w:id="451" w:author="Thomas Lee" w:date="2021-05-19T14:45:00Z">
        <w:r w:rsidRPr="00753922">
          <w:rPr>
            <w:rStyle w:val="CodeInTextPACKT"/>
            <w:rPrChange w:id="452" w:author="Thomas Lee" w:date="2021-05-19T14:45:00Z">
              <w:rPr/>
            </w:rPrChange>
          </w:rPr>
          <w:t xml:space="preserve"> -Name RSAT-Hyper-V-Tools,</w:t>
        </w:r>
      </w:ins>
    </w:p>
    <w:p w14:paraId="793AC5AB" w14:textId="5BAEF11E" w:rsidR="00753922" w:rsidRPr="00753922" w:rsidRDefault="00753922" w:rsidP="00753922">
      <w:pPr>
        <w:pStyle w:val="CodePACKT"/>
        <w:rPr>
          <w:ins w:id="453" w:author="Thomas Lee" w:date="2021-05-19T14:45:00Z"/>
          <w:rStyle w:val="CodeInTextPACKT"/>
          <w:rPrChange w:id="454" w:author="Thomas Lee" w:date="2021-05-19T14:45:00Z">
            <w:rPr>
              <w:ins w:id="455" w:author="Thomas Lee" w:date="2021-05-19T14:45:00Z"/>
            </w:rPr>
          </w:rPrChange>
        </w:rPr>
        <w:pPrChange w:id="456" w:author="Thomas Lee" w:date="2021-05-19T14:45:00Z">
          <w:pPr>
            <w:pStyle w:val="NormalPACKT"/>
          </w:pPr>
        </w:pPrChange>
      </w:pPr>
      <w:ins w:id="457" w:author="Thomas Lee" w:date="2021-05-19T14:45:00Z">
        <w:r>
          <w:rPr>
            <w:rStyle w:val="CodeInTextPACKT"/>
          </w:rPr>
          <w:t xml:space="preserve">                       </w:t>
        </w:r>
        <w:r w:rsidRPr="00753922">
          <w:rPr>
            <w:rStyle w:val="CodeInTextPACKT"/>
            <w:rPrChange w:id="458" w:author="Thomas Lee" w:date="2021-05-19T14:45:00Z">
              <w:rPr/>
            </w:rPrChange>
          </w:rPr>
          <w:t xml:space="preserve"> Hyper-V-PowerShell </w:t>
        </w:r>
        <w:r>
          <w:rPr>
            <w:rStyle w:val="CodeInTextPACKT"/>
          </w:rPr>
          <w:t xml:space="preserve">       </w:t>
        </w:r>
        <w:r w:rsidRPr="00753922">
          <w:rPr>
            <w:rStyle w:val="CodeInTextPACKT"/>
            <w:rPrChange w:id="459" w:author="Thomas Lee" w:date="2021-05-19T14:45:00Z">
              <w:rPr/>
            </w:rPrChange>
          </w:rPr>
          <w:t>|</w:t>
        </w:r>
      </w:ins>
    </w:p>
    <w:p w14:paraId="03D604F4" w14:textId="426AC533" w:rsidR="00753922" w:rsidRPr="00753922" w:rsidRDefault="00753922" w:rsidP="00753922">
      <w:pPr>
        <w:pStyle w:val="CodePACKT"/>
        <w:rPr>
          <w:ins w:id="460" w:author="Thomas Lee" w:date="2021-05-19T13:07:00Z"/>
          <w:rStyle w:val="CodeInTextPACKT"/>
          <w:rPrChange w:id="461" w:author="Thomas Lee" w:date="2021-05-19T14:45:00Z">
            <w:rPr>
              <w:ins w:id="462" w:author="Thomas Lee" w:date="2021-05-19T13:07:00Z"/>
            </w:rPr>
          </w:rPrChange>
        </w:rPr>
        <w:pPrChange w:id="463" w:author="Thomas Lee" w:date="2021-05-19T14:45:00Z">
          <w:pPr>
            <w:pStyle w:val="NormalPACKT"/>
          </w:pPr>
        </w:pPrChange>
      </w:pPr>
      <w:ins w:id="464" w:author="Thomas Lee" w:date="2021-05-19T14:45:00Z">
        <w:r w:rsidRPr="00753922">
          <w:rPr>
            <w:rStyle w:val="CodeInTextPACKT"/>
            <w:rPrChange w:id="465" w:author="Thomas Lee" w:date="2021-05-19T14:45:00Z">
              <w:rPr/>
            </w:rPrChange>
          </w:rPr>
          <w:t xml:space="preserve">  Out-Null</w:t>
        </w:r>
      </w:ins>
    </w:p>
    <w:p w14:paraId="6C998748" w14:textId="5CD0D027" w:rsidR="00540755" w:rsidRDefault="00753922" w:rsidP="00540755">
      <w:pPr>
        <w:pStyle w:val="NormalPACKT"/>
        <w:rPr>
          <w:b/>
          <w:bCs/>
          <w:iCs/>
        </w:rPr>
      </w:pPr>
      <w:ins w:id="466" w:author="Thomas Lee" w:date="2021-05-19T14:45:00Z">
        <w:r>
          <w:t>Addi</w:t>
        </w:r>
      </w:ins>
      <w:ins w:id="467" w:author="Thomas Lee" w:date="2021-05-19T14:46:00Z">
        <w:r>
          <w:t xml:space="preserve">tionally, </w:t>
        </w:r>
        <w:proofErr w:type="spellStart"/>
        <w:r>
          <w:t>remem</w:t>
        </w:r>
        <w:proofErr w:type="spellEnd"/>
        <w:r>
          <w:t xml:space="preserve"> </w:t>
        </w:r>
        <w:proofErr w:type="spellStart"/>
        <w:r>
          <w:t>ber</w:t>
        </w:r>
        <w:proofErr w:type="spellEnd"/>
        <w:r>
          <w:t xml:space="preserve"> that these </w:t>
        </w:r>
      </w:ins>
      <w:ins w:id="468" w:author="Thomas Lee" w:date="2021-05-19T13:07:00Z">
        <w:r w:rsidR="00540755">
          <w:t>recipe</w:t>
        </w:r>
      </w:ins>
      <w:ins w:id="469" w:author="Thomas Lee" w:date="2021-05-19T14:46:00Z">
        <w:r>
          <w:t>s</w:t>
        </w:r>
      </w:ins>
      <w:ins w:id="470" w:author="Thomas Lee" w:date="2021-05-19T13:07:00Z">
        <w:r w:rsidR="00540755">
          <w:t xml:space="preserve"> assume you have turned off any firewalls on your VMs (and host).</w:t>
        </w:r>
        <w:r w:rsidR="00296281">
          <w:t xml:space="preserve"> This simplifies the environment and enables the</w:t>
        </w:r>
      </w:ins>
      <w:ins w:id="471" w:author="Thomas Lee" w:date="2021-05-19T13:08:00Z">
        <w:r w:rsidR="00296281">
          <w:t xml:space="preserve"> recipe to focus on, in this case,</w:t>
        </w:r>
      </w:ins>
      <w:ins w:id="472" w:author="Thomas Lee" w:date="2021-05-19T14:46:00Z">
        <w:r>
          <w:t xml:space="preserve"> </w:t>
        </w:r>
      </w:ins>
      <w:ins w:id="473" w:author="Thomas Lee" w:date="2021-05-19T13:08:00Z">
        <w:r w:rsidR="00296281">
          <w:t>VM replication.</w:t>
        </w:r>
      </w:ins>
    </w:p>
    <w:p w14:paraId="3264775D" w14:textId="72B860A2" w:rsidR="00C4498A" w:rsidRDefault="00C4498A" w:rsidP="00C4498A">
      <w:pPr>
        <w:pStyle w:val="Heading2"/>
        <w:tabs>
          <w:tab w:val="left" w:pos="0"/>
        </w:tabs>
      </w:pPr>
      <w:r>
        <w:t>How to do it...</w:t>
      </w:r>
    </w:p>
    <w:p w14:paraId="79921546" w14:textId="6577AA55" w:rsidR="00D67F00" w:rsidRPr="00D67F00" w:rsidRDefault="00D67F00" w:rsidP="00D67F00">
      <w:pPr>
        <w:pStyle w:val="NumberedBulletPACKT"/>
        <w:numPr>
          <w:ilvl w:val="0"/>
          <w:numId w:val="48"/>
        </w:numPr>
        <w:ind w:hanging="505"/>
        <w:rPr>
          <w:color w:val="000000"/>
        </w:rPr>
      </w:pPr>
      <w:r w:rsidRPr="00D67F00">
        <w:t>Configuring </w:t>
      </w:r>
      <w:r w:rsidRPr="00D67F00">
        <w:rPr>
          <w:rStyle w:val="CodeInTextPACKT"/>
        </w:rPr>
        <w:t>HV1</w:t>
      </w:r>
      <w:r w:rsidRPr="00D67F00">
        <w:t> and </w:t>
      </w:r>
      <w:r w:rsidRPr="00D67F00">
        <w:rPr>
          <w:rStyle w:val="CodeInTextPACKT"/>
        </w:rPr>
        <w:t>HV2</w:t>
      </w:r>
      <w:r w:rsidRPr="00D67F00">
        <w:t> to be trusted for delegation in AD on </w:t>
      </w:r>
      <w:r w:rsidRPr="00D67F00">
        <w:rPr>
          <w:rStyle w:val="CodeInTextPACKT"/>
        </w:rPr>
        <w:t>DC1</w:t>
      </w:r>
    </w:p>
    <w:p w14:paraId="0437C3E8" w14:textId="77777777" w:rsidR="00D67F00" w:rsidRPr="00D67F00" w:rsidRDefault="00D67F00" w:rsidP="00540755">
      <w:pPr>
        <w:pStyle w:val="CodePACKT"/>
      </w:pPr>
    </w:p>
    <w:p w14:paraId="7447223A" w14:textId="338158C8" w:rsidR="00D67F00" w:rsidRPr="00D67F00" w:rsidRDefault="00D67F00" w:rsidP="00540755">
      <w:pPr>
        <w:pStyle w:val="CodePACKT"/>
      </w:pPr>
      <w:r w:rsidRPr="00D67F00">
        <w:t>$SB = {</w:t>
      </w:r>
    </w:p>
    <w:p w14:paraId="67F8F863" w14:textId="77777777" w:rsidR="00D67F00" w:rsidRPr="00D67F00" w:rsidRDefault="00D67F00" w:rsidP="00540755">
      <w:pPr>
        <w:pStyle w:val="CodePACKT"/>
      </w:pPr>
      <w:r w:rsidRPr="00D67F00">
        <w:t>  Set-ADComputer -Identity HV1 -</w:t>
      </w:r>
      <w:proofErr w:type="spellStart"/>
      <w:r w:rsidRPr="00D67F00">
        <w:t>TrustedForDelegation</w:t>
      </w:r>
      <w:proofErr w:type="spellEnd"/>
      <w:r w:rsidRPr="00D67F00">
        <w:t> $True</w:t>
      </w:r>
    </w:p>
    <w:p w14:paraId="555DEEC4" w14:textId="77777777" w:rsidR="00D67F00" w:rsidRPr="00D67F00" w:rsidRDefault="00D67F00" w:rsidP="00540755">
      <w:pPr>
        <w:pStyle w:val="CodePACKT"/>
      </w:pPr>
      <w:r w:rsidRPr="00D67F00">
        <w:t>  Set-ADComputer -Identity HV2 -</w:t>
      </w:r>
      <w:proofErr w:type="spellStart"/>
      <w:r w:rsidRPr="00D67F00">
        <w:t>TrustedForDelegation</w:t>
      </w:r>
      <w:proofErr w:type="spellEnd"/>
      <w:r w:rsidRPr="00D67F00">
        <w:t> $True</w:t>
      </w:r>
    </w:p>
    <w:p w14:paraId="0F9DB843" w14:textId="77777777" w:rsidR="00D67F00" w:rsidRPr="00D67F00" w:rsidRDefault="00D67F00" w:rsidP="00540755">
      <w:pPr>
        <w:pStyle w:val="CodePACKT"/>
      </w:pPr>
      <w:r w:rsidRPr="00D67F00">
        <w:t>}</w:t>
      </w:r>
    </w:p>
    <w:p w14:paraId="30B29AC3" w14:textId="77777777" w:rsidR="00D67F00" w:rsidRPr="00D67F00" w:rsidRDefault="00D67F00" w:rsidP="00540755">
      <w:pPr>
        <w:pStyle w:val="CodePACKT"/>
      </w:pPr>
      <w:r w:rsidRPr="00D67F00">
        <w:t>Invoke-Command -ComputerName DC1 -</w:t>
      </w:r>
      <w:proofErr w:type="spellStart"/>
      <w:r w:rsidRPr="00D67F00">
        <w:t>ScriptBlock</w:t>
      </w:r>
      <w:proofErr w:type="spellEnd"/>
      <w:r w:rsidRPr="00D67F00">
        <w:t> $SB</w:t>
      </w:r>
    </w:p>
    <w:p w14:paraId="4EE7FC10" w14:textId="77777777" w:rsidR="00D67F00" w:rsidRPr="00D67F00" w:rsidRDefault="00D67F00" w:rsidP="00540755">
      <w:pPr>
        <w:pStyle w:val="CodePACKT"/>
      </w:pPr>
    </w:p>
    <w:p w14:paraId="34BDC7C2" w14:textId="69BF5498" w:rsidR="00D67F00" w:rsidRPr="00D67F00" w:rsidRDefault="00D67F00" w:rsidP="00D67F00">
      <w:pPr>
        <w:pStyle w:val="NumberedBulletPACKT"/>
        <w:rPr>
          <w:color w:val="000000"/>
        </w:rPr>
      </w:pPr>
      <w:r w:rsidRPr="00D67F00">
        <w:t>Rebooting the </w:t>
      </w:r>
      <w:r w:rsidRPr="00D67F00">
        <w:rPr>
          <w:rStyle w:val="CodeInTextPACKT"/>
        </w:rPr>
        <w:t>HV1</w:t>
      </w:r>
      <w:r w:rsidRPr="00D67F00">
        <w:t> and </w:t>
      </w:r>
      <w:r w:rsidRPr="00D67F00">
        <w:rPr>
          <w:rStyle w:val="CodeInTextPACKT"/>
        </w:rPr>
        <w:t>HV2</w:t>
      </w:r>
      <w:r>
        <w:t xml:space="preserve"> hosts </w:t>
      </w:r>
    </w:p>
    <w:p w14:paraId="553A6172" w14:textId="77777777" w:rsidR="00D67F00" w:rsidRPr="00D67F00" w:rsidRDefault="00D67F00" w:rsidP="00540755">
      <w:pPr>
        <w:pStyle w:val="CodePACKT"/>
      </w:pPr>
    </w:p>
    <w:p w14:paraId="6FA51E10" w14:textId="0EC27620" w:rsidR="00D67F00" w:rsidRPr="00D67F00" w:rsidRDefault="00D67F00" w:rsidP="00540755">
      <w:pPr>
        <w:pStyle w:val="CodePACKT"/>
      </w:pPr>
      <w:r w:rsidRPr="00D67F00">
        <w:t>Restart-Computer -ComputerName HV2 -Force</w:t>
      </w:r>
    </w:p>
    <w:p w14:paraId="2C7F3BAF" w14:textId="77777777" w:rsidR="00D67F00" w:rsidRPr="00D67F00" w:rsidRDefault="00D67F00" w:rsidP="00540755">
      <w:pPr>
        <w:pStyle w:val="CodePACKT"/>
      </w:pPr>
      <w:r w:rsidRPr="00D67F00">
        <w:t>Restart-Computer -ComputerName HV1 -Force</w:t>
      </w:r>
    </w:p>
    <w:p w14:paraId="28216365" w14:textId="77777777" w:rsidR="00D67F00" w:rsidRPr="00D67F00" w:rsidRDefault="00D67F00" w:rsidP="00540755">
      <w:pPr>
        <w:pStyle w:val="CodePACKT"/>
      </w:pPr>
    </w:p>
    <w:p w14:paraId="23EEE3B9" w14:textId="60498294" w:rsidR="00D67F00" w:rsidRPr="00D67F00" w:rsidRDefault="00D67F00" w:rsidP="00D67F00">
      <w:pPr>
        <w:pStyle w:val="NumberedBulletPACKT"/>
        <w:rPr>
          <w:color w:val="000000"/>
        </w:rPr>
      </w:pPr>
      <w:r w:rsidRPr="00D67F00">
        <w:t>Configuring Hyper-V replication on </w:t>
      </w:r>
      <w:commentRangeStart w:id="474"/>
      <w:r w:rsidRPr="00540FE0">
        <w:rPr>
          <w:rStyle w:val="CodeInTextPACKT"/>
        </w:rPr>
        <w:t>HV1</w:t>
      </w:r>
      <w:r w:rsidRPr="00D67F00">
        <w:t> and </w:t>
      </w:r>
      <w:del w:id="475" w:author="Thomas Lee" w:date="2021-05-19T14:30:00Z">
        <w:r w:rsidRPr="00540FE0" w:rsidDel="00CC3970">
          <w:rPr>
            <w:rStyle w:val="CodeInTextPACKT"/>
          </w:rPr>
          <w:delText>HV1</w:delText>
        </w:r>
        <w:commentRangeEnd w:id="474"/>
        <w:r w:rsidR="00F84A4C" w:rsidDel="00CC3970">
          <w:rPr>
            <w:rStyle w:val="CommentReference"/>
          </w:rPr>
          <w:commentReference w:id="474"/>
        </w:r>
      </w:del>
      <w:ins w:id="476" w:author="Thomas Lee" w:date="2021-05-19T14:30:00Z">
        <w:r w:rsidR="00CC3970" w:rsidRPr="00540FE0">
          <w:rPr>
            <w:rStyle w:val="CodeInTextPACKT"/>
          </w:rPr>
          <w:t>HV</w:t>
        </w:r>
        <w:r w:rsidR="00CC3970">
          <w:rPr>
            <w:rStyle w:val="CodeInTextPACKT"/>
          </w:rPr>
          <w:t>2</w:t>
        </w:r>
      </w:ins>
    </w:p>
    <w:p w14:paraId="4CC588DE" w14:textId="77777777" w:rsidR="00D67F00" w:rsidRPr="00D67F00" w:rsidRDefault="00D67F00" w:rsidP="00540755">
      <w:pPr>
        <w:pStyle w:val="CodePACKT"/>
      </w:pPr>
    </w:p>
    <w:p w14:paraId="1EA2F55E" w14:textId="4BBDD5F2" w:rsidR="00D67F00" w:rsidRPr="00D67F00" w:rsidRDefault="00D67F00" w:rsidP="00540755">
      <w:pPr>
        <w:pStyle w:val="CodePACKT"/>
      </w:pPr>
      <w:r w:rsidRPr="00D67F00">
        <w:t>$VMRHT = @{</w:t>
      </w:r>
    </w:p>
    <w:p w14:paraId="6CABE3B9" w14:textId="77777777" w:rsidR="00D67F00" w:rsidRPr="00D67F00" w:rsidRDefault="00D67F00" w:rsidP="00540755">
      <w:pPr>
        <w:pStyle w:val="CodePACKT"/>
      </w:pPr>
      <w:r w:rsidRPr="00D67F00">
        <w:t>  </w:t>
      </w:r>
      <w:proofErr w:type="spellStart"/>
      <w:r w:rsidRPr="00D67F00">
        <w:t>ReplicationEnabled</w:t>
      </w:r>
      <w:proofErr w:type="spellEnd"/>
      <w:r w:rsidRPr="00D67F00">
        <w:t>              = $true</w:t>
      </w:r>
    </w:p>
    <w:p w14:paraId="194C227A" w14:textId="5F8A7467" w:rsidR="00D67F00" w:rsidRPr="00D67F00" w:rsidRDefault="00D67F00" w:rsidP="00540755">
      <w:pPr>
        <w:pStyle w:val="CodePACKT"/>
      </w:pPr>
      <w:r w:rsidRPr="00D67F00">
        <w:t>  </w:t>
      </w:r>
      <w:proofErr w:type="spellStart"/>
      <w:r w:rsidRPr="00D67F00">
        <w:t>AllowedAuthenticationType</w:t>
      </w:r>
      <w:proofErr w:type="spellEnd"/>
      <w:r w:rsidRPr="00D67F00">
        <w:t>       = </w:t>
      </w:r>
      <w:r w:rsidR="002D7D95">
        <w:t>'</w:t>
      </w:r>
      <w:r w:rsidRPr="00D67F00">
        <w:t>Kerberos</w:t>
      </w:r>
      <w:r w:rsidR="002D7D95">
        <w:t>'</w:t>
      </w:r>
    </w:p>
    <w:p w14:paraId="18D355F3" w14:textId="77777777" w:rsidR="00D67F00" w:rsidRPr="00D67F00" w:rsidRDefault="00D67F00" w:rsidP="00540755">
      <w:pPr>
        <w:pStyle w:val="CodePACKT"/>
      </w:pPr>
      <w:r w:rsidRPr="00D67F00">
        <w:lastRenderedPageBreak/>
        <w:t>  </w:t>
      </w:r>
      <w:proofErr w:type="spellStart"/>
      <w:r w:rsidRPr="00D67F00">
        <w:t>KerberosAuthenticationPort</w:t>
      </w:r>
      <w:proofErr w:type="spellEnd"/>
      <w:r w:rsidRPr="00D67F00">
        <w:t>      = 42000</w:t>
      </w:r>
    </w:p>
    <w:p w14:paraId="7E950485" w14:textId="1C15FBC6" w:rsidR="00D67F00" w:rsidRPr="00D67F00" w:rsidRDefault="00D67F00" w:rsidP="00540755">
      <w:pPr>
        <w:pStyle w:val="CodePACKT"/>
      </w:pPr>
      <w:r w:rsidRPr="00D67F00">
        <w:t>  </w:t>
      </w:r>
      <w:proofErr w:type="spellStart"/>
      <w:r w:rsidRPr="00D67F00">
        <w:t>DefaultStorageLocation</w:t>
      </w:r>
      <w:proofErr w:type="spellEnd"/>
      <w:r w:rsidRPr="00D67F00">
        <w:t>          = </w:t>
      </w:r>
      <w:r w:rsidR="002D7D95">
        <w:t>'</w:t>
      </w:r>
      <w:r w:rsidRPr="00D67F00">
        <w:t>C:\Replicas</w:t>
      </w:r>
      <w:r w:rsidR="002D7D95">
        <w:t>'</w:t>
      </w:r>
    </w:p>
    <w:p w14:paraId="35DB59D4" w14:textId="77777777" w:rsidR="00D67F00" w:rsidRPr="00D67F00" w:rsidRDefault="00D67F00" w:rsidP="00540755">
      <w:pPr>
        <w:pStyle w:val="CodePACKT"/>
      </w:pPr>
      <w:r w:rsidRPr="00D67F00">
        <w:t>  </w:t>
      </w:r>
      <w:proofErr w:type="spellStart"/>
      <w:r w:rsidRPr="00D67F00">
        <w:t>ReplicationAllowedFromAnyServer</w:t>
      </w:r>
      <w:proofErr w:type="spellEnd"/>
      <w:r w:rsidRPr="00D67F00">
        <w:t> = $true</w:t>
      </w:r>
    </w:p>
    <w:p w14:paraId="3B11E911" w14:textId="7E2A4137" w:rsidR="00D67F00" w:rsidRPr="00D67F00" w:rsidRDefault="00D67F00" w:rsidP="00540755">
      <w:pPr>
        <w:pStyle w:val="CodePACKT"/>
      </w:pPr>
      <w:r w:rsidRPr="00D67F00">
        <w:t>  ComputerName                    = </w:t>
      </w:r>
      <w:r w:rsidR="002D7D95">
        <w:t>'</w:t>
      </w:r>
      <w:r w:rsidRPr="00D67F00">
        <w:t>HV1.Reskit.Org</w:t>
      </w:r>
      <w:r w:rsidR="002D7D95">
        <w:t>'</w:t>
      </w:r>
      <w:r w:rsidRPr="00D67F00">
        <w:t>,</w:t>
      </w:r>
    </w:p>
    <w:p w14:paraId="3926FCDB" w14:textId="7E1D0990" w:rsidR="00D67F00" w:rsidRPr="00D67F00" w:rsidRDefault="00D67F00" w:rsidP="00540755">
      <w:pPr>
        <w:pStyle w:val="CodePACKT"/>
      </w:pPr>
      <w:r w:rsidRPr="00D67F00">
        <w:t>                                    </w:t>
      </w:r>
      <w:r w:rsidR="002D7D95">
        <w:t>'</w:t>
      </w:r>
      <w:r w:rsidRPr="00D67F00">
        <w:t>HV2.Reskit.Org</w:t>
      </w:r>
      <w:r w:rsidR="002D7D95">
        <w:t>'</w:t>
      </w:r>
    </w:p>
    <w:p w14:paraId="27BF2292" w14:textId="77777777" w:rsidR="00D67F00" w:rsidRPr="00D67F00" w:rsidRDefault="00D67F00" w:rsidP="00540755">
      <w:pPr>
        <w:pStyle w:val="CodePACKT"/>
      </w:pPr>
      <w:r w:rsidRPr="00D67F00">
        <w:t>}</w:t>
      </w:r>
    </w:p>
    <w:p w14:paraId="6A9DF9AD" w14:textId="77777777" w:rsidR="00D67F00" w:rsidRPr="00D67F00" w:rsidRDefault="00D67F00" w:rsidP="00540755">
      <w:pPr>
        <w:pStyle w:val="CodePACKT"/>
      </w:pPr>
      <w:commentRangeStart w:id="477"/>
      <w:r w:rsidRPr="00D67F00">
        <w:t>Set-</w:t>
      </w:r>
      <w:proofErr w:type="spellStart"/>
      <w:r w:rsidRPr="00D67F00">
        <w:t>VMReplicationServer</w:t>
      </w:r>
      <w:proofErr w:type="spellEnd"/>
      <w:r w:rsidRPr="00D67F00">
        <w:t> </w:t>
      </w:r>
      <w:commentRangeEnd w:id="477"/>
      <w:r w:rsidR="00F84A4C">
        <w:rPr>
          <w:rStyle w:val="CommentReference"/>
          <w:rFonts w:ascii="Times New Roman" w:hAnsi="Times New Roman"/>
          <w:color w:val="auto"/>
          <w:lang w:eastAsia="en-US"/>
        </w:rPr>
        <w:commentReference w:id="477"/>
      </w:r>
      <w:r w:rsidRPr="00D67F00">
        <w:t>@VMRHT</w:t>
      </w:r>
    </w:p>
    <w:p w14:paraId="49805C5B" w14:textId="77777777" w:rsidR="00D67F00" w:rsidRPr="00D67F00" w:rsidRDefault="00D67F00" w:rsidP="00540755">
      <w:pPr>
        <w:pStyle w:val="CodePACKT"/>
      </w:pPr>
    </w:p>
    <w:p w14:paraId="5C63E839" w14:textId="52C3A53E" w:rsidR="00D67F00" w:rsidRPr="00D67F00" w:rsidRDefault="00D67F00" w:rsidP="00D67F00">
      <w:pPr>
        <w:pStyle w:val="NumberedBulletPACKT"/>
        <w:rPr>
          <w:color w:val="000000"/>
        </w:rPr>
      </w:pPr>
      <w:r w:rsidRPr="00D67F00">
        <w:t>Enabling </w:t>
      </w:r>
      <w:proofErr w:type="spellStart"/>
      <w:r w:rsidRPr="00D67F00">
        <w:rPr>
          <w:rStyle w:val="CodeInTextPACKT"/>
        </w:rPr>
        <w:t>PSDirect</w:t>
      </w:r>
      <w:proofErr w:type="spellEnd"/>
      <w:r w:rsidRPr="00D67F00">
        <w:t> on </w:t>
      </w:r>
      <w:r w:rsidRPr="00D67F00">
        <w:rPr>
          <w:rStyle w:val="CodeInTextPACKT"/>
        </w:rPr>
        <w:t>HV1</w:t>
      </w:r>
      <w:r w:rsidRPr="00D67F00">
        <w:t> to be a replica source</w:t>
      </w:r>
    </w:p>
    <w:p w14:paraId="4907795C" w14:textId="77777777" w:rsidR="00D67F00" w:rsidRPr="00D67F00" w:rsidRDefault="00D67F00" w:rsidP="00540755">
      <w:pPr>
        <w:pStyle w:val="CodePACKT"/>
      </w:pPr>
    </w:p>
    <w:p w14:paraId="7FD0B263" w14:textId="60737975" w:rsidR="00D67F00" w:rsidRPr="00D67F00" w:rsidRDefault="00D67F00" w:rsidP="00540755">
      <w:pPr>
        <w:pStyle w:val="CodePACKT"/>
      </w:pPr>
      <w:r w:rsidRPr="00D67F00">
        <w:t>$VMRHT = @{</w:t>
      </w:r>
    </w:p>
    <w:p w14:paraId="04587E73" w14:textId="0C4BE30B" w:rsidR="00D67F00" w:rsidRPr="00D67F00" w:rsidRDefault="00D67F00" w:rsidP="00540755">
      <w:pPr>
        <w:pStyle w:val="CodePACKT"/>
      </w:pPr>
      <w:r w:rsidRPr="00D67F00">
        <w:t>  </w:t>
      </w:r>
      <w:proofErr w:type="spellStart"/>
      <w:r w:rsidRPr="00D67F00">
        <w:t>VMName</w:t>
      </w:r>
      <w:proofErr w:type="spellEnd"/>
      <w:r w:rsidRPr="00D67F00">
        <w:t>            </w:t>
      </w:r>
      <w:r>
        <w:t xml:space="preserve"> </w:t>
      </w:r>
      <w:r w:rsidRPr="00D67F00">
        <w:t>= </w:t>
      </w:r>
      <w:r w:rsidR="002D7D95">
        <w:t>'</w:t>
      </w:r>
      <w:proofErr w:type="spellStart"/>
      <w:r w:rsidRPr="00D67F00">
        <w:t>PSDirect</w:t>
      </w:r>
      <w:proofErr w:type="spellEnd"/>
      <w:r w:rsidR="002D7D95">
        <w:t>'</w:t>
      </w:r>
    </w:p>
    <w:p w14:paraId="51F7A644" w14:textId="22EDC029" w:rsidR="00D67F00" w:rsidRPr="00D67F00" w:rsidRDefault="00D67F00" w:rsidP="00540755">
      <w:pPr>
        <w:pStyle w:val="CodePACKT"/>
      </w:pPr>
      <w:r w:rsidRPr="00D67F00">
        <w:t>  Computer          </w:t>
      </w:r>
      <w:r>
        <w:t xml:space="preserve"> </w:t>
      </w:r>
      <w:r w:rsidRPr="00D67F00">
        <w:t>= </w:t>
      </w:r>
      <w:r w:rsidR="002D7D95">
        <w:t>'</w:t>
      </w:r>
      <w:r w:rsidRPr="00D67F00">
        <w:t>HV1</w:t>
      </w:r>
      <w:r w:rsidR="002D7D95">
        <w:t>'</w:t>
      </w:r>
    </w:p>
    <w:p w14:paraId="24B26A27" w14:textId="720E7B42" w:rsidR="00D67F00" w:rsidRPr="00D67F00" w:rsidRDefault="00D67F00" w:rsidP="00540755">
      <w:pPr>
        <w:pStyle w:val="CodePACKT"/>
      </w:pPr>
      <w:r w:rsidRPr="00D67F00">
        <w:t>  </w:t>
      </w:r>
      <w:proofErr w:type="spellStart"/>
      <w:r w:rsidRPr="00D67F00">
        <w:t>ReplicaServerName</w:t>
      </w:r>
      <w:proofErr w:type="spellEnd"/>
      <w:r w:rsidRPr="00D67F00">
        <w:t> </w:t>
      </w:r>
      <w:r>
        <w:t xml:space="preserve"> </w:t>
      </w:r>
      <w:r w:rsidRPr="00D67F00">
        <w:t>= </w:t>
      </w:r>
      <w:r w:rsidR="002D7D95">
        <w:t>'</w:t>
      </w:r>
      <w:r w:rsidRPr="00D67F00">
        <w:t>HV2</w:t>
      </w:r>
      <w:r w:rsidR="002D7D95">
        <w:t>'</w:t>
      </w:r>
    </w:p>
    <w:p w14:paraId="6B9F1FC6" w14:textId="6B3E87F4" w:rsidR="00D67F00" w:rsidRPr="00D67F00" w:rsidRDefault="00D67F00" w:rsidP="00540755">
      <w:pPr>
        <w:pStyle w:val="CodePACKT"/>
      </w:pPr>
      <w:r w:rsidRPr="00D67F00">
        <w:t>  </w:t>
      </w:r>
      <w:proofErr w:type="spellStart"/>
      <w:r w:rsidRPr="00D67F00">
        <w:t>ReplicaServerPort</w:t>
      </w:r>
      <w:proofErr w:type="spellEnd"/>
      <w:r w:rsidRPr="00D67F00">
        <w:t> </w:t>
      </w:r>
      <w:r>
        <w:t xml:space="preserve"> </w:t>
      </w:r>
      <w:r w:rsidRPr="00D67F00">
        <w:t>= 42000</w:t>
      </w:r>
    </w:p>
    <w:p w14:paraId="5292E551" w14:textId="11D41DAE" w:rsidR="00D67F00" w:rsidRPr="00D67F00" w:rsidRDefault="00D67F00" w:rsidP="00540755">
      <w:pPr>
        <w:pStyle w:val="CodePACKT"/>
      </w:pPr>
      <w:r w:rsidRPr="00D67F00">
        <w:t> </w:t>
      </w:r>
      <w:r>
        <w:t xml:space="preserve"> </w:t>
      </w:r>
      <w:proofErr w:type="spellStart"/>
      <w:r w:rsidRPr="00D67F00">
        <w:t>AuthenticationType</w:t>
      </w:r>
      <w:proofErr w:type="spellEnd"/>
      <w:r w:rsidRPr="00D67F00">
        <w:t> = </w:t>
      </w:r>
      <w:r w:rsidR="002D7D95">
        <w:t>'</w:t>
      </w:r>
      <w:r w:rsidRPr="00D67F00">
        <w:t>Kerberos</w:t>
      </w:r>
      <w:r w:rsidR="002D7D95">
        <w:t>'</w:t>
      </w:r>
    </w:p>
    <w:p w14:paraId="68742DF7" w14:textId="1FCD66F0" w:rsidR="00D67F00" w:rsidRPr="00D67F00" w:rsidRDefault="00D67F00" w:rsidP="00540755">
      <w:pPr>
        <w:pStyle w:val="CodePACKT"/>
      </w:pPr>
      <w:r w:rsidRPr="00D67F00">
        <w:t> </w:t>
      </w:r>
      <w:r>
        <w:t xml:space="preserve"> </w:t>
      </w:r>
      <w:proofErr w:type="spellStart"/>
      <w:r w:rsidRPr="00D67F00">
        <w:t>CompressionEnabled</w:t>
      </w:r>
      <w:proofErr w:type="spellEnd"/>
      <w:r w:rsidRPr="00D67F00">
        <w:t> = $true</w:t>
      </w:r>
    </w:p>
    <w:p w14:paraId="4C1438E4" w14:textId="25F2B60B" w:rsidR="00D67F00" w:rsidRPr="00D67F00" w:rsidRDefault="00D67F00" w:rsidP="00540755">
      <w:pPr>
        <w:pStyle w:val="CodePACKT"/>
      </w:pPr>
      <w:r w:rsidRPr="00D67F00">
        <w:t> </w:t>
      </w:r>
      <w:r>
        <w:t xml:space="preserve"> </w:t>
      </w:r>
      <w:proofErr w:type="spellStart"/>
      <w:r w:rsidRPr="00D67F00">
        <w:t>RecoveryHistory</w:t>
      </w:r>
      <w:proofErr w:type="spellEnd"/>
      <w:r w:rsidRPr="00D67F00">
        <w:t>    = 5</w:t>
      </w:r>
    </w:p>
    <w:p w14:paraId="3ED76CB4" w14:textId="77777777" w:rsidR="00D67F00" w:rsidRPr="00D67F00" w:rsidRDefault="00D67F00" w:rsidP="00540755">
      <w:pPr>
        <w:pStyle w:val="CodePACKT"/>
      </w:pPr>
      <w:r w:rsidRPr="00D67F00">
        <w:t>}</w:t>
      </w:r>
    </w:p>
    <w:p w14:paraId="6972021D" w14:textId="77777777" w:rsidR="00D67F00" w:rsidRPr="00D67F00" w:rsidRDefault="00D67F00" w:rsidP="00540755">
      <w:pPr>
        <w:pStyle w:val="CodePACKT"/>
      </w:pPr>
      <w:commentRangeStart w:id="478"/>
      <w:r w:rsidRPr="00D67F00">
        <w:t>Enable-</w:t>
      </w:r>
      <w:proofErr w:type="spellStart"/>
      <w:r w:rsidRPr="00D67F00">
        <w:t>VMReplication</w:t>
      </w:r>
      <w:proofErr w:type="spellEnd"/>
      <w:r w:rsidRPr="00D67F00">
        <w:t>  @VMRHT</w:t>
      </w:r>
      <w:commentRangeEnd w:id="478"/>
      <w:r w:rsidR="00D479AF">
        <w:rPr>
          <w:rStyle w:val="CommentReference"/>
          <w:rFonts w:ascii="Times New Roman" w:hAnsi="Times New Roman"/>
          <w:color w:val="auto"/>
          <w:lang w:eastAsia="en-US"/>
        </w:rPr>
        <w:commentReference w:id="478"/>
      </w:r>
    </w:p>
    <w:p w14:paraId="55C812BD" w14:textId="77777777" w:rsidR="00D67F00" w:rsidRPr="00D67F00" w:rsidRDefault="00D67F00" w:rsidP="00540755">
      <w:pPr>
        <w:pStyle w:val="CodePACKT"/>
      </w:pPr>
    </w:p>
    <w:p w14:paraId="7783AE54" w14:textId="62CB7097" w:rsidR="00D67F00" w:rsidRPr="00D67F00" w:rsidRDefault="00D67F00" w:rsidP="00D67F00">
      <w:pPr>
        <w:pStyle w:val="NumberedBulletPACKT"/>
        <w:rPr>
          <w:color w:val="000000"/>
        </w:rPr>
      </w:pPr>
      <w:r w:rsidRPr="00D67F00">
        <w:t>Viewing the replication status of </w:t>
      </w:r>
      <w:r w:rsidRPr="00D67F00">
        <w:rPr>
          <w:rStyle w:val="CodeInTextPACKT"/>
        </w:rPr>
        <w:t>HV1</w:t>
      </w:r>
    </w:p>
    <w:p w14:paraId="234C12A3" w14:textId="77777777" w:rsidR="00D67F00" w:rsidRPr="00D67F00" w:rsidRDefault="00D67F00" w:rsidP="00540755">
      <w:pPr>
        <w:pStyle w:val="CodePACKT"/>
      </w:pPr>
      <w:r w:rsidRPr="00D67F00">
        <w:t xml:space="preserve"> </w:t>
      </w:r>
    </w:p>
    <w:p w14:paraId="11C3CC46" w14:textId="137FA791" w:rsidR="00D67F00" w:rsidRPr="00D67F00" w:rsidRDefault="00D67F00" w:rsidP="00540755">
      <w:pPr>
        <w:pStyle w:val="CodePACKT"/>
      </w:pPr>
      <w:r w:rsidRPr="00D67F00">
        <w:t>Get-</w:t>
      </w:r>
      <w:proofErr w:type="spellStart"/>
      <w:r w:rsidRPr="00D67F00">
        <w:t>VMReplicationServer</w:t>
      </w:r>
      <w:proofErr w:type="spellEnd"/>
      <w:r w:rsidRPr="00D67F00">
        <w:t> -ComputerName HV1</w:t>
      </w:r>
    </w:p>
    <w:p w14:paraId="1F80415E" w14:textId="77777777" w:rsidR="00D67F00" w:rsidRPr="00D67F00" w:rsidRDefault="00D67F00" w:rsidP="00540755">
      <w:pPr>
        <w:pStyle w:val="CodePACKT"/>
      </w:pPr>
    </w:p>
    <w:p w14:paraId="165885DF" w14:textId="6A85EFB8" w:rsidR="00D67F00" w:rsidRPr="00D67F00" w:rsidRDefault="00D67F00" w:rsidP="00D67F00">
      <w:pPr>
        <w:pStyle w:val="NumberedBulletPACKT"/>
        <w:rPr>
          <w:color w:val="000000"/>
        </w:rPr>
      </w:pPr>
      <w:r w:rsidRPr="00D67F00">
        <w:t>Checking </w:t>
      </w:r>
      <w:proofErr w:type="spellStart"/>
      <w:r w:rsidRPr="00D67F00">
        <w:rPr>
          <w:rStyle w:val="CodeInTextPACKT"/>
        </w:rPr>
        <w:t>PSDirect</w:t>
      </w:r>
      <w:proofErr w:type="spellEnd"/>
      <w:r w:rsidRPr="00D67F00">
        <w:t> on Hyper-V Hosts</w:t>
      </w:r>
    </w:p>
    <w:p w14:paraId="52092540" w14:textId="77777777" w:rsidR="00D67F00" w:rsidRPr="00D67F00" w:rsidRDefault="00D67F00" w:rsidP="00540755">
      <w:pPr>
        <w:pStyle w:val="CodePACKT"/>
      </w:pPr>
    </w:p>
    <w:p w14:paraId="5D1483DE" w14:textId="2F4A5770" w:rsidR="00D67F00" w:rsidRPr="00D67F00" w:rsidRDefault="00D67F00" w:rsidP="00540755">
      <w:pPr>
        <w:pStyle w:val="CodePACKT"/>
      </w:pPr>
      <w:r w:rsidRPr="00D67F00">
        <w:t>Get-VM -ComputerName HV1 -</w:t>
      </w:r>
      <w:proofErr w:type="spellStart"/>
      <w:r w:rsidRPr="00D67F00">
        <w:t>VMName</w:t>
      </w:r>
      <w:proofErr w:type="spellEnd"/>
      <w:r w:rsidRPr="00D67F00">
        <w:t> </w:t>
      </w:r>
      <w:proofErr w:type="spellStart"/>
      <w:r w:rsidRPr="00D67F00">
        <w:t>PSDirect</w:t>
      </w:r>
      <w:proofErr w:type="spellEnd"/>
    </w:p>
    <w:p w14:paraId="7713BCE7" w14:textId="392087D5" w:rsidR="00D67F00" w:rsidRPr="00D67F00" w:rsidRDefault="00D67F00" w:rsidP="00540755">
      <w:pPr>
        <w:pStyle w:val="CodePACKT"/>
      </w:pPr>
      <w:r w:rsidRPr="00D67F00">
        <w:t>Get-VM -ComputerName HV</w:t>
      </w:r>
      <w:r>
        <w:t>2</w:t>
      </w:r>
      <w:r w:rsidRPr="00D67F00">
        <w:t> -</w:t>
      </w:r>
      <w:proofErr w:type="spellStart"/>
      <w:r w:rsidRPr="00D67F00">
        <w:t>VMName</w:t>
      </w:r>
      <w:proofErr w:type="spellEnd"/>
      <w:r w:rsidRPr="00D67F00">
        <w:t> </w:t>
      </w:r>
      <w:proofErr w:type="spellStart"/>
      <w:r w:rsidRPr="00D67F00">
        <w:t>PSDirect</w:t>
      </w:r>
      <w:proofErr w:type="spellEnd"/>
    </w:p>
    <w:p w14:paraId="4B42E147" w14:textId="77777777" w:rsidR="00D67F00" w:rsidRPr="00D67F00" w:rsidRDefault="00D67F00" w:rsidP="00540755">
      <w:pPr>
        <w:pStyle w:val="CodePACKT"/>
      </w:pPr>
    </w:p>
    <w:p w14:paraId="5FC94844" w14:textId="3007BD90" w:rsidR="00D67F00" w:rsidRPr="00D67F00" w:rsidRDefault="00D67F00" w:rsidP="00D67F00">
      <w:pPr>
        <w:pStyle w:val="NumberedBulletPACKT"/>
        <w:rPr>
          <w:color w:val="000000"/>
        </w:rPr>
      </w:pPr>
      <w:r w:rsidRPr="00D67F00">
        <w:t>Starting the initial replication</w:t>
      </w:r>
    </w:p>
    <w:p w14:paraId="7FFB6210" w14:textId="77777777" w:rsidR="00D67F00" w:rsidRDefault="00D67F00" w:rsidP="00540755">
      <w:pPr>
        <w:pStyle w:val="CodePACKT"/>
      </w:pPr>
    </w:p>
    <w:p w14:paraId="47E652FC" w14:textId="34000638" w:rsidR="00D67F00" w:rsidRPr="00D67F00" w:rsidRDefault="00D67F00" w:rsidP="00540755">
      <w:pPr>
        <w:pStyle w:val="CodePACKT"/>
      </w:pPr>
      <w:r w:rsidRPr="00D67F00">
        <w:t>Start-</w:t>
      </w:r>
      <w:proofErr w:type="spellStart"/>
      <w:r w:rsidRPr="00D67F00">
        <w:t>VMInitialReplication</w:t>
      </w:r>
      <w:proofErr w:type="spellEnd"/>
      <w:r w:rsidRPr="00D67F00">
        <w:t> -</w:t>
      </w:r>
      <w:proofErr w:type="spellStart"/>
      <w:r w:rsidRPr="00D67F00">
        <w:t>VMName</w:t>
      </w:r>
      <w:proofErr w:type="spellEnd"/>
      <w:r w:rsidRPr="00D67F00">
        <w:t> </w:t>
      </w:r>
      <w:proofErr w:type="spellStart"/>
      <w:r w:rsidRPr="00D67F00">
        <w:t>PSDirect</w:t>
      </w:r>
      <w:proofErr w:type="spellEnd"/>
      <w:r w:rsidRPr="00D67F00">
        <w:t> -ComputerName HV1</w:t>
      </w:r>
    </w:p>
    <w:p w14:paraId="6A0A782B" w14:textId="77777777" w:rsidR="00D67F00" w:rsidRPr="00D67F00" w:rsidRDefault="00D67F00" w:rsidP="00540755">
      <w:pPr>
        <w:pStyle w:val="CodePACKT"/>
      </w:pPr>
    </w:p>
    <w:p w14:paraId="55CD781D" w14:textId="46370618" w:rsidR="00D67F00" w:rsidRPr="00D67F00" w:rsidRDefault="00D67F00" w:rsidP="00DD6643">
      <w:pPr>
        <w:pStyle w:val="NumberedBulletPACKT"/>
        <w:ind w:right="-18"/>
      </w:pPr>
      <w:r w:rsidRPr="00D67F00">
        <w:t>Examining the initial replication state on </w:t>
      </w:r>
      <w:r w:rsidRPr="00D67F00">
        <w:rPr>
          <w:rStyle w:val="CodeInTextPACKT"/>
        </w:rPr>
        <w:t>HV1</w:t>
      </w:r>
      <w:r w:rsidRPr="00D67F00">
        <w:t> just after you start the initial replic</w:t>
      </w:r>
      <w:r w:rsidR="00DD6643">
        <w:t>a</w:t>
      </w:r>
      <w:r w:rsidRPr="00D67F00">
        <w:t>tion</w:t>
      </w:r>
    </w:p>
    <w:p w14:paraId="56D9B958" w14:textId="77777777" w:rsidR="00D67F00" w:rsidRPr="00D67F00" w:rsidRDefault="00D67F00" w:rsidP="00540755">
      <w:pPr>
        <w:pStyle w:val="CodePACKT"/>
      </w:pPr>
    </w:p>
    <w:p w14:paraId="4685C5F4" w14:textId="625AF79A" w:rsidR="00D67F00" w:rsidRPr="00D67F00" w:rsidRDefault="00D67F00" w:rsidP="00540755">
      <w:pPr>
        <w:pStyle w:val="CodePACKT"/>
      </w:pPr>
      <w:r w:rsidRPr="00D67F00">
        <w:t>Measure-</w:t>
      </w:r>
      <w:proofErr w:type="spellStart"/>
      <w:r w:rsidRPr="00D67F00">
        <w:t>VMReplication</w:t>
      </w:r>
      <w:proofErr w:type="spellEnd"/>
      <w:r w:rsidRPr="00D67F00">
        <w:t> -ComputerName HV1</w:t>
      </w:r>
    </w:p>
    <w:p w14:paraId="1507FE2E" w14:textId="77777777" w:rsidR="00D67F00" w:rsidRPr="00D67F00" w:rsidRDefault="00D67F00" w:rsidP="00540755">
      <w:pPr>
        <w:pStyle w:val="CodePACKT"/>
      </w:pPr>
    </w:p>
    <w:p w14:paraId="6EAEEAB2" w14:textId="79A83C1B" w:rsidR="00D67F00" w:rsidRPr="00D67F00" w:rsidRDefault="00D67F00" w:rsidP="00D67F00">
      <w:pPr>
        <w:pStyle w:val="NumberedBulletPACKT"/>
        <w:rPr>
          <w:color w:val="000000"/>
        </w:rPr>
      </w:pPr>
      <w:r w:rsidRPr="00D67F00">
        <w:t>Examining the replication status on </w:t>
      </w:r>
      <w:r w:rsidRPr="00D67F00">
        <w:rPr>
          <w:rStyle w:val="CodeInTextPACKT"/>
        </w:rPr>
        <w:t>HV1</w:t>
      </w:r>
      <w:r w:rsidRPr="00D67F00">
        <w:t> after replication completes</w:t>
      </w:r>
    </w:p>
    <w:p w14:paraId="5DD6526C" w14:textId="77777777" w:rsidR="00D67F00" w:rsidRPr="00D67F00" w:rsidRDefault="00D67F00" w:rsidP="00540755">
      <w:pPr>
        <w:pStyle w:val="CodePACKT"/>
      </w:pPr>
    </w:p>
    <w:p w14:paraId="476EB383" w14:textId="7BB8064B" w:rsidR="00D67F00" w:rsidRPr="00D67F00" w:rsidRDefault="00D67F00" w:rsidP="00540755">
      <w:pPr>
        <w:pStyle w:val="CodePACKT"/>
      </w:pPr>
      <w:r w:rsidRPr="00D67F00">
        <w:t>Measure-</w:t>
      </w:r>
      <w:proofErr w:type="spellStart"/>
      <w:r w:rsidRPr="00D67F00">
        <w:t>VMReplication</w:t>
      </w:r>
      <w:proofErr w:type="spellEnd"/>
      <w:r w:rsidRPr="00D67F00">
        <w:t> -ComputerName HV1</w:t>
      </w:r>
    </w:p>
    <w:p w14:paraId="7CE98460" w14:textId="77777777" w:rsidR="00D67F00" w:rsidRPr="00D67F00" w:rsidRDefault="00D67F00" w:rsidP="00540755">
      <w:pPr>
        <w:pStyle w:val="CodePACKT"/>
      </w:pPr>
    </w:p>
    <w:p w14:paraId="25884446" w14:textId="0224D7B9" w:rsidR="00D67F00" w:rsidRPr="00D67F00" w:rsidRDefault="00D67F00" w:rsidP="00D67F00">
      <w:pPr>
        <w:pStyle w:val="NumberedBulletPACKT"/>
        <w:rPr>
          <w:color w:val="000000"/>
        </w:rPr>
      </w:pPr>
      <w:r w:rsidRPr="00D67F00">
        <w:t>Testing </w:t>
      </w:r>
      <w:proofErr w:type="spellStart"/>
      <w:r w:rsidRPr="00D67F00">
        <w:rPr>
          <w:rStyle w:val="CodeInTextPACKT"/>
        </w:rPr>
        <w:t>PSDirect</w:t>
      </w:r>
      <w:proofErr w:type="spellEnd"/>
      <w:r w:rsidRPr="00D67F00">
        <w:t> failover to </w:t>
      </w:r>
      <w:r w:rsidRPr="00D67F00">
        <w:rPr>
          <w:rStyle w:val="CodeInTextPACKT"/>
        </w:rPr>
        <w:t>HV2</w:t>
      </w:r>
    </w:p>
    <w:p w14:paraId="0397E763" w14:textId="77777777" w:rsidR="00D67F00" w:rsidRPr="00D67F00" w:rsidRDefault="00D67F00" w:rsidP="00540755">
      <w:pPr>
        <w:pStyle w:val="CodePACKT"/>
      </w:pPr>
    </w:p>
    <w:p w14:paraId="77AFEC65" w14:textId="4EF0B68C" w:rsidR="00D67F00" w:rsidRPr="00D67F00" w:rsidRDefault="00D67F00" w:rsidP="00540755">
      <w:pPr>
        <w:pStyle w:val="CodePACKT"/>
      </w:pPr>
      <w:r w:rsidRPr="00D67F00">
        <w:t>$SB = {</w:t>
      </w:r>
    </w:p>
    <w:p w14:paraId="330CDD06" w14:textId="77777777" w:rsidR="00D67F00" w:rsidRPr="00D67F00" w:rsidRDefault="00D67F00" w:rsidP="00540755">
      <w:pPr>
        <w:pStyle w:val="CodePACKT"/>
      </w:pPr>
      <w:r w:rsidRPr="00D67F00">
        <w:t>  $VM = Start-VMFailover -AsTest -VMName PSDirect -Confirm:$false</w:t>
      </w:r>
    </w:p>
    <w:p w14:paraId="0F87EC40" w14:textId="77777777" w:rsidR="00D67F00" w:rsidRPr="00D67F00" w:rsidRDefault="00D67F00" w:rsidP="00540755">
      <w:pPr>
        <w:pStyle w:val="CodePACKT"/>
      </w:pPr>
      <w:r w:rsidRPr="00D67F00">
        <w:t>  Start-VM $VM</w:t>
      </w:r>
    </w:p>
    <w:p w14:paraId="6C7F0826" w14:textId="77777777" w:rsidR="00D67F00" w:rsidRPr="00D67F00" w:rsidRDefault="00D67F00" w:rsidP="00540755">
      <w:pPr>
        <w:pStyle w:val="CodePACKT"/>
      </w:pPr>
      <w:r w:rsidRPr="00D67F00">
        <w:t>}</w:t>
      </w:r>
    </w:p>
    <w:p w14:paraId="60687CC9" w14:textId="77777777" w:rsidR="00D67F00" w:rsidRPr="00D67F00" w:rsidRDefault="00D67F00" w:rsidP="00540755">
      <w:pPr>
        <w:pStyle w:val="CodePACKT"/>
      </w:pPr>
      <w:r w:rsidRPr="00D67F00">
        <w:t>Invoke-Command -ComputerName HV2 -</w:t>
      </w:r>
      <w:proofErr w:type="spellStart"/>
      <w:r w:rsidRPr="00D67F00">
        <w:t>ScriptBlock</w:t>
      </w:r>
      <w:proofErr w:type="spellEnd"/>
      <w:r w:rsidRPr="00D67F00">
        <w:t> $SB</w:t>
      </w:r>
    </w:p>
    <w:p w14:paraId="238802EA" w14:textId="77777777" w:rsidR="00D67F00" w:rsidRPr="00D67F00" w:rsidRDefault="00D67F00" w:rsidP="00540755">
      <w:pPr>
        <w:pStyle w:val="CodePACKT"/>
      </w:pPr>
    </w:p>
    <w:p w14:paraId="33E480F5" w14:textId="194682A2" w:rsidR="00D67F00" w:rsidRPr="00D67F00" w:rsidRDefault="00D67F00" w:rsidP="00D67F00">
      <w:pPr>
        <w:pStyle w:val="NumberedBulletPACKT"/>
        <w:rPr>
          <w:color w:val="000000"/>
        </w:rPr>
      </w:pPr>
      <w:r w:rsidRPr="00D67F00">
        <w:t>Viewing the status of </w:t>
      </w:r>
      <w:proofErr w:type="spellStart"/>
      <w:r w:rsidRPr="00D67F00">
        <w:rPr>
          <w:rStyle w:val="CodeInTextPACKT"/>
        </w:rPr>
        <w:t>PSDirect</w:t>
      </w:r>
      <w:proofErr w:type="spellEnd"/>
      <w:r w:rsidRPr="00D67F00">
        <w:t> VMs on </w:t>
      </w:r>
      <w:r w:rsidRPr="00D67F00">
        <w:rPr>
          <w:rStyle w:val="CodeInTextPACKT"/>
        </w:rPr>
        <w:t>HV2</w:t>
      </w:r>
    </w:p>
    <w:p w14:paraId="54CF0270" w14:textId="77777777" w:rsidR="00D67F00" w:rsidRPr="00D67F00" w:rsidRDefault="00D67F00" w:rsidP="00540755">
      <w:pPr>
        <w:pStyle w:val="CodePACKT"/>
      </w:pPr>
    </w:p>
    <w:p w14:paraId="60340873" w14:textId="249D6957" w:rsidR="00D67F00" w:rsidRPr="00D67F00" w:rsidRDefault="00D67F00" w:rsidP="00540755">
      <w:pPr>
        <w:pStyle w:val="CodePACKT"/>
      </w:pPr>
      <w:r w:rsidRPr="00D67F00">
        <w:t>Get-VM -ComputerName HV2 -</w:t>
      </w:r>
      <w:proofErr w:type="spellStart"/>
      <w:r w:rsidRPr="00D67F00">
        <w:t>VMName</w:t>
      </w:r>
      <w:proofErr w:type="spellEnd"/>
      <w:r w:rsidRPr="00D67F00">
        <w:t> </w:t>
      </w:r>
      <w:proofErr w:type="spellStart"/>
      <w:r w:rsidRPr="00D67F00">
        <w:t>PSDirect</w:t>
      </w:r>
      <w:proofErr w:type="spellEnd"/>
      <w:r w:rsidRPr="00D67F00">
        <w:t>*</w:t>
      </w:r>
    </w:p>
    <w:p w14:paraId="47350EA0" w14:textId="77777777" w:rsidR="00D67F00" w:rsidRPr="00D67F00" w:rsidRDefault="00D67F00" w:rsidP="00540755">
      <w:pPr>
        <w:pStyle w:val="CodePACKT"/>
      </w:pPr>
    </w:p>
    <w:p w14:paraId="597EEAB6" w14:textId="5FC61FD5" w:rsidR="00D67F00" w:rsidRPr="00D67F00" w:rsidRDefault="00D67F00" w:rsidP="00D67F00">
      <w:pPr>
        <w:pStyle w:val="NumberedBulletPACKT"/>
        <w:rPr>
          <w:color w:val="000000"/>
        </w:rPr>
      </w:pPr>
      <w:r w:rsidRPr="00D67F00">
        <w:t>Stopping the failover test</w:t>
      </w:r>
    </w:p>
    <w:p w14:paraId="4EC02105" w14:textId="77777777" w:rsidR="00D67F00" w:rsidRPr="00D67F00" w:rsidRDefault="00D67F00" w:rsidP="00540755">
      <w:pPr>
        <w:pStyle w:val="CodePACKT"/>
      </w:pPr>
    </w:p>
    <w:p w14:paraId="74FF391B" w14:textId="77777777" w:rsidR="00D67F00" w:rsidRPr="00D67F00" w:rsidRDefault="00D67F00" w:rsidP="00540755">
      <w:pPr>
        <w:pStyle w:val="CodePACKT"/>
      </w:pPr>
      <w:r w:rsidRPr="00D67F00">
        <w:t>$SB = {</w:t>
      </w:r>
    </w:p>
    <w:p w14:paraId="7E3EBDB6" w14:textId="77777777" w:rsidR="00D67F00" w:rsidRPr="00D67F00" w:rsidRDefault="00D67F00" w:rsidP="00540755">
      <w:pPr>
        <w:pStyle w:val="CodePACKT"/>
      </w:pPr>
      <w:r w:rsidRPr="00D67F00">
        <w:t>  Stop-</w:t>
      </w:r>
      <w:proofErr w:type="spellStart"/>
      <w:r w:rsidRPr="00D67F00">
        <w:t>VMFailover</w:t>
      </w:r>
      <w:proofErr w:type="spellEnd"/>
      <w:r w:rsidRPr="00D67F00">
        <w:t> -</w:t>
      </w:r>
      <w:proofErr w:type="spellStart"/>
      <w:r w:rsidRPr="00D67F00">
        <w:t>VMName</w:t>
      </w:r>
      <w:proofErr w:type="spellEnd"/>
      <w:r w:rsidRPr="00D67F00">
        <w:t> </w:t>
      </w:r>
      <w:proofErr w:type="spellStart"/>
      <w:r w:rsidRPr="00D67F00">
        <w:t>PSDirect</w:t>
      </w:r>
      <w:proofErr w:type="spellEnd"/>
    </w:p>
    <w:p w14:paraId="4800E787" w14:textId="77777777" w:rsidR="00D67F00" w:rsidRPr="00D67F00" w:rsidRDefault="00D67F00" w:rsidP="00540755">
      <w:pPr>
        <w:pStyle w:val="CodePACKT"/>
      </w:pPr>
      <w:r w:rsidRPr="00D67F00">
        <w:t>}</w:t>
      </w:r>
    </w:p>
    <w:p w14:paraId="65BEFBFC" w14:textId="77777777" w:rsidR="00D67F00" w:rsidRPr="00D67F00" w:rsidRDefault="00D67F00" w:rsidP="00540755">
      <w:pPr>
        <w:pStyle w:val="CodePACKT"/>
      </w:pPr>
      <w:r w:rsidRPr="00D67F00">
        <w:t>Invoke-Command -ComputerName HV2 -</w:t>
      </w:r>
      <w:proofErr w:type="spellStart"/>
      <w:r w:rsidRPr="00D67F00">
        <w:t>ScriptBlock</w:t>
      </w:r>
      <w:proofErr w:type="spellEnd"/>
      <w:r w:rsidRPr="00D67F00">
        <w:t> $SB</w:t>
      </w:r>
    </w:p>
    <w:p w14:paraId="6AD5D97F" w14:textId="77777777" w:rsidR="00D67F00" w:rsidRPr="00D67F00" w:rsidRDefault="00D67F00" w:rsidP="00540755">
      <w:pPr>
        <w:pStyle w:val="CodePACKT"/>
      </w:pPr>
    </w:p>
    <w:p w14:paraId="2905CD02" w14:textId="3BBF9336" w:rsidR="00D67F00" w:rsidRPr="00D67F00" w:rsidRDefault="00D67F00" w:rsidP="00D67F00">
      <w:pPr>
        <w:pStyle w:val="NumberedBulletPACKT"/>
        <w:rPr>
          <w:color w:val="000000"/>
        </w:rPr>
      </w:pPr>
      <w:r w:rsidRPr="00D67F00">
        <w:t>Viewing the status of VMs on </w:t>
      </w:r>
      <w:r w:rsidRPr="00D67F00">
        <w:rPr>
          <w:rStyle w:val="CodeInTextPACKT"/>
        </w:rPr>
        <w:t>HV1</w:t>
      </w:r>
      <w:r w:rsidRPr="00D67F00">
        <w:t> and </w:t>
      </w:r>
      <w:r w:rsidRPr="00D67F00">
        <w:rPr>
          <w:rStyle w:val="CodeInTextPACKT"/>
        </w:rPr>
        <w:t>HV2</w:t>
      </w:r>
      <w:r w:rsidRPr="00D67F00">
        <w:t> after failover stopped</w:t>
      </w:r>
    </w:p>
    <w:p w14:paraId="7B1EDDA9" w14:textId="77777777" w:rsidR="00D67F00" w:rsidRPr="00D67F00" w:rsidRDefault="00D67F00" w:rsidP="00540755">
      <w:pPr>
        <w:pStyle w:val="CodePACKT"/>
      </w:pPr>
    </w:p>
    <w:p w14:paraId="5E96808B" w14:textId="508E389E" w:rsidR="00D67F00" w:rsidRPr="00D67F00" w:rsidRDefault="00D67F00" w:rsidP="00540755">
      <w:pPr>
        <w:pStyle w:val="CodePACKT"/>
      </w:pPr>
      <w:r w:rsidRPr="00D67F00">
        <w:t>Get-VM -ComputerName HV1</w:t>
      </w:r>
    </w:p>
    <w:p w14:paraId="4ECE44E3" w14:textId="77777777" w:rsidR="00D67F00" w:rsidRPr="00D67F00" w:rsidRDefault="00D67F00" w:rsidP="00540755">
      <w:pPr>
        <w:pStyle w:val="CodePACKT"/>
      </w:pPr>
      <w:r w:rsidRPr="00D67F00">
        <w:t>Get-VM -ComputerName HV2</w:t>
      </w:r>
    </w:p>
    <w:p w14:paraId="5A35A3FC" w14:textId="77777777" w:rsidR="00D67F00" w:rsidRPr="00D67F00" w:rsidRDefault="00D67F00" w:rsidP="00540755">
      <w:pPr>
        <w:pStyle w:val="CodePACKT"/>
      </w:pPr>
    </w:p>
    <w:p w14:paraId="56E0ED7C" w14:textId="0DED239A" w:rsidR="00D67F00" w:rsidRPr="00D67F00" w:rsidRDefault="00D67F00" w:rsidP="00D67F00">
      <w:pPr>
        <w:pStyle w:val="NumberedBulletPACKT"/>
        <w:rPr>
          <w:color w:val="000000"/>
        </w:rPr>
      </w:pPr>
      <w:r w:rsidRPr="00D67F00">
        <w:t>Stopping </w:t>
      </w:r>
      <w:proofErr w:type="spellStart"/>
      <w:r>
        <w:rPr>
          <w:rStyle w:val="CodeInTextPACKT"/>
        </w:rPr>
        <w:t>PSDirect</w:t>
      </w:r>
      <w:proofErr w:type="spellEnd"/>
      <w:r w:rsidRPr="00D67F00">
        <w:t> on </w:t>
      </w:r>
      <w:r w:rsidRPr="00D67F00">
        <w:rPr>
          <w:rStyle w:val="CodeInTextPACKT"/>
        </w:rPr>
        <w:t>HV1</w:t>
      </w:r>
      <w:r w:rsidRPr="00D67F00">
        <w:t> </w:t>
      </w:r>
      <w:r>
        <w:t>before</w:t>
      </w:r>
      <w:r w:rsidRPr="00D67F00">
        <w:t> performing a planned failover</w:t>
      </w:r>
    </w:p>
    <w:p w14:paraId="7AF89D6E" w14:textId="77777777" w:rsidR="00D67F00" w:rsidRDefault="00D67F00" w:rsidP="00540755">
      <w:pPr>
        <w:pStyle w:val="CodePACKT"/>
      </w:pPr>
    </w:p>
    <w:p w14:paraId="0E03A051" w14:textId="1BC54BC6" w:rsidR="00D67F00" w:rsidRPr="00D67F00" w:rsidRDefault="00D67F00" w:rsidP="00540755">
      <w:pPr>
        <w:pStyle w:val="CodePACKT"/>
      </w:pPr>
      <w:r w:rsidRPr="00D67F00">
        <w:t>Stop-VM </w:t>
      </w:r>
      <w:proofErr w:type="spellStart"/>
      <w:r w:rsidRPr="00D67F00">
        <w:t>PSDirect</w:t>
      </w:r>
      <w:proofErr w:type="spellEnd"/>
      <w:r w:rsidRPr="00D67F00">
        <w:t> -ComputerName HV1</w:t>
      </w:r>
    </w:p>
    <w:p w14:paraId="3C29F6FA" w14:textId="77777777" w:rsidR="00D67F00" w:rsidRPr="00D67F00" w:rsidRDefault="00D67F00" w:rsidP="00540755">
      <w:pPr>
        <w:pStyle w:val="CodePACKT"/>
      </w:pPr>
    </w:p>
    <w:p w14:paraId="30F4AD76" w14:textId="66C7D863" w:rsidR="00D67F00" w:rsidRPr="00D67F00" w:rsidRDefault="00D67F00" w:rsidP="00D67F00">
      <w:pPr>
        <w:pStyle w:val="NumberedBulletPACKT"/>
        <w:rPr>
          <w:color w:val="000000"/>
        </w:rPr>
      </w:pPr>
      <w:r w:rsidRPr="00D67F00">
        <w:t>Starting VM failover from </w:t>
      </w:r>
      <w:r w:rsidRPr="00D67F00">
        <w:rPr>
          <w:rStyle w:val="CodeInTextPACKT"/>
        </w:rPr>
        <w:t>HV1</w:t>
      </w:r>
      <w:r w:rsidRPr="00736E75">
        <w:t> </w:t>
      </w:r>
      <w:r w:rsidRPr="00D67F00">
        <w:t>to </w:t>
      </w:r>
      <w:r w:rsidRPr="00D67F00">
        <w:rPr>
          <w:rStyle w:val="CodeInTextPACKT"/>
        </w:rPr>
        <w:t>HV2</w:t>
      </w:r>
    </w:p>
    <w:p w14:paraId="7293389C" w14:textId="77777777" w:rsidR="00D67F00" w:rsidRPr="00D67F00" w:rsidRDefault="00D67F00" w:rsidP="00540755">
      <w:pPr>
        <w:pStyle w:val="CodePACKT"/>
      </w:pPr>
    </w:p>
    <w:p w14:paraId="35AF5D23" w14:textId="7DD1BED7" w:rsidR="00D67F00" w:rsidRPr="00D67F00" w:rsidRDefault="00D67F00" w:rsidP="00540755">
      <w:pPr>
        <w:pStyle w:val="CodePACKT"/>
      </w:pPr>
      <w:r w:rsidRPr="00D67F00">
        <w:t>Start-VMFailover -VMName PSDirect -ComputerName HV2 -Confirm:$false</w:t>
      </w:r>
    </w:p>
    <w:p w14:paraId="2394D651" w14:textId="77777777" w:rsidR="00D67F00" w:rsidRPr="00D67F00" w:rsidRDefault="00D67F00" w:rsidP="00540755">
      <w:pPr>
        <w:pStyle w:val="CodePACKT"/>
      </w:pPr>
    </w:p>
    <w:p w14:paraId="1FEEA9A9" w14:textId="05B1F2D4" w:rsidR="00D67F00" w:rsidRPr="00D67F00" w:rsidRDefault="00D67F00" w:rsidP="00D67F00">
      <w:pPr>
        <w:pStyle w:val="NumberedBulletPACKT"/>
        <w:rPr>
          <w:color w:val="000000"/>
        </w:rPr>
      </w:pPr>
      <w:r w:rsidRPr="00D67F00">
        <w:t>Completing the failover</w:t>
      </w:r>
    </w:p>
    <w:p w14:paraId="216A15C4" w14:textId="77777777" w:rsidR="00D67F00" w:rsidRPr="00D67F00" w:rsidRDefault="00D67F00" w:rsidP="00540755">
      <w:pPr>
        <w:pStyle w:val="CodePACKT"/>
      </w:pPr>
    </w:p>
    <w:p w14:paraId="21EF6FC5" w14:textId="32A5E5B5" w:rsidR="00D67F00" w:rsidRPr="00D67F00" w:rsidRDefault="00D67F00" w:rsidP="00540755">
      <w:pPr>
        <w:pStyle w:val="CodePACKT"/>
      </w:pPr>
      <w:r w:rsidRPr="00D67F00">
        <w:t>$CHT = @{</w:t>
      </w:r>
    </w:p>
    <w:p w14:paraId="799F94F5" w14:textId="15A0E82E" w:rsidR="00D67F00" w:rsidRPr="00D67F00" w:rsidRDefault="00D67F00" w:rsidP="00540755">
      <w:pPr>
        <w:pStyle w:val="CodePACKT"/>
      </w:pPr>
      <w:r w:rsidRPr="00D67F00">
        <w:t>  </w:t>
      </w:r>
      <w:proofErr w:type="spellStart"/>
      <w:r w:rsidRPr="00D67F00">
        <w:t>VMName</w:t>
      </w:r>
      <w:proofErr w:type="spellEnd"/>
      <w:r w:rsidRPr="00D67F00">
        <w:t>       = </w:t>
      </w:r>
      <w:r w:rsidR="002D7D95">
        <w:t>'</w:t>
      </w:r>
      <w:proofErr w:type="spellStart"/>
      <w:r w:rsidRPr="00D67F00">
        <w:t>PSD</w:t>
      </w:r>
      <w:r w:rsidR="00540FE0">
        <w:t>i</w:t>
      </w:r>
      <w:r w:rsidRPr="00D67F00">
        <w:t>rect</w:t>
      </w:r>
      <w:proofErr w:type="spellEnd"/>
      <w:r w:rsidR="002D7D95">
        <w:t>'</w:t>
      </w:r>
    </w:p>
    <w:p w14:paraId="7A226446" w14:textId="1FC85147" w:rsidR="00D67F00" w:rsidRPr="00D67F00" w:rsidRDefault="00D67F00" w:rsidP="00540755">
      <w:pPr>
        <w:pStyle w:val="CodePACKT"/>
      </w:pPr>
      <w:r w:rsidRPr="00D67F00">
        <w:t>  ComputerName = </w:t>
      </w:r>
      <w:r w:rsidR="002D7D95">
        <w:t>'</w:t>
      </w:r>
      <w:r w:rsidRPr="00D67F00">
        <w:t>HV2</w:t>
      </w:r>
      <w:r w:rsidR="002D7D95">
        <w:t>'</w:t>
      </w:r>
    </w:p>
    <w:p w14:paraId="146DD994" w14:textId="77777777" w:rsidR="00D67F00" w:rsidRPr="00D67F00" w:rsidRDefault="00D67F00" w:rsidP="00540755">
      <w:pPr>
        <w:pStyle w:val="CodePACKT"/>
      </w:pPr>
      <w:r w:rsidRPr="00D67F00">
        <w:t>  Confirm      = $false</w:t>
      </w:r>
    </w:p>
    <w:p w14:paraId="5540B7E4" w14:textId="77777777" w:rsidR="00D67F00" w:rsidRPr="00D67F00" w:rsidRDefault="00D67F00" w:rsidP="00540755">
      <w:pPr>
        <w:pStyle w:val="CodePACKT"/>
      </w:pPr>
      <w:r w:rsidRPr="00D67F00">
        <w:t>}</w:t>
      </w:r>
    </w:p>
    <w:p w14:paraId="2EDB775A" w14:textId="77777777" w:rsidR="00D67F00" w:rsidRPr="00D67F00" w:rsidRDefault="00D67F00" w:rsidP="00540755">
      <w:pPr>
        <w:pStyle w:val="CodePACKT"/>
      </w:pPr>
      <w:r w:rsidRPr="00D67F00">
        <w:t>Complete-</w:t>
      </w:r>
      <w:proofErr w:type="spellStart"/>
      <w:r w:rsidRPr="00D67F00">
        <w:t>VMFailover</w:t>
      </w:r>
      <w:proofErr w:type="spellEnd"/>
      <w:r w:rsidRPr="00D67F00">
        <w:t> @CHT</w:t>
      </w:r>
    </w:p>
    <w:p w14:paraId="347E8326" w14:textId="77777777" w:rsidR="00D67F00" w:rsidRPr="00D67F00" w:rsidRDefault="00D67F00" w:rsidP="00540755">
      <w:pPr>
        <w:pStyle w:val="CodePACKT"/>
      </w:pPr>
    </w:p>
    <w:p w14:paraId="747A1F45" w14:textId="52E4B449" w:rsidR="00D67F00" w:rsidRPr="00D67F00" w:rsidRDefault="00D67F00" w:rsidP="00D67F00">
      <w:pPr>
        <w:pStyle w:val="NumberedBulletPACKT"/>
        <w:rPr>
          <w:color w:val="000000"/>
        </w:rPr>
      </w:pPr>
      <w:r w:rsidRPr="00D67F00">
        <w:t>Starting the replicated VM on </w:t>
      </w:r>
      <w:r w:rsidRPr="00D67F00">
        <w:rPr>
          <w:rStyle w:val="CodeInTextPACKT"/>
        </w:rPr>
        <w:t>HV2</w:t>
      </w:r>
    </w:p>
    <w:p w14:paraId="07B6E71B" w14:textId="77777777" w:rsidR="00D67F00" w:rsidRPr="00D67F00" w:rsidRDefault="00D67F00" w:rsidP="00540755">
      <w:pPr>
        <w:pStyle w:val="CodePACKT"/>
        <w:rPr>
          <w:rStyle w:val="CodeInTextPACKT"/>
          <w:color w:val="7030A0"/>
        </w:rPr>
      </w:pPr>
    </w:p>
    <w:p w14:paraId="0C0E8B70" w14:textId="71C75939" w:rsidR="00D67F00" w:rsidRPr="00D67F00" w:rsidRDefault="00D67F00" w:rsidP="00540755">
      <w:pPr>
        <w:pStyle w:val="CodePACKT"/>
        <w:rPr>
          <w:rStyle w:val="CodeInTextPACKT"/>
          <w:color w:val="7030A0"/>
        </w:rPr>
      </w:pPr>
      <w:r w:rsidRPr="00D67F00">
        <w:rPr>
          <w:rStyle w:val="CodeInTextPACKT"/>
          <w:color w:val="7030A0"/>
        </w:rPr>
        <w:lastRenderedPageBreak/>
        <w:t>Start-VM -</w:t>
      </w:r>
      <w:proofErr w:type="spellStart"/>
      <w:r w:rsidRPr="00D67F00">
        <w:rPr>
          <w:rStyle w:val="CodeInTextPACKT"/>
          <w:color w:val="7030A0"/>
        </w:rPr>
        <w:t>VMname</w:t>
      </w:r>
      <w:proofErr w:type="spellEnd"/>
      <w:r w:rsidRPr="00D67F00">
        <w:rPr>
          <w:rStyle w:val="CodeInTextPACKT"/>
          <w:color w:val="7030A0"/>
        </w:rPr>
        <w:t> </w:t>
      </w:r>
      <w:proofErr w:type="spellStart"/>
      <w:r w:rsidRPr="00D67F00">
        <w:rPr>
          <w:rStyle w:val="CodeInTextPACKT"/>
          <w:color w:val="7030A0"/>
        </w:rPr>
        <w:t>PSDirect</w:t>
      </w:r>
      <w:proofErr w:type="spellEnd"/>
      <w:r w:rsidRPr="00D67F00">
        <w:rPr>
          <w:rStyle w:val="CodeInTextPACKT"/>
          <w:color w:val="7030A0"/>
        </w:rPr>
        <w:t> -ComputerName HV2</w:t>
      </w:r>
    </w:p>
    <w:p w14:paraId="2507F46C" w14:textId="77777777" w:rsidR="00D67F00" w:rsidRPr="00D67F00" w:rsidRDefault="00D67F00" w:rsidP="00540755">
      <w:pPr>
        <w:pStyle w:val="CodePACKT"/>
        <w:rPr>
          <w:rStyle w:val="CodeInTextPACKT"/>
          <w:color w:val="7030A0"/>
        </w:rPr>
      </w:pPr>
      <w:r w:rsidRPr="00D67F00">
        <w:rPr>
          <w:rStyle w:val="CodeInTextPACKT"/>
          <w:color w:val="7030A0"/>
        </w:rPr>
        <w:t>Set-</w:t>
      </w:r>
      <w:proofErr w:type="spellStart"/>
      <w:r w:rsidRPr="00D67F00">
        <w:rPr>
          <w:rStyle w:val="CodeInTextPACKT"/>
          <w:color w:val="7030A0"/>
        </w:rPr>
        <w:t>VMReplication</w:t>
      </w:r>
      <w:proofErr w:type="spellEnd"/>
      <w:r w:rsidRPr="00D67F00">
        <w:rPr>
          <w:rStyle w:val="CodeInTextPACKT"/>
          <w:color w:val="7030A0"/>
        </w:rPr>
        <w:t> -</w:t>
      </w:r>
      <w:proofErr w:type="spellStart"/>
      <w:r w:rsidRPr="00D67F00">
        <w:rPr>
          <w:rStyle w:val="CodeInTextPACKT"/>
          <w:color w:val="7030A0"/>
        </w:rPr>
        <w:t>VMname</w:t>
      </w:r>
      <w:proofErr w:type="spellEnd"/>
      <w:r w:rsidRPr="00D67F00">
        <w:rPr>
          <w:rStyle w:val="CodeInTextPACKT"/>
          <w:color w:val="7030A0"/>
        </w:rPr>
        <w:t> </w:t>
      </w:r>
      <w:proofErr w:type="spellStart"/>
      <w:r w:rsidRPr="00D67F00">
        <w:rPr>
          <w:rStyle w:val="CodeInTextPACKT"/>
          <w:color w:val="7030A0"/>
        </w:rPr>
        <w:t>PSDirect</w:t>
      </w:r>
      <w:proofErr w:type="spellEnd"/>
      <w:r w:rsidRPr="00D67F00">
        <w:rPr>
          <w:rStyle w:val="CodeInTextPACKT"/>
          <w:color w:val="7030A0"/>
        </w:rPr>
        <w:t> -reverse -ComputerName HV2</w:t>
      </w:r>
    </w:p>
    <w:p w14:paraId="3D389792" w14:textId="77777777" w:rsidR="00D67F00" w:rsidRPr="00D67F00" w:rsidRDefault="00D67F00" w:rsidP="00540755">
      <w:pPr>
        <w:pStyle w:val="CodePACKT"/>
        <w:rPr>
          <w:rStyle w:val="CodeInTextPACKT"/>
          <w:color w:val="7030A0"/>
        </w:rPr>
      </w:pPr>
    </w:p>
    <w:p w14:paraId="3F1B88B1" w14:textId="452112B2" w:rsidR="00D67F00" w:rsidRPr="00D67F00" w:rsidRDefault="00D67F00" w:rsidP="00D67F00">
      <w:pPr>
        <w:pStyle w:val="NumberedBulletPACKT"/>
        <w:rPr>
          <w:color w:val="000000"/>
        </w:rPr>
      </w:pPr>
      <w:r w:rsidRPr="00D67F00">
        <w:t>Checking the </w:t>
      </w:r>
      <w:r w:rsidRPr="00D67F00">
        <w:rPr>
          <w:rStyle w:val="CodeInTextPACKT"/>
        </w:rPr>
        <w:t>PSDirect</w:t>
      </w:r>
      <w:r w:rsidRPr="00D67F00">
        <w:t> VM on </w:t>
      </w:r>
      <w:r w:rsidRPr="00D67F00">
        <w:rPr>
          <w:rStyle w:val="CodeInTextPACKT"/>
        </w:rPr>
        <w:t>HV1</w:t>
      </w:r>
      <w:r w:rsidRPr="00D67F00">
        <w:t> and </w:t>
      </w:r>
      <w:r w:rsidRPr="00D67F00">
        <w:rPr>
          <w:rStyle w:val="CodeInTextPACKT"/>
        </w:rPr>
        <w:t>HV2</w:t>
      </w:r>
      <w:r w:rsidRPr="00D67F00">
        <w:t> after the planned failover</w:t>
      </w:r>
    </w:p>
    <w:p w14:paraId="7422A7BC" w14:textId="77777777" w:rsidR="00D67F00" w:rsidRDefault="00D67F00" w:rsidP="00540755">
      <w:pPr>
        <w:pStyle w:val="CodePACKT"/>
      </w:pPr>
    </w:p>
    <w:p w14:paraId="1E57C12D" w14:textId="20D7068A" w:rsidR="00D67F00" w:rsidRPr="00D67F00" w:rsidRDefault="00D67F00" w:rsidP="00540755">
      <w:pPr>
        <w:pStyle w:val="CodePACKT"/>
      </w:pPr>
      <w:r w:rsidRPr="00D67F00">
        <w:t>Get-VM -ComputerName HV1 -Name </w:t>
      </w:r>
      <w:proofErr w:type="spellStart"/>
      <w:r w:rsidRPr="00D67F00">
        <w:t>PSDirect</w:t>
      </w:r>
      <w:proofErr w:type="spellEnd"/>
    </w:p>
    <w:p w14:paraId="279A8AC7" w14:textId="77777777" w:rsidR="00D67F00" w:rsidRPr="00D67F00" w:rsidRDefault="00D67F00" w:rsidP="00540755">
      <w:pPr>
        <w:pStyle w:val="CodePACKT"/>
      </w:pPr>
      <w:r w:rsidRPr="00D67F00">
        <w:t>Get-VM -ComputerName HV2 -Name </w:t>
      </w:r>
      <w:proofErr w:type="spellStart"/>
      <w:r w:rsidRPr="00D67F00">
        <w:t>PSDirect</w:t>
      </w:r>
      <w:proofErr w:type="spellEnd"/>
    </w:p>
    <w:p w14:paraId="6ECACD4E" w14:textId="77777777" w:rsidR="00D67F00" w:rsidRPr="00D67F00" w:rsidRDefault="00D67F00" w:rsidP="00540755">
      <w:pPr>
        <w:pStyle w:val="CodePACKT"/>
      </w:pPr>
    </w:p>
    <w:p w14:paraId="75332171" w14:textId="772B3832" w:rsidR="00D67F00" w:rsidRPr="00D67F00" w:rsidRDefault="00D67F00" w:rsidP="00D67F00">
      <w:pPr>
        <w:pStyle w:val="NumberedBulletPACKT"/>
        <w:rPr>
          <w:color w:val="000000"/>
        </w:rPr>
      </w:pPr>
      <w:r w:rsidRPr="00D67F00">
        <w:t>Removing the VM replication</w:t>
      </w:r>
      <w:r>
        <w:t xml:space="preserve"> on </w:t>
      </w:r>
      <w:r w:rsidRPr="00D67F00">
        <w:rPr>
          <w:rStyle w:val="CodeInTextPACKT"/>
        </w:rPr>
        <w:t>HV2</w:t>
      </w:r>
    </w:p>
    <w:p w14:paraId="193E75F7" w14:textId="77777777" w:rsidR="00D67F00" w:rsidRDefault="00D67F00" w:rsidP="00540755">
      <w:pPr>
        <w:pStyle w:val="CodePACKT"/>
      </w:pPr>
    </w:p>
    <w:p w14:paraId="4596F2D9" w14:textId="5615B145" w:rsidR="00D67F00" w:rsidRPr="00D67F00" w:rsidRDefault="00D67F00" w:rsidP="00540755">
      <w:pPr>
        <w:pStyle w:val="CodePACKT"/>
      </w:pPr>
      <w:r w:rsidRPr="00D67F00">
        <w:t>Remove-</w:t>
      </w:r>
      <w:proofErr w:type="spellStart"/>
      <w:r w:rsidRPr="00D67F00">
        <w:t>VMReplication</w:t>
      </w:r>
      <w:proofErr w:type="spellEnd"/>
      <w:r w:rsidRPr="00D67F00">
        <w:t> -</w:t>
      </w:r>
      <w:proofErr w:type="spellStart"/>
      <w:r w:rsidRPr="00D67F00">
        <w:t>VMName</w:t>
      </w:r>
      <w:proofErr w:type="spellEnd"/>
      <w:r w:rsidRPr="00D67F00">
        <w:t> </w:t>
      </w:r>
      <w:proofErr w:type="spellStart"/>
      <w:r w:rsidRPr="00D67F00">
        <w:t>PSDirect</w:t>
      </w:r>
      <w:proofErr w:type="spellEnd"/>
      <w:r w:rsidRPr="00D67F00">
        <w:t> -ComputerName HV2</w:t>
      </w:r>
    </w:p>
    <w:p w14:paraId="4AEF3FFB" w14:textId="77777777" w:rsidR="00D67F00" w:rsidRPr="00D67F00" w:rsidRDefault="00D67F00" w:rsidP="00540755">
      <w:pPr>
        <w:pStyle w:val="CodePACKT"/>
      </w:pPr>
    </w:p>
    <w:p w14:paraId="57764F28" w14:textId="2AB3E97B" w:rsidR="00D67F00" w:rsidRPr="00D67F00" w:rsidRDefault="00D67F00" w:rsidP="00D67F00">
      <w:pPr>
        <w:pStyle w:val="NumberedBulletPACKT"/>
        <w:rPr>
          <w:color w:val="000000"/>
        </w:rPr>
      </w:pPr>
      <w:r w:rsidRPr="00D67F00">
        <w:t>Removing the </w:t>
      </w:r>
      <w:proofErr w:type="spellStart"/>
      <w:r w:rsidRPr="00D67F00">
        <w:rPr>
          <w:rStyle w:val="CodeInTextPACKT"/>
        </w:rPr>
        <w:t>PSDirect</w:t>
      </w:r>
      <w:proofErr w:type="spellEnd"/>
      <w:r w:rsidRPr="00D67F00">
        <w:t> VM replica on </w:t>
      </w:r>
      <w:r w:rsidRPr="00D67F00">
        <w:rPr>
          <w:rStyle w:val="CodeInTextPACKT"/>
        </w:rPr>
        <w:t>HV1</w:t>
      </w:r>
    </w:p>
    <w:p w14:paraId="16E796CF" w14:textId="77777777" w:rsidR="00D67F00" w:rsidRPr="00D67F00" w:rsidRDefault="00D67F00" w:rsidP="00540755">
      <w:pPr>
        <w:pStyle w:val="CodePACKT"/>
      </w:pPr>
    </w:p>
    <w:p w14:paraId="70C79C9A" w14:textId="688D7C54" w:rsidR="00D67F00" w:rsidRPr="00D67F00" w:rsidRDefault="00D67F00" w:rsidP="00540755">
      <w:pPr>
        <w:pStyle w:val="CodePACKT"/>
      </w:pPr>
      <w:r w:rsidRPr="00D67F00">
        <w:t>Remove-VM -Name PSDirect -ComputerName HV1 -Confirm:$false -Force</w:t>
      </w:r>
    </w:p>
    <w:p w14:paraId="34CFAF71" w14:textId="77777777" w:rsidR="00D67F00" w:rsidRPr="00D67F00" w:rsidRDefault="00D67F00" w:rsidP="00540755">
      <w:pPr>
        <w:pStyle w:val="CodePACKT"/>
      </w:pPr>
    </w:p>
    <w:p w14:paraId="38D23B18" w14:textId="1034FF12" w:rsidR="00D67F00" w:rsidRPr="00D67F00" w:rsidRDefault="00D67F00" w:rsidP="00540755">
      <w:pPr>
        <w:pStyle w:val="InformationBoxPACKT"/>
        <w:rPr>
          <w:rFonts w:ascii="Consolas" w:hAnsi="Consolas"/>
          <w:sz w:val="21"/>
          <w:szCs w:val="21"/>
        </w:rPr>
      </w:pPr>
      <w:r w:rsidRPr="00D67F00">
        <w:t>Run </w:t>
      </w:r>
      <w:r w:rsidR="00A53465">
        <w:t xml:space="preserve">the </w:t>
      </w:r>
      <w:r w:rsidRPr="00D67F00">
        <w:t>remainder of this recipe on </w:t>
      </w:r>
      <w:r w:rsidRPr="00D67F00">
        <w:rPr>
          <w:rStyle w:val="CodeInTextPACKT"/>
        </w:rPr>
        <w:t>HV2</w:t>
      </w:r>
      <w:r>
        <w:t xml:space="preserve">. </w:t>
      </w:r>
    </w:p>
    <w:p w14:paraId="4A23C843" w14:textId="77777777" w:rsidR="00D67F00" w:rsidRDefault="00D67F00" w:rsidP="00D67F00">
      <w:pPr>
        <w:shd w:val="clear" w:color="auto" w:fill="FFFFFF"/>
        <w:spacing w:after="0" w:line="285" w:lineRule="atLeast"/>
        <w:rPr>
          <w:rFonts w:ascii="Consolas" w:hAnsi="Consolas"/>
          <w:color w:val="008000"/>
          <w:sz w:val="21"/>
          <w:szCs w:val="21"/>
        </w:rPr>
      </w:pPr>
    </w:p>
    <w:p w14:paraId="7431CF1F" w14:textId="544A86D7" w:rsidR="00D67F00" w:rsidRPr="00D67F00" w:rsidRDefault="00D67F00" w:rsidP="00D67F00">
      <w:pPr>
        <w:pStyle w:val="NumberedBulletPACKT"/>
        <w:rPr>
          <w:color w:val="000000"/>
        </w:rPr>
      </w:pPr>
      <w:commentRangeStart w:id="479"/>
      <w:r w:rsidRPr="00D67F00">
        <w:t>Moving the </w:t>
      </w:r>
      <w:proofErr w:type="spellStart"/>
      <w:r w:rsidRPr="00D67F00">
        <w:rPr>
          <w:rStyle w:val="CodeInTextPACKT"/>
        </w:rPr>
        <w:t>PSDirect</w:t>
      </w:r>
      <w:proofErr w:type="spellEnd"/>
      <w:r w:rsidRPr="00D67F00">
        <w:t> VM back to </w:t>
      </w:r>
      <w:r w:rsidRPr="00D67F00">
        <w:rPr>
          <w:rStyle w:val="CodeInTextPACKT"/>
        </w:rPr>
        <w:t>HV1</w:t>
      </w:r>
      <w:commentRangeEnd w:id="479"/>
      <w:r w:rsidR="00322B25">
        <w:rPr>
          <w:rStyle w:val="CommentReference"/>
        </w:rPr>
        <w:commentReference w:id="479"/>
      </w:r>
    </w:p>
    <w:p w14:paraId="0E3D62A9" w14:textId="77777777" w:rsidR="00D67F00" w:rsidRPr="00D67F00" w:rsidRDefault="00D67F00" w:rsidP="00540755">
      <w:pPr>
        <w:pStyle w:val="CodePACKT"/>
      </w:pPr>
    </w:p>
    <w:p w14:paraId="35E3DC70" w14:textId="10BBC33B" w:rsidR="00D67F00" w:rsidRPr="00D67F00" w:rsidRDefault="00D67F00" w:rsidP="00540755">
      <w:pPr>
        <w:pStyle w:val="CodePACKT"/>
      </w:pPr>
      <w:r w:rsidRPr="00D67F00">
        <w:t>$VMHT2 = @{</w:t>
      </w:r>
    </w:p>
    <w:p w14:paraId="018C780D" w14:textId="5582AE7A" w:rsidR="00D67F00" w:rsidRPr="00D67F00" w:rsidRDefault="00D67F00" w:rsidP="00540755">
      <w:pPr>
        <w:pStyle w:val="CodePACKT"/>
      </w:pPr>
      <w:r w:rsidRPr="00D67F00">
        <w:t>    Name                  = </w:t>
      </w:r>
      <w:r w:rsidR="002D7D95">
        <w:t>'</w:t>
      </w:r>
      <w:proofErr w:type="spellStart"/>
      <w:r w:rsidRPr="00D67F00">
        <w:t>PSDirect</w:t>
      </w:r>
      <w:proofErr w:type="spellEnd"/>
      <w:r w:rsidR="002D7D95">
        <w:t>'</w:t>
      </w:r>
    </w:p>
    <w:p w14:paraId="04E64984" w14:textId="08C5E5C5" w:rsidR="00D67F00" w:rsidRPr="00D67F00" w:rsidRDefault="00D67F00" w:rsidP="00540755">
      <w:pPr>
        <w:pStyle w:val="CodePACKT"/>
      </w:pPr>
      <w:r w:rsidRPr="00D67F00">
        <w:t>    ComputerName           = </w:t>
      </w:r>
      <w:r w:rsidR="002D7D95">
        <w:t>'</w:t>
      </w:r>
      <w:r w:rsidRPr="00D67F00">
        <w:t>HV2</w:t>
      </w:r>
      <w:r w:rsidR="002D7D95">
        <w:t>'</w:t>
      </w:r>
    </w:p>
    <w:p w14:paraId="119F08AD" w14:textId="2D05DC15" w:rsidR="00D67F00" w:rsidRPr="00D67F00" w:rsidRDefault="00D67F00" w:rsidP="00540755">
      <w:pPr>
        <w:pStyle w:val="CodePACKT"/>
      </w:pPr>
      <w:r w:rsidRPr="00D67F00">
        <w:t>    </w:t>
      </w:r>
      <w:proofErr w:type="spellStart"/>
      <w:r w:rsidRPr="00D67F00">
        <w:t>DestinationHost</w:t>
      </w:r>
      <w:proofErr w:type="spellEnd"/>
      <w:r w:rsidRPr="00D67F00">
        <w:t>        = </w:t>
      </w:r>
      <w:r w:rsidR="002D7D95">
        <w:t>'</w:t>
      </w:r>
      <w:r w:rsidRPr="00D67F00">
        <w:t>HV1</w:t>
      </w:r>
      <w:r w:rsidR="002D7D95">
        <w:t>'</w:t>
      </w:r>
    </w:p>
    <w:p w14:paraId="1D1C8AE8" w14:textId="77777777" w:rsidR="00D67F00" w:rsidRPr="00D67F00" w:rsidRDefault="00D67F00" w:rsidP="00540755">
      <w:pPr>
        <w:pStyle w:val="CodePACKT"/>
      </w:pPr>
      <w:r w:rsidRPr="00D67F00">
        <w:t>    </w:t>
      </w:r>
      <w:proofErr w:type="spellStart"/>
      <w:r w:rsidRPr="00D67F00">
        <w:t>IncludeStorage</w:t>
      </w:r>
      <w:proofErr w:type="spellEnd"/>
      <w:r w:rsidRPr="00D67F00">
        <w:t>         =  $true</w:t>
      </w:r>
    </w:p>
    <w:p w14:paraId="6B09A75F" w14:textId="6C3DD8FF" w:rsidR="00D67F00" w:rsidRPr="00D67F00" w:rsidRDefault="00D67F00" w:rsidP="00540755">
      <w:pPr>
        <w:pStyle w:val="CodePACKT"/>
      </w:pPr>
      <w:r w:rsidRPr="00D67F00">
        <w:t>    </w:t>
      </w:r>
      <w:proofErr w:type="spellStart"/>
      <w:r w:rsidRPr="00D67F00">
        <w:t>DestinationStoragePath</w:t>
      </w:r>
      <w:proofErr w:type="spellEnd"/>
      <w:r w:rsidRPr="00D67F00">
        <w:t> = </w:t>
      </w:r>
      <w:r w:rsidR="002D7D95">
        <w:t>'</w:t>
      </w:r>
      <w:r w:rsidRPr="00D67F00">
        <w:t>C:\</w:t>
      </w:r>
      <w:proofErr w:type="spellStart"/>
      <w:r w:rsidRPr="00D67F00">
        <w:t>Vm</w:t>
      </w:r>
      <w:proofErr w:type="spellEnd"/>
      <w:r w:rsidRPr="00D67F00">
        <w:t>\</w:t>
      </w:r>
      <w:proofErr w:type="spellStart"/>
      <w:r w:rsidRPr="00D67F00">
        <w:t>Vhds</w:t>
      </w:r>
      <w:proofErr w:type="spellEnd"/>
      <w:r w:rsidRPr="00D67F00">
        <w:t>\</w:t>
      </w:r>
      <w:proofErr w:type="spellStart"/>
      <w:r w:rsidRPr="00D67F00">
        <w:t>PSDirect</w:t>
      </w:r>
      <w:proofErr w:type="spellEnd"/>
      <w:r w:rsidR="002D7D95">
        <w:t>'</w:t>
      </w:r>
      <w:r w:rsidRPr="00D67F00">
        <w:t> # on HV1</w:t>
      </w:r>
    </w:p>
    <w:p w14:paraId="6C66E9A9" w14:textId="77777777" w:rsidR="00D67F00" w:rsidRPr="00D67F00" w:rsidRDefault="00D67F00" w:rsidP="00540755">
      <w:pPr>
        <w:pStyle w:val="CodePACKT"/>
      </w:pPr>
      <w:r w:rsidRPr="00D67F00">
        <w:t>}</w:t>
      </w:r>
    </w:p>
    <w:p w14:paraId="26601A78" w14:textId="51E44F2E" w:rsidR="00D67F00" w:rsidRPr="00D67F00" w:rsidRDefault="00D67F00" w:rsidP="00540755">
      <w:pPr>
        <w:pStyle w:val="CodePACKT"/>
        <w:rPr>
          <w:lang w:val="en-GB"/>
        </w:rPr>
      </w:pPr>
      <w:r w:rsidRPr="00D67F00">
        <w:t>Move-VM @VMHT2</w:t>
      </w:r>
    </w:p>
    <w:p w14:paraId="5343F989" w14:textId="5C2A0D96" w:rsidR="00C4498A" w:rsidRDefault="00C4498A" w:rsidP="00C4498A">
      <w:pPr>
        <w:pStyle w:val="Heading2"/>
        <w:numPr>
          <w:ilvl w:val="1"/>
          <w:numId w:val="3"/>
        </w:numPr>
        <w:tabs>
          <w:tab w:val="left" w:pos="0"/>
        </w:tabs>
      </w:pPr>
      <w:r>
        <w:t>How it works...</w:t>
      </w:r>
    </w:p>
    <w:p w14:paraId="5458083C" w14:textId="2B1914F2" w:rsidR="00A53465" w:rsidRDefault="00A53465" w:rsidP="00540755">
      <w:pPr>
        <w:pStyle w:val="NormalPACKT"/>
        <w:rPr>
          <w:lang w:val="en-GB"/>
        </w:rPr>
      </w:pPr>
      <w:r>
        <w:rPr>
          <w:lang w:val="en-GB"/>
        </w:rPr>
        <w:t xml:space="preserve">In </w:t>
      </w:r>
      <w:r w:rsidRPr="00A53465">
        <w:rPr>
          <w:rStyle w:val="ItalicsPACKT"/>
        </w:rPr>
        <w:t>step 1</w:t>
      </w:r>
      <w:r>
        <w:rPr>
          <w:lang w:val="en-GB"/>
        </w:rPr>
        <w:t xml:space="preserve">, you configure </w:t>
      </w:r>
      <w:r w:rsidRPr="00A53465">
        <w:rPr>
          <w:rStyle w:val="CodeInTextPACKT"/>
        </w:rPr>
        <w:t>HV1</w:t>
      </w:r>
      <w:r>
        <w:rPr>
          <w:lang w:val="en-GB"/>
        </w:rPr>
        <w:t xml:space="preserve"> and </w:t>
      </w:r>
      <w:r w:rsidRPr="00A53465">
        <w:rPr>
          <w:rStyle w:val="CodeInTextPACKT"/>
        </w:rPr>
        <w:t>HV2</w:t>
      </w:r>
      <w:r>
        <w:rPr>
          <w:lang w:val="en-GB"/>
        </w:rPr>
        <w:t xml:space="preserve"> to be trusted for delegation as required to support VM replication, and then </w:t>
      </w:r>
      <w:r w:rsidR="00540FE0">
        <w:rPr>
          <w:lang w:val="en-GB"/>
        </w:rPr>
        <w:t xml:space="preserve">in </w:t>
      </w:r>
      <w:r w:rsidR="00540FE0" w:rsidRPr="008D7F80">
        <w:rPr>
          <w:rStyle w:val="ItalicsPACKT"/>
        </w:rPr>
        <w:t>s</w:t>
      </w:r>
      <w:r w:rsidR="00540FE0" w:rsidRPr="00540FE0">
        <w:rPr>
          <w:rStyle w:val="ItalicsPACKT"/>
        </w:rPr>
        <w:t>tep 2</w:t>
      </w:r>
      <w:r w:rsidR="00540FE0">
        <w:rPr>
          <w:lang w:val="en-GB"/>
        </w:rPr>
        <w:t xml:space="preserve">, </w:t>
      </w:r>
      <w:r>
        <w:rPr>
          <w:lang w:val="en-GB"/>
        </w:rPr>
        <w:t>you reboot both hosts. These two steps produce no console output.</w:t>
      </w:r>
    </w:p>
    <w:p w14:paraId="38EDC7F8" w14:textId="2CB08FF0" w:rsidR="000F04E1" w:rsidRDefault="00A53465" w:rsidP="00540755">
      <w:pPr>
        <w:pStyle w:val="NormalPACKT"/>
        <w:rPr>
          <w:lang w:val="en-GB"/>
        </w:rPr>
      </w:pPr>
      <w:r>
        <w:rPr>
          <w:lang w:val="en-GB"/>
        </w:rPr>
        <w:t xml:space="preserve">After rebooting both hosts, in </w:t>
      </w:r>
      <w:r w:rsidRPr="000F04E1">
        <w:rPr>
          <w:rStyle w:val="ItalicsPACKT"/>
        </w:rPr>
        <w:t>step 3</w:t>
      </w:r>
      <w:r>
        <w:rPr>
          <w:lang w:val="en-GB"/>
        </w:rPr>
        <w:t>, you configure both Hyper-V hosts to support VM replication</w:t>
      </w:r>
      <w:r w:rsidR="000F04E1">
        <w:rPr>
          <w:lang w:val="en-GB"/>
        </w:rPr>
        <w:t xml:space="preserve">. </w:t>
      </w:r>
      <w:del w:id="480" w:author="Lucy Wan" w:date="2021-04-21T12:46:00Z">
        <w:r w:rsidR="000F04E1" w:rsidDel="00D61AD2">
          <w:rPr>
            <w:lang w:val="en-GB"/>
          </w:rPr>
          <w:delText>And i</w:delText>
        </w:r>
      </w:del>
      <w:ins w:id="481" w:author="Lucy Wan" w:date="2021-04-21T12:46:00Z">
        <w:r w:rsidR="00D61AD2">
          <w:rPr>
            <w:lang w:val="en-GB"/>
          </w:rPr>
          <w:t>I</w:t>
        </w:r>
      </w:ins>
      <w:r w:rsidR="000F04E1">
        <w:rPr>
          <w:lang w:val="en-GB"/>
        </w:rPr>
        <w:t xml:space="preserve">n </w:t>
      </w:r>
      <w:r w:rsidR="000F04E1" w:rsidRPr="000F04E1">
        <w:rPr>
          <w:rStyle w:val="ItalicsPACKT"/>
        </w:rPr>
        <w:t>step 4</w:t>
      </w:r>
      <w:r w:rsidR="000F04E1">
        <w:rPr>
          <w:lang w:val="en-GB"/>
        </w:rPr>
        <w:t xml:space="preserve">, you set up a Hyper-V replication partnership between </w:t>
      </w:r>
      <w:r w:rsidR="000F04E1" w:rsidRPr="00540FE0">
        <w:rPr>
          <w:rStyle w:val="CodeInTextPACKT"/>
        </w:rPr>
        <w:t>HV1</w:t>
      </w:r>
      <w:r w:rsidR="000F04E1">
        <w:rPr>
          <w:lang w:val="en-GB"/>
        </w:rPr>
        <w:t xml:space="preserve"> and </w:t>
      </w:r>
      <w:r w:rsidR="000F04E1" w:rsidRPr="00540FE0">
        <w:rPr>
          <w:rStyle w:val="CodeInTextPACKT"/>
        </w:rPr>
        <w:t>HV2</w:t>
      </w:r>
      <w:r w:rsidR="000F04E1">
        <w:rPr>
          <w:lang w:val="en-GB"/>
        </w:rPr>
        <w:t>. These two steps create no output.</w:t>
      </w:r>
    </w:p>
    <w:p w14:paraId="682FA16F" w14:textId="031B8760" w:rsidR="000F04E1" w:rsidRDefault="000F04E1" w:rsidP="00540755">
      <w:pPr>
        <w:pStyle w:val="NormalPACKT"/>
        <w:rPr>
          <w:lang w:val="en-GB"/>
        </w:rPr>
      </w:pPr>
      <w:r>
        <w:rPr>
          <w:lang w:val="en-GB"/>
        </w:rPr>
        <w:t xml:space="preserve">In </w:t>
      </w:r>
      <w:r w:rsidRPr="000F04E1">
        <w:rPr>
          <w:rStyle w:val="ItalicsPACKT"/>
        </w:rPr>
        <w:t>step 5</w:t>
      </w:r>
      <w:r>
        <w:rPr>
          <w:lang w:val="en-GB"/>
        </w:rPr>
        <w:t xml:space="preserve">, you review the replication status of the </w:t>
      </w:r>
      <w:r w:rsidRPr="000F04E1">
        <w:rPr>
          <w:rStyle w:val="CodeInTextPACKT"/>
        </w:rPr>
        <w:t>HV1</w:t>
      </w:r>
      <w:r>
        <w:rPr>
          <w:lang w:val="en-GB"/>
        </w:rPr>
        <w:t xml:space="preserve"> Hyper-V server, which creates output like this:</w:t>
      </w:r>
    </w:p>
    <w:p w14:paraId="6C620C26" w14:textId="3BAA834D" w:rsidR="000F04E1" w:rsidRDefault="000F04E1" w:rsidP="000F04E1">
      <w:pPr>
        <w:pStyle w:val="FigurePACKT"/>
      </w:pPr>
      <w:r>
        <w:lastRenderedPageBreak/>
        <w:drawing>
          <wp:inline distT="0" distB="0" distL="0" distR="0" wp14:anchorId="177BE682" wp14:editId="70A64754">
            <wp:extent cx="3293454" cy="953369"/>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28917" cy="963635"/>
                    </a:xfrm>
                    <a:prstGeom prst="rect">
                      <a:avLst/>
                    </a:prstGeom>
                  </pic:spPr>
                </pic:pic>
              </a:graphicData>
            </a:graphic>
          </wp:inline>
        </w:drawing>
      </w:r>
    </w:p>
    <w:p w14:paraId="734C1A1A" w14:textId="0E152079" w:rsidR="000F04E1" w:rsidRDefault="000F04E1" w:rsidP="00E8777D">
      <w:pPr>
        <w:pStyle w:val="FigureCaptionPACKT"/>
      </w:pPr>
      <w:r>
        <w:t>Figure 12.57: Viewing replication status of HV1</w:t>
      </w:r>
    </w:p>
    <w:p w14:paraId="49923C00" w14:textId="360B49F7" w:rsidR="000F04E1" w:rsidRDefault="000F04E1" w:rsidP="00981564">
      <w:pPr>
        <w:pStyle w:val="LayoutInformationPACKT"/>
      </w:pPr>
      <w:r>
        <w:t>I</w:t>
      </w:r>
      <w:r w:rsidRPr="006D38BA">
        <w:t>nsert image B42024_</w:t>
      </w:r>
      <w:r>
        <w:t>12</w:t>
      </w:r>
      <w:r w:rsidRPr="006D38BA">
        <w:t>_</w:t>
      </w:r>
      <w:r>
        <w:t>57</w:t>
      </w:r>
      <w:r w:rsidRPr="006D38BA">
        <w:t>.png</w:t>
      </w:r>
      <w:r>
        <w:t xml:space="preserve">       </w:t>
      </w:r>
    </w:p>
    <w:p w14:paraId="6A216AA9" w14:textId="09CBF9BA" w:rsidR="000F04E1" w:rsidRDefault="000F04E1" w:rsidP="00540755">
      <w:pPr>
        <w:pStyle w:val="NormalPACKT"/>
      </w:pPr>
      <w:r>
        <w:t xml:space="preserve">Next, in </w:t>
      </w:r>
      <w:r w:rsidRPr="000F04E1">
        <w:rPr>
          <w:rStyle w:val="ItalicsPACKT"/>
        </w:rPr>
        <w:t>step 6</w:t>
      </w:r>
      <w:r>
        <w:t xml:space="preserve">, you check the replication status of the </w:t>
      </w:r>
      <w:proofErr w:type="spellStart"/>
      <w:r w:rsidRPr="000F04E1">
        <w:rPr>
          <w:rStyle w:val="CodeInTextPACKT"/>
        </w:rPr>
        <w:t>PSDirect</w:t>
      </w:r>
      <w:proofErr w:type="spellEnd"/>
      <w:r>
        <w:t xml:space="preserve"> VM, which you do on both Hyper-V servers. The output of this step looks like this:</w:t>
      </w:r>
    </w:p>
    <w:p w14:paraId="7802C476" w14:textId="2856B500" w:rsidR="000F04E1" w:rsidRDefault="000F04E1" w:rsidP="000F04E1">
      <w:pPr>
        <w:pStyle w:val="FigurePACKT"/>
      </w:pPr>
      <w:r>
        <w:drawing>
          <wp:inline distT="0" distB="0" distL="0" distR="0" wp14:anchorId="216A98D1" wp14:editId="6FCE2A72">
            <wp:extent cx="4104951" cy="1352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02353" cy="1384643"/>
                    </a:xfrm>
                    <a:prstGeom prst="rect">
                      <a:avLst/>
                    </a:prstGeom>
                  </pic:spPr>
                </pic:pic>
              </a:graphicData>
            </a:graphic>
          </wp:inline>
        </w:drawing>
      </w:r>
    </w:p>
    <w:p w14:paraId="45E3FA1B" w14:textId="3EE6A121" w:rsidR="000F04E1" w:rsidRDefault="000F04E1" w:rsidP="00E8777D">
      <w:pPr>
        <w:pStyle w:val="FigureCaptionPACKT"/>
      </w:pPr>
      <w:r>
        <w:t xml:space="preserve">Figure 12.58: Checking </w:t>
      </w:r>
      <w:proofErr w:type="spellStart"/>
      <w:r>
        <w:t>PSDirect</w:t>
      </w:r>
      <w:proofErr w:type="spellEnd"/>
      <w:r>
        <w:t xml:space="preserve"> VM status on HV1 and HV2</w:t>
      </w:r>
    </w:p>
    <w:p w14:paraId="27F8AB2F" w14:textId="5135E5BB" w:rsidR="000F04E1" w:rsidRDefault="000F04E1" w:rsidP="001933C3">
      <w:pPr>
        <w:pStyle w:val="LayoutInformationPACKT"/>
      </w:pPr>
      <w:r>
        <w:t>I</w:t>
      </w:r>
      <w:r w:rsidRPr="006D38BA">
        <w:t>nsert image B42024_</w:t>
      </w:r>
      <w:r>
        <w:t>12</w:t>
      </w:r>
      <w:r w:rsidRPr="006D38BA">
        <w:t>_</w:t>
      </w:r>
      <w:r>
        <w:t>58</w:t>
      </w:r>
      <w:r w:rsidRPr="006D38BA">
        <w:t>.png</w:t>
      </w:r>
      <w:r>
        <w:t xml:space="preserve">   </w:t>
      </w:r>
    </w:p>
    <w:p w14:paraId="1BBB06CF" w14:textId="0130EB38" w:rsidR="000F04E1" w:rsidRDefault="000F04E1" w:rsidP="00540755">
      <w:pPr>
        <w:pStyle w:val="NormalPACKT"/>
      </w:pPr>
      <w:r>
        <w:t xml:space="preserve">In </w:t>
      </w:r>
      <w:r w:rsidRPr="000F04E1">
        <w:rPr>
          <w:rStyle w:val="ItalicsPACKT"/>
        </w:rPr>
        <w:t>step 7</w:t>
      </w:r>
      <w:r>
        <w:t xml:space="preserve">, you start the VM replication process. This step involves Hyper-V creating a duplicate VM on </w:t>
      </w:r>
      <w:r w:rsidRPr="00540FE0">
        <w:rPr>
          <w:rStyle w:val="CodeInTextPACKT"/>
        </w:rPr>
        <w:t>HV2</w:t>
      </w:r>
      <w:r>
        <w:t xml:space="preserve">, essentially a full copy of the </w:t>
      </w:r>
      <w:proofErr w:type="spellStart"/>
      <w:r w:rsidRPr="000F04E1">
        <w:rPr>
          <w:rStyle w:val="CodeInTextPACKT"/>
        </w:rPr>
        <w:t>PSDirect</w:t>
      </w:r>
      <w:proofErr w:type="spellEnd"/>
      <w:r>
        <w:t xml:space="preserve"> VM, producing no output.</w:t>
      </w:r>
    </w:p>
    <w:p w14:paraId="6A22E8A2" w14:textId="61C64A65" w:rsidR="000F04E1" w:rsidRDefault="000F04E1" w:rsidP="00540755">
      <w:pPr>
        <w:pStyle w:val="NormalPACKT"/>
      </w:pPr>
      <w:r>
        <w:t xml:space="preserve">If you run </w:t>
      </w:r>
      <w:r w:rsidRPr="000F04E1">
        <w:rPr>
          <w:rStyle w:val="ItalicsPACKT"/>
        </w:rPr>
        <w:t>step 8</w:t>
      </w:r>
      <w:r>
        <w:t xml:space="preserve"> immediately after completing </w:t>
      </w:r>
      <w:r w:rsidRPr="00540FE0">
        <w:rPr>
          <w:rStyle w:val="ItalicsPACKT"/>
        </w:rPr>
        <w:t>step 7</w:t>
      </w:r>
      <w:r>
        <w:t>, you can observe the initial replication process. You should see output like this</w:t>
      </w:r>
      <w:ins w:id="482" w:author="Lucy Wan" w:date="2021-04-21T14:42:00Z">
        <w:r w:rsidR="00F560B2">
          <w:t>:</w:t>
        </w:r>
      </w:ins>
    </w:p>
    <w:p w14:paraId="35CA4F48" w14:textId="511D874A" w:rsidR="000F04E1" w:rsidRDefault="000F04E1" w:rsidP="000F04E1">
      <w:pPr>
        <w:pStyle w:val="FigurePACKT"/>
      </w:pPr>
      <w:r>
        <w:drawing>
          <wp:inline distT="0" distB="0" distL="0" distR="0" wp14:anchorId="74DC0875" wp14:editId="7C3864B6">
            <wp:extent cx="4974059" cy="9048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5989" cy="910684"/>
                    </a:xfrm>
                    <a:prstGeom prst="rect">
                      <a:avLst/>
                    </a:prstGeom>
                  </pic:spPr>
                </pic:pic>
              </a:graphicData>
            </a:graphic>
          </wp:inline>
        </w:drawing>
      </w:r>
    </w:p>
    <w:p w14:paraId="13D100AD" w14:textId="1FE17FED" w:rsidR="000F04E1" w:rsidRDefault="000F04E1" w:rsidP="00E8777D">
      <w:pPr>
        <w:pStyle w:val="FigureCaptionPACKT"/>
      </w:pPr>
      <w:r>
        <w:t>Figure 12.59: Viewing replication process</w:t>
      </w:r>
    </w:p>
    <w:p w14:paraId="47BC09CE" w14:textId="1EC64524" w:rsidR="000F04E1" w:rsidRDefault="000F04E1" w:rsidP="00916C41">
      <w:pPr>
        <w:pStyle w:val="LayoutInformationPACKT"/>
      </w:pPr>
      <w:r>
        <w:t>I</w:t>
      </w:r>
      <w:r w:rsidRPr="006D38BA">
        <w:t>nsert image B42024_</w:t>
      </w:r>
      <w:r>
        <w:t>12</w:t>
      </w:r>
      <w:r w:rsidRPr="006D38BA">
        <w:t>_</w:t>
      </w:r>
      <w:r>
        <w:t>59</w:t>
      </w:r>
      <w:r w:rsidRPr="006D38BA">
        <w:t>.png</w:t>
      </w:r>
      <w:r>
        <w:t xml:space="preserve">   </w:t>
      </w:r>
    </w:p>
    <w:p w14:paraId="66DADEB1" w14:textId="1357A1B8" w:rsidR="000F04E1" w:rsidRDefault="000F04E1" w:rsidP="00540755">
      <w:pPr>
        <w:pStyle w:val="NormalPACKT"/>
      </w:pPr>
      <w:r>
        <w:t xml:space="preserve">The initial replication process should take a few minutes. However, the replication speed also depends on the Hyper-V host hardware components, VM memory and virtual </w:t>
      </w:r>
      <w:r>
        <w:lastRenderedPageBreak/>
        <w:t xml:space="preserve">processors, and the underlying network and disk subsystem speeds. The disk sizes of any virtual disks are also a </w:t>
      </w:r>
      <w:r w:rsidR="00540FE0">
        <w:t>significant</w:t>
      </w:r>
      <w:r>
        <w:t xml:space="preserve"> factor in the initial replication speed. After Hyper-V completes the initial replication of </w:t>
      </w:r>
      <w:proofErr w:type="spellStart"/>
      <w:r w:rsidRPr="000F04E1">
        <w:rPr>
          <w:rStyle w:val="CodeInTextPACKT"/>
        </w:rPr>
        <w:t>PSDirect</w:t>
      </w:r>
      <w:proofErr w:type="spellEnd"/>
      <w:r>
        <w:t xml:space="preserve">, you can view the replication status, as shown in </w:t>
      </w:r>
      <w:r w:rsidRPr="000F04E1">
        <w:rPr>
          <w:rStyle w:val="ItalicsPACKT"/>
        </w:rPr>
        <w:t>step 9</w:t>
      </w:r>
      <w:r>
        <w:t>. The output of this step looks like this:</w:t>
      </w:r>
    </w:p>
    <w:p w14:paraId="05D4E05B" w14:textId="7B0DB3C0" w:rsidR="000F04E1" w:rsidRDefault="000F04E1" w:rsidP="000F04E1">
      <w:pPr>
        <w:pStyle w:val="FigurePACKT"/>
      </w:pPr>
      <w:r w:rsidRPr="000F04E1">
        <w:drawing>
          <wp:inline distT="0" distB="0" distL="0" distR="0" wp14:anchorId="57B5C42F" wp14:editId="67BDC395">
            <wp:extent cx="4307251" cy="7143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76839" cy="725916"/>
                    </a:xfrm>
                    <a:prstGeom prst="rect">
                      <a:avLst/>
                    </a:prstGeom>
                  </pic:spPr>
                </pic:pic>
              </a:graphicData>
            </a:graphic>
          </wp:inline>
        </w:drawing>
      </w:r>
    </w:p>
    <w:p w14:paraId="002AFB23" w14:textId="30D2F38F" w:rsidR="000F04E1" w:rsidRDefault="000F04E1" w:rsidP="00E8777D">
      <w:pPr>
        <w:pStyle w:val="FigureCaptionPACKT"/>
      </w:pPr>
      <w:r>
        <w:t xml:space="preserve">    Figure 12.60: Viewing replication process after initial replication is complete</w:t>
      </w:r>
    </w:p>
    <w:p w14:paraId="0BF121CB" w14:textId="1D6885B8" w:rsidR="000F04E1" w:rsidRDefault="000F04E1" w:rsidP="00182A9E">
      <w:pPr>
        <w:pStyle w:val="LayoutInformationPACKT"/>
      </w:pPr>
      <w:r>
        <w:t>I</w:t>
      </w:r>
      <w:r w:rsidRPr="006D38BA">
        <w:t>nsert image B42024_</w:t>
      </w:r>
      <w:r>
        <w:t>12</w:t>
      </w:r>
      <w:r w:rsidRPr="006D38BA">
        <w:t>_</w:t>
      </w:r>
      <w:r>
        <w:t>60</w:t>
      </w:r>
      <w:r w:rsidRPr="006D38BA">
        <w:t>.png</w:t>
      </w:r>
      <w:r>
        <w:t xml:space="preserve">   </w:t>
      </w:r>
    </w:p>
    <w:p w14:paraId="5A247448" w14:textId="77777777" w:rsidR="000F04E1" w:rsidRDefault="000F04E1" w:rsidP="00540755">
      <w:pPr>
        <w:pStyle w:val="NormalPACKT"/>
      </w:pPr>
      <w:r>
        <w:t xml:space="preserve">Now that you have the </w:t>
      </w:r>
      <w:proofErr w:type="spellStart"/>
      <w:r w:rsidRPr="00540FE0">
        <w:rPr>
          <w:rStyle w:val="CodeInTextPACKT"/>
        </w:rPr>
        <w:t>PSDirect</w:t>
      </w:r>
      <w:proofErr w:type="spellEnd"/>
      <w:r>
        <w:t xml:space="preserve"> replication invoked and Hyper-V has completed an initial replication, you can test the failover capability. In </w:t>
      </w:r>
      <w:r w:rsidRPr="000F04E1">
        <w:rPr>
          <w:rStyle w:val="ItalicsPACKT"/>
        </w:rPr>
        <w:t>step 10</w:t>
      </w:r>
      <w:r>
        <w:t xml:space="preserve">, you run a test failover of the </w:t>
      </w:r>
      <w:proofErr w:type="spellStart"/>
      <w:r w:rsidRPr="000F04E1">
        <w:rPr>
          <w:rStyle w:val="CodeInTextPACKT"/>
        </w:rPr>
        <w:t>PSDirect</w:t>
      </w:r>
      <w:proofErr w:type="spellEnd"/>
      <w:r w:rsidRPr="000F04E1">
        <w:t xml:space="preserve"> </w:t>
      </w:r>
      <w:r>
        <w:t xml:space="preserve">VM from </w:t>
      </w:r>
      <w:r w:rsidRPr="000F04E1">
        <w:rPr>
          <w:rStyle w:val="CodeInTextPACKT"/>
        </w:rPr>
        <w:t>HV1</w:t>
      </w:r>
      <w:r>
        <w:t xml:space="preserve"> to </w:t>
      </w:r>
      <w:r w:rsidRPr="000F04E1">
        <w:rPr>
          <w:rStyle w:val="CodeInTextPACKT"/>
        </w:rPr>
        <w:t>HV2</w:t>
      </w:r>
      <w:r>
        <w:t xml:space="preserve">. This step generates no console output. </w:t>
      </w:r>
    </w:p>
    <w:p w14:paraId="3075AE6A" w14:textId="4780EFFB" w:rsidR="000F04E1" w:rsidRDefault="000F04E1" w:rsidP="00540755">
      <w:pPr>
        <w:pStyle w:val="NormalPACKT"/>
      </w:pPr>
      <w:r>
        <w:t xml:space="preserve">In </w:t>
      </w:r>
      <w:r w:rsidRPr="000F04E1">
        <w:rPr>
          <w:rStyle w:val="ItalicsPACKT"/>
        </w:rPr>
        <w:t>step 11</w:t>
      </w:r>
      <w:r>
        <w:t xml:space="preserve">, you view the status of the </w:t>
      </w:r>
      <w:proofErr w:type="spellStart"/>
      <w:r w:rsidRPr="00540FE0">
        <w:rPr>
          <w:rStyle w:val="CodeInTextPACKT"/>
        </w:rPr>
        <w:t>PSDirect</w:t>
      </w:r>
      <w:proofErr w:type="spellEnd"/>
      <w:r>
        <w:t xml:space="preserve"> VMs on </w:t>
      </w:r>
      <w:r w:rsidRPr="00540FE0">
        <w:rPr>
          <w:rStyle w:val="CodeInTextPACKT"/>
        </w:rPr>
        <w:t>HV2</w:t>
      </w:r>
      <w:r>
        <w:t>, with output like this:</w:t>
      </w:r>
    </w:p>
    <w:p w14:paraId="388357F6" w14:textId="1F66E696" w:rsidR="000F04E1" w:rsidRDefault="000F04E1" w:rsidP="000F04E1">
      <w:pPr>
        <w:pStyle w:val="FigurePACKT"/>
      </w:pPr>
      <w:r>
        <w:drawing>
          <wp:inline distT="0" distB="0" distL="0" distR="0" wp14:anchorId="49A8DC30" wp14:editId="4D8F9A28">
            <wp:extent cx="5106319" cy="990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59256" cy="1000869"/>
                    </a:xfrm>
                    <a:prstGeom prst="rect">
                      <a:avLst/>
                    </a:prstGeom>
                  </pic:spPr>
                </pic:pic>
              </a:graphicData>
            </a:graphic>
          </wp:inline>
        </w:drawing>
      </w:r>
    </w:p>
    <w:p w14:paraId="2452F54F" w14:textId="0664C63D" w:rsidR="000F04E1" w:rsidRDefault="000F04E1" w:rsidP="00E8777D">
      <w:pPr>
        <w:pStyle w:val="FigureCaptionPACKT"/>
      </w:pPr>
      <w:r>
        <w:t xml:space="preserve">Figure 12.61: Viewing </w:t>
      </w:r>
      <w:proofErr w:type="spellStart"/>
      <w:r>
        <w:t>PSDirect</w:t>
      </w:r>
      <w:proofErr w:type="spellEnd"/>
      <w:r>
        <w:t xml:space="preserve"> VMs on HV2</w:t>
      </w:r>
    </w:p>
    <w:p w14:paraId="1D99A45A" w14:textId="58D1E23E" w:rsidR="000F04E1" w:rsidRDefault="000F04E1" w:rsidP="005D6C5F">
      <w:pPr>
        <w:pStyle w:val="LayoutInformationPACKT"/>
      </w:pPr>
      <w:r>
        <w:t>I</w:t>
      </w:r>
      <w:r w:rsidRPr="006D38BA">
        <w:t>nsert image B42024_</w:t>
      </w:r>
      <w:r>
        <w:t>12</w:t>
      </w:r>
      <w:r w:rsidRPr="006D38BA">
        <w:t>_</w:t>
      </w:r>
      <w:r>
        <w:t>61</w:t>
      </w:r>
      <w:r w:rsidRPr="006D38BA">
        <w:t>.png</w:t>
      </w:r>
      <w:r>
        <w:t xml:space="preserve">   </w:t>
      </w:r>
    </w:p>
    <w:p w14:paraId="18B72A71" w14:textId="514734B7" w:rsidR="000F04E1" w:rsidRDefault="000F04E1" w:rsidP="00540755">
      <w:pPr>
        <w:pStyle w:val="NormalPACKT"/>
      </w:pPr>
      <w:r>
        <w:t xml:space="preserve">In </w:t>
      </w:r>
      <w:r w:rsidRPr="000F04E1">
        <w:rPr>
          <w:rStyle w:val="ItalicsPACKT"/>
        </w:rPr>
        <w:t>step 12</w:t>
      </w:r>
      <w:r>
        <w:t xml:space="preserve">, you stop the failover test, which generates no output. In </w:t>
      </w:r>
      <w:r w:rsidRPr="000F04E1">
        <w:rPr>
          <w:rStyle w:val="ItalicsPACKT"/>
        </w:rPr>
        <w:t>step 13</w:t>
      </w:r>
      <w:r>
        <w:t>, you v</w:t>
      </w:r>
      <w:r w:rsidRPr="000F04E1">
        <w:t xml:space="preserve">iew the status of VMs on </w:t>
      </w:r>
      <w:r w:rsidRPr="000F04E1">
        <w:rPr>
          <w:rStyle w:val="CodeInTextPACKT"/>
        </w:rPr>
        <w:t>HV1</w:t>
      </w:r>
      <w:r w:rsidRPr="000F04E1">
        <w:t xml:space="preserve"> and </w:t>
      </w:r>
      <w:r w:rsidRPr="000F04E1">
        <w:rPr>
          <w:rStyle w:val="CodeInTextPACKT"/>
        </w:rPr>
        <w:t>HV2</w:t>
      </w:r>
      <w:r w:rsidRPr="000F04E1">
        <w:t xml:space="preserve"> after failover stopped</w:t>
      </w:r>
      <w:r>
        <w:t>, which produces output like this:</w:t>
      </w:r>
    </w:p>
    <w:p w14:paraId="13F9A9A5" w14:textId="188077B2" w:rsidR="000F04E1" w:rsidRDefault="000F04E1" w:rsidP="000F04E1">
      <w:pPr>
        <w:pStyle w:val="FigurePACKT"/>
      </w:pPr>
      <w:r w:rsidRPr="000F04E1">
        <w:drawing>
          <wp:inline distT="0" distB="0" distL="0" distR="0" wp14:anchorId="137CB84A" wp14:editId="372F0116">
            <wp:extent cx="4305958" cy="14001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32063" cy="1408664"/>
                    </a:xfrm>
                    <a:prstGeom prst="rect">
                      <a:avLst/>
                    </a:prstGeom>
                  </pic:spPr>
                </pic:pic>
              </a:graphicData>
            </a:graphic>
          </wp:inline>
        </w:drawing>
      </w:r>
    </w:p>
    <w:p w14:paraId="3C3273F1" w14:textId="23D74187" w:rsidR="000F04E1" w:rsidRDefault="000F04E1" w:rsidP="00E8777D">
      <w:pPr>
        <w:pStyle w:val="FigureCaptionPACKT"/>
      </w:pPr>
      <w:r>
        <w:lastRenderedPageBreak/>
        <w:t xml:space="preserve">Figure 12.62: Viewing status of </w:t>
      </w:r>
      <w:proofErr w:type="spellStart"/>
      <w:r>
        <w:t>PSDirect</w:t>
      </w:r>
      <w:proofErr w:type="spellEnd"/>
      <w:r>
        <w:t xml:space="preserve"> VMs on HV2</w:t>
      </w:r>
    </w:p>
    <w:p w14:paraId="15FBE03D" w14:textId="77777777" w:rsidR="000F04E1" w:rsidRDefault="000F04E1" w:rsidP="003C0D29">
      <w:pPr>
        <w:pStyle w:val="LayoutInformationPACKT"/>
      </w:pPr>
      <w:r>
        <w:t>I</w:t>
      </w:r>
      <w:r w:rsidRPr="006D38BA">
        <w:t>nsert image B42024_</w:t>
      </w:r>
      <w:r>
        <w:t>12</w:t>
      </w:r>
      <w:r w:rsidRPr="006D38BA">
        <w:t>_</w:t>
      </w:r>
      <w:r>
        <w:t>62</w:t>
      </w:r>
      <w:r w:rsidRPr="006D38BA">
        <w:t>.png</w:t>
      </w:r>
    </w:p>
    <w:p w14:paraId="7696B8B1" w14:textId="19487510" w:rsidR="000F04E1" w:rsidRDefault="000F04E1" w:rsidP="00540755">
      <w:pPr>
        <w:pStyle w:val="NormalPACKT"/>
      </w:pPr>
      <w:r w:rsidRPr="000F04E1">
        <w:t xml:space="preserve">In </w:t>
      </w:r>
      <w:r w:rsidRPr="000F04E1">
        <w:rPr>
          <w:rStyle w:val="ItalicsPACKT"/>
        </w:rPr>
        <w:t>step 14</w:t>
      </w:r>
      <w:r w:rsidRPr="000F04E1">
        <w:t xml:space="preserve">, </w:t>
      </w:r>
      <w:r>
        <w:t xml:space="preserve">you stop the </w:t>
      </w:r>
      <w:proofErr w:type="spellStart"/>
      <w:r w:rsidRPr="000F04E1">
        <w:rPr>
          <w:rStyle w:val="CodeInTextPACKT"/>
        </w:rPr>
        <w:t>PSDirect</w:t>
      </w:r>
      <w:proofErr w:type="spellEnd"/>
      <w:r>
        <w:t xml:space="preserve"> VM before carrying out a planned failover. Next, in </w:t>
      </w:r>
      <w:r w:rsidRPr="000F04E1">
        <w:rPr>
          <w:rStyle w:val="ItalicsPACKT"/>
        </w:rPr>
        <w:t>step 15</w:t>
      </w:r>
      <w:r>
        <w:t xml:space="preserve">, you perform the planned failover of </w:t>
      </w:r>
      <w:proofErr w:type="spellStart"/>
      <w:r w:rsidRPr="000F04E1">
        <w:rPr>
          <w:rStyle w:val="CodeInTextPACKT"/>
        </w:rPr>
        <w:t>PSDirect</w:t>
      </w:r>
      <w:proofErr w:type="spellEnd"/>
      <w:r>
        <w:t xml:space="preserve"> from </w:t>
      </w:r>
      <w:r w:rsidRPr="000F04E1">
        <w:rPr>
          <w:rStyle w:val="CodeInTextPACKT"/>
        </w:rPr>
        <w:t>HV1</w:t>
      </w:r>
      <w:r>
        <w:t xml:space="preserve"> to </w:t>
      </w:r>
      <w:r w:rsidRPr="000F04E1">
        <w:rPr>
          <w:rStyle w:val="CodeInTextPACKT"/>
        </w:rPr>
        <w:t>HV2</w:t>
      </w:r>
      <w:r>
        <w:t xml:space="preserve">. Once the planned failover has completed (that is, once the cmdlet completes), in </w:t>
      </w:r>
      <w:r w:rsidRPr="00540FE0">
        <w:rPr>
          <w:rStyle w:val="ItalicsPACKT"/>
        </w:rPr>
        <w:t>step 16</w:t>
      </w:r>
      <w:r>
        <w:t xml:space="preserve">, you complete the failover process. In </w:t>
      </w:r>
      <w:r w:rsidRPr="000F04E1">
        <w:rPr>
          <w:rStyle w:val="ItalicsPACKT"/>
        </w:rPr>
        <w:t>step 17</w:t>
      </w:r>
      <w:r>
        <w:t xml:space="preserve">, you start the </w:t>
      </w:r>
      <w:proofErr w:type="spellStart"/>
      <w:r w:rsidRPr="000F04E1">
        <w:rPr>
          <w:rStyle w:val="CodeInTextPACKT"/>
        </w:rPr>
        <w:t>PSDirect</w:t>
      </w:r>
      <w:proofErr w:type="spellEnd"/>
      <w:r>
        <w:t xml:space="preserve"> VM on </w:t>
      </w:r>
      <w:r w:rsidRPr="000F04E1">
        <w:rPr>
          <w:rStyle w:val="CodeInTextPACKT"/>
        </w:rPr>
        <w:t>HV2</w:t>
      </w:r>
      <w:r>
        <w:t xml:space="preserve">. These </w:t>
      </w:r>
      <w:commentRangeStart w:id="483"/>
      <w:r>
        <w:t>three</w:t>
      </w:r>
      <w:commentRangeEnd w:id="483"/>
      <w:r w:rsidR="00C84C5C">
        <w:rPr>
          <w:rStyle w:val="CommentReference"/>
          <w:color w:val="auto"/>
        </w:rPr>
        <w:commentReference w:id="483"/>
      </w:r>
      <w:r>
        <w:t xml:space="preserve"> steps produce no console output. </w:t>
      </w:r>
    </w:p>
    <w:p w14:paraId="35B30163" w14:textId="200A03C4" w:rsidR="000F04E1" w:rsidRDefault="000F04E1" w:rsidP="00540755">
      <w:pPr>
        <w:pStyle w:val="NormalPACKT"/>
      </w:pPr>
      <w:r>
        <w:t xml:space="preserve">In </w:t>
      </w:r>
      <w:r w:rsidRPr="000F04E1">
        <w:rPr>
          <w:rStyle w:val="ItalicsPACKT"/>
        </w:rPr>
        <w:t>step 18</w:t>
      </w:r>
      <w:r>
        <w:t xml:space="preserve">, you check the status of the </w:t>
      </w:r>
      <w:proofErr w:type="spellStart"/>
      <w:r w:rsidRPr="000F04E1">
        <w:rPr>
          <w:rStyle w:val="CodeInTextPACKT"/>
        </w:rPr>
        <w:t>PSDirect</w:t>
      </w:r>
      <w:proofErr w:type="spellEnd"/>
      <w:r>
        <w:t xml:space="preserve"> VM on both Hyper-V hosts. This step generates the following output:</w:t>
      </w:r>
    </w:p>
    <w:p w14:paraId="3B3F2A6E" w14:textId="7BCCDC6F" w:rsidR="000F04E1" w:rsidRDefault="000F04E1" w:rsidP="000F04E1">
      <w:pPr>
        <w:pStyle w:val="FigurePACKT"/>
      </w:pPr>
      <w:r>
        <w:drawing>
          <wp:inline distT="0" distB="0" distL="0" distR="0" wp14:anchorId="7D317A98" wp14:editId="2D036BB9">
            <wp:extent cx="4178823" cy="13620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7093" cy="1368030"/>
                    </a:xfrm>
                    <a:prstGeom prst="rect">
                      <a:avLst/>
                    </a:prstGeom>
                  </pic:spPr>
                </pic:pic>
              </a:graphicData>
            </a:graphic>
          </wp:inline>
        </w:drawing>
      </w:r>
    </w:p>
    <w:p w14:paraId="5DA00DE2" w14:textId="0864D9F3" w:rsidR="000F04E1" w:rsidRDefault="000F04E1" w:rsidP="00E8777D">
      <w:pPr>
        <w:pStyle w:val="FigureCaptionPACKT"/>
      </w:pPr>
      <w:r>
        <w:t xml:space="preserve">Figure 12.63: Checking status of </w:t>
      </w:r>
      <w:proofErr w:type="spellStart"/>
      <w:r>
        <w:t>PSDirect</w:t>
      </w:r>
      <w:proofErr w:type="spellEnd"/>
      <w:r>
        <w:t xml:space="preserve"> VMs on HV1 and HV2</w:t>
      </w:r>
    </w:p>
    <w:p w14:paraId="60416FE4" w14:textId="7E37E191" w:rsidR="000F04E1" w:rsidRDefault="000F04E1" w:rsidP="000E1B15">
      <w:pPr>
        <w:pStyle w:val="LayoutInformationPACKT"/>
      </w:pPr>
      <w:r>
        <w:t>I</w:t>
      </w:r>
      <w:r w:rsidRPr="006D38BA">
        <w:t>nsert image B42024_</w:t>
      </w:r>
      <w:r>
        <w:t>12</w:t>
      </w:r>
      <w:r w:rsidRPr="006D38BA">
        <w:t>_</w:t>
      </w:r>
      <w:r>
        <w:t>63</w:t>
      </w:r>
      <w:r w:rsidRPr="006D38BA">
        <w:t>.png</w:t>
      </w:r>
    </w:p>
    <w:p w14:paraId="47F5BCB5" w14:textId="593EFAD3" w:rsidR="000F04E1" w:rsidRDefault="000F04E1" w:rsidP="00540755">
      <w:pPr>
        <w:pStyle w:val="NormalPACKT"/>
      </w:pPr>
      <w:r>
        <w:t xml:space="preserve">In </w:t>
      </w:r>
      <w:r w:rsidRPr="000F04E1">
        <w:rPr>
          <w:rStyle w:val="ItalicsPACKT"/>
        </w:rPr>
        <w:t>step 19</w:t>
      </w:r>
      <w:r>
        <w:t xml:space="preserve">, you remove the replication of the </w:t>
      </w:r>
      <w:proofErr w:type="spellStart"/>
      <w:r w:rsidRPr="00540FE0">
        <w:rPr>
          <w:rStyle w:val="CodeInTextPACKT"/>
        </w:rPr>
        <w:t>PSDirect</w:t>
      </w:r>
      <w:proofErr w:type="spellEnd"/>
      <w:r>
        <w:t xml:space="preserve"> VM from </w:t>
      </w:r>
      <w:r w:rsidRPr="000F04E1">
        <w:rPr>
          <w:rStyle w:val="CodeInTextPACKT"/>
        </w:rPr>
        <w:t>HV2</w:t>
      </w:r>
      <w:r w:rsidRPr="000F04E1">
        <w:t xml:space="preserve">. This step leaves the </w:t>
      </w:r>
      <w:proofErr w:type="spellStart"/>
      <w:r w:rsidRPr="000F04E1">
        <w:rPr>
          <w:rStyle w:val="CodeInTextPACKT"/>
        </w:rPr>
        <w:t>PSdirect</w:t>
      </w:r>
      <w:proofErr w:type="spellEnd"/>
      <w:r>
        <w:t xml:space="preserve"> VM running on </w:t>
      </w:r>
      <w:r w:rsidRPr="00540FE0">
        <w:rPr>
          <w:rStyle w:val="CodeInTextPACKT"/>
        </w:rPr>
        <w:t>HV2</w:t>
      </w:r>
      <w:r>
        <w:t xml:space="preserve">, although no longer replicating to another server. </w:t>
      </w:r>
      <w:commentRangeStart w:id="484"/>
      <w:r>
        <w:t xml:space="preserve">In </w:t>
      </w:r>
      <w:r w:rsidRPr="000F04E1">
        <w:rPr>
          <w:rStyle w:val="ItalicsPACKT"/>
        </w:rPr>
        <w:t>step 2</w:t>
      </w:r>
      <w:ins w:id="485" w:author="Thomas Lee" w:date="2021-05-19T15:00:00Z">
        <w:r w:rsidR="00194B07">
          <w:rPr>
            <w:rStyle w:val="ItalicsPACKT"/>
          </w:rPr>
          <w:t>1</w:t>
        </w:r>
      </w:ins>
      <w:del w:id="486" w:author="Thomas Lee" w:date="2021-05-19T15:00:00Z">
        <w:r w:rsidRPr="000F04E1" w:rsidDel="00194B07">
          <w:rPr>
            <w:rStyle w:val="ItalicsPACKT"/>
          </w:rPr>
          <w:delText>0</w:delText>
        </w:r>
      </w:del>
      <w:r>
        <w:t xml:space="preserve">, you move the </w:t>
      </w:r>
      <w:proofErr w:type="spellStart"/>
      <w:r w:rsidRPr="00540FE0">
        <w:rPr>
          <w:rStyle w:val="CodeInTextPACKT"/>
        </w:rPr>
        <w:t>PSDirect</w:t>
      </w:r>
      <w:proofErr w:type="spellEnd"/>
      <w:r>
        <w:t xml:space="preserve"> VM back to </w:t>
      </w:r>
      <w:r w:rsidRPr="000F04E1">
        <w:rPr>
          <w:rStyle w:val="CodeInTextPACKT"/>
        </w:rPr>
        <w:t>HV1</w:t>
      </w:r>
      <w:r>
        <w:t xml:space="preserve"> </w:t>
      </w:r>
      <w:commentRangeEnd w:id="484"/>
      <w:r w:rsidR="00B05CEA">
        <w:rPr>
          <w:rStyle w:val="CommentReference"/>
          <w:color w:val="auto"/>
        </w:rPr>
        <w:commentReference w:id="484"/>
      </w:r>
      <w:r>
        <w:t xml:space="preserve">to complete this recipe. </w:t>
      </w:r>
      <w:commentRangeStart w:id="487"/>
      <w:r>
        <w:t>These last two steps generate no console output.</w:t>
      </w:r>
      <w:commentRangeEnd w:id="487"/>
      <w:r w:rsidR="00165AA2">
        <w:rPr>
          <w:rStyle w:val="CommentReference"/>
          <w:color w:val="auto"/>
        </w:rPr>
        <w:commentReference w:id="487"/>
      </w:r>
    </w:p>
    <w:p w14:paraId="71C8E9F0" w14:textId="62A74D4D" w:rsidR="00C4498A" w:rsidRDefault="00C4498A" w:rsidP="00C4498A">
      <w:pPr>
        <w:pStyle w:val="Heading2"/>
      </w:pPr>
      <w:r>
        <w:t>There</w:t>
      </w:r>
      <w:r w:rsidR="002D7D95">
        <w:t>'</w:t>
      </w:r>
      <w:r>
        <w:t>s more...</w:t>
      </w:r>
    </w:p>
    <w:p w14:paraId="43C38EFA" w14:textId="45A6E0FD" w:rsidR="00C4498A" w:rsidRDefault="000F04E1" w:rsidP="00540755">
      <w:pPr>
        <w:pStyle w:val="NormalPACKT"/>
      </w:pPr>
      <w:r>
        <w:rPr>
          <w:lang w:val="en-GB"/>
        </w:rPr>
        <w:t xml:space="preserve">In </w:t>
      </w:r>
      <w:r w:rsidRPr="00540FE0">
        <w:rPr>
          <w:rStyle w:val="ItalicsPACKT"/>
        </w:rPr>
        <w:t>step 11</w:t>
      </w:r>
      <w:r>
        <w:rPr>
          <w:lang w:val="en-GB"/>
        </w:rPr>
        <w:t xml:space="preserve">, you view the two </w:t>
      </w:r>
      <w:proofErr w:type="spellStart"/>
      <w:r w:rsidRPr="00540FE0">
        <w:rPr>
          <w:rStyle w:val="CodeInTextPACKT"/>
        </w:rPr>
        <w:t>PSDirect</w:t>
      </w:r>
      <w:proofErr w:type="spellEnd"/>
      <w:r>
        <w:rPr>
          <w:lang w:val="en-GB"/>
        </w:rPr>
        <w:t xml:space="preserve"> VMs on </w:t>
      </w:r>
      <w:r w:rsidRPr="000F04E1">
        <w:rPr>
          <w:rStyle w:val="CodeInTextPACKT"/>
        </w:rPr>
        <w:t>HV2</w:t>
      </w:r>
      <w:r>
        <w:rPr>
          <w:lang w:val="en-GB"/>
        </w:rPr>
        <w:t xml:space="preserve">. The first is the VM that you are replicating from </w:t>
      </w:r>
      <w:r w:rsidRPr="000F04E1">
        <w:rPr>
          <w:rStyle w:val="CodeInTextPACKT"/>
        </w:rPr>
        <w:t>HV1</w:t>
      </w:r>
      <w:r>
        <w:rPr>
          <w:lang w:val="en-GB"/>
        </w:rPr>
        <w:t xml:space="preserve">. During this step, </w:t>
      </w:r>
      <w:proofErr w:type="spellStart"/>
      <w:r w:rsidRPr="000F04E1">
        <w:rPr>
          <w:rStyle w:val="CodeInTextPACKT"/>
        </w:rPr>
        <w:t>PSDirect</w:t>
      </w:r>
      <w:proofErr w:type="spellEnd"/>
      <w:r>
        <w:rPr>
          <w:lang w:val="en-GB"/>
        </w:rPr>
        <w:t xml:space="preserve"> is up and running on </w:t>
      </w:r>
      <w:r w:rsidRPr="000F04E1">
        <w:rPr>
          <w:rStyle w:val="CodeInTextPACKT"/>
        </w:rPr>
        <w:t>HV1</w:t>
      </w:r>
      <w:r>
        <w:rPr>
          <w:lang w:val="en-GB"/>
        </w:rPr>
        <w:t xml:space="preserve"> and replicating any changes to </w:t>
      </w:r>
      <w:r w:rsidRPr="000F04E1">
        <w:rPr>
          <w:rStyle w:val="CodeInTextPACKT"/>
        </w:rPr>
        <w:t>HV2</w:t>
      </w:r>
      <w:r>
        <w:rPr>
          <w:lang w:val="en-GB"/>
        </w:rPr>
        <w:t xml:space="preserve">. You see a separate test VM showing that the replica VM is up and running on </w:t>
      </w:r>
      <w:r w:rsidRPr="000F04E1">
        <w:rPr>
          <w:rStyle w:val="CodeInTextPACKT"/>
        </w:rPr>
        <w:t>HV2</w:t>
      </w:r>
      <w:r w:rsidRPr="000F04E1">
        <w:t>.</w:t>
      </w:r>
      <w:r>
        <w:t xml:space="preserve"> It is always </w:t>
      </w:r>
      <w:r w:rsidR="00540FE0">
        <w:t>good</w:t>
      </w:r>
      <w:r>
        <w:t xml:space="preserve"> to run a test failover after setting up replication to ensure the replication and </w:t>
      </w:r>
      <w:commentRangeStart w:id="488"/>
      <w:proofErr w:type="spellStart"/>
      <w:r>
        <w:t>failure</w:t>
      </w:r>
      <w:del w:id="489" w:author="Thomas Lee" w:date="2021-05-19T15:20:00Z">
        <w:r w:rsidDel="00527229">
          <w:delText xml:space="preserve"> </w:delText>
        </w:r>
      </w:del>
      <w:r>
        <w:t>over</w:t>
      </w:r>
      <w:proofErr w:type="spellEnd"/>
      <w:r>
        <w:t xml:space="preserve"> </w:t>
      </w:r>
      <w:commentRangeEnd w:id="488"/>
      <w:r w:rsidR="001D06E8">
        <w:rPr>
          <w:rStyle w:val="CommentReference"/>
          <w:color w:val="auto"/>
        </w:rPr>
        <w:commentReference w:id="488"/>
      </w:r>
      <w:r>
        <w:t>work as you wish.</w:t>
      </w:r>
    </w:p>
    <w:p w14:paraId="1F73EFA9" w14:textId="5F81E922" w:rsidR="000F04E1" w:rsidRDefault="000F04E1" w:rsidP="00540755">
      <w:pPr>
        <w:pStyle w:val="NormalPACKT"/>
        <w:rPr>
          <w:lang w:val="en-GB"/>
        </w:rPr>
      </w:pPr>
      <w:r>
        <w:t xml:space="preserve">In </w:t>
      </w:r>
      <w:r w:rsidRPr="000F04E1">
        <w:rPr>
          <w:rStyle w:val="ItalicsPACKT"/>
        </w:rPr>
        <w:t>step 18</w:t>
      </w:r>
      <w:r>
        <w:t xml:space="preserve">, you view the </w:t>
      </w:r>
      <w:proofErr w:type="spellStart"/>
      <w:r w:rsidRPr="00540FE0">
        <w:rPr>
          <w:rStyle w:val="CodeInTextPACKT"/>
        </w:rPr>
        <w:t>PSDirect</w:t>
      </w:r>
      <w:proofErr w:type="spellEnd"/>
      <w:r>
        <w:t xml:space="preserve"> VM status on both your Hyper-V hosts. As you can see in the output from this step, </w:t>
      </w:r>
      <w:ins w:id="490" w:author="Lucy Wan" w:date="2021-04-21T12:52:00Z">
        <w:r w:rsidR="00A1242D" w:rsidRPr="00A1242D">
          <w:rPr>
            <w:i/>
            <w:iCs/>
          </w:rPr>
          <w:t>Figure 12.63</w:t>
        </w:r>
        <w:r w:rsidR="00A1242D">
          <w:t xml:space="preserve">, </w:t>
        </w:r>
      </w:ins>
      <w:r>
        <w:t xml:space="preserve">the </w:t>
      </w:r>
      <w:proofErr w:type="spellStart"/>
      <w:r w:rsidRPr="00540FE0">
        <w:rPr>
          <w:rStyle w:val="CodeInTextPACKT"/>
        </w:rPr>
        <w:t>PSDir</w:t>
      </w:r>
      <w:r w:rsidR="00540FE0" w:rsidRPr="00540FE0">
        <w:rPr>
          <w:rStyle w:val="CodeInTextPACKT"/>
        </w:rPr>
        <w:t>e</w:t>
      </w:r>
      <w:r w:rsidRPr="00540FE0">
        <w:rPr>
          <w:rStyle w:val="CodeInTextPACKT"/>
        </w:rPr>
        <w:t>ct</w:t>
      </w:r>
      <w:proofErr w:type="spellEnd"/>
      <w:r>
        <w:t xml:space="preserve"> VM is up and running on </w:t>
      </w:r>
      <w:r w:rsidRPr="000F04E1">
        <w:rPr>
          <w:rStyle w:val="CodeInTextPACKT"/>
        </w:rPr>
        <w:t>HV2</w:t>
      </w:r>
      <w:r>
        <w:t xml:space="preserve">. On </w:t>
      </w:r>
      <w:r w:rsidRPr="000F04E1">
        <w:rPr>
          <w:rStyle w:val="CodeInTextPACKT"/>
        </w:rPr>
        <w:t>HV1</w:t>
      </w:r>
      <w:r>
        <w:t xml:space="preserve">, you still have an (older) copy of the VM. With the VM failed over (and running) on </w:t>
      </w:r>
      <w:r w:rsidRPr="000F04E1">
        <w:rPr>
          <w:rStyle w:val="CodeInTextPACKT"/>
        </w:rPr>
        <w:t>HV2</w:t>
      </w:r>
      <w:r w:rsidRPr="00E20B70">
        <w:t xml:space="preserve">, </w:t>
      </w:r>
      <w:r>
        <w:t>you c</w:t>
      </w:r>
      <w:ins w:id="491" w:author="Lucy Wan" w:date="2021-04-21T13:56:00Z">
        <w:r w:rsidR="000D15FF">
          <w:t>an</w:t>
        </w:r>
      </w:ins>
      <w:del w:id="492" w:author="Lucy Wan" w:date="2021-04-21T13:56:00Z">
        <w:r w:rsidDel="000D15FF">
          <w:delText>ould</w:delText>
        </w:r>
      </w:del>
      <w:r>
        <w:t xml:space="preserve"> now </w:t>
      </w:r>
      <w:del w:id="493" w:author="Lucy Wan" w:date="2021-04-21T12:52:00Z">
        <w:r w:rsidDel="00B87239">
          <w:delText xml:space="preserve">either </w:delText>
        </w:r>
      </w:del>
      <w:r>
        <w:t xml:space="preserve">reverse the replication (that is, begin replication back to </w:t>
      </w:r>
      <w:r w:rsidRPr="000F04E1">
        <w:rPr>
          <w:rStyle w:val="CodeInTextPACKT"/>
        </w:rPr>
        <w:t>HV1</w:t>
      </w:r>
      <w:r w:rsidRPr="009172D2">
        <w:t xml:space="preserve"> </w:t>
      </w:r>
      <w:r>
        <w:t xml:space="preserve">from </w:t>
      </w:r>
      <w:r w:rsidRPr="000F04E1">
        <w:rPr>
          <w:rStyle w:val="CodeInTextPACKT"/>
        </w:rPr>
        <w:t>HV2</w:t>
      </w:r>
      <w:r>
        <w:t xml:space="preserve"> for this VM). Or, as you do here, you can remove the VM from </w:t>
      </w:r>
      <w:r w:rsidRPr="000F04E1">
        <w:rPr>
          <w:rStyle w:val="CodeInTextPACKT"/>
        </w:rPr>
        <w:lastRenderedPageBreak/>
        <w:t>HV1</w:t>
      </w:r>
      <w:r w:rsidRPr="00C75BFD">
        <w:t xml:space="preserve">, </w:t>
      </w:r>
      <w:r>
        <w:t xml:space="preserve">which allows you to move this VM back to </w:t>
      </w:r>
      <w:r w:rsidRPr="000F04E1">
        <w:rPr>
          <w:rStyle w:val="CodeInTextPACKT"/>
        </w:rPr>
        <w:t>HV1</w:t>
      </w:r>
      <w:r>
        <w:t xml:space="preserve"> as you do in </w:t>
      </w:r>
      <w:r w:rsidRPr="000F04E1">
        <w:rPr>
          <w:rStyle w:val="ItalicsPACKT"/>
        </w:rPr>
        <w:t>step 2</w:t>
      </w:r>
      <w:ins w:id="494" w:author="Lucy Wan" w:date="2021-04-21T14:46:00Z">
        <w:r w:rsidR="00576B9F">
          <w:rPr>
            <w:rStyle w:val="ItalicsPACKT"/>
          </w:rPr>
          <w:t>1</w:t>
        </w:r>
      </w:ins>
      <w:del w:id="495" w:author="Lucy Wan" w:date="2021-04-21T14:46:00Z">
        <w:r w:rsidRPr="000F04E1" w:rsidDel="00576B9F">
          <w:rPr>
            <w:rStyle w:val="ItalicsPACKT"/>
          </w:rPr>
          <w:delText>0</w:delText>
        </w:r>
      </w:del>
      <w:r>
        <w:t xml:space="preserve">, which completes this recipe. </w:t>
      </w:r>
    </w:p>
    <w:p w14:paraId="10E5C5D6" w14:textId="198BFAE5" w:rsidR="00F157F0" w:rsidRPr="009D0F10" w:rsidRDefault="00F157F0" w:rsidP="00F157F0">
      <w:pPr>
        <w:pStyle w:val="Heading1"/>
        <w:tabs>
          <w:tab w:val="left" w:pos="0"/>
        </w:tabs>
      </w:pPr>
      <w:r>
        <w:rPr>
          <w:lang w:val="en-US"/>
        </w:rPr>
        <w:t xml:space="preserve">Managing VM </w:t>
      </w:r>
      <w:r w:rsidR="009F4448">
        <w:rPr>
          <w:lang w:val="en-US"/>
        </w:rPr>
        <w:t>c</w:t>
      </w:r>
      <w:r>
        <w:rPr>
          <w:lang w:val="en-US"/>
        </w:rPr>
        <w:t>heckpoints</w:t>
      </w:r>
    </w:p>
    <w:p w14:paraId="328E3AB9" w14:textId="7FE57299" w:rsidR="00D00587" w:rsidRDefault="00D00587" w:rsidP="00540755">
      <w:pPr>
        <w:pStyle w:val="NormalPACKT"/>
      </w:pPr>
      <w:r w:rsidRPr="00D00587">
        <w:t>With Hyper-V in Server 20</w:t>
      </w:r>
      <w:r w:rsidR="000510D4">
        <w:t>22</w:t>
      </w:r>
      <w:r w:rsidRPr="00D00587">
        <w:t>, a checkpoint captures the state of a VM into a restore point.</w:t>
      </w:r>
      <w:r>
        <w:t xml:space="preserve"> </w:t>
      </w:r>
      <w:r w:rsidRPr="00D00587">
        <w:t>Hyper-V then enables you to roll back a VM to a checkpoint. Windows Server 2008</w:t>
      </w:r>
      <w:r w:rsidR="002D7D95">
        <w:t>'</w:t>
      </w:r>
      <w:r w:rsidRPr="00D00587">
        <w:t>s</w:t>
      </w:r>
      <w:r>
        <w:t xml:space="preserve"> </w:t>
      </w:r>
      <w:r w:rsidRPr="00D00587">
        <w:t>version of Hyper-V provided this feature. With Server 2008, these restore points were called</w:t>
      </w:r>
      <w:r>
        <w:t xml:space="preserve"> </w:t>
      </w:r>
      <w:r w:rsidRPr="00D00587">
        <w:t>snapshots.</w:t>
      </w:r>
    </w:p>
    <w:p w14:paraId="04F268A7" w14:textId="1CFD8022" w:rsidR="00D00587" w:rsidRDefault="00D00587" w:rsidP="00540755">
      <w:pPr>
        <w:pStyle w:val="NormalPACKT"/>
      </w:pPr>
      <w:r w:rsidRPr="00D00587">
        <w:t xml:space="preserve">With Server 2012, Microsoft changed the name to </w:t>
      </w:r>
      <w:r w:rsidR="002D7D95">
        <w:t>"</w:t>
      </w:r>
      <w:r w:rsidRPr="00D00587">
        <w:t>checkpoint</w:t>
      </w:r>
      <w:r w:rsidR="002D7D95">
        <w:t>"</w:t>
      </w:r>
      <w:r w:rsidRPr="00D00587">
        <w:t xml:space="preserve">. This </w:t>
      </w:r>
      <w:r w:rsidR="000510D4">
        <w:t xml:space="preserve">change of terminology was then </w:t>
      </w:r>
      <w:r w:rsidRPr="00D00587">
        <w:t>consistent with System Center and avoided confusion with respect to the Volume Shadow</w:t>
      </w:r>
      <w:r>
        <w:t xml:space="preserve"> </w:t>
      </w:r>
      <w:r w:rsidRPr="00D00587">
        <w:t xml:space="preserve">Copy Service (VSS) snapshots used by </w:t>
      </w:r>
      <w:r w:rsidR="000510D4">
        <w:t xml:space="preserve">many </w:t>
      </w:r>
      <w:r w:rsidRPr="00D00587">
        <w:t>backup systems. Whilst the Hyper-V team did</w:t>
      </w:r>
      <w:r>
        <w:t xml:space="preserve"> </w:t>
      </w:r>
      <w:r w:rsidRPr="00D00587">
        <w:t xml:space="preserve">change the terminology, some of the cmdlet names remain unchanged. </w:t>
      </w:r>
      <w:ins w:id="496" w:author="Lucy Wan" w:date="2021-04-21T13:58:00Z">
        <w:r w:rsidR="000052F6">
          <w:t>Fo</w:t>
        </w:r>
      </w:ins>
      <w:ins w:id="497" w:author="Lucy Wan" w:date="2021-04-21T13:59:00Z">
        <w:r w:rsidR="000052F6">
          <w:t xml:space="preserve">r instance, </w:t>
        </w:r>
      </w:ins>
      <w:del w:id="498" w:author="Lucy Wan" w:date="2021-04-21T13:59:00Z">
        <w:r w:rsidRPr="00D00587" w:rsidDel="000052F6">
          <w:delText>T</w:delText>
        </w:r>
      </w:del>
      <w:ins w:id="499" w:author="Lucy Wan" w:date="2021-04-21T13:59:00Z">
        <w:r w:rsidR="000052F6">
          <w:t>t</w:t>
        </w:r>
      </w:ins>
      <w:r w:rsidRPr="00D00587">
        <w:t>o restore a VM to a</w:t>
      </w:r>
      <w:r>
        <w:t xml:space="preserve"> </w:t>
      </w:r>
      <w:r w:rsidRPr="00D00587">
        <w:t xml:space="preserve">checkpoint, you use the </w:t>
      </w:r>
      <w:r w:rsidRPr="000052F6">
        <w:rPr>
          <w:rStyle w:val="CodeInTextPACKT"/>
        </w:rPr>
        <w:t>Restore-</w:t>
      </w:r>
      <w:proofErr w:type="spellStart"/>
      <w:r w:rsidRPr="000052F6">
        <w:rPr>
          <w:rStyle w:val="CodeInTextPACKT"/>
        </w:rPr>
        <w:t>VMSnapShot</w:t>
      </w:r>
      <w:proofErr w:type="spellEnd"/>
      <w:r w:rsidRPr="00D00587">
        <w:t xml:space="preserve"> cmdlet.</w:t>
      </w:r>
    </w:p>
    <w:p w14:paraId="6B632165" w14:textId="3104D6BA" w:rsidR="00D00587" w:rsidRDefault="00D00587" w:rsidP="00540755">
      <w:pPr>
        <w:pStyle w:val="NormalPACKT"/>
      </w:pPr>
      <w:r w:rsidRPr="00D00587">
        <w:t xml:space="preserve">When you create a checkpoint, Hyper-V temporarily pauses the VM. </w:t>
      </w:r>
      <w:r w:rsidR="000510D4">
        <w:t xml:space="preserve">Hyper-V </w:t>
      </w:r>
      <w:r w:rsidRPr="00D00587">
        <w:t>creates a new</w:t>
      </w:r>
      <w:r>
        <w:t xml:space="preserve"> </w:t>
      </w:r>
      <w:r w:rsidRPr="00D00587">
        <w:t>differencing disk (AVHD). Hyper-V then resumes the VM</w:t>
      </w:r>
      <w:r w:rsidR="000510D4">
        <w:t>,</w:t>
      </w:r>
      <w:r w:rsidRPr="00D00587">
        <w:t xml:space="preserve"> which writes all data to the</w:t>
      </w:r>
      <w:r>
        <w:t xml:space="preserve"> </w:t>
      </w:r>
      <w:r w:rsidRPr="00D00587">
        <w:t>differencing disk. You can create a variety of checkpoints for a VM.</w:t>
      </w:r>
      <w:r>
        <w:t xml:space="preserve">  </w:t>
      </w:r>
    </w:p>
    <w:p w14:paraId="2D3ABEED" w14:textId="1896EE58" w:rsidR="00D00587" w:rsidRDefault="00D00587" w:rsidP="00540755">
      <w:pPr>
        <w:pStyle w:val="NormalPACKT"/>
      </w:pPr>
      <w:r w:rsidRPr="00D00587">
        <w:t xml:space="preserve">Checkpoints are </w:t>
      </w:r>
      <w:r w:rsidR="000510D4">
        <w:t>excellen</w:t>
      </w:r>
      <w:r w:rsidRPr="00D00587">
        <w:t xml:space="preserve">t for a variety of scenarios. </w:t>
      </w:r>
      <w:ins w:id="500" w:author="Lucy Wan" w:date="2021-04-21T13:59:00Z">
        <w:r w:rsidR="00A252E3">
          <w:t>They</w:t>
        </w:r>
      </w:ins>
      <w:del w:id="501" w:author="Lucy Wan" w:date="2021-04-21T13:59:00Z">
        <w:r w:rsidRPr="00D00587" w:rsidDel="00A252E3">
          <w:delText>It</w:delText>
        </w:r>
      </w:del>
      <w:r w:rsidRPr="00D00587">
        <w:t xml:space="preserve"> can be </w:t>
      </w:r>
      <w:r w:rsidR="000510D4">
        <w:t>helpful in</w:t>
      </w:r>
      <w:r w:rsidRPr="00D00587">
        <w:t xml:space="preserve"> troubleshooting.</w:t>
      </w:r>
      <w:ins w:id="502" w:author="Lucy Wan" w:date="2021-04-21T14:00:00Z">
        <w:r w:rsidR="008B2C00">
          <w:t xml:space="preserve"> You can</w:t>
        </w:r>
      </w:ins>
      <w:r w:rsidRPr="00D00587">
        <w:t xml:space="preserve"> </w:t>
      </w:r>
      <w:del w:id="503" w:author="Lucy Wan" w:date="2021-04-21T14:00:00Z">
        <w:r w:rsidRPr="00D00587" w:rsidDel="008B2C00">
          <w:delText>G</w:delText>
        </w:r>
      </w:del>
      <w:ins w:id="504" w:author="Lucy Wan" w:date="2021-04-21T14:00:00Z">
        <w:r w:rsidR="008B2C00">
          <w:t>g</w:t>
        </w:r>
      </w:ins>
      <w:r w:rsidRPr="00D00587">
        <w:t>et the</w:t>
      </w:r>
      <w:r>
        <w:t xml:space="preserve"> </w:t>
      </w:r>
      <w:r w:rsidRPr="00D00587">
        <w:t>VM to the point where some bug is triggered</w:t>
      </w:r>
      <w:r w:rsidR="000510D4">
        <w:t xml:space="preserve"> and</w:t>
      </w:r>
      <w:r w:rsidRPr="00D00587">
        <w:t xml:space="preserve"> take a checkpoint. Then </w:t>
      </w:r>
      <w:r w:rsidR="000510D4">
        <w:t xml:space="preserve">you can </w:t>
      </w:r>
      <w:r w:rsidRPr="00D00587">
        <w:t>try a fix—if it doesn</w:t>
      </w:r>
      <w:r w:rsidR="002D7D95">
        <w:t>'</w:t>
      </w:r>
      <w:r w:rsidRPr="00D00587">
        <w:t>t</w:t>
      </w:r>
      <w:r>
        <w:t xml:space="preserve"> </w:t>
      </w:r>
      <w:r w:rsidRPr="00D00587">
        <w:t>work, you can just roll</w:t>
      </w:r>
      <w:r w:rsidR="000510D4">
        <w:t xml:space="preserve"> the VM</w:t>
      </w:r>
      <w:r w:rsidRPr="00D00587">
        <w:t xml:space="preserve"> back to the checkpoint and try some other fix. Checkpoints are also</w:t>
      </w:r>
      <w:r>
        <w:t xml:space="preserve"> </w:t>
      </w:r>
      <w:r w:rsidR="000510D4">
        <w:t>help</w:t>
      </w:r>
      <w:r w:rsidRPr="00D00587">
        <w:t xml:space="preserve">ful for training. You could create a VM </w:t>
      </w:r>
      <w:r w:rsidR="000510D4">
        <w:t xml:space="preserve">in which you perform all the lab exercise steps and </w:t>
      </w:r>
      <w:r w:rsidRPr="00D00587">
        <w:t>create a checkpoint after each</w:t>
      </w:r>
      <w:r>
        <w:t xml:space="preserve"> </w:t>
      </w:r>
      <w:r w:rsidRPr="00D00587">
        <w:t>successful lab. That way, the student can make a mistake in a lab</w:t>
      </w:r>
      <w:r w:rsidR="000510D4">
        <w:t xml:space="preserve"> exercise </w:t>
      </w:r>
      <w:r w:rsidRPr="00D00587">
        <w:t>and skip forward to a</w:t>
      </w:r>
      <w:r>
        <w:t xml:space="preserve"> </w:t>
      </w:r>
      <w:r w:rsidRPr="00D00587">
        <w:t xml:space="preserve">later checkpoint </w:t>
      </w:r>
      <w:r w:rsidR="000510D4">
        <w:t xml:space="preserve">to </w:t>
      </w:r>
      <w:r w:rsidRPr="00D00587">
        <w:t>carry on.</w:t>
      </w:r>
      <w:r>
        <w:t xml:space="preserve"> </w:t>
      </w:r>
    </w:p>
    <w:p w14:paraId="1A984F0A" w14:textId="052691D4" w:rsidR="00D00587" w:rsidRDefault="00D00587" w:rsidP="00540755">
      <w:pPr>
        <w:pStyle w:val="NormalPACKT"/>
      </w:pPr>
      <w:r w:rsidRPr="00D00587">
        <w:t xml:space="preserve">Using checkpoints in production is a different matter. </w:t>
      </w:r>
      <w:commentRangeStart w:id="505"/>
      <w:r w:rsidRPr="00D00587">
        <w:t>In general, you should avoid using</w:t>
      </w:r>
      <w:r>
        <w:t xml:space="preserve"> </w:t>
      </w:r>
      <w:r w:rsidRPr="00D00587">
        <w:t xml:space="preserve">checkpoints on your production systems for </w:t>
      </w:r>
      <w:r w:rsidR="000510D4">
        <w:t>several</w:t>
      </w:r>
      <w:r w:rsidRPr="00D00587">
        <w:t xml:space="preserve"> reasons. </w:t>
      </w:r>
      <w:commentRangeEnd w:id="505"/>
      <w:r w:rsidR="00670C9D">
        <w:rPr>
          <w:rStyle w:val="CommentReference"/>
        </w:rPr>
        <w:commentReference w:id="505"/>
      </w:r>
      <w:r w:rsidRPr="00D00587">
        <w:t>If your servers use any</w:t>
      </w:r>
      <w:r>
        <w:t xml:space="preserve"> </w:t>
      </w:r>
      <w:r w:rsidR="000510D4">
        <w:t xml:space="preserve">type </w:t>
      </w:r>
      <w:r w:rsidRPr="00D00587">
        <w:t>of replication or transaction</w:t>
      </w:r>
      <w:r w:rsidR="000510D4">
        <w:t>-b</w:t>
      </w:r>
      <w:r w:rsidRPr="00D00587">
        <w:t xml:space="preserve">ased applications, the impact of </w:t>
      </w:r>
      <w:r w:rsidR="000510D4">
        <w:t xml:space="preserve">rolling back a VM to </w:t>
      </w:r>
      <w:r w:rsidRPr="00D00587">
        <w:t>an</w:t>
      </w:r>
      <w:r>
        <w:t xml:space="preserve"> </w:t>
      </w:r>
      <w:r w:rsidRPr="00D00587">
        <w:t xml:space="preserve">earlier time can </w:t>
      </w:r>
      <w:del w:id="506" w:author="Thomas Lee" w:date="2021-05-19T15:21:00Z">
        <w:r w:rsidRPr="00D00587" w:rsidDel="00527229">
          <w:delText xml:space="preserve">be </w:delText>
        </w:r>
      </w:del>
      <w:r w:rsidR="000510D4">
        <w:t>lead to issues</w:t>
      </w:r>
      <w:r w:rsidRPr="00D00587">
        <w:t>. Since checkpoints rely on differencing disks that feature constantly</w:t>
      </w:r>
      <w:r>
        <w:t xml:space="preserve"> </w:t>
      </w:r>
      <w:r w:rsidRPr="00D00587">
        <w:t xml:space="preserve">growing physical disk files, </w:t>
      </w:r>
      <w:r w:rsidR="000510D4">
        <w:t xml:space="preserve">using </w:t>
      </w:r>
      <w:r w:rsidRPr="00D00587">
        <w:t xml:space="preserve">checkpoints can </w:t>
      </w:r>
      <w:r w:rsidR="000510D4">
        <w:t xml:space="preserve">also </w:t>
      </w:r>
      <w:r w:rsidRPr="00D00587">
        <w:t>result in poor performance.</w:t>
      </w:r>
    </w:p>
    <w:p w14:paraId="59E3668D" w14:textId="27718B99" w:rsidR="00F157F0" w:rsidRPr="00D00587" w:rsidRDefault="00D00587" w:rsidP="00540755">
      <w:pPr>
        <w:pStyle w:val="NormalPACKT"/>
      </w:pPr>
      <w:r w:rsidRPr="00D00587">
        <w:t xml:space="preserve">In this recipe, you create a snapshot of </w:t>
      </w:r>
      <w:r w:rsidR="00E85C19">
        <w:t xml:space="preserve">the </w:t>
      </w:r>
      <w:proofErr w:type="spellStart"/>
      <w:r w:rsidR="00E85C19" w:rsidRPr="000510D4">
        <w:rPr>
          <w:rStyle w:val="CodeInTextPACKT"/>
        </w:rPr>
        <w:t>PSDirect</w:t>
      </w:r>
      <w:proofErr w:type="spellEnd"/>
      <w:r w:rsidR="00E85C19">
        <w:t xml:space="preserve"> </w:t>
      </w:r>
      <w:r w:rsidR="000510D4">
        <w:t>VM</w:t>
      </w:r>
      <w:r w:rsidRPr="00D00587">
        <w:t>,</w:t>
      </w:r>
      <w:r w:rsidR="000510D4">
        <w:t xml:space="preserve"> and</w:t>
      </w:r>
      <w:r w:rsidRPr="00D00587">
        <w:t xml:space="preserve"> then you create a file</w:t>
      </w:r>
      <w:r w:rsidR="00E85C19">
        <w:t xml:space="preserve"> inside the VM</w:t>
      </w:r>
      <w:r w:rsidRPr="00D00587">
        <w:t>. You take a further</w:t>
      </w:r>
      <w:r>
        <w:t xml:space="preserve"> </w:t>
      </w:r>
      <w:r w:rsidRPr="00D00587">
        <w:t>checkpoint and create a second file. Then you revert to the first snapshot, observing</w:t>
      </w:r>
      <w:r>
        <w:t xml:space="preserve"> </w:t>
      </w:r>
      <w:r w:rsidRPr="00D00587">
        <w:t>that there are no files created. Then you roll forward to the second snapshot to see that the</w:t>
      </w:r>
      <w:r>
        <w:t xml:space="preserve"> </w:t>
      </w:r>
      <w:r w:rsidRPr="00D00587">
        <w:t xml:space="preserve">first file is there but not the second (because you created the second file after </w:t>
      </w:r>
      <w:r w:rsidR="000510D4">
        <w:t xml:space="preserve">taking </w:t>
      </w:r>
      <w:r w:rsidRPr="00D00587">
        <w:t>the snapshot</w:t>
      </w:r>
      <w:ins w:id="507" w:author="Lucy Wan" w:date="2021-04-21T14:01:00Z">
        <w:r w:rsidR="006D34BB">
          <w:t>)</w:t>
        </w:r>
      </w:ins>
      <w:r w:rsidRPr="00D00587">
        <w:t>. Then you remove all the snapshots. After each checkpoint operation, you</w:t>
      </w:r>
      <w:r>
        <w:t xml:space="preserve"> </w:t>
      </w:r>
      <w:r w:rsidRPr="00D00587">
        <w:t xml:space="preserve">observe the VHDX and AVHD files </w:t>
      </w:r>
      <w:r w:rsidR="000510D4">
        <w:t>that</w:t>
      </w:r>
      <w:r w:rsidRPr="00D00587">
        <w:t xml:space="preserve"> </w:t>
      </w:r>
      <w:r w:rsidR="000510D4">
        <w:t xml:space="preserve">Hyper-V uses in the </w:t>
      </w:r>
      <w:proofErr w:type="spellStart"/>
      <w:r w:rsidR="00E85C19" w:rsidRPr="00E85C19">
        <w:rPr>
          <w:rStyle w:val="CodeInTextPACKT"/>
        </w:rPr>
        <w:t>PSDirect</w:t>
      </w:r>
      <w:proofErr w:type="spellEnd"/>
      <w:r w:rsidR="00E85C19">
        <w:t xml:space="preserve"> VM</w:t>
      </w:r>
      <w:r w:rsidRPr="00D00587">
        <w:t>.</w:t>
      </w:r>
    </w:p>
    <w:p w14:paraId="03E217D4" w14:textId="7356FB1D" w:rsidR="00F157F0" w:rsidRDefault="00F157F0" w:rsidP="00F157F0">
      <w:pPr>
        <w:pStyle w:val="Heading2"/>
        <w:tabs>
          <w:tab w:val="left" w:pos="0"/>
        </w:tabs>
      </w:pPr>
      <w:r>
        <w:lastRenderedPageBreak/>
        <w:t xml:space="preserve">Getting </w:t>
      </w:r>
      <w:r w:rsidR="008B239E">
        <w:t>r</w:t>
      </w:r>
      <w:r>
        <w:t>eady</w:t>
      </w:r>
    </w:p>
    <w:p w14:paraId="6D2F3FAC" w14:textId="77CF1015" w:rsidR="00EF6F24" w:rsidRDefault="00EF6F24" w:rsidP="00540755">
      <w:pPr>
        <w:pStyle w:val="NormalPACKT"/>
      </w:pPr>
      <w:r>
        <w:t xml:space="preserve">You run this </w:t>
      </w:r>
      <w:r w:rsidRPr="00EF6F24">
        <w:t>recipe</w:t>
      </w:r>
      <w:r>
        <w:t xml:space="preserve"> </w:t>
      </w:r>
      <w:r w:rsidRPr="00EF6F24">
        <w:t xml:space="preserve">on </w:t>
      </w:r>
      <w:r w:rsidRPr="00EF6F24">
        <w:rPr>
          <w:rStyle w:val="CodeInTextPACKT"/>
        </w:rPr>
        <w:t>HV1</w:t>
      </w:r>
      <w:r w:rsidRPr="008B239E">
        <w:t xml:space="preserve">. </w:t>
      </w:r>
      <w:r w:rsidRPr="00EF6F24">
        <w:t xml:space="preserve">This recipe makes use of the </w:t>
      </w:r>
      <w:proofErr w:type="spellStart"/>
      <w:r w:rsidRPr="00EF6F24">
        <w:rPr>
          <w:rStyle w:val="CodeInTextPACKT"/>
        </w:rPr>
        <w:t>PSDirect</w:t>
      </w:r>
      <w:proofErr w:type="spellEnd"/>
      <w:r w:rsidRPr="00EF6F24">
        <w:t xml:space="preserve"> VM </w:t>
      </w:r>
      <w:r>
        <w:t xml:space="preserve">that </w:t>
      </w:r>
      <w:r w:rsidRPr="00EF6F24">
        <w:t>you created and used earlier in</w:t>
      </w:r>
      <w:r>
        <w:t xml:space="preserve"> </w:t>
      </w:r>
      <w:r w:rsidRPr="00EF6F24">
        <w:t>this chapter. Depending on</w:t>
      </w:r>
      <w:r>
        <w:t xml:space="preserve"> </w:t>
      </w:r>
      <w:r w:rsidRPr="00EF6F24">
        <w:t xml:space="preserve">which other recipes you have run from this chapter, the virtual disks may be in </w:t>
      </w:r>
      <w:r>
        <w:t xml:space="preserve">different </w:t>
      </w:r>
      <w:r w:rsidRPr="00EF6F24">
        <w:t>folder</w:t>
      </w:r>
      <w:r>
        <w:t>s</w:t>
      </w:r>
      <w:r w:rsidRPr="00EF6F24">
        <w:t>, but the recipe copes with the disk files in any folder known to Hyper-V</w:t>
      </w:r>
      <w:r>
        <w:t>.</w:t>
      </w:r>
    </w:p>
    <w:p w14:paraId="321DF6E6" w14:textId="5DA8E439" w:rsidR="00F157F0" w:rsidRDefault="00F157F0" w:rsidP="00F157F0">
      <w:pPr>
        <w:pStyle w:val="Heading2"/>
        <w:tabs>
          <w:tab w:val="left" w:pos="0"/>
        </w:tabs>
      </w:pPr>
      <w:r>
        <w:t>How to do it...</w:t>
      </w:r>
    </w:p>
    <w:p w14:paraId="0F86D524" w14:textId="508C087F" w:rsidR="00EF6F24" w:rsidRPr="00EF6F24" w:rsidRDefault="00EF6F24" w:rsidP="00EF6F24">
      <w:pPr>
        <w:pStyle w:val="NumberedBulletPACKT"/>
        <w:numPr>
          <w:ilvl w:val="0"/>
          <w:numId w:val="49"/>
        </w:numPr>
        <w:ind w:hanging="505"/>
        <w:rPr>
          <w:rStyle w:val="CodeInTextPACKT"/>
          <w:rFonts w:ascii="Times New Roman" w:hAnsi="Times New Roman"/>
          <w:color w:val="000000"/>
          <w:sz w:val="22"/>
          <w:szCs w:val="24"/>
        </w:rPr>
      </w:pPr>
      <w:r w:rsidRPr="00EF6F24">
        <w:t>Creating credentials for </w:t>
      </w:r>
      <w:proofErr w:type="spellStart"/>
      <w:r w:rsidRPr="00EF6F24">
        <w:rPr>
          <w:rStyle w:val="CodeInTextPACKT"/>
        </w:rPr>
        <w:t>PSDirect</w:t>
      </w:r>
      <w:proofErr w:type="spellEnd"/>
    </w:p>
    <w:p w14:paraId="272EDF68" w14:textId="77777777" w:rsidR="00EF6F24" w:rsidRPr="00EF6F24" w:rsidRDefault="00EF6F24" w:rsidP="00540755">
      <w:pPr>
        <w:pStyle w:val="CodePACKT"/>
      </w:pPr>
    </w:p>
    <w:p w14:paraId="42AB8278" w14:textId="1AA43B84" w:rsidR="00EF6F24" w:rsidRPr="00EF6F24" w:rsidRDefault="00EF6F24" w:rsidP="00540755">
      <w:pPr>
        <w:pStyle w:val="CodePACKT"/>
      </w:pPr>
      <w:r w:rsidRPr="00EF6F24">
        <w:t>$</w:t>
      </w:r>
      <w:proofErr w:type="spellStart"/>
      <w:r w:rsidRPr="00EF6F24">
        <w:t>RKAn</w:t>
      </w:r>
      <w:proofErr w:type="spellEnd"/>
      <w:r w:rsidRPr="00EF6F24">
        <w:t> = </w:t>
      </w:r>
      <w:r w:rsidR="002D7D95">
        <w:t>'</w:t>
      </w:r>
      <w:r w:rsidRPr="00EF6F24">
        <w:t>Wolf\Administrator</w:t>
      </w:r>
      <w:r w:rsidR="002D7D95">
        <w:t>'</w:t>
      </w:r>
    </w:p>
    <w:p w14:paraId="48B91EDE" w14:textId="1347271E" w:rsidR="00EF6F24" w:rsidRPr="00EF6F24" w:rsidRDefault="00EF6F24" w:rsidP="00540755">
      <w:pPr>
        <w:pStyle w:val="CodePACKT"/>
      </w:pPr>
      <w:r w:rsidRPr="00EF6F24">
        <w:t>$PS   = </w:t>
      </w:r>
      <w:r w:rsidR="002D7D95">
        <w:t>'</w:t>
      </w:r>
      <w:r w:rsidRPr="00EF6F24">
        <w:t>Pa$$w0rd</w:t>
      </w:r>
      <w:r w:rsidR="002D7D95">
        <w:t>'</w:t>
      </w:r>
    </w:p>
    <w:p w14:paraId="00E20C5C" w14:textId="77777777" w:rsidR="00EF6F24" w:rsidRPr="00EF6F24" w:rsidRDefault="00EF6F24" w:rsidP="00540755">
      <w:pPr>
        <w:pStyle w:val="CodePACKT"/>
      </w:pPr>
      <w:r w:rsidRPr="00EF6F24">
        <w:t>$RKP  = </w:t>
      </w:r>
      <w:proofErr w:type="spellStart"/>
      <w:r w:rsidRPr="00EF6F24">
        <w:t>ConvertTo-SecureString</w:t>
      </w:r>
      <w:proofErr w:type="spellEnd"/>
      <w:r w:rsidRPr="00EF6F24">
        <w:t> -String $PS -</w:t>
      </w:r>
      <w:proofErr w:type="spellStart"/>
      <w:r w:rsidRPr="00EF6F24">
        <w:t>AsPlainText</w:t>
      </w:r>
      <w:proofErr w:type="spellEnd"/>
      <w:r w:rsidRPr="00EF6F24">
        <w:t> -Force</w:t>
      </w:r>
    </w:p>
    <w:p w14:paraId="7B00D380" w14:textId="5508A2BB" w:rsidR="00EF6F24" w:rsidRPr="00EF6F24" w:rsidRDefault="00EF6F24" w:rsidP="00540755">
      <w:pPr>
        <w:pStyle w:val="CodePACKT"/>
      </w:pPr>
      <w:r w:rsidRPr="00EF6F24">
        <w:t>$T = </w:t>
      </w:r>
      <w:r w:rsidR="002D7D95">
        <w:t>'</w:t>
      </w:r>
      <w:proofErr w:type="spellStart"/>
      <w:r w:rsidRPr="00EF6F24">
        <w:t>System.Management.Automation.PSCredential</w:t>
      </w:r>
      <w:proofErr w:type="spellEnd"/>
      <w:r w:rsidR="002D7D95">
        <w:t>'</w:t>
      </w:r>
    </w:p>
    <w:p w14:paraId="69BECA89" w14:textId="77777777" w:rsidR="00EF6F24" w:rsidRPr="00EF6F24" w:rsidRDefault="00EF6F24" w:rsidP="00540755">
      <w:pPr>
        <w:pStyle w:val="CodePACKT"/>
      </w:pPr>
      <w:r w:rsidRPr="00EF6F24">
        <w:t>$</w:t>
      </w:r>
      <w:proofErr w:type="spellStart"/>
      <w:r w:rsidRPr="00EF6F24">
        <w:t>RKCred</w:t>
      </w:r>
      <w:proofErr w:type="spellEnd"/>
      <w:r w:rsidRPr="00EF6F24">
        <w:t> = New-Object -TypeName $T -</w:t>
      </w:r>
      <w:proofErr w:type="spellStart"/>
      <w:r w:rsidRPr="00EF6F24">
        <w:t>ArgumentList</w:t>
      </w:r>
      <w:proofErr w:type="spellEnd"/>
      <w:r w:rsidRPr="00EF6F24">
        <w:t> $</w:t>
      </w:r>
      <w:proofErr w:type="spellStart"/>
      <w:r w:rsidRPr="00EF6F24">
        <w:t>RKAn</w:t>
      </w:r>
      <w:proofErr w:type="spellEnd"/>
      <w:r w:rsidRPr="00EF6F24">
        <w:t>,$RKP</w:t>
      </w:r>
    </w:p>
    <w:p w14:paraId="576CEADF" w14:textId="77777777" w:rsidR="00EF6F24" w:rsidRPr="00EF6F24" w:rsidRDefault="00EF6F24" w:rsidP="00540755">
      <w:pPr>
        <w:pStyle w:val="CodePACKT"/>
      </w:pPr>
    </w:p>
    <w:p w14:paraId="087B4595" w14:textId="59116248" w:rsidR="00EF6F24" w:rsidRPr="00EF6F24" w:rsidRDefault="00EF6F24" w:rsidP="00EF6F24">
      <w:pPr>
        <w:pStyle w:val="NumberedBulletPACKT"/>
        <w:rPr>
          <w:color w:val="000000"/>
        </w:rPr>
      </w:pPr>
      <w:r w:rsidRPr="00EF6F24">
        <w:t>Examining the </w:t>
      </w:r>
      <w:r w:rsidRPr="00EF6F24">
        <w:rPr>
          <w:rStyle w:val="CodeInTextPACKT"/>
        </w:rPr>
        <w:t>C:\</w:t>
      </w:r>
      <w:r w:rsidRPr="00EF6F24">
        <w:t> in </w:t>
      </w:r>
      <w:r>
        <w:t xml:space="preserve">the </w:t>
      </w:r>
      <w:proofErr w:type="spellStart"/>
      <w:r w:rsidRPr="00EF6F24">
        <w:rPr>
          <w:rStyle w:val="CodeInTextPACKT"/>
        </w:rPr>
        <w:t>PSDirect</w:t>
      </w:r>
      <w:proofErr w:type="spellEnd"/>
      <w:r w:rsidRPr="00EF6F24">
        <w:t> </w:t>
      </w:r>
      <w:r>
        <w:t xml:space="preserve">VM </w:t>
      </w:r>
      <w:r w:rsidRPr="00EF6F24">
        <w:t>before we start</w:t>
      </w:r>
    </w:p>
    <w:p w14:paraId="571ACFE3" w14:textId="77777777" w:rsidR="00EF6F24" w:rsidRPr="00EF6F24" w:rsidRDefault="00EF6F24" w:rsidP="00540755">
      <w:pPr>
        <w:pStyle w:val="CodePACKT"/>
      </w:pPr>
    </w:p>
    <w:p w14:paraId="7C290D10" w14:textId="0AF43ED3" w:rsidR="00EF6F24" w:rsidRPr="00EF6F24" w:rsidRDefault="00EF6F24" w:rsidP="00540755">
      <w:pPr>
        <w:pStyle w:val="CodePACKT"/>
      </w:pPr>
      <w:r w:rsidRPr="00EF6F24">
        <w:t>$SB = { Get-ChildItem -Path C:\ | Format-Table}</w:t>
      </w:r>
    </w:p>
    <w:p w14:paraId="4DE717E5" w14:textId="77777777" w:rsidR="00EF6F24" w:rsidRPr="00EF6F24" w:rsidRDefault="00EF6F24" w:rsidP="00540755">
      <w:pPr>
        <w:pStyle w:val="CodePACKT"/>
      </w:pPr>
      <w:r w:rsidRPr="00EF6F24">
        <w:t>$ICHT = @{</w:t>
      </w:r>
    </w:p>
    <w:p w14:paraId="358C9A69" w14:textId="50D5A5AA" w:rsidR="00EF6F24" w:rsidRPr="00EF6F24" w:rsidRDefault="00EF6F24" w:rsidP="00540755">
      <w:pPr>
        <w:pStyle w:val="CodePACKT"/>
      </w:pPr>
      <w:r w:rsidRPr="00EF6F24">
        <w:t>  </w:t>
      </w:r>
      <w:proofErr w:type="spellStart"/>
      <w:r w:rsidRPr="00EF6F24">
        <w:t>VMName</w:t>
      </w:r>
      <w:proofErr w:type="spellEnd"/>
      <w:r w:rsidRPr="00EF6F24">
        <w:t>      = </w:t>
      </w:r>
      <w:r w:rsidR="002D7D95">
        <w:t>'</w:t>
      </w:r>
      <w:proofErr w:type="spellStart"/>
      <w:r w:rsidRPr="00EF6F24">
        <w:t>PSDirect</w:t>
      </w:r>
      <w:proofErr w:type="spellEnd"/>
      <w:r w:rsidR="002D7D95">
        <w:t>'</w:t>
      </w:r>
    </w:p>
    <w:p w14:paraId="6E0C8F66" w14:textId="77777777" w:rsidR="00EF6F24" w:rsidRPr="00EF6F24" w:rsidRDefault="00EF6F24" w:rsidP="00540755">
      <w:pPr>
        <w:pStyle w:val="CodePACKT"/>
      </w:pPr>
      <w:r w:rsidRPr="00EF6F24">
        <w:t>  </w:t>
      </w:r>
      <w:proofErr w:type="spellStart"/>
      <w:r w:rsidRPr="00EF6F24">
        <w:t>ScriptBlock</w:t>
      </w:r>
      <w:proofErr w:type="spellEnd"/>
      <w:r w:rsidRPr="00EF6F24">
        <w:t> = $SB</w:t>
      </w:r>
    </w:p>
    <w:p w14:paraId="72E6336A" w14:textId="77777777" w:rsidR="00EF6F24" w:rsidRPr="00EF6F24" w:rsidRDefault="00EF6F24" w:rsidP="00540755">
      <w:pPr>
        <w:pStyle w:val="CodePACKT"/>
      </w:pPr>
      <w:r w:rsidRPr="00EF6F24">
        <w:t>  Credential  = $</w:t>
      </w:r>
      <w:proofErr w:type="spellStart"/>
      <w:r w:rsidRPr="00EF6F24">
        <w:t>RKCred</w:t>
      </w:r>
      <w:proofErr w:type="spellEnd"/>
    </w:p>
    <w:p w14:paraId="044F50FD" w14:textId="77777777" w:rsidR="00EF6F24" w:rsidRPr="00EF6F24" w:rsidRDefault="00EF6F24" w:rsidP="00540755">
      <w:pPr>
        <w:pStyle w:val="CodePACKT"/>
      </w:pPr>
      <w:r w:rsidRPr="00EF6F24">
        <w:t>}</w:t>
      </w:r>
    </w:p>
    <w:p w14:paraId="71E2A78A" w14:textId="77777777" w:rsidR="00EF6F24" w:rsidRPr="00EF6F24" w:rsidRDefault="00EF6F24" w:rsidP="00540755">
      <w:pPr>
        <w:pStyle w:val="CodePACKT"/>
      </w:pPr>
      <w:r w:rsidRPr="00EF6F24">
        <w:t>Invoke-Command @ICHT</w:t>
      </w:r>
    </w:p>
    <w:p w14:paraId="1F424ABA" w14:textId="77777777" w:rsidR="00EF6F24" w:rsidRPr="00EF6F24" w:rsidRDefault="00EF6F24" w:rsidP="00540755">
      <w:pPr>
        <w:pStyle w:val="CodePACKT"/>
      </w:pPr>
    </w:p>
    <w:p w14:paraId="4D398322" w14:textId="3C63E0FD" w:rsidR="00EF6F24" w:rsidRPr="00EF6F24" w:rsidRDefault="00EF6F24" w:rsidP="00EF6F24">
      <w:pPr>
        <w:pStyle w:val="NumberedBulletPACKT"/>
        <w:rPr>
          <w:color w:val="000000"/>
        </w:rPr>
      </w:pPr>
      <w:r w:rsidRPr="00EF6F24">
        <w:t>Creating a </w:t>
      </w:r>
      <w:commentRangeStart w:id="508"/>
      <w:del w:id="509" w:author="Thomas Lee" w:date="2021-05-19T15:21:00Z">
        <w:r w:rsidRPr="00EF6F24" w:rsidDel="00792BAD">
          <w:delText>snapshot</w:delText>
        </w:r>
      </w:del>
      <w:commentRangeEnd w:id="508"/>
      <w:ins w:id="510" w:author="Thomas Lee" w:date="2021-05-19T15:21:00Z">
        <w:r w:rsidR="00792BAD">
          <w:t>checkpoint</w:t>
        </w:r>
      </w:ins>
      <w:r w:rsidR="006C5131">
        <w:rPr>
          <w:rStyle w:val="CommentReference"/>
        </w:rPr>
        <w:commentReference w:id="508"/>
      </w:r>
      <w:r w:rsidRPr="00EF6F24">
        <w:t> of </w:t>
      </w:r>
      <w:proofErr w:type="spellStart"/>
      <w:r w:rsidRPr="00EF6F24">
        <w:rPr>
          <w:rStyle w:val="CodeInTextPACKT"/>
        </w:rPr>
        <w:t>PSDirect</w:t>
      </w:r>
      <w:proofErr w:type="spellEnd"/>
      <w:r w:rsidRPr="00EF6F24">
        <w:t> on </w:t>
      </w:r>
      <w:r w:rsidRPr="00EF6F24">
        <w:rPr>
          <w:rStyle w:val="CodeInTextPACKT"/>
        </w:rPr>
        <w:t>HV1</w:t>
      </w:r>
    </w:p>
    <w:p w14:paraId="245504B3" w14:textId="77777777" w:rsidR="00EF6F24" w:rsidRPr="00EF6F24" w:rsidRDefault="00EF6F24" w:rsidP="00540755">
      <w:pPr>
        <w:pStyle w:val="CodePACKT"/>
        <w:rPr>
          <w:rStyle w:val="CodeInTextPACKT"/>
          <w:color w:val="7030A0"/>
        </w:rPr>
      </w:pPr>
    </w:p>
    <w:p w14:paraId="326886B8" w14:textId="7946987E" w:rsidR="00EF6F24" w:rsidRPr="00EF6F24" w:rsidRDefault="00EF6F24" w:rsidP="00540755">
      <w:pPr>
        <w:pStyle w:val="CodePACKT"/>
        <w:rPr>
          <w:rStyle w:val="CodeInTextPACKT"/>
          <w:color w:val="7030A0"/>
        </w:rPr>
      </w:pPr>
      <w:r w:rsidRPr="00EF6F24">
        <w:rPr>
          <w:rStyle w:val="CodeInTextPACKT"/>
          <w:color w:val="7030A0"/>
        </w:rPr>
        <w:t>$CPHT = @{</w:t>
      </w:r>
    </w:p>
    <w:p w14:paraId="6F0512BD" w14:textId="38915E0A" w:rsidR="00EF6F24" w:rsidRPr="00EF6F24" w:rsidRDefault="00EF6F24" w:rsidP="00540755">
      <w:pPr>
        <w:pStyle w:val="CodePACKT"/>
        <w:rPr>
          <w:rStyle w:val="CodeInTextPACKT"/>
          <w:color w:val="7030A0"/>
        </w:rPr>
      </w:pPr>
      <w:r w:rsidRPr="00EF6F24">
        <w:rPr>
          <w:rStyle w:val="CodeInTextPACKT"/>
          <w:color w:val="7030A0"/>
        </w:rPr>
        <w:t>  </w:t>
      </w:r>
      <w:proofErr w:type="spellStart"/>
      <w:r w:rsidRPr="00EF6F24">
        <w:rPr>
          <w:rStyle w:val="CodeInTextPACKT"/>
          <w:color w:val="7030A0"/>
        </w:rPr>
        <w:t>VMName</w:t>
      </w:r>
      <w:proofErr w:type="spellEnd"/>
      <w:r w:rsidRPr="00EF6F24">
        <w:rPr>
          <w:rStyle w:val="CodeInTextPACKT"/>
          <w:color w:val="7030A0"/>
        </w:rPr>
        <w:t>       = </w:t>
      </w:r>
      <w:r w:rsidR="002D7D95">
        <w:rPr>
          <w:rStyle w:val="CodeInTextPACKT"/>
          <w:color w:val="7030A0"/>
        </w:rPr>
        <w:t>'</w:t>
      </w:r>
      <w:proofErr w:type="spellStart"/>
      <w:r w:rsidRPr="00EF6F24">
        <w:rPr>
          <w:rStyle w:val="CodeInTextPACKT"/>
          <w:color w:val="7030A0"/>
        </w:rPr>
        <w:t>PSDirect</w:t>
      </w:r>
      <w:proofErr w:type="spellEnd"/>
      <w:r w:rsidR="002D7D95">
        <w:rPr>
          <w:rStyle w:val="CodeInTextPACKT"/>
          <w:color w:val="7030A0"/>
        </w:rPr>
        <w:t>'</w:t>
      </w:r>
    </w:p>
    <w:p w14:paraId="30ACCAF5" w14:textId="67B5993D" w:rsidR="00EF6F24" w:rsidRPr="00EF6F24" w:rsidRDefault="00EF6F24" w:rsidP="00540755">
      <w:pPr>
        <w:pStyle w:val="CodePACKT"/>
        <w:rPr>
          <w:rStyle w:val="CodeInTextPACKT"/>
          <w:color w:val="7030A0"/>
        </w:rPr>
      </w:pPr>
      <w:r w:rsidRPr="00EF6F24">
        <w:rPr>
          <w:rStyle w:val="CodeInTextPACKT"/>
          <w:color w:val="7030A0"/>
        </w:rPr>
        <w:t>  ComputerName = </w:t>
      </w:r>
      <w:r w:rsidR="002D7D95">
        <w:rPr>
          <w:rStyle w:val="CodeInTextPACKT"/>
          <w:color w:val="7030A0"/>
        </w:rPr>
        <w:t>'</w:t>
      </w:r>
      <w:r w:rsidRPr="00EF6F24">
        <w:rPr>
          <w:rStyle w:val="CodeInTextPACKT"/>
          <w:color w:val="7030A0"/>
        </w:rPr>
        <w:t>HV1</w:t>
      </w:r>
      <w:r w:rsidR="002D7D95">
        <w:rPr>
          <w:rStyle w:val="CodeInTextPACKT"/>
          <w:color w:val="7030A0"/>
        </w:rPr>
        <w:t>'</w:t>
      </w:r>
    </w:p>
    <w:p w14:paraId="6FF2DADD" w14:textId="37CBF154" w:rsidR="00EF6F24" w:rsidRPr="00EF6F24" w:rsidRDefault="00EF6F24" w:rsidP="00540755">
      <w:pPr>
        <w:pStyle w:val="CodePACKT"/>
        <w:rPr>
          <w:rStyle w:val="CodeInTextPACKT"/>
          <w:color w:val="7030A0"/>
        </w:rPr>
      </w:pPr>
      <w:r w:rsidRPr="00EF6F24">
        <w:rPr>
          <w:rStyle w:val="CodeInTextPACKT"/>
          <w:color w:val="7030A0"/>
        </w:rPr>
        <w:t>  </w:t>
      </w:r>
      <w:proofErr w:type="spellStart"/>
      <w:r w:rsidRPr="00EF6F24">
        <w:rPr>
          <w:rStyle w:val="CodeInTextPACKT"/>
          <w:color w:val="7030A0"/>
        </w:rPr>
        <w:t>SnapshotName</w:t>
      </w:r>
      <w:proofErr w:type="spellEnd"/>
      <w:r w:rsidRPr="00EF6F24">
        <w:rPr>
          <w:rStyle w:val="CodeInTextPACKT"/>
          <w:color w:val="7030A0"/>
        </w:rPr>
        <w:t> = </w:t>
      </w:r>
      <w:r w:rsidR="002D7D95">
        <w:rPr>
          <w:rStyle w:val="CodeInTextPACKT"/>
          <w:color w:val="7030A0"/>
        </w:rPr>
        <w:t>'</w:t>
      </w:r>
      <w:r w:rsidRPr="00EF6F24">
        <w:rPr>
          <w:rStyle w:val="CodeInTextPACKT"/>
          <w:color w:val="7030A0"/>
        </w:rPr>
        <w:t>Snapshot1</w:t>
      </w:r>
      <w:r w:rsidR="002D7D95">
        <w:rPr>
          <w:rStyle w:val="CodeInTextPACKT"/>
          <w:color w:val="7030A0"/>
        </w:rPr>
        <w:t>'</w:t>
      </w:r>
    </w:p>
    <w:p w14:paraId="52C34386" w14:textId="77777777" w:rsidR="00EF6F24" w:rsidRPr="00EF6F24" w:rsidRDefault="00EF6F24" w:rsidP="00540755">
      <w:pPr>
        <w:pStyle w:val="CodePACKT"/>
        <w:rPr>
          <w:rStyle w:val="CodeInTextPACKT"/>
          <w:color w:val="7030A0"/>
        </w:rPr>
      </w:pPr>
      <w:r w:rsidRPr="00EF6F24">
        <w:rPr>
          <w:rStyle w:val="CodeInTextPACKT"/>
          <w:color w:val="7030A0"/>
        </w:rPr>
        <w:t>}</w:t>
      </w:r>
    </w:p>
    <w:p w14:paraId="2802539B" w14:textId="5C653CF3" w:rsidR="00EF6F24" w:rsidRDefault="00EF6F24" w:rsidP="00540755">
      <w:pPr>
        <w:pStyle w:val="CodePACKT"/>
        <w:rPr>
          <w:rStyle w:val="CodeInTextPACKT"/>
          <w:color w:val="7030A0"/>
        </w:rPr>
      </w:pPr>
      <w:r w:rsidRPr="00EF6F24">
        <w:rPr>
          <w:rStyle w:val="CodeInTextPACKT"/>
          <w:color w:val="7030A0"/>
        </w:rPr>
        <w:t>Checkpoint-VM @CPHT</w:t>
      </w:r>
    </w:p>
    <w:p w14:paraId="32E00B52" w14:textId="77777777" w:rsidR="00EF6F24" w:rsidRPr="00EF6F24" w:rsidRDefault="00EF6F24" w:rsidP="00540755">
      <w:pPr>
        <w:pStyle w:val="CodePACKT"/>
        <w:rPr>
          <w:rStyle w:val="CodeInTextPACKT"/>
          <w:color w:val="7030A0"/>
        </w:rPr>
      </w:pPr>
    </w:p>
    <w:p w14:paraId="5FE116BE" w14:textId="241C70F4" w:rsidR="00EF6F24" w:rsidRPr="00EF6F24" w:rsidRDefault="00EF6F24" w:rsidP="00EF6F24">
      <w:pPr>
        <w:pStyle w:val="NumberedBulletPACKT"/>
        <w:rPr>
          <w:color w:val="000000"/>
        </w:rPr>
      </w:pPr>
      <w:r>
        <w:t>Examining</w:t>
      </w:r>
      <w:r w:rsidRPr="00EF6F24">
        <w:t> the files created to support the checkpoints</w:t>
      </w:r>
    </w:p>
    <w:p w14:paraId="37285D59" w14:textId="77777777" w:rsidR="00EF6F24" w:rsidRPr="00EF6F24" w:rsidRDefault="00EF6F24" w:rsidP="00540755">
      <w:pPr>
        <w:pStyle w:val="CodePACKT"/>
      </w:pPr>
    </w:p>
    <w:p w14:paraId="59326564" w14:textId="30DA0617" w:rsidR="00EF6F24" w:rsidRPr="00EF6F24" w:rsidRDefault="00EF6F24" w:rsidP="00540755">
      <w:pPr>
        <w:pStyle w:val="CodePACKT"/>
      </w:pPr>
      <w:r w:rsidRPr="00EF6F24">
        <w:t>$Parent = Split-Path -Parent (Get-VM -Name </w:t>
      </w:r>
      <w:proofErr w:type="spellStart"/>
      <w:r w:rsidRPr="00EF6F24">
        <w:t>PSdirect</w:t>
      </w:r>
      <w:proofErr w:type="spellEnd"/>
      <w:r w:rsidRPr="00EF6F24">
        <w:t> |</w:t>
      </w:r>
    </w:p>
    <w:p w14:paraId="7D689C85" w14:textId="77777777" w:rsidR="00EF6F24" w:rsidRPr="00EF6F24" w:rsidRDefault="00EF6F24" w:rsidP="00540755">
      <w:pPr>
        <w:pStyle w:val="CodePACKT"/>
      </w:pPr>
      <w:r w:rsidRPr="00EF6F24">
        <w:t>            Select-Object -</w:t>
      </w:r>
      <w:proofErr w:type="spellStart"/>
      <w:r w:rsidRPr="00EF6F24">
        <w:t>ExpandProperty</w:t>
      </w:r>
      <w:proofErr w:type="spellEnd"/>
      <w:r w:rsidRPr="00EF6F24">
        <w:t> </w:t>
      </w:r>
      <w:proofErr w:type="spellStart"/>
      <w:r w:rsidRPr="00EF6F24">
        <w:t>HardDrives</w:t>
      </w:r>
      <w:proofErr w:type="spellEnd"/>
      <w:r w:rsidRPr="00EF6F24">
        <w:t>).Path |</w:t>
      </w:r>
    </w:p>
    <w:p w14:paraId="31498970" w14:textId="77777777" w:rsidR="00EF6F24" w:rsidRPr="00EF6F24" w:rsidRDefault="00EF6F24" w:rsidP="00540755">
      <w:pPr>
        <w:pStyle w:val="CodePACKT"/>
      </w:pPr>
      <w:r w:rsidRPr="00EF6F24">
        <w:t>              Select-Object -First 1</w:t>
      </w:r>
    </w:p>
    <w:p w14:paraId="6D2A4F8C" w14:textId="77777777" w:rsidR="00EF6F24" w:rsidRPr="00EF6F24" w:rsidRDefault="00EF6F24" w:rsidP="00540755">
      <w:pPr>
        <w:pStyle w:val="CodePACKT"/>
      </w:pPr>
      <w:r w:rsidRPr="00EF6F24">
        <w:t>Get-ChildItem -Path $Parent</w:t>
      </w:r>
    </w:p>
    <w:p w14:paraId="0B3AA11A" w14:textId="77777777" w:rsidR="00EF6F24" w:rsidRPr="00EF6F24" w:rsidRDefault="00EF6F24" w:rsidP="00540755">
      <w:pPr>
        <w:pStyle w:val="CodePACKT"/>
      </w:pPr>
    </w:p>
    <w:p w14:paraId="63432401" w14:textId="550FF290" w:rsidR="00EF6F24" w:rsidRPr="00EF6F24" w:rsidRDefault="00EF6F24" w:rsidP="00EF6F24">
      <w:pPr>
        <w:pStyle w:val="NumberedBulletPACKT"/>
        <w:rPr>
          <w:color w:val="000000"/>
        </w:rPr>
      </w:pPr>
      <w:r w:rsidRPr="00EF6F24">
        <w:lastRenderedPageBreak/>
        <w:t>Creating some content in a file on </w:t>
      </w:r>
      <w:proofErr w:type="spellStart"/>
      <w:r w:rsidRPr="00EF6F24">
        <w:rPr>
          <w:rStyle w:val="CodeInTextPACKT"/>
        </w:rPr>
        <w:t>PSDirect</w:t>
      </w:r>
      <w:proofErr w:type="spellEnd"/>
      <w:r w:rsidRPr="00EF6F24">
        <w:t> and displaying it</w:t>
      </w:r>
    </w:p>
    <w:p w14:paraId="13F3E9C2" w14:textId="77777777" w:rsidR="00EF6F24" w:rsidRPr="00EF6F24" w:rsidRDefault="00EF6F24" w:rsidP="00540755">
      <w:pPr>
        <w:pStyle w:val="CodePACKT"/>
      </w:pPr>
    </w:p>
    <w:p w14:paraId="21C93818" w14:textId="7B9B680E" w:rsidR="00EF6F24" w:rsidRPr="00EF6F24" w:rsidRDefault="00EF6F24" w:rsidP="00540755">
      <w:pPr>
        <w:pStyle w:val="CodePACKT"/>
      </w:pPr>
      <w:r w:rsidRPr="00EF6F24">
        <w:t>$SB = {</w:t>
      </w:r>
    </w:p>
    <w:p w14:paraId="3F79C29E" w14:textId="001F40B9" w:rsidR="00EF6F24" w:rsidRPr="00EF6F24" w:rsidRDefault="00EF6F24" w:rsidP="00540755">
      <w:pPr>
        <w:pStyle w:val="CodePACKT"/>
      </w:pPr>
      <w:r w:rsidRPr="00EF6F24">
        <w:t>  $FileName1 = </w:t>
      </w:r>
      <w:r w:rsidR="002D7D95">
        <w:t>'</w:t>
      </w:r>
      <w:r w:rsidRPr="00EF6F24">
        <w:t>C:\File_After_Checkpoint_1</w:t>
      </w:r>
      <w:r w:rsidR="002D7D95">
        <w:t>'</w:t>
      </w:r>
    </w:p>
    <w:p w14:paraId="3D2BEF55" w14:textId="77777777" w:rsidR="00EF6F24" w:rsidRPr="00EF6F24" w:rsidRDefault="00EF6F24" w:rsidP="00540755">
      <w:pPr>
        <w:pStyle w:val="CodePACKT"/>
      </w:pPr>
      <w:r w:rsidRPr="00EF6F24">
        <w:t>  Get-Date | Out-File -FilePath $FileName1</w:t>
      </w:r>
    </w:p>
    <w:p w14:paraId="598951BD" w14:textId="77777777" w:rsidR="00EF6F24" w:rsidRPr="00EF6F24" w:rsidRDefault="00EF6F24" w:rsidP="00540755">
      <w:pPr>
        <w:pStyle w:val="CodePACKT"/>
      </w:pPr>
      <w:r w:rsidRPr="00EF6F24">
        <w:t>  Get-Content -Path $FileName1</w:t>
      </w:r>
    </w:p>
    <w:p w14:paraId="0411B2E7" w14:textId="77777777" w:rsidR="00EF6F24" w:rsidRPr="00EF6F24" w:rsidRDefault="00EF6F24" w:rsidP="00540755">
      <w:pPr>
        <w:pStyle w:val="CodePACKT"/>
      </w:pPr>
      <w:r w:rsidRPr="00EF6F24">
        <w:t>}</w:t>
      </w:r>
    </w:p>
    <w:p w14:paraId="36090955" w14:textId="77777777" w:rsidR="00EF6F24" w:rsidRPr="00EF6F24" w:rsidRDefault="00EF6F24" w:rsidP="00540755">
      <w:pPr>
        <w:pStyle w:val="CodePACKT"/>
      </w:pPr>
      <w:r w:rsidRPr="00EF6F24">
        <w:t>$ICHT = @{</w:t>
      </w:r>
    </w:p>
    <w:p w14:paraId="13B7CB50" w14:textId="1714651F" w:rsidR="00EF6F24" w:rsidRPr="00EF6F24" w:rsidRDefault="00EF6F24" w:rsidP="00540755">
      <w:pPr>
        <w:pStyle w:val="CodePACKT"/>
      </w:pPr>
      <w:r w:rsidRPr="00EF6F24">
        <w:t>  </w:t>
      </w:r>
      <w:proofErr w:type="spellStart"/>
      <w:r w:rsidRPr="00EF6F24">
        <w:t>VMName</w:t>
      </w:r>
      <w:proofErr w:type="spellEnd"/>
      <w:r w:rsidRPr="00EF6F24">
        <w:t>      = </w:t>
      </w:r>
      <w:r w:rsidR="002D7D95">
        <w:t>'</w:t>
      </w:r>
      <w:proofErr w:type="spellStart"/>
      <w:r w:rsidRPr="00EF6F24">
        <w:t>PSDirect</w:t>
      </w:r>
      <w:proofErr w:type="spellEnd"/>
      <w:r w:rsidR="002D7D95">
        <w:t>'</w:t>
      </w:r>
    </w:p>
    <w:p w14:paraId="0CFF6FD7" w14:textId="77777777" w:rsidR="00EF6F24" w:rsidRPr="00EF6F24" w:rsidRDefault="00EF6F24" w:rsidP="00540755">
      <w:pPr>
        <w:pStyle w:val="CodePACKT"/>
      </w:pPr>
      <w:r w:rsidRPr="00EF6F24">
        <w:t>  </w:t>
      </w:r>
      <w:proofErr w:type="spellStart"/>
      <w:r w:rsidRPr="00EF6F24">
        <w:t>ScriptBlock</w:t>
      </w:r>
      <w:proofErr w:type="spellEnd"/>
      <w:r w:rsidRPr="00EF6F24">
        <w:t> = $SB</w:t>
      </w:r>
    </w:p>
    <w:p w14:paraId="3E72524A" w14:textId="77777777" w:rsidR="00EF6F24" w:rsidRPr="00EF6F24" w:rsidRDefault="00EF6F24" w:rsidP="00540755">
      <w:pPr>
        <w:pStyle w:val="CodePACKT"/>
      </w:pPr>
      <w:r w:rsidRPr="00EF6F24">
        <w:t>  Credential  = $</w:t>
      </w:r>
      <w:proofErr w:type="spellStart"/>
      <w:r w:rsidRPr="00EF6F24">
        <w:t>RKCred</w:t>
      </w:r>
      <w:proofErr w:type="spellEnd"/>
    </w:p>
    <w:p w14:paraId="42CBA9CA" w14:textId="77777777" w:rsidR="00EF6F24" w:rsidRPr="00EF6F24" w:rsidRDefault="00EF6F24" w:rsidP="00540755">
      <w:pPr>
        <w:pStyle w:val="CodePACKT"/>
      </w:pPr>
      <w:r w:rsidRPr="00EF6F24">
        <w:t>}</w:t>
      </w:r>
    </w:p>
    <w:p w14:paraId="1A3D7A1C" w14:textId="77777777" w:rsidR="00EF6F24" w:rsidRPr="00EF6F24" w:rsidRDefault="00EF6F24" w:rsidP="00540755">
      <w:pPr>
        <w:pStyle w:val="CodePACKT"/>
      </w:pPr>
      <w:r w:rsidRPr="00EF6F24">
        <w:t>Invoke-Command @ICHT</w:t>
      </w:r>
    </w:p>
    <w:p w14:paraId="438241D7" w14:textId="77777777" w:rsidR="00EF6F24" w:rsidRPr="00EF6F24" w:rsidRDefault="00EF6F24" w:rsidP="00540755">
      <w:pPr>
        <w:pStyle w:val="CodePACKT"/>
      </w:pPr>
    </w:p>
    <w:p w14:paraId="77249B63" w14:textId="5E9FD8F5" w:rsidR="00EF6F24" w:rsidRPr="00EF6F24" w:rsidRDefault="00EF6F24" w:rsidP="00EF6F24">
      <w:pPr>
        <w:pStyle w:val="NumberedBulletPACKT"/>
        <w:rPr>
          <w:color w:val="000000"/>
        </w:rPr>
      </w:pPr>
      <w:r w:rsidRPr="00EF6F24">
        <w:t>Taking a second checkpoint</w:t>
      </w:r>
    </w:p>
    <w:p w14:paraId="5C9F65E5" w14:textId="77777777" w:rsidR="00EF6F24" w:rsidRPr="00EF6F24" w:rsidRDefault="00EF6F24" w:rsidP="00540755">
      <w:pPr>
        <w:pStyle w:val="CodePACKT"/>
      </w:pPr>
    </w:p>
    <w:p w14:paraId="526A0D57" w14:textId="021E39E3" w:rsidR="00EF6F24" w:rsidRPr="00EF6F24" w:rsidRDefault="00EF6F24" w:rsidP="00540755">
      <w:pPr>
        <w:pStyle w:val="CodePACKT"/>
      </w:pPr>
      <w:r w:rsidRPr="00EF6F24">
        <w:t>$SNHT = @{</w:t>
      </w:r>
    </w:p>
    <w:p w14:paraId="498E9D7E" w14:textId="161CA3B9" w:rsidR="00EF6F24" w:rsidRPr="00EF6F24" w:rsidRDefault="00EF6F24" w:rsidP="00540755">
      <w:pPr>
        <w:pStyle w:val="CodePACKT"/>
      </w:pPr>
      <w:r w:rsidRPr="00EF6F24">
        <w:t>  </w:t>
      </w:r>
      <w:proofErr w:type="spellStart"/>
      <w:r w:rsidRPr="00EF6F24">
        <w:t>VMName</w:t>
      </w:r>
      <w:proofErr w:type="spellEnd"/>
      <w:r w:rsidRPr="00EF6F24">
        <w:t>        = </w:t>
      </w:r>
      <w:r w:rsidR="002D7D95">
        <w:t>'</w:t>
      </w:r>
      <w:proofErr w:type="spellStart"/>
      <w:r w:rsidRPr="00EF6F24">
        <w:t>PSDirect</w:t>
      </w:r>
      <w:proofErr w:type="spellEnd"/>
      <w:r w:rsidR="002D7D95">
        <w:t>'</w:t>
      </w:r>
    </w:p>
    <w:p w14:paraId="7F3CD146" w14:textId="58C7FFFD" w:rsidR="00EF6F24" w:rsidRPr="00EF6F24" w:rsidRDefault="00EF6F24" w:rsidP="00540755">
      <w:pPr>
        <w:pStyle w:val="CodePACKT"/>
      </w:pPr>
      <w:r w:rsidRPr="00EF6F24">
        <w:t>  ComputerName  = </w:t>
      </w:r>
      <w:r w:rsidR="002D7D95">
        <w:t>'</w:t>
      </w:r>
      <w:r w:rsidRPr="00EF6F24">
        <w:t>HV1</w:t>
      </w:r>
      <w:r w:rsidR="002D7D95">
        <w:t>'</w:t>
      </w:r>
      <w:r w:rsidRPr="00EF6F24">
        <w:t>  </w:t>
      </w:r>
    </w:p>
    <w:p w14:paraId="5B3556D9" w14:textId="5A826ED8" w:rsidR="00EF6F24" w:rsidRPr="00EF6F24" w:rsidRDefault="00EF6F24" w:rsidP="00540755">
      <w:pPr>
        <w:pStyle w:val="CodePACKT"/>
      </w:pPr>
      <w:r w:rsidRPr="00EF6F24">
        <w:t>  </w:t>
      </w:r>
      <w:proofErr w:type="spellStart"/>
      <w:r w:rsidRPr="00EF6F24">
        <w:t>SnapshotName</w:t>
      </w:r>
      <w:proofErr w:type="spellEnd"/>
      <w:r w:rsidRPr="00EF6F24">
        <w:t>  = </w:t>
      </w:r>
      <w:r w:rsidR="002D7D95">
        <w:t>'</w:t>
      </w:r>
      <w:r w:rsidRPr="00EF6F24">
        <w:t>Snapshot2</w:t>
      </w:r>
      <w:r w:rsidR="002D7D95">
        <w:t>'</w:t>
      </w:r>
    </w:p>
    <w:p w14:paraId="2851BCBE" w14:textId="77777777" w:rsidR="00EF6F24" w:rsidRPr="00EF6F24" w:rsidRDefault="00EF6F24" w:rsidP="00540755">
      <w:pPr>
        <w:pStyle w:val="CodePACKT"/>
      </w:pPr>
      <w:r w:rsidRPr="00EF6F24">
        <w:t>}</w:t>
      </w:r>
    </w:p>
    <w:p w14:paraId="62C28CCE" w14:textId="77777777" w:rsidR="00EF6F24" w:rsidRPr="00EF6F24" w:rsidRDefault="00EF6F24" w:rsidP="00540755">
      <w:pPr>
        <w:pStyle w:val="CodePACKT"/>
      </w:pPr>
      <w:r w:rsidRPr="00EF6F24">
        <w:t>Checkpoint-VM @SNHT</w:t>
      </w:r>
    </w:p>
    <w:p w14:paraId="5CA09520" w14:textId="77777777" w:rsidR="00EF6F24" w:rsidRPr="00EF6F24" w:rsidRDefault="00EF6F24" w:rsidP="00540755">
      <w:pPr>
        <w:pStyle w:val="CodePACKT"/>
      </w:pPr>
    </w:p>
    <w:p w14:paraId="1785C1BF" w14:textId="1676A98C" w:rsidR="00EF6F24" w:rsidRPr="00EF6F24" w:rsidRDefault="00EF6F24" w:rsidP="00EF6F24">
      <w:pPr>
        <w:pStyle w:val="NumberedBulletPACKT"/>
        <w:rPr>
          <w:color w:val="000000"/>
        </w:rPr>
      </w:pPr>
      <w:r w:rsidRPr="00EF6F24">
        <w:t>Viewing the VM checkpoint details for </w:t>
      </w:r>
      <w:proofErr w:type="spellStart"/>
      <w:r w:rsidRPr="00EF6F24">
        <w:rPr>
          <w:rStyle w:val="CodeInTextPACKT"/>
        </w:rPr>
        <w:t>PSDirect</w:t>
      </w:r>
      <w:proofErr w:type="spellEnd"/>
    </w:p>
    <w:p w14:paraId="7A0339AE" w14:textId="77777777" w:rsidR="00EF6F24" w:rsidRDefault="00EF6F24" w:rsidP="00540755">
      <w:pPr>
        <w:pStyle w:val="CodePACKT"/>
      </w:pPr>
    </w:p>
    <w:p w14:paraId="01667D0E" w14:textId="2661338C" w:rsidR="00EF6F24" w:rsidRPr="00EF6F24" w:rsidRDefault="00EF6F24" w:rsidP="00540755">
      <w:pPr>
        <w:pStyle w:val="CodePACKT"/>
      </w:pPr>
      <w:r w:rsidRPr="00EF6F24">
        <w:t>Get-</w:t>
      </w:r>
      <w:proofErr w:type="spellStart"/>
      <w:r w:rsidRPr="00EF6F24">
        <w:t>VMSnapshot</w:t>
      </w:r>
      <w:proofErr w:type="spellEnd"/>
      <w:r w:rsidRPr="00EF6F24">
        <w:t> -</w:t>
      </w:r>
      <w:proofErr w:type="spellStart"/>
      <w:r w:rsidRPr="00EF6F24">
        <w:t>VMName</w:t>
      </w:r>
      <w:proofErr w:type="spellEnd"/>
      <w:r w:rsidRPr="00EF6F24">
        <w:t> </w:t>
      </w:r>
      <w:proofErr w:type="spellStart"/>
      <w:r w:rsidRPr="00EF6F24">
        <w:t>PSDirect</w:t>
      </w:r>
      <w:proofErr w:type="spellEnd"/>
    </w:p>
    <w:p w14:paraId="53D82C32" w14:textId="77777777" w:rsidR="00EF6F24" w:rsidRPr="00EF6F24" w:rsidRDefault="00EF6F24" w:rsidP="00540755">
      <w:pPr>
        <w:pStyle w:val="CodePACKT"/>
      </w:pPr>
    </w:p>
    <w:p w14:paraId="27245727" w14:textId="692AD416" w:rsidR="00EF6F24" w:rsidRPr="00EF6F24" w:rsidRDefault="00EF6F24" w:rsidP="00EF6F24">
      <w:pPr>
        <w:pStyle w:val="NumberedBulletPACKT"/>
        <w:rPr>
          <w:color w:val="000000"/>
        </w:rPr>
      </w:pPr>
      <w:r w:rsidRPr="00EF6F24">
        <w:t>Looking at the files supporting the two checkpoints</w:t>
      </w:r>
    </w:p>
    <w:p w14:paraId="77E5A715" w14:textId="77777777" w:rsidR="00EF6F24" w:rsidRPr="00EF6F24" w:rsidRDefault="00EF6F24" w:rsidP="00540755">
      <w:pPr>
        <w:pStyle w:val="CodePACKT"/>
      </w:pPr>
    </w:p>
    <w:p w14:paraId="38304211" w14:textId="077D95BA" w:rsidR="00EF6F24" w:rsidRPr="00EF6F24" w:rsidRDefault="00EF6F24" w:rsidP="00540755">
      <w:pPr>
        <w:pStyle w:val="CodePACKT"/>
      </w:pPr>
      <w:r w:rsidRPr="00EF6F24">
        <w:t>Get-ChildItem -Path $Parent</w:t>
      </w:r>
    </w:p>
    <w:p w14:paraId="2E636A48" w14:textId="77777777" w:rsidR="00EF6F24" w:rsidRPr="00EF6F24" w:rsidRDefault="00EF6F24" w:rsidP="00540755">
      <w:pPr>
        <w:pStyle w:val="CodePACKT"/>
      </w:pPr>
    </w:p>
    <w:p w14:paraId="5A688F09" w14:textId="67D602BE" w:rsidR="00EF6F24" w:rsidRPr="00EF6F24" w:rsidRDefault="00EF6F24" w:rsidP="005B7962">
      <w:pPr>
        <w:pStyle w:val="NumberedBulletPACKT"/>
        <w:ind w:right="-585"/>
      </w:pPr>
      <w:r w:rsidRPr="00EF6F24">
        <w:t>Creating and displaying another file in </w:t>
      </w:r>
      <w:proofErr w:type="spellStart"/>
      <w:r w:rsidRPr="00EF6F24">
        <w:rPr>
          <w:rStyle w:val="CodeInTextPACKT"/>
        </w:rPr>
        <w:t>PS</w:t>
      </w:r>
      <w:r>
        <w:rPr>
          <w:rStyle w:val="CodeInTextPACKT"/>
        </w:rPr>
        <w:t>D</w:t>
      </w:r>
      <w:r w:rsidRPr="00EF6F24">
        <w:rPr>
          <w:rStyle w:val="CodeInTextPACKT"/>
        </w:rPr>
        <w:t>irect</w:t>
      </w:r>
      <w:proofErr w:type="spellEnd"/>
      <w:r w:rsidR="005B7962">
        <w:t xml:space="preserve"> </w:t>
      </w:r>
      <w:r w:rsidRPr="00EF6F24">
        <w:t>(</w:t>
      </w:r>
      <w:proofErr w:type="gramStart"/>
      <w:r w:rsidRPr="00EF6F24">
        <w:t>i.e.</w:t>
      </w:r>
      <w:proofErr w:type="gramEnd"/>
      <w:r w:rsidRPr="00EF6F24">
        <w:t> after you have taken </w:t>
      </w:r>
      <w:r w:rsidRPr="00EF6F24">
        <w:rPr>
          <w:rStyle w:val="CodeInTextPACKT"/>
        </w:rPr>
        <w:t>Snapshot2</w:t>
      </w:r>
      <w:r w:rsidRPr="00EF6F24">
        <w:t>)</w:t>
      </w:r>
    </w:p>
    <w:p w14:paraId="07E30593" w14:textId="77777777" w:rsidR="00EF6F24" w:rsidRPr="00EF6F24" w:rsidRDefault="00EF6F24" w:rsidP="00540755">
      <w:pPr>
        <w:pStyle w:val="CodePACKT"/>
      </w:pPr>
    </w:p>
    <w:p w14:paraId="78442774" w14:textId="1CCD37D1" w:rsidR="00EF6F24" w:rsidRPr="00EF6F24" w:rsidRDefault="00EF6F24" w:rsidP="00540755">
      <w:pPr>
        <w:pStyle w:val="CodePACKT"/>
      </w:pPr>
      <w:r w:rsidRPr="00EF6F24">
        <w:t>$SB = {</w:t>
      </w:r>
    </w:p>
    <w:p w14:paraId="69AA8F83" w14:textId="50390951" w:rsidR="00EF6F24" w:rsidRPr="00EF6F24" w:rsidRDefault="00EF6F24" w:rsidP="00540755">
      <w:pPr>
        <w:pStyle w:val="CodePACKT"/>
      </w:pPr>
      <w:r w:rsidRPr="00EF6F24">
        <w:t>  $FileName2 = </w:t>
      </w:r>
      <w:r w:rsidR="002D7D95">
        <w:t>'</w:t>
      </w:r>
      <w:r w:rsidRPr="00EF6F24">
        <w:t>C:\File_After_Checkpoint_2</w:t>
      </w:r>
      <w:r w:rsidR="002D7D95">
        <w:t>'</w:t>
      </w:r>
    </w:p>
    <w:p w14:paraId="4F5096E4" w14:textId="77777777" w:rsidR="00EF6F24" w:rsidRPr="00EF6F24" w:rsidRDefault="00EF6F24" w:rsidP="00540755">
      <w:pPr>
        <w:pStyle w:val="CodePACKT"/>
      </w:pPr>
      <w:r w:rsidRPr="00EF6F24">
        <w:t>  Get-Date | Out-File -FilePath $FileName2</w:t>
      </w:r>
    </w:p>
    <w:p w14:paraId="61B97DCC" w14:textId="77777777" w:rsidR="00EF6F24" w:rsidRPr="00EF6F24" w:rsidRDefault="00EF6F24" w:rsidP="00540755">
      <w:pPr>
        <w:pStyle w:val="CodePACKT"/>
      </w:pPr>
      <w:r w:rsidRPr="00EF6F24">
        <w:t>  Get-ChildItem -Path C:\ -File | Format-Table </w:t>
      </w:r>
    </w:p>
    <w:p w14:paraId="241BD433" w14:textId="77777777" w:rsidR="00EF6F24" w:rsidRPr="00EF6F24" w:rsidRDefault="00EF6F24" w:rsidP="00540755">
      <w:pPr>
        <w:pStyle w:val="CodePACKT"/>
      </w:pPr>
      <w:r w:rsidRPr="00EF6F24">
        <w:t>}</w:t>
      </w:r>
    </w:p>
    <w:p w14:paraId="5AA8813E" w14:textId="77777777" w:rsidR="00EF6F24" w:rsidRPr="00EF6F24" w:rsidRDefault="00EF6F24" w:rsidP="00540755">
      <w:pPr>
        <w:pStyle w:val="CodePACKT"/>
      </w:pPr>
      <w:r w:rsidRPr="00EF6F24">
        <w:t>$ICHT = @{</w:t>
      </w:r>
    </w:p>
    <w:p w14:paraId="0D7303C3" w14:textId="6AD04693" w:rsidR="00EF6F24" w:rsidRPr="00EF6F24" w:rsidRDefault="00EF6F24" w:rsidP="00540755">
      <w:pPr>
        <w:pStyle w:val="CodePACKT"/>
      </w:pPr>
      <w:r w:rsidRPr="00EF6F24">
        <w:t>  </w:t>
      </w:r>
      <w:proofErr w:type="spellStart"/>
      <w:r w:rsidRPr="00EF6F24">
        <w:t>VMName</w:t>
      </w:r>
      <w:proofErr w:type="spellEnd"/>
      <w:r w:rsidRPr="00EF6F24">
        <w:t>    = </w:t>
      </w:r>
      <w:r w:rsidR="002D7D95">
        <w:t>'</w:t>
      </w:r>
      <w:proofErr w:type="spellStart"/>
      <w:r w:rsidRPr="00EF6F24">
        <w:t>PSDirect</w:t>
      </w:r>
      <w:proofErr w:type="spellEnd"/>
      <w:r w:rsidR="002D7D95">
        <w:t>'</w:t>
      </w:r>
    </w:p>
    <w:p w14:paraId="10641A52" w14:textId="77777777" w:rsidR="00EF6F24" w:rsidRPr="00EF6F24" w:rsidRDefault="00EF6F24" w:rsidP="00540755">
      <w:pPr>
        <w:pStyle w:val="CodePACKT"/>
      </w:pPr>
      <w:r w:rsidRPr="00EF6F24">
        <w:t>  </w:t>
      </w:r>
      <w:proofErr w:type="spellStart"/>
      <w:r w:rsidRPr="00EF6F24">
        <w:t>ScriptBlock</w:t>
      </w:r>
      <w:proofErr w:type="spellEnd"/>
      <w:r w:rsidRPr="00EF6F24">
        <w:t> = $SB </w:t>
      </w:r>
    </w:p>
    <w:p w14:paraId="6B528464" w14:textId="77777777" w:rsidR="00EF6F24" w:rsidRPr="00EF6F24" w:rsidRDefault="00EF6F24" w:rsidP="00540755">
      <w:pPr>
        <w:pStyle w:val="CodePACKT"/>
      </w:pPr>
      <w:r w:rsidRPr="00EF6F24">
        <w:t>  Credential  = $</w:t>
      </w:r>
      <w:proofErr w:type="spellStart"/>
      <w:r w:rsidRPr="00EF6F24">
        <w:t>RKCred</w:t>
      </w:r>
      <w:proofErr w:type="spellEnd"/>
    </w:p>
    <w:p w14:paraId="57ADF0E7" w14:textId="77777777" w:rsidR="00EF6F24" w:rsidRPr="00EF6F24" w:rsidRDefault="00EF6F24" w:rsidP="00540755">
      <w:pPr>
        <w:pStyle w:val="CodePACKT"/>
      </w:pPr>
      <w:r w:rsidRPr="00EF6F24">
        <w:t>}</w:t>
      </w:r>
    </w:p>
    <w:p w14:paraId="46FFC26E" w14:textId="3672C5E8" w:rsidR="00EF6F24" w:rsidRDefault="00EF6F24" w:rsidP="00540755">
      <w:pPr>
        <w:pStyle w:val="CodePACKT"/>
      </w:pPr>
      <w:r w:rsidRPr="00EF6F24">
        <w:lastRenderedPageBreak/>
        <w:t>Invoke-Command @ICHT</w:t>
      </w:r>
    </w:p>
    <w:p w14:paraId="6C1F130F" w14:textId="77777777" w:rsidR="00EF6F24" w:rsidRPr="00EF6F24" w:rsidRDefault="00EF6F24" w:rsidP="00540755">
      <w:pPr>
        <w:pStyle w:val="CodePACKT"/>
      </w:pPr>
    </w:p>
    <w:p w14:paraId="2112BF46" w14:textId="53E3D309" w:rsidR="00EF6F24" w:rsidRPr="00EF6F24" w:rsidRDefault="00EF6F24" w:rsidP="00EF6F24">
      <w:pPr>
        <w:pStyle w:val="NumberedBulletPACKT"/>
        <w:rPr>
          <w:color w:val="000000"/>
        </w:rPr>
      </w:pPr>
      <w:r w:rsidRPr="00EF6F24">
        <w:t>Restoring </w:t>
      </w:r>
      <w:r>
        <w:t xml:space="preserve">the </w:t>
      </w:r>
      <w:proofErr w:type="spellStart"/>
      <w:r w:rsidRPr="00EF6F24">
        <w:rPr>
          <w:rStyle w:val="CodeInTextPACKT"/>
        </w:rPr>
        <w:t>PSDirect</w:t>
      </w:r>
      <w:proofErr w:type="spellEnd"/>
      <w:r w:rsidRPr="00EF6F24">
        <w:t> </w:t>
      </w:r>
      <w:r>
        <w:t xml:space="preserve">VM </w:t>
      </w:r>
      <w:r w:rsidRPr="00EF6F24">
        <w:t>back to the checkpoint named </w:t>
      </w:r>
      <w:r w:rsidRPr="00EF6F24">
        <w:rPr>
          <w:rStyle w:val="CodeInTextPACKT"/>
        </w:rPr>
        <w:t>Snapshot1</w:t>
      </w:r>
    </w:p>
    <w:p w14:paraId="784B2F24" w14:textId="77777777" w:rsidR="00EF6F24" w:rsidRPr="00EF6F24" w:rsidRDefault="00EF6F24" w:rsidP="00540755">
      <w:pPr>
        <w:pStyle w:val="CodePACKT"/>
      </w:pPr>
    </w:p>
    <w:p w14:paraId="67409A92" w14:textId="668ADCF2" w:rsidR="00EF6F24" w:rsidRPr="00EF6F24" w:rsidRDefault="00EF6F24" w:rsidP="00540755">
      <w:pPr>
        <w:pStyle w:val="CodePACKT"/>
      </w:pPr>
      <w:r w:rsidRPr="00EF6F24">
        <w:t>$Snap1 = Get-</w:t>
      </w:r>
      <w:proofErr w:type="spellStart"/>
      <w:r w:rsidRPr="00EF6F24">
        <w:t>VMSnapshot</w:t>
      </w:r>
      <w:proofErr w:type="spellEnd"/>
      <w:r w:rsidRPr="00EF6F24">
        <w:t> -</w:t>
      </w:r>
      <w:proofErr w:type="spellStart"/>
      <w:r w:rsidRPr="00EF6F24">
        <w:t>VMName</w:t>
      </w:r>
      <w:proofErr w:type="spellEnd"/>
      <w:r w:rsidRPr="00EF6F24">
        <w:t> </w:t>
      </w:r>
      <w:proofErr w:type="spellStart"/>
      <w:r w:rsidRPr="00EF6F24">
        <w:t>PSDirect</w:t>
      </w:r>
      <w:proofErr w:type="spellEnd"/>
      <w:r w:rsidRPr="00EF6F24">
        <w:t> -Name Snapshot1</w:t>
      </w:r>
    </w:p>
    <w:p w14:paraId="3476D172" w14:textId="77777777" w:rsidR="00EF6F24" w:rsidRPr="00EF6F24" w:rsidRDefault="00EF6F24" w:rsidP="00540755">
      <w:pPr>
        <w:pStyle w:val="CodePACKT"/>
      </w:pPr>
      <w:r w:rsidRPr="00EF6F24">
        <w:t>Restore-</w:t>
      </w:r>
      <w:proofErr w:type="spellStart"/>
      <w:r w:rsidRPr="00EF6F24">
        <w:t>VMSnapshot</w:t>
      </w:r>
      <w:proofErr w:type="spellEnd"/>
      <w:r w:rsidRPr="00EF6F24">
        <w:t> -</w:t>
      </w:r>
      <w:proofErr w:type="spellStart"/>
      <w:r w:rsidRPr="00EF6F24">
        <w:t>VMSnapshot</w:t>
      </w:r>
      <w:proofErr w:type="spellEnd"/>
      <w:r w:rsidRPr="00EF6F24">
        <w:t> $Snap1 -Confirm:$false</w:t>
      </w:r>
    </w:p>
    <w:p w14:paraId="4D4DC64C" w14:textId="77777777" w:rsidR="00EF6F24" w:rsidRPr="00EF6F24" w:rsidRDefault="00EF6F24" w:rsidP="00540755">
      <w:pPr>
        <w:pStyle w:val="CodePACKT"/>
      </w:pPr>
      <w:r w:rsidRPr="00EF6F24">
        <w:t>Start-VM -Name </w:t>
      </w:r>
      <w:proofErr w:type="spellStart"/>
      <w:r w:rsidRPr="00EF6F24">
        <w:t>PSDirect</w:t>
      </w:r>
      <w:proofErr w:type="spellEnd"/>
    </w:p>
    <w:p w14:paraId="3BBD412E" w14:textId="77777777" w:rsidR="00EF6F24" w:rsidRPr="00EF6F24" w:rsidRDefault="00EF6F24" w:rsidP="00540755">
      <w:pPr>
        <w:pStyle w:val="CodePACKT"/>
      </w:pPr>
      <w:r w:rsidRPr="00EF6F24">
        <w:t>Wait-VM -For </w:t>
      </w:r>
      <w:proofErr w:type="spellStart"/>
      <w:r w:rsidRPr="00EF6F24">
        <w:t>IPAddress</w:t>
      </w:r>
      <w:proofErr w:type="spellEnd"/>
      <w:r w:rsidRPr="00EF6F24">
        <w:t> -Name </w:t>
      </w:r>
      <w:proofErr w:type="spellStart"/>
      <w:r w:rsidRPr="00EF6F24">
        <w:t>PSDirect</w:t>
      </w:r>
      <w:proofErr w:type="spellEnd"/>
    </w:p>
    <w:p w14:paraId="667A46F1" w14:textId="77777777" w:rsidR="00EF6F24" w:rsidRPr="00EF6F24" w:rsidRDefault="00EF6F24" w:rsidP="00540755">
      <w:pPr>
        <w:pStyle w:val="CodePACKT"/>
      </w:pPr>
    </w:p>
    <w:p w14:paraId="7C008575" w14:textId="775C6240" w:rsidR="00EF6F24" w:rsidRPr="00EF6F24" w:rsidRDefault="00EF6F24" w:rsidP="00EF6F24">
      <w:pPr>
        <w:pStyle w:val="NumberedBulletPACKT"/>
        <w:rPr>
          <w:color w:val="000000"/>
        </w:rPr>
      </w:pPr>
      <w:r w:rsidRPr="00EF6F24">
        <w:t>Seeing what </w:t>
      </w:r>
      <w:proofErr w:type="gramStart"/>
      <w:r w:rsidRPr="00EF6F24">
        <w:t>files</w:t>
      </w:r>
      <w:proofErr w:type="gramEnd"/>
      <w:r w:rsidRPr="00EF6F24">
        <w:t> we have now on </w:t>
      </w:r>
      <w:proofErr w:type="spellStart"/>
      <w:r w:rsidRPr="00EF6F24">
        <w:rPr>
          <w:rStyle w:val="CodeInTextPACKT"/>
        </w:rPr>
        <w:t>PSDirect</w:t>
      </w:r>
      <w:proofErr w:type="spellEnd"/>
    </w:p>
    <w:p w14:paraId="0912DD17" w14:textId="77777777" w:rsidR="00EF6F24" w:rsidRDefault="00EF6F24" w:rsidP="00540755">
      <w:pPr>
        <w:pStyle w:val="CodePACKT"/>
      </w:pPr>
    </w:p>
    <w:p w14:paraId="3B0CC7A6" w14:textId="10F10328" w:rsidR="00EF6F24" w:rsidRPr="00EF6F24" w:rsidRDefault="00EF6F24" w:rsidP="00540755">
      <w:pPr>
        <w:pStyle w:val="CodePACKT"/>
      </w:pPr>
      <w:r w:rsidRPr="00EF6F24">
        <w:t>$SB = {</w:t>
      </w:r>
    </w:p>
    <w:p w14:paraId="745405BE" w14:textId="77777777" w:rsidR="00EF6F24" w:rsidRPr="00EF6F24" w:rsidRDefault="00EF6F24" w:rsidP="00540755">
      <w:pPr>
        <w:pStyle w:val="CodePACKT"/>
      </w:pPr>
      <w:r w:rsidRPr="00EF6F24">
        <w:t>  Get-ChildItem -Path C:\ | Format-Table</w:t>
      </w:r>
    </w:p>
    <w:p w14:paraId="566D2D14" w14:textId="77777777" w:rsidR="00EF6F24" w:rsidRPr="00EF6F24" w:rsidRDefault="00EF6F24" w:rsidP="00540755">
      <w:pPr>
        <w:pStyle w:val="CodePACKT"/>
      </w:pPr>
      <w:r w:rsidRPr="00EF6F24">
        <w:t>}</w:t>
      </w:r>
    </w:p>
    <w:p w14:paraId="35673733" w14:textId="77777777" w:rsidR="00EF6F24" w:rsidRPr="00EF6F24" w:rsidRDefault="00EF6F24" w:rsidP="00540755">
      <w:pPr>
        <w:pStyle w:val="CodePACKT"/>
      </w:pPr>
      <w:r w:rsidRPr="00EF6F24">
        <w:t>$ICHT = @{</w:t>
      </w:r>
    </w:p>
    <w:p w14:paraId="53BD7EAF" w14:textId="478C29B2" w:rsidR="00EF6F24" w:rsidRPr="00EF6F24" w:rsidRDefault="00EF6F24" w:rsidP="00540755">
      <w:pPr>
        <w:pStyle w:val="CodePACKT"/>
      </w:pPr>
      <w:r w:rsidRPr="00EF6F24">
        <w:t>  </w:t>
      </w:r>
      <w:proofErr w:type="spellStart"/>
      <w:r w:rsidRPr="00EF6F24">
        <w:t>VMName</w:t>
      </w:r>
      <w:proofErr w:type="spellEnd"/>
      <w:r w:rsidRPr="00EF6F24">
        <w:t>    = </w:t>
      </w:r>
      <w:r w:rsidR="002D7D95">
        <w:t>'</w:t>
      </w:r>
      <w:proofErr w:type="spellStart"/>
      <w:r w:rsidRPr="00EF6F24">
        <w:t>PSDirect</w:t>
      </w:r>
      <w:proofErr w:type="spellEnd"/>
      <w:r w:rsidR="002D7D95">
        <w:t>'</w:t>
      </w:r>
    </w:p>
    <w:p w14:paraId="27B1F3A4" w14:textId="77777777" w:rsidR="00EF6F24" w:rsidRPr="00EF6F24" w:rsidRDefault="00EF6F24" w:rsidP="00540755">
      <w:pPr>
        <w:pStyle w:val="CodePACKT"/>
      </w:pPr>
      <w:r w:rsidRPr="00EF6F24">
        <w:t>  </w:t>
      </w:r>
      <w:proofErr w:type="spellStart"/>
      <w:r w:rsidRPr="00EF6F24">
        <w:t>ScriptBlock</w:t>
      </w:r>
      <w:proofErr w:type="spellEnd"/>
      <w:r w:rsidRPr="00EF6F24">
        <w:t> = $SB </w:t>
      </w:r>
    </w:p>
    <w:p w14:paraId="70DC9BEA" w14:textId="77777777" w:rsidR="00EF6F24" w:rsidRPr="00EF6F24" w:rsidRDefault="00EF6F24" w:rsidP="00540755">
      <w:pPr>
        <w:pStyle w:val="CodePACKT"/>
      </w:pPr>
      <w:r w:rsidRPr="00EF6F24">
        <w:t>  Credential  = $</w:t>
      </w:r>
      <w:proofErr w:type="spellStart"/>
      <w:r w:rsidRPr="00EF6F24">
        <w:t>RKCred</w:t>
      </w:r>
      <w:proofErr w:type="spellEnd"/>
    </w:p>
    <w:p w14:paraId="5A5648D5" w14:textId="77777777" w:rsidR="00EF6F24" w:rsidRPr="00EF6F24" w:rsidRDefault="00EF6F24" w:rsidP="00540755">
      <w:pPr>
        <w:pStyle w:val="CodePACKT"/>
      </w:pPr>
      <w:r w:rsidRPr="00EF6F24">
        <w:t>}</w:t>
      </w:r>
    </w:p>
    <w:p w14:paraId="3B34F1B7" w14:textId="77777777" w:rsidR="00EF6F24" w:rsidRPr="00EF6F24" w:rsidRDefault="00EF6F24" w:rsidP="00540755">
      <w:pPr>
        <w:pStyle w:val="CodePACKT"/>
      </w:pPr>
      <w:r w:rsidRPr="00EF6F24">
        <w:t>Invoke-Command @ICHT</w:t>
      </w:r>
    </w:p>
    <w:p w14:paraId="7929C741" w14:textId="77777777" w:rsidR="00EF6F24" w:rsidRPr="00EF6F24" w:rsidRDefault="00EF6F24" w:rsidP="00540755">
      <w:pPr>
        <w:pStyle w:val="CodePACKT"/>
      </w:pPr>
    </w:p>
    <w:p w14:paraId="52CDF748" w14:textId="7BC78EC7" w:rsidR="00EF6F24" w:rsidRPr="00EF6F24" w:rsidRDefault="00EF6F24" w:rsidP="00EF6F24">
      <w:pPr>
        <w:pStyle w:val="NumberedBulletPACKT"/>
        <w:rPr>
          <w:color w:val="000000"/>
        </w:rPr>
      </w:pPr>
      <w:r w:rsidRPr="00EF6F24">
        <w:t>Rolling forward to </w:t>
      </w:r>
      <w:r w:rsidRPr="00EF6F24">
        <w:rPr>
          <w:rStyle w:val="CodeInTextPACKT"/>
        </w:rPr>
        <w:t>Snapshot2</w:t>
      </w:r>
    </w:p>
    <w:p w14:paraId="129A23F5" w14:textId="77777777" w:rsidR="00EF6F24" w:rsidRPr="00EF6F24" w:rsidRDefault="00EF6F24" w:rsidP="00540755">
      <w:pPr>
        <w:pStyle w:val="CodePACKT"/>
      </w:pPr>
    </w:p>
    <w:p w14:paraId="429469EF" w14:textId="1D6A5060" w:rsidR="00EF6F24" w:rsidRPr="00EF6F24" w:rsidRDefault="00EF6F24" w:rsidP="00540755">
      <w:pPr>
        <w:pStyle w:val="CodePACKT"/>
      </w:pPr>
      <w:r w:rsidRPr="00EF6F24">
        <w:t>$Snap2 = Get-</w:t>
      </w:r>
      <w:proofErr w:type="spellStart"/>
      <w:r w:rsidRPr="00EF6F24">
        <w:t>VMSnapshot</w:t>
      </w:r>
      <w:proofErr w:type="spellEnd"/>
      <w:r w:rsidRPr="00EF6F24">
        <w:t> -</w:t>
      </w:r>
      <w:proofErr w:type="spellStart"/>
      <w:r w:rsidRPr="00EF6F24">
        <w:t>VMName</w:t>
      </w:r>
      <w:proofErr w:type="spellEnd"/>
      <w:r w:rsidRPr="00EF6F24">
        <w:t> </w:t>
      </w:r>
      <w:proofErr w:type="spellStart"/>
      <w:r w:rsidRPr="00EF6F24">
        <w:t>PSdirect</w:t>
      </w:r>
      <w:proofErr w:type="spellEnd"/>
      <w:r w:rsidRPr="00EF6F24">
        <w:t> -Name Snapshot2</w:t>
      </w:r>
    </w:p>
    <w:p w14:paraId="52B0DB6D" w14:textId="77777777" w:rsidR="00EF6F24" w:rsidRPr="00EF6F24" w:rsidRDefault="00EF6F24" w:rsidP="00540755">
      <w:pPr>
        <w:pStyle w:val="CodePACKT"/>
      </w:pPr>
      <w:r w:rsidRPr="00EF6F24">
        <w:t>Restore-</w:t>
      </w:r>
      <w:proofErr w:type="spellStart"/>
      <w:r w:rsidRPr="00EF6F24">
        <w:t>VMSnapshot</w:t>
      </w:r>
      <w:proofErr w:type="spellEnd"/>
      <w:r w:rsidRPr="00EF6F24">
        <w:t> -</w:t>
      </w:r>
      <w:proofErr w:type="spellStart"/>
      <w:r w:rsidRPr="00EF6F24">
        <w:t>VMSnapshot</w:t>
      </w:r>
      <w:proofErr w:type="spellEnd"/>
      <w:r w:rsidRPr="00EF6F24">
        <w:t> $Snap2 -Confirm:$false</w:t>
      </w:r>
    </w:p>
    <w:p w14:paraId="65DECA20" w14:textId="77777777" w:rsidR="00EF6F24" w:rsidRPr="00EF6F24" w:rsidRDefault="00EF6F24" w:rsidP="00540755">
      <w:pPr>
        <w:pStyle w:val="CodePACKT"/>
      </w:pPr>
      <w:r w:rsidRPr="00EF6F24">
        <w:t>Start-VM -Name </w:t>
      </w:r>
      <w:proofErr w:type="spellStart"/>
      <w:r w:rsidRPr="00EF6F24">
        <w:t>PSDirect</w:t>
      </w:r>
      <w:proofErr w:type="spellEnd"/>
    </w:p>
    <w:p w14:paraId="2EFD0C30" w14:textId="77777777" w:rsidR="00EF6F24" w:rsidRPr="00EF6F24" w:rsidRDefault="00EF6F24" w:rsidP="00540755">
      <w:pPr>
        <w:pStyle w:val="CodePACKT"/>
      </w:pPr>
      <w:r w:rsidRPr="00EF6F24">
        <w:t>Wait-VM -For </w:t>
      </w:r>
      <w:proofErr w:type="spellStart"/>
      <w:r w:rsidRPr="00EF6F24">
        <w:t>IPAddress</w:t>
      </w:r>
      <w:proofErr w:type="spellEnd"/>
      <w:r w:rsidRPr="00EF6F24">
        <w:t> -Name </w:t>
      </w:r>
      <w:proofErr w:type="spellStart"/>
      <w:r w:rsidRPr="00EF6F24">
        <w:t>PSDirect</w:t>
      </w:r>
      <w:proofErr w:type="spellEnd"/>
    </w:p>
    <w:p w14:paraId="3CC949C1" w14:textId="77777777" w:rsidR="00EF6F24" w:rsidRPr="00EF6F24" w:rsidRDefault="00EF6F24" w:rsidP="00540755">
      <w:pPr>
        <w:pStyle w:val="CodePACKT"/>
      </w:pPr>
    </w:p>
    <w:p w14:paraId="111F536C" w14:textId="0920DC40" w:rsidR="00EF6F24" w:rsidRPr="00EF6F24" w:rsidRDefault="00EF6F24" w:rsidP="00EF6F24">
      <w:pPr>
        <w:pStyle w:val="NumberedBulletPACKT"/>
        <w:rPr>
          <w:color w:val="000000"/>
        </w:rPr>
      </w:pPr>
      <w:r w:rsidRPr="00EF6F24">
        <w:t>Observ</w:t>
      </w:r>
      <w:r>
        <w:t>ing</w:t>
      </w:r>
      <w:r w:rsidRPr="00EF6F24">
        <w:t> the </w:t>
      </w:r>
      <w:proofErr w:type="gramStart"/>
      <w:r w:rsidRPr="00EF6F24">
        <w:t>files</w:t>
      </w:r>
      <w:proofErr w:type="gramEnd"/>
      <w:r w:rsidRPr="00EF6F24">
        <w:t> you now </w:t>
      </w:r>
      <w:ins w:id="511" w:author="Lucy Wan" w:date="2021-04-21T14:11:00Z">
        <w:r w:rsidR="005A5F06">
          <w:t xml:space="preserve">have </w:t>
        </w:r>
      </w:ins>
      <w:r>
        <w:t xml:space="preserve">supporting </w:t>
      </w:r>
      <w:proofErr w:type="spellStart"/>
      <w:r w:rsidRPr="00EF6F24">
        <w:rPr>
          <w:rStyle w:val="CodeInTextPACKT"/>
        </w:rPr>
        <w:t>PSDirect</w:t>
      </w:r>
      <w:proofErr w:type="spellEnd"/>
    </w:p>
    <w:p w14:paraId="69174234" w14:textId="77777777" w:rsidR="00EF6F24" w:rsidRPr="00EF6F24" w:rsidRDefault="00EF6F24" w:rsidP="00540755">
      <w:pPr>
        <w:pStyle w:val="CodePACKT"/>
      </w:pPr>
    </w:p>
    <w:p w14:paraId="79D015B2" w14:textId="0549538F" w:rsidR="00EF6F24" w:rsidRPr="00EF6F24" w:rsidRDefault="00EF6F24" w:rsidP="00540755">
      <w:pPr>
        <w:pStyle w:val="CodePACKT"/>
      </w:pPr>
      <w:r w:rsidRPr="00EF6F24">
        <w:t>$SB = {</w:t>
      </w:r>
    </w:p>
    <w:p w14:paraId="3EDD4819" w14:textId="77777777" w:rsidR="00EF6F24" w:rsidRPr="00EF6F24" w:rsidRDefault="00EF6F24" w:rsidP="00540755">
      <w:pPr>
        <w:pStyle w:val="CodePACKT"/>
      </w:pPr>
      <w:r w:rsidRPr="00EF6F24">
        <w:t>    Get-ChildItem -Path C:\ | Format-Table</w:t>
      </w:r>
    </w:p>
    <w:p w14:paraId="4A23B96E" w14:textId="77777777" w:rsidR="00EF6F24" w:rsidRPr="00EF6F24" w:rsidRDefault="00EF6F24" w:rsidP="00540755">
      <w:pPr>
        <w:pStyle w:val="CodePACKT"/>
      </w:pPr>
      <w:r w:rsidRPr="00EF6F24">
        <w:t>}</w:t>
      </w:r>
    </w:p>
    <w:p w14:paraId="578D7C56" w14:textId="77777777" w:rsidR="00EF6F24" w:rsidRPr="00EF6F24" w:rsidRDefault="00EF6F24" w:rsidP="00540755">
      <w:pPr>
        <w:pStyle w:val="CodePACKT"/>
      </w:pPr>
      <w:r w:rsidRPr="00EF6F24">
        <w:t>$ICHT = @{</w:t>
      </w:r>
    </w:p>
    <w:p w14:paraId="69E7E51A" w14:textId="4EC4190C" w:rsidR="00EF6F24" w:rsidRPr="00EF6F24" w:rsidRDefault="00EF6F24" w:rsidP="00540755">
      <w:pPr>
        <w:pStyle w:val="CodePACKT"/>
      </w:pPr>
      <w:r w:rsidRPr="00EF6F24">
        <w:t>  </w:t>
      </w:r>
      <w:proofErr w:type="spellStart"/>
      <w:r w:rsidRPr="00EF6F24">
        <w:t>VMName</w:t>
      </w:r>
      <w:proofErr w:type="spellEnd"/>
      <w:r w:rsidRPr="00EF6F24">
        <w:t>      = </w:t>
      </w:r>
      <w:r w:rsidR="002D7D95">
        <w:t>'</w:t>
      </w:r>
      <w:proofErr w:type="spellStart"/>
      <w:r w:rsidRPr="00EF6F24">
        <w:t>PSDirect</w:t>
      </w:r>
      <w:proofErr w:type="spellEnd"/>
      <w:r w:rsidR="002D7D95">
        <w:t>'</w:t>
      </w:r>
    </w:p>
    <w:p w14:paraId="004D0BF0" w14:textId="77777777" w:rsidR="00EF6F24" w:rsidRPr="00EF6F24" w:rsidRDefault="00EF6F24" w:rsidP="00540755">
      <w:pPr>
        <w:pStyle w:val="CodePACKT"/>
      </w:pPr>
      <w:r w:rsidRPr="00EF6F24">
        <w:t>  </w:t>
      </w:r>
      <w:proofErr w:type="spellStart"/>
      <w:r w:rsidRPr="00EF6F24">
        <w:t>ScriptBlock</w:t>
      </w:r>
      <w:proofErr w:type="spellEnd"/>
      <w:r w:rsidRPr="00EF6F24">
        <w:t> = $SB </w:t>
      </w:r>
    </w:p>
    <w:p w14:paraId="26CFA279" w14:textId="77777777" w:rsidR="00EF6F24" w:rsidRPr="00EF6F24" w:rsidRDefault="00EF6F24" w:rsidP="00540755">
      <w:pPr>
        <w:pStyle w:val="CodePACKT"/>
      </w:pPr>
      <w:r w:rsidRPr="00EF6F24">
        <w:t>  Credential  = $</w:t>
      </w:r>
      <w:proofErr w:type="spellStart"/>
      <w:r w:rsidRPr="00EF6F24">
        <w:t>RKCred</w:t>
      </w:r>
      <w:proofErr w:type="spellEnd"/>
    </w:p>
    <w:p w14:paraId="0698BCDA" w14:textId="77777777" w:rsidR="00EF6F24" w:rsidRPr="00EF6F24" w:rsidRDefault="00EF6F24" w:rsidP="00540755">
      <w:pPr>
        <w:pStyle w:val="CodePACKT"/>
      </w:pPr>
      <w:r w:rsidRPr="00EF6F24">
        <w:t>}</w:t>
      </w:r>
    </w:p>
    <w:p w14:paraId="2C919E3C" w14:textId="77777777" w:rsidR="00EF6F24" w:rsidRPr="00EF6F24" w:rsidRDefault="00EF6F24" w:rsidP="00540755">
      <w:pPr>
        <w:pStyle w:val="CodePACKT"/>
      </w:pPr>
      <w:r w:rsidRPr="00EF6F24">
        <w:t>Invoke-Command @ICHT</w:t>
      </w:r>
    </w:p>
    <w:p w14:paraId="69702F9F" w14:textId="77777777" w:rsidR="00EF6F24" w:rsidRPr="00EF6F24" w:rsidRDefault="00EF6F24" w:rsidP="00540755">
      <w:pPr>
        <w:pStyle w:val="CodePACKT"/>
      </w:pPr>
    </w:p>
    <w:p w14:paraId="0FDFE013" w14:textId="73DD5419" w:rsidR="00EF6F24" w:rsidRPr="00EF6F24" w:rsidRDefault="00EF6F24" w:rsidP="00EF6F24">
      <w:pPr>
        <w:pStyle w:val="NumberedBulletPACKT"/>
        <w:rPr>
          <w:color w:val="000000"/>
        </w:rPr>
      </w:pPr>
      <w:r w:rsidRPr="00EF6F24">
        <w:t>Restoring to </w:t>
      </w:r>
      <w:r w:rsidRPr="00EF6F24">
        <w:rPr>
          <w:rStyle w:val="CodeInTextPACKT"/>
        </w:rPr>
        <w:t>Snapshot1</w:t>
      </w:r>
      <w:r w:rsidRPr="00EF6F24">
        <w:t> again</w:t>
      </w:r>
    </w:p>
    <w:p w14:paraId="465CDDE4" w14:textId="77777777" w:rsidR="00EF6F24" w:rsidRPr="00EF6F24" w:rsidRDefault="00EF6F24" w:rsidP="00540755">
      <w:pPr>
        <w:pStyle w:val="CodePACKT"/>
      </w:pPr>
    </w:p>
    <w:p w14:paraId="1AA3EF4E" w14:textId="26167395" w:rsidR="00EF6F24" w:rsidRPr="00EF6F24" w:rsidRDefault="00EF6F24" w:rsidP="00540755">
      <w:pPr>
        <w:pStyle w:val="CodePACKT"/>
      </w:pPr>
      <w:r w:rsidRPr="00EF6F24">
        <w:t>$Snap1 = Get-</w:t>
      </w:r>
      <w:proofErr w:type="spellStart"/>
      <w:r w:rsidRPr="00EF6F24">
        <w:t>VMSnapshot</w:t>
      </w:r>
      <w:proofErr w:type="spellEnd"/>
      <w:r w:rsidRPr="00EF6F24">
        <w:t> -</w:t>
      </w:r>
      <w:proofErr w:type="spellStart"/>
      <w:r w:rsidRPr="00EF6F24">
        <w:t>VMName</w:t>
      </w:r>
      <w:proofErr w:type="spellEnd"/>
      <w:r w:rsidRPr="00EF6F24">
        <w:t> </w:t>
      </w:r>
      <w:proofErr w:type="spellStart"/>
      <w:r w:rsidRPr="00EF6F24">
        <w:t>PSDirect</w:t>
      </w:r>
      <w:proofErr w:type="spellEnd"/>
      <w:r w:rsidRPr="00EF6F24">
        <w:t> -Name Snapshot1</w:t>
      </w:r>
    </w:p>
    <w:p w14:paraId="1E2031DE" w14:textId="77777777" w:rsidR="00EF6F24" w:rsidRPr="00EF6F24" w:rsidRDefault="00EF6F24" w:rsidP="00540755">
      <w:pPr>
        <w:pStyle w:val="CodePACKT"/>
      </w:pPr>
      <w:r w:rsidRPr="00EF6F24">
        <w:lastRenderedPageBreak/>
        <w:t>Restore-</w:t>
      </w:r>
      <w:proofErr w:type="spellStart"/>
      <w:r w:rsidRPr="00EF6F24">
        <w:t>VMSnapshot</w:t>
      </w:r>
      <w:proofErr w:type="spellEnd"/>
      <w:r w:rsidRPr="00EF6F24">
        <w:t> -</w:t>
      </w:r>
      <w:proofErr w:type="spellStart"/>
      <w:r w:rsidRPr="00EF6F24">
        <w:t>VMSnapshot</w:t>
      </w:r>
      <w:proofErr w:type="spellEnd"/>
      <w:r w:rsidRPr="00EF6F24">
        <w:t> $Snap1 -Confirm:$false</w:t>
      </w:r>
    </w:p>
    <w:p w14:paraId="5425E3C5" w14:textId="77777777" w:rsidR="00EF6F24" w:rsidRPr="00EF6F24" w:rsidRDefault="00EF6F24" w:rsidP="00540755">
      <w:pPr>
        <w:pStyle w:val="CodePACKT"/>
      </w:pPr>
      <w:r w:rsidRPr="00EF6F24">
        <w:t>Start-VM -Name </w:t>
      </w:r>
      <w:proofErr w:type="spellStart"/>
      <w:r w:rsidRPr="00EF6F24">
        <w:t>PSDirect</w:t>
      </w:r>
      <w:proofErr w:type="spellEnd"/>
    </w:p>
    <w:p w14:paraId="4C9FD967" w14:textId="77777777" w:rsidR="00EF6F24" w:rsidRPr="00EF6F24" w:rsidRDefault="00EF6F24" w:rsidP="00540755">
      <w:pPr>
        <w:pStyle w:val="CodePACKT"/>
      </w:pPr>
      <w:r w:rsidRPr="00EF6F24">
        <w:t>Wait-VM -For </w:t>
      </w:r>
      <w:proofErr w:type="spellStart"/>
      <w:r w:rsidRPr="00EF6F24">
        <w:t>IPAddress</w:t>
      </w:r>
      <w:proofErr w:type="spellEnd"/>
      <w:r w:rsidRPr="00EF6F24">
        <w:t> -Name </w:t>
      </w:r>
      <w:proofErr w:type="spellStart"/>
      <w:r w:rsidRPr="00EF6F24">
        <w:t>PSDirect</w:t>
      </w:r>
      <w:proofErr w:type="spellEnd"/>
    </w:p>
    <w:p w14:paraId="2B642048" w14:textId="77777777" w:rsidR="00EF6F24" w:rsidRPr="00EF6F24" w:rsidRDefault="00EF6F24" w:rsidP="00540755">
      <w:pPr>
        <w:pStyle w:val="CodePACKT"/>
      </w:pPr>
    </w:p>
    <w:p w14:paraId="3B373828" w14:textId="65F74611" w:rsidR="00EF6F24" w:rsidRPr="00EF6F24" w:rsidRDefault="00EF6F24" w:rsidP="00EF6F24">
      <w:pPr>
        <w:pStyle w:val="NumberedBulletPACKT"/>
        <w:rPr>
          <w:color w:val="000000"/>
        </w:rPr>
      </w:pPr>
      <w:r w:rsidRPr="00EF6F24">
        <w:t>Checking </w:t>
      </w:r>
      <w:commentRangeStart w:id="512"/>
      <w:r w:rsidRPr="00EF6F24">
        <w:t>snapshots</w:t>
      </w:r>
      <w:commentRangeEnd w:id="512"/>
      <w:r w:rsidR="000F4233">
        <w:rPr>
          <w:rStyle w:val="CommentReference"/>
        </w:rPr>
        <w:commentReference w:id="512"/>
      </w:r>
      <w:r w:rsidRPr="00EF6F24">
        <w:t> and VM data files again</w:t>
      </w:r>
    </w:p>
    <w:p w14:paraId="480BDD91" w14:textId="77777777" w:rsidR="00EF6F24" w:rsidRDefault="00EF6F24" w:rsidP="00540755">
      <w:pPr>
        <w:pStyle w:val="CodePACKT"/>
      </w:pPr>
    </w:p>
    <w:p w14:paraId="507233BE" w14:textId="3AED98CE" w:rsidR="00EF6F24" w:rsidRPr="00EF6F24" w:rsidRDefault="00EF6F24" w:rsidP="00540755">
      <w:pPr>
        <w:pStyle w:val="CodePACKT"/>
      </w:pPr>
      <w:r w:rsidRPr="00EF6F24">
        <w:t>Get-</w:t>
      </w:r>
      <w:proofErr w:type="spellStart"/>
      <w:r w:rsidRPr="00EF6F24">
        <w:t>VMSnapshot</w:t>
      </w:r>
      <w:proofErr w:type="spellEnd"/>
      <w:r w:rsidRPr="00EF6F24">
        <w:t> -</w:t>
      </w:r>
      <w:proofErr w:type="spellStart"/>
      <w:r w:rsidRPr="00EF6F24">
        <w:t>VMName</w:t>
      </w:r>
      <w:proofErr w:type="spellEnd"/>
      <w:r w:rsidRPr="00EF6F24">
        <w:t> </w:t>
      </w:r>
      <w:proofErr w:type="spellStart"/>
      <w:r w:rsidRPr="00EF6F24">
        <w:t>PSDirect</w:t>
      </w:r>
      <w:proofErr w:type="spellEnd"/>
    </w:p>
    <w:p w14:paraId="4837D85D" w14:textId="77777777" w:rsidR="00EF6F24" w:rsidRPr="00EF6F24" w:rsidRDefault="00EF6F24" w:rsidP="00540755">
      <w:pPr>
        <w:pStyle w:val="CodePACKT"/>
      </w:pPr>
      <w:r w:rsidRPr="00EF6F24">
        <w:t>Get-ChildItem -Path $Parent | Format-Table</w:t>
      </w:r>
    </w:p>
    <w:p w14:paraId="2174478C" w14:textId="77777777" w:rsidR="00EF6F24" w:rsidRPr="00EF6F24" w:rsidRDefault="00EF6F24" w:rsidP="00540755">
      <w:pPr>
        <w:pStyle w:val="CodePACKT"/>
      </w:pPr>
    </w:p>
    <w:p w14:paraId="04E97E96" w14:textId="5A47D763" w:rsidR="00EF6F24" w:rsidRPr="00EF6F24" w:rsidRDefault="00EF6F24" w:rsidP="00EF6F24">
      <w:pPr>
        <w:pStyle w:val="NumberedBulletPACKT"/>
        <w:rPr>
          <w:color w:val="000000"/>
        </w:rPr>
      </w:pPr>
      <w:r w:rsidRPr="00EF6F24">
        <w:t>Removing all the </w:t>
      </w:r>
      <w:commentRangeStart w:id="513"/>
      <w:r w:rsidRPr="00EF6F24">
        <w:t>snapshots</w:t>
      </w:r>
      <w:commentRangeEnd w:id="513"/>
      <w:r w:rsidR="000F4233">
        <w:rPr>
          <w:rStyle w:val="CommentReference"/>
        </w:rPr>
        <w:commentReference w:id="513"/>
      </w:r>
      <w:r w:rsidRPr="00EF6F24">
        <w:t> from </w:t>
      </w:r>
      <w:r w:rsidRPr="00EF6F24">
        <w:rPr>
          <w:rStyle w:val="CodeInTextPACKT"/>
        </w:rPr>
        <w:t>HV1</w:t>
      </w:r>
    </w:p>
    <w:p w14:paraId="34BFB1C1" w14:textId="77777777" w:rsidR="00EF6F24" w:rsidRDefault="00EF6F24" w:rsidP="00540755">
      <w:pPr>
        <w:pStyle w:val="CodePACKT"/>
      </w:pPr>
    </w:p>
    <w:p w14:paraId="0CA9E0DD" w14:textId="39E22C06" w:rsidR="00EF6F24" w:rsidRPr="00EF6F24" w:rsidRDefault="00EF6F24" w:rsidP="00540755">
      <w:pPr>
        <w:pStyle w:val="CodePACKT"/>
      </w:pPr>
      <w:r w:rsidRPr="00EF6F24">
        <w:t>Get-</w:t>
      </w:r>
      <w:proofErr w:type="spellStart"/>
      <w:r w:rsidRPr="00EF6F24">
        <w:t>VMSnapshot</w:t>
      </w:r>
      <w:proofErr w:type="spellEnd"/>
      <w:r w:rsidRPr="00EF6F24">
        <w:t> -</w:t>
      </w:r>
      <w:proofErr w:type="spellStart"/>
      <w:r w:rsidRPr="00EF6F24">
        <w:t>VMName</w:t>
      </w:r>
      <w:proofErr w:type="spellEnd"/>
      <w:r w:rsidRPr="00EF6F24">
        <w:t> </w:t>
      </w:r>
      <w:proofErr w:type="spellStart"/>
      <w:r w:rsidRPr="00EF6F24">
        <w:t>PSDirect</w:t>
      </w:r>
      <w:proofErr w:type="spellEnd"/>
      <w:r w:rsidRPr="00EF6F24">
        <w:t> |</w:t>
      </w:r>
    </w:p>
    <w:p w14:paraId="6C2443BE" w14:textId="77777777" w:rsidR="00EF6F24" w:rsidRPr="00EF6F24" w:rsidRDefault="00EF6F24" w:rsidP="00540755">
      <w:pPr>
        <w:pStyle w:val="CodePACKT"/>
      </w:pPr>
      <w:r w:rsidRPr="00EF6F24">
        <w:t>  Remove-</w:t>
      </w:r>
      <w:proofErr w:type="spellStart"/>
      <w:r w:rsidRPr="00EF6F24">
        <w:t>VMSnapshot</w:t>
      </w:r>
      <w:proofErr w:type="spellEnd"/>
    </w:p>
    <w:p w14:paraId="4647B879" w14:textId="77777777" w:rsidR="00EF6F24" w:rsidRPr="00EF6F24" w:rsidRDefault="00EF6F24" w:rsidP="00540755">
      <w:pPr>
        <w:pStyle w:val="CodePACKT"/>
      </w:pPr>
    </w:p>
    <w:p w14:paraId="487CDBE3" w14:textId="67CE9F92" w:rsidR="00EF6F24" w:rsidRPr="00EF6F24" w:rsidRDefault="00EF6F24" w:rsidP="00EF6F24">
      <w:pPr>
        <w:pStyle w:val="NumberedBulletPACKT"/>
        <w:rPr>
          <w:color w:val="000000"/>
        </w:rPr>
      </w:pPr>
      <w:r w:rsidRPr="00EF6F24">
        <w:t>Checking VM data files again</w:t>
      </w:r>
    </w:p>
    <w:p w14:paraId="3A4345CA" w14:textId="77777777" w:rsidR="00EF6F24" w:rsidRDefault="00EF6F24" w:rsidP="00540755">
      <w:pPr>
        <w:pStyle w:val="CodePACKT"/>
      </w:pPr>
    </w:p>
    <w:p w14:paraId="790C7CD0" w14:textId="4BB6AE23" w:rsidR="00EF6F24" w:rsidRPr="00EF6F24" w:rsidRDefault="00EF6F24" w:rsidP="00540755">
      <w:pPr>
        <w:pStyle w:val="CodePACKT"/>
      </w:pPr>
      <w:r w:rsidRPr="00EF6F24">
        <w:t>Get-ChildItem -Path $Parent</w:t>
      </w:r>
    </w:p>
    <w:p w14:paraId="33483C72" w14:textId="77777777" w:rsidR="00EF6F24" w:rsidRPr="00EF6F24" w:rsidRDefault="00EF6F24" w:rsidP="00540755">
      <w:pPr>
        <w:pStyle w:val="NormalPACKT"/>
        <w:rPr>
          <w:lang w:val="en-GB"/>
        </w:rPr>
      </w:pPr>
    </w:p>
    <w:p w14:paraId="4295A0DC" w14:textId="7A78402F" w:rsidR="00F157F0" w:rsidRDefault="00F157F0" w:rsidP="00F157F0">
      <w:pPr>
        <w:pStyle w:val="Heading2"/>
        <w:numPr>
          <w:ilvl w:val="1"/>
          <w:numId w:val="3"/>
        </w:numPr>
        <w:tabs>
          <w:tab w:val="left" w:pos="0"/>
        </w:tabs>
      </w:pPr>
      <w:r>
        <w:t>How it works...</w:t>
      </w:r>
    </w:p>
    <w:p w14:paraId="72434129" w14:textId="0213AE29" w:rsidR="00EF6F24" w:rsidRDefault="00EF6F24" w:rsidP="00540755">
      <w:pPr>
        <w:pStyle w:val="NormalPACKT"/>
        <w:rPr>
          <w:lang w:val="en-GB"/>
        </w:rPr>
      </w:pPr>
      <w:r>
        <w:rPr>
          <w:lang w:val="en-GB"/>
        </w:rPr>
        <w:t xml:space="preserve">In </w:t>
      </w:r>
      <w:r w:rsidRPr="00EF6F24">
        <w:rPr>
          <w:rStyle w:val="ItalicsPACKT"/>
        </w:rPr>
        <w:t>step 1</w:t>
      </w:r>
      <w:r>
        <w:rPr>
          <w:lang w:val="en-GB"/>
        </w:rPr>
        <w:t xml:space="preserve">, you create a Windows credential object to use with the </w:t>
      </w:r>
      <w:proofErr w:type="spellStart"/>
      <w:r w:rsidRPr="00EF6F24">
        <w:rPr>
          <w:rStyle w:val="CodeInTextPACKT"/>
        </w:rPr>
        <w:t>PSDirect</w:t>
      </w:r>
      <w:proofErr w:type="spellEnd"/>
      <w:r>
        <w:rPr>
          <w:lang w:val="en-GB"/>
        </w:rPr>
        <w:t xml:space="preserve"> VM. This step creates no output.</w:t>
      </w:r>
    </w:p>
    <w:p w14:paraId="480D0F6B" w14:textId="745EAB25" w:rsidR="00EF6F24" w:rsidRDefault="00EF6F24" w:rsidP="00540755">
      <w:pPr>
        <w:pStyle w:val="NormalPACKT"/>
        <w:rPr>
          <w:lang w:val="en-GB"/>
        </w:rPr>
      </w:pPr>
      <w:r>
        <w:rPr>
          <w:lang w:val="en-GB"/>
        </w:rPr>
        <w:t xml:space="preserve">In </w:t>
      </w:r>
      <w:r w:rsidRPr="00EF6F24">
        <w:rPr>
          <w:rStyle w:val="ItalicsPACKT"/>
        </w:rPr>
        <w:t>step 2</w:t>
      </w:r>
      <w:r>
        <w:rPr>
          <w:lang w:val="en-GB"/>
        </w:rPr>
        <w:t xml:space="preserve">, you examine the </w:t>
      </w:r>
      <w:r w:rsidRPr="00EF6F24">
        <w:rPr>
          <w:rStyle w:val="CodeInTextPACKT"/>
        </w:rPr>
        <w:t>C:\</w:t>
      </w:r>
      <w:r>
        <w:rPr>
          <w:lang w:val="en-GB"/>
        </w:rPr>
        <w:t xml:space="preserve"> drive inside the </w:t>
      </w:r>
      <w:proofErr w:type="spellStart"/>
      <w:r w:rsidRPr="00EF6F24">
        <w:rPr>
          <w:rStyle w:val="CodeInTextPACKT"/>
        </w:rPr>
        <w:t>PSDirect</w:t>
      </w:r>
      <w:proofErr w:type="spellEnd"/>
      <w:r>
        <w:rPr>
          <w:lang w:val="en-GB"/>
        </w:rPr>
        <w:t xml:space="preserve"> VM, generating output like this:</w:t>
      </w:r>
    </w:p>
    <w:p w14:paraId="4F2A68A7" w14:textId="58D68C01" w:rsidR="00EF6F24" w:rsidRDefault="00EF6F24" w:rsidP="00EF6F24">
      <w:pPr>
        <w:pStyle w:val="FigurePACKT"/>
        <w:rPr>
          <w:lang w:val="en-GB"/>
        </w:rPr>
      </w:pPr>
      <w:r>
        <w:drawing>
          <wp:inline distT="0" distB="0" distL="0" distR="0" wp14:anchorId="39C5EEB6" wp14:editId="12DA6AC7">
            <wp:extent cx="3365154" cy="2117668"/>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82545" cy="2128612"/>
                    </a:xfrm>
                    <a:prstGeom prst="rect">
                      <a:avLst/>
                    </a:prstGeom>
                  </pic:spPr>
                </pic:pic>
              </a:graphicData>
            </a:graphic>
          </wp:inline>
        </w:drawing>
      </w:r>
    </w:p>
    <w:p w14:paraId="7F39CCBF" w14:textId="1FC1F816" w:rsidR="00EF6F24" w:rsidRDefault="00EF6F24" w:rsidP="00E8777D">
      <w:pPr>
        <w:pStyle w:val="FigureCaptionPACKT"/>
      </w:pPr>
      <w:r>
        <w:t>Figure 12.64: Exami</w:t>
      </w:r>
      <w:ins w:id="514" w:author="Lucy Wan" w:date="2021-04-21T14:03:00Z">
        <w:r w:rsidR="007918BD">
          <w:t>ni</w:t>
        </w:r>
      </w:ins>
      <w:r>
        <w:t xml:space="preserve">ng C:\ on </w:t>
      </w:r>
      <w:proofErr w:type="spellStart"/>
      <w:r>
        <w:t>PSDirect</w:t>
      </w:r>
      <w:proofErr w:type="spellEnd"/>
      <w:r>
        <w:t xml:space="preserve"> VM</w:t>
      </w:r>
    </w:p>
    <w:p w14:paraId="6770AF4C" w14:textId="24AB963A" w:rsidR="00EF6F24" w:rsidRDefault="00EF6F24" w:rsidP="00B20986">
      <w:pPr>
        <w:pStyle w:val="LayoutInformationPACKT"/>
      </w:pPr>
      <w:r>
        <w:lastRenderedPageBreak/>
        <w:t>I</w:t>
      </w:r>
      <w:r w:rsidRPr="006D38BA">
        <w:t>nsert image B42024_</w:t>
      </w:r>
      <w:r>
        <w:t>12</w:t>
      </w:r>
      <w:r w:rsidRPr="006D38BA">
        <w:t>_</w:t>
      </w:r>
      <w:r>
        <w:t>64</w:t>
      </w:r>
      <w:r w:rsidRPr="006D38BA">
        <w:t>.png</w:t>
      </w:r>
    </w:p>
    <w:p w14:paraId="287DDAA6" w14:textId="04E19AA3" w:rsidR="00EF6F24" w:rsidRDefault="00EF6F24" w:rsidP="00540755">
      <w:pPr>
        <w:pStyle w:val="NormalPACKT"/>
        <w:rPr>
          <w:lang w:val="en-GB"/>
        </w:rPr>
      </w:pPr>
      <w:r>
        <w:rPr>
          <w:lang w:val="en-GB"/>
        </w:rPr>
        <w:t xml:space="preserve">In </w:t>
      </w:r>
      <w:r w:rsidRPr="00EF6F24">
        <w:rPr>
          <w:rStyle w:val="ItalicsPACKT"/>
        </w:rPr>
        <w:t>step 3</w:t>
      </w:r>
      <w:r>
        <w:rPr>
          <w:lang w:val="en-GB"/>
        </w:rPr>
        <w:t xml:space="preserve">, you create a VM snapshot of the </w:t>
      </w:r>
      <w:proofErr w:type="spellStart"/>
      <w:r w:rsidRPr="00EF6F24">
        <w:rPr>
          <w:rStyle w:val="CodeInTextPACKT"/>
        </w:rPr>
        <w:t>PSDirect</w:t>
      </w:r>
      <w:proofErr w:type="spellEnd"/>
      <w:r>
        <w:rPr>
          <w:lang w:val="en-GB"/>
        </w:rPr>
        <w:t xml:space="preserve"> VM, which generates no console output. After you create the snapshot, in </w:t>
      </w:r>
      <w:r w:rsidRPr="00EF6F24">
        <w:rPr>
          <w:rStyle w:val="ItalicsPACKT"/>
        </w:rPr>
        <w:t>step 4</w:t>
      </w:r>
      <w:r>
        <w:rPr>
          <w:lang w:val="en-GB"/>
        </w:rPr>
        <w:t>, you examine the files which Hyper-V uses to support the VM snapshot. The output of this step looks like this:</w:t>
      </w:r>
    </w:p>
    <w:p w14:paraId="048AD136" w14:textId="4D335234" w:rsidR="00EF6F24" w:rsidRDefault="00EF6F24" w:rsidP="00EF6F24">
      <w:pPr>
        <w:pStyle w:val="FigurePACKT"/>
        <w:rPr>
          <w:lang w:val="en-GB"/>
        </w:rPr>
      </w:pPr>
      <w:r>
        <w:drawing>
          <wp:inline distT="0" distB="0" distL="0" distR="0" wp14:anchorId="44E574E0" wp14:editId="06095C62">
            <wp:extent cx="4644916" cy="1590675"/>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3919" cy="1597183"/>
                    </a:xfrm>
                    <a:prstGeom prst="rect">
                      <a:avLst/>
                    </a:prstGeom>
                  </pic:spPr>
                </pic:pic>
              </a:graphicData>
            </a:graphic>
          </wp:inline>
        </w:drawing>
      </w:r>
    </w:p>
    <w:p w14:paraId="0A40662C" w14:textId="6157489D" w:rsidR="00EF6F24" w:rsidRDefault="00EF6F24" w:rsidP="00E8777D">
      <w:pPr>
        <w:pStyle w:val="FigureCaptionPACKT"/>
      </w:pPr>
      <w:r>
        <w:t>Figure 12.65: Exami</w:t>
      </w:r>
      <w:ins w:id="515" w:author="Lucy Wan" w:date="2021-04-21T14:03:00Z">
        <w:r w:rsidR="00522DFB">
          <w:t>ni</w:t>
        </w:r>
      </w:ins>
      <w:r>
        <w:t>ng files supporting a snapshot</w:t>
      </w:r>
    </w:p>
    <w:p w14:paraId="639C5556" w14:textId="25A3A09B" w:rsidR="00EF6F24" w:rsidRDefault="00EF6F24" w:rsidP="005C122E">
      <w:pPr>
        <w:pStyle w:val="LayoutInformationPACKT"/>
      </w:pPr>
      <w:r>
        <w:t>I</w:t>
      </w:r>
      <w:r w:rsidRPr="006D38BA">
        <w:t>nsert image B42024_</w:t>
      </w:r>
      <w:r>
        <w:t>12</w:t>
      </w:r>
      <w:r w:rsidRPr="006D38BA">
        <w:t>_</w:t>
      </w:r>
      <w:r>
        <w:t>65</w:t>
      </w:r>
      <w:r w:rsidRPr="006D38BA">
        <w:t>.png</w:t>
      </w:r>
    </w:p>
    <w:p w14:paraId="6926A2CC" w14:textId="7AE9A1C2" w:rsidR="00EF6F24" w:rsidRDefault="00EF6F24" w:rsidP="00540755">
      <w:pPr>
        <w:pStyle w:val="NormalPACKT"/>
        <w:rPr>
          <w:lang w:val="en-GB"/>
        </w:rPr>
      </w:pPr>
      <w:r>
        <w:rPr>
          <w:lang w:val="en-GB"/>
        </w:rPr>
        <w:t xml:space="preserve">In </w:t>
      </w:r>
      <w:r w:rsidRPr="00EF6F24">
        <w:rPr>
          <w:rStyle w:val="ItalicsPACKT"/>
        </w:rPr>
        <w:t>step 5</w:t>
      </w:r>
      <w:r>
        <w:rPr>
          <w:lang w:val="en-GB"/>
        </w:rPr>
        <w:t xml:space="preserve">, you create a new file on the </w:t>
      </w:r>
      <w:r w:rsidRPr="00EF6F24">
        <w:rPr>
          <w:rStyle w:val="CodeInTextPACKT"/>
        </w:rPr>
        <w:t>C:\</w:t>
      </w:r>
      <w:r>
        <w:rPr>
          <w:lang w:val="en-GB"/>
        </w:rPr>
        <w:t xml:space="preserve"> in the </w:t>
      </w:r>
      <w:proofErr w:type="spellStart"/>
      <w:r w:rsidRPr="00EF6F24">
        <w:rPr>
          <w:rStyle w:val="CodeInTextPACKT"/>
        </w:rPr>
        <w:t>PSDirect</w:t>
      </w:r>
      <w:proofErr w:type="spellEnd"/>
      <w:r>
        <w:rPr>
          <w:lang w:val="en-GB"/>
        </w:rPr>
        <w:t xml:space="preserve"> VM. Then you view the contents of this file. The output looks like this:</w:t>
      </w:r>
    </w:p>
    <w:p w14:paraId="5B0CC827" w14:textId="30FBDD12" w:rsidR="00EF6F24" w:rsidRDefault="00EF6F24" w:rsidP="00EF6F24">
      <w:pPr>
        <w:pStyle w:val="FigurePACKT"/>
      </w:pPr>
      <w:r>
        <w:drawing>
          <wp:inline distT="0" distB="0" distL="0" distR="0" wp14:anchorId="495CD2FB" wp14:editId="48104AE4">
            <wp:extent cx="3743896" cy="15621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66322" cy="1571457"/>
                    </a:xfrm>
                    <a:prstGeom prst="rect">
                      <a:avLst/>
                    </a:prstGeom>
                  </pic:spPr>
                </pic:pic>
              </a:graphicData>
            </a:graphic>
          </wp:inline>
        </w:drawing>
      </w:r>
    </w:p>
    <w:p w14:paraId="4A676751" w14:textId="0FEE6ADB" w:rsidR="00EF6F24" w:rsidRDefault="00EF6F24" w:rsidP="00E8777D">
      <w:pPr>
        <w:pStyle w:val="FigureCaptionPACKT"/>
      </w:pPr>
      <w:r>
        <w:t xml:space="preserve">Figure 12.66: Creating a file in the </w:t>
      </w:r>
      <w:proofErr w:type="spellStart"/>
      <w:r>
        <w:t>PSDirect</w:t>
      </w:r>
      <w:proofErr w:type="spellEnd"/>
      <w:r>
        <w:t xml:space="preserve"> VM</w:t>
      </w:r>
    </w:p>
    <w:p w14:paraId="6FEF8257" w14:textId="17249EF5" w:rsidR="00EF6F24" w:rsidRDefault="00EF6F24" w:rsidP="00AD18F9">
      <w:pPr>
        <w:pStyle w:val="LayoutInformationPACKT"/>
      </w:pPr>
      <w:r>
        <w:t>I</w:t>
      </w:r>
      <w:r w:rsidRPr="006D38BA">
        <w:t>nsert image B42024_</w:t>
      </w:r>
      <w:r>
        <w:t>12</w:t>
      </w:r>
      <w:r w:rsidRPr="006D38BA">
        <w:t>_</w:t>
      </w:r>
      <w:r>
        <w:t>66</w:t>
      </w:r>
      <w:r w:rsidRPr="006D38BA">
        <w:t>.png</w:t>
      </w:r>
    </w:p>
    <w:p w14:paraId="72F2C876" w14:textId="72EB215D" w:rsidR="00EF6F24" w:rsidRDefault="00EF6F24" w:rsidP="00540755">
      <w:pPr>
        <w:pStyle w:val="NormalPACKT"/>
        <w:rPr>
          <w:lang w:val="en-GB"/>
        </w:rPr>
      </w:pPr>
      <w:r>
        <w:rPr>
          <w:lang w:val="en-GB"/>
        </w:rPr>
        <w:t xml:space="preserve">After creating a </w:t>
      </w:r>
      <w:r w:rsidR="00540FE0">
        <w:rPr>
          <w:lang w:val="en-GB"/>
        </w:rPr>
        <w:t xml:space="preserve">file inside the VM, in </w:t>
      </w:r>
      <w:r w:rsidR="00540FE0" w:rsidRPr="00540FE0">
        <w:rPr>
          <w:rStyle w:val="ItalicsPACKT"/>
        </w:rPr>
        <w:t>step</w:t>
      </w:r>
      <w:r w:rsidR="00540FE0" w:rsidRPr="006145A3">
        <w:rPr>
          <w:rStyle w:val="ItalicsPACKT"/>
        </w:rPr>
        <w:t xml:space="preserve"> 6</w:t>
      </w:r>
      <w:r w:rsidR="00540FE0">
        <w:rPr>
          <w:lang w:val="en-GB"/>
        </w:rPr>
        <w:t>, you create a second snapshot that</w:t>
      </w:r>
      <w:r>
        <w:rPr>
          <w:lang w:val="en-GB"/>
        </w:rPr>
        <w:t xml:space="preserve"> generates no output. In </w:t>
      </w:r>
      <w:r w:rsidRPr="00EF6F24">
        <w:rPr>
          <w:rStyle w:val="ItalicsPACKT"/>
        </w:rPr>
        <w:t>step 7</w:t>
      </w:r>
      <w:r>
        <w:rPr>
          <w:lang w:val="en-GB"/>
        </w:rPr>
        <w:t xml:space="preserve">, you use the </w:t>
      </w:r>
      <w:r w:rsidRPr="00EF6F24">
        <w:rPr>
          <w:rStyle w:val="CodeInTextPACKT"/>
        </w:rPr>
        <w:t>Get-</w:t>
      </w:r>
      <w:proofErr w:type="spellStart"/>
      <w:r w:rsidRPr="00EF6F24">
        <w:rPr>
          <w:rStyle w:val="CodeInTextPACKT"/>
        </w:rPr>
        <w:t>VMSnapshot</w:t>
      </w:r>
      <w:proofErr w:type="spellEnd"/>
      <w:r>
        <w:rPr>
          <w:lang w:val="en-GB"/>
        </w:rPr>
        <w:t xml:space="preserve"> cmdlet to view the snapshots for the </w:t>
      </w:r>
      <w:proofErr w:type="spellStart"/>
      <w:r w:rsidRPr="00EF6F24">
        <w:rPr>
          <w:rStyle w:val="CodeInTextPACKT"/>
        </w:rPr>
        <w:t>PSDirect</w:t>
      </w:r>
      <w:proofErr w:type="spellEnd"/>
      <w:r>
        <w:rPr>
          <w:lang w:val="en-GB"/>
        </w:rPr>
        <w:t xml:space="preserve"> VM currently on </w:t>
      </w:r>
      <w:r w:rsidRPr="00EF6F24">
        <w:rPr>
          <w:rStyle w:val="CodeInTextPACKT"/>
        </w:rPr>
        <w:t>HV1</w:t>
      </w:r>
      <w:r>
        <w:rPr>
          <w:lang w:val="en-GB"/>
        </w:rPr>
        <w:t>, which looks like this:</w:t>
      </w:r>
    </w:p>
    <w:p w14:paraId="0074D9E5" w14:textId="5A40717B" w:rsidR="00EF6F24" w:rsidRDefault="00EF6F24" w:rsidP="00EF6F24">
      <w:pPr>
        <w:pStyle w:val="FigurePACKT"/>
        <w:rPr>
          <w:lang w:val="en-GB"/>
        </w:rPr>
      </w:pPr>
      <w:r>
        <w:lastRenderedPageBreak/>
        <w:drawing>
          <wp:inline distT="0" distB="0" distL="0" distR="0" wp14:anchorId="754E5FC9" wp14:editId="5725B1E5">
            <wp:extent cx="3904648" cy="1057275"/>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3205" cy="1065008"/>
                    </a:xfrm>
                    <a:prstGeom prst="rect">
                      <a:avLst/>
                    </a:prstGeom>
                  </pic:spPr>
                </pic:pic>
              </a:graphicData>
            </a:graphic>
          </wp:inline>
        </w:drawing>
      </w:r>
    </w:p>
    <w:p w14:paraId="654CC16B" w14:textId="470D1461" w:rsidR="00EF6F24" w:rsidRDefault="00EF6F24" w:rsidP="00E8777D">
      <w:pPr>
        <w:pStyle w:val="FigureCaptionPACKT"/>
      </w:pPr>
      <w:r>
        <w:t xml:space="preserve">Figure 12.67: Viewing snapshots of </w:t>
      </w:r>
      <w:proofErr w:type="spellStart"/>
      <w:r>
        <w:t>PSDirect</w:t>
      </w:r>
      <w:proofErr w:type="spellEnd"/>
      <w:r>
        <w:t xml:space="preserve"> on HV1</w:t>
      </w:r>
    </w:p>
    <w:p w14:paraId="4CA51FB4" w14:textId="68BD4FB0" w:rsidR="00EF6F24" w:rsidRDefault="00EF6F24" w:rsidP="003E55F3">
      <w:pPr>
        <w:pStyle w:val="LayoutInformationPACKT"/>
      </w:pPr>
      <w:r>
        <w:t>I</w:t>
      </w:r>
      <w:r w:rsidRPr="006D38BA">
        <w:t>nsert image B42024_</w:t>
      </w:r>
      <w:r>
        <w:t>12</w:t>
      </w:r>
      <w:r w:rsidRPr="006D38BA">
        <w:t>_</w:t>
      </w:r>
      <w:r>
        <w:t>67</w:t>
      </w:r>
      <w:r w:rsidRPr="006D38BA">
        <w:t>.png</w:t>
      </w:r>
    </w:p>
    <w:p w14:paraId="01DF11E7" w14:textId="5F9A265B" w:rsidR="00EF6F24" w:rsidRDefault="00EF6F24" w:rsidP="00540755">
      <w:pPr>
        <w:pStyle w:val="NormalPACKT"/>
        <w:rPr>
          <w:lang w:val="en-GB"/>
        </w:rPr>
      </w:pPr>
      <w:r>
        <w:rPr>
          <w:lang w:val="en-GB"/>
        </w:rPr>
        <w:t xml:space="preserve">In </w:t>
      </w:r>
      <w:r w:rsidRPr="00EF6F24">
        <w:rPr>
          <w:rStyle w:val="ItalicsPACKT"/>
        </w:rPr>
        <w:t>step 8</w:t>
      </w:r>
      <w:r>
        <w:rPr>
          <w:lang w:val="en-GB"/>
        </w:rPr>
        <w:t xml:space="preserve">, you examine the files which Hyper-V uses to store your virtual disk images and </w:t>
      </w:r>
      <w:commentRangeStart w:id="516"/>
      <w:del w:id="517" w:author="Thomas Lee" w:date="2021-05-19T15:25:00Z">
        <w:r w:rsidDel="00792BAD">
          <w:rPr>
            <w:lang w:val="en-GB"/>
          </w:rPr>
          <w:delText xml:space="preserve">snapshot </w:delText>
        </w:r>
      </w:del>
      <w:commentRangeEnd w:id="516"/>
      <w:ins w:id="518" w:author="Thomas Lee" w:date="2021-05-19T15:25:00Z">
        <w:r w:rsidR="00792BAD">
          <w:rPr>
            <w:lang w:val="en-GB"/>
          </w:rPr>
          <w:t>checkpoint</w:t>
        </w:r>
        <w:r w:rsidR="00792BAD">
          <w:rPr>
            <w:lang w:val="en-GB"/>
          </w:rPr>
          <w:t xml:space="preserve"> </w:t>
        </w:r>
      </w:ins>
      <w:r w:rsidR="00274BD1">
        <w:rPr>
          <w:rStyle w:val="CommentReference"/>
          <w:color w:val="auto"/>
        </w:rPr>
        <w:commentReference w:id="516"/>
      </w:r>
      <w:r>
        <w:rPr>
          <w:lang w:val="en-GB"/>
        </w:rPr>
        <w:t xml:space="preserve">files for the </w:t>
      </w:r>
      <w:proofErr w:type="spellStart"/>
      <w:r w:rsidRPr="00EF6F24">
        <w:rPr>
          <w:rStyle w:val="CodeInTextPACKT"/>
        </w:rPr>
        <w:t>PSDirect</w:t>
      </w:r>
      <w:proofErr w:type="spellEnd"/>
      <w:r>
        <w:rPr>
          <w:lang w:val="en-GB"/>
        </w:rPr>
        <w:t xml:space="preserve"> VM, like this:</w:t>
      </w:r>
    </w:p>
    <w:p w14:paraId="7C16C672" w14:textId="3BFEB9E4" w:rsidR="00EF6F24" w:rsidRDefault="00EF6F24" w:rsidP="00EF6F24">
      <w:pPr>
        <w:pStyle w:val="FigurePACKT"/>
        <w:rPr>
          <w:lang w:val="en-GB"/>
        </w:rPr>
      </w:pPr>
      <w:r>
        <w:drawing>
          <wp:inline distT="0" distB="0" distL="0" distR="0" wp14:anchorId="362E2FED" wp14:editId="07A09424">
            <wp:extent cx="4351889" cy="13620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5573" cy="1372618"/>
                    </a:xfrm>
                    <a:prstGeom prst="rect">
                      <a:avLst/>
                    </a:prstGeom>
                  </pic:spPr>
                </pic:pic>
              </a:graphicData>
            </a:graphic>
          </wp:inline>
        </w:drawing>
      </w:r>
    </w:p>
    <w:p w14:paraId="4EFC94DE" w14:textId="4288C0E0" w:rsidR="00EF6F24" w:rsidRDefault="00EF6F24" w:rsidP="00E8777D">
      <w:pPr>
        <w:pStyle w:val="FigureCaptionPACKT"/>
      </w:pPr>
      <w:r>
        <w:t xml:space="preserve">Figure 12.68: Viewing </w:t>
      </w:r>
      <w:commentRangeStart w:id="519"/>
      <w:del w:id="520" w:author="Thomas Lee" w:date="2021-05-19T15:25:00Z">
        <w:r w:rsidDel="00792BAD">
          <w:delText>snapshots</w:delText>
        </w:r>
        <w:commentRangeEnd w:id="519"/>
        <w:r w:rsidR="00274BD1" w:rsidDel="00792BAD">
          <w:rPr>
            <w:rStyle w:val="CommentReference"/>
            <w:rFonts w:cs="Times New Roman"/>
            <w:lang w:val="en-US"/>
          </w:rPr>
          <w:commentReference w:id="519"/>
        </w:r>
        <w:r w:rsidDel="00792BAD">
          <w:delText xml:space="preserve"> </w:delText>
        </w:r>
      </w:del>
      <w:proofErr w:type="spellStart"/>
      <w:ins w:id="521" w:author="Thomas Lee" w:date="2021-05-19T15:25:00Z">
        <w:r w:rsidR="00792BAD">
          <w:t>s</w:t>
        </w:r>
        <w:r w:rsidR="00792BAD">
          <w:t>checkpoints</w:t>
        </w:r>
        <w:proofErr w:type="spellEnd"/>
        <w:r w:rsidR="00792BAD">
          <w:t xml:space="preserve"> </w:t>
        </w:r>
      </w:ins>
      <w:r>
        <w:t xml:space="preserve">of </w:t>
      </w:r>
      <w:proofErr w:type="spellStart"/>
      <w:r>
        <w:t>PSDirect</w:t>
      </w:r>
      <w:proofErr w:type="spellEnd"/>
      <w:r>
        <w:t xml:space="preserve"> on HV1</w:t>
      </w:r>
    </w:p>
    <w:p w14:paraId="4AE7E03D" w14:textId="233D7325" w:rsidR="00EF6F24" w:rsidRDefault="00EF6F24" w:rsidP="00484ABE">
      <w:pPr>
        <w:pStyle w:val="LayoutInformationPACKT"/>
      </w:pPr>
      <w:r>
        <w:t>I</w:t>
      </w:r>
      <w:r w:rsidRPr="006D38BA">
        <w:t>nsert image B42024_</w:t>
      </w:r>
      <w:r>
        <w:t>12</w:t>
      </w:r>
      <w:r w:rsidRPr="006D38BA">
        <w:t>_</w:t>
      </w:r>
      <w:r>
        <w:t>68</w:t>
      </w:r>
      <w:r w:rsidRPr="006D38BA">
        <w:t>.png</w:t>
      </w:r>
    </w:p>
    <w:p w14:paraId="3CEE7C9D" w14:textId="64701891" w:rsidR="00EF6F24" w:rsidRDefault="00EF6F24" w:rsidP="00540755">
      <w:pPr>
        <w:pStyle w:val="NormalPACKT"/>
      </w:pPr>
      <w:r w:rsidRPr="00EF6F24">
        <w:t xml:space="preserve">In </w:t>
      </w:r>
      <w:r w:rsidRPr="00EF6F24">
        <w:rPr>
          <w:rStyle w:val="ItalicsPACKT"/>
        </w:rPr>
        <w:t>step 9</w:t>
      </w:r>
      <w:r w:rsidRPr="00EF6F24">
        <w:t xml:space="preserve">, </w:t>
      </w:r>
      <w:r>
        <w:t xml:space="preserve">you create a new file in the </w:t>
      </w:r>
      <w:proofErr w:type="spellStart"/>
      <w:r w:rsidRPr="00EF6F24">
        <w:rPr>
          <w:rStyle w:val="CodeInTextPACKT"/>
        </w:rPr>
        <w:t>PSDirect</w:t>
      </w:r>
      <w:proofErr w:type="spellEnd"/>
      <w:r>
        <w:t xml:space="preserve"> VM, add contents to the file, and then view those files creates so far, like this:</w:t>
      </w:r>
    </w:p>
    <w:p w14:paraId="610C36DC" w14:textId="7A7A96A3" w:rsidR="00EF6F24" w:rsidRDefault="00EF6F24" w:rsidP="00EF6F24">
      <w:pPr>
        <w:pStyle w:val="FigurePACKT"/>
      </w:pPr>
      <w:r>
        <w:lastRenderedPageBreak/>
        <w:drawing>
          <wp:inline distT="0" distB="0" distL="0" distR="0" wp14:anchorId="4BF1F7B4" wp14:editId="229BE670">
            <wp:extent cx="3049683" cy="2247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67621" cy="2261122"/>
                    </a:xfrm>
                    <a:prstGeom prst="rect">
                      <a:avLst/>
                    </a:prstGeom>
                  </pic:spPr>
                </pic:pic>
              </a:graphicData>
            </a:graphic>
          </wp:inline>
        </w:drawing>
      </w:r>
    </w:p>
    <w:p w14:paraId="7466C10C" w14:textId="75A91D07" w:rsidR="00EF6F24" w:rsidRDefault="00EF6F24" w:rsidP="00E8777D">
      <w:pPr>
        <w:pStyle w:val="FigureCaptionPACKT"/>
      </w:pPr>
      <w:r>
        <w:t xml:space="preserve">Figure 12.69: Creating a second file in </w:t>
      </w:r>
      <w:proofErr w:type="spellStart"/>
      <w:r>
        <w:t>PSDirect</w:t>
      </w:r>
      <w:proofErr w:type="spellEnd"/>
    </w:p>
    <w:p w14:paraId="2508D51C" w14:textId="2635EAC8" w:rsidR="00EF6F24" w:rsidRDefault="00EF6F24" w:rsidP="00911811">
      <w:pPr>
        <w:pStyle w:val="LayoutInformationPACKT"/>
      </w:pPr>
      <w:r>
        <w:t>I</w:t>
      </w:r>
      <w:r w:rsidRPr="006D38BA">
        <w:t>nsert image B42024_</w:t>
      </w:r>
      <w:r>
        <w:t>12</w:t>
      </w:r>
      <w:r w:rsidRPr="006D38BA">
        <w:t>_</w:t>
      </w:r>
      <w:r>
        <w:t>69</w:t>
      </w:r>
      <w:r w:rsidRPr="006D38BA">
        <w:t>.png</w:t>
      </w:r>
    </w:p>
    <w:p w14:paraId="5297CB45" w14:textId="3ABEFB8F" w:rsidR="00EF6F24" w:rsidRDefault="00EF6F24" w:rsidP="00540755">
      <w:pPr>
        <w:pStyle w:val="NormalPACKT"/>
      </w:pPr>
      <w:r>
        <w:t xml:space="preserve">In </w:t>
      </w:r>
      <w:r w:rsidRPr="00EF6F24">
        <w:rPr>
          <w:rStyle w:val="ItalicsPACKT"/>
        </w:rPr>
        <w:t>step 10</w:t>
      </w:r>
      <w:r>
        <w:t xml:space="preserve">, you revert the </w:t>
      </w:r>
      <w:proofErr w:type="spellStart"/>
      <w:r w:rsidRPr="00EF6F24">
        <w:rPr>
          <w:rStyle w:val="CodeInTextPACKT"/>
        </w:rPr>
        <w:t>PSDirect</w:t>
      </w:r>
      <w:proofErr w:type="spellEnd"/>
      <w:r>
        <w:t xml:space="preserve"> VM back to the first </w:t>
      </w:r>
      <w:commentRangeStart w:id="522"/>
      <w:del w:id="523" w:author="Thomas Lee" w:date="2021-05-19T15:25:00Z">
        <w:r w:rsidDel="00792BAD">
          <w:delText>snapshot</w:delText>
        </w:r>
        <w:commentRangeEnd w:id="522"/>
        <w:r w:rsidR="000C0630" w:rsidDel="00792BAD">
          <w:rPr>
            <w:rStyle w:val="CommentReference"/>
            <w:color w:val="auto"/>
          </w:rPr>
          <w:commentReference w:id="522"/>
        </w:r>
      </w:del>
      <w:ins w:id="524" w:author="Thomas Lee" w:date="2021-05-19T15:25:00Z">
        <w:r w:rsidR="00792BAD">
          <w:t>checkpoint</w:t>
        </w:r>
      </w:ins>
      <w:r>
        <w:t xml:space="preserve">, which creates no output to the console. In </w:t>
      </w:r>
      <w:r w:rsidRPr="00EF6F24">
        <w:rPr>
          <w:rStyle w:val="ItalicsPACKT"/>
        </w:rPr>
        <w:t>step 11</w:t>
      </w:r>
      <w:r>
        <w:t xml:space="preserve">, you see what files you now have on the </w:t>
      </w:r>
      <w:r w:rsidRPr="00586E1E">
        <w:rPr>
          <w:rStyle w:val="CodeInTextPACKT"/>
        </w:rPr>
        <w:t>C:\</w:t>
      </w:r>
      <w:r>
        <w:t xml:space="preserve"> drive, like this:</w:t>
      </w:r>
    </w:p>
    <w:p w14:paraId="3A228759" w14:textId="66BF94F4" w:rsidR="00EF6F24" w:rsidRDefault="00EF6F24" w:rsidP="00EF6F24">
      <w:pPr>
        <w:pStyle w:val="FigurePACKT"/>
      </w:pPr>
      <w:r>
        <w:drawing>
          <wp:inline distT="0" distB="0" distL="0" distR="0" wp14:anchorId="5EC23406" wp14:editId="274314EA">
            <wp:extent cx="3226684" cy="24098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47992" cy="2425738"/>
                    </a:xfrm>
                    <a:prstGeom prst="rect">
                      <a:avLst/>
                    </a:prstGeom>
                  </pic:spPr>
                </pic:pic>
              </a:graphicData>
            </a:graphic>
          </wp:inline>
        </w:drawing>
      </w:r>
    </w:p>
    <w:p w14:paraId="61801D52" w14:textId="22101D04" w:rsidR="00EF6F24" w:rsidRDefault="00EF6F24" w:rsidP="00E8777D">
      <w:pPr>
        <w:pStyle w:val="FigureCaptionPACKT"/>
      </w:pPr>
      <w:r>
        <w:t xml:space="preserve">Figure 12.70: Checking files in </w:t>
      </w:r>
      <w:proofErr w:type="spellStart"/>
      <w:r>
        <w:t>PSDirect</w:t>
      </w:r>
      <w:proofErr w:type="spellEnd"/>
    </w:p>
    <w:p w14:paraId="0AF1B21A" w14:textId="005F4E6D" w:rsidR="00EF6F24" w:rsidRDefault="00EF6F24" w:rsidP="00586E1E">
      <w:pPr>
        <w:pStyle w:val="LayoutInformationPACKT"/>
      </w:pPr>
      <w:r>
        <w:t>I</w:t>
      </w:r>
      <w:r w:rsidRPr="006D38BA">
        <w:t>nsert image B42024_</w:t>
      </w:r>
      <w:r>
        <w:t>12</w:t>
      </w:r>
      <w:r w:rsidRPr="006D38BA">
        <w:t>_</w:t>
      </w:r>
      <w:r>
        <w:t>70</w:t>
      </w:r>
      <w:r w:rsidRPr="006D38BA">
        <w:t>.png</w:t>
      </w:r>
    </w:p>
    <w:p w14:paraId="4FFCF9F5" w14:textId="1F8E09A5" w:rsidR="00EF6F24" w:rsidRDefault="00EF6F24" w:rsidP="00540755">
      <w:pPr>
        <w:pStyle w:val="NormalPACKT"/>
      </w:pPr>
      <w:r>
        <w:lastRenderedPageBreak/>
        <w:t xml:space="preserve">In </w:t>
      </w:r>
      <w:r w:rsidRPr="00EF6F24">
        <w:rPr>
          <w:rStyle w:val="ItalicsPACKT"/>
        </w:rPr>
        <w:t>step 12</w:t>
      </w:r>
      <w:r>
        <w:t xml:space="preserve">, you restore the </w:t>
      </w:r>
      <w:proofErr w:type="spellStart"/>
      <w:r w:rsidRPr="00EF6F24">
        <w:rPr>
          <w:rStyle w:val="CodeInTextPACKT"/>
        </w:rPr>
        <w:t>PSDirect</w:t>
      </w:r>
      <w:proofErr w:type="spellEnd"/>
      <w:r>
        <w:t xml:space="preserve"> VM to the second </w:t>
      </w:r>
      <w:commentRangeStart w:id="525"/>
      <w:del w:id="526" w:author="Thomas Lee" w:date="2021-05-19T15:25:00Z">
        <w:r w:rsidDel="00792BAD">
          <w:delText>snapshot</w:delText>
        </w:r>
        <w:commentRangeEnd w:id="525"/>
        <w:r w:rsidR="007026D8" w:rsidDel="00792BAD">
          <w:rPr>
            <w:rStyle w:val="CommentReference"/>
            <w:color w:val="auto"/>
          </w:rPr>
          <w:commentReference w:id="525"/>
        </w:r>
      </w:del>
      <w:ins w:id="527" w:author="Thomas Lee" w:date="2021-05-19T15:25:00Z">
        <w:r w:rsidR="00792BAD">
          <w:t>checkpoint</w:t>
        </w:r>
      </w:ins>
      <w:r>
        <w:t>, which creates no</w:t>
      </w:r>
      <w:del w:id="528" w:author="Lucy Wan" w:date="2021-04-21T14:11:00Z">
        <w:r w:rsidDel="00966B28">
          <w:delText>t</w:delText>
        </w:r>
      </w:del>
      <w:r>
        <w:t xml:space="preserve"> output. In </w:t>
      </w:r>
      <w:r w:rsidRPr="00EF6F24">
        <w:rPr>
          <w:rStyle w:val="ItalicsPACKT"/>
        </w:rPr>
        <w:t>step 13</w:t>
      </w:r>
      <w:r>
        <w:t xml:space="preserve">, you examine the files create in </w:t>
      </w:r>
      <w:proofErr w:type="spellStart"/>
      <w:r w:rsidRPr="00DF5A62">
        <w:rPr>
          <w:rStyle w:val="CodeInTextPACKT"/>
        </w:rPr>
        <w:t>PSDirect</w:t>
      </w:r>
      <w:proofErr w:type="spellEnd"/>
      <w:r>
        <w:t>, which looks like this:</w:t>
      </w:r>
    </w:p>
    <w:p w14:paraId="634EAB1C" w14:textId="0BA9C62F" w:rsidR="00EF6F24" w:rsidRDefault="00DF5A62" w:rsidP="00DF5A62">
      <w:pPr>
        <w:pStyle w:val="FigurePACKT"/>
      </w:pPr>
      <w:r>
        <w:drawing>
          <wp:inline distT="0" distB="0" distL="0" distR="0" wp14:anchorId="0B24AFB3" wp14:editId="4BC0A952">
            <wp:extent cx="3114675" cy="232617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50512" cy="2352937"/>
                    </a:xfrm>
                    <a:prstGeom prst="rect">
                      <a:avLst/>
                    </a:prstGeom>
                  </pic:spPr>
                </pic:pic>
              </a:graphicData>
            </a:graphic>
          </wp:inline>
        </w:drawing>
      </w:r>
    </w:p>
    <w:p w14:paraId="4D15A648" w14:textId="2AE417E2" w:rsidR="00EF6F24" w:rsidRDefault="00EF6F24" w:rsidP="00E8777D">
      <w:pPr>
        <w:pStyle w:val="FigureCaptionPACKT"/>
      </w:pPr>
      <w:r>
        <w:t xml:space="preserve">Figure 12.71: Checking files in </w:t>
      </w:r>
      <w:proofErr w:type="spellStart"/>
      <w:r>
        <w:t>PSDirect</w:t>
      </w:r>
      <w:proofErr w:type="spellEnd"/>
      <w:r>
        <w:t xml:space="preserve"> after res</w:t>
      </w:r>
      <w:r w:rsidR="00DF5A62">
        <w:t>t</w:t>
      </w:r>
      <w:r>
        <w:t>oring Checkpoint2</w:t>
      </w:r>
    </w:p>
    <w:p w14:paraId="5298FA16" w14:textId="78A19A67" w:rsidR="00EF6F24" w:rsidRDefault="00EF6F24" w:rsidP="000E6FF1">
      <w:pPr>
        <w:pStyle w:val="LayoutInformationPACKT"/>
      </w:pPr>
      <w:r>
        <w:t>I</w:t>
      </w:r>
      <w:r w:rsidRPr="006D38BA">
        <w:t>nsert image B42024_</w:t>
      </w:r>
      <w:r>
        <w:t>12</w:t>
      </w:r>
      <w:r w:rsidRPr="006D38BA">
        <w:t>_</w:t>
      </w:r>
      <w:r>
        <w:t>71</w:t>
      </w:r>
      <w:r w:rsidRPr="006D38BA">
        <w:t>.png</w:t>
      </w:r>
    </w:p>
    <w:p w14:paraId="1BC76FB8" w14:textId="7991271E" w:rsidR="00EF6F24" w:rsidRDefault="00DF5A62" w:rsidP="00540755">
      <w:pPr>
        <w:pStyle w:val="NormalPACKT"/>
      </w:pPr>
      <w:r>
        <w:t xml:space="preserve">In </w:t>
      </w:r>
      <w:r w:rsidRPr="00DF5A62">
        <w:rPr>
          <w:rStyle w:val="ItalicsPACKT"/>
        </w:rPr>
        <w:t>step 14</w:t>
      </w:r>
      <w:r>
        <w:t xml:space="preserve">, you restore </w:t>
      </w:r>
      <w:proofErr w:type="spellStart"/>
      <w:r w:rsidRPr="00DF5A62">
        <w:rPr>
          <w:rStyle w:val="CodeInTextPACKT"/>
        </w:rPr>
        <w:t>PSDirect</w:t>
      </w:r>
      <w:proofErr w:type="spellEnd"/>
      <w:r>
        <w:t xml:space="preserve"> to the first </w:t>
      </w:r>
      <w:commentRangeStart w:id="529"/>
      <w:r>
        <w:t>snapshot</w:t>
      </w:r>
      <w:commentRangeEnd w:id="529"/>
      <w:r w:rsidR="008727E0">
        <w:rPr>
          <w:rStyle w:val="CommentReference"/>
          <w:color w:val="auto"/>
        </w:rPr>
        <w:commentReference w:id="529"/>
      </w:r>
      <w:r>
        <w:t>, which creates no out</w:t>
      </w:r>
      <w:r w:rsidR="00540FE0">
        <w:t>p</w:t>
      </w:r>
      <w:r>
        <w:t xml:space="preserve">ut. In </w:t>
      </w:r>
      <w:r w:rsidRPr="00DF5A62">
        <w:rPr>
          <w:rStyle w:val="ItalicsPACKT"/>
        </w:rPr>
        <w:t>step 15</w:t>
      </w:r>
      <w:r>
        <w:t xml:space="preserve">, you check the </w:t>
      </w:r>
      <w:commentRangeStart w:id="530"/>
      <w:del w:id="531" w:author="Thomas Lee" w:date="2021-05-19T15:25:00Z">
        <w:r w:rsidDel="00792BAD">
          <w:delText>snapshots</w:delText>
        </w:r>
        <w:commentRangeEnd w:id="530"/>
        <w:r w:rsidR="008727E0" w:rsidDel="00792BAD">
          <w:rPr>
            <w:rStyle w:val="CommentReference"/>
            <w:color w:val="auto"/>
          </w:rPr>
          <w:commentReference w:id="530"/>
        </w:r>
        <w:r w:rsidDel="00792BAD">
          <w:delText xml:space="preserve"> </w:delText>
        </w:r>
      </w:del>
      <w:proofErr w:type="spellStart"/>
      <w:ins w:id="532" w:author="Thomas Lee" w:date="2021-05-19T15:25:00Z">
        <w:r w:rsidR="00792BAD">
          <w:t>checkoints</w:t>
        </w:r>
        <w:proofErr w:type="spellEnd"/>
        <w:r w:rsidR="00792BAD">
          <w:t xml:space="preserve"> </w:t>
        </w:r>
      </w:ins>
      <w:r>
        <w:t>and the virtual disk files again, with output like this:</w:t>
      </w:r>
    </w:p>
    <w:p w14:paraId="20DB311E" w14:textId="7F582749" w:rsidR="00DF5A62" w:rsidRDefault="00DF5A62" w:rsidP="00DF5A62">
      <w:pPr>
        <w:pStyle w:val="FigurePACKT"/>
      </w:pPr>
      <w:del w:id="533" w:author="Thomas Lee" w:date="2021-05-19T15:32:00Z">
        <w:r w:rsidDel="00035B50">
          <w:lastRenderedPageBreak/>
          <w:drawing>
            <wp:inline distT="0" distB="0" distL="0" distR="0" wp14:anchorId="65601391" wp14:editId="1A9DC58A">
              <wp:extent cx="3931512" cy="20859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9530" cy="2095535"/>
                      </a:xfrm>
                      <a:prstGeom prst="rect">
                        <a:avLst/>
                      </a:prstGeom>
                    </pic:spPr>
                  </pic:pic>
                </a:graphicData>
              </a:graphic>
            </wp:inline>
          </w:drawing>
        </w:r>
      </w:del>
      <w:ins w:id="534" w:author="Thomas Lee" w:date="2021-05-19T15:32:00Z">
        <w:r w:rsidR="00035B50" w:rsidRPr="00035B50">
          <w:t xml:space="preserve"> </w:t>
        </w:r>
        <w:r w:rsidR="00035B50">
          <w:drawing>
            <wp:inline distT="0" distB="0" distL="0" distR="0" wp14:anchorId="627C180D" wp14:editId="54537556">
              <wp:extent cx="3842951" cy="1719624"/>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51651" cy="1723517"/>
                      </a:xfrm>
                      <a:prstGeom prst="rect">
                        <a:avLst/>
                      </a:prstGeom>
                    </pic:spPr>
                  </pic:pic>
                </a:graphicData>
              </a:graphic>
            </wp:inline>
          </w:drawing>
        </w:r>
      </w:ins>
    </w:p>
    <w:p w14:paraId="3E3A0673" w14:textId="41D53CFD" w:rsidR="00DF5A62" w:rsidRDefault="00DF5A62" w:rsidP="00E8777D">
      <w:pPr>
        <w:pStyle w:val="FigureCaptionPACKT"/>
      </w:pPr>
      <w:r>
        <w:t>Figure 12.72: Checking snapshots on HV1</w:t>
      </w:r>
    </w:p>
    <w:p w14:paraId="5316354E" w14:textId="11F02118" w:rsidR="00DF5A62" w:rsidRDefault="00DF5A62" w:rsidP="00ED3D49">
      <w:pPr>
        <w:pStyle w:val="LayoutInformationPACKT"/>
      </w:pPr>
      <w:r>
        <w:t>I</w:t>
      </w:r>
      <w:r w:rsidRPr="006D38BA">
        <w:t>nsert image B42024_</w:t>
      </w:r>
      <w:r>
        <w:t>12</w:t>
      </w:r>
      <w:r w:rsidRPr="006D38BA">
        <w:t>_</w:t>
      </w:r>
      <w:r>
        <w:t>72</w:t>
      </w:r>
      <w:r w:rsidRPr="006D38BA">
        <w:t>.png</w:t>
      </w:r>
    </w:p>
    <w:p w14:paraId="44324406" w14:textId="594E26DF" w:rsidR="00DF5A62" w:rsidRDefault="00DF5A62" w:rsidP="00540755">
      <w:pPr>
        <w:pStyle w:val="NormalPACKT"/>
      </w:pPr>
      <w:r w:rsidRPr="00DF5A62">
        <w:t xml:space="preserve">In </w:t>
      </w:r>
      <w:r w:rsidRPr="00DF5A62">
        <w:rPr>
          <w:rStyle w:val="ItalicsPACKT"/>
        </w:rPr>
        <w:t>step 16</w:t>
      </w:r>
      <w:r w:rsidRPr="00DF5A62">
        <w:t xml:space="preserve">, </w:t>
      </w:r>
      <w:r>
        <w:t xml:space="preserve">you remove all the checkpoints for </w:t>
      </w:r>
      <w:proofErr w:type="spellStart"/>
      <w:r w:rsidRPr="00540FE0">
        <w:rPr>
          <w:rStyle w:val="CodeInTextPACKT"/>
        </w:rPr>
        <w:t>PSDirect</w:t>
      </w:r>
      <w:proofErr w:type="spellEnd"/>
      <w:r>
        <w:t xml:space="preserve"> on </w:t>
      </w:r>
      <w:r w:rsidRPr="00DF5A62">
        <w:rPr>
          <w:rStyle w:val="CodeInTextPACKT"/>
        </w:rPr>
        <w:t>HV1</w:t>
      </w:r>
      <w:r>
        <w:t xml:space="preserve">, which generates no output. In the final step in this recipe, you check the VM data files on </w:t>
      </w:r>
      <w:r w:rsidRPr="00DF5A62">
        <w:rPr>
          <w:rStyle w:val="CodeInTextPACKT"/>
        </w:rPr>
        <w:t>HV1</w:t>
      </w:r>
      <w:r>
        <w:t>, which produces the following output:</w:t>
      </w:r>
    </w:p>
    <w:p w14:paraId="2636133A" w14:textId="71D57667" w:rsidR="00DF5A62" w:rsidRDefault="00DF5A62" w:rsidP="00DF5A62">
      <w:pPr>
        <w:pStyle w:val="FigurePACKT"/>
      </w:pPr>
      <w:r>
        <w:drawing>
          <wp:inline distT="0" distB="0" distL="0" distR="0" wp14:anchorId="252C47C7" wp14:editId="551FF4C4">
            <wp:extent cx="3459365" cy="1158615"/>
            <wp:effectExtent l="0" t="0" r="825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69475" cy="1162001"/>
                    </a:xfrm>
                    <a:prstGeom prst="rect">
                      <a:avLst/>
                    </a:prstGeom>
                  </pic:spPr>
                </pic:pic>
              </a:graphicData>
            </a:graphic>
          </wp:inline>
        </w:drawing>
      </w:r>
    </w:p>
    <w:p w14:paraId="0A072724" w14:textId="68B3EB13" w:rsidR="00DF5A62" w:rsidRDefault="00DF5A62" w:rsidP="00E8777D">
      <w:pPr>
        <w:pStyle w:val="FigureCaptionPACKT"/>
      </w:pPr>
      <w:r>
        <w:t>Figure 12.73: Viewing disk files after removing the snapshots</w:t>
      </w:r>
    </w:p>
    <w:p w14:paraId="4F75437A" w14:textId="1A27F16E" w:rsidR="00DF5A62" w:rsidRDefault="00DF5A62" w:rsidP="00C8179F">
      <w:pPr>
        <w:pStyle w:val="LayoutInformationPACKT"/>
      </w:pPr>
      <w:r>
        <w:lastRenderedPageBreak/>
        <w:t>I</w:t>
      </w:r>
      <w:r w:rsidRPr="006D38BA">
        <w:t>nsert image B42024_</w:t>
      </w:r>
      <w:r>
        <w:t>12</w:t>
      </w:r>
      <w:r w:rsidRPr="006D38BA">
        <w:t>_</w:t>
      </w:r>
      <w:r>
        <w:t>73</w:t>
      </w:r>
      <w:r w:rsidRPr="006D38BA">
        <w:t>.png</w:t>
      </w:r>
    </w:p>
    <w:p w14:paraId="33C43A8E" w14:textId="77777777" w:rsidR="00DF5A62" w:rsidRPr="00DF5A62" w:rsidRDefault="00DF5A62" w:rsidP="00540755">
      <w:pPr>
        <w:pStyle w:val="NormalPACKT"/>
      </w:pPr>
    </w:p>
    <w:p w14:paraId="2F6B30C0" w14:textId="77777777" w:rsidR="00DF5A62" w:rsidRPr="00DF5A62" w:rsidRDefault="00DF5A62" w:rsidP="00540755">
      <w:pPr>
        <w:pStyle w:val="NormalPACKT"/>
      </w:pPr>
    </w:p>
    <w:p w14:paraId="04095D8D" w14:textId="77777777" w:rsidR="00DF5A62" w:rsidRPr="00EF6F24" w:rsidRDefault="00DF5A62" w:rsidP="00540755">
      <w:pPr>
        <w:pStyle w:val="NormalPACKT"/>
      </w:pPr>
    </w:p>
    <w:p w14:paraId="0148E075" w14:textId="5FDC57B1" w:rsidR="00F157F0" w:rsidRDefault="00F157F0" w:rsidP="00F157F0">
      <w:pPr>
        <w:pStyle w:val="Heading2"/>
      </w:pPr>
      <w:r>
        <w:t>There</w:t>
      </w:r>
      <w:r w:rsidR="002D7D95">
        <w:t>'</w:t>
      </w:r>
      <w:r>
        <w:t>s more...</w:t>
      </w:r>
    </w:p>
    <w:p w14:paraId="3BE86388" w14:textId="47B720A6" w:rsidR="00F157F0" w:rsidRDefault="00EF6F24" w:rsidP="00540755">
      <w:pPr>
        <w:pStyle w:val="NormalPACKT"/>
        <w:rPr>
          <w:lang w:val="en-GB"/>
        </w:rPr>
      </w:pPr>
      <w:commentRangeStart w:id="535"/>
      <w:r>
        <w:rPr>
          <w:lang w:val="en-GB"/>
        </w:rPr>
        <w:t xml:space="preserve">In </w:t>
      </w:r>
      <w:r w:rsidRPr="00EF6F24">
        <w:rPr>
          <w:rStyle w:val="ItalicsPACKT"/>
        </w:rPr>
        <w:t>step 8</w:t>
      </w:r>
      <w:r>
        <w:rPr>
          <w:lang w:val="en-GB"/>
        </w:rPr>
        <w:t xml:space="preserve">, you examine the files that Hyper-V uses to support the </w:t>
      </w:r>
      <w:proofErr w:type="spellStart"/>
      <w:r w:rsidRPr="00EF6F24">
        <w:rPr>
          <w:rStyle w:val="CodeInTextPACKT"/>
        </w:rPr>
        <w:t>PSDirect</w:t>
      </w:r>
      <w:proofErr w:type="spellEnd"/>
      <w:r>
        <w:rPr>
          <w:lang w:val="en-GB"/>
        </w:rPr>
        <w:t xml:space="preserve"> VM </w:t>
      </w:r>
      <w:del w:id="536" w:author="Thomas Lee" w:date="2021-05-19T15:30:00Z">
        <w:r w:rsidDel="00792BAD">
          <w:rPr>
            <w:lang w:val="en-GB"/>
          </w:rPr>
          <w:delText>snapshots</w:delText>
        </w:r>
      </w:del>
      <w:ins w:id="537" w:author="Thomas Lee" w:date="2021-05-19T15:30:00Z">
        <w:r w:rsidR="00792BAD">
          <w:rPr>
            <w:lang w:val="en-GB"/>
          </w:rPr>
          <w:t>checkpoints</w:t>
        </w:r>
      </w:ins>
      <w:r>
        <w:rPr>
          <w:lang w:val="en-GB"/>
        </w:rPr>
        <w:t>. The two VHDX files h</w:t>
      </w:r>
      <w:ins w:id="538" w:author="Lucy Wan" w:date="2021-04-21T14:13:00Z">
        <w:r w:rsidR="00214D67">
          <w:rPr>
            <w:lang w:val="en-GB"/>
          </w:rPr>
          <w:t>o</w:t>
        </w:r>
      </w:ins>
      <w:del w:id="539" w:author="Lucy Wan" w:date="2021-04-21T14:13:00Z">
        <w:r w:rsidDel="00214D67">
          <w:rPr>
            <w:lang w:val="en-GB"/>
          </w:rPr>
          <w:delText>e</w:delText>
        </w:r>
      </w:del>
      <w:r>
        <w:rPr>
          <w:lang w:val="en-GB"/>
        </w:rPr>
        <w:t>ld the starting state when you took the first snapshot. Then, there are two more sets of AVHDX files. Each file represents any work you have done after taking a snapshot and before taking another.</w:t>
      </w:r>
    </w:p>
    <w:p w14:paraId="33232143" w14:textId="708842E5" w:rsidR="00EF6F24" w:rsidRDefault="00EF6F24" w:rsidP="00540755">
      <w:pPr>
        <w:pStyle w:val="NormalPACKT"/>
        <w:rPr>
          <w:lang w:val="en-GB"/>
        </w:rPr>
      </w:pPr>
      <w:r>
        <w:rPr>
          <w:lang w:val="en-GB"/>
        </w:rPr>
        <w:t xml:space="preserve">In </w:t>
      </w:r>
      <w:r w:rsidRPr="00EF6F24">
        <w:rPr>
          <w:rStyle w:val="ItalicsPACKT"/>
        </w:rPr>
        <w:t>step 9</w:t>
      </w:r>
      <w:r>
        <w:rPr>
          <w:lang w:val="en-GB"/>
        </w:rPr>
        <w:t xml:space="preserve">, you view the two files you created in the </w:t>
      </w:r>
      <w:proofErr w:type="spellStart"/>
      <w:r w:rsidRPr="00540FE0">
        <w:rPr>
          <w:rStyle w:val="CodeInTextPACKT"/>
        </w:rPr>
        <w:t>PSDirect</w:t>
      </w:r>
      <w:proofErr w:type="spellEnd"/>
      <w:r>
        <w:rPr>
          <w:lang w:val="en-GB"/>
        </w:rPr>
        <w:t xml:space="preserve"> VM.</w:t>
      </w:r>
      <w:del w:id="540" w:author="Thomas Lee" w:date="2021-05-19T15:31:00Z">
        <w:r w:rsidDel="00792BAD">
          <w:rPr>
            <w:lang w:val="en-GB"/>
          </w:rPr>
          <w:delText xml:space="preserve"> </w:delText>
        </w:r>
        <w:commentRangeStart w:id="541"/>
        <w:r w:rsidDel="00792BAD">
          <w:rPr>
            <w:lang w:val="en-GB"/>
          </w:rPr>
          <w:delText>As you can see, there are the two files you created in earlier steps in the recipe</w:delText>
        </w:r>
        <w:commentRangeEnd w:id="541"/>
        <w:r w:rsidR="00E21380" w:rsidDel="00792BAD">
          <w:rPr>
            <w:rStyle w:val="CommentReference"/>
            <w:color w:val="auto"/>
          </w:rPr>
          <w:commentReference w:id="541"/>
        </w:r>
        <w:r w:rsidDel="00792BAD">
          <w:rPr>
            <w:lang w:val="en-GB"/>
          </w:rPr>
          <w:delText>.</w:delText>
        </w:r>
      </w:del>
    </w:p>
    <w:p w14:paraId="143EA2EA" w14:textId="22C3E956" w:rsidR="00EF6F24" w:rsidRPr="00F157F0" w:rsidRDefault="00EF6F24" w:rsidP="00540755">
      <w:pPr>
        <w:pStyle w:val="NormalPACKT"/>
        <w:rPr>
          <w:lang w:val="en-GB"/>
        </w:rPr>
      </w:pPr>
      <w:r>
        <w:rPr>
          <w:lang w:val="en-GB"/>
        </w:rPr>
        <w:t xml:space="preserve">After reverting </w:t>
      </w:r>
      <w:ins w:id="542" w:author="Lucy Wan" w:date="2021-04-21T14:13:00Z">
        <w:r w:rsidR="00890F1C">
          <w:rPr>
            <w:lang w:val="en-GB"/>
          </w:rPr>
          <w:t>t</w:t>
        </w:r>
      </w:ins>
      <w:r>
        <w:rPr>
          <w:lang w:val="en-GB"/>
        </w:rPr>
        <w:t xml:space="preserve">o the first snapshot, in </w:t>
      </w:r>
      <w:r w:rsidRPr="00540FE0">
        <w:rPr>
          <w:rStyle w:val="ItalicsPACKT"/>
        </w:rPr>
        <w:t>step 11</w:t>
      </w:r>
      <w:r>
        <w:rPr>
          <w:lang w:val="en-GB"/>
        </w:rPr>
        <w:t xml:space="preserve">, you see </w:t>
      </w:r>
      <w:ins w:id="543" w:author="Lucy Wan" w:date="2021-04-21T14:13:00Z">
        <w:r w:rsidR="00890F1C">
          <w:rPr>
            <w:lang w:val="en-GB"/>
          </w:rPr>
          <w:t xml:space="preserve">that </w:t>
        </w:r>
      </w:ins>
      <w:r>
        <w:rPr>
          <w:lang w:val="en-GB"/>
        </w:rPr>
        <w:t xml:space="preserve">neither of the two files you created </w:t>
      </w:r>
      <w:del w:id="544" w:author="Lucy Wan" w:date="2021-04-21T14:13:00Z">
        <w:r w:rsidDel="00890F1C">
          <w:rPr>
            <w:lang w:val="en-GB"/>
          </w:rPr>
          <w:delText xml:space="preserve">to </w:delText>
        </w:r>
      </w:del>
      <w:r>
        <w:rPr>
          <w:lang w:val="en-GB"/>
        </w:rPr>
        <w:t xml:space="preserve">exist on the </w:t>
      </w:r>
      <w:r w:rsidRPr="00AA0DBC">
        <w:rPr>
          <w:rStyle w:val="CodeInTextPACKT"/>
        </w:rPr>
        <w:t>C:\</w:t>
      </w:r>
      <w:r>
        <w:rPr>
          <w:lang w:val="en-GB"/>
        </w:rPr>
        <w:t xml:space="preserve"> drive. </w:t>
      </w:r>
      <w:commentRangeStart w:id="545"/>
      <w:del w:id="546" w:author="Lucy Wan" w:date="2021-04-21T14:14:00Z">
        <w:r w:rsidR="00540FE0" w:rsidDel="00AA0DBC">
          <w:rPr>
            <w:lang w:val="en-GB"/>
          </w:rPr>
          <w:delText xml:space="preserve">You saw no files in </w:delText>
        </w:r>
        <w:r w:rsidR="00540FE0" w:rsidRPr="00540FE0" w:rsidDel="00AA0DBC">
          <w:rPr>
            <w:rStyle w:val="CodeInTextPACKT"/>
          </w:rPr>
          <w:delText>PSDirect</w:delText>
        </w:r>
        <w:r w:rsidR="00540FE0" w:rsidRPr="00540FE0" w:rsidDel="00AA0DBC">
          <w:delText xml:space="preserve"> after resto</w:delText>
        </w:r>
      </w:del>
      <w:del w:id="547" w:author="Lucy Wan" w:date="2021-04-21T14:13:00Z">
        <w:r w:rsidR="00540FE0" w:rsidRPr="00540FE0" w:rsidDel="00890F1C">
          <w:delText>i</w:delText>
        </w:r>
      </w:del>
      <w:del w:id="548" w:author="Lucy Wan" w:date="2021-04-21T14:14:00Z">
        <w:r w:rsidR="00540FE0" w:rsidRPr="00540FE0" w:rsidDel="00AA0DBC">
          <w:delText>ring the snapshot</w:delText>
        </w:r>
      </w:del>
      <w:ins w:id="549" w:author="Lucy Wan" w:date="2021-04-21T14:14:00Z">
        <w:r w:rsidR="00AA0DBC">
          <w:rPr>
            <w:lang w:val="en-GB"/>
          </w:rPr>
          <w:t>This is</w:t>
        </w:r>
      </w:ins>
      <w:r w:rsidR="00540FE0">
        <w:rPr>
          <w:lang w:val="en-GB"/>
        </w:rPr>
        <w:t xml:space="preserve"> </w:t>
      </w:r>
      <w:commentRangeEnd w:id="545"/>
      <w:r w:rsidR="00AA0DBC">
        <w:rPr>
          <w:rStyle w:val="CommentReference"/>
          <w:color w:val="auto"/>
        </w:rPr>
        <w:commentReference w:id="545"/>
      </w:r>
      <w:r w:rsidR="00540FE0">
        <w:rPr>
          <w:lang w:val="en-GB"/>
        </w:rPr>
        <w:t xml:space="preserve">because </w:t>
      </w:r>
      <w:r>
        <w:rPr>
          <w:lang w:val="en-GB"/>
        </w:rPr>
        <w:t>you created those files after creating the first snapshot. This situation is the expected result of restoring a snapshot.</w:t>
      </w:r>
      <w:commentRangeEnd w:id="535"/>
      <w:r w:rsidR="0015464B">
        <w:rPr>
          <w:rStyle w:val="CommentReference"/>
          <w:color w:val="auto"/>
        </w:rPr>
        <w:commentReference w:id="535"/>
      </w:r>
    </w:p>
    <w:sectPr w:rsidR="00EF6F24" w:rsidRPr="00F157F0" w:rsidSect="002D7D95">
      <w:pgSz w:w="12240" w:h="15840"/>
      <w:pgMar w:top="2347" w:right="2160" w:bottom="2707" w:left="2160" w:header="1973" w:footer="234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Lucy Wan" w:date="2021-04-21T14:18:00Z" w:initials="LW">
    <w:p w14:paraId="5D35BDFB" w14:textId="2AD9F432" w:rsidR="006214F3" w:rsidRDefault="006214F3" w:rsidP="00BF3B93">
      <w:pPr>
        <w:pStyle w:val="CommentText"/>
      </w:pPr>
      <w:r>
        <w:rPr>
          <w:rStyle w:val="CommentReference"/>
        </w:rPr>
        <w:annotationRef/>
      </w:r>
      <w:r w:rsidR="00BF3B93">
        <w:t>Your drafts are really good these days Thomas, really clearly written. I don't have much to say save some minor corrections throughout, so focus on Josh's comments!</w:t>
      </w:r>
    </w:p>
  </w:comment>
  <w:comment w:id="4" w:author="Thomas Lee" w:date="2021-05-17T14:59:00Z" w:initials="TL">
    <w:p w14:paraId="4B587C36" w14:textId="65576F12" w:rsidR="00B14317" w:rsidRDefault="00B14317">
      <w:pPr>
        <w:pStyle w:val="CommentText"/>
      </w:pPr>
      <w:r>
        <w:rPr>
          <w:rStyle w:val="CommentReference"/>
        </w:rPr>
        <w:annotationRef/>
      </w:r>
      <w:r>
        <w:t xml:space="preserve">Thank you – I am trying to avoid you coming back with comments and more work later!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 w:author="Josh" w:date="2021-04-20T22:12:00Z" w:initials="JK">
    <w:p w14:paraId="7F3B453A" w14:textId="77777777" w:rsidR="00315991" w:rsidRDefault="00315991">
      <w:pPr>
        <w:pStyle w:val="CommentText"/>
      </w:pPr>
      <w:r>
        <w:rPr>
          <w:rStyle w:val="CommentReference"/>
        </w:rPr>
        <w:annotationRef/>
      </w:r>
      <w:r>
        <w:t>I enjoyed this chapter</w:t>
      </w:r>
      <w:r w:rsidR="007943B2">
        <w:t xml:space="preserve">, had a good chuckle at the nested virtualization recipe as the reader is most likely already using that throughout </w:t>
      </w:r>
      <w:r w:rsidR="005F194F">
        <w:t xml:space="preserve">the chapter (lab running in Hyper-V, HV1 and HV2 are VMs on that, running </w:t>
      </w:r>
      <w:r w:rsidR="00A32EC2">
        <w:t xml:space="preserve">the </w:t>
      </w:r>
      <w:proofErr w:type="spellStart"/>
      <w:r w:rsidR="00A32EC2">
        <w:t>PSDirectVM</w:t>
      </w:r>
      <w:proofErr w:type="spellEnd"/>
      <w:r w:rsidR="00A32EC2">
        <w:t xml:space="preserve"> nested.)</w:t>
      </w:r>
      <w:r w:rsidR="00A32EC2">
        <w:br/>
      </w:r>
      <w:r w:rsidR="00A32EC2">
        <w:br/>
        <w:t>You called out two things in the non-</w:t>
      </w:r>
      <w:proofErr w:type="spellStart"/>
      <w:r w:rsidR="00A32EC2">
        <w:t>recipie</w:t>
      </w:r>
      <w:proofErr w:type="spellEnd"/>
      <w:r w:rsidR="00A32EC2">
        <w:t xml:space="preserve"> areas which I think are very important and am very glad you included (I noted these in the comments.)</w:t>
      </w:r>
      <w:r w:rsidR="00A32EC2">
        <w:br/>
      </w:r>
      <w:r w:rsidR="00A32EC2">
        <w:br/>
        <w:t xml:space="preserve">The Using PowerShell Direct recipe needs a bit of a </w:t>
      </w:r>
      <w:proofErr w:type="spellStart"/>
      <w:r w:rsidR="00A32EC2">
        <w:t>clean up</w:t>
      </w:r>
      <w:proofErr w:type="spellEnd"/>
      <w:r w:rsidR="00A32EC2">
        <w:t xml:space="preserve">. I feel like </w:t>
      </w:r>
      <w:r w:rsidR="00B26558">
        <w:t>a re-order of the steps happened at some point and there's remnants of the old order.</w:t>
      </w:r>
    </w:p>
    <w:p w14:paraId="4E50F6D0" w14:textId="77777777" w:rsidR="00B26558" w:rsidRDefault="00B26558">
      <w:pPr>
        <w:pStyle w:val="CommentText"/>
      </w:pPr>
    </w:p>
    <w:p w14:paraId="3B450EC2" w14:textId="649ADEE8" w:rsidR="00B26558" w:rsidRDefault="00B26558">
      <w:pPr>
        <w:pStyle w:val="CommentText"/>
      </w:pPr>
      <w:proofErr w:type="gramStart"/>
      <w:r>
        <w:t>Also</w:t>
      </w:r>
      <w:proofErr w:type="gramEnd"/>
      <w:r>
        <w:t xml:space="preserve"> there's a point in the replication recipe where firewalls may get in the way. I have dropped code in the comments to enable to required rule if it helps at all.</w:t>
      </w:r>
    </w:p>
  </w:comment>
  <w:comment w:id="7" w:author="Lucy Wan" w:date="2021-04-21T09:16:00Z" w:initials="LW">
    <w:p w14:paraId="5F752BA3" w14:textId="4F458CE2" w:rsidR="00F75D63" w:rsidRDefault="00F75D63" w:rsidP="00A3742D">
      <w:pPr>
        <w:pStyle w:val="CommentText"/>
      </w:pPr>
      <w:r>
        <w:rPr>
          <w:rStyle w:val="CommentReference"/>
        </w:rPr>
        <w:annotationRef/>
      </w:r>
      <w:r w:rsidR="00A3742D">
        <w:t>The actual recipe in the chapter is called "Managing VM and storage movement" - which one is correct?</w:t>
      </w:r>
    </w:p>
  </w:comment>
  <w:comment w:id="8" w:author="Lucy Wan" w:date="2021-04-21T09:19:00Z" w:initials="LW">
    <w:p w14:paraId="324A7F71" w14:textId="5F80B5D4" w:rsidR="007A6BF7" w:rsidRDefault="007A6BF7" w:rsidP="007A6BF7">
      <w:pPr>
        <w:pStyle w:val="CommentText"/>
      </w:pPr>
      <w:r>
        <w:rPr>
          <w:rStyle w:val="CommentReference"/>
        </w:rPr>
        <w:annotationRef/>
      </w:r>
      <w:r>
        <w:t>This one's called "Managing VM replication" in the chapter - which is correct?</w:t>
      </w:r>
    </w:p>
  </w:comment>
  <w:comment w:id="12" w:author="Lucy Wan" w:date="2021-04-21T09:23:00Z" w:initials="LW">
    <w:p w14:paraId="5BDC049C" w14:textId="77777777" w:rsidR="00303CB2" w:rsidRDefault="00303CB2" w:rsidP="00303CB2">
      <w:pPr>
        <w:pStyle w:val="CommentText"/>
      </w:pPr>
      <w:r>
        <w:rPr>
          <w:rStyle w:val="CommentReference"/>
        </w:rPr>
        <w:annotationRef/>
      </w:r>
      <w:r>
        <w:t xml:space="preserve">"Improvements include...improvements in scalability" doesn't read very nicely </w:t>
      </w:r>
    </w:p>
    <w:p w14:paraId="2E67DF5F" w14:textId="6610E14C" w:rsidR="00B14317" w:rsidRDefault="00B14317" w:rsidP="00303CB2">
      <w:pPr>
        <w:pStyle w:val="CommentText"/>
      </w:pPr>
      <w:r>
        <w:t>OK</w:t>
      </w:r>
    </w:p>
  </w:comment>
  <w:comment w:id="18" w:author="Lucy Wan" w:date="2021-04-21T09:24:00Z" w:initials="LW">
    <w:p w14:paraId="3A43ABE8" w14:textId="0804C85F" w:rsidR="001A76D6" w:rsidRDefault="001A76D6" w:rsidP="001A76D6">
      <w:pPr>
        <w:pStyle w:val="CommentText"/>
      </w:pPr>
      <w:r>
        <w:rPr>
          <w:rStyle w:val="CommentReference"/>
        </w:rPr>
        <w:annotationRef/>
      </w:r>
      <w:r>
        <w:t>I've rephrased this, is it okay?</w:t>
      </w:r>
    </w:p>
  </w:comment>
  <w:comment w:id="19" w:author="Thomas Lee" w:date="2021-05-17T15:02:00Z" w:initials="TL">
    <w:p w14:paraId="30A018F2" w14:textId="54137A5F" w:rsidR="00B14317" w:rsidRDefault="00B14317">
      <w:pPr>
        <w:pStyle w:val="CommentText"/>
      </w:pPr>
      <w:r>
        <w:rPr>
          <w:rStyle w:val="CommentReference"/>
        </w:rPr>
        <w:annotationRef/>
      </w:r>
      <w:r>
        <w:t>ok</w:t>
      </w:r>
    </w:p>
  </w:comment>
  <w:comment w:id="30" w:author="Josh" w:date="2021-04-20T08:09:00Z" w:initials="JK">
    <w:p w14:paraId="77586279" w14:textId="067B261B" w:rsidR="00605344" w:rsidRDefault="00605344">
      <w:pPr>
        <w:pStyle w:val="CommentText"/>
      </w:pPr>
      <w:r>
        <w:rPr>
          <w:rStyle w:val="CommentReference"/>
        </w:rPr>
        <w:annotationRef/>
      </w:r>
      <w:r>
        <w:t>And HV2</w:t>
      </w:r>
    </w:p>
  </w:comment>
  <w:comment w:id="28" w:author="Lucy Wan" w:date="2021-04-21T14:20:00Z" w:initials="LW">
    <w:p w14:paraId="1EE6E2F0" w14:textId="6C893BF7" w:rsidR="00087EFA" w:rsidRDefault="00087EFA" w:rsidP="00087EFA">
      <w:pPr>
        <w:pStyle w:val="CommentText"/>
      </w:pPr>
      <w:r>
        <w:rPr>
          <w:rStyle w:val="CommentReference"/>
        </w:rPr>
        <w:annotationRef/>
      </w:r>
      <w:r>
        <w:t>Feels like some of this belongs in the "Getting ready" section really - and I think you'll need to write some more for the introduction after you've moved it</w:t>
      </w:r>
    </w:p>
  </w:comment>
  <w:comment w:id="37" w:author="Josh" w:date="2021-04-20T08:32:00Z" w:initials="JK">
    <w:p w14:paraId="3491B566" w14:textId="3F59E4A2" w:rsidR="00DF7376" w:rsidRDefault="00DF7376">
      <w:pPr>
        <w:pStyle w:val="CommentText"/>
      </w:pPr>
      <w:r>
        <w:rPr>
          <w:rStyle w:val="CommentReference"/>
        </w:rPr>
        <w:annotationRef/>
      </w:r>
      <w:r>
        <w:t xml:space="preserve">Will also need </w:t>
      </w:r>
      <w:r w:rsidR="005E2D53">
        <w:t>the domain up and running</w:t>
      </w:r>
    </w:p>
  </w:comment>
  <w:comment w:id="42" w:author="Lucy Wan" w:date="2021-04-21T14:17:00Z" w:initials="LW">
    <w:p w14:paraId="78E21683" w14:textId="53DEAC6F" w:rsidR="009B13D5" w:rsidRDefault="009B13D5" w:rsidP="009B13D5">
      <w:pPr>
        <w:pStyle w:val="CommentText"/>
      </w:pPr>
      <w:r>
        <w:rPr>
          <w:rStyle w:val="CommentReference"/>
        </w:rPr>
        <w:annotationRef/>
      </w:r>
      <w:r>
        <w:t>Do we need the caps?</w:t>
      </w:r>
    </w:p>
  </w:comment>
  <w:comment w:id="44" w:author="Josh" w:date="2021-04-20T20:12:00Z" w:initials="JK">
    <w:p w14:paraId="0AFDAD8E" w14:textId="021CE80A" w:rsidR="00931BC2" w:rsidRDefault="00931BC2">
      <w:pPr>
        <w:pStyle w:val="CommentText"/>
      </w:pPr>
      <w:r>
        <w:rPr>
          <w:rStyle w:val="CommentReference"/>
        </w:rPr>
        <w:annotationRef/>
      </w:r>
      <w:r>
        <w:t>Just me being pedantic… can this be "VM"</w:t>
      </w:r>
    </w:p>
  </w:comment>
  <w:comment w:id="45" w:author="Thomas Lee" w:date="2021-05-17T15:17:00Z" w:initials="TL">
    <w:p w14:paraId="71A5056D" w14:textId="7912687E" w:rsidR="00B14317" w:rsidRDefault="00B14317" w:rsidP="00B14317">
      <w:pPr>
        <w:pStyle w:val="CommentText"/>
      </w:pPr>
      <w:r>
        <w:rPr>
          <w:rStyle w:val="CommentReference"/>
        </w:rPr>
        <w:annotationRef/>
      </w:r>
      <w:r>
        <w:t xml:space="preserve">OK </w:t>
      </w:r>
    </w:p>
  </w:comment>
  <w:comment w:id="50" w:author="Josh" w:date="2021-04-20T20:12:00Z" w:initials="JK">
    <w:p w14:paraId="05403034" w14:textId="77777777" w:rsidR="00931BC2" w:rsidRDefault="00931BC2">
      <w:pPr>
        <w:pStyle w:val="CommentText"/>
      </w:pPr>
      <w:r>
        <w:rPr>
          <w:rStyle w:val="CommentReference"/>
        </w:rPr>
        <w:annotationRef/>
      </w:r>
      <w:r>
        <w:t>And this one "VHDs"</w:t>
      </w:r>
    </w:p>
    <w:p w14:paraId="29FE7ACF" w14:textId="711F6E13" w:rsidR="00B14317" w:rsidRDefault="00B14317">
      <w:pPr>
        <w:pStyle w:val="CommentText"/>
      </w:pPr>
      <w:r>
        <w:t>MADE THEM ALL CAP[S</w:t>
      </w:r>
    </w:p>
  </w:comment>
  <w:comment w:id="43" w:author="Josh" w:date="2021-04-20T20:11:00Z" w:initials="JK">
    <w:p w14:paraId="276A5D72" w14:textId="01034C4D" w:rsidR="00820C8F" w:rsidRDefault="00820C8F">
      <w:pPr>
        <w:pStyle w:val="CommentText"/>
      </w:pPr>
      <w:r>
        <w:rPr>
          <w:rStyle w:val="CommentReference"/>
        </w:rPr>
        <w:annotationRef/>
      </w:r>
      <w:r>
        <w:t>Missing closing brace</w:t>
      </w:r>
    </w:p>
  </w:comment>
  <w:comment w:id="56" w:author="Josh" w:date="2021-04-20T20:13:00Z" w:initials="JK">
    <w:p w14:paraId="5DFDFDD1" w14:textId="77777777" w:rsidR="0007523F" w:rsidRDefault="0007523F">
      <w:pPr>
        <w:pStyle w:val="CommentText"/>
      </w:pPr>
      <w:r>
        <w:rPr>
          <w:rStyle w:val="CommentReference"/>
        </w:rPr>
        <w:annotationRef/>
      </w:r>
      <w:r>
        <w:t>\VMs?</w:t>
      </w:r>
    </w:p>
    <w:p w14:paraId="0E89766A" w14:textId="33EB2375" w:rsidR="00B14317" w:rsidRDefault="00B14317">
      <w:pPr>
        <w:pStyle w:val="CommentText"/>
      </w:pPr>
      <w:r>
        <w:t>FIXED</w:t>
      </w:r>
    </w:p>
  </w:comment>
  <w:comment w:id="61" w:author="Josh" w:date="2021-04-20T20:13:00Z" w:initials="JK">
    <w:p w14:paraId="70D1BA63" w14:textId="77777777" w:rsidR="00502C9B" w:rsidRDefault="00502C9B">
      <w:pPr>
        <w:pStyle w:val="CommentText"/>
      </w:pPr>
      <w:r>
        <w:rPr>
          <w:rStyle w:val="CommentReference"/>
        </w:rPr>
        <w:annotationRef/>
      </w:r>
      <w:r>
        <w:t>\VHDs?</w:t>
      </w:r>
    </w:p>
    <w:p w14:paraId="76B8554C" w14:textId="01615329" w:rsidR="00B14317" w:rsidRDefault="00B14317">
      <w:pPr>
        <w:pStyle w:val="CommentText"/>
      </w:pPr>
      <w:r>
        <w:t>FIXED</w:t>
      </w:r>
    </w:p>
  </w:comment>
  <w:comment w:id="64" w:author="Josh" w:date="2021-04-20T20:15:00Z" w:initials="JK">
    <w:p w14:paraId="194D35D8" w14:textId="77777777" w:rsidR="00F37377" w:rsidRDefault="00F37377">
      <w:pPr>
        <w:pStyle w:val="CommentText"/>
      </w:pPr>
      <w:r>
        <w:rPr>
          <w:rStyle w:val="CommentReference"/>
        </w:rPr>
        <w:annotationRef/>
      </w:r>
      <w:r>
        <w:t>$VHDs</w:t>
      </w:r>
    </w:p>
    <w:p w14:paraId="40980FA7" w14:textId="0AB9C8CC" w:rsidR="00B14317" w:rsidRDefault="00B14317">
      <w:pPr>
        <w:pStyle w:val="CommentText"/>
      </w:pPr>
      <w:r>
        <w:t>fixed</w:t>
      </w:r>
    </w:p>
  </w:comment>
  <w:comment w:id="67" w:author="Josh" w:date="2021-04-20T20:16:00Z" w:initials="JK">
    <w:p w14:paraId="79D73BAC" w14:textId="6C7A3D07" w:rsidR="00B14317" w:rsidRPr="00B14317" w:rsidRDefault="00F37377">
      <w:pPr>
        <w:pStyle w:val="CommentText"/>
        <w:rPr>
          <w:sz w:val="16"/>
          <w:szCs w:val="16"/>
        </w:rPr>
      </w:pPr>
      <w:r>
        <w:rPr>
          <w:rStyle w:val="CommentReference"/>
        </w:rPr>
        <w:annotationRef/>
      </w:r>
      <w:r w:rsidR="00B14317">
        <w:rPr>
          <w:rStyle w:val="CommentReference"/>
        </w:rPr>
        <w:t>fixed.</w:t>
      </w:r>
    </w:p>
  </w:comment>
  <w:comment w:id="69" w:author="Lucy Wan" w:date="2021-04-21T09:36:00Z" w:initials="LW">
    <w:p w14:paraId="6D2476D1" w14:textId="77777777" w:rsidR="00833D0E" w:rsidRDefault="00833D0E" w:rsidP="00833D0E">
      <w:pPr>
        <w:pStyle w:val="CommentText"/>
      </w:pPr>
      <w:r>
        <w:rPr>
          <w:rStyle w:val="CommentReference"/>
        </w:rPr>
        <w:annotationRef/>
      </w:r>
      <w:r>
        <w:t>The step instruction here doesn't match the one in the recipe - double check for consistency (and at any rate, "installing" instead of "install)</w:t>
      </w:r>
    </w:p>
    <w:p w14:paraId="468D904F" w14:textId="77777777" w:rsidR="00684549" w:rsidRDefault="00684549" w:rsidP="00833D0E">
      <w:pPr>
        <w:pStyle w:val="CommentText"/>
      </w:pPr>
    </w:p>
    <w:p w14:paraId="1873BDAB" w14:textId="2DA63655" w:rsidR="00684549" w:rsidRDefault="00684549" w:rsidP="00833D0E">
      <w:pPr>
        <w:pStyle w:val="CommentText"/>
      </w:pPr>
      <w:r>
        <w:t>New screen shot taken</w:t>
      </w:r>
    </w:p>
  </w:comment>
  <w:comment w:id="76" w:author="Lucy Wan" w:date="2021-04-21T09:38:00Z" w:initials="LW">
    <w:p w14:paraId="134D941A" w14:textId="77777777" w:rsidR="00F33EAE" w:rsidRDefault="00F33EAE" w:rsidP="00F33EAE">
      <w:pPr>
        <w:pStyle w:val="CommentText"/>
      </w:pPr>
      <w:r>
        <w:rPr>
          <w:rStyle w:val="CommentReference"/>
        </w:rPr>
        <w:annotationRef/>
      </w:r>
      <w:r>
        <w:t>In the recipe, the step has "VM host" rather than "</w:t>
      </w:r>
      <w:proofErr w:type="spellStart"/>
      <w:r>
        <w:t>VMHost</w:t>
      </w:r>
      <w:proofErr w:type="spellEnd"/>
      <w:r>
        <w:t>" in the screenshot - which is correct?</w:t>
      </w:r>
    </w:p>
    <w:p w14:paraId="420B6EDD" w14:textId="77777777" w:rsidR="00684549" w:rsidRDefault="00684549" w:rsidP="00F33EAE">
      <w:pPr>
        <w:pStyle w:val="CommentText"/>
      </w:pPr>
    </w:p>
    <w:p w14:paraId="6B51AA1C" w14:textId="4F81189B" w:rsidR="00684549" w:rsidRDefault="00684549" w:rsidP="00F33EAE">
      <w:pPr>
        <w:pStyle w:val="CommentText"/>
      </w:pPr>
      <w:r>
        <w:t xml:space="preserve">In my system, all three are consistent. </w:t>
      </w:r>
      <w:proofErr w:type="gramStart"/>
      <w:r>
        <w:t>So</w:t>
      </w:r>
      <w:proofErr w:type="gramEnd"/>
      <w:r>
        <w:t xml:space="preserve"> there is nothing to reconcile here?&gt;</w:t>
      </w:r>
    </w:p>
    <w:p w14:paraId="6194D68D" w14:textId="77777777" w:rsidR="00684549" w:rsidRDefault="00684549" w:rsidP="00F33EAE">
      <w:pPr>
        <w:pStyle w:val="CommentText"/>
      </w:pPr>
    </w:p>
    <w:p w14:paraId="68796AF5" w14:textId="3F119C6A" w:rsidR="00684549" w:rsidRDefault="00684549" w:rsidP="00F33EAE">
      <w:pPr>
        <w:pStyle w:val="CommentText"/>
      </w:pPr>
      <w:r>
        <w:t xml:space="preserve">Nevertheless, I will change all three.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78" w:author="Lucy Wan" w:date="2021-04-21T14:22:00Z" w:initials="LW">
    <w:p w14:paraId="3CD9478B" w14:textId="77777777" w:rsidR="002D18CF" w:rsidRDefault="002D18CF" w:rsidP="00000AF1">
      <w:pPr>
        <w:pStyle w:val="CommentText"/>
      </w:pPr>
      <w:r>
        <w:rPr>
          <w:rStyle w:val="CommentReference"/>
        </w:rPr>
        <w:annotationRef/>
      </w:r>
      <w:r w:rsidR="00000AF1">
        <w:t>I think this should be "step 4 through step 8" instead - please double check for me</w:t>
      </w:r>
    </w:p>
    <w:p w14:paraId="1FE88CF9" w14:textId="77777777" w:rsidR="00684549" w:rsidRDefault="00684549" w:rsidP="00000AF1">
      <w:pPr>
        <w:pStyle w:val="CommentText"/>
      </w:pPr>
    </w:p>
    <w:p w14:paraId="480B3821" w14:textId="16F881CF" w:rsidR="00684549" w:rsidRDefault="00684549" w:rsidP="00000AF1">
      <w:pPr>
        <w:pStyle w:val="CommentText"/>
      </w:pPr>
      <w:r>
        <w:t>Good catch</w:t>
      </w:r>
    </w:p>
  </w:comment>
  <w:comment w:id="88" w:author="Lucy Wan" w:date="2021-04-21T09:45:00Z" w:initials="LW">
    <w:p w14:paraId="55FA5ECE" w14:textId="77777777" w:rsidR="001E451B" w:rsidRDefault="001E451B" w:rsidP="00C06B0A">
      <w:pPr>
        <w:pStyle w:val="CommentText"/>
      </w:pPr>
      <w:r>
        <w:rPr>
          <w:rStyle w:val="CommentReference"/>
        </w:rPr>
        <w:annotationRef/>
      </w:r>
      <w:r w:rsidR="00C06B0A">
        <w:t>I think you mean Wolf, not Tiger, here?</w:t>
      </w:r>
    </w:p>
    <w:p w14:paraId="72F07D67" w14:textId="77777777" w:rsidR="00684549" w:rsidRDefault="00684549" w:rsidP="00C06B0A">
      <w:pPr>
        <w:pStyle w:val="CommentText"/>
      </w:pPr>
    </w:p>
    <w:p w14:paraId="48D508B2" w14:textId="77777777" w:rsidR="00684549" w:rsidRDefault="00684549" w:rsidP="00C06B0A">
      <w:pPr>
        <w:pStyle w:val="CommentText"/>
      </w:pPr>
      <w:r>
        <w:t xml:space="preserve">Wrong guitar! </w:t>
      </w:r>
    </w:p>
    <w:p w14:paraId="62471099" w14:textId="7870E115" w:rsidR="00684549" w:rsidRDefault="00684549" w:rsidP="00C06B0A">
      <w:pPr>
        <w:pStyle w:val="CommentText"/>
      </w:pPr>
      <w:r>
        <w:t>Fixed.</w:t>
      </w:r>
    </w:p>
  </w:comment>
  <w:comment w:id="96" w:author="Lucy Wan" w:date="2021-04-21T09:46:00Z" w:initials="LW">
    <w:p w14:paraId="2CCDFEDF" w14:textId="77777777" w:rsidR="004D7BE5" w:rsidRDefault="004D7BE5" w:rsidP="00B17A5C">
      <w:pPr>
        <w:pStyle w:val="CommentText"/>
      </w:pPr>
      <w:r>
        <w:rPr>
          <w:rStyle w:val="CommentReference"/>
        </w:rPr>
        <w:annotationRef/>
      </w:r>
      <w:r w:rsidR="00B17A5C">
        <w:t>I think this should be "Installing Hyper-V inside Windows Server" instead (the previous recipe)?</w:t>
      </w:r>
    </w:p>
    <w:p w14:paraId="188E15F6" w14:textId="77777777" w:rsidR="009A5581" w:rsidRDefault="009A5581" w:rsidP="00B17A5C">
      <w:pPr>
        <w:pStyle w:val="CommentText"/>
      </w:pPr>
    </w:p>
    <w:p w14:paraId="431E45DC" w14:textId="44A3FD7B" w:rsidR="009A5581" w:rsidRDefault="009A5581" w:rsidP="00B17A5C">
      <w:pPr>
        <w:pStyle w:val="CommentText"/>
      </w:pPr>
      <w:r>
        <w:t>yes</w:t>
      </w:r>
    </w:p>
  </w:comment>
  <w:comment w:id="99" w:author="Josh" w:date="2021-04-20T20:20:00Z" w:initials="JK">
    <w:p w14:paraId="0EB66B29" w14:textId="5F4EE388" w:rsidR="00902B84" w:rsidRDefault="00902B84">
      <w:pPr>
        <w:pStyle w:val="CommentText"/>
      </w:pPr>
      <w:r>
        <w:rPr>
          <w:rStyle w:val="CommentReference"/>
        </w:rPr>
        <w:annotationRef/>
      </w:r>
      <w:r>
        <w:t>It might pay to link through to the eval center so that the reader doesn't need to go looking again if they need a fresh ISO</w:t>
      </w:r>
      <w:r w:rsidR="006126E4">
        <w:br/>
      </w:r>
      <w:r w:rsidR="006126E4">
        <w:br/>
        <w:t>(</w:t>
      </w:r>
      <w:hyperlink r:id="rId1" w:history="1">
        <w:r w:rsidR="006126E4" w:rsidRPr="00394D55">
          <w:rPr>
            <w:rStyle w:val="Hyperlink"/>
          </w:rPr>
          <w:t>https://www.microsoft.com/en-us/evalcenter/evaluate-windows-server-2019</w:t>
        </w:r>
      </w:hyperlink>
      <w:r w:rsidR="006126E4">
        <w:t>)</w:t>
      </w:r>
    </w:p>
    <w:p w14:paraId="2F0263FD" w14:textId="5289E22B" w:rsidR="006126E4" w:rsidRDefault="006126E4">
      <w:pPr>
        <w:pStyle w:val="CommentText"/>
      </w:pPr>
    </w:p>
  </w:comment>
  <w:comment w:id="100" w:author="Josh" w:date="2021-04-20T20:25:00Z" w:initials="JK">
    <w:p w14:paraId="564AF5BC" w14:textId="77777777" w:rsidR="0049574D" w:rsidRDefault="0049574D">
      <w:pPr>
        <w:pStyle w:val="CommentText"/>
      </w:pPr>
      <w:r>
        <w:rPr>
          <w:rStyle w:val="CommentReference"/>
        </w:rPr>
        <w:annotationRef/>
      </w:r>
      <w:r>
        <w:t>Ha. Never mind, covered below!</w:t>
      </w:r>
    </w:p>
    <w:p w14:paraId="74D4A1A6" w14:textId="77777777" w:rsidR="009A5581" w:rsidRDefault="009A5581">
      <w:pPr>
        <w:pStyle w:val="CommentText"/>
      </w:pPr>
    </w:p>
    <w:p w14:paraId="193E50E2" w14:textId="77777777" w:rsidR="009A5581" w:rsidRDefault="009A5581">
      <w:pPr>
        <w:pStyle w:val="CommentText"/>
      </w:pPr>
      <w:r>
        <w:t>As I read the comment I was saying BUT&gt;&gt;&gt;</w:t>
      </w:r>
    </w:p>
    <w:p w14:paraId="690BEB5D" w14:textId="77777777" w:rsidR="009A5581" w:rsidRDefault="009A5581">
      <w:pPr>
        <w:pStyle w:val="CommentText"/>
      </w:pPr>
    </w:p>
    <w:p w14:paraId="15DF76DE" w14:textId="095147A6" w:rsidR="009A5581" w:rsidRDefault="009A5581">
      <w:pPr>
        <w:pStyle w:val="CommentText"/>
      </w:pPr>
      <w:r>
        <w:t>LOL!</w:t>
      </w:r>
    </w:p>
  </w:comment>
  <w:comment w:id="108" w:author="Lucy Wan" w:date="2021-04-21T10:45:00Z" w:initials="LW">
    <w:p w14:paraId="2D656E92" w14:textId="77777777" w:rsidR="002346BE" w:rsidRDefault="002346BE" w:rsidP="002346BE">
      <w:pPr>
        <w:pStyle w:val="CommentText"/>
      </w:pPr>
      <w:r>
        <w:rPr>
          <w:rStyle w:val="CommentReference"/>
        </w:rPr>
        <w:annotationRef/>
      </w:r>
      <w:r>
        <w:t>I get a "To access this page, you need to be a member of the Windows Insider program" on this page - is that ok?</w:t>
      </w:r>
    </w:p>
    <w:p w14:paraId="34339C96" w14:textId="77777777" w:rsidR="009A5581" w:rsidRDefault="009A5581" w:rsidP="002346BE">
      <w:pPr>
        <w:pStyle w:val="CommentText"/>
      </w:pPr>
    </w:p>
    <w:p w14:paraId="42F818CA" w14:textId="77777777" w:rsidR="009A5581" w:rsidRDefault="009A5581" w:rsidP="002346BE">
      <w:pPr>
        <w:pStyle w:val="CommentText"/>
      </w:pPr>
      <w:r>
        <w:t>I have clarified above.</w:t>
      </w:r>
    </w:p>
    <w:p w14:paraId="0405381A" w14:textId="77777777" w:rsidR="009A5581" w:rsidRDefault="009A5581" w:rsidP="002346BE">
      <w:pPr>
        <w:pStyle w:val="CommentText"/>
      </w:pPr>
    </w:p>
    <w:p w14:paraId="3254B050" w14:textId="0C2D8651" w:rsidR="009A5581" w:rsidRDefault="009A5581" w:rsidP="002346BE">
      <w:pPr>
        <w:pStyle w:val="CommentText"/>
      </w:pPr>
      <w:r>
        <w:t>Better&gt;</w:t>
      </w:r>
    </w:p>
  </w:comment>
  <w:comment w:id="129" w:author="Lucy Wan" w:date="2021-04-21T10:48:00Z" w:initials="LW">
    <w:p w14:paraId="23674B11" w14:textId="77777777" w:rsidR="00BB0329" w:rsidRDefault="00BB0329" w:rsidP="00BB0329">
      <w:pPr>
        <w:pStyle w:val="CommentText"/>
      </w:pPr>
      <w:r>
        <w:rPr>
          <w:rStyle w:val="CommentReference"/>
        </w:rPr>
        <w:annotationRef/>
      </w:r>
      <w:r>
        <w:t>This link was already given above in the Getting Ready section - I understand that the contexts are different, but is there any way we could merge them so we don't end up giving the same link twice?</w:t>
      </w:r>
    </w:p>
    <w:p w14:paraId="39541DE1" w14:textId="77777777" w:rsidR="00AF0517" w:rsidRDefault="00AF0517" w:rsidP="00BB0329">
      <w:pPr>
        <w:pStyle w:val="CommentText"/>
      </w:pPr>
    </w:p>
    <w:p w14:paraId="242CCFC2" w14:textId="77777777" w:rsidR="00AF0517" w:rsidRDefault="00AF0517" w:rsidP="00BB0329">
      <w:pPr>
        <w:pStyle w:val="CommentText"/>
      </w:pPr>
    </w:p>
    <w:p w14:paraId="6371C0CE" w14:textId="673F6333" w:rsidR="00AF0517" w:rsidRDefault="00AF0517" w:rsidP="00BB0329">
      <w:pPr>
        <w:pStyle w:val="CommentText"/>
      </w:pPr>
      <w:r>
        <w:t>Good catch – is this better?&gt;?</w:t>
      </w:r>
    </w:p>
  </w:comment>
  <w:comment w:id="143" w:author="Lucy Wan" w:date="2021-04-21T10:52:00Z" w:initials="LW">
    <w:p w14:paraId="25F4372E" w14:textId="77777777" w:rsidR="00AF0517" w:rsidRDefault="001D018C" w:rsidP="001D018C">
      <w:pPr>
        <w:pStyle w:val="CommentText"/>
      </w:pPr>
      <w:r>
        <w:rPr>
          <w:rStyle w:val="CommentReference"/>
        </w:rPr>
        <w:annotationRef/>
      </w:r>
      <w:r>
        <w:t>Which versions are supported?</w:t>
      </w:r>
    </w:p>
    <w:p w14:paraId="7DDCD5EE" w14:textId="77777777" w:rsidR="00AF0517" w:rsidRDefault="00AF0517" w:rsidP="001D018C">
      <w:pPr>
        <w:pStyle w:val="CommentText"/>
      </w:pPr>
    </w:p>
    <w:p w14:paraId="761365A2" w14:textId="0B46D03C" w:rsidR="00AF0517" w:rsidRDefault="00AF0517" w:rsidP="001D018C">
      <w:pPr>
        <w:pStyle w:val="CommentText"/>
      </w:pPr>
      <w:r>
        <w:t>Fixed</w:t>
      </w:r>
    </w:p>
  </w:comment>
  <w:comment w:id="145" w:author="Josh" w:date="2021-04-20T20:35:00Z" w:initials="JK">
    <w:p w14:paraId="02ED237C" w14:textId="77777777" w:rsidR="00980C50" w:rsidRDefault="00980C50">
      <w:pPr>
        <w:pStyle w:val="CommentText"/>
      </w:pPr>
      <w:r>
        <w:rPr>
          <w:rStyle w:val="CommentReference"/>
        </w:rPr>
        <w:annotationRef/>
      </w:r>
      <w:r>
        <w:t>$Cred</w:t>
      </w:r>
    </w:p>
    <w:p w14:paraId="446A22E3" w14:textId="77777777" w:rsidR="00AF0517" w:rsidRDefault="00AF0517">
      <w:pPr>
        <w:pStyle w:val="CommentText"/>
      </w:pPr>
    </w:p>
    <w:p w14:paraId="5F45A83B" w14:textId="77777777" w:rsidR="00AF0517" w:rsidRDefault="00AF0517">
      <w:pPr>
        <w:pStyle w:val="CommentText"/>
      </w:pPr>
    </w:p>
    <w:p w14:paraId="0E60EA23" w14:textId="05D21F53" w:rsidR="00AF0517" w:rsidRDefault="00AF0517">
      <w:pPr>
        <w:pStyle w:val="CommentText"/>
      </w:pPr>
      <w:r>
        <w:t>Well spotted – fixed</w:t>
      </w:r>
    </w:p>
    <w:p w14:paraId="18454414" w14:textId="18AF0BB5" w:rsidR="00AF0517" w:rsidRDefault="00AF0517">
      <w:pPr>
        <w:pStyle w:val="CommentText"/>
      </w:pPr>
    </w:p>
  </w:comment>
  <w:comment w:id="146" w:author="Thomas Lee" w:date="2021-05-18T15:18:00Z" w:initials="TL">
    <w:p w14:paraId="69085F6F" w14:textId="01420C94" w:rsidR="00AF0517" w:rsidRDefault="00AF0517">
      <w:pPr>
        <w:pStyle w:val="CommentText"/>
      </w:pPr>
      <w:r>
        <w:rPr>
          <w:rStyle w:val="CommentReference"/>
        </w:rPr>
        <w:annotationRef/>
      </w:r>
    </w:p>
  </w:comment>
  <w:comment w:id="148" w:author="Lucy Wan" w:date="2021-04-21T14:24:00Z" w:initials="LW">
    <w:p w14:paraId="7B877505" w14:textId="77777777" w:rsidR="008C5E02" w:rsidRDefault="008C5E02" w:rsidP="008C5E02">
      <w:pPr>
        <w:pStyle w:val="CommentText"/>
      </w:pPr>
      <w:r>
        <w:rPr>
          <w:rStyle w:val="CommentReference"/>
        </w:rPr>
        <w:annotationRef/>
      </w:r>
      <w:r>
        <w:t>I've put this in an information box to be clearer</w:t>
      </w:r>
    </w:p>
    <w:p w14:paraId="7EE3AB38" w14:textId="4A7CA7B2" w:rsidR="00CA434D" w:rsidRDefault="00CA434D" w:rsidP="008C5E02">
      <w:pPr>
        <w:pStyle w:val="CommentText"/>
      </w:pPr>
      <w:r>
        <w:t>Very good – thanks!</w:t>
      </w:r>
    </w:p>
  </w:comment>
  <w:comment w:id="151" w:author="Josh" w:date="2021-04-20T20:39:00Z" w:initials="JK">
    <w:p w14:paraId="4BBE57FA" w14:textId="509FF25B" w:rsidR="00D77464" w:rsidRDefault="00D77464">
      <w:pPr>
        <w:pStyle w:val="CommentText"/>
      </w:pPr>
      <w:r>
        <w:rPr>
          <w:rStyle w:val="CommentReference"/>
        </w:rPr>
        <w:annotationRef/>
      </w:r>
      <w:r>
        <w:t>This requires credentials (that aren't set until step 9)</w:t>
      </w:r>
    </w:p>
  </w:comment>
  <w:comment w:id="152" w:author="Josh" w:date="2021-04-20T20:40:00Z" w:initials="JK">
    <w:p w14:paraId="78F67622" w14:textId="680DA02B" w:rsidR="00264641" w:rsidRDefault="00264641">
      <w:pPr>
        <w:pStyle w:val="CommentText"/>
      </w:pPr>
      <w:r>
        <w:rPr>
          <w:rStyle w:val="CommentReference"/>
        </w:rPr>
        <w:annotationRef/>
      </w:r>
      <w:r>
        <w:rPr>
          <w:noProof/>
        </w:rPr>
        <w:drawing>
          <wp:inline distT="0" distB="0" distL="0" distR="0" wp14:anchorId="6DC6714D" wp14:editId="7B704304">
            <wp:extent cx="5029200" cy="4762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5029200" cy="476250"/>
                    </a:xfrm>
                    <a:prstGeom prst="rect">
                      <a:avLst/>
                    </a:prstGeom>
                  </pic:spPr>
                </pic:pic>
              </a:graphicData>
            </a:graphic>
          </wp:inline>
        </w:drawing>
      </w:r>
    </w:p>
  </w:comment>
  <w:comment w:id="153" w:author="Josh" w:date="2021-04-20T20:40:00Z" w:initials="JK">
    <w:p w14:paraId="7419818E" w14:textId="77777777" w:rsidR="000620D7" w:rsidRDefault="00264641">
      <w:pPr>
        <w:pStyle w:val="CommentText"/>
      </w:pPr>
      <w:r>
        <w:rPr>
          <w:rStyle w:val="CommentReference"/>
        </w:rPr>
        <w:annotationRef/>
      </w:r>
      <w:r w:rsidR="00224A7B">
        <w:t>My assumption is this ste</w:t>
      </w:r>
      <w:r w:rsidR="000620D7">
        <w:t>p</w:t>
      </w:r>
      <w:r w:rsidR="00224A7B">
        <w:t xml:space="preserve"> should *just* be entering the HV1 session, step 8 should be </w:t>
      </w:r>
      <w:proofErr w:type="gramStart"/>
      <w:r w:rsidR="00224A7B">
        <w:t>create</w:t>
      </w:r>
      <w:proofErr w:type="gramEnd"/>
      <w:r w:rsidR="00224A7B">
        <w:t xml:space="preserve"> the credential, step </w:t>
      </w:r>
      <w:r w:rsidR="000620D7">
        <w:t xml:space="preserve">9 should be create and enter </w:t>
      </w:r>
      <w:proofErr w:type="spellStart"/>
      <w:r w:rsidR="000620D7">
        <w:t>PSdirect</w:t>
      </w:r>
      <w:proofErr w:type="spellEnd"/>
      <w:r w:rsidR="000620D7">
        <w:t xml:space="preserve"> session, step 10 should be running host name (and maybe </w:t>
      </w:r>
      <w:proofErr w:type="spellStart"/>
      <w:r w:rsidR="000620D7">
        <w:t>whoami</w:t>
      </w:r>
      <w:proofErr w:type="spellEnd"/>
      <w:r w:rsidR="000620D7">
        <w:t xml:space="preserve"> as a bonus) to confirm it's working</w:t>
      </w:r>
    </w:p>
    <w:p w14:paraId="48BF874E" w14:textId="77777777" w:rsidR="00CA434D" w:rsidRDefault="00CA434D">
      <w:pPr>
        <w:pStyle w:val="CommentText"/>
      </w:pPr>
    </w:p>
    <w:p w14:paraId="1CC7EF76" w14:textId="5EE41FE9" w:rsidR="00CA434D" w:rsidRDefault="00CA434D">
      <w:pPr>
        <w:pStyle w:val="CommentText"/>
      </w:pPr>
      <w:r>
        <w:t xml:space="preserve">NO – from HV1 as domain admin, entering a session should be </w:t>
      </w:r>
      <w:proofErr w:type="spellStart"/>
      <w:r>
        <w:t>automagic</w:t>
      </w:r>
      <w:proofErr w:type="spellEnd"/>
      <w:r>
        <w:t xml:space="preserve"> due to Kerberos.</w:t>
      </w:r>
    </w:p>
  </w:comment>
  <w:comment w:id="154" w:author="Lucy Wan" w:date="2021-04-21T10:53:00Z" w:initials="LW">
    <w:p w14:paraId="25CD19E5" w14:textId="77777777" w:rsidR="001A5C3A" w:rsidRDefault="001A5C3A" w:rsidP="001A5C3A">
      <w:pPr>
        <w:pStyle w:val="CommentText"/>
      </w:pPr>
      <w:r>
        <w:rPr>
          <w:rStyle w:val="CommentReference"/>
        </w:rPr>
        <w:annotationRef/>
      </w:r>
      <w:r>
        <w:t>In step 8 this is "</w:t>
      </w:r>
      <w:proofErr w:type="spellStart"/>
      <w:r>
        <w:t>PSDirect</w:t>
      </w:r>
      <w:proofErr w:type="spellEnd"/>
      <w:r>
        <w:t>" with no space - keep consistent</w:t>
      </w:r>
    </w:p>
    <w:p w14:paraId="3B556CFC" w14:textId="77777777" w:rsidR="00CA434D" w:rsidRDefault="00CA434D" w:rsidP="001A5C3A">
      <w:pPr>
        <w:pStyle w:val="CommentText"/>
      </w:pPr>
    </w:p>
    <w:p w14:paraId="43A3B5B9" w14:textId="7ECE1EFC" w:rsidR="00CA434D" w:rsidRDefault="00CA434D" w:rsidP="001A5C3A">
      <w:pPr>
        <w:pStyle w:val="CommentText"/>
      </w:pPr>
      <w:proofErr w:type="spellStart"/>
      <w:r>
        <w:t>consisentised</w:t>
      </w:r>
      <w:proofErr w:type="spellEnd"/>
    </w:p>
  </w:comment>
  <w:comment w:id="161" w:author="Lucy Wan" w:date="2021-04-21T10:56:00Z" w:initials="LW">
    <w:p w14:paraId="3B239861" w14:textId="4C30A956" w:rsidR="00977EAC" w:rsidRDefault="00977EAC" w:rsidP="00977EAC">
      <w:pPr>
        <w:pStyle w:val="CommentText"/>
      </w:pPr>
      <w:r>
        <w:rPr>
          <w:rStyle w:val="CommentReference"/>
        </w:rPr>
        <w:annotationRef/>
      </w:r>
      <w:r>
        <w:t>Check spacing</w:t>
      </w:r>
    </w:p>
  </w:comment>
  <w:comment w:id="167" w:author="Josh" w:date="2021-04-20T20:45:00Z" w:initials="JK">
    <w:p w14:paraId="13A510EF" w14:textId="77777777" w:rsidR="00DB6D12" w:rsidRDefault="00DB6D12">
      <w:pPr>
        <w:pStyle w:val="CommentText"/>
      </w:pPr>
      <w:r>
        <w:rPr>
          <w:rStyle w:val="CommentReference"/>
        </w:rPr>
        <w:annotationRef/>
      </w:r>
      <w:r>
        <w:t>See comments in the recipe proper. These screenshots will need to be adjusted</w:t>
      </w:r>
      <w:r w:rsidR="000F1BE5">
        <w:t xml:space="preserve"> as it indicates you're connecting to </w:t>
      </w:r>
      <w:proofErr w:type="spellStart"/>
      <w:r w:rsidR="000F1BE5">
        <w:t>PSDirect</w:t>
      </w:r>
      <w:proofErr w:type="spellEnd"/>
      <w:r w:rsidR="000F1BE5">
        <w:t xml:space="preserve"> but hostname indicates that you're still operating on HV1</w:t>
      </w:r>
    </w:p>
    <w:p w14:paraId="6B3AE2CD" w14:textId="77777777" w:rsidR="00EF0CBD" w:rsidRDefault="00EF0CBD">
      <w:pPr>
        <w:pStyle w:val="CommentText"/>
      </w:pPr>
    </w:p>
    <w:p w14:paraId="1C12F64E" w14:textId="359C7DCA" w:rsidR="00EF0CBD" w:rsidRDefault="00EF0CBD">
      <w:pPr>
        <w:pStyle w:val="CommentText"/>
      </w:pPr>
      <w:r>
        <w:t>yes</w:t>
      </w:r>
    </w:p>
  </w:comment>
  <w:comment w:id="170" w:author="Josh" w:date="2021-04-20T20:46:00Z" w:initials="JK">
    <w:p w14:paraId="346C36D0" w14:textId="77777777" w:rsidR="0049326C" w:rsidRDefault="0049326C">
      <w:pPr>
        <w:pStyle w:val="CommentText"/>
      </w:pPr>
      <w:r>
        <w:rPr>
          <w:rStyle w:val="CommentReference"/>
        </w:rPr>
        <w:annotationRef/>
      </w:r>
      <w:r>
        <w:t>Again, see comments. Calling hostname isn't part of step 10 as presented (but it should be)</w:t>
      </w:r>
    </w:p>
    <w:p w14:paraId="562300D4" w14:textId="77777777" w:rsidR="00EF0CBD" w:rsidRDefault="00EF0CBD">
      <w:pPr>
        <w:pStyle w:val="CommentText"/>
      </w:pPr>
    </w:p>
    <w:p w14:paraId="30733F81" w14:textId="77777777" w:rsidR="00EF0CBD" w:rsidRDefault="00EF0CBD">
      <w:pPr>
        <w:pStyle w:val="CommentText"/>
      </w:pPr>
      <w:r>
        <w:t xml:space="preserve">Not sure. What is happening is you go from DC1 into HV1 and from there in to the </w:t>
      </w:r>
      <w:proofErr w:type="spellStart"/>
      <w:r>
        <w:t>PSDirect</w:t>
      </w:r>
      <w:proofErr w:type="spellEnd"/>
      <w:r>
        <w:t xml:space="preserve"> VM.</w:t>
      </w:r>
    </w:p>
    <w:p w14:paraId="2772BF4B" w14:textId="5EE29CA6" w:rsidR="00EF0CBD" w:rsidRDefault="00EF0CBD">
      <w:pPr>
        <w:pStyle w:val="CommentText"/>
      </w:pPr>
      <w:r>
        <w:t xml:space="preserve">The </w:t>
      </w:r>
      <w:proofErr w:type="spellStart"/>
      <w:r>
        <w:t>scriptsd</w:t>
      </w:r>
      <w:proofErr w:type="spellEnd"/>
      <w:r>
        <w:t xml:space="preserve"> and output and recipe </w:t>
      </w:r>
      <w:proofErr w:type="gramStart"/>
      <w:r>
        <w:t>seems</w:t>
      </w:r>
      <w:proofErr w:type="gramEnd"/>
      <w:r>
        <w:t xml:space="preserve"> consistent&gt;</w:t>
      </w:r>
    </w:p>
  </w:comment>
  <w:comment w:id="173" w:author="Josh" w:date="2021-04-20T20:48:00Z" w:initials="JK">
    <w:p w14:paraId="23FA995F" w14:textId="1FF58E1D" w:rsidR="007558F3" w:rsidRDefault="007558F3">
      <w:pPr>
        <w:pStyle w:val="CommentText"/>
      </w:pPr>
      <w:r>
        <w:rPr>
          <w:rStyle w:val="CommentReference"/>
        </w:rPr>
        <w:annotationRef/>
      </w:r>
      <w:r>
        <w:t>I think it's worth calling out the media disconnected result in step 4</w:t>
      </w:r>
    </w:p>
  </w:comment>
  <w:comment w:id="175" w:author="Lucy Wan" w:date="2021-04-21T14:26:00Z" w:initials="LW">
    <w:p w14:paraId="7CFA3E34" w14:textId="77777777" w:rsidR="00034387" w:rsidRDefault="00034387" w:rsidP="00034387">
      <w:pPr>
        <w:pStyle w:val="CommentText"/>
      </w:pPr>
      <w:r>
        <w:rPr>
          <w:rStyle w:val="CommentReference"/>
        </w:rPr>
        <w:annotationRef/>
      </w:r>
      <w:r>
        <w:t>Can you check this step number again? Not sure this is right</w:t>
      </w:r>
    </w:p>
    <w:p w14:paraId="2820CCFD" w14:textId="77777777" w:rsidR="009E5567" w:rsidRDefault="009E5567" w:rsidP="00034387">
      <w:pPr>
        <w:pStyle w:val="CommentText"/>
      </w:pPr>
    </w:p>
    <w:p w14:paraId="568E56E3" w14:textId="38A60367" w:rsidR="009E5567" w:rsidRDefault="009E5567" w:rsidP="00034387">
      <w:pPr>
        <w:pStyle w:val="CommentText"/>
      </w:pPr>
      <w:r>
        <w:t xml:space="preserve">Good catch – </w:t>
      </w:r>
      <w:proofErr w:type="spellStart"/>
      <w:r>
        <w:t>stgep</w:t>
      </w:r>
      <w:proofErr w:type="spellEnd"/>
      <w:r>
        <w:t xml:space="preserve"> 3</w:t>
      </w:r>
    </w:p>
  </w:comment>
  <w:comment w:id="188" w:author="Lucy Wan" w:date="2021-04-21T14:26:00Z" w:initials="LW">
    <w:p w14:paraId="6CE49CA5" w14:textId="31DADBD8" w:rsidR="00034387" w:rsidRDefault="00034387" w:rsidP="00034387">
      <w:pPr>
        <w:pStyle w:val="CommentText"/>
      </w:pPr>
      <w:r>
        <w:rPr>
          <w:rStyle w:val="CommentReference"/>
        </w:rPr>
        <w:annotationRef/>
      </w:r>
      <w:r>
        <w:t>Check these step numbers again I think</w:t>
      </w:r>
    </w:p>
  </w:comment>
  <w:comment w:id="186" w:author="Lucy Wan" w:date="2021-04-21T11:02:00Z" w:initials="LW">
    <w:p w14:paraId="62733E8F" w14:textId="77777777" w:rsidR="005C1E94" w:rsidRDefault="005C1E94" w:rsidP="005C1E94">
      <w:pPr>
        <w:pStyle w:val="CommentText"/>
      </w:pPr>
      <w:r>
        <w:rPr>
          <w:rStyle w:val="CommentReference"/>
        </w:rPr>
        <w:annotationRef/>
      </w:r>
      <w:r>
        <w:t>Feels like you're just restating what we are doing with the steps with no added value here</w:t>
      </w:r>
    </w:p>
    <w:p w14:paraId="114C1E87" w14:textId="77777777" w:rsidR="009E5567" w:rsidRDefault="009E5567" w:rsidP="005C1E94">
      <w:pPr>
        <w:pStyle w:val="CommentText"/>
      </w:pPr>
    </w:p>
    <w:p w14:paraId="2818D276" w14:textId="7649AABB" w:rsidR="009E5567" w:rsidRDefault="009E5567" w:rsidP="005C1E94">
      <w:pPr>
        <w:pStyle w:val="CommentText"/>
      </w:pPr>
      <w:r>
        <w:t xml:space="preserve">I wanted to talk about this being different to </w:t>
      </w:r>
      <w:proofErr w:type="spellStart"/>
      <w:r>
        <w:t>Kerbarouis</w:t>
      </w:r>
      <w:proofErr w:type="spellEnd"/>
      <w:r>
        <w:t xml:space="preserve"> double hop but that’s a rabbit hole. </w:t>
      </w:r>
    </w:p>
  </w:comment>
  <w:comment w:id="195" w:author="Lucy Wan" w:date="2021-04-21T11:04:00Z" w:initials="LW">
    <w:p w14:paraId="377E0855" w14:textId="77777777" w:rsidR="001165D3" w:rsidRDefault="001165D3" w:rsidP="001165D3">
      <w:pPr>
        <w:pStyle w:val="CommentText"/>
      </w:pPr>
      <w:r>
        <w:rPr>
          <w:rStyle w:val="CommentReference"/>
        </w:rPr>
        <w:annotationRef/>
      </w:r>
      <w:r>
        <w:t>I've made this into bullet points, I think it's a little clearer</w:t>
      </w:r>
    </w:p>
    <w:p w14:paraId="5238B12F" w14:textId="77777777" w:rsidR="009E5567" w:rsidRDefault="009E5567" w:rsidP="001165D3">
      <w:pPr>
        <w:pStyle w:val="CommentText"/>
      </w:pPr>
    </w:p>
    <w:p w14:paraId="1E986BFB" w14:textId="54201889" w:rsidR="009E5567" w:rsidRDefault="009E5567" w:rsidP="001165D3">
      <w:pPr>
        <w:pStyle w:val="CommentText"/>
      </w:pPr>
      <w:r>
        <w:t>good</w:t>
      </w:r>
    </w:p>
  </w:comment>
  <w:comment w:id="200" w:author="Lucy Wan" w:date="2021-04-21T11:06:00Z" w:initials="LW">
    <w:p w14:paraId="369E72C5" w14:textId="77777777" w:rsidR="00883CDA" w:rsidRDefault="00883CDA" w:rsidP="00883CDA">
      <w:pPr>
        <w:pStyle w:val="CommentText"/>
      </w:pPr>
      <w:r>
        <w:rPr>
          <w:rStyle w:val="CommentReference"/>
        </w:rPr>
        <w:annotationRef/>
      </w:r>
      <w:r>
        <w:t xml:space="preserve">This group has exactly the same name as the </w:t>
      </w:r>
      <w:proofErr w:type="spellStart"/>
      <w:r>
        <w:t>VMCollectionType</w:t>
      </w:r>
      <w:proofErr w:type="spellEnd"/>
      <w:r>
        <w:t xml:space="preserve"> group on the line above (they're both </w:t>
      </w:r>
      <w:proofErr w:type="spellStart"/>
      <w:r>
        <w:t>SQLAccVMG</w:t>
      </w:r>
      <w:proofErr w:type="spellEnd"/>
      <w:r>
        <w:t xml:space="preserve">) - was this intentional? </w:t>
      </w:r>
    </w:p>
    <w:p w14:paraId="2BB9C8A6" w14:textId="77777777" w:rsidR="009E5567" w:rsidRDefault="009E5567" w:rsidP="00883CDA">
      <w:pPr>
        <w:pStyle w:val="CommentText"/>
      </w:pPr>
    </w:p>
    <w:p w14:paraId="736802C5" w14:textId="24142A4D" w:rsidR="009E5567" w:rsidRDefault="009E5567" w:rsidP="00883CDA">
      <w:pPr>
        <w:pStyle w:val="CommentText"/>
      </w:pPr>
      <w:r>
        <w:t xml:space="preserve">Should be </w:t>
      </w:r>
      <w:proofErr w:type="spellStart"/>
      <w:r>
        <w:t>SQLMfgVMG</w:t>
      </w:r>
      <w:proofErr w:type="spellEnd"/>
    </w:p>
  </w:comment>
  <w:comment w:id="203" w:author="Josh" w:date="2021-04-20T20:53:00Z" w:initials="JK">
    <w:p w14:paraId="57AEC0A4" w14:textId="77777777" w:rsidR="0064521C" w:rsidRDefault="0064521C">
      <w:pPr>
        <w:pStyle w:val="CommentText"/>
      </w:pPr>
      <w:r>
        <w:rPr>
          <w:rStyle w:val="CommentReference"/>
        </w:rPr>
        <w:annotationRef/>
      </w:r>
      <w:r>
        <w:t>Appreciate the candor here, awesome</w:t>
      </w:r>
    </w:p>
    <w:p w14:paraId="23568258" w14:textId="77777777" w:rsidR="009E5567" w:rsidRDefault="009E5567">
      <w:pPr>
        <w:pStyle w:val="CommentText"/>
      </w:pPr>
    </w:p>
    <w:p w14:paraId="4A37089F" w14:textId="31745548" w:rsidR="009E5567" w:rsidRDefault="009E5567">
      <w:pPr>
        <w:pStyle w:val="CommentText"/>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207" w:author="Lucy Wan" w:date="2021-04-21T11:06:00Z" w:initials="LW">
    <w:p w14:paraId="6A649A02" w14:textId="77777777" w:rsidR="0072194A" w:rsidRDefault="0072194A" w:rsidP="0072194A">
      <w:pPr>
        <w:pStyle w:val="CommentText"/>
      </w:pPr>
      <w:r>
        <w:rPr>
          <w:rStyle w:val="CommentReference"/>
        </w:rPr>
        <w:annotationRef/>
      </w:r>
      <w:r>
        <w:t>Are there no good use cases?</w:t>
      </w:r>
    </w:p>
    <w:p w14:paraId="7D8BC50C" w14:textId="77777777" w:rsidR="009E5567" w:rsidRDefault="009E5567" w:rsidP="0072194A">
      <w:pPr>
        <w:pStyle w:val="CommentText"/>
      </w:pPr>
    </w:p>
    <w:p w14:paraId="0E34A356" w14:textId="77777777" w:rsidR="009E5567" w:rsidRDefault="009E5567" w:rsidP="0072194A">
      <w:pPr>
        <w:pStyle w:val="CommentText"/>
      </w:pPr>
      <w:r>
        <w:t xml:space="preserve">None that I can find. </w:t>
      </w:r>
    </w:p>
    <w:p w14:paraId="4E2A3094" w14:textId="77777777" w:rsidR="009E5567" w:rsidRDefault="009E5567" w:rsidP="0072194A">
      <w:pPr>
        <w:pStyle w:val="CommentText"/>
      </w:pPr>
    </w:p>
    <w:p w14:paraId="068FDC53" w14:textId="10C20CB9" w:rsidR="009E5567" w:rsidRDefault="009E5567" w:rsidP="0072194A">
      <w:pPr>
        <w:pStyle w:val="CommentText"/>
      </w:pPr>
      <w:r>
        <w:t>I suppose it could help; from reporting.</w:t>
      </w:r>
      <w:r w:rsidR="002D754E">
        <w:t xml:space="preserve">   Point of view</w:t>
      </w:r>
    </w:p>
  </w:comment>
  <w:comment w:id="211" w:author="Lucy Wan" w:date="2021-04-21T11:07:00Z" w:initials="LW">
    <w:p w14:paraId="39B695CC" w14:textId="272BDDDC" w:rsidR="00D67F4E" w:rsidRDefault="00D67F4E" w:rsidP="00D67F4E">
      <w:pPr>
        <w:pStyle w:val="CommentText"/>
      </w:pPr>
      <w:r>
        <w:rPr>
          <w:rStyle w:val="CommentReference"/>
        </w:rPr>
        <w:annotationRef/>
      </w:r>
      <w:r>
        <w:t>Think this should be "Installing Hyper-V inside Windows Server"? Please double check, this recipe name doesn't exist as-is</w:t>
      </w:r>
    </w:p>
  </w:comment>
  <w:comment w:id="212" w:author="Lucy Wan" w:date="2021-04-21T11:07:00Z" w:initials="LW">
    <w:p w14:paraId="498BE681" w14:textId="3FE9652F" w:rsidR="004209F4" w:rsidRDefault="004209F4" w:rsidP="004209F4">
      <w:pPr>
        <w:pStyle w:val="CommentText"/>
      </w:pPr>
      <w:r>
        <w:rPr>
          <w:rStyle w:val="CommentReference"/>
        </w:rPr>
        <w:annotationRef/>
      </w:r>
      <w:r>
        <w:t>Do we need caps here?</w:t>
      </w:r>
    </w:p>
  </w:comment>
  <w:comment w:id="213" w:author="Thomas Lee" w:date="2021-05-18T17:29:00Z" w:initials="TL">
    <w:p w14:paraId="06A94EAD" w14:textId="77777777" w:rsidR="002D754E" w:rsidRDefault="002D754E">
      <w:pPr>
        <w:pStyle w:val="CommentText"/>
      </w:pPr>
      <w:r>
        <w:rPr>
          <w:rStyle w:val="CommentReference"/>
        </w:rPr>
        <w:annotationRef/>
      </w:r>
      <w:r>
        <w:t>No</w:t>
      </w:r>
    </w:p>
    <w:p w14:paraId="2CFB24BC" w14:textId="7F80AE3D" w:rsidR="002D754E" w:rsidRDefault="002D754E">
      <w:pPr>
        <w:pStyle w:val="CommentText"/>
      </w:pPr>
    </w:p>
  </w:comment>
  <w:comment w:id="216" w:author="Lucy Wan" w:date="2021-04-21T11:08:00Z" w:initials="LW">
    <w:p w14:paraId="4979894B" w14:textId="5D28F9D7" w:rsidR="002E1A98" w:rsidRDefault="002E1A98" w:rsidP="009265E3">
      <w:pPr>
        <w:pStyle w:val="CommentText"/>
      </w:pPr>
      <w:r>
        <w:rPr>
          <w:rStyle w:val="CommentReference"/>
        </w:rPr>
        <w:annotationRef/>
      </w:r>
      <w:r w:rsidR="009265E3">
        <w:t>Check consistency of this term in the steps - it's "VM Group" in step 7, "</w:t>
      </w:r>
      <w:proofErr w:type="spellStart"/>
      <w:r w:rsidR="009265E3">
        <w:t>VMGroup</w:t>
      </w:r>
      <w:proofErr w:type="spellEnd"/>
      <w:r w:rsidR="009265E3">
        <w:t>" in step 9, "</w:t>
      </w:r>
      <w:proofErr w:type="spellStart"/>
      <w:r w:rsidR="009265E3">
        <w:t>VMgroup</w:t>
      </w:r>
      <w:proofErr w:type="spellEnd"/>
      <w:r w:rsidR="009265E3">
        <w:t>" here, "VM groups" in step 12</w:t>
      </w:r>
    </w:p>
  </w:comment>
  <w:comment w:id="225" w:author="Josh" w:date="2021-04-20T20:54:00Z" w:initials="JK">
    <w:p w14:paraId="463CB4BA" w14:textId="5466AA8A" w:rsidR="00C659E2" w:rsidRDefault="00C659E2">
      <w:pPr>
        <w:pStyle w:val="CommentText"/>
      </w:pPr>
      <w:r>
        <w:rPr>
          <w:rStyle w:val="CommentReference"/>
        </w:rPr>
        <w:annotationRef/>
      </w:r>
      <w:r>
        <w:t xml:space="preserve">Avoid </w:t>
      </w:r>
      <w:proofErr w:type="spellStart"/>
      <w:r>
        <w:t>linebreak</w:t>
      </w:r>
      <w:proofErr w:type="spellEnd"/>
      <w:r>
        <w:t xml:space="preserve"> here</w:t>
      </w:r>
    </w:p>
  </w:comment>
  <w:comment w:id="226" w:author="Thomas Lee" w:date="2021-05-18T17:38:00Z" w:initials="TL">
    <w:p w14:paraId="37F1109E" w14:textId="77777777" w:rsidR="002D754E" w:rsidRDefault="002D754E">
      <w:pPr>
        <w:pStyle w:val="CommentText"/>
      </w:pPr>
      <w:r>
        <w:rPr>
          <w:rStyle w:val="CommentReference"/>
        </w:rPr>
        <w:annotationRef/>
      </w:r>
    </w:p>
    <w:p w14:paraId="52EF3345" w14:textId="77777777" w:rsidR="002D754E" w:rsidRDefault="002D754E">
      <w:pPr>
        <w:pStyle w:val="CommentText"/>
      </w:pPr>
    </w:p>
    <w:p w14:paraId="2357AD2A" w14:textId="77777777" w:rsidR="002D754E" w:rsidRDefault="002D754E">
      <w:pPr>
        <w:pStyle w:val="CommentText"/>
      </w:pPr>
      <w:r>
        <w:t xml:space="preserve">Fixed </w:t>
      </w:r>
    </w:p>
    <w:p w14:paraId="550A79A7" w14:textId="77777777" w:rsidR="002D754E" w:rsidRDefault="002D754E">
      <w:pPr>
        <w:pStyle w:val="CommentText"/>
      </w:pPr>
    </w:p>
    <w:p w14:paraId="3000644F" w14:textId="2945064C" w:rsidR="002D754E" w:rsidRDefault="002D754E">
      <w:pPr>
        <w:pStyle w:val="CommentText"/>
      </w:pPr>
      <w:r>
        <w:t xml:space="preserve">Lucy can you ensure that all the code is </w:t>
      </w:r>
      <w:proofErr w:type="spellStart"/>
      <w:r>
        <w:t>prperlty</w:t>
      </w:r>
      <w:proofErr w:type="spellEnd"/>
      <w:r>
        <w:t xml:space="preserve"> left aligned</w:t>
      </w:r>
    </w:p>
  </w:comment>
  <w:comment w:id="227" w:author="Josh" w:date="2021-04-20T20:55:00Z" w:initials="JK">
    <w:p w14:paraId="1162F8DA" w14:textId="6F95A628" w:rsidR="0074207E" w:rsidRDefault="0074207E">
      <w:pPr>
        <w:pStyle w:val="CommentText"/>
      </w:pPr>
      <w:r>
        <w:rPr>
          <w:rStyle w:val="CommentReference"/>
        </w:rPr>
        <w:annotationRef/>
      </w:r>
      <w:r>
        <w:t xml:space="preserve">And here, assume this will just be something to look for </w:t>
      </w:r>
      <w:r w:rsidR="00107E9A">
        <w:t>when laying out later as it copies out fine</w:t>
      </w:r>
    </w:p>
  </w:comment>
  <w:comment w:id="228" w:author="Lucy Wan" w:date="2021-04-21T11:09:00Z" w:initials="LW">
    <w:p w14:paraId="71F979D8" w14:textId="77777777" w:rsidR="00497F8D" w:rsidRDefault="00497F8D" w:rsidP="00497F8D">
      <w:pPr>
        <w:pStyle w:val="CommentText"/>
      </w:pPr>
      <w:r>
        <w:rPr>
          <w:rStyle w:val="CommentReference"/>
        </w:rPr>
        <w:annotationRef/>
      </w:r>
      <w:r>
        <w:t>Do we need caps?</w:t>
      </w:r>
    </w:p>
    <w:p w14:paraId="24331434" w14:textId="77777777" w:rsidR="00AA3E4B" w:rsidRDefault="00AA3E4B" w:rsidP="00497F8D">
      <w:pPr>
        <w:pStyle w:val="CommentText"/>
      </w:pPr>
    </w:p>
    <w:p w14:paraId="29BC86E6" w14:textId="07B83A5A" w:rsidR="00AA3E4B" w:rsidRDefault="00AA3E4B" w:rsidP="00497F8D">
      <w:pPr>
        <w:pStyle w:val="CommentText"/>
      </w:pPr>
      <w:r>
        <w:t>No – but new screen shot taken</w:t>
      </w:r>
    </w:p>
  </w:comment>
  <w:comment w:id="231" w:author="Lucy Wan" w:date="2021-04-21T11:09:00Z" w:initials="LW">
    <w:p w14:paraId="2CE51530" w14:textId="77777777" w:rsidR="002E55C0" w:rsidRDefault="002E55C0" w:rsidP="002E55C0">
      <w:pPr>
        <w:pStyle w:val="CommentText"/>
      </w:pPr>
      <w:r>
        <w:rPr>
          <w:rStyle w:val="CommentReference"/>
        </w:rPr>
        <w:annotationRef/>
      </w:r>
      <w:r>
        <w:t>Do we need caps here?</w:t>
      </w:r>
    </w:p>
    <w:p w14:paraId="7454C900" w14:textId="77777777" w:rsidR="00AA3E4B" w:rsidRDefault="00AA3E4B" w:rsidP="002E55C0">
      <w:pPr>
        <w:pStyle w:val="CommentText"/>
      </w:pPr>
    </w:p>
    <w:p w14:paraId="6C4FA80C" w14:textId="722D2E3D" w:rsidR="00AA3E4B" w:rsidRDefault="00AA3E4B" w:rsidP="002E55C0">
      <w:pPr>
        <w:pStyle w:val="CommentText"/>
      </w:pPr>
      <w:r>
        <w:t>As above – new screen shot taken</w:t>
      </w:r>
    </w:p>
  </w:comment>
  <w:comment w:id="236" w:author="Lucy Wan" w:date="2021-04-21T14:28:00Z" w:initials="LW">
    <w:p w14:paraId="0F2F9562" w14:textId="77777777" w:rsidR="00A15782" w:rsidRDefault="00A15782" w:rsidP="00A15782">
      <w:pPr>
        <w:pStyle w:val="CommentText"/>
      </w:pPr>
      <w:r>
        <w:rPr>
          <w:rStyle w:val="CommentReference"/>
        </w:rPr>
        <w:annotationRef/>
      </w:r>
      <w:r>
        <w:t>*three I think?</w:t>
      </w:r>
    </w:p>
    <w:p w14:paraId="63FE2766" w14:textId="77777777" w:rsidR="00AA3E4B" w:rsidRDefault="00AA3E4B" w:rsidP="00A15782">
      <w:pPr>
        <w:pStyle w:val="CommentText"/>
      </w:pPr>
    </w:p>
    <w:p w14:paraId="5F2F542A" w14:textId="209D4EDA" w:rsidR="00AA3E4B" w:rsidRDefault="00AA3E4B" w:rsidP="00A15782">
      <w:pPr>
        <w:pStyle w:val="CommentText"/>
      </w:pPr>
      <w:r>
        <w:t>Yup.</w:t>
      </w:r>
    </w:p>
  </w:comment>
  <w:comment w:id="240" w:author="Lucy Wan" w:date="2021-04-21T14:29:00Z" w:initials="LW">
    <w:p w14:paraId="197C7513" w14:textId="77777777" w:rsidR="008B0E21" w:rsidRDefault="008B0E21" w:rsidP="008B0E21">
      <w:pPr>
        <w:pStyle w:val="CommentText"/>
      </w:pPr>
      <w:r>
        <w:rPr>
          <w:rStyle w:val="CommentReference"/>
        </w:rPr>
        <w:annotationRef/>
      </w:r>
      <w:r>
        <w:t>The sentence was unfinished so I tried to finish it for you - please edit if it's wrong</w:t>
      </w:r>
    </w:p>
    <w:p w14:paraId="0AC5C9A6" w14:textId="77777777" w:rsidR="00AA3E4B" w:rsidRDefault="00AA3E4B" w:rsidP="008B0E21">
      <w:pPr>
        <w:pStyle w:val="CommentText"/>
      </w:pPr>
    </w:p>
    <w:p w14:paraId="35BA66B1" w14:textId="7A6F41D9" w:rsidR="00AA3E4B" w:rsidRDefault="00AA3E4B" w:rsidP="008B0E21">
      <w:pPr>
        <w:pStyle w:val="CommentText"/>
      </w:pPr>
      <w:r>
        <w:t>I have changed – better?</w:t>
      </w:r>
    </w:p>
  </w:comment>
  <w:comment w:id="245" w:author="Lucy Wan" w:date="2021-04-21T11:13:00Z" w:initials="LW">
    <w:p w14:paraId="3BEC01BD" w14:textId="368AA68F" w:rsidR="00B10DF2" w:rsidRDefault="00B10DF2" w:rsidP="00B10DF2">
      <w:pPr>
        <w:pStyle w:val="CommentText"/>
      </w:pPr>
      <w:r>
        <w:rPr>
          <w:rStyle w:val="CommentReference"/>
        </w:rPr>
        <w:annotationRef/>
      </w:r>
      <w:r>
        <w:t xml:space="preserve">Should this be "how many repeating groups </w:t>
      </w:r>
      <w:r>
        <w:rPr>
          <w:b/>
          <w:bCs/>
        </w:rPr>
        <w:t>are</w:t>
      </w:r>
      <w:r>
        <w:t xml:space="preserve"> formatted"? Currently doesn't make sense</w:t>
      </w:r>
    </w:p>
  </w:comment>
  <w:comment w:id="250" w:author="Lucy Wan" w:date="2021-04-21T11:15:00Z" w:initials="LW">
    <w:p w14:paraId="3F1E76D6" w14:textId="77777777" w:rsidR="008411C4" w:rsidRDefault="008411C4" w:rsidP="008411C4">
      <w:pPr>
        <w:pStyle w:val="CommentText"/>
      </w:pPr>
      <w:r>
        <w:rPr>
          <w:rStyle w:val="CommentReference"/>
        </w:rPr>
        <w:annotationRef/>
      </w:r>
      <w:r>
        <w:t>This entire sentence doesn't really make sense to me and I'm not sure what you mean, please give it a read over and revise</w:t>
      </w:r>
    </w:p>
    <w:p w14:paraId="526D2496" w14:textId="77777777" w:rsidR="00AA3E4B" w:rsidRDefault="00AA3E4B" w:rsidP="008411C4">
      <w:pPr>
        <w:pStyle w:val="CommentText"/>
      </w:pPr>
    </w:p>
    <w:p w14:paraId="45A10975" w14:textId="1B6387B6" w:rsidR="00AA3E4B" w:rsidRDefault="00AA3E4B" w:rsidP="008411C4">
      <w:pPr>
        <w:pStyle w:val="CommentText"/>
      </w:pPr>
      <w:r>
        <w:t xml:space="preserve">Revised – better. </w:t>
      </w:r>
    </w:p>
  </w:comment>
  <w:comment w:id="251" w:author="Thomas Lee" w:date="2021-03-28T12:11:00Z" w:initials="TL">
    <w:p w14:paraId="69BF5396" w14:textId="2A46B951" w:rsidR="00EF6F24" w:rsidRDefault="00EF6F24">
      <w:pPr>
        <w:pStyle w:val="CommentText"/>
      </w:pPr>
      <w:r>
        <w:rPr>
          <w:rStyle w:val="CommentReference"/>
        </w:rPr>
        <w:annotationRef/>
      </w:r>
      <w:r>
        <w:t>I may write a blog article for the new PowerShell Community blog on this subject, and if so, I can update this para with a reference.</w:t>
      </w:r>
    </w:p>
  </w:comment>
  <w:comment w:id="252" w:author="Lucy Wan" w:date="2021-04-21T11:14:00Z" w:initials="LW">
    <w:p w14:paraId="0623F655" w14:textId="77777777" w:rsidR="00C57111" w:rsidRDefault="00C57111" w:rsidP="00C57111">
      <w:pPr>
        <w:pStyle w:val="CommentText"/>
      </w:pPr>
      <w:r>
        <w:rPr>
          <w:rStyle w:val="CommentReference"/>
        </w:rPr>
        <w:annotationRef/>
      </w:r>
      <w:r>
        <w:t>Go for it!</w:t>
      </w:r>
    </w:p>
    <w:p w14:paraId="2076A5E4" w14:textId="77777777" w:rsidR="00AA3E4B" w:rsidRDefault="00AA3E4B" w:rsidP="00C57111">
      <w:pPr>
        <w:pStyle w:val="CommentText"/>
      </w:pPr>
    </w:p>
    <w:p w14:paraId="3C943FFF" w14:textId="403DE835" w:rsidR="00AA3E4B" w:rsidRDefault="00AA3E4B" w:rsidP="00C57111">
      <w:pPr>
        <w:pStyle w:val="CommentText"/>
      </w:pPr>
      <w:r>
        <w:t>I haven;/t written it yet it is on my to do list. So will leave it for now.</w:t>
      </w:r>
    </w:p>
  </w:comment>
  <w:comment w:id="257" w:author="Lucy Wan" w:date="2021-04-21T11:16:00Z" w:initials="LW">
    <w:p w14:paraId="7E240322" w14:textId="4029CB63" w:rsidR="005365B1" w:rsidRDefault="005365B1" w:rsidP="005365B1">
      <w:pPr>
        <w:pStyle w:val="CommentText"/>
      </w:pPr>
      <w:r>
        <w:rPr>
          <w:rStyle w:val="CommentReference"/>
        </w:rPr>
        <w:annotationRef/>
      </w:r>
      <w:r>
        <w:t>"Creating a Hyper-V VM" instead?</w:t>
      </w:r>
    </w:p>
  </w:comment>
  <w:comment w:id="258" w:author="Thomas Lee" w:date="2021-05-18T17:48:00Z" w:initials="TL">
    <w:p w14:paraId="35805C02" w14:textId="5F9C0B23" w:rsidR="00AA3E4B" w:rsidRDefault="00AA3E4B">
      <w:pPr>
        <w:pStyle w:val="CommentText"/>
      </w:pPr>
      <w:r>
        <w:rPr>
          <w:rStyle w:val="CommentReference"/>
        </w:rPr>
        <w:annotationRef/>
      </w:r>
      <w:r>
        <w:t>fixed</w:t>
      </w:r>
    </w:p>
  </w:comment>
  <w:comment w:id="263" w:author="Lucy Wan" w:date="2021-04-21T11:17:00Z" w:initials="LW">
    <w:p w14:paraId="03E69FFD" w14:textId="77777777" w:rsidR="00352CF2" w:rsidRDefault="00352CF2" w:rsidP="00352CF2">
      <w:pPr>
        <w:pStyle w:val="CommentText"/>
      </w:pPr>
      <w:r>
        <w:rPr>
          <w:rStyle w:val="CommentReference"/>
        </w:rPr>
        <w:annotationRef/>
      </w:r>
      <w:r>
        <w:t>Do you mean "Configuring VM networking"? Pick one recipe name and stick to it</w:t>
      </w:r>
    </w:p>
    <w:p w14:paraId="517624E2" w14:textId="77777777" w:rsidR="00AA3E4B" w:rsidRDefault="00AA3E4B" w:rsidP="00352CF2">
      <w:pPr>
        <w:pStyle w:val="CommentText"/>
      </w:pPr>
    </w:p>
    <w:p w14:paraId="3A85FE94" w14:textId="62F922B4" w:rsidR="00AA3E4B" w:rsidRDefault="00AA3E4B" w:rsidP="00352CF2">
      <w:pPr>
        <w:pStyle w:val="CommentText"/>
      </w:pPr>
      <w:r>
        <w:t>Yes Ma’am!!</w:t>
      </w:r>
    </w:p>
    <w:p w14:paraId="0AB54669" w14:textId="14768555" w:rsidR="00AA3E4B" w:rsidRDefault="00AA3E4B" w:rsidP="00352CF2">
      <w:pPr>
        <w:pStyle w:val="CommentText"/>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0423C50" w14:textId="36A0DD24" w:rsidR="00AA3E4B" w:rsidRDefault="00AA3E4B" w:rsidP="00352CF2">
      <w:pPr>
        <w:pStyle w:val="CommentText"/>
      </w:pPr>
    </w:p>
    <w:p w14:paraId="545074E2" w14:textId="77777777" w:rsidR="00AA3E4B" w:rsidRDefault="00AA3E4B" w:rsidP="00352CF2">
      <w:pPr>
        <w:pStyle w:val="CommentText"/>
      </w:pPr>
    </w:p>
    <w:p w14:paraId="7B616826" w14:textId="47C06240" w:rsidR="00AA3E4B" w:rsidRDefault="00AA3E4B" w:rsidP="00352CF2">
      <w:pPr>
        <w:pStyle w:val="CommentText"/>
      </w:pPr>
    </w:p>
  </w:comment>
  <w:comment w:id="266" w:author="Josh" w:date="2021-04-20T21:03:00Z" w:initials="JK">
    <w:p w14:paraId="66CFFAD3" w14:textId="77777777" w:rsidR="001878C9" w:rsidRDefault="001878C9">
      <w:pPr>
        <w:pStyle w:val="CommentText"/>
      </w:pPr>
      <w:r>
        <w:rPr>
          <w:rStyle w:val="CommentReference"/>
        </w:rPr>
        <w:annotationRef/>
      </w:r>
      <w:r>
        <w:t>Would it pay to do this first as well so we can see it change?</w:t>
      </w:r>
      <w:r w:rsidR="00B46796">
        <w:t xml:space="preserve"> This applies to a few other things in this recipe too, unless you know the defaults then it's hard to know if you've actually changed something.</w:t>
      </w:r>
    </w:p>
    <w:p w14:paraId="5DA3F652" w14:textId="77777777" w:rsidR="00C41327" w:rsidRDefault="00C41327">
      <w:pPr>
        <w:pStyle w:val="CommentText"/>
      </w:pPr>
    </w:p>
    <w:p w14:paraId="5273C732" w14:textId="77777777" w:rsidR="00C41327" w:rsidRDefault="00C41327">
      <w:pPr>
        <w:pStyle w:val="CommentText"/>
      </w:pPr>
      <w:r>
        <w:t xml:space="preserve">The intention here is more about just ensuring that the VM has some particular configuration rather than what defaults are set by MSFT. </w:t>
      </w:r>
    </w:p>
    <w:p w14:paraId="339992FD" w14:textId="77777777" w:rsidR="00C41327" w:rsidRDefault="00C41327">
      <w:pPr>
        <w:pStyle w:val="CommentText"/>
      </w:pPr>
    </w:p>
    <w:p w14:paraId="3F003D62" w14:textId="42EA9EC4" w:rsidR="00C41327" w:rsidRDefault="00C41327">
      <w:pPr>
        <w:pStyle w:val="CommentText"/>
      </w:pPr>
      <w:r>
        <w:t>I see code like this more about documentation. And will make mention below</w:t>
      </w:r>
    </w:p>
  </w:comment>
  <w:comment w:id="267" w:author="Lucy Wan" w:date="2021-04-21T11:19:00Z" w:initials="LW">
    <w:p w14:paraId="48E1BA77" w14:textId="45985A8E" w:rsidR="005335AB" w:rsidRDefault="005335AB" w:rsidP="005335AB">
      <w:pPr>
        <w:pStyle w:val="CommentText"/>
      </w:pPr>
      <w:r>
        <w:rPr>
          <w:rStyle w:val="CommentReference"/>
        </w:rPr>
        <w:annotationRef/>
      </w:r>
      <w:r>
        <w:t>Should this be "an"?</w:t>
      </w:r>
    </w:p>
  </w:comment>
  <w:comment w:id="268" w:author="Lucy Wan" w:date="2021-04-21T11:19:00Z" w:initials="LW">
    <w:p w14:paraId="6721ED80" w14:textId="1CFA587B" w:rsidR="00ED06C3" w:rsidRDefault="00ED06C3" w:rsidP="00ED06C3">
      <w:pPr>
        <w:pStyle w:val="CommentText"/>
      </w:pPr>
      <w:r>
        <w:rPr>
          <w:rStyle w:val="CommentReference"/>
        </w:rPr>
        <w:annotationRef/>
      </w:r>
      <w:r>
        <w:t>Do we need caps here?</w:t>
      </w:r>
    </w:p>
  </w:comment>
  <w:comment w:id="271" w:author="Lucy Wan" w:date="2021-04-21T14:31:00Z" w:initials="LW">
    <w:p w14:paraId="38F2923E" w14:textId="22AF2E65" w:rsidR="00956574" w:rsidRDefault="00956574" w:rsidP="00956574">
      <w:pPr>
        <w:pStyle w:val="CommentText"/>
      </w:pPr>
      <w:r>
        <w:rPr>
          <w:rStyle w:val="CommentReference"/>
        </w:rPr>
        <w:annotationRef/>
      </w:r>
      <w:r>
        <w:t xml:space="preserve">Should this be "switch the VM </w:t>
      </w:r>
      <w:r>
        <w:rPr>
          <w:b/>
          <w:bCs/>
        </w:rPr>
        <w:t>off</w:t>
      </w:r>
      <w:r>
        <w:t>"?</w:t>
      </w:r>
    </w:p>
  </w:comment>
  <w:comment w:id="279" w:author="Lucy Wan" w:date="2021-04-21T14:32:00Z" w:initials="LW">
    <w:p w14:paraId="6BE5852C" w14:textId="77777777" w:rsidR="00174ED3" w:rsidRDefault="00174ED3" w:rsidP="00174ED3">
      <w:pPr>
        <w:pStyle w:val="CommentText"/>
      </w:pPr>
      <w:r>
        <w:rPr>
          <w:rStyle w:val="CommentReference"/>
        </w:rPr>
        <w:annotationRef/>
      </w:r>
      <w:r>
        <w:t>Any more examples of this you could give here?</w:t>
      </w:r>
    </w:p>
    <w:p w14:paraId="6201E9B7" w14:textId="77777777" w:rsidR="00FA4562" w:rsidRDefault="00FA4562" w:rsidP="00174ED3">
      <w:pPr>
        <w:pStyle w:val="CommentText"/>
      </w:pPr>
    </w:p>
    <w:p w14:paraId="42B96D47" w14:textId="2C579B97" w:rsidR="00FA4562" w:rsidRDefault="00FA4562" w:rsidP="00174ED3">
      <w:pPr>
        <w:pStyle w:val="CommentText"/>
      </w:pPr>
      <w:r>
        <w:t xml:space="preserve">I have added </w:t>
      </w:r>
      <w:proofErr w:type="spellStart"/>
      <w:r>
        <w:t>controlers</w:t>
      </w:r>
      <w:proofErr w:type="spellEnd"/>
      <w:r>
        <w:t xml:space="preserve"> and drives</w:t>
      </w:r>
    </w:p>
  </w:comment>
  <w:comment w:id="281" w:author="Lucy Wan" w:date="2021-04-21T11:28:00Z" w:initials="LW">
    <w:p w14:paraId="1D1C1E1D" w14:textId="77777777" w:rsidR="004327B7" w:rsidRDefault="004327B7" w:rsidP="004327B7">
      <w:pPr>
        <w:pStyle w:val="CommentText"/>
      </w:pPr>
      <w:r>
        <w:rPr>
          <w:rStyle w:val="CommentReference"/>
        </w:rPr>
        <w:annotationRef/>
      </w:r>
      <w:r>
        <w:t>"Creating a Hyper-V VM"?</w:t>
      </w:r>
    </w:p>
    <w:p w14:paraId="7ABE268A" w14:textId="77777777" w:rsidR="00FA4562" w:rsidRDefault="00FA4562" w:rsidP="004327B7">
      <w:pPr>
        <w:pStyle w:val="CommentText"/>
      </w:pPr>
    </w:p>
    <w:p w14:paraId="30AE674E" w14:textId="5DC83EB1" w:rsidR="00FA4562" w:rsidRDefault="00FA4562" w:rsidP="004327B7">
      <w:pPr>
        <w:pStyle w:val="CommentText"/>
      </w:pPr>
      <w:r>
        <w:t>OK</w:t>
      </w:r>
    </w:p>
  </w:comment>
  <w:comment w:id="285" w:author="Lucy Wan" w:date="2021-04-21T11:28:00Z" w:initials="LW">
    <w:p w14:paraId="5C84B3B3" w14:textId="1FF60E8D" w:rsidR="004327B7" w:rsidRDefault="004327B7" w:rsidP="004327B7">
      <w:pPr>
        <w:pStyle w:val="CommentText"/>
      </w:pPr>
      <w:r>
        <w:rPr>
          <w:rStyle w:val="CommentReference"/>
        </w:rPr>
        <w:annotationRef/>
      </w:r>
      <w:r>
        <w:t>"Creating a Hyper-V VM"?</w:t>
      </w:r>
    </w:p>
  </w:comment>
  <w:comment w:id="288" w:author="Thomas Lee" w:date="2021-04-02T11:06:00Z" w:initials="TL">
    <w:p w14:paraId="737EE022" w14:textId="4809708E" w:rsidR="00EF6F24" w:rsidRDefault="00EF6F24">
      <w:pPr>
        <w:pStyle w:val="CommentText"/>
      </w:pPr>
      <w:r>
        <w:rPr>
          <w:rStyle w:val="CommentReference"/>
        </w:rPr>
        <w:annotationRef/>
      </w:r>
      <w:r>
        <w:t>Do I need to mention the chapter for these two recipes?</w:t>
      </w:r>
    </w:p>
  </w:comment>
  <w:comment w:id="289" w:author="Lucy Wan" w:date="2021-04-21T11:30:00Z" w:initials="LW">
    <w:p w14:paraId="00F39931" w14:textId="77777777" w:rsidR="003730C1" w:rsidRDefault="003730C1" w:rsidP="00C61F0A">
      <w:pPr>
        <w:pStyle w:val="CommentText"/>
      </w:pPr>
      <w:r>
        <w:rPr>
          <w:rStyle w:val="CommentReference"/>
        </w:rPr>
        <w:annotationRef/>
      </w:r>
      <w:r w:rsidR="00C61F0A">
        <w:t>Yes that would be helpful, I've done it for you and updated the recipe names to what I believe they should be</w:t>
      </w:r>
    </w:p>
    <w:p w14:paraId="29E8ED94" w14:textId="77777777" w:rsidR="00FA4562" w:rsidRDefault="00FA4562" w:rsidP="00C61F0A">
      <w:pPr>
        <w:pStyle w:val="CommentText"/>
      </w:pPr>
    </w:p>
    <w:p w14:paraId="44B7AC2C" w14:textId="25047DBD" w:rsidR="00FA4562" w:rsidRDefault="00FA4562" w:rsidP="00C61F0A">
      <w:pPr>
        <w:pStyle w:val="CommentText"/>
      </w:pPr>
      <w:r>
        <w:t>Good, and thanks</w:t>
      </w:r>
    </w:p>
  </w:comment>
  <w:comment w:id="301" w:author="Lucy Wan" w:date="2021-04-21T11:38:00Z" w:initials="LW">
    <w:p w14:paraId="69611848" w14:textId="28C97FAD" w:rsidR="008E1AE0" w:rsidRDefault="008E1AE0" w:rsidP="008E1AE0">
      <w:pPr>
        <w:pStyle w:val="CommentText"/>
      </w:pPr>
      <w:r>
        <w:rPr>
          <w:rStyle w:val="CommentReference"/>
        </w:rPr>
        <w:annotationRef/>
      </w:r>
      <w:r>
        <w:t xml:space="preserve">I think </w:t>
      </w:r>
      <w:proofErr w:type="spellStart"/>
      <w:r>
        <w:t>uncapitalise</w:t>
      </w:r>
      <w:proofErr w:type="spellEnd"/>
      <w:r>
        <w:t>?</w:t>
      </w:r>
    </w:p>
  </w:comment>
  <w:comment w:id="304" w:author="Lucy Wan" w:date="2021-04-21T11:38:00Z" w:initials="LW">
    <w:p w14:paraId="1C8AEF4A" w14:textId="63F0E7DB" w:rsidR="00773A90" w:rsidRDefault="00773A90" w:rsidP="00343803">
      <w:pPr>
        <w:pStyle w:val="CommentText"/>
      </w:pPr>
      <w:r>
        <w:rPr>
          <w:rStyle w:val="CommentReference"/>
        </w:rPr>
        <w:annotationRef/>
      </w:r>
      <w:r w:rsidR="00343803">
        <w:t>This should be "getting" - sadly the screenshot will need to updated too</w:t>
      </w:r>
    </w:p>
  </w:comment>
  <w:comment w:id="306" w:author="Lucy Wan" w:date="2021-04-21T11:44:00Z" w:initials="LW">
    <w:p w14:paraId="45A8F176" w14:textId="5D9B6918" w:rsidR="00E40488" w:rsidRDefault="00E40488" w:rsidP="000F11E9">
      <w:pPr>
        <w:pStyle w:val="CommentText"/>
      </w:pPr>
      <w:r>
        <w:rPr>
          <w:rStyle w:val="CommentReference"/>
        </w:rPr>
        <w:annotationRef/>
      </w:r>
      <w:proofErr w:type="spellStart"/>
      <w:r w:rsidR="000F11E9">
        <w:t>Uncapitalise</w:t>
      </w:r>
      <w:proofErr w:type="spellEnd"/>
      <w:r w:rsidR="000F11E9">
        <w:t xml:space="preserve"> "Address"?</w:t>
      </w:r>
    </w:p>
  </w:comment>
  <w:comment w:id="312" w:author="Lucy Wan" w:date="2021-04-21T11:46:00Z" w:initials="LW">
    <w:p w14:paraId="18688F19" w14:textId="3F3E04AA" w:rsidR="00D0619A" w:rsidRDefault="00D0619A" w:rsidP="00D0619A">
      <w:pPr>
        <w:pStyle w:val="CommentText"/>
      </w:pPr>
      <w:r>
        <w:rPr>
          <w:rStyle w:val="CommentReference"/>
        </w:rPr>
        <w:annotationRef/>
      </w:r>
      <w:r>
        <w:t>Change "get" to "getting" here - also, am slightly concerned about the readability of the text in the screenshot, wonder if it could be made a bit bigger somehow?</w:t>
      </w:r>
    </w:p>
    <w:p w14:paraId="4945D263" w14:textId="6FA3134D" w:rsidR="0081702F" w:rsidRDefault="0081702F" w:rsidP="00D0619A">
      <w:pPr>
        <w:pStyle w:val="CommentText"/>
      </w:pPr>
    </w:p>
    <w:p w14:paraId="71B22F9E" w14:textId="37D66CEE" w:rsidR="0081702F" w:rsidRDefault="0081702F" w:rsidP="00D0619A">
      <w:pPr>
        <w:pStyle w:val="CommentText"/>
      </w:pPr>
      <w:r>
        <w:t xml:space="preserve">Fixed the getting – is </w:t>
      </w:r>
      <w:proofErr w:type="spellStart"/>
      <w:r>
        <w:t>sizxe</w:t>
      </w:r>
      <w:proofErr w:type="spellEnd"/>
      <w:r>
        <w:t xml:space="preserve"> any better?</w:t>
      </w:r>
    </w:p>
    <w:p w14:paraId="7C52B54F" w14:textId="4C684FA1" w:rsidR="0081702F" w:rsidRDefault="0081702F" w:rsidP="00D0619A">
      <w:pPr>
        <w:pStyle w:val="CommentText"/>
      </w:pPr>
    </w:p>
  </w:comment>
  <w:comment w:id="314" w:author="Lucy Wan" w:date="2021-04-21T11:46:00Z" w:initials="LW">
    <w:p w14:paraId="4DC8504B" w14:textId="77777777" w:rsidR="00641B08" w:rsidRDefault="00641B08" w:rsidP="00641B08">
      <w:pPr>
        <w:pStyle w:val="CommentText"/>
      </w:pPr>
      <w:r>
        <w:rPr>
          <w:rStyle w:val="CommentReference"/>
        </w:rPr>
        <w:annotationRef/>
      </w:r>
      <w:r>
        <w:t>Change "Create" to "Creating", as per the step in the recipe</w:t>
      </w:r>
    </w:p>
    <w:p w14:paraId="4E3A1B87" w14:textId="77777777" w:rsidR="002B1A76" w:rsidRDefault="002B1A76" w:rsidP="00641B08">
      <w:pPr>
        <w:pStyle w:val="CommentText"/>
      </w:pPr>
    </w:p>
    <w:p w14:paraId="54BE14A9" w14:textId="4CF3E425" w:rsidR="002B1A76" w:rsidRDefault="002B1A76" w:rsidP="00641B08">
      <w:pPr>
        <w:pStyle w:val="CommentText"/>
      </w:pPr>
      <w:r>
        <w:t>fixed</w:t>
      </w:r>
    </w:p>
  </w:comment>
  <w:comment w:id="326" w:author="Lucy Wan" w:date="2021-04-21T11:52:00Z" w:initials="LW">
    <w:p w14:paraId="50D37190" w14:textId="77777777" w:rsidR="001B159F" w:rsidRDefault="001B159F" w:rsidP="001B159F">
      <w:pPr>
        <w:pStyle w:val="CommentText"/>
      </w:pPr>
      <w:r>
        <w:rPr>
          <w:rStyle w:val="CommentReference"/>
        </w:rPr>
        <w:annotationRef/>
      </w:r>
      <w:r>
        <w:t xml:space="preserve">You mean inside the VMs that are hosted by </w:t>
      </w:r>
      <w:proofErr w:type="spellStart"/>
      <w:r>
        <w:t>PSDirect</w:t>
      </w:r>
      <w:proofErr w:type="spellEnd"/>
      <w:r>
        <w:t xml:space="preserve"> right? Currently this reads like we're creating a nested VM inside </w:t>
      </w:r>
      <w:proofErr w:type="spellStart"/>
      <w:r>
        <w:t>PSDirect</w:t>
      </w:r>
      <w:proofErr w:type="spellEnd"/>
    </w:p>
    <w:p w14:paraId="393AC19A" w14:textId="77777777" w:rsidR="002B1A76" w:rsidRDefault="002B1A76" w:rsidP="001B159F">
      <w:pPr>
        <w:pStyle w:val="CommentText"/>
      </w:pPr>
    </w:p>
    <w:p w14:paraId="05E2F2E8" w14:textId="33645AE2" w:rsidR="002B1A76" w:rsidRDefault="002B1A76" w:rsidP="001B159F">
      <w:pPr>
        <w:pStyle w:val="CommentText"/>
      </w:pPr>
      <w:proofErr w:type="spellStart"/>
      <w:r>
        <w:t>Beter</w:t>
      </w:r>
      <w:proofErr w:type="spellEnd"/>
      <w:r>
        <w:t>?</w:t>
      </w:r>
    </w:p>
  </w:comment>
  <w:comment w:id="334" w:author="Lucy Wan" w:date="2021-04-21T12:04:00Z" w:initials="LW">
    <w:p w14:paraId="5567F5E1" w14:textId="77777777" w:rsidR="00A4440F" w:rsidRDefault="00A4440F" w:rsidP="00A4440F">
      <w:pPr>
        <w:pStyle w:val="CommentText"/>
      </w:pPr>
      <w:r>
        <w:rPr>
          <w:rStyle w:val="CommentReference"/>
        </w:rPr>
        <w:annotationRef/>
      </w:r>
      <w:r>
        <w:t>We call it "</w:t>
      </w:r>
      <w:proofErr w:type="spellStart"/>
      <w:r>
        <w:t>NestedVM</w:t>
      </w:r>
      <w:proofErr w:type="spellEnd"/>
      <w:r>
        <w:t>" in the recipe, not "Nested1"</w:t>
      </w:r>
    </w:p>
    <w:p w14:paraId="1350DD9A" w14:textId="77777777" w:rsidR="002B1A76" w:rsidRDefault="002B1A76" w:rsidP="00A4440F">
      <w:pPr>
        <w:pStyle w:val="CommentText"/>
      </w:pPr>
    </w:p>
    <w:p w14:paraId="79480D0D" w14:textId="0246A59E" w:rsidR="002B1A76" w:rsidRDefault="002B1A76" w:rsidP="00A4440F">
      <w:pPr>
        <w:pStyle w:val="CommentText"/>
      </w:pPr>
      <w:r>
        <w:t>yes</w:t>
      </w:r>
    </w:p>
  </w:comment>
  <w:comment w:id="337" w:author="Lucy Wan" w:date="2021-04-21T12:04:00Z" w:initials="LW">
    <w:p w14:paraId="4FF4BFA8" w14:textId="77777777" w:rsidR="00A4440F" w:rsidRDefault="00A4440F" w:rsidP="00A4440F">
      <w:pPr>
        <w:pStyle w:val="CommentText"/>
      </w:pPr>
      <w:r>
        <w:rPr>
          <w:rStyle w:val="CommentReference"/>
        </w:rPr>
        <w:annotationRef/>
      </w:r>
      <w:r>
        <w:t>Ditto here</w:t>
      </w:r>
    </w:p>
    <w:p w14:paraId="497BDC34" w14:textId="77777777" w:rsidR="002B1A76" w:rsidRDefault="002B1A76" w:rsidP="00A4440F">
      <w:pPr>
        <w:pStyle w:val="CommentText"/>
      </w:pPr>
    </w:p>
    <w:p w14:paraId="02155AFA" w14:textId="4EBC54B3" w:rsidR="002B1A76" w:rsidRDefault="002B1A76" w:rsidP="00A4440F">
      <w:pPr>
        <w:pStyle w:val="CommentText"/>
      </w:pPr>
      <w:r>
        <w:t>Ditto yes here</w:t>
      </w:r>
    </w:p>
  </w:comment>
  <w:comment w:id="342" w:author="Lucy Wan" w:date="2021-04-21T12:00:00Z" w:initials="LW">
    <w:p w14:paraId="17A2E4E5" w14:textId="77777777" w:rsidR="00892EAA" w:rsidRDefault="00892EAA" w:rsidP="00892EAA">
      <w:pPr>
        <w:pStyle w:val="CommentText"/>
      </w:pPr>
      <w:r>
        <w:rPr>
          <w:rStyle w:val="CommentReference"/>
        </w:rPr>
        <w:annotationRef/>
      </w:r>
      <w:r>
        <w:t>"Creating a Hyper-V VM"?</w:t>
      </w:r>
    </w:p>
    <w:p w14:paraId="23D4B38D" w14:textId="77777777" w:rsidR="002B1A76" w:rsidRDefault="002B1A76" w:rsidP="00892EAA">
      <w:pPr>
        <w:pStyle w:val="CommentText"/>
      </w:pPr>
    </w:p>
    <w:p w14:paraId="23988B56" w14:textId="19E8D8EF" w:rsidR="002B1A76" w:rsidRDefault="002B1A76" w:rsidP="00892EAA">
      <w:pPr>
        <w:pStyle w:val="CommentText"/>
      </w:pPr>
      <w:r>
        <w:t>Yes</w:t>
      </w:r>
    </w:p>
  </w:comment>
  <w:comment w:id="349" w:author="Lucy Wan" w:date="2021-04-21T12:02:00Z" w:initials="LW">
    <w:p w14:paraId="5BCE6153" w14:textId="77777777" w:rsidR="007628BA" w:rsidRDefault="007628BA" w:rsidP="00731164">
      <w:pPr>
        <w:pStyle w:val="CommentText"/>
      </w:pPr>
      <w:r>
        <w:rPr>
          <w:rStyle w:val="CommentReference"/>
        </w:rPr>
        <w:annotationRef/>
      </w:r>
      <w:r w:rsidR="00731164">
        <w:t>This is step 6, not step 5 - so you should also mention step 5 here</w:t>
      </w:r>
    </w:p>
    <w:p w14:paraId="777746A4" w14:textId="77777777" w:rsidR="00D87696" w:rsidRDefault="00D87696" w:rsidP="00731164">
      <w:pPr>
        <w:pStyle w:val="CommentText"/>
      </w:pPr>
    </w:p>
    <w:p w14:paraId="3DD797AC" w14:textId="584380C6" w:rsidR="00D87696" w:rsidRDefault="00D87696" w:rsidP="00731164">
      <w:pPr>
        <w:pStyle w:val="CommentText"/>
      </w:pPr>
      <w:r>
        <w:t>fixed</w:t>
      </w:r>
    </w:p>
  </w:comment>
  <w:comment w:id="356" w:author="Lucy Wan" w:date="2021-04-21T14:36:00Z" w:initials="LW">
    <w:p w14:paraId="355B02A0" w14:textId="77777777" w:rsidR="00D37562" w:rsidRDefault="00D37562" w:rsidP="00D37562">
      <w:pPr>
        <w:pStyle w:val="CommentText"/>
      </w:pPr>
      <w:r>
        <w:rPr>
          <w:rStyle w:val="CommentReference"/>
        </w:rPr>
        <w:annotationRef/>
      </w:r>
      <w:r>
        <w:t xml:space="preserve">A bit confused here - at the point of step 7, we haven't created the </w:t>
      </w:r>
      <w:proofErr w:type="spellStart"/>
      <w:r>
        <w:t>NestedVM</w:t>
      </w:r>
      <w:proofErr w:type="spellEnd"/>
      <w:r>
        <w:t xml:space="preserve"> yet, so how is this possible?</w:t>
      </w:r>
    </w:p>
    <w:p w14:paraId="4B155FDF" w14:textId="77777777" w:rsidR="00EA1B99" w:rsidRDefault="00EA1B99" w:rsidP="00D37562">
      <w:pPr>
        <w:pStyle w:val="CommentText"/>
      </w:pPr>
    </w:p>
    <w:p w14:paraId="740EE0BD" w14:textId="550BCC32" w:rsidR="00EA1B99" w:rsidRDefault="00EA1B99" w:rsidP="00D37562">
      <w:pPr>
        <w:pStyle w:val="CommentText"/>
      </w:pPr>
      <w:r>
        <w:t>In step 7 you add Hyper-V into t6he nested VM. That allows you in step 9, to create a VM.</w:t>
      </w:r>
    </w:p>
  </w:comment>
  <w:comment w:id="364" w:author="Lucy Wan" w:date="2021-04-21T12:08:00Z" w:initials="LW">
    <w:p w14:paraId="60124A11" w14:textId="77777777" w:rsidR="000B0B0F" w:rsidRDefault="000B0B0F" w:rsidP="000B0B0F">
      <w:pPr>
        <w:pStyle w:val="CommentText"/>
      </w:pPr>
      <w:r>
        <w:rPr>
          <w:rStyle w:val="CommentReference"/>
        </w:rPr>
        <w:annotationRef/>
      </w:r>
      <w:r>
        <w:t>"Creating a Hyper-V VM"?</w:t>
      </w:r>
    </w:p>
    <w:p w14:paraId="1330BAE5" w14:textId="77777777" w:rsidR="00EA1B99" w:rsidRDefault="00EA1B99" w:rsidP="000B0B0F">
      <w:pPr>
        <w:pStyle w:val="CommentText"/>
      </w:pPr>
    </w:p>
    <w:p w14:paraId="4508547E" w14:textId="6115E4CB" w:rsidR="00EA1B99" w:rsidRDefault="00E8777D" w:rsidP="000B0B0F">
      <w:pPr>
        <w:pStyle w:val="CommentText"/>
      </w:pPr>
      <w:r>
        <w:t>Fixed</w:t>
      </w:r>
    </w:p>
  </w:comment>
  <w:comment w:id="371" w:author="Lucy Wan" w:date="2021-04-21T12:26:00Z" w:initials="LW">
    <w:p w14:paraId="20B0C693" w14:textId="77777777" w:rsidR="003426C0" w:rsidRDefault="003426C0" w:rsidP="003426C0">
      <w:pPr>
        <w:pStyle w:val="CommentText"/>
      </w:pPr>
      <w:r>
        <w:rPr>
          <w:rStyle w:val="CommentReference"/>
        </w:rPr>
        <w:annotationRef/>
      </w:r>
      <w:r>
        <w:t>Correct "</w:t>
      </w:r>
      <w:proofErr w:type="spellStart"/>
      <w:r>
        <w:t>PSDirct</w:t>
      </w:r>
      <w:proofErr w:type="spellEnd"/>
      <w:r>
        <w:t>" to "</w:t>
      </w:r>
      <w:proofErr w:type="spellStart"/>
      <w:r>
        <w:t>PSDirect</w:t>
      </w:r>
      <w:proofErr w:type="spellEnd"/>
      <w:r>
        <w:t>" in the first line</w:t>
      </w:r>
    </w:p>
    <w:p w14:paraId="74D87E08" w14:textId="77777777" w:rsidR="00E8777D" w:rsidRDefault="00E8777D" w:rsidP="003426C0">
      <w:pPr>
        <w:pStyle w:val="CommentText"/>
      </w:pPr>
    </w:p>
    <w:p w14:paraId="41E02ABE" w14:textId="19D6FCEE" w:rsidR="00E8777D" w:rsidRDefault="00E8777D" w:rsidP="003426C0">
      <w:pPr>
        <w:pStyle w:val="CommentText"/>
      </w:pPr>
      <w:r>
        <w:t>fixed</w:t>
      </w:r>
    </w:p>
  </w:comment>
  <w:comment w:id="376" w:author="Lucy Wan" w:date="2021-04-21T12:31:00Z" w:initials="LW">
    <w:p w14:paraId="4DD6EA29" w14:textId="77777777" w:rsidR="00612FC2" w:rsidRDefault="00612FC2" w:rsidP="003931B2">
      <w:pPr>
        <w:pStyle w:val="CommentText"/>
      </w:pPr>
      <w:r>
        <w:rPr>
          <w:rStyle w:val="CommentReference"/>
        </w:rPr>
        <w:annotationRef/>
      </w:r>
      <w:r w:rsidR="003931B2">
        <w:t>Is there anything else we could add here? It's too brief currently</w:t>
      </w:r>
      <w:r w:rsidR="005727B7">
        <w:t xml:space="preserve"> </w:t>
      </w:r>
    </w:p>
    <w:p w14:paraId="1811F386" w14:textId="77777777" w:rsidR="005727B7" w:rsidRDefault="005727B7" w:rsidP="003931B2">
      <w:pPr>
        <w:pStyle w:val="CommentText"/>
      </w:pPr>
    </w:p>
    <w:p w14:paraId="6E60E934" w14:textId="42F47B81" w:rsidR="005727B7" w:rsidRDefault="005727B7" w:rsidP="003931B2">
      <w:pPr>
        <w:pStyle w:val="CommentText"/>
      </w:pPr>
      <w:r>
        <w:t>Added some detail</w:t>
      </w:r>
    </w:p>
  </w:comment>
  <w:comment w:id="386" w:author="Lucy Wan" w:date="2021-04-21T12:31:00Z" w:initials="LW">
    <w:p w14:paraId="0A7B438C" w14:textId="6B416BCA" w:rsidR="002B0C03" w:rsidRDefault="002B0C03" w:rsidP="002B0C03">
      <w:pPr>
        <w:pStyle w:val="CommentText"/>
      </w:pPr>
      <w:r>
        <w:rPr>
          <w:rStyle w:val="CommentReference"/>
        </w:rPr>
        <w:annotationRef/>
      </w:r>
      <w:r>
        <w:t>"Creating a Hyper-V VM"?</w:t>
      </w:r>
    </w:p>
  </w:comment>
  <w:comment w:id="387" w:author="Thomas Lee" w:date="2021-05-19T12:53:00Z" w:initials="TL">
    <w:p w14:paraId="40A4587B" w14:textId="128CE873" w:rsidR="00540755" w:rsidRDefault="00540755">
      <w:pPr>
        <w:pStyle w:val="CommentText"/>
      </w:pPr>
      <w:r>
        <w:rPr>
          <w:rStyle w:val="CommentReference"/>
        </w:rPr>
        <w:annotationRef/>
      </w:r>
      <w:r>
        <w:t>YES</w:t>
      </w:r>
    </w:p>
  </w:comment>
  <w:comment w:id="396" w:author="Lucy Wan" w:date="2021-04-21T12:34:00Z" w:initials="LW">
    <w:p w14:paraId="44294A13" w14:textId="7C8D9863" w:rsidR="006D2A90" w:rsidRDefault="006D2A90" w:rsidP="006D2A90">
      <w:pPr>
        <w:pStyle w:val="CommentText"/>
      </w:pPr>
      <w:r>
        <w:rPr>
          <w:rStyle w:val="CommentReference"/>
        </w:rPr>
        <w:annotationRef/>
      </w:r>
      <w:r>
        <w:t>"Installing Hyper-V inside Windows Server"?</w:t>
      </w:r>
    </w:p>
  </w:comment>
  <w:comment w:id="397" w:author="Thomas Lee" w:date="2021-05-19T12:55:00Z" w:initials="TL">
    <w:p w14:paraId="10B2E092" w14:textId="374BC7C1" w:rsidR="00540755" w:rsidRDefault="00540755">
      <w:pPr>
        <w:pStyle w:val="CommentText"/>
      </w:pPr>
      <w:r>
        <w:rPr>
          <w:rStyle w:val="CommentReference"/>
        </w:rPr>
        <w:annotationRef/>
      </w:r>
      <w:r>
        <w:t>YES</w:t>
      </w:r>
    </w:p>
  </w:comment>
  <w:comment w:id="400" w:author="Lucy Wan" w:date="2021-04-21T12:34:00Z" w:initials="LW">
    <w:p w14:paraId="0E2CA021" w14:textId="4DD11994" w:rsidR="006D2A90" w:rsidRDefault="006D2A90" w:rsidP="006D2A90">
      <w:pPr>
        <w:pStyle w:val="CommentText"/>
      </w:pPr>
      <w:r>
        <w:rPr>
          <w:rStyle w:val="CommentReference"/>
        </w:rPr>
        <w:annotationRef/>
      </w:r>
      <w:r>
        <w:t>"Creating a Hyper-V VM"?</w:t>
      </w:r>
    </w:p>
  </w:comment>
  <w:comment w:id="401" w:author="Thomas Lee" w:date="2021-05-19T12:55:00Z" w:initials="TL">
    <w:p w14:paraId="371DAF22" w14:textId="11079285" w:rsidR="00540755" w:rsidRDefault="00540755">
      <w:pPr>
        <w:pStyle w:val="CommentText"/>
      </w:pPr>
      <w:r>
        <w:rPr>
          <w:rStyle w:val="CommentReference"/>
        </w:rPr>
        <w:annotationRef/>
      </w:r>
      <w:r>
        <w:t>YES</w:t>
      </w:r>
    </w:p>
  </w:comment>
  <w:comment w:id="404" w:author="Lucy Wan" w:date="2021-04-21T12:34:00Z" w:initials="LW">
    <w:p w14:paraId="53E0A0CF" w14:textId="22399AC6" w:rsidR="008B115E" w:rsidRDefault="008B115E" w:rsidP="008B115E">
      <w:pPr>
        <w:pStyle w:val="CommentText"/>
      </w:pPr>
      <w:r>
        <w:rPr>
          <w:rStyle w:val="CommentReference"/>
        </w:rPr>
        <w:annotationRef/>
      </w:r>
      <w:r>
        <w:t>"Creating a Hyper-V VM"?</w:t>
      </w:r>
    </w:p>
  </w:comment>
  <w:comment w:id="405" w:author="Thomas Lee" w:date="2021-05-19T12:55:00Z" w:initials="TL">
    <w:p w14:paraId="1253D2CA" w14:textId="0112E387" w:rsidR="00540755" w:rsidRDefault="00540755">
      <w:pPr>
        <w:pStyle w:val="CommentText"/>
      </w:pPr>
      <w:r>
        <w:rPr>
          <w:rStyle w:val="CommentReference"/>
        </w:rPr>
        <w:annotationRef/>
      </w:r>
      <w:r>
        <w:t>YES</w:t>
      </w:r>
    </w:p>
  </w:comment>
  <w:comment w:id="412" w:author="Lucy Wan" w:date="2021-04-21T12:36:00Z" w:initials="LW">
    <w:p w14:paraId="0449417B" w14:textId="3F4EF240" w:rsidR="00C85040" w:rsidRDefault="00C85040" w:rsidP="00C85040">
      <w:pPr>
        <w:pStyle w:val="CommentText"/>
      </w:pPr>
      <w:r>
        <w:rPr>
          <w:rStyle w:val="CommentReference"/>
        </w:rPr>
        <w:annotationRef/>
      </w:r>
      <w:r>
        <w:t>Do we need caps?</w:t>
      </w:r>
    </w:p>
  </w:comment>
  <w:comment w:id="413" w:author="Thomas Lee" w:date="2021-05-19T12:55:00Z" w:initials="TL">
    <w:p w14:paraId="6F086751" w14:textId="6D6E7ABB" w:rsidR="00540755" w:rsidRDefault="00540755">
      <w:pPr>
        <w:pStyle w:val="CommentText"/>
      </w:pPr>
      <w:r>
        <w:rPr>
          <w:rStyle w:val="CommentReference"/>
        </w:rPr>
        <w:annotationRef/>
      </w:r>
      <w:r>
        <w:t xml:space="preserve">NO – Fixed here and in </w:t>
      </w:r>
      <w:proofErr w:type="spellStart"/>
      <w:r>
        <w:t>ther</w:t>
      </w:r>
      <w:proofErr w:type="spellEnd"/>
      <w:r>
        <w:t xml:space="preserve"> script – no graphic for this step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4"/>
          </mc:Choice>
          <mc:Fallback>
            <w:t>😄</w:t>
          </mc:Fallback>
        </mc:AlternateContent>
      </w:r>
    </w:p>
    <w:p w14:paraId="51C9A2D1" w14:textId="71734AC5" w:rsidR="00540755" w:rsidRDefault="00540755">
      <w:pPr>
        <w:pStyle w:val="CommentText"/>
      </w:pPr>
    </w:p>
  </w:comment>
  <w:comment w:id="416" w:author="Thomas Lee" w:date="2021-05-19T12:58:00Z" w:initials="TL">
    <w:p w14:paraId="1EBE98B9" w14:textId="77777777" w:rsidR="00540755" w:rsidRDefault="00540755">
      <w:pPr>
        <w:pStyle w:val="CommentText"/>
      </w:pPr>
      <w:r>
        <w:rPr>
          <w:rStyle w:val="CommentReference"/>
        </w:rPr>
        <w:annotationRef/>
      </w:r>
      <w:r>
        <w:t xml:space="preserve">Thanks for fixing this – so much better. </w:t>
      </w:r>
    </w:p>
    <w:p w14:paraId="0A95FEFE" w14:textId="179977A3" w:rsidR="00540755" w:rsidRDefault="00540755">
      <w:pPr>
        <w:pStyle w:val="CommentText"/>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64F"/>
          </mc:Choice>
          <mc:Fallback>
            <w:t>🙏</w:t>
          </mc:Fallback>
        </mc:AlternateContent>
      </w:r>
    </w:p>
  </w:comment>
  <w:comment w:id="421" w:author="Josh" w:date="2021-04-20T21:29:00Z" w:initials="JK">
    <w:p w14:paraId="7DC01C23" w14:textId="77777777" w:rsidR="00295DB4" w:rsidRDefault="00295DB4">
      <w:pPr>
        <w:pStyle w:val="CommentText"/>
      </w:pPr>
      <w:r>
        <w:rPr>
          <w:rStyle w:val="CommentReference"/>
        </w:rPr>
        <w:annotationRef/>
      </w:r>
      <w:r>
        <w:t xml:space="preserve">Rolling into this from the previous recipe, </w:t>
      </w:r>
      <w:proofErr w:type="spellStart"/>
      <w:r w:rsidR="0084764D">
        <w:t>PSDirect</w:t>
      </w:r>
      <w:proofErr w:type="spellEnd"/>
      <w:r w:rsidR="0084764D">
        <w:t xml:space="preserve"> will be turned off. This recipe doesn't instruct the reader to turn it back on, so should probably do that </w:t>
      </w:r>
      <w:r w:rsidR="00B202C9">
        <w:t>at the start if that's the state that's required</w:t>
      </w:r>
    </w:p>
    <w:p w14:paraId="28E1419A" w14:textId="77777777" w:rsidR="00540755" w:rsidRDefault="00540755">
      <w:pPr>
        <w:pStyle w:val="CommentText"/>
      </w:pPr>
    </w:p>
    <w:p w14:paraId="1160F593" w14:textId="77777777" w:rsidR="00540755" w:rsidRDefault="00540755">
      <w:pPr>
        <w:pStyle w:val="CommentText"/>
      </w:pPr>
      <w:r>
        <w:t>Good point – I added a comment in the getting ready section that says to ensure the VM is up and running,</w:t>
      </w:r>
    </w:p>
    <w:p w14:paraId="1D652380" w14:textId="77777777" w:rsidR="00540755" w:rsidRDefault="00540755">
      <w:pPr>
        <w:pStyle w:val="CommentText"/>
      </w:pPr>
    </w:p>
    <w:p w14:paraId="41F7D508" w14:textId="77777777" w:rsidR="00540755" w:rsidRDefault="00540755">
      <w:pPr>
        <w:pStyle w:val="CommentText"/>
      </w:pPr>
      <w:r>
        <w:t xml:space="preserve">I’ve updated it here a bit and as you saw – there is a comment too in         </w:t>
      </w:r>
      <w:proofErr w:type="spellStart"/>
      <w:r>
        <w:t>There;s</w:t>
      </w:r>
      <w:proofErr w:type="spellEnd"/>
      <w:r>
        <w:t xml:space="preserve"> more.</w:t>
      </w:r>
    </w:p>
    <w:p w14:paraId="3CF9F6CF" w14:textId="77777777" w:rsidR="00540755" w:rsidRDefault="00540755">
      <w:pPr>
        <w:pStyle w:val="CommentText"/>
      </w:pPr>
    </w:p>
    <w:p w14:paraId="7B9543BE" w14:textId="77777777" w:rsidR="00540755" w:rsidRDefault="00540755">
      <w:pPr>
        <w:pStyle w:val="CommentText"/>
      </w:pPr>
    </w:p>
    <w:p w14:paraId="13A6A53E" w14:textId="057856CE" w:rsidR="00540755" w:rsidRDefault="00540755">
      <w:pPr>
        <w:pStyle w:val="CommentText"/>
      </w:pPr>
      <w:r>
        <w:t>Good catch-</w:t>
      </w:r>
    </w:p>
  </w:comment>
  <w:comment w:id="425" w:author="Josh" w:date="2021-04-20T21:31:00Z" w:initials="JK">
    <w:p w14:paraId="4BC14565" w14:textId="77777777" w:rsidR="007563E1" w:rsidRDefault="007563E1">
      <w:pPr>
        <w:pStyle w:val="CommentText"/>
      </w:pPr>
      <w:r>
        <w:rPr>
          <w:rStyle w:val="CommentReference"/>
        </w:rPr>
        <w:annotationRef/>
      </w:r>
      <w:r>
        <w:t xml:space="preserve">It's a little late telling me that after the recipe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7E75E50A" w14:textId="77777777" w:rsidR="00540755" w:rsidRDefault="00540755">
      <w:pPr>
        <w:pStyle w:val="CommentText"/>
      </w:pPr>
    </w:p>
    <w:p w14:paraId="6D177164" w14:textId="60FCCBC0" w:rsidR="00540755" w:rsidRDefault="00540755">
      <w:pPr>
        <w:pStyle w:val="CommentText"/>
      </w:pPr>
      <w:r>
        <w:t>I have added a comment.</w:t>
      </w:r>
    </w:p>
  </w:comment>
  <w:comment w:id="434" w:author="Lucy Wan" w:date="2021-04-21T12:41:00Z" w:initials="LW">
    <w:p w14:paraId="55C63855" w14:textId="2AD104D7" w:rsidR="007278A0" w:rsidRDefault="007278A0" w:rsidP="007278A0">
      <w:pPr>
        <w:pStyle w:val="CommentText"/>
      </w:pPr>
      <w:r>
        <w:rPr>
          <w:rStyle w:val="CommentReference"/>
        </w:rPr>
        <w:annotationRef/>
      </w:r>
      <w:r>
        <w:t>Does the reader know how to do this? Can't remember if we cover this or not in the book</w:t>
      </w:r>
    </w:p>
    <w:p w14:paraId="2FB36773" w14:textId="1645D20E" w:rsidR="00540755" w:rsidRDefault="00540755" w:rsidP="007278A0">
      <w:pPr>
        <w:pStyle w:val="CommentText"/>
      </w:pPr>
    </w:p>
    <w:p w14:paraId="0F981C1C" w14:textId="73591232" w:rsidR="00540755" w:rsidRDefault="00540755" w:rsidP="007278A0">
      <w:pPr>
        <w:pStyle w:val="CommentText"/>
      </w:pPr>
      <w:r>
        <w:t>Made some changes – OK&gt;</w:t>
      </w:r>
    </w:p>
    <w:p w14:paraId="7088B3B5" w14:textId="77777777" w:rsidR="00540755" w:rsidRDefault="00540755" w:rsidP="007278A0">
      <w:pPr>
        <w:pStyle w:val="CommentText"/>
      </w:pPr>
    </w:p>
    <w:p w14:paraId="4560BA48" w14:textId="063D162F" w:rsidR="00540755" w:rsidRDefault="00540755" w:rsidP="007278A0">
      <w:pPr>
        <w:pStyle w:val="CommentText"/>
      </w:pPr>
    </w:p>
  </w:comment>
  <w:comment w:id="474" w:author="Josh" w:date="2021-04-20T21:42:00Z" w:initials="JK">
    <w:p w14:paraId="4C2B4F45" w14:textId="77777777" w:rsidR="00F84A4C" w:rsidRDefault="00F84A4C">
      <w:pPr>
        <w:pStyle w:val="CommentText"/>
      </w:pPr>
      <w:r>
        <w:rPr>
          <w:rStyle w:val="CommentReference"/>
        </w:rPr>
        <w:annotationRef/>
      </w:r>
      <w:r>
        <w:t>"and HV2"</w:t>
      </w:r>
    </w:p>
    <w:p w14:paraId="19CB6714" w14:textId="77777777" w:rsidR="00CC3970" w:rsidRDefault="00CC3970">
      <w:pPr>
        <w:pStyle w:val="CommentText"/>
      </w:pPr>
    </w:p>
    <w:p w14:paraId="7C40D189" w14:textId="36F3F907" w:rsidR="00CC3970" w:rsidRDefault="00CC3970">
      <w:pPr>
        <w:pStyle w:val="CommentText"/>
      </w:pPr>
      <w:r>
        <w:t>Yes – fixed here and in script</w:t>
      </w:r>
    </w:p>
  </w:comment>
  <w:comment w:id="477" w:author="Josh" w:date="2021-04-20T21:42:00Z" w:initials="JK">
    <w:p w14:paraId="3DB8B505" w14:textId="77777777" w:rsidR="00F84A4C" w:rsidRDefault="00F84A4C">
      <w:pPr>
        <w:pStyle w:val="CommentText"/>
      </w:pPr>
      <w:r>
        <w:rPr>
          <w:rStyle w:val="CommentReference"/>
        </w:rPr>
        <w:annotationRef/>
      </w:r>
      <w:r>
        <w:t xml:space="preserve">Step one resulted in me working from DC1 and nothing has indicated I should move to another </w:t>
      </w:r>
      <w:r w:rsidR="00785093">
        <w:t xml:space="preserve">host. DC1 doesn't have the Hyper-V tools installed, so this </w:t>
      </w:r>
      <w:r w:rsidR="005F7599">
        <w:t>cmdlet isn't available on it</w:t>
      </w:r>
    </w:p>
    <w:p w14:paraId="0521D921" w14:textId="77777777" w:rsidR="00753922" w:rsidRDefault="00753922">
      <w:pPr>
        <w:pStyle w:val="CommentText"/>
      </w:pPr>
    </w:p>
    <w:p w14:paraId="1C883910" w14:textId="597CD191" w:rsidR="00753922" w:rsidRDefault="00753922">
      <w:pPr>
        <w:pStyle w:val="CommentText"/>
      </w:pPr>
      <w:r>
        <w:t xml:space="preserve">I have made an </w:t>
      </w:r>
      <w:proofErr w:type="spellStart"/>
      <w:r>
        <w:t>adjustement</w:t>
      </w:r>
      <w:proofErr w:type="spellEnd"/>
      <w:r>
        <w:t xml:space="preserve"> to getting ready to cover this</w:t>
      </w:r>
    </w:p>
  </w:comment>
  <w:comment w:id="478" w:author="Josh" w:date="2021-04-20T21:51:00Z" w:initials="JK">
    <w:p w14:paraId="159A7F11" w14:textId="77777777" w:rsidR="00540755" w:rsidRDefault="00D479AF" w:rsidP="007F01C4">
      <w:pPr>
        <w:shd w:val="clear" w:color="auto" w:fill="FFFFFF"/>
        <w:autoSpaceDE w:val="0"/>
        <w:autoSpaceDN w:val="0"/>
        <w:adjustRightInd w:val="0"/>
        <w:spacing w:after="0"/>
      </w:pPr>
      <w:r>
        <w:rPr>
          <w:rStyle w:val="CommentReference"/>
        </w:rPr>
        <w:annotationRef/>
      </w:r>
      <w:r>
        <w:t xml:space="preserve">By </w:t>
      </w:r>
      <w:proofErr w:type="gramStart"/>
      <w:r>
        <w:t>default</w:t>
      </w:r>
      <w:proofErr w:type="gramEnd"/>
      <w:r>
        <w:t xml:space="preserve"> the firewall on the Hyper-V hosts will block this (</w:t>
      </w:r>
      <w:r w:rsidR="00C93A82">
        <w:t xml:space="preserve">I don’t recall if the </w:t>
      </w:r>
      <w:proofErr w:type="spellStart"/>
      <w:r w:rsidR="00C93A82">
        <w:t>reskit</w:t>
      </w:r>
      <w:proofErr w:type="spellEnd"/>
      <w:r w:rsidR="00C93A82">
        <w:t xml:space="preserve"> build scripts disable this, but I'd like to think we're </w:t>
      </w:r>
      <w:r w:rsidR="007F01C4">
        <w:t xml:space="preserve">re-enforcing best practices </w:t>
      </w:r>
      <w:r w:rsidR="007F01C4">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rsidR="007F01C4">
        <w:t>)</w:t>
      </w:r>
    </w:p>
    <w:p w14:paraId="769FD4BD" w14:textId="77777777" w:rsidR="00540755" w:rsidRDefault="00540755" w:rsidP="007F01C4">
      <w:pPr>
        <w:shd w:val="clear" w:color="auto" w:fill="FFFFFF"/>
        <w:autoSpaceDE w:val="0"/>
        <w:autoSpaceDN w:val="0"/>
        <w:adjustRightInd w:val="0"/>
        <w:spacing w:after="0"/>
      </w:pPr>
    </w:p>
    <w:p w14:paraId="54FE776E" w14:textId="29A905A1" w:rsidR="007F01C4" w:rsidRDefault="00540755" w:rsidP="007F01C4">
      <w:pPr>
        <w:shd w:val="clear" w:color="auto" w:fill="FFFFFF"/>
        <w:autoSpaceDE w:val="0"/>
        <w:autoSpaceDN w:val="0"/>
        <w:adjustRightInd w:val="0"/>
        <w:spacing w:after="0"/>
        <w:rPr>
          <w:rFonts w:ascii="Lucida Console" w:eastAsiaTheme="minorHAnsi" w:hAnsi="Lucida Console" w:cs="Lucida Console"/>
          <w:sz w:val="18"/>
          <w:szCs w:val="18"/>
          <w:lang w:val="en-NZ"/>
        </w:rPr>
      </w:pPr>
      <w:r>
        <w:t>The Reskit scripts turn all firewalls off. This is not a firewall book, although in the next release I may just add a chapter on Managing the firewall.</w:t>
      </w:r>
      <w:r w:rsidR="007F01C4">
        <w:br/>
      </w:r>
      <w:r w:rsidR="007F01C4">
        <w:br/>
        <w:t>You could add a step to enable the pre-existing rule to allow this traffic:</w:t>
      </w:r>
      <w:r w:rsidR="007F01C4">
        <w:br/>
      </w:r>
      <w:r w:rsidR="007F01C4">
        <w:br/>
      </w:r>
      <w:r w:rsidR="007F01C4">
        <w:rPr>
          <w:rFonts w:ascii="Lucida Console" w:eastAsiaTheme="minorHAnsi" w:hAnsi="Lucida Console" w:cs="Lucida Console"/>
          <w:color w:val="A82D00"/>
          <w:sz w:val="18"/>
          <w:szCs w:val="18"/>
          <w:lang w:val="en-NZ"/>
        </w:rPr>
        <w:t>$SB</w:t>
      </w:r>
      <w:r w:rsidR="007F01C4">
        <w:rPr>
          <w:rFonts w:ascii="Lucida Console" w:eastAsiaTheme="minorHAnsi" w:hAnsi="Lucida Console" w:cs="Lucida Console"/>
          <w:sz w:val="18"/>
          <w:szCs w:val="18"/>
          <w:lang w:val="en-NZ"/>
        </w:rPr>
        <w:t xml:space="preserve"> </w:t>
      </w:r>
      <w:r w:rsidR="007F01C4">
        <w:rPr>
          <w:rFonts w:ascii="Lucida Console" w:eastAsiaTheme="minorHAnsi" w:hAnsi="Lucida Console" w:cs="Lucida Console"/>
          <w:color w:val="696969"/>
          <w:sz w:val="18"/>
          <w:szCs w:val="18"/>
          <w:lang w:val="en-NZ"/>
        </w:rPr>
        <w:t>=</w:t>
      </w:r>
      <w:r w:rsidR="007F01C4">
        <w:rPr>
          <w:rFonts w:ascii="Lucida Console" w:eastAsiaTheme="minorHAnsi" w:hAnsi="Lucida Console" w:cs="Lucida Console"/>
          <w:sz w:val="18"/>
          <w:szCs w:val="18"/>
          <w:lang w:val="en-NZ"/>
        </w:rPr>
        <w:t xml:space="preserve"> {</w:t>
      </w:r>
    </w:p>
    <w:p w14:paraId="4138A5B5" w14:textId="77777777" w:rsidR="007F01C4" w:rsidRDefault="007F01C4" w:rsidP="007F01C4">
      <w:pPr>
        <w:shd w:val="clear" w:color="auto" w:fill="FFFFFF"/>
        <w:autoSpaceDE w:val="0"/>
        <w:autoSpaceDN w:val="0"/>
        <w:adjustRightInd w:val="0"/>
        <w:spacing w:after="0"/>
        <w:rPr>
          <w:rFonts w:ascii="Lucida Console" w:eastAsiaTheme="minorHAnsi" w:hAnsi="Lucida Console" w:cs="Lucida Console"/>
          <w:sz w:val="18"/>
          <w:szCs w:val="18"/>
          <w:lang w:val="en-NZ"/>
        </w:rPr>
      </w:pP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0000FF"/>
          <w:sz w:val="18"/>
          <w:szCs w:val="18"/>
          <w:lang w:val="en-NZ"/>
        </w:rPr>
        <w:t>Enable-</w:t>
      </w:r>
      <w:proofErr w:type="spellStart"/>
      <w:r>
        <w:rPr>
          <w:rFonts w:ascii="Lucida Console" w:eastAsiaTheme="minorHAnsi" w:hAnsi="Lucida Console" w:cs="Lucida Console"/>
          <w:color w:val="0000FF"/>
          <w:sz w:val="18"/>
          <w:szCs w:val="18"/>
          <w:lang w:val="en-NZ"/>
        </w:rPr>
        <w:t>NetFirewallRule</w:t>
      </w:r>
      <w:proofErr w:type="spellEnd"/>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000080"/>
          <w:sz w:val="18"/>
          <w:szCs w:val="18"/>
          <w:lang w:val="en-NZ"/>
        </w:rPr>
        <w:t>-DisplayName</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8B0000"/>
          <w:sz w:val="18"/>
          <w:szCs w:val="18"/>
          <w:lang w:val="en-NZ"/>
        </w:rPr>
        <w:t>'Hyper-V Replica HTTP Listener (TCP-In)'</w:t>
      </w:r>
    </w:p>
    <w:p w14:paraId="3539D610" w14:textId="77777777" w:rsidR="007F01C4" w:rsidRDefault="007F01C4" w:rsidP="007F01C4">
      <w:pPr>
        <w:shd w:val="clear" w:color="auto" w:fill="FFFFFF"/>
        <w:autoSpaceDE w:val="0"/>
        <w:autoSpaceDN w:val="0"/>
        <w:adjustRightInd w:val="0"/>
        <w:spacing w:after="0"/>
        <w:rPr>
          <w:rFonts w:ascii="Lucida Console" w:eastAsiaTheme="minorHAnsi" w:hAnsi="Lucida Console" w:cs="Lucida Console"/>
          <w:sz w:val="18"/>
          <w:szCs w:val="18"/>
          <w:lang w:val="en-NZ"/>
        </w:rPr>
      </w:pPr>
      <w:r>
        <w:rPr>
          <w:rFonts w:ascii="Lucida Console" w:eastAsiaTheme="minorHAnsi" w:hAnsi="Lucida Console" w:cs="Lucida Console"/>
          <w:sz w:val="18"/>
          <w:szCs w:val="18"/>
          <w:lang w:val="en-NZ"/>
        </w:rPr>
        <w:t>}</w:t>
      </w:r>
    </w:p>
    <w:p w14:paraId="06D5FE54" w14:textId="77777777" w:rsidR="007F01C4" w:rsidRDefault="007F01C4" w:rsidP="007F01C4">
      <w:pPr>
        <w:shd w:val="clear" w:color="auto" w:fill="FFFFFF"/>
        <w:autoSpaceDE w:val="0"/>
        <w:autoSpaceDN w:val="0"/>
        <w:adjustRightInd w:val="0"/>
        <w:spacing w:after="0"/>
        <w:rPr>
          <w:rFonts w:ascii="Lucida Console" w:eastAsiaTheme="minorHAnsi" w:hAnsi="Lucida Console" w:cs="Lucida Console"/>
          <w:sz w:val="18"/>
          <w:szCs w:val="18"/>
          <w:lang w:val="en-NZ"/>
        </w:rPr>
      </w:pPr>
      <w:r>
        <w:rPr>
          <w:rFonts w:ascii="Lucida Console" w:eastAsiaTheme="minorHAnsi" w:hAnsi="Lucida Console" w:cs="Lucida Console"/>
          <w:color w:val="0000FF"/>
          <w:sz w:val="18"/>
          <w:szCs w:val="18"/>
          <w:lang w:val="en-NZ"/>
        </w:rPr>
        <w:t>Invoke-Command</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000080"/>
          <w:sz w:val="18"/>
          <w:szCs w:val="18"/>
          <w:lang w:val="en-NZ"/>
        </w:rPr>
        <w:t>-ComputerName</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8A2BE2"/>
          <w:sz w:val="18"/>
          <w:szCs w:val="18"/>
          <w:lang w:val="en-NZ"/>
        </w:rPr>
        <w:t>HV1</w:t>
      </w:r>
      <w:r>
        <w:rPr>
          <w:rFonts w:ascii="Lucida Console" w:eastAsiaTheme="minorHAnsi" w:hAnsi="Lucida Console" w:cs="Lucida Console"/>
          <w:color w:val="696969"/>
          <w:sz w:val="18"/>
          <w:szCs w:val="18"/>
          <w:lang w:val="en-NZ"/>
        </w:rPr>
        <w:t>,</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8A2BE2"/>
          <w:sz w:val="18"/>
          <w:szCs w:val="18"/>
          <w:lang w:val="en-NZ"/>
        </w:rPr>
        <w:t>HV2</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000080"/>
          <w:sz w:val="18"/>
          <w:szCs w:val="18"/>
          <w:lang w:val="en-NZ"/>
        </w:rPr>
        <w:t>-</w:t>
      </w:r>
      <w:proofErr w:type="spellStart"/>
      <w:r>
        <w:rPr>
          <w:rFonts w:ascii="Lucida Console" w:eastAsiaTheme="minorHAnsi" w:hAnsi="Lucida Console" w:cs="Lucida Console"/>
          <w:color w:val="000080"/>
          <w:sz w:val="18"/>
          <w:szCs w:val="18"/>
          <w:lang w:val="en-NZ"/>
        </w:rPr>
        <w:t>ScriptBlock</w:t>
      </w:r>
      <w:proofErr w:type="spellEnd"/>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A82D00"/>
          <w:sz w:val="18"/>
          <w:szCs w:val="18"/>
          <w:lang w:val="en-NZ"/>
        </w:rPr>
        <w:t>$SB</w:t>
      </w:r>
    </w:p>
    <w:p w14:paraId="5A8AA02D" w14:textId="77777777" w:rsidR="007F01C4" w:rsidRDefault="007F01C4" w:rsidP="007F01C4">
      <w:pPr>
        <w:shd w:val="clear" w:color="auto" w:fill="FFFFFF"/>
        <w:autoSpaceDE w:val="0"/>
        <w:autoSpaceDN w:val="0"/>
        <w:adjustRightInd w:val="0"/>
        <w:spacing w:after="0"/>
        <w:rPr>
          <w:rFonts w:ascii="Lucida Console" w:eastAsiaTheme="minorHAnsi" w:hAnsi="Lucida Console" w:cs="Lucida Console"/>
          <w:sz w:val="18"/>
          <w:szCs w:val="18"/>
          <w:lang w:val="en-NZ"/>
        </w:rPr>
      </w:pPr>
      <w:r>
        <w:rPr>
          <w:rFonts w:ascii="Lucida Console" w:eastAsiaTheme="minorHAnsi" w:hAnsi="Lucida Console" w:cs="Lucida Console"/>
          <w:sz w:val="18"/>
          <w:szCs w:val="18"/>
          <w:lang w:val="en-NZ"/>
        </w:rPr>
        <w:t xml:space="preserve"> </w:t>
      </w:r>
    </w:p>
    <w:p w14:paraId="4EA85D8B" w14:textId="77777777" w:rsidR="00D479AF" w:rsidRDefault="00D479AF">
      <w:pPr>
        <w:pStyle w:val="CommentText"/>
      </w:pPr>
    </w:p>
    <w:p w14:paraId="1562525E" w14:textId="18191C05" w:rsidR="00540755" w:rsidRDefault="00540755">
      <w:pPr>
        <w:pStyle w:val="CommentText"/>
      </w:pPr>
      <w:r>
        <w:t xml:space="preserve">What I will do is to mention this in the getting started and there’s more </w:t>
      </w:r>
    </w:p>
  </w:comment>
  <w:comment w:id="479" w:author="Josh" w:date="2021-04-20T22:01:00Z" w:initials="JK">
    <w:p w14:paraId="54810FB6" w14:textId="77777777" w:rsidR="00322B25" w:rsidRDefault="00322B25">
      <w:pPr>
        <w:pStyle w:val="CommentText"/>
      </w:pPr>
      <w:r>
        <w:rPr>
          <w:rStyle w:val="CommentReference"/>
        </w:rPr>
        <w:annotationRef/>
      </w:r>
      <w:r>
        <w:t>I have a feeling this was me, but on my first attempt at this I had an issue where I couldn't move the VM back, as th</w:t>
      </w:r>
      <w:r w:rsidR="004F30BE">
        <w:t>ere was a copy of the VHDs on HV1 already. I was not able to repro a second time.</w:t>
      </w:r>
      <w:r w:rsidR="004F30BE">
        <w:br/>
      </w:r>
      <w:r w:rsidR="004F30BE">
        <w:br/>
      </w:r>
      <w:r w:rsidR="004C2A84">
        <w:rPr>
          <w:noProof/>
        </w:rPr>
        <w:drawing>
          <wp:inline distT="0" distB="0" distL="0" distR="0" wp14:anchorId="23253A04" wp14:editId="35E4820F">
            <wp:extent cx="5029200" cy="6121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5029200" cy="612140"/>
                    </a:xfrm>
                    <a:prstGeom prst="rect">
                      <a:avLst/>
                    </a:prstGeom>
                  </pic:spPr>
                </pic:pic>
              </a:graphicData>
            </a:graphic>
          </wp:inline>
        </w:drawing>
      </w:r>
    </w:p>
    <w:p w14:paraId="77FC93AC" w14:textId="77777777" w:rsidR="00753922" w:rsidRDefault="00753922">
      <w:pPr>
        <w:pStyle w:val="CommentText"/>
      </w:pPr>
    </w:p>
    <w:p w14:paraId="187BA630" w14:textId="4594EB04" w:rsidR="00753922" w:rsidRDefault="00753922">
      <w:pPr>
        <w:pStyle w:val="CommentText"/>
      </w:pPr>
      <w:r>
        <w:t xml:space="preserve">NO idea – I did not see that in my testing and </w:t>
      </w:r>
      <w:proofErr w:type="spellStart"/>
      <w:r>
        <w:t>can not</w:t>
      </w:r>
      <w:proofErr w:type="spellEnd"/>
      <w:r>
        <w:t xml:space="preserve"> duplicate?&gt;</w:t>
      </w:r>
    </w:p>
  </w:comment>
  <w:comment w:id="483" w:author="Lucy Wan" w:date="2021-04-21T12:50:00Z" w:initials="LW">
    <w:p w14:paraId="077844D0" w14:textId="58F7FDBC" w:rsidR="00C84C5C" w:rsidRDefault="00C84C5C" w:rsidP="00C84C5C">
      <w:pPr>
        <w:pStyle w:val="CommentText"/>
      </w:pPr>
      <w:r>
        <w:rPr>
          <w:rStyle w:val="CommentReference"/>
        </w:rPr>
        <w:annotationRef/>
      </w:r>
      <w:r>
        <w:t>I think it's four steps, not three?</w:t>
      </w:r>
    </w:p>
  </w:comment>
  <w:comment w:id="484" w:author="Lucy Wan" w:date="2021-04-21T14:44:00Z" w:initials="LW">
    <w:p w14:paraId="3725E9F9" w14:textId="77777777" w:rsidR="00B05CEA" w:rsidRDefault="00B05CEA" w:rsidP="00B05CEA">
      <w:pPr>
        <w:pStyle w:val="CommentText"/>
      </w:pPr>
      <w:r>
        <w:rPr>
          <w:rStyle w:val="CommentReference"/>
        </w:rPr>
        <w:annotationRef/>
      </w:r>
      <w:r>
        <w:t>This is actually step 21, which means you need to talk about step 20 still</w:t>
      </w:r>
    </w:p>
    <w:p w14:paraId="213586D5" w14:textId="77777777" w:rsidR="00194B07" w:rsidRDefault="00194B07" w:rsidP="00B05CEA">
      <w:pPr>
        <w:pStyle w:val="CommentText"/>
      </w:pPr>
    </w:p>
    <w:p w14:paraId="45E79DB5" w14:textId="2D0EC9F9" w:rsidR="00194B07" w:rsidRDefault="00194B07" w:rsidP="00B05CEA">
      <w:pPr>
        <w:pStyle w:val="CommentText"/>
      </w:pPr>
      <w:r>
        <w:t xml:space="preserve">yes -= you are </w:t>
      </w:r>
      <w:r w:rsidR="00527229">
        <w:t>right – addressed this in getting ready</w:t>
      </w:r>
    </w:p>
  </w:comment>
  <w:comment w:id="487" w:author="Lucy Wan" w:date="2021-04-21T14:45:00Z" w:initials="LW">
    <w:p w14:paraId="6AB45859" w14:textId="77777777" w:rsidR="00165AA2" w:rsidRDefault="00165AA2" w:rsidP="00165AA2">
      <w:pPr>
        <w:pStyle w:val="CommentText"/>
      </w:pPr>
      <w:r>
        <w:rPr>
          <w:rStyle w:val="CommentReference"/>
        </w:rPr>
        <w:annotationRef/>
      </w:r>
      <w:r>
        <w:t>This will need to be edited after you've addressed the above comment</w:t>
      </w:r>
    </w:p>
    <w:p w14:paraId="357442B0" w14:textId="77777777" w:rsidR="00527229" w:rsidRDefault="00527229" w:rsidP="00165AA2">
      <w:pPr>
        <w:pStyle w:val="CommentText"/>
      </w:pPr>
    </w:p>
    <w:p w14:paraId="63E1C6D1" w14:textId="25CAB823" w:rsidR="00527229" w:rsidRDefault="00527229" w:rsidP="00165AA2">
      <w:pPr>
        <w:pStyle w:val="CommentText"/>
      </w:pPr>
      <w:r>
        <w:t>See above</w:t>
      </w:r>
    </w:p>
  </w:comment>
  <w:comment w:id="488" w:author="Lucy Wan" w:date="2021-04-21T12:51:00Z" w:initials="LW">
    <w:p w14:paraId="28004BF7" w14:textId="77777777" w:rsidR="001D06E8" w:rsidRDefault="001D06E8" w:rsidP="001D06E8">
      <w:pPr>
        <w:pStyle w:val="CommentText"/>
      </w:pPr>
      <w:r>
        <w:rPr>
          <w:rStyle w:val="CommentReference"/>
        </w:rPr>
        <w:annotationRef/>
      </w:r>
      <w:r>
        <w:t>*failover?</w:t>
      </w:r>
    </w:p>
    <w:p w14:paraId="3D15F9E5" w14:textId="77777777" w:rsidR="00527229" w:rsidRDefault="00527229" w:rsidP="001D06E8">
      <w:pPr>
        <w:pStyle w:val="CommentText"/>
      </w:pPr>
    </w:p>
    <w:p w14:paraId="0CCD9CE1" w14:textId="5AB59CF4" w:rsidR="00527229" w:rsidRDefault="00527229" w:rsidP="001D06E8">
      <w:pPr>
        <w:pStyle w:val="CommentText"/>
      </w:pPr>
      <w:r>
        <w:t>OK</w:t>
      </w:r>
    </w:p>
  </w:comment>
  <w:comment w:id="505" w:author="Josh" w:date="2021-04-20T22:04:00Z" w:initials="JK">
    <w:p w14:paraId="0FA49B35" w14:textId="77777777" w:rsidR="00670C9D" w:rsidRDefault="00670C9D">
      <w:pPr>
        <w:pStyle w:val="CommentText"/>
      </w:pPr>
      <w:r>
        <w:rPr>
          <w:rStyle w:val="CommentReference"/>
        </w:rPr>
        <w:annotationRef/>
      </w:r>
      <w:r>
        <w:t>Thanks for call this out. Some like to think of them as a form of backup… no, please no.</w:t>
      </w:r>
    </w:p>
    <w:p w14:paraId="6C4AAB76" w14:textId="77777777" w:rsidR="00527229" w:rsidRDefault="00527229">
      <w:pPr>
        <w:pStyle w:val="CommentText"/>
      </w:pPr>
    </w:p>
    <w:p w14:paraId="1E71FA6A" w14:textId="625E02A4" w:rsidR="00527229" w:rsidRDefault="00527229">
      <w:pPr>
        <w:pStyle w:val="CommentText"/>
      </w:pPr>
      <w:r>
        <w:t xml:space="preserve">I continue to be amazed that </w:t>
      </w:r>
      <w:proofErr w:type="gramStart"/>
      <w:r>
        <w:t>folks</w:t>
      </w:r>
      <w:proofErr w:type="gramEnd"/>
      <w:r>
        <w:t xml:space="preserve"> thing that</w:t>
      </w:r>
    </w:p>
  </w:comment>
  <w:comment w:id="508" w:author="Lucy Wan" w:date="2021-04-21T14:02:00Z" w:initials="LW">
    <w:p w14:paraId="787C0A6B" w14:textId="77777777" w:rsidR="006C5131" w:rsidRDefault="006C5131" w:rsidP="008D1FE9">
      <w:pPr>
        <w:pStyle w:val="CommentText"/>
      </w:pPr>
      <w:r>
        <w:rPr>
          <w:rStyle w:val="CommentReference"/>
        </w:rPr>
        <w:annotationRef/>
      </w:r>
      <w:r w:rsidR="008D1FE9">
        <w:t>Perhaps we should use "checkpoint" everywhere instead to reinforce the new terminology?</w:t>
      </w:r>
    </w:p>
    <w:p w14:paraId="79EF1CDE" w14:textId="77777777" w:rsidR="00792BAD" w:rsidRDefault="00792BAD" w:rsidP="008D1FE9">
      <w:pPr>
        <w:pStyle w:val="CommentText"/>
      </w:pPr>
    </w:p>
    <w:p w14:paraId="0E794C31" w14:textId="2F7C17A8" w:rsidR="00792BAD" w:rsidRDefault="00792BAD" w:rsidP="008D1FE9">
      <w:pPr>
        <w:pStyle w:val="CommentText"/>
      </w:pPr>
      <w:r>
        <w:t>Good call</w:t>
      </w:r>
    </w:p>
  </w:comment>
  <w:comment w:id="512" w:author="Lucy Wan" w:date="2021-04-21T14:10:00Z" w:initials="LW">
    <w:p w14:paraId="4EFE480B" w14:textId="77777777" w:rsidR="000F4233" w:rsidRDefault="000F4233" w:rsidP="000F4233">
      <w:pPr>
        <w:pStyle w:val="CommentText"/>
      </w:pPr>
      <w:r>
        <w:rPr>
          <w:rStyle w:val="CommentReference"/>
        </w:rPr>
        <w:annotationRef/>
      </w:r>
      <w:r>
        <w:t>*checkpoints?</w:t>
      </w:r>
    </w:p>
    <w:p w14:paraId="3179A7C4" w14:textId="22F8AF3C" w:rsidR="00792BAD" w:rsidRDefault="00792BAD" w:rsidP="000F4233">
      <w:pPr>
        <w:pStyle w:val="CommentText"/>
      </w:pPr>
      <w:r>
        <w:t>Yes</w:t>
      </w:r>
    </w:p>
  </w:comment>
  <w:comment w:id="513" w:author="Lucy Wan" w:date="2021-04-21T14:10:00Z" w:initials="LW">
    <w:p w14:paraId="38952160" w14:textId="77777777" w:rsidR="000F4233" w:rsidRDefault="000F4233" w:rsidP="000F4233">
      <w:pPr>
        <w:pStyle w:val="CommentText"/>
      </w:pPr>
      <w:r>
        <w:rPr>
          <w:rStyle w:val="CommentReference"/>
        </w:rPr>
        <w:annotationRef/>
      </w:r>
      <w:r>
        <w:t>*checkpoints?</w:t>
      </w:r>
    </w:p>
    <w:p w14:paraId="118AF08E" w14:textId="4A6E2375" w:rsidR="00792BAD" w:rsidRDefault="00792BAD" w:rsidP="000F4233">
      <w:pPr>
        <w:pStyle w:val="CommentText"/>
      </w:pPr>
      <w:r>
        <w:t>Yes</w:t>
      </w:r>
    </w:p>
  </w:comment>
  <w:comment w:id="516" w:author="Lucy Wan" w:date="2021-04-21T14:05:00Z" w:initials="LW">
    <w:p w14:paraId="13649BAF" w14:textId="63A91F2B" w:rsidR="00274BD1" w:rsidRDefault="00274BD1" w:rsidP="00274BD1">
      <w:pPr>
        <w:pStyle w:val="CommentText"/>
      </w:pPr>
      <w:r>
        <w:rPr>
          <w:rStyle w:val="CommentReference"/>
        </w:rPr>
        <w:annotationRef/>
      </w:r>
      <w:r>
        <w:t>*checkpoint?</w:t>
      </w:r>
    </w:p>
  </w:comment>
  <w:comment w:id="519" w:author="Lucy Wan" w:date="2021-04-21T14:05:00Z" w:initials="LW">
    <w:p w14:paraId="4E0BDD60" w14:textId="7C46B029" w:rsidR="00274BD1" w:rsidRDefault="00274BD1" w:rsidP="00274BD1">
      <w:pPr>
        <w:pStyle w:val="CommentText"/>
      </w:pPr>
      <w:r>
        <w:rPr>
          <w:rStyle w:val="CommentReference"/>
        </w:rPr>
        <w:annotationRef/>
      </w:r>
      <w:r>
        <w:t>*checkpoints?</w:t>
      </w:r>
    </w:p>
  </w:comment>
  <w:comment w:id="522" w:author="Lucy Wan" w:date="2021-04-21T14:06:00Z" w:initials="LW">
    <w:p w14:paraId="6D3D36C0" w14:textId="7A0CB09A" w:rsidR="000C0630" w:rsidRDefault="000C0630" w:rsidP="000C0630">
      <w:pPr>
        <w:pStyle w:val="CommentText"/>
      </w:pPr>
      <w:r>
        <w:rPr>
          <w:rStyle w:val="CommentReference"/>
        </w:rPr>
        <w:annotationRef/>
      </w:r>
      <w:r>
        <w:t>*checkpoint?</w:t>
      </w:r>
    </w:p>
  </w:comment>
  <w:comment w:id="525" w:author="Lucy Wan" w:date="2021-04-21T14:10:00Z" w:initials="LW">
    <w:p w14:paraId="4004CFAC" w14:textId="4A25D97A" w:rsidR="007026D8" w:rsidRDefault="007026D8" w:rsidP="007026D8">
      <w:pPr>
        <w:pStyle w:val="CommentText"/>
      </w:pPr>
      <w:r>
        <w:rPr>
          <w:rStyle w:val="CommentReference"/>
        </w:rPr>
        <w:annotationRef/>
      </w:r>
      <w:r>
        <w:t>*checkpoint?</w:t>
      </w:r>
    </w:p>
  </w:comment>
  <w:comment w:id="529" w:author="Lucy Wan" w:date="2021-04-21T14:11:00Z" w:initials="LW">
    <w:p w14:paraId="68C79CFB" w14:textId="39B1CA53" w:rsidR="008727E0" w:rsidRDefault="008727E0" w:rsidP="008727E0">
      <w:pPr>
        <w:pStyle w:val="CommentText"/>
      </w:pPr>
      <w:r>
        <w:rPr>
          <w:rStyle w:val="CommentReference"/>
        </w:rPr>
        <w:annotationRef/>
      </w:r>
      <w:r>
        <w:t>*checkpoint?</w:t>
      </w:r>
    </w:p>
  </w:comment>
  <w:comment w:id="530" w:author="Lucy Wan" w:date="2021-04-21T14:11:00Z" w:initials="LW">
    <w:p w14:paraId="4609DEA5" w14:textId="0A70072D" w:rsidR="008727E0" w:rsidRDefault="008727E0" w:rsidP="008727E0">
      <w:pPr>
        <w:pStyle w:val="CommentText"/>
      </w:pPr>
      <w:r>
        <w:rPr>
          <w:rStyle w:val="CommentReference"/>
        </w:rPr>
        <w:annotationRef/>
      </w:r>
      <w:r>
        <w:t>*checkpoints?</w:t>
      </w:r>
    </w:p>
  </w:comment>
  <w:comment w:id="541" w:author="Lucy Wan" w:date="2021-04-21T14:13:00Z" w:initials="LW">
    <w:p w14:paraId="43B2DAFB" w14:textId="77777777" w:rsidR="00E21380" w:rsidRDefault="00E21380" w:rsidP="00E21380">
      <w:pPr>
        <w:pStyle w:val="CommentText"/>
      </w:pPr>
      <w:r>
        <w:rPr>
          <w:rStyle w:val="CommentReference"/>
        </w:rPr>
        <w:annotationRef/>
      </w:r>
      <w:r>
        <w:t>This is a bit repetitive after the first sentence</w:t>
      </w:r>
    </w:p>
    <w:p w14:paraId="4BB6AA7A" w14:textId="77777777" w:rsidR="00792BAD" w:rsidRDefault="00792BAD" w:rsidP="00E21380">
      <w:pPr>
        <w:pStyle w:val="CommentText"/>
      </w:pPr>
    </w:p>
    <w:p w14:paraId="7D0644E3" w14:textId="07DB4FDE" w:rsidR="00792BAD" w:rsidRDefault="00792BAD" w:rsidP="00E21380">
      <w:pPr>
        <w:pStyle w:val="CommentText"/>
      </w:pPr>
      <w:r>
        <w:t>removed</w:t>
      </w:r>
    </w:p>
  </w:comment>
  <w:comment w:id="545" w:author="Lucy Wan" w:date="2021-04-21T14:14:00Z" w:initials="LW">
    <w:p w14:paraId="044903B9" w14:textId="77777777" w:rsidR="00AA0DBC" w:rsidRDefault="00AA0DBC" w:rsidP="00AA0DBC">
      <w:pPr>
        <w:pStyle w:val="CommentText"/>
      </w:pPr>
      <w:r>
        <w:rPr>
          <w:rStyle w:val="CommentReference"/>
        </w:rPr>
        <w:annotationRef/>
      </w:r>
      <w:r>
        <w:t>Is this edit ok?</w:t>
      </w:r>
    </w:p>
    <w:p w14:paraId="7C542C21" w14:textId="77777777" w:rsidR="00035B50" w:rsidRDefault="00035B50" w:rsidP="00AA0DBC">
      <w:pPr>
        <w:pStyle w:val="CommentText"/>
      </w:pPr>
    </w:p>
    <w:p w14:paraId="1A7030FA" w14:textId="77777777" w:rsidR="00035B50" w:rsidRDefault="00035B50" w:rsidP="00AA0DBC">
      <w:pPr>
        <w:pStyle w:val="CommentText"/>
      </w:pPr>
      <w:r>
        <w:t>Yes</w:t>
      </w:r>
    </w:p>
    <w:p w14:paraId="7E710245" w14:textId="77777777" w:rsidR="00035B50" w:rsidRDefault="00035B50" w:rsidP="00AA0DBC">
      <w:pPr>
        <w:pStyle w:val="CommentText"/>
      </w:pPr>
    </w:p>
    <w:p w14:paraId="62E9B805" w14:textId="13D21B61" w:rsidR="00035B50" w:rsidRDefault="00035B50" w:rsidP="00AA0DBC">
      <w:pPr>
        <w:pStyle w:val="CommentText"/>
      </w:pPr>
    </w:p>
  </w:comment>
  <w:comment w:id="535" w:author="Lucy Wan" w:date="2021-04-21T14:12:00Z" w:initials="LW">
    <w:p w14:paraId="1B98918F" w14:textId="46AD238A" w:rsidR="0015464B" w:rsidRDefault="0015464B" w:rsidP="0015464B">
      <w:pPr>
        <w:pStyle w:val="CommentText"/>
      </w:pPr>
      <w:r>
        <w:rPr>
          <w:rStyle w:val="CommentReference"/>
        </w:rPr>
        <w:annotationRef/>
      </w:r>
      <w:r>
        <w:t>Change "snapshot" to "checkpoint"?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35BDFB" w15:done="0"/>
  <w15:commentEx w15:paraId="4B587C36" w15:paraIdParent="5D35BDFB" w15:done="0"/>
  <w15:commentEx w15:paraId="3B450EC2" w15:done="0"/>
  <w15:commentEx w15:paraId="5F752BA3" w15:done="0"/>
  <w15:commentEx w15:paraId="324A7F71" w15:done="0"/>
  <w15:commentEx w15:paraId="2E67DF5F" w15:done="0"/>
  <w15:commentEx w15:paraId="3A43ABE8" w15:done="0"/>
  <w15:commentEx w15:paraId="30A018F2" w15:paraIdParent="3A43ABE8" w15:done="0"/>
  <w15:commentEx w15:paraId="77586279" w15:done="0"/>
  <w15:commentEx w15:paraId="1EE6E2F0" w15:done="0"/>
  <w15:commentEx w15:paraId="3491B566" w15:done="0"/>
  <w15:commentEx w15:paraId="78E21683" w15:done="0"/>
  <w15:commentEx w15:paraId="0AFDAD8E" w15:done="0"/>
  <w15:commentEx w15:paraId="71A5056D" w15:paraIdParent="0AFDAD8E" w15:done="0"/>
  <w15:commentEx w15:paraId="29FE7ACF" w15:done="0"/>
  <w15:commentEx w15:paraId="276A5D72" w15:done="0"/>
  <w15:commentEx w15:paraId="0E89766A" w15:done="0"/>
  <w15:commentEx w15:paraId="76B8554C" w15:done="0"/>
  <w15:commentEx w15:paraId="40980FA7" w15:done="0"/>
  <w15:commentEx w15:paraId="79D73BAC" w15:done="0"/>
  <w15:commentEx w15:paraId="1873BDAB" w15:done="0"/>
  <w15:commentEx w15:paraId="68796AF5" w15:done="0"/>
  <w15:commentEx w15:paraId="480B3821" w15:done="0"/>
  <w15:commentEx w15:paraId="62471099" w15:done="0"/>
  <w15:commentEx w15:paraId="431E45DC" w15:done="0"/>
  <w15:commentEx w15:paraId="2F0263FD" w15:done="0"/>
  <w15:commentEx w15:paraId="15DF76DE" w15:paraIdParent="2F0263FD" w15:done="0"/>
  <w15:commentEx w15:paraId="3254B050" w15:done="0"/>
  <w15:commentEx w15:paraId="6371C0CE" w15:done="0"/>
  <w15:commentEx w15:paraId="761365A2" w15:done="0"/>
  <w15:commentEx w15:paraId="18454414" w15:done="0"/>
  <w15:commentEx w15:paraId="69085F6F" w15:paraIdParent="18454414" w15:done="0"/>
  <w15:commentEx w15:paraId="7EE3AB38" w15:done="0"/>
  <w15:commentEx w15:paraId="4BBE57FA" w15:done="0"/>
  <w15:commentEx w15:paraId="78F67622" w15:paraIdParent="4BBE57FA" w15:done="0"/>
  <w15:commentEx w15:paraId="1CC7EF76" w15:paraIdParent="4BBE57FA" w15:done="0"/>
  <w15:commentEx w15:paraId="43A3B5B9" w15:done="0"/>
  <w15:commentEx w15:paraId="3B239861" w15:done="0"/>
  <w15:commentEx w15:paraId="1C12F64E" w15:done="0"/>
  <w15:commentEx w15:paraId="2772BF4B" w15:done="0"/>
  <w15:commentEx w15:paraId="23FA995F" w15:done="0"/>
  <w15:commentEx w15:paraId="568E56E3" w15:done="0"/>
  <w15:commentEx w15:paraId="6CE49CA5" w15:done="0"/>
  <w15:commentEx w15:paraId="2818D276" w15:done="0"/>
  <w15:commentEx w15:paraId="1E986BFB" w15:done="0"/>
  <w15:commentEx w15:paraId="736802C5" w15:done="0"/>
  <w15:commentEx w15:paraId="4A37089F" w15:done="0"/>
  <w15:commentEx w15:paraId="068FDC53" w15:done="0"/>
  <w15:commentEx w15:paraId="39B695CC" w15:done="0"/>
  <w15:commentEx w15:paraId="498BE681" w15:done="0"/>
  <w15:commentEx w15:paraId="2CFB24BC" w15:paraIdParent="498BE681" w15:done="0"/>
  <w15:commentEx w15:paraId="4979894B" w15:done="0"/>
  <w15:commentEx w15:paraId="463CB4BA" w15:done="0"/>
  <w15:commentEx w15:paraId="3000644F" w15:paraIdParent="463CB4BA" w15:done="0"/>
  <w15:commentEx w15:paraId="1162F8DA" w15:done="0"/>
  <w15:commentEx w15:paraId="29BC86E6" w15:done="0"/>
  <w15:commentEx w15:paraId="6C4FA80C" w15:done="0"/>
  <w15:commentEx w15:paraId="5F2F542A" w15:done="0"/>
  <w15:commentEx w15:paraId="35BA66B1" w15:done="0"/>
  <w15:commentEx w15:paraId="3BEC01BD" w15:done="0"/>
  <w15:commentEx w15:paraId="45A10975" w15:done="0"/>
  <w15:commentEx w15:paraId="69BF5396" w15:done="0"/>
  <w15:commentEx w15:paraId="3C943FFF" w15:paraIdParent="69BF5396" w15:done="0"/>
  <w15:commentEx w15:paraId="7E240322" w15:done="0"/>
  <w15:commentEx w15:paraId="35805C02" w15:paraIdParent="7E240322" w15:done="0"/>
  <w15:commentEx w15:paraId="7B616826" w15:done="0"/>
  <w15:commentEx w15:paraId="3F003D62" w15:done="0"/>
  <w15:commentEx w15:paraId="48E1BA77" w15:done="0"/>
  <w15:commentEx w15:paraId="6721ED80" w15:done="0"/>
  <w15:commentEx w15:paraId="38F2923E" w15:done="0"/>
  <w15:commentEx w15:paraId="42B96D47" w15:done="0"/>
  <w15:commentEx w15:paraId="30AE674E" w15:done="0"/>
  <w15:commentEx w15:paraId="5C84B3B3" w15:done="0"/>
  <w15:commentEx w15:paraId="737EE022" w15:done="0"/>
  <w15:commentEx w15:paraId="44B7AC2C" w15:paraIdParent="737EE022" w15:done="0"/>
  <w15:commentEx w15:paraId="69611848" w15:done="0"/>
  <w15:commentEx w15:paraId="1C8AEF4A" w15:done="0"/>
  <w15:commentEx w15:paraId="45A8F176" w15:done="0"/>
  <w15:commentEx w15:paraId="7C52B54F" w15:done="0"/>
  <w15:commentEx w15:paraId="54BE14A9" w15:done="0"/>
  <w15:commentEx w15:paraId="05E2F2E8" w15:done="0"/>
  <w15:commentEx w15:paraId="79480D0D" w15:done="0"/>
  <w15:commentEx w15:paraId="02155AFA" w15:done="0"/>
  <w15:commentEx w15:paraId="23988B56" w15:done="0"/>
  <w15:commentEx w15:paraId="3DD797AC" w15:done="0"/>
  <w15:commentEx w15:paraId="740EE0BD" w15:done="0"/>
  <w15:commentEx w15:paraId="4508547E" w15:done="0"/>
  <w15:commentEx w15:paraId="41E02ABE" w15:done="0"/>
  <w15:commentEx w15:paraId="6E60E934" w15:done="0"/>
  <w15:commentEx w15:paraId="0A7B438C" w15:done="0"/>
  <w15:commentEx w15:paraId="40A4587B" w15:paraIdParent="0A7B438C" w15:done="0"/>
  <w15:commentEx w15:paraId="44294A13" w15:done="0"/>
  <w15:commentEx w15:paraId="10B2E092" w15:paraIdParent="44294A13" w15:done="0"/>
  <w15:commentEx w15:paraId="0E2CA021" w15:done="0"/>
  <w15:commentEx w15:paraId="371DAF22" w15:paraIdParent="0E2CA021" w15:done="0"/>
  <w15:commentEx w15:paraId="53E0A0CF" w15:done="0"/>
  <w15:commentEx w15:paraId="1253D2CA" w15:paraIdParent="53E0A0CF" w15:done="0"/>
  <w15:commentEx w15:paraId="0449417B" w15:done="0"/>
  <w15:commentEx w15:paraId="51C9A2D1" w15:paraIdParent="0449417B" w15:done="0"/>
  <w15:commentEx w15:paraId="0A95FEFE" w15:done="0"/>
  <w15:commentEx w15:paraId="13A6A53E" w15:done="0"/>
  <w15:commentEx w15:paraId="6D177164" w15:done="0"/>
  <w15:commentEx w15:paraId="4560BA48" w15:done="0"/>
  <w15:commentEx w15:paraId="7C40D189" w15:done="0"/>
  <w15:commentEx w15:paraId="1C883910" w15:done="0"/>
  <w15:commentEx w15:paraId="1562525E" w15:done="0"/>
  <w15:commentEx w15:paraId="187BA630" w15:done="0"/>
  <w15:commentEx w15:paraId="077844D0" w15:done="0"/>
  <w15:commentEx w15:paraId="45E79DB5" w15:done="0"/>
  <w15:commentEx w15:paraId="63E1C6D1" w15:done="0"/>
  <w15:commentEx w15:paraId="0CCD9CE1" w15:done="0"/>
  <w15:commentEx w15:paraId="1E71FA6A" w15:done="0"/>
  <w15:commentEx w15:paraId="0E794C31" w15:done="0"/>
  <w15:commentEx w15:paraId="3179A7C4" w15:done="0"/>
  <w15:commentEx w15:paraId="118AF08E" w15:done="0"/>
  <w15:commentEx w15:paraId="13649BAF" w15:done="0"/>
  <w15:commentEx w15:paraId="4E0BDD60" w15:done="0"/>
  <w15:commentEx w15:paraId="6D3D36C0" w15:done="0"/>
  <w15:commentEx w15:paraId="4004CFAC" w15:done="0"/>
  <w15:commentEx w15:paraId="68C79CFB" w15:done="0"/>
  <w15:commentEx w15:paraId="4609DEA5" w15:done="0"/>
  <w15:commentEx w15:paraId="7D0644E3" w15:done="0"/>
  <w15:commentEx w15:paraId="62E9B805" w15:done="0"/>
  <w15:commentEx w15:paraId="1B98918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AB298" w16cex:dateUtc="2021-04-21T13:18:00Z"/>
  <w16cex:commentExtensible w16cex:durableId="244D0462" w16cex:dateUtc="2021-05-17T13:59:00Z"/>
  <w16cex:commentExtensible w16cex:durableId="2429D03A" w16cex:dateUtc="2021-04-20T10:12:00Z"/>
  <w16cex:commentExtensible w16cex:durableId="242A6BF0" w16cex:dateUtc="2021-04-21T08:16:00Z"/>
  <w16cex:commentExtensible w16cex:durableId="242A6CA9" w16cex:dateUtc="2021-04-21T08:19:00Z"/>
  <w16cex:commentExtensible w16cex:durableId="242A6D9C" w16cex:dateUtc="2021-04-21T08:23:00Z"/>
  <w16cex:commentExtensible w16cex:durableId="242A6DDF" w16cex:dateUtc="2021-04-21T08:24:00Z"/>
  <w16cex:commentExtensible w16cex:durableId="244D0463" w16cex:dateUtc="2021-05-17T14:02:00Z"/>
  <w16cex:commentExtensible w16cex:durableId="24290AA5" w16cex:dateUtc="2021-04-19T20:09:00Z"/>
  <w16cex:commentExtensible w16cex:durableId="242AB315" w16cex:dateUtc="2021-04-21T13:20:00Z"/>
  <w16cex:commentExtensible w16cex:durableId="24291002" w16cex:dateUtc="2021-04-19T20:32:00Z"/>
  <w16cex:commentExtensible w16cex:durableId="242AB25E" w16cex:dateUtc="2021-04-21T13:17:00Z"/>
  <w16cex:commentExtensible w16cex:durableId="2429B421" w16cex:dateUtc="2021-04-20T08:12:00Z"/>
  <w16cex:commentExtensible w16cex:durableId="244D0777" w16cex:dateUtc="2021-05-17T14:17:00Z"/>
  <w16cex:commentExtensible w16cex:durableId="2429B42F" w16cex:dateUtc="2021-04-20T08:12:00Z"/>
  <w16cex:commentExtensible w16cex:durableId="2429B3ED" w16cex:dateUtc="2021-04-20T08:11:00Z"/>
  <w16cex:commentExtensible w16cex:durableId="2429B459" w16cex:dateUtc="2021-04-20T08:13:00Z"/>
  <w16cex:commentExtensible w16cex:durableId="2429B46C" w16cex:dateUtc="2021-04-20T08:13:00Z"/>
  <w16cex:commentExtensible w16cex:durableId="2429B4F6" w16cex:dateUtc="2021-04-20T08:15:00Z"/>
  <w16cex:commentExtensible w16cex:durableId="2429B501" w16cex:dateUtc="2021-04-20T08:16:00Z"/>
  <w16cex:commentExtensible w16cex:durableId="242A70BB" w16cex:dateUtc="2021-04-21T08:36:00Z"/>
  <w16cex:commentExtensible w16cex:durableId="242A7133" w16cex:dateUtc="2021-04-21T08:38:00Z"/>
  <w16cex:commentExtensible w16cex:durableId="242AB38B" w16cex:dateUtc="2021-04-21T13:22:00Z"/>
  <w16cex:commentExtensible w16cex:durableId="242A72A8" w16cex:dateUtc="2021-04-21T08:45:00Z"/>
  <w16cex:commentExtensible w16cex:durableId="242A7303" w16cex:dateUtc="2021-04-21T08:46:00Z"/>
  <w16cex:commentExtensible w16cex:durableId="2429B5FA" w16cex:dateUtc="2021-04-20T08:20:00Z"/>
  <w16cex:commentExtensible w16cex:durableId="2429B73A" w16cex:dateUtc="2021-04-20T08:25:00Z"/>
  <w16cex:commentExtensible w16cex:durableId="242A80B4" w16cex:dateUtc="2021-04-21T09:45:00Z"/>
  <w16cex:commentExtensible w16cex:durableId="242A816E" w16cex:dateUtc="2021-04-21T09:48:00Z"/>
  <w16cex:commentExtensible w16cex:durableId="242A825D" w16cex:dateUtc="2021-04-21T09:52:00Z"/>
  <w16cex:commentExtensible w16cex:durableId="2429B9A6" w16cex:dateUtc="2021-04-20T08:35:00Z"/>
  <w16cex:commentExtensible w16cex:durableId="244E5936" w16cex:dateUtc="2021-05-18T14:18:00Z"/>
  <w16cex:commentExtensible w16cex:durableId="242AB40C" w16cex:dateUtc="2021-04-21T13:24:00Z"/>
  <w16cex:commentExtensible w16cex:durableId="2429BA6E" w16cex:dateUtc="2021-04-20T08:39:00Z"/>
  <w16cex:commentExtensible w16cex:durableId="2429BABF" w16cex:dateUtc="2021-04-20T08:40:00Z"/>
  <w16cex:commentExtensible w16cex:durableId="2429BAC1" w16cex:dateUtc="2021-04-20T08:40:00Z"/>
  <w16cex:commentExtensible w16cex:durableId="242A82B8" w16cex:dateUtc="2021-04-21T09:53:00Z"/>
  <w16cex:commentExtensible w16cex:durableId="242A8366" w16cex:dateUtc="2021-04-21T09:56:00Z"/>
  <w16cex:commentExtensible w16cex:durableId="2429BBEA" w16cex:dateUtc="2021-04-20T08:45:00Z"/>
  <w16cex:commentExtensible w16cex:durableId="2429BC3F" w16cex:dateUtc="2021-04-20T08:46:00Z"/>
  <w16cex:commentExtensible w16cex:durableId="2429BC9A" w16cex:dateUtc="2021-04-20T08:48:00Z"/>
  <w16cex:commentExtensible w16cex:durableId="242AB4A6" w16cex:dateUtc="2021-04-21T13:26:00Z"/>
  <w16cex:commentExtensible w16cex:durableId="242AB4B0" w16cex:dateUtc="2021-04-21T13:26:00Z"/>
  <w16cex:commentExtensible w16cex:durableId="242A84B8" w16cex:dateUtc="2021-04-21T10:02:00Z"/>
  <w16cex:commentExtensible w16cex:durableId="242A8541" w16cex:dateUtc="2021-04-21T10:04:00Z"/>
  <w16cex:commentExtensible w16cex:durableId="242A859C" w16cex:dateUtc="2021-04-21T10:06:00Z"/>
  <w16cex:commentExtensible w16cex:durableId="2429BDAE" w16cex:dateUtc="2021-04-20T08:53:00Z"/>
  <w16cex:commentExtensible w16cex:durableId="242A85C0" w16cex:dateUtc="2021-04-21T10:06:00Z"/>
  <w16cex:commentExtensible w16cex:durableId="242A85F6" w16cex:dateUtc="2021-04-21T10:07:00Z"/>
  <w16cex:commentExtensible w16cex:durableId="242A8609" w16cex:dateUtc="2021-04-21T10:07:00Z"/>
  <w16cex:commentExtensible w16cex:durableId="244E780F" w16cex:dateUtc="2021-05-18T16:29:00Z"/>
  <w16cex:commentExtensible w16cex:durableId="242A862C" w16cex:dateUtc="2021-04-21T10:08:00Z"/>
  <w16cex:commentExtensible w16cex:durableId="2429BE1C" w16cex:dateUtc="2021-04-20T08:54:00Z"/>
  <w16cex:commentExtensible w16cex:durableId="244E7A08" w16cex:dateUtc="2021-05-18T16:38:00Z"/>
  <w16cex:commentExtensible w16cex:durableId="2429BE4C" w16cex:dateUtc="2021-04-20T08:55:00Z"/>
  <w16cex:commentExtensible w16cex:durableId="242A866C" w16cex:dateUtc="2021-04-21T10:09:00Z"/>
  <w16cex:commentExtensible w16cex:durableId="242A8679" w16cex:dateUtc="2021-04-21T10:09:00Z"/>
  <w16cex:commentExtensible w16cex:durableId="242AB501" w16cex:dateUtc="2021-04-21T13:28:00Z"/>
  <w16cex:commentExtensible w16cex:durableId="242AB545" w16cex:dateUtc="2021-04-21T13:29:00Z"/>
  <w16cex:commentExtensible w16cex:durableId="242A8762" w16cex:dateUtc="2021-04-21T10:13:00Z"/>
  <w16cex:commentExtensible w16cex:durableId="242A87CC" w16cex:dateUtc="2021-04-21T10:15:00Z"/>
  <w16cex:commentExtensible w16cex:durableId="240AF0EF" w16cex:dateUtc="2021-03-28T11:11:00Z"/>
  <w16cex:commentExtensible w16cex:durableId="242A879A" w16cex:dateUtc="2021-04-21T10:14:00Z"/>
  <w16cex:commentExtensible w16cex:durableId="242A881D" w16cex:dateUtc="2021-04-21T10:16:00Z"/>
  <w16cex:commentExtensible w16cex:durableId="244E7C86" w16cex:dateUtc="2021-05-18T16:48:00Z"/>
  <w16cex:commentExtensible w16cex:durableId="242A884C" w16cex:dateUtc="2021-04-21T10:17:00Z"/>
  <w16cex:commentExtensible w16cex:durableId="2429C015" w16cex:dateUtc="2021-04-20T09:03:00Z"/>
  <w16cex:commentExtensible w16cex:durableId="242A88A4" w16cex:dateUtc="2021-04-21T10:19:00Z"/>
  <w16cex:commentExtensible w16cex:durableId="242A88C1" w16cex:dateUtc="2021-04-21T10:19:00Z"/>
  <w16cex:commentExtensible w16cex:durableId="242AB5C9" w16cex:dateUtc="2021-04-21T13:31:00Z"/>
  <w16cex:commentExtensible w16cex:durableId="242AB5E1" w16cex:dateUtc="2021-04-21T13:32:00Z"/>
  <w16cex:commentExtensible w16cex:durableId="242A8AC3" w16cex:dateUtc="2021-04-21T10:28:00Z"/>
  <w16cex:commentExtensible w16cex:durableId="242A8ACE" w16cex:dateUtc="2021-04-21T10:28:00Z"/>
  <w16cex:commentExtensible w16cex:durableId="2411794F" w16cex:dateUtc="2021-04-02T10:06:00Z"/>
  <w16cex:commentExtensible w16cex:durableId="242A8B73" w16cex:dateUtc="2021-04-21T10:30:00Z"/>
  <w16cex:commentExtensible w16cex:durableId="242A8D1C" w16cex:dateUtc="2021-04-21T10:38:00Z"/>
  <w16cex:commentExtensible w16cex:durableId="242A8D27" w16cex:dateUtc="2021-04-21T10:38:00Z"/>
  <w16cex:commentExtensible w16cex:durableId="242A8EB2" w16cex:dateUtc="2021-04-21T10:44:00Z"/>
  <w16cex:commentExtensible w16cex:durableId="242A8F18" w16cex:dateUtc="2021-04-21T10:46:00Z"/>
  <w16cex:commentExtensible w16cex:durableId="242A8F31" w16cex:dateUtc="2021-04-21T10:46:00Z"/>
  <w16cex:commentExtensible w16cex:durableId="242A9093" w16cex:dateUtc="2021-04-21T10:52:00Z"/>
  <w16cex:commentExtensible w16cex:durableId="242A935A" w16cex:dateUtc="2021-04-21T11:04:00Z"/>
  <w16cex:commentExtensible w16cex:durableId="242A935F" w16cex:dateUtc="2021-04-21T11:04:00Z"/>
  <w16cex:commentExtensible w16cex:durableId="242A926C" w16cex:dateUtc="2021-04-21T11:00:00Z"/>
  <w16cex:commentExtensible w16cex:durableId="242A92D5" w16cex:dateUtc="2021-04-21T11:02:00Z"/>
  <w16cex:commentExtensible w16cex:durableId="242AB6EC" w16cex:dateUtc="2021-04-21T13:36:00Z"/>
  <w16cex:commentExtensible w16cex:durableId="242A9444" w16cex:dateUtc="2021-04-21T11:08:00Z"/>
  <w16cex:commentExtensible w16cex:durableId="242A9889" w16cex:dateUtc="2021-04-21T11:26:00Z"/>
  <w16cex:commentExtensible w16cex:durableId="242A998C" w16cex:dateUtc="2021-04-21T11:31:00Z"/>
  <w16cex:commentExtensible w16cex:durableId="242A99B7" w16cex:dateUtc="2021-04-21T11:31:00Z"/>
  <w16cex:commentExtensible w16cex:durableId="244F88DF" w16cex:dateUtc="2021-05-19T11:53:00Z"/>
  <w16cex:commentExtensible w16cex:durableId="242A9A3A" w16cex:dateUtc="2021-04-21T11:34:00Z"/>
  <w16cex:commentExtensible w16cex:durableId="244F8934" w16cex:dateUtc="2021-05-19T11:55:00Z"/>
  <w16cex:commentExtensible w16cex:durableId="242A9A44" w16cex:dateUtc="2021-04-21T11:34:00Z"/>
  <w16cex:commentExtensible w16cex:durableId="244F8939" w16cex:dateUtc="2021-05-19T11:55:00Z"/>
  <w16cex:commentExtensible w16cex:durableId="242A9A50" w16cex:dateUtc="2021-04-21T11:34:00Z"/>
  <w16cex:commentExtensible w16cex:durableId="244F893C" w16cex:dateUtc="2021-05-19T11:55:00Z"/>
  <w16cex:commentExtensible w16cex:durableId="242A9AB9" w16cex:dateUtc="2021-04-21T11:36:00Z"/>
  <w16cex:commentExtensible w16cex:durableId="244F894B" w16cex:dateUtc="2021-05-19T11:55:00Z"/>
  <w16cex:commentExtensible w16cex:durableId="244F89D9" w16cex:dateUtc="2021-05-19T11:58:00Z"/>
  <w16cex:commentExtensible w16cex:durableId="2429C634" w16cex:dateUtc="2021-04-20T09:29:00Z"/>
  <w16cex:commentExtensible w16cex:durableId="2429C6C5" w16cex:dateUtc="2021-04-20T09:31:00Z"/>
  <w16cex:commentExtensible w16cex:durableId="242A9BFC" w16cex:dateUtc="2021-04-21T11:41:00Z"/>
  <w16cex:commentExtensible w16cex:durableId="2429C92F" w16cex:dateUtc="2021-04-20T09:42:00Z"/>
  <w16cex:commentExtensible w16cex:durableId="2429C939" w16cex:dateUtc="2021-04-20T09:42:00Z"/>
  <w16cex:commentExtensible w16cex:durableId="2429CB79" w16cex:dateUtc="2021-04-20T09:51:00Z"/>
  <w16cex:commentExtensible w16cex:durableId="2429CDC5" w16cex:dateUtc="2021-04-20T10:01:00Z"/>
  <w16cex:commentExtensible w16cex:durableId="242A9E27" w16cex:dateUtc="2021-04-21T11:50:00Z"/>
  <w16cex:commentExtensible w16cex:durableId="242AB8DC" w16cex:dateUtc="2021-04-21T13:44:00Z"/>
  <w16cex:commentExtensible w16cex:durableId="242AB916" w16cex:dateUtc="2021-04-21T13:45:00Z"/>
  <w16cex:commentExtensible w16cex:durableId="242A9E60" w16cex:dateUtc="2021-04-21T11:51:00Z"/>
  <w16cex:commentExtensible w16cex:durableId="2429CE5C" w16cex:dateUtc="2021-04-20T10:04:00Z"/>
  <w16cex:commentExtensible w16cex:durableId="242AAEE9" w16cex:dateUtc="2021-04-21T13:02:00Z"/>
  <w16cex:commentExtensible w16cex:durableId="242AB0D4" w16cex:dateUtc="2021-04-21T13:10:00Z"/>
  <w16cex:commentExtensible w16cex:durableId="242AB0DB" w16cex:dateUtc="2021-04-21T13:10:00Z"/>
  <w16cex:commentExtensible w16cex:durableId="242AAFA0" w16cex:dateUtc="2021-04-21T13:05:00Z"/>
  <w16cex:commentExtensible w16cex:durableId="242AAFAE" w16cex:dateUtc="2021-04-21T13:05:00Z"/>
  <w16cex:commentExtensible w16cex:durableId="242AAFCD" w16cex:dateUtc="2021-04-21T13:06:00Z"/>
  <w16cex:commentExtensible w16cex:durableId="242AB0F1" w16cex:dateUtc="2021-04-21T13:10:00Z"/>
  <w16cex:commentExtensible w16cex:durableId="242AB122" w16cex:dateUtc="2021-04-21T13:11:00Z"/>
  <w16cex:commentExtensible w16cex:durableId="242AB128" w16cex:dateUtc="2021-04-21T13:11:00Z"/>
  <w16cex:commentExtensible w16cex:durableId="242AB191" w16cex:dateUtc="2021-04-21T13:13:00Z"/>
  <w16cex:commentExtensible w16cex:durableId="242AB1C7" w16cex:dateUtc="2021-04-21T13:14:00Z"/>
  <w16cex:commentExtensible w16cex:durableId="242AB15F" w16cex:dateUtc="2021-04-21T13: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35BDFB" w16cid:durableId="242AB298"/>
  <w16cid:commentId w16cid:paraId="4B587C36" w16cid:durableId="244D0462"/>
  <w16cid:commentId w16cid:paraId="3B450EC2" w16cid:durableId="2429D03A"/>
  <w16cid:commentId w16cid:paraId="5F752BA3" w16cid:durableId="242A6BF0"/>
  <w16cid:commentId w16cid:paraId="324A7F71" w16cid:durableId="242A6CA9"/>
  <w16cid:commentId w16cid:paraId="2E67DF5F" w16cid:durableId="242A6D9C"/>
  <w16cid:commentId w16cid:paraId="3A43ABE8" w16cid:durableId="242A6DDF"/>
  <w16cid:commentId w16cid:paraId="30A018F2" w16cid:durableId="244D0463"/>
  <w16cid:commentId w16cid:paraId="77586279" w16cid:durableId="24290AA5"/>
  <w16cid:commentId w16cid:paraId="1EE6E2F0" w16cid:durableId="242AB315"/>
  <w16cid:commentId w16cid:paraId="3491B566" w16cid:durableId="24291002"/>
  <w16cid:commentId w16cid:paraId="78E21683" w16cid:durableId="242AB25E"/>
  <w16cid:commentId w16cid:paraId="0AFDAD8E" w16cid:durableId="2429B421"/>
  <w16cid:commentId w16cid:paraId="71A5056D" w16cid:durableId="244D0777"/>
  <w16cid:commentId w16cid:paraId="29FE7ACF" w16cid:durableId="2429B42F"/>
  <w16cid:commentId w16cid:paraId="276A5D72" w16cid:durableId="2429B3ED"/>
  <w16cid:commentId w16cid:paraId="0E89766A" w16cid:durableId="2429B459"/>
  <w16cid:commentId w16cid:paraId="76B8554C" w16cid:durableId="2429B46C"/>
  <w16cid:commentId w16cid:paraId="40980FA7" w16cid:durableId="2429B4F6"/>
  <w16cid:commentId w16cid:paraId="79D73BAC" w16cid:durableId="2429B501"/>
  <w16cid:commentId w16cid:paraId="1873BDAB" w16cid:durableId="242A70BB"/>
  <w16cid:commentId w16cid:paraId="68796AF5" w16cid:durableId="242A7133"/>
  <w16cid:commentId w16cid:paraId="480B3821" w16cid:durableId="242AB38B"/>
  <w16cid:commentId w16cid:paraId="62471099" w16cid:durableId="242A72A8"/>
  <w16cid:commentId w16cid:paraId="431E45DC" w16cid:durableId="242A7303"/>
  <w16cid:commentId w16cid:paraId="2F0263FD" w16cid:durableId="2429B5FA"/>
  <w16cid:commentId w16cid:paraId="15DF76DE" w16cid:durableId="2429B73A"/>
  <w16cid:commentId w16cid:paraId="3254B050" w16cid:durableId="242A80B4"/>
  <w16cid:commentId w16cid:paraId="6371C0CE" w16cid:durableId="242A816E"/>
  <w16cid:commentId w16cid:paraId="761365A2" w16cid:durableId="242A825D"/>
  <w16cid:commentId w16cid:paraId="18454414" w16cid:durableId="2429B9A6"/>
  <w16cid:commentId w16cid:paraId="69085F6F" w16cid:durableId="244E5936"/>
  <w16cid:commentId w16cid:paraId="7EE3AB38" w16cid:durableId="242AB40C"/>
  <w16cid:commentId w16cid:paraId="4BBE57FA" w16cid:durableId="2429BA6E"/>
  <w16cid:commentId w16cid:paraId="78F67622" w16cid:durableId="2429BABF"/>
  <w16cid:commentId w16cid:paraId="1CC7EF76" w16cid:durableId="2429BAC1"/>
  <w16cid:commentId w16cid:paraId="43A3B5B9" w16cid:durableId="242A82B8"/>
  <w16cid:commentId w16cid:paraId="3B239861" w16cid:durableId="242A8366"/>
  <w16cid:commentId w16cid:paraId="1C12F64E" w16cid:durableId="2429BBEA"/>
  <w16cid:commentId w16cid:paraId="2772BF4B" w16cid:durableId="2429BC3F"/>
  <w16cid:commentId w16cid:paraId="23FA995F" w16cid:durableId="2429BC9A"/>
  <w16cid:commentId w16cid:paraId="568E56E3" w16cid:durableId="242AB4A6"/>
  <w16cid:commentId w16cid:paraId="6CE49CA5" w16cid:durableId="242AB4B0"/>
  <w16cid:commentId w16cid:paraId="2818D276" w16cid:durableId="242A84B8"/>
  <w16cid:commentId w16cid:paraId="1E986BFB" w16cid:durableId="242A8541"/>
  <w16cid:commentId w16cid:paraId="736802C5" w16cid:durableId="242A859C"/>
  <w16cid:commentId w16cid:paraId="4A37089F" w16cid:durableId="2429BDAE"/>
  <w16cid:commentId w16cid:paraId="068FDC53" w16cid:durableId="242A85C0"/>
  <w16cid:commentId w16cid:paraId="39B695CC" w16cid:durableId="242A85F6"/>
  <w16cid:commentId w16cid:paraId="498BE681" w16cid:durableId="242A8609"/>
  <w16cid:commentId w16cid:paraId="2CFB24BC" w16cid:durableId="244E780F"/>
  <w16cid:commentId w16cid:paraId="4979894B" w16cid:durableId="242A862C"/>
  <w16cid:commentId w16cid:paraId="463CB4BA" w16cid:durableId="2429BE1C"/>
  <w16cid:commentId w16cid:paraId="3000644F" w16cid:durableId="244E7A08"/>
  <w16cid:commentId w16cid:paraId="1162F8DA" w16cid:durableId="2429BE4C"/>
  <w16cid:commentId w16cid:paraId="29BC86E6" w16cid:durableId="242A866C"/>
  <w16cid:commentId w16cid:paraId="6C4FA80C" w16cid:durableId="242A8679"/>
  <w16cid:commentId w16cid:paraId="5F2F542A" w16cid:durableId="242AB501"/>
  <w16cid:commentId w16cid:paraId="35BA66B1" w16cid:durableId="242AB545"/>
  <w16cid:commentId w16cid:paraId="3BEC01BD" w16cid:durableId="242A8762"/>
  <w16cid:commentId w16cid:paraId="45A10975" w16cid:durableId="242A87CC"/>
  <w16cid:commentId w16cid:paraId="69BF5396" w16cid:durableId="240AF0EF"/>
  <w16cid:commentId w16cid:paraId="3C943FFF" w16cid:durableId="242A879A"/>
  <w16cid:commentId w16cid:paraId="7E240322" w16cid:durableId="242A881D"/>
  <w16cid:commentId w16cid:paraId="35805C02" w16cid:durableId="244E7C86"/>
  <w16cid:commentId w16cid:paraId="7B616826" w16cid:durableId="242A884C"/>
  <w16cid:commentId w16cid:paraId="3F003D62" w16cid:durableId="2429C015"/>
  <w16cid:commentId w16cid:paraId="48E1BA77" w16cid:durableId="242A88A4"/>
  <w16cid:commentId w16cid:paraId="6721ED80" w16cid:durableId="242A88C1"/>
  <w16cid:commentId w16cid:paraId="38F2923E" w16cid:durableId="242AB5C9"/>
  <w16cid:commentId w16cid:paraId="42B96D47" w16cid:durableId="242AB5E1"/>
  <w16cid:commentId w16cid:paraId="30AE674E" w16cid:durableId="242A8AC3"/>
  <w16cid:commentId w16cid:paraId="5C84B3B3" w16cid:durableId="242A8ACE"/>
  <w16cid:commentId w16cid:paraId="737EE022" w16cid:durableId="2411794F"/>
  <w16cid:commentId w16cid:paraId="44B7AC2C" w16cid:durableId="242A8B73"/>
  <w16cid:commentId w16cid:paraId="69611848" w16cid:durableId="242A8D1C"/>
  <w16cid:commentId w16cid:paraId="1C8AEF4A" w16cid:durableId="242A8D27"/>
  <w16cid:commentId w16cid:paraId="45A8F176" w16cid:durableId="242A8EB2"/>
  <w16cid:commentId w16cid:paraId="7C52B54F" w16cid:durableId="242A8F18"/>
  <w16cid:commentId w16cid:paraId="54BE14A9" w16cid:durableId="242A8F31"/>
  <w16cid:commentId w16cid:paraId="05E2F2E8" w16cid:durableId="242A9093"/>
  <w16cid:commentId w16cid:paraId="79480D0D" w16cid:durableId="242A935A"/>
  <w16cid:commentId w16cid:paraId="02155AFA" w16cid:durableId="242A935F"/>
  <w16cid:commentId w16cid:paraId="23988B56" w16cid:durableId="242A926C"/>
  <w16cid:commentId w16cid:paraId="3DD797AC" w16cid:durableId="242A92D5"/>
  <w16cid:commentId w16cid:paraId="740EE0BD" w16cid:durableId="242AB6EC"/>
  <w16cid:commentId w16cid:paraId="4508547E" w16cid:durableId="242A9444"/>
  <w16cid:commentId w16cid:paraId="41E02ABE" w16cid:durableId="242A9889"/>
  <w16cid:commentId w16cid:paraId="6E60E934" w16cid:durableId="242A998C"/>
  <w16cid:commentId w16cid:paraId="0A7B438C" w16cid:durableId="242A99B7"/>
  <w16cid:commentId w16cid:paraId="40A4587B" w16cid:durableId="244F88DF"/>
  <w16cid:commentId w16cid:paraId="44294A13" w16cid:durableId="242A9A3A"/>
  <w16cid:commentId w16cid:paraId="10B2E092" w16cid:durableId="244F8934"/>
  <w16cid:commentId w16cid:paraId="0E2CA021" w16cid:durableId="242A9A44"/>
  <w16cid:commentId w16cid:paraId="371DAF22" w16cid:durableId="244F8939"/>
  <w16cid:commentId w16cid:paraId="53E0A0CF" w16cid:durableId="242A9A50"/>
  <w16cid:commentId w16cid:paraId="1253D2CA" w16cid:durableId="244F893C"/>
  <w16cid:commentId w16cid:paraId="0449417B" w16cid:durableId="242A9AB9"/>
  <w16cid:commentId w16cid:paraId="51C9A2D1" w16cid:durableId="244F894B"/>
  <w16cid:commentId w16cid:paraId="0A95FEFE" w16cid:durableId="244F89D9"/>
  <w16cid:commentId w16cid:paraId="13A6A53E" w16cid:durableId="2429C634"/>
  <w16cid:commentId w16cid:paraId="6D177164" w16cid:durableId="2429C6C5"/>
  <w16cid:commentId w16cid:paraId="4560BA48" w16cid:durableId="242A9BFC"/>
  <w16cid:commentId w16cid:paraId="7C40D189" w16cid:durableId="2429C92F"/>
  <w16cid:commentId w16cid:paraId="1C883910" w16cid:durableId="2429C939"/>
  <w16cid:commentId w16cid:paraId="1562525E" w16cid:durableId="2429CB79"/>
  <w16cid:commentId w16cid:paraId="187BA630" w16cid:durableId="2429CDC5"/>
  <w16cid:commentId w16cid:paraId="077844D0" w16cid:durableId="242A9E27"/>
  <w16cid:commentId w16cid:paraId="45E79DB5" w16cid:durableId="242AB8DC"/>
  <w16cid:commentId w16cid:paraId="63E1C6D1" w16cid:durableId="242AB916"/>
  <w16cid:commentId w16cid:paraId="0CCD9CE1" w16cid:durableId="242A9E60"/>
  <w16cid:commentId w16cid:paraId="1E71FA6A" w16cid:durableId="2429CE5C"/>
  <w16cid:commentId w16cid:paraId="0E794C31" w16cid:durableId="242AAEE9"/>
  <w16cid:commentId w16cid:paraId="3179A7C4" w16cid:durableId="242AB0D4"/>
  <w16cid:commentId w16cid:paraId="118AF08E" w16cid:durableId="242AB0DB"/>
  <w16cid:commentId w16cid:paraId="13649BAF" w16cid:durableId="242AAFA0"/>
  <w16cid:commentId w16cid:paraId="4E0BDD60" w16cid:durableId="242AAFAE"/>
  <w16cid:commentId w16cid:paraId="6D3D36C0" w16cid:durableId="242AAFCD"/>
  <w16cid:commentId w16cid:paraId="4004CFAC" w16cid:durableId="242AB0F1"/>
  <w16cid:commentId w16cid:paraId="68C79CFB" w16cid:durableId="242AB122"/>
  <w16cid:commentId w16cid:paraId="4609DEA5" w16cid:durableId="242AB128"/>
  <w16cid:commentId w16cid:paraId="7D0644E3" w16cid:durableId="242AB191"/>
  <w16cid:commentId w16cid:paraId="62E9B805" w16cid:durableId="242AB1C7"/>
  <w16cid:commentId w16cid:paraId="1B98918F" w16cid:durableId="242AB1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48AE8" w14:textId="77777777" w:rsidR="003F18A3" w:rsidRDefault="003F18A3" w:rsidP="00DB2DC9">
      <w:pPr>
        <w:spacing w:after="0"/>
      </w:pPr>
      <w:r>
        <w:separator/>
      </w:r>
    </w:p>
  </w:endnote>
  <w:endnote w:type="continuationSeparator" w:id="0">
    <w:p w14:paraId="5504EF60" w14:textId="77777777" w:rsidR="003F18A3" w:rsidRDefault="003F18A3" w:rsidP="00DB2DC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FranklinGothic-Book">
    <w:altName w:val="Cambria"/>
    <w:panose1 w:val="00000000000000000000"/>
    <w:charset w:val="00"/>
    <w:family w:val="roman"/>
    <w:notTrueType/>
    <w:pitch w:val="default"/>
  </w:font>
  <w:font w:name="CourierStd">
    <w:altName w:val="Courier New"/>
    <w:panose1 w:val="00000000000000000000"/>
    <w:charset w:val="00"/>
    <w:family w:val="roman"/>
    <w:notTrueType/>
    <w:pitch w:val="default"/>
  </w:font>
  <w:font w:name="FranklinGothic-BookItalic">
    <w:altName w:val="Cambria"/>
    <w:panose1 w:val="00000000000000000000"/>
    <w:charset w:val="00"/>
    <w:family w:val="roman"/>
    <w:notTrueType/>
    <w:pitch w:val="default"/>
  </w:font>
  <w:font w:name="Wingdings3">
    <w:altName w:val="Cambria"/>
    <w:panose1 w:val="00000000000000000000"/>
    <w:charset w:val="00"/>
    <w:family w:val="roman"/>
    <w:notTrueType/>
    <w:pitch w:val="default"/>
  </w:font>
  <w:font w:name="PalatinoLinotype-Roman">
    <w:altName w:val="Palatino Linotype"/>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FreeMono">
    <w:altName w:val="Cambria"/>
    <w:panose1 w:val="00000000000000000000"/>
    <w:charset w:val="00"/>
    <w:family w:val="roman"/>
    <w:notTrueType/>
    <w:pitch w:val="default"/>
  </w:font>
  <w:font w:name="PalatinoLinotype-Italic">
    <w:altName w:val="Palatino Linotype"/>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5723A0" w14:textId="77777777" w:rsidR="003F18A3" w:rsidRDefault="003F18A3" w:rsidP="00DB2DC9">
      <w:pPr>
        <w:spacing w:after="0"/>
      </w:pPr>
      <w:r>
        <w:separator/>
      </w:r>
    </w:p>
  </w:footnote>
  <w:footnote w:type="continuationSeparator" w:id="0">
    <w:p w14:paraId="742BB724" w14:textId="77777777" w:rsidR="003F18A3" w:rsidRDefault="003F18A3" w:rsidP="00DB2DC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23"/>
    <w:multiLevelType w:val="multilevel"/>
    <w:tmpl w:val="0000002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9AE199C"/>
    <w:multiLevelType w:val="hybridMultilevel"/>
    <w:tmpl w:val="79565482"/>
    <w:lvl w:ilvl="0" w:tplc="4F061D6C">
      <w:start w:val="1"/>
      <w:numFmt w:val="bullet"/>
      <w:pStyle w:val="ListBulleted"/>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C4942CD"/>
    <w:multiLevelType w:val="multilevel"/>
    <w:tmpl w:val="689E07E4"/>
    <w:lvl w:ilvl="0">
      <w:start w:val="1"/>
      <w:numFmt w:val="decimal"/>
      <w:pStyle w:val="NumberedBulletPACKT"/>
      <w:lvlText w:val="%1."/>
      <w:lvlJc w:val="left"/>
      <w:pPr>
        <w:ind w:left="505" w:hanging="363"/>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15:restartNumberingAfterBreak="0">
    <w:nsid w:val="22E26AB9"/>
    <w:multiLevelType w:val="hybridMultilevel"/>
    <w:tmpl w:val="D9AE72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A58292E"/>
    <w:multiLevelType w:val="hybridMultilevel"/>
    <w:tmpl w:val="E44CE5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ACF756C"/>
    <w:multiLevelType w:val="hybridMultilevel"/>
    <w:tmpl w:val="0CE037EC"/>
    <w:lvl w:ilvl="0" w:tplc="08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BB91B92"/>
    <w:multiLevelType w:val="multilevel"/>
    <w:tmpl w:val="0974E6F0"/>
    <w:styleLink w:val="NumberedBullet"/>
    <w:lvl w:ilvl="0">
      <w:start w:val="1"/>
      <w:numFmt w:val="decimal"/>
      <w:lvlText w:val="%1."/>
      <w:lvlJc w:val="left"/>
      <w:pPr>
        <w:ind w:left="647" w:hanging="363"/>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7"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895733C"/>
    <w:multiLevelType w:val="hybridMultilevel"/>
    <w:tmpl w:val="36A816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3">
    <w:abstractNumId w:val="0"/>
  </w:num>
  <w:num w:numId="4">
    <w:abstractNumId w:val="1"/>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num>
  <w:num w:numId="16">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17">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18">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19">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0">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1">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2">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3">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4">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5">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6">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7">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8">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9">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30">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31">
    <w:abstractNumId w:val="4"/>
  </w:num>
  <w:num w:numId="32">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33">
    <w:abstractNumId w:val="5"/>
  </w:num>
  <w:num w:numId="34">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35">
    <w:abstractNumId w:val="8"/>
  </w:num>
  <w:num w:numId="36">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37">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38">
    <w:abstractNumId w:val="3"/>
  </w:num>
  <w:num w:numId="39">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40">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41">
    <w:abstractNumId w:val="2"/>
  </w:num>
  <w:num w:numId="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omas Lee">
    <w15:presenceInfo w15:providerId="AD" w15:userId="S::tfl@psp.co.uk::23b502fb-9fbe-4e0e-93c0-56b8c6160e0c"/>
  </w15:person>
  <w15:person w15:author="Lucy Wan">
    <w15:presenceInfo w15:providerId="AD" w15:userId="S::lucyw@packt.com::db97003a-82a3-4112-ba8a-ea61a7d5a6ce"/>
  </w15:person>
  <w15:person w15:author="Josh">
    <w15:presenceInfo w15:providerId="None" w15:userId="Jos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mirrorMargins/>
  <w:proofState w:spelling="clean" w:grammar="clean"/>
  <w:trackRevision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YxNbCwMDAwszQ2MTdT0lEKTi0uzszPAykwMqwFACrCuRctAAAA"/>
  </w:docVars>
  <w:rsids>
    <w:rsidRoot w:val="009D0F10"/>
    <w:rsid w:val="00000AF1"/>
    <w:rsid w:val="0000165C"/>
    <w:rsid w:val="00003F58"/>
    <w:rsid w:val="000052F6"/>
    <w:rsid w:val="000076B6"/>
    <w:rsid w:val="00010BDA"/>
    <w:rsid w:val="00011088"/>
    <w:rsid w:val="000239C8"/>
    <w:rsid w:val="00032E64"/>
    <w:rsid w:val="000333E1"/>
    <w:rsid w:val="00034387"/>
    <w:rsid w:val="00034BA6"/>
    <w:rsid w:val="00035B50"/>
    <w:rsid w:val="0004318A"/>
    <w:rsid w:val="00047CA9"/>
    <w:rsid w:val="000502CB"/>
    <w:rsid w:val="000510D4"/>
    <w:rsid w:val="00052D72"/>
    <w:rsid w:val="0005479A"/>
    <w:rsid w:val="00054CFF"/>
    <w:rsid w:val="000620D7"/>
    <w:rsid w:val="000658AF"/>
    <w:rsid w:val="00066A8A"/>
    <w:rsid w:val="00070875"/>
    <w:rsid w:val="00073F55"/>
    <w:rsid w:val="0007523F"/>
    <w:rsid w:val="00076D04"/>
    <w:rsid w:val="00080A75"/>
    <w:rsid w:val="00081404"/>
    <w:rsid w:val="00083BFE"/>
    <w:rsid w:val="00087EFA"/>
    <w:rsid w:val="00091C53"/>
    <w:rsid w:val="000960EA"/>
    <w:rsid w:val="0009626B"/>
    <w:rsid w:val="000A27ED"/>
    <w:rsid w:val="000A3032"/>
    <w:rsid w:val="000A710B"/>
    <w:rsid w:val="000B0B0F"/>
    <w:rsid w:val="000B2E06"/>
    <w:rsid w:val="000B6C24"/>
    <w:rsid w:val="000B6FA1"/>
    <w:rsid w:val="000C0630"/>
    <w:rsid w:val="000C0E98"/>
    <w:rsid w:val="000C2566"/>
    <w:rsid w:val="000C7A25"/>
    <w:rsid w:val="000D15FF"/>
    <w:rsid w:val="000D669F"/>
    <w:rsid w:val="000E0EC2"/>
    <w:rsid w:val="000E1B15"/>
    <w:rsid w:val="000E4A83"/>
    <w:rsid w:val="000E6FF1"/>
    <w:rsid w:val="000F04E1"/>
    <w:rsid w:val="000F104F"/>
    <w:rsid w:val="000F11E9"/>
    <w:rsid w:val="000F1BE5"/>
    <w:rsid w:val="000F4233"/>
    <w:rsid w:val="000F7917"/>
    <w:rsid w:val="00106996"/>
    <w:rsid w:val="00107E9A"/>
    <w:rsid w:val="001107DD"/>
    <w:rsid w:val="00111A20"/>
    <w:rsid w:val="00113B76"/>
    <w:rsid w:val="00114A8B"/>
    <w:rsid w:val="001165D3"/>
    <w:rsid w:val="00124D6B"/>
    <w:rsid w:val="00132DF2"/>
    <w:rsid w:val="00137088"/>
    <w:rsid w:val="001374A8"/>
    <w:rsid w:val="00142074"/>
    <w:rsid w:val="00142F36"/>
    <w:rsid w:val="001465E7"/>
    <w:rsid w:val="001474EE"/>
    <w:rsid w:val="001526F2"/>
    <w:rsid w:val="00152BA2"/>
    <w:rsid w:val="0015464B"/>
    <w:rsid w:val="00163900"/>
    <w:rsid w:val="00165781"/>
    <w:rsid w:val="00165AA2"/>
    <w:rsid w:val="00167446"/>
    <w:rsid w:val="001737B4"/>
    <w:rsid w:val="00174ED3"/>
    <w:rsid w:val="00182A9E"/>
    <w:rsid w:val="001841B8"/>
    <w:rsid w:val="001878C9"/>
    <w:rsid w:val="001933C3"/>
    <w:rsid w:val="00194881"/>
    <w:rsid w:val="00194B07"/>
    <w:rsid w:val="00196DA6"/>
    <w:rsid w:val="001A1A7A"/>
    <w:rsid w:val="001A2302"/>
    <w:rsid w:val="001A3B07"/>
    <w:rsid w:val="001A5C3A"/>
    <w:rsid w:val="001A70DD"/>
    <w:rsid w:val="001A76D6"/>
    <w:rsid w:val="001A7AB0"/>
    <w:rsid w:val="001B08E0"/>
    <w:rsid w:val="001B159F"/>
    <w:rsid w:val="001C0899"/>
    <w:rsid w:val="001C3B8E"/>
    <w:rsid w:val="001D018C"/>
    <w:rsid w:val="001D06E8"/>
    <w:rsid w:val="001D37C0"/>
    <w:rsid w:val="001D47EC"/>
    <w:rsid w:val="001D670F"/>
    <w:rsid w:val="001E380B"/>
    <w:rsid w:val="001E4509"/>
    <w:rsid w:val="001E451B"/>
    <w:rsid w:val="001E4668"/>
    <w:rsid w:val="001F21DA"/>
    <w:rsid w:val="001F4139"/>
    <w:rsid w:val="001F4267"/>
    <w:rsid w:val="001F6D7B"/>
    <w:rsid w:val="00200DF5"/>
    <w:rsid w:val="00203689"/>
    <w:rsid w:val="00204611"/>
    <w:rsid w:val="00205AD0"/>
    <w:rsid w:val="002076A8"/>
    <w:rsid w:val="002101BD"/>
    <w:rsid w:val="00211642"/>
    <w:rsid w:val="00212732"/>
    <w:rsid w:val="00214C5A"/>
    <w:rsid w:val="00214D67"/>
    <w:rsid w:val="00217379"/>
    <w:rsid w:val="00217CA3"/>
    <w:rsid w:val="00223080"/>
    <w:rsid w:val="00224A7B"/>
    <w:rsid w:val="00231F3C"/>
    <w:rsid w:val="00233561"/>
    <w:rsid w:val="002346BE"/>
    <w:rsid w:val="00237512"/>
    <w:rsid w:val="002432CE"/>
    <w:rsid w:val="00243CA7"/>
    <w:rsid w:val="00253756"/>
    <w:rsid w:val="00253E16"/>
    <w:rsid w:val="002545E2"/>
    <w:rsid w:val="00256308"/>
    <w:rsid w:val="00262C9A"/>
    <w:rsid w:val="00264641"/>
    <w:rsid w:val="00264BC2"/>
    <w:rsid w:val="00265CC2"/>
    <w:rsid w:val="00267621"/>
    <w:rsid w:val="00267AAA"/>
    <w:rsid w:val="00270590"/>
    <w:rsid w:val="00272D3F"/>
    <w:rsid w:val="00273B0E"/>
    <w:rsid w:val="00274BD1"/>
    <w:rsid w:val="00275E3F"/>
    <w:rsid w:val="00277147"/>
    <w:rsid w:val="002771F7"/>
    <w:rsid w:val="00277350"/>
    <w:rsid w:val="00282FD7"/>
    <w:rsid w:val="00286306"/>
    <w:rsid w:val="00286ABF"/>
    <w:rsid w:val="002871D3"/>
    <w:rsid w:val="00294747"/>
    <w:rsid w:val="00295DB4"/>
    <w:rsid w:val="00296281"/>
    <w:rsid w:val="002A2448"/>
    <w:rsid w:val="002A28B8"/>
    <w:rsid w:val="002A3A24"/>
    <w:rsid w:val="002A6948"/>
    <w:rsid w:val="002A7662"/>
    <w:rsid w:val="002B0451"/>
    <w:rsid w:val="002B0C03"/>
    <w:rsid w:val="002B1A76"/>
    <w:rsid w:val="002B26E1"/>
    <w:rsid w:val="002B29D2"/>
    <w:rsid w:val="002B6759"/>
    <w:rsid w:val="002C7749"/>
    <w:rsid w:val="002D18CF"/>
    <w:rsid w:val="002D282C"/>
    <w:rsid w:val="002D54C9"/>
    <w:rsid w:val="002D65B3"/>
    <w:rsid w:val="002D754E"/>
    <w:rsid w:val="002D7D95"/>
    <w:rsid w:val="002E1A98"/>
    <w:rsid w:val="002E3EEC"/>
    <w:rsid w:val="002E55C0"/>
    <w:rsid w:val="002E6FC7"/>
    <w:rsid w:val="002F6DE0"/>
    <w:rsid w:val="00302A1F"/>
    <w:rsid w:val="00303CB2"/>
    <w:rsid w:val="00303EBA"/>
    <w:rsid w:val="0031095C"/>
    <w:rsid w:val="00314693"/>
    <w:rsid w:val="00314912"/>
    <w:rsid w:val="00315991"/>
    <w:rsid w:val="003174C1"/>
    <w:rsid w:val="00322B25"/>
    <w:rsid w:val="00323546"/>
    <w:rsid w:val="00326564"/>
    <w:rsid w:val="00326CBB"/>
    <w:rsid w:val="00332C98"/>
    <w:rsid w:val="00336DB8"/>
    <w:rsid w:val="003426C0"/>
    <w:rsid w:val="00342EA1"/>
    <w:rsid w:val="00343803"/>
    <w:rsid w:val="003444F3"/>
    <w:rsid w:val="0034545F"/>
    <w:rsid w:val="00352CF2"/>
    <w:rsid w:val="0035484E"/>
    <w:rsid w:val="003644D3"/>
    <w:rsid w:val="00365B21"/>
    <w:rsid w:val="003709A0"/>
    <w:rsid w:val="00372F56"/>
    <w:rsid w:val="003730C1"/>
    <w:rsid w:val="00373C17"/>
    <w:rsid w:val="0037464D"/>
    <w:rsid w:val="00382BFD"/>
    <w:rsid w:val="00384370"/>
    <w:rsid w:val="00387591"/>
    <w:rsid w:val="003931B2"/>
    <w:rsid w:val="003958EB"/>
    <w:rsid w:val="003A66F0"/>
    <w:rsid w:val="003B2FFB"/>
    <w:rsid w:val="003B5985"/>
    <w:rsid w:val="003C0D29"/>
    <w:rsid w:val="003C217B"/>
    <w:rsid w:val="003C514B"/>
    <w:rsid w:val="003C76D0"/>
    <w:rsid w:val="003D56BE"/>
    <w:rsid w:val="003D6525"/>
    <w:rsid w:val="003D65AE"/>
    <w:rsid w:val="003E07A6"/>
    <w:rsid w:val="003E07EB"/>
    <w:rsid w:val="003E1209"/>
    <w:rsid w:val="003E4E45"/>
    <w:rsid w:val="003E55F3"/>
    <w:rsid w:val="003E7C6D"/>
    <w:rsid w:val="003F186D"/>
    <w:rsid w:val="003F18A3"/>
    <w:rsid w:val="003F2F41"/>
    <w:rsid w:val="003F5014"/>
    <w:rsid w:val="003F607E"/>
    <w:rsid w:val="003F68FE"/>
    <w:rsid w:val="00400740"/>
    <w:rsid w:val="004008BB"/>
    <w:rsid w:val="004047E3"/>
    <w:rsid w:val="00405500"/>
    <w:rsid w:val="00412D57"/>
    <w:rsid w:val="00415B36"/>
    <w:rsid w:val="0041692A"/>
    <w:rsid w:val="00416940"/>
    <w:rsid w:val="004209F4"/>
    <w:rsid w:val="00421A8C"/>
    <w:rsid w:val="00423807"/>
    <w:rsid w:val="00424C12"/>
    <w:rsid w:val="00425623"/>
    <w:rsid w:val="00431303"/>
    <w:rsid w:val="00431873"/>
    <w:rsid w:val="004327B7"/>
    <w:rsid w:val="004332CA"/>
    <w:rsid w:val="004332F1"/>
    <w:rsid w:val="00434CD1"/>
    <w:rsid w:val="00445C5B"/>
    <w:rsid w:val="00451949"/>
    <w:rsid w:val="00452E38"/>
    <w:rsid w:val="0045340A"/>
    <w:rsid w:val="004536C2"/>
    <w:rsid w:val="00453EAA"/>
    <w:rsid w:val="00454A93"/>
    <w:rsid w:val="00454F33"/>
    <w:rsid w:val="004557E1"/>
    <w:rsid w:val="00456F02"/>
    <w:rsid w:val="004579BA"/>
    <w:rsid w:val="0046674D"/>
    <w:rsid w:val="00484ABE"/>
    <w:rsid w:val="0049044F"/>
    <w:rsid w:val="004912A6"/>
    <w:rsid w:val="0049326C"/>
    <w:rsid w:val="0049574D"/>
    <w:rsid w:val="00496978"/>
    <w:rsid w:val="00497F8D"/>
    <w:rsid w:val="004A06E6"/>
    <w:rsid w:val="004A09A9"/>
    <w:rsid w:val="004A1119"/>
    <w:rsid w:val="004A67B7"/>
    <w:rsid w:val="004B1A3E"/>
    <w:rsid w:val="004B20A3"/>
    <w:rsid w:val="004B229E"/>
    <w:rsid w:val="004B5F74"/>
    <w:rsid w:val="004B632C"/>
    <w:rsid w:val="004C0614"/>
    <w:rsid w:val="004C07C9"/>
    <w:rsid w:val="004C0854"/>
    <w:rsid w:val="004C0B5E"/>
    <w:rsid w:val="004C2A84"/>
    <w:rsid w:val="004C42D0"/>
    <w:rsid w:val="004C4A33"/>
    <w:rsid w:val="004D3E58"/>
    <w:rsid w:val="004D579A"/>
    <w:rsid w:val="004D6912"/>
    <w:rsid w:val="004D7BE5"/>
    <w:rsid w:val="004E050F"/>
    <w:rsid w:val="004E2153"/>
    <w:rsid w:val="004F07B7"/>
    <w:rsid w:val="004F30BE"/>
    <w:rsid w:val="004F444F"/>
    <w:rsid w:val="004F72A1"/>
    <w:rsid w:val="005023C4"/>
    <w:rsid w:val="00502530"/>
    <w:rsid w:val="00502C9B"/>
    <w:rsid w:val="00504710"/>
    <w:rsid w:val="0051075C"/>
    <w:rsid w:val="00515BB6"/>
    <w:rsid w:val="00520162"/>
    <w:rsid w:val="0052016E"/>
    <w:rsid w:val="00520FFF"/>
    <w:rsid w:val="00522DFB"/>
    <w:rsid w:val="00527229"/>
    <w:rsid w:val="00527474"/>
    <w:rsid w:val="0053073E"/>
    <w:rsid w:val="0053210E"/>
    <w:rsid w:val="005335AB"/>
    <w:rsid w:val="00535909"/>
    <w:rsid w:val="005365B1"/>
    <w:rsid w:val="00540755"/>
    <w:rsid w:val="00540FE0"/>
    <w:rsid w:val="00541E50"/>
    <w:rsid w:val="00545DAC"/>
    <w:rsid w:val="00545F9C"/>
    <w:rsid w:val="00550798"/>
    <w:rsid w:val="005565C1"/>
    <w:rsid w:val="00561DE8"/>
    <w:rsid w:val="005727B7"/>
    <w:rsid w:val="0057637A"/>
    <w:rsid w:val="00576B9F"/>
    <w:rsid w:val="005770BB"/>
    <w:rsid w:val="00582EAB"/>
    <w:rsid w:val="00582EC2"/>
    <w:rsid w:val="005848DC"/>
    <w:rsid w:val="0058690D"/>
    <w:rsid w:val="00586E1E"/>
    <w:rsid w:val="005871F0"/>
    <w:rsid w:val="00592104"/>
    <w:rsid w:val="005932EB"/>
    <w:rsid w:val="005946A9"/>
    <w:rsid w:val="0059498A"/>
    <w:rsid w:val="005A0394"/>
    <w:rsid w:val="005A0FB9"/>
    <w:rsid w:val="005A217D"/>
    <w:rsid w:val="005A2496"/>
    <w:rsid w:val="005A3354"/>
    <w:rsid w:val="005A58C8"/>
    <w:rsid w:val="005A5F06"/>
    <w:rsid w:val="005A716F"/>
    <w:rsid w:val="005B4663"/>
    <w:rsid w:val="005B5D48"/>
    <w:rsid w:val="005B668B"/>
    <w:rsid w:val="005B6A93"/>
    <w:rsid w:val="005B7418"/>
    <w:rsid w:val="005B7962"/>
    <w:rsid w:val="005C0E91"/>
    <w:rsid w:val="005C122E"/>
    <w:rsid w:val="005C1E94"/>
    <w:rsid w:val="005C1F52"/>
    <w:rsid w:val="005C2678"/>
    <w:rsid w:val="005C6DF3"/>
    <w:rsid w:val="005D114D"/>
    <w:rsid w:val="005D12DF"/>
    <w:rsid w:val="005D316A"/>
    <w:rsid w:val="005D3C47"/>
    <w:rsid w:val="005D5C90"/>
    <w:rsid w:val="005D6863"/>
    <w:rsid w:val="005D6C5F"/>
    <w:rsid w:val="005D7DFF"/>
    <w:rsid w:val="005E2D53"/>
    <w:rsid w:val="005E7620"/>
    <w:rsid w:val="005F08F1"/>
    <w:rsid w:val="005F1099"/>
    <w:rsid w:val="005F194F"/>
    <w:rsid w:val="005F7599"/>
    <w:rsid w:val="006020BA"/>
    <w:rsid w:val="006023EA"/>
    <w:rsid w:val="00605344"/>
    <w:rsid w:val="00607362"/>
    <w:rsid w:val="006103C3"/>
    <w:rsid w:val="006126E4"/>
    <w:rsid w:val="00612E08"/>
    <w:rsid w:val="00612FC2"/>
    <w:rsid w:val="00612FED"/>
    <w:rsid w:val="006145A3"/>
    <w:rsid w:val="006168B4"/>
    <w:rsid w:val="00617104"/>
    <w:rsid w:val="006214F3"/>
    <w:rsid w:val="00624709"/>
    <w:rsid w:val="0062761D"/>
    <w:rsid w:val="006325D3"/>
    <w:rsid w:val="00632982"/>
    <w:rsid w:val="0063580A"/>
    <w:rsid w:val="00637A50"/>
    <w:rsid w:val="00641B08"/>
    <w:rsid w:val="00642E15"/>
    <w:rsid w:val="00643158"/>
    <w:rsid w:val="0064521C"/>
    <w:rsid w:val="00657924"/>
    <w:rsid w:val="00665E84"/>
    <w:rsid w:val="00666FE5"/>
    <w:rsid w:val="00667003"/>
    <w:rsid w:val="00670C9D"/>
    <w:rsid w:val="00672E50"/>
    <w:rsid w:val="00674114"/>
    <w:rsid w:val="00675C5A"/>
    <w:rsid w:val="00682D1A"/>
    <w:rsid w:val="006836AA"/>
    <w:rsid w:val="00684549"/>
    <w:rsid w:val="00684E4B"/>
    <w:rsid w:val="006A10EB"/>
    <w:rsid w:val="006A2B22"/>
    <w:rsid w:val="006C3BCF"/>
    <w:rsid w:val="006C5131"/>
    <w:rsid w:val="006C658B"/>
    <w:rsid w:val="006D0D62"/>
    <w:rsid w:val="006D2A90"/>
    <w:rsid w:val="006D2AF7"/>
    <w:rsid w:val="006D34BB"/>
    <w:rsid w:val="006D6008"/>
    <w:rsid w:val="006E1EEE"/>
    <w:rsid w:val="006E267D"/>
    <w:rsid w:val="006E27B5"/>
    <w:rsid w:val="006E6DE8"/>
    <w:rsid w:val="006F21EF"/>
    <w:rsid w:val="00701F92"/>
    <w:rsid w:val="007026D8"/>
    <w:rsid w:val="00704619"/>
    <w:rsid w:val="0071750C"/>
    <w:rsid w:val="0072194A"/>
    <w:rsid w:val="007224ED"/>
    <w:rsid w:val="00723BE1"/>
    <w:rsid w:val="007278A0"/>
    <w:rsid w:val="0073018C"/>
    <w:rsid w:val="00731164"/>
    <w:rsid w:val="0073119C"/>
    <w:rsid w:val="00732F7B"/>
    <w:rsid w:val="00733D5D"/>
    <w:rsid w:val="00736E75"/>
    <w:rsid w:val="00737B95"/>
    <w:rsid w:val="00737FAB"/>
    <w:rsid w:val="00741CC2"/>
    <w:rsid w:val="0074207E"/>
    <w:rsid w:val="007436AD"/>
    <w:rsid w:val="00743848"/>
    <w:rsid w:val="00745293"/>
    <w:rsid w:val="007457B7"/>
    <w:rsid w:val="007536FF"/>
    <w:rsid w:val="00753922"/>
    <w:rsid w:val="00754F2E"/>
    <w:rsid w:val="007558F3"/>
    <w:rsid w:val="007563E1"/>
    <w:rsid w:val="00760795"/>
    <w:rsid w:val="007628BA"/>
    <w:rsid w:val="00763BD2"/>
    <w:rsid w:val="00764324"/>
    <w:rsid w:val="007647B5"/>
    <w:rsid w:val="0077245B"/>
    <w:rsid w:val="0077398D"/>
    <w:rsid w:val="00773A90"/>
    <w:rsid w:val="0077510A"/>
    <w:rsid w:val="00776C2F"/>
    <w:rsid w:val="00784F5C"/>
    <w:rsid w:val="00785093"/>
    <w:rsid w:val="0079043F"/>
    <w:rsid w:val="007918BD"/>
    <w:rsid w:val="00791FD8"/>
    <w:rsid w:val="00792BAD"/>
    <w:rsid w:val="00792D29"/>
    <w:rsid w:val="0079371A"/>
    <w:rsid w:val="007943B2"/>
    <w:rsid w:val="00795F89"/>
    <w:rsid w:val="00797CAC"/>
    <w:rsid w:val="007A0C82"/>
    <w:rsid w:val="007A6BF7"/>
    <w:rsid w:val="007B0AA8"/>
    <w:rsid w:val="007B231D"/>
    <w:rsid w:val="007B35BE"/>
    <w:rsid w:val="007B7CFB"/>
    <w:rsid w:val="007C0752"/>
    <w:rsid w:val="007C2DCC"/>
    <w:rsid w:val="007C695F"/>
    <w:rsid w:val="007D38FF"/>
    <w:rsid w:val="007D7026"/>
    <w:rsid w:val="007E39AA"/>
    <w:rsid w:val="007E3FB3"/>
    <w:rsid w:val="007E5CB1"/>
    <w:rsid w:val="007F01C4"/>
    <w:rsid w:val="007F2AA6"/>
    <w:rsid w:val="007F2DF4"/>
    <w:rsid w:val="007F3B46"/>
    <w:rsid w:val="007F525F"/>
    <w:rsid w:val="00800ED0"/>
    <w:rsid w:val="00804AAD"/>
    <w:rsid w:val="008056A4"/>
    <w:rsid w:val="00806361"/>
    <w:rsid w:val="008072A7"/>
    <w:rsid w:val="0080731C"/>
    <w:rsid w:val="00811A1A"/>
    <w:rsid w:val="00814FC1"/>
    <w:rsid w:val="00816C16"/>
    <w:rsid w:val="0081702F"/>
    <w:rsid w:val="00817E58"/>
    <w:rsid w:val="00820C8F"/>
    <w:rsid w:val="008225D7"/>
    <w:rsid w:val="00822804"/>
    <w:rsid w:val="00822E7E"/>
    <w:rsid w:val="008230F8"/>
    <w:rsid w:val="00823A37"/>
    <w:rsid w:val="00827FC2"/>
    <w:rsid w:val="00832FEC"/>
    <w:rsid w:val="00833D0E"/>
    <w:rsid w:val="008369E1"/>
    <w:rsid w:val="00837743"/>
    <w:rsid w:val="008411C4"/>
    <w:rsid w:val="008413E0"/>
    <w:rsid w:val="00841EE3"/>
    <w:rsid w:val="00842298"/>
    <w:rsid w:val="0084764D"/>
    <w:rsid w:val="008609E8"/>
    <w:rsid w:val="00863CF7"/>
    <w:rsid w:val="00867D28"/>
    <w:rsid w:val="00870584"/>
    <w:rsid w:val="008727E0"/>
    <w:rsid w:val="0088198F"/>
    <w:rsid w:val="00883CDA"/>
    <w:rsid w:val="008847C3"/>
    <w:rsid w:val="00884911"/>
    <w:rsid w:val="0088666A"/>
    <w:rsid w:val="008875C4"/>
    <w:rsid w:val="00887655"/>
    <w:rsid w:val="00890B9A"/>
    <w:rsid w:val="00890F1C"/>
    <w:rsid w:val="00892EAA"/>
    <w:rsid w:val="00895573"/>
    <w:rsid w:val="00896112"/>
    <w:rsid w:val="00896A4D"/>
    <w:rsid w:val="00896C3A"/>
    <w:rsid w:val="00897FC0"/>
    <w:rsid w:val="008A2328"/>
    <w:rsid w:val="008A2B55"/>
    <w:rsid w:val="008A2F65"/>
    <w:rsid w:val="008A35ED"/>
    <w:rsid w:val="008B0E21"/>
    <w:rsid w:val="008B115E"/>
    <w:rsid w:val="008B136D"/>
    <w:rsid w:val="008B239E"/>
    <w:rsid w:val="008B2C00"/>
    <w:rsid w:val="008B4565"/>
    <w:rsid w:val="008B4F9B"/>
    <w:rsid w:val="008B6EC2"/>
    <w:rsid w:val="008C5E02"/>
    <w:rsid w:val="008C63D9"/>
    <w:rsid w:val="008D032D"/>
    <w:rsid w:val="008D1FE9"/>
    <w:rsid w:val="008D3D81"/>
    <w:rsid w:val="008D407B"/>
    <w:rsid w:val="008D4E4A"/>
    <w:rsid w:val="008D59C9"/>
    <w:rsid w:val="008D7F80"/>
    <w:rsid w:val="008E1AE0"/>
    <w:rsid w:val="008E500B"/>
    <w:rsid w:val="008E5144"/>
    <w:rsid w:val="008E5320"/>
    <w:rsid w:val="008E53E5"/>
    <w:rsid w:val="008E634D"/>
    <w:rsid w:val="008E6477"/>
    <w:rsid w:val="008F0A00"/>
    <w:rsid w:val="008F2D59"/>
    <w:rsid w:val="008F63CC"/>
    <w:rsid w:val="00902B84"/>
    <w:rsid w:val="009068CC"/>
    <w:rsid w:val="00911811"/>
    <w:rsid w:val="00911CCD"/>
    <w:rsid w:val="00912F83"/>
    <w:rsid w:val="00916C41"/>
    <w:rsid w:val="00916E34"/>
    <w:rsid w:val="009172D2"/>
    <w:rsid w:val="009235DE"/>
    <w:rsid w:val="00924C92"/>
    <w:rsid w:val="00926597"/>
    <w:rsid w:val="009265E3"/>
    <w:rsid w:val="00930B6B"/>
    <w:rsid w:val="00931BC2"/>
    <w:rsid w:val="00936582"/>
    <w:rsid w:val="00945AE4"/>
    <w:rsid w:val="00945EF8"/>
    <w:rsid w:val="009462C1"/>
    <w:rsid w:val="009463C6"/>
    <w:rsid w:val="00952699"/>
    <w:rsid w:val="00956574"/>
    <w:rsid w:val="00964CE2"/>
    <w:rsid w:val="00965737"/>
    <w:rsid w:val="00966B28"/>
    <w:rsid w:val="00977A69"/>
    <w:rsid w:val="00977EAC"/>
    <w:rsid w:val="00980C50"/>
    <w:rsid w:val="00981564"/>
    <w:rsid w:val="00982197"/>
    <w:rsid w:val="00994F35"/>
    <w:rsid w:val="00996C69"/>
    <w:rsid w:val="00997313"/>
    <w:rsid w:val="009A4919"/>
    <w:rsid w:val="009A5581"/>
    <w:rsid w:val="009A6A5F"/>
    <w:rsid w:val="009B13D5"/>
    <w:rsid w:val="009B2D3A"/>
    <w:rsid w:val="009B567B"/>
    <w:rsid w:val="009C7465"/>
    <w:rsid w:val="009D0F10"/>
    <w:rsid w:val="009D1E85"/>
    <w:rsid w:val="009D2813"/>
    <w:rsid w:val="009D394D"/>
    <w:rsid w:val="009D56F1"/>
    <w:rsid w:val="009D5E39"/>
    <w:rsid w:val="009E0DD5"/>
    <w:rsid w:val="009E5567"/>
    <w:rsid w:val="009E7F54"/>
    <w:rsid w:val="009F4448"/>
    <w:rsid w:val="00A01A72"/>
    <w:rsid w:val="00A05466"/>
    <w:rsid w:val="00A056BD"/>
    <w:rsid w:val="00A0614C"/>
    <w:rsid w:val="00A1242D"/>
    <w:rsid w:val="00A142F2"/>
    <w:rsid w:val="00A15782"/>
    <w:rsid w:val="00A23B2E"/>
    <w:rsid w:val="00A23F82"/>
    <w:rsid w:val="00A24171"/>
    <w:rsid w:val="00A252E3"/>
    <w:rsid w:val="00A264AE"/>
    <w:rsid w:val="00A32EC2"/>
    <w:rsid w:val="00A35691"/>
    <w:rsid w:val="00A3742D"/>
    <w:rsid w:val="00A40C61"/>
    <w:rsid w:val="00A4440F"/>
    <w:rsid w:val="00A44EDA"/>
    <w:rsid w:val="00A5142F"/>
    <w:rsid w:val="00A53465"/>
    <w:rsid w:val="00A53C19"/>
    <w:rsid w:val="00A54874"/>
    <w:rsid w:val="00A62151"/>
    <w:rsid w:val="00A64394"/>
    <w:rsid w:val="00A711CA"/>
    <w:rsid w:val="00A715F5"/>
    <w:rsid w:val="00A835A1"/>
    <w:rsid w:val="00A84320"/>
    <w:rsid w:val="00A84E04"/>
    <w:rsid w:val="00A91C7A"/>
    <w:rsid w:val="00A934B4"/>
    <w:rsid w:val="00A94A8D"/>
    <w:rsid w:val="00AA0DBC"/>
    <w:rsid w:val="00AA1E70"/>
    <w:rsid w:val="00AA34A0"/>
    <w:rsid w:val="00AA3E4B"/>
    <w:rsid w:val="00AA5AF3"/>
    <w:rsid w:val="00AA7E4E"/>
    <w:rsid w:val="00AA7E61"/>
    <w:rsid w:val="00AB1ADC"/>
    <w:rsid w:val="00AB4F94"/>
    <w:rsid w:val="00AB6600"/>
    <w:rsid w:val="00AC0D08"/>
    <w:rsid w:val="00AC1686"/>
    <w:rsid w:val="00AC2AA1"/>
    <w:rsid w:val="00AC35E6"/>
    <w:rsid w:val="00AC4BF8"/>
    <w:rsid w:val="00AC5D8C"/>
    <w:rsid w:val="00AD10B6"/>
    <w:rsid w:val="00AD18F9"/>
    <w:rsid w:val="00AD2732"/>
    <w:rsid w:val="00AD399F"/>
    <w:rsid w:val="00AD624E"/>
    <w:rsid w:val="00AE0069"/>
    <w:rsid w:val="00AE586A"/>
    <w:rsid w:val="00AE70D4"/>
    <w:rsid w:val="00AF0517"/>
    <w:rsid w:val="00B05CEA"/>
    <w:rsid w:val="00B10DF2"/>
    <w:rsid w:val="00B117F6"/>
    <w:rsid w:val="00B14317"/>
    <w:rsid w:val="00B14359"/>
    <w:rsid w:val="00B17A5C"/>
    <w:rsid w:val="00B202C9"/>
    <w:rsid w:val="00B20986"/>
    <w:rsid w:val="00B24BE2"/>
    <w:rsid w:val="00B26558"/>
    <w:rsid w:val="00B30419"/>
    <w:rsid w:val="00B31183"/>
    <w:rsid w:val="00B319BE"/>
    <w:rsid w:val="00B37AEA"/>
    <w:rsid w:val="00B41742"/>
    <w:rsid w:val="00B46796"/>
    <w:rsid w:val="00B4743F"/>
    <w:rsid w:val="00B52F18"/>
    <w:rsid w:val="00B542A6"/>
    <w:rsid w:val="00B55106"/>
    <w:rsid w:val="00B557D7"/>
    <w:rsid w:val="00B6022A"/>
    <w:rsid w:val="00B605F6"/>
    <w:rsid w:val="00B70A33"/>
    <w:rsid w:val="00B70C10"/>
    <w:rsid w:val="00B75F98"/>
    <w:rsid w:val="00B761AD"/>
    <w:rsid w:val="00B8150D"/>
    <w:rsid w:val="00B81528"/>
    <w:rsid w:val="00B87239"/>
    <w:rsid w:val="00B87862"/>
    <w:rsid w:val="00B948FB"/>
    <w:rsid w:val="00BA5ACE"/>
    <w:rsid w:val="00BB0329"/>
    <w:rsid w:val="00BB2CC6"/>
    <w:rsid w:val="00BC1085"/>
    <w:rsid w:val="00BC231B"/>
    <w:rsid w:val="00BC2ABC"/>
    <w:rsid w:val="00BC38A1"/>
    <w:rsid w:val="00BC47B2"/>
    <w:rsid w:val="00BD139C"/>
    <w:rsid w:val="00BD27E3"/>
    <w:rsid w:val="00BE04D7"/>
    <w:rsid w:val="00BE3664"/>
    <w:rsid w:val="00BE6190"/>
    <w:rsid w:val="00BF00D8"/>
    <w:rsid w:val="00BF3B93"/>
    <w:rsid w:val="00BF6FA1"/>
    <w:rsid w:val="00C03E04"/>
    <w:rsid w:val="00C06B0A"/>
    <w:rsid w:val="00C07891"/>
    <w:rsid w:val="00C1229E"/>
    <w:rsid w:val="00C276BD"/>
    <w:rsid w:val="00C32590"/>
    <w:rsid w:val="00C33509"/>
    <w:rsid w:val="00C36172"/>
    <w:rsid w:val="00C37676"/>
    <w:rsid w:val="00C41327"/>
    <w:rsid w:val="00C41783"/>
    <w:rsid w:val="00C425DD"/>
    <w:rsid w:val="00C426AF"/>
    <w:rsid w:val="00C43371"/>
    <w:rsid w:val="00C4498A"/>
    <w:rsid w:val="00C45E81"/>
    <w:rsid w:val="00C475D6"/>
    <w:rsid w:val="00C51FE9"/>
    <w:rsid w:val="00C547AB"/>
    <w:rsid w:val="00C55532"/>
    <w:rsid w:val="00C55F43"/>
    <w:rsid w:val="00C57111"/>
    <w:rsid w:val="00C5796E"/>
    <w:rsid w:val="00C61F0A"/>
    <w:rsid w:val="00C64EE0"/>
    <w:rsid w:val="00C659E2"/>
    <w:rsid w:val="00C673F8"/>
    <w:rsid w:val="00C67FB7"/>
    <w:rsid w:val="00C70177"/>
    <w:rsid w:val="00C702D0"/>
    <w:rsid w:val="00C75BFD"/>
    <w:rsid w:val="00C76DF9"/>
    <w:rsid w:val="00C8179F"/>
    <w:rsid w:val="00C84C5C"/>
    <w:rsid w:val="00C85040"/>
    <w:rsid w:val="00C85588"/>
    <w:rsid w:val="00C872DD"/>
    <w:rsid w:val="00C93A82"/>
    <w:rsid w:val="00C9597B"/>
    <w:rsid w:val="00C95A94"/>
    <w:rsid w:val="00CA2886"/>
    <w:rsid w:val="00CA434D"/>
    <w:rsid w:val="00CA4B56"/>
    <w:rsid w:val="00CA515D"/>
    <w:rsid w:val="00CA5743"/>
    <w:rsid w:val="00CB00A3"/>
    <w:rsid w:val="00CB1154"/>
    <w:rsid w:val="00CB354E"/>
    <w:rsid w:val="00CB3C78"/>
    <w:rsid w:val="00CB5119"/>
    <w:rsid w:val="00CB7CBD"/>
    <w:rsid w:val="00CC1E97"/>
    <w:rsid w:val="00CC3970"/>
    <w:rsid w:val="00CC3A31"/>
    <w:rsid w:val="00CD1EEA"/>
    <w:rsid w:val="00CD325A"/>
    <w:rsid w:val="00CD46F2"/>
    <w:rsid w:val="00CD5C48"/>
    <w:rsid w:val="00CD61B7"/>
    <w:rsid w:val="00CE7B45"/>
    <w:rsid w:val="00CE7C67"/>
    <w:rsid w:val="00CF08FC"/>
    <w:rsid w:val="00CF12A8"/>
    <w:rsid w:val="00CF45ED"/>
    <w:rsid w:val="00D00587"/>
    <w:rsid w:val="00D01CBE"/>
    <w:rsid w:val="00D02B3C"/>
    <w:rsid w:val="00D048C6"/>
    <w:rsid w:val="00D05763"/>
    <w:rsid w:val="00D0619A"/>
    <w:rsid w:val="00D174F1"/>
    <w:rsid w:val="00D17B74"/>
    <w:rsid w:val="00D21A32"/>
    <w:rsid w:val="00D21BD7"/>
    <w:rsid w:val="00D27DA9"/>
    <w:rsid w:val="00D31D44"/>
    <w:rsid w:val="00D32BFE"/>
    <w:rsid w:val="00D37562"/>
    <w:rsid w:val="00D4078B"/>
    <w:rsid w:val="00D437C2"/>
    <w:rsid w:val="00D44210"/>
    <w:rsid w:val="00D479AF"/>
    <w:rsid w:val="00D50916"/>
    <w:rsid w:val="00D5148B"/>
    <w:rsid w:val="00D53578"/>
    <w:rsid w:val="00D5389D"/>
    <w:rsid w:val="00D53AD1"/>
    <w:rsid w:val="00D560A0"/>
    <w:rsid w:val="00D568D0"/>
    <w:rsid w:val="00D61AD2"/>
    <w:rsid w:val="00D63A49"/>
    <w:rsid w:val="00D64B50"/>
    <w:rsid w:val="00D65550"/>
    <w:rsid w:val="00D673D9"/>
    <w:rsid w:val="00D67F00"/>
    <w:rsid w:val="00D67F4E"/>
    <w:rsid w:val="00D70491"/>
    <w:rsid w:val="00D72D11"/>
    <w:rsid w:val="00D72DED"/>
    <w:rsid w:val="00D752E1"/>
    <w:rsid w:val="00D76F67"/>
    <w:rsid w:val="00D77455"/>
    <w:rsid w:val="00D77464"/>
    <w:rsid w:val="00D8162C"/>
    <w:rsid w:val="00D8520D"/>
    <w:rsid w:val="00D87696"/>
    <w:rsid w:val="00D97066"/>
    <w:rsid w:val="00D970AC"/>
    <w:rsid w:val="00D975E2"/>
    <w:rsid w:val="00DA082B"/>
    <w:rsid w:val="00DA14F8"/>
    <w:rsid w:val="00DA1751"/>
    <w:rsid w:val="00DA18CA"/>
    <w:rsid w:val="00DA6281"/>
    <w:rsid w:val="00DB2DC9"/>
    <w:rsid w:val="00DB3E32"/>
    <w:rsid w:val="00DB6D12"/>
    <w:rsid w:val="00DB7E58"/>
    <w:rsid w:val="00DC4F30"/>
    <w:rsid w:val="00DC5678"/>
    <w:rsid w:val="00DC59B8"/>
    <w:rsid w:val="00DD278F"/>
    <w:rsid w:val="00DD5BB7"/>
    <w:rsid w:val="00DD6643"/>
    <w:rsid w:val="00DE1126"/>
    <w:rsid w:val="00DF314C"/>
    <w:rsid w:val="00DF5A62"/>
    <w:rsid w:val="00DF6CD6"/>
    <w:rsid w:val="00DF7376"/>
    <w:rsid w:val="00E05393"/>
    <w:rsid w:val="00E11D9E"/>
    <w:rsid w:val="00E12DA8"/>
    <w:rsid w:val="00E1381D"/>
    <w:rsid w:val="00E13E44"/>
    <w:rsid w:val="00E14EA3"/>
    <w:rsid w:val="00E20B70"/>
    <w:rsid w:val="00E20C1B"/>
    <w:rsid w:val="00E21380"/>
    <w:rsid w:val="00E270CF"/>
    <w:rsid w:val="00E302D2"/>
    <w:rsid w:val="00E310B3"/>
    <w:rsid w:val="00E40488"/>
    <w:rsid w:val="00E419EA"/>
    <w:rsid w:val="00E426EA"/>
    <w:rsid w:val="00E46A03"/>
    <w:rsid w:val="00E524E0"/>
    <w:rsid w:val="00E53A10"/>
    <w:rsid w:val="00E54495"/>
    <w:rsid w:val="00E56DA5"/>
    <w:rsid w:val="00E57A3D"/>
    <w:rsid w:val="00E6088C"/>
    <w:rsid w:val="00E61B9A"/>
    <w:rsid w:val="00E632D5"/>
    <w:rsid w:val="00E658C4"/>
    <w:rsid w:val="00E71B64"/>
    <w:rsid w:val="00E73045"/>
    <w:rsid w:val="00E73775"/>
    <w:rsid w:val="00E73D95"/>
    <w:rsid w:val="00E770B7"/>
    <w:rsid w:val="00E81E42"/>
    <w:rsid w:val="00E83993"/>
    <w:rsid w:val="00E8499C"/>
    <w:rsid w:val="00E85C19"/>
    <w:rsid w:val="00E86855"/>
    <w:rsid w:val="00E86EB5"/>
    <w:rsid w:val="00E8777D"/>
    <w:rsid w:val="00E93792"/>
    <w:rsid w:val="00E94376"/>
    <w:rsid w:val="00E95F08"/>
    <w:rsid w:val="00EA1B99"/>
    <w:rsid w:val="00EA339D"/>
    <w:rsid w:val="00EB418E"/>
    <w:rsid w:val="00EB74CE"/>
    <w:rsid w:val="00EB781C"/>
    <w:rsid w:val="00EC03C6"/>
    <w:rsid w:val="00EC653F"/>
    <w:rsid w:val="00ED06C3"/>
    <w:rsid w:val="00ED3D49"/>
    <w:rsid w:val="00ED4867"/>
    <w:rsid w:val="00EE0414"/>
    <w:rsid w:val="00EE266C"/>
    <w:rsid w:val="00EE3136"/>
    <w:rsid w:val="00EE4F05"/>
    <w:rsid w:val="00EE525A"/>
    <w:rsid w:val="00EF012E"/>
    <w:rsid w:val="00EF0CBD"/>
    <w:rsid w:val="00EF314B"/>
    <w:rsid w:val="00EF4285"/>
    <w:rsid w:val="00EF4648"/>
    <w:rsid w:val="00EF46C3"/>
    <w:rsid w:val="00EF6211"/>
    <w:rsid w:val="00EF6F24"/>
    <w:rsid w:val="00F0072D"/>
    <w:rsid w:val="00F02D8B"/>
    <w:rsid w:val="00F0565A"/>
    <w:rsid w:val="00F06F08"/>
    <w:rsid w:val="00F149A3"/>
    <w:rsid w:val="00F157F0"/>
    <w:rsid w:val="00F21062"/>
    <w:rsid w:val="00F216E8"/>
    <w:rsid w:val="00F22396"/>
    <w:rsid w:val="00F22570"/>
    <w:rsid w:val="00F26728"/>
    <w:rsid w:val="00F31322"/>
    <w:rsid w:val="00F33EAE"/>
    <w:rsid w:val="00F34F91"/>
    <w:rsid w:val="00F3595E"/>
    <w:rsid w:val="00F36C54"/>
    <w:rsid w:val="00F372E9"/>
    <w:rsid w:val="00F37377"/>
    <w:rsid w:val="00F40A83"/>
    <w:rsid w:val="00F40D91"/>
    <w:rsid w:val="00F42850"/>
    <w:rsid w:val="00F42D40"/>
    <w:rsid w:val="00F43C4E"/>
    <w:rsid w:val="00F469AC"/>
    <w:rsid w:val="00F51742"/>
    <w:rsid w:val="00F52A43"/>
    <w:rsid w:val="00F55968"/>
    <w:rsid w:val="00F560B2"/>
    <w:rsid w:val="00F64830"/>
    <w:rsid w:val="00F70AC0"/>
    <w:rsid w:val="00F73D54"/>
    <w:rsid w:val="00F75437"/>
    <w:rsid w:val="00F75D63"/>
    <w:rsid w:val="00F822F8"/>
    <w:rsid w:val="00F83B7B"/>
    <w:rsid w:val="00F84A4C"/>
    <w:rsid w:val="00F84B85"/>
    <w:rsid w:val="00F84BE7"/>
    <w:rsid w:val="00F85F5A"/>
    <w:rsid w:val="00F865B9"/>
    <w:rsid w:val="00F95D1D"/>
    <w:rsid w:val="00F97ACA"/>
    <w:rsid w:val="00FA1BB2"/>
    <w:rsid w:val="00FA305B"/>
    <w:rsid w:val="00FA30D6"/>
    <w:rsid w:val="00FA4562"/>
    <w:rsid w:val="00FA5FD8"/>
    <w:rsid w:val="00FA7DE1"/>
    <w:rsid w:val="00FB3F5C"/>
    <w:rsid w:val="00FB3FDD"/>
    <w:rsid w:val="00FB521A"/>
    <w:rsid w:val="00FB5A21"/>
    <w:rsid w:val="00FB64E8"/>
    <w:rsid w:val="00FC1996"/>
    <w:rsid w:val="00FC4A1D"/>
    <w:rsid w:val="00FC4D8A"/>
    <w:rsid w:val="00FC77D5"/>
    <w:rsid w:val="00FD001F"/>
    <w:rsid w:val="00FD2882"/>
    <w:rsid w:val="00FD373E"/>
    <w:rsid w:val="00FD437E"/>
    <w:rsid w:val="00FE353A"/>
    <w:rsid w:val="00FE5040"/>
    <w:rsid w:val="00FE57AA"/>
    <w:rsid w:val="00FF5B0B"/>
    <w:rsid w:val="00FF7A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82ED23"/>
  <w15:chartTrackingRefBased/>
  <w15:docId w15:val="{358930AD-EB41-465F-BE80-5E9CCACBE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761AD"/>
    <w:pPr>
      <w:spacing w:after="120" w:line="240" w:lineRule="auto"/>
    </w:pPr>
    <w:rPr>
      <w:rFonts w:ascii="Times New Roman" w:eastAsia="Times New Roman" w:hAnsi="Times New Roman" w:cs="Times New Roman"/>
      <w:szCs w:val="24"/>
      <w:lang w:val="en-US"/>
    </w:rPr>
  </w:style>
  <w:style w:type="paragraph" w:styleId="Heading1">
    <w:name w:val="heading 1"/>
    <w:aliases w:val="Heading 1 [PACKT]"/>
    <w:next w:val="NormalPACKT"/>
    <w:link w:val="Heading1Char"/>
    <w:qFormat/>
    <w:rsid w:val="009D0F10"/>
    <w:pPr>
      <w:keepNext/>
      <w:pBdr>
        <w:top w:val="single" w:sz="4" w:space="1" w:color="auto"/>
        <w:left w:val="single" w:sz="4" w:space="4" w:color="auto"/>
        <w:bottom w:val="single" w:sz="4" w:space="1" w:color="auto"/>
        <w:right w:val="single" w:sz="4" w:space="4" w:color="auto"/>
      </w:pBdr>
      <w:shd w:val="clear" w:color="auto" w:fill="365F91"/>
      <w:spacing w:before="400" w:after="60" w:line="240" w:lineRule="auto"/>
      <w:outlineLvl w:val="0"/>
    </w:pPr>
    <w:rPr>
      <w:rFonts w:ascii="Arial" w:eastAsia="Times New Roman" w:hAnsi="Arial" w:cs="Arial"/>
      <w:b/>
      <w:iCs/>
      <w:color w:val="FFFFFF"/>
      <w:kern w:val="32"/>
      <w:sz w:val="32"/>
      <w:szCs w:val="32"/>
    </w:rPr>
  </w:style>
  <w:style w:type="paragraph" w:styleId="Heading2">
    <w:name w:val="heading 2"/>
    <w:aliases w:val="Heading 2 [PACKT]"/>
    <w:next w:val="NormalPACKT"/>
    <w:link w:val="Heading2Char"/>
    <w:qFormat/>
    <w:rsid w:val="009D0F10"/>
    <w:pPr>
      <w:keepNext/>
      <w:spacing w:before="320" w:after="60" w:line="240" w:lineRule="auto"/>
      <w:outlineLvl w:val="1"/>
    </w:pPr>
    <w:rPr>
      <w:rFonts w:ascii="Arial" w:eastAsia="Times New Roman" w:hAnsi="Arial" w:cs="Arial"/>
      <w:b/>
      <w:bCs/>
      <w:iCs/>
      <w:color w:val="365F91"/>
      <w:sz w:val="28"/>
      <w:szCs w:val="28"/>
    </w:rPr>
  </w:style>
  <w:style w:type="paragraph" w:styleId="Heading3">
    <w:name w:val="heading 3"/>
    <w:basedOn w:val="Normal"/>
    <w:next w:val="Normal"/>
    <w:link w:val="Heading3Char"/>
    <w:uiPriority w:val="9"/>
    <w:semiHidden/>
    <w:unhideWhenUsed/>
    <w:rsid w:val="00684E4B"/>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TitlePACKT">
    <w:name w:val="Chapter Title [PACKT]"/>
    <w:next w:val="Normal"/>
    <w:uiPriority w:val="99"/>
    <w:rsid w:val="009D0F10"/>
    <w:pPr>
      <w:spacing w:after="840" w:line="240" w:lineRule="auto"/>
      <w:jc w:val="right"/>
    </w:pPr>
    <w:rPr>
      <w:rFonts w:ascii="Arial" w:eastAsia="Times New Roman" w:hAnsi="Arial" w:cs="Arial"/>
      <w:bCs/>
      <w:color w:val="000000"/>
      <w:kern w:val="32"/>
      <w:sz w:val="56"/>
      <w:szCs w:val="32"/>
    </w:rPr>
  </w:style>
  <w:style w:type="paragraph" w:customStyle="1" w:styleId="ChapterNumberPACKT">
    <w:name w:val="Chapter Number [PACKT]"/>
    <w:next w:val="ChapterTitlePACKT"/>
    <w:rsid w:val="009D0F10"/>
    <w:pPr>
      <w:spacing w:after="0" w:line="240" w:lineRule="auto"/>
      <w:jc w:val="right"/>
    </w:pPr>
    <w:rPr>
      <w:rFonts w:ascii="Arial" w:eastAsia="Times New Roman" w:hAnsi="Arial" w:cs="Arial"/>
      <w:bCs/>
      <w:color w:val="000000"/>
      <w:kern w:val="32"/>
      <w:sz w:val="120"/>
      <w:szCs w:val="32"/>
    </w:rPr>
  </w:style>
  <w:style w:type="paragraph" w:customStyle="1" w:styleId="NormalPACKT">
    <w:name w:val="Normal [PACKT]"/>
    <w:autoRedefine/>
    <w:uiPriority w:val="99"/>
    <w:qFormat/>
    <w:rsid w:val="00540755"/>
    <w:pPr>
      <w:spacing w:after="120" w:line="240" w:lineRule="auto"/>
      <w:pPrChange w:id="0" w:author="Thomas Lee" w:date="2021-05-19T13:04:00Z">
        <w:pPr>
          <w:spacing w:after="120"/>
        </w:pPr>
      </w:pPrChange>
    </w:pPr>
    <w:rPr>
      <w:rFonts w:ascii="Times New Roman" w:eastAsia="Times New Roman" w:hAnsi="Times New Roman" w:cs="Times New Roman"/>
      <w:color w:val="000000"/>
      <w:lang w:val="en-US"/>
      <w:rPrChange w:id="0" w:author="Thomas Lee" w:date="2021-05-19T13:04:00Z">
        <w:rPr>
          <w:color w:val="000000"/>
          <w:sz w:val="22"/>
          <w:szCs w:val="22"/>
          <w:lang w:val="en-US" w:eastAsia="en-US" w:bidi="ar-SA"/>
        </w:rPr>
      </w:rPrChange>
    </w:rPr>
  </w:style>
  <w:style w:type="paragraph" w:customStyle="1" w:styleId="BulletPACKT">
    <w:name w:val="Bullet [PACKT]"/>
    <w:basedOn w:val="NormalPACKT"/>
    <w:uiPriority w:val="99"/>
    <w:rsid w:val="009D0F10"/>
    <w:pPr>
      <w:numPr>
        <w:numId w:val="1"/>
      </w:numPr>
      <w:tabs>
        <w:tab w:val="left" w:pos="360"/>
      </w:tabs>
      <w:suppressAutoHyphens/>
      <w:spacing w:after="60"/>
      <w:ind w:left="720" w:right="360"/>
    </w:pPr>
  </w:style>
  <w:style w:type="paragraph" w:styleId="BalloonText">
    <w:name w:val="Balloon Text"/>
    <w:basedOn w:val="Normal"/>
    <w:link w:val="BalloonTextChar"/>
    <w:uiPriority w:val="99"/>
    <w:semiHidden/>
    <w:unhideWhenUsed/>
    <w:rsid w:val="009D0F10"/>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0F10"/>
    <w:rPr>
      <w:rFonts w:ascii="Segoe UI" w:hAnsi="Segoe UI" w:cs="Segoe UI"/>
      <w:sz w:val="18"/>
      <w:szCs w:val="18"/>
    </w:rPr>
  </w:style>
  <w:style w:type="character" w:customStyle="1" w:styleId="Heading1Char">
    <w:name w:val="Heading 1 Char"/>
    <w:aliases w:val="Heading 1 [PACKT] Char"/>
    <w:basedOn w:val="DefaultParagraphFont"/>
    <w:link w:val="Heading1"/>
    <w:rsid w:val="009D0F10"/>
    <w:rPr>
      <w:rFonts w:ascii="Arial" w:eastAsia="Times New Roman" w:hAnsi="Arial" w:cs="Arial"/>
      <w:b/>
      <w:iCs/>
      <w:color w:val="FFFFFF"/>
      <w:kern w:val="32"/>
      <w:sz w:val="32"/>
      <w:szCs w:val="32"/>
      <w:shd w:val="clear" w:color="auto" w:fill="365F91"/>
    </w:rPr>
  </w:style>
  <w:style w:type="character" w:customStyle="1" w:styleId="Heading2Char">
    <w:name w:val="Heading 2 Char"/>
    <w:aliases w:val="Heading 2 [PACKT] Char"/>
    <w:basedOn w:val="DefaultParagraphFont"/>
    <w:link w:val="Heading2"/>
    <w:rsid w:val="009D0F10"/>
    <w:rPr>
      <w:rFonts w:ascii="Arial" w:eastAsia="Times New Roman" w:hAnsi="Arial" w:cs="Arial"/>
      <w:b/>
      <w:bCs/>
      <w:iCs/>
      <w:color w:val="365F91"/>
      <w:sz w:val="28"/>
      <w:szCs w:val="28"/>
    </w:rPr>
  </w:style>
  <w:style w:type="character" w:customStyle="1" w:styleId="CodeInTextPACKT">
    <w:name w:val="Code In Text [PACKT]"/>
    <w:uiPriority w:val="99"/>
    <w:qFormat/>
    <w:rsid w:val="00C41783"/>
    <w:rPr>
      <w:rFonts w:ascii="Lucida Console" w:hAnsi="Lucida Console"/>
      <w:color w:val="4472C4" w:themeColor="accent1"/>
      <w:sz w:val="19"/>
      <w:szCs w:val="18"/>
    </w:rPr>
  </w:style>
  <w:style w:type="paragraph" w:customStyle="1" w:styleId="CodePACKT">
    <w:name w:val="Code [PACKT]"/>
    <w:basedOn w:val="NormalPACKT"/>
    <w:uiPriority w:val="99"/>
    <w:qFormat/>
    <w:rsid w:val="00C41783"/>
    <w:pPr>
      <w:spacing w:after="50"/>
      <w:ind w:left="360"/>
    </w:pPr>
    <w:rPr>
      <w:rFonts w:ascii="Lucida Console" w:hAnsi="Lucida Console"/>
      <w:color w:val="7030A0"/>
      <w:sz w:val="19"/>
      <w:szCs w:val="18"/>
      <w:lang w:eastAsia="ar-SA"/>
    </w:rPr>
  </w:style>
  <w:style w:type="paragraph" w:customStyle="1" w:styleId="NumberedBulletPACKT">
    <w:name w:val="Numbered Bullet [PACKT]"/>
    <w:basedOn w:val="Normal"/>
    <w:uiPriority w:val="99"/>
    <w:qFormat/>
    <w:rsid w:val="00D00587"/>
    <w:pPr>
      <w:numPr>
        <w:numId w:val="41"/>
      </w:numPr>
      <w:tabs>
        <w:tab w:val="left" w:pos="360"/>
      </w:tabs>
      <w:suppressAutoHyphens/>
      <w:spacing w:after="60"/>
      <w:ind w:left="647" w:right="360" w:hanging="647"/>
    </w:pPr>
  </w:style>
  <w:style w:type="numbering" w:customStyle="1" w:styleId="NumberedBullet">
    <w:name w:val="Numbered Bullet"/>
    <w:uiPriority w:val="99"/>
    <w:rsid w:val="009D0F10"/>
    <w:pPr>
      <w:numPr>
        <w:numId w:val="15"/>
      </w:numPr>
    </w:pPr>
  </w:style>
  <w:style w:type="character" w:styleId="SubtleReference">
    <w:name w:val="Subtle Reference"/>
    <w:basedOn w:val="DefaultParagraphFont"/>
    <w:uiPriority w:val="31"/>
    <w:rsid w:val="00FB64E8"/>
    <w:rPr>
      <w:smallCaps/>
      <w:color w:val="5A5A5A" w:themeColor="text1" w:themeTint="A5"/>
    </w:rPr>
  </w:style>
  <w:style w:type="character" w:customStyle="1" w:styleId="ItalicsPACKT">
    <w:name w:val="Italics [PACKT]"/>
    <w:uiPriority w:val="99"/>
    <w:qFormat/>
    <w:rsid w:val="00C41783"/>
    <w:rPr>
      <w:i/>
      <w:color w:val="C00000"/>
    </w:rPr>
  </w:style>
  <w:style w:type="character" w:styleId="CommentReference">
    <w:name w:val="annotation reference"/>
    <w:basedOn w:val="DefaultParagraphFont"/>
    <w:uiPriority w:val="99"/>
    <w:semiHidden/>
    <w:unhideWhenUsed/>
    <w:rsid w:val="00C41783"/>
    <w:rPr>
      <w:sz w:val="16"/>
      <w:szCs w:val="16"/>
    </w:rPr>
  </w:style>
  <w:style w:type="paragraph" w:styleId="CommentText">
    <w:name w:val="annotation text"/>
    <w:basedOn w:val="Normal"/>
    <w:link w:val="CommentTextChar"/>
    <w:uiPriority w:val="99"/>
    <w:unhideWhenUsed/>
    <w:rsid w:val="00C41783"/>
    <w:rPr>
      <w:sz w:val="20"/>
      <w:szCs w:val="20"/>
    </w:rPr>
  </w:style>
  <w:style w:type="character" w:customStyle="1" w:styleId="CommentTextChar">
    <w:name w:val="Comment Text Char"/>
    <w:basedOn w:val="DefaultParagraphFont"/>
    <w:link w:val="CommentText"/>
    <w:uiPriority w:val="99"/>
    <w:rsid w:val="00C41783"/>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C41783"/>
    <w:rPr>
      <w:b/>
      <w:bCs/>
    </w:rPr>
  </w:style>
  <w:style w:type="character" w:customStyle="1" w:styleId="CommentSubjectChar">
    <w:name w:val="Comment Subject Char"/>
    <w:basedOn w:val="CommentTextChar"/>
    <w:link w:val="CommentSubject"/>
    <w:uiPriority w:val="99"/>
    <w:semiHidden/>
    <w:rsid w:val="00C41783"/>
    <w:rPr>
      <w:rFonts w:ascii="Times New Roman" w:eastAsia="Times New Roman" w:hAnsi="Times New Roman" w:cs="Times New Roman"/>
      <w:b/>
      <w:bCs/>
      <w:sz w:val="20"/>
      <w:szCs w:val="20"/>
      <w:lang w:val="en-US"/>
    </w:rPr>
  </w:style>
  <w:style w:type="paragraph" w:customStyle="1" w:styleId="LayoutInformationPACKT">
    <w:name w:val="Layout Information [PACKT]"/>
    <w:basedOn w:val="Normal"/>
    <w:next w:val="Normal"/>
    <w:qFormat/>
    <w:rsid w:val="00C41783"/>
    <w:rPr>
      <w:rFonts w:ascii="Arial" w:hAnsi="Arial"/>
      <w:b/>
      <w:color w:val="FF0000"/>
      <w:sz w:val="28"/>
      <w:szCs w:val="28"/>
    </w:rPr>
  </w:style>
  <w:style w:type="paragraph" w:customStyle="1" w:styleId="FigurePACKT">
    <w:name w:val="Figure [PACKT]"/>
    <w:qFormat/>
    <w:rsid w:val="00C41783"/>
    <w:pPr>
      <w:spacing w:before="240" w:after="240" w:line="240" w:lineRule="auto"/>
      <w:jc w:val="center"/>
    </w:pPr>
    <w:rPr>
      <w:rFonts w:ascii="Tahoma" w:eastAsia="Times New Roman" w:hAnsi="Tahoma" w:cs="Times New Roman"/>
      <w:noProof/>
      <w:sz w:val="16"/>
      <w:szCs w:val="24"/>
      <w:lang w:val="en-US"/>
    </w:rPr>
  </w:style>
  <w:style w:type="paragraph" w:styleId="ListParagraph">
    <w:name w:val="List Paragraph"/>
    <w:basedOn w:val="Normal"/>
    <w:uiPriority w:val="34"/>
    <w:qFormat/>
    <w:rsid w:val="00784F5C"/>
    <w:pPr>
      <w:ind w:left="720"/>
      <w:contextualSpacing/>
    </w:pPr>
  </w:style>
  <w:style w:type="character" w:styleId="Hyperlink">
    <w:name w:val="Hyperlink"/>
    <w:basedOn w:val="DefaultParagraphFont"/>
    <w:uiPriority w:val="99"/>
    <w:unhideWhenUsed/>
    <w:rsid w:val="00D048C6"/>
    <w:rPr>
      <w:color w:val="0000FF"/>
      <w:u w:val="single"/>
    </w:rPr>
  </w:style>
  <w:style w:type="character" w:customStyle="1" w:styleId="Heading3Char">
    <w:name w:val="Heading 3 Char"/>
    <w:basedOn w:val="DefaultParagraphFont"/>
    <w:link w:val="Heading3"/>
    <w:uiPriority w:val="9"/>
    <w:semiHidden/>
    <w:rsid w:val="00684E4B"/>
    <w:rPr>
      <w:rFonts w:asciiTheme="majorHAnsi" w:eastAsiaTheme="majorEastAsia" w:hAnsiTheme="majorHAnsi" w:cstheme="majorBidi"/>
      <w:color w:val="1F3763" w:themeColor="accent1" w:themeShade="7F"/>
      <w:sz w:val="24"/>
      <w:szCs w:val="24"/>
      <w:lang w:val="en-US"/>
    </w:rPr>
  </w:style>
  <w:style w:type="character" w:styleId="HTMLCode">
    <w:name w:val="HTML Code"/>
    <w:basedOn w:val="DefaultParagraphFont"/>
    <w:uiPriority w:val="99"/>
    <w:semiHidden/>
    <w:unhideWhenUsed/>
    <w:rsid w:val="00D72DED"/>
    <w:rPr>
      <w:rFonts w:ascii="Courier New" w:eastAsia="Times New Roman" w:hAnsi="Courier New" w:cs="Courier New"/>
      <w:sz w:val="20"/>
      <w:szCs w:val="20"/>
    </w:rPr>
  </w:style>
  <w:style w:type="character" w:customStyle="1" w:styleId="InlineCode">
    <w:name w:val="InlineCode"/>
    <w:rsid w:val="00047CA9"/>
    <w:rPr>
      <w:rFonts w:ascii="Courier New" w:hAnsi="Courier New"/>
      <w:noProof/>
      <w:color w:val="auto"/>
    </w:rPr>
  </w:style>
  <w:style w:type="paragraph" w:customStyle="1" w:styleId="ListBulleted">
    <w:name w:val="ListBulleted"/>
    <w:qFormat/>
    <w:rsid w:val="00047CA9"/>
    <w:pPr>
      <w:numPr>
        <w:numId w:val="4"/>
      </w:numPr>
      <w:spacing w:before="120" w:after="120" w:line="240" w:lineRule="auto"/>
      <w:contextualSpacing/>
    </w:pPr>
    <w:rPr>
      <w:rFonts w:ascii="Times New Roman" w:eastAsia="Times New Roman" w:hAnsi="Times New Roman" w:cs="Times New Roman"/>
      <w:snapToGrid w:val="0"/>
      <w:sz w:val="26"/>
      <w:szCs w:val="20"/>
      <w:lang w:val="en-US"/>
    </w:rPr>
  </w:style>
  <w:style w:type="character" w:customStyle="1" w:styleId="fontstyle01">
    <w:name w:val="fontstyle01"/>
    <w:basedOn w:val="DefaultParagraphFont"/>
    <w:rsid w:val="00737B95"/>
    <w:rPr>
      <w:rFonts w:ascii="FranklinGothic-Book" w:hAnsi="FranklinGothic-Book" w:hint="default"/>
      <w:b w:val="0"/>
      <w:bCs w:val="0"/>
      <w:i w:val="0"/>
      <w:iCs w:val="0"/>
      <w:color w:val="000000"/>
      <w:sz w:val="20"/>
      <w:szCs w:val="20"/>
    </w:rPr>
  </w:style>
  <w:style w:type="character" w:customStyle="1" w:styleId="fontstyle21">
    <w:name w:val="fontstyle21"/>
    <w:basedOn w:val="DefaultParagraphFont"/>
    <w:rsid w:val="00737B95"/>
    <w:rPr>
      <w:rFonts w:ascii="CourierStd" w:hAnsi="CourierStd" w:hint="default"/>
      <w:b w:val="0"/>
      <w:bCs w:val="0"/>
      <w:i w:val="0"/>
      <w:iCs w:val="0"/>
      <w:color w:val="000000"/>
      <w:sz w:val="20"/>
      <w:szCs w:val="20"/>
    </w:rPr>
  </w:style>
  <w:style w:type="character" w:customStyle="1" w:styleId="fontstyle31">
    <w:name w:val="fontstyle31"/>
    <w:basedOn w:val="DefaultParagraphFont"/>
    <w:rsid w:val="00737B95"/>
    <w:rPr>
      <w:rFonts w:ascii="FranklinGothic-BookItalic" w:hAnsi="FranklinGothic-BookItalic" w:hint="default"/>
      <w:b w:val="0"/>
      <w:bCs w:val="0"/>
      <w:i/>
      <w:iCs/>
      <w:color w:val="000000"/>
      <w:sz w:val="20"/>
      <w:szCs w:val="20"/>
    </w:rPr>
  </w:style>
  <w:style w:type="character" w:customStyle="1" w:styleId="fontstyle41">
    <w:name w:val="fontstyle41"/>
    <w:basedOn w:val="DefaultParagraphFont"/>
    <w:rsid w:val="00277147"/>
    <w:rPr>
      <w:rFonts w:ascii="Wingdings3" w:hAnsi="Wingdings3" w:hint="default"/>
      <w:b w:val="0"/>
      <w:bCs w:val="0"/>
      <w:i w:val="0"/>
      <w:iCs w:val="0"/>
      <w:color w:val="000000"/>
      <w:sz w:val="14"/>
      <w:szCs w:val="14"/>
    </w:rPr>
  </w:style>
  <w:style w:type="paragraph" w:styleId="Header">
    <w:name w:val="header"/>
    <w:basedOn w:val="Normal"/>
    <w:link w:val="HeaderChar"/>
    <w:uiPriority w:val="99"/>
    <w:unhideWhenUsed/>
    <w:rsid w:val="00DB2DC9"/>
    <w:pPr>
      <w:tabs>
        <w:tab w:val="center" w:pos="4513"/>
        <w:tab w:val="right" w:pos="9026"/>
      </w:tabs>
      <w:spacing w:after="0"/>
    </w:pPr>
  </w:style>
  <w:style w:type="character" w:customStyle="1" w:styleId="HeaderChar">
    <w:name w:val="Header Char"/>
    <w:basedOn w:val="DefaultParagraphFont"/>
    <w:link w:val="Header"/>
    <w:uiPriority w:val="99"/>
    <w:rsid w:val="00DB2DC9"/>
    <w:rPr>
      <w:rFonts w:ascii="Times New Roman" w:eastAsia="Times New Roman" w:hAnsi="Times New Roman" w:cs="Times New Roman"/>
      <w:szCs w:val="24"/>
      <w:lang w:val="en-US"/>
    </w:rPr>
  </w:style>
  <w:style w:type="paragraph" w:styleId="Footer">
    <w:name w:val="footer"/>
    <w:basedOn w:val="Normal"/>
    <w:link w:val="FooterChar"/>
    <w:uiPriority w:val="99"/>
    <w:unhideWhenUsed/>
    <w:rsid w:val="00DB2DC9"/>
    <w:pPr>
      <w:tabs>
        <w:tab w:val="center" w:pos="4513"/>
        <w:tab w:val="right" w:pos="9026"/>
      </w:tabs>
      <w:spacing w:after="0"/>
    </w:pPr>
  </w:style>
  <w:style w:type="character" w:customStyle="1" w:styleId="FooterChar">
    <w:name w:val="Footer Char"/>
    <w:basedOn w:val="DefaultParagraphFont"/>
    <w:link w:val="Footer"/>
    <w:uiPriority w:val="99"/>
    <w:rsid w:val="00DB2DC9"/>
    <w:rPr>
      <w:rFonts w:ascii="Times New Roman" w:eastAsia="Times New Roman" w:hAnsi="Times New Roman" w:cs="Times New Roman"/>
      <w:szCs w:val="24"/>
      <w:lang w:val="en-US"/>
    </w:rPr>
  </w:style>
  <w:style w:type="character" w:styleId="UnresolvedMention">
    <w:name w:val="Unresolved Mention"/>
    <w:basedOn w:val="DefaultParagraphFont"/>
    <w:uiPriority w:val="99"/>
    <w:semiHidden/>
    <w:unhideWhenUsed/>
    <w:rsid w:val="00665E84"/>
    <w:rPr>
      <w:color w:val="605E5C"/>
      <w:shd w:val="clear" w:color="auto" w:fill="E1DFDD"/>
    </w:rPr>
  </w:style>
  <w:style w:type="character" w:customStyle="1" w:styleId="fontstyle51">
    <w:name w:val="fontstyle51"/>
    <w:basedOn w:val="DefaultParagraphFont"/>
    <w:rsid w:val="00BA5ACE"/>
    <w:rPr>
      <w:rFonts w:ascii="CourierStd" w:hAnsi="CourierStd" w:hint="default"/>
      <w:b w:val="0"/>
      <w:bCs w:val="0"/>
      <w:i w:val="0"/>
      <w:iCs w:val="0"/>
      <w:color w:val="000000"/>
      <w:sz w:val="20"/>
      <w:szCs w:val="20"/>
    </w:rPr>
  </w:style>
  <w:style w:type="character" w:customStyle="1" w:styleId="fontstyle11">
    <w:name w:val="fontstyle11"/>
    <w:basedOn w:val="DefaultParagraphFont"/>
    <w:rsid w:val="00D00587"/>
    <w:rPr>
      <w:rFonts w:ascii="PalatinoLinotype-Roman" w:hAnsi="PalatinoLinotype-Roman" w:hint="default"/>
      <w:b w:val="0"/>
      <w:bCs w:val="0"/>
      <w:i w:val="0"/>
      <w:iCs w:val="0"/>
      <w:color w:val="000000"/>
      <w:sz w:val="22"/>
      <w:szCs w:val="22"/>
    </w:rPr>
  </w:style>
  <w:style w:type="paragraph" w:customStyle="1" w:styleId="FigureCaptionPACKT">
    <w:name w:val="Figure Caption [PACKT]"/>
    <w:basedOn w:val="FigurePACKT"/>
    <w:autoRedefine/>
    <w:uiPriority w:val="99"/>
    <w:qFormat/>
    <w:rsid w:val="00E8777D"/>
    <w:pPr>
      <w:spacing w:before="0" w:after="120"/>
      <w:pPrChange w:id="1" w:author="Lucy Wan" w:date="2021-05-18T20:49:00Z">
        <w:pPr>
          <w:spacing w:after="120"/>
          <w:jc w:val="center"/>
        </w:pPr>
      </w:pPrChange>
    </w:pPr>
    <w:rPr>
      <w:rFonts w:ascii="Times New Roman" w:hAnsi="Times New Roman" w:cs="Tahoma"/>
      <w:noProof w:val="0"/>
      <w:sz w:val="20"/>
      <w:szCs w:val="16"/>
      <w:lang w:val="en-GB"/>
      <w:rPrChange w:id="1" w:author="Lucy Wan" w:date="2021-05-18T20:49:00Z">
        <w:rPr>
          <w:rFonts w:cs="Tahoma"/>
          <w:szCs w:val="16"/>
          <w:lang w:val="en-GB" w:eastAsia="en-US" w:bidi="ar-SA"/>
        </w:rPr>
      </w:rPrChange>
    </w:rPr>
  </w:style>
  <w:style w:type="character" w:customStyle="1" w:styleId="URLPACKT">
    <w:name w:val="URL [PACKT]"/>
    <w:basedOn w:val="CodeInTextPACKT"/>
    <w:qFormat/>
    <w:rsid w:val="00277350"/>
    <w:rPr>
      <w:rFonts w:ascii="Lucida Console" w:hAnsi="Lucida Console"/>
      <w:color w:val="0000FF"/>
      <w:sz w:val="19"/>
      <w:szCs w:val="18"/>
    </w:rPr>
  </w:style>
  <w:style w:type="paragraph" w:styleId="Revision">
    <w:name w:val="Revision"/>
    <w:hidden/>
    <w:uiPriority w:val="99"/>
    <w:semiHidden/>
    <w:rsid w:val="001A5C3A"/>
    <w:pPr>
      <w:spacing w:after="0" w:line="240" w:lineRule="auto"/>
    </w:pPr>
    <w:rPr>
      <w:rFonts w:ascii="Times New Roman" w:eastAsia="Times New Roman" w:hAnsi="Times New Roman" w:cs="Times New Roman"/>
      <w:szCs w:val="24"/>
      <w:lang w:val="en-US"/>
    </w:rPr>
  </w:style>
  <w:style w:type="character" w:customStyle="1" w:styleId="ChapterrefPACKT">
    <w:name w:val="Chapterref [PACKT]"/>
    <w:uiPriority w:val="99"/>
    <w:locked/>
    <w:rsid w:val="00C702D0"/>
    <w:rPr>
      <w:rFonts w:ascii="Times New Roman" w:hAnsi="Times New Roman"/>
      <w:i/>
      <w:dstrike w:val="0"/>
      <w:color w:val="808000"/>
      <w:sz w:val="22"/>
      <w:szCs w:val="22"/>
      <w:u w:val="none"/>
      <w:vertAlign w:val="baseline"/>
    </w:rPr>
  </w:style>
  <w:style w:type="paragraph" w:customStyle="1" w:styleId="InformationBoxPACKT">
    <w:name w:val="Information Box [PACKT]"/>
    <w:basedOn w:val="NormalPACKT"/>
    <w:next w:val="NormalPACKT"/>
    <w:uiPriority w:val="99"/>
    <w:qFormat/>
    <w:locked/>
    <w:rsid w:val="008847C3"/>
    <w:pPr>
      <w:pBdr>
        <w:top w:val="single" w:sz="4" w:space="6" w:color="auto"/>
        <w:left w:val="single" w:sz="4" w:space="4" w:color="auto"/>
        <w:bottom w:val="single" w:sz="4" w:space="9" w:color="auto"/>
        <w:right w:val="single" w:sz="4" w:space="4" w:color="auto"/>
      </w:pBdr>
      <w:shd w:val="clear" w:color="auto" w:fill="FFFFFF"/>
      <w:suppressAutoHyphens/>
      <w:spacing w:before="180" w:after="180"/>
      <w:ind w:left="720" w:right="720"/>
    </w:pPr>
    <w:rPr>
      <w:color w:val="auto"/>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258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85">
          <w:marLeft w:val="0"/>
          <w:marRight w:val="0"/>
          <w:marTop w:val="0"/>
          <w:marBottom w:val="0"/>
          <w:divBdr>
            <w:top w:val="none" w:sz="0" w:space="0" w:color="auto"/>
            <w:left w:val="none" w:sz="0" w:space="0" w:color="auto"/>
            <w:bottom w:val="none" w:sz="0" w:space="0" w:color="auto"/>
            <w:right w:val="none" w:sz="0" w:space="0" w:color="auto"/>
          </w:divBdr>
          <w:divsChild>
            <w:div w:id="1056903097">
              <w:marLeft w:val="0"/>
              <w:marRight w:val="0"/>
              <w:marTop w:val="0"/>
              <w:marBottom w:val="0"/>
              <w:divBdr>
                <w:top w:val="none" w:sz="0" w:space="0" w:color="auto"/>
                <w:left w:val="none" w:sz="0" w:space="0" w:color="auto"/>
                <w:bottom w:val="none" w:sz="0" w:space="0" w:color="auto"/>
                <w:right w:val="none" w:sz="0" w:space="0" w:color="auto"/>
              </w:divBdr>
            </w:div>
            <w:div w:id="707492491">
              <w:marLeft w:val="0"/>
              <w:marRight w:val="0"/>
              <w:marTop w:val="0"/>
              <w:marBottom w:val="0"/>
              <w:divBdr>
                <w:top w:val="none" w:sz="0" w:space="0" w:color="auto"/>
                <w:left w:val="none" w:sz="0" w:space="0" w:color="auto"/>
                <w:bottom w:val="none" w:sz="0" w:space="0" w:color="auto"/>
                <w:right w:val="none" w:sz="0" w:space="0" w:color="auto"/>
              </w:divBdr>
            </w:div>
            <w:div w:id="166350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5664">
      <w:bodyDiv w:val="1"/>
      <w:marLeft w:val="0"/>
      <w:marRight w:val="0"/>
      <w:marTop w:val="0"/>
      <w:marBottom w:val="0"/>
      <w:divBdr>
        <w:top w:val="none" w:sz="0" w:space="0" w:color="auto"/>
        <w:left w:val="none" w:sz="0" w:space="0" w:color="auto"/>
        <w:bottom w:val="none" w:sz="0" w:space="0" w:color="auto"/>
        <w:right w:val="none" w:sz="0" w:space="0" w:color="auto"/>
      </w:divBdr>
      <w:divsChild>
        <w:div w:id="968362468">
          <w:marLeft w:val="0"/>
          <w:marRight w:val="0"/>
          <w:marTop w:val="0"/>
          <w:marBottom w:val="0"/>
          <w:divBdr>
            <w:top w:val="none" w:sz="0" w:space="0" w:color="auto"/>
            <w:left w:val="none" w:sz="0" w:space="0" w:color="auto"/>
            <w:bottom w:val="none" w:sz="0" w:space="0" w:color="auto"/>
            <w:right w:val="none" w:sz="0" w:space="0" w:color="auto"/>
          </w:divBdr>
          <w:divsChild>
            <w:div w:id="87235529">
              <w:marLeft w:val="0"/>
              <w:marRight w:val="0"/>
              <w:marTop w:val="0"/>
              <w:marBottom w:val="0"/>
              <w:divBdr>
                <w:top w:val="none" w:sz="0" w:space="0" w:color="auto"/>
                <w:left w:val="none" w:sz="0" w:space="0" w:color="auto"/>
                <w:bottom w:val="none" w:sz="0" w:space="0" w:color="auto"/>
                <w:right w:val="none" w:sz="0" w:space="0" w:color="auto"/>
              </w:divBdr>
            </w:div>
            <w:div w:id="114179598">
              <w:marLeft w:val="0"/>
              <w:marRight w:val="0"/>
              <w:marTop w:val="0"/>
              <w:marBottom w:val="0"/>
              <w:divBdr>
                <w:top w:val="none" w:sz="0" w:space="0" w:color="auto"/>
                <w:left w:val="none" w:sz="0" w:space="0" w:color="auto"/>
                <w:bottom w:val="none" w:sz="0" w:space="0" w:color="auto"/>
                <w:right w:val="none" w:sz="0" w:space="0" w:color="auto"/>
              </w:divBdr>
            </w:div>
            <w:div w:id="205416167">
              <w:marLeft w:val="0"/>
              <w:marRight w:val="0"/>
              <w:marTop w:val="0"/>
              <w:marBottom w:val="0"/>
              <w:divBdr>
                <w:top w:val="none" w:sz="0" w:space="0" w:color="auto"/>
                <w:left w:val="none" w:sz="0" w:space="0" w:color="auto"/>
                <w:bottom w:val="none" w:sz="0" w:space="0" w:color="auto"/>
                <w:right w:val="none" w:sz="0" w:space="0" w:color="auto"/>
              </w:divBdr>
            </w:div>
            <w:div w:id="381057274">
              <w:marLeft w:val="0"/>
              <w:marRight w:val="0"/>
              <w:marTop w:val="0"/>
              <w:marBottom w:val="0"/>
              <w:divBdr>
                <w:top w:val="none" w:sz="0" w:space="0" w:color="auto"/>
                <w:left w:val="none" w:sz="0" w:space="0" w:color="auto"/>
                <w:bottom w:val="none" w:sz="0" w:space="0" w:color="auto"/>
                <w:right w:val="none" w:sz="0" w:space="0" w:color="auto"/>
              </w:divBdr>
            </w:div>
            <w:div w:id="388382617">
              <w:marLeft w:val="0"/>
              <w:marRight w:val="0"/>
              <w:marTop w:val="0"/>
              <w:marBottom w:val="0"/>
              <w:divBdr>
                <w:top w:val="none" w:sz="0" w:space="0" w:color="auto"/>
                <w:left w:val="none" w:sz="0" w:space="0" w:color="auto"/>
                <w:bottom w:val="none" w:sz="0" w:space="0" w:color="auto"/>
                <w:right w:val="none" w:sz="0" w:space="0" w:color="auto"/>
              </w:divBdr>
            </w:div>
            <w:div w:id="398334559">
              <w:marLeft w:val="0"/>
              <w:marRight w:val="0"/>
              <w:marTop w:val="0"/>
              <w:marBottom w:val="0"/>
              <w:divBdr>
                <w:top w:val="none" w:sz="0" w:space="0" w:color="auto"/>
                <w:left w:val="none" w:sz="0" w:space="0" w:color="auto"/>
                <w:bottom w:val="none" w:sz="0" w:space="0" w:color="auto"/>
                <w:right w:val="none" w:sz="0" w:space="0" w:color="auto"/>
              </w:divBdr>
            </w:div>
            <w:div w:id="446893220">
              <w:marLeft w:val="0"/>
              <w:marRight w:val="0"/>
              <w:marTop w:val="0"/>
              <w:marBottom w:val="0"/>
              <w:divBdr>
                <w:top w:val="none" w:sz="0" w:space="0" w:color="auto"/>
                <w:left w:val="none" w:sz="0" w:space="0" w:color="auto"/>
                <w:bottom w:val="none" w:sz="0" w:space="0" w:color="auto"/>
                <w:right w:val="none" w:sz="0" w:space="0" w:color="auto"/>
              </w:divBdr>
            </w:div>
            <w:div w:id="712652276">
              <w:marLeft w:val="0"/>
              <w:marRight w:val="0"/>
              <w:marTop w:val="0"/>
              <w:marBottom w:val="0"/>
              <w:divBdr>
                <w:top w:val="none" w:sz="0" w:space="0" w:color="auto"/>
                <w:left w:val="none" w:sz="0" w:space="0" w:color="auto"/>
                <w:bottom w:val="none" w:sz="0" w:space="0" w:color="auto"/>
                <w:right w:val="none" w:sz="0" w:space="0" w:color="auto"/>
              </w:divBdr>
            </w:div>
            <w:div w:id="780027533">
              <w:marLeft w:val="0"/>
              <w:marRight w:val="0"/>
              <w:marTop w:val="0"/>
              <w:marBottom w:val="0"/>
              <w:divBdr>
                <w:top w:val="none" w:sz="0" w:space="0" w:color="auto"/>
                <w:left w:val="none" w:sz="0" w:space="0" w:color="auto"/>
                <w:bottom w:val="none" w:sz="0" w:space="0" w:color="auto"/>
                <w:right w:val="none" w:sz="0" w:space="0" w:color="auto"/>
              </w:divBdr>
            </w:div>
            <w:div w:id="805318389">
              <w:marLeft w:val="0"/>
              <w:marRight w:val="0"/>
              <w:marTop w:val="0"/>
              <w:marBottom w:val="0"/>
              <w:divBdr>
                <w:top w:val="none" w:sz="0" w:space="0" w:color="auto"/>
                <w:left w:val="none" w:sz="0" w:space="0" w:color="auto"/>
                <w:bottom w:val="none" w:sz="0" w:space="0" w:color="auto"/>
                <w:right w:val="none" w:sz="0" w:space="0" w:color="auto"/>
              </w:divBdr>
            </w:div>
            <w:div w:id="817845577">
              <w:marLeft w:val="0"/>
              <w:marRight w:val="0"/>
              <w:marTop w:val="0"/>
              <w:marBottom w:val="0"/>
              <w:divBdr>
                <w:top w:val="none" w:sz="0" w:space="0" w:color="auto"/>
                <w:left w:val="none" w:sz="0" w:space="0" w:color="auto"/>
                <w:bottom w:val="none" w:sz="0" w:space="0" w:color="auto"/>
                <w:right w:val="none" w:sz="0" w:space="0" w:color="auto"/>
              </w:divBdr>
            </w:div>
            <w:div w:id="983509944">
              <w:marLeft w:val="0"/>
              <w:marRight w:val="0"/>
              <w:marTop w:val="0"/>
              <w:marBottom w:val="0"/>
              <w:divBdr>
                <w:top w:val="none" w:sz="0" w:space="0" w:color="auto"/>
                <w:left w:val="none" w:sz="0" w:space="0" w:color="auto"/>
                <w:bottom w:val="none" w:sz="0" w:space="0" w:color="auto"/>
                <w:right w:val="none" w:sz="0" w:space="0" w:color="auto"/>
              </w:divBdr>
            </w:div>
            <w:div w:id="1019432984">
              <w:marLeft w:val="0"/>
              <w:marRight w:val="0"/>
              <w:marTop w:val="0"/>
              <w:marBottom w:val="0"/>
              <w:divBdr>
                <w:top w:val="none" w:sz="0" w:space="0" w:color="auto"/>
                <w:left w:val="none" w:sz="0" w:space="0" w:color="auto"/>
                <w:bottom w:val="none" w:sz="0" w:space="0" w:color="auto"/>
                <w:right w:val="none" w:sz="0" w:space="0" w:color="auto"/>
              </w:divBdr>
            </w:div>
            <w:div w:id="1076317994">
              <w:marLeft w:val="0"/>
              <w:marRight w:val="0"/>
              <w:marTop w:val="0"/>
              <w:marBottom w:val="0"/>
              <w:divBdr>
                <w:top w:val="none" w:sz="0" w:space="0" w:color="auto"/>
                <w:left w:val="none" w:sz="0" w:space="0" w:color="auto"/>
                <w:bottom w:val="none" w:sz="0" w:space="0" w:color="auto"/>
                <w:right w:val="none" w:sz="0" w:space="0" w:color="auto"/>
              </w:divBdr>
            </w:div>
            <w:div w:id="1096827062">
              <w:marLeft w:val="0"/>
              <w:marRight w:val="0"/>
              <w:marTop w:val="0"/>
              <w:marBottom w:val="0"/>
              <w:divBdr>
                <w:top w:val="none" w:sz="0" w:space="0" w:color="auto"/>
                <w:left w:val="none" w:sz="0" w:space="0" w:color="auto"/>
                <w:bottom w:val="none" w:sz="0" w:space="0" w:color="auto"/>
                <w:right w:val="none" w:sz="0" w:space="0" w:color="auto"/>
              </w:divBdr>
            </w:div>
            <w:div w:id="1210216917">
              <w:marLeft w:val="0"/>
              <w:marRight w:val="0"/>
              <w:marTop w:val="0"/>
              <w:marBottom w:val="0"/>
              <w:divBdr>
                <w:top w:val="none" w:sz="0" w:space="0" w:color="auto"/>
                <w:left w:val="none" w:sz="0" w:space="0" w:color="auto"/>
                <w:bottom w:val="none" w:sz="0" w:space="0" w:color="auto"/>
                <w:right w:val="none" w:sz="0" w:space="0" w:color="auto"/>
              </w:divBdr>
            </w:div>
            <w:div w:id="1237207910">
              <w:marLeft w:val="0"/>
              <w:marRight w:val="0"/>
              <w:marTop w:val="0"/>
              <w:marBottom w:val="0"/>
              <w:divBdr>
                <w:top w:val="none" w:sz="0" w:space="0" w:color="auto"/>
                <w:left w:val="none" w:sz="0" w:space="0" w:color="auto"/>
                <w:bottom w:val="none" w:sz="0" w:space="0" w:color="auto"/>
                <w:right w:val="none" w:sz="0" w:space="0" w:color="auto"/>
              </w:divBdr>
            </w:div>
            <w:div w:id="1289625672">
              <w:marLeft w:val="0"/>
              <w:marRight w:val="0"/>
              <w:marTop w:val="0"/>
              <w:marBottom w:val="0"/>
              <w:divBdr>
                <w:top w:val="none" w:sz="0" w:space="0" w:color="auto"/>
                <w:left w:val="none" w:sz="0" w:space="0" w:color="auto"/>
                <w:bottom w:val="none" w:sz="0" w:space="0" w:color="auto"/>
                <w:right w:val="none" w:sz="0" w:space="0" w:color="auto"/>
              </w:divBdr>
            </w:div>
            <w:div w:id="1384404856">
              <w:marLeft w:val="0"/>
              <w:marRight w:val="0"/>
              <w:marTop w:val="0"/>
              <w:marBottom w:val="0"/>
              <w:divBdr>
                <w:top w:val="none" w:sz="0" w:space="0" w:color="auto"/>
                <w:left w:val="none" w:sz="0" w:space="0" w:color="auto"/>
                <w:bottom w:val="none" w:sz="0" w:space="0" w:color="auto"/>
                <w:right w:val="none" w:sz="0" w:space="0" w:color="auto"/>
              </w:divBdr>
            </w:div>
            <w:div w:id="1574124699">
              <w:marLeft w:val="0"/>
              <w:marRight w:val="0"/>
              <w:marTop w:val="0"/>
              <w:marBottom w:val="0"/>
              <w:divBdr>
                <w:top w:val="none" w:sz="0" w:space="0" w:color="auto"/>
                <w:left w:val="none" w:sz="0" w:space="0" w:color="auto"/>
                <w:bottom w:val="none" w:sz="0" w:space="0" w:color="auto"/>
                <w:right w:val="none" w:sz="0" w:space="0" w:color="auto"/>
              </w:divBdr>
            </w:div>
            <w:div w:id="1574269971">
              <w:marLeft w:val="0"/>
              <w:marRight w:val="0"/>
              <w:marTop w:val="0"/>
              <w:marBottom w:val="0"/>
              <w:divBdr>
                <w:top w:val="none" w:sz="0" w:space="0" w:color="auto"/>
                <w:left w:val="none" w:sz="0" w:space="0" w:color="auto"/>
                <w:bottom w:val="none" w:sz="0" w:space="0" w:color="auto"/>
                <w:right w:val="none" w:sz="0" w:space="0" w:color="auto"/>
              </w:divBdr>
            </w:div>
            <w:div w:id="1653868794">
              <w:marLeft w:val="0"/>
              <w:marRight w:val="0"/>
              <w:marTop w:val="0"/>
              <w:marBottom w:val="0"/>
              <w:divBdr>
                <w:top w:val="none" w:sz="0" w:space="0" w:color="auto"/>
                <w:left w:val="none" w:sz="0" w:space="0" w:color="auto"/>
                <w:bottom w:val="none" w:sz="0" w:space="0" w:color="auto"/>
                <w:right w:val="none" w:sz="0" w:space="0" w:color="auto"/>
              </w:divBdr>
            </w:div>
            <w:div w:id="1717701905">
              <w:marLeft w:val="0"/>
              <w:marRight w:val="0"/>
              <w:marTop w:val="0"/>
              <w:marBottom w:val="0"/>
              <w:divBdr>
                <w:top w:val="none" w:sz="0" w:space="0" w:color="auto"/>
                <w:left w:val="none" w:sz="0" w:space="0" w:color="auto"/>
                <w:bottom w:val="none" w:sz="0" w:space="0" w:color="auto"/>
                <w:right w:val="none" w:sz="0" w:space="0" w:color="auto"/>
              </w:divBdr>
            </w:div>
            <w:div w:id="1855995118">
              <w:marLeft w:val="0"/>
              <w:marRight w:val="0"/>
              <w:marTop w:val="0"/>
              <w:marBottom w:val="0"/>
              <w:divBdr>
                <w:top w:val="none" w:sz="0" w:space="0" w:color="auto"/>
                <w:left w:val="none" w:sz="0" w:space="0" w:color="auto"/>
                <w:bottom w:val="none" w:sz="0" w:space="0" w:color="auto"/>
                <w:right w:val="none" w:sz="0" w:space="0" w:color="auto"/>
              </w:divBdr>
            </w:div>
            <w:div w:id="1869834415">
              <w:marLeft w:val="0"/>
              <w:marRight w:val="0"/>
              <w:marTop w:val="0"/>
              <w:marBottom w:val="0"/>
              <w:divBdr>
                <w:top w:val="none" w:sz="0" w:space="0" w:color="auto"/>
                <w:left w:val="none" w:sz="0" w:space="0" w:color="auto"/>
                <w:bottom w:val="none" w:sz="0" w:space="0" w:color="auto"/>
                <w:right w:val="none" w:sz="0" w:space="0" w:color="auto"/>
              </w:divBdr>
            </w:div>
            <w:div w:id="214469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4665">
      <w:bodyDiv w:val="1"/>
      <w:marLeft w:val="0"/>
      <w:marRight w:val="0"/>
      <w:marTop w:val="0"/>
      <w:marBottom w:val="0"/>
      <w:divBdr>
        <w:top w:val="none" w:sz="0" w:space="0" w:color="auto"/>
        <w:left w:val="none" w:sz="0" w:space="0" w:color="auto"/>
        <w:bottom w:val="none" w:sz="0" w:space="0" w:color="auto"/>
        <w:right w:val="none" w:sz="0" w:space="0" w:color="auto"/>
      </w:divBdr>
      <w:divsChild>
        <w:div w:id="1458521383">
          <w:marLeft w:val="0"/>
          <w:marRight w:val="0"/>
          <w:marTop w:val="0"/>
          <w:marBottom w:val="0"/>
          <w:divBdr>
            <w:top w:val="none" w:sz="0" w:space="0" w:color="auto"/>
            <w:left w:val="none" w:sz="0" w:space="0" w:color="auto"/>
            <w:bottom w:val="none" w:sz="0" w:space="0" w:color="auto"/>
            <w:right w:val="none" w:sz="0" w:space="0" w:color="auto"/>
          </w:divBdr>
          <w:divsChild>
            <w:div w:id="1499464074">
              <w:marLeft w:val="0"/>
              <w:marRight w:val="0"/>
              <w:marTop w:val="0"/>
              <w:marBottom w:val="0"/>
              <w:divBdr>
                <w:top w:val="none" w:sz="0" w:space="0" w:color="auto"/>
                <w:left w:val="none" w:sz="0" w:space="0" w:color="auto"/>
                <w:bottom w:val="none" w:sz="0" w:space="0" w:color="auto"/>
                <w:right w:val="none" w:sz="0" w:space="0" w:color="auto"/>
              </w:divBdr>
            </w:div>
            <w:div w:id="320276814">
              <w:marLeft w:val="0"/>
              <w:marRight w:val="0"/>
              <w:marTop w:val="0"/>
              <w:marBottom w:val="0"/>
              <w:divBdr>
                <w:top w:val="none" w:sz="0" w:space="0" w:color="auto"/>
                <w:left w:val="none" w:sz="0" w:space="0" w:color="auto"/>
                <w:bottom w:val="none" w:sz="0" w:space="0" w:color="auto"/>
                <w:right w:val="none" w:sz="0" w:space="0" w:color="auto"/>
              </w:divBdr>
            </w:div>
            <w:div w:id="170461144">
              <w:marLeft w:val="0"/>
              <w:marRight w:val="0"/>
              <w:marTop w:val="0"/>
              <w:marBottom w:val="0"/>
              <w:divBdr>
                <w:top w:val="none" w:sz="0" w:space="0" w:color="auto"/>
                <w:left w:val="none" w:sz="0" w:space="0" w:color="auto"/>
                <w:bottom w:val="none" w:sz="0" w:space="0" w:color="auto"/>
                <w:right w:val="none" w:sz="0" w:space="0" w:color="auto"/>
              </w:divBdr>
            </w:div>
            <w:div w:id="2034572988">
              <w:marLeft w:val="0"/>
              <w:marRight w:val="0"/>
              <w:marTop w:val="0"/>
              <w:marBottom w:val="0"/>
              <w:divBdr>
                <w:top w:val="none" w:sz="0" w:space="0" w:color="auto"/>
                <w:left w:val="none" w:sz="0" w:space="0" w:color="auto"/>
                <w:bottom w:val="none" w:sz="0" w:space="0" w:color="auto"/>
                <w:right w:val="none" w:sz="0" w:space="0" w:color="auto"/>
              </w:divBdr>
            </w:div>
            <w:div w:id="625426639">
              <w:marLeft w:val="0"/>
              <w:marRight w:val="0"/>
              <w:marTop w:val="0"/>
              <w:marBottom w:val="0"/>
              <w:divBdr>
                <w:top w:val="none" w:sz="0" w:space="0" w:color="auto"/>
                <w:left w:val="none" w:sz="0" w:space="0" w:color="auto"/>
                <w:bottom w:val="none" w:sz="0" w:space="0" w:color="auto"/>
                <w:right w:val="none" w:sz="0" w:space="0" w:color="auto"/>
              </w:divBdr>
            </w:div>
            <w:div w:id="1779446958">
              <w:marLeft w:val="0"/>
              <w:marRight w:val="0"/>
              <w:marTop w:val="0"/>
              <w:marBottom w:val="0"/>
              <w:divBdr>
                <w:top w:val="none" w:sz="0" w:space="0" w:color="auto"/>
                <w:left w:val="none" w:sz="0" w:space="0" w:color="auto"/>
                <w:bottom w:val="none" w:sz="0" w:space="0" w:color="auto"/>
                <w:right w:val="none" w:sz="0" w:space="0" w:color="auto"/>
              </w:divBdr>
            </w:div>
            <w:div w:id="255754020">
              <w:marLeft w:val="0"/>
              <w:marRight w:val="0"/>
              <w:marTop w:val="0"/>
              <w:marBottom w:val="0"/>
              <w:divBdr>
                <w:top w:val="none" w:sz="0" w:space="0" w:color="auto"/>
                <w:left w:val="none" w:sz="0" w:space="0" w:color="auto"/>
                <w:bottom w:val="none" w:sz="0" w:space="0" w:color="auto"/>
                <w:right w:val="none" w:sz="0" w:space="0" w:color="auto"/>
              </w:divBdr>
            </w:div>
            <w:div w:id="635792157">
              <w:marLeft w:val="0"/>
              <w:marRight w:val="0"/>
              <w:marTop w:val="0"/>
              <w:marBottom w:val="0"/>
              <w:divBdr>
                <w:top w:val="none" w:sz="0" w:space="0" w:color="auto"/>
                <w:left w:val="none" w:sz="0" w:space="0" w:color="auto"/>
                <w:bottom w:val="none" w:sz="0" w:space="0" w:color="auto"/>
                <w:right w:val="none" w:sz="0" w:space="0" w:color="auto"/>
              </w:divBdr>
            </w:div>
            <w:div w:id="1858081703">
              <w:marLeft w:val="0"/>
              <w:marRight w:val="0"/>
              <w:marTop w:val="0"/>
              <w:marBottom w:val="0"/>
              <w:divBdr>
                <w:top w:val="none" w:sz="0" w:space="0" w:color="auto"/>
                <w:left w:val="none" w:sz="0" w:space="0" w:color="auto"/>
                <w:bottom w:val="none" w:sz="0" w:space="0" w:color="auto"/>
                <w:right w:val="none" w:sz="0" w:space="0" w:color="auto"/>
              </w:divBdr>
            </w:div>
            <w:div w:id="1858615475">
              <w:marLeft w:val="0"/>
              <w:marRight w:val="0"/>
              <w:marTop w:val="0"/>
              <w:marBottom w:val="0"/>
              <w:divBdr>
                <w:top w:val="none" w:sz="0" w:space="0" w:color="auto"/>
                <w:left w:val="none" w:sz="0" w:space="0" w:color="auto"/>
                <w:bottom w:val="none" w:sz="0" w:space="0" w:color="auto"/>
                <w:right w:val="none" w:sz="0" w:space="0" w:color="auto"/>
              </w:divBdr>
            </w:div>
            <w:div w:id="923145928">
              <w:marLeft w:val="0"/>
              <w:marRight w:val="0"/>
              <w:marTop w:val="0"/>
              <w:marBottom w:val="0"/>
              <w:divBdr>
                <w:top w:val="none" w:sz="0" w:space="0" w:color="auto"/>
                <w:left w:val="none" w:sz="0" w:space="0" w:color="auto"/>
                <w:bottom w:val="none" w:sz="0" w:space="0" w:color="auto"/>
                <w:right w:val="none" w:sz="0" w:space="0" w:color="auto"/>
              </w:divBdr>
            </w:div>
            <w:div w:id="2061129864">
              <w:marLeft w:val="0"/>
              <w:marRight w:val="0"/>
              <w:marTop w:val="0"/>
              <w:marBottom w:val="0"/>
              <w:divBdr>
                <w:top w:val="none" w:sz="0" w:space="0" w:color="auto"/>
                <w:left w:val="none" w:sz="0" w:space="0" w:color="auto"/>
                <w:bottom w:val="none" w:sz="0" w:space="0" w:color="auto"/>
                <w:right w:val="none" w:sz="0" w:space="0" w:color="auto"/>
              </w:divBdr>
            </w:div>
            <w:div w:id="2127001881">
              <w:marLeft w:val="0"/>
              <w:marRight w:val="0"/>
              <w:marTop w:val="0"/>
              <w:marBottom w:val="0"/>
              <w:divBdr>
                <w:top w:val="none" w:sz="0" w:space="0" w:color="auto"/>
                <w:left w:val="none" w:sz="0" w:space="0" w:color="auto"/>
                <w:bottom w:val="none" w:sz="0" w:space="0" w:color="auto"/>
                <w:right w:val="none" w:sz="0" w:space="0" w:color="auto"/>
              </w:divBdr>
            </w:div>
            <w:div w:id="19035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2372">
      <w:bodyDiv w:val="1"/>
      <w:marLeft w:val="0"/>
      <w:marRight w:val="0"/>
      <w:marTop w:val="0"/>
      <w:marBottom w:val="0"/>
      <w:divBdr>
        <w:top w:val="none" w:sz="0" w:space="0" w:color="auto"/>
        <w:left w:val="none" w:sz="0" w:space="0" w:color="auto"/>
        <w:bottom w:val="none" w:sz="0" w:space="0" w:color="auto"/>
        <w:right w:val="none" w:sz="0" w:space="0" w:color="auto"/>
      </w:divBdr>
      <w:divsChild>
        <w:div w:id="1782141067">
          <w:marLeft w:val="0"/>
          <w:marRight w:val="0"/>
          <w:marTop w:val="0"/>
          <w:marBottom w:val="0"/>
          <w:divBdr>
            <w:top w:val="none" w:sz="0" w:space="0" w:color="auto"/>
            <w:left w:val="none" w:sz="0" w:space="0" w:color="auto"/>
            <w:bottom w:val="none" w:sz="0" w:space="0" w:color="auto"/>
            <w:right w:val="none" w:sz="0" w:space="0" w:color="auto"/>
          </w:divBdr>
          <w:divsChild>
            <w:div w:id="46803146">
              <w:marLeft w:val="0"/>
              <w:marRight w:val="0"/>
              <w:marTop w:val="0"/>
              <w:marBottom w:val="0"/>
              <w:divBdr>
                <w:top w:val="none" w:sz="0" w:space="0" w:color="auto"/>
                <w:left w:val="none" w:sz="0" w:space="0" w:color="auto"/>
                <w:bottom w:val="none" w:sz="0" w:space="0" w:color="auto"/>
                <w:right w:val="none" w:sz="0" w:space="0" w:color="auto"/>
              </w:divBdr>
            </w:div>
            <w:div w:id="385104667">
              <w:marLeft w:val="0"/>
              <w:marRight w:val="0"/>
              <w:marTop w:val="0"/>
              <w:marBottom w:val="0"/>
              <w:divBdr>
                <w:top w:val="none" w:sz="0" w:space="0" w:color="auto"/>
                <w:left w:val="none" w:sz="0" w:space="0" w:color="auto"/>
                <w:bottom w:val="none" w:sz="0" w:space="0" w:color="auto"/>
                <w:right w:val="none" w:sz="0" w:space="0" w:color="auto"/>
              </w:divBdr>
            </w:div>
            <w:div w:id="397094873">
              <w:marLeft w:val="0"/>
              <w:marRight w:val="0"/>
              <w:marTop w:val="0"/>
              <w:marBottom w:val="0"/>
              <w:divBdr>
                <w:top w:val="none" w:sz="0" w:space="0" w:color="auto"/>
                <w:left w:val="none" w:sz="0" w:space="0" w:color="auto"/>
                <w:bottom w:val="none" w:sz="0" w:space="0" w:color="auto"/>
                <w:right w:val="none" w:sz="0" w:space="0" w:color="auto"/>
              </w:divBdr>
            </w:div>
            <w:div w:id="451479277">
              <w:marLeft w:val="0"/>
              <w:marRight w:val="0"/>
              <w:marTop w:val="0"/>
              <w:marBottom w:val="0"/>
              <w:divBdr>
                <w:top w:val="none" w:sz="0" w:space="0" w:color="auto"/>
                <w:left w:val="none" w:sz="0" w:space="0" w:color="auto"/>
                <w:bottom w:val="none" w:sz="0" w:space="0" w:color="auto"/>
                <w:right w:val="none" w:sz="0" w:space="0" w:color="auto"/>
              </w:divBdr>
            </w:div>
            <w:div w:id="477723912">
              <w:marLeft w:val="0"/>
              <w:marRight w:val="0"/>
              <w:marTop w:val="0"/>
              <w:marBottom w:val="0"/>
              <w:divBdr>
                <w:top w:val="none" w:sz="0" w:space="0" w:color="auto"/>
                <w:left w:val="none" w:sz="0" w:space="0" w:color="auto"/>
                <w:bottom w:val="none" w:sz="0" w:space="0" w:color="auto"/>
                <w:right w:val="none" w:sz="0" w:space="0" w:color="auto"/>
              </w:divBdr>
            </w:div>
            <w:div w:id="596408081">
              <w:marLeft w:val="0"/>
              <w:marRight w:val="0"/>
              <w:marTop w:val="0"/>
              <w:marBottom w:val="0"/>
              <w:divBdr>
                <w:top w:val="none" w:sz="0" w:space="0" w:color="auto"/>
                <w:left w:val="none" w:sz="0" w:space="0" w:color="auto"/>
                <w:bottom w:val="none" w:sz="0" w:space="0" w:color="auto"/>
                <w:right w:val="none" w:sz="0" w:space="0" w:color="auto"/>
              </w:divBdr>
            </w:div>
            <w:div w:id="748424855">
              <w:marLeft w:val="0"/>
              <w:marRight w:val="0"/>
              <w:marTop w:val="0"/>
              <w:marBottom w:val="0"/>
              <w:divBdr>
                <w:top w:val="none" w:sz="0" w:space="0" w:color="auto"/>
                <w:left w:val="none" w:sz="0" w:space="0" w:color="auto"/>
                <w:bottom w:val="none" w:sz="0" w:space="0" w:color="auto"/>
                <w:right w:val="none" w:sz="0" w:space="0" w:color="auto"/>
              </w:divBdr>
            </w:div>
            <w:div w:id="819270436">
              <w:marLeft w:val="0"/>
              <w:marRight w:val="0"/>
              <w:marTop w:val="0"/>
              <w:marBottom w:val="0"/>
              <w:divBdr>
                <w:top w:val="none" w:sz="0" w:space="0" w:color="auto"/>
                <w:left w:val="none" w:sz="0" w:space="0" w:color="auto"/>
                <w:bottom w:val="none" w:sz="0" w:space="0" w:color="auto"/>
                <w:right w:val="none" w:sz="0" w:space="0" w:color="auto"/>
              </w:divBdr>
            </w:div>
            <w:div w:id="876240897">
              <w:marLeft w:val="0"/>
              <w:marRight w:val="0"/>
              <w:marTop w:val="0"/>
              <w:marBottom w:val="0"/>
              <w:divBdr>
                <w:top w:val="none" w:sz="0" w:space="0" w:color="auto"/>
                <w:left w:val="none" w:sz="0" w:space="0" w:color="auto"/>
                <w:bottom w:val="none" w:sz="0" w:space="0" w:color="auto"/>
                <w:right w:val="none" w:sz="0" w:space="0" w:color="auto"/>
              </w:divBdr>
            </w:div>
            <w:div w:id="899902377">
              <w:marLeft w:val="0"/>
              <w:marRight w:val="0"/>
              <w:marTop w:val="0"/>
              <w:marBottom w:val="0"/>
              <w:divBdr>
                <w:top w:val="none" w:sz="0" w:space="0" w:color="auto"/>
                <w:left w:val="none" w:sz="0" w:space="0" w:color="auto"/>
                <w:bottom w:val="none" w:sz="0" w:space="0" w:color="auto"/>
                <w:right w:val="none" w:sz="0" w:space="0" w:color="auto"/>
              </w:divBdr>
            </w:div>
            <w:div w:id="923075214">
              <w:marLeft w:val="0"/>
              <w:marRight w:val="0"/>
              <w:marTop w:val="0"/>
              <w:marBottom w:val="0"/>
              <w:divBdr>
                <w:top w:val="none" w:sz="0" w:space="0" w:color="auto"/>
                <w:left w:val="none" w:sz="0" w:space="0" w:color="auto"/>
                <w:bottom w:val="none" w:sz="0" w:space="0" w:color="auto"/>
                <w:right w:val="none" w:sz="0" w:space="0" w:color="auto"/>
              </w:divBdr>
            </w:div>
            <w:div w:id="1173449748">
              <w:marLeft w:val="0"/>
              <w:marRight w:val="0"/>
              <w:marTop w:val="0"/>
              <w:marBottom w:val="0"/>
              <w:divBdr>
                <w:top w:val="none" w:sz="0" w:space="0" w:color="auto"/>
                <w:left w:val="none" w:sz="0" w:space="0" w:color="auto"/>
                <w:bottom w:val="none" w:sz="0" w:space="0" w:color="auto"/>
                <w:right w:val="none" w:sz="0" w:space="0" w:color="auto"/>
              </w:divBdr>
            </w:div>
            <w:div w:id="1201431172">
              <w:marLeft w:val="0"/>
              <w:marRight w:val="0"/>
              <w:marTop w:val="0"/>
              <w:marBottom w:val="0"/>
              <w:divBdr>
                <w:top w:val="none" w:sz="0" w:space="0" w:color="auto"/>
                <w:left w:val="none" w:sz="0" w:space="0" w:color="auto"/>
                <w:bottom w:val="none" w:sz="0" w:space="0" w:color="auto"/>
                <w:right w:val="none" w:sz="0" w:space="0" w:color="auto"/>
              </w:divBdr>
            </w:div>
            <w:div w:id="1394886133">
              <w:marLeft w:val="0"/>
              <w:marRight w:val="0"/>
              <w:marTop w:val="0"/>
              <w:marBottom w:val="0"/>
              <w:divBdr>
                <w:top w:val="none" w:sz="0" w:space="0" w:color="auto"/>
                <w:left w:val="none" w:sz="0" w:space="0" w:color="auto"/>
                <w:bottom w:val="none" w:sz="0" w:space="0" w:color="auto"/>
                <w:right w:val="none" w:sz="0" w:space="0" w:color="auto"/>
              </w:divBdr>
            </w:div>
            <w:div w:id="1429472374">
              <w:marLeft w:val="0"/>
              <w:marRight w:val="0"/>
              <w:marTop w:val="0"/>
              <w:marBottom w:val="0"/>
              <w:divBdr>
                <w:top w:val="none" w:sz="0" w:space="0" w:color="auto"/>
                <w:left w:val="none" w:sz="0" w:space="0" w:color="auto"/>
                <w:bottom w:val="none" w:sz="0" w:space="0" w:color="auto"/>
                <w:right w:val="none" w:sz="0" w:space="0" w:color="auto"/>
              </w:divBdr>
            </w:div>
            <w:div w:id="1506747383">
              <w:marLeft w:val="0"/>
              <w:marRight w:val="0"/>
              <w:marTop w:val="0"/>
              <w:marBottom w:val="0"/>
              <w:divBdr>
                <w:top w:val="none" w:sz="0" w:space="0" w:color="auto"/>
                <w:left w:val="none" w:sz="0" w:space="0" w:color="auto"/>
                <w:bottom w:val="none" w:sz="0" w:space="0" w:color="auto"/>
                <w:right w:val="none" w:sz="0" w:space="0" w:color="auto"/>
              </w:divBdr>
            </w:div>
            <w:div w:id="1562406509">
              <w:marLeft w:val="0"/>
              <w:marRight w:val="0"/>
              <w:marTop w:val="0"/>
              <w:marBottom w:val="0"/>
              <w:divBdr>
                <w:top w:val="none" w:sz="0" w:space="0" w:color="auto"/>
                <w:left w:val="none" w:sz="0" w:space="0" w:color="auto"/>
                <w:bottom w:val="none" w:sz="0" w:space="0" w:color="auto"/>
                <w:right w:val="none" w:sz="0" w:space="0" w:color="auto"/>
              </w:divBdr>
            </w:div>
            <w:div w:id="1580557119">
              <w:marLeft w:val="0"/>
              <w:marRight w:val="0"/>
              <w:marTop w:val="0"/>
              <w:marBottom w:val="0"/>
              <w:divBdr>
                <w:top w:val="none" w:sz="0" w:space="0" w:color="auto"/>
                <w:left w:val="none" w:sz="0" w:space="0" w:color="auto"/>
                <w:bottom w:val="none" w:sz="0" w:space="0" w:color="auto"/>
                <w:right w:val="none" w:sz="0" w:space="0" w:color="auto"/>
              </w:divBdr>
            </w:div>
            <w:div w:id="1604459973">
              <w:marLeft w:val="0"/>
              <w:marRight w:val="0"/>
              <w:marTop w:val="0"/>
              <w:marBottom w:val="0"/>
              <w:divBdr>
                <w:top w:val="none" w:sz="0" w:space="0" w:color="auto"/>
                <w:left w:val="none" w:sz="0" w:space="0" w:color="auto"/>
                <w:bottom w:val="none" w:sz="0" w:space="0" w:color="auto"/>
                <w:right w:val="none" w:sz="0" w:space="0" w:color="auto"/>
              </w:divBdr>
            </w:div>
            <w:div w:id="1703357015">
              <w:marLeft w:val="0"/>
              <w:marRight w:val="0"/>
              <w:marTop w:val="0"/>
              <w:marBottom w:val="0"/>
              <w:divBdr>
                <w:top w:val="none" w:sz="0" w:space="0" w:color="auto"/>
                <w:left w:val="none" w:sz="0" w:space="0" w:color="auto"/>
                <w:bottom w:val="none" w:sz="0" w:space="0" w:color="auto"/>
                <w:right w:val="none" w:sz="0" w:space="0" w:color="auto"/>
              </w:divBdr>
            </w:div>
            <w:div w:id="1706904779">
              <w:marLeft w:val="0"/>
              <w:marRight w:val="0"/>
              <w:marTop w:val="0"/>
              <w:marBottom w:val="0"/>
              <w:divBdr>
                <w:top w:val="none" w:sz="0" w:space="0" w:color="auto"/>
                <w:left w:val="none" w:sz="0" w:space="0" w:color="auto"/>
                <w:bottom w:val="none" w:sz="0" w:space="0" w:color="auto"/>
                <w:right w:val="none" w:sz="0" w:space="0" w:color="auto"/>
              </w:divBdr>
            </w:div>
            <w:div w:id="1774664590">
              <w:marLeft w:val="0"/>
              <w:marRight w:val="0"/>
              <w:marTop w:val="0"/>
              <w:marBottom w:val="0"/>
              <w:divBdr>
                <w:top w:val="none" w:sz="0" w:space="0" w:color="auto"/>
                <w:left w:val="none" w:sz="0" w:space="0" w:color="auto"/>
                <w:bottom w:val="none" w:sz="0" w:space="0" w:color="auto"/>
                <w:right w:val="none" w:sz="0" w:space="0" w:color="auto"/>
              </w:divBdr>
            </w:div>
            <w:div w:id="1991640259">
              <w:marLeft w:val="0"/>
              <w:marRight w:val="0"/>
              <w:marTop w:val="0"/>
              <w:marBottom w:val="0"/>
              <w:divBdr>
                <w:top w:val="none" w:sz="0" w:space="0" w:color="auto"/>
                <w:left w:val="none" w:sz="0" w:space="0" w:color="auto"/>
                <w:bottom w:val="none" w:sz="0" w:space="0" w:color="auto"/>
                <w:right w:val="none" w:sz="0" w:space="0" w:color="auto"/>
              </w:divBdr>
            </w:div>
            <w:div w:id="1992561072">
              <w:marLeft w:val="0"/>
              <w:marRight w:val="0"/>
              <w:marTop w:val="0"/>
              <w:marBottom w:val="0"/>
              <w:divBdr>
                <w:top w:val="none" w:sz="0" w:space="0" w:color="auto"/>
                <w:left w:val="none" w:sz="0" w:space="0" w:color="auto"/>
                <w:bottom w:val="none" w:sz="0" w:space="0" w:color="auto"/>
                <w:right w:val="none" w:sz="0" w:space="0" w:color="auto"/>
              </w:divBdr>
            </w:div>
            <w:div w:id="20977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8812">
      <w:bodyDiv w:val="1"/>
      <w:marLeft w:val="0"/>
      <w:marRight w:val="0"/>
      <w:marTop w:val="0"/>
      <w:marBottom w:val="0"/>
      <w:divBdr>
        <w:top w:val="none" w:sz="0" w:space="0" w:color="auto"/>
        <w:left w:val="none" w:sz="0" w:space="0" w:color="auto"/>
        <w:bottom w:val="none" w:sz="0" w:space="0" w:color="auto"/>
        <w:right w:val="none" w:sz="0" w:space="0" w:color="auto"/>
      </w:divBdr>
      <w:divsChild>
        <w:div w:id="995760740">
          <w:marLeft w:val="0"/>
          <w:marRight w:val="0"/>
          <w:marTop w:val="0"/>
          <w:marBottom w:val="0"/>
          <w:divBdr>
            <w:top w:val="none" w:sz="0" w:space="0" w:color="auto"/>
            <w:left w:val="none" w:sz="0" w:space="0" w:color="auto"/>
            <w:bottom w:val="none" w:sz="0" w:space="0" w:color="auto"/>
            <w:right w:val="none" w:sz="0" w:space="0" w:color="auto"/>
          </w:divBdr>
          <w:divsChild>
            <w:div w:id="147803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3622">
      <w:bodyDiv w:val="1"/>
      <w:marLeft w:val="0"/>
      <w:marRight w:val="0"/>
      <w:marTop w:val="0"/>
      <w:marBottom w:val="0"/>
      <w:divBdr>
        <w:top w:val="none" w:sz="0" w:space="0" w:color="auto"/>
        <w:left w:val="none" w:sz="0" w:space="0" w:color="auto"/>
        <w:bottom w:val="none" w:sz="0" w:space="0" w:color="auto"/>
        <w:right w:val="none" w:sz="0" w:space="0" w:color="auto"/>
      </w:divBdr>
      <w:divsChild>
        <w:div w:id="1962833425">
          <w:marLeft w:val="0"/>
          <w:marRight w:val="0"/>
          <w:marTop w:val="0"/>
          <w:marBottom w:val="0"/>
          <w:divBdr>
            <w:top w:val="none" w:sz="0" w:space="0" w:color="auto"/>
            <w:left w:val="none" w:sz="0" w:space="0" w:color="auto"/>
            <w:bottom w:val="none" w:sz="0" w:space="0" w:color="auto"/>
            <w:right w:val="none" w:sz="0" w:space="0" w:color="auto"/>
          </w:divBdr>
          <w:divsChild>
            <w:div w:id="16381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7156">
      <w:bodyDiv w:val="1"/>
      <w:marLeft w:val="0"/>
      <w:marRight w:val="0"/>
      <w:marTop w:val="0"/>
      <w:marBottom w:val="0"/>
      <w:divBdr>
        <w:top w:val="none" w:sz="0" w:space="0" w:color="auto"/>
        <w:left w:val="none" w:sz="0" w:space="0" w:color="auto"/>
        <w:bottom w:val="none" w:sz="0" w:space="0" w:color="auto"/>
        <w:right w:val="none" w:sz="0" w:space="0" w:color="auto"/>
      </w:divBdr>
      <w:divsChild>
        <w:div w:id="1099986592">
          <w:marLeft w:val="0"/>
          <w:marRight w:val="0"/>
          <w:marTop w:val="0"/>
          <w:marBottom w:val="0"/>
          <w:divBdr>
            <w:top w:val="none" w:sz="0" w:space="0" w:color="auto"/>
            <w:left w:val="none" w:sz="0" w:space="0" w:color="auto"/>
            <w:bottom w:val="none" w:sz="0" w:space="0" w:color="auto"/>
            <w:right w:val="none" w:sz="0" w:space="0" w:color="auto"/>
          </w:divBdr>
          <w:divsChild>
            <w:div w:id="1280725419">
              <w:marLeft w:val="0"/>
              <w:marRight w:val="0"/>
              <w:marTop w:val="0"/>
              <w:marBottom w:val="0"/>
              <w:divBdr>
                <w:top w:val="none" w:sz="0" w:space="0" w:color="auto"/>
                <w:left w:val="none" w:sz="0" w:space="0" w:color="auto"/>
                <w:bottom w:val="none" w:sz="0" w:space="0" w:color="auto"/>
                <w:right w:val="none" w:sz="0" w:space="0" w:color="auto"/>
              </w:divBdr>
            </w:div>
            <w:div w:id="1028263393">
              <w:marLeft w:val="0"/>
              <w:marRight w:val="0"/>
              <w:marTop w:val="0"/>
              <w:marBottom w:val="0"/>
              <w:divBdr>
                <w:top w:val="none" w:sz="0" w:space="0" w:color="auto"/>
                <w:left w:val="none" w:sz="0" w:space="0" w:color="auto"/>
                <w:bottom w:val="none" w:sz="0" w:space="0" w:color="auto"/>
                <w:right w:val="none" w:sz="0" w:space="0" w:color="auto"/>
              </w:divBdr>
            </w:div>
            <w:div w:id="255788224">
              <w:marLeft w:val="0"/>
              <w:marRight w:val="0"/>
              <w:marTop w:val="0"/>
              <w:marBottom w:val="0"/>
              <w:divBdr>
                <w:top w:val="none" w:sz="0" w:space="0" w:color="auto"/>
                <w:left w:val="none" w:sz="0" w:space="0" w:color="auto"/>
                <w:bottom w:val="none" w:sz="0" w:space="0" w:color="auto"/>
                <w:right w:val="none" w:sz="0" w:space="0" w:color="auto"/>
              </w:divBdr>
            </w:div>
            <w:div w:id="840658511">
              <w:marLeft w:val="0"/>
              <w:marRight w:val="0"/>
              <w:marTop w:val="0"/>
              <w:marBottom w:val="0"/>
              <w:divBdr>
                <w:top w:val="none" w:sz="0" w:space="0" w:color="auto"/>
                <w:left w:val="none" w:sz="0" w:space="0" w:color="auto"/>
                <w:bottom w:val="none" w:sz="0" w:space="0" w:color="auto"/>
                <w:right w:val="none" w:sz="0" w:space="0" w:color="auto"/>
              </w:divBdr>
            </w:div>
            <w:div w:id="2112705378">
              <w:marLeft w:val="0"/>
              <w:marRight w:val="0"/>
              <w:marTop w:val="0"/>
              <w:marBottom w:val="0"/>
              <w:divBdr>
                <w:top w:val="none" w:sz="0" w:space="0" w:color="auto"/>
                <w:left w:val="none" w:sz="0" w:space="0" w:color="auto"/>
                <w:bottom w:val="none" w:sz="0" w:space="0" w:color="auto"/>
                <w:right w:val="none" w:sz="0" w:space="0" w:color="auto"/>
              </w:divBdr>
            </w:div>
            <w:div w:id="82917655">
              <w:marLeft w:val="0"/>
              <w:marRight w:val="0"/>
              <w:marTop w:val="0"/>
              <w:marBottom w:val="0"/>
              <w:divBdr>
                <w:top w:val="none" w:sz="0" w:space="0" w:color="auto"/>
                <w:left w:val="none" w:sz="0" w:space="0" w:color="auto"/>
                <w:bottom w:val="none" w:sz="0" w:space="0" w:color="auto"/>
                <w:right w:val="none" w:sz="0" w:space="0" w:color="auto"/>
              </w:divBdr>
            </w:div>
            <w:div w:id="1008604781">
              <w:marLeft w:val="0"/>
              <w:marRight w:val="0"/>
              <w:marTop w:val="0"/>
              <w:marBottom w:val="0"/>
              <w:divBdr>
                <w:top w:val="none" w:sz="0" w:space="0" w:color="auto"/>
                <w:left w:val="none" w:sz="0" w:space="0" w:color="auto"/>
                <w:bottom w:val="none" w:sz="0" w:space="0" w:color="auto"/>
                <w:right w:val="none" w:sz="0" w:space="0" w:color="auto"/>
              </w:divBdr>
            </w:div>
            <w:div w:id="1717509996">
              <w:marLeft w:val="0"/>
              <w:marRight w:val="0"/>
              <w:marTop w:val="0"/>
              <w:marBottom w:val="0"/>
              <w:divBdr>
                <w:top w:val="none" w:sz="0" w:space="0" w:color="auto"/>
                <w:left w:val="none" w:sz="0" w:space="0" w:color="auto"/>
                <w:bottom w:val="none" w:sz="0" w:space="0" w:color="auto"/>
                <w:right w:val="none" w:sz="0" w:space="0" w:color="auto"/>
              </w:divBdr>
            </w:div>
            <w:div w:id="2141072161">
              <w:marLeft w:val="0"/>
              <w:marRight w:val="0"/>
              <w:marTop w:val="0"/>
              <w:marBottom w:val="0"/>
              <w:divBdr>
                <w:top w:val="none" w:sz="0" w:space="0" w:color="auto"/>
                <w:left w:val="none" w:sz="0" w:space="0" w:color="auto"/>
                <w:bottom w:val="none" w:sz="0" w:space="0" w:color="auto"/>
                <w:right w:val="none" w:sz="0" w:space="0" w:color="auto"/>
              </w:divBdr>
            </w:div>
            <w:div w:id="742338649">
              <w:marLeft w:val="0"/>
              <w:marRight w:val="0"/>
              <w:marTop w:val="0"/>
              <w:marBottom w:val="0"/>
              <w:divBdr>
                <w:top w:val="none" w:sz="0" w:space="0" w:color="auto"/>
                <w:left w:val="none" w:sz="0" w:space="0" w:color="auto"/>
                <w:bottom w:val="none" w:sz="0" w:space="0" w:color="auto"/>
                <w:right w:val="none" w:sz="0" w:space="0" w:color="auto"/>
              </w:divBdr>
            </w:div>
            <w:div w:id="1516000533">
              <w:marLeft w:val="0"/>
              <w:marRight w:val="0"/>
              <w:marTop w:val="0"/>
              <w:marBottom w:val="0"/>
              <w:divBdr>
                <w:top w:val="none" w:sz="0" w:space="0" w:color="auto"/>
                <w:left w:val="none" w:sz="0" w:space="0" w:color="auto"/>
                <w:bottom w:val="none" w:sz="0" w:space="0" w:color="auto"/>
                <w:right w:val="none" w:sz="0" w:space="0" w:color="auto"/>
              </w:divBdr>
            </w:div>
            <w:div w:id="813177982">
              <w:marLeft w:val="0"/>
              <w:marRight w:val="0"/>
              <w:marTop w:val="0"/>
              <w:marBottom w:val="0"/>
              <w:divBdr>
                <w:top w:val="none" w:sz="0" w:space="0" w:color="auto"/>
                <w:left w:val="none" w:sz="0" w:space="0" w:color="auto"/>
                <w:bottom w:val="none" w:sz="0" w:space="0" w:color="auto"/>
                <w:right w:val="none" w:sz="0" w:space="0" w:color="auto"/>
              </w:divBdr>
            </w:div>
            <w:div w:id="692417271">
              <w:marLeft w:val="0"/>
              <w:marRight w:val="0"/>
              <w:marTop w:val="0"/>
              <w:marBottom w:val="0"/>
              <w:divBdr>
                <w:top w:val="none" w:sz="0" w:space="0" w:color="auto"/>
                <w:left w:val="none" w:sz="0" w:space="0" w:color="auto"/>
                <w:bottom w:val="none" w:sz="0" w:space="0" w:color="auto"/>
                <w:right w:val="none" w:sz="0" w:space="0" w:color="auto"/>
              </w:divBdr>
            </w:div>
            <w:div w:id="370305306">
              <w:marLeft w:val="0"/>
              <w:marRight w:val="0"/>
              <w:marTop w:val="0"/>
              <w:marBottom w:val="0"/>
              <w:divBdr>
                <w:top w:val="none" w:sz="0" w:space="0" w:color="auto"/>
                <w:left w:val="none" w:sz="0" w:space="0" w:color="auto"/>
                <w:bottom w:val="none" w:sz="0" w:space="0" w:color="auto"/>
                <w:right w:val="none" w:sz="0" w:space="0" w:color="auto"/>
              </w:divBdr>
            </w:div>
            <w:div w:id="596447791">
              <w:marLeft w:val="0"/>
              <w:marRight w:val="0"/>
              <w:marTop w:val="0"/>
              <w:marBottom w:val="0"/>
              <w:divBdr>
                <w:top w:val="none" w:sz="0" w:space="0" w:color="auto"/>
                <w:left w:val="none" w:sz="0" w:space="0" w:color="auto"/>
                <w:bottom w:val="none" w:sz="0" w:space="0" w:color="auto"/>
                <w:right w:val="none" w:sz="0" w:space="0" w:color="auto"/>
              </w:divBdr>
            </w:div>
            <w:div w:id="416709678">
              <w:marLeft w:val="0"/>
              <w:marRight w:val="0"/>
              <w:marTop w:val="0"/>
              <w:marBottom w:val="0"/>
              <w:divBdr>
                <w:top w:val="none" w:sz="0" w:space="0" w:color="auto"/>
                <w:left w:val="none" w:sz="0" w:space="0" w:color="auto"/>
                <w:bottom w:val="none" w:sz="0" w:space="0" w:color="auto"/>
                <w:right w:val="none" w:sz="0" w:space="0" w:color="auto"/>
              </w:divBdr>
            </w:div>
            <w:div w:id="403071138">
              <w:marLeft w:val="0"/>
              <w:marRight w:val="0"/>
              <w:marTop w:val="0"/>
              <w:marBottom w:val="0"/>
              <w:divBdr>
                <w:top w:val="none" w:sz="0" w:space="0" w:color="auto"/>
                <w:left w:val="none" w:sz="0" w:space="0" w:color="auto"/>
                <w:bottom w:val="none" w:sz="0" w:space="0" w:color="auto"/>
                <w:right w:val="none" w:sz="0" w:space="0" w:color="auto"/>
              </w:divBdr>
            </w:div>
            <w:div w:id="1148328331">
              <w:marLeft w:val="0"/>
              <w:marRight w:val="0"/>
              <w:marTop w:val="0"/>
              <w:marBottom w:val="0"/>
              <w:divBdr>
                <w:top w:val="none" w:sz="0" w:space="0" w:color="auto"/>
                <w:left w:val="none" w:sz="0" w:space="0" w:color="auto"/>
                <w:bottom w:val="none" w:sz="0" w:space="0" w:color="auto"/>
                <w:right w:val="none" w:sz="0" w:space="0" w:color="auto"/>
              </w:divBdr>
            </w:div>
            <w:div w:id="1726248283">
              <w:marLeft w:val="0"/>
              <w:marRight w:val="0"/>
              <w:marTop w:val="0"/>
              <w:marBottom w:val="0"/>
              <w:divBdr>
                <w:top w:val="none" w:sz="0" w:space="0" w:color="auto"/>
                <w:left w:val="none" w:sz="0" w:space="0" w:color="auto"/>
                <w:bottom w:val="none" w:sz="0" w:space="0" w:color="auto"/>
                <w:right w:val="none" w:sz="0" w:space="0" w:color="auto"/>
              </w:divBdr>
            </w:div>
            <w:div w:id="1212035314">
              <w:marLeft w:val="0"/>
              <w:marRight w:val="0"/>
              <w:marTop w:val="0"/>
              <w:marBottom w:val="0"/>
              <w:divBdr>
                <w:top w:val="none" w:sz="0" w:space="0" w:color="auto"/>
                <w:left w:val="none" w:sz="0" w:space="0" w:color="auto"/>
                <w:bottom w:val="none" w:sz="0" w:space="0" w:color="auto"/>
                <w:right w:val="none" w:sz="0" w:space="0" w:color="auto"/>
              </w:divBdr>
            </w:div>
            <w:div w:id="1176770862">
              <w:marLeft w:val="0"/>
              <w:marRight w:val="0"/>
              <w:marTop w:val="0"/>
              <w:marBottom w:val="0"/>
              <w:divBdr>
                <w:top w:val="none" w:sz="0" w:space="0" w:color="auto"/>
                <w:left w:val="none" w:sz="0" w:space="0" w:color="auto"/>
                <w:bottom w:val="none" w:sz="0" w:space="0" w:color="auto"/>
                <w:right w:val="none" w:sz="0" w:space="0" w:color="auto"/>
              </w:divBdr>
            </w:div>
            <w:div w:id="2061008565">
              <w:marLeft w:val="0"/>
              <w:marRight w:val="0"/>
              <w:marTop w:val="0"/>
              <w:marBottom w:val="0"/>
              <w:divBdr>
                <w:top w:val="none" w:sz="0" w:space="0" w:color="auto"/>
                <w:left w:val="none" w:sz="0" w:space="0" w:color="auto"/>
                <w:bottom w:val="none" w:sz="0" w:space="0" w:color="auto"/>
                <w:right w:val="none" w:sz="0" w:space="0" w:color="auto"/>
              </w:divBdr>
            </w:div>
            <w:div w:id="440685029">
              <w:marLeft w:val="0"/>
              <w:marRight w:val="0"/>
              <w:marTop w:val="0"/>
              <w:marBottom w:val="0"/>
              <w:divBdr>
                <w:top w:val="none" w:sz="0" w:space="0" w:color="auto"/>
                <w:left w:val="none" w:sz="0" w:space="0" w:color="auto"/>
                <w:bottom w:val="none" w:sz="0" w:space="0" w:color="auto"/>
                <w:right w:val="none" w:sz="0" w:space="0" w:color="auto"/>
              </w:divBdr>
            </w:div>
            <w:div w:id="1284506378">
              <w:marLeft w:val="0"/>
              <w:marRight w:val="0"/>
              <w:marTop w:val="0"/>
              <w:marBottom w:val="0"/>
              <w:divBdr>
                <w:top w:val="none" w:sz="0" w:space="0" w:color="auto"/>
                <w:left w:val="none" w:sz="0" w:space="0" w:color="auto"/>
                <w:bottom w:val="none" w:sz="0" w:space="0" w:color="auto"/>
                <w:right w:val="none" w:sz="0" w:space="0" w:color="auto"/>
              </w:divBdr>
            </w:div>
            <w:div w:id="713695531">
              <w:marLeft w:val="0"/>
              <w:marRight w:val="0"/>
              <w:marTop w:val="0"/>
              <w:marBottom w:val="0"/>
              <w:divBdr>
                <w:top w:val="none" w:sz="0" w:space="0" w:color="auto"/>
                <w:left w:val="none" w:sz="0" w:space="0" w:color="auto"/>
                <w:bottom w:val="none" w:sz="0" w:space="0" w:color="auto"/>
                <w:right w:val="none" w:sz="0" w:space="0" w:color="auto"/>
              </w:divBdr>
            </w:div>
            <w:div w:id="1887712970">
              <w:marLeft w:val="0"/>
              <w:marRight w:val="0"/>
              <w:marTop w:val="0"/>
              <w:marBottom w:val="0"/>
              <w:divBdr>
                <w:top w:val="none" w:sz="0" w:space="0" w:color="auto"/>
                <w:left w:val="none" w:sz="0" w:space="0" w:color="auto"/>
                <w:bottom w:val="none" w:sz="0" w:space="0" w:color="auto"/>
                <w:right w:val="none" w:sz="0" w:space="0" w:color="auto"/>
              </w:divBdr>
            </w:div>
            <w:div w:id="1904097508">
              <w:marLeft w:val="0"/>
              <w:marRight w:val="0"/>
              <w:marTop w:val="0"/>
              <w:marBottom w:val="0"/>
              <w:divBdr>
                <w:top w:val="none" w:sz="0" w:space="0" w:color="auto"/>
                <w:left w:val="none" w:sz="0" w:space="0" w:color="auto"/>
                <w:bottom w:val="none" w:sz="0" w:space="0" w:color="auto"/>
                <w:right w:val="none" w:sz="0" w:space="0" w:color="auto"/>
              </w:divBdr>
            </w:div>
            <w:div w:id="319693597">
              <w:marLeft w:val="0"/>
              <w:marRight w:val="0"/>
              <w:marTop w:val="0"/>
              <w:marBottom w:val="0"/>
              <w:divBdr>
                <w:top w:val="none" w:sz="0" w:space="0" w:color="auto"/>
                <w:left w:val="none" w:sz="0" w:space="0" w:color="auto"/>
                <w:bottom w:val="none" w:sz="0" w:space="0" w:color="auto"/>
                <w:right w:val="none" w:sz="0" w:space="0" w:color="auto"/>
              </w:divBdr>
            </w:div>
            <w:div w:id="384305432">
              <w:marLeft w:val="0"/>
              <w:marRight w:val="0"/>
              <w:marTop w:val="0"/>
              <w:marBottom w:val="0"/>
              <w:divBdr>
                <w:top w:val="none" w:sz="0" w:space="0" w:color="auto"/>
                <w:left w:val="none" w:sz="0" w:space="0" w:color="auto"/>
                <w:bottom w:val="none" w:sz="0" w:space="0" w:color="auto"/>
                <w:right w:val="none" w:sz="0" w:space="0" w:color="auto"/>
              </w:divBdr>
            </w:div>
            <w:div w:id="1677610088">
              <w:marLeft w:val="0"/>
              <w:marRight w:val="0"/>
              <w:marTop w:val="0"/>
              <w:marBottom w:val="0"/>
              <w:divBdr>
                <w:top w:val="none" w:sz="0" w:space="0" w:color="auto"/>
                <w:left w:val="none" w:sz="0" w:space="0" w:color="auto"/>
                <w:bottom w:val="none" w:sz="0" w:space="0" w:color="auto"/>
                <w:right w:val="none" w:sz="0" w:space="0" w:color="auto"/>
              </w:divBdr>
            </w:div>
            <w:div w:id="1474718384">
              <w:marLeft w:val="0"/>
              <w:marRight w:val="0"/>
              <w:marTop w:val="0"/>
              <w:marBottom w:val="0"/>
              <w:divBdr>
                <w:top w:val="none" w:sz="0" w:space="0" w:color="auto"/>
                <w:left w:val="none" w:sz="0" w:space="0" w:color="auto"/>
                <w:bottom w:val="none" w:sz="0" w:space="0" w:color="auto"/>
                <w:right w:val="none" w:sz="0" w:space="0" w:color="auto"/>
              </w:divBdr>
            </w:div>
            <w:div w:id="2013221540">
              <w:marLeft w:val="0"/>
              <w:marRight w:val="0"/>
              <w:marTop w:val="0"/>
              <w:marBottom w:val="0"/>
              <w:divBdr>
                <w:top w:val="none" w:sz="0" w:space="0" w:color="auto"/>
                <w:left w:val="none" w:sz="0" w:space="0" w:color="auto"/>
                <w:bottom w:val="none" w:sz="0" w:space="0" w:color="auto"/>
                <w:right w:val="none" w:sz="0" w:space="0" w:color="auto"/>
              </w:divBdr>
            </w:div>
            <w:div w:id="1887133532">
              <w:marLeft w:val="0"/>
              <w:marRight w:val="0"/>
              <w:marTop w:val="0"/>
              <w:marBottom w:val="0"/>
              <w:divBdr>
                <w:top w:val="none" w:sz="0" w:space="0" w:color="auto"/>
                <w:left w:val="none" w:sz="0" w:space="0" w:color="auto"/>
                <w:bottom w:val="none" w:sz="0" w:space="0" w:color="auto"/>
                <w:right w:val="none" w:sz="0" w:space="0" w:color="auto"/>
              </w:divBdr>
            </w:div>
            <w:div w:id="195875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955">
      <w:bodyDiv w:val="1"/>
      <w:marLeft w:val="0"/>
      <w:marRight w:val="0"/>
      <w:marTop w:val="0"/>
      <w:marBottom w:val="0"/>
      <w:divBdr>
        <w:top w:val="none" w:sz="0" w:space="0" w:color="auto"/>
        <w:left w:val="none" w:sz="0" w:space="0" w:color="auto"/>
        <w:bottom w:val="none" w:sz="0" w:space="0" w:color="auto"/>
        <w:right w:val="none" w:sz="0" w:space="0" w:color="auto"/>
      </w:divBdr>
      <w:divsChild>
        <w:div w:id="1107846902">
          <w:marLeft w:val="0"/>
          <w:marRight w:val="0"/>
          <w:marTop w:val="0"/>
          <w:marBottom w:val="0"/>
          <w:divBdr>
            <w:top w:val="none" w:sz="0" w:space="0" w:color="auto"/>
            <w:left w:val="none" w:sz="0" w:space="0" w:color="auto"/>
            <w:bottom w:val="none" w:sz="0" w:space="0" w:color="auto"/>
            <w:right w:val="none" w:sz="0" w:space="0" w:color="auto"/>
          </w:divBdr>
          <w:divsChild>
            <w:div w:id="1648315080">
              <w:marLeft w:val="0"/>
              <w:marRight w:val="0"/>
              <w:marTop w:val="0"/>
              <w:marBottom w:val="0"/>
              <w:divBdr>
                <w:top w:val="none" w:sz="0" w:space="0" w:color="auto"/>
                <w:left w:val="none" w:sz="0" w:space="0" w:color="auto"/>
                <w:bottom w:val="none" w:sz="0" w:space="0" w:color="auto"/>
                <w:right w:val="none" w:sz="0" w:space="0" w:color="auto"/>
              </w:divBdr>
            </w:div>
            <w:div w:id="1852184973">
              <w:marLeft w:val="0"/>
              <w:marRight w:val="0"/>
              <w:marTop w:val="0"/>
              <w:marBottom w:val="0"/>
              <w:divBdr>
                <w:top w:val="none" w:sz="0" w:space="0" w:color="auto"/>
                <w:left w:val="none" w:sz="0" w:space="0" w:color="auto"/>
                <w:bottom w:val="none" w:sz="0" w:space="0" w:color="auto"/>
                <w:right w:val="none" w:sz="0" w:space="0" w:color="auto"/>
              </w:divBdr>
            </w:div>
            <w:div w:id="21339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7597">
      <w:bodyDiv w:val="1"/>
      <w:marLeft w:val="0"/>
      <w:marRight w:val="0"/>
      <w:marTop w:val="0"/>
      <w:marBottom w:val="0"/>
      <w:divBdr>
        <w:top w:val="none" w:sz="0" w:space="0" w:color="auto"/>
        <w:left w:val="none" w:sz="0" w:space="0" w:color="auto"/>
        <w:bottom w:val="none" w:sz="0" w:space="0" w:color="auto"/>
        <w:right w:val="none" w:sz="0" w:space="0" w:color="auto"/>
      </w:divBdr>
      <w:divsChild>
        <w:div w:id="1113473589">
          <w:marLeft w:val="0"/>
          <w:marRight w:val="0"/>
          <w:marTop w:val="0"/>
          <w:marBottom w:val="0"/>
          <w:divBdr>
            <w:top w:val="none" w:sz="0" w:space="0" w:color="auto"/>
            <w:left w:val="none" w:sz="0" w:space="0" w:color="auto"/>
            <w:bottom w:val="none" w:sz="0" w:space="0" w:color="auto"/>
            <w:right w:val="none" w:sz="0" w:space="0" w:color="auto"/>
          </w:divBdr>
          <w:divsChild>
            <w:div w:id="421991358">
              <w:marLeft w:val="0"/>
              <w:marRight w:val="0"/>
              <w:marTop w:val="0"/>
              <w:marBottom w:val="0"/>
              <w:divBdr>
                <w:top w:val="none" w:sz="0" w:space="0" w:color="auto"/>
                <w:left w:val="none" w:sz="0" w:space="0" w:color="auto"/>
                <w:bottom w:val="none" w:sz="0" w:space="0" w:color="auto"/>
                <w:right w:val="none" w:sz="0" w:space="0" w:color="auto"/>
              </w:divBdr>
            </w:div>
            <w:div w:id="163421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5717">
      <w:bodyDiv w:val="1"/>
      <w:marLeft w:val="0"/>
      <w:marRight w:val="0"/>
      <w:marTop w:val="0"/>
      <w:marBottom w:val="0"/>
      <w:divBdr>
        <w:top w:val="none" w:sz="0" w:space="0" w:color="auto"/>
        <w:left w:val="none" w:sz="0" w:space="0" w:color="auto"/>
        <w:bottom w:val="none" w:sz="0" w:space="0" w:color="auto"/>
        <w:right w:val="none" w:sz="0" w:space="0" w:color="auto"/>
      </w:divBdr>
      <w:divsChild>
        <w:div w:id="1106847910">
          <w:marLeft w:val="0"/>
          <w:marRight w:val="0"/>
          <w:marTop w:val="0"/>
          <w:marBottom w:val="0"/>
          <w:divBdr>
            <w:top w:val="none" w:sz="0" w:space="0" w:color="auto"/>
            <w:left w:val="none" w:sz="0" w:space="0" w:color="auto"/>
            <w:bottom w:val="none" w:sz="0" w:space="0" w:color="auto"/>
            <w:right w:val="none" w:sz="0" w:space="0" w:color="auto"/>
          </w:divBdr>
          <w:divsChild>
            <w:div w:id="61566177">
              <w:marLeft w:val="0"/>
              <w:marRight w:val="0"/>
              <w:marTop w:val="0"/>
              <w:marBottom w:val="0"/>
              <w:divBdr>
                <w:top w:val="none" w:sz="0" w:space="0" w:color="auto"/>
                <w:left w:val="none" w:sz="0" w:space="0" w:color="auto"/>
                <w:bottom w:val="none" w:sz="0" w:space="0" w:color="auto"/>
                <w:right w:val="none" w:sz="0" w:space="0" w:color="auto"/>
              </w:divBdr>
            </w:div>
            <w:div w:id="79257633">
              <w:marLeft w:val="0"/>
              <w:marRight w:val="0"/>
              <w:marTop w:val="0"/>
              <w:marBottom w:val="0"/>
              <w:divBdr>
                <w:top w:val="none" w:sz="0" w:space="0" w:color="auto"/>
                <w:left w:val="none" w:sz="0" w:space="0" w:color="auto"/>
                <w:bottom w:val="none" w:sz="0" w:space="0" w:color="auto"/>
                <w:right w:val="none" w:sz="0" w:space="0" w:color="auto"/>
              </w:divBdr>
            </w:div>
            <w:div w:id="80836692">
              <w:marLeft w:val="0"/>
              <w:marRight w:val="0"/>
              <w:marTop w:val="0"/>
              <w:marBottom w:val="0"/>
              <w:divBdr>
                <w:top w:val="none" w:sz="0" w:space="0" w:color="auto"/>
                <w:left w:val="none" w:sz="0" w:space="0" w:color="auto"/>
                <w:bottom w:val="none" w:sz="0" w:space="0" w:color="auto"/>
                <w:right w:val="none" w:sz="0" w:space="0" w:color="auto"/>
              </w:divBdr>
            </w:div>
            <w:div w:id="100801230">
              <w:marLeft w:val="0"/>
              <w:marRight w:val="0"/>
              <w:marTop w:val="0"/>
              <w:marBottom w:val="0"/>
              <w:divBdr>
                <w:top w:val="none" w:sz="0" w:space="0" w:color="auto"/>
                <w:left w:val="none" w:sz="0" w:space="0" w:color="auto"/>
                <w:bottom w:val="none" w:sz="0" w:space="0" w:color="auto"/>
                <w:right w:val="none" w:sz="0" w:space="0" w:color="auto"/>
              </w:divBdr>
            </w:div>
            <w:div w:id="173033416">
              <w:marLeft w:val="0"/>
              <w:marRight w:val="0"/>
              <w:marTop w:val="0"/>
              <w:marBottom w:val="0"/>
              <w:divBdr>
                <w:top w:val="none" w:sz="0" w:space="0" w:color="auto"/>
                <w:left w:val="none" w:sz="0" w:space="0" w:color="auto"/>
                <w:bottom w:val="none" w:sz="0" w:space="0" w:color="auto"/>
                <w:right w:val="none" w:sz="0" w:space="0" w:color="auto"/>
              </w:divBdr>
            </w:div>
            <w:div w:id="195630424">
              <w:marLeft w:val="0"/>
              <w:marRight w:val="0"/>
              <w:marTop w:val="0"/>
              <w:marBottom w:val="0"/>
              <w:divBdr>
                <w:top w:val="none" w:sz="0" w:space="0" w:color="auto"/>
                <w:left w:val="none" w:sz="0" w:space="0" w:color="auto"/>
                <w:bottom w:val="none" w:sz="0" w:space="0" w:color="auto"/>
                <w:right w:val="none" w:sz="0" w:space="0" w:color="auto"/>
              </w:divBdr>
            </w:div>
            <w:div w:id="251669163">
              <w:marLeft w:val="0"/>
              <w:marRight w:val="0"/>
              <w:marTop w:val="0"/>
              <w:marBottom w:val="0"/>
              <w:divBdr>
                <w:top w:val="none" w:sz="0" w:space="0" w:color="auto"/>
                <w:left w:val="none" w:sz="0" w:space="0" w:color="auto"/>
                <w:bottom w:val="none" w:sz="0" w:space="0" w:color="auto"/>
                <w:right w:val="none" w:sz="0" w:space="0" w:color="auto"/>
              </w:divBdr>
            </w:div>
            <w:div w:id="380634086">
              <w:marLeft w:val="0"/>
              <w:marRight w:val="0"/>
              <w:marTop w:val="0"/>
              <w:marBottom w:val="0"/>
              <w:divBdr>
                <w:top w:val="none" w:sz="0" w:space="0" w:color="auto"/>
                <w:left w:val="none" w:sz="0" w:space="0" w:color="auto"/>
                <w:bottom w:val="none" w:sz="0" w:space="0" w:color="auto"/>
                <w:right w:val="none" w:sz="0" w:space="0" w:color="auto"/>
              </w:divBdr>
            </w:div>
            <w:div w:id="491994640">
              <w:marLeft w:val="0"/>
              <w:marRight w:val="0"/>
              <w:marTop w:val="0"/>
              <w:marBottom w:val="0"/>
              <w:divBdr>
                <w:top w:val="none" w:sz="0" w:space="0" w:color="auto"/>
                <w:left w:val="none" w:sz="0" w:space="0" w:color="auto"/>
                <w:bottom w:val="none" w:sz="0" w:space="0" w:color="auto"/>
                <w:right w:val="none" w:sz="0" w:space="0" w:color="auto"/>
              </w:divBdr>
            </w:div>
            <w:div w:id="505217553">
              <w:marLeft w:val="0"/>
              <w:marRight w:val="0"/>
              <w:marTop w:val="0"/>
              <w:marBottom w:val="0"/>
              <w:divBdr>
                <w:top w:val="none" w:sz="0" w:space="0" w:color="auto"/>
                <w:left w:val="none" w:sz="0" w:space="0" w:color="auto"/>
                <w:bottom w:val="none" w:sz="0" w:space="0" w:color="auto"/>
                <w:right w:val="none" w:sz="0" w:space="0" w:color="auto"/>
              </w:divBdr>
            </w:div>
            <w:div w:id="506946134">
              <w:marLeft w:val="0"/>
              <w:marRight w:val="0"/>
              <w:marTop w:val="0"/>
              <w:marBottom w:val="0"/>
              <w:divBdr>
                <w:top w:val="none" w:sz="0" w:space="0" w:color="auto"/>
                <w:left w:val="none" w:sz="0" w:space="0" w:color="auto"/>
                <w:bottom w:val="none" w:sz="0" w:space="0" w:color="auto"/>
                <w:right w:val="none" w:sz="0" w:space="0" w:color="auto"/>
              </w:divBdr>
            </w:div>
            <w:div w:id="596984071">
              <w:marLeft w:val="0"/>
              <w:marRight w:val="0"/>
              <w:marTop w:val="0"/>
              <w:marBottom w:val="0"/>
              <w:divBdr>
                <w:top w:val="none" w:sz="0" w:space="0" w:color="auto"/>
                <w:left w:val="none" w:sz="0" w:space="0" w:color="auto"/>
                <w:bottom w:val="none" w:sz="0" w:space="0" w:color="auto"/>
                <w:right w:val="none" w:sz="0" w:space="0" w:color="auto"/>
              </w:divBdr>
            </w:div>
            <w:div w:id="648755816">
              <w:marLeft w:val="0"/>
              <w:marRight w:val="0"/>
              <w:marTop w:val="0"/>
              <w:marBottom w:val="0"/>
              <w:divBdr>
                <w:top w:val="none" w:sz="0" w:space="0" w:color="auto"/>
                <w:left w:val="none" w:sz="0" w:space="0" w:color="auto"/>
                <w:bottom w:val="none" w:sz="0" w:space="0" w:color="auto"/>
                <w:right w:val="none" w:sz="0" w:space="0" w:color="auto"/>
              </w:divBdr>
            </w:div>
            <w:div w:id="834033075">
              <w:marLeft w:val="0"/>
              <w:marRight w:val="0"/>
              <w:marTop w:val="0"/>
              <w:marBottom w:val="0"/>
              <w:divBdr>
                <w:top w:val="none" w:sz="0" w:space="0" w:color="auto"/>
                <w:left w:val="none" w:sz="0" w:space="0" w:color="auto"/>
                <w:bottom w:val="none" w:sz="0" w:space="0" w:color="auto"/>
                <w:right w:val="none" w:sz="0" w:space="0" w:color="auto"/>
              </w:divBdr>
            </w:div>
            <w:div w:id="895778392">
              <w:marLeft w:val="0"/>
              <w:marRight w:val="0"/>
              <w:marTop w:val="0"/>
              <w:marBottom w:val="0"/>
              <w:divBdr>
                <w:top w:val="none" w:sz="0" w:space="0" w:color="auto"/>
                <w:left w:val="none" w:sz="0" w:space="0" w:color="auto"/>
                <w:bottom w:val="none" w:sz="0" w:space="0" w:color="auto"/>
                <w:right w:val="none" w:sz="0" w:space="0" w:color="auto"/>
              </w:divBdr>
            </w:div>
            <w:div w:id="955985508">
              <w:marLeft w:val="0"/>
              <w:marRight w:val="0"/>
              <w:marTop w:val="0"/>
              <w:marBottom w:val="0"/>
              <w:divBdr>
                <w:top w:val="none" w:sz="0" w:space="0" w:color="auto"/>
                <w:left w:val="none" w:sz="0" w:space="0" w:color="auto"/>
                <w:bottom w:val="none" w:sz="0" w:space="0" w:color="auto"/>
                <w:right w:val="none" w:sz="0" w:space="0" w:color="auto"/>
              </w:divBdr>
            </w:div>
            <w:div w:id="996111352">
              <w:marLeft w:val="0"/>
              <w:marRight w:val="0"/>
              <w:marTop w:val="0"/>
              <w:marBottom w:val="0"/>
              <w:divBdr>
                <w:top w:val="none" w:sz="0" w:space="0" w:color="auto"/>
                <w:left w:val="none" w:sz="0" w:space="0" w:color="auto"/>
                <w:bottom w:val="none" w:sz="0" w:space="0" w:color="auto"/>
                <w:right w:val="none" w:sz="0" w:space="0" w:color="auto"/>
              </w:divBdr>
            </w:div>
            <w:div w:id="1020744051">
              <w:marLeft w:val="0"/>
              <w:marRight w:val="0"/>
              <w:marTop w:val="0"/>
              <w:marBottom w:val="0"/>
              <w:divBdr>
                <w:top w:val="none" w:sz="0" w:space="0" w:color="auto"/>
                <w:left w:val="none" w:sz="0" w:space="0" w:color="auto"/>
                <w:bottom w:val="none" w:sz="0" w:space="0" w:color="auto"/>
                <w:right w:val="none" w:sz="0" w:space="0" w:color="auto"/>
              </w:divBdr>
            </w:div>
            <w:div w:id="1049576236">
              <w:marLeft w:val="0"/>
              <w:marRight w:val="0"/>
              <w:marTop w:val="0"/>
              <w:marBottom w:val="0"/>
              <w:divBdr>
                <w:top w:val="none" w:sz="0" w:space="0" w:color="auto"/>
                <w:left w:val="none" w:sz="0" w:space="0" w:color="auto"/>
                <w:bottom w:val="none" w:sz="0" w:space="0" w:color="auto"/>
                <w:right w:val="none" w:sz="0" w:space="0" w:color="auto"/>
              </w:divBdr>
            </w:div>
            <w:div w:id="1074357828">
              <w:marLeft w:val="0"/>
              <w:marRight w:val="0"/>
              <w:marTop w:val="0"/>
              <w:marBottom w:val="0"/>
              <w:divBdr>
                <w:top w:val="none" w:sz="0" w:space="0" w:color="auto"/>
                <w:left w:val="none" w:sz="0" w:space="0" w:color="auto"/>
                <w:bottom w:val="none" w:sz="0" w:space="0" w:color="auto"/>
                <w:right w:val="none" w:sz="0" w:space="0" w:color="auto"/>
              </w:divBdr>
            </w:div>
            <w:div w:id="1176111620">
              <w:marLeft w:val="0"/>
              <w:marRight w:val="0"/>
              <w:marTop w:val="0"/>
              <w:marBottom w:val="0"/>
              <w:divBdr>
                <w:top w:val="none" w:sz="0" w:space="0" w:color="auto"/>
                <w:left w:val="none" w:sz="0" w:space="0" w:color="auto"/>
                <w:bottom w:val="none" w:sz="0" w:space="0" w:color="auto"/>
                <w:right w:val="none" w:sz="0" w:space="0" w:color="auto"/>
              </w:divBdr>
            </w:div>
            <w:div w:id="1255549322">
              <w:marLeft w:val="0"/>
              <w:marRight w:val="0"/>
              <w:marTop w:val="0"/>
              <w:marBottom w:val="0"/>
              <w:divBdr>
                <w:top w:val="none" w:sz="0" w:space="0" w:color="auto"/>
                <w:left w:val="none" w:sz="0" w:space="0" w:color="auto"/>
                <w:bottom w:val="none" w:sz="0" w:space="0" w:color="auto"/>
                <w:right w:val="none" w:sz="0" w:space="0" w:color="auto"/>
              </w:divBdr>
            </w:div>
            <w:div w:id="1345981516">
              <w:marLeft w:val="0"/>
              <w:marRight w:val="0"/>
              <w:marTop w:val="0"/>
              <w:marBottom w:val="0"/>
              <w:divBdr>
                <w:top w:val="none" w:sz="0" w:space="0" w:color="auto"/>
                <w:left w:val="none" w:sz="0" w:space="0" w:color="auto"/>
                <w:bottom w:val="none" w:sz="0" w:space="0" w:color="auto"/>
                <w:right w:val="none" w:sz="0" w:space="0" w:color="auto"/>
              </w:divBdr>
            </w:div>
            <w:div w:id="1362708964">
              <w:marLeft w:val="0"/>
              <w:marRight w:val="0"/>
              <w:marTop w:val="0"/>
              <w:marBottom w:val="0"/>
              <w:divBdr>
                <w:top w:val="none" w:sz="0" w:space="0" w:color="auto"/>
                <w:left w:val="none" w:sz="0" w:space="0" w:color="auto"/>
                <w:bottom w:val="none" w:sz="0" w:space="0" w:color="auto"/>
                <w:right w:val="none" w:sz="0" w:space="0" w:color="auto"/>
              </w:divBdr>
            </w:div>
            <w:div w:id="1388457601">
              <w:marLeft w:val="0"/>
              <w:marRight w:val="0"/>
              <w:marTop w:val="0"/>
              <w:marBottom w:val="0"/>
              <w:divBdr>
                <w:top w:val="none" w:sz="0" w:space="0" w:color="auto"/>
                <w:left w:val="none" w:sz="0" w:space="0" w:color="auto"/>
                <w:bottom w:val="none" w:sz="0" w:space="0" w:color="auto"/>
                <w:right w:val="none" w:sz="0" w:space="0" w:color="auto"/>
              </w:divBdr>
            </w:div>
            <w:div w:id="1416626779">
              <w:marLeft w:val="0"/>
              <w:marRight w:val="0"/>
              <w:marTop w:val="0"/>
              <w:marBottom w:val="0"/>
              <w:divBdr>
                <w:top w:val="none" w:sz="0" w:space="0" w:color="auto"/>
                <w:left w:val="none" w:sz="0" w:space="0" w:color="auto"/>
                <w:bottom w:val="none" w:sz="0" w:space="0" w:color="auto"/>
                <w:right w:val="none" w:sz="0" w:space="0" w:color="auto"/>
              </w:divBdr>
            </w:div>
            <w:div w:id="1432358134">
              <w:marLeft w:val="0"/>
              <w:marRight w:val="0"/>
              <w:marTop w:val="0"/>
              <w:marBottom w:val="0"/>
              <w:divBdr>
                <w:top w:val="none" w:sz="0" w:space="0" w:color="auto"/>
                <w:left w:val="none" w:sz="0" w:space="0" w:color="auto"/>
                <w:bottom w:val="none" w:sz="0" w:space="0" w:color="auto"/>
                <w:right w:val="none" w:sz="0" w:space="0" w:color="auto"/>
              </w:divBdr>
            </w:div>
            <w:div w:id="1442384839">
              <w:marLeft w:val="0"/>
              <w:marRight w:val="0"/>
              <w:marTop w:val="0"/>
              <w:marBottom w:val="0"/>
              <w:divBdr>
                <w:top w:val="none" w:sz="0" w:space="0" w:color="auto"/>
                <w:left w:val="none" w:sz="0" w:space="0" w:color="auto"/>
                <w:bottom w:val="none" w:sz="0" w:space="0" w:color="auto"/>
                <w:right w:val="none" w:sz="0" w:space="0" w:color="auto"/>
              </w:divBdr>
            </w:div>
            <w:div w:id="1477448600">
              <w:marLeft w:val="0"/>
              <w:marRight w:val="0"/>
              <w:marTop w:val="0"/>
              <w:marBottom w:val="0"/>
              <w:divBdr>
                <w:top w:val="none" w:sz="0" w:space="0" w:color="auto"/>
                <w:left w:val="none" w:sz="0" w:space="0" w:color="auto"/>
                <w:bottom w:val="none" w:sz="0" w:space="0" w:color="auto"/>
                <w:right w:val="none" w:sz="0" w:space="0" w:color="auto"/>
              </w:divBdr>
            </w:div>
            <w:div w:id="1498808920">
              <w:marLeft w:val="0"/>
              <w:marRight w:val="0"/>
              <w:marTop w:val="0"/>
              <w:marBottom w:val="0"/>
              <w:divBdr>
                <w:top w:val="none" w:sz="0" w:space="0" w:color="auto"/>
                <w:left w:val="none" w:sz="0" w:space="0" w:color="auto"/>
                <w:bottom w:val="none" w:sz="0" w:space="0" w:color="auto"/>
                <w:right w:val="none" w:sz="0" w:space="0" w:color="auto"/>
              </w:divBdr>
            </w:div>
            <w:div w:id="1500347894">
              <w:marLeft w:val="0"/>
              <w:marRight w:val="0"/>
              <w:marTop w:val="0"/>
              <w:marBottom w:val="0"/>
              <w:divBdr>
                <w:top w:val="none" w:sz="0" w:space="0" w:color="auto"/>
                <w:left w:val="none" w:sz="0" w:space="0" w:color="auto"/>
                <w:bottom w:val="none" w:sz="0" w:space="0" w:color="auto"/>
                <w:right w:val="none" w:sz="0" w:space="0" w:color="auto"/>
              </w:divBdr>
            </w:div>
            <w:div w:id="1511067447">
              <w:marLeft w:val="0"/>
              <w:marRight w:val="0"/>
              <w:marTop w:val="0"/>
              <w:marBottom w:val="0"/>
              <w:divBdr>
                <w:top w:val="none" w:sz="0" w:space="0" w:color="auto"/>
                <w:left w:val="none" w:sz="0" w:space="0" w:color="auto"/>
                <w:bottom w:val="none" w:sz="0" w:space="0" w:color="auto"/>
                <w:right w:val="none" w:sz="0" w:space="0" w:color="auto"/>
              </w:divBdr>
            </w:div>
            <w:div w:id="1520269531">
              <w:marLeft w:val="0"/>
              <w:marRight w:val="0"/>
              <w:marTop w:val="0"/>
              <w:marBottom w:val="0"/>
              <w:divBdr>
                <w:top w:val="none" w:sz="0" w:space="0" w:color="auto"/>
                <w:left w:val="none" w:sz="0" w:space="0" w:color="auto"/>
                <w:bottom w:val="none" w:sz="0" w:space="0" w:color="auto"/>
                <w:right w:val="none" w:sz="0" w:space="0" w:color="auto"/>
              </w:divBdr>
            </w:div>
            <w:div w:id="1572689551">
              <w:marLeft w:val="0"/>
              <w:marRight w:val="0"/>
              <w:marTop w:val="0"/>
              <w:marBottom w:val="0"/>
              <w:divBdr>
                <w:top w:val="none" w:sz="0" w:space="0" w:color="auto"/>
                <w:left w:val="none" w:sz="0" w:space="0" w:color="auto"/>
                <w:bottom w:val="none" w:sz="0" w:space="0" w:color="auto"/>
                <w:right w:val="none" w:sz="0" w:space="0" w:color="auto"/>
              </w:divBdr>
            </w:div>
            <w:div w:id="1588419940">
              <w:marLeft w:val="0"/>
              <w:marRight w:val="0"/>
              <w:marTop w:val="0"/>
              <w:marBottom w:val="0"/>
              <w:divBdr>
                <w:top w:val="none" w:sz="0" w:space="0" w:color="auto"/>
                <w:left w:val="none" w:sz="0" w:space="0" w:color="auto"/>
                <w:bottom w:val="none" w:sz="0" w:space="0" w:color="auto"/>
                <w:right w:val="none" w:sz="0" w:space="0" w:color="auto"/>
              </w:divBdr>
            </w:div>
            <w:div w:id="1626354907">
              <w:marLeft w:val="0"/>
              <w:marRight w:val="0"/>
              <w:marTop w:val="0"/>
              <w:marBottom w:val="0"/>
              <w:divBdr>
                <w:top w:val="none" w:sz="0" w:space="0" w:color="auto"/>
                <w:left w:val="none" w:sz="0" w:space="0" w:color="auto"/>
                <w:bottom w:val="none" w:sz="0" w:space="0" w:color="auto"/>
                <w:right w:val="none" w:sz="0" w:space="0" w:color="auto"/>
              </w:divBdr>
            </w:div>
            <w:div w:id="1730228608">
              <w:marLeft w:val="0"/>
              <w:marRight w:val="0"/>
              <w:marTop w:val="0"/>
              <w:marBottom w:val="0"/>
              <w:divBdr>
                <w:top w:val="none" w:sz="0" w:space="0" w:color="auto"/>
                <w:left w:val="none" w:sz="0" w:space="0" w:color="auto"/>
                <w:bottom w:val="none" w:sz="0" w:space="0" w:color="auto"/>
                <w:right w:val="none" w:sz="0" w:space="0" w:color="auto"/>
              </w:divBdr>
            </w:div>
            <w:div w:id="1797525665">
              <w:marLeft w:val="0"/>
              <w:marRight w:val="0"/>
              <w:marTop w:val="0"/>
              <w:marBottom w:val="0"/>
              <w:divBdr>
                <w:top w:val="none" w:sz="0" w:space="0" w:color="auto"/>
                <w:left w:val="none" w:sz="0" w:space="0" w:color="auto"/>
                <w:bottom w:val="none" w:sz="0" w:space="0" w:color="auto"/>
                <w:right w:val="none" w:sz="0" w:space="0" w:color="auto"/>
              </w:divBdr>
            </w:div>
            <w:div w:id="1812940041">
              <w:marLeft w:val="0"/>
              <w:marRight w:val="0"/>
              <w:marTop w:val="0"/>
              <w:marBottom w:val="0"/>
              <w:divBdr>
                <w:top w:val="none" w:sz="0" w:space="0" w:color="auto"/>
                <w:left w:val="none" w:sz="0" w:space="0" w:color="auto"/>
                <w:bottom w:val="none" w:sz="0" w:space="0" w:color="auto"/>
                <w:right w:val="none" w:sz="0" w:space="0" w:color="auto"/>
              </w:divBdr>
            </w:div>
            <w:div w:id="1835142207">
              <w:marLeft w:val="0"/>
              <w:marRight w:val="0"/>
              <w:marTop w:val="0"/>
              <w:marBottom w:val="0"/>
              <w:divBdr>
                <w:top w:val="none" w:sz="0" w:space="0" w:color="auto"/>
                <w:left w:val="none" w:sz="0" w:space="0" w:color="auto"/>
                <w:bottom w:val="none" w:sz="0" w:space="0" w:color="auto"/>
                <w:right w:val="none" w:sz="0" w:space="0" w:color="auto"/>
              </w:divBdr>
            </w:div>
            <w:div w:id="1862936332">
              <w:marLeft w:val="0"/>
              <w:marRight w:val="0"/>
              <w:marTop w:val="0"/>
              <w:marBottom w:val="0"/>
              <w:divBdr>
                <w:top w:val="none" w:sz="0" w:space="0" w:color="auto"/>
                <w:left w:val="none" w:sz="0" w:space="0" w:color="auto"/>
                <w:bottom w:val="none" w:sz="0" w:space="0" w:color="auto"/>
                <w:right w:val="none" w:sz="0" w:space="0" w:color="auto"/>
              </w:divBdr>
            </w:div>
            <w:div w:id="1970816418">
              <w:marLeft w:val="0"/>
              <w:marRight w:val="0"/>
              <w:marTop w:val="0"/>
              <w:marBottom w:val="0"/>
              <w:divBdr>
                <w:top w:val="none" w:sz="0" w:space="0" w:color="auto"/>
                <w:left w:val="none" w:sz="0" w:space="0" w:color="auto"/>
                <w:bottom w:val="none" w:sz="0" w:space="0" w:color="auto"/>
                <w:right w:val="none" w:sz="0" w:space="0" w:color="auto"/>
              </w:divBdr>
            </w:div>
            <w:div w:id="1984769259">
              <w:marLeft w:val="0"/>
              <w:marRight w:val="0"/>
              <w:marTop w:val="0"/>
              <w:marBottom w:val="0"/>
              <w:divBdr>
                <w:top w:val="none" w:sz="0" w:space="0" w:color="auto"/>
                <w:left w:val="none" w:sz="0" w:space="0" w:color="auto"/>
                <w:bottom w:val="none" w:sz="0" w:space="0" w:color="auto"/>
                <w:right w:val="none" w:sz="0" w:space="0" w:color="auto"/>
              </w:divBdr>
            </w:div>
            <w:div w:id="2032535729">
              <w:marLeft w:val="0"/>
              <w:marRight w:val="0"/>
              <w:marTop w:val="0"/>
              <w:marBottom w:val="0"/>
              <w:divBdr>
                <w:top w:val="none" w:sz="0" w:space="0" w:color="auto"/>
                <w:left w:val="none" w:sz="0" w:space="0" w:color="auto"/>
                <w:bottom w:val="none" w:sz="0" w:space="0" w:color="auto"/>
                <w:right w:val="none" w:sz="0" w:space="0" w:color="auto"/>
              </w:divBdr>
            </w:div>
            <w:div w:id="2050258140">
              <w:marLeft w:val="0"/>
              <w:marRight w:val="0"/>
              <w:marTop w:val="0"/>
              <w:marBottom w:val="0"/>
              <w:divBdr>
                <w:top w:val="none" w:sz="0" w:space="0" w:color="auto"/>
                <w:left w:val="none" w:sz="0" w:space="0" w:color="auto"/>
                <w:bottom w:val="none" w:sz="0" w:space="0" w:color="auto"/>
                <w:right w:val="none" w:sz="0" w:space="0" w:color="auto"/>
              </w:divBdr>
            </w:div>
            <w:div w:id="2074427151">
              <w:marLeft w:val="0"/>
              <w:marRight w:val="0"/>
              <w:marTop w:val="0"/>
              <w:marBottom w:val="0"/>
              <w:divBdr>
                <w:top w:val="none" w:sz="0" w:space="0" w:color="auto"/>
                <w:left w:val="none" w:sz="0" w:space="0" w:color="auto"/>
                <w:bottom w:val="none" w:sz="0" w:space="0" w:color="auto"/>
                <w:right w:val="none" w:sz="0" w:space="0" w:color="auto"/>
              </w:divBdr>
            </w:div>
            <w:div w:id="213250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2977">
      <w:bodyDiv w:val="1"/>
      <w:marLeft w:val="0"/>
      <w:marRight w:val="0"/>
      <w:marTop w:val="0"/>
      <w:marBottom w:val="0"/>
      <w:divBdr>
        <w:top w:val="none" w:sz="0" w:space="0" w:color="auto"/>
        <w:left w:val="none" w:sz="0" w:space="0" w:color="auto"/>
        <w:bottom w:val="none" w:sz="0" w:space="0" w:color="auto"/>
        <w:right w:val="none" w:sz="0" w:space="0" w:color="auto"/>
      </w:divBdr>
      <w:divsChild>
        <w:div w:id="355158555">
          <w:marLeft w:val="0"/>
          <w:marRight w:val="0"/>
          <w:marTop w:val="0"/>
          <w:marBottom w:val="0"/>
          <w:divBdr>
            <w:top w:val="none" w:sz="0" w:space="0" w:color="auto"/>
            <w:left w:val="none" w:sz="0" w:space="0" w:color="auto"/>
            <w:bottom w:val="none" w:sz="0" w:space="0" w:color="auto"/>
            <w:right w:val="none" w:sz="0" w:space="0" w:color="auto"/>
          </w:divBdr>
          <w:divsChild>
            <w:div w:id="16724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9110">
      <w:bodyDiv w:val="1"/>
      <w:marLeft w:val="0"/>
      <w:marRight w:val="0"/>
      <w:marTop w:val="0"/>
      <w:marBottom w:val="0"/>
      <w:divBdr>
        <w:top w:val="none" w:sz="0" w:space="0" w:color="auto"/>
        <w:left w:val="none" w:sz="0" w:space="0" w:color="auto"/>
        <w:bottom w:val="none" w:sz="0" w:space="0" w:color="auto"/>
        <w:right w:val="none" w:sz="0" w:space="0" w:color="auto"/>
      </w:divBdr>
      <w:divsChild>
        <w:div w:id="878932773">
          <w:marLeft w:val="0"/>
          <w:marRight w:val="0"/>
          <w:marTop w:val="0"/>
          <w:marBottom w:val="0"/>
          <w:divBdr>
            <w:top w:val="none" w:sz="0" w:space="0" w:color="auto"/>
            <w:left w:val="none" w:sz="0" w:space="0" w:color="auto"/>
            <w:bottom w:val="none" w:sz="0" w:space="0" w:color="auto"/>
            <w:right w:val="none" w:sz="0" w:space="0" w:color="auto"/>
          </w:divBdr>
          <w:divsChild>
            <w:div w:id="1357342456">
              <w:marLeft w:val="0"/>
              <w:marRight w:val="0"/>
              <w:marTop w:val="0"/>
              <w:marBottom w:val="0"/>
              <w:divBdr>
                <w:top w:val="none" w:sz="0" w:space="0" w:color="auto"/>
                <w:left w:val="none" w:sz="0" w:space="0" w:color="auto"/>
                <w:bottom w:val="none" w:sz="0" w:space="0" w:color="auto"/>
                <w:right w:val="none" w:sz="0" w:space="0" w:color="auto"/>
              </w:divBdr>
            </w:div>
            <w:div w:id="1416901243">
              <w:marLeft w:val="0"/>
              <w:marRight w:val="0"/>
              <w:marTop w:val="0"/>
              <w:marBottom w:val="0"/>
              <w:divBdr>
                <w:top w:val="none" w:sz="0" w:space="0" w:color="auto"/>
                <w:left w:val="none" w:sz="0" w:space="0" w:color="auto"/>
                <w:bottom w:val="none" w:sz="0" w:space="0" w:color="auto"/>
                <w:right w:val="none" w:sz="0" w:space="0" w:color="auto"/>
              </w:divBdr>
            </w:div>
            <w:div w:id="666441967">
              <w:marLeft w:val="0"/>
              <w:marRight w:val="0"/>
              <w:marTop w:val="0"/>
              <w:marBottom w:val="0"/>
              <w:divBdr>
                <w:top w:val="none" w:sz="0" w:space="0" w:color="auto"/>
                <w:left w:val="none" w:sz="0" w:space="0" w:color="auto"/>
                <w:bottom w:val="none" w:sz="0" w:space="0" w:color="auto"/>
                <w:right w:val="none" w:sz="0" w:space="0" w:color="auto"/>
              </w:divBdr>
            </w:div>
            <w:div w:id="694044429">
              <w:marLeft w:val="0"/>
              <w:marRight w:val="0"/>
              <w:marTop w:val="0"/>
              <w:marBottom w:val="0"/>
              <w:divBdr>
                <w:top w:val="none" w:sz="0" w:space="0" w:color="auto"/>
                <w:left w:val="none" w:sz="0" w:space="0" w:color="auto"/>
                <w:bottom w:val="none" w:sz="0" w:space="0" w:color="auto"/>
                <w:right w:val="none" w:sz="0" w:space="0" w:color="auto"/>
              </w:divBdr>
            </w:div>
            <w:div w:id="1274098130">
              <w:marLeft w:val="0"/>
              <w:marRight w:val="0"/>
              <w:marTop w:val="0"/>
              <w:marBottom w:val="0"/>
              <w:divBdr>
                <w:top w:val="none" w:sz="0" w:space="0" w:color="auto"/>
                <w:left w:val="none" w:sz="0" w:space="0" w:color="auto"/>
                <w:bottom w:val="none" w:sz="0" w:space="0" w:color="auto"/>
                <w:right w:val="none" w:sz="0" w:space="0" w:color="auto"/>
              </w:divBdr>
            </w:div>
            <w:div w:id="1383408236">
              <w:marLeft w:val="0"/>
              <w:marRight w:val="0"/>
              <w:marTop w:val="0"/>
              <w:marBottom w:val="0"/>
              <w:divBdr>
                <w:top w:val="none" w:sz="0" w:space="0" w:color="auto"/>
                <w:left w:val="none" w:sz="0" w:space="0" w:color="auto"/>
                <w:bottom w:val="none" w:sz="0" w:space="0" w:color="auto"/>
                <w:right w:val="none" w:sz="0" w:space="0" w:color="auto"/>
              </w:divBdr>
            </w:div>
            <w:div w:id="558328803">
              <w:marLeft w:val="0"/>
              <w:marRight w:val="0"/>
              <w:marTop w:val="0"/>
              <w:marBottom w:val="0"/>
              <w:divBdr>
                <w:top w:val="none" w:sz="0" w:space="0" w:color="auto"/>
                <w:left w:val="none" w:sz="0" w:space="0" w:color="auto"/>
                <w:bottom w:val="none" w:sz="0" w:space="0" w:color="auto"/>
                <w:right w:val="none" w:sz="0" w:space="0" w:color="auto"/>
              </w:divBdr>
            </w:div>
            <w:div w:id="437019223">
              <w:marLeft w:val="0"/>
              <w:marRight w:val="0"/>
              <w:marTop w:val="0"/>
              <w:marBottom w:val="0"/>
              <w:divBdr>
                <w:top w:val="none" w:sz="0" w:space="0" w:color="auto"/>
                <w:left w:val="none" w:sz="0" w:space="0" w:color="auto"/>
                <w:bottom w:val="none" w:sz="0" w:space="0" w:color="auto"/>
                <w:right w:val="none" w:sz="0" w:space="0" w:color="auto"/>
              </w:divBdr>
            </w:div>
            <w:div w:id="1306274508">
              <w:marLeft w:val="0"/>
              <w:marRight w:val="0"/>
              <w:marTop w:val="0"/>
              <w:marBottom w:val="0"/>
              <w:divBdr>
                <w:top w:val="none" w:sz="0" w:space="0" w:color="auto"/>
                <w:left w:val="none" w:sz="0" w:space="0" w:color="auto"/>
                <w:bottom w:val="none" w:sz="0" w:space="0" w:color="auto"/>
                <w:right w:val="none" w:sz="0" w:space="0" w:color="auto"/>
              </w:divBdr>
            </w:div>
            <w:div w:id="1721591421">
              <w:marLeft w:val="0"/>
              <w:marRight w:val="0"/>
              <w:marTop w:val="0"/>
              <w:marBottom w:val="0"/>
              <w:divBdr>
                <w:top w:val="none" w:sz="0" w:space="0" w:color="auto"/>
                <w:left w:val="none" w:sz="0" w:space="0" w:color="auto"/>
                <w:bottom w:val="none" w:sz="0" w:space="0" w:color="auto"/>
                <w:right w:val="none" w:sz="0" w:space="0" w:color="auto"/>
              </w:divBdr>
            </w:div>
            <w:div w:id="2018731922">
              <w:marLeft w:val="0"/>
              <w:marRight w:val="0"/>
              <w:marTop w:val="0"/>
              <w:marBottom w:val="0"/>
              <w:divBdr>
                <w:top w:val="none" w:sz="0" w:space="0" w:color="auto"/>
                <w:left w:val="none" w:sz="0" w:space="0" w:color="auto"/>
                <w:bottom w:val="none" w:sz="0" w:space="0" w:color="auto"/>
                <w:right w:val="none" w:sz="0" w:space="0" w:color="auto"/>
              </w:divBdr>
            </w:div>
            <w:div w:id="2035687490">
              <w:marLeft w:val="0"/>
              <w:marRight w:val="0"/>
              <w:marTop w:val="0"/>
              <w:marBottom w:val="0"/>
              <w:divBdr>
                <w:top w:val="none" w:sz="0" w:space="0" w:color="auto"/>
                <w:left w:val="none" w:sz="0" w:space="0" w:color="auto"/>
                <w:bottom w:val="none" w:sz="0" w:space="0" w:color="auto"/>
                <w:right w:val="none" w:sz="0" w:space="0" w:color="auto"/>
              </w:divBdr>
            </w:div>
            <w:div w:id="337587316">
              <w:marLeft w:val="0"/>
              <w:marRight w:val="0"/>
              <w:marTop w:val="0"/>
              <w:marBottom w:val="0"/>
              <w:divBdr>
                <w:top w:val="none" w:sz="0" w:space="0" w:color="auto"/>
                <w:left w:val="none" w:sz="0" w:space="0" w:color="auto"/>
                <w:bottom w:val="none" w:sz="0" w:space="0" w:color="auto"/>
                <w:right w:val="none" w:sz="0" w:space="0" w:color="auto"/>
              </w:divBdr>
            </w:div>
            <w:div w:id="1895386265">
              <w:marLeft w:val="0"/>
              <w:marRight w:val="0"/>
              <w:marTop w:val="0"/>
              <w:marBottom w:val="0"/>
              <w:divBdr>
                <w:top w:val="none" w:sz="0" w:space="0" w:color="auto"/>
                <w:left w:val="none" w:sz="0" w:space="0" w:color="auto"/>
                <w:bottom w:val="none" w:sz="0" w:space="0" w:color="auto"/>
                <w:right w:val="none" w:sz="0" w:space="0" w:color="auto"/>
              </w:divBdr>
            </w:div>
            <w:div w:id="388311115">
              <w:marLeft w:val="0"/>
              <w:marRight w:val="0"/>
              <w:marTop w:val="0"/>
              <w:marBottom w:val="0"/>
              <w:divBdr>
                <w:top w:val="none" w:sz="0" w:space="0" w:color="auto"/>
                <w:left w:val="none" w:sz="0" w:space="0" w:color="auto"/>
                <w:bottom w:val="none" w:sz="0" w:space="0" w:color="auto"/>
                <w:right w:val="none" w:sz="0" w:space="0" w:color="auto"/>
              </w:divBdr>
            </w:div>
            <w:div w:id="1762944736">
              <w:marLeft w:val="0"/>
              <w:marRight w:val="0"/>
              <w:marTop w:val="0"/>
              <w:marBottom w:val="0"/>
              <w:divBdr>
                <w:top w:val="none" w:sz="0" w:space="0" w:color="auto"/>
                <w:left w:val="none" w:sz="0" w:space="0" w:color="auto"/>
                <w:bottom w:val="none" w:sz="0" w:space="0" w:color="auto"/>
                <w:right w:val="none" w:sz="0" w:space="0" w:color="auto"/>
              </w:divBdr>
            </w:div>
            <w:div w:id="1009528618">
              <w:marLeft w:val="0"/>
              <w:marRight w:val="0"/>
              <w:marTop w:val="0"/>
              <w:marBottom w:val="0"/>
              <w:divBdr>
                <w:top w:val="none" w:sz="0" w:space="0" w:color="auto"/>
                <w:left w:val="none" w:sz="0" w:space="0" w:color="auto"/>
                <w:bottom w:val="none" w:sz="0" w:space="0" w:color="auto"/>
                <w:right w:val="none" w:sz="0" w:space="0" w:color="auto"/>
              </w:divBdr>
            </w:div>
            <w:div w:id="1988585683">
              <w:marLeft w:val="0"/>
              <w:marRight w:val="0"/>
              <w:marTop w:val="0"/>
              <w:marBottom w:val="0"/>
              <w:divBdr>
                <w:top w:val="none" w:sz="0" w:space="0" w:color="auto"/>
                <w:left w:val="none" w:sz="0" w:space="0" w:color="auto"/>
                <w:bottom w:val="none" w:sz="0" w:space="0" w:color="auto"/>
                <w:right w:val="none" w:sz="0" w:space="0" w:color="auto"/>
              </w:divBdr>
            </w:div>
            <w:div w:id="2111050731">
              <w:marLeft w:val="0"/>
              <w:marRight w:val="0"/>
              <w:marTop w:val="0"/>
              <w:marBottom w:val="0"/>
              <w:divBdr>
                <w:top w:val="none" w:sz="0" w:space="0" w:color="auto"/>
                <w:left w:val="none" w:sz="0" w:space="0" w:color="auto"/>
                <w:bottom w:val="none" w:sz="0" w:space="0" w:color="auto"/>
                <w:right w:val="none" w:sz="0" w:space="0" w:color="auto"/>
              </w:divBdr>
            </w:div>
            <w:div w:id="919951244">
              <w:marLeft w:val="0"/>
              <w:marRight w:val="0"/>
              <w:marTop w:val="0"/>
              <w:marBottom w:val="0"/>
              <w:divBdr>
                <w:top w:val="none" w:sz="0" w:space="0" w:color="auto"/>
                <w:left w:val="none" w:sz="0" w:space="0" w:color="auto"/>
                <w:bottom w:val="none" w:sz="0" w:space="0" w:color="auto"/>
                <w:right w:val="none" w:sz="0" w:space="0" w:color="auto"/>
              </w:divBdr>
            </w:div>
            <w:div w:id="1237546360">
              <w:marLeft w:val="0"/>
              <w:marRight w:val="0"/>
              <w:marTop w:val="0"/>
              <w:marBottom w:val="0"/>
              <w:divBdr>
                <w:top w:val="none" w:sz="0" w:space="0" w:color="auto"/>
                <w:left w:val="none" w:sz="0" w:space="0" w:color="auto"/>
                <w:bottom w:val="none" w:sz="0" w:space="0" w:color="auto"/>
                <w:right w:val="none" w:sz="0" w:space="0" w:color="auto"/>
              </w:divBdr>
            </w:div>
            <w:div w:id="586428361">
              <w:marLeft w:val="0"/>
              <w:marRight w:val="0"/>
              <w:marTop w:val="0"/>
              <w:marBottom w:val="0"/>
              <w:divBdr>
                <w:top w:val="none" w:sz="0" w:space="0" w:color="auto"/>
                <w:left w:val="none" w:sz="0" w:space="0" w:color="auto"/>
                <w:bottom w:val="none" w:sz="0" w:space="0" w:color="auto"/>
                <w:right w:val="none" w:sz="0" w:space="0" w:color="auto"/>
              </w:divBdr>
            </w:div>
            <w:div w:id="947353308">
              <w:marLeft w:val="0"/>
              <w:marRight w:val="0"/>
              <w:marTop w:val="0"/>
              <w:marBottom w:val="0"/>
              <w:divBdr>
                <w:top w:val="none" w:sz="0" w:space="0" w:color="auto"/>
                <w:left w:val="none" w:sz="0" w:space="0" w:color="auto"/>
                <w:bottom w:val="none" w:sz="0" w:space="0" w:color="auto"/>
                <w:right w:val="none" w:sz="0" w:space="0" w:color="auto"/>
              </w:divBdr>
            </w:div>
            <w:div w:id="241835500">
              <w:marLeft w:val="0"/>
              <w:marRight w:val="0"/>
              <w:marTop w:val="0"/>
              <w:marBottom w:val="0"/>
              <w:divBdr>
                <w:top w:val="none" w:sz="0" w:space="0" w:color="auto"/>
                <w:left w:val="none" w:sz="0" w:space="0" w:color="auto"/>
                <w:bottom w:val="none" w:sz="0" w:space="0" w:color="auto"/>
                <w:right w:val="none" w:sz="0" w:space="0" w:color="auto"/>
              </w:divBdr>
            </w:div>
            <w:div w:id="1981035697">
              <w:marLeft w:val="0"/>
              <w:marRight w:val="0"/>
              <w:marTop w:val="0"/>
              <w:marBottom w:val="0"/>
              <w:divBdr>
                <w:top w:val="none" w:sz="0" w:space="0" w:color="auto"/>
                <w:left w:val="none" w:sz="0" w:space="0" w:color="auto"/>
                <w:bottom w:val="none" w:sz="0" w:space="0" w:color="auto"/>
                <w:right w:val="none" w:sz="0" w:space="0" w:color="auto"/>
              </w:divBdr>
            </w:div>
            <w:div w:id="21275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623110">
      <w:bodyDiv w:val="1"/>
      <w:marLeft w:val="0"/>
      <w:marRight w:val="0"/>
      <w:marTop w:val="0"/>
      <w:marBottom w:val="0"/>
      <w:divBdr>
        <w:top w:val="none" w:sz="0" w:space="0" w:color="auto"/>
        <w:left w:val="none" w:sz="0" w:space="0" w:color="auto"/>
        <w:bottom w:val="none" w:sz="0" w:space="0" w:color="auto"/>
        <w:right w:val="none" w:sz="0" w:space="0" w:color="auto"/>
      </w:divBdr>
      <w:divsChild>
        <w:div w:id="1341619152">
          <w:marLeft w:val="0"/>
          <w:marRight w:val="0"/>
          <w:marTop w:val="0"/>
          <w:marBottom w:val="0"/>
          <w:divBdr>
            <w:top w:val="none" w:sz="0" w:space="0" w:color="auto"/>
            <w:left w:val="none" w:sz="0" w:space="0" w:color="auto"/>
            <w:bottom w:val="none" w:sz="0" w:space="0" w:color="auto"/>
            <w:right w:val="none" w:sz="0" w:space="0" w:color="auto"/>
          </w:divBdr>
          <w:divsChild>
            <w:div w:id="1270116795">
              <w:marLeft w:val="0"/>
              <w:marRight w:val="0"/>
              <w:marTop w:val="0"/>
              <w:marBottom w:val="0"/>
              <w:divBdr>
                <w:top w:val="none" w:sz="0" w:space="0" w:color="auto"/>
                <w:left w:val="none" w:sz="0" w:space="0" w:color="auto"/>
                <w:bottom w:val="none" w:sz="0" w:space="0" w:color="auto"/>
                <w:right w:val="none" w:sz="0" w:space="0" w:color="auto"/>
              </w:divBdr>
            </w:div>
            <w:div w:id="949553068">
              <w:marLeft w:val="0"/>
              <w:marRight w:val="0"/>
              <w:marTop w:val="0"/>
              <w:marBottom w:val="0"/>
              <w:divBdr>
                <w:top w:val="none" w:sz="0" w:space="0" w:color="auto"/>
                <w:left w:val="none" w:sz="0" w:space="0" w:color="auto"/>
                <w:bottom w:val="none" w:sz="0" w:space="0" w:color="auto"/>
                <w:right w:val="none" w:sz="0" w:space="0" w:color="auto"/>
              </w:divBdr>
            </w:div>
            <w:div w:id="1307472878">
              <w:marLeft w:val="0"/>
              <w:marRight w:val="0"/>
              <w:marTop w:val="0"/>
              <w:marBottom w:val="0"/>
              <w:divBdr>
                <w:top w:val="none" w:sz="0" w:space="0" w:color="auto"/>
                <w:left w:val="none" w:sz="0" w:space="0" w:color="auto"/>
                <w:bottom w:val="none" w:sz="0" w:space="0" w:color="auto"/>
                <w:right w:val="none" w:sz="0" w:space="0" w:color="auto"/>
              </w:divBdr>
            </w:div>
            <w:div w:id="214970510">
              <w:marLeft w:val="0"/>
              <w:marRight w:val="0"/>
              <w:marTop w:val="0"/>
              <w:marBottom w:val="0"/>
              <w:divBdr>
                <w:top w:val="none" w:sz="0" w:space="0" w:color="auto"/>
                <w:left w:val="none" w:sz="0" w:space="0" w:color="auto"/>
                <w:bottom w:val="none" w:sz="0" w:space="0" w:color="auto"/>
                <w:right w:val="none" w:sz="0" w:space="0" w:color="auto"/>
              </w:divBdr>
            </w:div>
            <w:div w:id="1038239573">
              <w:marLeft w:val="0"/>
              <w:marRight w:val="0"/>
              <w:marTop w:val="0"/>
              <w:marBottom w:val="0"/>
              <w:divBdr>
                <w:top w:val="none" w:sz="0" w:space="0" w:color="auto"/>
                <w:left w:val="none" w:sz="0" w:space="0" w:color="auto"/>
                <w:bottom w:val="none" w:sz="0" w:space="0" w:color="auto"/>
                <w:right w:val="none" w:sz="0" w:space="0" w:color="auto"/>
              </w:divBdr>
            </w:div>
            <w:div w:id="765072840">
              <w:marLeft w:val="0"/>
              <w:marRight w:val="0"/>
              <w:marTop w:val="0"/>
              <w:marBottom w:val="0"/>
              <w:divBdr>
                <w:top w:val="none" w:sz="0" w:space="0" w:color="auto"/>
                <w:left w:val="none" w:sz="0" w:space="0" w:color="auto"/>
                <w:bottom w:val="none" w:sz="0" w:space="0" w:color="auto"/>
                <w:right w:val="none" w:sz="0" w:space="0" w:color="auto"/>
              </w:divBdr>
            </w:div>
            <w:div w:id="529339264">
              <w:marLeft w:val="0"/>
              <w:marRight w:val="0"/>
              <w:marTop w:val="0"/>
              <w:marBottom w:val="0"/>
              <w:divBdr>
                <w:top w:val="none" w:sz="0" w:space="0" w:color="auto"/>
                <w:left w:val="none" w:sz="0" w:space="0" w:color="auto"/>
                <w:bottom w:val="none" w:sz="0" w:space="0" w:color="auto"/>
                <w:right w:val="none" w:sz="0" w:space="0" w:color="auto"/>
              </w:divBdr>
            </w:div>
            <w:div w:id="376005134">
              <w:marLeft w:val="0"/>
              <w:marRight w:val="0"/>
              <w:marTop w:val="0"/>
              <w:marBottom w:val="0"/>
              <w:divBdr>
                <w:top w:val="none" w:sz="0" w:space="0" w:color="auto"/>
                <w:left w:val="none" w:sz="0" w:space="0" w:color="auto"/>
                <w:bottom w:val="none" w:sz="0" w:space="0" w:color="auto"/>
                <w:right w:val="none" w:sz="0" w:space="0" w:color="auto"/>
              </w:divBdr>
            </w:div>
            <w:div w:id="1162821010">
              <w:marLeft w:val="0"/>
              <w:marRight w:val="0"/>
              <w:marTop w:val="0"/>
              <w:marBottom w:val="0"/>
              <w:divBdr>
                <w:top w:val="none" w:sz="0" w:space="0" w:color="auto"/>
                <w:left w:val="none" w:sz="0" w:space="0" w:color="auto"/>
                <w:bottom w:val="none" w:sz="0" w:space="0" w:color="auto"/>
                <w:right w:val="none" w:sz="0" w:space="0" w:color="auto"/>
              </w:divBdr>
            </w:div>
            <w:div w:id="519859915">
              <w:marLeft w:val="0"/>
              <w:marRight w:val="0"/>
              <w:marTop w:val="0"/>
              <w:marBottom w:val="0"/>
              <w:divBdr>
                <w:top w:val="none" w:sz="0" w:space="0" w:color="auto"/>
                <w:left w:val="none" w:sz="0" w:space="0" w:color="auto"/>
                <w:bottom w:val="none" w:sz="0" w:space="0" w:color="auto"/>
                <w:right w:val="none" w:sz="0" w:space="0" w:color="auto"/>
              </w:divBdr>
            </w:div>
            <w:div w:id="152263144">
              <w:marLeft w:val="0"/>
              <w:marRight w:val="0"/>
              <w:marTop w:val="0"/>
              <w:marBottom w:val="0"/>
              <w:divBdr>
                <w:top w:val="none" w:sz="0" w:space="0" w:color="auto"/>
                <w:left w:val="none" w:sz="0" w:space="0" w:color="auto"/>
                <w:bottom w:val="none" w:sz="0" w:space="0" w:color="auto"/>
                <w:right w:val="none" w:sz="0" w:space="0" w:color="auto"/>
              </w:divBdr>
            </w:div>
            <w:div w:id="847446381">
              <w:marLeft w:val="0"/>
              <w:marRight w:val="0"/>
              <w:marTop w:val="0"/>
              <w:marBottom w:val="0"/>
              <w:divBdr>
                <w:top w:val="none" w:sz="0" w:space="0" w:color="auto"/>
                <w:left w:val="none" w:sz="0" w:space="0" w:color="auto"/>
                <w:bottom w:val="none" w:sz="0" w:space="0" w:color="auto"/>
                <w:right w:val="none" w:sz="0" w:space="0" w:color="auto"/>
              </w:divBdr>
            </w:div>
            <w:div w:id="1203979366">
              <w:marLeft w:val="0"/>
              <w:marRight w:val="0"/>
              <w:marTop w:val="0"/>
              <w:marBottom w:val="0"/>
              <w:divBdr>
                <w:top w:val="none" w:sz="0" w:space="0" w:color="auto"/>
                <w:left w:val="none" w:sz="0" w:space="0" w:color="auto"/>
                <w:bottom w:val="none" w:sz="0" w:space="0" w:color="auto"/>
                <w:right w:val="none" w:sz="0" w:space="0" w:color="auto"/>
              </w:divBdr>
            </w:div>
            <w:div w:id="324168974">
              <w:marLeft w:val="0"/>
              <w:marRight w:val="0"/>
              <w:marTop w:val="0"/>
              <w:marBottom w:val="0"/>
              <w:divBdr>
                <w:top w:val="none" w:sz="0" w:space="0" w:color="auto"/>
                <w:left w:val="none" w:sz="0" w:space="0" w:color="auto"/>
                <w:bottom w:val="none" w:sz="0" w:space="0" w:color="auto"/>
                <w:right w:val="none" w:sz="0" w:space="0" w:color="auto"/>
              </w:divBdr>
            </w:div>
            <w:div w:id="1270158151">
              <w:marLeft w:val="0"/>
              <w:marRight w:val="0"/>
              <w:marTop w:val="0"/>
              <w:marBottom w:val="0"/>
              <w:divBdr>
                <w:top w:val="none" w:sz="0" w:space="0" w:color="auto"/>
                <w:left w:val="none" w:sz="0" w:space="0" w:color="auto"/>
                <w:bottom w:val="none" w:sz="0" w:space="0" w:color="auto"/>
                <w:right w:val="none" w:sz="0" w:space="0" w:color="auto"/>
              </w:divBdr>
            </w:div>
            <w:div w:id="269044033">
              <w:marLeft w:val="0"/>
              <w:marRight w:val="0"/>
              <w:marTop w:val="0"/>
              <w:marBottom w:val="0"/>
              <w:divBdr>
                <w:top w:val="none" w:sz="0" w:space="0" w:color="auto"/>
                <w:left w:val="none" w:sz="0" w:space="0" w:color="auto"/>
                <w:bottom w:val="none" w:sz="0" w:space="0" w:color="auto"/>
                <w:right w:val="none" w:sz="0" w:space="0" w:color="auto"/>
              </w:divBdr>
            </w:div>
            <w:div w:id="1569921255">
              <w:marLeft w:val="0"/>
              <w:marRight w:val="0"/>
              <w:marTop w:val="0"/>
              <w:marBottom w:val="0"/>
              <w:divBdr>
                <w:top w:val="none" w:sz="0" w:space="0" w:color="auto"/>
                <w:left w:val="none" w:sz="0" w:space="0" w:color="auto"/>
                <w:bottom w:val="none" w:sz="0" w:space="0" w:color="auto"/>
                <w:right w:val="none" w:sz="0" w:space="0" w:color="auto"/>
              </w:divBdr>
            </w:div>
            <w:div w:id="1503350560">
              <w:marLeft w:val="0"/>
              <w:marRight w:val="0"/>
              <w:marTop w:val="0"/>
              <w:marBottom w:val="0"/>
              <w:divBdr>
                <w:top w:val="none" w:sz="0" w:space="0" w:color="auto"/>
                <w:left w:val="none" w:sz="0" w:space="0" w:color="auto"/>
                <w:bottom w:val="none" w:sz="0" w:space="0" w:color="auto"/>
                <w:right w:val="none" w:sz="0" w:space="0" w:color="auto"/>
              </w:divBdr>
            </w:div>
            <w:div w:id="438332621">
              <w:marLeft w:val="0"/>
              <w:marRight w:val="0"/>
              <w:marTop w:val="0"/>
              <w:marBottom w:val="0"/>
              <w:divBdr>
                <w:top w:val="none" w:sz="0" w:space="0" w:color="auto"/>
                <w:left w:val="none" w:sz="0" w:space="0" w:color="auto"/>
                <w:bottom w:val="none" w:sz="0" w:space="0" w:color="auto"/>
                <w:right w:val="none" w:sz="0" w:space="0" w:color="auto"/>
              </w:divBdr>
            </w:div>
            <w:div w:id="802887135">
              <w:marLeft w:val="0"/>
              <w:marRight w:val="0"/>
              <w:marTop w:val="0"/>
              <w:marBottom w:val="0"/>
              <w:divBdr>
                <w:top w:val="none" w:sz="0" w:space="0" w:color="auto"/>
                <w:left w:val="none" w:sz="0" w:space="0" w:color="auto"/>
                <w:bottom w:val="none" w:sz="0" w:space="0" w:color="auto"/>
                <w:right w:val="none" w:sz="0" w:space="0" w:color="auto"/>
              </w:divBdr>
            </w:div>
            <w:div w:id="605847513">
              <w:marLeft w:val="0"/>
              <w:marRight w:val="0"/>
              <w:marTop w:val="0"/>
              <w:marBottom w:val="0"/>
              <w:divBdr>
                <w:top w:val="none" w:sz="0" w:space="0" w:color="auto"/>
                <w:left w:val="none" w:sz="0" w:space="0" w:color="auto"/>
                <w:bottom w:val="none" w:sz="0" w:space="0" w:color="auto"/>
                <w:right w:val="none" w:sz="0" w:space="0" w:color="auto"/>
              </w:divBdr>
            </w:div>
            <w:div w:id="1258825610">
              <w:marLeft w:val="0"/>
              <w:marRight w:val="0"/>
              <w:marTop w:val="0"/>
              <w:marBottom w:val="0"/>
              <w:divBdr>
                <w:top w:val="none" w:sz="0" w:space="0" w:color="auto"/>
                <w:left w:val="none" w:sz="0" w:space="0" w:color="auto"/>
                <w:bottom w:val="none" w:sz="0" w:space="0" w:color="auto"/>
                <w:right w:val="none" w:sz="0" w:space="0" w:color="auto"/>
              </w:divBdr>
            </w:div>
            <w:div w:id="1862742550">
              <w:marLeft w:val="0"/>
              <w:marRight w:val="0"/>
              <w:marTop w:val="0"/>
              <w:marBottom w:val="0"/>
              <w:divBdr>
                <w:top w:val="none" w:sz="0" w:space="0" w:color="auto"/>
                <w:left w:val="none" w:sz="0" w:space="0" w:color="auto"/>
                <w:bottom w:val="none" w:sz="0" w:space="0" w:color="auto"/>
                <w:right w:val="none" w:sz="0" w:space="0" w:color="auto"/>
              </w:divBdr>
            </w:div>
            <w:div w:id="321353751">
              <w:marLeft w:val="0"/>
              <w:marRight w:val="0"/>
              <w:marTop w:val="0"/>
              <w:marBottom w:val="0"/>
              <w:divBdr>
                <w:top w:val="none" w:sz="0" w:space="0" w:color="auto"/>
                <w:left w:val="none" w:sz="0" w:space="0" w:color="auto"/>
                <w:bottom w:val="none" w:sz="0" w:space="0" w:color="auto"/>
                <w:right w:val="none" w:sz="0" w:space="0" w:color="auto"/>
              </w:divBdr>
            </w:div>
            <w:div w:id="937371214">
              <w:marLeft w:val="0"/>
              <w:marRight w:val="0"/>
              <w:marTop w:val="0"/>
              <w:marBottom w:val="0"/>
              <w:divBdr>
                <w:top w:val="none" w:sz="0" w:space="0" w:color="auto"/>
                <w:left w:val="none" w:sz="0" w:space="0" w:color="auto"/>
                <w:bottom w:val="none" w:sz="0" w:space="0" w:color="auto"/>
                <w:right w:val="none" w:sz="0" w:space="0" w:color="auto"/>
              </w:divBdr>
            </w:div>
            <w:div w:id="527380086">
              <w:marLeft w:val="0"/>
              <w:marRight w:val="0"/>
              <w:marTop w:val="0"/>
              <w:marBottom w:val="0"/>
              <w:divBdr>
                <w:top w:val="none" w:sz="0" w:space="0" w:color="auto"/>
                <w:left w:val="none" w:sz="0" w:space="0" w:color="auto"/>
                <w:bottom w:val="none" w:sz="0" w:space="0" w:color="auto"/>
                <w:right w:val="none" w:sz="0" w:space="0" w:color="auto"/>
              </w:divBdr>
            </w:div>
            <w:div w:id="2032536004">
              <w:marLeft w:val="0"/>
              <w:marRight w:val="0"/>
              <w:marTop w:val="0"/>
              <w:marBottom w:val="0"/>
              <w:divBdr>
                <w:top w:val="none" w:sz="0" w:space="0" w:color="auto"/>
                <w:left w:val="none" w:sz="0" w:space="0" w:color="auto"/>
                <w:bottom w:val="none" w:sz="0" w:space="0" w:color="auto"/>
                <w:right w:val="none" w:sz="0" w:space="0" w:color="auto"/>
              </w:divBdr>
            </w:div>
            <w:div w:id="676691580">
              <w:marLeft w:val="0"/>
              <w:marRight w:val="0"/>
              <w:marTop w:val="0"/>
              <w:marBottom w:val="0"/>
              <w:divBdr>
                <w:top w:val="none" w:sz="0" w:space="0" w:color="auto"/>
                <w:left w:val="none" w:sz="0" w:space="0" w:color="auto"/>
                <w:bottom w:val="none" w:sz="0" w:space="0" w:color="auto"/>
                <w:right w:val="none" w:sz="0" w:space="0" w:color="auto"/>
              </w:divBdr>
            </w:div>
            <w:div w:id="399327532">
              <w:marLeft w:val="0"/>
              <w:marRight w:val="0"/>
              <w:marTop w:val="0"/>
              <w:marBottom w:val="0"/>
              <w:divBdr>
                <w:top w:val="none" w:sz="0" w:space="0" w:color="auto"/>
                <w:left w:val="none" w:sz="0" w:space="0" w:color="auto"/>
                <w:bottom w:val="none" w:sz="0" w:space="0" w:color="auto"/>
                <w:right w:val="none" w:sz="0" w:space="0" w:color="auto"/>
              </w:divBdr>
            </w:div>
            <w:div w:id="1430585891">
              <w:marLeft w:val="0"/>
              <w:marRight w:val="0"/>
              <w:marTop w:val="0"/>
              <w:marBottom w:val="0"/>
              <w:divBdr>
                <w:top w:val="none" w:sz="0" w:space="0" w:color="auto"/>
                <w:left w:val="none" w:sz="0" w:space="0" w:color="auto"/>
                <w:bottom w:val="none" w:sz="0" w:space="0" w:color="auto"/>
                <w:right w:val="none" w:sz="0" w:space="0" w:color="auto"/>
              </w:divBdr>
            </w:div>
            <w:div w:id="1860460785">
              <w:marLeft w:val="0"/>
              <w:marRight w:val="0"/>
              <w:marTop w:val="0"/>
              <w:marBottom w:val="0"/>
              <w:divBdr>
                <w:top w:val="none" w:sz="0" w:space="0" w:color="auto"/>
                <w:left w:val="none" w:sz="0" w:space="0" w:color="auto"/>
                <w:bottom w:val="none" w:sz="0" w:space="0" w:color="auto"/>
                <w:right w:val="none" w:sz="0" w:space="0" w:color="auto"/>
              </w:divBdr>
            </w:div>
            <w:div w:id="712732272">
              <w:marLeft w:val="0"/>
              <w:marRight w:val="0"/>
              <w:marTop w:val="0"/>
              <w:marBottom w:val="0"/>
              <w:divBdr>
                <w:top w:val="none" w:sz="0" w:space="0" w:color="auto"/>
                <w:left w:val="none" w:sz="0" w:space="0" w:color="auto"/>
                <w:bottom w:val="none" w:sz="0" w:space="0" w:color="auto"/>
                <w:right w:val="none" w:sz="0" w:space="0" w:color="auto"/>
              </w:divBdr>
            </w:div>
            <w:div w:id="1937253412">
              <w:marLeft w:val="0"/>
              <w:marRight w:val="0"/>
              <w:marTop w:val="0"/>
              <w:marBottom w:val="0"/>
              <w:divBdr>
                <w:top w:val="none" w:sz="0" w:space="0" w:color="auto"/>
                <w:left w:val="none" w:sz="0" w:space="0" w:color="auto"/>
                <w:bottom w:val="none" w:sz="0" w:space="0" w:color="auto"/>
                <w:right w:val="none" w:sz="0" w:space="0" w:color="auto"/>
              </w:divBdr>
            </w:div>
            <w:div w:id="54814206">
              <w:marLeft w:val="0"/>
              <w:marRight w:val="0"/>
              <w:marTop w:val="0"/>
              <w:marBottom w:val="0"/>
              <w:divBdr>
                <w:top w:val="none" w:sz="0" w:space="0" w:color="auto"/>
                <w:left w:val="none" w:sz="0" w:space="0" w:color="auto"/>
                <w:bottom w:val="none" w:sz="0" w:space="0" w:color="auto"/>
                <w:right w:val="none" w:sz="0" w:space="0" w:color="auto"/>
              </w:divBdr>
            </w:div>
            <w:div w:id="1445267359">
              <w:marLeft w:val="0"/>
              <w:marRight w:val="0"/>
              <w:marTop w:val="0"/>
              <w:marBottom w:val="0"/>
              <w:divBdr>
                <w:top w:val="none" w:sz="0" w:space="0" w:color="auto"/>
                <w:left w:val="none" w:sz="0" w:space="0" w:color="auto"/>
                <w:bottom w:val="none" w:sz="0" w:space="0" w:color="auto"/>
                <w:right w:val="none" w:sz="0" w:space="0" w:color="auto"/>
              </w:divBdr>
            </w:div>
            <w:div w:id="181633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73910">
      <w:bodyDiv w:val="1"/>
      <w:marLeft w:val="0"/>
      <w:marRight w:val="0"/>
      <w:marTop w:val="0"/>
      <w:marBottom w:val="0"/>
      <w:divBdr>
        <w:top w:val="none" w:sz="0" w:space="0" w:color="auto"/>
        <w:left w:val="none" w:sz="0" w:space="0" w:color="auto"/>
        <w:bottom w:val="none" w:sz="0" w:space="0" w:color="auto"/>
        <w:right w:val="none" w:sz="0" w:space="0" w:color="auto"/>
      </w:divBdr>
      <w:divsChild>
        <w:div w:id="220756447">
          <w:marLeft w:val="0"/>
          <w:marRight w:val="0"/>
          <w:marTop w:val="0"/>
          <w:marBottom w:val="0"/>
          <w:divBdr>
            <w:top w:val="none" w:sz="0" w:space="0" w:color="auto"/>
            <w:left w:val="none" w:sz="0" w:space="0" w:color="auto"/>
            <w:bottom w:val="none" w:sz="0" w:space="0" w:color="auto"/>
            <w:right w:val="none" w:sz="0" w:space="0" w:color="auto"/>
          </w:divBdr>
          <w:divsChild>
            <w:div w:id="2096241167">
              <w:marLeft w:val="0"/>
              <w:marRight w:val="0"/>
              <w:marTop w:val="0"/>
              <w:marBottom w:val="0"/>
              <w:divBdr>
                <w:top w:val="none" w:sz="0" w:space="0" w:color="auto"/>
                <w:left w:val="none" w:sz="0" w:space="0" w:color="auto"/>
                <w:bottom w:val="none" w:sz="0" w:space="0" w:color="auto"/>
                <w:right w:val="none" w:sz="0" w:space="0" w:color="auto"/>
              </w:divBdr>
            </w:div>
            <w:div w:id="903956921">
              <w:marLeft w:val="0"/>
              <w:marRight w:val="0"/>
              <w:marTop w:val="0"/>
              <w:marBottom w:val="0"/>
              <w:divBdr>
                <w:top w:val="none" w:sz="0" w:space="0" w:color="auto"/>
                <w:left w:val="none" w:sz="0" w:space="0" w:color="auto"/>
                <w:bottom w:val="none" w:sz="0" w:space="0" w:color="auto"/>
                <w:right w:val="none" w:sz="0" w:space="0" w:color="auto"/>
              </w:divBdr>
            </w:div>
            <w:div w:id="1449350983">
              <w:marLeft w:val="0"/>
              <w:marRight w:val="0"/>
              <w:marTop w:val="0"/>
              <w:marBottom w:val="0"/>
              <w:divBdr>
                <w:top w:val="none" w:sz="0" w:space="0" w:color="auto"/>
                <w:left w:val="none" w:sz="0" w:space="0" w:color="auto"/>
                <w:bottom w:val="none" w:sz="0" w:space="0" w:color="auto"/>
                <w:right w:val="none" w:sz="0" w:space="0" w:color="auto"/>
              </w:divBdr>
            </w:div>
            <w:div w:id="1930697619">
              <w:marLeft w:val="0"/>
              <w:marRight w:val="0"/>
              <w:marTop w:val="0"/>
              <w:marBottom w:val="0"/>
              <w:divBdr>
                <w:top w:val="none" w:sz="0" w:space="0" w:color="auto"/>
                <w:left w:val="none" w:sz="0" w:space="0" w:color="auto"/>
                <w:bottom w:val="none" w:sz="0" w:space="0" w:color="auto"/>
                <w:right w:val="none" w:sz="0" w:space="0" w:color="auto"/>
              </w:divBdr>
            </w:div>
            <w:div w:id="1943299552">
              <w:marLeft w:val="0"/>
              <w:marRight w:val="0"/>
              <w:marTop w:val="0"/>
              <w:marBottom w:val="0"/>
              <w:divBdr>
                <w:top w:val="none" w:sz="0" w:space="0" w:color="auto"/>
                <w:left w:val="none" w:sz="0" w:space="0" w:color="auto"/>
                <w:bottom w:val="none" w:sz="0" w:space="0" w:color="auto"/>
                <w:right w:val="none" w:sz="0" w:space="0" w:color="auto"/>
              </w:divBdr>
            </w:div>
            <w:div w:id="1491369394">
              <w:marLeft w:val="0"/>
              <w:marRight w:val="0"/>
              <w:marTop w:val="0"/>
              <w:marBottom w:val="0"/>
              <w:divBdr>
                <w:top w:val="none" w:sz="0" w:space="0" w:color="auto"/>
                <w:left w:val="none" w:sz="0" w:space="0" w:color="auto"/>
                <w:bottom w:val="none" w:sz="0" w:space="0" w:color="auto"/>
                <w:right w:val="none" w:sz="0" w:space="0" w:color="auto"/>
              </w:divBdr>
            </w:div>
            <w:div w:id="1217736032">
              <w:marLeft w:val="0"/>
              <w:marRight w:val="0"/>
              <w:marTop w:val="0"/>
              <w:marBottom w:val="0"/>
              <w:divBdr>
                <w:top w:val="none" w:sz="0" w:space="0" w:color="auto"/>
                <w:left w:val="none" w:sz="0" w:space="0" w:color="auto"/>
                <w:bottom w:val="none" w:sz="0" w:space="0" w:color="auto"/>
                <w:right w:val="none" w:sz="0" w:space="0" w:color="auto"/>
              </w:divBdr>
            </w:div>
            <w:div w:id="1157955960">
              <w:marLeft w:val="0"/>
              <w:marRight w:val="0"/>
              <w:marTop w:val="0"/>
              <w:marBottom w:val="0"/>
              <w:divBdr>
                <w:top w:val="none" w:sz="0" w:space="0" w:color="auto"/>
                <w:left w:val="none" w:sz="0" w:space="0" w:color="auto"/>
                <w:bottom w:val="none" w:sz="0" w:space="0" w:color="auto"/>
                <w:right w:val="none" w:sz="0" w:space="0" w:color="auto"/>
              </w:divBdr>
            </w:div>
            <w:div w:id="1604603580">
              <w:marLeft w:val="0"/>
              <w:marRight w:val="0"/>
              <w:marTop w:val="0"/>
              <w:marBottom w:val="0"/>
              <w:divBdr>
                <w:top w:val="none" w:sz="0" w:space="0" w:color="auto"/>
                <w:left w:val="none" w:sz="0" w:space="0" w:color="auto"/>
                <w:bottom w:val="none" w:sz="0" w:space="0" w:color="auto"/>
                <w:right w:val="none" w:sz="0" w:space="0" w:color="auto"/>
              </w:divBdr>
            </w:div>
            <w:div w:id="331759396">
              <w:marLeft w:val="0"/>
              <w:marRight w:val="0"/>
              <w:marTop w:val="0"/>
              <w:marBottom w:val="0"/>
              <w:divBdr>
                <w:top w:val="none" w:sz="0" w:space="0" w:color="auto"/>
                <w:left w:val="none" w:sz="0" w:space="0" w:color="auto"/>
                <w:bottom w:val="none" w:sz="0" w:space="0" w:color="auto"/>
                <w:right w:val="none" w:sz="0" w:space="0" w:color="auto"/>
              </w:divBdr>
            </w:div>
            <w:div w:id="1344744262">
              <w:marLeft w:val="0"/>
              <w:marRight w:val="0"/>
              <w:marTop w:val="0"/>
              <w:marBottom w:val="0"/>
              <w:divBdr>
                <w:top w:val="none" w:sz="0" w:space="0" w:color="auto"/>
                <w:left w:val="none" w:sz="0" w:space="0" w:color="auto"/>
                <w:bottom w:val="none" w:sz="0" w:space="0" w:color="auto"/>
                <w:right w:val="none" w:sz="0" w:space="0" w:color="auto"/>
              </w:divBdr>
            </w:div>
            <w:div w:id="735199727">
              <w:marLeft w:val="0"/>
              <w:marRight w:val="0"/>
              <w:marTop w:val="0"/>
              <w:marBottom w:val="0"/>
              <w:divBdr>
                <w:top w:val="none" w:sz="0" w:space="0" w:color="auto"/>
                <w:left w:val="none" w:sz="0" w:space="0" w:color="auto"/>
                <w:bottom w:val="none" w:sz="0" w:space="0" w:color="auto"/>
                <w:right w:val="none" w:sz="0" w:space="0" w:color="auto"/>
              </w:divBdr>
            </w:div>
            <w:div w:id="2140144046">
              <w:marLeft w:val="0"/>
              <w:marRight w:val="0"/>
              <w:marTop w:val="0"/>
              <w:marBottom w:val="0"/>
              <w:divBdr>
                <w:top w:val="none" w:sz="0" w:space="0" w:color="auto"/>
                <w:left w:val="none" w:sz="0" w:space="0" w:color="auto"/>
                <w:bottom w:val="none" w:sz="0" w:space="0" w:color="auto"/>
                <w:right w:val="none" w:sz="0" w:space="0" w:color="auto"/>
              </w:divBdr>
            </w:div>
            <w:div w:id="32536068">
              <w:marLeft w:val="0"/>
              <w:marRight w:val="0"/>
              <w:marTop w:val="0"/>
              <w:marBottom w:val="0"/>
              <w:divBdr>
                <w:top w:val="none" w:sz="0" w:space="0" w:color="auto"/>
                <w:left w:val="none" w:sz="0" w:space="0" w:color="auto"/>
                <w:bottom w:val="none" w:sz="0" w:space="0" w:color="auto"/>
                <w:right w:val="none" w:sz="0" w:space="0" w:color="auto"/>
              </w:divBdr>
            </w:div>
            <w:div w:id="476990905">
              <w:marLeft w:val="0"/>
              <w:marRight w:val="0"/>
              <w:marTop w:val="0"/>
              <w:marBottom w:val="0"/>
              <w:divBdr>
                <w:top w:val="none" w:sz="0" w:space="0" w:color="auto"/>
                <w:left w:val="none" w:sz="0" w:space="0" w:color="auto"/>
                <w:bottom w:val="none" w:sz="0" w:space="0" w:color="auto"/>
                <w:right w:val="none" w:sz="0" w:space="0" w:color="auto"/>
              </w:divBdr>
            </w:div>
            <w:div w:id="1664696582">
              <w:marLeft w:val="0"/>
              <w:marRight w:val="0"/>
              <w:marTop w:val="0"/>
              <w:marBottom w:val="0"/>
              <w:divBdr>
                <w:top w:val="none" w:sz="0" w:space="0" w:color="auto"/>
                <w:left w:val="none" w:sz="0" w:space="0" w:color="auto"/>
                <w:bottom w:val="none" w:sz="0" w:space="0" w:color="auto"/>
                <w:right w:val="none" w:sz="0" w:space="0" w:color="auto"/>
              </w:divBdr>
            </w:div>
            <w:div w:id="722483355">
              <w:marLeft w:val="0"/>
              <w:marRight w:val="0"/>
              <w:marTop w:val="0"/>
              <w:marBottom w:val="0"/>
              <w:divBdr>
                <w:top w:val="none" w:sz="0" w:space="0" w:color="auto"/>
                <w:left w:val="none" w:sz="0" w:space="0" w:color="auto"/>
                <w:bottom w:val="none" w:sz="0" w:space="0" w:color="auto"/>
                <w:right w:val="none" w:sz="0" w:space="0" w:color="auto"/>
              </w:divBdr>
            </w:div>
            <w:div w:id="748189913">
              <w:marLeft w:val="0"/>
              <w:marRight w:val="0"/>
              <w:marTop w:val="0"/>
              <w:marBottom w:val="0"/>
              <w:divBdr>
                <w:top w:val="none" w:sz="0" w:space="0" w:color="auto"/>
                <w:left w:val="none" w:sz="0" w:space="0" w:color="auto"/>
                <w:bottom w:val="none" w:sz="0" w:space="0" w:color="auto"/>
                <w:right w:val="none" w:sz="0" w:space="0" w:color="auto"/>
              </w:divBdr>
            </w:div>
            <w:div w:id="1476289265">
              <w:marLeft w:val="0"/>
              <w:marRight w:val="0"/>
              <w:marTop w:val="0"/>
              <w:marBottom w:val="0"/>
              <w:divBdr>
                <w:top w:val="none" w:sz="0" w:space="0" w:color="auto"/>
                <w:left w:val="none" w:sz="0" w:space="0" w:color="auto"/>
                <w:bottom w:val="none" w:sz="0" w:space="0" w:color="auto"/>
                <w:right w:val="none" w:sz="0" w:space="0" w:color="auto"/>
              </w:divBdr>
            </w:div>
            <w:div w:id="1719664851">
              <w:marLeft w:val="0"/>
              <w:marRight w:val="0"/>
              <w:marTop w:val="0"/>
              <w:marBottom w:val="0"/>
              <w:divBdr>
                <w:top w:val="none" w:sz="0" w:space="0" w:color="auto"/>
                <w:left w:val="none" w:sz="0" w:space="0" w:color="auto"/>
                <w:bottom w:val="none" w:sz="0" w:space="0" w:color="auto"/>
                <w:right w:val="none" w:sz="0" w:space="0" w:color="auto"/>
              </w:divBdr>
            </w:div>
            <w:div w:id="428045792">
              <w:marLeft w:val="0"/>
              <w:marRight w:val="0"/>
              <w:marTop w:val="0"/>
              <w:marBottom w:val="0"/>
              <w:divBdr>
                <w:top w:val="none" w:sz="0" w:space="0" w:color="auto"/>
                <w:left w:val="none" w:sz="0" w:space="0" w:color="auto"/>
                <w:bottom w:val="none" w:sz="0" w:space="0" w:color="auto"/>
                <w:right w:val="none" w:sz="0" w:space="0" w:color="auto"/>
              </w:divBdr>
            </w:div>
            <w:div w:id="945506626">
              <w:marLeft w:val="0"/>
              <w:marRight w:val="0"/>
              <w:marTop w:val="0"/>
              <w:marBottom w:val="0"/>
              <w:divBdr>
                <w:top w:val="none" w:sz="0" w:space="0" w:color="auto"/>
                <w:left w:val="none" w:sz="0" w:space="0" w:color="auto"/>
                <w:bottom w:val="none" w:sz="0" w:space="0" w:color="auto"/>
                <w:right w:val="none" w:sz="0" w:space="0" w:color="auto"/>
              </w:divBdr>
            </w:div>
            <w:div w:id="334262688">
              <w:marLeft w:val="0"/>
              <w:marRight w:val="0"/>
              <w:marTop w:val="0"/>
              <w:marBottom w:val="0"/>
              <w:divBdr>
                <w:top w:val="none" w:sz="0" w:space="0" w:color="auto"/>
                <w:left w:val="none" w:sz="0" w:space="0" w:color="auto"/>
                <w:bottom w:val="none" w:sz="0" w:space="0" w:color="auto"/>
                <w:right w:val="none" w:sz="0" w:space="0" w:color="auto"/>
              </w:divBdr>
            </w:div>
            <w:div w:id="644352618">
              <w:marLeft w:val="0"/>
              <w:marRight w:val="0"/>
              <w:marTop w:val="0"/>
              <w:marBottom w:val="0"/>
              <w:divBdr>
                <w:top w:val="none" w:sz="0" w:space="0" w:color="auto"/>
                <w:left w:val="none" w:sz="0" w:space="0" w:color="auto"/>
                <w:bottom w:val="none" w:sz="0" w:space="0" w:color="auto"/>
                <w:right w:val="none" w:sz="0" w:space="0" w:color="auto"/>
              </w:divBdr>
            </w:div>
            <w:div w:id="506528507">
              <w:marLeft w:val="0"/>
              <w:marRight w:val="0"/>
              <w:marTop w:val="0"/>
              <w:marBottom w:val="0"/>
              <w:divBdr>
                <w:top w:val="none" w:sz="0" w:space="0" w:color="auto"/>
                <w:left w:val="none" w:sz="0" w:space="0" w:color="auto"/>
                <w:bottom w:val="none" w:sz="0" w:space="0" w:color="auto"/>
                <w:right w:val="none" w:sz="0" w:space="0" w:color="auto"/>
              </w:divBdr>
            </w:div>
            <w:div w:id="1556625418">
              <w:marLeft w:val="0"/>
              <w:marRight w:val="0"/>
              <w:marTop w:val="0"/>
              <w:marBottom w:val="0"/>
              <w:divBdr>
                <w:top w:val="none" w:sz="0" w:space="0" w:color="auto"/>
                <w:left w:val="none" w:sz="0" w:space="0" w:color="auto"/>
                <w:bottom w:val="none" w:sz="0" w:space="0" w:color="auto"/>
                <w:right w:val="none" w:sz="0" w:space="0" w:color="auto"/>
              </w:divBdr>
            </w:div>
            <w:div w:id="1679309029">
              <w:marLeft w:val="0"/>
              <w:marRight w:val="0"/>
              <w:marTop w:val="0"/>
              <w:marBottom w:val="0"/>
              <w:divBdr>
                <w:top w:val="none" w:sz="0" w:space="0" w:color="auto"/>
                <w:left w:val="none" w:sz="0" w:space="0" w:color="auto"/>
                <w:bottom w:val="none" w:sz="0" w:space="0" w:color="auto"/>
                <w:right w:val="none" w:sz="0" w:space="0" w:color="auto"/>
              </w:divBdr>
            </w:div>
            <w:div w:id="980890766">
              <w:marLeft w:val="0"/>
              <w:marRight w:val="0"/>
              <w:marTop w:val="0"/>
              <w:marBottom w:val="0"/>
              <w:divBdr>
                <w:top w:val="none" w:sz="0" w:space="0" w:color="auto"/>
                <w:left w:val="none" w:sz="0" w:space="0" w:color="auto"/>
                <w:bottom w:val="none" w:sz="0" w:space="0" w:color="auto"/>
                <w:right w:val="none" w:sz="0" w:space="0" w:color="auto"/>
              </w:divBdr>
            </w:div>
            <w:div w:id="1196193206">
              <w:marLeft w:val="0"/>
              <w:marRight w:val="0"/>
              <w:marTop w:val="0"/>
              <w:marBottom w:val="0"/>
              <w:divBdr>
                <w:top w:val="none" w:sz="0" w:space="0" w:color="auto"/>
                <w:left w:val="none" w:sz="0" w:space="0" w:color="auto"/>
                <w:bottom w:val="none" w:sz="0" w:space="0" w:color="auto"/>
                <w:right w:val="none" w:sz="0" w:space="0" w:color="auto"/>
              </w:divBdr>
            </w:div>
            <w:div w:id="1767768310">
              <w:marLeft w:val="0"/>
              <w:marRight w:val="0"/>
              <w:marTop w:val="0"/>
              <w:marBottom w:val="0"/>
              <w:divBdr>
                <w:top w:val="none" w:sz="0" w:space="0" w:color="auto"/>
                <w:left w:val="none" w:sz="0" w:space="0" w:color="auto"/>
                <w:bottom w:val="none" w:sz="0" w:space="0" w:color="auto"/>
                <w:right w:val="none" w:sz="0" w:space="0" w:color="auto"/>
              </w:divBdr>
            </w:div>
            <w:div w:id="1814250391">
              <w:marLeft w:val="0"/>
              <w:marRight w:val="0"/>
              <w:marTop w:val="0"/>
              <w:marBottom w:val="0"/>
              <w:divBdr>
                <w:top w:val="none" w:sz="0" w:space="0" w:color="auto"/>
                <w:left w:val="none" w:sz="0" w:space="0" w:color="auto"/>
                <w:bottom w:val="none" w:sz="0" w:space="0" w:color="auto"/>
                <w:right w:val="none" w:sz="0" w:space="0" w:color="auto"/>
              </w:divBdr>
            </w:div>
            <w:div w:id="449400498">
              <w:marLeft w:val="0"/>
              <w:marRight w:val="0"/>
              <w:marTop w:val="0"/>
              <w:marBottom w:val="0"/>
              <w:divBdr>
                <w:top w:val="none" w:sz="0" w:space="0" w:color="auto"/>
                <w:left w:val="none" w:sz="0" w:space="0" w:color="auto"/>
                <w:bottom w:val="none" w:sz="0" w:space="0" w:color="auto"/>
                <w:right w:val="none" w:sz="0" w:space="0" w:color="auto"/>
              </w:divBdr>
            </w:div>
            <w:div w:id="641664344">
              <w:marLeft w:val="0"/>
              <w:marRight w:val="0"/>
              <w:marTop w:val="0"/>
              <w:marBottom w:val="0"/>
              <w:divBdr>
                <w:top w:val="none" w:sz="0" w:space="0" w:color="auto"/>
                <w:left w:val="none" w:sz="0" w:space="0" w:color="auto"/>
                <w:bottom w:val="none" w:sz="0" w:space="0" w:color="auto"/>
                <w:right w:val="none" w:sz="0" w:space="0" w:color="auto"/>
              </w:divBdr>
            </w:div>
            <w:div w:id="42946899">
              <w:marLeft w:val="0"/>
              <w:marRight w:val="0"/>
              <w:marTop w:val="0"/>
              <w:marBottom w:val="0"/>
              <w:divBdr>
                <w:top w:val="none" w:sz="0" w:space="0" w:color="auto"/>
                <w:left w:val="none" w:sz="0" w:space="0" w:color="auto"/>
                <w:bottom w:val="none" w:sz="0" w:space="0" w:color="auto"/>
                <w:right w:val="none" w:sz="0" w:space="0" w:color="auto"/>
              </w:divBdr>
            </w:div>
            <w:div w:id="2020421407">
              <w:marLeft w:val="0"/>
              <w:marRight w:val="0"/>
              <w:marTop w:val="0"/>
              <w:marBottom w:val="0"/>
              <w:divBdr>
                <w:top w:val="none" w:sz="0" w:space="0" w:color="auto"/>
                <w:left w:val="none" w:sz="0" w:space="0" w:color="auto"/>
                <w:bottom w:val="none" w:sz="0" w:space="0" w:color="auto"/>
                <w:right w:val="none" w:sz="0" w:space="0" w:color="auto"/>
              </w:divBdr>
            </w:div>
            <w:div w:id="1616525543">
              <w:marLeft w:val="0"/>
              <w:marRight w:val="0"/>
              <w:marTop w:val="0"/>
              <w:marBottom w:val="0"/>
              <w:divBdr>
                <w:top w:val="none" w:sz="0" w:space="0" w:color="auto"/>
                <w:left w:val="none" w:sz="0" w:space="0" w:color="auto"/>
                <w:bottom w:val="none" w:sz="0" w:space="0" w:color="auto"/>
                <w:right w:val="none" w:sz="0" w:space="0" w:color="auto"/>
              </w:divBdr>
            </w:div>
            <w:div w:id="161819609">
              <w:marLeft w:val="0"/>
              <w:marRight w:val="0"/>
              <w:marTop w:val="0"/>
              <w:marBottom w:val="0"/>
              <w:divBdr>
                <w:top w:val="none" w:sz="0" w:space="0" w:color="auto"/>
                <w:left w:val="none" w:sz="0" w:space="0" w:color="auto"/>
                <w:bottom w:val="none" w:sz="0" w:space="0" w:color="auto"/>
                <w:right w:val="none" w:sz="0" w:space="0" w:color="auto"/>
              </w:divBdr>
            </w:div>
            <w:div w:id="1248466679">
              <w:marLeft w:val="0"/>
              <w:marRight w:val="0"/>
              <w:marTop w:val="0"/>
              <w:marBottom w:val="0"/>
              <w:divBdr>
                <w:top w:val="none" w:sz="0" w:space="0" w:color="auto"/>
                <w:left w:val="none" w:sz="0" w:space="0" w:color="auto"/>
                <w:bottom w:val="none" w:sz="0" w:space="0" w:color="auto"/>
                <w:right w:val="none" w:sz="0" w:space="0" w:color="auto"/>
              </w:divBdr>
            </w:div>
            <w:div w:id="471216095">
              <w:marLeft w:val="0"/>
              <w:marRight w:val="0"/>
              <w:marTop w:val="0"/>
              <w:marBottom w:val="0"/>
              <w:divBdr>
                <w:top w:val="none" w:sz="0" w:space="0" w:color="auto"/>
                <w:left w:val="none" w:sz="0" w:space="0" w:color="auto"/>
                <w:bottom w:val="none" w:sz="0" w:space="0" w:color="auto"/>
                <w:right w:val="none" w:sz="0" w:space="0" w:color="auto"/>
              </w:divBdr>
            </w:div>
            <w:div w:id="609046899">
              <w:marLeft w:val="0"/>
              <w:marRight w:val="0"/>
              <w:marTop w:val="0"/>
              <w:marBottom w:val="0"/>
              <w:divBdr>
                <w:top w:val="none" w:sz="0" w:space="0" w:color="auto"/>
                <w:left w:val="none" w:sz="0" w:space="0" w:color="auto"/>
                <w:bottom w:val="none" w:sz="0" w:space="0" w:color="auto"/>
                <w:right w:val="none" w:sz="0" w:space="0" w:color="auto"/>
              </w:divBdr>
            </w:div>
            <w:div w:id="1347294718">
              <w:marLeft w:val="0"/>
              <w:marRight w:val="0"/>
              <w:marTop w:val="0"/>
              <w:marBottom w:val="0"/>
              <w:divBdr>
                <w:top w:val="none" w:sz="0" w:space="0" w:color="auto"/>
                <w:left w:val="none" w:sz="0" w:space="0" w:color="auto"/>
                <w:bottom w:val="none" w:sz="0" w:space="0" w:color="auto"/>
                <w:right w:val="none" w:sz="0" w:space="0" w:color="auto"/>
              </w:divBdr>
            </w:div>
            <w:div w:id="892539062">
              <w:marLeft w:val="0"/>
              <w:marRight w:val="0"/>
              <w:marTop w:val="0"/>
              <w:marBottom w:val="0"/>
              <w:divBdr>
                <w:top w:val="none" w:sz="0" w:space="0" w:color="auto"/>
                <w:left w:val="none" w:sz="0" w:space="0" w:color="auto"/>
                <w:bottom w:val="none" w:sz="0" w:space="0" w:color="auto"/>
                <w:right w:val="none" w:sz="0" w:space="0" w:color="auto"/>
              </w:divBdr>
            </w:div>
            <w:div w:id="682829399">
              <w:marLeft w:val="0"/>
              <w:marRight w:val="0"/>
              <w:marTop w:val="0"/>
              <w:marBottom w:val="0"/>
              <w:divBdr>
                <w:top w:val="none" w:sz="0" w:space="0" w:color="auto"/>
                <w:left w:val="none" w:sz="0" w:space="0" w:color="auto"/>
                <w:bottom w:val="none" w:sz="0" w:space="0" w:color="auto"/>
                <w:right w:val="none" w:sz="0" w:space="0" w:color="auto"/>
              </w:divBdr>
            </w:div>
            <w:div w:id="2019691325">
              <w:marLeft w:val="0"/>
              <w:marRight w:val="0"/>
              <w:marTop w:val="0"/>
              <w:marBottom w:val="0"/>
              <w:divBdr>
                <w:top w:val="none" w:sz="0" w:space="0" w:color="auto"/>
                <w:left w:val="none" w:sz="0" w:space="0" w:color="auto"/>
                <w:bottom w:val="none" w:sz="0" w:space="0" w:color="auto"/>
                <w:right w:val="none" w:sz="0" w:space="0" w:color="auto"/>
              </w:divBdr>
            </w:div>
            <w:div w:id="1029374313">
              <w:marLeft w:val="0"/>
              <w:marRight w:val="0"/>
              <w:marTop w:val="0"/>
              <w:marBottom w:val="0"/>
              <w:divBdr>
                <w:top w:val="none" w:sz="0" w:space="0" w:color="auto"/>
                <w:left w:val="none" w:sz="0" w:space="0" w:color="auto"/>
                <w:bottom w:val="none" w:sz="0" w:space="0" w:color="auto"/>
                <w:right w:val="none" w:sz="0" w:space="0" w:color="auto"/>
              </w:divBdr>
            </w:div>
            <w:div w:id="504058252">
              <w:marLeft w:val="0"/>
              <w:marRight w:val="0"/>
              <w:marTop w:val="0"/>
              <w:marBottom w:val="0"/>
              <w:divBdr>
                <w:top w:val="none" w:sz="0" w:space="0" w:color="auto"/>
                <w:left w:val="none" w:sz="0" w:space="0" w:color="auto"/>
                <w:bottom w:val="none" w:sz="0" w:space="0" w:color="auto"/>
                <w:right w:val="none" w:sz="0" w:space="0" w:color="auto"/>
              </w:divBdr>
            </w:div>
            <w:div w:id="415781923">
              <w:marLeft w:val="0"/>
              <w:marRight w:val="0"/>
              <w:marTop w:val="0"/>
              <w:marBottom w:val="0"/>
              <w:divBdr>
                <w:top w:val="none" w:sz="0" w:space="0" w:color="auto"/>
                <w:left w:val="none" w:sz="0" w:space="0" w:color="auto"/>
                <w:bottom w:val="none" w:sz="0" w:space="0" w:color="auto"/>
                <w:right w:val="none" w:sz="0" w:space="0" w:color="auto"/>
              </w:divBdr>
            </w:div>
            <w:div w:id="1700814045">
              <w:marLeft w:val="0"/>
              <w:marRight w:val="0"/>
              <w:marTop w:val="0"/>
              <w:marBottom w:val="0"/>
              <w:divBdr>
                <w:top w:val="none" w:sz="0" w:space="0" w:color="auto"/>
                <w:left w:val="none" w:sz="0" w:space="0" w:color="auto"/>
                <w:bottom w:val="none" w:sz="0" w:space="0" w:color="auto"/>
                <w:right w:val="none" w:sz="0" w:space="0" w:color="auto"/>
              </w:divBdr>
            </w:div>
            <w:div w:id="663170694">
              <w:marLeft w:val="0"/>
              <w:marRight w:val="0"/>
              <w:marTop w:val="0"/>
              <w:marBottom w:val="0"/>
              <w:divBdr>
                <w:top w:val="none" w:sz="0" w:space="0" w:color="auto"/>
                <w:left w:val="none" w:sz="0" w:space="0" w:color="auto"/>
                <w:bottom w:val="none" w:sz="0" w:space="0" w:color="auto"/>
                <w:right w:val="none" w:sz="0" w:space="0" w:color="auto"/>
              </w:divBdr>
            </w:div>
            <w:div w:id="1568757485">
              <w:marLeft w:val="0"/>
              <w:marRight w:val="0"/>
              <w:marTop w:val="0"/>
              <w:marBottom w:val="0"/>
              <w:divBdr>
                <w:top w:val="none" w:sz="0" w:space="0" w:color="auto"/>
                <w:left w:val="none" w:sz="0" w:space="0" w:color="auto"/>
                <w:bottom w:val="none" w:sz="0" w:space="0" w:color="auto"/>
                <w:right w:val="none" w:sz="0" w:space="0" w:color="auto"/>
              </w:divBdr>
            </w:div>
            <w:div w:id="1857956764">
              <w:marLeft w:val="0"/>
              <w:marRight w:val="0"/>
              <w:marTop w:val="0"/>
              <w:marBottom w:val="0"/>
              <w:divBdr>
                <w:top w:val="none" w:sz="0" w:space="0" w:color="auto"/>
                <w:left w:val="none" w:sz="0" w:space="0" w:color="auto"/>
                <w:bottom w:val="none" w:sz="0" w:space="0" w:color="auto"/>
                <w:right w:val="none" w:sz="0" w:space="0" w:color="auto"/>
              </w:divBdr>
            </w:div>
            <w:div w:id="590629498">
              <w:marLeft w:val="0"/>
              <w:marRight w:val="0"/>
              <w:marTop w:val="0"/>
              <w:marBottom w:val="0"/>
              <w:divBdr>
                <w:top w:val="none" w:sz="0" w:space="0" w:color="auto"/>
                <w:left w:val="none" w:sz="0" w:space="0" w:color="auto"/>
                <w:bottom w:val="none" w:sz="0" w:space="0" w:color="auto"/>
                <w:right w:val="none" w:sz="0" w:space="0" w:color="auto"/>
              </w:divBdr>
            </w:div>
            <w:div w:id="1117719718">
              <w:marLeft w:val="0"/>
              <w:marRight w:val="0"/>
              <w:marTop w:val="0"/>
              <w:marBottom w:val="0"/>
              <w:divBdr>
                <w:top w:val="none" w:sz="0" w:space="0" w:color="auto"/>
                <w:left w:val="none" w:sz="0" w:space="0" w:color="auto"/>
                <w:bottom w:val="none" w:sz="0" w:space="0" w:color="auto"/>
                <w:right w:val="none" w:sz="0" w:space="0" w:color="auto"/>
              </w:divBdr>
            </w:div>
            <w:div w:id="1048072071">
              <w:marLeft w:val="0"/>
              <w:marRight w:val="0"/>
              <w:marTop w:val="0"/>
              <w:marBottom w:val="0"/>
              <w:divBdr>
                <w:top w:val="none" w:sz="0" w:space="0" w:color="auto"/>
                <w:left w:val="none" w:sz="0" w:space="0" w:color="auto"/>
                <w:bottom w:val="none" w:sz="0" w:space="0" w:color="auto"/>
                <w:right w:val="none" w:sz="0" w:space="0" w:color="auto"/>
              </w:divBdr>
            </w:div>
            <w:div w:id="2068213645">
              <w:marLeft w:val="0"/>
              <w:marRight w:val="0"/>
              <w:marTop w:val="0"/>
              <w:marBottom w:val="0"/>
              <w:divBdr>
                <w:top w:val="none" w:sz="0" w:space="0" w:color="auto"/>
                <w:left w:val="none" w:sz="0" w:space="0" w:color="auto"/>
                <w:bottom w:val="none" w:sz="0" w:space="0" w:color="auto"/>
                <w:right w:val="none" w:sz="0" w:space="0" w:color="auto"/>
              </w:divBdr>
            </w:div>
            <w:div w:id="340858290">
              <w:marLeft w:val="0"/>
              <w:marRight w:val="0"/>
              <w:marTop w:val="0"/>
              <w:marBottom w:val="0"/>
              <w:divBdr>
                <w:top w:val="none" w:sz="0" w:space="0" w:color="auto"/>
                <w:left w:val="none" w:sz="0" w:space="0" w:color="auto"/>
                <w:bottom w:val="none" w:sz="0" w:space="0" w:color="auto"/>
                <w:right w:val="none" w:sz="0" w:space="0" w:color="auto"/>
              </w:divBdr>
            </w:div>
            <w:div w:id="1749384372">
              <w:marLeft w:val="0"/>
              <w:marRight w:val="0"/>
              <w:marTop w:val="0"/>
              <w:marBottom w:val="0"/>
              <w:divBdr>
                <w:top w:val="none" w:sz="0" w:space="0" w:color="auto"/>
                <w:left w:val="none" w:sz="0" w:space="0" w:color="auto"/>
                <w:bottom w:val="none" w:sz="0" w:space="0" w:color="auto"/>
                <w:right w:val="none" w:sz="0" w:space="0" w:color="auto"/>
              </w:divBdr>
            </w:div>
            <w:div w:id="547842433">
              <w:marLeft w:val="0"/>
              <w:marRight w:val="0"/>
              <w:marTop w:val="0"/>
              <w:marBottom w:val="0"/>
              <w:divBdr>
                <w:top w:val="none" w:sz="0" w:space="0" w:color="auto"/>
                <w:left w:val="none" w:sz="0" w:space="0" w:color="auto"/>
                <w:bottom w:val="none" w:sz="0" w:space="0" w:color="auto"/>
                <w:right w:val="none" w:sz="0" w:space="0" w:color="auto"/>
              </w:divBdr>
            </w:div>
            <w:div w:id="347103233">
              <w:marLeft w:val="0"/>
              <w:marRight w:val="0"/>
              <w:marTop w:val="0"/>
              <w:marBottom w:val="0"/>
              <w:divBdr>
                <w:top w:val="none" w:sz="0" w:space="0" w:color="auto"/>
                <w:left w:val="none" w:sz="0" w:space="0" w:color="auto"/>
                <w:bottom w:val="none" w:sz="0" w:space="0" w:color="auto"/>
                <w:right w:val="none" w:sz="0" w:space="0" w:color="auto"/>
              </w:divBdr>
            </w:div>
            <w:div w:id="792332910">
              <w:marLeft w:val="0"/>
              <w:marRight w:val="0"/>
              <w:marTop w:val="0"/>
              <w:marBottom w:val="0"/>
              <w:divBdr>
                <w:top w:val="none" w:sz="0" w:space="0" w:color="auto"/>
                <w:left w:val="none" w:sz="0" w:space="0" w:color="auto"/>
                <w:bottom w:val="none" w:sz="0" w:space="0" w:color="auto"/>
                <w:right w:val="none" w:sz="0" w:space="0" w:color="auto"/>
              </w:divBdr>
            </w:div>
            <w:div w:id="583221560">
              <w:marLeft w:val="0"/>
              <w:marRight w:val="0"/>
              <w:marTop w:val="0"/>
              <w:marBottom w:val="0"/>
              <w:divBdr>
                <w:top w:val="none" w:sz="0" w:space="0" w:color="auto"/>
                <w:left w:val="none" w:sz="0" w:space="0" w:color="auto"/>
                <w:bottom w:val="none" w:sz="0" w:space="0" w:color="auto"/>
                <w:right w:val="none" w:sz="0" w:space="0" w:color="auto"/>
              </w:divBdr>
            </w:div>
            <w:div w:id="243150877">
              <w:marLeft w:val="0"/>
              <w:marRight w:val="0"/>
              <w:marTop w:val="0"/>
              <w:marBottom w:val="0"/>
              <w:divBdr>
                <w:top w:val="none" w:sz="0" w:space="0" w:color="auto"/>
                <w:left w:val="none" w:sz="0" w:space="0" w:color="auto"/>
                <w:bottom w:val="none" w:sz="0" w:space="0" w:color="auto"/>
                <w:right w:val="none" w:sz="0" w:space="0" w:color="auto"/>
              </w:divBdr>
            </w:div>
            <w:div w:id="1340892348">
              <w:marLeft w:val="0"/>
              <w:marRight w:val="0"/>
              <w:marTop w:val="0"/>
              <w:marBottom w:val="0"/>
              <w:divBdr>
                <w:top w:val="none" w:sz="0" w:space="0" w:color="auto"/>
                <w:left w:val="none" w:sz="0" w:space="0" w:color="auto"/>
                <w:bottom w:val="none" w:sz="0" w:space="0" w:color="auto"/>
                <w:right w:val="none" w:sz="0" w:space="0" w:color="auto"/>
              </w:divBdr>
            </w:div>
            <w:div w:id="353311870">
              <w:marLeft w:val="0"/>
              <w:marRight w:val="0"/>
              <w:marTop w:val="0"/>
              <w:marBottom w:val="0"/>
              <w:divBdr>
                <w:top w:val="none" w:sz="0" w:space="0" w:color="auto"/>
                <w:left w:val="none" w:sz="0" w:space="0" w:color="auto"/>
                <w:bottom w:val="none" w:sz="0" w:space="0" w:color="auto"/>
                <w:right w:val="none" w:sz="0" w:space="0" w:color="auto"/>
              </w:divBdr>
            </w:div>
            <w:div w:id="592207884">
              <w:marLeft w:val="0"/>
              <w:marRight w:val="0"/>
              <w:marTop w:val="0"/>
              <w:marBottom w:val="0"/>
              <w:divBdr>
                <w:top w:val="none" w:sz="0" w:space="0" w:color="auto"/>
                <w:left w:val="none" w:sz="0" w:space="0" w:color="auto"/>
                <w:bottom w:val="none" w:sz="0" w:space="0" w:color="auto"/>
                <w:right w:val="none" w:sz="0" w:space="0" w:color="auto"/>
              </w:divBdr>
            </w:div>
            <w:div w:id="1593278307">
              <w:marLeft w:val="0"/>
              <w:marRight w:val="0"/>
              <w:marTop w:val="0"/>
              <w:marBottom w:val="0"/>
              <w:divBdr>
                <w:top w:val="none" w:sz="0" w:space="0" w:color="auto"/>
                <w:left w:val="none" w:sz="0" w:space="0" w:color="auto"/>
                <w:bottom w:val="none" w:sz="0" w:space="0" w:color="auto"/>
                <w:right w:val="none" w:sz="0" w:space="0" w:color="auto"/>
              </w:divBdr>
            </w:div>
            <w:div w:id="721487272">
              <w:marLeft w:val="0"/>
              <w:marRight w:val="0"/>
              <w:marTop w:val="0"/>
              <w:marBottom w:val="0"/>
              <w:divBdr>
                <w:top w:val="none" w:sz="0" w:space="0" w:color="auto"/>
                <w:left w:val="none" w:sz="0" w:space="0" w:color="auto"/>
                <w:bottom w:val="none" w:sz="0" w:space="0" w:color="auto"/>
                <w:right w:val="none" w:sz="0" w:space="0" w:color="auto"/>
              </w:divBdr>
            </w:div>
            <w:div w:id="150800313">
              <w:marLeft w:val="0"/>
              <w:marRight w:val="0"/>
              <w:marTop w:val="0"/>
              <w:marBottom w:val="0"/>
              <w:divBdr>
                <w:top w:val="none" w:sz="0" w:space="0" w:color="auto"/>
                <w:left w:val="none" w:sz="0" w:space="0" w:color="auto"/>
                <w:bottom w:val="none" w:sz="0" w:space="0" w:color="auto"/>
                <w:right w:val="none" w:sz="0" w:space="0" w:color="auto"/>
              </w:divBdr>
            </w:div>
            <w:div w:id="1041172803">
              <w:marLeft w:val="0"/>
              <w:marRight w:val="0"/>
              <w:marTop w:val="0"/>
              <w:marBottom w:val="0"/>
              <w:divBdr>
                <w:top w:val="none" w:sz="0" w:space="0" w:color="auto"/>
                <w:left w:val="none" w:sz="0" w:space="0" w:color="auto"/>
                <w:bottom w:val="none" w:sz="0" w:space="0" w:color="auto"/>
                <w:right w:val="none" w:sz="0" w:space="0" w:color="auto"/>
              </w:divBdr>
            </w:div>
            <w:div w:id="139115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6454">
      <w:bodyDiv w:val="1"/>
      <w:marLeft w:val="0"/>
      <w:marRight w:val="0"/>
      <w:marTop w:val="0"/>
      <w:marBottom w:val="0"/>
      <w:divBdr>
        <w:top w:val="none" w:sz="0" w:space="0" w:color="auto"/>
        <w:left w:val="none" w:sz="0" w:space="0" w:color="auto"/>
        <w:bottom w:val="none" w:sz="0" w:space="0" w:color="auto"/>
        <w:right w:val="none" w:sz="0" w:space="0" w:color="auto"/>
      </w:divBdr>
      <w:divsChild>
        <w:div w:id="392436522">
          <w:marLeft w:val="0"/>
          <w:marRight w:val="0"/>
          <w:marTop w:val="0"/>
          <w:marBottom w:val="0"/>
          <w:divBdr>
            <w:top w:val="none" w:sz="0" w:space="0" w:color="auto"/>
            <w:left w:val="none" w:sz="0" w:space="0" w:color="auto"/>
            <w:bottom w:val="none" w:sz="0" w:space="0" w:color="auto"/>
            <w:right w:val="none" w:sz="0" w:space="0" w:color="auto"/>
          </w:divBdr>
          <w:divsChild>
            <w:div w:id="1370959595">
              <w:marLeft w:val="0"/>
              <w:marRight w:val="0"/>
              <w:marTop w:val="0"/>
              <w:marBottom w:val="0"/>
              <w:divBdr>
                <w:top w:val="none" w:sz="0" w:space="0" w:color="auto"/>
                <w:left w:val="none" w:sz="0" w:space="0" w:color="auto"/>
                <w:bottom w:val="none" w:sz="0" w:space="0" w:color="auto"/>
                <w:right w:val="none" w:sz="0" w:space="0" w:color="auto"/>
              </w:divBdr>
            </w:div>
            <w:div w:id="308438631">
              <w:marLeft w:val="0"/>
              <w:marRight w:val="0"/>
              <w:marTop w:val="0"/>
              <w:marBottom w:val="0"/>
              <w:divBdr>
                <w:top w:val="none" w:sz="0" w:space="0" w:color="auto"/>
                <w:left w:val="none" w:sz="0" w:space="0" w:color="auto"/>
                <w:bottom w:val="none" w:sz="0" w:space="0" w:color="auto"/>
                <w:right w:val="none" w:sz="0" w:space="0" w:color="auto"/>
              </w:divBdr>
            </w:div>
            <w:div w:id="346947609">
              <w:marLeft w:val="0"/>
              <w:marRight w:val="0"/>
              <w:marTop w:val="0"/>
              <w:marBottom w:val="0"/>
              <w:divBdr>
                <w:top w:val="none" w:sz="0" w:space="0" w:color="auto"/>
                <w:left w:val="none" w:sz="0" w:space="0" w:color="auto"/>
                <w:bottom w:val="none" w:sz="0" w:space="0" w:color="auto"/>
                <w:right w:val="none" w:sz="0" w:space="0" w:color="auto"/>
              </w:divBdr>
            </w:div>
            <w:div w:id="1081558293">
              <w:marLeft w:val="0"/>
              <w:marRight w:val="0"/>
              <w:marTop w:val="0"/>
              <w:marBottom w:val="0"/>
              <w:divBdr>
                <w:top w:val="none" w:sz="0" w:space="0" w:color="auto"/>
                <w:left w:val="none" w:sz="0" w:space="0" w:color="auto"/>
                <w:bottom w:val="none" w:sz="0" w:space="0" w:color="auto"/>
                <w:right w:val="none" w:sz="0" w:space="0" w:color="auto"/>
              </w:divBdr>
            </w:div>
            <w:div w:id="1413552898">
              <w:marLeft w:val="0"/>
              <w:marRight w:val="0"/>
              <w:marTop w:val="0"/>
              <w:marBottom w:val="0"/>
              <w:divBdr>
                <w:top w:val="none" w:sz="0" w:space="0" w:color="auto"/>
                <w:left w:val="none" w:sz="0" w:space="0" w:color="auto"/>
                <w:bottom w:val="none" w:sz="0" w:space="0" w:color="auto"/>
                <w:right w:val="none" w:sz="0" w:space="0" w:color="auto"/>
              </w:divBdr>
            </w:div>
            <w:div w:id="437649436">
              <w:marLeft w:val="0"/>
              <w:marRight w:val="0"/>
              <w:marTop w:val="0"/>
              <w:marBottom w:val="0"/>
              <w:divBdr>
                <w:top w:val="none" w:sz="0" w:space="0" w:color="auto"/>
                <w:left w:val="none" w:sz="0" w:space="0" w:color="auto"/>
                <w:bottom w:val="none" w:sz="0" w:space="0" w:color="auto"/>
                <w:right w:val="none" w:sz="0" w:space="0" w:color="auto"/>
              </w:divBdr>
            </w:div>
            <w:div w:id="1241403424">
              <w:marLeft w:val="0"/>
              <w:marRight w:val="0"/>
              <w:marTop w:val="0"/>
              <w:marBottom w:val="0"/>
              <w:divBdr>
                <w:top w:val="none" w:sz="0" w:space="0" w:color="auto"/>
                <w:left w:val="none" w:sz="0" w:space="0" w:color="auto"/>
                <w:bottom w:val="none" w:sz="0" w:space="0" w:color="auto"/>
                <w:right w:val="none" w:sz="0" w:space="0" w:color="auto"/>
              </w:divBdr>
            </w:div>
            <w:div w:id="1962219850">
              <w:marLeft w:val="0"/>
              <w:marRight w:val="0"/>
              <w:marTop w:val="0"/>
              <w:marBottom w:val="0"/>
              <w:divBdr>
                <w:top w:val="none" w:sz="0" w:space="0" w:color="auto"/>
                <w:left w:val="none" w:sz="0" w:space="0" w:color="auto"/>
                <w:bottom w:val="none" w:sz="0" w:space="0" w:color="auto"/>
                <w:right w:val="none" w:sz="0" w:space="0" w:color="auto"/>
              </w:divBdr>
            </w:div>
            <w:div w:id="926576898">
              <w:marLeft w:val="0"/>
              <w:marRight w:val="0"/>
              <w:marTop w:val="0"/>
              <w:marBottom w:val="0"/>
              <w:divBdr>
                <w:top w:val="none" w:sz="0" w:space="0" w:color="auto"/>
                <w:left w:val="none" w:sz="0" w:space="0" w:color="auto"/>
                <w:bottom w:val="none" w:sz="0" w:space="0" w:color="auto"/>
                <w:right w:val="none" w:sz="0" w:space="0" w:color="auto"/>
              </w:divBdr>
            </w:div>
            <w:div w:id="265700144">
              <w:marLeft w:val="0"/>
              <w:marRight w:val="0"/>
              <w:marTop w:val="0"/>
              <w:marBottom w:val="0"/>
              <w:divBdr>
                <w:top w:val="none" w:sz="0" w:space="0" w:color="auto"/>
                <w:left w:val="none" w:sz="0" w:space="0" w:color="auto"/>
                <w:bottom w:val="none" w:sz="0" w:space="0" w:color="auto"/>
                <w:right w:val="none" w:sz="0" w:space="0" w:color="auto"/>
              </w:divBdr>
            </w:div>
            <w:div w:id="306587648">
              <w:marLeft w:val="0"/>
              <w:marRight w:val="0"/>
              <w:marTop w:val="0"/>
              <w:marBottom w:val="0"/>
              <w:divBdr>
                <w:top w:val="none" w:sz="0" w:space="0" w:color="auto"/>
                <w:left w:val="none" w:sz="0" w:space="0" w:color="auto"/>
                <w:bottom w:val="none" w:sz="0" w:space="0" w:color="auto"/>
                <w:right w:val="none" w:sz="0" w:space="0" w:color="auto"/>
              </w:divBdr>
            </w:div>
            <w:div w:id="234704983">
              <w:marLeft w:val="0"/>
              <w:marRight w:val="0"/>
              <w:marTop w:val="0"/>
              <w:marBottom w:val="0"/>
              <w:divBdr>
                <w:top w:val="none" w:sz="0" w:space="0" w:color="auto"/>
                <w:left w:val="none" w:sz="0" w:space="0" w:color="auto"/>
                <w:bottom w:val="none" w:sz="0" w:space="0" w:color="auto"/>
                <w:right w:val="none" w:sz="0" w:space="0" w:color="auto"/>
              </w:divBdr>
            </w:div>
            <w:div w:id="708186724">
              <w:marLeft w:val="0"/>
              <w:marRight w:val="0"/>
              <w:marTop w:val="0"/>
              <w:marBottom w:val="0"/>
              <w:divBdr>
                <w:top w:val="none" w:sz="0" w:space="0" w:color="auto"/>
                <w:left w:val="none" w:sz="0" w:space="0" w:color="auto"/>
                <w:bottom w:val="none" w:sz="0" w:space="0" w:color="auto"/>
                <w:right w:val="none" w:sz="0" w:space="0" w:color="auto"/>
              </w:divBdr>
            </w:div>
            <w:div w:id="374736466">
              <w:marLeft w:val="0"/>
              <w:marRight w:val="0"/>
              <w:marTop w:val="0"/>
              <w:marBottom w:val="0"/>
              <w:divBdr>
                <w:top w:val="none" w:sz="0" w:space="0" w:color="auto"/>
                <w:left w:val="none" w:sz="0" w:space="0" w:color="auto"/>
                <w:bottom w:val="none" w:sz="0" w:space="0" w:color="auto"/>
                <w:right w:val="none" w:sz="0" w:space="0" w:color="auto"/>
              </w:divBdr>
            </w:div>
            <w:div w:id="2093745383">
              <w:marLeft w:val="0"/>
              <w:marRight w:val="0"/>
              <w:marTop w:val="0"/>
              <w:marBottom w:val="0"/>
              <w:divBdr>
                <w:top w:val="none" w:sz="0" w:space="0" w:color="auto"/>
                <w:left w:val="none" w:sz="0" w:space="0" w:color="auto"/>
                <w:bottom w:val="none" w:sz="0" w:space="0" w:color="auto"/>
                <w:right w:val="none" w:sz="0" w:space="0" w:color="auto"/>
              </w:divBdr>
            </w:div>
            <w:div w:id="510996132">
              <w:marLeft w:val="0"/>
              <w:marRight w:val="0"/>
              <w:marTop w:val="0"/>
              <w:marBottom w:val="0"/>
              <w:divBdr>
                <w:top w:val="none" w:sz="0" w:space="0" w:color="auto"/>
                <w:left w:val="none" w:sz="0" w:space="0" w:color="auto"/>
                <w:bottom w:val="none" w:sz="0" w:space="0" w:color="auto"/>
                <w:right w:val="none" w:sz="0" w:space="0" w:color="auto"/>
              </w:divBdr>
            </w:div>
            <w:div w:id="1860003355">
              <w:marLeft w:val="0"/>
              <w:marRight w:val="0"/>
              <w:marTop w:val="0"/>
              <w:marBottom w:val="0"/>
              <w:divBdr>
                <w:top w:val="none" w:sz="0" w:space="0" w:color="auto"/>
                <w:left w:val="none" w:sz="0" w:space="0" w:color="auto"/>
                <w:bottom w:val="none" w:sz="0" w:space="0" w:color="auto"/>
                <w:right w:val="none" w:sz="0" w:space="0" w:color="auto"/>
              </w:divBdr>
            </w:div>
            <w:div w:id="913201891">
              <w:marLeft w:val="0"/>
              <w:marRight w:val="0"/>
              <w:marTop w:val="0"/>
              <w:marBottom w:val="0"/>
              <w:divBdr>
                <w:top w:val="none" w:sz="0" w:space="0" w:color="auto"/>
                <w:left w:val="none" w:sz="0" w:space="0" w:color="auto"/>
                <w:bottom w:val="none" w:sz="0" w:space="0" w:color="auto"/>
                <w:right w:val="none" w:sz="0" w:space="0" w:color="auto"/>
              </w:divBdr>
            </w:div>
            <w:div w:id="1727070473">
              <w:marLeft w:val="0"/>
              <w:marRight w:val="0"/>
              <w:marTop w:val="0"/>
              <w:marBottom w:val="0"/>
              <w:divBdr>
                <w:top w:val="none" w:sz="0" w:space="0" w:color="auto"/>
                <w:left w:val="none" w:sz="0" w:space="0" w:color="auto"/>
                <w:bottom w:val="none" w:sz="0" w:space="0" w:color="auto"/>
                <w:right w:val="none" w:sz="0" w:space="0" w:color="auto"/>
              </w:divBdr>
            </w:div>
            <w:div w:id="81706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55224">
      <w:bodyDiv w:val="1"/>
      <w:marLeft w:val="0"/>
      <w:marRight w:val="0"/>
      <w:marTop w:val="0"/>
      <w:marBottom w:val="0"/>
      <w:divBdr>
        <w:top w:val="none" w:sz="0" w:space="0" w:color="auto"/>
        <w:left w:val="none" w:sz="0" w:space="0" w:color="auto"/>
        <w:bottom w:val="none" w:sz="0" w:space="0" w:color="auto"/>
        <w:right w:val="none" w:sz="0" w:space="0" w:color="auto"/>
      </w:divBdr>
      <w:divsChild>
        <w:div w:id="375663896">
          <w:marLeft w:val="0"/>
          <w:marRight w:val="0"/>
          <w:marTop w:val="0"/>
          <w:marBottom w:val="0"/>
          <w:divBdr>
            <w:top w:val="none" w:sz="0" w:space="0" w:color="auto"/>
            <w:left w:val="none" w:sz="0" w:space="0" w:color="auto"/>
            <w:bottom w:val="none" w:sz="0" w:space="0" w:color="auto"/>
            <w:right w:val="none" w:sz="0" w:space="0" w:color="auto"/>
          </w:divBdr>
          <w:divsChild>
            <w:div w:id="945767256">
              <w:marLeft w:val="0"/>
              <w:marRight w:val="0"/>
              <w:marTop w:val="0"/>
              <w:marBottom w:val="0"/>
              <w:divBdr>
                <w:top w:val="none" w:sz="0" w:space="0" w:color="auto"/>
                <w:left w:val="none" w:sz="0" w:space="0" w:color="auto"/>
                <w:bottom w:val="none" w:sz="0" w:space="0" w:color="auto"/>
                <w:right w:val="none" w:sz="0" w:space="0" w:color="auto"/>
              </w:divBdr>
            </w:div>
            <w:div w:id="701170118">
              <w:marLeft w:val="0"/>
              <w:marRight w:val="0"/>
              <w:marTop w:val="0"/>
              <w:marBottom w:val="0"/>
              <w:divBdr>
                <w:top w:val="none" w:sz="0" w:space="0" w:color="auto"/>
                <w:left w:val="none" w:sz="0" w:space="0" w:color="auto"/>
                <w:bottom w:val="none" w:sz="0" w:space="0" w:color="auto"/>
                <w:right w:val="none" w:sz="0" w:space="0" w:color="auto"/>
              </w:divBdr>
            </w:div>
            <w:div w:id="132841711">
              <w:marLeft w:val="0"/>
              <w:marRight w:val="0"/>
              <w:marTop w:val="0"/>
              <w:marBottom w:val="0"/>
              <w:divBdr>
                <w:top w:val="none" w:sz="0" w:space="0" w:color="auto"/>
                <w:left w:val="none" w:sz="0" w:space="0" w:color="auto"/>
                <w:bottom w:val="none" w:sz="0" w:space="0" w:color="auto"/>
                <w:right w:val="none" w:sz="0" w:space="0" w:color="auto"/>
              </w:divBdr>
            </w:div>
            <w:div w:id="1610625840">
              <w:marLeft w:val="0"/>
              <w:marRight w:val="0"/>
              <w:marTop w:val="0"/>
              <w:marBottom w:val="0"/>
              <w:divBdr>
                <w:top w:val="none" w:sz="0" w:space="0" w:color="auto"/>
                <w:left w:val="none" w:sz="0" w:space="0" w:color="auto"/>
                <w:bottom w:val="none" w:sz="0" w:space="0" w:color="auto"/>
                <w:right w:val="none" w:sz="0" w:space="0" w:color="auto"/>
              </w:divBdr>
            </w:div>
            <w:div w:id="1563835073">
              <w:marLeft w:val="0"/>
              <w:marRight w:val="0"/>
              <w:marTop w:val="0"/>
              <w:marBottom w:val="0"/>
              <w:divBdr>
                <w:top w:val="none" w:sz="0" w:space="0" w:color="auto"/>
                <w:left w:val="none" w:sz="0" w:space="0" w:color="auto"/>
                <w:bottom w:val="none" w:sz="0" w:space="0" w:color="auto"/>
                <w:right w:val="none" w:sz="0" w:space="0" w:color="auto"/>
              </w:divBdr>
            </w:div>
            <w:div w:id="436485756">
              <w:marLeft w:val="0"/>
              <w:marRight w:val="0"/>
              <w:marTop w:val="0"/>
              <w:marBottom w:val="0"/>
              <w:divBdr>
                <w:top w:val="none" w:sz="0" w:space="0" w:color="auto"/>
                <w:left w:val="none" w:sz="0" w:space="0" w:color="auto"/>
                <w:bottom w:val="none" w:sz="0" w:space="0" w:color="auto"/>
                <w:right w:val="none" w:sz="0" w:space="0" w:color="auto"/>
              </w:divBdr>
            </w:div>
            <w:div w:id="1079402626">
              <w:marLeft w:val="0"/>
              <w:marRight w:val="0"/>
              <w:marTop w:val="0"/>
              <w:marBottom w:val="0"/>
              <w:divBdr>
                <w:top w:val="none" w:sz="0" w:space="0" w:color="auto"/>
                <w:left w:val="none" w:sz="0" w:space="0" w:color="auto"/>
                <w:bottom w:val="none" w:sz="0" w:space="0" w:color="auto"/>
                <w:right w:val="none" w:sz="0" w:space="0" w:color="auto"/>
              </w:divBdr>
            </w:div>
            <w:div w:id="1977753855">
              <w:marLeft w:val="0"/>
              <w:marRight w:val="0"/>
              <w:marTop w:val="0"/>
              <w:marBottom w:val="0"/>
              <w:divBdr>
                <w:top w:val="none" w:sz="0" w:space="0" w:color="auto"/>
                <w:left w:val="none" w:sz="0" w:space="0" w:color="auto"/>
                <w:bottom w:val="none" w:sz="0" w:space="0" w:color="auto"/>
                <w:right w:val="none" w:sz="0" w:space="0" w:color="auto"/>
              </w:divBdr>
            </w:div>
            <w:div w:id="1708331032">
              <w:marLeft w:val="0"/>
              <w:marRight w:val="0"/>
              <w:marTop w:val="0"/>
              <w:marBottom w:val="0"/>
              <w:divBdr>
                <w:top w:val="none" w:sz="0" w:space="0" w:color="auto"/>
                <w:left w:val="none" w:sz="0" w:space="0" w:color="auto"/>
                <w:bottom w:val="none" w:sz="0" w:space="0" w:color="auto"/>
                <w:right w:val="none" w:sz="0" w:space="0" w:color="auto"/>
              </w:divBdr>
            </w:div>
            <w:div w:id="2068066355">
              <w:marLeft w:val="0"/>
              <w:marRight w:val="0"/>
              <w:marTop w:val="0"/>
              <w:marBottom w:val="0"/>
              <w:divBdr>
                <w:top w:val="none" w:sz="0" w:space="0" w:color="auto"/>
                <w:left w:val="none" w:sz="0" w:space="0" w:color="auto"/>
                <w:bottom w:val="none" w:sz="0" w:space="0" w:color="auto"/>
                <w:right w:val="none" w:sz="0" w:space="0" w:color="auto"/>
              </w:divBdr>
            </w:div>
            <w:div w:id="444351342">
              <w:marLeft w:val="0"/>
              <w:marRight w:val="0"/>
              <w:marTop w:val="0"/>
              <w:marBottom w:val="0"/>
              <w:divBdr>
                <w:top w:val="none" w:sz="0" w:space="0" w:color="auto"/>
                <w:left w:val="none" w:sz="0" w:space="0" w:color="auto"/>
                <w:bottom w:val="none" w:sz="0" w:space="0" w:color="auto"/>
                <w:right w:val="none" w:sz="0" w:space="0" w:color="auto"/>
              </w:divBdr>
            </w:div>
            <w:div w:id="1837846313">
              <w:marLeft w:val="0"/>
              <w:marRight w:val="0"/>
              <w:marTop w:val="0"/>
              <w:marBottom w:val="0"/>
              <w:divBdr>
                <w:top w:val="none" w:sz="0" w:space="0" w:color="auto"/>
                <w:left w:val="none" w:sz="0" w:space="0" w:color="auto"/>
                <w:bottom w:val="none" w:sz="0" w:space="0" w:color="auto"/>
                <w:right w:val="none" w:sz="0" w:space="0" w:color="auto"/>
              </w:divBdr>
            </w:div>
            <w:div w:id="1803184379">
              <w:marLeft w:val="0"/>
              <w:marRight w:val="0"/>
              <w:marTop w:val="0"/>
              <w:marBottom w:val="0"/>
              <w:divBdr>
                <w:top w:val="none" w:sz="0" w:space="0" w:color="auto"/>
                <w:left w:val="none" w:sz="0" w:space="0" w:color="auto"/>
                <w:bottom w:val="none" w:sz="0" w:space="0" w:color="auto"/>
                <w:right w:val="none" w:sz="0" w:space="0" w:color="auto"/>
              </w:divBdr>
            </w:div>
            <w:div w:id="2137719270">
              <w:marLeft w:val="0"/>
              <w:marRight w:val="0"/>
              <w:marTop w:val="0"/>
              <w:marBottom w:val="0"/>
              <w:divBdr>
                <w:top w:val="none" w:sz="0" w:space="0" w:color="auto"/>
                <w:left w:val="none" w:sz="0" w:space="0" w:color="auto"/>
                <w:bottom w:val="none" w:sz="0" w:space="0" w:color="auto"/>
                <w:right w:val="none" w:sz="0" w:space="0" w:color="auto"/>
              </w:divBdr>
            </w:div>
            <w:div w:id="1352758272">
              <w:marLeft w:val="0"/>
              <w:marRight w:val="0"/>
              <w:marTop w:val="0"/>
              <w:marBottom w:val="0"/>
              <w:divBdr>
                <w:top w:val="none" w:sz="0" w:space="0" w:color="auto"/>
                <w:left w:val="none" w:sz="0" w:space="0" w:color="auto"/>
                <w:bottom w:val="none" w:sz="0" w:space="0" w:color="auto"/>
                <w:right w:val="none" w:sz="0" w:space="0" w:color="auto"/>
              </w:divBdr>
            </w:div>
            <w:div w:id="1016225365">
              <w:marLeft w:val="0"/>
              <w:marRight w:val="0"/>
              <w:marTop w:val="0"/>
              <w:marBottom w:val="0"/>
              <w:divBdr>
                <w:top w:val="none" w:sz="0" w:space="0" w:color="auto"/>
                <w:left w:val="none" w:sz="0" w:space="0" w:color="auto"/>
                <w:bottom w:val="none" w:sz="0" w:space="0" w:color="auto"/>
                <w:right w:val="none" w:sz="0" w:space="0" w:color="auto"/>
              </w:divBdr>
            </w:div>
            <w:div w:id="2108960647">
              <w:marLeft w:val="0"/>
              <w:marRight w:val="0"/>
              <w:marTop w:val="0"/>
              <w:marBottom w:val="0"/>
              <w:divBdr>
                <w:top w:val="none" w:sz="0" w:space="0" w:color="auto"/>
                <w:left w:val="none" w:sz="0" w:space="0" w:color="auto"/>
                <w:bottom w:val="none" w:sz="0" w:space="0" w:color="auto"/>
                <w:right w:val="none" w:sz="0" w:space="0" w:color="auto"/>
              </w:divBdr>
            </w:div>
            <w:div w:id="1500728480">
              <w:marLeft w:val="0"/>
              <w:marRight w:val="0"/>
              <w:marTop w:val="0"/>
              <w:marBottom w:val="0"/>
              <w:divBdr>
                <w:top w:val="none" w:sz="0" w:space="0" w:color="auto"/>
                <w:left w:val="none" w:sz="0" w:space="0" w:color="auto"/>
                <w:bottom w:val="none" w:sz="0" w:space="0" w:color="auto"/>
                <w:right w:val="none" w:sz="0" w:space="0" w:color="auto"/>
              </w:divBdr>
            </w:div>
            <w:div w:id="1145850981">
              <w:marLeft w:val="0"/>
              <w:marRight w:val="0"/>
              <w:marTop w:val="0"/>
              <w:marBottom w:val="0"/>
              <w:divBdr>
                <w:top w:val="none" w:sz="0" w:space="0" w:color="auto"/>
                <w:left w:val="none" w:sz="0" w:space="0" w:color="auto"/>
                <w:bottom w:val="none" w:sz="0" w:space="0" w:color="auto"/>
                <w:right w:val="none" w:sz="0" w:space="0" w:color="auto"/>
              </w:divBdr>
            </w:div>
            <w:div w:id="1639415529">
              <w:marLeft w:val="0"/>
              <w:marRight w:val="0"/>
              <w:marTop w:val="0"/>
              <w:marBottom w:val="0"/>
              <w:divBdr>
                <w:top w:val="none" w:sz="0" w:space="0" w:color="auto"/>
                <w:left w:val="none" w:sz="0" w:space="0" w:color="auto"/>
                <w:bottom w:val="none" w:sz="0" w:space="0" w:color="auto"/>
                <w:right w:val="none" w:sz="0" w:space="0" w:color="auto"/>
              </w:divBdr>
            </w:div>
            <w:div w:id="1578713038">
              <w:marLeft w:val="0"/>
              <w:marRight w:val="0"/>
              <w:marTop w:val="0"/>
              <w:marBottom w:val="0"/>
              <w:divBdr>
                <w:top w:val="none" w:sz="0" w:space="0" w:color="auto"/>
                <w:left w:val="none" w:sz="0" w:space="0" w:color="auto"/>
                <w:bottom w:val="none" w:sz="0" w:space="0" w:color="auto"/>
                <w:right w:val="none" w:sz="0" w:space="0" w:color="auto"/>
              </w:divBdr>
            </w:div>
            <w:div w:id="1291013059">
              <w:marLeft w:val="0"/>
              <w:marRight w:val="0"/>
              <w:marTop w:val="0"/>
              <w:marBottom w:val="0"/>
              <w:divBdr>
                <w:top w:val="none" w:sz="0" w:space="0" w:color="auto"/>
                <w:left w:val="none" w:sz="0" w:space="0" w:color="auto"/>
                <w:bottom w:val="none" w:sz="0" w:space="0" w:color="auto"/>
                <w:right w:val="none" w:sz="0" w:space="0" w:color="auto"/>
              </w:divBdr>
            </w:div>
            <w:div w:id="245920717">
              <w:marLeft w:val="0"/>
              <w:marRight w:val="0"/>
              <w:marTop w:val="0"/>
              <w:marBottom w:val="0"/>
              <w:divBdr>
                <w:top w:val="none" w:sz="0" w:space="0" w:color="auto"/>
                <w:left w:val="none" w:sz="0" w:space="0" w:color="auto"/>
                <w:bottom w:val="none" w:sz="0" w:space="0" w:color="auto"/>
                <w:right w:val="none" w:sz="0" w:space="0" w:color="auto"/>
              </w:divBdr>
            </w:div>
            <w:div w:id="760032604">
              <w:marLeft w:val="0"/>
              <w:marRight w:val="0"/>
              <w:marTop w:val="0"/>
              <w:marBottom w:val="0"/>
              <w:divBdr>
                <w:top w:val="none" w:sz="0" w:space="0" w:color="auto"/>
                <w:left w:val="none" w:sz="0" w:space="0" w:color="auto"/>
                <w:bottom w:val="none" w:sz="0" w:space="0" w:color="auto"/>
                <w:right w:val="none" w:sz="0" w:space="0" w:color="auto"/>
              </w:divBdr>
            </w:div>
            <w:div w:id="1191723535">
              <w:marLeft w:val="0"/>
              <w:marRight w:val="0"/>
              <w:marTop w:val="0"/>
              <w:marBottom w:val="0"/>
              <w:divBdr>
                <w:top w:val="none" w:sz="0" w:space="0" w:color="auto"/>
                <w:left w:val="none" w:sz="0" w:space="0" w:color="auto"/>
                <w:bottom w:val="none" w:sz="0" w:space="0" w:color="auto"/>
                <w:right w:val="none" w:sz="0" w:space="0" w:color="auto"/>
              </w:divBdr>
            </w:div>
            <w:div w:id="1660961650">
              <w:marLeft w:val="0"/>
              <w:marRight w:val="0"/>
              <w:marTop w:val="0"/>
              <w:marBottom w:val="0"/>
              <w:divBdr>
                <w:top w:val="none" w:sz="0" w:space="0" w:color="auto"/>
                <w:left w:val="none" w:sz="0" w:space="0" w:color="auto"/>
                <w:bottom w:val="none" w:sz="0" w:space="0" w:color="auto"/>
                <w:right w:val="none" w:sz="0" w:space="0" w:color="auto"/>
              </w:divBdr>
            </w:div>
            <w:div w:id="363945877">
              <w:marLeft w:val="0"/>
              <w:marRight w:val="0"/>
              <w:marTop w:val="0"/>
              <w:marBottom w:val="0"/>
              <w:divBdr>
                <w:top w:val="none" w:sz="0" w:space="0" w:color="auto"/>
                <w:left w:val="none" w:sz="0" w:space="0" w:color="auto"/>
                <w:bottom w:val="none" w:sz="0" w:space="0" w:color="auto"/>
                <w:right w:val="none" w:sz="0" w:space="0" w:color="auto"/>
              </w:divBdr>
            </w:div>
            <w:div w:id="18176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51837">
      <w:bodyDiv w:val="1"/>
      <w:marLeft w:val="0"/>
      <w:marRight w:val="0"/>
      <w:marTop w:val="0"/>
      <w:marBottom w:val="0"/>
      <w:divBdr>
        <w:top w:val="none" w:sz="0" w:space="0" w:color="auto"/>
        <w:left w:val="none" w:sz="0" w:space="0" w:color="auto"/>
        <w:bottom w:val="none" w:sz="0" w:space="0" w:color="auto"/>
        <w:right w:val="none" w:sz="0" w:space="0" w:color="auto"/>
      </w:divBdr>
      <w:divsChild>
        <w:div w:id="1261177067">
          <w:marLeft w:val="0"/>
          <w:marRight w:val="0"/>
          <w:marTop w:val="0"/>
          <w:marBottom w:val="0"/>
          <w:divBdr>
            <w:top w:val="none" w:sz="0" w:space="0" w:color="auto"/>
            <w:left w:val="none" w:sz="0" w:space="0" w:color="auto"/>
            <w:bottom w:val="none" w:sz="0" w:space="0" w:color="auto"/>
            <w:right w:val="none" w:sz="0" w:space="0" w:color="auto"/>
          </w:divBdr>
          <w:divsChild>
            <w:div w:id="430398777">
              <w:marLeft w:val="0"/>
              <w:marRight w:val="0"/>
              <w:marTop w:val="0"/>
              <w:marBottom w:val="0"/>
              <w:divBdr>
                <w:top w:val="none" w:sz="0" w:space="0" w:color="auto"/>
                <w:left w:val="none" w:sz="0" w:space="0" w:color="auto"/>
                <w:bottom w:val="none" w:sz="0" w:space="0" w:color="auto"/>
                <w:right w:val="none" w:sz="0" w:space="0" w:color="auto"/>
              </w:divBdr>
            </w:div>
            <w:div w:id="2129809426">
              <w:marLeft w:val="0"/>
              <w:marRight w:val="0"/>
              <w:marTop w:val="0"/>
              <w:marBottom w:val="0"/>
              <w:divBdr>
                <w:top w:val="none" w:sz="0" w:space="0" w:color="auto"/>
                <w:left w:val="none" w:sz="0" w:space="0" w:color="auto"/>
                <w:bottom w:val="none" w:sz="0" w:space="0" w:color="auto"/>
                <w:right w:val="none" w:sz="0" w:space="0" w:color="auto"/>
              </w:divBdr>
            </w:div>
            <w:div w:id="1344239139">
              <w:marLeft w:val="0"/>
              <w:marRight w:val="0"/>
              <w:marTop w:val="0"/>
              <w:marBottom w:val="0"/>
              <w:divBdr>
                <w:top w:val="none" w:sz="0" w:space="0" w:color="auto"/>
                <w:left w:val="none" w:sz="0" w:space="0" w:color="auto"/>
                <w:bottom w:val="none" w:sz="0" w:space="0" w:color="auto"/>
                <w:right w:val="none" w:sz="0" w:space="0" w:color="auto"/>
              </w:divBdr>
            </w:div>
            <w:div w:id="1027564069">
              <w:marLeft w:val="0"/>
              <w:marRight w:val="0"/>
              <w:marTop w:val="0"/>
              <w:marBottom w:val="0"/>
              <w:divBdr>
                <w:top w:val="none" w:sz="0" w:space="0" w:color="auto"/>
                <w:left w:val="none" w:sz="0" w:space="0" w:color="auto"/>
                <w:bottom w:val="none" w:sz="0" w:space="0" w:color="auto"/>
                <w:right w:val="none" w:sz="0" w:space="0" w:color="auto"/>
              </w:divBdr>
            </w:div>
            <w:div w:id="1569614195">
              <w:marLeft w:val="0"/>
              <w:marRight w:val="0"/>
              <w:marTop w:val="0"/>
              <w:marBottom w:val="0"/>
              <w:divBdr>
                <w:top w:val="none" w:sz="0" w:space="0" w:color="auto"/>
                <w:left w:val="none" w:sz="0" w:space="0" w:color="auto"/>
                <w:bottom w:val="none" w:sz="0" w:space="0" w:color="auto"/>
                <w:right w:val="none" w:sz="0" w:space="0" w:color="auto"/>
              </w:divBdr>
            </w:div>
            <w:div w:id="124130114">
              <w:marLeft w:val="0"/>
              <w:marRight w:val="0"/>
              <w:marTop w:val="0"/>
              <w:marBottom w:val="0"/>
              <w:divBdr>
                <w:top w:val="none" w:sz="0" w:space="0" w:color="auto"/>
                <w:left w:val="none" w:sz="0" w:space="0" w:color="auto"/>
                <w:bottom w:val="none" w:sz="0" w:space="0" w:color="auto"/>
                <w:right w:val="none" w:sz="0" w:space="0" w:color="auto"/>
              </w:divBdr>
            </w:div>
            <w:div w:id="1205404468">
              <w:marLeft w:val="0"/>
              <w:marRight w:val="0"/>
              <w:marTop w:val="0"/>
              <w:marBottom w:val="0"/>
              <w:divBdr>
                <w:top w:val="none" w:sz="0" w:space="0" w:color="auto"/>
                <w:left w:val="none" w:sz="0" w:space="0" w:color="auto"/>
                <w:bottom w:val="none" w:sz="0" w:space="0" w:color="auto"/>
                <w:right w:val="none" w:sz="0" w:space="0" w:color="auto"/>
              </w:divBdr>
            </w:div>
            <w:div w:id="2053337168">
              <w:marLeft w:val="0"/>
              <w:marRight w:val="0"/>
              <w:marTop w:val="0"/>
              <w:marBottom w:val="0"/>
              <w:divBdr>
                <w:top w:val="none" w:sz="0" w:space="0" w:color="auto"/>
                <w:left w:val="none" w:sz="0" w:space="0" w:color="auto"/>
                <w:bottom w:val="none" w:sz="0" w:space="0" w:color="auto"/>
                <w:right w:val="none" w:sz="0" w:space="0" w:color="auto"/>
              </w:divBdr>
            </w:div>
            <w:div w:id="1532111703">
              <w:marLeft w:val="0"/>
              <w:marRight w:val="0"/>
              <w:marTop w:val="0"/>
              <w:marBottom w:val="0"/>
              <w:divBdr>
                <w:top w:val="none" w:sz="0" w:space="0" w:color="auto"/>
                <w:left w:val="none" w:sz="0" w:space="0" w:color="auto"/>
                <w:bottom w:val="none" w:sz="0" w:space="0" w:color="auto"/>
                <w:right w:val="none" w:sz="0" w:space="0" w:color="auto"/>
              </w:divBdr>
            </w:div>
            <w:div w:id="1068917947">
              <w:marLeft w:val="0"/>
              <w:marRight w:val="0"/>
              <w:marTop w:val="0"/>
              <w:marBottom w:val="0"/>
              <w:divBdr>
                <w:top w:val="none" w:sz="0" w:space="0" w:color="auto"/>
                <w:left w:val="none" w:sz="0" w:space="0" w:color="auto"/>
                <w:bottom w:val="none" w:sz="0" w:space="0" w:color="auto"/>
                <w:right w:val="none" w:sz="0" w:space="0" w:color="auto"/>
              </w:divBdr>
            </w:div>
            <w:div w:id="1980722912">
              <w:marLeft w:val="0"/>
              <w:marRight w:val="0"/>
              <w:marTop w:val="0"/>
              <w:marBottom w:val="0"/>
              <w:divBdr>
                <w:top w:val="none" w:sz="0" w:space="0" w:color="auto"/>
                <w:left w:val="none" w:sz="0" w:space="0" w:color="auto"/>
                <w:bottom w:val="none" w:sz="0" w:space="0" w:color="auto"/>
                <w:right w:val="none" w:sz="0" w:space="0" w:color="auto"/>
              </w:divBdr>
            </w:div>
            <w:div w:id="508563232">
              <w:marLeft w:val="0"/>
              <w:marRight w:val="0"/>
              <w:marTop w:val="0"/>
              <w:marBottom w:val="0"/>
              <w:divBdr>
                <w:top w:val="none" w:sz="0" w:space="0" w:color="auto"/>
                <w:left w:val="none" w:sz="0" w:space="0" w:color="auto"/>
                <w:bottom w:val="none" w:sz="0" w:space="0" w:color="auto"/>
                <w:right w:val="none" w:sz="0" w:space="0" w:color="auto"/>
              </w:divBdr>
            </w:div>
            <w:div w:id="1067454015">
              <w:marLeft w:val="0"/>
              <w:marRight w:val="0"/>
              <w:marTop w:val="0"/>
              <w:marBottom w:val="0"/>
              <w:divBdr>
                <w:top w:val="none" w:sz="0" w:space="0" w:color="auto"/>
                <w:left w:val="none" w:sz="0" w:space="0" w:color="auto"/>
                <w:bottom w:val="none" w:sz="0" w:space="0" w:color="auto"/>
                <w:right w:val="none" w:sz="0" w:space="0" w:color="auto"/>
              </w:divBdr>
            </w:div>
            <w:div w:id="188186325">
              <w:marLeft w:val="0"/>
              <w:marRight w:val="0"/>
              <w:marTop w:val="0"/>
              <w:marBottom w:val="0"/>
              <w:divBdr>
                <w:top w:val="none" w:sz="0" w:space="0" w:color="auto"/>
                <w:left w:val="none" w:sz="0" w:space="0" w:color="auto"/>
                <w:bottom w:val="none" w:sz="0" w:space="0" w:color="auto"/>
                <w:right w:val="none" w:sz="0" w:space="0" w:color="auto"/>
              </w:divBdr>
            </w:div>
            <w:div w:id="1833645879">
              <w:marLeft w:val="0"/>
              <w:marRight w:val="0"/>
              <w:marTop w:val="0"/>
              <w:marBottom w:val="0"/>
              <w:divBdr>
                <w:top w:val="none" w:sz="0" w:space="0" w:color="auto"/>
                <w:left w:val="none" w:sz="0" w:space="0" w:color="auto"/>
                <w:bottom w:val="none" w:sz="0" w:space="0" w:color="auto"/>
                <w:right w:val="none" w:sz="0" w:space="0" w:color="auto"/>
              </w:divBdr>
            </w:div>
            <w:div w:id="1599095312">
              <w:marLeft w:val="0"/>
              <w:marRight w:val="0"/>
              <w:marTop w:val="0"/>
              <w:marBottom w:val="0"/>
              <w:divBdr>
                <w:top w:val="none" w:sz="0" w:space="0" w:color="auto"/>
                <w:left w:val="none" w:sz="0" w:space="0" w:color="auto"/>
                <w:bottom w:val="none" w:sz="0" w:space="0" w:color="auto"/>
                <w:right w:val="none" w:sz="0" w:space="0" w:color="auto"/>
              </w:divBdr>
            </w:div>
            <w:div w:id="33576377">
              <w:marLeft w:val="0"/>
              <w:marRight w:val="0"/>
              <w:marTop w:val="0"/>
              <w:marBottom w:val="0"/>
              <w:divBdr>
                <w:top w:val="none" w:sz="0" w:space="0" w:color="auto"/>
                <w:left w:val="none" w:sz="0" w:space="0" w:color="auto"/>
                <w:bottom w:val="none" w:sz="0" w:space="0" w:color="auto"/>
                <w:right w:val="none" w:sz="0" w:space="0" w:color="auto"/>
              </w:divBdr>
            </w:div>
            <w:div w:id="854348198">
              <w:marLeft w:val="0"/>
              <w:marRight w:val="0"/>
              <w:marTop w:val="0"/>
              <w:marBottom w:val="0"/>
              <w:divBdr>
                <w:top w:val="none" w:sz="0" w:space="0" w:color="auto"/>
                <w:left w:val="none" w:sz="0" w:space="0" w:color="auto"/>
                <w:bottom w:val="none" w:sz="0" w:space="0" w:color="auto"/>
                <w:right w:val="none" w:sz="0" w:space="0" w:color="auto"/>
              </w:divBdr>
            </w:div>
            <w:div w:id="1904870297">
              <w:marLeft w:val="0"/>
              <w:marRight w:val="0"/>
              <w:marTop w:val="0"/>
              <w:marBottom w:val="0"/>
              <w:divBdr>
                <w:top w:val="none" w:sz="0" w:space="0" w:color="auto"/>
                <w:left w:val="none" w:sz="0" w:space="0" w:color="auto"/>
                <w:bottom w:val="none" w:sz="0" w:space="0" w:color="auto"/>
                <w:right w:val="none" w:sz="0" w:space="0" w:color="auto"/>
              </w:divBdr>
            </w:div>
            <w:div w:id="2118090681">
              <w:marLeft w:val="0"/>
              <w:marRight w:val="0"/>
              <w:marTop w:val="0"/>
              <w:marBottom w:val="0"/>
              <w:divBdr>
                <w:top w:val="none" w:sz="0" w:space="0" w:color="auto"/>
                <w:left w:val="none" w:sz="0" w:space="0" w:color="auto"/>
                <w:bottom w:val="none" w:sz="0" w:space="0" w:color="auto"/>
                <w:right w:val="none" w:sz="0" w:space="0" w:color="auto"/>
              </w:divBdr>
            </w:div>
            <w:div w:id="261884815">
              <w:marLeft w:val="0"/>
              <w:marRight w:val="0"/>
              <w:marTop w:val="0"/>
              <w:marBottom w:val="0"/>
              <w:divBdr>
                <w:top w:val="none" w:sz="0" w:space="0" w:color="auto"/>
                <w:left w:val="none" w:sz="0" w:space="0" w:color="auto"/>
                <w:bottom w:val="none" w:sz="0" w:space="0" w:color="auto"/>
                <w:right w:val="none" w:sz="0" w:space="0" w:color="auto"/>
              </w:divBdr>
            </w:div>
            <w:div w:id="109128857">
              <w:marLeft w:val="0"/>
              <w:marRight w:val="0"/>
              <w:marTop w:val="0"/>
              <w:marBottom w:val="0"/>
              <w:divBdr>
                <w:top w:val="none" w:sz="0" w:space="0" w:color="auto"/>
                <w:left w:val="none" w:sz="0" w:space="0" w:color="auto"/>
                <w:bottom w:val="none" w:sz="0" w:space="0" w:color="auto"/>
                <w:right w:val="none" w:sz="0" w:space="0" w:color="auto"/>
              </w:divBdr>
            </w:div>
            <w:div w:id="1989312421">
              <w:marLeft w:val="0"/>
              <w:marRight w:val="0"/>
              <w:marTop w:val="0"/>
              <w:marBottom w:val="0"/>
              <w:divBdr>
                <w:top w:val="none" w:sz="0" w:space="0" w:color="auto"/>
                <w:left w:val="none" w:sz="0" w:space="0" w:color="auto"/>
                <w:bottom w:val="none" w:sz="0" w:space="0" w:color="auto"/>
                <w:right w:val="none" w:sz="0" w:space="0" w:color="auto"/>
              </w:divBdr>
            </w:div>
            <w:div w:id="432825256">
              <w:marLeft w:val="0"/>
              <w:marRight w:val="0"/>
              <w:marTop w:val="0"/>
              <w:marBottom w:val="0"/>
              <w:divBdr>
                <w:top w:val="none" w:sz="0" w:space="0" w:color="auto"/>
                <w:left w:val="none" w:sz="0" w:space="0" w:color="auto"/>
                <w:bottom w:val="none" w:sz="0" w:space="0" w:color="auto"/>
                <w:right w:val="none" w:sz="0" w:space="0" w:color="auto"/>
              </w:divBdr>
            </w:div>
            <w:div w:id="1278831719">
              <w:marLeft w:val="0"/>
              <w:marRight w:val="0"/>
              <w:marTop w:val="0"/>
              <w:marBottom w:val="0"/>
              <w:divBdr>
                <w:top w:val="none" w:sz="0" w:space="0" w:color="auto"/>
                <w:left w:val="none" w:sz="0" w:space="0" w:color="auto"/>
                <w:bottom w:val="none" w:sz="0" w:space="0" w:color="auto"/>
                <w:right w:val="none" w:sz="0" w:space="0" w:color="auto"/>
              </w:divBdr>
            </w:div>
            <w:div w:id="1549683384">
              <w:marLeft w:val="0"/>
              <w:marRight w:val="0"/>
              <w:marTop w:val="0"/>
              <w:marBottom w:val="0"/>
              <w:divBdr>
                <w:top w:val="none" w:sz="0" w:space="0" w:color="auto"/>
                <w:left w:val="none" w:sz="0" w:space="0" w:color="auto"/>
                <w:bottom w:val="none" w:sz="0" w:space="0" w:color="auto"/>
                <w:right w:val="none" w:sz="0" w:space="0" w:color="auto"/>
              </w:divBdr>
            </w:div>
            <w:div w:id="594943007">
              <w:marLeft w:val="0"/>
              <w:marRight w:val="0"/>
              <w:marTop w:val="0"/>
              <w:marBottom w:val="0"/>
              <w:divBdr>
                <w:top w:val="none" w:sz="0" w:space="0" w:color="auto"/>
                <w:left w:val="none" w:sz="0" w:space="0" w:color="auto"/>
                <w:bottom w:val="none" w:sz="0" w:space="0" w:color="auto"/>
                <w:right w:val="none" w:sz="0" w:space="0" w:color="auto"/>
              </w:divBdr>
            </w:div>
            <w:div w:id="1497575335">
              <w:marLeft w:val="0"/>
              <w:marRight w:val="0"/>
              <w:marTop w:val="0"/>
              <w:marBottom w:val="0"/>
              <w:divBdr>
                <w:top w:val="none" w:sz="0" w:space="0" w:color="auto"/>
                <w:left w:val="none" w:sz="0" w:space="0" w:color="auto"/>
                <w:bottom w:val="none" w:sz="0" w:space="0" w:color="auto"/>
                <w:right w:val="none" w:sz="0" w:space="0" w:color="auto"/>
              </w:divBdr>
            </w:div>
            <w:div w:id="1058700884">
              <w:marLeft w:val="0"/>
              <w:marRight w:val="0"/>
              <w:marTop w:val="0"/>
              <w:marBottom w:val="0"/>
              <w:divBdr>
                <w:top w:val="none" w:sz="0" w:space="0" w:color="auto"/>
                <w:left w:val="none" w:sz="0" w:space="0" w:color="auto"/>
                <w:bottom w:val="none" w:sz="0" w:space="0" w:color="auto"/>
                <w:right w:val="none" w:sz="0" w:space="0" w:color="auto"/>
              </w:divBdr>
            </w:div>
            <w:div w:id="395933980">
              <w:marLeft w:val="0"/>
              <w:marRight w:val="0"/>
              <w:marTop w:val="0"/>
              <w:marBottom w:val="0"/>
              <w:divBdr>
                <w:top w:val="none" w:sz="0" w:space="0" w:color="auto"/>
                <w:left w:val="none" w:sz="0" w:space="0" w:color="auto"/>
                <w:bottom w:val="none" w:sz="0" w:space="0" w:color="auto"/>
                <w:right w:val="none" w:sz="0" w:space="0" w:color="auto"/>
              </w:divBdr>
            </w:div>
            <w:div w:id="1342664694">
              <w:marLeft w:val="0"/>
              <w:marRight w:val="0"/>
              <w:marTop w:val="0"/>
              <w:marBottom w:val="0"/>
              <w:divBdr>
                <w:top w:val="none" w:sz="0" w:space="0" w:color="auto"/>
                <w:left w:val="none" w:sz="0" w:space="0" w:color="auto"/>
                <w:bottom w:val="none" w:sz="0" w:space="0" w:color="auto"/>
                <w:right w:val="none" w:sz="0" w:space="0" w:color="auto"/>
              </w:divBdr>
            </w:div>
            <w:div w:id="1287810455">
              <w:marLeft w:val="0"/>
              <w:marRight w:val="0"/>
              <w:marTop w:val="0"/>
              <w:marBottom w:val="0"/>
              <w:divBdr>
                <w:top w:val="none" w:sz="0" w:space="0" w:color="auto"/>
                <w:left w:val="none" w:sz="0" w:space="0" w:color="auto"/>
                <w:bottom w:val="none" w:sz="0" w:space="0" w:color="auto"/>
                <w:right w:val="none" w:sz="0" w:space="0" w:color="auto"/>
              </w:divBdr>
            </w:div>
            <w:div w:id="1488549024">
              <w:marLeft w:val="0"/>
              <w:marRight w:val="0"/>
              <w:marTop w:val="0"/>
              <w:marBottom w:val="0"/>
              <w:divBdr>
                <w:top w:val="none" w:sz="0" w:space="0" w:color="auto"/>
                <w:left w:val="none" w:sz="0" w:space="0" w:color="auto"/>
                <w:bottom w:val="none" w:sz="0" w:space="0" w:color="auto"/>
                <w:right w:val="none" w:sz="0" w:space="0" w:color="auto"/>
              </w:divBdr>
            </w:div>
            <w:div w:id="1039554943">
              <w:marLeft w:val="0"/>
              <w:marRight w:val="0"/>
              <w:marTop w:val="0"/>
              <w:marBottom w:val="0"/>
              <w:divBdr>
                <w:top w:val="none" w:sz="0" w:space="0" w:color="auto"/>
                <w:left w:val="none" w:sz="0" w:space="0" w:color="auto"/>
                <w:bottom w:val="none" w:sz="0" w:space="0" w:color="auto"/>
                <w:right w:val="none" w:sz="0" w:space="0" w:color="auto"/>
              </w:divBdr>
            </w:div>
            <w:div w:id="1933468688">
              <w:marLeft w:val="0"/>
              <w:marRight w:val="0"/>
              <w:marTop w:val="0"/>
              <w:marBottom w:val="0"/>
              <w:divBdr>
                <w:top w:val="none" w:sz="0" w:space="0" w:color="auto"/>
                <w:left w:val="none" w:sz="0" w:space="0" w:color="auto"/>
                <w:bottom w:val="none" w:sz="0" w:space="0" w:color="auto"/>
                <w:right w:val="none" w:sz="0" w:space="0" w:color="auto"/>
              </w:divBdr>
            </w:div>
            <w:div w:id="1328167462">
              <w:marLeft w:val="0"/>
              <w:marRight w:val="0"/>
              <w:marTop w:val="0"/>
              <w:marBottom w:val="0"/>
              <w:divBdr>
                <w:top w:val="none" w:sz="0" w:space="0" w:color="auto"/>
                <w:left w:val="none" w:sz="0" w:space="0" w:color="auto"/>
                <w:bottom w:val="none" w:sz="0" w:space="0" w:color="auto"/>
                <w:right w:val="none" w:sz="0" w:space="0" w:color="auto"/>
              </w:divBdr>
            </w:div>
            <w:div w:id="1342077365">
              <w:marLeft w:val="0"/>
              <w:marRight w:val="0"/>
              <w:marTop w:val="0"/>
              <w:marBottom w:val="0"/>
              <w:divBdr>
                <w:top w:val="none" w:sz="0" w:space="0" w:color="auto"/>
                <w:left w:val="none" w:sz="0" w:space="0" w:color="auto"/>
                <w:bottom w:val="none" w:sz="0" w:space="0" w:color="auto"/>
                <w:right w:val="none" w:sz="0" w:space="0" w:color="auto"/>
              </w:divBdr>
            </w:div>
            <w:div w:id="1312363620">
              <w:marLeft w:val="0"/>
              <w:marRight w:val="0"/>
              <w:marTop w:val="0"/>
              <w:marBottom w:val="0"/>
              <w:divBdr>
                <w:top w:val="none" w:sz="0" w:space="0" w:color="auto"/>
                <w:left w:val="none" w:sz="0" w:space="0" w:color="auto"/>
                <w:bottom w:val="none" w:sz="0" w:space="0" w:color="auto"/>
                <w:right w:val="none" w:sz="0" w:space="0" w:color="auto"/>
              </w:divBdr>
            </w:div>
            <w:div w:id="1487623193">
              <w:marLeft w:val="0"/>
              <w:marRight w:val="0"/>
              <w:marTop w:val="0"/>
              <w:marBottom w:val="0"/>
              <w:divBdr>
                <w:top w:val="none" w:sz="0" w:space="0" w:color="auto"/>
                <w:left w:val="none" w:sz="0" w:space="0" w:color="auto"/>
                <w:bottom w:val="none" w:sz="0" w:space="0" w:color="auto"/>
                <w:right w:val="none" w:sz="0" w:space="0" w:color="auto"/>
              </w:divBdr>
            </w:div>
            <w:div w:id="1480925748">
              <w:marLeft w:val="0"/>
              <w:marRight w:val="0"/>
              <w:marTop w:val="0"/>
              <w:marBottom w:val="0"/>
              <w:divBdr>
                <w:top w:val="none" w:sz="0" w:space="0" w:color="auto"/>
                <w:left w:val="none" w:sz="0" w:space="0" w:color="auto"/>
                <w:bottom w:val="none" w:sz="0" w:space="0" w:color="auto"/>
                <w:right w:val="none" w:sz="0" w:space="0" w:color="auto"/>
              </w:divBdr>
            </w:div>
            <w:div w:id="708184023">
              <w:marLeft w:val="0"/>
              <w:marRight w:val="0"/>
              <w:marTop w:val="0"/>
              <w:marBottom w:val="0"/>
              <w:divBdr>
                <w:top w:val="none" w:sz="0" w:space="0" w:color="auto"/>
                <w:left w:val="none" w:sz="0" w:space="0" w:color="auto"/>
                <w:bottom w:val="none" w:sz="0" w:space="0" w:color="auto"/>
                <w:right w:val="none" w:sz="0" w:space="0" w:color="auto"/>
              </w:divBdr>
            </w:div>
            <w:div w:id="1474907920">
              <w:marLeft w:val="0"/>
              <w:marRight w:val="0"/>
              <w:marTop w:val="0"/>
              <w:marBottom w:val="0"/>
              <w:divBdr>
                <w:top w:val="none" w:sz="0" w:space="0" w:color="auto"/>
                <w:left w:val="none" w:sz="0" w:space="0" w:color="auto"/>
                <w:bottom w:val="none" w:sz="0" w:space="0" w:color="auto"/>
                <w:right w:val="none" w:sz="0" w:space="0" w:color="auto"/>
              </w:divBdr>
            </w:div>
            <w:div w:id="1203596947">
              <w:marLeft w:val="0"/>
              <w:marRight w:val="0"/>
              <w:marTop w:val="0"/>
              <w:marBottom w:val="0"/>
              <w:divBdr>
                <w:top w:val="none" w:sz="0" w:space="0" w:color="auto"/>
                <w:left w:val="none" w:sz="0" w:space="0" w:color="auto"/>
                <w:bottom w:val="none" w:sz="0" w:space="0" w:color="auto"/>
                <w:right w:val="none" w:sz="0" w:space="0" w:color="auto"/>
              </w:divBdr>
            </w:div>
            <w:div w:id="539168161">
              <w:marLeft w:val="0"/>
              <w:marRight w:val="0"/>
              <w:marTop w:val="0"/>
              <w:marBottom w:val="0"/>
              <w:divBdr>
                <w:top w:val="none" w:sz="0" w:space="0" w:color="auto"/>
                <w:left w:val="none" w:sz="0" w:space="0" w:color="auto"/>
                <w:bottom w:val="none" w:sz="0" w:space="0" w:color="auto"/>
                <w:right w:val="none" w:sz="0" w:space="0" w:color="auto"/>
              </w:divBdr>
            </w:div>
            <w:div w:id="1512380009">
              <w:marLeft w:val="0"/>
              <w:marRight w:val="0"/>
              <w:marTop w:val="0"/>
              <w:marBottom w:val="0"/>
              <w:divBdr>
                <w:top w:val="none" w:sz="0" w:space="0" w:color="auto"/>
                <w:left w:val="none" w:sz="0" w:space="0" w:color="auto"/>
                <w:bottom w:val="none" w:sz="0" w:space="0" w:color="auto"/>
                <w:right w:val="none" w:sz="0" w:space="0" w:color="auto"/>
              </w:divBdr>
            </w:div>
            <w:div w:id="1109159020">
              <w:marLeft w:val="0"/>
              <w:marRight w:val="0"/>
              <w:marTop w:val="0"/>
              <w:marBottom w:val="0"/>
              <w:divBdr>
                <w:top w:val="none" w:sz="0" w:space="0" w:color="auto"/>
                <w:left w:val="none" w:sz="0" w:space="0" w:color="auto"/>
                <w:bottom w:val="none" w:sz="0" w:space="0" w:color="auto"/>
                <w:right w:val="none" w:sz="0" w:space="0" w:color="auto"/>
              </w:divBdr>
            </w:div>
            <w:div w:id="123012590">
              <w:marLeft w:val="0"/>
              <w:marRight w:val="0"/>
              <w:marTop w:val="0"/>
              <w:marBottom w:val="0"/>
              <w:divBdr>
                <w:top w:val="none" w:sz="0" w:space="0" w:color="auto"/>
                <w:left w:val="none" w:sz="0" w:space="0" w:color="auto"/>
                <w:bottom w:val="none" w:sz="0" w:space="0" w:color="auto"/>
                <w:right w:val="none" w:sz="0" w:space="0" w:color="auto"/>
              </w:divBdr>
            </w:div>
            <w:div w:id="1943998545">
              <w:marLeft w:val="0"/>
              <w:marRight w:val="0"/>
              <w:marTop w:val="0"/>
              <w:marBottom w:val="0"/>
              <w:divBdr>
                <w:top w:val="none" w:sz="0" w:space="0" w:color="auto"/>
                <w:left w:val="none" w:sz="0" w:space="0" w:color="auto"/>
                <w:bottom w:val="none" w:sz="0" w:space="0" w:color="auto"/>
                <w:right w:val="none" w:sz="0" w:space="0" w:color="auto"/>
              </w:divBdr>
            </w:div>
            <w:div w:id="138962767">
              <w:marLeft w:val="0"/>
              <w:marRight w:val="0"/>
              <w:marTop w:val="0"/>
              <w:marBottom w:val="0"/>
              <w:divBdr>
                <w:top w:val="none" w:sz="0" w:space="0" w:color="auto"/>
                <w:left w:val="none" w:sz="0" w:space="0" w:color="auto"/>
                <w:bottom w:val="none" w:sz="0" w:space="0" w:color="auto"/>
                <w:right w:val="none" w:sz="0" w:space="0" w:color="auto"/>
              </w:divBdr>
            </w:div>
            <w:div w:id="1953130359">
              <w:marLeft w:val="0"/>
              <w:marRight w:val="0"/>
              <w:marTop w:val="0"/>
              <w:marBottom w:val="0"/>
              <w:divBdr>
                <w:top w:val="none" w:sz="0" w:space="0" w:color="auto"/>
                <w:left w:val="none" w:sz="0" w:space="0" w:color="auto"/>
                <w:bottom w:val="none" w:sz="0" w:space="0" w:color="auto"/>
                <w:right w:val="none" w:sz="0" w:space="0" w:color="auto"/>
              </w:divBdr>
            </w:div>
            <w:div w:id="1459377890">
              <w:marLeft w:val="0"/>
              <w:marRight w:val="0"/>
              <w:marTop w:val="0"/>
              <w:marBottom w:val="0"/>
              <w:divBdr>
                <w:top w:val="none" w:sz="0" w:space="0" w:color="auto"/>
                <w:left w:val="none" w:sz="0" w:space="0" w:color="auto"/>
                <w:bottom w:val="none" w:sz="0" w:space="0" w:color="auto"/>
                <w:right w:val="none" w:sz="0" w:space="0" w:color="auto"/>
              </w:divBdr>
            </w:div>
            <w:div w:id="1302030170">
              <w:marLeft w:val="0"/>
              <w:marRight w:val="0"/>
              <w:marTop w:val="0"/>
              <w:marBottom w:val="0"/>
              <w:divBdr>
                <w:top w:val="none" w:sz="0" w:space="0" w:color="auto"/>
                <w:left w:val="none" w:sz="0" w:space="0" w:color="auto"/>
                <w:bottom w:val="none" w:sz="0" w:space="0" w:color="auto"/>
                <w:right w:val="none" w:sz="0" w:space="0" w:color="auto"/>
              </w:divBdr>
            </w:div>
            <w:div w:id="185948756">
              <w:marLeft w:val="0"/>
              <w:marRight w:val="0"/>
              <w:marTop w:val="0"/>
              <w:marBottom w:val="0"/>
              <w:divBdr>
                <w:top w:val="none" w:sz="0" w:space="0" w:color="auto"/>
                <w:left w:val="none" w:sz="0" w:space="0" w:color="auto"/>
                <w:bottom w:val="none" w:sz="0" w:space="0" w:color="auto"/>
                <w:right w:val="none" w:sz="0" w:space="0" w:color="auto"/>
              </w:divBdr>
            </w:div>
            <w:div w:id="2082175871">
              <w:marLeft w:val="0"/>
              <w:marRight w:val="0"/>
              <w:marTop w:val="0"/>
              <w:marBottom w:val="0"/>
              <w:divBdr>
                <w:top w:val="none" w:sz="0" w:space="0" w:color="auto"/>
                <w:left w:val="none" w:sz="0" w:space="0" w:color="auto"/>
                <w:bottom w:val="none" w:sz="0" w:space="0" w:color="auto"/>
                <w:right w:val="none" w:sz="0" w:space="0" w:color="auto"/>
              </w:divBdr>
            </w:div>
            <w:div w:id="1953047567">
              <w:marLeft w:val="0"/>
              <w:marRight w:val="0"/>
              <w:marTop w:val="0"/>
              <w:marBottom w:val="0"/>
              <w:divBdr>
                <w:top w:val="none" w:sz="0" w:space="0" w:color="auto"/>
                <w:left w:val="none" w:sz="0" w:space="0" w:color="auto"/>
                <w:bottom w:val="none" w:sz="0" w:space="0" w:color="auto"/>
                <w:right w:val="none" w:sz="0" w:space="0" w:color="auto"/>
              </w:divBdr>
            </w:div>
            <w:div w:id="1422490806">
              <w:marLeft w:val="0"/>
              <w:marRight w:val="0"/>
              <w:marTop w:val="0"/>
              <w:marBottom w:val="0"/>
              <w:divBdr>
                <w:top w:val="none" w:sz="0" w:space="0" w:color="auto"/>
                <w:left w:val="none" w:sz="0" w:space="0" w:color="auto"/>
                <w:bottom w:val="none" w:sz="0" w:space="0" w:color="auto"/>
                <w:right w:val="none" w:sz="0" w:space="0" w:color="auto"/>
              </w:divBdr>
            </w:div>
            <w:div w:id="1845509315">
              <w:marLeft w:val="0"/>
              <w:marRight w:val="0"/>
              <w:marTop w:val="0"/>
              <w:marBottom w:val="0"/>
              <w:divBdr>
                <w:top w:val="none" w:sz="0" w:space="0" w:color="auto"/>
                <w:left w:val="none" w:sz="0" w:space="0" w:color="auto"/>
                <w:bottom w:val="none" w:sz="0" w:space="0" w:color="auto"/>
                <w:right w:val="none" w:sz="0" w:space="0" w:color="auto"/>
              </w:divBdr>
            </w:div>
            <w:div w:id="380323879">
              <w:marLeft w:val="0"/>
              <w:marRight w:val="0"/>
              <w:marTop w:val="0"/>
              <w:marBottom w:val="0"/>
              <w:divBdr>
                <w:top w:val="none" w:sz="0" w:space="0" w:color="auto"/>
                <w:left w:val="none" w:sz="0" w:space="0" w:color="auto"/>
                <w:bottom w:val="none" w:sz="0" w:space="0" w:color="auto"/>
                <w:right w:val="none" w:sz="0" w:space="0" w:color="auto"/>
              </w:divBdr>
            </w:div>
            <w:div w:id="304697791">
              <w:marLeft w:val="0"/>
              <w:marRight w:val="0"/>
              <w:marTop w:val="0"/>
              <w:marBottom w:val="0"/>
              <w:divBdr>
                <w:top w:val="none" w:sz="0" w:space="0" w:color="auto"/>
                <w:left w:val="none" w:sz="0" w:space="0" w:color="auto"/>
                <w:bottom w:val="none" w:sz="0" w:space="0" w:color="auto"/>
                <w:right w:val="none" w:sz="0" w:space="0" w:color="auto"/>
              </w:divBdr>
            </w:div>
            <w:div w:id="883642927">
              <w:marLeft w:val="0"/>
              <w:marRight w:val="0"/>
              <w:marTop w:val="0"/>
              <w:marBottom w:val="0"/>
              <w:divBdr>
                <w:top w:val="none" w:sz="0" w:space="0" w:color="auto"/>
                <w:left w:val="none" w:sz="0" w:space="0" w:color="auto"/>
                <w:bottom w:val="none" w:sz="0" w:space="0" w:color="auto"/>
                <w:right w:val="none" w:sz="0" w:space="0" w:color="auto"/>
              </w:divBdr>
            </w:div>
            <w:div w:id="133720264">
              <w:marLeft w:val="0"/>
              <w:marRight w:val="0"/>
              <w:marTop w:val="0"/>
              <w:marBottom w:val="0"/>
              <w:divBdr>
                <w:top w:val="none" w:sz="0" w:space="0" w:color="auto"/>
                <w:left w:val="none" w:sz="0" w:space="0" w:color="auto"/>
                <w:bottom w:val="none" w:sz="0" w:space="0" w:color="auto"/>
                <w:right w:val="none" w:sz="0" w:space="0" w:color="auto"/>
              </w:divBdr>
            </w:div>
            <w:div w:id="1557204020">
              <w:marLeft w:val="0"/>
              <w:marRight w:val="0"/>
              <w:marTop w:val="0"/>
              <w:marBottom w:val="0"/>
              <w:divBdr>
                <w:top w:val="none" w:sz="0" w:space="0" w:color="auto"/>
                <w:left w:val="none" w:sz="0" w:space="0" w:color="auto"/>
                <w:bottom w:val="none" w:sz="0" w:space="0" w:color="auto"/>
                <w:right w:val="none" w:sz="0" w:space="0" w:color="auto"/>
              </w:divBdr>
            </w:div>
            <w:div w:id="1026171519">
              <w:marLeft w:val="0"/>
              <w:marRight w:val="0"/>
              <w:marTop w:val="0"/>
              <w:marBottom w:val="0"/>
              <w:divBdr>
                <w:top w:val="none" w:sz="0" w:space="0" w:color="auto"/>
                <w:left w:val="none" w:sz="0" w:space="0" w:color="auto"/>
                <w:bottom w:val="none" w:sz="0" w:space="0" w:color="auto"/>
                <w:right w:val="none" w:sz="0" w:space="0" w:color="auto"/>
              </w:divBdr>
            </w:div>
            <w:div w:id="44107018">
              <w:marLeft w:val="0"/>
              <w:marRight w:val="0"/>
              <w:marTop w:val="0"/>
              <w:marBottom w:val="0"/>
              <w:divBdr>
                <w:top w:val="none" w:sz="0" w:space="0" w:color="auto"/>
                <w:left w:val="none" w:sz="0" w:space="0" w:color="auto"/>
                <w:bottom w:val="none" w:sz="0" w:space="0" w:color="auto"/>
                <w:right w:val="none" w:sz="0" w:space="0" w:color="auto"/>
              </w:divBdr>
            </w:div>
            <w:div w:id="1712682156">
              <w:marLeft w:val="0"/>
              <w:marRight w:val="0"/>
              <w:marTop w:val="0"/>
              <w:marBottom w:val="0"/>
              <w:divBdr>
                <w:top w:val="none" w:sz="0" w:space="0" w:color="auto"/>
                <w:left w:val="none" w:sz="0" w:space="0" w:color="auto"/>
                <w:bottom w:val="none" w:sz="0" w:space="0" w:color="auto"/>
                <w:right w:val="none" w:sz="0" w:space="0" w:color="auto"/>
              </w:divBdr>
            </w:div>
            <w:div w:id="138346855">
              <w:marLeft w:val="0"/>
              <w:marRight w:val="0"/>
              <w:marTop w:val="0"/>
              <w:marBottom w:val="0"/>
              <w:divBdr>
                <w:top w:val="none" w:sz="0" w:space="0" w:color="auto"/>
                <w:left w:val="none" w:sz="0" w:space="0" w:color="auto"/>
                <w:bottom w:val="none" w:sz="0" w:space="0" w:color="auto"/>
                <w:right w:val="none" w:sz="0" w:space="0" w:color="auto"/>
              </w:divBdr>
            </w:div>
            <w:div w:id="1440685239">
              <w:marLeft w:val="0"/>
              <w:marRight w:val="0"/>
              <w:marTop w:val="0"/>
              <w:marBottom w:val="0"/>
              <w:divBdr>
                <w:top w:val="none" w:sz="0" w:space="0" w:color="auto"/>
                <w:left w:val="none" w:sz="0" w:space="0" w:color="auto"/>
                <w:bottom w:val="none" w:sz="0" w:space="0" w:color="auto"/>
                <w:right w:val="none" w:sz="0" w:space="0" w:color="auto"/>
              </w:divBdr>
            </w:div>
            <w:div w:id="821384290">
              <w:marLeft w:val="0"/>
              <w:marRight w:val="0"/>
              <w:marTop w:val="0"/>
              <w:marBottom w:val="0"/>
              <w:divBdr>
                <w:top w:val="none" w:sz="0" w:space="0" w:color="auto"/>
                <w:left w:val="none" w:sz="0" w:space="0" w:color="auto"/>
                <w:bottom w:val="none" w:sz="0" w:space="0" w:color="auto"/>
                <w:right w:val="none" w:sz="0" w:space="0" w:color="auto"/>
              </w:divBdr>
            </w:div>
            <w:div w:id="1299720547">
              <w:marLeft w:val="0"/>
              <w:marRight w:val="0"/>
              <w:marTop w:val="0"/>
              <w:marBottom w:val="0"/>
              <w:divBdr>
                <w:top w:val="none" w:sz="0" w:space="0" w:color="auto"/>
                <w:left w:val="none" w:sz="0" w:space="0" w:color="auto"/>
                <w:bottom w:val="none" w:sz="0" w:space="0" w:color="auto"/>
                <w:right w:val="none" w:sz="0" w:space="0" w:color="auto"/>
              </w:divBdr>
            </w:div>
            <w:div w:id="1398825033">
              <w:marLeft w:val="0"/>
              <w:marRight w:val="0"/>
              <w:marTop w:val="0"/>
              <w:marBottom w:val="0"/>
              <w:divBdr>
                <w:top w:val="none" w:sz="0" w:space="0" w:color="auto"/>
                <w:left w:val="none" w:sz="0" w:space="0" w:color="auto"/>
                <w:bottom w:val="none" w:sz="0" w:space="0" w:color="auto"/>
                <w:right w:val="none" w:sz="0" w:space="0" w:color="auto"/>
              </w:divBdr>
            </w:div>
            <w:div w:id="1782186212">
              <w:marLeft w:val="0"/>
              <w:marRight w:val="0"/>
              <w:marTop w:val="0"/>
              <w:marBottom w:val="0"/>
              <w:divBdr>
                <w:top w:val="none" w:sz="0" w:space="0" w:color="auto"/>
                <w:left w:val="none" w:sz="0" w:space="0" w:color="auto"/>
                <w:bottom w:val="none" w:sz="0" w:space="0" w:color="auto"/>
                <w:right w:val="none" w:sz="0" w:space="0" w:color="auto"/>
              </w:divBdr>
            </w:div>
            <w:div w:id="574558044">
              <w:marLeft w:val="0"/>
              <w:marRight w:val="0"/>
              <w:marTop w:val="0"/>
              <w:marBottom w:val="0"/>
              <w:divBdr>
                <w:top w:val="none" w:sz="0" w:space="0" w:color="auto"/>
                <w:left w:val="none" w:sz="0" w:space="0" w:color="auto"/>
                <w:bottom w:val="none" w:sz="0" w:space="0" w:color="auto"/>
                <w:right w:val="none" w:sz="0" w:space="0" w:color="auto"/>
              </w:divBdr>
            </w:div>
            <w:div w:id="1485857287">
              <w:marLeft w:val="0"/>
              <w:marRight w:val="0"/>
              <w:marTop w:val="0"/>
              <w:marBottom w:val="0"/>
              <w:divBdr>
                <w:top w:val="none" w:sz="0" w:space="0" w:color="auto"/>
                <w:left w:val="none" w:sz="0" w:space="0" w:color="auto"/>
                <w:bottom w:val="none" w:sz="0" w:space="0" w:color="auto"/>
                <w:right w:val="none" w:sz="0" w:space="0" w:color="auto"/>
              </w:divBdr>
            </w:div>
            <w:div w:id="1250582755">
              <w:marLeft w:val="0"/>
              <w:marRight w:val="0"/>
              <w:marTop w:val="0"/>
              <w:marBottom w:val="0"/>
              <w:divBdr>
                <w:top w:val="none" w:sz="0" w:space="0" w:color="auto"/>
                <w:left w:val="none" w:sz="0" w:space="0" w:color="auto"/>
                <w:bottom w:val="none" w:sz="0" w:space="0" w:color="auto"/>
                <w:right w:val="none" w:sz="0" w:space="0" w:color="auto"/>
              </w:divBdr>
            </w:div>
            <w:div w:id="180053129">
              <w:marLeft w:val="0"/>
              <w:marRight w:val="0"/>
              <w:marTop w:val="0"/>
              <w:marBottom w:val="0"/>
              <w:divBdr>
                <w:top w:val="none" w:sz="0" w:space="0" w:color="auto"/>
                <w:left w:val="none" w:sz="0" w:space="0" w:color="auto"/>
                <w:bottom w:val="none" w:sz="0" w:space="0" w:color="auto"/>
                <w:right w:val="none" w:sz="0" w:space="0" w:color="auto"/>
              </w:divBdr>
            </w:div>
            <w:div w:id="2087261334">
              <w:marLeft w:val="0"/>
              <w:marRight w:val="0"/>
              <w:marTop w:val="0"/>
              <w:marBottom w:val="0"/>
              <w:divBdr>
                <w:top w:val="none" w:sz="0" w:space="0" w:color="auto"/>
                <w:left w:val="none" w:sz="0" w:space="0" w:color="auto"/>
                <w:bottom w:val="none" w:sz="0" w:space="0" w:color="auto"/>
                <w:right w:val="none" w:sz="0" w:space="0" w:color="auto"/>
              </w:divBdr>
            </w:div>
            <w:div w:id="1255434745">
              <w:marLeft w:val="0"/>
              <w:marRight w:val="0"/>
              <w:marTop w:val="0"/>
              <w:marBottom w:val="0"/>
              <w:divBdr>
                <w:top w:val="none" w:sz="0" w:space="0" w:color="auto"/>
                <w:left w:val="none" w:sz="0" w:space="0" w:color="auto"/>
                <w:bottom w:val="none" w:sz="0" w:space="0" w:color="auto"/>
                <w:right w:val="none" w:sz="0" w:space="0" w:color="auto"/>
              </w:divBdr>
            </w:div>
            <w:div w:id="529103532">
              <w:marLeft w:val="0"/>
              <w:marRight w:val="0"/>
              <w:marTop w:val="0"/>
              <w:marBottom w:val="0"/>
              <w:divBdr>
                <w:top w:val="none" w:sz="0" w:space="0" w:color="auto"/>
                <w:left w:val="none" w:sz="0" w:space="0" w:color="auto"/>
                <w:bottom w:val="none" w:sz="0" w:space="0" w:color="auto"/>
                <w:right w:val="none" w:sz="0" w:space="0" w:color="auto"/>
              </w:divBdr>
            </w:div>
            <w:div w:id="1038818878">
              <w:marLeft w:val="0"/>
              <w:marRight w:val="0"/>
              <w:marTop w:val="0"/>
              <w:marBottom w:val="0"/>
              <w:divBdr>
                <w:top w:val="none" w:sz="0" w:space="0" w:color="auto"/>
                <w:left w:val="none" w:sz="0" w:space="0" w:color="auto"/>
                <w:bottom w:val="none" w:sz="0" w:space="0" w:color="auto"/>
                <w:right w:val="none" w:sz="0" w:space="0" w:color="auto"/>
              </w:divBdr>
            </w:div>
            <w:div w:id="1011176042">
              <w:marLeft w:val="0"/>
              <w:marRight w:val="0"/>
              <w:marTop w:val="0"/>
              <w:marBottom w:val="0"/>
              <w:divBdr>
                <w:top w:val="none" w:sz="0" w:space="0" w:color="auto"/>
                <w:left w:val="none" w:sz="0" w:space="0" w:color="auto"/>
                <w:bottom w:val="none" w:sz="0" w:space="0" w:color="auto"/>
                <w:right w:val="none" w:sz="0" w:space="0" w:color="auto"/>
              </w:divBdr>
            </w:div>
            <w:div w:id="1537961495">
              <w:marLeft w:val="0"/>
              <w:marRight w:val="0"/>
              <w:marTop w:val="0"/>
              <w:marBottom w:val="0"/>
              <w:divBdr>
                <w:top w:val="none" w:sz="0" w:space="0" w:color="auto"/>
                <w:left w:val="none" w:sz="0" w:space="0" w:color="auto"/>
                <w:bottom w:val="none" w:sz="0" w:space="0" w:color="auto"/>
                <w:right w:val="none" w:sz="0" w:space="0" w:color="auto"/>
              </w:divBdr>
            </w:div>
            <w:div w:id="506292941">
              <w:marLeft w:val="0"/>
              <w:marRight w:val="0"/>
              <w:marTop w:val="0"/>
              <w:marBottom w:val="0"/>
              <w:divBdr>
                <w:top w:val="none" w:sz="0" w:space="0" w:color="auto"/>
                <w:left w:val="none" w:sz="0" w:space="0" w:color="auto"/>
                <w:bottom w:val="none" w:sz="0" w:space="0" w:color="auto"/>
                <w:right w:val="none" w:sz="0" w:space="0" w:color="auto"/>
              </w:divBdr>
            </w:div>
            <w:div w:id="1620917936">
              <w:marLeft w:val="0"/>
              <w:marRight w:val="0"/>
              <w:marTop w:val="0"/>
              <w:marBottom w:val="0"/>
              <w:divBdr>
                <w:top w:val="none" w:sz="0" w:space="0" w:color="auto"/>
                <w:left w:val="none" w:sz="0" w:space="0" w:color="auto"/>
                <w:bottom w:val="none" w:sz="0" w:space="0" w:color="auto"/>
                <w:right w:val="none" w:sz="0" w:space="0" w:color="auto"/>
              </w:divBdr>
            </w:div>
            <w:div w:id="281227227">
              <w:marLeft w:val="0"/>
              <w:marRight w:val="0"/>
              <w:marTop w:val="0"/>
              <w:marBottom w:val="0"/>
              <w:divBdr>
                <w:top w:val="none" w:sz="0" w:space="0" w:color="auto"/>
                <w:left w:val="none" w:sz="0" w:space="0" w:color="auto"/>
                <w:bottom w:val="none" w:sz="0" w:space="0" w:color="auto"/>
                <w:right w:val="none" w:sz="0" w:space="0" w:color="auto"/>
              </w:divBdr>
            </w:div>
            <w:div w:id="1903061037">
              <w:marLeft w:val="0"/>
              <w:marRight w:val="0"/>
              <w:marTop w:val="0"/>
              <w:marBottom w:val="0"/>
              <w:divBdr>
                <w:top w:val="none" w:sz="0" w:space="0" w:color="auto"/>
                <w:left w:val="none" w:sz="0" w:space="0" w:color="auto"/>
                <w:bottom w:val="none" w:sz="0" w:space="0" w:color="auto"/>
                <w:right w:val="none" w:sz="0" w:space="0" w:color="auto"/>
              </w:divBdr>
            </w:div>
            <w:div w:id="1064908961">
              <w:marLeft w:val="0"/>
              <w:marRight w:val="0"/>
              <w:marTop w:val="0"/>
              <w:marBottom w:val="0"/>
              <w:divBdr>
                <w:top w:val="none" w:sz="0" w:space="0" w:color="auto"/>
                <w:left w:val="none" w:sz="0" w:space="0" w:color="auto"/>
                <w:bottom w:val="none" w:sz="0" w:space="0" w:color="auto"/>
                <w:right w:val="none" w:sz="0" w:space="0" w:color="auto"/>
              </w:divBdr>
            </w:div>
            <w:div w:id="49307855">
              <w:marLeft w:val="0"/>
              <w:marRight w:val="0"/>
              <w:marTop w:val="0"/>
              <w:marBottom w:val="0"/>
              <w:divBdr>
                <w:top w:val="none" w:sz="0" w:space="0" w:color="auto"/>
                <w:left w:val="none" w:sz="0" w:space="0" w:color="auto"/>
                <w:bottom w:val="none" w:sz="0" w:space="0" w:color="auto"/>
                <w:right w:val="none" w:sz="0" w:space="0" w:color="auto"/>
              </w:divBdr>
            </w:div>
            <w:div w:id="272830292">
              <w:marLeft w:val="0"/>
              <w:marRight w:val="0"/>
              <w:marTop w:val="0"/>
              <w:marBottom w:val="0"/>
              <w:divBdr>
                <w:top w:val="none" w:sz="0" w:space="0" w:color="auto"/>
                <w:left w:val="none" w:sz="0" w:space="0" w:color="auto"/>
                <w:bottom w:val="none" w:sz="0" w:space="0" w:color="auto"/>
                <w:right w:val="none" w:sz="0" w:space="0" w:color="auto"/>
              </w:divBdr>
            </w:div>
            <w:div w:id="408160366">
              <w:marLeft w:val="0"/>
              <w:marRight w:val="0"/>
              <w:marTop w:val="0"/>
              <w:marBottom w:val="0"/>
              <w:divBdr>
                <w:top w:val="none" w:sz="0" w:space="0" w:color="auto"/>
                <w:left w:val="none" w:sz="0" w:space="0" w:color="auto"/>
                <w:bottom w:val="none" w:sz="0" w:space="0" w:color="auto"/>
                <w:right w:val="none" w:sz="0" w:space="0" w:color="auto"/>
              </w:divBdr>
            </w:div>
            <w:div w:id="1900895687">
              <w:marLeft w:val="0"/>
              <w:marRight w:val="0"/>
              <w:marTop w:val="0"/>
              <w:marBottom w:val="0"/>
              <w:divBdr>
                <w:top w:val="none" w:sz="0" w:space="0" w:color="auto"/>
                <w:left w:val="none" w:sz="0" w:space="0" w:color="auto"/>
                <w:bottom w:val="none" w:sz="0" w:space="0" w:color="auto"/>
                <w:right w:val="none" w:sz="0" w:space="0" w:color="auto"/>
              </w:divBdr>
            </w:div>
            <w:div w:id="1241787826">
              <w:marLeft w:val="0"/>
              <w:marRight w:val="0"/>
              <w:marTop w:val="0"/>
              <w:marBottom w:val="0"/>
              <w:divBdr>
                <w:top w:val="none" w:sz="0" w:space="0" w:color="auto"/>
                <w:left w:val="none" w:sz="0" w:space="0" w:color="auto"/>
                <w:bottom w:val="none" w:sz="0" w:space="0" w:color="auto"/>
                <w:right w:val="none" w:sz="0" w:space="0" w:color="auto"/>
              </w:divBdr>
            </w:div>
            <w:div w:id="360325503">
              <w:marLeft w:val="0"/>
              <w:marRight w:val="0"/>
              <w:marTop w:val="0"/>
              <w:marBottom w:val="0"/>
              <w:divBdr>
                <w:top w:val="none" w:sz="0" w:space="0" w:color="auto"/>
                <w:left w:val="none" w:sz="0" w:space="0" w:color="auto"/>
                <w:bottom w:val="none" w:sz="0" w:space="0" w:color="auto"/>
                <w:right w:val="none" w:sz="0" w:space="0" w:color="auto"/>
              </w:divBdr>
            </w:div>
            <w:div w:id="534201710">
              <w:marLeft w:val="0"/>
              <w:marRight w:val="0"/>
              <w:marTop w:val="0"/>
              <w:marBottom w:val="0"/>
              <w:divBdr>
                <w:top w:val="none" w:sz="0" w:space="0" w:color="auto"/>
                <w:left w:val="none" w:sz="0" w:space="0" w:color="auto"/>
                <w:bottom w:val="none" w:sz="0" w:space="0" w:color="auto"/>
                <w:right w:val="none" w:sz="0" w:space="0" w:color="auto"/>
              </w:divBdr>
            </w:div>
            <w:div w:id="574441791">
              <w:marLeft w:val="0"/>
              <w:marRight w:val="0"/>
              <w:marTop w:val="0"/>
              <w:marBottom w:val="0"/>
              <w:divBdr>
                <w:top w:val="none" w:sz="0" w:space="0" w:color="auto"/>
                <w:left w:val="none" w:sz="0" w:space="0" w:color="auto"/>
                <w:bottom w:val="none" w:sz="0" w:space="0" w:color="auto"/>
                <w:right w:val="none" w:sz="0" w:space="0" w:color="auto"/>
              </w:divBdr>
            </w:div>
            <w:div w:id="266692530">
              <w:marLeft w:val="0"/>
              <w:marRight w:val="0"/>
              <w:marTop w:val="0"/>
              <w:marBottom w:val="0"/>
              <w:divBdr>
                <w:top w:val="none" w:sz="0" w:space="0" w:color="auto"/>
                <w:left w:val="none" w:sz="0" w:space="0" w:color="auto"/>
                <w:bottom w:val="none" w:sz="0" w:space="0" w:color="auto"/>
                <w:right w:val="none" w:sz="0" w:space="0" w:color="auto"/>
              </w:divBdr>
            </w:div>
            <w:div w:id="1058895921">
              <w:marLeft w:val="0"/>
              <w:marRight w:val="0"/>
              <w:marTop w:val="0"/>
              <w:marBottom w:val="0"/>
              <w:divBdr>
                <w:top w:val="none" w:sz="0" w:space="0" w:color="auto"/>
                <w:left w:val="none" w:sz="0" w:space="0" w:color="auto"/>
                <w:bottom w:val="none" w:sz="0" w:space="0" w:color="auto"/>
                <w:right w:val="none" w:sz="0" w:space="0" w:color="auto"/>
              </w:divBdr>
            </w:div>
            <w:div w:id="691539940">
              <w:marLeft w:val="0"/>
              <w:marRight w:val="0"/>
              <w:marTop w:val="0"/>
              <w:marBottom w:val="0"/>
              <w:divBdr>
                <w:top w:val="none" w:sz="0" w:space="0" w:color="auto"/>
                <w:left w:val="none" w:sz="0" w:space="0" w:color="auto"/>
                <w:bottom w:val="none" w:sz="0" w:space="0" w:color="auto"/>
                <w:right w:val="none" w:sz="0" w:space="0" w:color="auto"/>
              </w:divBdr>
            </w:div>
            <w:div w:id="644507592">
              <w:marLeft w:val="0"/>
              <w:marRight w:val="0"/>
              <w:marTop w:val="0"/>
              <w:marBottom w:val="0"/>
              <w:divBdr>
                <w:top w:val="none" w:sz="0" w:space="0" w:color="auto"/>
                <w:left w:val="none" w:sz="0" w:space="0" w:color="auto"/>
                <w:bottom w:val="none" w:sz="0" w:space="0" w:color="auto"/>
                <w:right w:val="none" w:sz="0" w:space="0" w:color="auto"/>
              </w:divBdr>
            </w:div>
            <w:div w:id="2124418319">
              <w:marLeft w:val="0"/>
              <w:marRight w:val="0"/>
              <w:marTop w:val="0"/>
              <w:marBottom w:val="0"/>
              <w:divBdr>
                <w:top w:val="none" w:sz="0" w:space="0" w:color="auto"/>
                <w:left w:val="none" w:sz="0" w:space="0" w:color="auto"/>
                <w:bottom w:val="none" w:sz="0" w:space="0" w:color="auto"/>
                <w:right w:val="none" w:sz="0" w:space="0" w:color="auto"/>
              </w:divBdr>
            </w:div>
            <w:div w:id="1985161987">
              <w:marLeft w:val="0"/>
              <w:marRight w:val="0"/>
              <w:marTop w:val="0"/>
              <w:marBottom w:val="0"/>
              <w:divBdr>
                <w:top w:val="none" w:sz="0" w:space="0" w:color="auto"/>
                <w:left w:val="none" w:sz="0" w:space="0" w:color="auto"/>
                <w:bottom w:val="none" w:sz="0" w:space="0" w:color="auto"/>
                <w:right w:val="none" w:sz="0" w:space="0" w:color="auto"/>
              </w:divBdr>
            </w:div>
            <w:div w:id="346178194">
              <w:marLeft w:val="0"/>
              <w:marRight w:val="0"/>
              <w:marTop w:val="0"/>
              <w:marBottom w:val="0"/>
              <w:divBdr>
                <w:top w:val="none" w:sz="0" w:space="0" w:color="auto"/>
                <w:left w:val="none" w:sz="0" w:space="0" w:color="auto"/>
                <w:bottom w:val="none" w:sz="0" w:space="0" w:color="auto"/>
                <w:right w:val="none" w:sz="0" w:space="0" w:color="auto"/>
              </w:divBdr>
            </w:div>
            <w:div w:id="2121222082">
              <w:marLeft w:val="0"/>
              <w:marRight w:val="0"/>
              <w:marTop w:val="0"/>
              <w:marBottom w:val="0"/>
              <w:divBdr>
                <w:top w:val="none" w:sz="0" w:space="0" w:color="auto"/>
                <w:left w:val="none" w:sz="0" w:space="0" w:color="auto"/>
                <w:bottom w:val="none" w:sz="0" w:space="0" w:color="auto"/>
                <w:right w:val="none" w:sz="0" w:space="0" w:color="auto"/>
              </w:divBdr>
            </w:div>
            <w:div w:id="235169577">
              <w:marLeft w:val="0"/>
              <w:marRight w:val="0"/>
              <w:marTop w:val="0"/>
              <w:marBottom w:val="0"/>
              <w:divBdr>
                <w:top w:val="none" w:sz="0" w:space="0" w:color="auto"/>
                <w:left w:val="none" w:sz="0" w:space="0" w:color="auto"/>
                <w:bottom w:val="none" w:sz="0" w:space="0" w:color="auto"/>
                <w:right w:val="none" w:sz="0" w:space="0" w:color="auto"/>
              </w:divBdr>
            </w:div>
            <w:div w:id="799879888">
              <w:marLeft w:val="0"/>
              <w:marRight w:val="0"/>
              <w:marTop w:val="0"/>
              <w:marBottom w:val="0"/>
              <w:divBdr>
                <w:top w:val="none" w:sz="0" w:space="0" w:color="auto"/>
                <w:left w:val="none" w:sz="0" w:space="0" w:color="auto"/>
                <w:bottom w:val="none" w:sz="0" w:space="0" w:color="auto"/>
                <w:right w:val="none" w:sz="0" w:space="0" w:color="auto"/>
              </w:divBdr>
            </w:div>
            <w:div w:id="16361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83877">
      <w:bodyDiv w:val="1"/>
      <w:marLeft w:val="0"/>
      <w:marRight w:val="0"/>
      <w:marTop w:val="0"/>
      <w:marBottom w:val="0"/>
      <w:divBdr>
        <w:top w:val="none" w:sz="0" w:space="0" w:color="auto"/>
        <w:left w:val="none" w:sz="0" w:space="0" w:color="auto"/>
        <w:bottom w:val="none" w:sz="0" w:space="0" w:color="auto"/>
        <w:right w:val="none" w:sz="0" w:space="0" w:color="auto"/>
      </w:divBdr>
      <w:divsChild>
        <w:div w:id="1638683288">
          <w:marLeft w:val="0"/>
          <w:marRight w:val="0"/>
          <w:marTop w:val="0"/>
          <w:marBottom w:val="0"/>
          <w:divBdr>
            <w:top w:val="none" w:sz="0" w:space="0" w:color="auto"/>
            <w:left w:val="none" w:sz="0" w:space="0" w:color="auto"/>
            <w:bottom w:val="none" w:sz="0" w:space="0" w:color="auto"/>
            <w:right w:val="none" w:sz="0" w:space="0" w:color="auto"/>
          </w:divBdr>
          <w:divsChild>
            <w:div w:id="274022882">
              <w:marLeft w:val="0"/>
              <w:marRight w:val="0"/>
              <w:marTop w:val="0"/>
              <w:marBottom w:val="0"/>
              <w:divBdr>
                <w:top w:val="none" w:sz="0" w:space="0" w:color="auto"/>
                <w:left w:val="none" w:sz="0" w:space="0" w:color="auto"/>
                <w:bottom w:val="none" w:sz="0" w:space="0" w:color="auto"/>
                <w:right w:val="none" w:sz="0" w:space="0" w:color="auto"/>
              </w:divBdr>
            </w:div>
            <w:div w:id="437914697">
              <w:marLeft w:val="0"/>
              <w:marRight w:val="0"/>
              <w:marTop w:val="0"/>
              <w:marBottom w:val="0"/>
              <w:divBdr>
                <w:top w:val="none" w:sz="0" w:space="0" w:color="auto"/>
                <w:left w:val="none" w:sz="0" w:space="0" w:color="auto"/>
                <w:bottom w:val="none" w:sz="0" w:space="0" w:color="auto"/>
                <w:right w:val="none" w:sz="0" w:space="0" w:color="auto"/>
              </w:divBdr>
            </w:div>
            <w:div w:id="90579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19746">
      <w:bodyDiv w:val="1"/>
      <w:marLeft w:val="0"/>
      <w:marRight w:val="0"/>
      <w:marTop w:val="0"/>
      <w:marBottom w:val="0"/>
      <w:divBdr>
        <w:top w:val="none" w:sz="0" w:space="0" w:color="auto"/>
        <w:left w:val="none" w:sz="0" w:space="0" w:color="auto"/>
        <w:bottom w:val="none" w:sz="0" w:space="0" w:color="auto"/>
        <w:right w:val="none" w:sz="0" w:space="0" w:color="auto"/>
      </w:divBdr>
      <w:divsChild>
        <w:div w:id="719865855">
          <w:marLeft w:val="0"/>
          <w:marRight w:val="0"/>
          <w:marTop w:val="0"/>
          <w:marBottom w:val="0"/>
          <w:divBdr>
            <w:top w:val="none" w:sz="0" w:space="0" w:color="auto"/>
            <w:left w:val="none" w:sz="0" w:space="0" w:color="auto"/>
            <w:bottom w:val="none" w:sz="0" w:space="0" w:color="auto"/>
            <w:right w:val="none" w:sz="0" w:space="0" w:color="auto"/>
          </w:divBdr>
          <w:divsChild>
            <w:div w:id="935138086">
              <w:marLeft w:val="0"/>
              <w:marRight w:val="0"/>
              <w:marTop w:val="0"/>
              <w:marBottom w:val="0"/>
              <w:divBdr>
                <w:top w:val="none" w:sz="0" w:space="0" w:color="auto"/>
                <w:left w:val="none" w:sz="0" w:space="0" w:color="auto"/>
                <w:bottom w:val="none" w:sz="0" w:space="0" w:color="auto"/>
                <w:right w:val="none" w:sz="0" w:space="0" w:color="auto"/>
              </w:divBdr>
            </w:div>
            <w:div w:id="484978455">
              <w:marLeft w:val="0"/>
              <w:marRight w:val="0"/>
              <w:marTop w:val="0"/>
              <w:marBottom w:val="0"/>
              <w:divBdr>
                <w:top w:val="none" w:sz="0" w:space="0" w:color="auto"/>
                <w:left w:val="none" w:sz="0" w:space="0" w:color="auto"/>
                <w:bottom w:val="none" w:sz="0" w:space="0" w:color="auto"/>
                <w:right w:val="none" w:sz="0" w:space="0" w:color="auto"/>
              </w:divBdr>
            </w:div>
            <w:div w:id="769929695">
              <w:marLeft w:val="0"/>
              <w:marRight w:val="0"/>
              <w:marTop w:val="0"/>
              <w:marBottom w:val="0"/>
              <w:divBdr>
                <w:top w:val="none" w:sz="0" w:space="0" w:color="auto"/>
                <w:left w:val="none" w:sz="0" w:space="0" w:color="auto"/>
                <w:bottom w:val="none" w:sz="0" w:space="0" w:color="auto"/>
                <w:right w:val="none" w:sz="0" w:space="0" w:color="auto"/>
              </w:divBdr>
            </w:div>
            <w:div w:id="1070226926">
              <w:marLeft w:val="0"/>
              <w:marRight w:val="0"/>
              <w:marTop w:val="0"/>
              <w:marBottom w:val="0"/>
              <w:divBdr>
                <w:top w:val="none" w:sz="0" w:space="0" w:color="auto"/>
                <w:left w:val="none" w:sz="0" w:space="0" w:color="auto"/>
                <w:bottom w:val="none" w:sz="0" w:space="0" w:color="auto"/>
                <w:right w:val="none" w:sz="0" w:space="0" w:color="auto"/>
              </w:divBdr>
            </w:div>
            <w:div w:id="312104413">
              <w:marLeft w:val="0"/>
              <w:marRight w:val="0"/>
              <w:marTop w:val="0"/>
              <w:marBottom w:val="0"/>
              <w:divBdr>
                <w:top w:val="none" w:sz="0" w:space="0" w:color="auto"/>
                <w:left w:val="none" w:sz="0" w:space="0" w:color="auto"/>
                <w:bottom w:val="none" w:sz="0" w:space="0" w:color="auto"/>
                <w:right w:val="none" w:sz="0" w:space="0" w:color="auto"/>
              </w:divBdr>
            </w:div>
            <w:div w:id="809906080">
              <w:marLeft w:val="0"/>
              <w:marRight w:val="0"/>
              <w:marTop w:val="0"/>
              <w:marBottom w:val="0"/>
              <w:divBdr>
                <w:top w:val="none" w:sz="0" w:space="0" w:color="auto"/>
                <w:left w:val="none" w:sz="0" w:space="0" w:color="auto"/>
                <w:bottom w:val="none" w:sz="0" w:space="0" w:color="auto"/>
                <w:right w:val="none" w:sz="0" w:space="0" w:color="auto"/>
              </w:divBdr>
            </w:div>
            <w:div w:id="536938747">
              <w:marLeft w:val="0"/>
              <w:marRight w:val="0"/>
              <w:marTop w:val="0"/>
              <w:marBottom w:val="0"/>
              <w:divBdr>
                <w:top w:val="none" w:sz="0" w:space="0" w:color="auto"/>
                <w:left w:val="none" w:sz="0" w:space="0" w:color="auto"/>
                <w:bottom w:val="none" w:sz="0" w:space="0" w:color="auto"/>
                <w:right w:val="none" w:sz="0" w:space="0" w:color="auto"/>
              </w:divBdr>
            </w:div>
            <w:div w:id="212547886">
              <w:marLeft w:val="0"/>
              <w:marRight w:val="0"/>
              <w:marTop w:val="0"/>
              <w:marBottom w:val="0"/>
              <w:divBdr>
                <w:top w:val="none" w:sz="0" w:space="0" w:color="auto"/>
                <w:left w:val="none" w:sz="0" w:space="0" w:color="auto"/>
                <w:bottom w:val="none" w:sz="0" w:space="0" w:color="auto"/>
                <w:right w:val="none" w:sz="0" w:space="0" w:color="auto"/>
              </w:divBdr>
            </w:div>
            <w:div w:id="1025643732">
              <w:marLeft w:val="0"/>
              <w:marRight w:val="0"/>
              <w:marTop w:val="0"/>
              <w:marBottom w:val="0"/>
              <w:divBdr>
                <w:top w:val="none" w:sz="0" w:space="0" w:color="auto"/>
                <w:left w:val="none" w:sz="0" w:space="0" w:color="auto"/>
                <w:bottom w:val="none" w:sz="0" w:space="0" w:color="auto"/>
                <w:right w:val="none" w:sz="0" w:space="0" w:color="auto"/>
              </w:divBdr>
            </w:div>
            <w:div w:id="374236512">
              <w:marLeft w:val="0"/>
              <w:marRight w:val="0"/>
              <w:marTop w:val="0"/>
              <w:marBottom w:val="0"/>
              <w:divBdr>
                <w:top w:val="none" w:sz="0" w:space="0" w:color="auto"/>
                <w:left w:val="none" w:sz="0" w:space="0" w:color="auto"/>
                <w:bottom w:val="none" w:sz="0" w:space="0" w:color="auto"/>
                <w:right w:val="none" w:sz="0" w:space="0" w:color="auto"/>
              </w:divBdr>
            </w:div>
            <w:div w:id="890308626">
              <w:marLeft w:val="0"/>
              <w:marRight w:val="0"/>
              <w:marTop w:val="0"/>
              <w:marBottom w:val="0"/>
              <w:divBdr>
                <w:top w:val="none" w:sz="0" w:space="0" w:color="auto"/>
                <w:left w:val="none" w:sz="0" w:space="0" w:color="auto"/>
                <w:bottom w:val="none" w:sz="0" w:space="0" w:color="auto"/>
                <w:right w:val="none" w:sz="0" w:space="0" w:color="auto"/>
              </w:divBdr>
            </w:div>
            <w:div w:id="764302585">
              <w:marLeft w:val="0"/>
              <w:marRight w:val="0"/>
              <w:marTop w:val="0"/>
              <w:marBottom w:val="0"/>
              <w:divBdr>
                <w:top w:val="none" w:sz="0" w:space="0" w:color="auto"/>
                <w:left w:val="none" w:sz="0" w:space="0" w:color="auto"/>
                <w:bottom w:val="none" w:sz="0" w:space="0" w:color="auto"/>
                <w:right w:val="none" w:sz="0" w:space="0" w:color="auto"/>
              </w:divBdr>
            </w:div>
            <w:div w:id="25956227">
              <w:marLeft w:val="0"/>
              <w:marRight w:val="0"/>
              <w:marTop w:val="0"/>
              <w:marBottom w:val="0"/>
              <w:divBdr>
                <w:top w:val="none" w:sz="0" w:space="0" w:color="auto"/>
                <w:left w:val="none" w:sz="0" w:space="0" w:color="auto"/>
                <w:bottom w:val="none" w:sz="0" w:space="0" w:color="auto"/>
                <w:right w:val="none" w:sz="0" w:space="0" w:color="auto"/>
              </w:divBdr>
            </w:div>
            <w:div w:id="834422139">
              <w:marLeft w:val="0"/>
              <w:marRight w:val="0"/>
              <w:marTop w:val="0"/>
              <w:marBottom w:val="0"/>
              <w:divBdr>
                <w:top w:val="none" w:sz="0" w:space="0" w:color="auto"/>
                <w:left w:val="none" w:sz="0" w:space="0" w:color="auto"/>
                <w:bottom w:val="none" w:sz="0" w:space="0" w:color="auto"/>
                <w:right w:val="none" w:sz="0" w:space="0" w:color="auto"/>
              </w:divBdr>
            </w:div>
            <w:div w:id="730885871">
              <w:marLeft w:val="0"/>
              <w:marRight w:val="0"/>
              <w:marTop w:val="0"/>
              <w:marBottom w:val="0"/>
              <w:divBdr>
                <w:top w:val="none" w:sz="0" w:space="0" w:color="auto"/>
                <w:left w:val="none" w:sz="0" w:space="0" w:color="auto"/>
                <w:bottom w:val="none" w:sz="0" w:space="0" w:color="auto"/>
                <w:right w:val="none" w:sz="0" w:space="0" w:color="auto"/>
              </w:divBdr>
            </w:div>
            <w:div w:id="1961841717">
              <w:marLeft w:val="0"/>
              <w:marRight w:val="0"/>
              <w:marTop w:val="0"/>
              <w:marBottom w:val="0"/>
              <w:divBdr>
                <w:top w:val="none" w:sz="0" w:space="0" w:color="auto"/>
                <w:left w:val="none" w:sz="0" w:space="0" w:color="auto"/>
                <w:bottom w:val="none" w:sz="0" w:space="0" w:color="auto"/>
                <w:right w:val="none" w:sz="0" w:space="0" w:color="auto"/>
              </w:divBdr>
            </w:div>
            <w:div w:id="214127568">
              <w:marLeft w:val="0"/>
              <w:marRight w:val="0"/>
              <w:marTop w:val="0"/>
              <w:marBottom w:val="0"/>
              <w:divBdr>
                <w:top w:val="none" w:sz="0" w:space="0" w:color="auto"/>
                <w:left w:val="none" w:sz="0" w:space="0" w:color="auto"/>
                <w:bottom w:val="none" w:sz="0" w:space="0" w:color="auto"/>
                <w:right w:val="none" w:sz="0" w:space="0" w:color="auto"/>
              </w:divBdr>
            </w:div>
            <w:div w:id="1822503474">
              <w:marLeft w:val="0"/>
              <w:marRight w:val="0"/>
              <w:marTop w:val="0"/>
              <w:marBottom w:val="0"/>
              <w:divBdr>
                <w:top w:val="none" w:sz="0" w:space="0" w:color="auto"/>
                <w:left w:val="none" w:sz="0" w:space="0" w:color="auto"/>
                <w:bottom w:val="none" w:sz="0" w:space="0" w:color="auto"/>
                <w:right w:val="none" w:sz="0" w:space="0" w:color="auto"/>
              </w:divBdr>
            </w:div>
            <w:div w:id="1240091043">
              <w:marLeft w:val="0"/>
              <w:marRight w:val="0"/>
              <w:marTop w:val="0"/>
              <w:marBottom w:val="0"/>
              <w:divBdr>
                <w:top w:val="none" w:sz="0" w:space="0" w:color="auto"/>
                <w:left w:val="none" w:sz="0" w:space="0" w:color="auto"/>
                <w:bottom w:val="none" w:sz="0" w:space="0" w:color="auto"/>
                <w:right w:val="none" w:sz="0" w:space="0" w:color="auto"/>
              </w:divBdr>
            </w:div>
            <w:div w:id="496114143">
              <w:marLeft w:val="0"/>
              <w:marRight w:val="0"/>
              <w:marTop w:val="0"/>
              <w:marBottom w:val="0"/>
              <w:divBdr>
                <w:top w:val="none" w:sz="0" w:space="0" w:color="auto"/>
                <w:left w:val="none" w:sz="0" w:space="0" w:color="auto"/>
                <w:bottom w:val="none" w:sz="0" w:space="0" w:color="auto"/>
                <w:right w:val="none" w:sz="0" w:space="0" w:color="auto"/>
              </w:divBdr>
            </w:div>
            <w:div w:id="533463697">
              <w:marLeft w:val="0"/>
              <w:marRight w:val="0"/>
              <w:marTop w:val="0"/>
              <w:marBottom w:val="0"/>
              <w:divBdr>
                <w:top w:val="none" w:sz="0" w:space="0" w:color="auto"/>
                <w:left w:val="none" w:sz="0" w:space="0" w:color="auto"/>
                <w:bottom w:val="none" w:sz="0" w:space="0" w:color="auto"/>
                <w:right w:val="none" w:sz="0" w:space="0" w:color="auto"/>
              </w:divBdr>
            </w:div>
            <w:div w:id="2011256696">
              <w:marLeft w:val="0"/>
              <w:marRight w:val="0"/>
              <w:marTop w:val="0"/>
              <w:marBottom w:val="0"/>
              <w:divBdr>
                <w:top w:val="none" w:sz="0" w:space="0" w:color="auto"/>
                <w:left w:val="none" w:sz="0" w:space="0" w:color="auto"/>
                <w:bottom w:val="none" w:sz="0" w:space="0" w:color="auto"/>
                <w:right w:val="none" w:sz="0" w:space="0" w:color="auto"/>
              </w:divBdr>
            </w:div>
            <w:div w:id="671572214">
              <w:marLeft w:val="0"/>
              <w:marRight w:val="0"/>
              <w:marTop w:val="0"/>
              <w:marBottom w:val="0"/>
              <w:divBdr>
                <w:top w:val="none" w:sz="0" w:space="0" w:color="auto"/>
                <w:left w:val="none" w:sz="0" w:space="0" w:color="auto"/>
                <w:bottom w:val="none" w:sz="0" w:space="0" w:color="auto"/>
                <w:right w:val="none" w:sz="0" w:space="0" w:color="auto"/>
              </w:divBdr>
            </w:div>
            <w:div w:id="1671444110">
              <w:marLeft w:val="0"/>
              <w:marRight w:val="0"/>
              <w:marTop w:val="0"/>
              <w:marBottom w:val="0"/>
              <w:divBdr>
                <w:top w:val="none" w:sz="0" w:space="0" w:color="auto"/>
                <w:left w:val="none" w:sz="0" w:space="0" w:color="auto"/>
                <w:bottom w:val="none" w:sz="0" w:space="0" w:color="auto"/>
                <w:right w:val="none" w:sz="0" w:space="0" w:color="auto"/>
              </w:divBdr>
            </w:div>
            <w:div w:id="59400574">
              <w:marLeft w:val="0"/>
              <w:marRight w:val="0"/>
              <w:marTop w:val="0"/>
              <w:marBottom w:val="0"/>
              <w:divBdr>
                <w:top w:val="none" w:sz="0" w:space="0" w:color="auto"/>
                <w:left w:val="none" w:sz="0" w:space="0" w:color="auto"/>
                <w:bottom w:val="none" w:sz="0" w:space="0" w:color="auto"/>
                <w:right w:val="none" w:sz="0" w:space="0" w:color="auto"/>
              </w:divBdr>
            </w:div>
            <w:div w:id="1059861579">
              <w:marLeft w:val="0"/>
              <w:marRight w:val="0"/>
              <w:marTop w:val="0"/>
              <w:marBottom w:val="0"/>
              <w:divBdr>
                <w:top w:val="none" w:sz="0" w:space="0" w:color="auto"/>
                <w:left w:val="none" w:sz="0" w:space="0" w:color="auto"/>
                <w:bottom w:val="none" w:sz="0" w:space="0" w:color="auto"/>
                <w:right w:val="none" w:sz="0" w:space="0" w:color="auto"/>
              </w:divBdr>
            </w:div>
            <w:div w:id="1084883982">
              <w:marLeft w:val="0"/>
              <w:marRight w:val="0"/>
              <w:marTop w:val="0"/>
              <w:marBottom w:val="0"/>
              <w:divBdr>
                <w:top w:val="none" w:sz="0" w:space="0" w:color="auto"/>
                <w:left w:val="none" w:sz="0" w:space="0" w:color="auto"/>
                <w:bottom w:val="none" w:sz="0" w:space="0" w:color="auto"/>
                <w:right w:val="none" w:sz="0" w:space="0" w:color="auto"/>
              </w:divBdr>
            </w:div>
            <w:div w:id="238641599">
              <w:marLeft w:val="0"/>
              <w:marRight w:val="0"/>
              <w:marTop w:val="0"/>
              <w:marBottom w:val="0"/>
              <w:divBdr>
                <w:top w:val="none" w:sz="0" w:space="0" w:color="auto"/>
                <w:left w:val="none" w:sz="0" w:space="0" w:color="auto"/>
                <w:bottom w:val="none" w:sz="0" w:space="0" w:color="auto"/>
                <w:right w:val="none" w:sz="0" w:space="0" w:color="auto"/>
              </w:divBdr>
            </w:div>
            <w:div w:id="118034892">
              <w:marLeft w:val="0"/>
              <w:marRight w:val="0"/>
              <w:marTop w:val="0"/>
              <w:marBottom w:val="0"/>
              <w:divBdr>
                <w:top w:val="none" w:sz="0" w:space="0" w:color="auto"/>
                <w:left w:val="none" w:sz="0" w:space="0" w:color="auto"/>
                <w:bottom w:val="none" w:sz="0" w:space="0" w:color="auto"/>
                <w:right w:val="none" w:sz="0" w:space="0" w:color="auto"/>
              </w:divBdr>
            </w:div>
            <w:div w:id="1436829831">
              <w:marLeft w:val="0"/>
              <w:marRight w:val="0"/>
              <w:marTop w:val="0"/>
              <w:marBottom w:val="0"/>
              <w:divBdr>
                <w:top w:val="none" w:sz="0" w:space="0" w:color="auto"/>
                <w:left w:val="none" w:sz="0" w:space="0" w:color="auto"/>
                <w:bottom w:val="none" w:sz="0" w:space="0" w:color="auto"/>
                <w:right w:val="none" w:sz="0" w:space="0" w:color="auto"/>
              </w:divBdr>
            </w:div>
            <w:div w:id="1973558588">
              <w:marLeft w:val="0"/>
              <w:marRight w:val="0"/>
              <w:marTop w:val="0"/>
              <w:marBottom w:val="0"/>
              <w:divBdr>
                <w:top w:val="none" w:sz="0" w:space="0" w:color="auto"/>
                <w:left w:val="none" w:sz="0" w:space="0" w:color="auto"/>
                <w:bottom w:val="none" w:sz="0" w:space="0" w:color="auto"/>
                <w:right w:val="none" w:sz="0" w:space="0" w:color="auto"/>
              </w:divBdr>
            </w:div>
            <w:div w:id="564218417">
              <w:marLeft w:val="0"/>
              <w:marRight w:val="0"/>
              <w:marTop w:val="0"/>
              <w:marBottom w:val="0"/>
              <w:divBdr>
                <w:top w:val="none" w:sz="0" w:space="0" w:color="auto"/>
                <w:left w:val="none" w:sz="0" w:space="0" w:color="auto"/>
                <w:bottom w:val="none" w:sz="0" w:space="0" w:color="auto"/>
                <w:right w:val="none" w:sz="0" w:space="0" w:color="auto"/>
              </w:divBdr>
            </w:div>
            <w:div w:id="1728801588">
              <w:marLeft w:val="0"/>
              <w:marRight w:val="0"/>
              <w:marTop w:val="0"/>
              <w:marBottom w:val="0"/>
              <w:divBdr>
                <w:top w:val="none" w:sz="0" w:space="0" w:color="auto"/>
                <w:left w:val="none" w:sz="0" w:space="0" w:color="auto"/>
                <w:bottom w:val="none" w:sz="0" w:space="0" w:color="auto"/>
                <w:right w:val="none" w:sz="0" w:space="0" w:color="auto"/>
              </w:divBdr>
            </w:div>
            <w:div w:id="1517768069">
              <w:marLeft w:val="0"/>
              <w:marRight w:val="0"/>
              <w:marTop w:val="0"/>
              <w:marBottom w:val="0"/>
              <w:divBdr>
                <w:top w:val="none" w:sz="0" w:space="0" w:color="auto"/>
                <w:left w:val="none" w:sz="0" w:space="0" w:color="auto"/>
                <w:bottom w:val="none" w:sz="0" w:space="0" w:color="auto"/>
                <w:right w:val="none" w:sz="0" w:space="0" w:color="auto"/>
              </w:divBdr>
            </w:div>
            <w:div w:id="2144424096">
              <w:marLeft w:val="0"/>
              <w:marRight w:val="0"/>
              <w:marTop w:val="0"/>
              <w:marBottom w:val="0"/>
              <w:divBdr>
                <w:top w:val="none" w:sz="0" w:space="0" w:color="auto"/>
                <w:left w:val="none" w:sz="0" w:space="0" w:color="auto"/>
                <w:bottom w:val="none" w:sz="0" w:space="0" w:color="auto"/>
                <w:right w:val="none" w:sz="0" w:space="0" w:color="auto"/>
              </w:divBdr>
            </w:div>
            <w:div w:id="883827523">
              <w:marLeft w:val="0"/>
              <w:marRight w:val="0"/>
              <w:marTop w:val="0"/>
              <w:marBottom w:val="0"/>
              <w:divBdr>
                <w:top w:val="none" w:sz="0" w:space="0" w:color="auto"/>
                <w:left w:val="none" w:sz="0" w:space="0" w:color="auto"/>
                <w:bottom w:val="none" w:sz="0" w:space="0" w:color="auto"/>
                <w:right w:val="none" w:sz="0" w:space="0" w:color="auto"/>
              </w:divBdr>
            </w:div>
            <w:div w:id="1307130973">
              <w:marLeft w:val="0"/>
              <w:marRight w:val="0"/>
              <w:marTop w:val="0"/>
              <w:marBottom w:val="0"/>
              <w:divBdr>
                <w:top w:val="none" w:sz="0" w:space="0" w:color="auto"/>
                <w:left w:val="none" w:sz="0" w:space="0" w:color="auto"/>
                <w:bottom w:val="none" w:sz="0" w:space="0" w:color="auto"/>
                <w:right w:val="none" w:sz="0" w:space="0" w:color="auto"/>
              </w:divBdr>
            </w:div>
            <w:div w:id="1523124656">
              <w:marLeft w:val="0"/>
              <w:marRight w:val="0"/>
              <w:marTop w:val="0"/>
              <w:marBottom w:val="0"/>
              <w:divBdr>
                <w:top w:val="none" w:sz="0" w:space="0" w:color="auto"/>
                <w:left w:val="none" w:sz="0" w:space="0" w:color="auto"/>
                <w:bottom w:val="none" w:sz="0" w:space="0" w:color="auto"/>
                <w:right w:val="none" w:sz="0" w:space="0" w:color="auto"/>
              </w:divBdr>
            </w:div>
            <w:div w:id="110508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1990">
      <w:bodyDiv w:val="1"/>
      <w:marLeft w:val="0"/>
      <w:marRight w:val="0"/>
      <w:marTop w:val="0"/>
      <w:marBottom w:val="0"/>
      <w:divBdr>
        <w:top w:val="none" w:sz="0" w:space="0" w:color="auto"/>
        <w:left w:val="none" w:sz="0" w:space="0" w:color="auto"/>
        <w:bottom w:val="none" w:sz="0" w:space="0" w:color="auto"/>
        <w:right w:val="none" w:sz="0" w:space="0" w:color="auto"/>
      </w:divBdr>
      <w:divsChild>
        <w:div w:id="2061661927">
          <w:marLeft w:val="0"/>
          <w:marRight w:val="0"/>
          <w:marTop w:val="0"/>
          <w:marBottom w:val="0"/>
          <w:divBdr>
            <w:top w:val="none" w:sz="0" w:space="0" w:color="auto"/>
            <w:left w:val="none" w:sz="0" w:space="0" w:color="auto"/>
            <w:bottom w:val="none" w:sz="0" w:space="0" w:color="auto"/>
            <w:right w:val="none" w:sz="0" w:space="0" w:color="auto"/>
          </w:divBdr>
          <w:divsChild>
            <w:div w:id="68623350">
              <w:marLeft w:val="0"/>
              <w:marRight w:val="0"/>
              <w:marTop w:val="0"/>
              <w:marBottom w:val="0"/>
              <w:divBdr>
                <w:top w:val="none" w:sz="0" w:space="0" w:color="auto"/>
                <w:left w:val="none" w:sz="0" w:space="0" w:color="auto"/>
                <w:bottom w:val="none" w:sz="0" w:space="0" w:color="auto"/>
                <w:right w:val="none" w:sz="0" w:space="0" w:color="auto"/>
              </w:divBdr>
            </w:div>
            <w:div w:id="99450639">
              <w:marLeft w:val="0"/>
              <w:marRight w:val="0"/>
              <w:marTop w:val="0"/>
              <w:marBottom w:val="0"/>
              <w:divBdr>
                <w:top w:val="none" w:sz="0" w:space="0" w:color="auto"/>
                <w:left w:val="none" w:sz="0" w:space="0" w:color="auto"/>
                <w:bottom w:val="none" w:sz="0" w:space="0" w:color="auto"/>
                <w:right w:val="none" w:sz="0" w:space="0" w:color="auto"/>
              </w:divBdr>
            </w:div>
            <w:div w:id="112941221">
              <w:marLeft w:val="0"/>
              <w:marRight w:val="0"/>
              <w:marTop w:val="0"/>
              <w:marBottom w:val="0"/>
              <w:divBdr>
                <w:top w:val="none" w:sz="0" w:space="0" w:color="auto"/>
                <w:left w:val="none" w:sz="0" w:space="0" w:color="auto"/>
                <w:bottom w:val="none" w:sz="0" w:space="0" w:color="auto"/>
                <w:right w:val="none" w:sz="0" w:space="0" w:color="auto"/>
              </w:divBdr>
            </w:div>
            <w:div w:id="114175934">
              <w:marLeft w:val="0"/>
              <w:marRight w:val="0"/>
              <w:marTop w:val="0"/>
              <w:marBottom w:val="0"/>
              <w:divBdr>
                <w:top w:val="none" w:sz="0" w:space="0" w:color="auto"/>
                <w:left w:val="none" w:sz="0" w:space="0" w:color="auto"/>
                <w:bottom w:val="none" w:sz="0" w:space="0" w:color="auto"/>
                <w:right w:val="none" w:sz="0" w:space="0" w:color="auto"/>
              </w:divBdr>
            </w:div>
            <w:div w:id="168952519">
              <w:marLeft w:val="0"/>
              <w:marRight w:val="0"/>
              <w:marTop w:val="0"/>
              <w:marBottom w:val="0"/>
              <w:divBdr>
                <w:top w:val="none" w:sz="0" w:space="0" w:color="auto"/>
                <w:left w:val="none" w:sz="0" w:space="0" w:color="auto"/>
                <w:bottom w:val="none" w:sz="0" w:space="0" w:color="auto"/>
                <w:right w:val="none" w:sz="0" w:space="0" w:color="auto"/>
              </w:divBdr>
            </w:div>
            <w:div w:id="182482710">
              <w:marLeft w:val="0"/>
              <w:marRight w:val="0"/>
              <w:marTop w:val="0"/>
              <w:marBottom w:val="0"/>
              <w:divBdr>
                <w:top w:val="none" w:sz="0" w:space="0" w:color="auto"/>
                <w:left w:val="none" w:sz="0" w:space="0" w:color="auto"/>
                <w:bottom w:val="none" w:sz="0" w:space="0" w:color="auto"/>
                <w:right w:val="none" w:sz="0" w:space="0" w:color="auto"/>
              </w:divBdr>
            </w:div>
            <w:div w:id="259918748">
              <w:marLeft w:val="0"/>
              <w:marRight w:val="0"/>
              <w:marTop w:val="0"/>
              <w:marBottom w:val="0"/>
              <w:divBdr>
                <w:top w:val="none" w:sz="0" w:space="0" w:color="auto"/>
                <w:left w:val="none" w:sz="0" w:space="0" w:color="auto"/>
                <w:bottom w:val="none" w:sz="0" w:space="0" w:color="auto"/>
                <w:right w:val="none" w:sz="0" w:space="0" w:color="auto"/>
              </w:divBdr>
            </w:div>
            <w:div w:id="298196472">
              <w:marLeft w:val="0"/>
              <w:marRight w:val="0"/>
              <w:marTop w:val="0"/>
              <w:marBottom w:val="0"/>
              <w:divBdr>
                <w:top w:val="none" w:sz="0" w:space="0" w:color="auto"/>
                <w:left w:val="none" w:sz="0" w:space="0" w:color="auto"/>
                <w:bottom w:val="none" w:sz="0" w:space="0" w:color="auto"/>
                <w:right w:val="none" w:sz="0" w:space="0" w:color="auto"/>
              </w:divBdr>
            </w:div>
            <w:div w:id="352800672">
              <w:marLeft w:val="0"/>
              <w:marRight w:val="0"/>
              <w:marTop w:val="0"/>
              <w:marBottom w:val="0"/>
              <w:divBdr>
                <w:top w:val="none" w:sz="0" w:space="0" w:color="auto"/>
                <w:left w:val="none" w:sz="0" w:space="0" w:color="auto"/>
                <w:bottom w:val="none" w:sz="0" w:space="0" w:color="auto"/>
                <w:right w:val="none" w:sz="0" w:space="0" w:color="auto"/>
              </w:divBdr>
            </w:div>
            <w:div w:id="408113722">
              <w:marLeft w:val="0"/>
              <w:marRight w:val="0"/>
              <w:marTop w:val="0"/>
              <w:marBottom w:val="0"/>
              <w:divBdr>
                <w:top w:val="none" w:sz="0" w:space="0" w:color="auto"/>
                <w:left w:val="none" w:sz="0" w:space="0" w:color="auto"/>
                <w:bottom w:val="none" w:sz="0" w:space="0" w:color="auto"/>
                <w:right w:val="none" w:sz="0" w:space="0" w:color="auto"/>
              </w:divBdr>
            </w:div>
            <w:div w:id="530805330">
              <w:marLeft w:val="0"/>
              <w:marRight w:val="0"/>
              <w:marTop w:val="0"/>
              <w:marBottom w:val="0"/>
              <w:divBdr>
                <w:top w:val="none" w:sz="0" w:space="0" w:color="auto"/>
                <w:left w:val="none" w:sz="0" w:space="0" w:color="auto"/>
                <w:bottom w:val="none" w:sz="0" w:space="0" w:color="auto"/>
                <w:right w:val="none" w:sz="0" w:space="0" w:color="auto"/>
              </w:divBdr>
            </w:div>
            <w:div w:id="543717173">
              <w:marLeft w:val="0"/>
              <w:marRight w:val="0"/>
              <w:marTop w:val="0"/>
              <w:marBottom w:val="0"/>
              <w:divBdr>
                <w:top w:val="none" w:sz="0" w:space="0" w:color="auto"/>
                <w:left w:val="none" w:sz="0" w:space="0" w:color="auto"/>
                <w:bottom w:val="none" w:sz="0" w:space="0" w:color="auto"/>
                <w:right w:val="none" w:sz="0" w:space="0" w:color="auto"/>
              </w:divBdr>
            </w:div>
            <w:div w:id="594632889">
              <w:marLeft w:val="0"/>
              <w:marRight w:val="0"/>
              <w:marTop w:val="0"/>
              <w:marBottom w:val="0"/>
              <w:divBdr>
                <w:top w:val="none" w:sz="0" w:space="0" w:color="auto"/>
                <w:left w:val="none" w:sz="0" w:space="0" w:color="auto"/>
                <w:bottom w:val="none" w:sz="0" w:space="0" w:color="auto"/>
                <w:right w:val="none" w:sz="0" w:space="0" w:color="auto"/>
              </w:divBdr>
            </w:div>
            <w:div w:id="689797232">
              <w:marLeft w:val="0"/>
              <w:marRight w:val="0"/>
              <w:marTop w:val="0"/>
              <w:marBottom w:val="0"/>
              <w:divBdr>
                <w:top w:val="none" w:sz="0" w:space="0" w:color="auto"/>
                <w:left w:val="none" w:sz="0" w:space="0" w:color="auto"/>
                <w:bottom w:val="none" w:sz="0" w:space="0" w:color="auto"/>
                <w:right w:val="none" w:sz="0" w:space="0" w:color="auto"/>
              </w:divBdr>
            </w:div>
            <w:div w:id="732580397">
              <w:marLeft w:val="0"/>
              <w:marRight w:val="0"/>
              <w:marTop w:val="0"/>
              <w:marBottom w:val="0"/>
              <w:divBdr>
                <w:top w:val="none" w:sz="0" w:space="0" w:color="auto"/>
                <w:left w:val="none" w:sz="0" w:space="0" w:color="auto"/>
                <w:bottom w:val="none" w:sz="0" w:space="0" w:color="auto"/>
                <w:right w:val="none" w:sz="0" w:space="0" w:color="auto"/>
              </w:divBdr>
            </w:div>
            <w:div w:id="875123742">
              <w:marLeft w:val="0"/>
              <w:marRight w:val="0"/>
              <w:marTop w:val="0"/>
              <w:marBottom w:val="0"/>
              <w:divBdr>
                <w:top w:val="none" w:sz="0" w:space="0" w:color="auto"/>
                <w:left w:val="none" w:sz="0" w:space="0" w:color="auto"/>
                <w:bottom w:val="none" w:sz="0" w:space="0" w:color="auto"/>
                <w:right w:val="none" w:sz="0" w:space="0" w:color="auto"/>
              </w:divBdr>
            </w:div>
            <w:div w:id="967779097">
              <w:marLeft w:val="0"/>
              <w:marRight w:val="0"/>
              <w:marTop w:val="0"/>
              <w:marBottom w:val="0"/>
              <w:divBdr>
                <w:top w:val="none" w:sz="0" w:space="0" w:color="auto"/>
                <w:left w:val="none" w:sz="0" w:space="0" w:color="auto"/>
                <w:bottom w:val="none" w:sz="0" w:space="0" w:color="auto"/>
                <w:right w:val="none" w:sz="0" w:space="0" w:color="auto"/>
              </w:divBdr>
            </w:div>
            <w:div w:id="982538628">
              <w:marLeft w:val="0"/>
              <w:marRight w:val="0"/>
              <w:marTop w:val="0"/>
              <w:marBottom w:val="0"/>
              <w:divBdr>
                <w:top w:val="none" w:sz="0" w:space="0" w:color="auto"/>
                <w:left w:val="none" w:sz="0" w:space="0" w:color="auto"/>
                <w:bottom w:val="none" w:sz="0" w:space="0" w:color="auto"/>
                <w:right w:val="none" w:sz="0" w:space="0" w:color="auto"/>
              </w:divBdr>
            </w:div>
            <w:div w:id="1059858850">
              <w:marLeft w:val="0"/>
              <w:marRight w:val="0"/>
              <w:marTop w:val="0"/>
              <w:marBottom w:val="0"/>
              <w:divBdr>
                <w:top w:val="none" w:sz="0" w:space="0" w:color="auto"/>
                <w:left w:val="none" w:sz="0" w:space="0" w:color="auto"/>
                <w:bottom w:val="none" w:sz="0" w:space="0" w:color="auto"/>
                <w:right w:val="none" w:sz="0" w:space="0" w:color="auto"/>
              </w:divBdr>
            </w:div>
            <w:div w:id="1062825393">
              <w:marLeft w:val="0"/>
              <w:marRight w:val="0"/>
              <w:marTop w:val="0"/>
              <w:marBottom w:val="0"/>
              <w:divBdr>
                <w:top w:val="none" w:sz="0" w:space="0" w:color="auto"/>
                <w:left w:val="none" w:sz="0" w:space="0" w:color="auto"/>
                <w:bottom w:val="none" w:sz="0" w:space="0" w:color="auto"/>
                <w:right w:val="none" w:sz="0" w:space="0" w:color="auto"/>
              </w:divBdr>
            </w:div>
            <w:div w:id="1091660906">
              <w:marLeft w:val="0"/>
              <w:marRight w:val="0"/>
              <w:marTop w:val="0"/>
              <w:marBottom w:val="0"/>
              <w:divBdr>
                <w:top w:val="none" w:sz="0" w:space="0" w:color="auto"/>
                <w:left w:val="none" w:sz="0" w:space="0" w:color="auto"/>
                <w:bottom w:val="none" w:sz="0" w:space="0" w:color="auto"/>
                <w:right w:val="none" w:sz="0" w:space="0" w:color="auto"/>
              </w:divBdr>
            </w:div>
            <w:div w:id="1107432026">
              <w:marLeft w:val="0"/>
              <w:marRight w:val="0"/>
              <w:marTop w:val="0"/>
              <w:marBottom w:val="0"/>
              <w:divBdr>
                <w:top w:val="none" w:sz="0" w:space="0" w:color="auto"/>
                <w:left w:val="none" w:sz="0" w:space="0" w:color="auto"/>
                <w:bottom w:val="none" w:sz="0" w:space="0" w:color="auto"/>
                <w:right w:val="none" w:sz="0" w:space="0" w:color="auto"/>
              </w:divBdr>
            </w:div>
            <w:div w:id="1118791614">
              <w:marLeft w:val="0"/>
              <w:marRight w:val="0"/>
              <w:marTop w:val="0"/>
              <w:marBottom w:val="0"/>
              <w:divBdr>
                <w:top w:val="none" w:sz="0" w:space="0" w:color="auto"/>
                <w:left w:val="none" w:sz="0" w:space="0" w:color="auto"/>
                <w:bottom w:val="none" w:sz="0" w:space="0" w:color="auto"/>
                <w:right w:val="none" w:sz="0" w:space="0" w:color="auto"/>
              </w:divBdr>
            </w:div>
            <w:div w:id="1139499064">
              <w:marLeft w:val="0"/>
              <w:marRight w:val="0"/>
              <w:marTop w:val="0"/>
              <w:marBottom w:val="0"/>
              <w:divBdr>
                <w:top w:val="none" w:sz="0" w:space="0" w:color="auto"/>
                <w:left w:val="none" w:sz="0" w:space="0" w:color="auto"/>
                <w:bottom w:val="none" w:sz="0" w:space="0" w:color="auto"/>
                <w:right w:val="none" w:sz="0" w:space="0" w:color="auto"/>
              </w:divBdr>
            </w:div>
            <w:div w:id="1235361464">
              <w:marLeft w:val="0"/>
              <w:marRight w:val="0"/>
              <w:marTop w:val="0"/>
              <w:marBottom w:val="0"/>
              <w:divBdr>
                <w:top w:val="none" w:sz="0" w:space="0" w:color="auto"/>
                <w:left w:val="none" w:sz="0" w:space="0" w:color="auto"/>
                <w:bottom w:val="none" w:sz="0" w:space="0" w:color="auto"/>
                <w:right w:val="none" w:sz="0" w:space="0" w:color="auto"/>
              </w:divBdr>
            </w:div>
            <w:div w:id="1319726949">
              <w:marLeft w:val="0"/>
              <w:marRight w:val="0"/>
              <w:marTop w:val="0"/>
              <w:marBottom w:val="0"/>
              <w:divBdr>
                <w:top w:val="none" w:sz="0" w:space="0" w:color="auto"/>
                <w:left w:val="none" w:sz="0" w:space="0" w:color="auto"/>
                <w:bottom w:val="none" w:sz="0" w:space="0" w:color="auto"/>
                <w:right w:val="none" w:sz="0" w:space="0" w:color="auto"/>
              </w:divBdr>
            </w:div>
            <w:div w:id="1327245323">
              <w:marLeft w:val="0"/>
              <w:marRight w:val="0"/>
              <w:marTop w:val="0"/>
              <w:marBottom w:val="0"/>
              <w:divBdr>
                <w:top w:val="none" w:sz="0" w:space="0" w:color="auto"/>
                <w:left w:val="none" w:sz="0" w:space="0" w:color="auto"/>
                <w:bottom w:val="none" w:sz="0" w:space="0" w:color="auto"/>
                <w:right w:val="none" w:sz="0" w:space="0" w:color="auto"/>
              </w:divBdr>
            </w:div>
            <w:div w:id="1333264427">
              <w:marLeft w:val="0"/>
              <w:marRight w:val="0"/>
              <w:marTop w:val="0"/>
              <w:marBottom w:val="0"/>
              <w:divBdr>
                <w:top w:val="none" w:sz="0" w:space="0" w:color="auto"/>
                <w:left w:val="none" w:sz="0" w:space="0" w:color="auto"/>
                <w:bottom w:val="none" w:sz="0" w:space="0" w:color="auto"/>
                <w:right w:val="none" w:sz="0" w:space="0" w:color="auto"/>
              </w:divBdr>
            </w:div>
            <w:div w:id="1360861858">
              <w:marLeft w:val="0"/>
              <w:marRight w:val="0"/>
              <w:marTop w:val="0"/>
              <w:marBottom w:val="0"/>
              <w:divBdr>
                <w:top w:val="none" w:sz="0" w:space="0" w:color="auto"/>
                <w:left w:val="none" w:sz="0" w:space="0" w:color="auto"/>
                <w:bottom w:val="none" w:sz="0" w:space="0" w:color="auto"/>
                <w:right w:val="none" w:sz="0" w:space="0" w:color="auto"/>
              </w:divBdr>
            </w:div>
            <w:div w:id="1388411546">
              <w:marLeft w:val="0"/>
              <w:marRight w:val="0"/>
              <w:marTop w:val="0"/>
              <w:marBottom w:val="0"/>
              <w:divBdr>
                <w:top w:val="none" w:sz="0" w:space="0" w:color="auto"/>
                <w:left w:val="none" w:sz="0" w:space="0" w:color="auto"/>
                <w:bottom w:val="none" w:sz="0" w:space="0" w:color="auto"/>
                <w:right w:val="none" w:sz="0" w:space="0" w:color="auto"/>
              </w:divBdr>
            </w:div>
            <w:div w:id="1391273453">
              <w:marLeft w:val="0"/>
              <w:marRight w:val="0"/>
              <w:marTop w:val="0"/>
              <w:marBottom w:val="0"/>
              <w:divBdr>
                <w:top w:val="none" w:sz="0" w:space="0" w:color="auto"/>
                <w:left w:val="none" w:sz="0" w:space="0" w:color="auto"/>
                <w:bottom w:val="none" w:sz="0" w:space="0" w:color="auto"/>
                <w:right w:val="none" w:sz="0" w:space="0" w:color="auto"/>
              </w:divBdr>
            </w:div>
            <w:div w:id="1540512122">
              <w:marLeft w:val="0"/>
              <w:marRight w:val="0"/>
              <w:marTop w:val="0"/>
              <w:marBottom w:val="0"/>
              <w:divBdr>
                <w:top w:val="none" w:sz="0" w:space="0" w:color="auto"/>
                <w:left w:val="none" w:sz="0" w:space="0" w:color="auto"/>
                <w:bottom w:val="none" w:sz="0" w:space="0" w:color="auto"/>
                <w:right w:val="none" w:sz="0" w:space="0" w:color="auto"/>
              </w:divBdr>
            </w:div>
            <w:div w:id="1820489868">
              <w:marLeft w:val="0"/>
              <w:marRight w:val="0"/>
              <w:marTop w:val="0"/>
              <w:marBottom w:val="0"/>
              <w:divBdr>
                <w:top w:val="none" w:sz="0" w:space="0" w:color="auto"/>
                <w:left w:val="none" w:sz="0" w:space="0" w:color="auto"/>
                <w:bottom w:val="none" w:sz="0" w:space="0" w:color="auto"/>
                <w:right w:val="none" w:sz="0" w:space="0" w:color="auto"/>
              </w:divBdr>
            </w:div>
            <w:div w:id="1879005340">
              <w:marLeft w:val="0"/>
              <w:marRight w:val="0"/>
              <w:marTop w:val="0"/>
              <w:marBottom w:val="0"/>
              <w:divBdr>
                <w:top w:val="none" w:sz="0" w:space="0" w:color="auto"/>
                <w:left w:val="none" w:sz="0" w:space="0" w:color="auto"/>
                <w:bottom w:val="none" w:sz="0" w:space="0" w:color="auto"/>
                <w:right w:val="none" w:sz="0" w:space="0" w:color="auto"/>
              </w:divBdr>
            </w:div>
            <w:div w:id="2028671047">
              <w:marLeft w:val="0"/>
              <w:marRight w:val="0"/>
              <w:marTop w:val="0"/>
              <w:marBottom w:val="0"/>
              <w:divBdr>
                <w:top w:val="none" w:sz="0" w:space="0" w:color="auto"/>
                <w:left w:val="none" w:sz="0" w:space="0" w:color="auto"/>
                <w:bottom w:val="none" w:sz="0" w:space="0" w:color="auto"/>
                <w:right w:val="none" w:sz="0" w:space="0" w:color="auto"/>
              </w:divBdr>
            </w:div>
            <w:div w:id="2029481999">
              <w:marLeft w:val="0"/>
              <w:marRight w:val="0"/>
              <w:marTop w:val="0"/>
              <w:marBottom w:val="0"/>
              <w:divBdr>
                <w:top w:val="none" w:sz="0" w:space="0" w:color="auto"/>
                <w:left w:val="none" w:sz="0" w:space="0" w:color="auto"/>
                <w:bottom w:val="none" w:sz="0" w:space="0" w:color="auto"/>
                <w:right w:val="none" w:sz="0" w:space="0" w:color="auto"/>
              </w:divBdr>
            </w:div>
            <w:div w:id="2039163099">
              <w:marLeft w:val="0"/>
              <w:marRight w:val="0"/>
              <w:marTop w:val="0"/>
              <w:marBottom w:val="0"/>
              <w:divBdr>
                <w:top w:val="none" w:sz="0" w:space="0" w:color="auto"/>
                <w:left w:val="none" w:sz="0" w:space="0" w:color="auto"/>
                <w:bottom w:val="none" w:sz="0" w:space="0" w:color="auto"/>
                <w:right w:val="none" w:sz="0" w:space="0" w:color="auto"/>
              </w:divBdr>
            </w:div>
            <w:div w:id="20519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26527">
      <w:bodyDiv w:val="1"/>
      <w:marLeft w:val="0"/>
      <w:marRight w:val="0"/>
      <w:marTop w:val="0"/>
      <w:marBottom w:val="0"/>
      <w:divBdr>
        <w:top w:val="none" w:sz="0" w:space="0" w:color="auto"/>
        <w:left w:val="none" w:sz="0" w:space="0" w:color="auto"/>
        <w:bottom w:val="none" w:sz="0" w:space="0" w:color="auto"/>
        <w:right w:val="none" w:sz="0" w:space="0" w:color="auto"/>
      </w:divBdr>
    </w:div>
    <w:div w:id="548347271">
      <w:bodyDiv w:val="1"/>
      <w:marLeft w:val="0"/>
      <w:marRight w:val="0"/>
      <w:marTop w:val="0"/>
      <w:marBottom w:val="0"/>
      <w:divBdr>
        <w:top w:val="none" w:sz="0" w:space="0" w:color="auto"/>
        <w:left w:val="none" w:sz="0" w:space="0" w:color="auto"/>
        <w:bottom w:val="none" w:sz="0" w:space="0" w:color="auto"/>
        <w:right w:val="none" w:sz="0" w:space="0" w:color="auto"/>
      </w:divBdr>
      <w:divsChild>
        <w:div w:id="340548462">
          <w:marLeft w:val="0"/>
          <w:marRight w:val="0"/>
          <w:marTop w:val="0"/>
          <w:marBottom w:val="0"/>
          <w:divBdr>
            <w:top w:val="none" w:sz="0" w:space="0" w:color="auto"/>
            <w:left w:val="none" w:sz="0" w:space="0" w:color="auto"/>
            <w:bottom w:val="none" w:sz="0" w:space="0" w:color="auto"/>
            <w:right w:val="none" w:sz="0" w:space="0" w:color="auto"/>
          </w:divBdr>
          <w:divsChild>
            <w:div w:id="1203247766">
              <w:marLeft w:val="0"/>
              <w:marRight w:val="0"/>
              <w:marTop w:val="0"/>
              <w:marBottom w:val="0"/>
              <w:divBdr>
                <w:top w:val="none" w:sz="0" w:space="0" w:color="auto"/>
                <w:left w:val="none" w:sz="0" w:space="0" w:color="auto"/>
                <w:bottom w:val="none" w:sz="0" w:space="0" w:color="auto"/>
                <w:right w:val="none" w:sz="0" w:space="0" w:color="auto"/>
              </w:divBdr>
            </w:div>
            <w:div w:id="6099845">
              <w:marLeft w:val="0"/>
              <w:marRight w:val="0"/>
              <w:marTop w:val="0"/>
              <w:marBottom w:val="0"/>
              <w:divBdr>
                <w:top w:val="none" w:sz="0" w:space="0" w:color="auto"/>
                <w:left w:val="none" w:sz="0" w:space="0" w:color="auto"/>
                <w:bottom w:val="none" w:sz="0" w:space="0" w:color="auto"/>
                <w:right w:val="none" w:sz="0" w:space="0" w:color="auto"/>
              </w:divBdr>
            </w:div>
            <w:div w:id="1387484966">
              <w:marLeft w:val="0"/>
              <w:marRight w:val="0"/>
              <w:marTop w:val="0"/>
              <w:marBottom w:val="0"/>
              <w:divBdr>
                <w:top w:val="none" w:sz="0" w:space="0" w:color="auto"/>
                <w:left w:val="none" w:sz="0" w:space="0" w:color="auto"/>
                <w:bottom w:val="none" w:sz="0" w:space="0" w:color="auto"/>
                <w:right w:val="none" w:sz="0" w:space="0" w:color="auto"/>
              </w:divBdr>
            </w:div>
            <w:div w:id="2115905020">
              <w:marLeft w:val="0"/>
              <w:marRight w:val="0"/>
              <w:marTop w:val="0"/>
              <w:marBottom w:val="0"/>
              <w:divBdr>
                <w:top w:val="none" w:sz="0" w:space="0" w:color="auto"/>
                <w:left w:val="none" w:sz="0" w:space="0" w:color="auto"/>
                <w:bottom w:val="none" w:sz="0" w:space="0" w:color="auto"/>
                <w:right w:val="none" w:sz="0" w:space="0" w:color="auto"/>
              </w:divBdr>
            </w:div>
            <w:div w:id="1344817646">
              <w:marLeft w:val="0"/>
              <w:marRight w:val="0"/>
              <w:marTop w:val="0"/>
              <w:marBottom w:val="0"/>
              <w:divBdr>
                <w:top w:val="none" w:sz="0" w:space="0" w:color="auto"/>
                <w:left w:val="none" w:sz="0" w:space="0" w:color="auto"/>
                <w:bottom w:val="none" w:sz="0" w:space="0" w:color="auto"/>
                <w:right w:val="none" w:sz="0" w:space="0" w:color="auto"/>
              </w:divBdr>
            </w:div>
            <w:div w:id="1147207791">
              <w:marLeft w:val="0"/>
              <w:marRight w:val="0"/>
              <w:marTop w:val="0"/>
              <w:marBottom w:val="0"/>
              <w:divBdr>
                <w:top w:val="none" w:sz="0" w:space="0" w:color="auto"/>
                <w:left w:val="none" w:sz="0" w:space="0" w:color="auto"/>
                <w:bottom w:val="none" w:sz="0" w:space="0" w:color="auto"/>
                <w:right w:val="none" w:sz="0" w:space="0" w:color="auto"/>
              </w:divBdr>
            </w:div>
            <w:div w:id="945650721">
              <w:marLeft w:val="0"/>
              <w:marRight w:val="0"/>
              <w:marTop w:val="0"/>
              <w:marBottom w:val="0"/>
              <w:divBdr>
                <w:top w:val="none" w:sz="0" w:space="0" w:color="auto"/>
                <w:left w:val="none" w:sz="0" w:space="0" w:color="auto"/>
                <w:bottom w:val="none" w:sz="0" w:space="0" w:color="auto"/>
                <w:right w:val="none" w:sz="0" w:space="0" w:color="auto"/>
              </w:divBdr>
            </w:div>
            <w:div w:id="1016539400">
              <w:marLeft w:val="0"/>
              <w:marRight w:val="0"/>
              <w:marTop w:val="0"/>
              <w:marBottom w:val="0"/>
              <w:divBdr>
                <w:top w:val="none" w:sz="0" w:space="0" w:color="auto"/>
                <w:left w:val="none" w:sz="0" w:space="0" w:color="auto"/>
                <w:bottom w:val="none" w:sz="0" w:space="0" w:color="auto"/>
                <w:right w:val="none" w:sz="0" w:space="0" w:color="auto"/>
              </w:divBdr>
            </w:div>
            <w:div w:id="510487941">
              <w:marLeft w:val="0"/>
              <w:marRight w:val="0"/>
              <w:marTop w:val="0"/>
              <w:marBottom w:val="0"/>
              <w:divBdr>
                <w:top w:val="none" w:sz="0" w:space="0" w:color="auto"/>
                <w:left w:val="none" w:sz="0" w:space="0" w:color="auto"/>
                <w:bottom w:val="none" w:sz="0" w:space="0" w:color="auto"/>
                <w:right w:val="none" w:sz="0" w:space="0" w:color="auto"/>
              </w:divBdr>
            </w:div>
            <w:div w:id="92419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2655">
      <w:bodyDiv w:val="1"/>
      <w:marLeft w:val="0"/>
      <w:marRight w:val="0"/>
      <w:marTop w:val="0"/>
      <w:marBottom w:val="0"/>
      <w:divBdr>
        <w:top w:val="none" w:sz="0" w:space="0" w:color="auto"/>
        <w:left w:val="none" w:sz="0" w:space="0" w:color="auto"/>
        <w:bottom w:val="none" w:sz="0" w:space="0" w:color="auto"/>
        <w:right w:val="none" w:sz="0" w:space="0" w:color="auto"/>
      </w:divBdr>
      <w:divsChild>
        <w:div w:id="1605848233">
          <w:marLeft w:val="0"/>
          <w:marRight w:val="0"/>
          <w:marTop w:val="0"/>
          <w:marBottom w:val="0"/>
          <w:divBdr>
            <w:top w:val="none" w:sz="0" w:space="0" w:color="auto"/>
            <w:left w:val="none" w:sz="0" w:space="0" w:color="auto"/>
            <w:bottom w:val="none" w:sz="0" w:space="0" w:color="auto"/>
            <w:right w:val="none" w:sz="0" w:space="0" w:color="auto"/>
          </w:divBdr>
          <w:divsChild>
            <w:div w:id="1795754534">
              <w:marLeft w:val="0"/>
              <w:marRight w:val="0"/>
              <w:marTop w:val="0"/>
              <w:marBottom w:val="0"/>
              <w:divBdr>
                <w:top w:val="none" w:sz="0" w:space="0" w:color="auto"/>
                <w:left w:val="none" w:sz="0" w:space="0" w:color="auto"/>
                <w:bottom w:val="none" w:sz="0" w:space="0" w:color="auto"/>
                <w:right w:val="none" w:sz="0" w:space="0" w:color="auto"/>
              </w:divBdr>
            </w:div>
            <w:div w:id="19761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51480">
      <w:bodyDiv w:val="1"/>
      <w:marLeft w:val="0"/>
      <w:marRight w:val="0"/>
      <w:marTop w:val="0"/>
      <w:marBottom w:val="0"/>
      <w:divBdr>
        <w:top w:val="none" w:sz="0" w:space="0" w:color="auto"/>
        <w:left w:val="none" w:sz="0" w:space="0" w:color="auto"/>
        <w:bottom w:val="none" w:sz="0" w:space="0" w:color="auto"/>
        <w:right w:val="none" w:sz="0" w:space="0" w:color="auto"/>
      </w:divBdr>
      <w:divsChild>
        <w:div w:id="1208226648">
          <w:marLeft w:val="0"/>
          <w:marRight w:val="0"/>
          <w:marTop w:val="0"/>
          <w:marBottom w:val="0"/>
          <w:divBdr>
            <w:top w:val="none" w:sz="0" w:space="0" w:color="auto"/>
            <w:left w:val="none" w:sz="0" w:space="0" w:color="auto"/>
            <w:bottom w:val="none" w:sz="0" w:space="0" w:color="auto"/>
            <w:right w:val="none" w:sz="0" w:space="0" w:color="auto"/>
          </w:divBdr>
          <w:divsChild>
            <w:div w:id="150760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42166">
      <w:bodyDiv w:val="1"/>
      <w:marLeft w:val="0"/>
      <w:marRight w:val="0"/>
      <w:marTop w:val="0"/>
      <w:marBottom w:val="0"/>
      <w:divBdr>
        <w:top w:val="none" w:sz="0" w:space="0" w:color="auto"/>
        <w:left w:val="none" w:sz="0" w:space="0" w:color="auto"/>
        <w:bottom w:val="none" w:sz="0" w:space="0" w:color="auto"/>
        <w:right w:val="none" w:sz="0" w:space="0" w:color="auto"/>
      </w:divBdr>
    </w:div>
    <w:div w:id="638850025">
      <w:bodyDiv w:val="1"/>
      <w:marLeft w:val="0"/>
      <w:marRight w:val="0"/>
      <w:marTop w:val="0"/>
      <w:marBottom w:val="0"/>
      <w:divBdr>
        <w:top w:val="none" w:sz="0" w:space="0" w:color="auto"/>
        <w:left w:val="none" w:sz="0" w:space="0" w:color="auto"/>
        <w:bottom w:val="none" w:sz="0" w:space="0" w:color="auto"/>
        <w:right w:val="none" w:sz="0" w:space="0" w:color="auto"/>
      </w:divBdr>
      <w:divsChild>
        <w:div w:id="1656370858">
          <w:marLeft w:val="0"/>
          <w:marRight w:val="0"/>
          <w:marTop w:val="0"/>
          <w:marBottom w:val="0"/>
          <w:divBdr>
            <w:top w:val="none" w:sz="0" w:space="0" w:color="auto"/>
            <w:left w:val="none" w:sz="0" w:space="0" w:color="auto"/>
            <w:bottom w:val="none" w:sz="0" w:space="0" w:color="auto"/>
            <w:right w:val="none" w:sz="0" w:space="0" w:color="auto"/>
          </w:divBdr>
          <w:divsChild>
            <w:div w:id="2010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4533">
      <w:bodyDiv w:val="1"/>
      <w:marLeft w:val="0"/>
      <w:marRight w:val="0"/>
      <w:marTop w:val="0"/>
      <w:marBottom w:val="0"/>
      <w:divBdr>
        <w:top w:val="none" w:sz="0" w:space="0" w:color="auto"/>
        <w:left w:val="none" w:sz="0" w:space="0" w:color="auto"/>
        <w:bottom w:val="none" w:sz="0" w:space="0" w:color="auto"/>
        <w:right w:val="none" w:sz="0" w:space="0" w:color="auto"/>
      </w:divBdr>
      <w:divsChild>
        <w:div w:id="1618679420">
          <w:marLeft w:val="0"/>
          <w:marRight w:val="0"/>
          <w:marTop w:val="0"/>
          <w:marBottom w:val="0"/>
          <w:divBdr>
            <w:top w:val="none" w:sz="0" w:space="0" w:color="auto"/>
            <w:left w:val="none" w:sz="0" w:space="0" w:color="auto"/>
            <w:bottom w:val="none" w:sz="0" w:space="0" w:color="auto"/>
            <w:right w:val="none" w:sz="0" w:space="0" w:color="auto"/>
          </w:divBdr>
          <w:divsChild>
            <w:div w:id="533543982">
              <w:marLeft w:val="0"/>
              <w:marRight w:val="0"/>
              <w:marTop w:val="0"/>
              <w:marBottom w:val="0"/>
              <w:divBdr>
                <w:top w:val="none" w:sz="0" w:space="0" w:color="auto"/>
                <w:left w:val="none" w:sz="0" w:space="0" w:color="auto"/>
                <w:bottom w:val="none" w:sz="0" w:space="0" w:color="auto"/>
                <w:right w:val="none" w:sz="0" w:space="0" w:color="auto"/>
              </w:divBdr>
            </w:div>
            <w:div w:id="1031105210">
              <w:marLeft w:val="0"/>
              <w:marRight w:val="0"/>
              <w:marTop w:val="0"/>
              <w:marBottom w:val="0"/>
              <w:divBdr>
                <w:top w:val="none" w:sz="0" w:space="0" w:color="auto"/>
                <w:left w:val="none" w:sz="0" w:space="0" w:color="auto"/>
                <w:bottom w:val="none" w:sz="0" w:space="0" w:color="auto"/>
                <w:right w:val="none" w:sz="0" w:space="0" w:color="auto"/>
              </w:divBdr>
            </w:div>
            <w:div w:id="7801900">
              <w:marLeft w:val="0"/>
              <w:marRight w:val="0"/>
              <w:marTop w:val="0"/>
              <w:marBottom w:val="0"/>
              <w:divBdr>
                <w:top w:val="none" w:sz="0" w:space="0" w:color="auto"/>
                <w:left w:val="none" w:sz="0" w:space="0" w:color="auto"/>
                <w:bottom w:val="none" w:sz="0" w:space="0" w:color="auto"/>
                <w:right w:val="none" w:sz="0" w:space="0" w:color="auto"/>
              </w:divBdr>
            </w:div>
            <w:div w:id="238487722">
              <w:marLeft w:val="0"/>
              <w:marRight w:val="0"/>
              <w:marTop w:val="0"/>
              <w:marBottom w:val="0"/>
              <w:divBdr>
                <w:top w:val="none" w:sz="0" w:space="0" w:color="auto"/>
                <w:left w:val="none" w:sz="0" w:space="0" w:color="auto"/>
                <w:bottom w:val="none" w:sz="0" w:space="0" w:color="auto"/>
                <w:right w:val="none" w:sz="0" w:space="0" w:color="auto"/>
              </w:divBdr>
            </w:div>
            <w:div w:id="1909538699">
              <w:marLeft w:val="0"/>
              <w:marRight w:val="0"/>
              <w:marTop w:val="0"/>
              <w:marBottom w:val="0"/>
              <w:divBdr>
                <w:top w:val="none" w:sz="0" w:space="0" w:color="auto"/>
                <w:left w:val="none" w:sz="0" w:space="0" w:color="auto"/>
                <w:bottom w:val="none" w:sz="0" w:space="0" w:color="auto"/>
                <w:right w:val="none" w:sz="0" w:space="0" w:color="auto"/>
              </w:divBdr>
            </w:div>
            <w:div w:id="1382483605">
              <w:marLeft w:val="0"/>
              <w:marRight w:val="0"/>
              <w:marTop w:val="0"/>
              <w:marBottom w:val="0"/>
              <w:divBdr>
                <w:top w:val="none" w:sz="0" w:space="0" w:color="auto"/>
                <w:left w:val="none" w:sz="0" w:space="0" w:color="auto"/>
                <w:bottom w:val="none" w:sz="0" w:space="0" w:color="auto"/>
                <w:right w:val="none" w:sz="0" w:space="0" w:color="auto"/>
              </w:divBdr>
            </w:div>
            <w:div w:id="148522391">
              <w:marLeft w:val="0"/>
              <w:marRight w:val="0"/>
              <w:marTop w:val="0"/>
              <w:marBottom w:val="0"/>
              <w:divBdr>
                <w:top w:val="none" w:sz="0" w:space="0" w:color="auto"/>
                <w:left w:val="none" w:sz="0" w:space="0" w:color="auto"/>
                <w:bottom w:val="none" w:sz="0" w:space="0" w:color="auto"/>
                <w:right w:val="none" w:sz="0" w:space="0" w:color="auto"/>
              </w:divBdr>
            </w:div>
            <w:div w:id="1059984618">
              <w:marLeft w:val="0"/>
              <w:marRight w:val="0"/>
              <w:marTop w:val="0"/>
              <w:marBottom w:val="0"/>
              <w:divBdr>
                <w:top w:val="none" w:sz="0" w:space="0" w:color="auto"/>
                <w:left w:val="none" w:sz="0" w:space="0" w:color="auto"/>
                <w:bottom w:val="none" w:sz="0" w:space="0" w:color="auto"/>
                <w:right w:val="none" w:sz="0" w:space="0" w:color="auto"/>
              </w:divBdr>
            </w:div>
            <w:div w:id="1399939060">
              <w:marLeft w:val="0"/>
              <w:marRight w:val="0"/>
              <w:marTop w:val="0"/>
              <w:marBottom w:val="0"/>
              <w:divBdr>
                <w:top w:val="none" w:sz="0" w:space="0" w:color="auto"/>
                <w:left w:val="none" w:sz="0" w:space="0" w:color="auto"/>
                <w:bottom w:val="none" w:sz="0" w:space="0" w:color="auto"/>
                <w:right w:val="none" w:sz="0" w:space="0" w:color="auto"/>
              </w:divBdr>
            </w:div>
            <w:div w:id="1199468414">
              <w:marLeft w:val="0"/>
              <w:marRight w:val="0"/>
              <w:marTop w:val="0"/>
              <w:marBottom w:val="0"/>
              <w:divBdr>
                <w:top w:val="none" w:sz="0" w:space="0" w:color="auto"/>
                <w:left w:val="none" w:sz="0" w:space="0" w:color="auto"/>
                <w:bottom w:val="none" w:sz="0" w:space="0" w:color="auto"/>
                <w:right w:val="none" w:sz="0" w:space="0" w:color="auto"/>
              </w:divBdr>
            </w:div>
            <w:div w:id="1811441371">
              <w:marLeft w:val="0"/>
              <w:marRight w:val="0"/>
              <w:marTop w:val="0"/>
              <w:marBottom w:val="0"/>
              <w:divBdr>
                <w:top w:val="none" w:sz="0" w:space="0" w:color="auto"/>
                <w:left w:val="none" w:sz="0" w:space="0" w:color="auto"/>
                <w:bottom w:val="none" w:sz="0" w:space="0" w:color="auto"/>
                <w:right w:val="none" w:sz="0" w:space="0" w:color="auto"/>
              </w:divBdr>
            </w:div>
            <w:div w:id="1938253145">
              <w:marLeft w:val="0"/>
              <w:marRight w:val="0"/>
              <w:marTop w:val="0"/>
              <w:marBottom w:val="0"/>
              <w:divBdr>
                <w:top w:val="none" w:sz="0" w:space="0" w:color="auto"/>
                <w:left w:val="none" w:sz="0" w:space="0" w:color="auto"/>
                <w:bottom w:val="none" w:sz="0" w:space="0" w:color="auto"/>
                <w:right w:val="none" w:sz="0" w:space="0" w:color="auto"/>
              </w:divBdr>
            </w:div>
            <w:div w:id="957561715">
              <w:marLeft w:val="0"/>
              <w:marRight w:val="0"/>
              <w:marTop w:val="0"/>
              <w:marBottom w:val="0"/>
              <w:divBdr>
                <w:top w:val="none" w:sz="0" w:space="0" w:color="auto"/>
                <w:left w:val="none" w:sz="0" w:space="0" w:color="auto"/>
                <w:bottom w:val="none" w:sz="0" w:space="0" w:color="auto"/>
                <w:right w:val="none" w:sz="0" w:space="0" w:color="auto"/>
              </w:divBdr>
            </w:div>
            <w:div w:id="1154685837">
              <w:marLeft w:val="0"/>
              <w:marRight w:val="0"/>
              <w:marTop w:val="0"/>
              <w:marBottom w:val="0"/>
              <w:divBdr>
                <w:top w:val="none" w:sz="0" w:space="0" w:color="auto"/>
                <w:left w:val="none" w:sz="0" w:space="0" w:color="auto"/>
                <w:bottom w:val="none" w:sz="0" w:space="0" w:color="auto"/>
                <w:right w:val="none" w:sz="0" w:space="0" w:color="auto"/>
              </w:divBdr>
            </w:div>
            <w:div w:id="1938174505">
              <w:marLeft w:val="0"/>
              <w:marRight w:val="0"/>
              <w:marTop w:val="0"/>
              <w:marBottom w:val="0"/>
              <w:divBdr>
                <w:top w:val="none" w:sz="0" w:space="0" w:color="auto"/>
                <w:left w:val="none" w:sz="0" w:space="0" w:color="auto"/>
                <w:bottom w:val="none" w:sz="0" w:space="0" w:color="auto"/>
                <w:right w:val="none" w:sz="0" w:space="0" w:color="auto"/>
              </w:divBdr>
            </w:div>
            <w:div w:id="1771387157">
              <w:marLeft w:val="0"/>
              <w:marRight w:val="0"/>
              <w:marTop w:val="0"/>
              <w:marBottom w:val="0"/>
              <w:divBdr>
                <w:top w:val="none" w:sz="0" w:space="0" w:color="auto"/>
                <w:left w:val="none" w:sz="0" w:space="0" w:color="auto"/>
                <w:bottom w:val="none" w:sz="0" w:space="0" w:color="auto"/>
                <w:right w:val="none" w:sz="0" w:space="0" w:color="auto"/>
              </w:divBdr>
            </w:div>
            <w:div w:id="1955091142">
              <w:marLeft w:val="0"/>
              <w:marRight w:val="0"/>
              <w:marTop w:val="0"/>
              <w:marBottom w:val="0"/>
              <w:divBdr>
                <w:top w:val="none" w:sz="0" w:space="0" w:color="auto"/>
                <w:left w:val="none" w:sz="0" w:space="0" w:color="auto"/>
                <w:bottom w:val="none" w:sz="0" w:space="0" w:color="auto"/>
                <w:right w:val="none" w:sz="0" w:space="0" w:color="auto"/>
              </w:divBdr>
            </w:div>
            <w:div w:id="311718963">
              <w:marLeft w:val="0"/>
              <w:marRight w:val="0"/>
              <w:marTop w:val="0"/>
              <w:marBottom w:val="0"/>
              <w:divBdr>
                <w:top w:val="none" w:sz="0" w:space="0" w:color="auto"/>
                <w:left w:val="none" w:sz="0" w:space="0" w:color="auto"/>
                <w:bottom w:val="none" w:sz="0" w:space="0" w:color="auto"/>
                <w:right w:val="none" w:sz="0" w:space="0" w:color="auto"/>
              </w:divBdr>
            </w:div>
            <w:div w:id="1785691066">
              <w:marLeft w:val="0"/>
              <w:marRight w:val="0"/>
              <w:marTop w:val="0"/>
              <w:marBottom w:val="0"/>
              <w:divBdr>
                <w:top w:val="none" w:sz="0" w:space="0" w:color="auto"/>
                <w:left w:val="none" w:sz="0" w:space="0" w:color="auto"/>
                <w:bottom w:val="none" w:sz="0" w:space="0" w:color="auto"/>
                <w:right w:val="none" w:sz="0" w:space="0" w:color="auto"/>
              </w:divBdr>
            </w:div>
            <w:div w:id="1036781845">
              <w:marLeft w:val="0"/>
              <w:marRight w:val="0"/>
              <w:marTop w:val="0"/>
              <w:marBottom w:val="0"/>
              <w:divBdr>
                <w:top w:val="none" w:sz="0" w:space="0" w:color="auto"/>
                <w:left w:val="none" w:sz="0" w:space="0" w:color="auto"/>
                <w:bottom w:val="none" w:sz="0" w:space="0" w:color="auto"/>
                <w:right w:val="none" w:sz="0" w:space="0" w:color="auto"/>
              </w:divBdr>
            </w:div>
            <w:div w:id="1876579212">
              <w:marLeft w:val="0"/>
              <w:marRight w:val="0"/>
              <w:marTop w:val="0"/>
              <w:marBottom w:val="0"/>
              <w:divBdr>
                <w:top w:val="none" w:sz="0" w:space="0" w:color="auto"/>
                <w:left w:val="none" w:sz="0" w:space="0" w:color="auto"/>
                <w:bottom w:val="none" w:sz="0" w:space="0" w:color="auto"/>
                <w:right w:val="none" w:sz="0" w:space="0" w:color="auto"/>
              </w:divBdr>
            </w:div>
            <w:div w:id="1328631432">
              <w:marLeft w:val="0"/>
              <w:marRight w:val="0"/>
              <w:marTop w:val="0"/>
              <w:marBottom w:val="0"/>
              <w:divBdr>
                <w:top w:val="none" w:sz="0" w:space="0" w:color="auto"/>
                <w:left w:val="none" w:sz="0" w:space="0" w:color="auto"/>
                <w:bottom w:val="none" w:sz="0" w:space="0" w:color="auto"/>
                <w:right w:val="none" w:sz="0" w:space="0" w:color="auto"/>
              </w:divBdr>
            </w:div>
            <w:div w:id="1624385080">
              <w:marLeft w:val="0"/>
              <w:marRight w:val="0"/>
              <w:marTop w:val="0"/>
              <w:marBottom w:val="0"/>
              <w:divBdr>
                <w:top w:val="none" w:sz="0" w:space="0" w:color="auto"/>
                <w:left w:val="none" w:sz="0" w:space="0" w:color="auto"/>
                <w:bottom w:val="none" w:sz="0" w:space="0" w:color="auto"/>
                <w:right w:val="none" w:sz="0" w:space="0" w:color="auto"/>
              </w:divBdr>
            </w:div>
            <w:div w:id="1194810051">
              <w:marLeft w:val="0"/>
              <w:marRight w:val="0"/>
              <w:marTop w:val="0"/>
              <w:marBottom w:val="0"/>
              <w:divBdr>
                <w:top w:val="none" w:sz="0" w:space="0" w:color="auto"/>
                <w:left w:val="none" w:sz="0" w:space="0" w:color="auto"/>
                <w:bottom w:val="none" w:sz="0" w:space="0" w:color="auto"/>
                <w:right w:val="none" w:sz="0" w:space="0" w:color="auto"/>
              </w:divBdr>
            </w:div>
            <w:div w:id="372384774">
              <w:marLeft w:val="0"/>
              <w:marRight w:val="0"/>
              <w:marTop w:val="0"/>
              <w:marBottom w:val="0"/>
              <w:divBdr>
                <w:top w:val="none" w:sz="0" w:space="0" w:color="auto"/>
                <w:left w:val="none" w:sz="0" w:space="0" w:color="auto"/>
                <w:bottom w:val="none" w:sz="0" w:space="0" w:color="auto"/>
                <w:right w:val="none" w:sz="0" w:space="0" w:color="auto"/>
              </w:divBdr>
            </w:div>
            <w:div w:id="505559050">
              <w:marLeft w:val="0"/>
              <w:marRight w:val="0"/>
              <w:marTop w:val="0"/>
              <w:marBottom w:val="0"/>
              <w:divBdr>
                <w:top w:val="none" w:sz="0" w:space="0" w:color="auto"/>
                <w:left w:val="none" w:sz="0" w:space="0" w:color="auto"/>
                <w:bottom w:val="none" w:sz="0" w:space="0" w:color="auto"/>
                <w:right w:val="none" w:sz="0" w:space="0" w:color="auto"/>
              </w:divBdr>
            </w:div>
            <w:div w:id="1886140410">
              <w:marLeft w:val="0"/>
              <w:marRight w:val="0"/>
              <w:marTop w:val="0"/>
              <w:marBottom w:val="0"/>
              <w:divBdr>
                <w:top w:val="none" w:sz="0" w:space="0" w:color="auto"/>
                <w:left w:val="none" w:sz="0" w:space="0" w:color="auto"/>
                <w:bottom w:val="none" w:sz="0" w:space="0" w:color="auto"/>
                <w:right w:val="none" w:sz="0" w:space="0" w:color="auto"/>
              </w:divBdr>
            </w:div>
            <w:div w:id="337343789">
              <w:marLeft w:val="0"/>
              <w:marRight w:val="0"/>
              <w:marTop w:val="0"/>
              <w:marBottom w:val="0"/>
              <w:divBdr>
                <w:top w:val="none" w:sz="0" w:space="0" w:color="auto"/>
                <w:left w:val="none" w:sz="0" w:space="0" w:color="auto"/>
                <w:bottom w:val="none" w:sz="0" w:space="0" w:color="auto"/>
                <w:right w:val="none" w:sz="0" w:space="0" w:color="auto"/>
              </w:divBdr>
            </w:div>
            <w:div w:id="1584412637">
              <w:marLeft w:val="0"/>
              <w:marRight w:val="0"/>
              <w:marTop w:val="0"/>
              <w:marBottom w:val="0"/>
              <w:divBdr>
                <w:top w:val="none" w:sz="0" w:space="0" w:color="auto"/>
                <w:left w:val="none" w:sz="0" w:space="0" w:color="auto"/>
                <w:bottom w:val="none" w:sz="0" w:space="0" w:color="auto"/>
                <w:right w:val="none" w:sz="0" w:space="0" w:color="auto"/>
              </w:divBdr>
            </w:div>
            <w:div w:id="948045352">
              <w:marLeft w:val="0"/>
              <w:marRight w:val="0"/>
              <w:marTop w:val="0"/>
              <w:marBottom w:val="0"/>
              <w:divBdr>
                <w:top w:val="none" w:sz="0" w:space="0" w:color="auto"/>
                <w:left w:val="none" w:sz="0" w:space="0" w:color="auto"/>
                <w:bottom w:val="none" w:sz="0" w:space="0" w:color="auto"/>
                <w:right w:val="none" w:sz="0" w:space="0" w:color="auto"/>
              </w:divBdr>
            </w:div>
            <w:div w:id="911696993">
              <w:marLeft w:val="0"/>
              <w:marRight w:val="0"/>
              <w:marTop w:val="0"/>
              <w:marBottom w:val="0"/>
              <w:divBdr>
                <w:top w:val="none" w:sz="0" w:space="0" w:color="auto"/>
                <w:left w:val="none" w:sz="0" w:space="0" w:color="auto"/>
                <w:bottom w:val="none" w:sz="0" w:space="0" w:color="auto"/>
                <w:right w:val="none" w:sz="0" w:space="0" w:color="auto"/>
              </w:divBdr>
            </w:div>
            <w:div w:id="362218573">
              <w:marLeft w:val="0"/>
              <w:marRight w:val="0"/>
              <w:marTop w:val="0"/>
              <w:marBottom w:val="0"/>
              <w:divBdr>
                <w:top w:val="none" w:sz="0" w:space="0" w:color="auto"/>
                <w:left w:val="none" w:sz="0" w:space="0" w:color="auto"/>
                <w:bottom w:val="none" w:sz="0" w:space="0" w:color="auto"/>
                <w:right w:val="none" w:sz="0" w:space="0" w:color="auto"/>
              </w:divBdr>
            </w:div>
            <w:div w:id="435639962">
              <w:marLeft w:val="0"/>
              <w:marRight w:val="0"/>
              <w:marTop w:val="0"/>
              <w:marBottom w:val="0"/>
              <w:divBdr>
                <w:top w:val="none" w:sz="0" w:space="0" w:color="auto"/>
                <w:left w:val="none" w:sz="0" w:space="0" w:color="auto"/>
                <w:bottom w:val="none" w:sz="0" w:space="0" w:color="auto"/>
                <w:right w:val="none" w:sz="0" w:space="0" w:color="auto"/>
              </w:divBdr>
            </w:div>
            <w:div w:id="1639649708">
              <w:marLeft w:val="0"/>
              <w:marRight w:val="0"/>
              <w:marTop w:val="0"/>
              <w:marBottom w:val="0"/>
              <w:divBdr>
                <w:top w:val="none" w:sz="0" w:space="0" w:color="auto"/>
                <w:left w:val="none" w:sz="0" w:space="0" w:color="auto"/>
                <w:bottom w:val="none" w:sz="0" w:space="0" w:color="auto"/>
                <w:right w:val="none" w:sz="0" w:space="0" w:color="auto"/>
              </w:divBdr>
            </w:div>
            <w:div w:id="2026325859">
              <w:marLeft w:val="0"/>
              <w:marRight w:val="0"/>
              <w:marTop w:val="0"/>
              <w:marBottom w:val="0"/>
              <w:divBdr>
                <w:top w:val="none" w:sz="0" w:space="0" w:color="auto"/>
                <w:left w:val="none" w:sz="0" w:space="0" w:color="auto"/>
                <w:bottom w:val="none" w:sz="0" w:space="0" w:color="auto"/>
                <w:right w:val="none" w:sz="0" w:space="0" w:color="auto"/>
              </w:divBdr>
            </w:div>
            <w:div w:id="72399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48897">
      <w:bodyDiv w:val="1"/>
      <w:marLeft w:val="0"/>
      <w:marRight w:val="0"/>
      <w:marTop w:val="0"/>
      <w:marBottom w:val="0"/>
      <w:divBdr>
        <w:top w:val="none" w:sz="0" w:space="0" w:color="auto"/>
        <w:left w:val="none" w:sz="0" w:space="0" w:color="auto"/>
        <w:bottom w:val="none" w:sz="0" w:space="0" w:color="auto"/>
        <w:right w:val="none" w:sz="0" w:space="0" w:color="auto"/>
      </w:divBdr>
      <w:divsChild>
        <w:div w:id="1634484983">
          <w:marLeft w:val="0"/>
          <w:marRight w:val="0"/>
          <w:marTop w:val="0"/>
          <w:marBottom w:val="0"/>
          <w:divBdr>
            <w:top w:val="none" w:sz="0" w:space="0" w:color="auto"/>
            <w:left w:val="none" w:sz="0" w:space="0" w:color="auto"/>
            <w:bottom w:val="none" w:sz="0" w:space="0" w:color="auto"/>
            <w:right w:val="none" w:sz="0" w:space="0" w:color="auto"/>
          </w:divBdr>
          <w:divsChild>
            <w:div w:id="1763841360">
              <w:marLeft w:val="0"/>
              <w:marRight w:val="0"/>
              <w:marTop w:val="0"/>
              <w:marBottom w:val="0"/>
              <w:divBdr>
                <w:top w:val="none" w:sz="0" w:space="0" w:color="auto"/>
                <w:left w:val="none" w:sz="0" w:space="0" w:color="auto"/>
                <w:bottom w:val="none" w:sz="0" w:space="0" w:color="auto"/>
                <w:right w:val="none" w:sz="0" w:space="0" w:color="auto"/>
              </w:divBdr>
            </w:div>
            <w:div w:id="677001606">
              <w:marLeft w:val="0"/>
              <w:marRight w:val="0"/>
              <w:marTop w:val="0"/>
              <w:marBottom w:val="0"/>
              <w:divBdr>
                <w:top w:val="none" w:sz="0" w:space="0" w:color="auto"/>
                <w:left w:val="none" w:sz="0" w:space="0" w:color="auto"/>
                <w:bottom w:val="none" w:sz="0" w:space="0" w:color="auto"/>
                <w:right w:val="none" w:sz="0" w:space="0" w:color="auto"/>
              </w:divBdr>
            </w:div>
            <w:div w:id="1737583753">
              <w:marLeft w:val="0"/>
              <w:marRight w:val="0"/>
              <w:marTop w:val="0"/>
              <w:marBottom w:val="0"/>
              <w:divBdr>
                <w:top w:val="none" w:sz="0" w:space="0" w:color="auto"/>
                <w:left w:val="none" w:sz="0" w:space="0" w:color="auto"/>
                <w:bottom w:val="none" w:sz="0" w:space="0" w:color="auto"/>
                <w:right w:val="none" w:sz="0" w:space="0" w:color="auto"/>
              </w:divBdr>
            </w:div>
            <w:div w:id="2037539812">
              <w:marLeft w:val="0"/>
              <w:marRight w:val="0"/>
              <w:marTop w:val="0"/>
              <w:marBottom w:val="0"/>
              <w:divBdr>
                <w:top w:val="none" w:sz="0" w:space="0" w:color="auto"/>
                <w:left w:val="none" w:sz="0" w:space="0" w:color="auto"/>
                <w:bottom w:val="none" w:sz="0" w:space="0" w:color="auto"/>
                <w:right w:val="none" w:sz="0" w:space="0" w:color="auto"/>
              </w:divBdr>
            </w:div>
            <w:div w:id="1211305188">
              <w:marLeft w:val="0"/>
              <w:marRight w:val="0"/>
              <w:marTop w:val="0"/>
              <w:marBottom w:val="0"/>
              <w:divBdr>
                <w:top w:val="none" w:sz="0" w:space="0" w:color="auto"/>
                <w:left w:val="none" w:sz="0" w:space="0" w:color="auto"/>
                <w:bottom w:val="none" w:sz="0" w:space="0" w:color="auto"/>
                <w:right w:val="none" w:sz="0" w:space="0" w:color="auto"/>
              </w:divBdr>
            </w:div>
            <w:div w:id="246428488">
              <w:marLeft w:val="0"/>
              <w:marRight w:val="0"/>
              <w:marTop w:val="0"/>
              <w:marBottom w:val="0"/>
              <w:divBdr>
                <w:top w:val="none" w:sz="0" w:space="0" w:color="auto"/>
                <w:left w:val="none" w:sz="0" w:space="0" w:color="auto"/>
                <w:bottom w:val="none" w:sz="0" w:space="0" w:color="auto"/>
                <w:right w:val="none" w:sz="0" w:space="0" w:color="auto"/>
              </w:divBdr>
            </w:div>
            <w:div w:id="1902212126">
              <w:marLeft w:val="0"/>
              <w:marRight w:val="0"/>
              <w:marTop w:val="0"/>
              <w:marBottom w:val="0"/>
              <w:divBdr>
                <w:top w:val="none" w:sz="0" w:space="0" w:color="auto"/>
                <w:left w:val="none" w:sz="0" w:space="0" w:color="auto"/>
                <w:bottom w:val="none" w:sz="0" w:space="0" w:color="auto"/>
                <w:right w:val="none" w:sz="0" w:space="0" w:color="auto"/>
              </w:divBdr>
            </w:div>
            <w:div w:id="1289241882">
              <w:marLeft w:val="0"/>
              <w:marRight w:val="0"/>
              <w:marTop w:val="0"/>
              <w:marBottom w:val="0"/>
              <w:divBdr>
                <w:top w:val="none" w:sz="0" w:space="0" w:color="auto"/>
                <w:left w:val="none" w:sz="0" w:space="0" w:color="auto"/>
                <w:bottom w:val="none" w:sz="0" w:space="0" w:color="auto"/>
                <w:right w:val="none" w:sz="0" w:space="0" w:color="auto"/>
              </w:divBdr>
            </w:div>
            <w:div w:id="134107353">
              <w:marLeft w:val="0"/>
              <w:marRight w:val="0"/>
              <w:marTop w:val="0"/>
              <w:marBottom w:val="0"/>
              <w:divBdr>
                <w:top w:val="none" w:sz="0" w:space="0" w:color="auto"/>
                <w:left w:val="none" w:sz="0" w:space="0" w:color="auto"/>
                <w:bottom w:val="none" w:sz="0" w:space="0" w:color="auto"/>
                <w:right w:val="none" w:sz="0" w:space="0" w:color="auto"/>
              </w:divBdr>
            </w:div>
            <w:div w:id="1055009896">
              <w:marLeft w:val="0"/>
              <w:marRight w:val="0"/>
              <w:marTop w:val="0"/>
              <w:marBottom w:val="0"/>
              <w:divBdr>
                <w:top w:val="none" w:sz="0" w:space="0" w:color="auto"/>
                <w:left w:val="none" w:sz="0" w:space="0" w:color="auto"/>
                <w:bottom w:val="none" w:sz="0" w:space="0" w:color="auto"/>
                <w:right w:val="none" w:sz="0" w:space="0" w:color="auto"/>
              </w:divBdr>
            </w:div>
            <w:div w:id="835656846">
              <w:marLeft w:val="0"/>
              <w:marRight w:val="0"/>
              <w:marTop w:val="0"/>
              <w:marBottom w:val="0"/>
              <w:divBdr>
                <w:top w:val="none" w:sz="0" w:space="0" w:color="auto"/>
                <w:left w:val="none" w:sz="0" w:space="0" w:color="auto"/>
                <w:bottom w:val="none" w:sz="0" w:space="0" w:color="auto"/>
                <w:right w:val="none" w:sz="0" w:space="0" w:color="auto"/>
              </w:divBdr>
            </w:div>
            <w:div w:id="47073943">
              <w:marLeft w:val="0"/>
              <w:marRight w:val="0"/>
              <w:marTop w:val="0"/>
              <w:marBottom w:val="0"/>
              <w:divBdr>
                <w:top w:val="none" w:sz="0" w:space="0" w:color="auto"/>
                <w:left w:val="none" w:sz="0" w:space="0" w:color="auto"/>
                <w:bottom w:val="none" w:sz="0" w:space="0" w:color="auto"/>
                <w:right w:val="none" w:sz="0" w:space="0" w:color="auto"/>
              </w:divBdr>
            </w:div>
            <w:div w:id="827482615">
              <w:marLeft w:val="0"/>
              <w:marRight w:val="0"/>
              <w:marTop w:val="0"/>
              <w:marBottom w:val="0"/>
              <w:divBdr>
                <w:top w:val="none" w:sz="0" w:space="0" w:color="auto"/>
                <w:left w:val="none" w:sz="0" w:space="0" w:color="auto"/>
                <w:bottom w:val="none" w:sz="0" w:space="0" w:color="auto"/>
                <w:right w:val="none" w:sz="0" w:space="0" w:color="auto"/>
              </w:divBdr>
            </w:div>
            <w:div w:id="1517840061">
              <w:marLeft w:val="0"/>
              <w:marRight w:val="0"/>
              <w:marTop w:val="0"/>
              <w:marBottom w:val="0"/>
              <w:divBdr>
                <w:top w:val="none" w:sz="0" w:space="0" w:color="auto"/>
                <w:left w:val="none" w:sz="0" w:space="0" w:color="auto"/>
                <w:bottom w:val="none" w:sz="0" w:space="0" w:color="auto"/>
                <w:right w:val="none" w:sz="0" w:space="0" w:color="auto"/>
              </w:divBdr>
            </w:div>
            <w:div w:id="374233996">
              <w:marLeft w:val="0"/>
              <w:marRight w:val="0"/>
              <w:marTop w:val="0"/>
              <w:marBottom w:val="0"/>
              <w:divBdr>
                <w:top w:val="none" w:sz="0" w:space="0" w:color="auto"/>
                <w:left w:val="none" w:sz="0" w:space="0" w:color="auto"/>
                <w:bottom w:val="none" w:sz="0" w:space="0" w:color="auto"/>
                <w:right w:val="none" w:sz="0" w:space="0" w:color="auto"/>
              </w:divBdr>
            </w:div>
            <w:div w:id="921522506">
              <w:marLeft w:val="0"/>
              <w:marRight w:val="0"/>
              <w:marTop w:val="0"/>
              <w:marBottom w:val="0"/>
              <w:divBdr>
                <w:top w:val="none" w:sz="0" w:space="0" w:color="auto"/>
                <w:left w:val="none" w:sz="0" w:space="0" w:color="auto"/>
                <w:bottom w:val="none" w:sz="0" w:space="0" w:color="auto"/>
                <w:right w:val="none" w:sz="0" w:space="0" w:color="auto"/>
              </w:divBdr>
            </w:div>
            <w:div w:id="786856448">
              <w:marLeft w:val="0"/>
              <w:marRight w:val="0"/>
              <w:marTop w:val="0"/>
              <w:marBottom w:val="0"/>
              <w:divBdr>
                <w:top w:val="none" w:sz="0" w:space="0" w:color="auto"/>
                <w:left w:val="none" w:sz="0" w:space="0" w:color="auto"/>
                <w:bottom w:val="none" w:sz="0" w:space="0" w:color="auto"/>
                <w:right w:val="none" w:sz="0" w:space="0" w:color="auto"/>
              </w:divBdr>
            </w:div>
            <w:div w:id="1828016737">
              <w:marLeft w:val="0"/>
              <w:marRight w:val="0"/>
              <w:marTop w:val="0"/>
              <w:marBottom w:val="0"/>
              <w:divBdr>
                <w:top w:val="none" w:sz="0" w:space="0" w:color="auto"/>
                <w:left w:val="none" w:sz="0" w:space="0" w:color="auto"/>
                <w:bottom w:val="none" w:sz="0" w:space="0" w:color="auto"/>
                <w:right w:val="none" w:sz="0" w:space="0" w:color="auto"/>
              </w:divBdr>
            </w:div>
            <w:div w:id="859717">
              <w:marLeft w:val="0"/>
              <w:marRight w:val="0"/>
              <w:marTop w:val="0"/>
              <w:marBottom w:val="0"/>
              <w:divBdr>
                <w:top w:val="none" w:sz="0" w:space="0" w:color="auto"/>
                <w:left w:val="none" w:sz="0" w:space="0" w:color="auto"/>
                <w:bottom w:val="none" w:sz="0" w:space="0" w:color="auto"/>
                <w:right w:val="none" w:sz="0" w:space="0" w:color="auto"/>
              </w:divBdr>
            </w:div>
            <w:div w:id="1008560775">
              <w:marLeft w:val="0"/>
              <w:marRight w:val="0"/>
              <w:marTop w:val="0"/>
              <w:marBottom w:val="0"/>
              <w:divBdr>
                <w:top w:val="none" w:sz="0" w:space="0" w:color="auto"/>
                <w:left w:val="none" w:sz="0" w:space="0" w:color="auto"/>
                <w:bottom w:val="none" w:sz="0" w:space="0" w:color="auto"/>
                <w:right w:val="none" w:sz="0" w:space="0" w:color="auto"/>
              </w:divBdr>
            </w:div>
            <w:div w:id="1892694552">
              <w:marLeft w:val="0"/>
              <w:marRight w:val="0"/>
              <w:marTop w:val="0"/>
              <w:marBottom w:val="0"/>
              <w:divBdr>
                <w:top w:val="none" w:sz="0" w:space="0" w:color="auto"/>
                <w:left w:val="none" w:sz="0" w:space="0" w:color="auto"/>
                <w:bottom w:val="none" w:sz="0" w:space="0" w:color="auto"/>
                <w:right w:val="none" w:sz="0" w:space="0" w:color="auto"/>
              </w:divBdr>
            </w:div>
            <w:div w:id="995769335">
              <w:marLeft w:val="0"/>
              <w:marRight w:val="0"/>
              <w:marTop w:val="0"/>
              <w:marBottom w:val="0"/>
              <w:divBdr>
                <w:top w:val="none" w:sz="0" w:space="0" w:color="auto"/>
                <w:left w:val="none" w:sz="0" w:space="0" w:color="auto"/>
                <w:bottom w:val="none" w:sz="0" w:space="0" w:color="auto"/>
                <w:right w:val="none" w:sz="0" w:space="0" w:color="auto"/>
              </w:divBdr>
            </w:div>
            <w:div w:id="519510051">
              <w:marLeft w:val="0"/>
              <w:marRight w:val="0"/>
              <w:marTop w:val="0"/>
              <w:marBottom w:val="0"/>
              <w:divBdr>
                <w:top w:val="none" w:sz="0" w:space="0" w:color="auto"/>
                <w:left w:val="none" w:sz="0" w:space="0" w:color="auto"/>
                <w:bottom w:val="none" w:sz="0" w:space="0" w:color="auto"/>
                <w:right w:val="none" w:sz="0" w:space="0" w:color="auto"/>
              </w:divBdr>
            </w:div>
            <w:div w:id="194201155">
              <w:marLeft w:val="0"/>
              <w:marRight w:val="0"/>
              <w:marTop w:val="0"/>
              <w:marBottom w:val="0"/>
              <w:divBdr>
                <w:top w:val="none" w:sz="0" w:space="0" w:color="auto"/>
                <w:left w:val="none" w:sz="0" w:space="0" w:color="auto"/>
                <w:bottom w:val="none" w:sz="0" w:space="0" w:color="auto"/>
                <w:right w:val="none" w:sz="0" w:space="0" w:color="auto"/>
              </w:divBdr>
            </w:div>
            <w:div w:id="427889818">
              <w:marLeft w:val="0"/>
              <w:marRight w:val="0"/>
              <w:marTop w:val="0"/>
              <w:marBottom w:val="0"/>
              <w:divBdr>
                <w:top w:val="none" w:sz="0" w:space="0" w:color="auto"/>
                <w:left w:val="none" w:sz="0" w:space="0" w:color="auto"/>
                <w:bottom w:val="none" w:sz="0" w:space="0" w:color="auto"/>
                <w:right w:val="none" w:sz="0" w:space="0" w:color="auto"/>
              </w:divBdr>
            </w:div>
            <w:div w:id="1912806401">
              <w:marLeft w:val="0"/>
              <w:marRight w:val="0"/>
              <w:marTop w:val="0"/>
              <w:marBottom w:val="0"/>
              <w:divBdr>
                <w:top w:val="none" w:sz="0" w:space="0" w:color="auto"/>
                <w:left w:val="none" w:sz="0" w:space="0" w:color="auto"/>
                <w:bottom w:val="none" w:sz="0" w:space="0" w:color="auto"/>
                <w:right w:val="none" w:sz="0" w:space="0" w:color="auto"/>
              </w:divBdr>
            </w:div>
            <w:div w:id="1803570543">
              <w:marLeft w:val="0"/>
              <w:marRight w:val="0"/>
              <w:marTop w:val="0"/>
              <w:marBottom w:val="0"/>
              <w:divBdr>
                <w:top w:val="none" w:sz="0" w:space="0" w:color="auto"/>
                <w:left w:val="none" w:sz="0" w:space="0" w:color="auto"/>
                <w:bottom w:val="none" w:sz="0" w:space="0" w:color="auto"/>
                <w:right w:val="none" w:sz="0" w:space="0" w:color="auto"/>
              </w:divBdr>
            </w:div>
            <w:div w:id="1035303249">
              <w:marLeft w:val="0"/>
              <w:marRight w:val="0"/>
              <w:marTop w:val="0"/>
              <w:marBottom w:val="0"/>
              <w:divBdr>
                <w:top w:val="none" w:sz="0" w:space="0" w:color="auto"/>
                <w:left w:val="none" w:sz="0" w:space="0" w:color="auto"/>
                <w:bottom w:val="none" w:sz="0" w:space="0" w:color="auto"/>
                <w:right w:val="none" w:sz="0" w:space="0" w:color="auto"/>
              </w:divBdr>
            </w:div>
            <w:div w:id="832574131">
              <w:marLeft w:val="0"/>
              <w:marRight w:val="0"/>
              <w:marTop w:val="0"/>
              <w:marBottom w:val="0"/>
              <w:divBdr>
                <w:top w:val="none" w:sz="0" w:space="0" w:color="auto"/>
                <w:left w:val="none" w:sz="0" w:space="0" w:color="auto"/>
                <w:bottom w:val="none" w:sz="0" w:space="0" w:color="auto"/>
                <w:right w:val="none" w:sz="0" w:space="0" w:color="auto"/>
              </w:divBdr>
            </w:div>
            <w:div w:id="1565287572">
              <w:marLeft w:val="0"/>
              <w:marRight w:val="0"/>
              <w:marTop w:val="0"/>
              <w:marBottom w:val="0"/>
              <w:divBdr>
                <w:top w:val="none" w:sz="0" w:space="0" w:color="auto"/>
                <w:left w:val="none" w:sz="0" w:space="0" w:color="auto"/>
                <w:bottom w:val="none" w:sz="0" w:space="0" w:color="auto"/>
                <w:right w:val="none" w:sz="0" w:space="0" w:color="auto"/>
              </w:divBdr>
            </w:div>
            <w:div w:id="876431916">
              <w:marLeft w:val="0"/>
              <w:marRight w:val="0"/>
              <w:marTop w:val="0"/>
              <w:marBottom w:val="0"/>
              <w:divBdr>
                <w:top w:val="none" w:sz="0" w:space="0" w:color="auto"/>
                <w:left w:val="none" w:sz="0" w:space="0" w:color="auto"/>
                <w:bottom w:val="none" w:sz="0" w:space="0" w:color="auto"/>
                <w:right w:val="none" w:sz="0" w:space="0" w:color="auto"/>
              </w:divBdr>
            </w:div>
            <w:div w:id="621302954">
              <w:marLeft w:val="0"/>
              <w:marRight w:val="0"/>
              <w:marTop w:val="0"/>
              <w:marBottom w:val="0"/>
              <w:divBdr>
                <w:top w:val="none" w:sz="0" w:space="0" w:color="auto"/>
                <w:left w:val="none" w:sz="0" w:space="0" w:color="auto"/>
                <w:bottom w:val="none" w:sz="0" w:space="0" w:color="auto"/>
                <w:right w:val="none" w:sz="0" w:space="0" w:color="auto"/>
              </w:divBdr>
            </w:div>
            <w:div w:id="455102134">
              <w:marLeft w:val="0"/>
              <w:marRight w:val="0"/>
              <w:marTop w:val="0"/>
              <w:marBottom w:val="0"/>
              <w:divBdr>
                <w:top w:val="none" w:sz="0" w:space="0" w:color="auto"/>
                <w:left w:val="none" w:sz="0" w:space="0" w:color="auto"/>
                <w:bottom w:val="none" w:sz="0" w:space="0" w:color="auto"/>
                <w:right w:val="none" w:sz="0" w:space="0" w:color="auto"/>
              </w:divBdr>
            </w:div>
            <w:div w:id="987513698">
              <w:marLeft w:val="0"/>
              <w:marRight w:val="0"/>
              <w:marTop w:val="0"/>
              <w:marBottom w:val="0"/>
              <w:divBdr>
                <w:top w:val="none" w:sz="0" w:space="0" w:color="auto"/>
                <w:left w:val="none" w:sz="0" w:space="0" w:color="auto"/>
                <w:bottom w:val="none" w:sz="0" w:space="0" w:color="auto"/>
                <w:right w:val="none" w:sz="0" w:space="0" w:color="auto"/>
              </w:divBdr>
            </w:div>
            <w:div w:id="599411303">
              <w:marLeft w:val="0"/>
              <w:marRight w:val="0"/>
              <w:marTop w:val="0"/>
              <w:marBottom w:val="0"/>
              <w:divBdr>
                <w:top w:val="none" w:sz="0" w:space="0" w:color="auto"/>
                <w:left w:val="none" w:sz="0" w:space="0" w:color="auto"/>
                <w:bottom w:val="none" w:sz="0" w:space="0" w:color="auto"/>
                <w:right w:val="none" w:sz="0" w:space="0" w:color="auto"/>
              </w:divBdr>
            </w:div>
            <w:div w:id="1574853318">
              <w:marLeft w:val="0"/>
              <w:marRight w:val="0"/>
              <w:marTop w:val="0"/>
              <w:marBottom w:val="0"/>
              <w:divBdr>
                <w:top w:val="none" w:sz="0" w:space="0" w:color="auto"/>
                <w:left w:val="none" w:sz="0" w:space="0" w:color="auto"/>
                <w:bottom w:val="none" w:sz="0" w:space="0" w:color="auto"/>
                <w:right w:val="none" w:sz="0" w:space="0" w:color="auto"/>
              </w:divBdr>
            </w:div>
            <w:div w:id="207497295">
              <w:marLeft w:val="0"/>
              <w:marRight w:val="0"/>
              <w:marTop w:val="0"/>
              <w:marBottom w:val="0"/>
              <w:divBdr>
                <w:top w:val="none" w:sz="0" w:space="0" w:color="auto"/>
                <w:left w:val="none" w:sz="0" w:space="0" w:color="auto"/>
                <w:bottom w:val="none" w:sz="0" w:space="0" w:color="auto"/>
                <w:right w:val="none" w:sz="0" w:space="0" w:color="auto"/>
              </w:divBdr>
            </w:div>
            <w:div w:id="1658653773">
              <w:marLeft w:val="0"/>
              <w:marRight w:val="0"/>
              <w:marTop w:val="0"/>
              <w:marBottom w:val="0"/>
              <w:divBdr>
                <w:top w:val="none" w:sz="0" w:space="0" w:color="auto"/>
                <w:left w:val="none" w:sz="0" w:space="0" w:color="auto"/>
                <w:bottom w:val="none" w:sz="0" w:space="0" w:color="auto"/>
                <w:right w:val="none" w:sz="0" w:space="0" w:color="auto"/>
              </w:divBdr>
            </w:div>
            <w:div w:id="1863127046">
              <w:marLeft w:val="0"/>
              <w:marRight w:val="0"/>
              <w:marTop w:val="0"/>
              <w:marBottom w:val="0"/>
              <w:divBdr>
                <w:top w:val="none" w:sz="0" w:space="0" w:color="auto"/>
                <w:left w:val="none" w:sz="0" w:space="0" w:color="auto"/>
                <w:bottom w:val="none" w:sz="0" w:space="0" w:color="auto"/>
                <w:right w:val="none" w:sz="0" w:space="0" w:color="auto"/>
              </w:divBdr>
            </w:div>
            <w:div w:id="987319786">
              <w:marLeft w:val="0"/>
              <w:marRight w:val="0"/>
              <w:marTop w:val="0"/>
              <w:marBottom w:val="0"/>
              <w:divBdr>
                <w:top w:val="none" w:sz="0" w:space="0" w:color="auto"/>
                <w:left w:val="none" w:sz="0" w:space="0" w:color="auto"/>
                <w:bottom w:val="none" w:sz="0" w:space="0" w:color="auto"/>
                <w:right w:val="none" w:sz="0" w:space="0" w:color="auto"/>
              </w:divBdr>
            </w:div>
            <w:div w:id="978801890">
              <w:marLeft w:val="0"/>
              <w:marRight w:val="0"/>
              <w:marTop w:val="0"/>
              <w:marBottom w:val="0"/>
              <w:divBdr>
                <w:top w:val="none" w:sz="0" w:space="0" w:color="auto"/>
                <w:left w:val="none" w:sz="0" w:space="0" w:color="auto"/>
                <w:bottom w:val="none" w:sz="0" w:space="0" w:color="auto"/>
                <w:right w:val="none" w:sz="0" w:space="0" w:color="auto"/>
              </w:divBdr>
            </w:div>
            <w:div w:id="2119252857">
              <w:marLeft w:val="0"/>
              <w:marRight w:val="0"/>
              <w:marTop w:val="0"/>
              <w:marBottom w:val="0"/>
              <w:divBdr>
                <w:top w:val="none" w:sz="0" w:space="0" w:color="auto"/>
                <w:left w:val="none" w:sz="0" w:space="0" w:color="auto"/>
                <w:bottom w:val="none" w:sz="0" w:space="0" w:color="auto"/>
                <w:right w:val="none" w:sz="0" w:space="0" w:color="auto"/>
              </w:divBdr>
            </w:div>
            <w:div w:id="443574411">
              <w:marLeft w:val="0"/>
              <w:marRight w:val="0"/>
              <w:marTop w:val="0"/>
              <w:marBottom w:val="0"/>
              <w:divBdr>
                <w:top w:val="none" w:sz="0" w:space="0" w:color="auto"/>
                <w:left w:val="none" w:sz="0" w:space="0" w:color="auto"/>
                <w:bottom w:val="none" w:sz="0" w:space="0" w:color="auto"/>
                <w:right w:val="none" w:sz="0" w:space="0" w:color="auto"/>
              </w:divBdr>
            </w:div>
            <w:div w:id="1442651313">
              <w:marLeft w:val="0"/>
              <w:marRight w:val="0"/>
              <w:marTop w:val="0"/>
              <w:marBottom w:val="0"/>
              <w:divBdr>
                <w:top w:val="none" w:sz="0" w:space="0" w:color="auto"/>
                <w:left w:val="none" w:sz="0" w:space="0" w:color="auto"/>
                <w:bottom w:val="none" w:sz="0" w:space="0" w:color="auto"/>
                <w:right w:val="none" w:sz="0" w:space="0" w:color="auto"/>
              </w:divBdr>
            </w:div>
            <w:div w:id="1116872311">
              <w:marLeft w:val="0"/>
              <w:marRight w:val="0"/>
              <w:marTop w:val="0"/>
              <w:marBottom w:val="0"/>
              <w:divBdr>
                <w:top w:val="none" w:sz="0" w:space="0" w:color="auto"/>
                <w:left w:val="none" w:sz="0" w:space="0" w:color="auto"/>
                <w:bottom w:val="none" w:sz="0" w:space="0" w:color="auto"/>
                <w:right w:val="none" w:sz="0" w:space="0" w:color="auto"/>
              </w:divBdr>
            </w:div>
            <w:div w:id="1153718763">
              <w:marLeft w:val="0"/>
              <w:marRight w:val="0"/>
              <w:marTop w:val="0"/>
              <w:marBottom w:val="0"/>
              <w:divBdr>
                <w:top w:val="none" w:sz="0" w:space="0" w:color="auto"/>
                <w:left w:val="none" w:sz="0" w:space="0" w:color="auto"/>
                <w:bottom w:val="none" w:sz="0" w:space="0" w:color="auto"/>
                <w:right w:val="none" w:sz="0" w:space="0" w:color="auto"/>
              </w:divBdr>
            </w:div>
            <w:div w:id="507797685">
              <w:marLeft w:val="0"/>
              <w:marRight w:val="0"/>
              <w:marTop w:val="0"/>
              <w:marBottom w:val="0"/>
              <w:divBdr>
                <w:top w:val="none" w:sz="0" w:space="0" w:color="auto"/>
                <w:left w:val="none" w:sz="0" w:space="0" w:color="auto"/>
                <w:bottom w:val="none" w:sz="0" w:space="0" w:color="auto"/>
                <w:right w:val="none" w:sz="0" w:space="0" w:color="auto"/>
              </w:divBdr>
            </w:div>
            <w:div w:id="921645200">
              <w:marLeft w:val="0"/>
              <w:marRight w:val="0"/>
              <w:marTop w:val="0"/>
              <w:marBottom w:val="0"/>
              <w:divBdr>
                <w:top w:val="none" w:sz="0" w:space="0" w:color="auto"/>
                <w:left w:val="none" w:sz="0" w:space="0" w:color="auto"/>
                <w:bottom w:val="none" w:sz="0" w:space="0" w:color="auto"/>
                <w:right w:val="none" w:sz="0" w:space="0" w:color="auto"/>
              </w:divBdr>
            </w:div>
            <w:div w:id="674188824">
              <w:marLeft w:val="0"/>
              <w:marRight w:val="0"/>
              <w:marTop w:val="0"/>
              <w:marBottom w:val="0"/>
              <w:divBdr>
                <w:top w:val="none" w:sz="0" w:space="0" w:color="auto"/>
                <w:left w:val="none" w:sz="0" w:space="0" w:color="auto"/>
                <w:bottom w:val="none" w:sz="0" w:space="0" w:color="auto"/>
                <w:right w:val="none" w:sz="0" w:space="0" w:color="auto"/>
              </w:divBdr>
            </w:div>
            <w:div w:id="84813779">
              <w:marLeft w:val="0"/>
              <w:marRight w:val="0"/>
              <w:marTop w:val="0"/>
              <w:marBottom w:val="0"/>
              <w:divBdr>
                <w:top w:val="none" w:sz="0" w:space="0" w:color="auto"/>
                <w:left w:val="none" w:sz="0" w:space="0" w:color="auto"/>
                <w:bottom w:val="none" w:sz="0" w:space="0" w:color="auto"/>
                <w:right w:val="none" w:sz="0" w:space="0" w:color="auto"/>
              </w:divBdr>
            </w:div>
            <w:div w:id="1740052845">
              <w:marLeft w:val="0"/>
              <w:marRight w:val="0"/>
              <w:marTop w:val="0"/>
              <w:marBottom w:val="0"/>
              <w:divBdr>
                <w:top w:val="none" w:sz="0" w:space="0" w:color="auto"/>
                <w:left w:val="none" w:sz="0" w:space="0" w:color="auto"/>
                <w:bottom w:val="none" w:sz="0" w:space="0" w:color="auto"/>
                <w:right w:val="none" w:sz="0" w:space="0" w:color="auto"/>
              </w:divBdr>
            </w:div>
            <w:div w:id="199799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22762">
      <w:bodyDiv w:val="1"/>
      <w:marLeft w:val="0"/>
      <w:marRight w:val="0"/>
      <w:marTop w:val="0"/>
      <w:marBottom w:val="0"/>
      <w:divBdr>
        <w:top w:val="none" w:sz="0" w:space="0" w:color="auto"/>
        <w:left w:val="none" w:sz="0" w:space="0" w:color="auto"/>
        <w:bottom w:val="none" w:sz="0" w:space="0" w:color="auto"/>
        <w:right w:val="none" w:sz="0" w:space="0" w:color="auto"/>
      </w:divBdr>
    </w:div>
    <w:div w:id="721636853">
      <w:bodyDiv w:val="1"/>
      <w:marLeft w:val="0"/>
      <w:marRight w:val="0"/>
      <w:marTop w:val="0"/>
      <w:marBottom w:val="0"/>
      <w:divBdr>
        <w:top w:val="none" w:sz="0" w:space="0" w:color="auto"/>
        <w:left w:val="none" w:sz="0" w:space="0" w:color="auto"/>
        <w:bottom w:val="none" w:sz="0" w:space="0" w:color="auto"/>
        <w:right w:val="none" w:sz="0" w:space="0" w:color="auto"/>
      </w:divBdr>
      <w:divsChild>
        <w:div w:id="1090932019">
          <w:marLeft w:val="0"/>
          <w:marRight w:val="0"/>
          <w:marTop w:val="0"/>
          <w:marBottom w:val="0"/>
          <w:divBdr>
            <w:top w:val="none" w:sz="0" w:space="0" w:color="auto"/>
            <w:left w:val="none" w:sz="0" w:space="0" w:color="auto"/>
            <w:bottom w:val="none" w:sz="0" w:space="0" w:color="auto"/>
            <w:right w:val="none" w:sz="0" w:space="0" w:color="auto"/>
          </w:divBdr>
          <w:divsChild>
            <w:div w:id="1823622789">
              <w:marLeft w:val="0"/>
              <w:marRight w:val="0"/>
              <w:marTop w:val="0"/>
              <w:marBottom w:val="0"/>
              <w:divBdr>
                <w:top w:val="none" w:sz="0" w:space="0" w:color="auto"/>
                <w:left w:val="none" w:sz="0" w:space="0" w:color="auto"/>
                <w:bottom w:val="none" w:sz="0" w:space="0" w:color="auto"/>
                <w:right w:val="none" w:sz="0" w:space="0" w:color="auto"/>
              </w:divBdr>
            </w:div>
            <w:div w:id="1714844177">
              <w:marLeft w:val="0"/>
              <w:marRight w:val="0"/>
              <w:marTop w:val="0"/>
              <w:marBottom w:val="0"/>
              <w:divBdr>
                <w:top w:val="none" w:sz="0" w:space="0" w:color="auto"/>
                <w:left w:val="none" w:sz="0" w:space="0" w:color="auto"/>
                <w:bottom w:val="none" w:sz="0" w:space="0" w:color="auto"/>
                <w:right w:val="none" w:sz="0" w:space="0" w:color="auto"/>
              </w:divBdr>
            </w:div>
            <w:div w:id="264459512">
              <w:marLeft w:val="0"/>
              <w:marRight w:val="0"/>
              <w:marTop w:val="0"/>
              <w:marBottom w:val="0"/>
              <w:divBdr>
                <w:top w:val="none" w:sz="0" w:space="0" w:color="auto"/>
                <w:left w:val="none" w:sz="0" w:space="0" w:color="auto"/>
                <w:bottom w:val="none" w:sz="0" w:space="0" w:color="auto"/>
                <w:right w:val="none" w:sz="0" w:space="0" w:color="auto"/>
              </w:divBdr>
            </w:div>
            <w:div w:id="1212964068">
              <w:marLeft w:val="0"/>
              <w:marRight w:val="0"/>
              <w:marTop w:val="0"/>
              <w:marBottom w:val="0"/>
              <w:divBdr>
                <w:top w:val="none" w:sz="0" w:space="0" w:color="auto"/>
                <w:left w:val="none" w:sz="0" w:space="0" w:color="auto"/>
                <w:bottom w:val="none" w:sz="0" w:space="0" w:color="auto"/>
                <w:right w:val="none" w:sz="0" w:space="0" w:color="auto"/>
              </w:divBdr>
            </w:div>
            <w:div w:id="1215845836">
              <w:marLeft w:val="0"/>
              <w:marRight w:val="0"/>
              <w:marTop w:val="0"/>
              <w:marBottom w:val="0"/>
              <w:divBdr>
                <w:top w:val="none" w:sz="0" w:space="0" w:color="auto"/>
                <w:left w:val="none" w:sz="0" w:space="0" w:color="auto"/>
                <w:bottom w:val="none" w:sz="0" w:space="0" w:color="auto"/>
                <w:right w:val="none" w:sz="0" w:space="0" w:color="auto"/>
              </w:divBdr>
            </w:div>
            <w:div w:id="86509831">
              <w:marLeft w:val="0"/>
              <w:marRight w:val="0"/>
              <w:marTop w:val="0"/>
              <w:marBottom w:val="0"/>
              <w:divBdr>
                <w:top w:val="none" w:sz="0" w:space="0" w:color="auto"/>
                <w:left w:val="none" w:sz="0" w:space="0" w:color="auto"/>
                <w:bottom w:val="none" w:sz="0" w:space="0" w:color="auto"/>
                <w:right w:val="none" w:sz="0" w:space="0" w:color="auto"/>
              </w:divBdr>
            </w:div>
            <w:div w:id="1845825490">
              <w:marLeft w:val="0"/>
              <w:marRight w:val="0"/>
              <w:marTop w:val="0"/>
              <w:marBottom w:val="0"/>
              <w:divBdr>
                <w:top w:val="none" w:sz="0" w:space="0" w:color="auto"/>
                <w:left w:val="none" w:sz="0" w:space="0" w:color="auto"/>
                <w:bottom w:val="none" w:sz="0" w:space="0" w:color="auto"/>
                <w:right w:val="none" w:sz="0" w:space="0" w:color="auto"/>
              </w:divBdr>
            </w:div>
            <w:div w:id="53091970">
              <w:marLeft w:val="0"/>
              <w:marRight w:val="0"/>
              <w:marTop w:val="0"/>
              <w:marBottom w:val="0"/>
              <w:divBdr>
                <w:top w:val="none" w:sz="0" w:space="0" w:color="auto"/>
                <w:left w:val="none" w:sz="0" w:space="0" w:color="auto"/>
                <w:bottom w:val="none" w:sz="0" w:space="0" w:color="auto"/>
                <w:right w:val="none" w:sz="0" w:space="0" w:color="auto"/>
              </w:divBdr>
            </w:div>
            <w:div w:id="4094884">
              <w:marLeft w:val="0"/>
              <w:marRight w:val="0"/>
              <w:marTop w:val="0"/>
              <w:marBottom w:val="0"/>
              <w:divBdr>
                <w:top w:val="none" w:sz="0" w:space="0" w:color="auto"/>
                <w:left w:val="none" w:sz="0" w:space="0" w:color="auto"/>
                <w:bottom w:val="none" w:sz="0" w:space="0" w:color="auto"/>
                <w:right w:val="none" w:sz="0" w:space="0" w:color="auto"/>
              </w:divBdr>
            </w:div>
            <w:div w:id="1779719118">
              <w:marLeft w:val="0"/>
              <w:marRight w:val="0"/>
              <w:marTop w:val="0"/>
              <w:marBottom w:val="0"/>
              <w:divBdr>
                <w:top w:val="none" w:sz="0" w:space="0" w:color="auto"/>
                <w:left w:val="none" w:sz="0" w:space="0" w:color="auto"/>
                <w:bottom w:val="none" w:sz="0" w:space="0" w:color="auto"/>
                <w:right w:val="none" w:sz="0" w:space="0" w:color="auto"/>
              </w:divBdr>
            </w:div>
            <w:div w:id="432630749">
              <w:marLeft w:val="0"/>
              <w:marRight w:val="0"/>
              <w:marTop w:val="0"/>
              <w:marBottom w:val="0"/>
              <w:divBdr>
                <w:top w:val="none" w:sz="0" w:space="0" w:color="auto"/>
                <w:left w:val="none" w:sz="0" w:space="0" w:color="auto"/>
                <w:bottom w:val="none" w:sz="0" w:space="0" w:color="auto"/>
                <w:right w:val="none" w:sz="0" w:space="0" w:color="auto"/>
              </w:divBdr>
            </w:div>
            <w:div w:id="914514451">
              <w:marLeft w:val="0"/>
              <w:marRight w:val="0"/>
              <w:marTop w:val="0"/>
              <w:marBottom w:val="0"/>
              <w:divBdr>
                <w:top w:val="none" w:sz="0" w:space="0" w:color="auto"/>
                <w:left w:val="none" w:sz="0" w:space="0" w:color="auto"/>
                <w:bottom w:val="none" w:sz="0" w:space="0" w:color="auto"/>
                <w:right w:val="none" w:sz="0" w:space="0" w:color="auto"/>
              </w:divBdr>
            </w:div>
            <w:div w:id="130902738">
              <w:marLeft w:val="0"/>
              <w:marRight w:val="0"/>
              <w:marTop w:val="0"/>
              <w:marBottom w:val="0"/>
              <w:divBdr>
                <w:top w:val="none" w:sz="0" w:space="0" w:color="auto"/>
                <w:left w:val="none" w:sz="0" w:space="0" w:color="auto"/>
                <w:bottom w:val="none" w:sz="0" w:space="0" w:color="auto"/>
                <w:right w:val="none" w:sz="0" w:space="0" w:color="auto"/>
              </w:divBdr>
            </w:div>
            <w:div w:id="439880866">
              <w:marLeft w:val="0"/>
              <w:marRight w:val="0"/>
              <w:marTop w:val="0"/>
              <w:marBottom w:val="0"/>
              <w:divBdr>
                <w:top w:val="none" w:sz="0" w:space="0" w:color="auto"/>
                <w:left w:val="none" w:sz="0" w:space="0" w:color="auto"/>
                <w:bottom w:val="none" w:sz="0" w:space="0" w:color="auto"/>
                <w:right w:val="none" w:sz="0" w:space="0" w:color="auto"/>
              </w:divBdr>
            </w:div>
            <w:div w:id="1034843217">
              <w:marLeft w:val="0"/>
              <w:marRight w:val="0"/>
              <w:marTop w:val="0"/>
              <w:marBottom w:val="0"/>
              <w:divBdr>
                <w:top w:val="none" w:sz="0" w:space="0" w:color="auto"/>
                <w:left w:val="none" w:sz="0" w:space="0" w:color="auto"/>
                <w:bottom w:val="none" w:sz="0" w:space="0" w:color="auto"/>
                <w:right w:val="none" w:sz="0" w:space="0" w:color="auto"/>
              </w:divBdr>
            </w:div>
            <w:div w:id="27490494">
              <w:marLeft w:val="0"/>
              <w:marRight w:val="0"/>
              <w:marTop w:val="0"/>
              <w:marBottom w:val="0"/>
              <w:divBdr>
                <w:top w:val="none" w:sz="0" w:space="0" w:color="auto"/>
                <w:left w:val="none" w:sz="0" w:space="0" w:color="auto"/>
                <w:bottom w:val="none" w:sz="0" w:space="0" w:color="auto"/>
                <w:right w:val="none" w:sz="0" w:space="0" w:color="auto"/>
              </w:divBdr>
            </w:div>
            <w:div w:id="962660194">
              <w:marLeft w:val="0"/>
              <w:marRight w:val="0"/>
              <w:marTop w:val="0"/>
              <w:marBottom w:val="0"/>
              <w:divBdr>
                <w:top w:val="none" w:sz="0" w:space="0" w:color="auto"/>
                <w:left w:val="none" w:sz="0" w:space="0" w:color="auto"/>
                <w:bottom w:val="none" w:sz="0" w:space="0" w:color="auto"/>
                <w:right w:val="none" w:sz="0" w:space="0" w:color="auto"/>
              </w:divBdr>
            </w:div>
            <w:div w:id="1095326167">
              <w:marLeft w:val="0"/>
              <w:marRight w:val="0"/>
              <w:marTop w:val="0"/>
              <w:marBottom w:val="0"/>
              <w:divBdr>
                <w:top w:val="none" w:sz="0" w:space="0" w:color="auto"/>
                <w:left w:val="none" w:sz="0" w:space="0" w:color="auto"/>
                <w:bottom w:val="none" w:sz="0" w:space="0" w:color="auto"/>
                <w:right w:val="none" w:sz="0" w:space="0" w:color="auto"/>
              </w:divBdr>
            </w:div>
            <w:div w:id="584076222">
              <w:marLeft w:val="0"/>
              <w:marRight w:val="0"/>
              <w:marTop w:val="0"/>
              <w:marBottom w:val="0"/>
              <w:divBdr>
                <w:top w:val="none" w:sz="0" w:space="0" w:color="auto"/>
                <w:left w:val="none" w:sz="0" w:space="0" w:color="auto"/>
                <w:bottom w:val="none" w:sz="0" w:space="0" w:color="auto"/>
                <w:right w:val="none" w:sz="0" w:space="0" w:color="auto"/>
              </w:divBdr>
            </w:div>
            <w:div w:id="1206453870">
              <w:marLeft w:val="0"/>
              <w:marRight w:val="0"/>
              <w:marTop w:val="0"/>
              <w:marBottom w:val="0"/>
              <w:divBdr>
                <w:top w:val="none" w:sz="0" w:space="0" w:color="auto"/>
                <w:left w:val="none" w:sz="0" w:space="0" w:color="auto"/>
                <w:bottom w:val="none" w:sz="0" w:space="0" w:color="auto"/>
                <w:right w:val="none" w:sz="0" w:space="0" w:color="auto"/>
              </w:divBdr>
            </w:div>
            <w:div w:id="974335678">
              <w:marLeft w:val="0"/>
              <w:marRight w:val="0"/>
              <w:marTop w:val="0"/>
              <w:marBottom w:val="0"/>
              <w:divBdr>
                <w:top w:val="none" w:sz="0" w:space="0" w:color="auto"/>
                <w:left w:val="none" w:sz="0" w:space="0" w:color="auto"/>
                <w:bottom w:val="none" w:sz="0" w:space="0" w:color="auto"/>
                <w:right w:val="none" w:sz="0" w:space="0" w:color="auto"/>
              </w:divBdr>
            </w:div>
            <w:div w:id="1203832544">
              <w:marLeft w:val="0"/>
              <w:marRight w:val="0"/>
              <w:marTop w:val="0"/>
              <w:marBottom w:val="0"/>
              <w:divBdr>
                <w:top w:val="none" w:sz="0" w:space="0" w:color="auto"/>
                <w:left w:val="none" w:sz="0" w:space="0" w:color="auto"/>
                <w:bottom w:val="none" w:sz="0" w:space="0" w:color="auto"/>
                <w:right w:val="none" w:sz="0" w:space="0" w:color="auto"/>
              </w:divBdr>
            </w:div>
            <w:div w:id="1264532317">
              <w:marLeft w:val="0"/>
              <w:marRight w:val="0"/>
              <w:marTop w:val="0"/>
              <w:marBottom w:val="0"/>
              <w:divBdr>
                <w:top w:val="none" w:sz="0" w:space="0" w:color="auto"/>
                <w:left w:val="none" w:sz="0" w:space="0" w:color="auto"/>
                <w:bottom w:val="none" w:sz="0" w:space="0" w:color="auto"/>
                <w:right w:val="none" w:sz="0" w:space="0" w:color="auto"/>
              </w:divBdr>
            </w:div>
            <w:div w:id="1926957424">
              <w:marLeft w:val="0"/>
              <w:marRight w:val="0"/>
              <w:marTop w:val="0"/>
              <w:marBottom w:val="0"/>
              <w:divBdr>
                <w:top w:val="none" w:sz="0" w:space="0" w:color="auto"/>
                <w:left w:val="none" w:sz="0" w:space="0" w:color="auto"/>
                <w:bottom w:val="none" w:sz="0" w:space="0" w:color="auto"/>
                <w:right w:val="none" w:sz="0" w:space="0" w:color="auto"/>
              </w:divBdr>
            </w:div>
            <w:div w:id="236019766">
              <w:marLeft w:val="0"/>
              <w:marRight w:val="0"/>
              <w:marTop w:val="0"/>
              <w:marBottom w:val="0"/>
              <w:divBdr>
                <w:top w:val="none" w:sz="0" w:space="0" w:color="auto"/>
                <w:left w:val="none" w:sz="0" w:space="0" w:color="auto"/>
                <w:bottom w:val="none" w:sz="0" w:space="0" w:color="auto"/>
                <w:right w:val="none" w:sz="0" w:space="0" w:color="auto"/>
              </w:divBdr>
            </w:div>
            <w:div w:id="560870162">
              <w:marLeft w:val="0"/>
              <w:marRight w:val="0"/>
              <w:marTop w:val="0"/>
              <w:marBottom w:val="0"/>
              <w:divBdr>
                <w:top w:val="none" w:sz="0" w:space="0" w:color="auto"/>
                <w:left w:val="none" w:sz="0" w:space="0" w:color="auto"/>
                <w:bottom w:val="none" w:sz="0" w:space="0" w:color="auto"/>
                <w:right w:val="none" w:sz="0" w:space="0" w:color="auto"/>
              </w:divBdr>
            </w:div>
            <w:div w:id="1212695301">
              <w:marLeft w:val="0"/>
              <w:marRight w:val="0"/>
              <w:marTop w:val="0"/>
              <w:marBottom w:val="0"/>
              <w:divBdr>
                <w:top w:val="none" w:sz="0" w:space="0" w:color="auto"/>
                <w:left w:val="none" w:sz="0" w:space="0" w:color="auto"/>
                <w:bottom w:val="none" w:sz="0" w:space="0" w:color="auto"/>
                <w:right w:val="none" w:sz="0" w:space="0" w:color="auto"/>
              </w:divBdr>
            </w:div>
            <w:div w:id="548996463">
              <w:marLeft w:val="0"/>
              <w:marRight w:val="0"/>
              <w:marTop w:val="0"/>
              <w:marBottom w:val="0"/>
              <w:divBdr>
                <w:top w:val="none" w:sz="0" w:space="0" w:color="auto"/>
                <w:left w:val="none" w:sz="0" w:space="0" w:color="auto"/>
                <w:bottom w:val="none" w:sz="0" w:space="0" w:color="auto"/>
                <w:right w:val="none" w:sz="0" w:space="0" w:color="auto"/>
              </w:divBdr>
            </w:div>
            <w:div w:id="69668208">
              <w:marLeft w:val="0"/>
              <w:marRight w:val="0"/>
              <w:marTop w:val="0"/>
              <w:marBottom w:val="0"/>
              <w:divBdr>
                <w:top w:val="none" w:sz="0" w:space="0" w:color="auto"/>
                <w:left w:val="none" w:sz="0" w:space="0" w:color="auto"/>
                <w:bottom w:val="none" w:sz="0" w:space="0" w:color="auto"/>
                <w:right w:val="none" w:sz="0" w:space="0" w:color="auto"/>
              </w:divBdr>
            </w:div>
            <w:div w:id="529152799">
              <w:marLeft w:val="0"/>
              <w:marRight w:val="0"/>
              <w:marTop w:val="0"/>
              <w:marBottom w:val="0"/>
              <w:divBdr>
                <w:top w:val="none" w:sz="0" w:space="0" w:color="auto"/>
                <w:left w:val="none" w:sz="0" w:space="0" w:color="auto"/>
                <w:bottom w:val="none" w:sz="0" w:space="0" w:color="auto"/>
                <w:right w:val="none" w:sz="0" w:space="0" w:color="auto"/>
              </w:divBdr>
            </w:div>
            <w:div w:id="769620880">
              <w:marLeft w:val="0"/>
              <w:marRight w:val="0"/>
              <w:marTop w:val="0"/>
              <w:marBottom w:val="0"/>
              <w:divBdr>
                <w:top w:val="none" w:sz="0" w:space="0" w:color="auto"/>
                <w:left w:val="none" w:sz="0" w:space="0" w:color="auto"/>
                <w:bottom w:val="none" w:sz="0" w:space="0" w:color="auto"/>
                <w:right w:val="none" w:sz="0" w:space="0" w:color="auto"/>
              </w:divBdr>
            </w:div>
            <w:div w:id="1565678293">
              <w:marLeft w:val="0"/>
              <w:marRight w:val="0"/>
              <w:marTop w:val="0"/>
              <w:marBottom w:val="0"/>
              <w:divBdr>
                <w:top w:val="none" w:sz="0" w:space="0" w:color="auto"/>
                <w:left w:val="none" w:sz="0" w:space="0" w:color="auto"/>
                <w:bottom w:val="none" w:sz="0" w:space="0" w:color="auto"/>
                <w:right w:val="none" w:sz="0" w:space="0" w:color="auto"/>
              </w:divBdr>
            </w:div>
            <w:div w:id="901479836">
              <w:marLeft w:val="0"/>
              <w:marRight w:val="0"/>
              <w:marTop w:val="0"/>
              <w:marBottom w:val="0"/>
              <w:divBdr>
                <w:top w:val="none" w:sz="0" w:space="0" w:color="auto"/>
                <w:left w:val="none" w:sz="0" w:space="0" w:color="auto"/>
                <w:bottom w:val="none" w:sz="0" w:space="0" w:color="auto"/>
                <w:right w:val="none" w:sz="0" w:space="0" w:color="auto"/>
              </w:divBdr>
            </w:div>
            <w:div w:id="2113082436">
              <w:marLeft w:val="0"/>
              <w:marRight w:val="0"/>
              <w:marTop w:val="0"/>
              <w:marBottom w:val="0"/>
              <w:divBdr>
                <w:top w:val="none" w:sz="0" w:space="0" w:color="auto"/>
                <w:left w:val="none" w:sz="0" w:space="0" w:color="auto"/>
                <w:bottom w:val="none" w:sz="0" w:space="0" w:color="auto"/>
                <w:right w:val="none" w:sz="0" w:space="0" w:color="auto"/>
              </w:divBdr>
            </w:div>
            <w:div w:id="137693899">
              <w:marLeft w:val="0"/>
              <w:marRight w:val="0"/>
              <w:marTop w:val="0"/>
              <w:marBottom w:val="0"/>
              <w:divBdr>
                <w:top w:val="none" w:sz="0" w:space="0" w:color="auto"/>
                <w:left w:val="none" w:sz="0" w:space="0" w:color="auto"/>
                <w:bottom w:val="none" w:sz="0" w:space="0" w:color="auto"/>
                <w:right w:val="none" w:sz="0" w:space="0" w:color="auto"/>
              </w:divBdr>
            </w:div>
            <w:div w:id="185103400">
              <w:marLeft w:val="0"/>
              <w:marRight w:val="0"/>
              <w:marTop w:val="0"/>
              <w:marBottom w:val="0"/>
              <w:divBdr>
                <w:top w:val="none" w:sz="0" w:space="0" w:color="auto"/>
                <w:left w:val="none" w:sz="0" w:space="0" w:color="auto"/>
                <w:bottom w:val="none" w:sz="0" w:space="0" w:color="auto"/>
                <w:right w:val="none" w:sz="0" w:space="0" w:color="auto"/>
              </w:divBdr>
            </w:div>
            <w:div w:id="1473019802">
              <w:marLeft w:val="0"/>
              <w:marRight w:val="0"/>
              <w:marTop w:val="0"/>
              <w:marBottom w:val="0"/>
              <w:divBdr>
                <w:top w:val="none" w:sz="0" w:space="0" w:color="auto"/>
                <w:left w:val="none" w:sz="0" w:space="0" w:color="auto"/>
                <w:bottom w:val="none" w:sz="0" w:space="0" w:color="auto"/>
                <w:right w:val="none" w:sz="0" w:space="0" w:color="auto"/>
              </w:divBdr>
            </w:div>
            <w:div w:id="1674340272">
              <w:marLeft w:val="0"/>
              <w:marRight w:val="0"/>
              <w:marTop w:val="0"/>
              <w:marBottom w:val="0"/>
              <w:divBdr>
                <w:top w:val="none" w:sz="0" w:space="0" w:color="auto"/>
                <w:left w:val="none" w:sz="0" w:space="0" w:color="auto"/>
                <w:bottom w:val="none" w:sz="0" w:space="0" w:color="auto"/>
                <w:right w:val="none" w:sz="0" w:space="0" w:color="auto"/>
              </w:divBdr>
            </w:div>
            <w:div w:id="1607883345">
              <w:marLeft w:val="0"/>
              <w:marRight w:val="0"/>
              <w:marTop w:val="0"/>
              <w:marBottom w:val="0"/>
              <w:divBdr>
                <w:top w:val="none" w:sz="0" w:space="0" w:color="auto"/>
                <w:left w:val="none" w:sz="0" w:space="0" w:color="auto"/>
                <w:bottom w:val="none" w:sz="0" w:space="0" w:color="auto"/>
                <w:right w:val="none" w:sz="0" w:space="0" w:color="auto"/>
              </w:divBdr>
            </w:div>
            <w:div w:id="2059041610">
              <w:marLeft w:val="0"/>
              <w:marRight w:val="0"/>
              <w:marTop w:val="0"/>
              <w:marBottom w:val="0"/>
              <w:divBdr>
                <w:top w:val="none" w:sz="0" w:space="0" w:color="auto"/>
                <w:left w:val="none" w:sz="0" w:space="0" w:color="auto"/>
                <w:bottom w:val="none" w:sz="0" w:space="0" w:color="auto"/>
                <w:right w:val="none" w:sz="0" w:space="0" w:color="auto"/>
              </w:divBdr>
            </w:div>
            <w:div w:id="1868522497">
              <w:marLeft w:val="0"/>
              <w:marRight w:val="0"/>
              <w:marTop w:val="0"/>
              <w:marBottom w:val="0"/>
              <w:divBdr>
                <w:top w:val="none" w:sz="0" w:space="0" w:color="auto"/>
                <w:left w:val="none" w:sz="0" w:space="0" w:color="auto"/>
                <w:bottom w:val="none" w:sz="0" w:space="0" w:color="auto"/>
                <w:right w:val="none" w:sz="0" w:space="0" w:color="auto"/>
              </w:divBdr>
            </w:div>
            <w:div w:id="520239847">
              <w:marLeft w:val="0"/>
              <w:marRight w:val="0"/>
              <w:marTop w:val="0"/>
              <w:marBottom w:val="0"/>
              <w:divBdr>
                <w:top w:val="none" w:sz="0" w:space="0" w:color="auto"/>
                <w:left w:val="none" w:sz="0" w:space="0" w:color="auto"/>
                <w:bottom w:val="none" w:sz="0" w:space="0" w:color="auto"/>
                <w:right w:val="none" w:sz="0" w:space="0" w:color="auto"/>
              </w:divBdr>
            </w:div>
            <w:div w:id="1478377836">
              <w:marLeft w:val="0"/>
              <w:marRight w:val="0"/>
              <w:marTop w:val="0"/>
              <w:marBottom w:val="0"/>
              <w:divBdr>
                <w:top w:val="none" w:sz="0" w:space="0" w:color="auto"/>
                <w:left w:val="none" w:sz="0" w:space="0" w:color="auto"/>
                <w:bottom w:val="none" w:sz="0" w:space="0" w:color="auto"/>
                <w:right w:val="none" w:sz="0" w:space="0" w:color="auto"/>
              </w:divBdr>
            </w:div>
            <w:div w:id="1750036543">
              <w:marLeft w:val="0"/>
              <w:marRight w:val="0"/>
              <w:marTop w:val="0"/>
              <w:marBottom w:val="0"/>
              <w:divBdr>
                <w:top w:val="none" w:sz="0" w:space="0" w:color="auto"/>
                <w:left w:val="none" w:sz="0" w:space="0" w:color="auto"/>
                <w:bottom w:val="none" w:sz="0" w:space="0" w:color="auto"/>
                <w:right w:val="none" w:sz="0" w:space="0" w:color="auto"/>
              </w:divBdr>
            </w:div>
            <w:div w:id="973561481">
              <w:marLeft w:val="0"/>
              <w:marRight w:val="0"/>
              <w:marTop w:val="0"/>
              <w:marBottom w:val="0"/>
              <w:divBdr>
                <w:top w:val="none" w:sz="0" w:space="0" w:color="auto"/>
                <w:left w:val="none" w:sz="0" w:space="0" w:color="auto"/>
                <w:bottom w:val="none" w:sz="0" w:space="0" w:color="auto"/>
                <w:right w:val="none" w:sz="0" w:space="0" w:color="auto"/>
              </w:divBdr>
            </w:div>
            <w:div w:id="1680422472">
              <w:marLeft w:val="0"/>
              <w:marRight w:val="0"/>
              <w:marTop w:val="0"/>
              <w:marBottom w:val="0"/>
              <w:divBdr>
                <w:top w:val="none" w:sz="0" w:space="0" w:color="auto"/>
                <w:left w:val="none" w:sz="0" w:space="0" w:color="auto"/>
                <w:bottom w:val="none" w:sz="0" w:space="0" w:color="auto"/>
                <w:right w:val="none" w:sz="0" w:space="0" w:color="auto"/>
              </w:divBdr>
            </w:div>
            <w:div w:id="2009363386">
              <w:marLeft w:val="0"/>
              <w:marRight w:val="0"/>
              <w:marTop w:val="0"/>
              <w:marBottom w:val="0"/>
              <w:divBdr>
                <w:top w:val="none" w:sz="0" w:space="0" w:color="auto"/>
                <w:left w:val="none" w:sz="0" w:space="0" w:color="auto"/>
                <w:bottom w:val="none" w:sz="0" w:space="0" w:color="auto"/>
                <w:right w:val="none" w:sz="0" w:space="0" w:color="auto"/>
              </w:divBdr>
            </w:div>
            <w:div w:id="1659111201">
              <w:marLeft w:val="0"/>
              <w:marRight w:val="0"/>
              <w:marTop w:val="0"/>
              <w:marBottom w:val="0"/>
              <w:divBdr>
                <w:top w:val="none" w:sz="0" w:space="0" w:color="auto"/>
                <w:left w:val="none" w:sz="0" w:space="0" w:color="auto"/>
                <w:bottom w:val="none" w:sz="0" w:space="0" w:color="auto"/>
                <w:right w:val="none" w:sz="0" w:space="0" w:color="auto"/>
              </w:divBdr>
            </w:div>
            <w:div w:id="27147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6191">
      <w:bodyDiv w:val="1"/>
      <w:marLeft w:val="0"/>
      <w:marRight w:val="0"/>
      <w:marTop w:val="0"/>
      <w:marBottom w:val="0"/>
      <w:divBdr>
        <w:top w:val="none" w:sz="0" w:space="0" w:color="auto"/>
        <w:left w:val="none" w:sz="0" w:space="0" w:color="auto"/>
        <w:bottom w:val="none" w:sz="0" w:space="0" w:color="auto"/>
        <w:right w:val="none" w:sz="0" w:space="0" w:color="auto"/>
      </w:divBdr>
      <w:divsChild>
        <w:div w:id="59445117">
          <w:marLeft w:val="0"/>
          <w:marRight w:val="0"/>
          <w:marTop w:val="0"/>
          <w:marBottom w:val="0"/>
          <w:divBdr>
            <w:top w:val="none" w:sz="0" w:space="0" w:color="auto"/>
            <w:left w:val="none" w:sz="0" w:space="0" w:color="auto"/>
            <w:bottom w:val="none" w:sz="0" w:space="0" w:color="auto"/>
            <w:right w:val="none" w:sz="0" w:space="0" w:color="auto"/>
          </w:divBdr>
          <w:divsChild>
            <w:div w:id="1272936409">
              <w:marLeft w:val="0"/>
              <w:marRight w:val="0"/>
              <w:marTop w:val="0"/>
              <w:marBottom w:val="0"/>
              <w:divBdr>
                <w:top w:val="none" w:sz="0" w:space="0" w:color="auto"/>
                <w:left w:val="none" w:sz="0" w:space="0" w:color="auto"/>
                <w:bottom w:val="none" w:sz="0" w:space="0" w:color="auto"/>
                <w:right w:val="none" w:sz="0" w:space="0" w:color="auto"/>
              </w:divBdr>
            </w:div>
            <w:div w:id="154836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2345">
      <w:bodyDiv w:val="1"/>
      <w:marLeft w:val="0"/>
      <w:marRight w:val="0"/>
      <w:marTop w:val="0"/>
      <w:marBottom w:val="0"/>
      <w:divBdr>
        <w:top w:val="none" w:sz="0" w:space="0" w:color="auto"/>
        <w:left w:val="none" w:sz="0" w:space="0" w:color="auto"/>
        <w:bottom w:val="none" w:sz="0" w:space="0" w:color="auto"/>
        <w:right w:val="none" w:sz="0" w:space="0" w:color="auto"/>
      </w:divBdr>
      <w:divsChild>
        <w:div w:id="1075666198">
          <w:marLeft w:val="0"/>
          <w:marRight w:val="0"/>
          <w:marTop w:val="0"/>
          <w:marBottom w:val="0"/>
          <w:divBdr>
            <w:top w:val="none" w:sz="0" w:space="0" w:color="auto"/>
            <w:left w:val="none" w:sz="0" w:space="0" w:color="auto"/>
            <w:bottom w:val="none" w:sz="0" w:space="0" w:color="auto"/>
            <w:right w:val="none" w:sz="0" w:space="0" w:color="auto"/>
          </w:divBdr>
          <w:divsChild>
            <w:div w:id="22341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2214">
      <w:bodyDiv w:val="1"/>
      <w:marLeft w:val="0"/>
      <w:marRight w:val="0"/>
      <w:marTop w:val="0"/>
      <w:marBottom w:val="0"/>
      <w:divBdr>
        <w:top w:val="none" w:sz="0" w:space="0" w:color="auto"/>
        <w:left w:val="none" w:sz="0" w:space="0" w:color="auto"/>
        <w:bottom w:val="none" w:sz="0" w:space="0" w:color="auto"/>
        <w:right w:val="none" w:sz="0" w:space="0" w:color="auto"/>
      </w:divBdr>
      <w:divsChild>
        <w:div w:id="882786366">
          <w:marLeft w:val="0"/>
          <w:marRight w:val="0"/>
          <w:marTop w:val="0"/>
          <w:marBottom w:val="0"/>
          <w:divBdr>
            <w:top w:val="none" w:sz="0" w:space="0" w:color="auto"/>
            <w:left w:val="none" w:sz="0" w:space="0" w:color="auto"/>
            <w:bottom w:val="none" w:sz="0" w:space="0" w:color="auto"/>
            <w:right w:val="none" w:sz="0" w:space="0" w:color="auto"/>
          </w:divBdr>
          <w:divsChild>
            <w:div w:id="1340963581">
              <w:marLeft w:val="0"/>
              <w:marRight w:val="0"/>
              <w:marTop w:val="0"/>
              <w:marBottom w:val="0"/>
              <w:divBdr>
                <w:top w:val="none" w:sz="0" w:space="0" w:color="auto"/>
                <w:left w:val="none" w:sz="0" w:space="0" w:color="auto"/>
                <w:bottom w:val="none" w:sz="0" w:space="0" w:color="auto"/>
                <w:right w:val="none" w:sz="0" w:space="0" w:color="auto"/>
              </w:divBdr>
            </w:div>
            <w:div w:id="1626736802">
              <w:marLeft w:val="0"/>
              <w:marRight w:val="0"/>
              <w:marTop w:val="0"/>
              <w:marBottom w:val="0"/>
              <w:divBdr>
                <w:top w:val="none" w:sz="0" w:space="0" w:color="auto"/>
                <w:left w:val="none" w:sz="0" w:space="0" w:color="auto"/>
                <w:bottom w:val="none" w:sz="0" w:space="0" w:color="auto"/>
                <w:right w:val="none" w:sz="0" w:space="0" w:color="auto"/>
              </w:divBdr>
            </w:div>
            <w:div w:id="851142054">
              <w:marLeft w:val="0"/>
              <w:marRight w:val="0"/>
              <w:marTop w:val="0"/>
              <w:marBottom w:val="0"/>
              <w:divBdr>
                <w:top w:val="none" w:sz="0" w:space="0" w:color="auto"/>
                <w:left w:val="none" w:sz="0" w:space="0" w:color="auto"/>
                <w:bottom w:val="none" w:sz="0" w:space="0" w:color="auto"/>
                <w:right w:val="none" w:sz="0" w:space="0" w:color="auto"/>
              </w:divBdr>
            </w:div>
            <w:div w:id="1157569817">
              <w:marLeft w:val="0"/>
              <w:marRight w:val="0"/>
              <w:marTop w:val="0"/>
              <w:marBottom w:val="0"/>
              <w:divBdr>
                <w:top w:val="none" w:sz="0" w:space="0" w:color="auto"/>
                <w:left w:val="none" w:sz="0" w:space="0" w:color="auto"/>
                <w:bottom w:val="none" w:sz="0" w:space="0" w:color="auto"/>
                <w:right w:val="none" w:sz="0" w:space="0" w:color="auto"/>
              </w:divBdr>
            </w:div>
            <w:div w:id="1248809613">
              <w:marLeft w:val="0"/>
              <w:marRight w:val="0"/>
              <w:marTop w:val="0"/>
              <w:marBottom w:val="0"/>
              <w:divBdr>
                <w:top w:val="none" w:sz="0" w:space="0" w:color="auto"/>
                <w:left w:val="none" w:sz="0" w:space="0" w:color="auto"/>
                <w:bottom w:val="none" w:sz="0" w:space="0" w:color="auto"/>
                <w:right w:val="none" w:sz="0" w:space="0" w:color="auto"/>
              </w:divBdr>
            </w:div>
            <w:div w:id="43337343">
              <w:marLeft w:val="0"/>
              <w:marRight w:val="0"/>
              <w:marTop w:val="0"/>
              <w:marBottom w:val="0"/>
              <w:divBdr>
                <w:top w:val="none" w:sz="0" w:space="0" w:color="auto"/>
                <w:left w:val="none" w:sz="0" w:space="0" w:color="auto"/>
                <w:bottom w:val="none" w:sz="0" w:space="0" w:color="auto"/>
                <w:right w:val="none" w:sz="0" w:space="0" w:color="auto"/>
              </w:divBdr>
            </w:div>
            <w:div w:id="439224651">
              <w:marLeft w:val="0"/>
              <w:marRight w:val="0"/>
              <w:marTop w:val="0"/>
              <w:marBottom w:val="0"/>
              <w:divBdr>
                <w:top w:val="none" w:sz="0" w:space="0" w:color="auto"/>
                <w:left w:val="none" w:sz="0" w:space="0" w:color="auto"/>
                <w:bottom w:val="none" w:sz="0" w:space="0" w:color="auto"/>
                <w:right w:val="none" w:sz="0" w:space="0" w:color="auto"/>
              </w:divBdr>
            </w:div>
            <w:div w:id="509412789">
              <w:marLeft w:val="0"/>
              <w:marRight w:val="0"/>
              <w:marTop w:val="0"/>
              <w:marBottom w:val="0"/>
              <w:divBdr>
                <w:top w:val="none" w:sz="0" w:space="0" w:color="auto"/>
                <w:left w:val="none" w:sz="0" w:space="0" w:color="auto"/>
                <w:bottom w:val="none" w:sz="0" w:space="0" w:color="auto"/>
                <w:right w:val="none" w:sz="0" w:space="0" w:color="auto"/>
              </w:divBdr>
            </w:div>
            <w:div w:id="183328573">
              <w:marLeft w:val="0"/>
              <w:marRight w:val="0"/>
              <w:marTop w:val="0"/>
              <w:marBottom w:val="0"/>
              <w:divBdr>
                <w:top w:val="none" w:sz="0" w:space="0" w:color="auto"/>
                <w:left w:val="none" w:sz="0" w:space="0" w:color="auto"/>
                <w:bottom w:val="none" w:sz="0" w:space="0" w:color="auto"/>
                <w:right w:val="none" w:sz="0" w:space="0" w:color="auto"/>
              </w:divBdr>
            </w:div>
            <w:div w:id="1019434304">
              <w:marLeft w:val="0"/>
              <w:marRight w:val="0"/>
              <w:marTop w:val="0"/>
              <w:marBottom w:val="0"/>
              <w:divBdr>
                <w:top w:val="none" w:sz="0" w:space="0" w:color="auto"/>
                <w:left w:val="none" w:sz="0" w:space="0" w:color="auto"/>
                <w:bottom w:val="none" w:sz="0" w:space="0" w:color="auto"/>
                <w:right w:val="none" w:sz="0" w:space="0" w:color="auto"/>
              </w:divBdr>
            </w:div>
            <w:div w:id="308167233">
              <w:marLeft w:val="0"/>
              <w:marRight w:val="0"/>
              <w:marTop w:val="0"/>
              <w:marBottom w:val="0"/>
              <w:divBdr>
                <w:top w:val="none" w:sz="0" w:space="0" w:color="auto"/>
                <w:left w:val="none" w:sz="0" w:space="0" w:color="auto"/>
                <w:bottom w:val="none" w:sz="0" w:space="0" w:color="auto"/>
                <w:right w:val="none" w:sz="0" w:space="0" w:color="auto"/>
              </w:divBdr>
            </w:div>
            <w:div w:id="110264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05562">
      <w:bodyDiv w:val="1"/>
      <w:marLeft w:val="0"/>
      <w:marRight w:val="0"/>
      <w:marTop w:val="0"/>
      <w:marBottom w:val="0"/>
      <w:divBdr>
        <w:top w:val="none" w:sz="0" w:space="0" w:color="auto"/>
        <w:left w:val="none" w:sz="0" w:space="0" w:color="auto"/>
        <w:bottom w:val="none" w:sz="0" w:space="0" w:color="auto"/>
        <w:right w:val="none" w:sz="0" w:space="0" w:color="auto"/>
      </w:divBdr>
      <w:divsChild>
        <w:div w:id="328365069">
          <w:marLeft w:val="0"/>
          <w:marRight w:val="0"/>
          <w:marTop w:val="0"/>
          <w:marBottom w:val="0"/>
          <w:divBdr>
            <w:top w:val="none" w:sz="0" w:space="0" w:color="auto"/>
            <w:left w:val="none" w:sz="0" w:space="0" w:color="auto"/>
            <w:bottom w:val="none" w:sz="0" w:space="0" w:color="auto"/>
            <w:right w:val="none" w:sz="0" w:space="0" w:color="auto"/>
          </w:divBdr>
          <w:divsChild>
            <w:div w:id="1841700611">
              <w:marLeft w:val="0"/>
              <w:marRight w:val="0"/>
              <w:marTop w:val="0"/>
              <w:marBottom w:val="0"/>
              <w:divBdr>
                <w:top w:val="none" w:sz="0" w:space="0" w:color="auto"/>
                <w:left w:val="none" w:sz="0" w:space="0" w:color="auto"/>
                <w:bottom w:val="none" w:sz="0" w:space="0" w:color="auto"/>
                <w:right w:val="none" w:sz="0" w:space="0" w:color="auto"/>
              </w:divBdr>
            </w:div>
            <w:div w:id="1159930887">
              <w:marLeft w:val="0"/>
              <w:marRight w:val="0"/>
              <w:marTop w:val="0"/>
              <w:marBottom w:val="0"/>
              <w:divBdr>
                <w:top w:val="none" w:sz="0" w:space="0" w:color="auto"/>
                <w:left w:val="none" w:sz="0" w:space="0" w:color="auto"/>
                <w:bottom w:val="none" w:sz="0" w:space="0" w:color="auto"/>
                <w:right w:val="none" w:sz="0" w:space="0" w:color="auto"/>
              </w:divBdr>
            </w:div>
            <w:div w:id="691036042">
              <w:marLeft w:val="0"/>
              <w:marRight w:val="0"/>
              <w:marTop w:val="0"/>
              <w:marBottom w:val="0"/>
              <w:divBdr>
                <w:top w:val="none" w:sz="0" w:space="0" w:color="auto"/>
                <w:left w:val="none" w:sz="0" w:space="0" w:color="auto"/>
                <w:bottom w:val="none" w:sz="0" w:space="0" w:color="auto"/>
                <w:right w:val="none" w:sz="0" w:space="0" w:color="auto"/>
              </w:divBdr>
            </w:div>
            <w:div w:id="1716275271">
              <w:marLeft w:val="0"/>
              <w:marRight w:val="0"/>
              <w:marTop w:val="0"/>
              <w:marBottom w:val="0"/>
              <w:divBdr>
                <w:top w:val="none" w:sz="0" w:space="0" w:color="auto"/>
                <w:left w:val="none" w:sz="0" w:space="0" w:color="auto"/>
                <w:bottom w:val="none" w:sz="0" w:space="0" w:color="auto"/>
                <w:right w:val="none" w:sz="0" w:space="0" w:color="auto"/>
              </w:divBdr>
            </w:div>
            <w:div w:id="1501392025">
              <w:marLeft w:val="0"/>
              <w:marRight w:val="0"/>
              <w:marTop w:val="0"/>
              <w:marBottom w:val="0"/>
              <w:divBdr>
                <w:top w:val="none" w:sz="0" w:space="0" w:color="auto"/>
                <w:left w:val="none" w:sz="0" w:space="0" w:color="auto"/>
                <w:bottom w:val="none" w:sz="0" w:space="0" w:color="auto"/>
                <w:right w:val="none" w:sz="0" w:space="0" w:color="auto"/>
              </w:divBdr>
            </w:div>
            <w:div w:id="1544170398">
              <w:marLeft w:val="0"/>
              <w:marRight w:val="0"/>
              <w:marTop w:val="0"/>
              <w:marBottom w:val="0"/>
              <w:divBdr>
                <w:top w:val="none" w:sz="0" w:space="0" w:color="auto"/>
                <w:left w:val="none" w:sz="0" w:space="0" w:color="auto"/>
                <w:bottom w:val="none" w:sz="0" w:space="0" w:color="auto"/>
                <w:right w:val="none" w:sz="0" w:space="0" w:color="auto"/>
              </w:divBdr>
            </w:div>
            <w:div w:id="1920560447">
              <w:marLeft w:val="0"/>
              <w:marRight w:val="0"/>
              <w:marTop w:val="0"/>
              <w:marBottom w:val="0"/>
              <w:divBdr>
                <w:top w:val="none" w:sz="0" w:space="0" w:color="auto"/>
                <w:left w:val="none" w:sz="0" w:space="0" w:color="auto"/>
                <w:bottom w:val="none" w:sz="0" w:space="0" w:color="auto"/>
                <w:right w:val="none" w:sz="0" w:space="0" w:color="auto"/>
              </w:divBdr>
            </w:div>
            <w:div w:id="824973962">
              <w:marLeft w:val="0"/>
              <w:marRight w:val="0"/>
              <w:marTop w:val="0"/>
              <w:marBottom w:val="0"/>
              <w:divBdr>
                <w:top w:val="none" w:sz="0" w:space="0" w:color="auto"/>
                <w:left w:val="none" w:sz="0" w:space="0" w:color="auto"/>
                <w:bottom w:val="none" w:sz="0" w:space="0" w:color="auto"/>
                <w:right w:val="none" w:sz="0" w:space="0" w:color="auto"/>
              </w:divBdr>
            </w:div>
            <w:div w:id="898590284">
              <w:marLeft w:val="0"/>
              <w:marRight w:val="0"/>
              <w:marTop w:val="0"/>
              <w:marBottom w:val="0"/>
              <w:divBdr>
                <w:top w:val="none" w:sz="0" w:space="0" w:color="auto"/>
                <w:left w:val="none" w:sz="0" w:space="0" w:color="auto"/>
                <w:bottom w:val="none" w:sz="0" w:space="0" w:color="auto"/>
                <w:right w:val="none" w:sz="0" w:space="0" w:color="auto"/>
              </w:divBdr>
            </w:div>
            <w:div w:id="307635447">
              <w:marLeft w:val="0"/>
              <w:marRight w:val="0"/>
              <w:marTop w:val="0"/>
              <w:marBottom w:val="0"/>
              <w:divBdr>
                <w:top w:val="none" w:sz="0" w:space="0" w:color="auto"/>
                <w:left w:val="none" w:sz="0" w:space="0" w:color="auto"/>
                <w:bottom w:val="none" w:sz="0" w:space="0" w:color="auto"/>
                <w:right w:val="none" w:sz="0" w:space="0" w:color="auto"/>
              </w:divBdr>
            </w:div>
            <w:div w:id="579561412">
              <w:marLeft w:val="0"/>
              <w:marRight w:val="0"/>
              <w:marTop w:val="0"/>
              <w:marBottom w:val="0"/>
              <w:divBdr>
                <w:top w:val="none" w:sz="0" w:space="0" w:color="auto"/>
                <w:left w:val="none" w:sz="0" w:space="0" w:color="auto"/>
                <w:bottom w:val="none" w:sz="0" w:space="0" w:color="auto"/>
                <w:right w:val="none" w:sz="0" w:space="0" w:color="auto"/>
              </w:divBdr>
            </w:div>
            <w:div w:id="1757166517">
              <w:marLeft w:val="0"/>
              <w:marRight w:val="0"/>
              <w:marTop w:val="0"/>
              <w:marBottom w:val="0"/>
              <w:divBdr>
                <w:top w:val="none" w:sz="0" w:space="0" w:color="auto"/>
                <w:left w:val="none" w:sz="0" w:space="0" w:color="auto"/>
                <w:bottom w:val="none" w:sz="0" w:space="0" w:color="auto"/>
                <w:right w:val="none" w:sz="0" w:space="0" w:color="auto"/>
              </w:divBdr>
            </w:div>
            <w:div w:id="946043656">
              <w:marLeft w:val="0"/>
              <w:marRight w:val="0"/>
              <w:marTop w:val="0"/>
              <w:marBottom w:val="0"/>
              <w:divBdr>
                <w:top w:val="none" w:sz="0" w:space="0" w:color="auto"/>
                <w:left w:val="none" w:sz="0" w:space="0" w:color="auto"/>
                <w:bottom w:val="none" w:sz="0" w:space="0" w:color="auto"/>
                <w:right w:val="none" w:sz="0" w:space="0" w:color="auto"/>
              </w:divBdr>
            </w:div>
            <w:div w:id="333187787">
              <w:marLeft w:val="0"/>
              <w:marRight w:val="0"/>
              <w:marTop w:val="0"/>
              <w:marBottom w:val="0"/>
              <w:divBdr>
                <w:top w:val="none" w:sz="0" w:space="0" w:color="auto"/>
                <w:left w:val="none" w:sz="0" w:space="0" w:color="auto"/>
                <w:bottom w:val="none" w:sz="0" w:space="0" w:color="auto"/>
                <w:right w:val="none" w:sz="0" w:space="0" w:color="auto"/>
              </w:divBdr>
            </w:div>
            <w:div w:id="344133527">
              <w:marLeft w:val="0"/>
              <w:marRight w:val="0"/>
              <w:marTop w:val="0"/>
              <w:marBottom w:val="0"/>
              <w:divBdr>
                <w:top w:val="none" w:sz="0" w:space="0" w:color="auto"/>
                <w:left w:val="none" w:sz="0" w:space="0" w:color="auto"/>
                <w:bottom w:val="none" w:sz="0" w:space="0" w:color="auto"/>
                <w:right w:val="none" w:sz="0" w:space="0" w:color="auto"/>
              </w:divBdr>
            </w:div>
            <w:div w:id="567495799">
              <w:marLeft w:val="0"/>
              <w:marRight w:val="0"/>
              <w:marTop w:val="0"/>
              <w:marBottom w:val="0"/>
              <w:divBdr>
                <w:top w:val="none" w:sz="0" w:space="0" w:color="auto"/>
                <w:left w:val="none" w:sz="0" w:space="0" w:color="auto"/>
                <w:bottom w:val="none" w:sz="0" w:space="0" w:color="auto"/>
                <w:right w:val="none" w:sz="0" w:space="0" w:color="auto"/>
              </w:divBdr>
            </w:div>
            <w:div w:id="442268487">
              <w:marLeft w:val="0"/>
              <w:marRight w:val="0"/>
              <w:marTop w:val="0"/>
              <w:marBottom w:val="0"/>
              <w:divBdr>
                <w:top w:val="none" w:sz="0" w:space="0" w:color="auto"/>
                <w:left w:val="none" w:sz="0" w:space="0" w:color="auto"/>
                <w:bottom w:val="none" w:sz="0" w:space="0" w:color="auto"/>
                <w:right w:val="none" w:sz="0" w:space="0" w:color="auto"/>
              </w:divBdr>
            </w:div>
            <w:div w:id="78214643">
              <w:marLeft w:val="0"/>
              <w:marRight w:val="0"/>
              <w:marTop w:val="0"/>
              <w:marBottom w:val="0"/>
              <w:divBdr>
                <w:top w:val="none" w:sz="0" w:space="0" w:color="auto"/>
                <w:left w:val="none" w:sz="0" w:space="0" w:color="auto"/>
                <w:bottom w:val="none" w:sz="0" w:space="0" w:color="auto"/>
                <w:right w:val="none" w:sz="0" w:space="0" w:color="auto"/>
              </w:divBdr>
            </w:div>
            <w:div w:id="152335903">
              <w:marLeft w:val="0"/>
              <w:marRight w:val="0"/>
              <w:marTop w:val="0"/>
              <w:marBottom w:val="0"/>
              <w:divBdr>
                <w:top w:val="none" w:sz="0" w:space="0" w:color="auto"/>
                <w:left w:val="none" w:sz="0" w:space="0" w:color="auto"/>
                <w:bottom w:val="none" w:sz="0" w:space="0" w:color="auto"/>
                <w:right w:val="none" w:sz="0" w:space="0" w:color="auto"/>
              </w:divBdr>
            </w:div>
            <w:div w:id="580483095">
              <w:marLeft w:val="0"/>
              <w:marRight w:val="0"/>
              <w:marTop w:val="0"/>
              <w:marBottom w:val="0"/>
              <w:divBdr>
                <w:top w:val="none" w:sz="0" w:space="0" w:color="auto"/>
                <w:left w:val="none" w:sz="0" w:space="0" w:color="auto"/>
                <w:bottom w:val="none" w:sz="0" w:space="0" w:color="auto"/>
                <w:right w:val="none" w:sz="0" w:space="0" w:color="auto"/>
              </w:divBdr>
            </w:div>
            <w:div w:id="856774822">
              <w:marLeft w:val="0"/>
              <w:marRight w:val="0"/>
              <w:marTop w:val="0"/>
              <w:marBottom w:val="0"/>
              <w:divBdr>
                <w:top w:val="none" w:sz="0" w:space="0" w:color="auto"/>
                <w:left w:val="none" w:sz="0" w:space="0" w:color="auto"/>
                <w:bottom w:val="none" w:sz="0" w:space="0" w:color="auto"/>
                <w:right w:val="none" w:sz="0" w:space="0" w:color="auto"/>
              </w:divBdr>
            </w:div>
            <w:div w:id="125204328">
              <w:marLeft w:val="0"/>
              <w:marRight w:val="0"/>
              <w:marTop w:val="0"/>
              <w:marBottom w:val="0"/>
              <w:divBdr>
                <w:top w:val="none" w:sz="0" w:space="0" w:color="auto"/>
                <w:left w:val="none" w:sz="0" w:space="0" w:color="auto"/>
                <w:bottom w:val="none" w:sz="0" w:space="0" w:color="auto"/>
                <w:right w:val="none" w:sz="0" w:space="0" w:color="auto"/>
              </w:divBdr>
            </w:div>
            <w:div w:id="2123332947">
              <w:marLeft w:val="0"/>
              <w:marRight w:val="0"/>
              <w:marTop w:val="0"/>
              <w:marBottom w:val="0"/>
              <w:divBdr>
                <w:top w:val="none" w:sz="0" w:space="0" w:color="auto"/>
                <w:left w:val="none" w:sz="0" w:space="0" w:color="auto"/>
                <w:bottom w:val="none" w:sz="0" w:space="0" w:color="auto"/>
                <w:right w:val="none" w:sz="0" w:space="0" w:color="auto"/>
              </w:divBdr>
            </w:div>
            <w:div w:id="1938051809">
              <w:marLeft w:val="0"/>
              <w:marRight w:val="0"/>
              <w:marTop w:val="0"/>
              <w:marBottom w:val="0"/>
              <w:divBdr>
                <w:top w:val="none" w:sz="0" w:space="0" w:color="auto"/>
                <w:left w:val="none" w:sz="0" w:space="0" w:color="auto"/>
                <w:bottom w:val="none" w:sz="0" w:space="0" w:color="auto"/>
                <w:right w:val="none" w:sz="0" w:space="0" w:color="auto"/>
              </w:divBdr>
            </w:div>
            <w:div w:id="514731934">
              <w:marLeft w:val="0"/>
              <w:marRight w:val="0"/>
              <w:marTop w:val="0"/>
              <w:marBottom w:val="0"/>
              <w:divBdr>
                <w:top w:val="none" w:sz="0" w:space="0" w:color="auto"/>
                <w:left w:val="none" w:sz="0" w:space="0" w:color="auto"/>
                <w:bottom w:val="none" w:sz="0" w:space="0" w:color="auto"/>
                <w:right w:val="none" w:sz="0" w:space="0" w:color="auto"/>
              </w:divBdr>
            </w:div>
            <w:div w:id="1212695813">
              <w:marLeft w:val="0"/>
              <w:marRight w:val="0"/>
              <w:marTop w:val="0"/>
              <w:marBottom w:val="0"/>
              <w:divBdr>
                <w:top w:val="none" w:sz="0" w:space="0" w:color="auto"/>
                <w:left w:val="none" w:sz="0" w:space="0" w:color="auto"/>
                <w:bottom w:val="none" w:sz="0" w:space="0" w:color="auto"/>
                <w:right w:val="none" w:sz="0" w:space="0" w:color="auto"/>
              </w:divBdr>
            </w:div>
            <w:div w:id="1687973415">
              <w:marLeft w:val="0"/>
              <w:marRight w:val="0"/>
              <w:marTop w:val="0"/>
              <w:marBottom w:val="0"/>
              <w:divBdr>
                <w:top w:val="none" w:sz="0" w:space="0" w:color="auto"/>
                <w:left w:val="none" w:sz="0" w:space="0" w:color="auto"/>
                <w:bottom w:val="none" w:sz="0" w:space="0" w:color="auto"/>
                <w:right w:val="none" w:sz="0" w:space="0" w:color="auto"/>
              </w:divBdr>
            </w:div>
            <w:div w:id="1857307520">
              <w:marLeft w:val="0"/>
              <w:marRight w:val="0"/>
              <w:marTop w:val="0"/>
              <w:marBottom w:val="0"/>
              <w:divBdr>
                <w:top w:val="none" w:sz="0" w:space="0" w:color="auto"/>
                <w:left w:val="none" w:sz="0" w:space="0" w:color="auto"/>
                <w:bottom w:val="none" w:sz="0" w:space="0" w:color="auto"/>
                <w:right w:val="none" w:sz="0" w:space="0" w:color="auto"/>
              </w:divBdr>
            </w:div>
            <w:div w:id="866917843">
              <w:marLeft w:val="0"/>
              <w:marRight w:val="0"/>
              <w:marTop w:val="0"/>
              <w:marBottom w:val="0"/>
              <w:divBdr>
                <w:top w:val="none" w:sz="0" w:space="0" w:color="auto"/>
                <w:left w:val="none" w:sz="0" w:space="0" w:color="auto"/>
                <w:bottom w:val="none" w:sz="0" w:space="0" w:color="auto"/>
                <w:right w:val="none" w:sz="0" w:space="0" w:color="auto"/>
              </w:divBdr>
            </w:div>
            <w:div w:id="1259489618">
              <w:marLeft w:val="0"/>
              <w:marRight w:val="0"/>
              <w:marTop w:val="0"/>
              <w:marBottom w:val="0"/>
              <w:divBdr>
                <w:top w:val="none" w:sz="0" w:space="0" w:color="auto"/>
                <w:left w:val="none" w:sz="0" w:space="0" w:color="auto"/>
                <w:bottom w:val="none" w:sz="0" w:space="0" w:color="auto"/>
                <w:right w:val="none" w:sz="0" w:space="0" w:color="auto"/>
              </w:divBdr>
            </w:div>
            <w:div w:id="1967808499">
              <w:marLeft w:val="0"/>
              <w:marRight w:val="0"/>
              <w:marTop w:val="0"/>
              <w:marBottom w:val="0"/>
              <w:divBdr>
                <w:top w:val="none" w:sz="0" w:space="0" w:color="auto"/>
                <w:left w:val="none" w:sz="0" w:space="0" w:color="auto"/>
                <w:bottom w:val="none" w:sz="0" w:space="0" w:color="auto"/>
                <w:right w:val="none" w:sz="0" w:space="0" w:color="auto"/>
              </w:divBdr>
            </w:div>
            <w:div w:id="104540320">
              <w:marLeft w:val="0"/>
              <w:marRight w:val="0"/>
              <w:marTop w:val="0"/>
              <w:marBottom w:val="0"/>
              <w:divBdr>
                <w:top w:val="none" w:sz="0" w:space="0" w:color="auto"/>
                <w:left w:val="none" w:sz="0" w:space="0" w:color="auto"/>
                <w:bottom w:val="none" w:sz="0" w:space="0" w:color="auto"/>
                <w:right w:val="none" w:sz="0" w:space="0" w:color="auto"/>
              </w:divBdr>
            </w:div>
            <w:div w:id="557714439">
              <w:marLeft w:val="0"/>
              <w:marRight w:val="0"/>
              <w:marTop w:val="0"/>
              <w:marBottom w:val="0"/>
              <w:divBdr>
                <w:top w:val="none" w:sz="0" w:space="0" w:color="auto"/>
                <w:left w:val="none" w:sz="0" w:space="0" w:color="auto"/>
                <w:bottom w:val="none" w:sz="0" w:space="0" w:color="auto"/>
                <w:right w:val="none" w:sz="0" w:space="0" w:color="auto"/>
              </w:divBdr>
            </w:div>
            <w:div w:id="2038308631">
              <w:marLeft w:val="0"/>
              <w:marRight w:val="0"/>
              <w:marTop w:val="0"/>
              <w:marBottom w:val="0"/>
              <w:divBdr>
                <w:top w:val="none" w:sz="0" w:space="0" w:color="auto"/>
                <w:left w:val="none" w:sz="0" w:space="0" w:color="auto"/>
                <w:bottom w:val="none" w:sz="0" w:space="0" w:color="auto"/>
                <w:right w:val="none" w:sz="0" w:space="0" w:color="auto"/>
              </w:divBdr>
            </w:div>
            <w:div w:id="1027366727">
              <w:marLeft w:val="0"/>
              <w:marRight w:val="0"/>
              <w:marTop w:val="0"/>
              <w:marBottom w:val="0"/>
              <w:divBdr>
                <w:top w:val="none" w:sz="0" w:space="0" w:color="auto"/>
                <w:left w:val="none" w:sz="0" w:space="0" w:color="auto"/>
                <w:bottom w:val="none" w:sz="0" w:space="0" w:color="auto"/>
                <w:right w:val="none" w:sz="0" w:space="0" w:color="auto"/>
              </w:divBdr>
            </w:div>
            <w:div w:id="1409570330">
              <w:marLeft w:val="0"/>
              <w:marRight w:val="0"/>
              <w:marTop w:val="0"/>
              <w:marBottom w:val="0"/>
              <w:divBdr>
                <w:top w:val="none" w:sz="0" w:space="0" w:color="auto"/>
                <w:left w:val="none" w:sz="0" w:space="0" w:color="auto"/>
                <w:bottom w:val="none" w:sz="0" w:space="0" w:color="auto"/>
                <w:right w:val="none" w:sz="0" w:space="0" w:color="auto"/>
              </w:divBdr>
            </w:div>
            <w:div w:id="856114954">
              <w:marLeft w:val="0"/>
              <w:marRight w:val="0"/>
              <w:marTop w:val="0"/>
              <w:marBottom w:val="0"/>
              <w:divBdr>
                <w:top w:val="none" w:sz="0" w:space="0" w:color="auto"/>
                <w:left w:val="none" w:sz="0" w:space="0" w:color="auto"/>
                <w:bottom w:val="none" w:sz="0" w:space="0" w:color="auto"/>
                <w:right w:val="none" w:sz="0" w:space="0" w:color="auto"/>
              </w:divBdr>
            </w:div>
            <w:div w:id="2050375570">
              <w:marLeft w:val="0"/>
              <w:marRight w:val="0"/>
              <w:marTop w:val="0"/>
              <w:marBottom w:val="0"/>
              <w:divBdr>
                <w:top w:val="none" w:sz="0" w:space="0" w:color="auto"/>
                <w:left w:val="none" w:sz="0" w:space="0" w:color="auto"/>
                <w:bottom w:val="none" w:sz="0" w:space="0" w:color="auto"/>
                <w:right w:val="none" w:sz="0" w:space="0" w:color="auto"/>
              </w:divBdr>
            </w:div>
            <w:div w:id="1664428647">
              <w:marLeft w:val="0"/>
              <w:marRight w:val="0"/>
              <w:marTop w:val="0"/>
              <w:marBottom w:val="0"/>
              <w:divBdr>
                <w:top w:val="none" w:sz="0" w:space="0" w:color="auto"/>
                <w:left w:val="none" w:sz="0" w:space="0" w:color="auto"/>
                <w:bottom w:val="none" w:sz="0" w:space="0" w:color="auto"/>
                <w:right w:val="none" w:sz="0" w:space="0" w:color="auto"/>
              </w:divBdr>
            </w:div>
            <w:div w:id="1060715626">
              <w:marLeft w:val="0"/>
              <w:marRight w:val="0"/>
              <w:marTop w:val="0"/>
              <w:marBottom w:val="0"/>
              <w:divBdr>
                <w:top w:val="none" w:sz="0" w:space="0" w:color="auto"/>
                <w:left w:val="none" w:sz="0" w:space="0" w:color="auto"/>
                <w:bottom w:val="none" w:sz="0" w:space="0" w:color="auto"/>
                <w:right w:val="none" w:sz="0" w:space="0" w:color="auto"/>
              </w:divBdr>
            </w:div>
            <w:div w:id="1162618713">
              <w:marLeft w:val="0"/>
              <w:marRight w:val="0"/>
              <w:marTop w:val="0"/>
              <w:marBottom w:val="0"/>
              <w:divBdr>
                <w:top w:val="none" w:sz="0" w:space="0" w:color="auto"/>
                <w:left w:val="none" w:sz="0" w:space="0" w:color="auto"/>
                <w:bottom w:val="none" w:sz="0" w:space="0" w:color="auto"/>
                <w:right w:val="none" w:sz="0" w:space="0" w:color="auto"/>
              </w:divBdr>
            </w:div>
            <w:div w:id="545684105">
              <w:marLeft w:val="0"/>
              <w:marRight w:val="0"/>
              <w:marTop w:val="0"/>
              <w:marBottom w:val="0"/>
              <w:divBdr>
                <w:top w:val="none" w:sz="0" w:space="0" w:color="auto"/>
                <w:left w:val="none" w:sz="0" w:space="0" w:color="auto"/>
                <w:bottom w:val="none" w:sz="0" w:space="0" w:color="auto"/>
                <w:right w:val="none" w:sz="0" w:space="0" w:color="auto"/>
              </w:divBdr>
            </w:div>
            <w:div w:id="58286662">
              <w:marLeft w:val="0"/>
              <w:marRight w:val="0"/>
              <w:marTop w:val="0"/>
              <w:marBottom w:val="0"/>
              <w:divBdr>
                <w:top w:val="none" w:sz="0" w:space="0" w:color="auto"/>
                <w:left w:val="none" w:sz="0" w:space="0" w:color="auto"/>
                <w:bottom w:val="none" w:sz="0" w:space="0" w:color="auto"/>
                <w:right w:val="none" w:sz="0" w:space="0" w:color="auto"/>
              </w:divBdr>
            </w:div>
            <w:div w:id="1337809094">
              <w:marLeft w:val="0"/>
              <w:marRight w:val="0"/>
              <w:marTop w:val="0"/>
              <w:marBottom w:val="0"/>
              <w:divBdr>
                <w:top w:val="none" w:sz="0" w:space="0" w:color="auto"/>
                <w:left w:val="none" w:sz="0" w:space="0" w:color="auto"/>
                <w:bottom w:val="none" w:sz="0" w:space="0" w:color="auto"/>
                <w:right w:val="none" w:sz="0" w:space="0" w:color="auto"/>
              </w:divBdr>
            </w:div>
            <w:div w:id="1385181898">
              <w:marLeft w:val="0"/>
              <w:marRight w:val="0"/>
              <w:marTop w:val="0"/>
              <w:marBottom w:val="0"/>
              <w:divBdr>
                <w:top w:val="none" w:sz="0" w:space="0" w:color="auto"/>
                <w:left w:val="none" w:sz="0" w:space="0" w:color="auto"/>
                <w:bottom w:val="none" w:sz="0" w:space="0" w:color="auto"/>
                <w:right w:val="none" w:sz="0" w:space="0" w:color="auto"/>
              </w:divBdr>
            </w:div>
            <w:div w:id="199406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059605">
      <w:bodyDiv w:val="1"/>
      <w:marLeft w:val="0"/>
      <w:marRight w:val="0"/>
      <w:marTop w:val="0"/>
      <w:marBottom w:val="0"/>
      <w:divBdr>
        <w:top w:val="none" w:sz="0" w:space="0" w:color="auto"/>
        <w:left w:val="none" w:sz="0" w:space="0" w:color="auto"/>
        <w:bottom w:val="none" w:sz="0" w:space="0" w:color="auto"/>
        <w:right w:val="none" w:sz="0" w:space="0" w:color="auto"/>
      </w:divBdr>
      <w:divsChild>
        <w:div w:id="171844862">
          <w:marLeft w:val="0"/>
          <w:marRight w:val="0"/>
          <w:marTop w:val="0"/>
          <w:marBottom w:val="0"/>
          <w:divBdr>
            <w:top w:val="none" w:sz="0" w:space="0" w:color="auto"/>
            <w:left w:val="none" w:sz="0" w:space="0" w:color="auto"/>
            <w:bottom w:val="none" w:sz="0" w:space="0" w:color="auto"/>
            <w:right w:val="none" w:sz="0" w:space="0" w:color="auto"/>
          </w:divBdr>
          <w:divsChild>
            <w:div w:id="506409418">
              <w:marLeft w:val="0"/>
              <w:marRight w:val="0"/>
              <w:marTop w:val="0"/>
              <w:marBottom w:val="0"/>
              <w:divBdr>
                <w:top w:val="none" w:sz="0" w:space="0" w:color="auto"/>
                <w:left w:val="none" w:sz="0" w:space="0" w:color="auto"/>
                <w:bottom w:val="none" w:sz="0" w:space="0" w:color="auto"/>
                <w:right w:val="none" w:sz="0" w:space="0" w:color="auto"/>
              </w:divBdr>
            </w:div>
            <w:div w:id="879047944">
              <w:marLeft w:val="0"/>
              <w:marRight w:val="0"/>
              <w:marTop w:val="0"/>
              <w:marBottom w:val="0"/>
              <w:divBdr>
                <w:top w:val="none" w:sz="0" w:space="0" w:color="auto"/>
                <w:left w:val="none" w:sz="0" w:space="0" w:color="auto"/>
                <w:bottom w:val="none" w:sz="0" w:space="0" w:color="auto"/>
                <w:right w:val="none" w:sz="0" w:space="0" w:color="auto"/>
              </w:divBdr>
            </w:div>
            <w:div w:id="184252915">
              <w:marLeft w:val="0"/>
              <w:marRight w:val="0"/>
              <w:marTop w:val="0"/>
              <w:marBottom w:val="0"/>
              <w:divBdr>
                <w:top w:val="none" w:sz="0" w:space="0" w:color="auto"/>
                <w:left w:val="none" w:sz="0" w:space="0" w:color="auto"/>
                <w:bottom w:val="none" w:sz="0" w:space="0" w:color="auto"/>
                <w:right w:val="none" w:sz="0" w:space="0" w:color="auto"/>
              </w:divBdr>
            </w:div>
            <w:div w:id="467432726">
              <w:marLeft w:val="0"/>
              <w:marRight w:val="0"/>
              <w:marTop w:val="0"/>
              <w:marBottom w:val="0"/>
              <w:divBdr>
                <w:top w:val="none" w:sz="0" w:space="0" w:color="auto"/>
                <w:left w:val="none" w:sz="0" w:space="0" w:color="auto"/>
                <w:bottom w:val="none" w:sz="0" w:space="0" w:color="auto"/>
                <w:right w:val="none" w:sz="0" w:space="0" w:color="auto"/>
              </w:divBdr>
            </w:div>
            <w:div w:id="1863978251">
              <w:marLeft w:val="0"/>
              <w:marRight w:val="0"/>
              <w:marTop w:val="0"/>
              <w:marBottom w:val="0"/>
              <w:divBdr>
                <w:top w:val="none" w:sz="0" w:space="0" w:color="auto"/>
                <w:left w:val="none" w:sz="0" w:space="0" w:color="auto"/>
                <w:bottom w:val="none" w:sz="0" w:space="0" w:color="auto"/>
                <w:right w:val="none" w:sz="0" w:space="0" w:color="auto"/>
              </w:divBdr>
            </w:div>
            <w:div w:id="1581525835">
              <w:marLeft w:val="0"/>
              <w:marRight w:val="0"/>
              <w:marTop w:val="0"/>
              <w:marBottom w:val="0"/>
              <w:divBdr>
                <w:top w:val="none" w:sz="0" w:space="0" w:color="auto"/>
                <w:left w:val="none" w:sz="0" w:space="0" w:color="auto"/>
                <w:bottom w:val="none" w:sz="0" w:space="0" w:color="auto"/>
                <w:right w:val="none" w:sz="0" w:space="0" w:color="auto"/>
              </w:divBdr>
            </w:div>
            <w:div w:id="1874534594">
              <w:marLeft w:val="0"/>
              <w:marRight w:val="0"/>
              <w:marTop w:val="0"/>
              <w:marBottom w:val="0"/>
              <w:divBdr>
                <w:top w:val="none" w:sz="0" w:space="0" w:color="auto"/>
                <w:left w:val="none" w:sz="0" w:space="0" w:color="auto"/>
                <w:bottom w:val="none" w:sz="0" w:space="0" w:color="auto"/>
                <w:right w:val="none" w:sz="0" w:space="0" w:color="auto"/>
              </w:divBdr>
            </w:div>
            <w:div w:id="1365905198">
              <w:marLeft w:val="0"/>
              <w:marRight w:val="0"/>
              <w:marTop w:val="0"/>
              <w:marBottom w:val="0"/>
              <w:divBdr>
                <w:top w:val="none" w:sz="0" w:space="0" w:color="auto"/>
                <w:left w:val="none" w:sz="0" w:space="0" w:color="auto"/>
                <w:bottom w:val="none" w:sz="0" w:space="0" w:color="auto"/>
                <w:right w:val="none" w:sz="0" w:space="0" w:color="auto"/>
              </w:divBdr>
            </w:div>
            <w:div w:id="1667829828">
              <w:marLeft w:val="0"/>
              <w:marRight w:val="0"/>
              <w:marTop w:val="0"/>
              <w:marBottom w:val="0"/>
              <w:divBdr>
                <w:top w:val="none" w:sz="0" w:space="0" w:color="auto"/>
                <w:left w:val="none" w:sz="0" w:space="0" w:color="auto"/>
                <w:bottom w:val="none" w:sz="0" w:space="0" w:color="auto"/>
                <w:right w:val="none" w:sz="0" w:space="0" w:color="auto"/>
              </w:divBdr>
            </w:div>
            <w:div w:id="177275476">
              <w:marLeft w:val="0"/>
              <w:marRight w:val="0"/>
              <w:marTop w:val="0"/>
              <w:marBottom w:val="0"/>
              <w:divBdr>
                <w:top w:val="none" w:sz="0" w:space="0" w:color="auto"/>
                <w:left w:val="none" w:sz="0" w:space="0" w:color="auto"/>
                <w:bottom w:val="none" w:sz="0" w:space="0" w:color="auto"/>
                <w:right w:val="none" w:sz="0" w:space="0" w:color="auto"/>
              </w:divBdr>
            </w:div>
            <w:div w:id="1814445321">
              <w:marLeft w:val="0"/>
              <w:marRight w:val="0"/>
              <w:marTop w:val="0"/>
              <w:marBottom w:val="0"/>
              <w:divBdr>
                <w:top w:val="none" w:sz="0" w:space="0" w:color="auto"/>
                <w:left w:val="none" w:sz="0" w:space="0" w:color="auto"/>
                <w:bottom w:val="none" w:sz="0" w:space="0" w:color="auto"/>
                <w:right w:val="none" w:sz="0" w:space="0" w:color="auto"/>
              </w:divBdr>
            </w:div>
            <w:div w:id="711928628">
              <w:marLeft w:val="0"/>
              <w:marRight w:val="0"/>
              <w:marTop w:val="0"/>
              <w:marBottom w:val="0"/>
              <w:divBdr>
                <w:top w:val="none" w:sz="0" w:space="0" w:color="auto"/>
                <w:left w:val="none" w:sz="0" w:space="0" w:color="auto"/>
                <w:bottom w:val="none" w:sz="0" w:space="0" w:color="auto"/>
                <w:right w:val="none" w:sz="0" w:space="0" w:color="auto"/>
              </w:divBdr>
            </w:div>
            <w:div w:id="66651874">
              <w:marLeft w:val="0"/>
              <w:marRight w:val="0"/>
              <w:marTop w:val="0"/>
              <w:marBottom w:val="0"/>
              <w:divBdr>
                <w:top w:val="none" w:sz="0" w:space="0" w:color="auto"/>
                <w:left w:val="none" w:sz="0" w:space="0" w:color="auto"/>
                <w:bottom w:val="none" w:sz="0" w:space="0" w:color="auto"/>
                <w:right w:val="none" w:sz="0" w:space="0" w:color="auto"/>
              </w:divBdr>
            </w:div>
            <w:div w:id="472065815">
              <w:marLeft w:val="0"/>
              <w:marRight w:val="0"/>
              <w:marTop w:val="0"/>
              <w:marBottom w:val="0"/>
              <w:divBdr>
                <w:top w:val="none" w:sz="0" w:space="0" w:color="auto"/>
                <w:left w:val="none" w:sz="0" w:space="0" w:color="auto"/>
                <w:bottom w:val="none" w:sz="0" w:space="0" w:color="auto"/>
                <w:right w:val="none" w:sz="0" w:space="0" w:color="auto"/>
              </w:divBdr>
            </w:div>
            <w:div w:id="573319848">
              <w:marLeft w:val="0"/>
              <w:marRight w:val="0"/>
              <w:marTop w:val="0"/>
              <w:marBottom w:val="0"/>
              <w:divBdr>
                <w:top w:val="none" w:sz="0" w:space="0" w:color="auto"/>
                <w:left w:val="none" w:sz="0" w:space="0" w:color="auto"/>
                <w:bottom w:val="none" w:sz="0" w:space="0" w:color="auto"/>
                <w:right w:val="none" w:sz="0" w:space="0" w:color="auto"/>
              </w:divBdr>
            </w:div>
            <w:div w:id="1927574850">
              <w:marLeft w:val="0"/>
              <w:marRight w:val="0"/>
              <w:marTop w:val="0"/>
              <w:marBottom w:val="0"/>
              <w:divBdr>
                <w:top w:val="none" w:sz="0" w:space="0" w:color="auto"/>
                <w:left w:val="none" w:sz="0" w:space="0" w:color="auto"/>
                <w:bottom w:val="none" w:sz="0" w:space="0" w:color="auto"/>
                <w:right w:val="none" w:sz="0" w:space="0" w:color="auto"/>
              </w:divBdr>
            </w:div>
            <w:div w:id="145635984">
              <w:marLeft w:val="0"/>
              <w:marRight w:val="0"/>
              <w:marTop w:val="0"/>
              <w:marBottom w:val="0"/>
              <w:divBdr>
                <w:top w:val="none" w:sz="0" w:space="0" w:color="auto"/>
                <w:left w:val="none" w:sz="0" w:space="0" w:color="auto"/>
                <w:bottom w:val="none" w:sz="0" w:space="0" w:color="auto"/>
                <w:right w:val="none" w:sz="0" w:space="0" w:color="auto"/>
              </w:divBdr>
            </w:div>
            <w:div w:id="1032456602">
              <w:marLeft w:val="0"/>
              <w:marRight w:val="0"/>
              <w:marTop w:val="0"/>
              <w:marBottom w:val="0"/>
              <w:divBdr>
                <w:top w:val="none" w:sz="0" w:space="0" w:color="auto"/>
                <w:left w:val="none" w:sz="0" w:space="0" w:color="auto"/>
                <w:bottom w:val="none" w:sz="0" w:space="0" w:color="auto"/>
                <w:right w:val="none" w:sz="0" w:space="0" w:color="auto"/>
              </w:divBdr>
            </w:div>
            <w:div w:id="1581601176">
              <w:marLeft w:val="0"/>
              <w:marRight w:val="0"/>
              <w:marTop w:val="0"/>
              <w:marBottom w:val="0"/>
              <w:divBdr>
                <w:top w:val="none" w:sz="0" w:space="0" w:color="auto"/>
                <w:left w:val="none" w:sz="0" w:space="0" w:color="auto"/>
                <w:bottom w:val="none" w:sz="0" w:space="0" w:color="auto"/>
                <w:right w:val="none" w:sz="0" w:space="0" w:color="auto"/>
              </w:divBdr>
            </w:div>
            <w:div w:id="1257716418">
              <w:marLeft w:val="0"/>
              <w:marRight w:val="0"/>
              <w:marTop w:val="0"/>
              <w:marBottom w:val="0"/>
              <w:divBdr>
                <w:top w:val="none" w:sz="0" w:space="0" w:color="auto"/>
                <w:left w:val="none" w:sz="0" w:space="0" w:color="auto"/>
                <w:bottom w:val="none" w:sz="0" w:space="0" w:color="auto"/>
                <w:right w:val="none" w:sz="0" w:space="0" w:color="auto"/>
              </w:divBdr>
            </w:div>
            <w:div w:id="857501449">
              <w:marLeft w:val="0"/>
              <w:marRight w:val="0"/>
              <w:marTop w:val="0"/>
              <w:marBottom w:val="0"/>
              <w:divBdr>
                <w:top w:val="none" w:sz="0" w:space="0" w:color="auto"/>
                <w:left w:val="none" w:sz="0" w:space="0" w:color="auto"/>
                <w:bottom w:val="none" w:sz="0" w:space="0" w:color="auto"/>
                <w:right w:val="none" w:sz="0" w:space="0" w:color="auto"/>
              </w:divBdr>
            </w:div>
            <w:div w:id="1660234463">
              <w:marLeft w:val="0"/>
              <w:marRight w:val="0"/>
              <w:marTop w:val="0"/>
              <w:marBottom w:val="0"/>
              <w:divBdr>
                <w:top w:val="none" w:sz="0" w:space="0" w:color="auto"/>
                <w:left w:val="none" w:sz="0" w:space="0" w:color="auto"/>
                <w:bottom w:val="none" w:sz="0" w:space="0" w:color="auto"/>
                <w:right w:val="none" w:sz="0" w:space="0" w:color="auto"/>
              </w:divBdr>
            </w:div>
            <w:div w:id="884292528">
              <w:marLeft w:val="0"/>
              <w:marRight w:val="0"/>
              <w:marTop w:val="0"/>
              <w:marBottom w:val="0"/>
              <w:divBdr>
                <w:top w:val="none" w:sz="0" w:space="0" w:color="auto"/>
                <w:left w:val="none" w:sz="0" w:space="0" w:color="auto"/>
                <w:bottom w:val="none" w:sz="0" w:space="0" w:color="auto"/>
                <w:right w:val="none" w:sz="0" w:space="0" w:color="auto"/>
              </w:divBdr>
            </w:div>
            <w:div w:id="1935933970">
              <w:marLeft w:val="0"/>
              <w:marRight w:val="0"/>
              <w:marTop w:val="0"/>
              <w:marBottom w:val="0"/>
              <w:divBdr>
                <w:top w:val="none" w:sz="0" w:space="0" w:color="auto"/>
                <w:left w:val="none" w:sz="0" w:space="0" w:color="auto"/>
                <w:bottom w:val="none" w:sz="0" w:space="0" w:color="auto"/>
                <w:right w:val="none" w:sz="0" w:space="0" w:color="auto"/>
              </w:divBdr>
            </w:div>
            <w:div w:id="70279418">
              <w:marLeft w:val="0"/>
              <w:marRight w:val="0"/>
              <w:marTop w:val="0"/>
              <w:marBottom w:val="0"/>
              <w:divBdr>
                <w:top w:val="none" w:sz="0" w:space="0" w:color="auto"/>
                <w:left w:val="none" w:sz="0" w:space="0" w:color="auto"/>
                <w:bottom w:val="none" w:sz="0" w:space="0" w:color="auto"/>
                <w:right w:val="none" w:sz="0" w:space="0" w:color="auto"/>
              </w:divBdr>
            </w:div>
            <w:div w:id="80297064">
              <w:marLeft w:val="0"/>
              <w:marRight w:val="0"/>
              <w:marTop w:val="0"/>
              <w:marBottom w:val="0"/>
              <w:divBdr>
                <w:top w:val="none" w:sz="0" w:space="0" w:color="auto"/>
                <w:left w:val="none" w:sz="0" w:space="0" w:color="auto"/>
                <w:bottom w:val="none" w:sz="0" w:space="0" w:color="auto"/>
                <w:right w:val="none" w:sz="0" w:space="0" w:color="auto"/>
              </w:divBdr>
            </w:div>
            <w:div w:id="1910268242">
              <w:marLeft w:val="0"/>
              <w:marRight w:val="0"/>
              <w:marTop w:val="0"/>
              <w:marBottom w:val="0"/>
              <w:divBdr>
                <w:top w:val="none" w:sz="0" w:space="0" w:color="auto"/>
                <w:left w:val="none" w:sz="0" w:space="0" w:color="auto"/>
                <w:bottom w:val="none" w:sz="0" w:space="0" w:color="auto"/>
                <w:right w:val="none" w:sz="0" w:space="0" w:color="auto"/>
              </w:divBdr>
            </w:div>
            <w:div w:id="965817776">
              <w:marLeft w:val="0"/>
              <w:marRight w:val="0"/>
              <w:marTop w:val="0"/>
              <w:marBottom w:val="0"/>
              <w:divBdr>
                <w:top w:val="none" w:sz="0" w:space="0" w:color="auto"/>
                <w:left w:val="none" w:sz="0" w:space="0" w:color="auto"/>
                <w:bottom w:val="none" w:sz="0" w:space="0" w:color="auto"/>
                <w:right w:val="none" w:sz="0" w:space="0" w:color="auto"/>
              </w:divBdr>
            </w:div>
            <w:div w:id="1157300927">
              <w:marLeft w:val="0"/>
              <w:marRight w:val="0"/>
              <w:marTop w:val="0"/>
              <w:marBottom w:val="0"/>
              <w:divBdr>
                <w:top w:val="none" w:sz="0" w:space="0" w:color="auto"/>
                <w:left w:val="none" w:sz="0" w:space="0" w:color="auto"/>
                <w:bottom w:val="none" w:sz="0" w:space="0" w:color="auto"/>
                <w:right w:val="none" w:sz="0" w:space="0" w:color="auto"/>
              </w:divBdr>
            </w:div>
            <w:div w:id="1540823333">
              <w:marLeft w:val="0"/>
              <w:marRight w:val="0"/>
              <w:marTop w:val="0"/>
              <w:marBottom w:val="0"/>
              <w:divBdr>
                <w:top w:val="none" w:sz="0" w:space="0" w:color="auto"/>
                <w:left w:val="none" w:sz="0" w:space="0" w:color="auto"/>
                <w:bottom w:val="none" w:sz="0" w:space="0" w:color="auto"/>
                <w:right w:val="none" w:sz="0" w:space="0" w:color="auto"/>
              </w:divBdr>
            </w:div>
            <w:div w:id="664362812">
              <w:marLeft w:val="0"/>
              <w:marRight w:val="0"/>
              <w:marTop w:val="0"/>
              <w:marBottom w:val="0"/>
              <w:divBdr>
                <w:top w:val="none" w:sz="0" w:space="0" w:color="auto"/>
                <w:left w:val="none" w:sz="0" w:space="0" w:color="auto"/>
                <w:bottom w:val="none" w:sz="0" w:space="0" w:color="auto"/>
                <w:right w:val="none" w:sz="0" w:space="0" w:color="auto"/>
              </w:divBdr>
            </w:div>
            <w:div w:id="641156896">
              <w:marLeft w:val="0"/>
              <w:marRight w:val="0"/>
              <w:marTop w:val="0"/>
              <w:marBottom w:val="0"/>
              <w:divBdr>
                <w:top w:val="none" w:sz="0" w:space="0" w:color="auto"/>
                <w:left w:val="none" w:sz="0" w:space="0" w:color="auto"/>
                <w:bottom w:val="none" w:sz="0" w:space="0" w:color="auto"/>
                <w:right w:val="none" w:sz="0" w:space="0" w:color="auto"/>
              </w:divBdr>
            </w:div>
            <w:div w:id="995769459">
              <w:marLeft w:val="0"/>
              <w:marRight w:val="0"/>
              <w:marTop w:val="0"/>
              <w:marBottom w:val="0"/>
              <w:divBdr>
                <w:top w:val="none" w:sz="0" w:space="0" w:color="auto"/>
                <w:left w:val="none" w:sz="0" w:space="0" w:color="auto"/>
                <w:bottom w:val="none" w:sz="0" w:space="0" w:color="auto"/>
                <w:right w:val="none" w:sz="0" w:space="0" w:color="auto"/>
              </w:divBdr>
            </w:div>
            <w:div w:id="282729846">
              <w:marLeft w:val="0"/>
              <w:marRight w:val="0"/>
              <w:marTop w:val="0"/>
              <w:marBottom w:val="0"/>
              <w:divBdr>
                <w:top w:val="none" w:sz="0" w:space="0" w:color="auto"/>
                <w:left w:val="none" w:sz="0" w:space="0" w:color="auto"/>
                <w:bottom w:val="none" w:sz="0" w:space="0" w:color="auto"/>
                <w:right w:val="none" w:sz="0" w:space="0" w:color="auto"/>
              </w:divBdr>
            </w:div>
            <w:div w:id="1194029978">
              <w:marLeft w:val="0"/>
              <w:marRight w:val="0"/>
              <w:marTop w:val="0"/>
              <w:marBottom w:val="0"/>
              <w:divBdr>
                <w:top w:val="none" w:sz="0" w:space="0" w:color="auto"/>
                <w:left w:val="none" w:sz="0" w:space="0" w:color="auto"/>
                <w:bottom w:val="none" w:sz="0" w:space="0" w:color="auto"/>
                <w:right w:val="none" w:sz="0" w:space="0" w:color="auto"/>
              </w:divBdr>
            </w:div>
            <w:div w:id="9261127">
              <w:marLeft w:val="0"/>
              <w:marRight w:val="0"/>
              <w:marTop w:val="0"/>
              <w:marBottom w:val="0"/>
              <w:divBdr>
                <w:top w:val="none" w:sz="0" w:space="0" w:color="auto"/>
                <w:left w:val="none" w:sz="0" w:space="0" w:color="auto"/>
                <w:bottom w:val="none" w:sz="0" w:space="0" w:color="auto"/>
                <w:right w:val="none" w:sz="0" w:space="0" w:color="auto"/>
              </w:divBdr>
            </w:div>
            <w:div w:id="1289624946">
              <w:marLeft w:val="0"/>
              <w:marRight w:val="0"/>
              <w:marTop w:val="0"/>
              <w:marBottom w:val="0"/>
              <w:divBdr>
                <w:top w:val="none" w:sz="0" w:space="0" w:color="auto"/>
                <w:left w:val="none" w:sz="0" w:space="0" w:color="auto"/>
                <w:bottom w:val="none" w:sz="0" w:space="0" w:color="auto"/>
                <w:right w:val="none" w:sz="0" w:space="0" w:color="auto"/>
              </w:divBdr>
            </w:div>
            <w:div w:id="1040013948">
              <w:marLeft w:val="0"/>
              <w:marRight w:val="0"/>
              <w:marTop w:val="0"/>
              <w:marBottom w:val="0"/>
              <w:divBdr>
                <w:top w:val="none" w:sz="0" w:space="0" w:color="auto"/>
                <w:left w:val="none" w:sz="0" w:space="0" w:color="auto"/>
                <w:bottom w:val="none" w:sz="0" w:space="0" w:color="auto"/>
                <w:right w:val="none" w:sz="0" w:space="0" w:color="auto"/>
              </w:divBdr>
            </w:div>
            <w:div w:id="2068609234">
              <w:marLeft w:val="0"/>
              <w:marRight w:val="0"/>
              <w:marTop w:val="0"/>
              <w:marBottom w:val="0"/>
              <w:divBdr>
                <w:top w:val="none" w:sz="0" w:space="0" w:color="auto"/>
                <w:left w:val="none" w:sz="0" w:space="0" w:color="auto"/>
                <w:bottom w:val="none" w:sz="0" w:space="0" w:color="auto"/>
                <w:right w:val="none" w:sz="0" w:space="0" w:color="auto"/>
              </w:divBdr>
            </w:div>
            <w:div w:id="943003019">
              <w:marLeft w:val="0"/>
              <w:marRight w:val="0"/>
              <w:marTop w:val="0"/>
              <w:marBottom w:val="0"/>
              <w:divBdr>
                <w:top w:val="none" w:sz="0" w:space="0" w:color="auto"/>
                <w:left w:val="none" w:sz="0" w:space="0" w:color="auto"/>
                <w:bottom w:val="none" w:sz="0" w:space="0" w:color="auto"/>
                <w:right w:val="none" w:sz="0" w:space="0" w:color="auto"/>
              </w:divBdr>
            </w:div>
            <w:div w:id="257837661">
              <w:marLeft w:val="0"/>
              <w:marRight w:val="0"/>
              <w:marTop w:val="0"/>
              <w:marBottom w:val="0"/>
              <w:divBdr>
                <w:top w:val="none" w:sz="0" w:space="0" w:color="auto"/>
                <w:left w:val="none" w:sz="0" w:space="0" w:color="auto"/>
                <w:bottom w:val="none" w:sz="0" w:space="0" w:color="auto"/>
                <w:right w:val="none" w:sz="0" w:space="0" w:color="auto"/>
              </w:divBdr>
            </w:div>
            <w:div w:id="2000574223">
              <w:marLeft w:val="0"/>
              <w:marRight w:val="0"/>
              <w:marTop w:val="0"/>
              <w:marBottom w:val="0"/>
              <w:divBdr>
                <w:top w:val="none" w:sz="0" w:space="0" w:color="auto"/>
                <w:left w:val="none" w:sz="0" w:space="0" w:color="auto"/>
                <w:bottom w:val="none" w:sz="0" w:space="0" w:color="auto"/>
                <w:right w:val="none" w:sz="0" w:space="0" w:color="auto"/>
              </w:divBdr>
            </w:div>
            <w:div w:id="1961645223">
              <w:marLeft w:val="0"/>
              <w:marRight w:val="0"/>
              <w:marTop w:val="0"/>
              <w:marBottom w:val="0"/>
              <w:divBdr>
                <w:top w:val="none" w:sz="0" w:space="0" w:color="auto"/>
                <w:left w:val="none" w:sz="0" w:space="0" w:color="auto"/>
                <w:bottom w:val="none" w:sz="0" w:space="0" w:color="auto"/>
                <w:right w:val="none" w:sz="0" w:space="0" w:color="auto"/>
              </w:divBdr>
            </w:div>
            <w:div w:id="662852459">
              <w:marLeft w:val="0"/>
              <w:marRight w:val="0"/>
              <w:marTop w:val="0"/>
              <w:marBottom w:val="0"/>
              <w:divBdr>
                <w:top w:val="none" w:sz="0" w:space="0" w:color="auto"/>
                <w:left w:val="none" w:sz="0" w:space="0" w:color="auto"/>
                <w:bottom w:val="none" w:sz="0" w:space="0" w:color="auto"/>
                <w:right w:val="none" w:sz="0" w:space="0" w:color="auto"/>
              </w:divBdr>
            </w:div>
            <w:div w:id="1444110467">
              <w:marLeft w:val="0"/>
              <w:marRight w:val="0"/>
              <w:marTop w:val="0"/>
              <w:marBottom w:val="0"/>
              <w:divBdr>
                <w:top w:val="none" w:sz="0" w:space="0" w:color="auto"/>
                <w:left w:val="none" w:sz="0" w:space="0" w:color="auto"/>
                <w:bottom w:val="none" w:sz="0" w:space="0" w:color="auto"/>
                <w:right w:val="none" w:sz="0" w:space="0" w:color="auto"/>
              </w:divBdr>
            </w:div>
            <w:div w:id="835417662">
              <w:marLeft w:val="0"/>
              <w:marRight w:val="0"/>
              <w:marTop w:val="0"/>
              <w:marBottom w:val="0"/>
              <w:divBdr>
                <w:top w:val="none" w:sz="0" w:space="0" w:color="auto"/>
                <w:left w:val="none" w:sz="0" w:space="0" w:color="auto"/>
                <w:bottom w:val="none" w:sz="0" w:space="0" w:color="auto"/>
                <w:right w:val="none" w:sz="0" w:space="0" w:color="auto"/>
              </w:divBdr>
            </w:div>
            <w:div w:id="1325745004">
              <w:marLeft w:val="0"/>
              <w:marRight w:val="0"/>
              <w:marTop w:val="0"/>
              <w:marBottom w:val="0"/>
              <w:divBdr>
                <w:top w:val="none" w:sz="0" w:space="0" w:color="auto"/>
                <w:left w:val="none" w:sz="0" w:space="0" w:color="auto"/>
                <w:bottom w:val="none" w:sz="0" w:space="0" w:color="auto"/>
                <w:right w:val="none" w:sz="0" w:space="0" w:color="auto"/>
              </w:divBdr>
            </w:div>
            <w:div w:id="743407570">
              <w:marLeft w:val="0"/>
              <w:marRight w:val="0"/>
              <w:marTop w:val="0"/>
              <w:marBottom w:val="0"/>
              <w:divBdr>
                <w:top w:val="none" w:sz="0" w:space="0" w:color="auto"/>
                <w:left w:val="none" w:sz="0" w:space="0" w:color="auto"/>
                <w:bottom w:val="none" w:sz="0" w:space="0" w:color="auto"/>
                <w:right w:val="none" w:sz="0" w:space="0" w:color="auto"/>
              </w:divBdr>
            </w:div>
            <w:div w:id="1179390142">
              <w:marLeft w:val="0"/>
              <w:marRight w:val="0"/>
              <w:marTop w:val="0"/>
              <w:marBottom w:val="0"/>
              <w:divBdr>
                <w:top w:val="none" w:sz="0" w:space="0" w:color="auto"/>
                <w:left w:val="none" w:sz="0" w:space="0" w:color="auto"/>
                <w:bottom w:val="none" w:sz="0" w:space="0" w:color="auto"/>
                <w:right w:val="none" w:sz="0" w:space="0" w:color="auto"/>
              </w:divBdr>
            </w:div>
            <w:div w:id="1308365954">
              <w:marLeft w:val="0"/>
              <w:marRight w:val="0"/>
              <w:marTop w:val="0"/>
              <w:marBottom w:val="0"/>
              <w:divBdr>
                <w:top w:val="none" w:sz="0" w:space="0" w:color="auto"/>
                <w:left w:val="none" w:sz="0" w:space="0" w:color="auto"/>
                <w:bottom w:val="none" w:sz="0" w:space="0" w:color="auto"/>
                <w:right w:val="none" w:sz="0" w:space="0" w:color="auto"/>
              </w:divBdr>
            </w:div>
            <w:div w:id="1515220291">
              <w:marLeft w:val="0"/>
              <w:marRight w:val="0"/>
              <w:marTop w:val="0"/>
              <w:marBottom w:val="0"/>
              <w:divBdr>
                <w:top w:val="none" w:sz="0" w:space="0" w:color="auto"/>
                <w:left w:val="none" w:sz="0" w:space="0" w:color="auto"/>
                <w:bottom w:val="none" w:sz="0" w:space="0" w:color="auto"/>
                <w:right w:val="none" w:sz="0" w:space="0" w:color="auto"/>
              </w:divBdr>
            </w:div>
            <w:div w:id="964697671">
              <w:marLeft w:val="0"/>
              <w:marRight w:val="0"/>
              <w:marTop w:val="0"/>
              <w:marBottom w:val="0"/>
              <w:divBdr>
                <w:top w:val="none" w:sz="0" w:space="0" w:color="auto"/>
                <w:left w:val="none" w:sz="0" w:space="0" w:color="auto"/>
                <w:bottom w:val="none" w:sz="0" w:space="0" w:color="auto"/>
                <w:right w:val="none" w:sz="0" w:space="0" w:color="auto"/>
              </w:divBdr>
            </w:div>
            <w:div w:id="140119446">
              <w:marLeft w:val="0"/>
              <w:marRight w:val="0"/>
              <w:marTop w:val="0"/>
              <w:marBottom w:val="0"/>
              <w:divBdr>
                <w:top w:val="none" w:sz="0" w:space="0" w:color="auto"/>
                <w:left w:val="none" w:sz="0" w:space="0" w:color="auto"/>
                <w:bottom w:val="none" w:sz="0" w:space="0" w:color="auto"/>
                <w:right w:val="none" w:sz="0" w:space="0" w:color="auto"/>
              </w:divBdr>
            </w:div>
            <w:div w:id="1333798771">
              <w:marLeft w:val="0"/>
              <w:marRight w:val="0"/>
              <w:marTop w:val="0"/>
              <w:marBottom w:val="0"/>
              <w:divBdr>
                <w:top w:val="none" w:sz="0" w:space="0" w:color="auto"/>
                <w:left w:val="none" w:sz="0" w:space="0" w:color="auto"/>
                <w:bottom w:val="none" w:sz="0" w:space="0" w:color="auto"/>
                <w:right w:val="none" w:sz="0" w:space="0" w:color="auto"/>
              </w:divBdr>
            </w:div>
            <w:div w:id="152263607">
              <w:marLeft w:val="0"/>
              <w:marRight w:val="0"/>
              <w:marTop w:val="0"/>
              <w:marBottom w:val="0"/>
              <w:divBdr>
                <w:top w:val="none" w:sz="0" w:space="0" w:color="auto"/>
                <w:left w:val="none" w:sz="0" w:space="0" w:color="auto"/>
                <w:bottom w:val="none" w:sz="0" w:space="0" w:color="auto"/>
                <w:right w:val="none" w:sz="0" w:space="0" w:color="auto"/>
              </w:divBdr>
            </w:div>
            <w:div w:id="669254176">
              <w:marLeft w:val="0"/>
              <w:marRight w:val="0"/>
              <w:marTop w:val="0"/>
              <w:marBottom w:val="0"/>
              <w:divBdr>
                <w:top w:val="none" w:sz="0" w:space="0" w:color="auto"/>
                <w:left w:val="none" w:sz="0" w:space="0" w:color="auto"/>
                <w:bottom w:val="none" w:sz="0" w:space="0" w:color="auto"/>
                <w:right w:val="none" w:sz="0" w:space="0" w:color="auto"/>
              </w:divBdr>
            </w:div>
            <w:div w:id="154879684">
              <w:marLeft w:val="0"/>
              <w:marRight w:val="0"/>
              <w:marTop w:val="0"/>
              <w:marBottom w:val="0"/>
              <w:divBdr>
                <w:top w:val="none" w:sz="0" w:space="0" w:color="auto"/>
                <w:left w:val="none" w:sz="0" w:space="0" w:color="auto"/>
                <w:bottom w:val="none" w:sz="0" w:space="0" w:color="auto"/>
                <w:right w:val="none" w:sz="0" w:space="0" w:color="auto"/>
              </w:divBdr>
            </w:div>
            <w:div w:id="1732462139">
              <w:marLeft w:val="0"/>
              <w:marRight w:val="0"/>
              <w:marTop w:val="0"/>
              <w:marBottom w:val="0"/>
              <w:divBdr>
                <w:top w:val="none" w:sz="0" w:space="0" w:color="auto"/>
                <w:left w:val="none" w:sz="0" w:space="0" w:color="auto"/>
                <w:bottom w:val="none" w:sz="0" w:space="0" w:color="auto"/>
                <w:right w:val="none" w:sz="0" w:space="0" w:color="auto"/>
              </w:divBdr>
            </w:div>
            <w:div w:id="1769227848">
              <w:marLeft w:val="0"/>
              <w:marRight w:val="0"/>
              <w:marTop w:val="0"/>
              <w:marBottom w:val="0"/>
              <w:divBdr>
                <w:top w:val="none" w:sz="0" w:space="0" w:color="auto"/>
                <w:left w:val="none" w:sz="0" w:space="0" w:color="auto"/>
                <w:bottom w:val="none" w:sz="0" w:space="0" w:color="auto"/>
                <w:right w:val="none" w:sz="0" w:space="0" w:color="auto"/>
              </w:divBdr>
            </w:div>
            <w:div w:id="1623655245">
              <w:marLeft w:val="0"/>
              <w:marRight w:val="0"/>
              <w:marTop w:val="0"/>
              <w:marBottom w:val="0"/>
              <w:divBdr>
                <w:top w:val="none" w:sz="0" w:space="0" w:color="auto"/>
                <w:left w:val="none" w:sz="0" w:space="0" w:color="auto"/>
                <w:bottom w:val="none" w:sz="0" w:space="0" w:color="auto"/>
                <w:right w:val="none" w:sz="0" w:space="0" w:color="auto"/>
              </w:divBdr>
            </w:div>
            <w:div w:id="413433807">
              <w:marLeft w:val="0"/>
              <w:marRight w:val="0"/>
              <w:marTop w:val="0"/>
              <w:marBottom w:val="0"/>
              <w:divBdr>
                <w:top w:val="none" w:sz="0" w:space="0" w:color="auto"/>
                <w:left w:val="none" w:sz="0" w:space="0" w:color="auto"/>
                <w:bottom w:val="none" w:sz="0" w:space="0" w:color="auto"/>
                <w:right w:val="none" w:sz="0" w:space="0" w:color="auto"/>
              </w:divBdr>
            </w:div>
            <w:div w:id="1318455886">
              <w:marLeft w:val="0"/>
              <w:marRight w:val="0"/>
              <w:marTop w:val="0"/>
              <w:marBottom w:val="0"/>
              <w:divBdr>
                <w:top w:val="none" w:sz="0" w:space="0" w:color="auto"/>
                <w:left w:val="none" w:sz="0" w:space="0" w:color="auto"/>
                <w:bottom w:val="none" w:sz="0" w:space="0" w:color="auto"/>
                <w:right w:val="none" w:sz="0" w:space="0" w:color="auto"/>
              </w:divBdr>
            </w:div>
            <w:div w:id="1523741878">
              <w:marLeft w:val="0"/>
              <w:marRight w:val="0"/>
              <w:marTop w:val="0"/>
              <w:marBottom w:val="0"/>
              <w:divBdr>
                <w:top w:val="none" w:sz="0" w:space="0" w:color="auto"/>
                <w:left w:val="none" w:sz="0" w:space="0" w:color="auto"/>
                <w:bottom w:val="none" w:sz="0" w:space="0" w:color="auto"/>
                <w:right w:val="none" w:sz="0" w:space="0" w:color="auto"/>
              </w:divBdr>
            </w:div>
            <w:div w:id="577252721">
              <w:marLeft w:val="0"/>
              <w:marRight w:val="0"/>
              <w:marTop w:val="0"/>
              <w:marBottom w:val="0"/>
              <w:divBdr>
                <w:top w:val="none" w:sz="0" w:space="0" w:color="auto"/>
                <w:left w:val="none" w:sz="0" w:space="0" w:color="auto"/>
                <w:bottom w:val="none" w:sz="0" w:space="0" w:color="auto"/>
                <w:right w:val="none" w:sz="0" w:space="0" w:color="auto"/>
              </w:divBdr>
            </w:div>
            <w:div w:id="1248074787">
              <w:marLeft w:val="0"/>
              <w:marRight w:val="0"/>
              <w:marTop w:val="0"/>
              <w:marBottom w:val="0"/>
              <w:divBdr>
                <w:top w:val="none" w:sz="0" w:space="0" w:color="auto"/>
                <w:left w:val="none" w:sz="0" w:space="0" w:color="auto"/>
                <w:bottom w:val="none" w:sz="0" w:space="0" w:color="auto"/>
                <w:right w:val="none" w:sz="0" w:space="0" w:color="auto"/>
              </w:divBdr>
            </w:div>
            <w:div w:id="2128618242">
              <w:marLeft w:val="0"/>
              <w:marRight w:val="0"/>
              <w:marTop w:val="0"/>
              <w:marBottom w:val="0"/>
              <w:divBdr>
                <w:top w:val="none" w:sz="0" w:space="0" w:color="auto"/>
                <w:left w:val="none" w:sz="0" w:space="0" w:color="auto"/>
                <w:bottom w:val="none" w:sz="0" w:space="0" w:color="auto"/>
                <w:right w:val="none" w:sz="0" w:space="0" w:color="auto"/>
              </w:divBdr>
            </w:div>
            <w:div w:id="489249649">
              <w:marLeft w:val="0"/>
              <w:marRight w:val="0"/>
              <w:marTop w:val="0"/>
              <w:marBottom w:val="0"/>
              <w:divBdr>
                <w:top w:val="none" w:sz="0" w:space="0" w:color="auto"/>
                <w:left w:val="none" w:sz="0" w:space="0" w:color="auto"/>
                <w:bottom w:val="none" w:sz="0" w:space="0" w:color="auto"/>
                <w:right w:val="none" w:sz="0" w:space="0" w:color="auto"/>
              </w:divBdr>
            </w:div>
            <w:div w:id="319964353">
              <w:marLeft w:val="0"/>
              <w:marRight w:val="0"/>
              <w:marTop w:val="0"/>
              <w:marBottom w:val="0"/>
              <w:divBdr>
                <w:top w:val="none" w:sz="0" w:space="0" w:color="auto"/>
                <w:left w:val="none" w:sz="0" w:space="0" w:color="auto"/>
                <w:bottom w:val="none" w:sz="0" w:space="0" w:color="auto"/>
                <w:right w:val="none" w:sz="0" w:space="0" w:color="auto"/>
              </w:divBdr>
            </w:div>
            <w:div w:id="1039165710">
              <w:marLeft w:val="0"/>
              <w:marRight w:val="0"/>
              <w:marTop w:val="0"/>
              <w:marBottom w:val="0"/>
              <w:divBdr>
                <w:top w:val="none" w:sz="0" w:space="0" w:color="auto"/>
                <w:left w:val="none" w:sz="0" w:space="0" w:color="auto"/>
                <w:bottom w:val="none" w:sz="0" w:space="0" w:color="auto"/>
                <w:right w:val="none" w:sz="0" w:space="0" w:color="auto"/>
              </w:divBdr>
            </w:div>
            <w:div w:id="1556501645">
              <w:marLeft w:val="0"/>
              <w:marRight w:val="0"/>
              <w:marTop w:val="0"/>
              <w:marBottom w:val="0"/>
              <w:divBdr>
                <w:top w:val="none" w:sz="0" w:space="0" w:color="auto"/>
                <w:left w:val="none" w:sz="0" w:space="0" w:color="auto"/>
                <w:bottom w:val="none" w:sz="0" w:space="0" w:color="auto"/>
                <w:right w:val="none" w:sz="0" w:space="0" w:color="auto"/>
              </w:divBdr>
            </w:div>
            <w:div w:id="1046681690">
              <w:marLeft w:val="0"/>
              <w:marRight w:val="0"/>
              <w:marTop w:val="0"/>
              <w:marBottom w:val="0"/>
              <w:divBdr>
                <w:top w:val="none" w:sz="0" w:space="0" w:color="auto"/>
                <w:left w:val="none" w:sz="0" w:space="0" w:color="auto"/>
                <w:bottom w:val="none" w:sz="0" w:space="0" w:color="auto"/>
                <w:right w:val="none" w:sz="0" w:space="0" w:color="auto"/>
              </w:divBdr>
            </w:div>
            <w:div w:id="86730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9818">
      <w:bodyDiv w:val="1"/>
      <w:marLeft w:val="0"/>
      <w:marRight w:val="0"/>
      <w:marTop w:val="0"/>
      <w:marBottom w:val="0"/>
      <w:divBdr>
        <w:top w:val="none" w:sz="0" w:space="0" w:color="auto"/>
        <w:left w:val="none" w:sz="0" w:space="0" w:color="auto"/>
        <w:bottom w:val="none" w:sz="0" w:space="0" w:color="auto"/>
        <w:right w:val="none" w:sz="0" w:space="0" w:color="auto"/>
      </w:divBdr>
      <w:divsChild>
        <w:div w:id="944112174">
          <w:marLeft w:val="0"/>
          <w:marRight w:val="0"/>
          <w:marTop w:val="0"/>
          <w:marBottom w:val="0"/>
          <w:divBdr>
            <w:top w:val="none" w:sz="0" w:space="0" w:color="auto"/>
            <w:left w:val="none" w:sz="0" w:space="0" w:color="auto"/>
            <w:bottom w:val="none" w:sz="0" w:space="0" w:color="auto"/>
            <w:right w:val="none" w:sz="0" w:space="0" w:color="auto"/>
          </w:divBdr>
          <w:divsChild>
            <w:div w:id="133374005">
              <w:marLeft w:val="0"/>
              <w:marRight w:val="0"/>
              <w:marTop w:val="0"/>
              <w:marBottom w:val="0"/>
              <w:divBdr>
                <w:top w:val="none" w:sz="0" w:space="0" w:color="auto"/>
                <w:left w:val="none" w:sz="0" w:space="0" w:color="auto"/>
                <w:bottom w:val="none" w:sz="0" w:space="0" w:color="auto"/>
                <w:right w:val="none" w:sz="0" w:space="0" w:color="auto"/>
              </w:divBdr>
            </w:div>
            <w:div w:id="281768730">
              <w:marLeft w:val="0"/>
              <w:marRight w:val="0"/>
              <w:marTop w:val="0"/>
              <w:marBottom w:val="0"/>
              <w:divBdr>
                <w:top w:val="none" w:sz="0" w:space="0" w:color="auto"/>
                <w:left w:val="none" w:sz="0" w:space="0" w:color="auto"/>
                <w:bottom w:val="none" w:sz="0" w:space="0" w:color="auto"/>
                <w:right w:val="none" w:sz="0" w:space="0" w:color="auto"/>
              </w:divBdr>
            </w:div>
            <w:div w:id="332995068">
              <w:marLeft w:val="0"/>
              <w:marRight w:val="0"/>
              <w:marTop w:val="0"/>
              <w:marBottom w:val="0"/>
              <w:divBdr>
                <w:top w:val="none" w:sz="0" w:space="0" w:color="auto"/>
                <w:left w:val="none" w:sz="0" w:space="0" w:color="auto"/>
                <w:bottom w:val="none" w:sz="0" w:space="0" w:color="auto"/>
                <w:right w:val="none" w:sz="0" w:space="0" w:color="auto"/>
              </w:divBdr>
            </w:div>
            <w:div w:id="451166776">
              <w:marLeft w:val="0"/>
              <w:marRight w:val="0"/>
              <w:marTop w:val="0"/>
              <w:marBottom w:val="0"/>
              <w:divBdr>
                <w:top w:val="none" w:sz="0" w:space="0" w:color="auto"/>
                <w:left w:val="none" w:sz="0" w:space="0" w:color="auto"/>
                <w:bottom w:val="none" w:sz="0" w:space="0" w:color="auto"/>
                <w:right w:val="none" w:sz="0" w:space="0" w:color="auto"/>
              </w:divBdr>
            </w:div>
            <w:div w:id="492724736">
              <w:marLeft w:val="0"/>
              <w:marRight w:val="0"/>
              <w:marTop w:val="0"/>
              <w:marBottom w:val="0"/>
              <w:divBdr>
                <w:top w:val="none" w:sz="0" w:space="0" w:color="auto"/>
                <w:left w:val="none" w:sz="0" w:space="0" w:color="auto"/>
                <w:bottom w:val="none" w:sz="0" w:space="0" w:color="auto"/>
                <w:right w:val="none" w:sz="0" w:space="0" w:color="auto"/>
              </w:divBdr>
            </w:div>
            <w:div w:id="582493235">
              <w:marLeft w:val="0"/>
              <w:marRight w:val="0"/>
              <w:marTop w:val="0"/>
              <w:marBottom w:val="0"/>
              <w:divBdr>
                <w:top w:val="none" w:sz="0" w:space="0" w:color="auto"/>
                <w:left w:val="none" w:sz="0" w:space="0" w:color="auto"/>
                <w:bottom w:val="none" w:sz="0" w:space="0" w:color="auto"/>
                <w:right w:val="none" w:sz="0" w:space="0" w:color="auto"/>
              </w:divBdr>
            </w:div>
            <w:div w:id="582833853">
              <w:marLeft w:val="0"/>
              <w:marRight w:val="0"/>
              <w:marTop w:val="0"/>
              <w:marBottom w:val="0"/>
              <w:divBdr>
                <w:top w:val="none" w:sz="0" w:space="0" w:color="auto"/>
                <w:left w:val="none" w:sz="0" w:space="0" w:color="auto"/>
                <w:bottom w:val="none" w:sz="0" w:space="0" w:color="auto"/>
                <w:right w:val="none" w:sz="0" w:space="0" w:color="auto"/>
              </w:divBdr>
            </w:div>
            <w:div w:id="664361142">
              <w:marLeft w:val="0"/>
              <w:marRight w:val="0"/>
              <w:marTop w:val="0"/>
              <w:marBottom w:val="0"/>
              <w:divBdr>
                <w:top w:val="none" w:sz="0" w:space="0" w:color="auto"/>
                <w:left w:val="none" w:sz="0" w:space="0" w:color="auto"/>
                <w:bottom w:val="none" w:sz="0" w:space="0" w:color="auto"/>
                <w:right w:val="none" w:sz="0" w:space="0" w:color="auto"/>
              </w:divBdr>
            </w:div>
            <w:div w:id="667514686">
              <w:marLeft w:val="0"/>
              <w:marRight w:val="0"/>
              <w:marTop w:val="0"/>
              <w:marBottom w:val="0"/>
              <w:divBdr>
                <w:top w:val="none" w:sz="0" w:space="0" w:color="auto"/>
                <w:left w:val="none" w:sz="0" w:space="0" w:color="auto"/>
                <w:bottom w:val="none" w:sz="0" w:space="0" w:color="auto"/>
                <w:right w:val="none" w:sz="0" w:space="0" w:color="auto"/>
              </w:divBdr>
            </w:div>
            <w:div w:id="736166778">
              <w:marLeft w:val="0"/>
              <w:marRight w:val="0"/>
              <w:marTop w:val="0"/>
              <w:marBottom w:val="0"/>
              <w:divBdr>
                <w:top w:val="none" w:sz="0" w:space="0" w:color="auto"/>
                <w:left w:val="none" w:sz="0" w:space="0" w:color="auto"/>
                <w:bottom w:val="none" w:sz="0" w:space="0" w:color="auto"/>
                <w:right w:val="none" w:sz="0" w:space="0" w:color="auto"/>
              </w:divBdr>
            </w:div>
            <w:div w:id="739601557">
              <w:marLeft w:val="0"/>
              <w:marRight w:val="0"/>
              <w:marTop w:val="0"/>
              <w:marBottom w:val="0"/>
              <w:divBdr>
                <w:top w:val="none" w:sz="0" w:space="0" w:color="auto"/>
                <w:left w:val="none" w:sz="0" w:space="0" w:color="auto"/>
                <w:bottom w:val="none" w:sz="0" w:space="0" w:color="auto"/>
                <w:right w:val="none" w:sz="0" w:space="0" w:color="auto"/>
              </w:divBdr>
            </w:div>
            <w:div w:id="807892921">
              <w:marLeft w:val="0"/>
              <w:marRight w:val="0"/>
              <w:marTop w:val="0"/>
              <w:marBottom w:val="0"/>
              <w:divBdr>
                <w:top w:val="none" w:sz="0" w:space="0" w:color="auto"/>
                <w:left w:val="none" w:sz="0" w:space="0" w:color="auto"/>
                <w:bottom w:val="none" w:sz="0" w:space="0" w:color="auto"/>
                <w:right w:val="none" w:sz="0" w:space="0" w:color="auto"/>
              </w:divBdr>
            </w:div>
            <w:div w:id="833571447">
              <w:marLeft w:val="0"/>
              <w:marRight w:val="0"/>
              <w:marTop w:val="0"/>
              <w:marBottom w:val="0"/>
              <w:divBdr>
                <w:top w:val="none" w:sz="0" w:space="0" w:color="auto"/>
                <w:left w:val="none" w:sz="0" w:space="0" w:color="auto"/>
                <w:bottom w:val="none" w:sz="0" w:space="0" w:color="auto"/>
                <w:right w:val="none" w:sz="0" w:space="0" w:color="auto"/>
              </w:divBdr>
            </w:div>
            <w:div w:id="869100839">
              <w:marLeft w:val="0"/>
              <w:marRight w:val="0"/>
              <w:marTop w:val="0"/>
              <w:marBottom w:val="0"/>
              <w:divBdr>
                <w:top w:val="none" w:sz="0" w:space="0" w:color="auto"/>
                <w:left w:val="none" w:sz="0" w:space="0" w:color="auto"/>
                <w:bottom w:val="none" w:sz="0" w:space="0" w:color="auto"/>
                <w:right w:val="none" w:sz="0" w:space="0" w:color="auto"/>
              </w:divBdr>
            </w:div>
            <w:div w:id="947009878">
              <w:marLeft w:val="0"/>
              <w:marRight w:val="0"/>
              <w:marTop w:val="0"/>
              <w:marBottom w:val="0"/>
              <w:divBdr>
                <w:top w:val="none" w:sz="0" w:space="0" w:color="auto"/>
                <w:left w:val="none" w:sz="0" w:space="0" w:color="auto"/>
                <w:bottom w:val="none" w:sz="0" w:space="0" w:color="auto"/>
                <w:right w:val="none" w:sz="0" w:space="0" w:color="auto"/>
              </w:divBdr>
            </w:div>
            <w:div w:id="1003631021">
              <w:marLeft w:val="0"/>
              <w:marRight w:val="0"/>
              <w:marTop w:val="0"/>
              <w:marBottom w:val="0"/>
              <w:divBdr>
                <w:top w:val="none" w:sz="0" w:space="0" w:color="auto"/>
                <w:left w:val="none" w:sz="0" w:space="0" w:color="auto"/>
                <w:bottom w:val="none" w:sz="0" w:space="0" w:color="auto"/>
                <w:right w:val="none" w:sz="0" w:space="0" w:color="auto"/>
              </w:divBdr>
            </w:div>
            <w:div w:id="1055081561">
              <w:marLeft w:val="0"/>
              <w:marRight w:val="0"/>
              <w:marTop w:val="0"/>
              <w:marBottom w:val="0"/>
              <w:divBdr>
                <w:top w:val="none" w:sz="0" w:space="0" w:color="auto"/>
                <w:left w:val="none" w:sz="0" w:space="0" w:color="auto"/>
                <w:bottom w:val="none" w:sz="0" w:space="0" w:color="auto"/>
                <w:right w:val="none" w:sz="0" w:space="0" w:color="auto"/>
              </w:divBdr>
            </w:div>
            <w:div w:id="1199275928">
              <w:marLeft w:val="0"/>
              <w:marRight w:val="0"/>
              <w:marTop w:val="0"/>
              <w:marBottom w:val="0"/>
              <w:divBdr>
                <w:top w:val="none" w:sz="0" w:space="0" w:color="auto"/>
                <w:left w:val="none" w:sz="0" w:space="0" w:color="auto"/>
                <w:bottom w:val="none" w:sz="0" w:space="0" w:color="auto"/>
                <w:right w:val="none" w:sz="0" w:space="0" w:color="auto"/>
              </w:divBdr>
            </w:div>
            <w:div w:id="1215388006">
              <w:marLeft w:val="0"/>
              <w:marRight w:val="0"/>
              <w:marTop w:val="0"/>
              <w:marBottom w:val="0"/>
              <w:divBdr>
                <w:top w:val="none" w:sz="0" w:space="0" w:color="auto"/>
                <w:left w:val="none" w:sz="0" w:space="0" w:color="auto"/>
                <w:bottom w:val="none" w:sz="0" w:space="0" w:color="auto"/>
                <w:right w:val="none" w:sz="0" w:space="0" w:color="auto"/>
              </w:divBdr>
            </w:div>
            <w:div w:id="1277174955">
              <w:marLeft w:val="0"/>
              <w:marRight w:val="0"/>
              <w:marTop w:val="0"/>
              <w:marBottom w:val="0"/>
              <w:divBdr>
                <w:top w:val="none" w:sz="0" w:space="0" w:color="auto"/>
                <w:left w:val="none" w:sz="0" w:space="0" w:color="auto"/>
                <w:bottom w:val="none" w:sz="0" w:space="0" w:color="auto"/>
                <w:right w:val="none" w:sz="0" w:space="0" w:color="auto"/>
              </w:divBdr>
            </w:div>
            <w:div w:id="1281109964">
              <w:marLeft w:val="0"/>
              <w:marRight w:val="0"/>
              <w:marTop w:val="0"/>
              <w:marBottom w:val="0"/>
              <w:divBdr>
                <w:top w:val="none" w:sz="0" w:space="0" w:color="auto"/>
                <w:left w:val="none" w:sz="0" w:space="0" w:color="auto"/>
                <w:bottom w:val="none" w:sz="0" w:space="0" w:color="auto"/>
                <w:right w:val="none" w:sz="0" w:space="0" w:color="auto"/>
              </w:divBdr>
            </w:div>
            <w:div w:id="1454708799">
              <w:marLeft w:val="0"/>
              <w:marRight w:val="0"/>
              <w:marTop w:val="0"/>
              <w:marBottom w:val="0"/>
              <w:divBdr>
                <w:top w:val="none" w:sz="0" w:space="0" w:color="auto"/>
                <w:left w:val="none" w:sz="0" w:space="0" w:color="auto"/>
                <w:bottom w:val="none" w:sz="0" w:space="0" w:color="auto"/>
                <w:right w:val="none" w:sz="0" w:space="0" w:color="auto"/>
              </w:divBdr>
            </w:div>
            <w:div w:id="1467695633">
              <w:marLeft w:val="0"/>
              <w:marRight w:val="0"/>
              <w:marTop w:val="0"/>
              <w:marBottom w:val="0"/>
              <w:divBdr>
                <w:top w:val="none" w:sz="0" w:space="0" w:color="auto"/>
                <w:left w:val="none" w:sz="0" w:space="0" w:color="auto"/>
                <w:bottom w:val="none" w:sz="0" w:space="0" w:color="auto"/>
                <w:right w:val="none" w:sz="0" w:space="0" w:color="auto"/>
              </w:divBdr>
            </w:div>
            <w:div w:id="1644389443">
              <w:marLeft w:val="0"/>
              <w:marRight w:val="0"/>
              <w:marTop w:val="0"/>
              <w:marBottom w:val="0"/>
              <w:divBdr>
                <w:top w:val="none" w:sz="0" w:space="0" w:color="auto"/>
                <w:left w:val="none" w:sz="0" w:space="0" w:color="auto"/>
                <w:bottom w:val="none" w:sz="0" w:space="0" w:color="auto"/>
                <w:right w:val="none" w:sz="0" w:space="0" w:color="auto"/>
              </w:divBdr>
            </w:div>
            <w:div w:id="1651788948">
              <w:marLeft w:val="0"/>
              <w:marRight w:val="0"/>
              <w:marTop w:val="0"/>
              <w:marBottom w:val="0"/>
              <w:divBdr>
                <w:top w:val="none" w:sz="0" w:space="0" w:color="auto"/>
                <w:left w:val="none" w:sz="0" w:space="0" w:color="auto"/>
                <w:bottom w:val="none" w:sz="0" w:space="0" w:color="auto"/>
                <w:right w:val="none" w:sz="0" w:space="0" w:color="auto"/>
              </w:divBdr>
            </w:div>
            <w:div w:id="1696422726">
              <w:marLeft w:val="0"/>
              <w:marRight w:val="0"/>
              <w:marTop w:val="0"/>
              <w:marBottom w:val="0"/>
              <w:divBdr>
                <w:top w:val="none" w:sz="0" w:space="0" w:color="auto"/>
                <w:left w:val="none" w:sz="0" w:space="0" w:color="auto"/>
                <w:bottom w:val="none" w:sz="0" w:space="0" w:color="auto"/>
                <w:right w:val="none" w:sz="0" w:space="0" w:color="auto"/>
              </w:divBdr>
            </w:div>
            <w:div w:id="1755980334">
              <w:marLeft w:val="0"/>
              <w:marRight w:val="0"/>
              <w:marTop w:val="0"/>
              <w:marBottom w:val="0"/>
              <w:divBdr>
                <w:top w:val="none" w:sz="0" w:space="0" w:color="auto"/>
                <w:left w:val="none" w:sz="0" w:space="0" w:color="auto"/>
                <w:bottom w:val="none" w:sz="0" w:space="0" w:color="auto"/>
                <w:right w:val="none" w:sz="0" w:space="0" w:color="auto"/>
              </w:divBdr>
            </w:div>
            <w:div w:id="1779838376">
              <w:marLeft w:val="0"/>
              <w:marRight w:val="0"/>
              <w:marTop w:val="0"/>
              <w:marBottom w:val="0"/>
              <w:divBdr>
                <w:top w:val="none" w:sz="0" w:space="0" w:color="auto"/>
                <w:left w:val="none" w:sz="0" w:space="0" w:color="auto"/>
                <w:bottom w:val="none" w:sz="0" w:space="0" w:color="auto"/>
                <w:right w:val="none" w:sz="0" w:space="0" w:color="auto"/>
              </w:divBdr>
            </w:div>
            <w:div w:id="1781951188">
              <w:marLeft w:val="0"/>
              <w:marRight w:val="0"/>
              <w:marTop w:val="0"/>
              <w:marBottom w:val="0"/>
              <w:divBdr>
                <w:top w:val="none" w:sz="0" w:space="0" w:color="auto"/>
                <w:left w:val="none" w:sz="0" w:space="0" w:color="auto"/>
                <w:bottom w:val="none" w:sz="0" w:space="0" w:color="auto"/>
                <w:right w:val="none" w:sz="0" w:space="0" w:color="auto"/>
              </w:divBdr>
            </w:div>
            <w:div w:id="1804038060">
              <w:marLeft w:val="0"/>
              <w:marRight w:val="0"/>
              <w:marTop w:val="0"/>
              <w:marBottom w:val="0"/>
              <w:divBdr>
                <w:top w:val="none" w:sz="0" w:space="0" w:color="auto"/>
                <w:left w:val="none" w:sz="0" w:space="0" w:color="auto"/>
                <w:bottom w:val="none" w:sz="0" w:space="0" w:color="auto"/>
                <w:right w:val="none" w:sz="0" w:space="0" w:color="auto"/>
              </w:divBdr>
            </w:div>
            <w:div w:id="1938707403">
              <w:marLeft w:val="0"/>
              <w:marRight w:val="0"/>
              <w:marTop w:val="0"/>
              <w:marBottom w:val="0"/>
              <w:divBdr>
                <w:top w:val="none" w:sz="0" w:space="0" w:color="auto"/>
                <w:left w:val="none" w:sz="0" w:space="0" w:color="auto"/>
                <w:bottom w:val="none" w:sz="0" w:space="0" w:color="auto"/>
                <w:right w:val="none" w:sz="0" w:space="0" w:color="auto"/>
              </w:divBdr>
            </w:div>
            <w:div w:id="194591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2887">
      <w:bodyDiv w:val="1"/>
      <w:marLeft w:val="0"/>
      <w:marRight w:val="0"/>
      <w:marTop w:val="0"/>
      <w:marBottom w:val="0"/>
      <w:divBdr>
        <w:top w:val="none" w:sz="0" w:space="0" w:color="auto"/>
        <w:left w:val="none" w:sz="0" w:space="0" w:color="auto"/>
        <w:bottom w:val="none" w:sz="0" w:space="0" w:color="auto"/>
        <w:right w:val="none" w:sz="0" w:space="0" w:color="auto"/>
      </w:divBdr>
      <w:divsChild>
        <w:div w:id="2038850235">
          <w:marLeft w:val="0"/>
          <w:marRight w:val="0"/>
          <w:marTop w:val="0"/>
          <w:marBottom w:val="0"/>
          <w:divBdr>
            <w:top w:val="none" w:sz="0" w:space="0" w:color="auto"/>
            <w:left w:val="none" w:sz="0" w:space="0" w:color="auto"/>
            <w:bottom w:val="none" w:sz="0" w:space="0" w:color="auto"/>
            <w:right w:val="none" w:sz="0" w:space="0" w:color="auto"/>
          </w:divBdr>
          <w:divsChild>
            <w:div w:id="518079374">
              <w:marLeft w:val="0"/>
              <w:marRight w:val="0"/>
              <w:marTop w:val="0"/>
              <w:marBottom w:val="0"/>
              <w:divBdr>
                <w:top w:val="none" w:sz="0" w:space="0" w:color="auto"/>
                <w:left w:val="none" w:sz="0" w:space="0" w:color="auto"/>
                <w:bottom w:val="none" w:sz="0" w:space="0" w:color="auto"/>
                <w:right w:val="none" w:sz="0" w:space="0" w:color="auto"/>
              </w:divBdr>
            </w:div>
            <w:div w:id="704450289">
              <w:marLeft w:val="0"/>
              <w:marRight w:val="0"/>
              <w:marTop w:val="0"/>
              <w:marBottom w:val="0"/>
              <w:divBdr>
                <w:top w:val="none" w:sz="0" w:space="0" w:color="auto"/>
                <w:left w:val="none" w:sz="0" w:space="0" w:color="auto"/>
                <w:bottom w:val="none" w:sz="0" w:space="0" w:color="auto"/>
                <w:right w:val="none" w:sz="0" w:space="0" w:color="auto"/>
              </w:divBdr>
            </w:div>
            <w:div w:id="832836551">
              <w:marLeft w:val="0"/>
              <w:marRight w:val="0"/>
              <w:marTop w:val="0"/>
              <w:marBottom w:val="0"/>
              <w:divBdr>
                <w:top w:val="none" w:sz="0" w:space="0" w:color="auto"/>
                <w:left w:val="none" w:sz="0" w:space="0" w:color="auto"/>
                <w:bottom w:val="none" w:sz="0" w:space="0" w:color="auto"/>
                <w:right w:val="none" w:sz="0" w:space="0" w:color="auto"/>
              </w:divBdr>
            </w:div>
            <w:div w:id="855071269">
              <w:marLeft w:val="0"/>
              <w:marRight w:val="0"/>
              <w:marTop w:val="0"/>
              <w:marBottom w:val="0"/>
              <w:divBdr>
                <w:top w:val="none" w:sz="0" w:space="0" w:color="auto"/>
                <w:left w:val="none" w:sz="0" w:space="0" w:color="auto"/>
                <w:bottom w:val="none" w:sz="0" w:space="0" w:color="auto"/>
                <w:right w:val="none" w:sz="0" w:space="0" w:color="auto"/>
              </w:divBdr>
            </w:div>
            <w:div w:id="875655392">
              <w:marLeft w:val="0"/>
              <w:marRight w:val="0"/>
              <w:marTop w:val="0"/>
              <w:marBottom w:val="0"/>
              <w:divBdr>
                <w:top w:val="none" w:sz="0" w:space="0" w:color="auto"/>
                <w:left w:val="none" w:sz="0" w:space="0" w:color="auto"/>
                <w:bottom w:val="none" w:sz="0" w:space="0" w:color="auto"/>
                <w:right w:val="none" w:sz="0" w:space="0" w:color="auto"/>
              </w:divBdr>
            </w:div>
            <w:div w:id="965115070">
              <w:marLeft w:val="0"/>
              <w:marRight w:val="0"/>
              <w:marTop w:val="0"/>
              <w:marBottom w:val="0"/>
              <w:divBdr>
                <w:top w:val="none" w:sz="0" w:space="0" w:color="auto"/>
                <w:left w:val="none" w:sz="0" w:space="0" w:color="auto"/>
                <w:bottom w:val="none" w:sz="0" w:space="0" w:color="auto"/>
                <w:right w:val="none" w:sz="0" w:space="0" w:color="auto"/>
              </w:divBdr>
            </w:div>
            <w:div w:id="1158109806">
              <w:marLeft w:val="0"/>
              <w:marRight w:val="0"/>
              <w:marTop w:val="0"/>
              <w:marBottom w:val="0"/>
              <w:divBdr>
                <w:top w:val="none" w:sz="0" w:space="0" w:color="auto"/>
                <w:left w:val="none" w:sz="0" w:space="0" w:color="auto"/>
                <w:bottom w:val="none" w:sz="0" w:space="0" w:color="auto"/>
                <w:right w:val="none" w:sz="0" w:space="0" w:color="auto"/>
              </w:divBdr>
            </w:div>
            <w:div w:id="1176731203">
              <w:marLeft w:val="0"/>
              <w:marRight w:val="0"/>
              <w:marTop w:val="0"/>
              <w:marBottom w:val="0"/>
              <w:divBdr>
                <w:top w:val="none" w:sz="0" w:space="0" w:color="auto"/>
                <w:left w:val="none" w:sz="0" w:space="0" w:color="auto"/>
                <w:bottom w:val="none" w:sz="0" w:space="0" w:color="auto"/>
                <w:right w:val="none" w:sz="0" w:space="0" w:color="auto"/>
              </w:divBdr>
            </w:div>
            <w:div w:id="1188638757">
              <w:marLeft w:val="0"/>
              <w:marRight w:val="0"/>
              <w:marTop w:val="0"/>
              <w:marBottom w:val="0"/>
              <w:divBdr>
                <w:top w:val="none" w:sz="0" w:space="0" w:color="auto"/>
                <w:left w:val="none" w:sz="0" w:space="0" w:color="auto"/>
                <w:bottom w:val="none" w:sz="0" w:space="0" w:color="auto"/>
                <w:right w:val="none" w:sz="0" w:space="0" w:color="auto"/>
              </w:divBdr>
            </w:div>
            <w:div w:id="1263030526">
              <w:marLeft w:val="0"/>
              <w:marRight w:val="0"/>
              <w:marTop w:val="0"/>
              <w:marBottom w:val="0"/>
              <w:divBdr>
                <w:top w:val="none" w:sz="0" w:space="0" w:color="auto"/>
                <w:left w:val="none" w:sz="0" w:space="0" w:color="auto"/>
                <w:bottom w:val="none" w:sz="0" w:space="0" w:color="auto"/>
                <w:right w:val="none" w:sz="0" w:space="0" w:color="auto"/>
              </w:divBdr>
            </w:div>
            <w:div w:id="1308166988">
              <w:marLeft w:val="0"/>
              <w:marRight w:val="0"/>
              <w:marTop w:val="0"/>
              <w:marBottom w:val="0"/>
              <w:divBdr>
                <w:top w:val="none" w:sz="0" w:space="0" w:color="auto"/>
                <w:left w:val="none" w:sz="0" w:space="0" w:color="auto"/>
                <w:bottom w:val="none" w:sz="0" w:space="0" w:color="auto"/>
                <w:right w:val="none" w:sz="0" w:space="0" w:color="auto"/>
              </w:divBdr>
            </w:div>
            <w:div w:id="1483960037">
              <w:marLeft w:val="0"/>
              <w:marRight w:val="0"/>
              <w:marTop w:val="0"/>
              <w:marBottom w:val="0"/>
              <w:divBdr>
                <w:top w:val="none" w:sz="0" w:space="0" w:color="auto"/>
                <w:left w:val="none" w:sz="0" w:space="0" w:color="auto"/>
                <w:bottom w:val="none" w:sz="0" w:space="0" w:color="auto"/>
                <w:right w:val="none" w:sz="0" w:space="0" w:color="auto"/>
              </w:divBdr>
            </w:div>
            <w:div w:id="1540358726">
              <w:marLeft w:val="0"/>
              <w:marRight w:val="0"/>
              <w:marTop w:val="0"/>
              <w:marBottom w:val="0"/>
              <w:divBdr>
                <w:top w:val="none" w:sz="0" w:space="0" w:color="auto"/>
                <w:left w:val="none" w:sz="0" w:space="0" w:color="auto"/>
                <w:bottom w:val="none" w:sz="0" w:space="0" w:color="auto"/>
                <w:right w:val="none" w:sz="0" w:space="0" w:color="auto"/>
              </w:divBdr>
            </w:div>
            <w:div w:id="1637682419">
              <w:marLeft w:val="0"/>
              <w:marRight w:val="0"/>
              <w:marTop w:val="0"/>
              <w:marBottom w:val="0"/>
              <w:divBdr>
                <w:top w:val="none" w:sz="0" w:space="0" w:color="auto"/>
                <w:left w:val="none" w:sz="0" w:space="0" w:color="auto"/>
                <w:bottom w:val="none" w:sz="0" w:space="0" w:color="auto"/>
                <w:right w:val="none" w:sz="0" w:space="0" w:color="auto"/>
              </w:divBdr>
            </w:div>
            <w:div w:id="197389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4688">
      <w:bodyDiv w:val="1"/>
      <w:marLeft w:val="0"/>
      <w:marRight w:val="0"/>
      <w:marTop w:val="0"/>
      <w:marBottom w:val="0"/>
      <w:divBdr>
        <w:top w:val="none" w:sz="0" w:space="0" w:color="auto"/>
        <w:left w:val="none" w:sz="0" w:space="0" w:color="auto"/>
        <w:bottom w:val="none" w:sz="0" w:space="0" w:color="auto"/>
        <w:right w:val="none" w:sz="0" w:space="0" w:color="auto"/>
      </w:divBdr>
      <w:divsChild>
        <w:div w:id="1178085026">
          <w:marLeft w:val="0"/>
          <w:marRight w:val="0"/>
          <w:marTop w:val="0"/>
          <w:marBottom w:val="0"/>
          <w:divBdr>
            <w:top w:val="none" w:sz="0" w:space="0" w:color="auto"/>
            <w:left w:val="none" w:sz="0" w:space="0" w:color="auto"/>
            <w:bottom w:val="none" w:sz="0" w:space="0" w:color="auto"/>
            <w:right w:val="none" w:sz="0" w:space="0" w:color="auto"/>
          </w:divBdr>
          <w:divsChild>
            <w:div w:id="158395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29449">
      <w:bodyDiv w:val="1"/>
      <w:marLeft w:val="0"/>
      <w:marRight w:val="0"/>
      <w:marTop w:val="0"/>
      <w:marBottom w:val="0"/>
      <w:divBdr>
        <w:top w:val="none" w:sz="0" w:space="0" w:color="auto"/>
        <w:left w:val="none" w:sz="0" w:space="0" w:color="auto"/>
        <w:bottom w:val="none" w:sz="0" w:space="0" w:color="auto"/>
        <w:right w:val="none" w:sz="0" w:space="0" w:color="auto"/>
      </w:divBdr>
      <w:divsChild>
        <w:div w:id="1582451430">
          <w:marLeft w:val="0"/>
          <w:marRight w:val="0"/>
          <w:marTop w:val="0"/>
          <w:marBottom w:val="0"/>
          <w:divBdr>
            <w:top w:val="none" w:sz="0" w:space="0" w:color="auto"/>
            <w:left w:val="none" w:sz="0" w:space="0" w:color="auto"/>
            <w:bottom w:val="none" w:sz="0" w:space="0" w:color="auto"/>
            <w:right w:val="none" w:sz="0" w:space="0" w:color="auto"/>
          </w:divBdr>
          <w:divsChild>
            <w:div w:id="63159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93367">
      <w:bodyDiv w:val="1"/>
      <w:marLeft w:val="0"/>
      <w:marRight w:val="0"/>
      <w:marTop w:val="0"/>
      <w:marBottom w:val="0"/>
      <w:divBdr>
        <w:top w:val="none" w:sz="0" w:space="0" w:color="auto"/>
        <w:left w:val="none" w:sz="0" w:space="0" w:color="auto"/>
        <w:bottom w:val="none" w:sz="0" w:space="0" w:color="auto"/>
        <w:right w:val="none" w:sz="0" w:space="0" w:color="auto"/>
      </w:divBdr>
      <w:divsChild>
        <w:div w:id="1837575253">
          <w:marLeft w:val="0"/>
          <w:marRight w:val="0"/>
          <w:marTop w:val="0"/>
          <w:marBottom w:val="0"/>
          <w:divBdr>
            <w:top w:val="none" w:sz="0" w:space="0" w:color="auto"/>
            <w:left w:val="none" w:sz="0" w:space="0" w:color="auto"/>
            <w:bottom w:val="none" w:sz="0" w:space="0" w:color="auto"/>
            <w:right w:val="none" w:sz="0" w:space="0" w:color="auto"/>
          </w:divBdr>
          <w:divsChild>
            <w:div w:id="10387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4103">
      <w:bodyDiv w:val="1"/>
      <w:marLeft w:val="0"/>
      <w:marRight w:val="0"/>
      <w:marTop w:val="0"/>
      <w:marBottom w:val="0"/>
      <w:divBdr>
        <w:top w:val="none" w:sz="0" w:space="0" w:color="auto"/>
        <w:left w:val="none" w:sz="0" w:space="0" w:color="auto"/>
        <w:bottom w:val="none" w:sz="0" w:space="0" w:color="auto"/>
        <w:right w:val="none" w:sz="0" w:space="0" w:color="auto"/>
      </w:divBdr>
      <w:divsChild>
        <w:div w:id="1159347850">
          <w:marLeft w:val="0"/>
          <w:marRight w:val="0"/>
          <w:marTop w:val="0"/>
          <w:marBottom w:val="0"/>
          <w:divBdr>
            <w:top w:val="none" w:sz="0" w:space="0" w:color="auto"/>
            <w:left w:val="none" w:sz="0" w:space="0" w:color="auto"/>
            <w:bottom w:val="none" w:sz="0" w:space="0" w:color="auto"/>
            <w:right w:val="none" w:sz="0" w:space="0" w:color="auto"/>
          </w:divBdr>
          <w:divsChild>
            <w:div w:id="28824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736110">
      <w:bodyDiv w:val="1"/>
      <w:marLeft w:val="0"/>
      <w:marRight w:val="0"/>
      <w:marTop w:val="0"/>
      <w:marBottom w:val="0"/>
      <w:divBdr>
        <w:top w:val="none" w:sz="0" w:space="0" w:color="auto"/>
        <w:left w:val="none" w:sz="0" w:space="0" w:color="auto"/>
        <w:bottom w:val="none" w:sz="0" w:space="0" w:color="auto"/>
        <w:right w:val="none" w:sz="0" w:space="0" w:color="auto"/>
      </w:divBdr>
      <w:divsChild>
        <w:div w:id="557008929">
          <w:marLeft w:val="0"/>
          <w:marRight w:val="0"/>
          <w:marTop w:val="0"/>
          <w:marBottom w:val="0"/>
          <w:divBdr>
            <w:top w:val="none" w:sz="0" w:space="0" w:color="auto"/>
            <w:left w:val="none" w:sz="0" w:space="0" w:color="auto"/>
            <w:bottom w:val="none" w:sz="0" w:space="0" w:color="auto"/>
            <w:right w:val="none" w:sz="0" w:space="0" w:color="auto"/>
          </w:divBdr>
          <w:divsChild>
            <w:div w:id="208425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848">
      <w:bodyDiv w:val="1"/>
      <w:marLeft w:val="0"/>
      <w:marRight w:val="0"/>
      <w:marTop w:val="0"/>
      <w:marBottom w:val="0"/>
      <w:divBdr>
        <w:top w:val="none" w:sz="0" w:space="0" w:color="auto"/>
        <w:left w:val="none" w:sz="0" w:space="0" w:color="auto"/>
        <w:bottom w:val="none" w:sz="0" w:space="0" w:color="auto"/>
        <w:right w:val="none" w:sz="0" w:space="0" w:color="auto"/>
      </w:divBdr>
      <w:divsChild>
        <w:div w:id="1334526335">
          <w:marLeft w:val="0"/>
          <w:marRight w:val="0"/>
          <w:marTop w:val="0"/>
          <w:marBottom w:val="0"/>
          <w:divBdr>
            <w:top w:val="none" w:sz="0" w:space="0" w:color="auto"/>
            <w:left w:val="none" w:sz="0" w:space="0" w:color="auto"/>
            <w:bottom w:val="none" w:sz="0" w:space="0" w:color="auto"/>
            <w:right w:val="none" w:sz="0" w:space="0" w:color="auto"/>
          </w:divBdr>
          <w:divsChild>
            <w:div w:id="7562315">
              <w:marLeft w:val="0"/>
              <w:marRight w:val="0"/>
              <w:marTop w:val="0"/>
              <w:marBottom w:val="0"/>
              <w:divBdr>
                <w:top w:val="none" w:sz="0" w:space="0" w:color="auto"/>
                <w:left w:val="none" w:sz="0" w:space="0" w:color="auto"/>
                <w:bottom w:val="none" w:sz="0" w:space="0" w:color="auto"/>
                <w:right w:val="none" w:sz="0" w:space="0" w:color="auto"/>
              </w:divBdr>
            </w:div>
            <w:div w:id="26180780">
              <w:marLeft w:val="0"/>
              <w:marRight w:val="0"/>
              <w:marTop w:val="0"/>
              <w:marBottom w:val="0"/>
              <w:divBdr>
                <w:top w:val="none" w:sz="0" w:space="0" w:color="auto"/>
                <w:left w:val="none" w:sz="0" w:space="0" w:color="auto"/>
                <w:bottom w:val="none" w:sz="0" w:space="0" w:color="auto"/>
                <w:right w:val="none" w:sz="0" w:space="0" w:color="auto"/>
              </w:divBdr>
            </w:div>
            <w:div w:id="82797243">
              <w:marLeft w:val="0"/>
              <w:marRight w:val="0"/>
              <w:marTop w:val="0"/>
              <w:marBottom w:val="0"/>
              <w:divBdr>
                <w:top w:val="none" w:sz="0" w:space="0" w:color="auto"/>
                <w:left w:val="none" w:sz="0" w:space="0" w:color="auto"/>
                <w:bottom w:val="none" w:sz="0" w:space="0" w:color="auto"/>
                <w:right w:val="none" w:sz="0" w:space="0" w:color="auto"/>
              </w:divBdr>
            </w:div>
            <w:div w:id="90584775">
              <w:marLeft w:val="0"/>
              <w:marRight w:val="0"/>
              <w:marTop w:val="0"/>
              <w:marBottom w:val="0"/>
              <w:divBdr>
                <w:top w:val="none" w:sz="0" w:space="0" w:color="auto"/>
                <w:left w:val="none" w:sz="0" w:space="0" w:color="auto"/>
                <w:bottom w:val="none" w:sz="0" w:space="0" w:color="auto"/>
                <w:right w:val="none" w:sz="0" w:space="0" w:color="auto"/>
              </w:divBdr>
            </w:div>
            <w:div w:id="240876594">
              <w:marLeft w:val="0"/>
              <w:marRight w:val="0"/>
              <w:marTop w:val="0"/>
              <w:marBottom w:val="0"/>
              <w:divBdr>
                <w:top w:val="none" w:sz="0" w:space="0" w:color="auto"/>
                <w:left w:val="none" w:sz="0" w:space="0" w:color="auto"/>
                <w:bottom w:val="none" w:sz="0" w:space="0" w:color="auto"/>
                <w:right w:val="none" w:sz="0" w:space="0" w:color="auto"/>
              </w:divBdr>
            </w:div>
            <w:div w:id="311562765">
              <w:marLeft w:val="0"/>
              <w:marRight w:val="0"/>
              <w:marTop w:val="0"/>
              <w:marBottom w:val="0"/>
              <w:divBdr>
                <w:top w:val="none" w:sz="0" w:space="0" w:color="auto"/>
                <w:left w:val="none" w:sz="0" w:space="0" w:color="auto"/>
                <w:bottom w:val="none" w:sz="0" w:space="0" w:color="auto"/>
                <w:right w:val="none" w:sz="0" w:space="0" w:color="auto"/>
              </w:divBdr>
            </w:div>
            <w:div w:id="316686210">
              <w:marLeft w:val="0"/>
              <w:marRight w:val="0"/>
              <w:marTop w:val="0"/>
              <w:marBottom w:val="0"/>
              <w:divBdr>
                <w:top w:val="none" w:sz="0" w:space="0" w:color="auto"/>
                <w:left w:val="none" w:sz="0" w:space="0" w:color="auto"/>
                <w:bottom w:val="none" w:sz="0" w:space="0" w:color="auto"/>
                <w:right w:val="none" w:sz="0" w:space="0" w:color="auto"/>
              </w:divBdr>
            </w:div>
            <w:div w:id="324288593">
              <w:marLeft w:val="0"/>
              <w:marRight w:val="0"/>
              <w:marTop w:val="0"/>
              <w:marBottom w:val="0"/>
              <w:divBdr>
                <w:top w:val="none" w:sz="0" w:space="0" w:color="auto"/>
                <w:left w:val="none" w:sz="0" w:space="0" w:color="auto"/>
                <w:bottom w:val="none" w:sz="0" w:space="0" w:color="auto"/>
                <w:right w:val="none" w:sz="0" w:space="0" w:color="auto"/>
              </w:divBdr>
            </w:div>
            <w:div w:id="572663917">
              <w:marLeft w:val="0"/>
              <w:marRight w:val="0"/>
              <w:marTop w:val="0"/>
              <w:marBottom w:val="0"/>
              <w:divBdr>
                <w:top w:val="none" w:sz="0" w:space="0" w:color="auto"/>
                <w:left w:val="none" w:sz="0" w:space="0" w:color="auto"/>
                <w:bottom w:val="none" w:sz="0" w:space="0" w:color="auto"/>
                <w:right w:val="none" w:sz="0" w:space="0" w:color="auto"/>
              </w:divBdr>
            </w:div>
            <w:div w:id="1035156576">
              <w:marLeft w:val="0"/>
              <w:marRight w:val="0"/>
              <w:marTop w:val="0"/>
              <w:marBottom w:val="0"/>
              <w:divBdr>
                <w:top w:val="none" w:sz="0" w:space="0" w:color="auto"/>
                <w:left w:val="none" w:sz="0" w:space="0" w:color="auto"/>
                <w:bottom w:val="none" w:sz="0" w:space="0" w:color="auto"/>
                <w:right w:val="none" w:sz="0" w:space="0" w:color="auto"/>
              </w:divBdr>
            </w:div>
            <w:div w:id="1049108884">
              <w:marLeft w:val="0"/>
              <w:marRight w:val="0"/>
              <w:marTop w:val="0"/>
              <w:marBottom w:val="0"/>
              <w:divBdr>
                <w:top w:val="none" w:sz="0" w:space="0" w:color="auto"/>
                <w:left w:val="none" w:sz="0" w:space="0" w:color="auto"/>
                <w:bottom w:val="none" w:sz="0" w:space="0" w:color="auto"/>
                <w:right w:val="none" w:sz="0" w:space="0" w:color="auto"/>
              </w:divBdr>
            </w:div>
            <w:div w:id="1106999290">
              <w:marLeft w:val="0"/>
              <w:marRight w:val="0"/>
              <w:marTop w:val="0"/>
              <w:marBottom w:val="0"/>
              <w:divBdr>
                <w:top w:val="none" w:sz="0" w:space="0" w:color="auto"/>
                <w:left w:val="none" w:sz="0" w:space="0" w:color="auto"/>
                <w:bottom w:val="none" w:sz="0" w:space="0" w:color="auto"/>
                <w:right w:val="none" w:sz="0" w:space="0" w:color="auto"/>
              </w:divBdr>
            </w:div>
            <w:div w:id="1196650186">
              <w:marLeft w:val="0"/>
              <w:marRight w:val="0"/>
              <w:marTop w:val="0"/>
              <w:marBottom w:val="0"/>
              <w:divBdr>
                <w:top w:val="none" w:sz="0" w:space="0" w:color="auto"/>
                <w:left w:val="none" w:sz="0" w:space="0" w:color="auto"/>
                <w:bottom w:val="none" w:sz="0" w:space="0" w:color="auto"/>
                <w:right w:val="none" w:sz="0" w:space="0" w:color="auto"/>
              </w:divBdr>
            </w:div>
            <w:div w:id="1209756036">
              <w:marLeft w:val="0"/>
              <w:marRight w:val="0"/>
              <w:marTop w:val="0"/>
              <w:marBottom w:val="0"/>
              <w:divBdr>
                <w:top w:val="none" w:sz="0" w:space="0" w:color="auto"/>
                <w:left w:val="none" w:sz="0" w:space="0" w:color="auto"/>
                <w:bottom w:val="none" w:sz="0" w:space="0" w:color="auto"/>
                <w:right w:val="none" w:sz="0" w:space="0" w:color="auto"/>
              </w:divBdr>
            </w:div>
            <w:div w:id="1435859488">
              <w:marLeft w:val="0"/>
              <w:marRight w:val="0"/>
              <w:marTop w:val="0"/>
              <w:marBottom w:val="0"/>
              <w:divBdr>
                <w:top w:val="none" w:sz="0" w:space="0" w:color="auto"/>
                <w:left w:val="none" w:sz="0" w:space="0" w:color="auto"/>
                <w:bottom w:val="none" w:sz="0" w:space="0" w:color="auto"/>
                <w:right w:val="none" w:sz="0" w:space="0" w:color="auto"/>
              </w:divBdr>
            </w:div>
            <w:div w:id="1437598983">
              <w:marLeft w:val="0"/>
              <w:marRight w:val="0"/>
              <w:marTop w:val="0"/>
              <w:marBottom w:val="0"/>
              <w:divBdr>
                <w:top w:val="none" w:sz="0" w:space="0" w:color="auto"/>
                <w:left w:val="none" w:sz="0" w:space="0" w:color="auto"/>
                <w:bottom w:val="none" w:sz="0" w:space="0" w:color="auto"/>
                <w:right w:val="none" w:sz="0" w:space="0" w:color="auto"/>
              </w:divBdr>
            </w:div>
            <w:div w:id="1613397975">
              <w:marLeft w:val="0"/>
              <w:marRight w:val="0"/>
              <w:marTop w:val="0"/>
              <w:marBottom w:val="0"/>
              <w:divBdr>
                <w:top w:val="none" w:sz="0" w:space="0" w:color="auto"/>
                <w:left w:val="none" w:sz="0" w:space="0" w:color="auto"/>
                <w:bottom w:val="none" w:sz="0" w:space="0" w:color="auto"/>
                <w:right w:val="none" w:sz="0" w:space="0" w:color="auto"/>
              </w:divBdr>
            </w:div>
            <w:div w:id="1642079729">
              <w:marLeft w:val="0"/>
              <w:marRight w:val="0"/>
              <w:marTop w:val="0"/>
              <w:marBottom w:val="0"/>
              <w:divBdr>
                <w:top w:val="none" w:sz="0" w:space="0" w:color="auto"/>
                <w:left w:val="none" w:sz="0" w:space="0" w:color="auto"/>
                <w:bottom w:val="none" w:sz="0" w:space="0" w:color="auto"/>
                <w:right w:val="none" w:sz="0" w:space="0" w:color="auto"/>
              </w:divBdr>
            </w:div>
            <w:div w:id="1702365061">
              <w:marLeft w:val="0"/>
              <w:marRight w:val="0"/>
              <w:marTop w:val="0"/>
              <w:marBottom w:val="0"/>
              <w:divBdr>
                <w:top w:val="none" w:sz="0" w:space="0" w:color="auto"/>
                <w:left w:val="none" w:sz="0" w:space="0" w:color="auto"/>
                <w:bottom w:val="none" w:sz="0" w:space="0" w:color="auto"/>
                <w:right w:val="none" w:sz="0" w:space="0" w:color="auto"/>
              </w:divBdr>
            </w:div>
            <w:div w:id="1837455012">
              <w:marLeft w:val="0"/>
              <w:marRight w:val="0"/>
              <w:marTop w:val="0"/>
              <w:marBottom w:val="0"/>
              <w:divBdr>
                <w:top w:val="none" w:sz="0" w:space="0" w:color="auto"/>
                <w:left w:val="none" w:sz="0" w:space="0" w:color="auto"/>
                <w:bottom w:val="none" w:sz="0" w:space="0" w:color="auto"/>
                <w:right w:val="none" w:sz="0" w:space="0" w:color="auto"/>
              </w:divBdr>
            </w:div>
            <w:div w:id="1926761132">
              <w:marLeft w:val="0"/>
              <w:marRight w:val="0"/>
              <w:marTop w:val="0"/>
              <w:marBottom w:val="0"/>
              <w:divBdr>
                <w:top w:val="none" w:sz="0" w:space="0" w:color="auto"/>
                <w:left w:val="none" w:sz="0" w:space="0" w:color="auto"/>
                <w:bottom w:val="none" w:sz="0" w:space="0" w:color="auto"/>
                <w:right w:val="none" w:sz="0" w:space="0" w:color="auto"/>
              </w:divBdr>
            </w:div>
            <w:div w:id="1942296499">
              <w:marLeft w:val="0"/>
              <w:marRight w:val="0"/>
              <w:marTop w:val="0"/>
              <w:marBottom w:val="0"/>
              <w:divBdr>
                <w:top w:val="none" w:sz="0" w:space="0" w:color="auto"/>
                <w:left w:val="none" w:sz="0" w:space="0" w:color="auto"/>
                <w:bottom w:val="none" w:sz="0" w:space="0" w:color="auto"/>
                <w:right w:val="none" w:sz="0" w:space="0" w:color="auto"/>
              </w:divBdr>
            </w:div>
            <w:div w:id="1974825698">
              <w:marLeft w:val="0"/>
              <w:marRight w:val="0"/>
              <w:marTop w:val="0"/>
              <w:marBottom w:val="0"/>
              <w:divBdr>
                <w:top w:val="none" w:sz="0" w:space="0" w:color="auto"/>
                <w:left w:val="none" w:sz="0" w:space="0" w:color="auto"/>
                <w:bottom w:val="none" w:sz="0" w:space="0" w:color="auto"/>
                <w:right w:val="none" w:sz="0" w:space="0" w:color="auto"/>
              </w:divBdr>
            </w:div>
            <w:div w:id="2105802779">
              <w:marLeft w:val="0"/>
              <w:marRight w:val="0"/>
              <w:marTop w:val="0"/>
              <w:marBottom w:val="0"/>
              <w:divBdr>
                <w:top w:val="none" w:sz="0" w:space="0" w:color="auto"/>
                <w:left w:val="none" w:sz="0" w:space="0" w:color="auto"/>
                <w:bottom w:val="none" w:sz="0" w:space="0" w:color="auto"/>
                <w:right w:val="none" w:sz="0" w:space="0" w:color="auto"/>
              </w:divBdr>
            </w:div>
            <w:div w:id="213339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82237">
      <w:bodyDiv w:val="1"/>
      <w:marLeft w:val="0"/>
      <w:marRight w:val="0"/>
      <w:marTop w:val="0"/>
      <w:marBottom w:val="0"/>
      <w:divBdr>
        <w:top w:val="none" w:sz="0" w:space="0" w:color="auto"/>
        <w:left w:val="none" w:sz="0" w:space="0" w:color="auto"/>
        <w:bottom w:val="none" w:sz="0" w:space="0" w:color="auto"/>
        <w:right w:val="none" w:sz="0" w:space="0" w:color="auto"/>
      </w:divBdr>
    </w:div>
    <w:div w:id="1226599218">
      <w:bodyDiv w:val="1"/>
      <w:marLeft w:val="0"/>
      <w:marRight w:val="0"/>
      <w:marTop w:val="0"/>
      <w:marBottom w:val="0"/>
      <w:divBdr>
        <w:top w:val="none" w:sz="0" w:space="0" w:color="auto"/>
        <w:left w:val="none" w:sz="0" w:space="0" w:color="auto"/>
        <w:bottom w:val="none" w:sz="0" w:space="0" w:color="auto"/>
        <w:right w:val="none" w:sz="0" w:space="0" w:color="auto"/>
      </w:divBdr>
      <w:divsChild>
        <w:div w:id="1763984631">
          <w:marLeft w:val="0"/>
          <w:marRight w:val="0"/>
          <w:marTop w:val="0"/>
          <w:marBottom w:val="0"/>
          <w:divBdr>
            <w:top w:val="none" w:sz="0" w:space="0" w:color="auto"/>
            <w:left w:val="none" w:sz="0" w:space="0" w:color="auto"/>
            <w:bottom w:val="none" w:sz="0" w:space="0" w:color="auto"/>
            <w:right w:val="none" w:sz="0" w:space="0" w:color="auto"/>
          </w:divBdr>
          <w:divsChild>
            <w:div w:id="964508249">
              <w:marLeft w:val="0"/>
              <w:marRight w:val="0"/>
              <w:marTop w:val="0"/>
              <w:marBottom w:val="0"/>
              <w:divBdr>
                <w:top w:val="none" w:sz="0" w:space="0" w:color="auto"/>
                <w:left w:val="none" w:sz="0" w:space="0" w:color="auto"/>
                <w:bottom w:val="none" w:sz="0" w:space="0" w:color="auto"/>
                <w:right w:val="none" w:sz="0" w:space="0" w:color="auto"/>
              </w:divBdr>
            </w:div>
            <w:div w:id="116219562">
              <w:marLeft w:val="0"/>
              <w:marRight w:val="0"/>
              <w:marTop w:val="0"/>
              <w:marBottom w:val="0"/>
              <w:divBdr>
                <w:top w:val="none" w:sz="0" w:space="0" w:color="auto"/>
                <w:left w:val="none" w:sz="0" w:space="0" w:color="auto"/>
                <w:bottom w:val="none" w:sz="0" w:space="0" w:color="auto"/>
                <w:right w:val="none" w:sz="0" w:space="0" w:color="auto"/>
              </w:divBdr>
            </w:div>
            <w:div w:id="1370837451">
              <w:marLeft w:val="0"/>
              <w:marRight w:val="0"/>
              <w:marTop w:val="0"/>
              <w:marBottom w:val="0"/>
              <w:divBdr>
                <w:top w:val="none" w:sz="0" w:space="0" w:color="auto"/>
                <w:left w:val="none" w:sz="0" w:space="0" w:color="auto"/>
                <w:bottom w:val="none" w:sz="0" w:space="0" w:color="auto"/>
                <w:right w:val="none" w:sz="0" w:space="0" w:color="auto"/>
              </w:divBdr>
            </w:div>
            <w:div w:id="1903564040">
              <w:marLeft w:val="0"/>
              <w:marRight w:val="0"/>
              <w:marTop w:val="0"/>
              <w:marBottom w:val="0"/>
              <w:divBdr>
                <w:top w:val="none" w:sz="0" w:space="0" w:color="auto"/>
                <w:left w:val="none" w:sz="0" w:space="0" w:color="auto"/>
                <w:bottom w:val="none" w:sz="0" w:space="0" w:color="auto"/>
                <w:right w:val="none" w:sz="0" w:space="0" w:color="auto"/>
              </w:divBdr>
            </w:div>
            <w:div w:id="1677151402">
              <w:marLeft w:val="0"/>
              <w:marRight w:val="0"/>
              <w:marTop w:val="0"/>
              <w:marBottom w:val="0"/>
              <w:divBdr>
                <w:top w:val="none" w:sz="0" w:space="0" w:color="auto"/>
                <w:left w:val="none" w:sz="0" w:space="0" w:color="auto"/>
                <w:bottom w:val="none" w:sz="0" w:space="0" w:color="auto"/>
                <w:right w:val="none" w:sz="0" w:space="0" w:color="auto"/>
              </w:divBdr>
            </w:div>
            <w:div w:id="1201363213">
              <w:marLeft w:val="0"/>
              <w:marRight w:val="0"/>
              <w:marTop w:val="0"/>
              <w:marBottom w:val="0"/>
              <w:divBdr>
                <w:top w:val="none" w:sz="0" w:space="0" w:color="auto"/>
                <w:left w:val="none" w:sz="0" w:space="0" w:color="auto"/>
                <w:bottom w:val="none" w:sz="0" w:space="0" w:color="auto"/>
                <w:right w:val="none" w:sz="0" w:space="0" w:color="auto"/>
              </w:divBdr>
            </w:div>
            <w:div w:id="1916818132">
              <w:marLeft w:val="0"/>
              <w:marRight w:val="0"/>
              <w:marTop w:val="0"/>
              <w:marBottom w:val="0"/>
              <w:divBdr>
                <w:top w:val="none" w:sz="0" w:space="0" w:color="auto"/>
                <w:left w:val="none" w:sz="0" w:space="0" w:color="auto"/>
                <w:bottom w:val="none" w:sz="0" w:space="0" w:color="auto"/>
                <w:right w:val="none" w:sz="0" w:space="0" w:color="auto"/>
              </w:divBdr>
            </w:div>
            <w:div w:id="555313482">
              <w:marLeft w:val="0"/>
              <w:marRight w:val="0"/>
              <w:marTop w:val="0"/>
              <w:marBottom w:val="0"/>
              <w:divBdr>
                <w:top w:val="none" w:sz="0" w:space="0" w:color="auto"/>
                <w:left w:val="none" w:sz="0" w:space="0" w:color="auto"/>
                <w:bottom w:val="none" w:sz="0" w:space="0" w:color="auto"/>
                <w:right w:val="none" w:sz="0" w:space="0" w:color="auto"/>
              </w:divBdr>
            </w:div>
            <w:div w:id="1575118968">
              <w:marLeft w:val="0"/>
              <w:marRight w:val="0"/>
              <w:marTop w:val="0"/>
              <w:marBottom w:val="0"/>
              <w:divBdr>
                <w:top w:val="none" w:sz="0" w:space="0" w:color="auto"/>
                <w:left w:val="none" w:sz="0" w:space="0" w:color="auto"/>
                <w:bottom w:val="none" w:sz="0" w:space="0" w:color="auto"/>
                <w:right w:val="none" w:sz="0" w:space="0" w:color="auto"/>
              </w:divBdr>
            </w:div>
            <w:div w:id="1969623608">
              <w:marLeft w:val="0"/>
              <w:marRight w:val="0"/>
              <w:marTop w:val="0"/>
              <w:marBottom w:val="0"/>
              <w:divBdr>
                <w:top w:val="none" w:sz="0" w:space="0" w:color="auto"/>
                <w:left w:val="none" w:sz="0" w:space="0" w:color="auto"/>
                <w:bottom w:val="none" w:sz="0" w:space="0" w:color="auto"/>
                <w:right w:val="none" w:sz="0" w:space="0" w:color="auto"/>
              </w:divBdr>
            </w:div>
            <w:div w:id="2086563646">
              <w:marLeft w:val="0"/>
              <w:marRight w:val="0"/>
              <w:marTop w:val="0"/>
              <w:marBottom w:val="0"/>
              <w:divBdr>
                <w:top w:val="none" w:sz="0" w:space="0" w:color="auto"/>
                <w:left w:val="none" w:sz="0" w:space="0" w:color="auto"/>
                <w:bottom w:val="none" w:sz="0" w:space="0" w:color="auto"/>
                <w:right w:val="none" w:sz="0" w:space="0" w:color="auto"/>
              </w:divBdr>
            </w:div>
            <w:div w:id="985011793">
              <w:marLeft w:val="0"/>
              <w:marRight w:val="0"/>
              <w:marTop w:val="0"/>
              <w:marBottom w:val="0"/>
              <w:divBdr>
                <w:top w:val="none" w:sz="0" w:space="0" w:color="auto"/>
                <w:left w:val="none" w:sz="0" w:space="0" w:color="auto"/>
                <w:bottom w:val="none" w:sz="0" w:space="0" w:color="auto"/>
                <w:right w:val="none" w:sz="0" w:space="0" w:color="auto"/>
              </w:divBdr>
            </w:div>
            <w:div w:id="958219692">
              <w:marLeft w:val="0"/>
              <w:marRight w:val="0"/>
              <w:marTop w:val="0"/>
              <w:marBottom w:val="0"/>
              <w:divBdr>
                <w:top w:val="none" w:sz="0" w:space="0" w:color="auto"/>
                <w:left w:val="none" w:sz="0" w:space="0" w:color="auto"/>
                <w:bottom w:val="none" w:sz="0" w:space="0" w:color="auto"/>
                <w:right w:val="none" w:sz="0" w:space="0" w:color="auto"/>
              </w:divBdr>
            </w:div>
            <w:div w:id="103111913">
              <w:marLeft w:val="0"/>
              <w:marRight w:val="0"/>
              <w:marTop w:val="0"/>
              <w:marBottom w:val="0"/>
              <w:divBdr>
                <w:top w:val="none" w:sz="0" w:space="0" w:color="auto"/>
                <w:left w:val="none" w:sz="0" w:space="0" w:color="auto"/>
                <w:bottom w:val="none" w:sz="0" w:space="0" w:color="auto"/>
                <w:right w:val="none" w:sz="0" w:space="0" w:color="auto"/>
              </w:divBdr>
            </w:div>
            <w:div w:id="154230677">
              <w:marLeft w:val="0"/>
              <w:marRight w:val="0"/>
              <w:marTop w:val="0"/>
              <w:marBottom w:val="0"/>
              <w:divBdr>
                <w:top w:val="none" w:sz="0" w:space="0" w:color="auto"/>
                <w:left w:val="none" w:sz="0" w:space="0" w:color="auto"/>
                <w:bottom w:val="none" w:sz="0" w:space="0" w:color="auto"/>
                <w:right w:val="none" w:sz="0" w:space="0" w:color="auto"/>
              </w:divBdr>
            </w:div>
            <w:div w:id="146897078">
              <w:marLeft w:val="0"/>
              <w:marRight w:val="0"/>
              <w:marTop w:val="0"/>
              <w:marBottom w:val="0"/>
              <w:divBdr>
                <w:top w:val="none" w:sz="0" w:space="0" w:color="auto"/>
                <w:left w:val="none" w:sz="0" w:space="0" w:color="auto"/>
                <w:bottom w:val="none" w:sz="0" w:space="0" w:color="auto"/>
                <w:right w:val="none" w:sz="0" w:space="0" w:color="auto"/>
              </w:divBdr>
            </w:div>
            <w:div w:id="2052998507">
              <w:marLeft w:val="0"/>
              <w:marRight w:val="0"/>
              <w:marTop w:val="0"/>
              <w:marBottom w:val="0"/>
              <w:divBdr>
                <w:top w:val="none" w:sz="0" w:space="0" w:color="auto"/>
                <w:left w:val="none" w:sz="0" w:space="0" w:color="auto"/>
                <w:bottom w:val="none" w:sz="0" w:space="0" w:color="auto"/>
                <w:right w:val="none" w:sz="0" w:space="0" w:color="auto"/>
              </w:divBdr>
            </w:div>
            <w:div w:id="809785478">
              <w:marLeft w:val="0"/>
              <w:marRight w:val="0"/>
              <w:marTop w:val="0"/>
              <w:marBottom w:val="0"/>
              <w:divBdr>
                <w:top w:val="none" w:sz="0" w:space="0" w:color="auto"/>
                <w:left w:val="none" w:sz="0" w:space="0" w:color="auto"/>
                <w:bottom w:val="none" w:sz="0" w:space="0" w:color="auto"/>
                <w:right w:val="none" w:sz="0" w:space="0" w:color="auto"/>
              </w:divBdr>
            </w:div>
            <w:div w:id="798449498">
              <w:marLeft w:val="0"/>
              <w:marRight w:val="0"/>
              <w:marTop w:val="0"/>
              <w:marBottom w:val="0"/>
              <w:divBdr>
                <w:top w:val="none" w:sz="0" w:space="0" w:color="auto"/>
                <w:left w:val="none" w:sz="0" w:space="0" w:color="auto"/>
                <w:bottom w:val="none" w:sz="0" w:space="0" w:color="auto"/>
                <w:right w:val="none" w:sz="0" w:space="0" w:color="auto"/>
              </w:divBdr>
            </w:div>
            <w:div w:id="719213675">
              <w:marLeft w:val="0"/>
              <w:marRight w:val="0"/>
              <w:marTop w:val="0"/>
              <w:marBottom w:val="0"/>
              <w:divBdr>
                <w:top w:val="none" w:sz="0" w:space="0" w:color="auto"/>
                <w:left w:val="none" w:sz="0" w:space="0" w:color="auto"/>
                <w:bottom w:val="none" w:sz="0" w:space="0" w:color="auto"/>
                <w:right w:val="none" w:sz="0" w:space="0" w:color="auto"/>
              </w:divBdr>
            </w:div>
            <w:div w:id="765226494">
              <w:marLeft w:val="0"/>
              <w:marRight w:val="0"/>
              <w:marTop w:val="0"/>
              <w:marBottom w:val="0"/>
              <w:divBdr>
                <w:top w:val="none" w:sz="0" w:space="0" w:color="auto"/>
                <w:left w:val="none" w:sz="0" w:space="0" w:color="auto"/>
                <w:bottom w:val="none" w:sz="0" w:space="0" w:color="auto"/>
                <w:right w:val="none" w:sz="0" w:space="0" w:color="auto"/>
              </w:divBdr>
            </w:div>
            <w:div w:id="1260023363">
              <w:marLeft w:val="0"/>
              <w:marRight w:val="0"/>
              <w:marTop w:val="0"/>
              <w:marBottom w:val="0"/>
              <w:divBdr>
                <w:top w:val="none" w:sz="0" w:space="0" w:color="auto"/>
                <w:left w:val="none" w:sz="0" w:space="0" w:color="auto"/>
                <w:bottom w:val="none" w:sz="0" w:space="0" w:color="auto"/>
                <w:right w:val="none" w:sz="0" w:space="0" w:color="auto"/>
              </w:divBdr>
            </w:div>
            <w:div w:id="721565805">
              <w:marLeft w:val="0"/>
              <w:marRight w:val="0"/>
              <w:marTop w:val="0"/>
              <w:marBottom w:val="0"/>
              <w:divBdr>
                <w:top w:val="none" w:sz="0" w:space="0" w:color="auto"/>
                <w:left w:val="none" w:sz="0" w:space="0" w:color="auto"/>
                <w:bottom w:val="none" w:sz="0" w:space="0" w:color="auto"/>
                <w:right w:val="none" w:sz="0" w:space="0" w:color="auto"/>
              </w:divBdr>
            </w:div>
            <w:div w:id="881283529">
              <w:marLeft w:val="0"/>
              <w:marRight w:val="0"/>
              <w:marTop w:val="0"/>
              <w:marBottom w:val="0"/>
              <w:divBdr>
                <w:top w:val="none" w:sz="0" w:space="0" w:color="auto"/>
                <w:left w:val="none" w:sz="0" w:space="0" w:color="auto"/>
                <w:bottom w:val="none" w:sz="0" w:space="0" w:color="auto"/>
                <w:right w:val="none" w:sz="0" w:space="0" w:color="auto"/>
              </w:divBdr>
            </w:div>
            <w:div w:id="831682617">
              <w:marLeft w:val="0"/>
              <w:marRight w:val="0"/>
              <w:marTop w:val="0"/>
              <w:marBottom w:val="0"/>
              <w:divBdr>
                <w:top w:val="none" w:sz="0" w:space="0" w:color="auto"/>
                <w:left w:val="none" w:sz="0" w:space="0" w:color="auto"/>
                <w:bottom w:val="none" w:sz="0" w:space="0" w:color="auto"/>
                <w:right w:val="none" w:sz="0" w:space="0" w:color="auto"/>
              </w:divBdr>
            </w:div>
            <w:div w:id="1610043484">
              <w:marLeft w:val="0"/>
              <w:marRight w:val="0"/>
              <w:marTop w:val="0"/>
              <w:marBottom w:val="0"/>
              <w:divBdr>
                <w:top w:val="none" w:sz="0" w:space="0" w:color="auto"/>
                <w:left w:val="none" w:sz="0" w:space="0" w:color="auto"/>
                <w:bottom w:val="none" w:sz="0" w:space="0" w:color="auto"/>
                <w:right w:val="none" w:sz="0" w:space="0" w:color="auto"/>
              </w:divBdr>
            </w:div>
            <w:div w:id="193926078">
              <w:marLeft w:val="0"/>
              <w:marRight w:val="0"/>
              <w:marTop w:val="0"/>
              <w:marBottom w:val="0"/>
              <w:divBdr>
                <w:top w:val="none" w:sz="0" w:space="0" w:color="auto"/>
                <w:left w:val="none" w:sz="0" w:space="0" w:color="auto"/>
                <w:bottom w:val="none" w:sz="0" w:space="0" w:color="auto"/>
                <w:right w:val="none" w:sz="0" w:space="0" w:color="auto"/>
              </w:divBdr>
            </w:div>
            <w:div w:id="1792745109">
              <w:marLeft w:val="0"/>
              <w:marRight w:val="0"/>
              <w:marTop w:val="0"/>
              <w:marBottom w:val="0"/>
              <w:divBdr>
                <w:top w:val="none" w:sz="0" w:space="0" w:color="auto"/>
                <w:left w:val="none" w:sz="0" w:space="0" w:color="auto"/>
                <w:bottom w:val="none" w:sz="0" w:space="0" w:color="auto"/>
                <w:right w:val="none" w:sz="0" w:space="0" w:color="auto"/>
              </w:divBdr>
            </w:div>
            <w:div w:id="1211576551">
              <w:marLeft w:val="0"/>
              <w:marRight w:val="0"/>
              <w:marTop w:val="0"/>
              <w:marBottom w:val="0"/>
              <w:divBdr>
                <w:top w:val="none" w:sz="0" w:space="0" w:color="auto"/>
                <w:left w:val="none" w:sz="0" w:space="0" w:color="auto"/>
                <w:bottom w:val="none" w:sz="0" w:space="0" w:color="auto"/>
                <w:right w:val="none" w:sz="0" w:space="0" w:color="auto"/>
              </w:divBdr>
            </w:div>
            <w:div w:id="389766978">
              <w:marLeft w:val="0"/>
              <w:marRight w:val="0"/>
              <w:marTop w:val="0"/>
              <w:marBottom w:val="0"/>
              <w:divBdr>
                <w:top w:val="none" w:sz="0" w:space="0" w:color="auto"/>
                <w:left w:val="none" w:sz="0" w:space="0" w:color="auto"/>
                <w:bottom w:val="none" w:sz="0" w:space="0" w:color="auto"/>
                <w:right w:val="none" w:sz="0" w:space="0" w:color="auto"/>
              </w:divBdr>
            </w:div>
            <w:div w:id="2057852207">
              <w:marLeft w:val="0"/>
              <w:marRight w:val="0"/>
              <w:marTop w:val="0"/>
              <w:marBottom w:val="0"/>
              <w:divBdr>
                <w:top w:val="none" w:sz="0" w:space="0" w:color="auto"/>
                <w:left w:val="none" w:sz="0" w:space="0" w:color="auto"/>
                <w:bottom w:val="none" w:sz="0" w:space="0" w:color="auto"/>
                <w:right w:val="none" w:sz="0" w:space="0" w:color="auto"/>
              </w:divBdr>
            </w:div>
            <w:div w:id="59712370">
              <w:marLeft w:val="0"/>
              <w:marRight w:val="0"/>
              <w:marTop w:val="0"/>
              <w:marBottom w:val="0"/>
              <w:divBdr>
                <w:top w:val="none" w:sz="0" w:space="0" w:color="auto"/>
                <w:left w:val="none" w:sz="0" w:space="0" w:color="auto"/>
                <w:bottom w:val="none" w:sz="0" w:space="0" w:color="auto"/>
                <w:right w:val="none" w:sz="0" w:space="0" w:color="auto"/>
              </w:divBdr>
            </w:div>
            <w:div w:id="1601713964">
              <w:marLeft w:val="0"/>
              <w:marRight w:val="0"/>
              <w:marTop w:val="0"/>
              <w:marBottom w:val="0"/>
              <w:divBdr>
                <w:top w:val="none" w:sz="0" w:space="0" w:color="auto"/>
                <w:left w:val="none" w:sz="0" w:space="0" w:color="auto"/>
                <w:bottom w:val="none" w:sz="0" w:space="0" w:color="auto"/>
                <w:right w:val="none" w:sz="0" w:space="0" w:color="auto"/>
              </w:divBdr>
            </w:div>
            <w:div w:id="545063404">
              <w:marLeft w:val="0"/>
              <w:marRight w:val="0"/>
              <w:marTop w:val="0"/>
              <w:marBottom w:val="0"/>
              <w:divBdr>
                <w:top w:val="none" w:sz="0" w:space="0" w:color="auto"/>
                <w:left w:val="none" w:sz="0" w:space="0" w:color="auto"/>
                <w:bottom w:val="none" w:sz="0" w:space="0" w:color="auto"/>
                <w:right w:val="none" w:sz="0" w:space="0" w:color="auto"/>
              </w:divBdr>
            </w:div>
            <w:div w:id="1342009024">
              <w:marLeft w:val="0"/>
              <w:marRight w:val="0"/>
              <w:marTop w:val="0"/>
              <w:marBottom w:val="0"/>
              <w:divBdr>
                <w:top w:val="none" w:sz="0" w:space="0" w:color="auto"/>
                <w:left w:val="none" w:sz="0" w:space="0" w:color="auto"/>
                <w:bottom w:val="none" w:sz="0" w:space="0" w:color="auto"/>
                <w:right w:val="none" w:sz="0" w:space="0" w:color="auto"/>
              </w:divBdr>
            </w:div>
            <w:div w:id="1633166961">
              <w:marLeft w:val="0"/>
              <w:marRight w:val="0"/>
              <w:marTop w:val="0"/>
              <w:marBottom w:val="0"/>
              <w:divBdr>
                <w:top w:val="none" w:sz="0" w:space="0" w:color="auto"/>
                <w:left w:val="none" w:sz="0" w:space="0" w:color="auto"/>
                <w:bottom w:val="none" w:sz="0" w:space="0" w:color="auto"/>
                <w:right w:val="none" w:sz="0" w:space="0" w:color="auto"/>
              </w:divBdr>
            </w:div>
            <w:div w:id="1419130148">
              <w:marLeft w:val="0"/>
              <w:marRight w:val="0"/>
              <w:marTop w:val="0"/>
              <w:marBottom w:val="0"/>
              <w:divBdr>
                <w:top w:val="none" w:sz="0" w:space="0" w:color="auto"/>
                <w:left w:val="none" w:sz="0" w:space="0" w:color="auto"/>
                <w:bottom w:val="none" w:sz="0" w:space="0" w:color="auto"/>
                <w:right w:val="none" w:sz="0" w:space="0" w:color="auto"/>
              </w:divBdr>
            </w:div>
            <w:div w:id="1344866975">
              <w:marLeft w:val="0"/>
              <w:marRight w:val="0"/>
              <w:marTop w:val="0"/>
              <w:marBottom w:val="0"/>
              <w:divBdr>
                <w:top w:val="none" w:sz="0" w:space="0" w:color="auto"/>
                <w:left w:val="none" w:sz="0" w:space="0" w:color="auto"/>
                <w:bottom w:val="none" w:sz="0" w:space="0" w:color="auto"/>
                <w:right w:val="none" w:sz="0" w:space="0" w:color="auto"/>
              </w:divBdr>
            </w:div>
            <w:div w:id="100610802">
              <w:marLeft w:val="0"/>
              <w:marRight w:val="0"/>
              <w:marTop w:val="0"/>
              <w:marBottom w:val="0"/>
              <w:divBdr>
                <w:top w:val="none" w:sz="0" w:space="0" w:color="auto"/>
                <w:left w:val="none" w:sz="0" w:space="0" w:color="auto"/>
                <w:bottom w:val="none" w:sz="0" w:space="0" w:color="auto"/>
                <w:right w:val="none" w:sz="0" w:space="0" w:color="auto"/>
              </w:divBdr>
            </w:div>
            <w:div w:id="335350187">
              <w:marLeft w:val="0"/>
              <w:marRight w:val="0"/>
              <w:marTop w:val="0"/>
              <w:marBottom w:val="0"/>
              <w:divBdr>
                <w:top w:val="none" w:sz="0" w:space="0" w:color="auto"/>
                <w:left w:val="none" w:sz="0" w:space="0" w:color="auto"/>
                <w:bottom w:val="none" w:sz="0" w:space="0" w:color="auto"/>
                <w:right w:val="none" w:sz="0" w:space="0" w:color="auto"/>
              </w:divBdr>
            </w:div>
            <w:div w:id="1759404024">
              <w:marLeft w:val="0"/>
              <w:marRight w:val="0"/>
              <w:marTop w:val="0"/>
              <w:marBottom w:val="0"/>
              <w:divBdr>
                <w:top w:val="none" w:sz="0" w:space="0" w:color="auto"/>
                <w:left w:val="none" w:sz="0" w:space="0" w:color="auto"/>
                <w:bottom w:val="none" w:sz="0" w:space="0" w:color="auto"/>
                <w:right w:val="none" w:sz="0" w:space="0" w:color="auto"/>
              </w:divBdr>
            </w:div>
            <w:div w:id="1206680033">
              <w:marLeft w:val="0"/>
              <w:marRight w:val="0"/>
              <w:marTop w:val="0"/>
              <w:marBottom w:val="0"/>
              <w:divBdr>
                <w:top w:val="none" w:sz="0" w:space="0" w:color="auto"/>
                <w:left w:val="none" w:sz="0" w:space="0" w:color="auto"/>
                <w:bottom w:val="none" w:sz="0" w:space="0" w:color="auto"/>
                <w:right w:val="none" w:sz="0" w:space="0" w:color="auto"/>
              </w:divBdr>
            </w:div>
            <w:div w:id="1806653111">
              <w:marLeft w:val="0"/>
              <w:marRight w:val="0"/>
              <w:marTop w:val="0"/>
              <w:marBottom w:val="0"/>
              <w:divBdr>
                <w:top w:val="none" w:sz="0" w:space="0" w:color="auto"/>
                <w:left w:val="none" w:sz="0" w:space="0" w:color="auto"/>
                <w:bottom w:val="none" w:sz="0" w:space="0" w:color="auto"/>
                <w:right w:val="none" w:sz="0" w:space="0" w:color="auto"/>
              </w:divBdr>
            </w:div>
            <w:div w:id="1159270946">
              <w:marLeft w:val="0"/>
              <w:marRight w:val="0"/>
              <w:marTop w:val="0"/>
              <w:marBottom w:val="0"/>
              <w:divBdr>
                <w:top w:val="none" w:sz="0" w:space="0" w:color="auto"/>
                <w:left w:val="none" w:sz="0" w:space="0" w:color="auto"/>
                <w:bottom w:val="none" w:sz="0" w:space="0" w:color="auto"/>
                <w:right w:val="none" w:sz="0" w:space="0" w:color="auto"/>
              </w:divBdr>
            </w:div>
            <w:div w:id="993945515">
              <w:marLeft w:val="0"/>
              <w:marRight w:val="0"/>
              <w:marTop w:val="0"/>
              <w:marBottom w:val="0"/>
              <w:divBdr>
                <w:top w:val="none" w:sz="0" w:space="0" w:color="auto"/>
                <w:left w:val="none" w:sz="0" w:space="0" w:color="auto"/>
                <w:bottom w:val="none" w:sz="0" w:space="0" w:color="auto"/>
                <w:right w:val="none" w:sz="0" w:space="0" w:color="auto"/>
              </w:divBdr>
            </w:div>
            <w:div w:id="948779641">
              <w:marLeft w:val="0"/>
              <w:marRight w:val="0"/>
              <w:marTop w:val="0"/>
              <w:marBottom w:val="0"/>
              <w:divBdr>
                <w:top w:val="none" w:sz="0" w:space="0" w:color="auto"/>
                <w:left w:val="none" w:sz="0" w:space="0" w:color="auto"/>
                <w:bottom w:val="none" w:sz="0" w:space="0" w:color="auto"/>
                <w:right w:val="none" w:sz="0" w:space="0" w:color="auto"/>
              </w:divBdr>
            </w:div>
            <w:div w:id="1380982466">
              <w:marLeft w:val="0"/>
              <w:marRight w:val="0"/>
              <w:marTop w:val="0"/>
              <w:marBottom w:val="0"/>
              <w:divBdr>
                <w:top w:val="none" w:sz="0" w:space="0" w:color="auto"/>
                <w:left w:val="none" w:sz="0" w:space="0" w:color="auto"/>
                <w:bottom w:val="none" w:sz="0" w:space="0" w:color="auto"/>
                <w:right w:val="none" w:sz="0" w:space="0" w:color="auto"/>
              </w:divBdr>
            </w:div>
            <w:div w:id="2116174144">
              <w:marLeft w:val="0"/>
              <w:marRight w:val="0"/>
              <w:marTop w:val="0"/>
              <w:marBottom w:val="0"/>
              <w:divBdr>
                <w:top w:val="none" w:sz="0" w:space="0" w:color="auto"/>
                <w:left w:val="none" w:sz="0" w:space="0" w:color="auto"/>
                <w:bottom w:val="none" w:sz="0" w:space="0" w:color="auto"/>
                <w:right w:val="none" w:sz="0" w:space="0" w:color="auto"/>
              </w:divBdr>
            </w:div>
            <w:div w:id="143124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58309">
      <w:bodyDiv w:val="1"/>
      <w:marLeft w:val="0"/>
      <w:marRight w:val="0"/>
      <w:marTop w:val="0"/>
      <w:marBottom w:val="0"/>
      <w:divBdr>
        <w:top w:val="none" w:sz="0" w:space="0" w:color="auto"/>
        <w:left w:val="none" w:sz="0" w:space="0" w:color="auto"/>
        <w:bottom w:val="none" w:sz="0" w:space="0" w:color="auto"/>
        <w:right w:val="none" w:sz="0" w:space="0" w:color="auto"/>
      </w:divBdr>
      <w:divsChild>
        <w:div w:id="1193113634">
          <w:marLeft w:val="0"/>
          <w:marRight w:val="0"/>
          <w:marTop w:val="0"/>
          <w:marBottom w:val="0"/>
          <w:divBdr>
            <w:top w:val="none" w:sz="0" w:space="0" w:color="auto"/>
            <w:left w:val="none" w:sz="0" w:space="0" w:color="auto"/>
            <w:bottom w:val="none" w:sz="0" w:space="0" w:color="auto"/>
            <w:right w:val="none" w:sz="0" w:space="0" w:color="auto"/>
          </w:divBdr>
          <w:divsChild>
            <w:div w:id="386805068">
              <w:marLeft w:val="0"/>
              <w:marRight w:val="0"/>
              <w:marTop w:val="0"/>
              <w:marBottom w:val="0"/>
              <w:divBdr>
                <w:top w:val="none" w:sz="0" w:space="0" w:color="auto"/>
                <w:left w:val="none" w:sz="0" w:space="0" w:color="auto"/>
                <w:bottom w:val="none" w:sz="0" w:space="0" w:color="auto"/>
                <w:right w:val="none" w:sz="0" w:space="0" w:color="auto"/>
              </w:divBdr>
            </w:div>
            <w:div w:id="1097873527">
              <w:marLeft w:val="0"/>
              <w:marRight w:val="0"/>
              <w:marTop w:val="0"/>
              <w:marBottom w:val="0"/>
              <w:divBdr>
                <w:top w:val="none" w:sz="0" w:space="0" w:color="auto"/>
                <w:left w:val="none" w:sz="0" w:space="0" w:color="auto"/>
                <w:bottom w:val="none" w:sz="0" w:space="0" w:color="auto"/>
                <w:right w:val="none" w:sz="0" w:space="0" w:color="auto"/>
              </w:divBdr>
            </w:div>
            <w:div w:id="1320770335">
              <w:marLeft w:val="0"/>
              <w:marRight w:val="0"/>
              <w:marTop w:val="0"/>
              <w:marBottom w:val="0"/>
              <w:divBdr>
                <w:top w:val="none" w:sz="0" w:space="0" w:color="auto"/>
                <w:left w:val="none" w:sz="0" w:space="0" w:color="auto"/>
                <w:bottom w:val="none" w:sz="0" w:space="0" w:color="auto"/>
                <w:right w:val="none" w:sz="0" w:space="0" w:color="auto"/>
              </w:divBdr>
            </w:div>
            <w:div w:id="1249000680">
              <w:marLeft w:val="0"/>
              <w:marRight w:val="0"/>
              <w:marTop w:val="0"/>
              <w:marBottom w:val="0"/>
              <w:divBdr>
                <w:top w:val="none" w:sz="0" w:space="0" w:color="auto"/>
                <w:left w:val="none" w:sz="0" w:space="0" w:color="auto"/>
                <w:bottom w:val="none" w:sz="0" w:space="0" w:color="auto"/>
                <w:right w:val="none" w:sz="0" w:space="0" w:color="auto"/>
              </w:divBdr>
            </w:div>
            <w:div w:id="513690382">
              <w:marLeft w:val="0"/>
              <w:marRight w:val="0"/>
              <w:marTop w:val="0"/>
              <w:marBottom w:val="0"/>
              <w:divBdr>
                <w:top w:val="none" w:sz="0" w:space="0" w:color="auto"/>
                <w:left w:val="none" w:sz="0" w:space="0" w:color="auto"/>
                <w:bottom w:val="none" w:sz="0" w:space="0" w:color="auto"/>
                <w:right w:val="none" w:sz="0" w:space="0" w:color="auto"/>
              </w:divBdr>
            </w:div>
            <w:div w:id="148209320">
              <w:marLeft w:val="0"/>
              <w:marRight w:val="0"/>
              <w:marTop w:val="0"/>
              <w:marBottom w:val="0"/>
              <w:divBdr>
                <w:top w:val="none" w:sz="0" w:space="0" w:color="auto"/>
                <w:left w:val="none" w:sz="0" w:space="0" w:color="auto"/>
                <w:bottom w:val="none" w:sz="0" w:space="0" w:color="auto"/>
                <w:right w:val="none" w:sz="0" w:space="0" w:color="auto"/>
              </w:divBdr>
            </w:div>
            <w:div w:id="609360024">
              <w:marLeft w:val="0"/>
              <w:marRight w:val="0"/>
              <w:marTop w:val="0"/>
              <w:marBottom w:val="0"/>
              <w:divBdr>
                <w:top w:val="none" w:sz="0" w:space="0" w:color="auto"/>
                <w:left w:val="none" w:sz="0" w:space="0" w:color="auto"/>
                <w:bottom w:val="none" w:sz="0" w:space="0" w:color="auto"/>
                <w:right w:val="none" w:sz="0" w:space="0" w:color="auto"/>
              </w:divBdr>
            </w:div>
            <w:div w:id="259534681">
              <w:marLeft w:val="0"/>
              <w:marRight w:val="0"/>
              <w:marTop w:val="0"/>
              <w:marBottom w:val="0"/>
              <w:divBdr>
                <w:top w:val="none" w:sz="0" w:space="0" w:color="auto"/>
                <w:left w:val="none" w:sz="0" w:space="0" w:color="auto"/>
                <w:bottom w:val="none" w:sz="0" w:space="0" w:color="auto"/>
                <w:right w:val="none" w:sz="0" w:space="0" w:color="auto"/>
              </w:divBdr>
            </w:div>
            <w:div w:id="1846823971">
              <w:marLeft w:val="0"/>
              <w:marRight w:val="0"/>
              <w:marTop w:val="0"/>
              <w:marBottom w:val="0"/>
              <w:divBdr>
                <w:top w:val="none" w:sz="0" w:space="0" w:color="auto"/>
                <w:left w:val="none" w:sz="0" w:space="0" w:color="auto"/>
                <w:bottom w:val="none" w:sz="0" w:space="0" w:color="auto"/>
                <w:right w:val="none" w:sz="0" w:space="0" w:color="auto"/>
              </w:divBdr>
            </w:div>
            <w:div w:id="2123569987">
              <w:marLeft w:val="0"/>
              <w:marRight w:val="0"/>
              <w:marTop w:val="0"/>
              <w:marBottom w:val="0"/>
              <w:divBdr>
                <w:top w:val="none" w:sz="0" w:space="0" w:color="auto"/>
                <w:left w:val="none" w:sz="0" w:space="0" w:color="auto"/>
                <w:bottom w:val="none" w:sz="0" w:space="0" w:color="auto"/>
                <w:right w:val="none" w:sz="0" w:space="0" w:color="auto"/>
              </w:divBdr>
            </w:div>
            <w:div w:id="1764450446">
              <w:marLeft w:val="0"/>
              <w:marRight w:val="0"/>
              <w:marTop w:val="0"/>
              <w:marBottom w:val="0"/>
              <w:divBdr>
                <w:top w:val="none" w:sz="0" w:space="0" w:color="auto"/>
                <w:left w:val="none" w:sz="0" w:space="0" w:color="auto"/>
                <w:bottom w:val="none" w:sz="0" w:space="0" w:color="auto"/>
                <w:right w:val="none" w:sz="0" w:space="0" w:color="auto"/>
              </w:divBdr>
            </w:div>
            <w:div w:id="1303314744">
              <w:marLeft w:val="0"/>
              <w:marRight w:val="0"/>
              <w:marTop w:val="0"/>
              <w:marBottom w:val="0"/>
              <w:divBdr>
                <w:top w:val="none" w:sz="0" w:space="0" w:color="auto"/>
                <w:left w:val="none" w:sz="0" w:space="0" w:color="auto"/>
                <w:bottom w:val="none" w:sz="0" w:space="0" w:color="auto"/>
                <w:right w:val="none" w:sz="0" w:space="0" w:color="auto"/>
              </w:divBdr>
            </w:div>
            <w:div w:id="1503008601">
              <w:marLeft w:val="0"/>
              <w:marRight w:val="0"/>
              <w:marTop w:val="0"/>
              <w:marBottom w:val="0"/>
              <w:divBdr>
                <w:top w:val="none" w:sz="0" w:space="0" w:color="auto"/>
                <w:left w:val="none" w:sz="0" w:space="0" w:color="auto"/>
                <w:bottom w:val="none" w:sz="0" w:space="0" w:color="auto"/>
                <w:right w:val="none" w:sz="0" w:space="0" w:color="auto"/>
              </w:divBdr>
            </w:div>
            <w:div w:id="1337884486">
              <w:marLeft w:val="0"/>
              <w:marRight w:val="0"/>
              <w:marTop w:val="0"/>
              <w:marBottom w:val="0"/>
              <w:divBdr>
                <w:top w:val="none" w:sz="0" w:space="0" w:color="auto"/>
                <w:left w:val="none" w:sz="0" w:space="0" w:color="auto"/>
                <w:bottom w:val="none" w:sz="0" w:space="0" w:color="auto"/>
                <w:right w:val="none" w:sz="0" w:space="0" w:color="auto"/>
              </w:divBdr>
            </w:div>
            <w:div w:id="1547065354">
              <w:marLeft w:val="0"/>
              <w:marRight w:val="0"/>
              <w:marTop w:val="0"/>
              <w:marBottom w:val="0"/>
              <w:divBdr>
                <w:top w:val="none" w:sz="0" w:space="0" w:color="auto"/>
                <w:left w:val="none" w:sz="0" w:space="0" w:color="auto"/>
                <w:bottom w:val="none" w:sz="0" w:space="0" w:color="auto"/>
                <w:right w:val="none" w:sz="0" w:space="0" w:color="auto"/>
              </w:divBdr>
            </w:div>
            <w:div w:id="179585314">
              <w:marLeft w:val="0"/>
              <w:marRight w:val="0"/>
              <w:marTop w:val="0"/>
              <w:marBottom w:val="0"/>
              <w:divBdr>
                <w:top w:val="none" w:sz="0" w:space="0" w:color="auto"/>
                <w:left w:val="none" w:sz="0" w:space="0" w:color="auto"/>
                <w:bottom w:val="none" w:sz="0" w:space="0" w:color="auto"/>
                <w:right w:val="none" w:sz="0" w:space="0" w:color="auto"/>
              </w:divBdr>
            </w:div>
            <w:div w:id="1326517996">
              <w:marLeft w:val="0"/>
              <w:marRight w:val="0"/>
              <w:marTop w:val="0"/>
              <w:marBottom w:val="0"/>
              <w:divBdr>
                <w:top w:val="none" w:sz="0" w:space="0" w:color="auto"/>
                <w:left w:val="none" w:sz="0" w:space="0" w:color="auto"/>
                <w:bottom w:val="none" w:sz="0" w:space="0" w:color="auto"/>
                <w:right w:val="none" w:sz="0" w:space="0" w:color="auto"/>
              </w:divBdr>
            </w:div>
            <w:div w:id="188493492">
              <w:marLeft w:val="0"/>
              <w:marRight w:val="0"/>
              <w:marTop w:val="0"/>
              <w:marBottom w:val="0"/>
              <w:divBdr>
                <w:top w:val="none" w:sz="0" w:space="0" w:color="auto"/>
                <w:left w:val="none" w:sz="0" w:space="0" w:color="auto"/>
                <w:bottom w:val="none" w:sz="0" w:space="0" w:color="auto"/>
                <w:right w:val="none" w:sz="0" w:space="0" w:color="auto"/>
              </w:divBdr>
            </w:div>
            <w:div w:id="1016806324">
              <w:marLeft w:val="0"/>
              <w:marRight w:val="0"/>
              <w:marTop w:val="0"/>
              <w:marBottom w:val="0"/>
              <w:divBdr>
                <w:top w:val="none" w:sz="0" w:space="0" w:color="auto"/>
                <w:left w:val="none" w:sz="0" w:space="0" w:color="auto"/>
                <w:bottom w:val="none" w:sz="0" w:space="0" w:color="auto"/>
                <w:right w:val="none" w:sz="0" w:space="0" w:color="auto"/>
              </w:divBdr>
            </w:div>
            <w:div w:id="2062291723">
              <w:marLeft w:val="0"/>
              <w:marRight w:val="0"/>
              <w:marTop w:val="0"/>
              <w:marBottom w:val="0"/>
              <w:divBdr>
                <w:top w:val="none" w:sz="0" w:space="0" w:color="auto"/>
                <w:left w:val="none" w:sz="0" w:space="0" w:color="auto"/>
                <w:bottom w:val="none" w:sz="0" w:space="0" w:color="auto"/>
                <w:right w:val="none" w:sz="0" w:space="0" w:color="auto"/>
              </w:divBdr>
            </w:div>
            <w:div w:id="274605644">
              <w:marLeft w:val="0"/>
              <w:marRight w:val="0"/>
              <w:marTop w:val="0"/>
              <w:marBottom w:val="0"/>
              <w:divBdr>
                <w:top w:val="none" w:sz="0" w:space="0" w:color="auto"/>
                <w:left w:val="none" w:sz="0" w:space="0" w:color="auto"/>
                <w:bottom w:val="none" w:sz="0" w:space="0" w:color="auto"/>
                <w:right w:val="none" w:sz="0" w:space="0" w:color="auto"/>
              </w:divBdr>
            </w:div>
            <w:div w:id="1400252105">
              <w:marLeft w:val="0"/>
              <w:marRight w:val="0"/>
              <w:marTop w:val="0"/>
              <w:marBottom w:val="0"/>
              <w:divBdr>
                <w:top w:val="none" w:sz="0" w:space="0" w:color="auto"/>
                <w:left w:val="none" w:sz="0" w:space="0" w:color="auto"/>
                <w:bottom w:val="none" w:sz="0" w:space="0" w:color="auto"/>
                <w:right w:val="none" w:sz="0" w:space="0" w:color="auto"/>
              </w:divBdr>
            </w:div>
            <w:div w:id="284386112">
              <w:marLeft w:val="0"/>
              <w:marRight w:val="0"/>
              <w:marTop w:val="0"/>
              <w:marBottom w:val="0"/>
              <w:divBdr>
                <w:top w:val="none" w:sz="0" w:space="0" w:color="auto"/>
                <w:left w:val="none" w:sz="0" w:space="0" w:color="auto"/>
                <w:bottom w:val="none" w:sz="0" w:space="0" w:color="auto"/>
                <w:right w:val="none" w:sz="0" w:space="0" w:color="auto"/>
              </w:divBdr>
            </w:div>
            <w:div w:id="1046292373">
              <w:marLeft w:val="0"/>
              <w:marRight w:val="0"/>
              <w:marTop w:val="0"/>
              <w:marBottom w:val="0"/>
              <w:divBdr>
                <w:top w:val="none" w:sz="0" w:space="0" w:color="auto"/>
                <w:left w:val="none" w:sz="0" w:space="0" w:color="auto"/>
                <w:bottom w:val="none" w:sz="0" w:space="0" w:color="auto"/>
                <w:right w:val="none" w:sz="0" w:space="0" w:color="auto"/>
              </w:divBdr>
            </w:div>
            <w:div w:id="132135656">
              <w:marLeft w:val="0"/>
              <w:marRight w:val="0"/>
              <w:marTop w:val="0"/>
              <w:marBottom w:val="0"/>
              <w:divBdr>
                <w:top w:val="none" w:sz="0" w:space="0" w:color="auto"/>
                <w:left w:val="none" w:sz="0" w:space="0" w:color="auto"/>
                <w:bottom w:val="none" w:sz="0" w:space="0" w:color="auto"/>
                <w:right w:val="none" w:sz="0" w:space="0" w:color="auto"/>
              </w:divBdr>
            </w:div>
            <w:div w:id="1721395079">
              <w:marLeft w:val="0"/>
              <w:marRight w:val="0"/>
              <w:marTop w:val="0"/>
              <w:marBottom w:val="0"/>
              <w:divBdr>
                <w:top w:val="none" w:sz="0" w:space="0" w:color="auto"/>
                <w:left w:val="none" w:sz="0" w:space="0" w:color="auto"/>
                <w:bottom w:val="none" w:sz="0" w:space="0" w:color="auto"/>
                <w:right w:val="none" w:sz="0" w:space="0" w:color="auto"/>
              </w:divBdr>
            </w:div>
            <w:div w:id="1097553769">
              <w:marLeft w:val="0"/>
              <w:marRight w:val="0"/>
              <w:marTop w:val="0"/>
              <w:marBottom w:val="0"/>
              <w:divBdr>
                <w:top w:val="none" w:sz="0" w:space="0" w:color="auto"/>
                <w:left w:val="none" w:sz="0" w:space="0" w:color="auto"/>
                <w:bottom w:val="none" w:sz="0" w:space="0" w:color="auto"/>
                <w:right w:val="none" w:sz="0" w:space="0" w:color="auto"/>
              </w:divBdr>
            </w:div>
            <w:div w:id="1975983903">
              <w:marLeft w:val="0"/>
              <w:marRight w:val="0"/>
              <w:marTop w:val="0"/>
              <w:marBottom w:val="0"/>
              <w:divBdr>
                <w:top w:val="none" w:sz="0" w:space="0" w:color="auto"/>
                <w:left w:val="none" w:sz="0" w:space="0" w:color="auto"/>
                <w:bottom w:val="none" w:sz="0" w:space="0" w:color="auto"/>
                <w:right w:val="none" w:sz="0" w:space="0" w:color="auto"/>
              </w:divBdr>
            </w:div>
            <w:div w:id="171771041">
              <w:marLeft w:val="0"/>
              <w:marRight w:val="0"/>
              <w:marTop w:val="0"/>
              <w:marBottom w:val="0"/>
              <w:divBdr>
                <w:top w:val="none" w:sz="0" w:space="0" w:color="auto"/>
                <w:left w:val="none" w:sz="0" w:space="0" w:color="auto"/>
                <w:bottom w:val="none" w:sz="0" w:space="0" w:color="auto"/>
                <w:right w:val="none" w:sz="0" w:space="0" w:color="auto"/>
              </w:divBdr>
            </w:div>
            <w:div w:id="687950381">
              <w:marLeft w:val="0"/>
              <w:marRight w:val="0"/>
              <w:marTop w:val="0"/>
              <w:marBottom w:val="0"/>
              <w:divBdr>
                <w:top w:val="none" w:sz="0" w:space="0" w:color="auto"/>
                <w:left w:val="none" w:sz="0" w:space="0" w:color="auto"/>
                <w:bottom w:val="none" w:sz="0" w:space="0" w:color="auto"/>
                <w:right w:val="none" w:sz="0" w:space="0" w:color="auto"/>
              </w:divBdr>
            </w:div>
            <w:div w:id="1217932560">
              <w:marLeft w:val="0"/>
              <w:marRight w:val="0"/>
              <w:marTop w:val="0"/>
              <w:marBottom w:val="0"/>
              <w:divBdr>
                <w:top w:val="none" w:sz="0" w:space="0" w:color="auto"/>
                <w:left w:val="none" w:sz="0" w:space="0" w:color="auto"/>
                <w:bottom w:val="none" w:sz="0" w:space="0" w:color="auto"/>
                <w:right w:val="none" w:sz="0" w:space="0" w:color="auto"/>
              </w:divBdr>
            </w:div>
            <w:div w:id="1594702232">
              <w:marLeft w:val="0"/>
              <w:marRight w:val="0"/>
              <w:marTop w:val="0"/>
              <w:marBottom w:val="0"/>
              <w:divBdr>
                <w:top w:val="none" w:sz="0" w:space="0" w:color="auto"/>
                <w:left w:val="none" w:sz="0" w:space="0" w:color="auto"/>
                <w:bottom w:val="none" w:sz="0" w:space="0" w:color="auto"/>
                <w:right w:val="none" w:sz="0" w:space="0" w:color="auto"/>
              </w:divBdr>
            </w:div>
            <w:div w:id="328950472">
              <w:marLeft w:val="0"/>
              <w:marRight w:val="0"/>
              <w:marTop w:val="0"/>
              <w:marBottom w:val="0"/>
              <w:divBdr>
                <w:top w:val="none" w:sz="0" w:space="0" w:color="auto"/>
                <w:left w:val="none" w:sz="0" w:space="0" w:color="auto"/>
                <w:bottom w:val="none" w:sz="0" w:space="0" w:color="auto"/>
                <w:right w:val="none" w:sz="0" w:space="0" w:color="auto"/>
              </w:divBdr>
            </w:div>
            <w:div w:id="681780829">
              <w:marLeft w:val="0"/>
              <w:marRight w:val="0"/>
              <w:marTop w:val="0"/>
              <w:marBottom w:val="0"/>
              <w:divBdr>
                <w:top w:val="none" w:sz="0" w:space="0" w:color="auto"/>
                <w:left w:val="none" w:sz="0" w:space="0" w:color="auto"/>
                <w:bottom w:val="none" w:sz="0" w:space="0" w:color="auto"/>
                <w:right w:val="none" w:sz="0" w:space="0" w:color="auto"/>
              </w:divBdr>
            </w:div>
            <w:div w:id="1304122559">
              <w:marLeft w:val="0"/>
              <w:marRight w:val="0"/>
              <w:marTop w:val="0"/>
              <w:marBottom w:val="0"/>
              <w:divBdr>
                <w:top w:val="none" w:sz="0" w:space="0" w:color="auto"/>
                <w:left w:val="none" w:sz="0" w:space="0" w:color="auto"/>
                <w:bottom w:val="none" w:sz="0" w:space="0" w:color="auto"/>
                <w:right w:val="none" w:sz="0" w:space="0" w:color="auto"/>
              </w:divBdr>
            </w:div>
            <w:div w:id="1352411485">
              <w:marLeft w:val="0"/>
              <w:marRight w:val="0"/>
              <w:marTop w:val="0"/>
              <w:marBottom w:val="0"/>
              <w:divBdr>
                <w:top w:val="none" w:sz="0" w:space="0" w:color="auto"/>
                <w:left w:val="none" w:sz="0" w:space="0" w:color="auto"/>
                <w:bottom w:val="none" w:sz="0" w:space="0" w:color="auto"/>
                <w:right w:val="none" w:sz="0" w:space="0" w:color="auto"/>
              </w:divBdr>
            </w:div>
            <w:div w:id="2004353844">
              <w:marLeft w:val="0"/>
              <w:marRight w:val="0"/>
              <w:marTop w:val="0"/>
              <w:marBottom w:val="0"/>
              <w:divBdr>
                <w:top w:val="none" w:sz="0" w:space="0" w:color="auto"/>
                <w:left w:val="none" w:sz="0" w:space="0" w:color="auto"/>
                <w:bottom w:val="none" w:sz="0" w:space="0" w:color="auto"/>
                <w:right w:val="none" w:sz="0" w:space="0" w:color="auto"/>
              </w:divBdr>
            </w:div>
            <w:div w:id="1959877097">
              <w:marLeft w:val="0"/>
              <w:marRight w:val="0"/>
              <w:marTop w:val="0"/>
              <w:marBottom w:val="0"/>
              <w:divBdr>
                <w:top w:val="none" w:sz="0" w:space="0" w:color="auto"/>
                <w:left w:val="none" w:sz="0" w:space="0" w:color="auto"/>
                <w:bottom w:val="none" w:sz="0" w:space="0" w:color="auto"/>
                <w:right w:val="none" w:sz="0" w:space="0" w:color="auto"/>
              </w:divBdr>
            </w:div>
            <w:div w:id="1458372908">
              <w:marLeft w:val="0"/>
              <w:marRight w:val="0"/>
              <w:marTop w:val="0"/>
              <w:marBottom w:val="0"/>
              <w:divBdr>
                <w:top w:val="none" w:sz="0" w:space="0" w:color="auto"/>
                <w:left w:val="none" w:sz="0" w:space="0" w:color="auto"/>
                <w:bottom w:val="none" w:sz="0" w:space="0" w:color="auto"/>
                <w:right w:val="none" w:sz="0" w:space="0" w:color="auto"/>
              </w:divBdr>
            </w:div>
            <w:div w:id="1983802030">
              <w:marLeft w:val="0"/>
              <w:marRight w:val="0"/>
              <w:marTop w:val="0"/>
              <w:marBottom w:val="0"/>
              <w:divBdr>
                <w:top w:val="none" w:sz="0" w:space="0" w:color="auto"/>
                <w:left w:val="none" w:sz="0" w:space="0" w:color="auto"/>
                <w:bottom w:val="none" w:sz="0" w:space="0" w:color="auto"/>
                <w:right w:val="none" w:sz="0" w:space="0" w:color="auto"/>
              </w:divBdr>
            </w:div>
            <w:div w:id="874387370">
              <w:marLeft w:val="0"/>
              <w:marRight w:val="0"/>
              <w:marTop w:val="0"/>
              <w:marBottom w:val="0"/>
              <w:divBdr>
                <w:top w:val="none" w:sz="0" w:space="0" w:color="auto"/>
                <w:left w:val="none" w:sz="0" w:space="0" w:color="auto"/>
                <w:bottom w:val="none" w:sz="0" w:space="0" w:color="auto"/>
                <w:right w:val="none" w:sz="0" w:space="0" w:color="auto"/>
              </w:divBdr>
            </w:div>
            <w:div w:id="1810512012">
              <w:marLeft w:val="0"/>
              <w:marRight w:val="0"/>
              <w:marTop w:val="0"/>
              <w:marBottom w:val="0"/>
              <w:divBdr>
                <w:top w:val="none" w:sz="0" w:space="0" w:color="auto"/>
                <w:left w:val="none" w:sz="0" w:space="0" w:color="auto"/>
                <w:bottom w:val="none" w:sz="0" w:space="0" w:color="auto"/>
                <w:right w:val="none" w:sz="0" w:space="0" w:color="auto"/>
              </w:divBdr>
            </w:div>
            <w:div w:id="1929924635">
              <w:marLeft w:val="0"/>
              <w:marRight w:val="0"/>
              <w:marTop w:val="0"/>
              <w:marBottom w:val="0"/>
              <w:divBdr>
                <w:top w:val="none" w:sz="0" w:space="0" w:color="auto"/>
                <w:left w:val="none" w:sz="0" w:space="0" w:color="auto"/>
                <w:bottom w:val="none" w:sz="0" w:space="0" w:color="auto"/>
                <w:right w:val="none" w:sz="0" w:space="0" w:color="auto"/>
              </w:divBdr>
            </w:div>
            <w:div w:id="709191004">
              <w:marLeft w:val="0"/>
              <w:marRight w:val="0"/>
              <w:marTop w:val="0"/>
              <w:marBottom w:val="0"/>
              <w:divBdr>
                <w:top w:val="none" w:sz="0" w:space="0" w:color="auto"/>
                <w:left w:val="none" w:sz="0" w:space="0" w:color="auto"/>
                <w:bottom w:val="none" w:sz="0" w:space="0" w:color="auto"/>
                <w:right w:val="none" w:sz="0" w:space="0" w:color="auto"/>
              </w:divBdr>
            </w:div>
            <w:div w:id="540632740">
              <w:marLeft w:val="0"/>
              <w:marRight w:val="0"/>
              <w:marTop w:val="0"/>
              <w:marBottom w:val="0"/>
              <w:divBdr>
                <w:top w:val="none" w:sz="0" w:space="0" w:color="auto"/>
                <w:left w:val="none" w:sz="0" w:space="0" w:color="auto"/>
                <w:bottom w:val="none" w:sz="0" w:space="0" w:color="auto"/>
                <w:right w:val="none" w:sz="0" w:space="0" w:color="auto"/>
              </w:divBdr>
            </w:div>
            <w:div w:id="981346295">
              <w:marLeft w:val="0"/>
              <w:marRight w:val="0"/>
              <w:marTop w:val="0"/>
              <w:marBottom w:val="0"/>
              <w:divBdr>
                <w:top w:val="none" w:sz="0" w:space="0" w:color="auto"/>
                <w:left w:val="none" w:sz="0" w:space="0" w:color="auto"/>
                <w:bottom w:val="none" w:sz="0" w:space="0" w:color="auto"/>
                <w:right w:val="none" w:sz="0" w:space="0" w:color="auto"/>
              </w:divBdr>
            </w:div>
            <w:div w:id="1302925314">
              <w:marLeft w:val="0"/>
              <w:marRight w:val="0"/>
              <w:marTop w:val="0"/>
              <w:marBottom w:val="0"/>
              <w:divBdr>
                <w:top w:val="none" w:sz="0" w:space="0" w:color="auto"/>
                <w:left w:val="none" w:sz="0" w:space="0" w:color="auto"/>
                <w:bottom w:val="none" w:sz="0" w:space="0" w:color="auto"/>
                <w:right w:val="none" w:sz="0" w:space="0" w:color="auto"/>
              </w:divBdr>
            </w:div>
            <w:div w:id="1015956290">
              <w:marLeft w:val="0"/>
              <w:marRight w:val="0"/>
              <w:marTop w:val="0"/>
              <w:marBottom w:val="0"/>
              <w:divBdr>
                <w:top w:val="none" w:sz="0" w:space="0" w:color="auto"/>
                <w:left w:val="none" w:sz="0" w:space="0" w:color="auto"/>
                <w:bottom w:val="none" w:sz="0" w:space="0" w:color="auto"/>
                <w:right w:val="none" w:sz="0" w:space="0" w:color="auto"/>
              </w:divBdr>
            </w:div>
            <w:div w:id="1309940023">
              <w:marLeft w:val="0"/>
              <w:marRight w:val="0"/>
              <w:marTop w:val="0"/>
              <w:marBottom w:val="0"/>
              <w:divBdr>
                <w:top w:val="none" w:sz="0" w:space="0" w:color="auto"/>
                <w:left w:val="none" w:sz="0" w:space="0" w:color="auto"/>
                <w:bottom w:val="none" w:sz="0" w:space="0" w:color="auto"/>
                <w:right w:val="none" w:sz="0" w:space="0" w:color="auto"/>
              </w:divBdr>
            </w:div>
            <w:div w:id="17966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6845">
      <w:bodyDiv w:val="1"/>
      <w:marLeft w:val="0"/>
      <w:marRight w:val="0"/>
      <w:marTop w:val="0"/>
      <w:marBottom w:val="0"/>
      <w:divBdr>
        <w:top w:val="none" w:sz="0" w:space="0" w:color="auto"/>
        <w:left w:val="none" w:sz="0" w:space="0" w:color="auto"/>
        <w:bottom w:val="none" w:sz="0" w:space="0" w:color="auto"/>
        <w:right w:val="none" w:sz="0" w:space="0" w:color="auto"/>
      </w:divBdr>
      <w:divsChild>
        <w:div w:id="687566240">
          <w:marLeft w:val="0"/>
          <w:marRight w:val="0"/>
          <w:marTop w:val="0"/>
          <w:marBottom w:val="0"/>
          <w:divBdr>
            <w:top w:val="none" w:sz="0" w:space="0" w:color="auto"/>
            <w:left w:val="none" w:sz="0" w:space="0" w:color="auto"/>
            <w:bottom w:val="none" w:sz="0" w:space="0" w:color="auto"/>
            <w:right w:val="none" w:sz="0" w:space="0" w:color="auto"/>
          </w:divBdr>
          <w:divsChild>
            <w:div w:id="1375618417">
              <w:marLeft w:val="0"/>
              <w:marRight w:val="0"/>
              <w:marTop w:val="0"/>
              <w:marBottom w:val="0"/>
              <w:divBdr>
                <w:top w:val="none" w:sz="0" w:space="0" w:color="auto"/>
                <w:left w:val="none" w:sz="0" w:space="0" w:color="auto"/>
                <w:bottom w:val="none" w:sz="0" w:space="0" w:color="auto"/>
                <w:right w:val="none" w:sz="0" w:space="0" w:color="auto"/>
              </w:divBdr>
            </w:div>
            <w:div w:id="542785935">
              <w:marLeft w:val="0"/>
              <w:marRight w:val="0"/>
              <w:marTop w:val="0"/>
              <w:marBottom w:val="0"/>
              <w:divBdr>
                <w:top w:val="none" w:sz="0" w:space="0" w:color="auto"/>
                <w:left w:val="none" w:sz="0" w:space="0" w:color="auto"/>
                <w:bottom w:val="none" w:sz="0" w:space="0" w:color="auto"/>
                <w:right w:val="none" w:sz="0" w:space="0" w:color="auto"/>
              </w:divBdr>
            </w:div>
            <w:div w:id="433979774">
              <w:marLeft w:val="0"/>
              <w:marRight w:val="0"/>
              <w:marTop w:val="0"/>
              <w:marBottom w:val="0"/>
              <w:divBdr>
                <w:top w:val="none" w:sz="0" w:space="0" w:color="auto"/>
                <w:left w:val="none" w:sz="0" w:space="0" w:color="auto"/>
                <w:bottom w:val="none" w:sz="0" w:space="0" w:color="auto"/>
                <w:right w:val="none" w:sz="0" w:space="0" w:color="auto"/>
              </w:divBdr>
            </w:div>
            <w:div w:id="1493259603">
              <w:marLeft w:val="0"/>
              <w:marRight w:val="0"/>
              <w:marTop w:val="0"/>
              <w:marBottom w:val="0"/>
              <w:divBdr>
                <w:top w:val="none" w:sz="0" w:space="0" w:color="auto"/>
                <w:left w:val="none" w:sz="0" w:space="0" w:color="auto"/>
                <w:bottom w:val="none" w:sz="0" w:space="0" w:color="auto"/>
                <w:right w:val="none" w:sz="0" w:space="0" w:color="auto"/>
              </w:divBdr>
            </w:div>
            <w:div w:id="1809853869">
              <w:marLeft w:val="0"/>
              <w:marRight w:val="0"/>
              <w:marTop w:val="0"/>
              <w:marBottom w:val="0"/>
              <w:divBdr>
                <w:top w:val="none" w:sz="0" w:space="0" w:color="auto"/>
                <w:left w:val="none" w:sz="0" w:space="0" w:color="auto"/>
                <w:bottom w:val="none" w:sz="0" w:space="0" w:color="auto"/>
                <w:right w:val="none" w:sz="0" w:space="0" w:color="auto"/>
              </w:divBdr>
            </w:div>
            <w:div w:id="1259145463">
              <w:marLeft w:val="0"/>
              <w:marRight w:val="0"/>
              <w:marTop w:val="0"/>
              <w:marBottom w:val="0"/>
              <w:divBdr>
                <w:top w:val="none" w:sz="0" w:space="0" w:color="auto"/>
                <w:left w:val="none" w:sz="0" w:space="0" w:color="auto"/>
                <w:bottom w:val="none" w:sz="0" w:space="0" w:color="auto"/>
                <w:right w:val="none" w:sz="0" w:space="0" w:color="auto"/>
              </w:divBdr>
            </w:div>
            <w:div w:id="1872915270">
              <w:marLeft w:val="0"/>
              <w:marRight w:val="0"/>
              <w:marTop w:val="0"/>
              <w:marBottom w:val="0"/>
              <w:divBdr>
                <w:top w:val="none" w:sz="0" w:space="0" w:color="auto"/>
                <w:left w:val="none" w:sz="0" w:space="0" w:color="auto"/>
                <w:bottom w:val="none" w:sz="0" w:space="0" w:color="auto"/>
                <w:right w:val="none" w:sz="0" w:space="0" w:color="auto"/>
              </w:divBdr>
            </w:div>
            <w:div w:id="2110617836">
              <w:marLeft w:val="0"/>
              <w:marRight w:val="0"/>
              <w:marTop w:val="0"/>
              <w:marBottom w:val="0"/>
              <w:divBdr>
                <w:top w:val="none" w:sz="0" w:space="0" w:color="auto"/>
                <w:left w:val="none" w:sz="0" w:space="0" w:color="auto"/>
                <w:bottom w:val="none" w:sz="0" w:space="0" w:color="auto"/>
                <w:right w:val="none" w:sz="0" w:space="0" w:color="auto"/>
              </w:divBdr>
            </w:div>
            <w:div w:id="754788224">
              <w:marLeft w:val="0"/>
              <w:marRight w:val="0"/>
              <w:marTop w:val="0"/>
              <w:marBottom w:val="0"/>
              <w:divBdr>
                <w:top w:val="none" w:sz="0" w:space="0" w:color="auto"/>
                <w:left w:val="none" w:sz="0" w:space="0" w:color="auto"/>
                <w:bottom w:val="none" w:sz="0" w:space="0" w:color="auto"/>
                <w:right w:val="none" w:sz="0" w:space="0" w:color="auto"/>
              </w:divBdr>
            </w:div>
            <w:div w:id="1757824891">
              <w:marLeft w:val="0"/>
              <w:marRight w:val="0"/>
              <w:marTop w:val="0"/>
              <w:marBottom w:val="0"/>
              <w:divBdr>
                <w:top w:val="none" w:sz="0" w:space="0" w:color="auto"/>
                <w:left w:val="none" w:sz="0" w:space="0" w:color="auto"/>
                <w:bottom w:val="none" w:sz="0" w:space="0" w:color="auto"/>
                <w:right w:val="none" w:sz="0" w:space="0" w:color="auto"/>
              </w:divBdr>
            </w:div>
            <w:div w:id="1145975161">
              <w:marLeft w:val="0"/>
              <w:marRight w:val="0"/>
              <w:marTop w:val="0"/>
              <w:marBottom w:val="0"/>
              <w:divBdr>
                <w:top w:val="none" w:sz="0" w:space="0" w:color="auto"/>
                <w:left w:val="none" w:sz="0" w:space="0" w:color="auto"/>
                <w:bottom w:val="none" w:sz="0" w:space="0" w:color="auto"/>
                <w:right w:val="none" w:sz="0" w:space="0" w:color="auto"/>
              </w:divBdr>
            </w:div>
            <w:div w:id="342130482">
              <w:marLeft w:val="0"/>
              <w:marRight w:val="0"/>
              <w:marTop w:val="0"/>
              <w:marBottom w:val="0"/>
              <w:divBdr>
                <w:top w:val="none" w:sz="0" w:space="0" w:color="auto"/>
                <w:left w:val="none" w:sz="0" w:space="0" w:color="auto"/>
                <w:bottom w:val="none" w:sz="0" w:space="0" w:color="auto"/>
                <w:right w:val="none" w:sz="0" w:space="0" w:color="auto"/>
              </w:divBdr>
            </w:div>
            <w:div w:id="1287471625">
              <w:marLeft w:val="0"/>
              <w:marRight w:val="0"/>
              <w:marTop w:val="0"/>
              <w:marBottom w:val="0"/>
              <w:divBdr>
                <w:top w:val="none" w:sz="0" w:space="0" w:color="auto"/>
                <w:left w:val="none" w:sz="0" w:space="0" w:color="auto"/>
                <w:bottom w:val="none" w:sz="0" w:space="0" w:color="auto"/>
                <w:right w:val="none" w:sz="0" w:space="0" w:color="auto"/>
              </w:divBdr>
            </w:div>
            <w:div w:id="1846705417">
              <w:marLeft w:val="0"/>
              <w:marRight w:val="0"/>
              <w:marTop w:val="0"/>
              <w:marBottom w:val="0"/>
              <w:divBdr>
                <w:top w:val="none" w:sz="0" w:space="0" w:color="auto"/>
                <w:left w:val="none" w:sz="0" w:space="0" w:color="auto"/>
                <w:bottom w:val="none" w:sz="0" w:space="0" w:color="auto"/>
                <w:right w:val="none" w:sz="0" w:space="0" w:color="auto"/>
              </w:divBdr>
            </w:div>
            <w:div w:id="1640920859">
              <w:marLeft w:val="0"/>
              <w:marRight w:val="0"/>
              <w:marTop w:val="0"/>
              <w:marBottom w:val="0"/>
              <w:divBdr>
                <w:top w:val="none" w:sz="0" w:space="0" w:color="auto"/>
                <w:left w:val="none" w:sz="0" w:space="0" w:color="auto"/>
                <w:bottom w:val="none" w:sz="0" w:space="0" w:color="auto"/>
                <w:right w:val="none" w:sz="0" w:space="0" w:color="auto"/>
              </w:divBdr>
            </w:div>
            <w:div w:id="1983651942">
              <w:marLeft w:val="0"/>
              <w:marRight w:val="0"/>
              <w:marTop w:val="0"/>
              <w:marBottom w:val="0"/>
              <w:divBdr>
                <w:top w:val="none" w:sz="0" w:space="0" w:color="auto"/>
                <w:left w:val="none" w:sz="0" w:space="0" w:color="auto"/>
                <w:bottom w:val="none" w:sz="0" w:space="0" w:color="auto"/>
                <w:right w:val="none" w:sz="0" w:space="0" w:color="auto"/>
              </w:divBdr>
            </w:div>
            <w:div w:id="1783180969">
              <w:marLeft w:val="0"/>
              <w:marRight w:val="0"/>
              <w:marTop w:val="0"/>
              <w:marBottom w:val="0"/>
              <w:divBdr>
                <w:top w:val="none" w:sz="0" w:space="0" w:color="auto"/>
                <w:left w:val="none" w:sz="0" w:space="0" w:color="auto"/>
                <w:bottom w:val="none" w:sz="0" w:space="0" w:color="auto"/>
                <w:right w:val="none" w:sz="0" w:space="0" w:color="auto"/>
              </w:divBdr>
            </w:div>
            <w:div w:id="581330220">
              <w:marLeft w:val="0"/>
              <w:marRight w:val="0"/>
              <w:marTop w:val="0"/>
              <w:marBottom w:val="0"/>
              <w:divBdr>
                <w:top w:val="none" w:sz="0" w:space="0" w:color="auto"/>
                <w:left w:val="none" w:sz="0" w:space="0" w:color="auto"/>
                <w:bottom w:val="none" w:sz="0" w:space="0" w:color="auto"/>
                <w:right w:val="none" w:sz="0" w:space="0" w:color="auto"/>
              </w:divBdr>
            </w:div>
            <w:div w:id="2070225344">
              <w:marLeft w:val="0"/>
              <w:marRight w:val="0"/>
              <w:marTop w:val="0"/>
              <w:marBottom w:val="0"/>
              <w:divBdr>
                <w:top w:val="none" w:sz="0" w:space="0" w:color="auto"/>
                <w:left w:val="none" w:sz="0" w:space="0" w:color="auto"/>
                <w:bottom w:val="none" w:sz="0" w:space="0" w:color="auto"/>
                <w:right w:val="none" w:sz="0" w:space="0" w:color="auto"/>
              </w:divBdr>
            </w:div>
            <w:div w:id="1107775701">
              <w:marLeft w:val="0"/>
              <w:marRight w:val="0"/>
              <w:marTop w:val="0"/>
              <w:marBottom w:val="0"/>
              <w:divBdr>
                <w:top w:val="none" w:sz="0" w:space="0" w:color="auto"/>
                <w:left w:val="none" w:sz="0" w:space="0" w:color="auto"/>
                <w:bottom w:val="none" w:sz="0" w:space="0" w:color="auto"/>
                <w:right w:val="none" w:sz="0" w:space="0" w:color="auto"/>
              </w:divBdr>
            </w:div>
            <w:div w:id="578491157">
              <w:marLeft w:val="0"/>
              <w:marRight w:val="0"/>
              <w:marTop w:val="0"/>
              <w:marBottom w:val="0"/>
              <w:divBdr>
                <w:top w:val="none" w:sz="0" w:space="0" w:color="auto"/>
                <w:left w:val="none" w:sz="0" w:space="0" w:color="auto"/>
                <w:bottom w:val="none" w:sz="0" w:space="0" w:color="auto"/>
                <w:right w:val="none" w:sz="0" w:space="0" w:color="auto"/>
              </w:divBdr>
            </w:div>
            <w:div w:id="367804429">
              <w:marLeft w:val="0"/>
              <w:marRight w:val="0"/>
              <w:marTop w:val="0"/>
              <w:marBottom w:val="0"/>
              <w:divBdr>
                <w:top w:val="none" w:sz="0" w:space="0" w:color="auto"/>
                <w:left w:val="none" w:sz="0" w:space="0" w:color="auto"/>
                <w:bottom w:val="none" w:sz="0" w:space="0" w:color="auto"/>
                <w:right w:val="none" w:sz="0" w:space="0" w:color="auto"/>
              </w:divBdr>
            </w:div>
            <w:div w:id="1154182232">
              <w:marLeft w:val="0"/>
              <w:marRight w:val="0"/>
              <w:marTop w:val="0"/>
              <w:marBottom w:val="0"/>
              <w:divBdr>
                <w:top w:val="none" w:sz="0" w:space="0" w:color="auto"/>
                <w:left w:val="none" w:sz="0" w:space="0" w:color="auto"/>
                <w:bottom w:val="none" w:sz="0" w:space="0" w:color="auto"/>
                <w:right w:val="none" w:sz="0" w:space="0" w:color="auto"/>
              </w:divBdr>
            </w:div>
            <w:div w:id="566262522">
              <w:marLeft w:val="0"/>
              <w:marRight w:val="0"/>
              <w:marTop w:val="0"/>
              <w:marBottom w:val="0"/>
              <w:divBdr>
                <w:top w:val="none" w:sz="0" w:space="0" w:color="auto"/>
                <w:left w:val="none" w:sz="0" w:space="0" w:color="auto"/>
                <w:bottom w:val="none" w:sz="0" w:space="0" w:color="auto"/>
                <w:right w:val="none" w:sz="0" w:space="0" w:color="auto"/>
              </w:divBdr>
            </w:div>
            <w:div w:id="1877961087">
              <w:marLeft w:val="0"/>
              <w:marRight w:val="0"/>
              <w:marTop w:val="0"/>
              <w:marBottom w:val="0"/>
              <w:divBdr>
                <w:top w:val="none" w:sz="0" w:space="0" w:color="auto"/>
                <w:left w:val="none" w:sz="0" w:space="0" w:color="auto"/>
                <w:bottom w:val="none" w:sz="0" w:space="0" w:color="auto"/>
                <w:right w:val="none" w:sz="0" w:space="0" w:color="auto"/>
              </w:divBdr>
            </w:div>
            <w:div w:id="1177159893">
              <w:marLeft w:val="0"/>
              <w:marRight w:val="0"/>
              <w:marTop w:val="0"/>
              <w:marBottom w:val="0"/>
              <w:divBdr>
                <w:top w:val="none" w:sz="0" w:space="0" w:color="auto"/>
                <w:left w:val="none" w:sz="0" w:space="0" w:color="auto"/>
                <w:bottom w:val="none" w:sz="0" w:space="0" w:color="auto"/>
                <w:right w:val="none" w:sz="0" w:space="0" w:color="auto"/>
              </w:divBdr>
            </w:div>
            <w:div w:id="1733847242">
              <w:marLeft w:val="0"/>
              <w:marRight w:val="0"/>
              <w:marTop w:val="0"/>
              <w:marBottom w:val="0"/>
              <w:divBdr>
                <w:top w:val="none" w:sz="0" w:space="0" w:color="auto"/>
                <w:left w:val="none" w:sz="0" w:space="0" w:color="auto"/>
                <w:bottom w:val="none" w:sz="0" w:space="0" w:color="auto"/>
                <w:right w:val="none" w:sz="0" w:space="0" w:color="auto"/>
              </w:divBdr>
            </w:div>
            <w:div w:id="1022124969">
              <w:marLeft w:val="0"/>
              <w:marRight w:val="0"/>
              <w:marTop w:val="0"/>
              <w:marBottom w:val="0"/>
              <w:divBdr>
                <w:top w:val="none" w:sz="0" w:space="0" w:color="auto"/>
                <w:left w:val="none" w:sz="0" w:space="0" w:color="auto"/>
                <w:bottom w:val="none" w:sz="0" w:space="0" w:color="auto"/>
                <w:right w:val="none" w:sz="0" w:space="0" w:color="auto"/>
              </w:divBdr>
            </w:div>
            <w:div w:id="1945380161">
              <w:marLeft w:val="0"/>
              <w:marRight w:val="0"/>
              <w:marTop w:val="0"/>
              <w:marBottom w:val="0"/>
              <w:divBdr>
                <w:top w:val="none" w:sz="0" w:space="0" w:color="auto"/>
                <w:left w:val="none" w:sz="0" w:space="0" w:color="auto"/>
                <w:bottom w:val="none" w:sz="0" w:space="0" w:color="auto"/>
                <w:right w:val="none" w:sz="0" w:space="0" w:color="auto"/>
              </w:divBdr>
            </w:div>
            <w:div w:id="1069425464">
              <w:marLeft w:val="0"/>
              <w:marRight w:val="0"/>
              <w:marTop w:val="0"/>
              <w:marBottom w:val="0"/>
              <w:divBdr>
                <w:top w:val="none" w:sz="0" w:space="0" w:color="auto"/>
                <w:left w:val="none" w:sz="0" w:space="0" w:color="auto"/>
                <w:bottom w:val="none" w:sz="0" w:space="0" w:color="auto"/>
                <w:right w:val="none" w:sz="0" w:space="0" w:color="auto"/>
              </w:divBdr>
            </w:div>
            <w:div w:id="1012222515">
              <w:marLeft w:val="0"/>
              <w:marRight w:val="0"/>
              <w:marTop w:val="0"/>
              <w:marBottom w:val="0"/>
              <w:divBdr>
                <w:top w:val="none" w:sz="0" w:space="0" w:color="auto"/>
                <w:left w:val="none" w:sz="0" w:space="0" w:color="auto"/>
                <w:bottom w:val="none" w:sz="0" w:space="0" w:color="auto"/>
                <w:right w:val="none" w:sz="0" w:space="0" w:color="auto"/>
              </w:divBdr>
            </w:div>
            <w:div w:id="324090548">
              <w:marLeft w:val="0"/>
              <w:marRight w:val="0"/>
              <w:marTop w:val="0"/>
              <w:marBottom w:val="0"/>
              <w:divBdr>
                <w:top w:val="none" w:sz="0" w:space="0" w:color="auto"/>
                <w:left w:val="none" w:sz="0" w:space="0" w:color="auto"/>
                <w:bottom w:val="none" w:sz="0" w:space="0" w:color="auto"/>
                <w:right w:val="none" w:sz="0" w:space="0" w:color="auto"/>
              </w:divBdr>
            </w:div>
            <w:div w:id="81660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85210">
      <w:bodyDiv w:val="1"/>
      <w:marLeft w:val="0"/>
      <w:marRight w:val="0"/>
      <w:marTop w:val="0"/>
      <w:marBottom w:val="0"/>
      <w:divBdr>
        <w:top w:val="none" w:sz="0" w:space="0" w:color="auto"/>
        <w:left w:val="none" w:sz="0" w:space="0" w:color="auto"/>
        <w:bottom w:val="none" w:sz="0" w:space="0" w:color="auto"/>
        <w:right w:val="none" w:sz="0" w:space="0" w:color="auto"/>
      </w:divBdr>
      <w:divsChild>
        <w:div w:id="2034381613">
          <w:marLeft w:val="0"/>
          <w:marRight w:val="0"/>
          <w:marTop w:val="0"/>
          <w:marBottom w:val="0"/>
          <w:divBdr>
            <w:top w:val="none" w:sz="0" w:space="0" w:color="auto"/>
            <w:left w:val="none" w:sz="0" w:space="0" w:color="auto"/>
            <w:bottom w:val="none" w:sz="0" w:space="0" w:color="auto"/>
            <w:right w:val="none" w:sz="0" w:space="0" w:color="auto"/>
          </w:divBdr>
          <w:divsChild>
            <w:div w:id="860776838">
              <w:marLeft w:val="0"/>
              <w:marRight w:val="0"/>
              <w:marTop w:val="0"/>
              <w:marBottom w:val="0"/>
              <w:divBdr>
                <w:top w:val="none" w:sz="0" w:space="0" w:color="auto"/>
                <w:left w:val="none" w:sz="0" w:space="0" w:color="auto"/>
                <w:bottom w:val="none" w:sz="0" w:space="0" w:color="auto"/>
                <w:right w:val="none" w:sz="0" w:space="0" w:color="auto"/>
              </w:divBdr>
            </w:div>
            <w:div w:id="933396212">
              <w:marLeft w:val="0"/>
              <w:marRight w:val="0"/>
              <w:marTop w:val="0"/>
              <w:marBottom w:val="0"/>
              <w:divBdr>
                <w:top w:val="none" w:sz="0" w:space="0" w:color="auto"/>
                <w:left w:val="none" w:sz="0" w:space="0" w:color="auto"/>
                <w:bottom w:val="none" w:sz="0" w:space="0" w:color="auto"/>
                <w:right w:val="none" w:sz="0" w:space="0" w:color="auto"/>
              </w:divBdr>
            </w:div>
            <w:div w:id="1173182692">
              <w:marLeft w:val="0"/>
              <w:marRight w:val="0"/>
              <w:marTop w:val="0"/>
              <w:marBottom w:val="0"/>
              <w:divBdr>
                <w:top w:val="none" w:sz="0" w:space="0" w:color="auto"/>
                <w:left w:val="none" w:sz="0" w:space="0" w:color="auto"/>
                <w:bottom w:val="none" w:sz="0" w:space="0" w:color="auto"/>
                <w:right w:val="none" w:sz="0" w:space="0" w:color="auto"/>
              </w:divBdr>
            </w:div>
            <w:div w:id="186393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024903">
      <w:bodyDiv w:val="1"/>
      <w:marLeft w:val="0"/>
      <w:marRight w:val="0"/>
      <w:marTop w:val="0"/>
      <w:marBottom w:val="0"/>
      <w:divBdr>
        <w:top w:val="none" w:sz="0" w:space="0" w:color="auto"/>
        <w:left w:val="none" w:sz="0" w:space="0" w:color="auto"/>
        <w:bottom w:val="none" w:sz="0" w:space="0" w:color="auto"/>
        <w:right w:val="none" w:sz="0" w:space="0" w:color="auto"/>
      </w:divBdr>
      <w:divsChild>
        <w:div w:id="1366442858">
          <w:marLeft w:val="0"/>
          <w:marRight w:val="0"/>
          <w:marTop w:val="0"/>
          <w:marBottom w:val="0"/>
          <w:divBdr>
            <w:top w:val="none" w:sz="0" w:space="0" w:color="auto"/>
            <w:left w:val="none" w:sz="0" w:space="0" w:color="auto"/>
            <w:bottom w:val="none" w:sz="0" w:space="0" w:color="auto"/>
            <w:right w:val="none" w:sz="0" w:space="0" w:color="auto"/>
          </w:divBdr>
          <w:divsChild>
            <w:div w:id="2749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7921">
      <w:bodyDiv w:val="1"/>
      <w:marLeft w:val="0"/>
      <w:marRight w:val="0"/>
      <w:marTop w:val="0"/>
      <w:marBottom w:val="0"/>
      <w:divBdr>
        <w:top w:val="none" w:sz="0" w:space="0" w:color="auto"/>
        <w:left w:val="none" w:sz="0" w:space="0" w:color="auto"/>
        <w:bottom w:val="none" w:sz="0" w:space="0" w:color="auto"/>
        <w:right w:val="none" w:sz="0" w:space="0" w:color="auto"/>
      </w:divBdr>
      <w:divsChild>
        <w:div w:id="1695106675">
          <w:marLeft w:val="0"/>
          <w:marRight w:val="0"/>
          <w:marTop w:val="0"/>
          <w:marBottom w:val="0"/>
          <w:divBdr>
            <w:top w:val="none" w:sz="0" w:space="0" w:color="auto"/>
            <w:left w:val="none" w:sz="0" w:space="0" w:color="auto"/>
            <w:bottom w:val="none" w:sz="0" w:space="0" w:color="auto"/>
            <w:right w:val="none" w:sz="0" w:space="0" w:color="auto"/>
          </w:divBdr>
          <w:divsChild>
            <w:div w:id="1005792166">
              <w:marLeft w:val="0"/>
              <w:marRight w:val="0"/>
              <w:marTop w:val="0"/>
              <w:marBottom w:val="0"/>
              <w:divBdr>
                <w:top w:val="none" w:sz="0" w:space="0" w:color="auto"/>
                <w:left w:val="none" w:sz="0" w:space="0" w:color="auto"/>
                <w:bottom w:val="none" w:sz="0" w:space="0" w:color="auto"/>
                <w:right w:val="none" w:sz="0" w:space="0" w:color="auto"/>
              </w:divBdr>
            </w:div>
            <w:div w:id="544560019">
              <w:marLeft w:val="0"/>
              <w:marRight w:val="0"/>
              <w:marTop w:val="0"/>
              <w:marBottom w:val="0"/>
              <w:divBdr>
                <w:top w:val="none" w:sz="0" w:space="0" w:color="auto"/>
                <w:left w:val="none" w:sz="0" w:space="0" w:color="auto"/>
                <w:bottom w:val="none" w:sz="0" w:space="0" w:color="auto"/>
                <w:right w:val="none" w:sz="0" w:space="0" w:color="auto"/>
              </w:divBdr>
            </w:div>
            <w:div w:id="1642466371">
              <w:marLeft w:val="0"/>
              <w:marRight w:val="0"/>
              <w:marTop w:val="0"/>
              <w:marBottom w:val="0"/>
              <w:divBdr>
                <w:top w:val="none" w:sz="0" w:space="0" w:color="auto"/>
                <w:left w:val="none" w:sz="0" w:space="0" w:color="auto"/>
                <w:bottom w:val="none" w:sz="0" w:space="0" w:color="auto"/>
                <w:right w:val="none" w:sz="0" w:space="0" w:color="auto"/>
              </w:divBdr>
            </w:div>
            <w:div w:id="1594970525">
              <w:marLeft w:val="0"/>
              <w:marRight w:val="0"/>
              <w:marTop w:val="0"/>
              <w:marBottom w:val="0"/>
              <w:divBdr>
                <w:top w:val="none" w:sz="0" w:space="0" w:color="auto"/>
                <w:left w:val="none" w:sz="0" w:space="0" w:color="auto"/>
                <w:bottom w:val="none" w:sz="0" w:space="0" w:color="auto"/>
                <w:right w:val="none" w:sz="0" w:space="0" w:color="auto"/>
              </w:divBdr>
            </w:div>
            <w:div w:id="518006826">
              <w:marLeft w:val="0"/>
              <w:marRight w:val="0"/>
              <w:marTop w:val="0"/>
              <w:marBottom w:val="0"/>
              <w:divBdr>
                <w:top w:val="none" w:sz="0" w:space="0" w:color="auto"/>
                <w:left w:val="none" w:sz="0" w:space="0" w:color="auto"/>
                <w:bottom w:val="none" w:sz="0" w:space="0" w:color="auto"/>
                <w:right w:val="none" w:sz="0" w:space="0" w:color="auto"/>
              </w:divBdr>
            </w:div>
            <w:div w:id="1954709281">
              <w:marLeft w:val="0"/>
              <w:marRight w:val="0"/>
              <w:marTop w:val="0"/>
              <w:marBottom w:val="0"/>
              <w:divBdr>
                <w:top w:val="none" w:sz="0" w:space="0" w:color="auto"/>
                <w:left w:val="none" w:sz="0" w:space="0" w:color="auto"/>
                <w:bottom w:val="none" w:sz="0" w:space="0" w:color="auto"/>
                <w:right w:val="none" w:sz="0" w:space="0" w:color="auto"/>
              </w:divBdr>
            </w:div>
            <w:div w:id="877090992">
              <w:marLeft w:val="0"/>
              <w:marRight w:val="0"/>
              <w:marTop w:val="0"/>
              <w:marBottom w:val="0"/>
              <w:divBdr>
                <w:top w:val="none" w:sz="0" w:space="0" w:color="auto"/>
                <w:left w:val="none" w:sz="0" w:space="0" w:color="auto"/>
                <w:bottom w:val="none" w:sz="0" w:space="0" w:color="auto"/>
                <w:right w:val="none" w:sz="0" w:space="0" w:color="auto"/>
              </w:divBdr>
            </w:div>
            <w:div w:id="1919944697">
              <w:marLeft w:val="0"/>
              <w:marRight w:val="0"/>
              <w:marTop w:val="0"/>
              <w:marBottom w:val="0"/>
              <w:divBdr>
                <w:top w:val="none" w:sz="0" w:space="0" w:color="auto"/>
                <w:left w:val="none" w:sz="0" w:space="0" w:color="auto"/>
                <w:bottom w:val="none" w:sz="0" w:space="0" w:color="auto"/>
                <w:right w:val="none" w:sz="0" w:space="0" w:color="auto"/>
              </w:divBdr>
            </w:div>
            <w:div w:id="1977369620">
              <w:marLeft w:val="0"/>
              <w:marRight w:val="0"/>
              <w:marTop w:val="0"/>
              <w:marBottom w:val="0"/>
              <w:divBdr>
                <w:top w:val="none" w:sz="0" w:space="0" w:color="auto"/>
                <w:left w:val="none" w:sz="0" w:space="0" w:color="auto"/>
                <w:bottom w:val="none" w:sz="0" w:space="0" w:color="auto"/>
                <w:right w:val="none" w:sz="0" w:space="0" w:color="auto"/>
              </w:divBdr>
            </w:div>
            <w:div w:id="145143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98401">
      <w:bodyDiv w:val="1"/>
      <w:marLeft w:val="0"/>
      <w:marRight w:val="0"/>
      <w:marTop w:val="0"/>
      <w:marBottom w:val="0"/>
      <w:divBdr>
        <w:top w:val="none" w:sz="0" w:space="0" w:color="auto"/>
        <w:left w:val="none" w:sz="0" w:space="0" w:color="auto"/>
        <w:bottom w:val="none" w:sz="0" w:space="0" w:color="auto"/>
        <w:right w:val="none" w:sz="0" w:space="0" w:color="auto"/>
      </w:divBdr>
      <w:divsChild>
        <w:div w:id="1869874075">
          <w:marLeft w:val="0"/>
          <w:marRight w:val="0"/>
          <w:marTop w:val="0"/>
          <w:marBottom w:val="0"/>
          <w:divBdr>
            <w:top w:val="none" w:sz="0" w:space="0" w:color="auto"/>
            <w:left w:val="none" w:sz="0" w:space="0" w:color="auto"/>
            <w:bottom w:val="none" w:sz="0" w:space="0" w:color="auto"/>
            <w:right w:val="none" w:sz="0" w:space="0" w:color="auto"/>
          </w:divBdr>
          <w:divsChild>
            <w:div w:id="1177883132">
              <w:marLeft w:val="0"/>
              <w:marRight w:val="0"/>
              <w:marTop w:val="0"/>
              <w:marBottom w:val="0"/>
              <w:divBdr>
                <w:top w:val="none" w:sz="0" w:space="0" w:color="auto"/>
                <w:left w:val="none" w:sz="0" w:space="0" w:color="auto"/>
                <w:bottom w:val="none" w:sz="0" w:space="0" w:color="auto"/>
                <w:right w:val="none" w:sz="0" w:space="0" w:color="auto"/>
              </w:divBdr>
            </w:div>
            <w:div w:id="46345136">
              <w:marLeft w:val="0"/>
              <w:marRight w:val="0"/>
              <w:marTop w:val="0"/>
              <w:marBottom w:val="0"/>
              <w:divBdr>
                <w:top w:val="none" w:sz="0" w:space="0" w:color="auto"/>
                <w:left w:val="none" w:sz="0" w:space="0" w:color="auto"/>
                <w:bottom w:val="none" w:sz="0" w:space="0" w:color="auto"/>
                <w:right w:val="none" w:sz="0" w:space="0" w:color="auto"/>
              </w:divBdr>
            </w:div>
            <w:div w:id="338656410">
              <w:marLeft w:val="0"/>
              <w:marRight w:val="0"/>
              <w:marTop w:val="0"/>
              <w:marBottom w:val="0"/>
              <w:divBdr>
                <w:top w:val="none" w:sz="0" w:space="0" w:color="auto"/>
                <w:left w:val="none" w:sz="0" w:space="0" w:color="auto"/>
                <w:bottom w:val="none" w:sz="0" w:space="0" w:color="auto"/>
                <w:right w:val="none" w:sz="0" w:space="0" w:color="auto"/>
              </w:divBdr>
            </w:div>
            <w:div w:id="1520968830">
              <w:marLeft w:val="0"/>
              <w:marRight w:val="0"/>
              <w:marTop w:val="0"/>
              <w:marBottom w:val="0"/>
              <w:divBdr>
                <w:top w:val="none" w:sz="0" w:space="0" w:color="auto"/>
                <w:left w:val="none" w:sz="0" w:space="0" w:color="auto"/>
                <w:bottom w:val="none" w:sz="0" w:space="0" w:color="auto"/>
                <w:right w:val="none" w:sz="0" w:space="0" w:color="auto"/>
              </w:divBdr>
            </w:div>
            <w:div w:id="2116291591">
              <w:marLeft w:val="0"/>
              <w:marRight w:val="0"/>
              <w:marTop w:val="0"/>
              <w:marBottom w:val="0"/>
              <w:divBdr>
                <w:top w:val="none" w:sz="0" w:space="0" w:color="auto"/>
                <w:left w:val="none" w:sz="0" w:space="0" w:color="auto"/>
                <w:bottom w:val="none" w:sz="0" w:space="0" w:color="auto"/>
                <w:right w:val="none" w:sz="0" w:space="0" w:color="auto"/>
              </w:divBdr>
            </w:div>
            <w:div w:id="78722584">
              <w:marLeft w:val="0"/>
              <w:marRight w:val="0"/>
              <w:marTop w:val="0"/>
              <w:marBottom w:val="0"/>
              <w:divBdr>
                <w:top w:val="none" w:sz="0" w:space="0" w:color="auto"/>
                <w:left w:val="none" w:sz="0" w:space="0" w:color="auto"/>
                <w:bottom w:val="none" w:sz="0" w:space="0" w:color="auto"/>
                <w:right w:val="none" w:sz="0" w:space="0" w:color="auto"/>
              </w:divBdr>
            </w:div>
            <w:div w:id="1297907647">
              <w:marLeft w:val="0"/>
              <w:marRight w:val="0"/>
              <w:marTop w:val="0"/>
              <w:marBottom w:val="0"/>
              <w:divBdr>
                <w:top w:val="none" w:sz="0" w:space="0" w:color="auto"/>
                <w:left w:val="none" w:sz="0" w:space="0" w:color="auto"/>
                <w:bottom w:val="none" w:sz="0" w:space="0" w:color="auto"/>
                <w:right w:val="none" w:sz="0" w:space="0" w:color="auto"/>
              </w:divBdr>
            </w:div>
            <w:div w:id="1708873276">
              <w:marLeft w:val="0"/>
              <w:marRight w:val="0"/>
              <w:marTop w:val="0"/>
              <w:marBottom w:val="0"/>
              <w:divBdr>
                <w:top w:val="none" w:sz="0" w:space="0" w:color="auto"/>
                <w:left w:val="none" w:sz="0" w:space="0" w:color="auto"/>
                <w:bottom w:val="none" w:sz="0" w:space="0" w:color="auto"/>
                <w:right w:val="none" w:sz="0" w:space="0" w:color="auto"/>
              </w:divBdr>
            </w:div>
            <w:div w:id="1325544742">
              <w:marLeft w:val="0"/>
              <w:marRight w:val="0"/>
              <w:marTop w:val="0"/>
              <w:marBottom w:val="0"/>
              <w:divBdr>
                <w:top w:val="none" w:sz="0" w:space="0" w:color="auto"/>
                <w:left w:val="none" w:sz="0" w:space="0" w:color="auto"/>
                <w:bottom w:val="none" w:sz="0" w:space="0" w:color="auto"/>
                <w:right w:val="none" w:sz="0" w:space="0" w:color="auto"/>
              </w:divBdr>
            </w:div>
            <w:div w:id="151407473">
              <w:marLeft w:val="0"/>
              <w:marRight w:val="0"/>
              <w:marTop w:val="0"/>
              <w:marBottom w:val="0"/>
              <w:divBdr>
                <w:top w:val="none" w:sz="0" w:space="0" w:color="auto"/>
                <w:left w:val="none" w:sz="0" w:space="0" w:color="auto"/>
                <w:bottom w:val="none" w:sz="0" w:space="0" w:color="auto"/>
                <w:right w:val="none" w:sz="0" w:space="0" w:color="auto"/>
              </w:divBdr>
            </w:div>
            <w:div w:id="1586498513">
              <w:marLeft w:val="0"/>
              <w:marRight w:val="0"/>
              <w:marTop w:val="0"/>
              <w:marBottom w:val="0"/>
              <w:divBdr>
                <w:top w:val="none" w:sz="0" w:space="0" w:color="auto"/>
                <w:left w:val="none" w:sz="0" w:space="0" w:color="auto"/>
                <w:bottom w:val="none" w:sz="0" w:space="0" w:color="auto"/>
                <w:right w:val="none" w:sz="0" w:space="0" w:color="auto"/>
              </w:divBdr>
            </w:div>
            <w:div w:id="1438062614">
              <w:marLeft w:val="0"/>
              <w:marRight w:val="0"/>
              <w:marTop w:val="0"/>
              <w:marBottom w:val="0"/>
              <w:divBdr>
                <w:top w:val="none" w:sz="0" w:space="0" w:color="auto"/>
                <w:left w:val="none" w:sz="0" w:space="0" w:color="auto"/>
                <w:bottom w:val="none" w:sz="0" w:space="0" w:color="auto"/>
                <w:right w:val="none" w:sz="0" w:space="0" w:color="auto"/>
              </w:divBdr>
            </w:div>
            <w:div w:id="228424919">
              <w:marLeft w:val="0"/>
              <w:marRight w:val="0"/>
              <w:marTop w:val="0"/>
              <w:marBottom w:val="0"/>
              <w:divBdr>
                <w:top w:val="none" w:sz="0" w:space="0" w:color="auto"/>
                <w:left w:val="none" w:sz="0" w:space="0" w:color="auto"/>
                <w:bottom w:val="none" w:sz="0" w:space="0" w:color="auto"/>
                <w:right w:val="none" w:sz="0" w:space="0" w:color="auto"/>
              </w:divBdr>
            </w:div>
            <w:div w:id="2630961">
              <w:marLeft w:val="0"/>
              <w:marRight w:val="0"/>
              <w:marTop w:val="0"/>
              <w:marBottom w:val="0"/>
              <w:divBdr>
                <w:top w:val="none" w:sz="0" w:space="0" w:color="auto"/>
                <w:left w:val="none" w:sz="0" w:space="0" w:color="auto"/>
                <w:bottom w:val="none" w:sz="0" w:space="0" w:color="auto"/>
                <w:right w:val="none" w:sz="0" w:space="0" w:color="auto"/>
              </w:divBdr>
            </w:div>
            <w:div w:id="1680154268">
              <w:marLeft w:val="0"/>
              <w:marRight w:val="0"/>
              <w:marTop w:val="0"/>
              <w:marBottom w:val="0"/>
              <w:divBdr>
                <w:top w:val="none" w:sz="0" w:space="0" w:color="auto"/>
                <w:left w:val="none" w:sz="0" w:space="0" w:color="auto"/>
                <w:bottom w:val="none" w:sz="0" w:space="0" w:color="auto"/>
                <w:right w:val="none" w:sz="0" w:space="0" w:color="auto"/>
              </w:divBdr>
            </w:div>
            <w:div w:id="1780683438">
              <w:marLeft w:val="0"/>
              <w:marRight w:val="0"/>
              <w:marTop w:val="0"/>
              <w:marBottom w:val="0"/>
              <w:divBdr>
                <w:top w:val="none" w:sz="0" w:space="0" w:color="auto"/>
                <w:left w:val="none" w:sz="0" w:space="0" w:color="auto"/>
                <w:bottom w:val="none" w:sz="0" w:space="0" w:color="auto"/>
                <w:right w:val="none" w:sz="0" w:space="0" w:color="auto"/>
              </w:divBdr>
            </w:div>
            <w:div w:id="765880674">
              <w:marLeft w:val="0"/>
              <w:marRight w:val="0"/>
              <w:marTop w:val="0"/>
              <w:marBottom w:val="0"/>
              <w:divBdr>
                <w:top w:val="none" w:sz="0" w:space="0" w:color="auto"/>
                <w:left w:val="none" w:sz="0" w:space="0" w:color="auto"/>
                <w:bottom w:val="none" w:sz="0" w:space="0" w:color="auto"/>
                <w:right w:val="none" w:sz="0" w:space="0" w:color="auto"/>
              </w:divBdr>
            </w:div>
            <w:div w:id="2079817402">
              <w:marLeft w:val="0"/>
              <w:marRight w:val="0"/>
              <w:marTop w:val="0"/>
              <w:marBottom w:val="0"/>
              <w:divBdr>
                <w:top w:val="none" w:sz="0" w:space="0" w:color="auto"/>
                <w:left w:val="none" w:sz="0" w:space="0" w:color="auto"/>
                <w:bottom w:val="none" w:sz="0" w:space="0" w:color="auto"/>
                <w:right w:val="none" w:sz="0" w:space="0" w:color="auto"/>
              </w:divBdr>
            </w:div>
            <w:div w:id="1694530609">
              <w:marLeft w:val="0"/>
              <w:marRight w:val="0"/>
              <w:marTop w:val="0"/>
              <w:marBottom w:val="0"/>
              <w:divBdr>
                <w:top w:val="none" w:sz="0" w:space="0" w:color="auto"/>
                <w:left w:val="none" w:sz="0" w:space="0" w:color="auto"/>
                <w:bottom w:val="none" w:sz="0" w:space="0" w:color="auto"/>
                <w:right w:val="none" w:sz="0" w:space="0" w:color="auto"/>
              </w:divBdr>
            </w:div>
            <w:div w:id="465204642">
              <w:marLeft w:val="0"/>
              <w:marRight w:val="0"/>
              <w:marTop w:val="0"/>
              <w:marBottom w:val="0"/>
              <w:divBdr>
                <w:top w:val="none" w:sz="0" w:space="0" w:color="auto"/>
                <w:left w:val="none" w:sz="0" w:space="0" w:color="auto"/>
                <w:bottom w:val="none" w:sz="0" w:space="0" w:color="auto"/>
                <w:right w:val="none" w:sz="0" w:space="0" w:color="auto"/>
              </w:divBdr>
            </w:div>
            <w:div w:id="2110344654">
              <w:marLeft w:val="0"/>
              <w:marRight w:val="0"/>
              <w:marTop w:val="0"/>
              <w:marBottom w:val="0"/>
              <w:divBdr>
                <w:top w:val="none" w:sz="0" w:space="0" w:color="auto"/>
                <w:left w:val="none" w:sz="0" w:space="0" w:color="auto"/>
                <w:bottom w:val="none" w:sz="0" w:space="0" w:color="auto"/>
                <w:right w:val="none" w:sz="0" w:space="0" w:color="auto"/>
              </w:divBdr>
            </w:div>
            <w:div w:id="11209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171648">
      <w:bodyDiv w:val="1"/>
      <w:marLeft w:val="0"/>
      <w:marRight w:val="0"/>
      <w:marTop w:val="0"/>
      <w:marBottom w:val="0"/>
      <w:divBdr>
        <w:top w:val="none" w:sz="0" w:space="0" w:color="auto"/>
        <w:left w:val="none" w:sz="0" w:space="0" w:color="auto"/>
        <w:bottom w:val="none" w:sz="0" w:space="0" w:color="auto"/>
        <w:right w:val="none" w:sz="0" w:space="0" w:color="auto"/>
      </w:divBdr>
      <w:divsChild>
        <w:div w:id="196353856">
          <w:marLeft w:val="0"/>
          <w:marRight w:val="0"/>
          <w:marTop w:val="0"/>
          <w:marBottom w:val="0"/>
          <w:divBdr>
            <w:top w:val="none" w:sz="0" w:space="0" w:color="auto"/>
            <w:left w:val="none" w:sz="0" w:space="0" w:color="auto"/>
            <w:bottom w:val="none" w:sz="0" w:space="0" w:color="auto"/>
            <w:right w:val="none" w:sz="0" w:space="0" w:color="auto"/>
          </w:divBdr>
          <w:divsChild>
            <w:div w:id="6694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1566">
      <w:bodyDiv w:val="1"/>
      <w:marLeft w:val="0"/>
      <w:marRight w:val="0"/>
      <w:marTop w:val="0"/>
      <w:marBottom w:val="0"/>
      <w:divBdr>
        <w:top w:val="none" w:sz="0" w:space="0" w:color="auto"/>
        <w:left w:val="none" w:sz="0" w:space="0" w:color="auto"/>
        <w:bottom w:val="none" w:sz="0" w:space="0" w:color="auto"/>
        <w:right w:val="none" w:sz="0" w:space="0" w:color="auto"/>
      </w:divBdr>
      <w:divsChild>
        <w:div w:id="546451592">
          <w:marLeft w:val="0"/>
          <w:marRight w:val="0"/>
          <w:marTop w:val="0"/>
          <w:marBottom w:val="0"/>
          <w:divBdr>
            <w:top w:val="none" w:sz="0" w:space="0" w:color="auto"/>
            <w:left w:val="none" w:sz="0" w:space="0" w:color="auto"/>
            <w:bottom w:val="none" w:sz="0" w:space="0" w:color="auto"/>
            <w:right w:val="none" w:sz="0" w:space="0" w:color="auto"/>
          </w:divBdr>
          <w:divsChild>
            <w:div w:id="160310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08882">
      <w:bodyDiv w:val="1"/>
      <w:marLeft w:val="0"/>
      <w:marRight w:val="0"/>
      <w:marTop w:val="0"/>
      <w:marBottom w:val="0"/>
      <w:divBdr>
        <w:top w:val="none" w:sz="0" w:space="0" w:color="auto"/>
        <w:left w:val="none" w:sz="0" w:space="0" w:color="auto"/>
        <w:bottom w:val="none" w:sz="0" w:space="0" w:color="auto"/>
        <w:right w:val="none" w:sz="0" w:space="0" w:color="auto"/>
      </w:divBdr>
      <w:divsChild>
        <w:div w:id="166294385">
          <w:marLeft w:val="0"/>
          <w:marRight w:val="0"/>
          <w:marTop w:val="0"/>
          <w:marBottom w:val="0"/>
          <w:divBdr>
            <w:top w:val="none" w:sz="0" w:space="0" w:color="auto"/>
            <w:left w:val="none" w:sz="0" w:space="0" w:color="auto"/>
            <w:bottom w:val="none" w:sz="0" w:space="0" w:color="auto"/>
            <w:right w:val="none" w:sz="0" w:space="0" w:color="auto"/>
          </w:divBdr>
          <w:divsChild>
            <w:div w:id="1515463596">
              <w:marLeft w:val="0"/>
              <w:marRight w:val="0"/>
              <w:marTop w:val="0"/>
              <w:marBottom w:val="0"/>
              <w:divBdr>
                <w:top w:val="none" w:sz="0" w:space="0" w:color="auto"/>
                <w:left w:val="none" w:sz="0" w:space="0" w:color="auto"/>
                <w:bottom w:val="none" w:sz="0" w:space="0" w:color="auto"/>
                <w:right w:val="none" w:sz="0" w:space="0" w:color="auto"/>
              </w:divBdr>
            </w:div>
            <w:div w:id="438991135">
              <w:marLeft w:val="0"/>
              <w:marRight w:val="0"/>
              <w:marTop w:val="0"/>
              <w:marBottom w:val="0"/>
              <w:divBdr>
                <w:top w:val="none" w:sz="0" w:space="0" w:color="auto"/>
                <w:left w:val="none" w:sz="0" w:space="0" w:color="auto"/>
                <w:bottom w:val="none" w:sz="0" w:space="0" w:color="auto"/>
                <w:right w:val="none" w:sz="0" w:space="0" w:color="auto"/>
              </w:divBdr>
            </w:div>
            <w:div w:id="988679228">
              <w:marLeft w:val="0"/>
              <w:marRight w:val="0"/>
              <w:marTop w:val="0"/>
              <w:marBottom w:val="0"/>
              <w:divBdr>
                <w:top w:val="none" w:sz="0" w:space="0" w:color="auto"/>
                <w:left w:val="none" w:sz="0" w:space="0" w:color="auto"/>
                <w:bottom w:val="none" w:sz="0" w:space="0" w:color="auto"/>
                <w:right w:val="none" w:sz="0" w:space="0" w:color="auto"/>
              </w:divBdr>
            </w:div>
            <w:div w:id="1805808016">
              <w:marLeft w:val="0"/>
              <w:marRight w:val="0"/>
              <w:marTop w:val="0"/>
              <w:marBottom w:val="0"/>
              <w:divBdr>
                <w:top w:val="none" w:sz="0" w:space="0" w:color="auto"/>
                <w:left w:val="none" w:sz="0" w:space="0" w:color="auto"/>
                <w:bottom w:val="none" w:sz="0" w:space="0" w:color="auto"/>
                <w:right w:val="none" w:sz="0" w:space="0" w:color="auto"/>
              </w:divBdr>
            </w:div>
            <w:div w:id="1444810944">
              <w:marLeft w:val="0"/>
              <w:marRight w:val="0"/>
              <w:marTop w:val="0"/>
              <w:marBottom w:val="0"/>
              <w:divBdr>
                <w:top w:val="none" w:sz="0" w:space="0" w:color="auto"/>
                <w:left w:val="none" w:sz="0" w:space="0" w:color="auto"/>
                <w:bottom w:val="none" w:sz="0" w:space="0" w:color="auto"/>
                <w:right w:val="none" w:sz="0" w:space="0" w:color="auto"/>
              </w:divBdr>
            </w:div>
            <w:div w:id="703215219">
              <w:marLeft w:val="0"/>
              <w:marRight w:val="0"/>
              <w:marTop w:val="0"/>
              <w:marBottom w:val="0"/>
              <w:divBdr>
                <w:top w:val="none" w:sz="0" w:space="0" w:color="auto"/>
                <w:left w:val="none" w:sz="0" w:space="0" w:color="auto"/>
                <w:bottom w:val="none" w:sz="0" w:space="0" w:color="auto"/>
                <w:right w:val="none" w:sz="0" w:space="0" w:color="auto"/>
              </w:divBdr>
            </w:div>
            <w:div w:id="2111465473">
              <w:marLeft w:val="0"/>
              <w:marRight w:val="0"/>
              <w:marTop w:val="0"/>
              <w:marBottom w:val="0"/>
              <w:divBdr>
                <w:top w:val="none" w:sz="0" w:space="0" w:color="auto"/>
                <w:left w:val="none" w:sz="0" w:space="0" w:color="auto"/>
                <w:bottom w:val="none" w:sz="0" w:space="0" w:color="auto"/>
                <w:right w:val="none" w:sz="0" w:space="0" w:color="auto"/>
              </w:divBdr>
            </w:div>
            <w:div w:id="244849533">
              <w:marLeft w:val="0"/>
              <w:marRight w:val="0"/>
              <w:marTop w:val="0"/>
              <w:marBottom w:val="0"/>
              <w:divBdr>
                <w:top w:val="none" w:sz="0" w:space="0" w:color="auto"/>
                <w:left w:val="none" w:sz="0" w:space="0" w:color="auto"/>
                <w:bottom w:val="none" w:sz="0" w:space="0" w:color="auto"/>
                <w:right w:val="none" w:sz="0" w:space="0" w:color="auto"/>
              </w:divBdr>
            </w:div>
            <w:div w:id="698286816">
              <w:marLeft w:val="0"/>
              <w:marRight w:val="0"/>
              <w:marTop w:val="0"/>
              <w:marBottom w:val="0"/>
              <w:divBdr>
                <w:top w:val="none" w:sz="0" w:space="0" w:color="auto"/>
                <w:left w:val="none" w:sz="0" w:space="0" w:color="auto"/>
                <w:bottom w:val="none" w:sz="0" w:space="0" w:color="auto"/>
                <w:right w:val="none" w:sz="0" w:space="0" w:color="auto"/>
              </w:divBdr>
            </w:div>
            <w:div w:id="1596401426">
              <w:marLeft w:val="0"/>
              <w:marRight w:val="0"/>
              <w:marTop w:val="0"/>
              <w:marBottom w:val="0"/>
              <w:divBdr>
                <w:top w:val="none" w:sz="0" w:space="0" w:color="auto"/>
                <w:left w:val="none" w:sz="0" w:space="0" w:color="auto"/>
                <w:bottom w:val="none" w:sz="0" w:space="0" w:color="auto"/>
                <w:right w:val="none" w:sz="0" w:space="0" w:color="auto"/>
              </w:divBdr>
            </w:div>
            <w:div w:id="1680962766">
              <w:marLeft w:val="0"/>
              <w:marRight w:val="0"/>
              <w:marTop w:val="0"/>
              <w:marBottom w:val="0"/>
              <w:divBdr>
                <w:top w:val="none" w:sz="0" w:space="0" w:color="auto"/>
                <w:left w:val="none" w:sz="0" w:space="0" w:color="auto"/>
                <w:bottom w:val="none" w:sz="0" w:space="0" w:color="auto"/>
                <w:right w:val="none" w:sz="0" w:space="0" w:color="auto"/>
              </w:divBdr>
            </w:div>
            <w:div w:id="705956494">
              <w:marLeft w:val="0"/>
              <w:marRight w:val="0"/>
              <w:marTop w:val="0"/>
              <w:marBottom w:val="0"/>
              <w:divBdr>
                <w:top w:val="none" w:sz="0" w:space="0" w:color="auto"/>
                <w:left w:val="none" w:sz="0" w:space="0" w:color="auto"/>
                <w:bottom w:val="none" w:sz="0" w:space="0" w:color="auto"/>
                <w:right w:val="none" w:sz="0" w:space="0" w:color="auto"/>
              </w:divBdr>
            </w:div>
            <w:div w:id="126820961">
              <w:marLeft w:val="0"/>
              <w:marRight w:val="0"/>
              <w:marTop w:val="0"/>
              <w:marBottom w:val="0"/>
              <w:divBdr>
                <w:top w:val="none" w:sz="0" w:space="0" w:color="auto"/>
                <w:left w:val="none" w:sz="0" w:space="0" w:color="auto"/>
                <w:bottom w:val="none" w:sz="0" w:space="0" w:color="auto"/>
                <w:right w:val="none" w:sz="0" w:space="0" w:color="auto"/>
              </w:divBdr>
            </w:div>
            <w:div w:id="1203380">
              <w:marLeft w:val="0"/>
              <w:marRight w:val="0"/>
              <w:marTop w:val="0"/>
              <w:marBottom w:val="0"/>
              <w:divBdr>
                <w:top w:val="none" w:sz="0" w:space="0" w:color="auto"/>
                <w:left w:val="none" w:sz="0" w:space="0" w:color="auto"/>
                <w:bottom w:val="none" w:sz="0" w:space="0" w:color="auto"/>
                <w:right w:val="none" w:sz="0" w:space="0" w:color="auto"/>
              </w:divBdr>
            </w:div>
            <w:div w:id="1996564728">
              <w:marLeft w:val="0"/>
              <w:marRight w:val="0"/>
              <w:marTop w:val="0"/>
              <w:marBottom w:val="0"/>
              <w:divBdr>
                <w:top w:val="none" w:sz="0" w:space="0" w:color="auto"/>
                <w:left w:val="none" w:sz="0" w:space="0" w:color="auto"/>
                <w:bottom w:val="none" w:sz="0" w:space="0" w:color="auto"/>
                <w:right w:val="none" w:sz="0" w:space="0" w:color="auto"/>
              </w:divBdr>
            </w:div>
            <w:div w:id="1481655840">
              <w:marLeft w:val="0"/>
              <w:marRight w:val="0"/>
              <w:marTop w:val="0"/>
              <w:marBottom w:val="0"/>
              <w:divBdr>
                <w:top w:val="none" w:sz="0" w:space="0" w:color="auto"/>
                <w:left w:val="none" w:sz="0" w:space="0" w:color="auto"/>
                <w:bottom w:val="none" w:sz="0" w:space="0" w:color="auto"/>
                <w:right w:val="none" w:sz="0" w:space="0" w:color="auto"/>
              </w:divBdr>
            </w:div>
            <w:div w:id="1460610845">
              <w:marLeft w:val="0"/>
              <w:marRight w:val="0"/>
              <w:marTop w:val="0"/>
              <w:marBottom w:val="0"/>
              <w:divBdr>
                <w:top w:val="none" w:sz="0" w:space="0" w:color="auto"/>
                <w:left w:val="none" w:sz="0" w:space="0" w:color="auto"/>
                <w:bottom w:val="none" w:sz="0" w:space="0" w:color="auto"/>
                <w:right w:val="none" w:sz="0" w:space="0" w:color="auto"/>
              </w:divBdr>
            </w:div>
            <w:div w:id="367417966">
              <w:marLeft w:val="0"/>
              <w:marRight w:val="0"/>
              <w:marTop w:val="0"/>
              <w:marBottom w:val="0"/>
              <w:divBdr>
                <w:top w:val="none" w:sz="0" w:space="0" w:color="auto"/>
                <w:left w:val="none" w:sz="0" w:space="0" w:color="auto"/>
                <w:bottom w:val="none" w:sz="0" w:space="0" w:color="auto"/>
                <w:right w:val="none" w:sz="0" w:space="0" w:color="auto"/>
              </w:divBdr>
            </w:div>
            <w:div w:id="1533608623">
              <w:marLeft w:val="0"/>
              <w:marRight w:val="0"/>
              <w:marTop w:val="0"/>
              <w:marBottom w:val="0"/>
              <w:divBdr>
                <w:top w:val="none" w:sz="0" w:space="0" w:color="auto"/>
                <w:left w:val="none" w:sz="0" w:space="0" w:color="auto"/>
                <w:bottom w:val="none" w:sz="0" w:space="0" w:color="auto"/>
                <w:right w:val="none" w:sz="0" w:space="0" w:color="auto"/>
              </w:divBdr>
            </w:div>
            <w:div w:id="15742341">
              <w:marLeft w:val="0"/>
              <w:marRight w:val="0"/>
              <w:marTop w:val="0"/>
              <w:marBottom w:val="0"/>
              <w:divBdr>
                <w:top w:val="none" w:sz="0" w:space="0" w:color="auto"/>
                <w:left w:val="none" w:sz="0" w:space="0" w:color="auto"/>
                <w:bottom w:val="none" w:sz="0" w:space="0" w:color="auto"/>
                <w:right w:val="none" w:sz="0" w:space="0" w:color="auto"/>
              </w:divBdr>
            </w:div>
            <w:div w:id="1513490472">
              <w:marLeft w:val="0"/>
              <w:marRight w:val="0"/>
              <w:marTop w:val="0"/>
              <w:marBottom w:val="0"/>
              <w:divBdr>
                <w:top w:val="none" w:sz="0" w:space="0" w:color="auto"/>
                <w:left w:val="none" w:sz="0" w:space="0" w:color="auto"/>
                <w:bottom w:val="none" w:sz="0" w:space="0" w:color="auto"/>
                <w:right w:val="none" w:sz="0" w:space="0" w:color="auto"/>
              </w:divBdr>
            </w:div>
            <w:div w:id="45614439">
              <w:marLeft w:val="0"/>
              <w:marRight w:val="0"/>
              <w:marTop w:val="0"/>
              <w:marBottom w:val="0"/>
              <w:divBdr>
                <w:top w:val="none" w:sz="0" w:space="0" w:color="auto"/>
                <w:left w:val="none" w:sz="0" w:space="0" w:color="auto"/>
                <w:bottom w:val="none" w:sz="0" w:space="0" w:color="auto"/>
                <w:right w:val="none" w:sz="0" w:space="0" w:color="auto"/>
              </w:divBdr>
            </w:div>
            <w:div w:id="1547834030">
              <w:marLeft w:val="0"/>
              <w:marRight w:val="0"/>
              <w:marTop w:val="0"/>
              <w:marBottom w:val="0"/>
              <w:divBdr>
                <w:top w:val="none" w:sz="0" w:space="0" w:color="auto"/>
                <w:left w:val="none" w:sz="0" w:space="0" w:color="auto"/>
                <w:bottom w:val="none" w:sz="0" w:space="0" w:color="auto"/>
                <w:right w:val="none" w:sz="0" w:space="0" w:color="auto"/>
              </w:divBdr>
            </w:div>
            <w:div w:id="955253495">
              <w:marLeft w:val="0"/>
              <w:marRight w:val="0"/>
              <w:marTop w:val="0"/>
              <w:marBottom w:val="0"/>
              <w:divBdr>
                <w:top w:val="none" w:sz="0" w:space="0" w:color="auto"/>
                <w:left w:val="none" w:sz="0" w:space="0" w:color="auto"/>
                <w:bottom w:val="none" w:sz="0" w:space="0" w:color="auto"/>
                <w:right w:val="none" w:sz="0" w:space="0" w:color="auto"/>
              </w:divBdr>
            </w:div>
            <w:div w:id="864099552">
              <w:marLeft w:val="0"/>
              <w:marRight w:val="0"/>
              <w:marTop w:val="0"/>
              <w:marBottom w:val="0"/>
              <w:divBdr>
                <w:top w:val="none" w:sz="0" w:space="0" w:color="auto"/>
                <w:left w:val="none" w:sz="0" w:space="0" w:color="auto"/>
                <w:bottom w:val="none" w:sz="0" w:space="0" w:color="auto"/>
                <w:right w:val="none" w:sz="0" w:space="0" w:color="auto"/>
              </w:divBdr>
            </w:div>
            <w:div w:id="1453405547">
              <w:marLeft w:val="0"/>
              <w:marRight w:val="0"/>
              <w:marTop w:val="0"/>
              <w:marBottom w:val="0"/>
              <w:divBdr>
                <w:top w:val="none" w:sz="0" w:space="0" w:color="auto"/>
                <w:left w:val="none" w:sz="0" w:space="0" w:color="auto"/>
                <w:bottom w:val="none" w:sz="0" w:space="0" w:color="auto"/>
                <w:right w:val="none" w:sz="0" w:space="0" w:color="auto"/>
              </w:divBdr>
            </w:div>
            <w:div w:id="1774668644">
              <w:marLeft w:val="0"/>
              <w:marRight w:val="0"/>
              <w:marTop w:val="0"/>
              <w:marBottom w:val="0"/>
              <w:divBdr>
                <w:top w:val="none" w:sz="0" w:space="0" w:color="auto"/>
                <w:left w:val="none" w:sz="0" w:space="0" w:color="auto"/>
                <w:bottom w:val="none" w:sz="0" w:space="0" w:color="auto"/>
                <w:right w:val="none" w:sz="0" w:space="0" w:color="auto"/>
              </w:divBdr>
            </w:div>
            <w:div w:id="1213662121">
              <w:marLeft w:val="0"/>
              <w:marRight w:val="0"/>
              <w:marTop w:val="0"/>
              <w:marBottom w:val="0"/>
              <w:divBdr>
                <w:top w:val="none" w:sz="0" w:space="0" w:color="auto"/>
                <w:left w:val="none" w:sz="0" w:space="0" w:color="auto"/>
                <w:bottom w:val="none" w:sz="0" w:space="0" w:color="auto"/>
                <w:right w:val="none" w:sz="0" w:space="0" w:color="auto"/>
              </w:divBdr>
            </w:div>
            <w:div w:id="1669484889">
              <w:marLeft w:val="0"/>
              <w:marRight w:val="0"/>
              <w:marTop w:val="0"/>
              <w:marBottom w:val="0"/>
              <w:divBdr>
                <w:top w:val="none" w:sz="0" w:space="0" w:color="auto"/>
                <w:left w:val="none" w:sz="0" w:space="0" w:color="auto"/>
                <w:bottom w:val="none" w:sz="0" w:space="0" w:color="auto"/>
                <w:right w:val="none" w:sz="0" w:space="0" w:color="auto"/>
              </w:divBdr>
            </w:div>
            <w:div w:id="1903640041">
              <w:marLeft w:val="0"/>
              <w:marRight w:val="0"/>
              <w:marTop w:val="0"/>
              <w:marBottom w:val="0"/>
              <w:divBdr>
                <w:top w:val="none" w:sz="0" w:space="0" w:color="auto"/>
                <w:left w:val="none" w:sz="0" w:space="0" w:color="auto"/>
                <w:bottom w:val="none" w:sz="0" w:space="0" w:color="auto"/>
                <w:right w:val="none" w:sz="0" w:space="0" w:color="auto"/>
              </w:divBdr>
            </w:div>
            <w:div w:id="1084571320">
              <w:marLeft w:val="0"/>
              <w:marRight w:val="0"/>
              <w:marTop w:val="0"/>
              <w:marBottom w:val="0"/>
              <w:divBdr>
                <w:top w:val="none" w:sz="0" w:space="0" w:color="auto"/>
                <w:left w:val="none" w:sz="0" w:space="0" w:color="auto"/>
                <w:bottom w:val="none" w:sz="0" w:space="0" w:color="auto"/>
                <w:right w:val="none" w:sz="0" w:space="0" w:color="auto"/>
              </w:divBdr>
            </w:div>
            <w:div w:id="733621683">
              <w:marLeft w:val="0"/>
              <w:marRight w:val="0"/>
              <w:marTop w:val="0"/>
              <w:marBottom w:val="0"/>
              <w:divBdr>
                <w:top w:val="none" w:sz="0" w:space="0" w:color="auto"/>
                <w:left w:val="none" w:sz="0" w:space="0" w:color="auto"/>
                <w:bottom w:val="none" w:sz="0" w:space="0" w:color="auto"/>
                <w:right w:val="none" w:sz="0" w:space="0" w:color="auto"/>
              </w:divBdr>
            </w:div>
            <w:div w:id="880827361">
              <w:marLeft w:val="0"/>
              <w:marRight w:val="0"/>
              <w:marTop w:val="0"/>
              <w:marBottom w:val="0"/>
              <w:divBdr>
                <w:top w:val="none" w:sz="0" w:space="0" w:color="auto"/>
                <w:left w:val="none" w:sz="0" w:space="0" w:color="auto"/>
                <w:bottom w:val="none" w:sz="0" w:space="0" w:color="auto"/>
                <w:right w:val="none" w:sz="0" w:space="0" w:color="auto"/>
              </w:divBdr>
            </w:div>
            <w:div w:id="1551922601">
              <w:marLeft w:val="0"/>
              <w:marRight w:val="0"/>
              <w:marTop w:val="0"/>
              <w:marBottom w:val="0"/>
              <w:divBdr>
                <w:top w:val="none" w:sz="0" w:space="0" w:color="auto"/>
                <w:left w:val="none" w:sz="0" w:space="0" w:color="auto"/>
                <w:bottom w:val="none" w:sz="0" w:space="0" w:color="auto"/>
                <w:right w:val="none" w:sz="0" w:space="0" w:color="auto"/>
              </w:divBdr>
            </w:div>
            <w:div w:id="1854342503">
              <w:marLeft w:val="0"/>
              <w:marRight w:val="0"/>
              <w:marTop w:val="0"/>
              <w:marBottom w:val="0"/>
              <w:divBdr>
                <w:top w:val="none" w:sz="0" w:space="0" w:color="auto"/>
                <w:left w:val="none" w:sz="0" w:space="0" w:color="auto"/>
                <w:bottom w:val="none" w:sz="0" w:space="0" w:color="auto"/>
                <w:right w:val="none" w:sz="0" w:space="0" w:color="auto"/>
              </w:divBdr>
            </w:div>
            <w:div w:id="1305306492">
              <w:marLeft w:val="0"/>
              <w:marRight w:val="0"/>
              <w:marTop w:val="0"/>
              <w:marBottom w:val="0"/>
              <w:divBdr>
                <w:top w:val="none" w:sz="0" w:space="0" w:color="auto"/>
                <w:left w:val="none" w:sz="0" w:space="0" w:color="auto"/>
                <w:bottom w:val="none" w:sz="0" w:space="0" w:color="auto"/>
                <w:right w:val="none" w:sz="0" w:space="0" w:color="auto"/>
              </w:divBdr>
            </w:div>
            <w:div w:id="2109932390">
              <w:marLeft w:val="0"/>
              <w:marRight w:val="0"/>
              <w:marTop w:val="0"/>
              <w:marBottom w:val="0"/>
              <w:divBdr>
                <w:top w:val="none" w:sz="0" w:space="0" w:color="auto"/>
                <w:left w:val="none" w:sz="0" w:space="0" w:color="auto"/>
                <w:bottom w:val="none" w:sz="0" w:space="0" w:color="auto"/>
                <w:right w:val="none" w:sz="0" w:space="0" w:color="auto"/>
              </w:divBdr>
            </w:div>
            <w:div w:id="1960448683">
              <w:marLeft w:val="0"/>
              <w:marRight w:val="0"/>
              <w:marTop w:val="0"/>
              <w:marBottom w:val="0"/>
              <w:divBdr>
                <w:top w:val="none" w:sz="0" w:space="0" w:color="auto"/>
                <w:left w:val="none" w:sz="0" w:space="0" w:color="auto"/>
                <w:bottom w:val="none" w:sz="0" w:space="0" w:color="auto"/>
                <w:right w:val="none" w:sz="0" w:space="0" w:color="auto"/>
              </w:divBdr>
            </w:div>
            <w:div w:id="911309681">
              <w:marLeft w:val="0"/>
              <w:marRight w:val="0"/>
              <w:marTop w:val="0"/>
              <w:marBottom w:val="0"/>
              <w:divBdr>
                <w:top w:val="none" w:sz="0" w:space="0" w:color="auto"/>
                <w:left w:val="none" w:sz="0" w:space="0" w:color="auto"/>
                <w:bottom w:val="none" w:sz="0" w:space="0" w:color="auto"/>
                <w:right w:val="none" w:sz="0" w:space="0" w:color="auto"/>
              </w:divBdr>
            </w:div>
            <w:div w:id="1073774585">
              <w:marLeft w:val="0"/>
              <w:marRight w:val="0"/>
              <w:marTop w:val="0"/>
              <w:marBottom w:val="0"/>
              <w:divBdr>
                <w:top w:val="none" w:sz="0" w:space="0" w:color="auto"/>
                <w:left w:val="none" w:sz="0" w:space="0" w:color="auto"/>
                <w:bottom w:val="none" w:sz="0" w:space="0" w:color="auto"/>
                <w:right w:val="none" w:sz="0" w:space="0" w:color="auto"/>
              </w:divBdr>
            </w:div>
            <w:div w:id="625816067">
              <w:marLeft w:val="0"/>
              <w:marRight w:val="0"/>
              <w:marTop w:val="0"/>
              <w:marBottom w:val="0"/>
              <w:divBdr>
                <w:top w:val="none" w:sz="0" w:space="0" w:color="auto"/>
                <w:left w:val="none" w:sz="0" w:space="0" w:color="auto"/>
                <w:bottom w:val="none" w:sz="0" w:space="0" w:color="auto"/>
                <w:right w:val="none" w:sz="0" w:space="0" w:color="auto"/>
              </w:divBdr>
            </w:div>
            <w:div w:id="971443144">
              <w:marLeft w:val="0"/>
              <w:marRight w:val="0"/>
              <w:marTop w:val="0"/>
              <w:marBottom w:val="0"/>
              <w:divBdr>
                <w:top w:val="none" w:sz="0" w:space="0" w:color="auto"/>
                <w:left w:val="none" w:sz="0" w:space="0" w:color="auto"/>
                <w:bottom w:val="none" w:sz="0" w:space="0" w:color="auto"/>
                <w:right w:val="none" w:sz="0" w:space="0" w:color="auto"/>
              </w:divBdr>
            </w:div>
            <w:div w:id="2121949700">
              <w:marLeft w:val="0"/>
              <w:marRight w:val="0"/>
              <w:marTop w:val="0"/>
              <w:marBottom w:val="0"/>
              <w:divBdr>
                <w:top w:val="none" w:sz="0" w:space="0" w:color="auto"/>
                <w:left w:val="none" w:sz="0" w:space="0" w:color="auto"/>
                <w:bottom w:val="none" w:sz="0" w:space="0" w:color="auto"/>
                <w:right w:val="none" w:sz="0" w:space="0" w:color="auto"/>
              </w:divBdr>
            </w:div>
            <w:div w:id="1554610644">
              <w:marLeft w:val="0"/>
              <w:marRight w:val="0"/>
              <w:marTop w:val="0"/>
              <w:marBottom w:val="0"/>
              <w:divBdr>
                <w:top w:val="none" w:sz="0" w:space="0" w:color="auto"/>
                <w:left w:val="none" w:sz="0" w:space="0" w:color="auto"/>
                <w:bottom w:val="none" w:sz="0" w:space="0" w:color="auto"/>
                <w:right w:val="none" w:sz="0" w:space="0" w:color="auto"/>
              </w:divBdr>
            </w:div>
            <w:div w:id="1551918532">
              <w:marLeft w:val="0"/>
              <w:marRight w:val="0"/>
              <w:marTop w:val="0"/>
              <w:marBottom w:val="0"/>
              <w:divBdr>
                <w:top w:val="none" w:sz="0" w:space="0" w:color="auto"/>
                <w:left w:val="none" w:sz="0" w:space="0" w:color="auto"/>
                <w:bottom w:val="none" w:sz="0" w:space="0" w:color="auto"/>
                <w:right w:val="none" w:sz="0" w:space="0" w:color="auto"/>
              </w:divBdr>
            </w:div>
            <w:div w:id="1127773701">
              <w:marLeft w:val="0"/>
              <w:marRight w:val="0"/>
              <w:marTop w:val="0"/>
              <w:marBottom w:val="0"/>
              <w:divBdr>
                <w:top w:val="none" w:sz="0" w:space="0" w:color="auto"/>
                <w:left w:val="none" w:sz="0" w:space="0" w:color="auto"/>
                <w:bottom w:val="none" w:sz="0" w:space="0" w:color="auto"/>
                <w:right w:val="none" w:sz="0" w:space="0" w:color="auto"/>
              </w:divBdr>
            </w:div>
            <w:div w:id="1007945063">
              <w:marLeft w:val="0"/>
              <w:marRight w:val="0"/>
              <w:marTop w:val="0"/>
              <w:marBottom w:val="0"/>
              <w:divBdr>
                <w:top w:val="none" w:sz="0" w:space="0" w:color="auto"/>
                <w:left w:val="none" w:sz="0" w:space="0" w:color="auto"/>
                <w:bottom w:val="none" w:sz="0" w:space="0" w:color="auto"/>
                <w:right w:val="none" w:sz="0" w:space="0" w:color="auto"/>
              </w:divBdr>
            </w:div>
            <w:div w:id="937180595">
              <w:marLeft w:val="0"/>
              <w:marRight w:val="0"/>
              <w:marTop w:val="0"/>
              <w:marBottom w:val="0"/>
              <w:divBdr>
                <w:top w:val="none" w:sz="0" w:space="0" w:color="auto"/>
                <w:left w:val="none" w:sz="0" w:space="0" w:color="auto"/>
                <w:bottom w:val="none" w:sz="0" w:space="0" w:color="auto"/>
                <w:right w:val="none" w:sz="0" w:space="0" w:color="auto"/>
              </w:divBdr>
            </w:div>
            <w:div w:id="235215236">
              <w:marLeft w:val="0"/>
              <w:marRight w:val="0"/>
              <w:marTop w:val="0"/>
              <w:marBottom w:val="0"/>
              <w:divBdr>
                <w:top w:val="none" w:sz="0" w:space="0" w:color="auto"/>
                <w:left w:val="none" w:sz="0" w:space="0" w:color="auto"/>
                <w:bottom w:val="none" w:sz="0" w:space="0" w:color="auto"/>
                <w:right w:val="none" w:sz="0" w:space="0" w:color="auto"/>
              </w:divBdr>
            </w:div>
            <w:div w:id="1525632108">
              <w:marLeft w:val="0"/>
              <w:marRight w:val="0"/>
              <w:marTop w:val="0"/>
              <w:marBottom w:val="0"/>
              <w:divBdr>
                <w:top w:val="none" w:sz="0" w:space="0" w:color="auto"/>
                <w:left w:val="none" w:sz="0" w:space="0" w:color="auto"/>
                <w:bottom w:val="none" w:sz="0" w:space="0" w:color="auto"/>
                <w:right w:val="none" w:sz="0" w:space="0" w:color="auto"/>
              </w:divBdr>
            </w:div>
            <w:div w:id="1716542430">
              <w:marLeft w:val="0"/>
              <w:marRight w:val="0"/>
              <w:marTop w:val="0"/>
              <w:marBottom w:val="0"/>
              <w:divBdr>
                <w:top w:val="none" w:sz="0" w:space="0" w:color="auto"/>
                <w:left w:val="none" w:sz="0" w:space="0" w:color="auto"/>
                <w:bottom w:val="none" w:sz="0" w:space="0" w:color="auto"/>
                <w:right w:val="none" w:sz="0" w:space="0" w:color="auto"/>
              </w:divBdr>
            </w:div>
            <w:div w:id="23411547">
              <w:marLeft w:val="0"/>
              <w:marRight w:val="0"/>
              <w:marTop w:val="0"/>
              <w:marBottom w:val="0"/>
              <w:divBdr>
                <w:top w:val="none" w:sz="0" w:space="0" w:color="auto"/>
                <w:left w:val="none" w:sz="0" w:space="0" w:color="auto"/>
                <w:bottom w:val="none" w:sz="0" w:space="0" w:color="auto"/>
                <w:right w:val="none" w:sz="0" w:space="0" w:color="auto"/>
              </w:divBdr>
            </w:div>
            <w:div w:id="536048458">
              <w:marLeft w:val="0"/>
              <w:marRight w:val="0"/>
              <w:marTop w:val="0"/>
              <w:marBottom w:val="0"/>
              <w:divBdr>
                <w:top w:val="none" w:sz="0" w:space="0" w:color="auto"/>
                <w:left w:val="none" w:sz="0" w:space="0" w:color="auto"/>
                <w:bottom w:val="none" w:sz="0" w:space="0" w:color="auto"/>
                <w:right w:val="none" w:sz="0" w:space="0" w:color="auto"/>
              </w:divBdr>
            </w:div>
            <w:div w:id="189101952">
              <w:marLeft w:val="0"/>
              <w:marRight w:val="0"/>
              <w:marTop w:val="0"/>
              <w:marBottom w:val="0"/>
              <w:divBdr>
                <w:top w:val="none" w:sz="0" w:space="0" w:color="auto"/>
                <w:left w:val="none" w:sz="0" w:space="0" w:color="auto"/>
                <w:bottom w:val="none" w:sz="0" w:space="0" w:color="auto"/>
                <w:right w:val="none" w:sz="0" w:space="0" w:color="auto"/>
              </w:divBdr>
            </w:div>
            <w:div w:id="400642785">
              <w:marLeft w:val="0"/>
              <w:marRight w:val="0"/>
              <w:marTop w:val="0"/>
              <w:marBottom w:val="0"/>
              <w:divBdr>
                <w:top w:val="none" w:sz="0" w:space="0" w:color="auto"/>
                <w:left w:val="none" w:sz="0" w:space="0" w:color="auto"/>
                <w:bottom w:val="none" w:sz="0" w:space="0" w:color="auto"/>
                <w:right w:val="none" w:sz="0" w:space="0" w:color="auto"/>
              </w:divBdr>
            </w:div>
            <w:div w:id="383215218">
              <w:marLeft w:val="0"/>
              <w:marRight w:val="0"/>
              <w:marTop w:val="0"/>
              <w:marBottom w:val="0"/>
              <w:divBdr>
                <w:top w:val="none" w:sz="0" w:space="0" w:color="auto"/>
                <w:left w:val="none" w:sz="0" w:space="0" w:color="auto"/>
                <w:bottom w:val="none" w:sz="0" w:space="0" w:color="auto"/>
                <w:right w:val="none" w:sz="0" w:space="0" w:color="auto"/>
              </w:divBdr>
            </w:div>
            <w:div w:id="1029256887">
              <w:marLeft w:val="0"/>
              <w:marRight w:val="0"/>
              <w:marTop w:val="0"/>
              <w:marBottom w:val="0"/>
              <w:divBdr>
                <w:top w:val="none" w:sz="0" w:space="0" w:color="auto"/>
                <w:left w:val="none" w:sz="0" w:space="0" w:color="auto"/>
                <w:bottom w:val="none" w:sz="0" w:space="0" w:color="auto"/>
                <w:right w:val="none" w:sz="0" w:space="0" w:color="auto"/>
              </w:divBdr>
            </w:div>
            <w:div w:id="853496162">
              <w:marLeft w:val="0"/>
              <w:marRight w:val="0"/>
              <w:marTop w:val="0"/>
              <w:marBottom w:val="0"/>
              <w:divBdr>
                <w:top w:val="none" w:sz="0" w:space="0" w:color="auto"/>
                <w:left w:val="none" w:sz="0" w:space="0" w:color="auto"/>
                <w:bottom w:val="none" w:sz="0" w:space="0" w:color="auto"/>
                <w:right w:val="none" w:sz="0" w:space="0" w:color="auto"/>
              </w:divBdr>
            </w:div>
            <w:div w:id="910969361">
              <w:marLeft w:val="0"/>
              <w:marRight w:val="0"/>
              <w:marTop w:val="0"/>
              <w:marBottom w:val="0"/>
              <w:divBdr>
                <w:top w:val="none" w:sz="0" w:space="0" w:color="auto"/>
                <w:left w:val="none" w:sz="0" w:space="0" w:color="auto"/>
                <w:bottom w:val="none" w:sz="0" w:space="0" w:color="auto"/>
                <w:right w:val="none" w:sz="0" w:space="0" w:color="auto"/>
              </w:divBdr>
            </w:div>
            <w:div w:id="389890320">
              <w:marLeft w:val="0"/>
              <w:marRight w:val="0"/>
              <w:marTop w:val="0"/>
              <w:marBottom w:val="0"/>
              <w:divBdr>
                <w:top w:val="none" w:sz="0" w:space="0" w:color="auto"/>
                <w:left w:val="none" w:sz="0" w:space="0" w:color="auto"/>
                <w:bottom w:val="none" w:sz="0" w:space="0" w:color="auto"/>
                <w:right w:val="none" w:sz="0" w:space="0" w:color="auto"/>
              </w:divBdr>
            </w:div>
            <w:div w:id="722798274">
              <w:marLeft w:val="0"/>
              <w:marRight w:val="0"/>
              <w:marTop w:val="0"/>
              <w:marBottom w:val="0"/>
              <w:divBdr>
                <w:top w:val="none" w:sz="0" w:space="0" w:color="auto"/>
                <w:left w:val="none" w:sz="0" w:space="0" w:color="auto"/>
                <w:bottom w:val="none" w:sz="0" w:space="0" w:color="auto"/>
                <w:right w:val="none" w:sz="0" w:space="0" w:color="auto"/>
              </w:divBdr>
            </w:div>
            <w:div w:id="1189028229">
              <w:marLeft w:val="0"/>
              <w:marRight w:val="0"/>
              <w:marTop w:val="0"/>
              <w:marBottom w:val="0"/>
              <w:divBdr>
                <w:top w:val="none" w:sz="0" w:space="0" w:color="auto"/>
                <w:left w:val="none" w:sz="0" w:space="0" w:color="auto"/>
                <w:bottom w:val="none" w:sz="0" w:space="0" w:color="auto"/>
                <w:right w:val="none" w:sz="0" w:space="0" w:color="auto"/>
              </w:divBdr>
            </w:div>
            <w:div w:id="2097171466">
              <w:marLeft w:val="0"/>
              <w:marRight w:val="0"/>
              <w:marTop w:val="0"/>
              <w:marBottom w:val="0"/>
              <w:divBdr>
                <w:top w:val="none" w:sz="0" w:space="0" w:color="auto"/>
                <w:left w:val="none" w:sz="0" w:space="0" w:color="auto"/>
                <w:bottom w:val="none" w:sz="0" w:space="0" w:color="auto"/>
                <w:right w:val="none" w:sz="0" w:space="0" w:color="auto"/>
              </w:divBdr>
            </w:div>
            <w:div w:id="1037003962">
              <w:marLeft w:val="0"/>
              <w:marRight w:val="0"/>
              <w:marTop w:val="0"/>
              <w:marBottom w:val="0"/>
              <w:divBdr>
                <w:top w:val="none" w:sz="0" w:space="0" w:color="auto"/>
                <w:left w:val="none" w:sz="0" w:space="0" w:color="auto"/>
                <w:bottom w:val="none" w:sz="0" w:space="0" w:color="auto"/>
                <w:right w:val="none" w:sz="0" w:space="0" w:color="auto"/>
              </w:divBdr>
            </w:div>
            <w:div w:id="1110273880">
              <w:marLeft w:val="0"/>
              <w:marRight w:val="0"/>
              <w:marTop w:val="0"/>
              <w:marBottom w:val="0"/>
              <w:divBdr>
                <w:top w:val="none" w:sz="0" w:space="0" w:color="auto"/>
                <w:left w:val="none" w:sz="0" w:space="0" w:color="auto"/>
                <w:bottom w:val="none" w:sz="0" w:space="0" w:color="auto"/>
                <w:right w:val="none" w:sz="0" w:space="0" w:color="auto"/>
              </w:divBdr>
            </w:div>
            <w:div w:id="575550647">
              <w:marLeft w:val="0"/>
              <w:marRight w:val="0"/>
              <w:marTop w:val="0"/>
              <w:marBottom w:val="0"/>
              <w:divBdr>
                <w:top w:val="none" w:sz="0" w:space="0" w:color="auto"/>
                <w:left w:val="none" w:sz="0" w:space="0" w:color="auto"/>
                <w:bottom w:val="none" w:sz="0" w:space="0" w:color="auto"/>
                <w:right w:val="none" w:sz="0" w:space="0" w:color="auto"/>
              </w:divBdr>
            </w:div>
            <w:div w:id="1727683039">
              <w:marLeft w:val="0"/>
              <w:marRight w:val="0"/>
              <w:marTop w:val="0"/>
              <w:marBottom w:val="0"/>
              <w:divBdr>
                <w:top w:val="none" w:sz="0" w:space="0" w:color="auto"/>
                <w:left w:val="none" w:sz="0" w:space="0" w:color="auto"/>
                <w:bottom w:val="none" w:sz="0" w:space="0" w:color="auto"/>
                <w:right w:val="none" w:sz="0" w:space="0" w:color="auto"/>
              </w:divBdr>
            </w:div>
            <w:div w:id="1938901520">
              <w:marLeft w:val="0"/>
              <w:marRight w:val="0"/>
              <w:marTop w:val="0"/>
              <w:marBottom w:val="0"/>
              <w:divBdr>
                <w:top w:val="none" w:sz="0" w:space="0" w:color="auto"/>
                <w:left w:val="none" w:sz="0" w:space="0" w:color="auto"/>
                <w:bottom w:val="none" w:sz="0" w:space="0" w:color="auto"/>
                <w:right w:val="none" w:sz="0" w:space="0" w:color="auto"/>
              </w:divBdr>
            </w:div>
            <w:div w:id="1838495573">
              <w:marLeft w:val="0"/>
              <w:marRight w:val="0"/>
              <w:marTop w:val="0"/>
              <w:marBottom w:val="0"/>
              <w:divBdr>
                <w:top w:val="none" w:sz="0" w:space="0" w:color="auto"/>
                <w:left w:val="none" w:sz="0" w:space="0" w:color="auto"/>
                <w:bottom w:val="none" w:sz="0" w:space="0" w:color="auto"/>
                <w:right w:val="none" w:sz="0" w:space="0" w:color="auto"/>
              </w:divBdr>
            </w:div>
            <w:div w:id="1301350372">
              <w:marLeft w:val="0"/>
              <w:marRight w:val="0"/>
              <w:marTop w:val="0"/>
              <w:marBottom w:val="0"/>
              <w:divBdr>
                <w:top w:val="none" w:sz="0" w:space="0" w:color="auto"/>
                <w:left w:val="none" w:sz="0" w:space="0" w:color="auto"/>
                <w:bottom w:val="none" w:sz="0" w:space="0" w:color="auto"/>
                <w:right w:val="none" w:sz="0" w:space="0" w:color="auto"/>
              </w:divBdr>
            </w:div>
            <w:div w:id="1249120640">
              <w:marLeft w:val="0"/>
              <w:marRight w:val="0"/>
              <w:marTop w:val="0"/>
              <w:marBottom w:val="0"/>
              <w:divBdr>
                <w:top w:val="none" w:sz="0" w:space="0" w:color="auto"/>
                <w:left w:val="none" w:sz="0" w:space="0" w:color="auto"/>
                <w:bottom w:val="none" w:sz="0" w:space="0" w:color="auto"/>
                <w:right w:val="none" w:sz="0" w:space="0" w:color="auto"/>
              </w:divBdr>
            </w:div>
            <w:div w:id="1578201964">
              <w:marLeft w:val="0"/>
              <w:marRight w:val="0"/>
              <w:marTop w:val="0"/>
              <w:marBottom w:val="0"/>
              <w:divBdr>
                <w:top w:val="none" w:sz="0" w:space="0" w:color="auto"/>
                <w:left w:val="none" w:sz="0" w:space="0" w:color="auto"/>
                <w:bottom w:val="none" w:sz="0" w:space="0" w:color="auto"/>
                <w:right w:val="none" w:sz="0" w:space="0" w:color="auto"/>
              </w:divBdr>
            </w:div>
            <w:div w:id="246892192">
              <w:marLeft w:val="0"/>
              <w:marRight w:val="0"/>
              <w:marTop w:val="0"/>
              <w:marBottom w:val="0"/>
              <w:divBdr>
                <w:top w:val="none" w:sz="0" w:space="0" w:color="auto"/>
                <w:left w:val="none" w:sz="0" w:space="0" w:color="auto"/>
                <w:bottom w:val="none" w:sz="0" w:space="0" w:color="auto"/>
                <w:right w:val="none" w:sz="0" w:space="0" w:color="auto"/>
              </w:divBdr>
            </w:div>
            <w:div w:id="2020038472">
              <w:marLeft w:val="0"/>
              <w:marRight w:val="0"/>
              <w:marTop w:val="0"/>
              <w:marBottom w:val="0"/>
              <w:divBdr>
                <w:top w:val="none" w:sz="0" w:space="0" w:color="auto"/>
                <w:left w:val="none" w:sz="0" w:space="0" w:color="auto"/>
                <w:bottom w:val="none" w:sz="0" w:space="0" w:color="auto"/>
                <w:right w:val="none" w:sz="0" w:space="0" w:color="auto"/>
              </w:divBdr>
            </w:div>
            <w:div w:id="2090929473">
              <w:marLeft w:val="0"/>
              <w:marRight w:val="0"/>
              <w:marTop w:val="0"/>
              <w:marBottom w:val="0"/>
              <w:divBdr>
                <w:top w:val="none" w:sz="0" w:space="0" w:color="auto"/>
                <w:left w:val="none" w:sz="0" w:space="0" w:color="auto"/>
                <w:bottom w:val="none" w:sz="0" w:space="0" w:color="auto"/>
                <w:right w:val="none" w:sz="0" w:space="0" w:color="auto"/>
              </w:divBdr>
            </w:div>
            <w:div w:id="2114353272">
              <w:marLeft w:val="0"/>
              <w:marRight w:val="0"/>
              <w:marTop w:val="0"/>
              <w:marBottom w:val="0"/>
              <w:divBdr>
                <w:top w:val="none" w:sz="0" w:space="0" w:color="auto"/>
                <w:left w:val="none" w:sz="0" w:space="0" w:color="auto"/>
                <w:bottom w:val="none" w:sz="0" w:space="0" w:color="auto"/>
                <w:right w:val="none" w:sz="0" w:space="0" w:color="auto"/>
              </w:divBdr>
            </w:div>
            <w:div w:id="912548899">
              <w:marLeft w:val="0"/>
              <w:marRight w:val="0"/>
              <w:marTop w:val="0"/>
              <w:marBottom w:val="0"/>
              <w:divBdr>
                <w:top w:val="none" w:sz="0" w:space="0" w:color="auto"/>
                <w:left w:val="none" w:sz="0" w:space="0" w:color="auto"/>
                <w:bottom w:val="none" w:sz="0" w:space="0" w:color="auto"/>
                <w:right w:val="none" w:sz="0" w:space="0" w:color="auto"/>
              </w:divBdr>
            </w:div>
            <w:div w:id="678199271">
              <w:marLeft w:val="0"/>
              <w:marRight w:val="0"/>
              <w:marTop w:val="0"/>
              <w:marBottom w:val="0"/>
              <w:divBdr>
                <w:top w:val="none" w:sz="0" w:space="0" w:color="auto"/>
                <w:left w:val="none" w:sz="0" w:space="0" w:color="auto"/>
                <w:bottom w:val="none" w:sz="0" w:space="0" w:color="auto"/>
                <w:right w:val="none" w:sz="0" w:space="0" w:color="auto"/>
              </w:divBdr>
            </w:div>
            <w:div w:id="2088066727">
              <w:marLeft w:val="0"/>
              <w:marRight w:val="0"/>
              <w:marTop w:val="0"/>
              <w:marBottom w:val="0"/>
              <w:divBdr>
                <w:top w:val="none" w:sz="0" w:space="0" w:color="auto"/>
                <w:left w:val="none" w:sz="0" w:space="0" w:color="auto"/>
                <w:bottom w:val="none" w:sz="0" w:space="0" w:color="auto"/>
                <w:right w:val="none" w:sz="0" w:space="0" w:color="auto"/>
              </w:divBdr>
            </w:div>
            <w:div w:id="1374304475">
              <w:marLeft w:val="0"/>
              <w:marRight w:val="0"/>
              <w:marTop w:val="0"/>
              <w:marBottom w:val="0"/>
              <w:divBdr>
                <w:top w:val="none" w:sz="0" w:space="0" w:color="auto"/>
                <w:left w:val="none" w:sz="0" w:space="0" w:color="auto"/>
                <w:bottom w:val="none" w:sz="0" w:space="0" w:color="auto"/>
                <w:right w:val="none" w:sz="0" w:space="0" w:color="auto"/>
              </w:divBdr>
            </w:div>
            <w:div w:id="1044528016">
              <w:marLeft w:val="0"/>
              <w:marRight w:val="0"/>
              <w:marTop w:val="0"/>
              <w:marBottom w:val="0"/>
              <w:divBdr>
                <w:top w:val="none" w:sz="0" w:space="0" w:color="auto"/>
                <w:left w:val="none" w:sz="0" w:space="0" w:color="auto"/>
                <w:bottom w:val="none" w:sz="0" w:space="0" w:color="auto"/>
                <w:right w:val="none" w:sz="0" w:space="0" w:color="auto"/>
              </w:divBdr>
            </w:div>
            <w:div w:id="430668170">
              <w:marLeft w:val="0"/>
              <w:marRight w:val="0"/>
              <w:marTop w:val="0"/>
              <w:marBottom w:val="0"/>
              <w:divBdr>
                <w:top w:val="none" w:sz="0" w:space="0" w:color="auto"/>
                <w:left w:val="none" w:sz="0" w:space="0" w:color="auto"/>
                <w:bottom w:val="none" w:sz="0" w:space="0" w:color="auto"/>
                <w:right w:val="none" w:sz="0" w:space="0" w:color="auto"/>
              </w:divBdr>
            </w:div>
            <w:div w:id="1299382319">
              <w:marLeft w:val="0"/>
              <w:marRight w:val="0"/>
              <w:marTop w:val="0"/>
              <w:marBottom w:val="0"/>
              <w:divBdr>
                <w:top w:val="none" w:sz="0" w:space="0" w:color="auto"/>
                <w:left w:val="none" w:sz="0" w:space="0" w:color="auto"/>
                <w:bottom w:val="none" w:sz="0" w:space="0" w:color="auto"/>
                <w:right w:val="none" w:sz="0" w:space="0" w:color="auto"/>
              </w:divBdr>
            </w:div>
            <w:div w:id="638266523">
              <w:marLeft w:val="0"/>
              <w:marRight w:val="0"/>
              <w:marTop w:val="0"/>
              <w:marBottom w:val="0"/>
              <w:divBdr>
                <w:top w:val="none" w:sz="0" w:space="0" w:color="auto"/>
                <w:left w:val="none" w:sz="0" w:space="0" w:color="auto"/>
                <w:bottom w:val="none" w:sz="0" w:space="0" w:color="auto"/>
                <w:right w:val="none" w:sz="0" w:space="0" w:color="auto"/>
              </w:divBdr>
            </w:div>
            <w:div w:id="981350575">
              <w:marLeft w:val="0"/>
              <w:marRight w:val="0"/>
              <w:marTop w:val="0"/>
              <w:marBottom w:val="0"/>
              <w:divBdr>
                <w:top w:val="none" w:sz="0" w:space="0" w:color="auto"/>
                <w:left w:val="none" w:sz="0" w:space="0" w:color="auto"/>
                <w:bottom w:val="none" w:sz="0" w:space="0" w:color="auto"/>
                <w:right w:val="none" w:sz="0" w:space="0" w:color="auto"/>
              </w:divBdr>
            </w:div>
            <w:div w:id="961767308">
              <w:marLeft w:val="0"/>
              <w:marRight w:val="0"/>
              <w:marTop w:val="0"/>
              <w:marBottom w:val="0"/>
              <w:divBdr>
                <w:top w:val="none" w:sz="0" w:space="0" w:color="auto"/>
                <w:left w:val="none" w:sz="0" w:space="0" w:color="auto"/>
                <w:bottom w:val="none" w:sz="0" w:space="0" w:color="auto"/>
                <w:right w:val="none" w:sz="0" w:space="0" w:color="auto"/>
              </w:divBdr>
            </w:div>
            <w:div w:id="19748865">
              <w:marLeft w:val="0"/>
              <w:marRight w:val="0"/>
              <w:marTop w:val="0"/>
              <w:marBottom w:val="0"/>
              <w:divBdr>
                <w:top w:val="none" w:sz="0" w:space="0" w:color="auto"/>
                <w:left w:val="none" w:sz="0" w:space="0" w:color="auto"/>
                <w:bottom w:val="none" w:sz="0" w:space="0" w:color="auto"/>
                <w:right w:val="none" w:sz="0" w:space="0" w:color="auto"/>
              </w:divBdr>
            </w:div>
            <w:div w:id="871966479">
              <w:marLeft w:val="0"/>
              <w:marRight w:val="0"/>
              <w:marTop w:val="0"/>
              <w:marBottom w:val="0"/>
              <w:divBdr>
                <w:top w:val="none" w:sz="0" w:space="0" w:color="auto"/>
                <w:left w:val="none" w:sz="0" w:space="0" w:color="auto"/>
                <w:bottom w:val="none" w:sz="0" w:space="0" w:color="auto"/>
                <w:right w:val="none" w:sz="0" w:space="0" w:color="auto"/>
              </w:divBdr>
            </w:div>
            <w:div w:id="1904949452">
              <w:marLeft w:val="0"/>
              <w:marRight w:val="0"/>
              <w:marTop w:val="0"/>
              <w:marBottom w:val="0"/>
              <w:divBdr>
                <w:top w:val="none" w:sz="0" w:space="0" w:color="auto"/>
                <w:left w:val="none" w:sz="0" w:space="0" w:color="auto"/>
                <w:bottom w:val="none" w:sz="0" w:space="0" w:color="auto"/>
                <w:right w:val="none" w:sz="0" w:space="0" w:color="auto"/>
              </w:divBdr>
            </w:div>
            <w:div w:id="94445158">
              <w:marLeft w:val="0"/>
              <w:marRight w:val="0"/>
              <w:marTop w:val="0"/>
              <w:marBottom w:val="0"/>
              <w:divBdr>
                <w:top w:val="none" w:sz="0" w:space="0" w:color="auto"/>
                <w:left w:val="none" w:sz="0" w:space="0" w:color="auto"/>
                <w:bottom w:val="none" w:sz="0" w:space="0" w:color="auto"/>
                <w:right w:val="none" w:sz="0" w:space="0" w:color="auto"/>
              </w:divBdr>
            </w:div>
            <w:div w:id="1365445248">
              <w:marLeft w:val="0"/>
              <w:marRight w:val="0"/>
              <w:marTop w:val="0"/>
              <w:marBottom w:val="0"/>
              <w:divBdr>
                <w:top w:val="none" w:sz="0" w:space="0" w:color="auto"/>
                <w:left w:val="none" w:sz="0" w:space="0" w:color="auto"/>
                <w:bottom w:val="none" w:sz="0" w:space="0" w:color="auto"/>
                <w:right w:val="none" w:sz="0" w:space="0" w:color="auto"/>
              </w:divBdr>
            </w:div>
            <w:div w:id="1550921959">
              <w:marLeft w:val="0"/>
              <w:marRight w:val="0"/>
              <w:marTop w:val="0"/>
              <w:marBottom w:val="0"/>
              <w:divBdr>
                <w:top w:val="none" w:sz="0" w:space="0" w:color="auto"/>
                <w:left w:val="none" w:sz="0" w:space="0" w:color="auto"/>
                <w:bottom w:val="none" w:sz="0" w:space="0" w:color="auto"/>
                <w:right w:val="none" w:sz="0" w:space="0" w:color="auto"/>
              </w:divBdr>
            </w:div>
            <w:div w:id="762798431">
              <w:marLeft w:val="0"/>
              <w:marRight w:val="0"/>
              <w:marTop w:val="0"/>
              <w:marBottom w:val="0"/>
              <w:divBdr>
                <w:top w:val="none" w:sz="0" w:space="0" w:color="auto"/>
                <w:left w:val="none" w:sz="0" w:space="0" w:color="auto"/>
                <w:bottom w:val="none" w:sz="0" w:space="0" w:color="auto"/>
                <w:right w:val="none" w:sz="0" w:space="0" w:color="auto"/>
              </w:divBdr>
            </w:div>
            <w:div w:id="768695928">
              <w:marLeft w:val="0"/>
              <w:marRight w:val="0"/>
              <w:marTop w:val="0"/>
              <w:marBottom w:val="0"/>
              <w:divBdr>
                <w:top w:val="none" w:sz="0" w:space="0" w:color="auto"/>
                <w:left w:val="none" w:sz="0" w:space="0" w:color="auto"/>
                <w:bottom w:val="none" w:sz="0" w:space="0" w:color="auto"/>
                <w:right w:val="none" w:sz="0" w:space="0" w:color="auto"/>
              </w:divBdr>
            </w:div>
            <w:div w:id="1307779964">
              <w:marLeft w:val="0"/>
              <w:marRight w:val="0"/>
              <w:marTop w:val="0"/>
              <w:marBottom w:val="0"/>
              <w:divBdr>
                <w:top w:val="none" w:sz="0" w:space="0" w:color="auto"/>
                <w:left w:val="none" w:sz="0" w:space="0" w:color="auto"/>
                <w:bottom w:val="none" w:sz="0" w:space="0" w:color="auto"/>
                <w:right w:val="none" w:sz="0" w:space="0" w:color="auto"/>
              </w:divBdr>
            </w:div>
            <w:div w:id="1750157875">
              <w:marLeft w:val="0"/>
              <w:marRight w:val="0"/>
              <w:marTop w:val="0"/>
              <w:marBottom w:val="0"/>
              <w:divBdr>
                <w:top w:val="none" w:sz="0" w:space="0" w:color="auto"/>
                <w:left w:val="none" w:sz="0" w:space="0" w:color="auto"/>
                <w:bottom w:val="none" w:sz="0" w:space="0" w:color="auto"/>
                <w:right w:val="none" w:sz="0" w:space="0" w:color="auto"/>
              </w:divBdr>
            </w:div>
            <w:div w:id="599023866">
              <w:marLeft w:val="0"/>
              <w:marRight w:val="0"/>
              <w:marTop w:val="0"/>
              <w:marBottom w:val="0"/>
              <w:divBdr>
                <w:top w:val="none" w:sz="0" w:space="0" w:color="auto"/>
                <w:left w:val="none" w:sz="0" w:space="0" w:color="auto"/>
                <w:bottom w:val="none" w:sz="0" w:space="0" w:color="auto"/>
                <w:right w:val="none" w:sz="0" w:space="0" w:color="auto"/>
              </w:divBdr>
            </w:div>
            <w:div w:id="54133149">
              <w:marLeft w:val="0"/>
              <w:marRight w:val="0"/>
              <w:marTop w:val="0"/>
              <w:marBottom w:val="0"/>
              <w:divBdr>
                <w:top w:val="none" w:sz="0" w:space="0" w:color="auto"/>
                <w:left w:val="none" w:sz="0" w:space="0" w:color="auto"/>
                <w:bottom w:val="none" w:sz="0" w:space="0" w:color="auto"/>
                <w:right w:val="none" w:sz="0" w:space="0" w:color="auto"/>
              </w:divBdr>
            </w:div>
            <w:div w:id="1581135262">
              <w:marLeft w:val="0"/>
              <w:marRight w:val="0"/>
              <w:marTop w:val="0"/>
              <w:marBottom w:val="0"/>
              <w:divBdr>
                <w:top w:val="none" w:sz="0" w:space="0" w:color="auto"/>
                <w:left w:val="none" w:sz="0" w:space="0" w:color="auto"/>
                <w:bottom w:val="none" w:sz="0" w:space="0" w:color="auto"/>
                <w:right w:val="none" w:sz="0" w:space="0" w:color="auto"/>
              </w:divBdr>
            </w:div>
            <w:div w:id="306398866">
              <w:marLeft w:val="0"/>
              <w:marRight w:val="0"/>
              <w:marTop w:val="0"/>
              <w:marBottom w:val="0"/>
              <w:divBdr>
                <w:top w:val="none" w:sz="0" w:space="0" w:color="auto"/>
                <w:left w:val="none" w:sz="0" w:space="0" w:color="auto"/>
                <w:bottom w:val="none" w:sz="0" w:space="0" w:color="auto"/>
                <w:right w:val="none" w:sz="0" w:space="0" w:color="auto"/>
              </w:divBdr>
            </w:div>
            <w:div w:id="1602571247">
              <w:marLeft w:val="0"/>
              <w:marRight w:val="0"/>
              <w:marTop w:val="0"/>
              <w:marBottom w:val="0"/>
              <w:divBdr>
                <w:top w:val="none" w:sz="0" w:space="0" w:color="auto"/>
                <w:left w:val="none" w:sz="0" w:space="0" w:color="auto"/>
                <w:bottom w:val="none" w:sz="0" w:space="0" w:color="auto"/>
                <w:right w:val="none" w:sz="0" w:space="0" w:color="auto"/>
              </w:divBdr>
            </w:div>
            <w:div w:id="7490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11445">
      <w:bodyDiv w:val="1"/>
      <w:marLeft w:val="0"/>
      <w:marRight w:val="0"/>
      <w:marTop w:val="0"/>
      <w:marBottom w:val="0"/>
      <w:divBdr>
        <w:top w:val="none" w:sz="0" w:space="0" w:color="auto"/>
        <w:left w:val="none" w:sz="0" w:space="0" w:color="auto"/>
        <w:bottom w:val="none" w:sz="0" w:space="0" w:color="auto"/>
        <w:right w:val="none" w:sz="0" w:space="0" w:color="auto"/>
      </w:divBdr>
      <w:divsChild>
        <w:div w:id="1833644528">
          <w:marLeft w:val="0"/>
          <w:marRight w:val="0"/>
          <w:marTop w:val="0"/>
          <w:marBottom w:val="0"/>
          <w:divBdr>
            <w:top w:val="none" w:sz="0" w:space="0" w:color="auto"/>
            <w:left w:val="none" w:sz="0" w:space="0" w:color="auto"/>
            <w:bottom w:val="none" w:sz="0" w:space="0" w:color="auto"/>
            <w:right w:val="none" w:sz="0" w:space="0" w:color="auto"/>
          </w:divBdr>
          <w:divsChild>
            <w:div w:id="72358847">
              <w:marLeft w:val="0"/>
              <w:marRight w:val="0"/>
              <w:marTop w:val="0"/>
              <w:marBottom w:val="0"/>
              <w:divBdr>
                <w:top w:val="none" w:sz="0" w:space="0" w:color="auto"/>
                <w:left w:val="none" w:sz="0" w:space="0" w:color="auto"/>
                <w:bottom w:val="none" w:sz="0" w:space="0" w:color="auto"/>
                <w:right w:val="none" w:sz="0" w:space="0" w:color="auto"/>
              </w:divBdr>
            </w:div>
            <w:div w:id="1863786075">
              <w:marLeft w:val="0"/>
              <w:marRight w:val="0"/>
              <w:marTop w:val="0"/>
              <w:marBottom w:val="0"/>
              <w:divBdr>
                <w:top w:val="none" w:sz="0" w:space="0" w:color="auto"/>
                <w:left w:val="none" w:sz="0" w:space="0" w:color="auto"/>
                <w:bottom w:val="none" w:sz="0" w:space="0" w:color="auto"/>
                <w:right w:val="none" w:sz="0" w:space="0" w:color="auto"/>
              </w:divBdr>
            </w:div>
            <w:div w:id="309215634">
              <w:marLeft w:val="0"/>
              <w:marRight w:val="0"/>
              <w:marTop w:val="0"/>
              <w:marBottom w:val="0"/>
              <w:divBdr>
                <w:top w:val="none" w:sz="0" w:space="0" w:color="auto"/>
                <w:left w:val="none" w:sz="0" w:space="0" w:color="auto"/>
                <w:bottom w:val="none" w:sz="0" w:space="0" w:color="auto"/>
                <w:right w:val="none" w:sz="0" w:space="0" w:color="auto"/>
              </w:divBdr>
            </w:div>
            <w:div w:id="744494272">
              <w:marLeft w:val="0"/>
              <w:marRight w:val="0"/>
              <w:marTop w:val="0"/>
              <w:marBottom w:val="0"/>
              <w:divBdr>
                <w:top w:val="none" w:sz="0" w:space="0" w:color="auto"/>
                <w:left w:val="none" w:sz="0" w:space="0" w:color="auto"/>
                <w:bottom w:val="none" w:sz="0" w:space="0" w:color="auto"/>
                <w:right w:val="none" w:sz="0" w:space="0" w:color="auto"/>
              </w:divBdr>
            </w:div>
            <w:div w:id="242305454">
              <w:marLeft w:val="0"/>
              <w:marRight w:val="0"/>
              <w:marTop w:val="0"/>
              <w:marBottom w:val="0"/>
              <w:divBdr>
                <w:top w:val="none" w:sz="0" w:space="0" w:color="auto"/>
                <w:left w:val="none" w:sz="0" w:space="0" w:color="auto"/>
                <w:bottom w:val="none" w:sz="0" w:space="0" w:color="auto"/>
                <w:right w:val="none" w:sz="0" w:space="0" w:color="auto"/>
              </w:divBdr>
            </w:div>
            <w:div w:id="1078405957">
              <w:marLeft w:val="0"/>
              <w:marRight w:val="0"/>
              <w:marTop w:val="0"/>
              <w:marBottom w:val="0"/>
              <w:divBdr>
                <w:top w:val="none" w:sz="0" w:space="0" w:color="auto"/>
                <w:left w:val="none" w:sz="0" w:space="0" w:color="auto"/>
                <w:bottom w:val="none" w:sz="0" w:space="0" w:color="auto"/>
                <w:right w:val="none" w:sz="0" w:space="0" w:color="auto"/>
              </w:divBdr>
            </w:div>
            <w:div w:id="2014838856">
              <w:marLeft w:val="0"/>
              <w:marRight w:val="0"/>
              <w:marTop w:val="0"/>
              <w:marBottom w:val="0"/>
              <w:divBdr>
                <w:top w:val="none" w:sz="0" w:space="0" w:color="auto"/>
                <w:left w:val="none" w:sz="0" w:space="0" w:color="auto"/>
                <w:bottom w:val="none" w:sz="0" w:space="0" w:color="auto"/>
                <w:right w:val="none" w:sz="0" w:space="0" w:color="auto"/>
              </w:divBdr>
            </w:div>
            <w:div w:id="1360933032">
              <w:marLeft w:val="0"/>
              <w:marRight w:val="0"/>
              <w:marTop w:val="0"/>
              <w:marBottom w:val="0"/>
              <w:divBdr>
                <w:top w:val="none" w:sz="0" w:space="0" w:color="auto"/>
                <w:left w:val="none" w:sz="0" w:space="0" w:color="auto"/>
                <w:bottom w:val="none" w:sz="0" w:space="0" w:color="auto"/>
                <w:right w:val="none" w:sz="0" w:space="0" w:color="auto"/>
              </w:divBdr>
            </w:div>
            <w:div w:id="638651971">
              <w:marLeft w:val="0"/>
              <w:marRight w:val="0"/>
              <w:marTop w:val="0"/>
              <w:marBottom w:val="0"/>
              <w:divBdr>
                <w:top w:val="none" w:sz="0" w:space="0" w:color="auto"/>
                <w:left w:val="none" w:sz="0" w:space="0" w:color="auto"/>
                <w:bottom w:val="none" w:sz="0" w:space="0" w:color="auto"/>
                <w:right w:val="none" w:sz="0" w:space="0" w:color="auto"/>
              </w:divBdr>
            </w:div>
            <w:div w:id="691957020">
              <w:marLeft w:val="0"/>
              <w:marRight w:val="0"/>
              <w:marTop w:val="0"/>
              <w:marBottom w:val="0"/>
              <w:divBdr>
                <w:top w:val="none" w:sz="0" w:space="0" w:color="auto"/>
                <w:left w:val="none" w:sz="0" w:space="0" w:color="auto"/>
                <w:bottom w:val="none" w:sz="0" w:space="0" w:color="auto"/>
                <w:right w:val="none" w:sz="0" w:space="0" w:color="auto"/>
              </w:divBdr>
            </w:div>
            <w:div w:id="2058161024">
              <w:marLeft w:val="0"/>
              <w:marRight w:val="0"/>
              <w:marTop w:val="0"/>
              <w:marBottom w:val="0"/>
              <w:divBdr>
                <w:top w:val="none" w:sz="0" w:space="0" w:color="auto"/>
                <w:left w:val="none" w:sz="0" w:space="0" w:color="auto"/>
                <w:bottom w:val="none" w:sz="0" w:space="0" w:color="auto"/>
                <w:right w:val="none" w:sz="0" w:space="0" w:color="auto"/>
              </w:divBdr>
            </w:div>
            <w:div w:id="779644205">
              <w:marLeft w:val="0"/>
              <w:marRight w:val="0"/>
              <w:marTop w:val="0"/>
              <w:marBottom w:val="0"/>
              <w:divBdr>
                <w:top w:val="none" w:sz="0" w:space="0" w:color="auto"/>
                <w:left w:val="none" w:sz="0" w:space="0" w:color="auto"/>
                <w:bottom w:val="none" w:sz="0" w:space="0" w:color="auto"/>
                <w:right w:val="none" w:sz="0" w:space="0" w:color="auto"/>
              </w:divBdr>
            </w:div>
            <w:div w:id="1835534363">
              <w:marLeft w:val="0"/>
              <w:marRight w:val="0"/>
              <w:marTop w:val="0"/>
              <w:marBottom w:val="0"/>
              <w:divBdr>
                <w:top w:val="none" w:sz="0" w:space="0" w:color="auto"/>
                <w:left w:val="none" w:sz="0" w:space="0" w:color="auto"/>
                <w:bottom w:val="none" w:sz="0" w:space="0" w:color="auto"/>
                <w:right w:val="none" w:sz="0" w:space="0" w:color="auto"/>
              </w:divBdr>
            </w:div>
            <w:div w:id="13390022">
              <w:marLeft w:val="0"/>
              <w:marRight w:val="0"/>
              <w:marTop w:val="0"/>
              <w:marBottom w:val="0"/>
              <w:divBdr>
                <w:top w:val="none" w:sz="0" w:space="0" w:color="auto"/>
                <w:left w:val="none" w:sz="0" w:space="0" w:color="auto"/>
                <w:bottom w:val="none" w:sz="0" w:space="0" w:color="auto"/>
                <w:right w:val="none" w:sz="0" w:space="0" w:color="auto"/>
              </w:divBdr>
            </w:div>
            <w:div w:id="1841310773">
              <w:marLeft w:val="0"/>
              <w:marRight w:val="0"/>
              <w:marTop w:val="0"/>
              <w:marBottom w:val="0"/>
              <w:divBdr>
                <w:top w:val="none" w:sz="0" w:space="0" w:color="auto"/>
                <w:left w:val="none" w:sz="0" w:space="0" w:color="auto"/>
                <w:bottom w:val="none" w:sz="0" w:space="0" w:color="auto"/>
                <w:right w:val="none" w:sz="0" w:space="0" w:color="auto"/>
              </w:divBdr>
            </w:div>
            <w:div w:id="340788612">
              <w:marLeft w:val="0"/>
              <w:marRight w:val="0"/>
              <w:marTop w:val="0"/>
              <w:marBottom w:val="0"/>
              <w:divBdr>
                <w:top w:val="none" w:sz="0" w:space="0" w:color="auto"/>
                <w:left w:val="none" w:sz="0" w:space="0" w:color="auto"/>
                <w:bottom w:val="none" w:sz="0" w:space="0" w:color="auto"/>
                <w:right w:val="none" w:sz="0" w:space="0" w:color="auto"/>
              </w:divBdr>
            </w:div>
            <w:div w:id="737704008">
              <w:marLeft w:val="0"/>
              <w:marRight w:val="0"/>
              <w:marTop w:val="0"/>
              <w:marBottom w:val="0"/>
              <w:divBdr>
                <w:top w:val="none" w:sz="0" w:space="0" w:color="auto"/>
                <w:left w:val="none" w:sz="0" w:space="0" w:color="auto"/>
                <w:bottom w:val="none" w:sz="0" w:space="0" w:color="auto"/>
                <w:right w:val="none" w:sz="0" w:space="0" w:color="auto"/>
              </w:divBdr>
            </w:div>
            <w:div w:id="325935248">
              <w:marLeft w:val="0"/>
              <w:marRight w:val="0"/>
              <w:marTop w:val="0"/>
              <w:marBottom w:val="0"/>
              <w:divBdr>
                <w:top w:val="none" w:sz="0" w:space="0" w:color="auto"/>
                <w:left w:val="none" w:sz="0" w:space="0" w:color="auto"/>
                <w:bottom w:val="none" w:sz="0" w:space="0" w:color="auto"/>
                <w:right w:val="none" w:sz="0" w:space="0" w:color="auto"/>
              </w:divBdr>
            </w:div>
            <w:div w:id="258220785">
              <w:marLeft w:val="0"/>
              <w:marRight w:val="0"/>
              <w:marTop w:val="0"/>
              <w:marBottom w:val="0"/>
              <w:divBdr>
                <w:top w:val="none" w:sz="0" w:space="0" w:color="auto"/>
                <w:left w:val="none" w:sz="0" w:space="0" w:color="auto"/>
                <w:bottom w:val="none" w:sz="0" w:space="0" w:color="auto"/>
                <w:right w:val="none" w:sz="0" w:space="0" w:color="auto"/>
              </w:divBdr>
            </w:div>
            <w:div w:id="183904688">
              <w:marLeft w:val="0"/>
              <w:marRight w:val="0"/>
              <w:marTop w:val="0"/>
              <w:marBottom w:val="0"/>
              <w:divBdr>
                <w:top w:val="none" w:sz="0" w:space="0" w:color="auto"/>
                <w:left w:val="none" w:sz="0" w:space="0" w:color="auto"/>
                <w:bottom w:val="none" w:sz="0" w:space="0" w:color="auto"/>
                <w:right w:val="none" w:sz="0" w:space="0" w:color="auto"/>
              </w:divBdr>
            </w:div>
            <w:div w:id="1673223223">
              <w:marLeft w:val="0"/>
              <w:marRight w:val="0"/>
              <w:marTop w:val="0"/>
              <w:marBottom w:val="0"/>
              <w:divBdr>
                <w:top w:val="none" w:sz="0" w:space="0" w:color="auto"/>
                <w:left w:val="none" w:sz="0" w:space="0" w:color="auto"/>
                <w:bottom w:val="none" w:sz="0" w:space="0" w:color="auto"/>
                <w:right w:val="none" w:sz="0" w:space="0" w:color="auto"/>
              </w:divBdr>
            </w:div>
            <w:div w:id="1103184603">
              <w:marLeft w:val="0"/>
              <w:marRight w:val="0"/>
              <w:marTop w:val="0"/>
              <w:marBottom w:val="0"/>
              <w:divBdr>
                <w:top w:val="none" w:sz="0" w:space="0" w:color="auto"/>
                <w:left w:val="none" w:sz="0" w:space="0" w:color="auto"/>
                <w:bottom w:val="none" w:sz="0" w:space="0" w:color="auto"/>
                <w:right w:val="none" w:sz="0" w:space="0" w:color="auto"/>
              </w:divBdr>
            </w:div>
            <w:div w:id="1700277481">
              <w:marLeft w:val="0"/>
              <w:marRight w:val="0"/>
              <w:marTop w:val="0"/>
              <w:marBottom w:val="0"/>
              <w:divBdr>
                <w:top w:val="none" w:sz="0" w:space="0" w:color="auto"/>
                <w:left w:val="none" w:sz="0" w:space="0" w:color="auto"/>
                <w:bottom w:val="none" w:sz="0" w:space="0" w:color="auto"/>
                <w:right w:val="none" w:sz="0" w:space="0" w:color="auto"/>
              </w:divBdr>
            </w:div>
            <w:div w:id="35353973">
              <w:marLeft w:val="0"/>
              <w:marRight w:val="0"/>
              <w:marTop w:val="0"/>
              <w:marBottom w:val="0"/>
              <w:divBdr>
                <w:top w:val="none" w:sz="0" w:space="0" w:color="auto"/>
                <w:left w:val="none" w:sz="0" w:space="0" w:color="auto"/>
                <w:bottom w:val="none" w:sz="0" w:space="0" w:color="auto"/>
                <w:right w:val="none" w:sz="0" w:space="0" w:color="auto"/>
              </w:divBdr>
            </w:div>
            <w:div w:id="987588005">
              <w:marLeft w:val="0"/>
              <w:marRight w:val="0"/>
              <w:marTop w:val="0"/>
              <w:marBottom w:val="0"/>
              <w:divBdr>
                <w:top w:val="none" w:sz="0" w:space="0" w:color="auto"/>
                <w:left w:val="none" w:sz="0" w:space="0" w:color="auto"/>
                <w:bottom w:val="none" w:sz="0" w:space="0" w:color="auto"/>
                <w:right w:val="none" w:sz="0" w:space="0" w:color="auto"/>
              </w:divBdr>
            </w:div>
            <w:div w:id="251856404">
              <w:marLeft w:val="0"/>
              <w:marRight w:val="0"/>
              <w:marTop w:val="0"/>
              <w:marBottom w:val="0"/>
              <w:divBdr>
                <w:top w:val="none" w:sz="0" w:space="0" w:color="auto"/>
                <w:left w:val="none" w:sz="0" w:space="0" w:color="auto"/>
                <w:bottom w:val="none" w:sz="0" w:space="0" w:color="auto"/>
                <w:right w:val="none" w:sz="0" w:space="0" w:color="auto"/>
              </w:divBdr>
            </w:div>
            <w:div w:id="693651192">
              <w:marLeft w:val="0"/>
              <w:marRight w:val="0"/>
              <w:marTop w:val="0"/>
              <w:marBottom w:val="0"/>
              <w:divBdr>
                <w:top w:val="none" w:sz="0" w:space="0" w:color="auto"/>
                <w:left w:val="none" w:sz="0" w:space="0" w:color="auto"/>
                <w:bottom w:val="none" w:sz="0" w:space="0" w:color="auto"/>
                <w:right w:val="none" w:sz="0" w:space="0" w:color="auto"/>
              </w:divBdr>
            </w:div>
            <w:div w:id="775828226">
              <w:marLeft w:val="0"/>
              <w:marRight w:val="0"/>
              <w:marTop w:val="0"/>
              <w:marBottom w:val="0"/>
              <w:divBdr>
                <w:top w:val="none" w:sz="0" w:space="0" w:color="auto"/>
                <w:left w:val="none" w:sz="0" w:space="0" w:color="auto"/>
                <w:bottom w:val="none" w:sz="0" w:space="0" w:color="auto"/>
                <w:right w:val="none" w:sz="0" w:space="0" w:color="auto"/>
              </w:divBdr>
            </w:div>
            <w:div w:id="2056466764">
              <w:marLeft w:val="0"/>
              <w:marRight w:val="0"/>
              <w:marTop w:val="0"/>
              <w:marBottom w:val="0"/>
              <w:divBdr>
                <w:top w:val="none" w:sz="0" w:space="0" w:color="auto"/>
                <w:left w:val="none" w:sz="0" w:space="0" w:color="auto"/>
                <w:bottom w:val="none" w:sz="0" w:space="0" w:color="auto"/>
                <w:right w:val="none" w:sz="0" w:space="0" w:color="auto"/>
              </w:divBdr>
            </w:div>
            <w:div w:id="1104963489">
              <w:marLeft w:val="0"/>
              <w:marRight w:val="0"/>
              <w:marTop w:val="0"/>
              <w:marBottom w:val="0"/>
              <w:divBdr>
                <w:top w:val="none" w:sz="0" w:space="0" w:color="auto"/>
                <w:left w:val="none" w:sz="0" w:space="0" w:color="auto"/>
                <w:bottom w:val="none" w:sz="0" w:space="0" w:color="auto"/>
                <w:right w:val="none" w:sz="0" w:space="0" w:color="auto"/>
              </w:divBdr>
            </w:div>
            <w:div w:id="1052657373">
              <w:marLeft w:val="0"/>
              <w:marRight w:val="0"/>
              <w:marTop w:val="0"/>
              <w:marBottom w:val="0"/>
              <w:divBdr>
                <w:top w:val="none" w:sz="0" w:space="0" w:color="auto"/>
                <w:left w:val="none" w:sz="0" w:space="0" w:color="auto"/>
                <w:bottom w:val="none" w:sz="0" w:space="0" w:color="auto"/>
                <w:right w:val="none" w:sz="0" w:space="0" w:color="auto"/>
              </w:divBdr>
            </w:div>
            <w:div w:id="711923165">
              <w:marLeft w:val="0"/>
              <w:marRight w:val="0"/>
              <w:marTop w:val="0"/>
              <w:marBottom w:val="0"/>
              <w:divBdr>
                <w:top w:val="none" w:sz="0" w:space="0" w:color="auto"/>
                <w:left w:val="none" w:sz="0" w:space="0" w:color="auto"/>
                <w:bottom w:val="none" w:sz="0" w:space="0" w:color="auto"/>
                <w:right w:val="none" w:sz="0" w:space="0" w:color="auto"/>
              </w:divBdr>
            </w:div>
            <w:div w:id="1120956472">
              <w:marLeft w:val="0"/>
              <w:marRight w:val="0"/>
              <w:marTop w:val="0"/>
              <w:marBottom w:val="0"/>
              <w:divBdr>
                <w:top w:val="none" w:sz="0" w:space="0" w:color="auto"/>
                <w:left w:val="none" w:sz="0" w:space="0" w:color="auto"/>
                <w:bottom w:val="none" w:sz="0" w:space="0" w:color="auto"/>
                <w:right w:val="none" w:sz="0" w:space="0" w:color="auto"/>
              </w:divBdr>
            </w:div>
            <w:div w:id="1222978720">
              <w:marLeft w:val="0"/>
              <w:marRight w:val="0"/>
              <w:marTop w:val="0"/>
              <w:marBottom w:val="0"/>
              <w:divBdr>
                <w:top w:val="none" w:sz="0" w:space="0" w:color="auto"/>
                <w:left w:val="none" w:sz="0" w:space="0" w:color="auto"/>
                <w:bottom w:val="none" w:sz="0" w:space="0" w:color="auto"/>
                <w:right w:val="none" w:sz="0" w:space="0" w:color="auto"/>
              </w:divBdr>
            </w:div>
            <w:div w:id="428895619">
              <w:marLeft w:val="0"/>
              <w:marRight w:val="0"/>
              <w:marTop w:val="0"/>
              <w:marBottom w:val="0"/>
              <w:divBdr>
                <w:top w:val="none" w:sz="0" w:space="0" w:color="auto"/>
                <w:left w:val="none" w:sz="0" w:space="0" w:color="auto"/>
                <w:bottom w:val="none" w:sz="0" w:space="0" w:color="auto"/>
                <w:right w:val="none" w:sz="0" w:space="0" w:color="auto"/>
              </w:divBdr>
            </w:div>
            <w:div w:id="154914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71882">
      <w:bodyDiv w:val="1"/>
      <w:marLeft w:val="0"/>
      <w:marRight w:val="0"/>
      <w:marTop w:val="0"/>
      <w:marBottom w:val="0"/>
      <w:divBdr>
        <w:top w:val="none" w:sz="0" w:space="0" w:color="auto"/>
        <w:left w:val="none" w:sz="0" w:space="0" w:color="auto"/>
        <w:bottom w:val="none" w:sz="0" w:space="0" w:color="auto"/>
        <w:right w:val="none" w:sz="0" w:space="0" w:color="auto"/>
      </w:divBdr>
      <w:divsChild>
        <w:div w:id="197789689">
          <w:marLeft w:val="0"/>
          <w:marRight w:val="0"/>
          <w:marTop w:val="0"/>
          <w:marBottom w:val="0"/>
          <w:divBdr>
            <w:top w:val="none" w:sz="0" w:space="0" w:color="auto"/>
            <w:left w:val="none" w:sz="0" w:space="0" w:color="auto"/>
            <w:bottom w:val="none" w:sz="0" w:space="0" w:color="auto"/>
            <w:right w:val="none" w:sz="0" w:space="0" w:color="auto"/>
          </w:divBdr>
          <w:divsChild>
            <w:div w:id="843133623">
              <w:marLeft w:val="0"/>
              <w:marRight w:val="0"/>
              <w:marTop w:val="0"/>
              <w:marBottom w:val="0"/>
              <w:divBdr>
                <w:top w:val="none" w:sz="0" w:space="0" w:color="auto"/>
                <w:left w:val="none" w:sz="0" w:space="0" w:color="auto"/>
                <w:bottom w:val="none" w:sz="0" w:space="0" w:color="auto"/>
                <w:right w:val="none" w:sz="0" w:space="0" w:color="auto"/>
              </w:divBdr>
            </w:div>
            <w:div w:id="680939338">
              <w:marLeft w:val="0"/>
              <w:marRight w:val="0"/>
              <w:marTop w:val="0"/>
              <w:marBottom w:val="0"/>
              <w:divBdr>
                <w:top w:val="none" w:sz="0" w:space="0" w:color="auto"/>
                <w:left w:val="none" w:sz="0" w:space="0" w:color="auto"/>
                <w:bottom w:val="none" w:sz="0" w:space="0" w:color="auto"/>
                <w:right w:val="none" w:sz="0" w:space="0" w:color="auto"/>
              </w:divBdr>
            </w:div>
            <w:div w:id="187291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51770">
      <w:bodyDiv w:val="1"/>
      <w:marLeft w:val="0"/>
      <w:marRight w:val="0"/>
      <w:marTop w:val="0"/>
      <w:marBottom w:val="0"/>
      <w:divBdr>
        <w:top w:val="none" w:sz="0" w:space="0" w:color="auto"/>
        <w:left w:val="none" w:sz="0" w:space="0" w:color="auto"/>
        <w:bottom w:val="none" w:sz="0" w:space="0" w:color="auto"/>
        <w:right w:val="none" w:sz="0" w:space="0" w:color="auto"/>
      </w:divBdr>
      <w:divsChild>
        <w:div w:id="50884735">
          <w:marLeft w:val="0"/>
          <w:marRight w:val="0"/>
          <w:marTop w:val="0"/>
          <w:marBottom w:val="0"/>
          <w:divBdr>
            <w:top w:val="none" w:sz="0" w:space="0" w:color="auto"/>
            <w:left w:val="none" w:sz="0" w:space="0" w:color="auto"/>
            <w:bottom w:val="none" w:sz="0" w:space="0" w:color="auto"/>
            <w:right w:val="none" w:sz="0" w:space="0" w:color="auto"/>
          </w:divBdr>
          <w:divsChild>
            <w:div w:id="506362800">
              <w:marLeft w:val="0"/>
              <w:marRight w:val="0"/>
              <w:marTop w:val="0"/>
              <w:marBottom w:val="0"/>
              <w:divBdr>
                <w:top w:val="none" w:sz="0" w:space="0" w:color="auto"/>
                <w:left w:val="none" w:sz="0" w:space="0" w:color="auto"/>
                <w:bottom w:val="none" w:sz="0" w:space="0" w:color="auto"/>
                <w:right w:val="none" w:sz="0" w:space="0" w:color="auto"/>
              </w:divBdr>
            </w:div>
            <w:div w:id="969822466">
              <w:marLeft w:val="0"/>
              <w:marRight w:val="0"/>
              <w:marTop w:val="0"/>
              <w:marBottom w:val="0"/>
              <w:divBdr>
                <w:top w:val="none" w:sz="0" w:space="0" w:color="auto"/>
                <w:left w:val="none" w:sz="0" w:space="0" w:color="auto"/>
                <w:bottom w:val="none" w:sz="0" w:space="0" w:color="auto"/>
                <w:right w:val="none" w:sz="0" w:space="0" w:color="auto"/>
              </w:divBdr>
            </w:div>
            <w:div w:id="1517694291">
              <w:marLeft w:val="0"/>
              <w:marRight w:val="0"/>
              <w:marTop w:val="0"/>
              <w:marBottom w:val="0"/>
              <w:divBdr>
                <w:top w:val="none" w:sz="0" w:space="0" w:color="auto"/>
                <w:left w:val="none" w:sz="0" w:space="0" w:color="auto"/>
                <w:bottom w:val="none" w:sz="0" w:space="0" w:color="auto"/>
                <w:right w:val="none" w:sz="0" w:space="0" w:color="auto"/>
              </w:divBdr>
            </w:div>
            <w:div w:id="1804538842">
              <w:marLeft w:val="0"/>
              <w:marRight w:val="0"/>
              <w:marTop w:val="0"/>
              <w:marBottom w:val="0"/>
              <w:divBdr>
                <w:top w:val="none" w:sz="0" w:space="0" w:color="auto"/>
                <w:left w:val="none" w:sz="0" w:space="0" w:color="auto"/>
                <w:bottom w:val="none" w:sz="0" w:space="0" w:color="auto"/>
                <w:right w:val="none" w:sz="0" w:space="0" w:color="auto"/>
              </w:divBdr>
            </w:div>
            <w:div w:id="415322827">
              <w:marLeft w:val="0"/>
              <w:marRight w:val="0"/>
              <w:marTop w:val="0"/>
              <w:marBottom w:val="0"/>
              <w:divBdr>
                <w:top w:val="none" w:sz="0" w:space="0" w:color="auto"/>
                <w:left w:val="none" w:sz="0" w:space="0" w:color="auto"/>
                <w:bottom w:val="none" w:sz="0" w:space="0" w:color="auto"/>
                <w:right w:val="none" w:sz="0" w:space="0" w:color="auto"/>
              </w:divBdr>
            </w:div>
            <w:div w:id="1227568714">
              <w:marLeft w:val="0"/>
              <w:marRight w:val="0"/>
              <w:marTop w:val="0"/>
              <w:marBottom w:val="0"/>
              <w:divBdr>
                <w:top w:val="none" w:sz="0" w:space="0" w:color="auto"/>
                <w:left w:val="none" w:sz="0" w:space="0" w:color="auto"/>
                <w:bottom w:val="none" w:sz="0" w:space="0" w:color="auto"/>
                <w:right w:val="none" w:sz="0" w:space="0" w:color="auto"/>
              </w:divBdr>
            </w:div>
            <w:div w:id="1395273316">
              <w:marLeft w:val="0"/>
              <w:marRight w:val="0"/>
              <w:marTop w:val="0"/>
              <w:marBottom w:val="0"/>
              <w:divBdr>
                <w:top w:val="none" w:sz="0" w:space="0" w:color="auto"/>
                <w:left w:val="none" w:sz="0" w:space="0" w:color="auto"/>
                <w:bottom w:val="none" w:sz="0" w:space="0" w:color="auto"/>
                <w:right w:val="none" w:sz="0" w:space="0" w:color="auto"/>
              </w:divBdr>
            </w:div>
            <w:div w:id="1122073846">
              <w:marLeft w:val="0"/>
              <w:marRight w:val="0"/>
              <w:marTop w:val="0"/>
              <w:marBottom w:val="0"/>
              <w:divBdr>
                <w:top w:val="none" w:sz="0" w:space="0" w:color="auto"/>
                <w:left w:val="none" w:sz="0" w:space="0" w:color="auto"/>
                <w:bottom w:val="none" w:sz="0" w:space="0" w:color="auto"/>
                <w:right w:val="none" w:sz="0" w:space="0" w:color="auto"/>
              </w:divBdr>
            </w:div>
            <w:div w:id="505903627">
              <w:marLeft w:val="0"/>
              <w:marRight w:val="0"/>
              <w:marTop w:val="0"/>
              <w:marBottom w:val="0"/>
              <w:divBdr>
                <w:top w:val="none" w:sz="0" w:space="0" w:color="auto"/>
                <w:left w:val="none" w:sz="0" w:space="0" w:color="auto"/>
                <w:bottom w:val="none" w:sz="0" w:space="0" w:color="auto"/>
                <w:right w:val="none" w:sz="0" w:space="0" w:color="auto"/>
              </w:divBdr>
            </w:div>
            <w:div w:id="821000156">
              <w:marLeft w:val="0"/>
              <w:marRight w:val="0"/>
              <w:marTop w:val="0"/>
              <w:marBottom w:val="0"/>
              <w:divBdr>
                <w:top w:val="none" w:sz="0" w:space="0" w:color="auto"/>
                <w:left w:val="none" w:sz="0" w:space="0" w:color="auto"/>
                <w:bottom w:val="none" w:sz="0" w:space="0" w:color="auto"/>
                <w:right w:val="none" w:sz="0" w:space="0" w:color="auto"/>
              </w:divBdr>
            </w:div>
            <w:div w:id="1558590649">
              <w:marLeft w:val="0"/>
              <w:marRight w:val="0"/>
              <w:marTop w:val="0"/>
              <w:marBottom w:val="0"/>
              <w:divBdr>
                <w:top w:val="none" w:sz="0" w:space="0" w:color="auto"/>
                <w:left w:val="none" w:sz="0" w:space="0" w:color="auto"/>
                <w:bottom w:val="none" w:sz="0" w:space="0" w:color="auto"/>
                <w:right w:val="none" w:sz="0" w:space="0" w:color="auto"/>
              </w:divBdr>
            </w:div>
            <w:div w:id="1121149355">
              <w:marLeft w:val="0"/>
              <w:marRight w:val="0"/>
              <w:marTop w:val="0"/>
              <w:marBottom w:val="0"/>
              <w:divBdr>
                <w:top w:val="none" w:sz="0" w:space="0" w:color="auto"/>
                <w:left w:val="none" w:sz="0" w:space="0" w:color="auto"/>
                <w:bottom w:val="none" w:sz="0" w:space="0" w:color="auto"/>
                <w:right w:val="none" w:sz="0" w:space="0" w:color="auto"/>
              </w:divBdr>
            </w:div>
            <w:div w:id="95491961">
              <w:marLeft w:val="0"/>
              <w:marRight w:val="0"/>
              <w:marTop w:val="0"/>
              <w:marBottom w:val="0"/>
              <w:divBdr>
                <w:top w:val="none" w:sz="0" w:space="0" w:color="auto"/>
                <w:left w:val="none" w:sz="0" w:space="0" w:color="auto"/>
                <w:bottom w:val="none" w:sz="0" w:space="0" w:color="auto"/>
                <w:right w:val="none" w:sz="0" w:space="0" w:color="auto"/>
              </w:divBdr>
            </w:div>
            <w:div w:id="176236654">
              <w:marLeft w:val="0"/>
              <w:marRight w:val="0"/>
              <w:marTop w:val="0"/>
              <w:marBottom w:val="0"/>
              <w:divBdr>
                <w:top w:val="none" w:sz="0" w:space="0" w:color="auto"/>
                <w:left w:val="none" w:sz="0" w:space="0" w:color="auto"/>
                <w:bottom w:val="none" w:sz="0" w:space="0" w:color="auto"/>
                <w:right w:val="none" w:sz="0" w:space="0" w:color="auto"/>
              </w:divBdr>
            </w:div>
            <w:div w:id="192570980">
              <w:marLeft w:val="0"/>
              <w:marRight w:val="0"/>
              <w:marTop w:val="0"/>
              <w:marBottom w:val="0"/>
              <w:divBdr>
                <w:top w:val="none" w:sz="0" w:space="0" w:color="auto"/>
                <w:left w:val="none" w:sz="0" w:space="0" w:color="auto"/>
                <w:bottom w:val="none" w:sz="0" w:space="0" w:color="auto"/>
                <w:right w:val="none" w:sz="0" w:space="0" w:color="auto"/>
              </w:divBdr>
            </w:div>
            <w:div w:id="633290861">
              <w:marLeft w:val="0"/>
              <w:marRight w:val="0"/>
              <w:marTop w:val="0"/>
              <w:marBottom w:val="0"/>
              <w:divBdr>
                <w:top w:val="none" w:sz="0" w:space="0" w:color="auto"/>
                <w:left w:val="none" w:sz="0" w:space="0" w:color="auto"/>
                <w:bottom w:val="none" w:sz="0" w:space="0" w:color="auto"/>
                <w:right w:val="none" w:sz="0" w:space="0" w:color="auto"/>
              </w:divBdr>
            </w:div>
            <w:div w:id="848368397">
              <w:marLeft w:val="0"/>
              <w:marRight w:val="0"/>
              <w:marTop w:val="0"/>
              <w:marBottom w:val="0"/>
              <w:divBdr>
                <w:top w:val="none" w:sz="0" w:space="0" w:color="auto"/>
                <w:left w:val="none" w:sz="0" w:space="0" w:color="auto"/>
                <w:bottom w:val="none" w:sz="0" w:space="0" w:color="auto"/>
                <w:right w:val="none" w:sz="0" w:space="0" w:color="auto"/>
              </w:divBdr>
            </w:div>
            <w:div w:id="1736929153">
              <w:marLeft w:val="0"/>
              <w:marRight w:val="0"/>
              <w:marTop w:val="0"/>
              <w:marBottom w:val="0"/>
              <w:divBdr>
                <w:top w:val="none" w:sz="0" w:space="0" w:color="auto"/>
                <w:left w:val="none" w:sz="0" w:space="0" w:color="auto"/>
                <w:bottom w:val="none" w:sz="0" w:space="0" w:color="auto"/>
                <w:right w:val="none" w:sz="0" w:space="0" w:color="auto"/>
              </w:divBdr>
            </w:div>
            <w:div w:id="1444306089">
              <w:marLeft w:val="0"/>
              <w:marRight w:val="0"/>
              <w:marTop w:val="0"/>
              <w:marBottom w:val="0"/>
              <w:divBdr>
                <w:top w:val="none" w:sz="0" w:space="0" w:color="auto"/>
                <w:left w:val="none" w:sz="0" w:space="0" w:color="auto"/>
                <w:bottom w:val="none" w:sz="0" w:space="0" w:color="auto"/>
                <w:right w:val="none" w:sz="0" w:space="0" w:color="auto"/>
              </w:divBdr>
            </w:div>
            <w:div w:id="1389035572">
              <w:marLeft w:val="0"/>
              <w:marRight w:val="0"/>
              <w:marTop w:val="0"/>
              <w:marBottom w:val="0"/>
              <w:divBdr>
                <w:top w:val="none" w:sz="0" w:space="0" w:color="auto"/>
                <w:left w:val="none" w:sz="0" w:space="0" w:color="auto"/>
                <w:bottom w:val="none" w:sz="0" w:space="0" w:color="auto"/>
                <w:right w:val="none" w:sz="0" w:space="0" w:color="auto"/>
              </w:divBdr>
            </w:div>
            <w:div w:id="1279022356">
              <w:marLeft w:val="0"/>
              <w:marRight w:val="0"/>
              <w:marTop w:val="0"/>
              <w:marBottom w:val="0"/>
              <w:divBdr>
                <w:top w:val="none" w:sz="0" w:space="0" w:color="auto"/>
                <w:left w:val="none" w:sz="0" w:space="0" w:color="auto"/>
                <w:bottom w:val="none" w:sz="0" w:space="0" w:color="auto"/>
                <w:right w:val="none" w:sz="0" w:space="0" w:color="auto"/>
              </w:divBdr>
            </w:div>
            <w:div w:id="122814664">
              <w:marLeft w:val="0"/>
              <w:marRight w:val="0"/>
              <w:marTop w:val="0"/>
              <w:marBottom w:val="0"/>
              <w:divBdr>
                <w:top w:val="none" w:sz="0" w:space="0" w:color="auto"/>
                <w:left w:val="none" w:sz="0" w:space="0" w:color="auto"/>
                <w:bottom w:val="none" w:sz="0" w:space="0" w:color="auto"/>
                <w:right w:val="none" w:sz="0" w:space="0" w:color="auto"/>
              </w:divBdr>
            </w:div>
            <w:div w:id="325548666">
              <w:marLeft w:val="0"/>
              <w:marRight w:val="0"/>
              <w:marTop w:val="0"/>
              <w:marBottom w:val="0"/>
              <w:divBdr>
                <w:top w:val="none" w:sz="0" w:space="0" w:color="auto"/>
                <w:left w:val="none" w:sz="0" w:space="0" w:color="auto"/>
                <w:bottom w:val="none" w:sz="0" w:space="0" w:color="auto"/>
                <w:right w:val="none" w:sz="0" w:space="0" w:color="auto"/>
              </w:divBdr>
            </w:div>
            <w:div w:id="1352416536">
              <w:marLeft w:val="0"/>
              <w:marRight w:val="0"/>
              <w:marTop w:val="0"/>
              <w:marBottom w:val="0"/>
              <w:divBdr>
                <w:top w:val="none" w:sz="0" w:space="0" w:color="auto"/>
                <w:left w:val="none" w:sz="0" w:space="0" w:color="auto"/>
                <w:bottom w:val="none" w:sz="0" w:space="0" w:color="auto"/>
                <w:right w:val="none" w:sz="0" w:space="0" w:color="auto"/>
              </w:divBdr>
            </w:div>
            <w:div w:id="1533149879">
              <w:marLeft w:val="0"/>
              <w:marRight w:val="0"/>
              <w:marTop w:val="0"/>
              <w:marBottom w:val="0"/>
              <w:divBdr>
                <w:top w:val="none" w:sz="0" w:space="0" w:color="auto"/>
                <w:left w:val="none" w:sz="0" w:space="0" w:color="auto"/>
                <w:bottom w:val="none" w:sz="0" w:space="0" w:color="auto"/>
                <w:right w:val="none" w:sz="0" w:space="0" w:color="auto"/>
              </w:divBdr>
            </w:div>
            <w:div w:id="693193562">
              <w:marLeft w:val="0"/>
              <w:marRight w:val="0"/>
              <w:marTop w:val="0"/>
              <w:marBottom w:val="0"/>
              <w:divBdr>
                <w:top w:val="none" w:sz="0" w:space="0" w:color="auto"/>
                <w:left w:val="none" w:sz="0" w:space="0" w:color="auto"/>
                <w:bottom w:val="none" w:sz="0" w:space="0" w:color="auto"/>
                <w:right w:val="none" w:sz="0" w:space="0" w:color="auto"/>
              </w:divBdr>
            </w:div>
            <w:div w:id="1383820797">
              <w:marLeft w:val="0"/>
              <w:marRight w:val="0"/>
              <w:marTop w:val="0"/>
              <w:marBottom w:val="0"/>
              <w:divBdr>
                <w:top w:val="none" w:sz="0" w:space="0" w:color="auto"/>
                <w:left w:val="none" w:sz="0" w:space="0" w:color="auto"/>
                <w:bottom w:val="none" w:sz="0" w:space="0" w:color="auto"/>
                <w:right w:val="none" w:sz="0" w:space="0" w:color="auto"/>
              </w:divBdr>
            </w:div>
            <w:div w:id="643312163">
              <w:marLeft w:val="0"/>
              <w:marRight w:val="0"/>
              <w:marTop w:val="0"/>
              <w:marBottom w:val="0"/>
              <w:divBdr>
                <w:top w:val="none" w:sz="0" w:space="0" w:color="auto"/>
                <w:left w:val="none" w:sz="0" w:space="0" w:color="auto"/>
                <w:bottom w:val="none" w:sz="0" w:space="0" w:color="auto"/>
                <w:right w:val="none" w:sz="0" w:space="0" w:color="auto"/>
              </w:divBdr>
            </w:div>
            <w:div w:id="213003396">
              <w:marLeft w:val="0"/>
              <w:marRight w:val="0"/>
              <w:marTop w:val="0"/>
              <w:marBottom w:val="0"/>
              <w:divBdr>
                <w:top w:val="none" w:sz="0" w:space="0" w:color="auto"/>
                <w:left w:val="none" w:sz="0" w:space="0" w:color="auto"/>
                <w:bottom w:val="none" w:sz="0" w:space="0" w:color="auto"/>
                <w:right w:val="none" w:sz="0" w:space="0" w:color="auto"/>
              </w:divBdr>
            </w:div>
            <w:div w:id="1582175964">
              <w:marLeft w:val="0"/>
              <w:marRight w:val="0"/>
              <w:marTop w:val="0"/>
              <w:marBottom w:val="0"/>
              <w:divBdr>
                <w:top w:val="none" w:sz="0" w:space="0" w:color="auto"/>
                <w:left w:val="none" w:sz="0" w:space="0" w:color="auto"/>
                <w:bottom w:val="none" w:sz="0" w:space="0" w:color="auto"/>
                <w:right w:val="none" w:sz="0" w:space="0" w:color="auto"/>
              </w:divBdr>
            </w:div>
            <w:div w:id="2113669759">
              <w:marLeft w:val="0"/>
              <w:marRight w:val="0"/>
              <w:marTop w:val="0"/>
              <w:marBottom w:val="0"/>
              <w:divBdr>
                <w:top w:val="none" w:sz="0" w:space="0" w:color="auto"/>
                <w:left w:val="none" w:sz="0" w:space="0" w:color="auto"/>
                <w:bottom w:val="none" w:sz="0" w:space="0" w:color="auto"/>
                <w:right w:val="none" w:sz="0" w:space="0" w:color="auto"/>
              </w:divBdr>
            </w:div>
            <w:div w:id="1187325800">
              <w:marLeft w:val="0"/>
              <w:marRight w:val="0"/>
              <w:marTop w:val="0"/>
              <w:marBottom w:val="0"/>
              <w:divBdr>
                <w:top w:val="none" w:sz="0" w:space="0" w:color="auto"/>
                <w:left w:val="none" w:sz="0" w:space="0" w:color="auto"/>
                <w:bottom w:val="none" w:sz="0" w:space="0" w:color="auto"/>
                <w:right w:val="none" w:sz="0" w:space="0" w:color="auto"/>
              </w:divBdr>
            </w:div>
            <w:div w:id="1199274650">
              <w:marLeft w:val="0"/>
              <w:marRight w:val="0"/>
              <w:marTop w:val="0"/>
              <w:marBottom w:val="0"/>
              <w:divBdr>
                <w:top w:val="none" w:sz="0" w:space="0" w:color="auto"/>
                <w:left w:val="none" w:sz="0" w:space="0" w:color="auto"/>
                <w:bottom w:val="none" w:sz="0" w:space="0" w:color="auto"/>
                <w:right w:val="none" w:sz="0" w:space="0" w:color="auto"/>
              </w:divBdr>
            </w:div>
            <w:div w:id="77682403">
              <w:marLeft w:val="0"/>
              <w:marRight w:val="0"/>
              <w:marTop w:val="0"/>
              <w:marBottom w:val="0"/>
              <w:divBdr>
                <w:top w:val="none" w:sz="0" w:space="0" w:color="auto"/>
                <w:left w:val="none" w:sz="0" w:space="0" w:color="auto"/>
                <w:bottom w:val="none" w:sz="0" w:space="0" w:color="auto"/>
                <w:right w:val="none" w:sz="0" w:space="0" w:color="auto"/>
              </w:divBdr>
            </w:div>
            <w:div w:id="1676495574">
              <w:marLeft w:val="0"/>
              <w:marRight w:val="0"/>
              <w:marTop w:val="0"/>
              <w:marBottom w:val="0"/>
              <w:divBdr>
                <w:top w:val="none" w:sz="0" w:space="0" w:color="auto"/>
                <w:left w:val="none" w:sz="0" w:space="0" w:color="auto"/>
                <w:bottom w:val="none" w:sz="0" w:space="0" w:color="auto"/>
                <w:right w:val="none" w:sz="0" w:space="0" w:color="auto"/>
              </w:divBdr>
            </w:div>
            <w:div w:id="575752395">
              <w:marLeft w:val="0"/>
              <w:marRight w:val="0"/>
              <w:marTop w:val="0"/>
              <w:marBottom w:val="0"/>
              <w:divBdr>
                <w:top w:val="none" w:sz="0" w:space="0" w:color="auto"/>
                <w:left w:val="none" w:sz="0" w:space="0" w:color="auto"/>
                <w:bottom w:val="none" w:sz="0" w:space="0" w:color="auto"/>
                <w:right w:val="none" w:sz="0" w:space="0" w:color="auto"/>
              </w:divBdr>
            </w:div>
            <w:div w:id="971400556">
              <w:marLeft w:val="0"/>
              <w:marRight w:val="0"/>
              <w:marTop w:val="0"/>
              <w:marBottom w:val="0"/>
              <w:divBdr>
                <w:top w:val="none" w:sz="0" w:space="0" w:color="auto"/>
                <w:left w:val="none" w:sz="0" w:space="0" w:color="auto"/>
                <w:bottom w:val="none" w:sz="0" w:space="0" w:color="auto"/>
                <w:right w:val="none" w:sz="0" w:space="0" w:color="auto"/>
              </w:divBdr>
            </w:div>
            <w:div w:id="2144107468">
              <w:marLeft w:val="0"/>
              <w:marRight w:val="0"/>
              <w:marTop w:val="0"/>
              <w:marBottom w:val="0"/>
              <w:divBdr>
                <w:top w:val="none" w:sz="0" w:space="0" w:color="auto"/>
                <w:left w:val="none" w:sz="0" w:space="0" w:color="auto"/>
                <w:bottom w:val="none" w:sz="0" w:space="0" w:color="auto"/>
                <w:right w:val="none" w:sz="0" w:space="0" w:color="auto"/>
              </w:divBdr>
            </w:div>
            <w:div w:id="1546141663">
              <w:marLeft w:val="0"/>
              <w:marRight w:val="0"/>
              <w:marTop w:val="0"/>
              <w:marBottom w:val="0"/>
              <w:divBdr>
                <w:top w:val="none" w:sz="0" w:space="0" w:color="auto"/>
                <w:left w:val="none" w:sz="0" w:space="0" w:color="auto"/>
                <w:bottom w:val="none" w:sz="0" w:space="0" w:color="auto"/>
                <w:right w:val="none" w:sz="0" w:space="0" w:color="auto"/>
              </w:divBdr>
            </w:div>
            <w:div w:id="1902053505">
              <w:marLeft w:val="0"/>
              <w:marRight w:val="0"/>
              <w:marTop w:val="0"/>
              <w:marBottom w:val="0"/>
              <w:divBdr>
                <w:top w:val="none" w:sz="0" w:space="0" w:color="auto"/>
                <w:left w:val="none" w:sz="0" w:space="0" w:color="auto"/>
                <w:bottom w:val="none" w:sz="0" w:space="0" w:color="auto"/>
                <w:right w:val="none" w:sz="0" w:space="0" w:color="auto"/>
              </w:divBdr>
            </w:div>
            <w:div w:id="1107316042">
              <w:marLeft w:val="0"/>
              <w:marRight w:val="0"/>
              <w:marTop w:val="0"/>
              <w:marBottom w:val="0"/>
              <w:divBdr>
                <w:top w:val="none" w:sz="0" w:space="0" w:color="auto"/>
                <w:left w:val="none" w:sz="0" w:space="0" w:color="auto"/>
                <w:bottom w:val="none" w:sz="0" w:space="0" w:color="auto"/>
                <w:right w:val="none" w:sz="0" w:space="0" w:color="auto"/>
              </w:divBdr>
            </w:div>
            <w:div w:id="827329856">
              <w:marLeft w:val="0"/>
              <w:marRight w:val="0"/>
              <w:marTop w:val="0"/>
              <w:marBottom w:val="0"/>
              <w:divBdr>
                <w:top w:val="none" w:sz="0" w:space="0" w:color="auto"/>
                <w:left w:val="none" w:sz="0" w:space="0" w:color="auto"/>
                <w:bottom w:val="none" w:sz="0" w:space="0" w:color="auto"/>
                <w:right w:val="none" w:sz="0" w:space="0" w:color="auto"/>
              </w:divBdr>
            </w:div>
            <w:div w:id="1321884077">
              <w:marLeft w:val="0"/>
              <w:marRight w:val="0"/>
              <w:marTop w:val="0"/>
              <w:marBottom w:val="0"/>
              <w:divBdr>
                <w:top w:val="none" w:sz="0" w:space="0" w:color="auto"/>
                <w:left w:val="none" w:sz="0" w:space="0" w:color="auto"/>
                <w:bottom w:val="none" w:sz="0" w:space="0" w:color="auto"/>
                <w:right w:val="none" w:sz="0" w:space="0" w:color="auto"/>
              </w:divBdr>
            </w:div>
            <w:div w:id="1440835709">
              <w:marLeft w:val="0"/>
              <w:marRight w:val="0"/>
              <w:marTop w:val="0"/>
              <w:marBottom w:val="0"/>
              <w:divBdr>
                <w:top w:val="none" w:sz="0" w:space="0" w:color="auto"/>
                <w:left w:val="none" w:sz="0" w:space="0" w:color="auto"/>
                <w:bottom w:val="none" w:sz="0" w:space="0" w:color="auto"/>
                <w:right w:val="none" w:sz="0" w:space="0" w:color="auto"/>
              </w:divBdr>
            </w:div>
            <w:div w:id="739789684">
              <w:marLeft w:val="0"/>
              <w:marRight w:val="0"/>
              <w:marTop w:val="0"/>
              <w:marBottom w:val="0"/>
              <w:divBdr>
                <w:top w:val="none" w:sz="0" w:space="0" w:color="auto"/>
                <w:left w:val="none" w:sz="0" w:space="0" w:color="auto"/>
                <w:bottom w:val="none" w:sz="0" w:space="0" w:color="auto"/>
                <w:right w:val="none" w:sz="0" w:space="0" w:color="auto"/>
              </w:divBdr>
            </w:div>
            <w:div w:id="941449317">
              <w:marLeft w:val="0"/>
              <w:marRight w:val="0"/>
              <w:marTop w:val="0"/>
              <w:marBottom w:val="0"/>
              <w:divBdr>
                <w:top w:val="none" w:sz="0" w:space="0" w:color="auto"/>
                <w:left w:val="none" w:sz="0" w:space="0" w:color="auto"/>
                <w:bottom w:val="none" w:sz="0" w:space="0" w:color="auto"/>
                <w:right w:val="none" w:sz="0" w:space="0" w:color="auto"/>
              </w:divBdr>
            </w:div>
            <w:div w:id="895239192">
              <w:marLeft w:val="0"/>
              <w:marRight w:val="0"/>
              <w:marTop w:val="0"/>
              <w:marBottom w:val="0"/>
              <w:divBdr>
                <w:top w:val="none" w:sz="0" w:space="0" w:color="auto"/>
                <w:left w:val="none" w:sz="0" w:space="0" w:color="auto"/>
                <w:bottom w:val="none" w:sz="0" w:space="0" w:color="auto"/>
                <w:right w:val="none" w:sz="0" w:space="0" w:color="auto"/>
              </w:divBdr>
            </w:div>
            <w:div w:id="1494762758">
              <w:marLeft w:val="0"/>
              <w:marRight w:val="0"/>
              <w:marTop w:val="0"/>
              <w:marBottom w:val="0"/>
              <w:divBdr>
                <w:top w:val="none" w:sz="0" w:space="0" w:color="auto"/>
                <w:left w:val="none" w:sz="0" w:space="0" w:color="auto"/>
                <w:bottom w:val="none" w:sz="0" w:space="0" w:color="auto"/>
                <w:right w:val="none" w:sz="0" w:space="0" w:color="auto"/>
              </w:divBdr>
            </w:div>
            <w:div w:id="284234958">
              <w:marLeft w:val="0"/>
              <w:marRight w:val="0"/>
              <w:marTop w:val="0"/>
              <w:marBottom w:val="0"/>
              <w:divBdr>
                <w:top w:val="none" w:sz="0" w:space="0" w:color="auto"/>
                <w:left w:val="none" w:sz="0" w:space="0" w:color="auto"/>
                <w:bottom w:val="none" w:sz="0" w:space="0" w:color="auto"/>
                <w:right w:val="none" w:sz="0" w:space="0" w:color="auto"/>
              </w:divBdr>
            </w:div>
            <w:div w:id="968971686">
              <w:marLeft w:val="0"/>
              <w:marRight w:val="0"/>
              <w:marTop w:val="0"/>
              <w:marBottom w:val="0"/>
              <w:divBdr>
                <w:top w:val="none" w:sz="0" w:space="0" w:color="auto"/>
                <w:left w:val="none" w:sz="0" w:space="0" w:color="auto"/>
                <w:bottom w:val="none" w:sz="0" w:space="0" w:color="auto"/>
                <w:right w:val="none" w:sz="0" w:space="0" w:color="auto"/>
              </w:divBdr>
            </w:div>
            <w:div w:id="1915780586">
              <w:marLeft w:val="0"/>
              <w:marRight w:val="0"/>
              <w:marTop w:val="0"/>
              <w:marBottom w:val="0"/>
              <w:divBdr>
                <w:top w:val="none" w:sz="0" w:space="0" w:color="auto"/>
                <w:left w:val="none" w:sz="0" w:space="0" w:color="auto"/>
                <w:bottom w:val="none" w:sz="0" w:space="0" w:color="auto"/>
                <w:right w:val="none" w:sz="0" w:space="0" w:color="auto"/>
              </w:divBdr>
            </w:div>
            <w:div w:id="714625559">
              <w:marLeft w:val="0"/>
              <w:marRight w:val="0"/>
              <w:marTop w:val="0"/>
              <w:marBottom w:val="0"/>
              <w:divBdr>
                <w:top w:val="none" w:sz="0" w:space="0" w:color="auto"/>
                <w:left w:val="none" w:sz="0" w:space="0" w:color="auto"/>
                <w:bottom w:val="none" w:sz="0" w:space="0" w:color="auto"/>
                <w:right w:val="none" w:sz="0" w:space="0" w:color="auto"/>
              </w:divBdr>
            </w:div>
            <w:div w:id="1877890378">
              <w:marLeft w:val="0"/>
              <w:marRight w:val="0"/>
              <w:marTop w:val="0"/>
              <w:marBottom w:val="0"/>
              <w:divBdr>
                <w:top w:val="none" w:sz="0" w:space="0" w:color="auto"/>
                <w:left w:val="none" w:sz="0" w:space="0" w:color="auto"/>
                <w:bottom w:val="none" w:sz="0" w:space="0" w:color="auto"/>
                <w:right w:val="none" w:sz="0" w:space="0" w:color="auto"/>
              </w:divBdr>
            </w:div>
            <w:div w:id="127742300">
              <w:marLeft w:val="0"/>
              <w:marRight w:val="0"/>
              <w:marTop w:val="0"/>
              <w:marBottom w:val="0"/>
              <w:divBdr>
                <w:top w:val="none" w:sz="0" w:space="0" w:color="auto"/>
                <w:left w:val="none" w:sz="0" w:space="0" w:color="auto"/>
                <w:bottom w:val="none" w:sz="0" w:space="0" w:color="auto"/>
                <w:right w:val="none" w:sz="0" w:space="0" w:color="auto"/>
              </w:divBdr>
            </w:div>
            <w:div w:id="575824522">
              <w:marLeft w:val="0"/>
              <w:marRight w:val="0"/>
              <w:marTop w:val="0"/>
              <w:marBottom w:val="0"/>
              <w:divBdr>
                <w:top w:val="none" w:sz="0" w:space="0" w:color="auto"/>
                <w:left w:val="none" w:sz="0" w:space="0" w:color="auto"/>
                <w:bottom w:val="none" w:sz="0" w:space="0" w:color="auto"/>
                <w:right w:val="none" w:sz="0" w:space="0" w:color="auto"/>
              </w:divBdr>
            </w:div>
            <w:div w:id="1755737688">
              <w:marLeft w:val="0"/>
              <w:marRight w:val="0"/>
              <w:marTop w:val="0"/>
              <w:marBottom w:val="0"/>
              <w:divBdr>
                <w:top w:val="none" w:sz="0" w:space="0" w:color="auto"/>
                <w:left w:val="none" w:sz="0" w:space="0" w:color="auto"/>
                <w:bottom w:val="none" w:sz="0" w:space="0" w:color="auto"/>
                <w:right w:val="none" w:sz="0" w:space="0" w:color="auto"/>
              </w:divBdr>
            </w:div>
            <w:div w:id="1580748652">
              <w:marLeft w:val="0"/>
              <w:marRight w:val="0"/>
              <w:marTop w:val="0"/>
              <w:marBottom w:val="0"/>
              <w:divBdr>
                <w:top w:val="none" w:sz="0" w:space="0" w:color="auto"/>
                <w:left w:val="none" w:sz="0" w:space="0" w:color="auto"/>
                <w:bottom w:val="none" w:sz="0" w:space="0" w:color="auto"/>
                <w:right w:val="none" w:sz="0" w:space="0" w:color="auto"/>
              </w:divBdr>
            </w:div>
            <w:div w:id="216555230">
              <w:marLeft w:val="0"/>
              <w:marRight w:val="0"/>
              <w:marTop w:val="0"/>
              <w:marBottom w:val="0"/>
              <w:divBdr>
                <w:top w:val="none" w:sz="0" w:space="0" w:color="auto"/>
                <w:left w:val="none" w:sz="0" w:space="0" w:color="auto"/>
                <w:bottom w:val="none" w:sz="0" w:space="0" w:color="auto"/>
                <w:right w:val="none" w:sz="0" w:space="0" w:color="auto"/>
              </w:divBdr>
            </w:div>
            <w:div w:id="342629018">
              <w:marLeft w:val="0"/>
              <w:marRight w:val="0"/>
              <w:marTop w:val="0"/>
              <w:marBottom w:val="0"/>
              <w:divBdr>
                <w:top w:val="none" w:sz="0" w:space="0" w:color="auto"/>
                <w:left w:val="none" w:sz="0" w:space="0" w:color="auto"/>
                <w:bottom w:val="none" w:sz="0" w:space="0" w:color="auto"/>
                <w:right w:val="none" w:sz="0" w:space="0" w:color="auto"/>
              </w:divBdr>
            </w:div>
            <w:div w:id="654841550">
              <w:marLeft w:val="0"/>
              <w:marRight w:val="0"/>
              <w:marTop w:val="0"/>
              <w:marBottom w:val="0"/>
              <w:divBdr>
                <w:top w:val="none" w:sz="0" w:space="0" w:color="auto"/>
                <w:left w:val="none" w:sz="0" w:space="0" w:color="auto"/>
                <w:bottom w:val="none" w:sz="0" w:space="0" w:color="auto"/>
                <w:right w:val="none" w:sz="0" w:space="0" w:color="auto"/>
              </w:divBdr>
            </w:div>
            <w:div w:id="1839030591">
              <w:marLeft w:val="0"/>
              <w:marRight w:val="0"/>
              <w:marTop w:val="0"/>
              <w:marBottom w:val="0"/>
              <w:divBdr>
                <w:top w:val="none" w:sz="0" w:space="0" w:color="auto"/>
                <w:left w:val="none" w:sz="0" w:space="0" w:color="auto"/>
                <w:bottom w:val="none" w:sz="0" w:space="0" w:color="auto"/>
                <w:right w:val="none" w:sz="0" w:space="0" w:color="auto"/>
              </w:divBdr>
            </w:div>
            <w:div w:id="1312905688">
              <w:marLeft w:val="0"/>
              <w:marRight w:val="0"/>
              <w:marTop w:val="0"/>
              <w:marBottom w:val="0"/>
              <w:divBdr>
                <w:top w:val="none" w:sz="0" w:space="0" w:color="auto"/>
                <w:left w:val="none" w:sz="0" w:space="0" w:color="auto"/>
                <w:bottom w:val="none" w:sz="0" w:space="0" w:color="auto"/>
                <w:right w:val="none" w:sz="0" w:space="0" w:color="auto"/>
              </w:divBdr>
            </w:div>
            <w:div w:id="1375545548">
              <w:marLeft w:val="0"/>
              <w:marRight w:val="0"/>
              <w:marTop w:val="0"/>
              <w:marBottom w:val="0"/>
              <w:divBdr>
                <w:top w:val="none" w:sz="0" w:space="0" w:color="auto"/>
                <w:left w:val="none" w:sz="0" w:space="0" w:color="auto"/>
                <w:bottom w:val="none" w:sz="0" w:space="0" w:color="auto"/>
                <w:right w:val="none" w:sz="0" w:space="0" w:color="auto"/>
              </w:divBdr>
            </w:div>
            <w:div w:id="706486522">
              <w:marLeft w:val="0"/>
              <w:marRight w:val="0"/>
              <w:marTop w:val="0"/>
              <w:marBottom w:val="0"/>
              <w:divBdr>
                <w:top w:val="none" w:sz="0" w:space="0" w:color="auto"/>
                <w:left w:val="none" w:sz="0" w:space="0" w:color="auto"/>
                <w:bottom w:val="none" w:sz="0" w:space="0" w:color="auto"/>
                <w:right w:val="none" w:sz="0" w:space="0" w:color="auto"/>
              </w:divBdr>
            </w:div>
            <w:div w:id="614563069">
              <w:marLeft w:val="0"/>
              <w:marRight w:val="0"/>
              <w:marTop w:val="0"/>
              <w:marBottom w:val="0"/>
              <w:divBdr>
                <w:top w:val="none" w:sz="0" w:space="0" w:color="auto"/>
                <w:left w:val="none" w:sz="0" w:space="0" w:color="auto"/>
                <w:bottom w:val="none" w:sz="0" w:space="0" w:color="auto"/>
                <w:right w:val="none" w:sz="0" w:space="0" w:color="auto"/>
              </w:divBdr>
            </w:div>
            <w:div w:id="569114654">
              <w:marLeft w:val="0"/>
              <w:marRight w:val="0"/>
              <w:marTop w:val="0"/>
              <w:marBottom w:val="0"/>
              <w:divBdr>
                <w:top w:val="none" w:sz="0" w:space="0" w:color="auto"/>
                <w:left w:val="none" w:sz="0" w:space="0" w:color="auto"/>
                <w:bottom w:val="none" w:sz="0" w:space="0" w:color="auto"/>
                <w:right w:val="none" w:sz="0" w:space="0" w:color="auto"/>
              </w:divBdr>
            </w:div>
            <w:div w:id="34235703">
              <w:marLeft w:val="0"/>
              <w:marRight w:val="0"/>
              <w:marTop w:val="0"/>
              <w:marBottom w:val="0"/>
              <w:divBdr>
                <w:top w:val="none" w:sz="0" w:space="0" w:color="auto"/>
                <w:left w:val="none" w:sz="0" w:space="0" w:color="auto"/>
                <w:bottom w:val="none" w:sz="0" w:space="0" w:color="auto"/>
                <w:right w:val="none" w:sz="0" w:space="0" w:color="auto"/>
              </w:divBdr>
            </w:div>
            <w:div w:id="368723169">
              <w:marLeft w:val="0"/>
              <w:marRight w:val="0"/>
              <w:marTop w:val="0"/>
              <w:marBottom w:val="0"/>
              <w:divBdr>
                <w:top w:val="none" w:sz="0" w:space="0" w:color="auto"/>
                <w:left w:val="none" w:sz="0" w:space="0" w:color="auto"/>
                <w:bottom w:val="none" w:sz="0" w:space="0" w:color="auto"/>
                <w:right w:val="none" w:sz="0" w:space="0" w:color="auto"/>
              </w:divBdr>
            </w:div>
            <w:div w:id="2026208486">
              <w:marLeft w:val="0"/>
              <w:marRight w:val="0"/>
              <w:marTop w:val="0"/>
              <w:marBottom w:val="0"/>
              <w:divBdr>
                <w:top w:val="none" w:sz="0" w:space="0" w:color="auto"/>
                <w:left w:val="none" w:sz="0" w:space="0" w:color="auto"/>
                <w:bottom w:val="none" w:sz="0" w:space="0" w:color="auto"/>
                <w:right w:val="none" w:sz="0" w:space="0" w:color="auto"/>
              </w:divBdr>
            </w:div>
            <w:div w:id="92399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6534">
      <w:bodyDiv w:val="1"/>
      <w:marLeft w:val="0"/>
      <w:marRight w:val="0"/>
      <w:marTop w:val="0"/>
      <w:marBottom w:val="0"/>
      <w:divBdr>
        <w:top w:val="none" w:sz="0" w:space="0" w:color="auto"/>
        <w:left w:val="none" w:sz="0" w:space="0" w:color="auto"/>
        <w:bottom w:val="none" w:sz="0" w:space="0" w:color="auto"/>
        <w:right w:val="none" w:sz="0" w:space="0" w:color="auto"/>
      </w:divBdr>
      <w:divsChild>
        <w:div w:id="1151169840">
          <w:marLeft w:val="0"/>
          <w:marRight w:val="0"/>
          <w:marTop w:val="0"/>
          <w:marBottom w:val="0"/>
          <w:divBdr>
            <w:top w:val="none" w:sz="0" w:space="0" w:color="auto"/>
            <w:left w:val="none" w:sz="0" w:space="0" w:color="auto"/>
            <w:bottom w:val="none" w:sz="0" w:space="0" w:color="auto"/>
            <w:right w:val="none" w:sz="0" w:space="0" w:color="auto"/>
          </w:divBdr>
          <w:divsChild>
            <w:div w:id="1696687379">
              <w:marLeft w:val="0"/>
              <w:marRight w:val="0"/>
              <w:marTop w:val="0"/>
              <w:marBottom w:val="0"/>
              <w:divBdr>
                <w:top w:val="none" w:sz="0" w:space="0" w:color="auto"/>
                <w:left w:val="none" w:sz="0" w:space="0" w:color="auto"/>
                <w:bottom w:val="none" w:sz="0" w:space="0" w:color="auto"/>
                <w:right w:val="none" w:sz="0" w:space="0" w:color="auto"/>
              </w:divBdr>
            </w:div>
            <w:div w:id="588928804">
              <w:marLeft w:val="0"/>
              <w:marRight w:val="0"/>
              <w:marTop w:val="0"/>
              <w:marBottom w:val="0"/>
              <w:divBdr>
                <w:top w:val="none" w:sz="0" w:space="0" w:color="auto"/>
                <w:left w:val="none" w:sz="0" w:space="0" w:color="auto"/>
                <w:bottom w:val="none" w:sz="0" w:space="0" w:color="auto"/>
                <w:right w:val="none" w:sz="0" w:space="0" w:color="auto"/>
              </w:divBdr>
            </w:div>
            <w:div w:id="413868198">
              <w:marLeft w:val="0"/>
              <w:marRight w:val="0"/>
              <w:marTop w:val="0"/>
              <w:marBottom w:val="0"/>
              <w:divBdr>
                <w:top w:val="none" w:sz="0" w:space="0" w:color="auto"/>
                <w:left w:val="none" w:sz="0" w:space="0" w:color="auto"/>
                <w:bottom w:val="none" w:sz="0" w:space="0" w:color="auto"/>
                <w:right w:val="none" w:sz="0" w:space="0" w:color="auto"/>
              </w:divBdr>
            </w:div>
            <w:div w:id="20666651">
              <w:marLeft w:val="0"/>
              <w:marRight w:val="0"/>
              <w:marTop w:val="0"/>
              <w:marBottom w:val="0"/>
              <w:divBdr>
                <w:top w:val="none" w:sz="0" w:space="0" w:color="auto"/>
                <w:left w:val="none" w:sz="0" w:space="0" w:color="auto"/>
                <w:bottom w:val="none" w:sz="0" w:space="0" w:color="auto"/>
                <w:right w:val="none" w:sz="0" w:space="0" w:color="auto"/>
              </w:divBdr>
            </w:div>
            <w:div w:id="1924603279">
              <w:marLeft w:val="0"/>
              <w:marRight w:val="0"/>
              <w:marTop w:val="0"/>
              <w:marBottom w:val="0"/>
              <w:divBdr>
                <w:top w:val="none" w:sz="0" w:space="0" w:color="auto"/>
                <w:left w:val="none" w:sz="0" w:space="0" w:color="auto"/>
                <w:bottom w:val="none" w:sz="0" w:space="0" w:color="auto"/>
                <w:right w:val="none" w:sz="0" w:space="0" w:color="auto"/>
              </w:divBdr>
            </w:div>
            <w:div w:id="370765707">
              <w:marLeft w:val="0"/>
              <w:marRight w:val="0"/>
              <w:marTop w:val="0"/>
              <w:marBottom w:val="0"/>
              <w:divBdr>
                <w:top w:val="none" w:sz="0" w:space="0" w:color="auto"/>
                <w:left w:val="none" w:sz="0" w:space="0" w:color="auto"/>
                <w:bottom w:val="none" w:sz="0" w:space="0" w:color="auto"/>
                <w:right w:val="none" w:sz="0" w:space="0" w:color="auto"/>
              </w:divBdr>
            </w:div>
            <w:div w:id="1110322713">
              <w:marLeft w:val="0"/>
              <w:marRight w:val="0"/>
              <w:marTop w:val="0"/>
              <w:marBottom w:val="0"/>
              <w:divBdr>
                <w:top w:val="none" w:sz="0" w:space="0" w:color="auto"/>
                <w:left w:val="none" w:sz="0" w:space="0" w:color="auto"/>
                <w:bottom w:val="none" w:sz="0" w:space="0" w:color="auto"/>
                <w:right w:val="none" w:sz="0" w:space="0" w:color="auto"/>
              </w:divBdr>
            </w:div>
            <w:div w:id="432897366">
              <w:marLeft w:val="0"/>
              <w:marRight w:val="0"/>
              <w:marTop w:val="0"/>
              <w:marBottom w:val="0"/>
              <w:divBdr>
                <w:top w:val="none" w:sz="0" w:space="0" w:color="auto"/>
                <w:left w:val="none" w:sz="0" w:space="0" w:color="auto"/>
                <w:bottom w:val="none" w:sz="0" w:space="0" w:color="auto"/>
                <w:right w:val="none" w:sz="0" w:space="0" w:color="auto"/>
              </w:divBdr>
            </w:div>
            <w:div w:id="44374453">
              <w:marLeft w:val="0"/>
              <w:marRight w:val="0"/>
              <w:marTop w:val="0"/>
              <w:marBottom w:val="0"/>
              <w:divBdr>
                <w:top w:val="none" w:sz="0" w:space="0" w:color="auto"/>
                <w:left w:val="none" w:sz="0" w:space="0" w:color="auto"/>
                <w:bottom w:val="none" w:sz="0" w:space="0" w:color="auto"/>
                <w:right w:val="none" w:sz="0" w:space="0" w:color="auto"/>
              </w:divBdr>
            </w:div>
            <w:div w:id="912351989">
              <w:marLeft w:val="0"/>
              <w:marRight w:val="0"/>
              <w:marTop w:val="0"/>
              <w:marBottom w:val="0"/>
              <w:divBdr>
                <w:top w:val="none" w:sz="0" w:space="0" w:color="auto"/>
                <w:left w:val="none" w:sz="0" w:space="0" w:color="auto"/>
                <w:bottom w:val="none" w:sz="0" w:space="0" w:color="auto"/>
                <w:right w:val="none" w:sz="0" w:space="0" w:color="auto"/>
              </w:divBdr>
            </w:div>
            <w:div w:id="1723673299">
              <w:marLeft w:val="0"/>
              <w:marRight w:val="0"/>
              <w:marTop w:val="0"/>
              <w:marBottom w:val="0"/>
              <w:divBdr>
                <w:top w:val="none" w:sz="0" w:space="0" w:color="auto"/>
                <w:left w:val="none" w:sz="0" w:space="0" w:color="auto"/>
                <w:bottom w:val="none" w:sz="0" w:space="0" w:color="auto"/>
                <w:right w:val="none" w:sz="0" w:space="0" w:color="auto"/>
              </w:divBdr>
            </w:div>
            <w:div w:id="1800419860">
              <w:marLeft w:val="0"/>
              <w:marRight w:val="0"/>
              <w:marTop w:val="0"/>
              <w:marBottom w:val="0"/>
              <w:divBdr>
                <w:top w:val="none" w:sz="0" w:space="0" w:color="auto"/>
                <w:left w:val="none" w:sz="0" w:space="0" w:color="auto"/>
                <w:bottom w:val="none" w:sz="0" w:space="0" w:color="auto"/>
                <w:right w:val="none" w:sz="0" w:space="0" w:color="auto"/>
              </w:divBdr>
            </w:div>
            <w:div w:id="503056878">
              <w:marLeft w:val="0"/>
              <w:marRight w:val="0"/>
              <w:marTop w:val="0"/>
              <w:marBottom w:val="0"/>
              <w:divBdr>
                <w:top w:val="none" w:sz="0" w:space="0" w:color="auto"/>
                <w:left w:val="none" w:sz="0" w:space="0" w:color="auto"/>
                <w:bottom w:val="none" w:sz="0" w:space="0" w:color="auto"/>
                <w:right w:val="none" w:sz="0" w:space="0" w:color="auto"/>
              </w:divBdr>
            </w:div>
            <w:div w:id="1837958634">
              <w:marLeft w:val="0"/>
              <w:marRight w:val="0"/>
              <w:marTop w:val="0"/>
              <w:marBottom w:val="0"/>
              <w:divBdr>
                <w:top w:val="none" w:sz="0" w:space="0" w:color="auto"/>
                <w:left w:val="none" w:sz="0" w:space="0" w:color="auto"/>
                <w:bottom w:val="none" w:sz="0" w:space="0" w:color="auto"/>
                <w:right w:val="none" w:sz="0" w:space="0" w:color="auto"/>
              </w:divBdr>
            </w:div>
            <w:div w:id="1585718906">
              <w:marLeft w:val="0"/>
              <w:marRight w:val="0"/>
              <w:marTop w:val="0"/>
              <w:marBottom w:val="0"/>
              <w:divBdr>
                <w:top w:val="none" w:sz="0" w:space="0" w:color="auto"/>
                <w:left w:val="none" w:sz="0" w:space="0" w:color="auto"/>
                <w:bottom w:val="none" w:sz="0" w:space="0" w:color="auto"/>
                <w:right w:val="none" w:sz="0" w:space="0" w:color="auto"/>
              </w:divBdr>
            </w:div>
            <w:div w:id="728071729">
              <w:marLeft w:val="0"/>
              <w:marRight w:val="0"/>
              <w:marTop w:val="0"/>
              <w:marBottom w:val="0"/>
              <w:divBdr>
                <w:top w:val="none" w:sz="0" w:space="0" w:color="auto"/>
                <w:left w:val="none" w:sz="0" w:space="0" w:color="auto"/>
                <w:bottom w:val="none" w:sz="0" w:space="0" w:color="auto"/>
                <w:right w:val="none" w:sz="0" w:space="0" w:color="auto"/>
              </w:divBdr>
            </w:div>
            <w:div w:id="1359698979">
              <w:marLeft w:val="0"/>
              <w:marRight w:val="0"/>
              <w:marTop w:val="0"/>
              <w:marBottom w:val="0"/>
              <w:divBdr>
                <w:top w:val="none" w:sz="0" w:space="0" w:color="auto"/>
                <w:left w:val="none" w:sz="0" w:space="0" w:color="auto"/>
                <w:bottom w:val="none" w:sz="0" w:space="0" w:color="auto"/>
                <w:right w:val="none" w:sz="0" w:space="0" w:color="auto"/>
              </w:divBdr>
            </w:div>
            <w:div w:id="1138643140">
              <w:marLeft w:val="0"/>
              <w:marRight w:val="0"/>
              <w:marTop w:val="0"/>
              <w:marBottom w:val="0"/>
              <w:divBdr>
                <w:top w:val="none" w:sz="0" w:space="0" w:color="auto"/>
                <w:left w:val="none" w:sz="0" w:space="0" w:color="auto"/>
                <w:bottom w:val="none" w:sz="0" w:space="0" w:color="auto"/>
                <w:right w:val="none" w:sz="0" w:space="0" w:color="auto"/>
              </w:divBdr>
            </w:div>
            <w:div w:id="106900173">
              <w:marLeft w:val="0"/>
              <w:marRight w:val="0"/>
              <w:marTop w:val="0"/>
              <w:marBottom w:val="0"/>
              <w:divBdr>
                <w:top w:val="none" w:sz="0" w:space="0" w:color="auto"/>
                <w:left w:val="none" w:sz="0" w:space="0" w:color="auto"/>
                <w:bottom w:val="none" w:sz="0" w:space="0" w:color="auto"/>
                <w:right w:val="none" w:sz="0" w:space="0" w:color="auto"/>
              </w:divBdr>
            </w:div>
            <w:div w:id="330135997">
              <w:marLeft w:val="0"/>
              <w:marRight w:val="0"/>
              <w:marTop w:val="0"/>
              <w:marBottom w:val="0"/>
              <w:divBdr>
                <w:top w:val="none" w:sz="0" w:space="0" w:color="auto"/>
                <w:left w:val="none" w:sz="0" w:space="0" w:color="auto"/>
                <w:bottom w:val="none" w:sz="0" w:space="0" w:color="auto"/>
                <w:right w:val="none" w:sz="0" w:space="0" w:color="auto"/>
              </w:divBdr>
            </w:div>
            <w:div w:id="2071726522">
              <w:marLeft w:val="0"/>
              <w:marRight w:val="0"/>
              <w:marTop w:val="0"/>
              <w:marBottom w:val="0"/>
              <w:divBdr>
                <w:top w:val="none" w:sz="0" w:space="0" w:color="auto"/>
                <w:left w:val="none" w:sz="0" w:space="0" w:color="auto"/>
                <w:bottom w:val="none" w:sz="0" w:space="0" w:color="auto"/>
                <w:right w:val="none" w:sz="0" w:space="0" w:color="auto"/>
              </w:divBdr>
            </w:div>
            <w:div w:id="621811977">
              <w:marLeft w:val="0"/>
              <w:marRight w:val="0"/>
              <w:marTop w:val="0"/>
              <w:marBottom w:val="0"/>
              <w:divBdr>
                <w:top w:val="none" w:sz="0" w:space="0" w:color="auto"/>
                <w:left w:val="none" w:sz="0" w:space="0" w:color="auto"/>
                <w:bottom w:val="none" w:sz="0" w:space="0" w:color="auto"/>
                <w:right w:val="none" w:sz="0" w:space="0" w:color="auto"/>
              </w:divBdr>
            </w:div>
            <w:div w:id="1912962713">
              <w:marLeft w:val="0"/>
              <w:marRight w:val="0"/>
              <w:marTop w:val="0"/>
              <w:marBottom w:val="0"/>
              <w:divBdr>
                <w:top w:val="none" w:sz="0" w:space="0" w:color="auto"/>
                <w:left w:val="none" w:sz="0" w:space="0" w:color="auto"/>
                <w:bottom w:val="none" w:sz="0" w:space="0" w:color="auto"/>
                <w:right w:val="none" w:sz="0" w:space="0" w:color="auto"/>
              </w:divBdr>
            </w:div>
            <w:div w:id="1851722236">
              <w:marLeft w:val="0"/>
              <w:marRight w:val="0"/>
              <w:marTop w:val="0"/>
              <w:marBottom w:val="0"/>
              <w:divBdr>
                <w:top w:val="none" w:sz="0" w:space="0" w:color="auto"/>
                <w:left w:val="none" w:sz="0" w:space="0" w:color="auto"/>
                <w:bottom w:val="none" w:sz="0" w:space="0" w:color="auto"/>
                <w:right w:val="none" w:sz="0" w:space="0" w:color="auto"/>
              </w:divBdr>
            </w:div>
            <w:div w:id="71321103">
              <w:marLeft w:val="0"/>
              <w:marRight w:val="0"/>
              <w:marTop w:val="0"/>
              <w:marBottom w:val="0"/>
              <w:divBdr>
                <w:top w:val="none" w:sz="0" w:space="0" w:color="auto"/>
                <w:left w:val="none" w:sz="0" w:space="0" w:color="auto"/>
                <w:bottom w:val="none" w:sz="0" w:space="0" w:color="auto"/>
                <w:right w:val="none" w:sz="0" w:space="0" w:color="auto"/>
              </w:divBdr>
            </w:div>
            <w:div w:id="1407073230">
              <w:marLeft w:val="0"/>
              <w:marRight w:val="0"/>
              <w:marTop w:val="0"/>
              <w:marBottom w:val="0"/>
              <w:divBdr>
                <w:top w:val="none" w:sz="0" w:space="0" w:color="auto"/>
                <w:left w:val="none" w:sz="0" w:space="0" w:color="auto"/>
                <w:bottom w:val="none" w:sz="0" w:space="0" w:color="auto"/>
                <w:right w:val="none" w:sz="0" w:space="0" w:color="auto"/>
              </w:divBdr>
            </w:div>
            <w:div w:id="1970239632">
              <w:marLeft w:val="0"/>
              <w:marRight w:val="0"/>
              <w:marTop w:val="0"/>
              <w:marBottom w:val="0"/>
              <w:divBdr>
                <w:top w:val="none" w:sz="0" w:space="0" w:color="auto"/>
                <w:left w:val="none" w:sz="0" w:space="0" w:color="auto"/>
                <w:bottom w:val="none" w:sz="0" w:space="0" w:color="auto"/>
                <w:right w:val="none" w:sz="0" w:space="0" w:color="auto"/>
              </w:divBdr>
            </w:div>
            <w:div w:id="1582060998">
              <w:marLeft w:val="0"/>
              <w:marRight w:val="0"/>
              <w:marTop w:val="0"/>
              <w:marBottom w:val="0"/>
              <w:divBdr>
                <w:top w:val="none" w:sz="0" w:space="0" w:color="auto"/>
                <w:left w:val="none" w:sz="0" w:space="0" w:color="auto"/>
                <w:bottom w:val="none" w:sz="0" w:space="0" w:color="auto"/>
                <w:right w:val="none" w:sz="0" w:space="0" w:color="auto"/>
              </w:divBdr>
            </w:div>
            <w:div w:id="725419421">
              <w:marLeft w:val="0"/>
              <w:marRight w:val="0"/>
              <w:marTop w:val="0"/>
              <w:marBottom w:val="0"/>
              <w:divBdr>
                <w:top w:val="none" w:sz="0" w:space="0" w:color="auto"/>
                <w:left w:val="none" w:sz="0" w:space="0" w:color="auto"/>
                <w:bottom w:val="none" w:sz="0" w:space="0" w:color="auto"/>
                <w:right w:val="none" w:sz="0" w:space="0" w:color="auto"/>
              </w:divBdr>
            </w:div>
            <w:div w:id="1599370075">
              <w:marLeft w:val="0"/>
              <w:marRight w:val="0"/>
              <w:marTop w:val="0"/>
              <w:marBottom w:val="0"/>
              <w:divBdr>
                <w:top w:val="none" w:sz="0" w:space="0" w:color="auto"/>
                <w:left w:val="none" w:sz="0" w:space="0" w:color="auto"/>
                <w:bottom w:val="none" w:sz="0" w:space="0" w:color="auto"/>
                <w:right w:val="none" w:sz="0" w:space="0" w:color="auto"/>
              </w:divBdr>
            </w:div>
            <w:div w:id="566572928">
              <w:marLeft w:val="0"/>
              <w:marRight w:val="0"/>
              <w:marTop w:val="0"/>
              <w:marBottom w:val="0"/>
              <w:divBdr>
                <w:top w:val="none" w:sz="0" w:space="0" w:color="auto"/>
                <w:left w:val="none" w:sz="0" w:space="0" w:color="auto"/>
                <w:bottom w:val="none" w:sz="0" w:space="0" w:color="auto"/>
                <w:right w:val="none" w:sz="0" w:space="0" w:color="auto"/>
              </w:divBdr>
            </w:div>
            <w:div w:id="793789191">
              <w:marLeft w:val="0"/>
              <w:marRight w:val="0"/>
              <w:marTop w:val="0"/>
              <w:marBottom w:val="0"/>
              <w:divBdr>
                <w:top w:val="none" w:sz="0" w:space="0" w:color="auto"/>
                <w:left w:val="none" w:sz="0" w:space="0" w:color="auto"/>
                <w:bottom w:val="none" w:sz="0" w:space="0" w:color="auto"/>
                <w:right w:val="none" w:sz="0" w:space="0" w:color="auto"/>
              </w:divBdr>
            </w:div>
            <w:div w:id="2058507022">
              <w:marLeft w:val="0"/>
              <w:marRight w:val="0"/>
              <w:marTop w:val="0"/>
              <w:marBottom w:val="0"/>
              <w:divBdr>
                <w:top w:val="none" w:sz="0" w:space="0" w:color="auto"/>
                <w:left w:val="none" w:sz="0" w:space="0" w:color="auto"/>
                <w:bottom w:val="none" w:sz="0" w:space="0" w:color="auto"/>
                <w:right w:val="none" w:sz="0" w:space="0" w:color="auto"/>
              </w:divBdr>
            </w:div>
            <w:div w:id="1819490107">
              <w:marLeft w:val="0"/>
              <w:marRight w:val="0"/>
              <w:marTop w:val="0"/>
              <w:marBottom w:val="0"/>
              <w:divBdr>
                <w:top w:val="none" w:sz="0" w:space="0" w:color="auto"/>
                <w:left w:val="none" w:sz="0" w:space="0" w:color="auto"/>
                <w:bottom w:val="none" w:sz="0" w:space="0" w:color="auto"/>
                <w:right w:val="none" w:sz="0" w:space="0" w:color="auto"/>
              </w:divBdr>
            </w:div>
            <w:div w:id="1749187998">
              <w:marLeft w:val="0"/>
              <w:marRight w:val="0"/>
              <w:marTop w:val="0"/>
              <w:marBottom w:val="0"/>
              <w:divBdr>
                <w:top w:val="none" w:sz="0" w:space="0" w:color="auto"/>
                <w:left w:val="none" w:sz="0" w:space="0" w:color="auto"/>
                <w:bottom w:val="none" w:sz="0" w:space="0" w:color="auto"/>
                <w:right w:val="none" w:sz="0" w:space="0" w:color="auto"/>
              </w:divBdr>
            </w:div>
            <w:div w:id="1176119542">
              <w:marLeft w:val="0"/>
              <w:marRight w:val="0"/>
              <w:marTop w:val="0"/>
              <w:marBottom w:val="0"/>
              <w:divBdr>
                <w:top w:val="none" w:sz="0" w:space="0" w:color="auto"/>
                <w:left w:val="none" w:sz="0" w:space="0" w:color="auto"/>
                <w:bottom w:val="none" w:sz="0" w:space="0" w:color="auto"/>
                <w:right w:val="none" w:sz="0" w:space="0" w:color="auto"/>
              </w:divBdr>
            </w:div>
            <w:div w:id="1765489489">
              <w:marLeft w:val="0"/>
              <w:marRight w:val="0"/>
              <w:marTop w:val="0"/>
              <w:marBottom w:val="0"/>
              <w:divBdr>
                <w:top w:val="none" w:sz="0" w:space="0" w:color="auto"/>
                <w:left w:val="none" w:sz="0" w:space="0" w:color="auto"/>
                <w:bottom w:val="none" w:sz="0" w:space="0" w:color="auto"/>
                <w:right w:val="none" w:sz="0" w:space="0" w:color="auto"/>
              </w:divBdr>
            </w:div>
            <w:div w:id="1009991963">
              <w:marLeft w:val="0"/>
              <w:marRight w:val="0"/>
              <w:marTop w:val="0"/>
              <w:marBottom w:val="0"/>
              <w:divBdr>
                <w:top w:val="none" w:sz="0" w:space="0" w:color="auto"/>
                <w:left w:val="none" w:sz="0" w:space="0" w:color="auto"/>
                <w:bottom w:val="none" w:sz="0" w:space="0" w:color="auto"/>
                <w:right w:val="none" w:sz="0" w:space="0" w:color="auto"/>
              </w:divBdr>
            </w:div>
            <w:div w:id="850992567">
              <w:marLeft w:val="0"/>
              <w:marRight w:val="0"/>
              <w:marTop w:val="0"/>
              <w:marBottom w:val="0"/>
              <w:divBdr>
                <w:top w:val="none" w:sz="0" w:space="0" w:color="auto"/>
                <w:left w:val="none" w:sz="0" w:space="0" w:color="auto"/>
                <w:bottom w:val="none" w:sz="0" w:space="0" w:color="auto"/>
                <w:right w:val="none" w:sz="0" w:space="0" w:color="auto"/>
              </w:divBdr>
            </w:div>
            <w:div w:id="2112045693">
              <w:marLeft w:val="0"/>
              <w:marRight w:val="0"/>
              <w:marTop w:val="0"/>
              <w:marBottom w:val="0"/>
              <w:divBdr>
                <w:top w:val="none" w:sz="0" w:space="0" w:color="auto"/>
                <w:left w:val="none" w:sz="0" w:space="0" w:color="auto"/>
                <w:bottom w:val="none" w:sz="0" w:space="0" w:color="auto"/>
                <w:right w:val="none" w:sz="0" w:space="0" w:color="auto"/>
              </w:divBdr>
            </w:div>
            <w:div w:id="1546328292">
              <w:marLeft w:val="0"/>
              <w:marRight w:val="0"/>
              <w:marTop w:val="0"/>
              <w:marBottom w:val="0"/>
              <w:divBdr>
                <w:top w:val="none" w:sz="0" w:space="0" w:color="auto"/>
                <w:left w:val="none" w:sz="0" w:space="0" w:color="auto"/>
                <w:bottom w:val="none" w:sz="0" w:space="0" w:color="auto"/>
                <w:right w:val="none" w:sz="0" w:space="0" w:color="auto"/>
              </w:divBdr>
            </w:div>
            <w:div w:id="32198140">
              <w:marLeft w:val="0"/>
              <w:marRight w:val="0"/>
              <w:marTop w:val="0"/>
              <w:marBottom w:val="0"/>
              <w:divBdr>
                <w:top w:val="none" w:sz="0" w:space="0" w:color="auto"/>
                <w:left w:val="none" w:sz="0" w:space="0" w:color="auto"/>
                <w:bottom w:val="none" w:sz="0" w:space="0" w:color="auto"/>
                <w:right w:val="none" w:sz="0" w:space="0" w:color="auto"/>
              </w:divBdr>
            </w:div>
            <w:div w:id="1507329566">
              <w:marLeft w:val="0"/>
              <w:marRight w:val="0"/>
              <w:marTop w:val="0"/>
              <w:marBottom w:val="0"/>
              <w:divBdr>
                <w:top w:val="none" w:sz="0" w:space="0" w:color="auto"/>
                <w:left w:val="none" w:sz="0" w:space="0" w:color="auto"/>
                <w:bottom w:val="none" w:sz="0" w:space="0" w:color="auto"/>
                <w:right w:val="none" w:sz="0" w:space="0" w:color="auto"/>
              </w:divBdr>
            </w:div>
            <w:div w:id="1209683819">
              <w:marLeft w:val="0"/>
              <w:marRight w:val="0"/>
              <w:marTop w:val="0"/>
              <w:marBottom w:val="0"/>
              <w:divBdr>
                <w:top w:val="none" w:sz="0" w:space="0" w:color="auto"/>
                <w:left w:val="none" w:sz="0" w:space="0" w:color="auto"/>
                <w:bottom w:val="none" w:sz="0" w:space="0" w:color="auto"/>
                <w:right w:val="none" w:sz="0" w:space="0" w:color="auto"/>
              </w:divBdr>
            </w:div>
            <w:div w:id="1247835987">
              <w:marLeft w:val="0"/>
              <w:marRight w:val="0"/>
              <w:marTop w:val="0"/>
              <w:marBottom w:val="0"/>
              <w:divBdr>
                <w:top w:val="none" w:sz="0" w:space="0" w:color="auto"/>
                <w:left w:val="none" w:sz="0" w:space="0" w:color="auto"/>
                <w:bottom w:val="none" w:sz="0" w:space="0" w:color="auto"/>
                <w:right w:val="none" w:sz="0" w:space="0" w:color="auto"/>
              </w:divBdr>
            </w:div>
            <w:div w:id="1391464238">
              <w:marLeft w:val="0"/>
              <w:marRight w:val="0"/>
              <w:marTop w:val="0"/>
              <w:marBottom w:val="0"/>
              <w:divBdr>
                <w:top w:val="none" w:sz="0" w:space="0" w:color="auto"/>
                <w:left w:val="none" w:sz="0" w:space="0" w:color="auto"/>
                <w:bottom w:val="none" w:sz="0" w:space="0" w:color="auto"/>
                <w:right w:val="none" w:sz="0" w:space="0" w:color="auto"/>
              </w:divBdr>
            </w:div>
            <w:div w:id="1411729567">
              <w:marLeft w:val="0"/>
              <w:marRight w:val="0"/>
              <w:marTop w:val="0"/>
              <w:marBottom w:val="0"/>
              <w:divBdr>
                <w:top w:val="none" w:sz="0" w:space="0" w:color="auto"/>
                <w:left w:val="none" w:sz="0" w:space="0" w:color="auto"/>
                <w:bottom w:val="none" w:sz="0" w:space="0" w:color="auto"/>
                <w:right w:val="none" w:sz="0" w:space="0" w:color="auto"/>
              </w:divBdr>
            </w:div>
            <w:div w:id="211311082">
              <w:marLeft w:val="0"/>
              <w:marRight w:val="0"/>
              <w:marTop w:val="0"/>
              <w:marBottom w:val="0"/>
              <w:divBdr>
                <w:top w:val="none" w:sz="0" w:space="0" w:color="auto"/>
                <w:left w:val="none" w:sz="0" w:space="0" w:color="auto"/>
                <w:bottom w:val="none" w:sz="0" w:space="0" w:color="auto"/>
                <w:right w:val="none" w:sz="0" w:space="0" w:color="auto"/>
              </w:divBdr>
            </w:div>
            <w:div w:id="305940506">
              <w:marLeft w:val="0"/>
              <w:marRight w:val="0"/>
              <w:marTop w:val="0"/>
              <w:marBottom w:val="0"/>
              <w:divBdr>
                <w:top w:val="none" w:sz="0" w:space="0" w:color="auto"/>
                <w:left w:val="none" w:sz="0" w:space="0" w:color="auto"/>
                <w:bottom w:val="none" w:sz="0" w:space="0" w:color="auto"/>
                <w:right w:val="none" w:sz="0" w:space="0" w:color="auto"/>
              </w:divBdr>
            </w:div>
            <w:div w:id="911310824">
              <w:marLeft w:val="0"/>
              <w:marRight w:val="0"/>
              <w:marTop w:val="0"/>
              <w:marBottom w:val="0"/>
              <w:divBdr>
                <w:top w:val="none" w:sz="0" w:space="0" w:color="auto"/>
                <w:left w:val="none" w:sz="0" w:space="0" w:color="auto"/>
                <w:bottom w:val="none" w:sz="0" w:space="0" w:color="auto"/>
                <w:right w:val="none" w:sz="0" w:space="0" w:color="auto"/>
              </w:divBdr>
            </w:div>
            <w:div w:id="568347794">
              <w:marLeft w:val="0"/>
              <w:marRight w:val="0"/>
              <w:marTop w:val="0"/>
              <w:marBottom w:val="0"/>
              <w:divBdr>
                <w:top w:val="none" w:sz="0" w:space="0" w:color="auto"/>
                <w:left w:val="none" w:sz="0" w:space="0" w:color="auto"/>
                <w:bottom w:val="none" w:sz="0" w:space="0" w:color="auto"/>
                <w:right w:val="none" w:sz="0" w:space="0" w:color="auto"/>
              </w:divBdr>
            </w:div>
            <w:div w:id="24013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76319">
      <w:bodyDiv w:val="1"/>
      <w:marLeft w:val="0"/>
      <w:marRight w:val="0"/>
      <w:marTop w:val="0"/>
      <w:marBottom w:val="0"/>
      <w:divBdr>
        <w:top w:val="none" w:sz="0" w:space="0" w:color="auto"/>
        <w:left w:val="none" w:sz="0" w:space="0" w:color="auto"/>
        <w:bottom w:val="none" w:sz="0" w:space="0" w:color="auto"/>
        <w:right w:val="none" w:sz="0" w:space="0" w:color="auto"/>
      </w:divBdr>
      <w:divsChild>
        <w:div w:id="2136560628">
          <w:marLeft w:val="0"/>
          <w:marRight w:val="0"/>
          <w:marTop w:val="0"/>
          <w:marBottom w:val="0"/>
          <w:divBdr>
            <w:top w:val="none" w:sz="0" w:space="0" w:color="auto"/>
            <w:left w:val="none" w:sz="0" w:space="0" w:color="auto"/>
            <w:bottom w:val="none" w:sz="0" w:space="0" w:color="auto"/>
            <w:right w:val="none" w:sz="0" w:space="0" w:color="auto"/>
          </w:divBdr>
          <w:divsChild>
            <w:div w:id="477848686">
              <w:marLeft w:val="0"/>
              <w:marRight w:val="0"/>
              <w:marTop w:val="0"/>
              <w:marBottom w:val="0"/>
              <w:divBdr>
                <w:top w:val="none" w:sz="0" w:space="0" w:color="auto"/>
                <w:left w:val="none" w:sz="0" w:space="0" w:color="auto"/>
                <w:bottom w:val="none" w:sz="0" w:space="0" w:color="auto"/>
                <w:right w:val="none" w:sz="0" w:space="0" w:color="auto"/>
              </w:divBdr>
            </w:div>
            <w:div w:id="2146972862">
              <w:marLeft w:val="0"/>
              <w:marRight w:val="0"/>
              <w:marTop w:val="0"/>
              <w:marBottom w:val="0"/>
              <w:divBdr>
                <w:top w:val="none" w:sz="0" w:space="0" w:color="auto"/>
                <w:left w:val="none" w:sz="0" w:space="0" w:color="auto"/>
                <w:bottom w:val="none" w:sz="0" w:space="0" w:color="auto"/>
                <w:right w:val="none" w:sz="0" w:space="0" w:color="auto"/>
              </w:divBdr>
            </w:div>
            <w:div w:id="2144274982">
              <w:marLeft w:val="0"/>
              <w:marRight w:val="0"/>
              <w:marTop w:val="0"/>
              <w:marBottom w:val="0"/>
              <w:divBdr>
                <w:top w:val="none" w:sz="0" w:space="0" w:color="auto"/>
                <w:left w:val="none" w:sz="0" w:space="0" w:color="auto"/>
                <w:bottom w:val="none" w:sz="0" w:space="0" w:color="auto"/>
                <w:right w:val="none" w:sz="0" w:space="0" w:color="auto"/>
              </w:divBdr>
            </w:div>
            <w:div w:id="1507399220">
              <w:marLeft w:val="0"/>
              <w:marRight w:val="0"/>
              <w:marTop w:val="0"/>
              <w:marBottom w:val="0"/>
              <w:divBdr>
                <w:top w:val="none" w:sz="0" w:space="0" w:color="auto"/>
                <w:left w:val="none" w:sz="0" w:space="0" w:color="auto"/>
                <w:bottom w:val="none" w:sz="0" w:space="0" w:color="auto"/>
                <w:right w:val="none" w:sz="0" w:space="0" w:color="auto"/>
              </w:divBdr>
            </w:div>
            <w:div w:id="1365597656">
              <w:marLeft w:val="0"/>
              <w:marRight w:val="0"/>
              <w:marTop w:val="0"/>
              <w:marBottom w:val="0"/>
              <w:divBdr>
                <w:top w:val="none" w:sz="0" w:space="0" w:color="auto"/>
                <w:left w:val="none" w:sz="0" w:space="0" w:color="auto"/>
                <w:bottom w:val="none" w:sz="0" w:space="0" w:color="auto"/>
                <w:right w:val="none" w:sz="0" w:space="0" w:color="auto"/>
              </w:divBdr>
            </w:div>
            <w:div w:id="1173572250">
              <w:marLeft w:val="0"/>
              <w:marRight w:val="0"/>
              <w:marTop w:val="0"/>
              <w:marBottom w:val="0"/>
              <w:divBdr>
                <w:top w:val="none" w:sz="0" w:space="0" w:color="auto"/>
                <w:left w:val="none" w:sz="0" w:space="0" w:color="auto"/>
                <w:bottom w:val="none" w:sz="0" w:space="0" w:color="auto"/>
                <w:right w:val="none" w:sz="0" w:space="0" w:color="auto"/>
              </w:divBdr>
            </w:div>
            <w:div w:id="502090282">
              <w:marLeft w:val="0"/>
              <w:marRight w:val="0"/>
              <w:marTop w:val="0"/>
              <w:marBottom w:val="0"/>
              <w:divBdr>
                <w:top w:val="none" w:sz="0" w:space="0" w:color="auto"/>
                <w:left w:val="none" w:sz="0" w:space="0" w:color="auto"/>
                <w:bottom w:val="none" w:sz="0" w:space="0" w:color="auto"/>
                <w:right w:val="none" w:sz="0" w:space="0" w:color="auto"/>
              </w:divBdr>
            </w:div>
            <w:div w:id="1398433284">
              <w:marLeft w:val="0"/>
              <w:marRight w:val="0"/>
              <w:marTop w:val="0"/>
              <w:marBottom w:val="0"/>
              <w:divBdr>
                <w:top w:val="none" w:sz="0" w:space="0" w:color="auto"/>
                <w:left w:val="none" w:sz="0" w:space="0" w:color="auto"/>
                <w:bottom w:val="none" w:sz="0" w:space="0" w:color="auto"/>
                <w:right w:val="none" w:sz="0" w:space="0" w:color="auto"/>
              </w:divBdr>
            </w:div>
            <w:div w:id="1410034711">
              <w:marLeft w:val="0"/>
              <w:marRight w:val="0"/>
              <w:marTop w:val="0"/>
              <w:marBottom w:val="0"/>
              <w:divBdr>
                <w:top w:val="none" w:sz="0" w:space="0" w:color="auto"/>
                <w:left w:val="none" w:sz="0" w:space="0" w:color="auto"/>
                <w:bottom w:val="none" w:sz="0" w:space="0" w:color="auto"/>
                <w:right w:val="none" w:sz="0" w:space="0" w:color="auto"/>
              </w:divBdr>
            </w:div>
            <w:div w:id="1159033507">
              <w:marLeft w:val="0"/>
              <w:marRight w:val="0"/>
              <w:marTop w:val="0"/>
              <w:marBottom w:val="0"/>
              <w:divBdr>
                <w:top w:val="none" w:sz="0" w:space="0" w:color="auto"/>
                <w:left w:val="none" w:sz="0" w:space="0" w:color="auto"/>
                <w:bottom w:val="none" w:sz="0" w:space="0" w:color="auto"/>
                <w:right w:val="none" w:sz="0" w:space="0" w:color="auto"/>
              </w:divBdr>
            </w:div>
            <w:div w:id="2114670185">
              <w:marLeft w:val="0"/>
              <w:marRight w:val="0"/>
              <w:marTop w:val="0"/>
              <w:marBottom w:val="0"/>
              <w:divBdr>
                <w:top w:val="none" w:sz="0" w:space="0" w:color="auto"/>
                <w:left w:val="none" w:sz="0" w:space="0" w:color="auto"/>
                <w:bottom w:val="none" w:sz="0" w:space="0" w:color="auto"/>
                <w:right w:val="none" w:sz="0" w:space="0" w:color="auto"/>
              </w:divBdr>
            </w:div>
            <w:div w:id="855997061">
              <w:marLeft w:val="0"/>
              <w:marRight w:val="0"/>
              <w:marTop w:val="0"/>
              <w:marBottom w:val="0"/>
              <w:divBdr>
                <w:top w:val="none" w:sz="0" w:space="0" w:color="auto"/>
                <w:left w:val="none" w:sz="0" w:space="0" w:color="auto"/>
                <w:bottom w:val="none" w:sz="0" w:space="0" w:color="auto"/>
                <w:right w:val="none" w:sz="0" w:space="0" w:color="auto"/>
              </w:divBdr>
            </w:div>
            <w:div w:id="1561598256">
              <w:marLeft w:val="0"/>
              <w:marRight w:val="0"/>
              <w:marTop w:val="0"/>
              <w:marBottom w:val="0"/>
              <w:divBdr>
                <w:top w:val="none" w:sz="0" w:space="0" w:color="auto"/>
                <w:left w:val="none" w:sz="0" w:space="0" w:color="auto"/>
                <w:bottom w:val="none" w:sz="0" w:space="0" w:color="auto"/>
                <w:right w:val="none" w:sz="0" w:space="0" w:color="auto"/>
              </w:divBdr>
            </w:div>
            <w:div w:id="1605579749">
              <w:marLeft w:val="0"/>
              <w:marRight w:val="0"/>
              <w:marTop w:val="0"/>
              <w:marBottom w:val="0"/>
              <w:divBdr>
                <w:top w:val="none" w:sz="0" w:space="0" w:color="auto"/>
                <w:left w:val="none" w:sz="0" w:space="0" w:color="auto"/>
                <w:bottom w:val="none" w:sz="0" w:space="0" w:color="auto"/>
                <w:right w:val="none" w:sz="0" w:space="0" w:color="auto"/>
              </w:divBdr>
            </w:div>
            <w:div w:id="1925412566">
              <w:marLeft w:val="0"/>
              <w:marRight w:val="0"/>
              <w:marTop w:val="0"/>
              <w:marBottom w:val="0"/>
              <w:divBdr>
                <w:top w:val="none" w:sz="0" w:space="0" w:color="auto"/>
                <w:left w:val="none" w:sz="0" w:space="0" w:color="auto"/>
                <w:bottom w:val="none" w:sz="0" w:space="0" w:color="auto"/>
                <w:right w:val="none" w:sz="0" w:space="0" w:color="auto"/>
              </w:divBdr>
            </w:div>
            <w:div w:id="163864536">
              <w:marLeft w:val="0"/>
              <w:marRight w:val="0"/>
              <w:marTop w:val="0"/>
              <w:marBottom w:val="0"/>
              <w:divBdr>
                <w:top w:val="none" w:sz="0" w:space="0" w:color="auto"/>
                <w:left w:val="none" w:sz="0" w:space="0" w:color="auto"/>
                <w:bottom w:val="none" w:sz="0" w:space="0" w:color="auto"/>
                <w:right w:val="none" w:sz="0" w:space="0" w:color="auto"/>
              </w:divBdr>
            </w:div>
            <w:div w:id="156312186">
              <w:marLeft w:val="0"/>
              <w:marRight w:val="0"/>
              <w:marTop w:val="0"/>
              <w:marBottom w:val="0"/>
              <w:divBdr>
                <w:top w:val="none" w:sz="0" w:space="0" w:color="auto"/>
                <w:left w:val="none" w:sz="0" w:space="0" w:color="auto"/>
                <w:bottom w:val="none" w:sz="0" w:space="0" w:color="auto"/>
                <w:right w:val="none" w:sz="0" w:space="0" w:color="auto"/>
              </w:divBdr>
            </w:div>
            <w:div w:id="1179199513">
              <w:marLeft w:val="0"/>
              <w:marRight w:val="0"/>
              <w:marTop w:val="0"/>
              <w:marBottom w:val="0"/>
              <w:divBdr>
                <w:top w:val="none" w:sz="0" w:space="0" w:color="auto"/>
                <w:left w:val="none" w:sz="0" w:space="0" w:color="auto"/>
                <w:bottom w:val="none" w:sz="0" w:space="0" w:color="auto"/>
                <w:right w:val="none" w:sz="0" w:space="0" w:color="auto"/>
              </w:divBdr>
            </w:div>
            <w:div w:id="1596942592">
              <w:marLeft w:val="0"/>
              <w:marRight w:val="0"/>
              <w:marTop w:val="0"/>
              <w:marBottom w:val="0"/>
              <w:divBdr>
                <w:top w:val="none" w:sz="0" w:space="0" w:color="auto"/>
                <w:left w:val="none" w:sz="0" w:space="0" w:color="auto"/>
                <w:bottom w:val="none" w:sz="0" w:space="0" w:color="auto"/>
                <w:right w:val="none" w:sz="0" w:space="0" w:color="auto"/>
              </w:divBdr>
            </w:div>
            <w:div w:id="1551108650">
              <w:marLeft w:val="0"/>
              <w:marRight w:val="0"/>
              <w:marTop w:val="0"/>
              <w:marBottom w:val="0"/>
              <w:divBdr>
                <w:top w:val="none" w:sz="0" w:space="0" w:color="auto"/>
                <w:left w:val="none" w:sz="0" w:space="0" w:color="auto"/>
                <w:bottom w:val="none" w:sz="0" w:space="0" w:color="auto"/>
                <w:right w:val="none" w:sz="0" w:space="0" w:color="auto"/>
              </w:divBdr>
            </w:div>
            <w:div w:id="166747519">
              <w:marLeft w:val="0"/>
              <w:marRight w:val="0"/>
              <w:marTop w:val="0"/>
              <w:marBottom w:val="0"/>
              <w:divBdr>
                <w:top w:val="none" w:sz="0" w:space="0" w:color="auto"/>
                <w:left w:val="none" w:sz="0" w:space="0" w:color="auto"/>
                <w:bottom w:val="none" w:sz="0" w:space="0" w:color="auto"/>
                <w:right w:val="none" w:sz="0" w:space="0" w:color="auto"/>
              </w:divBdr>
            </w:div>
            <w:div w:id="1793356568">
              <w:marLeft w:val="0"/>
              <w:marRight w:val="0"/>
              <w:marTop w:val="0"/>
              <w:marBottom w:val="0"/>
              <w:divBdr>
                <w:top w:val="none" w:sz="0" w:space="0" w:color="auto"/>
                <w:left w:val="none" w:sz="0" w:space="0" w:color="auto"/>
                <w:bottom w:val="none" w:sz="0" w:space="0" w:color="auto"/>
                <w:right w:val="none" w:sz="0" w:space="0" w:color="auto"/>
              </w:divBdr>
            </w:div>
            <w:div w:id="442502371">
              <w:marLeft w:val="0"/>
              <w:marRight w:val="0"/>
              <w:marTop w:val="0"/>
              <w:marBottom w:val="0"/>
              <w:divBdr>
                <w:top w:val="none" w:sz="0" w:space="0" w:color="auto"/>
                <w:left w:val="none" w:sz="0" w:space="0" w:color="auto"/>
                <w:bottom w:val="none" w:sz="0" w:space="0" w:color="auto"/>
                <w:right w:val="none" w:sz="0" w:space="0" w:color="auto"/>
              </w:divBdr>
            </w:div>
            <w:div w:id="2092847388">
              <w:marLeft w:val="0"/>
              <w:marRight w:val="0"/>
              <w:marTop w:val="0"/>
              <w:marBottom w:val="0"/>
              <w:divBdr>
                <w:top w:val="none" w:sz="0" w:space="0" w:color="auto"/>
                <w:left w:val="none" w:sz="0" w:space="0" w:color="auto"/>
                <w:bottom w:val="none" w:sz="0" w:space="0" w:color="auto"/>
                <w:right w:val="none" w:sz="0" w:space="0" w:color="auto"/>
              </w:divBdr>
            </w:div>
            <w:div w:id="1182234355">
              <w:marLeft w:val="0"/>
              <w:marRight w:val="0"/>
              <w:marTop w:val="0"/>
              <w:marBottom w:val="0"/>
              <w:divBdr>
                <w:top w:val="none" w:sz="0" w:space="0" w:color="auto"/>
                <w:left w:val="none" w:sz="0" w:space="0" w:color="auto"/>
                <w:bottom w:val="none" w:sz="0" w:space="0" w:color="auto"/>
                <w:right w:val="none" w:sz="0" w:space="0" w:color="auto"/>
              </w:divBdr>
            </w:div>
            <w:div w:id="2138527940">
              <w:marLeft w:val="0"/>
              <w:marRight w:val="0"/>
              <w:marTop w:val="0"/>
              <w:marBottom w:val="0"/>
              <w:divBdr>
                <w:top w:val="none" w:sz="0" w:space="0" w:color="auto"/>
                <w:left w:val="none" w:sz="0" w:space="0" w:color="auto"/>
                <w:bottom w:val="none" w:sz="0" w:space="0" w:color="auto"/>
                <w:right w:val="none" w:sz="0" w:space="0" w:color="auto"/>
              </w:divBdr>
            </w:div>
            <w:div w:id="22099351">
              <w:marLeft w:val="0"/>
              <w:marRight w:val="0"/>
              <w:marTop w:val="0"/>
              <w:marBottom w:val="0"/>
              <w:divBdr>
                <w:top w:val="none" w:sz="0" w:space="0" w:color="auto"/>
                <w:left w:val="none" w:sz="0" w:space="0" w:color="auto"/>
                <w:bottom w:val="none" w:sz="0" w:space="0" w:color="auto"/>
                <w:right w:val="none" w:sz="0" w:space="0" w:color="auto"/>
              </w:divBdr>
            </w:div>
            <w:div w:id="109014789">
              <w:marLeft w:val="0"/>
              <w:marRight w:val="0"/>
              <w:marTop w:val="0"/>
              <w:marBottom w:val="0"/>
              <w:divBdr>
                <w:top w:val="none" w:sz="0" w:space="0" w:color="auto"/>
                <w:left w:val="none" w:sz="0" w:space="0" w:color="auto"/>
                <w:bottom w:val="none" w:sz="0" w:space="0" w:color="auto"/>
                <w:right w:val="none" w:sz="0" w:space="0" w:color="auto"/>
              </w:divBdr>
            </w:div>
            <w:div w:id="767579223">
              <w:marLeft w:val="0"/>
              <w:marRight w:val="0"/>
              <w:marTop w:val="0"/>
              <w:marBottom w:val="0"/>
              <w:divBdr>
                <w:top w:val="none" w:sz="0" w:space="0" w:color="auto"/>
                <w:left w:val="none" w:sz="0" w:space="0" w:color="auto"/>
                <w:bottom w:val="none" w:sz="0" w:space="0" w:color="auto"/>
                <w:right w:val="none" w:sz="0" w:space="0" w:color="auto"/>
              </w:divBdr>
            </w:div>
            <w:div w:id="890768733">
              <w:marLeft w:val="0"/>
              <w:marRight w:val="0"/>
              <w:marTop w:val="0"/>
              <w:marBottom w:val="0"/>
              <w:divBdr>
                <w:top w:val="none" w:sz="0" w:space="0" w:color="auto"/>
                <w:left w:val="none" w:sz="0" w:space="0" w:color="auto"/>
                <w:bottom w:val="none" w:sz="0" w:space="0" w:color="auto"/>
                <w:right w:val="none" w:sz="0" w:space="0" w:color="auto"/>
              </w:divBdr>
            </w:div>
            <w:div w:id="856389648">
              <w:marLeft w:val="0"/>
              <w:marRight w:val="0"/>
              <w:marTop w:val="0"/>
              <w:marBottom w:val="0"/>
              <w:divBdr>
                <w:top w:val="none" w:sz="0" w:space="0" w:color="auto"/>
                <w:left w:val="none" w:sz="0" w:space="0" w:color="auto"/>
                <w:bottom w:val="none" w:sz="0" w:space="0" w:color="auto"/>
                <w:right w:val="none" w:sz="0" w:space="0" w:color="auto"/>
              </w:divBdr>
            </w:div>
            <w:div w:id="984353985">
              <w:marLeft w:val="0"/>
              <w:marRight w:val="0"/>
              <w:marTop w:val="0"/>
              <w:marBottom w:val="0"/>
              <w:divBdr>
                <w:top w:val="none" w:sz="0" w:space="0" w:color="auto"/>
                <w:left w:val="none" w:sz="0" w:space="0" w:color="auto"/>
                <w:bottom w:val="none" w:sz="0" w:space="0" w:color="auto"/>
                <w:right w:val="none" w:sz="0" w:space="0" w:color="auto"/>
              </w:divBdr>
            </w:div>
            <w:div w:id="1093745316">
              <w:marLeft w:val="0"/>
              <w:marRight w:val="0"/>
              <w:marTop w:val="0"/>
              <w:marBottom w:val="0"/>
              <w:divBdr>
                <w:top w:val="none" w:sz="0" w:space="0" w:color="auto"/>
                <w:left w:val="none" w:sz="0" w:space="0" w:color="auto"/>
                <w:bottom w:val="none" w:sz="0" w:space="0" w:color="auto"/>
                <w:right w:val="none" w:sz="0" w:space="0" w:color="auto"/>
              </w:divBdr>
            </w:div>
            <w:div w:id="1273440755">
              <w:marLeft w:val="0"/>
              <w:marRight w:val="0"/>
              <w:marTop w:val="0"/>
              <w:marBottom w:val="0"/>
              <w:divBdr>
                <w:top w:val="none" w:sz="0" w:space="0" w:color="auto"/>
                <w:left w:val="none" w:sz="0" w:space="0" w:color="auto"/>
                <w:bottom w:val="none" w:sz="0" w:space="0" w:color="auto"/>
                <w:right w:val="none" w:sz="0" w:space="0" w:color="auto"/>
              </w:divBdr>
            </w:div>
            <w:div w:id="1472863113">
              <w:marLeft w:val="0"/>
              <w:marRight w:val="0"/>
              <w:marTop w:val="0"/>
              <w:marBottom w:val="0"/>
              <w:divBdr>
                <w:top w:val="none" w:sz="0" w:space="0" w:color="auto"/>
                <w:left w:val="none" w:sz="0" w:space="0" w:color="auto"/>
                <w:bottom w:val="none" w:sz="0" w:space="0" w:color="auto"/>
                <w:right w:val="none" w:sz="0" w:space="0" w:color="auto"/>
              </w:divBdr>
            </w:div>
            <w:div w:id="1824226831">
              <w:marLeft w:val="0"/>
              <w:marRight w:val="0"/>
              <w:marTop w:val="0"/>
              <w:marBottom w:val="0"/>
              <w:divBdr>
                <w:top w:val="none" w:sz="0" w:space="0" w:color="auto"/>
                <w:left w:val="none" w:sz="0" w:space="0" w:color="auto"/>
                <w:bottom w:val="none" w:sz="0" w:space="0" w:color="auto"/>
                <w:right w:val="none" w:sz="0" w:space="0" w:color="auto"/>
              </w:divBdr>
            </w:div>
            <w:div w:id="1170560370">
              <w:marLeft w:val="0"/>
              <w:marRight w:val="0"/>
              <w:marTop w:val="0"/>
              <w:marBottom w:val="0"/>
              <w:divBdr>
                <w:top w:val="none" w:sz="0" w:space="0" w:color="auto"/>
                <w:left w:val="none" w:sz="0" w:space="0" w:color="auto"/>
                <w:bottom w:val="none" w:sz="0" w:space="0" w:color="auto"/>
                <w:right w:val="none" w:sz="0" w:space="0" w:color="auto"/>
              </w:divBdr>
            </w:div>
            <w:div w:id="151407746">
              <w:marLeft w:val="0"/>
              <w:marRight w:val="0"/>
              <w:marTop w:val="0"/>
              <w:marBottom w:val="0"/>
              <w:divBdr>
                <w:top w:val="none" w:sz="0" w:space="0" w:color="auto"/>
                <w:left w:val="none" w:sz="0" w:space="0" w:color="auto"/>
                <w:bottom w:val="none" w:sz="0" w:space="0" w:color="auto"/>
                <w:right w:val="none" w:sz="0" w:space="0" w:color="auto"/>
              </w:divBdr>
            </w:div>
            <w:div w:id="734936694">
              <w:marLeft w:val="0"/>
              <w:marRight w:val="0"/>
              <w:marTop w:val="0"/>
              <w:marBottom w:val="0"/>
              <w:divBdr>
                <w:top w:val="none" w:sz="0" w:space="0" w:color="auto"/>
                <w:left w:val="none" w:sz="0" w:space="0" w:color="auto"/>
                <w:bottom w:val="none" w:sz="0" w:space="0" w:color="auto"/>
                <w:right w:val="none" w:sz="0" w:space="0" w:color="auto"/>
              </w:divBdr>
            </w:div>
            <w:div w:id="1515535262">
              <w:marLeft w:val="0"/>
              <w:marRight w:val="0"/>
              <w:marTop w:val="0"/>
              <w:marBottom w:val="0"/>
              <w:divBdr>
                <w:top w:val="none" w:sz="0" w:space="0" w:color="auto"/>
                <w:left w:val="none" w:sz="0" w:space="0" w:color="auto"/>
                <w:bottom w:val="none" w:sz="0" w:space="0" w:color="auto"/>
                <w:right w:val="none" w:sz="0" w:space="0" w:color="auto"/>
              </w:divBdr>
            </w:div>
            <w:div w:id="929510316">
              <w:marLeft w:val="0"/>
              <w:marRight w:val="0"/>
              <w:marTop w:val="0"/>
              <w:marBottom w:val="0"/>
              <w:divBdr>
                <w:top w:val="none" w:sz="0" w:space="0" w:color="auto"/>
                <w:left w:val="none" w:sz="0" w:space="0" w:color="auto"/>
                <w:bottom w:val="none" w:sz="0" w:space="0" w:color="auto"/>
                <w:right w:val="none" w:sz="0" w:space="0" w:color="auto"/>
              </w:divBdr>
            </w:div>
            <w:div w:id="1831675257">
              <w:marLeft w:val="0"/>
              <w:marRight w:val="0"/>
              <w:marTop w:val="0"/>
              <w:marBottom w:val="0"/>
              <w:divBdr>
                <w:top w:val="none" w:sz="0" w:space="0" w:color="auto"/>
                <w:left w:val="none" w:sz="0" w:space="0" w:color="auto"/>
                <w:bottom w:val="none" w:sz="0" w:space="0" w:color="auto"/>
                <w:right w:val="none" w:sz="0" w:space="0" w:color="auto"/>
              </w:divBdr>
            </w:div>
            <w:div w:id="422803329">
              <w:marLeft w:val="0"/>
              <w:marRight w:val="0"/>
              <w:marTop w:val="0"/>
              <w:marBottom w:val="0"/>
              <w:divBdr>
                <w:top w:val="none" w:sz="0" w:space="0" w:color="auto"/>
                <w:left w:val="none" w:sz="0" w:space="0" w:color="auto"/>
                <w:bottom w:val="none" w:sz="0" w:space="0" w:color="auto"/>
                <w:right w:val="none" w:sz="0" w:space="0" w:color="auto"/>
              </w:divBdr>
            </w:div>
            <w:div w:id="1150174478">
              <w:marLeft w:val="0"/>
              <w:marRight w:val="0"/>
              <w:marTop w:val="0"/>
              <w:marBottom w:val="0"/>
              <w:divBdr>
                <w:top w:val="none" w:sz="0" w:space="0" w:color="auto"/>
                <w:left w:val="none" w:sz="0" w:space="0" w:color="auto"/>
                <w:bottom w:val="none" w:sz="0" w:space="0" w:color="auto"/>
                <w:right w:val="none" w:sz="0" w:space="0" w:color="auto"/>
              </w:divBdr>
            </w:div>
            <w:div w:id="1218781577">
              <w:marLeft w:val="0"/>
              <w:marRight w:val="0"/>
              <w:marTop w:val="0"/>
              <w:marBottom w:val="0"/>
              <w:divBdr>
                <w:top w:val="none" w:sz="0" w:space="0" w:color="auto"/>
                <w:left w:val="none" w:sz="0" w:space="0" w:color="auto"/>
                <w:bottom w:val="none" w:sz="0" w:space="0" w:color="auto"/>
                <w:right w:val="none" w:sz="0" w:space="0" w:color="auto"/>
              </w:divBdr>
            </w:div>
            <w:div w:id="630329422">
              <w:marLeft w:val="0"/>
              <w:marRight w:val="0"/>
              <w:marTop w:val="0"/>
              <w:marBottom w:val="0"/>
              <w:divBdr>
                <w:top w:val="none" w:sz="0" w:space="0" w:color="auto"/>
                <w:left w:val="none" w:sz="0" w:space="0" w:color="auto"/>
                <w:bottom w:val="none" w:sz="0" w:space="0" w:color="auto"/>
                <w:right w:val="none" w:sz="0" w:space="0" w:color="auto"/>
              </w:divBdr>
            </w:div>
            <w:div w:id="2116821617">
              <w:marLeft w:val="0"/>
              <w:marRight w:val="0"/>
              <w:marTop w:val="0"/>
              <w:marBottom w:val="0"/>
              <w:divBdr>
                <w:top w:val="none" w:sz="0" w:space="0" w:color="auto"/>
                <w:left w:val="none" w:sz="0" w:space="0" w:color="auto"/>
                <w:bottom w:val="none" w:sz="0" w:space="0" w:color="auto"/>
                <w:right w:val="none" w:sz="0" w:space="0" w:color="auto"/>
              </w:divBdr>
            </w:div>
            <w:div w:id="1739790440">
              <w:marLeft w:val="0"/>
              <w:marRight w:val="0"/>
              <w:marTop w:val="0"/>
              <w:marBottom w:val="0"/>
              <w:divBdr>
                <w:top w:val="none" w:sz="0" w:space="0" w:color="auto"/>
                <w:left w:val="none" w:sz="0" w:space="0" w:color="auto"/>
                <w:bottom w:val="none" w:sz="0" w:space="0" w:color="auto"/>
                <w:right w:val="none" w:sz="0" w:space="0" w:color="auto"/>
              </w:divBdr>
            </w:div>
            <w:div w:id="1354645579">
              <w:marLeft w:val="0"/>
              <w:marRight w:val="0"/>
              <w:marTop w:val="0"/>
              <w:marBottom w:val="0"/>
              <w:divBdr>
                <w:top w:val="none" w:sz="0" w:space="0" w:color="auto"/>
                <w:left w:val="none" w:sz="0" w:space="0" w:color="auto"/>
                <w:bottom w:val="none" w:sz="0" w:space="0" w:color="auto"/>
                <w:right w:val="none" w:sz="0" w:space="0" w:color="auto"/>
              </w:divBdr>
            </w:div>
            <w:div w:id="122159120">
              <w:marLeft w:val="0"/>
              <w:marRight w:val="0"/>
              <w:marTop w:val="0"/>
              <w:marBottom w:val="0"/>
              <w:divBdr>
                <w:top w:val="none" w:sz="0" w:space="0" w:color="auto"/>
                <w:left w:val="none" w:sz="0" w:space="0" w:color="auto"/>
                <w:bottom w:val="none" w:sz="0" w:space="0" w:color="auto"/>
                <w:right w:val="none" w:sz="0" w:space="0" w:color="auto"/>
              </w:divBdr>
            </w:div>
            <w:div w:id="1573193333">
              <w:marLeft w:val="0"/>
              <w:marRight w:val="0"/>
              <w:marTop w:val="0"/>
              <w:marBottom w:val="0"/>
              <w:divBdr>
                <w:top w:val="none" w:sz="0" w:space="0" w:color="auto"/>
                <w:left w:val="none" w:sz="0" w:space="0" w:color="auto"/>
                <w:bottom w:val="none" w:sz="0" w:space="0" w:color="auto"/>
                <w:right w:val="none" w:sz="0" w:space="0" w:color="auto"/>
              </w:divBdr>
            </w:div>
            <w:div w:id="825903104">
              <w:marLeft w:val="0"/>
              <w:marRight w:val="0"/>
              <w:marTop w:val="0"/>
              <w:marBottom w:val="0"/>
              <w:divBdr>
                <w:top w:val="none" w:sz="0" w:space="0" w:color="auto"/>
                <w:left w:val="none" w:sz="0" w:space="0" w:color="auto"/>
                <w:bottom w:val="none" w:sz="0" w:space="0" w:color="auto"/>
                <w:right w:val="none" w:sz="0" w:space="0" w:color="auto"/>
              </w:divBdr>
            </w:div>
            <w:div w:id="1344286577">
              <w:marLeft w:val="0"/>
              <w:marRight w:val="0"/>
              <w:marTop w:val="0"/>
              <w:marBottom w:val="0"/>
              <w:divBdr>
                <w:top w:val="none" w:sz="0" w:space="0" w:color="auto"/>
                <w:left w:val="none" w:sz="0" w:space="0" w:color="auto"/>
                <w:bottom w:val="none" w:sz="0" w:space="0" w:color="auto"/>
                <w:right w:val="none" w:sz="0" w:space="0" w:color="auto"/>
              </w:divBdr>
            </w:div>
            <w:div w:id="103811098">
              <w:marLeft w:val="0"/>
              <w:marRight w:val="0"/>
              <w:marTop w:val="0"/>
              <w:marBottom w:val="0"/>
              <w:divBdr>
                <w:top w:val="none" w:sz="0" w:space="0" w:color="auto"/>
                <w:left w:val="none" w:sz="0" w:space="0" w:color="auto"/>
                <w:bottom w:val="none" w:sz="0" w:space="0" w:color="auto"/>
                <w:right w:val="none" w:sz="0" w:space="0" w:color="auto"/>
              </w:divBdr>
            </w:div>
            <w:div w:id="1552889213">
              <w:marLeft w:val="0"/>
              <w:marRight w:val="0"/>
              <w:marTop w:val="0"/>
              <w:marBottom w:val="0"/>
              <w:divBdr>
                <w:top w:val="none" w:sz="0" w:space="0" w:color="auto"/>
                <w:left w:val="none" w:sz="0" w:space="0" w:color="auto"/>
                <w:bottom w:val="none" w:sz="0" w:space="0" w:color="auto"/>
                <w:right w:val="none" w:sz="0" w:space="0" w:color="auto"/>
              </w:divBdr>
            </w:div>
            <w:div w:id="459997305">
              <w:marLeft w:val="0"/>
              <w:marRight w:val="0"/>
              <w:marTop w:val="0"/>
              <w:marBottom w:val="0"/>
              <w:divBdr>
                <w:top w:val="none" w:sz="0" w:space="0" w:color="auto"/>
                <w:left w:val="none" w:sz="0" w:space="0" w:color="auto"/>
                <w:bottom w:val="none" w:sz="0" w:space="0" w:color="auto"/>
                <w:right w:val="none" w:sz="0" w:space="0" w:color="auto"/>
              </w:divBdr>
            </w:div>
            <w:div w:id="425004574">
              <w:marLeft w:val="0"/>
              <w:marRight w:val="0"/>
              <w:marTop w:val="0"/>
              <w:marBottom w:val="0"/>
              <w:divBdr>
                <w:top w:val="none" w:sz="0" w:space="0" w:color="auto"/>
                <w:left w:val="none" w:sz="0" w:space="0" w:color="auto"/>
                <w:bottom w:val="none" w:sz="0" w:space="0" w:color="auto"/>
                <w:right w:val="none" w:sz="0" w:space="0" w:color="auto"/>
              </w:divBdr>
            </w:div>
            <w:div w:id="730422200">
              <w:marLeft w:val="0"/>
              <w:marRight w:val="0"/>
              <w:marTop w:val="0"/>
              <w:marBottom w:val="0"/>
              <w:divBdr>
                <w:top w:val="none" w:sz="0" w:space="0" w:color="auto"/>
                <w:left w:val="none" w:sz="0" w:space="0" w:color="auto"/>
                <w:bottom w:val="none" w:sz="0" w:space="0" w:color="auto"/>
                <w:right w:val="none" w:sz="0" w:space="0" w:color="auto"/>
              </w:divBdr>
            </w:div>
            <w:div w:id="1108425932">
              <w:marLeft w:val="0"/>
              <w:marRight w:val="0"/>
              <w:marTop w:val="0"/>
              <w:marBottom w:val="0"/>
              <w:divBdr>
                <w:top w:val="none" w:sz="0" w:space="0" w:color="auto"/>
                <w:left w:val="none" w:sz="0" w:space="0" w:color="auto"/>
                <w:bottom w:val="none" w:sz="0" w:space="0" w:color="auto"/>
                <w:right w:val="none" w:sz="0" w:space="0" w:color="auto"/>
              </w:divBdr>
            </w:div>
            <w:div w:id="1850754010">
              <w:marLeft w:val="0"/>
              <w:marRight w:val="0"/>
              <w:marTop w:val="0"/>
              <w:marBottom w:val="0"/>
              <w:divBdr>
                <w:top w:val="none" w:sz="0" w:space="0" w:color="auto"/>
                <w:left w:val="none" w:sz="0" w:space="0" w:color="auto"/>
                <w:bottom w:val="none" w:sz="0" w:space="0" w:color="auto"/>
                <w:right w:val="none" w:sz="0" w:space="0" w:color="auto"/>
              </w:divBdr>
            </w:div>
            <w:div w:id="35176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4246">
      <w:bodyDiv w:val="1"/>
      <w:marLeft w:val="0"/>
      <w:marRight w:val="0"/>
      <w:marTop w:val="0"/>
      <w:marBottom w:val="0"/>
      <w:divBdr>
        <w:top w:val="none" w:sz="0" w:space="0" w:color="auto"/>
        <w:left w:val="none" w:sz="0" w:space="0" w:color="auto"/>
        <w:bottom w:val="none" w:sz="0" w:space="0" w:color="auto"/>
        <w:right w:val="none" w:sz="0" w:space="0" w:color="auto"/>
      </w:divBdr>
      <w:divsChild>
        <w:div w:id="283136">
          <w:marLeft w:val="0"/>
          <w:marRight w:val="0"/>
          <w:marTop w:val="0"/>
          <w:marBottom w:val="0"/>
          <w:divBdr>
            <w:top w:val="none" w:sz="0" w:space="0" w:color="auto"/>
            <w:left w:val="none" w:sz="0" w:space="0" w:color="auto"/>
            <w:bottom w:val="none" w:sz="0" w:space="0" w:color="auto"/>
            <w:right w:val="none" w:sz="0" w:space="0" w:color="auto"/>
          </w:divBdr>
          <w:divsChild>
            <w:div w:id="807817785">
              <w:marLeft w:val="0"/>
              <w:marRight w:val="0"/>
              <w:marTop w:val="0"/>
              <w:marBottom w:val="0"/>
              <w:divBdr>
                <w:top w:val="none" w:sz="0" w:space="0" w:color="auto"/>
                <w:left w:val="none" w:sz="0" w:space="0" w:color="auto"/>
                <w:bottom w:val="none" w:sz="0" w:space="0" w:color="auto"/>
                <w:right w:val="none" w:sz="0" w:space="0" w:color="auto"/>
              </w:divBdr>
            </w:div>
            <w:div w:id="1967000929">
              <w:marLeft w:val="0"/>
              <w:marRight w:val="0"/>
              <w:marTop w:val="0"/>
              <w:marBottom w:val="0"/>
              <w:divBdr>
                <w:top w:val="none" w:sz="0" w:space="0" w:color="auto"/>
                <w:left w:val="none" w:sz="0" w:space="0" w:color="auto"/>
                <w:bottom w:val="none" w:sz="0" w:space="0" w:color="auto"/>
                <w:right w:val="none" w:sz="0" w:space="0" w:color="auto"/>
              </w:divBdr>
            </w:div>
            <w:div w:id="1288121740">
              <w:marLeft w:val="0"/>
              <w:marRight w:val="0"/>
              <w:marTop w:val="0"/>
              <w:marBottom w:val="0"/>
              <w:divBdr>
                <w:top w:val="none" w:sz="0" w:space="0" w:color="auto"/>
                <w:left w:val="none" w:sz="0" w:space="0" w:color="auto"/>
                <w:bottom w:val="none" w:sz="0" w:space="0" w:color="auto"/>
                <w:right w:val="none" w:sz="0" w:space="0" w:color="auto"/>
              </w:divBdr>
            </w:div>
            <w:div w:id="2032030267">
              <w:marLeft w:val="0"/>
              <w:marRight w:val="0"/>
              <w:marTop w:val="0"/>
              <w:marBottom w:val="0"/>
              <w:divBdr>
                <w:top w:val="none" w:sz="0" w:space="0" w:color="auto"/>
                <w:left w:val="none" w:sz="0" w:space="0" w:color="auto"/>
                <w:bottom w:val="none" w:sz="0" w:space="0" w:color="auto"/>
                <w:right w:val="none" w:sz="0" w:space="0" w:color="auto"/>
              </w:divBdr>
            </w:div>
            <w:div w:id="892472071">
              <w:marLeft w:val="0"/>
              <w:marRight w:val="0"/>
              <w:marTop w:val="0"/>
              <w:marBottom w:val="0"/>
              <w:divBdr>
                <w:top w:val="none" w:sz="0" w:space="0" w:color="auto"/>
                <w:left w:val="none" w:sz="0" w:space="0" w:color="auto"/>
                <w:bottom w:val="none" w:sz="0" w:space="0" w:color="auto"/>
                <w:right w:val="none" w:sz="0" w:space="0" w:color="auto"/>
              </w:divBdr>
            </w:div>
            <w:div w:id="83770020">
              <w:marLeft w:val="0"/>
              <w:marRight w:val="0"/>
              <w:marTop w:val="0"/>
              <w:marBottom w:val="0"/>
              <w:divBdr>
                <w:top w:val="none" w:sz="0" w:space="0" w:color="auto"/>
                <w:left w:val="none" w:sz="0" w:space="0" w:color="auto"/>
                <w:bottom w:val="none" w:sz="0" w:space="0" w:color="auto"/>
                <w:right w:val="none" w:sz="0" w:space="0" w:color="auto"/>
              </w:divBdr>
            </w:div>
            <w:div w:id="1177960788">
              <w:marLeft w:val="0"/>
              <w:marRight w:val="0"/>
              <w:marTop w:val="0"/>
              <w:marBottom w:val="0"/>
              <w:divBdr>
                <w:top w:val="none" w:sz="0" w:space="0" w:color="auto"/>
                <w:left w:val="none" w:sz="0" w:space="0" w:color="auto"/>
                <w:bottom w:val="none" w:sz="0" w:space="0" w:color="auto"/>
                <w:right w:val="none" w:sz="0" w:space="0" w:color="auto"/>
              </w:divBdr>
            </w:div>
            <w:div w:id="1444305134">
              <w:marLeft w:val="0"/>
              <w:marRight w:val="0"/>
              <w:marTop w:val="0"/>
              <w:marBottom w:val="0"/>
              <w:divBdr>
                <w:top w:val="none" w:sz="0" w:space="0" w:color="auto"/>
                <w:left w:val="none" w:sz="0" w:space="0" w:color="auto"/>
                <w:bottom w:val="none" w:sz="0" w:space="0" w:color="auto"/>
                <w:right w:val="none" w:sz="0" w:space="0" w:color="auto"/>
              </w:divBdr>
            </w:div>
            <w:div w:id="1023900497">
              <w:marLeft w:val="0"/>
              <w:marRight w:val="0"/>
              <w:marTop w:val="0"/>
              <w:marBottom w:val="0"/>
              <w:divBdr>
                <w:top w:val="none" w:sz="0" w:space="0" w:color="auto"/>
                <w:left w:val="none" w:sz="0" w:space="0" w:color="auto"/>
                <w:bottom w:val="none" w:sz="0" w:space="0" w:color="auto"/>
                <w:right w:val="none" w:sz="0" w:space="0" w:color="auto"/>
              </w:divBdr>
            </w:div>
            <w:div w:id="148792879">
              <w:marLeft w:val="0"/>
              <w:marRight w:val="0"/>
              <w:marTop w:val="0"/>
              <w:marBottom w:val="0"/>
              <w:divBdr>
                <w:top w:val="none" w:sz="0" w:space="0" w:color="auto"/>
                <w:left w:val="none" w:sz="0" w:space="0" w:color="auto"/>
                <w:bottom w:val="none" w:sz="0" w:space="0" w:color="auto"/>
                <w:right w:val="none" w:sz="0" w:space="0" w:color="auto"/>
              </w:divBdr>
            </w:div>
            <w:div w:id="1075586661">
              <w:marLeft w:val="0"/>
              <w:marRight w:val="0"/>
              <w:marTop w:val="0"/>
              <w:marBottom w:val="0"/>
              <w:divBdr>
                <w:top w:val="none" w:sz="0" w:space="0" w:color="auto"/>
                <w:left w:val="none" w:sz="0" w:space="0" w:color="auto"/>
                <w:bottom w:val="none" w:sz="0" w:space="0" w:color="auto"/>
                <w:right w:val="none" w:sz="0" w:space="0" w:color="auto"/>
              </w:divBdr>
            </w:div>
            <w:div w:id="198126236">
              <w:marLeft w:val="0"/>
              <w:marRight w:val="0"/>
              <w:marTop w:val="0"/>
              <w:marBottom w:val="0"/>
              <w:divBdr>
                <w:top w:val="none" w:sz="0" w:space="0" w:color="auto"/>
                <w:left w:val="none" w:sz="0" w:space="0" w:color="auto"/>
                <w:bottom w:val="none" w:sz="0" w:space="0" w:color="auto"/>
                <w:right w:val="none" w:sz="0" w:space="0" w:color="auto"/>
              </w:divBdr>
            </w:div>
            <w:div w:id="639656924">
              <w:marLeft w:val="0"/>
              <w:marRight w:val="0"/>
              <w:marTop w:val="0"/>
              <w:marBottom w:val="0"/>
              <w:divBdr>
                <w:top w:val="none" w:sz="0" w:space="0" w:color="auto"/>
                <w:left w:val="none" w:sz="0" w:space="0" w:color="auto"/>
                <w:bottom w:val="none" w:sz="0" w:space="0" w:color="auto"/>
                <w:right w:val="none" w:sz="0" w:space="0" w:color="auto"/>
              </w:divBdr>
            </w:div>
            <w:div w:id="555165734">
              <w:marLeft w:val="0"/>
              <w:marRight w:val="0"/>
              <w:marTop w:val="0"/>
              <w:marBottom w:val="0"/>
              <w:divBdr>
                <w:top w:val="none" w:sz="0" w:space="0" w:color="auto"/>
                <w:left w:val="none" w:sz="0" w:space="0" w:color="auto"/>
                <w:bottom w:val="none" w:sz="0" w:space="0" w:color="auto"/>
                <w:right w:val="none" w:sz="0" w:space="0" w:color="auto"/>
              </w:divBdr>
            </w:div>
            <w:div w:id="1397511134">
              <w:marLeft w:val="0"/>
              <w:marRight w:val="0"/>
              <w:marTop w:val="0"/>
              <w:marBottom w:val="0"/>
              <w:divBdr>
                <w:top w:val="none" w:sz="0" w:space="0" w:color="auto"/>
                <w:left w:val="none" w:sz="0" w:space="0" w:color="auto"/>
                <w:bottom w:val="none" w:sz="0" w:space="0" w:color="auto"/>
                <w:right w:val="none" w:sz="0" w:space="0" w:color="auto"/>
              </w:divBdr>
            </w:div>
            <w:div w:id="164593438">
              <w:marLeft w:val="0"/>
              <w:marRight w:val="0"/>
              <w:marTop w:val="0"/>
              <w:marBottom w:val="0"/>
              <w:divBdr>
                <w:top w:val="none" w:sz="0" w:space="0" w:color="auto"/>
                <w:left w:val="none" w:sz="0" w:space="0" w:color="auto"/>
                <w:bottom w:val="none" w:sz="0" w:space="0" w:color="auto"/>
                <w:right w:val="none" w:sz="0" w:space="0" w:color="auto"/>
              </w:divBdr>
            </w:div>
            <w:div w:id="1139499847">
              <w:marLeft w:val="0"/>
              <w:marRight w:val="0"/>
              <w:marTop w:val="0"/>
              <w:marBottom w:val="0"/>
              <w:divBdr>
                <w:top w:val="none" w:sz="0" w:space="0" w:color="auto"/>
                <w:left w:val="none" w:sz="0" w:space="0" w:color="auto"/>
                <w:bottom w:val="none" w:sz="0" w:space="0" w:color="auto"/>
                <w:right w:val="none" w:sz="0" w:space="0" w:color="auto"/>
              </w:divBdr>
            </w:div>
            <w:div w:id="1037971561">
              <w:marLeft w:val="0"/>
              <w:marRight w:val="0"/>
              <w:marTop w:val="0"/>
              <w:marBottom w:val="0"/>
              <w:divBdr>
                <w:top w:val="none" w:sz="0" w:space="0" w:color="auto"/>
                <w:left w:val="none" w:sz="0" w:space="0" w:color="auto"/>
                <w:bottom w:val="none" w:sz="0" w:space="0" w:color="auto"/>
                <w:right w:val="none" w:sz="0" w:space="0" w:color="auto"/>
              </w:divBdr>
            </w:div>
            <w:div w:id="1037969390">
              <w:marLeft w:val="0"/>
              <w:marRight w:val="0"/>
              <w:marTop w:val="0"/>
              <w:marBottom w:val="0"/>
              <w:divBdr>
                <w:top w:val="none" w:sz="0" w:space="0" w:color="auto"/>
                <w:left w:val="none" w:sz="0" w:space="0" w:color="auto"/>
                <w:bottom w:val="none" w:sz="0" w:space="0" w:color="auto"/>
                <w:right w:val="none" w:sz="0" w:space="0" w:color="auto"/>
              </w:divBdr>
            </w:div>
            <w:div w:id="1732851610">
              <w:marLeft w:val="0"/>
              <w:marRight w:val="0"/>
              <w:marTop w:val="0"/>
              <w:marBottom w:val="0"/>
              <w:divBdr>
                <w:top w:val="none" w:sz="0" w:space="0" w:color="auto"/>
                <w:left w:val="none" w:sz="0" w:space="0" w:color="auto"/>
                <w:bottom w:val="none" w:sz="0" w:space="0" w:color="auto"/>
                <w:right w:val="none" w:sz="0" w:space="0" w:color="auto"/>
              </w:divBdr>
            </w:div>
            <w:div w:id="777258541">
              <w:marLeft w:val="0"/>
              <w:marRight w:val="0"/>
              <w:marTop w:val="0"/>
              <w:marBottom w:val="0"/>
              <w:divBdr>
                <w:top w:val="none" w:sz="0" w:space="0" w:color="auto"/>
                <w:left w:val="none" w:sz="0" w:space="0" w:color="auto"/>
                <w:bottom w:val="none" w:sz="0" w:space="0" w:color="auto"/>
                <w:right w:val="none" w:sz="0" w:space="0" w:color="auto"/>
              </w:divBdr>
            </w:div>
            <w:div w:id="1938170169">
              <w:marLeft w:val="0"/>
              <w:marRight w:val="0"/>
              <w:marTop w:val="0"/>
              <w:marBottom w:val="0"/>
              <w:divBdr>
                <w:top w:val="none" w:sz="0" w:space="0" w:color="auto"/>
                <w:left w:val="none" w:sz="0" w:space="0" w:color="auto"/>
                <w:bottom w:val="none" w:sz="0" w:space="0" w:color="auto"/>
                <w:right w:val="none" w:sz="0" w:space="0" w:color="auto"/>
              </w:divBdr>
            </w:div>
            <w:div w:id="383799700">
              <w:marLeft w:val="0"/>
              <w:marRight w:val="0"/>
              <w:marTop w:val="0"/>
              <w:marBottom w:val="0"/>
              <w:divBdr>
                <w:top w:val="none" w:sz="0" w:space="0" w:color="auto"/>
                <w:left w:val="none" w:sz="0" w:space="0" w:color="auto"/>
                <w:bottom w:val="none" w:sz="0" w:space="0" w:color="auto"/>
                <w:right w:val="none" w:sz="0" w:space="0" w:color="auto"/>
              </w:divBdr>
            </w:div>
            <w:div w:id="953755118">
              <w:marLeft w:val="0"/>
              <w:marRight w:val="0"/>
              <w:marTop w:val="0"/>
              <w:marBottom w:val="0"/>
              <w:divBdr>
                <w:top w:val="none" w:sz="0" w:space="0" w:color="auto"/>
                <w:left w:val="none" w:sz="0" w:space="0" w:color="auto"/>
                <w:bottom w:val="none" w:sz="0" w:space="0" w:color="auto"/>
                <w:right w:val="none" w:sz="0" w:space="0" w:color="auto"/>
              </w:divBdr>
            </w:div>
            <w:div w:id="701370333">
              <w:marLeft w:val="0"/>
              <w:marRight w:val="0"/>
              <w:marTop w:val="0"/>
              <w:marBottom w:val="0"/>
              <w:divBdr>
                <w:top w:val="none" w:sz="0" w:space="0" w:color="auto"/>
                <w:left w:val="none" w:sz="0" w:space="0" w:color="auto"/>
                <w:bottom w:val="none" w:sz="0" w:space="0" w:color="auto"/>
                <w:right w:val="none" w:sz="0" w:space="0" w:color="auto"/>
              </w:divBdr>
            </w:div>
            <w:div w:id="307563832">
              <w:marLeft w:val="0"/>
              <w:marRight w:val="0"/>
              <w:marTop w:val="0"/>
              <w:marBottom w:val="0"/>
              <w:divBdr>
                <w:top w:val="none" w:sz="0" w:space="0" w:color="auto"/>
                <w:left w:val="none" w:sz="0" w:space="0" w:color="auto"/>
                <w:bottom w:val="none" w:sz="0" w:space="0" w:color="auto"/>
                <w:right w:val="none" w:sz="0" w:space="0" w:color="auto"/>
              </w:divBdr>
            </w:div>
            <w:div w:id="699084876">
              <w:marLeft w:val="0"/>
              <w:marRight w:val="0"/>
              <w:marTop w:val="0"/>
              <w:marBottom w:val="0"/>
              <w:divBdr>
                <w:top w:val="none" w:sz="0" w:space="0" w:color="auto"/>
                <w:left w:val="none" w:sz="0" w:space="0" w:color="auto"/>
                <w:bottom w:val="none" w:sz="0" w:space="0" w:color="auto"/>
                <w:right w:val="none" w:sz="0" w:space="0" w:color="auto"/>
              </w:divBdr>
            </w:div>
            <w:div w:id="1624657419">
              <w:marLeft w:val="0"/>
              <w:marRight w:val="0"/>
              <w:marTop w:val="0"/>
              <w:marBottom w:val="0"/>
              <w:divBdr>
                <w:top w:val="none" w:sz="0" w:space="0" w:color="auto"/>
                <w:left w:val="none" w:sz="0" w:space="0" w:color="auto"/>
                <w:bottom w:val="none" w:sz="0" w:space="0" w:color="auto"/>
                <w:right w:val="none" w:sz="0" w:space="0" w:color="auto"/>
              </w:divBdr>
            </w:div>
            <w:div w:id="692074895">
              <w:marLeft w:val="0"/>
              <w:marRight w:val="0"/>
              <w:marTop w:val="0"/>
              <w:marBottom w:val="0"/>
              <w:divBdr>
                <w:top w:val="none" w:sz="0" w:space="0" w:color="auto"/>
                <w:left w:val="none" w:sz="0" w:space="0" w:color="auto"/>
                <w:bottom w:val="none" w:sz="0" w:space="0" w:color="auto"/>
                <w:right w:val="none" w:sz="0" w:space="0" w:color="auto"/>
              </w:divBdr>
            </w:div>
            <w:div w:id="1158155444">
              <w:marLeft w:val="0"/>
              <w:marRight w:val="0"/>
              <w:marTop w:val="0"/>
              <w:marBottom w:val="0"/>
              <w:divBdr>
                <w:top w:val="none" w:sz="0" w:space="0" w:color="auto"/>
                <w:left w:val="none" w:sz="0" w:space="0" w:color="auto"/>
                <w:bottom w:val="none" w:sz="0" w:space="0" w:color="auto"/>
                <w:right w:val="none" w:sz="0" w:space="0" w:color="auto"/>
              </w:divBdr>
            </w:div>
            <w:div w:id="1733967074">
              <w:marLeft w:val="0"/>
              <w:marRight w:val="0"/>
              <w:marTop w:val="0"/>
              <w:marBottom w:val="0"/>
              <w:divBdr>
                <w:top w:val="none" w:sz="0" w:space="0" w:color="auto"/>
                <w:left w:val="none" w:sz="0" w:space="0" w:color="auto"/>
                <w:bottom w:val="none" w:sz="0" w:space="0" w:color="auto"/>
                <w:right w:val="none" w:sz="0" w:space="0" w:color="auto"/>
              </w:divBdr>
            </w:div>
            <w:div w:id="1249190590">
              <w:marLeft w:val="0"/>
              <w:marRight w:val="0"/>
              <w:marTop w:val="0"/>
              <w:marBottom w:val="0"/>
              <w:divBdr>
                <w:top w:val="none" w:sz="0" w:space="0" w:color="auto"/>
                <w:left w:val="none" w:sz="0" w:space="0" w:color="auto"/>
                <w:bottom w:val="none" w:sz="0" w:space="0" w:color="auto"/>
                <w:right w:val="none" w:sz="0" w:space="0" w:color="auto"/>
              </w:divBdr>
            </w:div>
            <w:div w:id="1781101293">
              <w:marLeft w:val="0"/>
              <w:marRight w:val="0"/>
              <w:marTop w:val="0"/>
              <w:marBottom w:val="0"/>
              <w:divBdr>
                <w:top w:val="none" w:sz="0" w:space="0" w:color="auto"/>
                <w:left w:val="none" w:sz="0" w:space="0" w:color="auto"/>
                <w:bottom w:val="none" w:sz="0" w:space="0" w:color="auto"/>
                <w:right w:val="none" w:sz="0" w:space="0" w:color="auto"/>
              </w:divBdr>
            </w:div>
            <w:div w:id="221991864">
              <w:marLeft w:val="0"/>
              <w:marRight w:val="0"/>
              <w:marTop w:val="0"/>
              <w:marBottom w:val="0"/>
              <w:divBdr>
                <w:top w:val="none" w:sz="0" w:space="0" w:color="auto"/>
                <w:left w:val="none" w:sz="0" w:space="0" w:color="auto"/>
                <w:bottom w:val="none" w:sz="0" w:space="0" w:color="auto"/>
                <w:right w:val="none" w:sz="0" w:space="0" w:color="auto"/>
              </w:divBdr>
            </w:div>
            <w:div w:id="1512987865">
              <w:marLeft w:val="0"/>
              <w:marRight w:val="0"/>
              <w:marTop w:val="0"/>
              <w:marBottom w:val="0"/>
              <w:divBdr>
                <w:top w:val="none" w:sz="0" w:space="0" w:color="auto"/>
                <w:left w:val="none" w:sz="0" w:space="0" w:color="auto"/>
                <w:bottom w:val="none" w:sz="0" w:space="0" w:color="auto"/>
                <w:right w:val="none" w:sz="0" w:space="0" w:color="auto"/>
              </w:divBdr>
            </w:div>
            <w:div w:id="538906435">
              <w:marLeft w:val="0"/>
              <w:marRight w:val="0"/>
              <w:marTop w:val="0"/>
              <w:marBottom w:val="0"/>
              <w:divBdr>
                <w:top w:val="none" w:sz="0" w:space="0" w:color="auto"/>
                <w:left w:val="none" w:sz="0" w:space="0" w:color="auto"/>
                <w:bottom w:val="none" w:sz="0" w:space="0" w:color="auto"/>
                <w:right w:val="none" w:sz="0" w:space="0" w:color="auto"/>
              </w:divBdr>
            </w:div>
            <w:div w:id="405228851">
              <w:marLeft w:val="0"/>
              <w:marRight w:val="0"/>
              <w:marTop w:val="0"/>
              <w:marBottom w:val="0"/>
              <w:divBdr>
                <w:top w:val="none" w:sz="0" w:space="0" w:color="auto"/>
                <w:left w:val="none" w:sz="0" w:space="0" w:color="auto"/>
                <w:bottom w:val="none" w:sz="0" w:space="0" w:color="auto"/>
                <w:right w:val="none" w:sz="0" w:space="0" w:color="auto"/>
              </w:divBdr>
            </w:div>
            <w:div w:id="945846767">
              <w:marLeft w:val="0"/>
              <w:marRight w:val="0"/>
              <w:marTop w:val="0"/>
              <w:marBottom w:val="0"/>
              <w:divBdr>
                <w:top w:val="none" w:sz="0" w:space="0" w:color="auto"/>
                <w:left w:val="none" w:sz="0" w:space="0" w:color="auto"/>
                <w:bottom w:val="none" w:sz="0" w:space="0" w:color="auto"/>
                <w:right w:val="none" w:sz="0" w:space="0" w:color="auto"/>
              </w:divBdr>
            </w:div>
            <w:div w:id="1702171922">
              <w:marLeft w:val="0"/>
              <w:marRight w:val="0"/>
              <w:marTop w:val="0"/>
              <w:marBottom w:val="0"/>
              <w:divBdr>
                <w:top w:val="none" w:sz="0" w:space="0" w:color="auto"/>
                <w:left w:val="none" w:sz="0" w:space="0" w:color="auto"/>
                <w:bottom w:val="none" w:sz="0" w:space="0" w:color="auto"/>
                <w:right w:val="none" w:sz="0" w:space="0" w:color="auto"/>
              </w:divBdr>
            </w:div>
            <w:div w:id="1368412494">
              <w:marLeft w:val="0"/>
              <w:marRight w:val="0"/>
              <w:marTop w:val="0"/>
              <w:marBottom w:val="0"/>
              <w:divBdr>
                <w:top w:val="none" w:sz="0" w:space="0" w:color="auto"/>
                <w:left w:val="none" w:sz="0" w:space="0" w:color="auto"/>
                <w:bottom w:val="none" w:sz="0" w:space="0" w:color="auto"/>
                <w:right w:val="none" w:sz="0" w:space="0" w:color="auto"/>
              </w:divBdr>
            </w:div>
            <w:div w:id="770466269">
              <w:marLeft w:val="0"/>
              <w:marRight w:val="0"/>
              <w:marTop w:val="0"/>
              <w:marBottom w:val="0"/>
              <w:divBdr>
                <w:top w:val="none" w:sz="0" w:space="0" w:color="auto"/>
                <w:left w:val="none" w:sz="0" w:space="0" w:color="auto"/>
                <w:bottom w:val="none" w:sz="0" w:space="0" w:color="auto"/>
                <w:right w:val="none" w:sz="0" w:space="0" w:color="auto"/>
              </w:divBdr>
            </w:div>
            <w:div w:id="2117825627">
              <w:marLeft w:val="0"/>
              <w:marRight w:val="0"/>
              <w:marTop w:val="0"/>
              <w:marBottom w:val="0"/>
              <w:divBdr>
                <w:top w:val="none" w:sz="0" w:space="0" w:color="auto"/>
                <w:left w:val="none" w:sz="0" w:space="0" w:color="auto"/>
                <w:bottom w:val="none" w:sz="0" w:space="0" w:color="auto"/>
                <w:right w:val="none" w:sz="0" w:space="0" w:color="auto"/>
              </w:divBdr>
            </w:div>
            <w:div w:id="18313150">
              <w:marLeft w:val="0"/>
              <w:marRight w:val="0"/>
              <w:marTop w:val="0"/>
              <w:marBottom w:val="0"/>
              <w:divBdr>
                <w:top w:val="none" w:sz="0" w:space="0" w:color="auto"/>
                <w:left w:val="none" w:sz="0" w:space="0" w:color="auto"/>
                <w:bottom w:val="none" w:sz="0" w:space="0" w:color="auto"/>
                <w:right w:val="none" w:sz="0" w:space="0" w:color="auto"/>
              </w:divBdr>
            </w:div>
            <w:div w:id="1892812062">
              <w:marLeft w:val="0"/>
              <w:marRight w:val="0"/>
              <w:marTop w:val="0"/>
              <w:marBottom w:val="0"/>
              <w:divBdr>
                <w:top w:val="none" w:sz="0" w:space="0" w:color="auto"/>
                <w:left w:val="none" w:sz="0" w:space="0" w:color="auto"/>
                <w:bottom w:val="none" w:sz="0" w:space="0" w:color="auto"/>
                <w:right w:val="none" w:sz="0" w:space="0" w:color="auto"/>
              </w:divBdr>
            </w:div>
            <w:div w:id="1289311758">
              <w:marLeft w:val="0"/>
              <w:marRight w:val="0"/>
              <w:marTop w:val="0"/>
              <w:marBottom w:val="0"/>
              <w:divBdr>
                <w:top w:val="none" w:sz="0" w:space="0" w:color="auto"/>
                <w:left w:val="none" w:sz="0" w:space="0" w:color="auto"/>
                <w:bottom w:val="none" w:sz="0" w:space="0" w:color="auto"/>
                <w:right w:val="none" w:sz="0" w:space="0" w:color="auto"/>
              </w:divBdr>
            </w:div>
            <w:div w:id="2046975692">
              <w:marLeft w:val="0"/>
              <w:marRight w:val="0"/>
              <w:marTop w:val="0"/>
              <w:marBottom w:val="0"/>
              <w:divBdr>
                <w:top w:val="none" w:sz="0" w:space="0" w:color="auto"/>
                <w:left w:val="none" w:sz="0" w:space="0" w:color="auto"/>
                <w:bottom w:val="none" w:sz="0" w:space="0" w:color="auto"/>
                <w:right w:val="none" w:sz="0" w:space="0" w:color="auto"/>
              </w:divBdr>
            </w:div>
            <w:div w:id="1438134298">
              <w:marLeft w:val="0"/>
              <w:marRight w:val="0"/>
              <w:marTop w:val="0"/>
              <w:marBottom w:val="0"/>
              <w:divBdr>
                <w:top w:val="none" w:sz="0" w:space="0" w:color="auto"/>
                <w:left w:val="none" w:sz="0" w:space="0" w:color="auto"/>
                <w:bottom w:val="none" w:sz="0" w:space="0" w:color="auto"/>
                <w:right w:val="none" w:sz="0" w:space="0" w:color="auto"/>
              </w:divBdr>
            </w:div>
            <w:div w:id="1946427681">
              <w:marLeft w:val="0"/>
              <w:marRight w:val="0"/>
              <w:marTop w:val="0"/>
              <w:marBottom w:val="0"/>
              <w:divBdr>
                <w:top w:val="none" w:sz="0" w:space="0" w:color="auto"/>
                <w:left w:val="none" w:sz="0" w:space="0" w:color="auto"/>
                <w:bottom w:val="none" w:sz="0" w:space="0" w:color="auto"/>
                <w:right w:val="none" w:sz="0" w:space="0" w:color="auto"/>
              </w:divBdr>
            </w:div>
            <w:div w:id="1977105255">
              <w:marLeft w:val="0"/>
              <w:marRight w:val="0"/>
              <w:marTop w:val="0"/>
              <w:marBottom w:val="0"/>
              <w:divBdr>
                <w:top w:val="none" w:sz="0" w:space="0" w:color="auto"/>
                <w:left w:val="none" w:sz="0" w:space="0" w:color="auto"/>
                <w:bottom w:val="none" w:sz="0" w:space="0" w:color="auto"/>
                <w:right w:val="none" w:sz="0" w:space="0" w:color="auto"/>
              </w:divBdr>
            </w:div>
            <w:div w:id="2095468683">
              <w:marLeft w:val="0"/>
              <w:marRight w:val="0"/>
              <w:marTop w:val="0"/>
              <w:marBottom w:val="0"/>
              <w:divBdr>
                <w:top w:val="none" w:sz="0" w:space="0" w:color="auto"/>
                <w:left w:val="none" w:sz="0" w:space="0" w:color="auto"/>
                <w:bottom w:val="none" w:sz="0" w:space="0" w:color="auto"/>
                <w:right w:val="none" w:sz="0" w:space="0" w:color="auto"/>
              </w:divBdr>
            </w:div>
            <w:div w:id="276956910">
              <w:marLeft w:val="0"/>
              <w:marRight w:val="0"/>
              <w:marTop w:val="0"/>
              <w:marBottom w:val="0"/>
              <w:divBdr>
                <w:top w:val="none" w:sz="0" w:space="0" w:color="auto"/>
                <w:left w:val="none" w:sz="0" w:space="0" w:color="auto"/>
                <w:bottom w:val="none" w:sz="0" w:space="0" w:color="auto"/>
                <w:right w:val="none" w:sz="0" w:space="0" w:color="auto"/>
              </w:divBdr>
            </w:div>
            <w:div w:id="1855614077">
              <w:marLeft w:val="0"/>
              <w:marRight w:val="0"/>
              <w:marTop w:val="0"/>
              <w:marBottom w:val="0"/>
              <w:divBdr>
                <w:top w:val="none" w:sz="0" w:space="0" w:color="auto"/>
                <w:left w:val="none" w:sz="0" w:space="0" w:color="auto"/>
                <w:bottom w:val="none" w:sz="0" w:space="0" w:color="auto"/>
                <w:right w:val="none" w:sz="0" w:space="0" w:color="auto"/>
              </w:divBdr>
            </w:div>
            <w:div w:id="774668053">
              <w:marLeft w:val="0"/>
              <w:marRight w:val="0"/>
              <w:marTop w:val="0"/>
              <w:marBottom w:val="0"/>
              <w:divBdr>
                <w:top w:val="none" w:sz="0" w:space="0" w:color="auto"/>
                <w:left w:val="none" w:sz="0" w:space="0" w:color="auto"/>
                <w:bottom w:val="none" w:sz="0" w:space="0" w:color="auto"/>
                <w:right w:val="none" w:sz="0" w:space="0" w:color="auto"/>
              </w:divBdr>
            </w:div>
            <w:div w:id="110784794">
              <w:marLeft w:val="0"/>
              <w:marRight w:val="0"/>
              <w:marTop w:val="0"/>
              <w:marBottom w:val="0"/>
              <w:divBdr>
                <w:top w:val="none" w:sz="0" w:space="0" w:color="auto"/>
                <w:left w:val="none" w:sz="0" w:space="0" w:color="auto"/>
                <w:bottom w:val="none" w:sz="0" w:space="0" w:color="auto"/>
                <w:right w:val="none" w:sz="0" w:space="0" w:color="auto"/>
              </w:divBdr>
            </w:div>
            <w:div w:id="185098529">
              <w:marLeft w:val="0"/>
              <w:marRight w:val="0"/>
              <w:marTop w:val="0"/>
              <w:marBottom w:val="0"/>
              <w:divBdr>
                <w:top w:val="none" w:sz="0" w:space="0" w:color="auto"/>
                <w:left w:val="none" w:sz="0" w:space="0" w:color="auto"/>
                <w:bottom w:val="none" w:sz="0" w:space="0" w:color="auto"/>
                <w:right w:val="none" w:sz="0" w:space="0" w:color="auto"/>
              </w:divBdr>
            </w:div>
            <w:div w:id="1199658309">
              <w:marLeft w:val="0"/>
              <w:marRight w:val="0"/>
              <w:marTop w:val="0"/>
              <w:marBottom w:val="0"/>
              <w:divBdr>
                <w:top w:val="none" w:sz="0" w:space="0" w:color="auto"/>
                <w:left w:val="none" w:sz="0" w:space="0" w:color="auto"/>
                <w:bottom w:val="none" w:sz="0" w:space="0" w:color="auto"/>
                <w:right w:val="none" w:sz="0" w:space="0" w:color="auto"/>
              </w:divBdr>
            </w:div>
            <w:div w:id="1537936105">
              <w:marLeft w:val="0"/>
              <w:marRight w:val="0"/>
              <w:marTop w:val="0"/>
              <w:marBottom w:val="0"/>
              <w:divBdr>
                <w:top w:val="none" w:sz="0" w:space="0" w:color="auto"/>
                <w:left w:val="none" w:sz="0" w:space="0" w:color="auto"/>
                <w:bottom w:val="none" w:sz="0" w:space="0" w:color="auto"/>
                <w:right w:val="none" w:sz="0" w:space="0" w:color="auto"/>
              </w:divBdr>
            </w:div>
            <w:div w:id="583296037">
              <w:marLeft w:val="0"/>
              <w:marRight w:val="0"/>
              <w:marTop w:val="0"/>
              <w:marBottom w:val="0"/>
              <w:divBdr>
                <w:top w:val="none" w:sz="0" w:space="0" w:color="auto"/>
                <w:left w:val="none" w:sz="0" w:space="0" w:color="auto"/>
                <w:bottom w:val="none" w:sz="0" w:space="0" w:color="auto"/>
                <w:right w:val="none" w:sz="0" w:space="0" w:color="auto"/>
              </w:divBdr>
            </w:div>
            <w:div w:id="55007845">
              <w:marLeft w:val="0"/>
              <w:marRight w:val="0"/>
              <w:marTop w:val="0"/>
              <w:marBottom w:val="0"/>
              <w:divBdr>
                <w:top w:val="none" w:sz="0" w:space="0" w:color="auto"/>
                <w:left w:val="none" w:sz="0" w:space="0" w:color="auto"/>
                <w:bottom w:val="none" w:sz="0" w:space="0" w:color="auto"/>
                <w:right w:val="none" w:sz="0" w:space="0" w:color="auto"/>
              </w:divBdr>
            </w:div>
            <w:div w:id="61611078">
              <w:marLeft w:val="0"/>
              <w:marRight w:val="0"/>
              <w:marTop w:val="0"/>
              <w:marBottom w:val="0"/>
              <w:divBdr>
                <w:top w:val="none" w:sz="0" w:space="0" w:color="auto"/>
                <w:left w:val="none" w:sz="0" w:space="0" w:color="auto"/>
                <w:bottom w:val="none" w:sz="0" w:space="0" w:color="auto"/>
                <w:right w:val="none" w:sz="0" w:space="0" w:color="auto"/>
              </w:divBdr>
            </w:div>
            <w:div w:id="950480638">
              <w:marLeft w:val="0"/>
              <w:marRight w:val="0"/>
              <w:marTop w:val="0"/>
              <w:marBottom w:val="0"/>
              <w:divBdr>
                <w:top w:val="none" w:sz="0" w:space="0" w:color="auto"/>
                <w:left w:val="none" w:sz="0" w:space="0" w:color="auto"/>
                <w:bottom w:val="none" w:sz="0" w:space="0" w:color="auto"/>
                <w:right w:val="none" w:sz="0" w:space="0" w:color="auto"/>
              </w:divBdr>
            </w:div>
            <w:div w:id="1651983926">
              <w:marLeft w:val="0"/>
              <w:marRight w:val="0"/>
              <w:marTop w:val="0"/>
              <w:marBottom w:val="0"/>
              <w:divBdr>
                <w:top w:val="none" w:sz="0" w:space="0" w:color="auto"/>
                <w:left w:val="none" w:sz="0" w:space="0" w:color="auto"/>
                <w:bottom w:val="none" w:sz="0" w:space="0" w:color="auto"/>
                <w:right w:val="none" w:sz="0" w:space="0" w:color="auto"/>
              </w:divBdr>
            </w:div>
            <w:div w:id="661278091">
              <w:marLeft w:val="0"/>
              <w:marRight w:val="0"/>
              <w:marTop w:val="0"/>
              <w:marBottom w:val="0"/>
              <w:divBdr>
                <w:top w:val="none" w:sz="0" w:space="0" w:color="auto"/>
                <w:left w:val="none" w:sz="0" w:space="0" w:color="auto"/>
                <w:bottom w:val="none" w:sz="0" w:space="0" w:color="auto"/>
                <w:right w:val="none" w:sz="0" w:space="0" w:color="auto"/>
              </w:divBdr>
            </w:div>
            <w:div w:id="1853717578">
              <w:marLeft w:val="0"/>
              <w:marRight w:val="0"/>
              <w:marTop w:val="0"/>
              <w:marBottom w:val="0"/>
              <w:divBdr>
                <w:top w:val="none" w:sz="0" w:space="0" w:color="auto"/>
                <w:left w:val="none" w:sz="0" w:space="0" w:color="auto"/>
                <w:bottom w:val="none" w:sz="0" w:space="0" w:color="auto"/>
                <w:right w:val="none" w:sz="0" w:space="0" w:color="auto"/>
              </w:divBdr>
            </w:div>
            <w:div w:id="1021127105">
              <w:marLeft w:val="0"/>
              <w:marRight w:val="0"/>
              <w:marTop w:val="0"/>
              <w:marBottom w:val="0"/>
              <w:divBdr>
                <w:top w:val="none" w:sz="0" w:space="0" w:color="auto"/>
                <w:left w:val="none" w:sz="0" w:space="0" w:color="auto"/>
                <w:bottom w:val="none" w:sz="0" w:space="0" w:color="auto"/>
                <w:right w:val="none" w:sz="0" w:space="0" w:color="auto"/>
              </w:divBdr>
            </w:div>
            <w:div w:id="1426880098">
              <w:marLeft w:val="0"/>
              <w:marRight w:val="0"/>
              <w:marTop w:val="0"/>
              <w:marBottom w:val="0"/>
              <w:divBdr>
                <w:top w:val="none" w:sz="0" w:space="0" w:color="auto"/>
                <w:left w:val="none" w:sz="0" w:space="0" w:color="auto"/>
                <w:bottom w:val="none" w:sz="0" w:space="0" w:color="auto"/>
                <w:right w:val="none" w:sz="0" w:space="0" w:color="auto"/>
              </w:divBdr>
            </w:div>
            <w:div w:id="1074398156">
              <w:marLeft w:val="0"/>
              <w:marRight w:val="0"/>
              <w:marTop w:val="0"/>
              <w:marBottom w:val="0"/>
              <w:divBdr>
                <w:top w:val="none" w:sz="0" w:space="0" w:color="auto"/>
                <w:left w:val="none" w:sz="0" w:space="0" w:color="auto"/>
                <w:bottom w:val="none" w:sz="0" w:space="0" w:color="auto"/>
                <w:right w:val="none" w:sz="0" w:space="0" w:color="auto"/>
              </w:divBdr>
            </w:div>
            <w:div w:id="888803467">
              <w:marLeft w:val="0"/>
              <w:marRight w:val="0"/>
              <w:marTop w:val="0"/>
              <w:marBottom w:val="0"/>
              <w:divBdr>
                <w:top w:val="none" w:sz="0" w:space="0" w:color="auto"/>
                <w:left w:val="none" w:sz="0" w:space="0" w:color="auto"/>
                <w:bottom w:val="none" w:sz="0" w:space="0" w:color="auto"/>
                <w:right w:val="none" w:sz="0" w:space="0" w:color="auto"/>
              </w:divBdr>
            </w:div>
            <w:div w:id="732581166">
              <w:marLeft w:val="0"/>
              <w:marRight w:val="0"/>
              <w:marTop w:val="0"/>
              <w:marBottom w:val="0"/>
              <w:divBdr>
                <w:top w:val="none" w:sz="0" w:space="0" w:color="auto"/>
                <w:left w:val="none" w:sz="0" w:space="0" w:color="auto"/>
                <w:bottom w:val="none" w:sz="0" w:space="0" w:color="auto"/>
                <w:right w:val="none" w:sz="0" w:space="0" w:color="auto"/>
              </w:divBdr>
            </w:div>
            <w:div w:id="1808886988">
              <w:marLeft w:val="0"/>
              <w:marRight w:val="0"/>
              <w:marTop w:val="0"/>
              <w:marBottom w:val="0"/>
              <w:divBdr>
                <w:top w:val="none" w:sz="0" w:space="0" w:color="auto"/>
                <w:left w:val="none" w:sz="0" w:space="0" w:color="auto"/>
                <w:bottom w:val="none" w:sz="0" w:space="0" w:color="auto"/>
                <w:right w:val="none" w:sz="0" w:space="0" w:color="auto"/>
              </w:divBdr>
            </w:div>
            <w:div w:id="73550630">
              <w:marLeft w:val="0"/>
              <w:marRight w:val="0"/>
              <w:marTop w:val="0"/>
              <w:marBottom w:val="0"/>
              <w:divBdr>
                <w:top w:val="none" w:sz="0" w:space="0" w:color="auto"/>
                <w:left w:val="none" w:sz="0" w:space="0" w:color="auto"/>
                <w:bottom w:val="none" w:sz="0" w:space="0" w:color="auto"/>
                <w:right w:val="none" w:sz="0" w:space="0" w:color="auto"/>
              </w:divBdr>
            </w:div>
            <w:div w:id="95710303">
              <w:marLeft w:val="0"/>
              <w:marRight w:val="0"/>
              <w:marTop w:val="0"/>
              <w:marBottom w:val="0"/>
              <w:divBdr>
                <w:top w:val="none" w:sz="0" w:space="0" w:color="auto"/>
                <w:left w:val="none" w:sz="0" w:space="0" w:color="auto"/>
                <w:bottom w:val="none" w:sz="0" w:space="0" w:color="auto"/>
                <w:right w:val="none" w:sz="0" w:space="0" w:color="auto"/>
              </w:divBdr>
            </w:div>
            <w:div w:id="404574631">
              <w:marLeft w:val="0"/>
              <w:marRight w:val="0"/>
              <w:marTop w:val="0"/>
              <w:marBottom w:val="0"/>
              <w:divBdr>
                <w:top w:val="none" w:sz="0" w:space="0" w:color="auto"/>
                <w:left w:val="none" w:sz="0" w:space="0" w:color="auto"/>
                <w:bottom w:val="none" w:sz="0" w:space="0" w:color="auto"/>
                <w:right w:val="none" w:sz="0" w:space="0" w:color="auto"/>
              </w:divBdr>
            </w:div>
            <w:div w:id="402216137">
              <w:marLeft w:val="0"/>
              <w:marRight w:val="0"/>
              <w:marTop w:val="0"/>
              <w:marBottom w:val="0"/>
              <w:divBdr>
                <w:top w:val="none" w:sz="0" w:space="0" w:color="auto"/>
                <w:left w:val="none" w:sz="0" w:space="0" w:color="auto"/>
                <w:bottom w:val="none" w:sz="0" w:space="0" w:color="auto"/>
                <w:right w:val="none" w:sz="0" w:space="0" w:color="auto"/>
              </w:divBdr>
            </w:div>
            <w:div w:id="856390574">
              <w:marLeft w:val="0"/>
              <w:marRight w:val="0"/>
              <w:marTop w:val="0"/>
              <w:marBottom w:val="0"/>
              <w:divBdr>
                <w:top w:val="none" w:sz="0" w:space="0" w:color="auto"/>
                <w:left w:val="none" w:sz="0" w:space="0" w:color="auto"/>
                <w:bottom w:val="none" w:sz="0" w:space="0" w:color="auto"/>
                <w:right w:val="none" w:sz="0" w:space="0" w:color="auto"/>
              </w:divBdr>
            </w:div>
            <w:div w:id="1660889838">
              <w:marLeft w:val="0"/>
              <w:marRight w:val="0"/>
              <w:marTop w:val="0"/>
              <w:marBottom w:val="0"/>
              <w:divBdr>
                <w:top w:val="none" w:sz="0" w:space="0" w:color="auto"/>
                <w:left w:val="none" w:sz="0" w:space="0" w:color="auto"/>
                <w:bottom w:val="none" w:sz="0" w:space="0" w:color="auto"/>
                <w:right w:val="none" w:sz="0" w:space="0" w:color="auto"/>
              </w:divBdr>
            </w:div>
            <w:div w:id="210965104">
              <w:marLeft w:val="0"/>
              <w:marRight w:val="0"/>
              <w:marTop w:val="0"/>
              <w:marBottom w:val="0"/>
              <w:divBdr>
                <w:top w:val="none" w:sz="0" w:space="0" w:color="auto"/>
                <w:left w:val="none" w:sz="0" w:space="0" w:color="auto"/>
                <w:bottom w:val="none" w:sz="0" w:space="0" w:color="auto"/>
                <w:right w:val="none" w:sz="0" w:space="0" w:color="auto"/>
              </w:divBdr>
            </w:div>
            <w:div w:id="1486357840">
              <w:marLeft w:val="0"/>
              <w:marRight w:val="0"/>
              <w:marTop w:val="0"/>
              <w:marBottom w:val="0"/>
              <w:divBdr>
                <w:top w:val="none" w:sz="0" w:space="0" w:color="auto"/>
                <w:left w:val="none" w:sz="0" w:space="0" w:color="auto"/>
                <w:bottom w:val="none" w:sz="0" w:space="0" w:color="auto"/>
                <w:right w:val="none" w:sz="0" w:space="0" w:color="auto"/>
              </w:divBdr>
            </w:div>
            <w:div w:id="1675917941">
              <w:marLeft w:val="0"/>
              <w:marRight w:val="0"/>
              <w:marTop w:val="0"/>
              <w:marBottom w:val="0"/>
              <w:divBdr>
                <w:top w:val="none" w:sz="0" w:space="0" w:color="auto"/>
                <w:left w:val="none" w:sz="0" w:space="0" w:color="auto"/>
                <w:bottom w:val="none" w:sz="0" w:space="0" w:color="auto"/>
                <w:right w:val="none" w:sz="0" w:space="0" w:color="auto"/>
              </w:divBdr>
            </w:div>
            <w:div w:id="225797151">
              <w:marLeft w:val="0"/>
              <w:marRight w:val="0"/>
              <w:marTop w:val="0"/>
              <w:marBottom w:val="0"/>
              <w:divBdr>
                <w:top w:val="none" w:sz="0" w:space="0" w:color="auto"/>
                <w:left w:val="none" w:sz="0" w:space="0" w:color="auto"/>
                <w:bottom w:val="none" w:sz="0" w:space="0" w:color="auto"/>
                <w:right w:val="none" w:sz="0" w:space="0" w:color="auto"/>
              </w:divBdr>
            </w:div>
            <w:div w:id="84405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27811">
      <w:bodyDiv w:val="1"/>
      <w:marLeft w:val="0"/>
      <w:marRight w:val="0"/>
      <w:marTop w:val="0"/>
      <w:marBottom w:val="0"/>
      <w:divBdr>
        <w:top w:val="none" w:sz="0" w:space="0" w:color="auto"/>
        <w:left w:val="none" w:sz="0" w:space="0" w:color="auto"/>
        <w:bottom w:val="none" w:sz="0" w:space="0" w:color="auto"/>
        <w:right w:val="none" w:sz="0" w:space="0" w:color="auto"/>
      </w:divBdr>
    </w:div>
    <w:div w:id="1754928745">
      <w:bodyDiv w:val="1"/>
      <w:marLeft w:val="0"/>
      <w:marRight w:val="0"/>
      <w:marTop w:val="0"/>
      <w:marBottom w:val="0"/>
      <w:divBdr>
        <w:top w:val="none" w:sz="0" w:space="0" w:color="auto"/>
        <w:left w:val="none" w:sz="0" w:space="0" w:color="auto"/>
        <w:bottom w:val="none" w:sz="0" w:space="0" w:color="auto"/>
        <w:right w:val="none" w:sz="0" w:space="0" w:color="auto"/>
      </w:divBdr>
      <w:divsChild>
        <w:div w:id="1134906940">
          <w:marLeft w:val="0"/>
          <w:marRight w:val="0"/>
          <w:marTop w:val="0"/>
          <w:marBottom w:val="0"/>
          <w:divBdr>
            <w:top w:val="none" w:sz="0" w:space="0" w:color="auto"/>
            <w:left w:val="none" w:sz="0" w:space="0" w:color="auto"/>
            <w:bottom w:val="none" w:sz="0" w:space="0" w:color="auto"/>
            <w:right w:val="none" w:sz="0" w:space="0" w:color="auto"/>
          </w:divBdr>
          <w:divsChild>
            <w:div w:id="74284969">
              <w:marLeft w:val="0"/>
              <w:marRight w:val="0"/>
              <w:marTop w:val="0"/>
              <w:marBottom w:val="0"/>
              <w:divBdr>
                <w:top w:val="none" w:sz="0" w:space="0" w:color="auto"/>
                <w:left w:val="none" w:sz="0" w:space="0" w:color="auto"/>
                <w:bottom w:val="none" w:sz="0" w:space="0" w:color="auto"/>
                <w:right w:val="none" w:sz="0" w:space="0" w:color="auto"/>
              </w:divBdr>
            </w:div>
            <w:div w:id="226455626">
              <w:marLeft w:val="0"/>
              <w:marRight w:val="0"/>
              <w:marTop w:val="0"/>
              <w:marBottom w:val="0"/>
              <w:divBdr>
                <w:top w:val="none" w:sz="0" w:space="0" w:color="auto"/>
                <w:left w:val="none" w:sz="0" w:space="0" w:color="auto"/>
                <w:bottom w:val="none" w:sz="0" w:space="0" w:color="auto"/>
                <w:right w:val="none" w:sz="0" w:space="0" w:color="auto"/>
              </w:divBdr>
            </w:div>
            <w:div w:id="233440697">
              <w:marLeft w:val="0"/>
              <w:marRight w:val="0"/>
              <w:marTop w:val="0"/>
              <w:marBottom w:val="0"/>
              <w:divBdr>
                <w:top w:val="none" w:sz="0" w:space="0" w:color="auto"/>
                <w:left w:val="none" w:sz="0" w:space="0" w:color="auto"/>
                <w:bottom w:val="none" w:sz="0" w:space="0" w:color="auto"/>
                <w:right w:val="none" w:sz="0" w:space="0" w:color="auto"/>
              </w:divBdr>
            </w:div>
            <w:div w:id="336006333">
              <w:marLeft w:val="0"/>
              <w:marRight w:val="0"/>
              <w:marTop w:val="0"/>
              <w:marBottom w:val="0"/>
              <w:divBdr>
                <w:top w:val="none" w:sz="0" w:space="0" w:color="auto"/>
                <w:left w:val="none" w:sz="0" w:space="0" w:color="auto"/>
                <w:bottom w:val="none" w:sz="0" w:space="0" w:color="auto"/>
                <w:right w:val="none" w:sz="0" w:space="0" w:color="auto"/>
              </w:divBdr>
            </w:div>
            <w:div w:id="452672753">
              <w:marLeft w:val="0"/>
              <w:marRight w:val="0"/>
              <w:marTop w:val="0"/>
              <w:marBottom w:val="0"/>
              <w:divBdr>
                <w:top w:val="none" w:sz="0" w:space="0" w:color="auto"/>
                <w:left w:val="none" w:sz="0" w:space="0" w:color="auto"/>
                <w:bottom w:val="none" w:sz="0" w:space="0" w:color="auto"/>
                <w:right w:val="none" w:sz="0" w:space="0" w:color="auto"/>
              </w:divBdr>
            </w:div>
            <w:div w:id="485627905">
              <w:marLeft w:val="0"/>
              <w:marRight w:val="0"/>
              <w:marTop w:val="0"/>
              <w:marBottom w:val="0"/>
              <w:divBdr>
                <w:top w:val="none" w:sz="0" w:space="0" w:color="auto"/>
                <w:left w:val="none" w:sz="0" w:space="0" w:color="auto"/>
                <w:bottom w:val="none" w:sz="0" w:space="0" w:color="auto"/>
                <w:right w:val="none" w:sz="0" w:space="0" w:color="auto"/>
              </w:divBdr>
            </w:div>
            <w:div w:id="523983696">
              <w:marLeft w:val="0"/>
              <w:marRight w:val="0"/>
              <w:marTop w:val="0"/>
              <w:marBottom w:val="0"/>
              <w:divBdr>
                <w:top w:val="none" w:sz="0" w:space="0" w:color="auto"/>
                <w:left w:val="none" w:sz="0" w:space="0" w:color="auto"/>
                <w:bottom w:val="none" w:sz="0" w:space="0" w:color="auto"/>
                <w:right w:val="none" w:sz="0" w:space="0" w:color="auto"/>
              </w:divBdr>
            </w:div>
            <w:div w:id="533856317">
              <w:marLeft w:val="0"/>
              <w:marRight w:val="0"/>
              <w:marTop w:val="0"/>
              <w:marBottom w:val="0"/>
              <w:divBdr>
                <w:top w:val="none" w:sz="0" w:space="0" w:color="auto"/>
                <w:left w:val="none" w:sz="0" w:space="0" w:color="auto"/>
                <w:bottom w:val="none" w:sz="0" w:space="0" w:color="auto"/>
                <w:right w:val="none" w:sz="0" w:space="0" w:color="auto"/>
              </w:divBdr>
            </w:div>
            <w:div w:id="540481555">
              <w:marLeft w:val="0"/>
              <w:marRight w:val="0"/>
              <w:marTop w:val="0"/>
              <w:marBottom w:val="0"/>
              <w:divBdr>
                <w:top w:val="none" w:sz="0" w:space="0" w:color="auto"/>
                <w:left w:val="none" w:sz="0" w:space="0" w:color="auto"/>
                <w:bottom w:val="none" w:sz="0" w:space="0" w:color="auto"/>
                <w:right w:val="none" w:sz="0" w:space="0" w:color="auto"/>
              </w:divBdr>
            </w:div>
            <w:div w:id="734545273">
              <w:marLeft w:val="0"/>
              <w:marRight w:val="0"/>
              <w:marTop w:val="0"/>
              <w:marBottom w:val="0"/>
              <w:divBdr>
                <w:top w:val="none" w:sz="0" w:space="0" w:color="auto"/>
                <w:left w:val="none" w:sz="0" w:space="0" w:color="auto"/>
                <w:bottom w:val="none" w:sz="0" w:space="0" w:color="auto"/>
                <w:right w:val="none" w:sz="0" w:space="0" w:color="auto"/>
              </w:divBdr>
            </w:div>
            <w:div w:id="798567671">
              <w:marLeft w:val="0"/>
              <w:marRight w:val="0"/>
              <w:marTop w:val="0"/>
              <w:marBottom w:val="0"/>
              <w:divBdr>
                <w:top w:val="none" w:sz="0" w:space="0" w:color="auto"/>
                <w:left w:val="none" w:sz="0" w:space="0" w:color="auto"/>
                <w:bottom w:val="none" w:sz="0" w:space="0" w:color="auto"/>
                <w:right w:val="none" w:sz="0" w:space="0" w:color="auto"/>
              </w:divBdr>
            </w:div>
            <w:div w:id="808741758">
              <w:marLeft w:val="0"/>
              <w:marRight w:val="0"/>
              <w:marTop w:val="0"/>
              <w:marBottom w:val="0"/>
              <w:divBdr>
                <w:top w:val="none" w:sz="0" w:space="0" w:color="auto"/>
                <w:left w:val="none" w:sz="0" w:space="0" w:color="auto"/>
                <w:bottom w:val="none" w:sz="0" w:space="0" w:color="auto"/>
                <w:right w:val="none" w:sz="0" w:space="0" w:color="auto"/>
              </w:divBdr>
            </w:div>
            <w:div w:id="809371118">
              <w:marLeft w:val="0"/>
              <w:marRight w:val="0"/>
              <w:marTop w:val="0"/>
              <w:marBottom w:val="0"/>
              <w:divBdr>
                <w:top w:val="none" w:sz="0" w:space="0" w:color="auto"/>
                <w:left w:val="none" w:sz="0" w:space="0" w:color="auto"/>
                <w:bottom w:val="none" w:sz="0" w:space="0" w:color="auto"/>
                <w:right w:val="none" w:sz="0" w:space="0" w:color="auto"/>
              </w:divBdr>
            </w:div>
            <w:div w:id="899561437">
              <w:marLeft w:val="0"/>
              <w:marRight w:val="0"/>
              <w:marTop w:val="0"/>
              <w:marBottom w:val="0"/>
              <w:divBdr>
                <w:top w:val="none" w:sz="0" w:space="0" w:color="auto"/>
                <w:left w:val="none" w:sz="0" w:space="0" w:color="auto"/>
                <w:bottom w:val="none" w:sz="0" w:space="0" w:color="auto"/>
                <w:right w:val="none" w:sz="0" w:space="0" w:color="auto"/>
              </w:divBdr>
            </w:div>
            <w:div w:id="899706106">
              <w:marLeft w:val="0"/>
              <w:marRight w:val="0"/>
              <w:marTop w:val="0"/>
              <w:marBottom w:val="0"/>
              <w:divBdr>
                <w:top w:val="none" w:sz="0" w:space="0" w:color="auto"/>
                <w:left w:val="none" w:sz="0" w:space="0" w:color="auto"/>
                <w:bottom w:val="none" w:sz="0" w:space="0" w:color="auto"/>
                <w:right w:val="none" w:sz="0" w:space="0" w:color="auto"/>
              </w:divBdr>
            </w:div>
            <w:div w:id="935361226">
              <w:marLeft w:val="0"/>
              <w:marRight w:val="0"/>
              <w:marTop w:val="0"/>
              <w:marBottom w:val="0"/>
              <w:divBdr>
                <w:top w:val="none" w:sz="0" w:space="0" w:color="auto"/>
                <w:left w:val="none" w:sz="0" w:space="0" w:color="auto"/>
                <w:bottom w:val="none" w:sz="0" w:space="0" w:color="auto"/>
                <w:right w:val="none" w:sz="0" w:space="0" w:color="auto"/>
              </w:divBdr>
            </w:div>
            <w:div w:id="1229608464">
              <w:marLeft w:val="0"/>
              <w:marRight w:val="0"/>
              <w:marTop w:val="0"/>
              <w:marBottom w:val="0"/>
              <w:divBdr>
                <w:top w:val="none" w:sz="0" w:space="0" w:color="auto"/>
                <w:left w:val="none" w:sz="0" w:space="0" w:color="auto"/>
                <w:bottom w:val="none" w:sz="0" w:space="0" w:color="auto"/>
                <w:right w:val="none" w:sz="0" w:space="0" w:color="auto"/>
              </w:divBdr>
            </w:div>
            <w:div w:id="1279221014">
              <w:marLeft w:val="0"/>
              <w:marRight w:val="0"/>
              <w:marTop w:val="0"/>
              <w:marBottom w:val="0"/>
              <w:divBdr>
                <w:top w:val="none" w:sz="0" w:space="0" w:color="auto"/>
                <w:left w:val="none" w:sz="0" w:space="0" w:color="auto"/>
                <w:bottom w:val="none" w:sz="0" w:space="0" w:color="auto"/>
                <w:right w:val="none" w:sz="0" w:space="0" w:color="auto"/>
              </w:divBdr>
            </w:div>
            <w:div w:id="1373073949">
              <w:marLeft w:val="0"/>
              <w:marRight w:val="0"/>
              <w:marTop w:val="0"/>
              <w:marBottom w:val="0"/>
              <w:divBdr>
                <w:top w:val="none" w:sz="0" w:space="0" w:color="auto"/>
                <w:left w:val="none" w:sz="0" w:space="0" w:color="auto"/>
                <w:bottom w:val="none" w:sz="0" w:space="0" w:color="auto"/>
                <w:right w:val="none" w:sz="0" w:space="0" w:color="auto"/>
              </w:divBdr>
            </w:div>
            <w:div w:id="1557202501">
              <w:marLeft w:val="0"/>
              <w:marRight w:val="0"/>
              <w:marTop w:val="0"/>
              <w:marBottom w:val="0"/>
              <w:divBdr>
                <w:top w:val="none" w:sz="0" w:space="0" w:color="auto"/>
                <w:left w:val="none" w:sz="0" w:space="0" w:color="auto"/>
                <w:bottom w:val="none" w:sz="0" w:space="0" w:color="auto"/>
                <w:right w:val="none" w:sz="0" w:space="0" w:color="auto"/>
              </w:divBdr>
            </w:div>
            <w:div w:id="1637642108">
              <w:marLeft w:val="0"/>
              <w:marRight w:val="0"/>
              <w:marTop w:val="0"/>
              <w:marBottom w:val="0"/>
              <w:divBdr>
                <w:top w:val="none" w:sz="0" w:space="0" w:color="auto"/>
                <w:left w:val="none" w:sz="0" w:space="0" w:color="auto"/>
                <w:bottom w:val="none" w:sz="0" w:space="0" w:color="auto"/>
                <w:right w:val="none" w:sz="0" w:space="0" w:color="auto"/>
              </w:divBdr>
            </w:div>
            <w:div w:id="1685933562">
              <w:marLeft w:val="0"/>
              <w:marRight w:val="0"/>
              <w:marTop w:val="0"/>
              <w:marBottom w:val="0"/>
              <w:divBdr>
                <w:top w:val="none" w:sz="0" w:space="0" w:color="auto"/>
                <w:left w:val="none" w:sz="0" w:space="0" w:color="auto"/>
                <w:bottom w:val="none" w:sz="0" w:space="0" w:color="auto"/>
                <w:right w:val="none" w:sz="0" w:space="0" w:color="auto"/>
              </w:divBdr>
            </w:div>
            <w:div w:id="1817794239">
              <w:marLeft w:val="0"/>
              <w:marRight w:val="0"/>
              <w:marTop w:val="0"/>
              <w:marBottom w:val="0"/>
              <w:divBdr>
                <w:top w:val="none" w:sz="0" w:space="0" w:color="auto"/>
                <w:left w:val="none" w:sz="0" w:space="0" w:color="auto"/>
                <w:bottom w:val="none" w:sz="0" w:space="0" w:color="auto"/>
                <w:right w:val="none" w:sz="0" w:space="0" w:color="auto"/>
              </w:divBdr>
            </w:div>
            <w:div w:id="1826318306">
              <w:marLeft w:val="0"/>
              <w:marRight w:val="0"/>
              <w:marTop w:val="0"/>
              <w:marBottom w:val="0"/>
              <w:divBdr>
                <w:top w:val="none" w:sz="0" w:space="0" w:color="auto"/>
                <w:left w:val="none" w:sz="0" w:space="0" w:color="auto"/>
                <w:bottom w:val="none" w:sz="0" w:space="0" w:color="auto"/>
                <w:right w:val="none" w:sz="0" w:space="0" w:color="auto"/>
              </w:divBdr>
            </w:div>
            <w:div w:id="1868911987">
              <w:marLeft w:val="0"/>
              <w:marRight w:val="0"/>
              <w:marTop w:val="0"/>
              <w:marBottom w:val="0"/>
              <w:divBdr>
                <w:top w:val="none" w:sz="0" w:space="0" w:color="auto"/>
                <w:left w:val="none" w:sz="0" w:space="0" w:color="auto"/>
                <w:bottom w:val="none" w:sz="0" w:space="0" w:color="auto"/>
                <w:right w:val="none" w:sz="0" w:space="0" w:color="auto"/>
              </w:divBdr>
            </w:div>
            <w:div w:id="1930767067">
              <w:marLeft w:val="0"/>
              <w:marRight w:val="0"/>
              <w:marTop w:val="0"/>
              <w:marBottom w:val="0"/>
              <w:divBdr>
                <w:top w:val="none" w:sz="0" w:space="0" w:color="auto"/>
                <w:left w:val="none" w:sz="0" w:space="0" w:color="auto"/>
                <w:bottom w:val="none" w:sz="0" w:space="0" w:color="auto"/>
                <w:right w:val="none" w:sz="0" w:space="0" w:color="auto"/>
              </w:divBdr>
            </w:div>
            <w:div w:id="207277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4525">
      <w:bodyDiv w:val="1"/>
      <w:marLeft w:val="0"/>
      <w:marRight w:val="0"/>
      <w:marTop w:val="0"/>
      <w:marBottom w:val="0"/>
      <w:divBdr>
        <w:top w:val="none" w:sz="0" w:space="0" w:color="auto"/>
        <w:left w:val="none" w:sz="0" w:space="0" w:color="auto"/>
        <w:bottom w:val="none" w:sz="0" w:space="0" w:color="auto"/>
        <w:right w:val="none" w:sz="0" w:space="0" w:color="auto"/>
      </w:divBdr>
      <w:divsChild>
        <w:div w:id="69547808">
          <w:marLeft w:val="0"/>
          <w:marRight w:val="0"/>
          <w:marTop w:val="0"/>
          <w:marBottom w:val="0"/>
          <w:divBdr>
            <w:top w:val="none" w:sz="0" w:space="0" w:color="auto"/>
            <w:left w:val="none" w:sz="0" w:space="0" w:color="auto"/>
            <w:bottom w:val="none" w:sz="0" w:space="0" w:color="auto"/>
            <w:right w:val="none" w:sz="0" w:space="0" w:color="auto"/>
          </w:divBdr>
          <w:divsChild>
            <w:div w:id="81921879">
              <w:marLeft w:val="0"/>
              <w:marRight w:val="0"/>
              <w:marTop w:val="0"/>
              <w:marBottom w:val="0"/>
              <w:divBdr>
                <w:top w:val="none" w:sz="0" w:space="0" w:color="auto"/>
                <w:left w:val="none" w:sz="0" w:space="0" w:color="auto"/>
                <w:bottom w:val="none" w:sz="0" w:space="0" w:color="auto"/>
                <w:right w:val="none" w:sz="0" w:space="0" w:color="auto"/>
              </w:divBdr>
            </w:div>
            <w:div w:id="435029783">
              <w:marLeft w:val="0"/>
              <w:marRight w:val="0"/>
              <w:marTop w:val="0"/>
              <w:marBottom w:val="0"/>
              <w:divBdr>
                <w:top w:val="none" w:sz="0" w:space="0" w:color="auto"/>
                <w:left w:val="none" w:sz="0" w:space="0" w:color="auto"/>
                <w:bottom w:val="none" w:sz="0" w:space="0" w:color="auto"/>
                <w:right w:val="none" w:sz="0" w:space="0" w:color="auto"/>
              </w:divBdr>
            </w:div>
            <w:div w:id="520552673">
              <w:marLeft w:val="0"/>
              <w:marRight w:val="0"/>
              <w:marTop w:val="0"/>
              <w:marBottom w:val="0"/>
              <w:divBdr>
                <w:top w:val="none" w:sz="0" w:space="0" w:color="auto"/>
                <w:left w:val="none" w:sz="0" w:space="0" w:color="auto"/>
                <w:bottom w:val="none" w:sz="0" w:space="0" w:color="auto"/>
                <w:right w:val="none" w:sz="0" w:space="0" w:color="auto"/>
              </w:divBdr>
            </w:div>
            <w:div w:id="526987790">
              <w:marLeft w:val="0"/>
              <w:marRight w:val="0"/>
              <w:marTop w:val="0"/>
              <w:marBottom w:val="0"/>
              <w:divBdr>
                <w:top w:val="none" w:sz="0" w:space="0" w:color="auto"/>
                <w:left w:val="none" w:sz="0" w:space="0" w:color="auto"/>
                <w:bottom w:val="none" w:sz="0" w:space="0" w:color="auto"/>
                <w:right w:val="none" w:sz="0" w:space="0" w:color="auto"/>
              </w:divBdr>
            </w:div>
            <w:div w:id="683629999">
              <w:marLeft w:val="0"/>
              <w:marRight w:val="0"/>
              <w:marTop w:val="0"/>
              <w:marBottom w:val="0"/>
              <w:divBdr>
                <w:top w:val="none" w:sz="0" w:space="0" w:color="auto"/>
                <w:left w:val="none" w:sz="0" w:space="0" w:color="auto"/>
                <w:bottom w:val="none" w:sz="0" w:space="0" w:color="auto"/>
                <w:right w:val="none" w:sz="0" w:space="0" w:color="auto"/>
              </w:divBdr>
            </w:div>
            <w:div w:id="692847452">
              <w:marLeft w:val="0"/>
              <w:marRight w:val="0"/>
              <w:marTop w:val="0"/>
              <w:marBottom w:val="0"/>
              <w:divBdr>
                <w:top w:val="none" w:sz="0" w:space="0" w:color="auto"/>
                <w:left w:val="none" w:sz="0" w:space="0" w:color="auto"/>
                <w:bottom w:val="none" w:sz="0" w:space="0" w:color="auto"/>
                <w:right w:val="none" w:sz="0" w:space="0" w:color="auto"/>
              </w:divBdr>
            </w:div>
            <w:div w:id="770204277">
              <w:marLeft w:val="0"/>
              <w:marRight w:val="0"/>
              <w:marTop w:val="0"/>
              <w:marBottom w:val="0"/>
              <w:divBdr>
                <w:top w:val="none" w:sz="0" w:space="0" w:color="auto"/>
                <w:left w:val="none" w:sz="0" w:space="0" w:color="auto"/>
                <w:bottom w:val="none" w:sz="0" w:space="0" w:color="auto"/>
                <w:right w:val="none" w:sz="0" w:space="0" w:color="auto"/>
              </w:divBdr>
            </w:div>
            <w:div w:id="777916510">
              <w:marLeft w:val="0"/>
              <w:marRight w:val="0"/>
              <w:marTop w:val="0"/>
              <w:marBottom w:val="0"/>
              <w:divBdr>
                <w:top w:val="none" w:sz="0" w:space="0" w:color="auto"/>
                <w:left w:val="none" w:sz="0" w:space="0" w:color="auto"/>
                <w:bottom w:val="none" w:sz="0" w:space="0" w:color="auto"/>
                <w:right w:val="none" w:sz="0" w:space="0" w:color="auto"/>
              </w:divBdr>
            </w:div>
            <w:div w:id="859856294">
              <w:marLeft w:val="0"/>
              <w:marRight w:val="0"/>
              <w:marTop w:val="0"/>
              <w:marBottom w:val="0"/>
              <w:divBdr>
                <w:top w:val="none" w:sz="0" w:space="0" w:color="auto"/>
                <w:left w:val="none" w:sz="0" w:space="0" w:color="auto"/>
                <w:bottom w:val="none" w:sz="0" w:space="0" w:color="auto"/>
                <w:right w:val="none" w:sz="0" w:space="0" w:color="auto"/>
              </w:divBdr>
            </w:div>
            <w:div w:id="875771712">
              <w:marLeft w:val="0"/>
              <w:marRight w:val="0"/>
              <w:marTop w:val="0"/>
              <w:marBottom w:val="0"/>
              <w:divBdr>
                <w:top w:val="none" w:sz="0" w:space="0" w:color="auto"/>
                <w:left w:val="none" w:sz="0" w:space="0" w:color="auto"/>
                <w:bottom w:val="none" w:sz="0" w:space="0" w:color="auto"/>
                <w:right w:val="none" w:sz="0" w:space="0" w:color="auto"/>
              </w:divBdr>
            </w:div>
            <w:div w:id="896430387">
              <w:marLeft w:val="0"/>
              <w:marRight w:val="0"/>
              <w:marTop w:val="0"/>
              <w:marBottom w:val="0"/>
              <w:divBdr>
                <w:top w:val="none" w:sz="0" w:space="0" w:color="auto"/>
                <w:left w:val="none" w:sz="0" w:space="0" w:color="auto"/>
                <w:bottom w:val="none" w:sz="0" w:space="0" w:color="auto"/>
                <w:right w:val="none" w:sz="0" w:space="0" w:color="auto"/>
              </w:divBdr>
            </w:div>
            <w:div w:id="933855231">
              <w:marLeft w:val="0"/>
              <w:marRight w:val="0"/>
              <w:marTop w:val="0"/>
              <w:marBottom w:val="0"/>
              <w:divBdr>
                <w:top w:val="none" w:sz="0" w:space="0" w:color="auto"/>
                <w:left w:val="none" w:sz="0" w:space="0" w:color="auto"/>
                <w:bottom w:val="none" w:sz="0" w:space="0" w:color="auto"/>
                <w:right w:val="none" w:sz="0" w:space="0" w:color="auto"/>
              </w:divBdr>
            </w:div>
            <w:div w:id="984166681">
              <w:marLeft w:val="0"/>
              <w:marRight w:val="0"/>
              <w:marTop w:val="0"/>
              <w:marBottom w:val="0"/>
              <w:divBdr>
                <w:top w:val="none" w:sz="0" w:space="0" w:color="auto"/>
                <w:left w:val="none" w:sz="0" w:space="0" w:color="auto"/>
                <w:bottom w:val="none" w:sz="0" w:space="0" w:color="auto"/>
                <w:right w:val="none" w:sz="0" w:space="0" w:color="auto"/>
              </w:divBdr>
            </w:div>
            <w:div w:id="993026136">
              <w:marLeft w:val="0"/>
              <w:marRight w:val="0"/>
              <w:marTop w:val="0"/>
              <w:marBottom w:val="0"/>
              <w:divBdr>
                <w:top w:val="none" w:sz="0" w:space="0" w:color="auto"/>
                <w:left w:val="none" w:sz="0" w:space="0" w:color="auto"/>
                <w:bottom w:val="none" w:sz="0" w:space="0" w:color="auto"/>
                <w:right w:val="none" w:sz="0" w:space="0" w:color="auto"/>
              </w:divBdr>
            </w:div>
            <w:div w:id="1222401395">
              <w:marLeft w:val="0"/>
              <w:marRight w:val="0"/>
              <w:marTop w:val="0"/>
              <w:marBottom w:val="0"/>
              <w:divBdr>
                <w:top w:val="none" w:sz="0" w:space="0" w:color="auto"/>
                <w:left w:val="none" w:sz="0" w:space="0" w:color="auto"/>
                <w:bottom w:val="none" w:sz="0" w:space="0" w:color="auto"/>
                <w:right w:val="none" w:sz="0" w:space="0" w:color="auto"/>
              </w:divBdr>
            </w:div>
            <w:div w:id="1272592494">
              <w:marLeft w:val="0"/>
              <w:marRight w:val="0"/>
              <w:marTop w:val="0"/>
              <w:marBottom w:val="0"/>
              <w:divBdr>
                <w:top w:val="none" w:sz="0" w:space="0" w:color="auto"/>
                <w:left w:val="none" w:sz="0" w:space="0" w:color="auto"/>
                <w:bottom w:val="none" w:sz="0" w:space="0" w:color="auto"/>
                <w:right w:val="none" w:sz="0" w:space="0" w:color="auto"/>
              </w:divBdr>
            </w:div>
            <w:div w:id="1560558883">
              <w:marLeft w:val="0"/>
              <w:marRight w:val="0"/>
              <w:marTop w:val="0"/>
              <w:marBottom w:val="0"/>
              <w:divBdr>
                <w:top w:val="none" w:sz="0" w:space="0" w:color="auto"/>
                <w:left w:val="none" w:sz="0" w:space="0" w:color="auto"/>
                <w:bottom w:val="none" w:sz="0" w:space="0" w:color="auto"/>
                <w:right w:val="none" w:sz="0" w:space="0" w:color="auto"/>
              </w:divBdr>
            </w:div>
            <w:div w:id="1593851723">
              <w:marLeft w:val="0"/>
              <w:marRight w:val="0"/>
              <w:marTop w:val="0"/>
              <w:marBottom w:val="0"/>
              <w:divBdr>
                <w:top w:val="none" w:sz="0" w:space="0" w:color="auto"/>
                <w:left w:val="none" w:sz="0" w:space="0" w:color="auto"/>
                <w:bottom w:val="none" w:sz="0" w:space="0" w:color="auto"/>
                <w:right w:val="none" w:sz="0" w:space="0" w:color="auto"/>
              </w:divBdr>
            </w:div>
            <w:div w:id="1638413053">
              <w:marLeft w:val="0"/>
              <w:marRight w:val="0"/>
              <w:marTop w:val="0"/>
              <w:marBottom w:val="0"/>
              <w:divBdr>
                <w:top w:val="none" w:sz="0" w:space="0" w:color="auto"/>
                <w:left w:val="none" w:sz="0" w:space="0" w:color="auto"/>
                <w:bottom w:val="none" w:sz="0" w:space="0" w:color="auto"/>
                <w:right w:val="none" w:sz="0" w:space="0" w:color="auto"/>
              </w:divBdr>
            </w:div>
            <w:div w:id="1899050121">
              <w:marLeft w:val="0"/>
              <w:marRight w:val="0"/>
              <w:marTop w:val="0"/>
              <w:marBottom w:val="0"/>
              <w:divBdr>
                <w:top w:val="none" w:sz="0" w:space="0" w:color="auto"/>
                <w:left w:val="none" w:sz="0" w:space="0" w:color="auto"/>
                <w:bottom w:val="none" w:sz="0" w:space="0" w:color="auto"/>
                <w:right w:val="none" w:sz="0" w:space="0" w:color="auto"/>
              </w:divBdr>
            </w:div>
            <w:div w:id="1899707470">
              <w:marLeft w:val="0"/>
              <w:marRight w:val="0"/>
              <w:marTop w:val="0"/>
              <w:marBottom w:val="0"/>
              <w:divBdr>
                <w:top w:val="none" w:sz="0" w:space="0" w:color="auto"/>
                <w:left w:val="none" w:sz="0" w:space="0" w:color="auto"/>
                <w:bottom w:val="none" w:sz="0" w:space="0" w:color="auto"/>
                <w:right w:val="none" w:sz="0" w:space="0" w:color="auto"/>
              </w:divBdr>
            </w:div>
            <w:div w:id="1943292764">
              <w:marLeft w:val="0"/>
              <w:marRight w:val="0"/>
              <w:marTop w:val="0"/>
              <w:marBottom w:val="0"/>
              <w:divBdr>
                <w:top w:val="none" w:sz="0" w:space="0" w:color="auto"/>
                <w:left w:val="none" w:sz="0" w:space="0" w:color="auto"/>
                <w:bottom w:val="none" w:sz="0" w:space="0" w:color="auto"/>
                <w:right w:val="none" w:sz="0" w:space="0" w:color="auto"/>
              </w:divBdr>
            </w:div>
            <w:div w:id="19687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3759">
      <w:bodyDiv w:val="1"/>
      <w:marLeft w:val="0"/>
      <w:marRight w:val="0"/>
      <w:marTop w:val="0"/>
      <w:marBottom w:val="0"/>
      <w:divBdr>
        <w:top w:val="none" w:sz="0" w:space="0" w:color="auto"/>
        <w:left w:val="none" w:sz="0" w:space="0" w:color="auto"/>
        <w:bottom w:val="none" w:sz="0" w:space="0" w:color="auto"/>
        <w:right w:val="none" w:sz="0" w:space="0" w:color="auto"/>
      </w:divBdr>
      <w:divsChild>
        <w:div w:id="25372941">
          <w:marLeft w:val="0"/>
          <w:marRight w:val="0"/>
          <w:marTop w:val="0"/>
          <w:marBottom w:val="0"/>
          <w:divBdr>
            <w:top w:val="none" w:sz="0" w:space="0" w:color="auto"/>
            <w:left w:val="none" w:sz="0" w:space="0" w:color="auto"/>
            <w:bottom w:val="none" w:sz="0" w:space="0" w:color="auto"/>
            <w:right w:val="none" w:sz="0" w:space="0" w:color="auto"/>
          </w:divBdr>
          <w:divsChild>
            <w:div w:id="1484665102">
              <w:marLeft w:val="0"/>
              <w:marRight w:val="0"/>
              <w:marTop w:val="0"/>
              <w:marBottom w:val="0"/>
              <w:divBdr>
                <w:top w:val="none" w:sz="0" w:space="0" w:color="auto"/>
                <w:left w:val="none" w:sz="0" w:space="0" w:color="auto"/>
                <w:bottom w:val="none" w:sz="0" w:space="0" w:color="auto"/>
                <w:right w:val="none" w:sz="0" w:space="0" w:color="auto"/>
              </w:divBdr>
            </w:div>
            <w:div w:id="71045312">
              <w:marLeft w:val="0"/>
              <w:marRight w:val="0"/>
              <w:marTop w:val="0"/>
              <w:marBottom w:val="0"/>
              <w:divBdr>
                <w:top w:val="none" w:sz="0" w:space="0" w:color="auto"/>
                <w:left w:val="none" w:sz="0" w:space="0" w:color="auto"/>
                <w:bottom w:val="none" w:sz="0" w:space="0" w:color="auto"/>
                <w:right w:val="none" w:sz="0" w:space="0" w:color="auto"/>
              </w:divBdr>
            </w:div>
            <w:div w:id="881788640">
              <w:marLeft w:val="0"/>
              <w:marRight w:val="0"/>
              <w:marTop w:val="0"/>
              <w:marBottom w:val="0"/>
              <w:divBdr>
                <w:top w:val="none" w:sz="0" w:space="0" w:color="auto"/>
                <w:left w:val="none" w:sz="0" w:space="0" w:color="auto"/>
                <w:bottom w:val="none" w:sz="0" w:space="0" w:color="auto"/>
                <w:right w:val="none" w:sz="0" w:space="0" w:color="auto"/>
              </w:divBdr>
            </w:div>
            <w:div w:id="980504143">
              <w:marLeft w:val="0"/>
              <w:marRight w:val="0"/>
              <w:marTop w:val="0"/>
              <w:marBottom w:val="0"/>
              <w:divBdr>
                <w:top w:val="none" w:sz="0" w:space="0" w:color="auto"/>
                <w:left w:val="none" w:sz="0" w:space="0" w:color="auto"/>
                <w:bottom w:val="none" w:sz="0" w:space="0" w:color="auto"/>
                <w:right w:val="none" w:sz="0" w:space="0" w:color="auto"/>
              </w:divBdr>
            </w:div>
            <w:div w:id="996957623">
              <w:marLeft w:val="0"/>
              <w:marRight w:val="0"/>
              <w:marTop w:val="0"/>
              <w:marBottom w:val="0"/>
              <w:divBdr>
                <w:top w:val="none" w:sz="0" w:space="0" w:color="auto"/>
                <w:left w:val="none" w:sz="0" w:space="0" w:color="auto"/>
                <w:bottom w:val="none" w:sz="0" w:space="0" w:color="auto"/>
                <w:right w:val="none" w:sz="0" w:space="0" w:color="auto"/>
              </w:divBdr>
            </w:div>
            <w:div w:id="1248151131">
              <w:marLeft w:val="0"/>
              <w:marRight w:val="0"/>
              <w:marTop w:val="0"/>
              <w:marBottom w:val="0"/>
              <w:divBdr>
                <w:top w:val="none" w:sz="0" w:space="0" w:color="auto"/>
                <w:left w:val="none" w:sz="0" w:space="0" w:color="auto"/>
                <w:bottom w:val="none" w:sz="0" w:space="0" w:color="auto"/>
                <w:right w:val="none" w:sz="0" w:space="0" w:color="auto"/>
              </w:divBdr>
            </w:div>
            <w:div w:id="604388374">
              <w:marLeft w:val="0"/>
              <w:marRight w:val="0"/>
              <w:marTop w:val="0"/>
              <w:marBottom w:val="0"/>
              <w:divBdr>
                <w:top w:val="none" w:sz="0" w:space="0" w:color="auto"/>
                <w:left w:val="none" w:sz="0" w:space="0" w:color="auto"/>
                <w:bottom w:val="none" w:sz="0" w:space="0" w:color="auto"/>
                <w:right w:val="none" w:sz="0" w:space="0" w:color="auto"/>
              </w:divBdr>
            </w:div>
            <w:div w:id="727650986">
              <w:marLeft w:val="0"/>
              <w:marRight w:val="0"/>
              <w:marTop w:val="0"/>
              <w:marBottom w:val="0"/>
              <w:divBdr>
                <w:top w:val="none" w:sz="0" w:space="0" w:color="auto"/>
                <w:left w:val="none" w:sz="0" w:space="0" w:color="auto"/>
                <w:bottom w:val="none" w:sz="0" w:space="0" w:color="auto"/>
                <w:right w:val="none" w:sz="0" w:space="0" w:color="auto"/>
              </w:divBdr>
            </w:div>
            <w:div w:id="567303479">
              <w:marLeft w:val="0"/>
              <w:marRight w:val="0"/>
              <w:marTop w:val="0"/>
              <w:marBottom w:val="0"/>
              <w:divBdr>
                <w:top w:val="none" w:sz="0" w:space="0" w:color="auto"/>
                <w:left w:val="none" w:sz="0" w:space="0" w:color="auto"/>
                <w:bottom w:val="none" w:sz="0" w:space="0" w:color="auto"/>
                <w:right w:val="none" w:sz="0" w:space="0" w:color="auto"/>
              </w:divBdr>
            </w:div>
            <w:div w:id="439450023">
              <w:marLeft w:val="0"/>
              <w:marRight w:val="0"/>
              <w:marTop w:val="0"/>
              <w:marBottom w:val="0"/>
              <w:divBdr>
                <w:top w:val="none" w:sz="0" w:space="0" w:color="auto"/>
                <w:left w:val="none" w:sz="0" w:space="0" w:color="auto"/>
                <w:bottom w:val="none" w:sz="0" w:space="0" w:color="auto"/>
                <w:right w:val="none" w:sz="0" w:space="0" w:color="auto"/>
              </w:divBdr>
            </w:div>
            <w:div w:id="461313921">
              <w:marLeft w:val="0"/>
              <w:marRight w:val="0"/>
              <w:marTop w:val="0"/>
              <w:marBottom w:val="0"/>
              <w:divBdr>
                <w:top w:val="none" w:sz="0" w:space="0" w:color="auto"/>
                <w:left w:val="none" w:sz="0" w:space="0" w:color="auto"/>
                <w:bottom w:val="none" w:sz="0" w:space="0" w:color="auto"/>
                <w:right w:val="none" w:sz="0" w:space="0" w:color="auto"/>
              </w:divBdr>
            </w:div>
            <w:div w:id="1364476095">
              <w:marLeft w:val="0"/>
              <w:marRight w:val="0"/>
              <w:marTop w:val="0"/>
              <w:marBottom w:val="0"/>
              <w:divBdr>
                <w:top w:val="none" w:sz="0" w:space="0" w:color="auto"/>
                <w:left w:val="none" w:sz="0" w:space="0" w:color="auto"/>
                <w:bottom w:val="none" w:sz="0" w:space="0" w:color="auto"/>
                <w:right w:val="none" w:sz="0" w:space="0" w:color="auto"/>
              </w:divBdr>
            </w:div>
            <w:div w:id="1806852819">
              <w:marLeft w:val="0"/>
              <w:marRight w:val="0"/>
              <w:marTop w:val="0"/>
              <w:marBottom w:val="0"/>
              <w:divBdr>
                <w:top w:val="none" w:sz="0" w:space="0" w:color="auto"/>
                <w:left w:val="none" w:sz="0" w:space="0" w:color="auto"/>
                <w:bottom w:val="none" w:sz="0" w:space="0" w:color="auto"/>
                <w:right w:val="none" w:sz="0" w:space="0" w:color="auto"/>
              </w:divBdr>
            </w:div>
            <w:div w:id="1526404891">
              <w:marLeft w:val="0"/>
              <w:marRight w:val="0"/>
              <w:marTop w:val="0"/>
              <w:marBottom w:val="0"/>
              <w:divBdr>
                <w:top w:val="none" w:sz="0" w:space="0" w:color="auto"/>
                <w:left w:val="none" w:sz="0" w:space="0" w:color="auto"/>
                <w:bottom w:val="none" w:sz="0" w:space="0" w:color="auto"/>
                <w:right w:val="none" w:sz="0" w:space="0" w:color="auto"/>
              </w:divBdr>
            </w:div>
            <w:div w:id="7289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0509">
      <w:bodyDiv w:val="1"/>
      <w:marLeft w:val="0"/>
      <w:marRight w:val="0"/>
      <w:marTop w:val="0"/>
      <w:marBottom w:val="0"/>
      <w:divBdr>
        <w:top w:val="none" w:sz="0" w:space="0" w:color="auto"/>
        <w:left w:val="none" w:sz="0" w:space="0" w:color="auto"/>
        <w:bottom w:val="none" w:sz="0" w:space="0" w:color="auto"/>
        <w:right w:val="none" w:sz="0" w:space="0" w:color="auto"/>
      </w:divBdr>
      <w:divsChild>
        <w:div w:id="1513300343">
          <w:marLeft w:val="0"/>
          <w:marRight w:val="0"/>
          <w:marTop w:val="0"/>
          <w:marBottom w:val="0"/>
          <w:divBdr>
            <w:top w:val="none" w:sz="0" w:space="0" w:color="auto"/>
            <w:left w:val="none" w:sz="0" w:space="0" w:color="auto"/>
            <w:bottom w:val="none" w:sz="0" w:space="0" w:color="auto"/>
            <w:right w:val="none" w:sz="0" w:space="0" w:color="auto"/>
          </w:divBdr>
          <w:divsChild>
            <w:div w:id="189488754">
              <w:marLeft w:val="0"/>
              <w:marRight w:val="0"/>
              <w:marTop w:val="0"/>
              <w:marBottom w:val="0"/>
              <w:divBdr>
                <w:top w:val="none" w:sz="0" w:space="0" w:color="auto"/>
                <w:left w:val="none" w:sz="0" w:space="0" w:color="auto"/>
                <w:bottom w:val="none" w:sz="0" w:space="0" w:color="auto"/>
                <w:right w:val="none" w:sz="0" w:space="0" w:color="auto"/>
              </w:divBdr>
            </w:div>
            <w:div w:id="641883564">
              <w:marLeft w:val="0"/>
              <w:marRight w:val="0"/>
              <w:marTop w:val="0"/>
              <w:marBottom w:val="0"/>
              <w:divBdr>
                <w:top w:val="none" w:sz="0" w:space="0" w:color="auto"/>
                <w:left w:val="none" w:sz="0" w:space="0" w:color="auto"/>
                <w:bottom w:val="none" w:sz="0" w:space="0" w:color="auto"/>
                <w:right w:val="none" w:sz="0" w:space="0" w:color="auto"/>
              </w:divBdr>
            </w:div>
            <w:div w:id="10109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11532">
      <w:bodyDiv w:val="1"/>
      <w:marLeft w:val="0"/>
      <w:marRight w:val="0"/>
      <w:marTop w:val="0"/>
      <w:marBottom w:val="0"/>
      <w:divBdr>
        <w:top w:val="none" w:sz="0" w:space="0" w:color="auto"/>
        <w:left w:val="none" w:sz="0" w:space="0" w:color="auto"/>
        <w:bottom w:val="none" w:sz="0" w:space="0" w:color="auto"/>
        <w:right w:val="none" w:sz="0" w:space="0" w:color="auto"/>
      </w:divBdr>
      <w:divsChild>
        <w:div w:id="299578034">
          <w:marLeft w:val="0"/>
          <w:marRight w:val="0"/>
          <w:marTop w:val="0"/>
          <w:marBottom w:val="0"/>
          <w:divBdr>
            <w:top w:val="none" w:sz="0" w:space="0" w:color="auto"/>
            <w:left w:val="none" w:sz="0" w:space="0" w:color="auto"/>
            <w:bottom w:val="none" w:sz="0" w:space="0" w:color="auto"/>
            <w:right w:val="none" w:sz="0" w:space="0" w:color="auto"/>
          </w:divBdr>
          <w:divsChild>
            <w:div w:id="1363937034">
              <w:marLeft w:val="0"/>
              <w:marRight w:val="0"/>
              <w:marTop w:val="0"/>
              <w:marBottom w:val="0"/>
              <w:divBdr>
                <w:top w:val="none" w:sz="0" w:space="0" w:color="auto"/>
                <w:left w:val="none" w:sz="0" w:space="0" w:color="auto"/>
                <w:bottom w:val="none" w:sz="0" w:space="0" w:color="auto"/>
                <w:right w:val="none" w:sz="0" w:space="0" w:color="auto"/>
              </w:divBdr>
            </w:div>
            <w:div w:id="504983110">
              <w:marLeft w:val="0"/>
              <w:marRight w:val="0"/>
              <w:marTop w:val="0"/>
              <w:marBottom w:val="0"/>
              <w:divBdr>
                <w:top w:val="none" w:sz="0" w:space="0" w:color="auto"/>
                <w:left w:val="none" w:sz="0" w:space="0" w:color="auto"/>
                <w:bottom w:val="none" w:sz="0" w:space="0" w:color="auto"/>
                <w:right w:val="none" w:sz="0" w:space="0" w:color="auto"/>
              </w:divBdr>
            </w:div>
            <w:div w:id="754404367">
              <w:marLeft w:val="0"/>
              <w:marRight w:val="0"/>
              <w:marTop w:val="0"/>
              <w:marBottom w:val="0"/>
              <w:divBdr>
                <w:top w:val="none" w:sz="0" w:space="0" w:color="auto"/>
                <w:left w:val="none" w:sz="0" w:space="0" w:color="auto"/>
                <w:bottom w:val="none" w:sz="0" w:space="0" w:color="auto"/>
                <w:right w:val="none" w:sz="0" w:space="0" w:color="auto"/>
              </w:divBdr>
            </w:div>
            <w:div w:id="1894077248">
              <w:marLeft w:val="0"/>
              <w:marRight w:val="0"/>
              <w:marTop w:val="0"/>
              <w:marBottom w:val="0"/>
              <w:divBdr>
                <w:top w:val="none" w:sz="0" w:space="0" w:color="auto"/>
                <w:left w:val="none" w:sz="0" w:space="0" w:color="auto"/>
                <w:bottom w:val="none" w:sz="0" w:space="0" w:color="auto"/>
                <w:right w:val="none" w:sz="0" w:space="0" w:color="auto"/>
              </w:divBdr>
            </w:div>
            <w:div w:id="1862619432">
              <w:marLeft w:val="0"/>
              <w:marRight w:val="0"/>
              <w:marTop w:val="0"/>
              <w:marBottom w:val="0"/>
              <w:divBdr>
                <w:top w:val="none" w:sz="0" w:space="0" w:color="auto"/>
                <w:left w:val="none" w:sz="0" w:space="0" w:color="auto"/>
                <w:bottom w:val="none" w:sz="0" w:space="0" w:color="auto"/>
                <w:right w:val="none" w:sz="0" w:space="0" w:color="auto"/>
              </w:divBdr>
            </w:div>
            <w:div w:id="2091343696">
              <w:marLeft w:val="0"/>
              <w:marRight w:val="0"/>
              <w:marTop w:val="0"/>
              <w:marBottom w:val="0"/>
              <w:divBdr>
                <w:top w:val="none" w:sz="0" w:space="0" w:color="auto"/>
                <w:left w:val="none" w:sz="0" w:space="0" w:color="auto"/>
                <w:bottom w:val="none" w:sz="0" w:space="0" w:color="auto"/>
                <w:right w:val="none" w:sz="0" w:space="0" w:color="auto"/>
              </w:divBdr>
            </w:div>
            <w:div w:id="365906555">
              <w:marLeft w:val="0"/>
              <w:marRight w:val="0"/>
              <w:marTop w:val="0"/>
              <w:marBottom w:val="0"/>
              <w:divBdr>
                <w:top w:val="none" w:sz="0" w:space="0" w:color="auto"/>
                <w:left w:val="none" w:sz="0" w:space="0" w:color="auto"/>
                <w:bottom w:val="none" w:sz="0" w:space="0" w:color="auto"/>
                <w:right w:val="none" w:sz="0" w:space="0" w:color="auto"/>
              </w:divBdr>
            </w:div>
            <w:div w:id="1549562648">
              <w:marLeft w:val="0"/>
              <w:marRight w:val="0"/>
              <w:marTop w:val="0"/>
              <w:marBottom w:val="0"/>
              <w:divBdr>
                <w:top w:val="none" w:sz="0" w:space="0" w:color="auto"/>
                <w:left w:val="none" w:sz="0" w:space="0" w:color="auto"/>
                <w:bottom w:val="none" w:sz="0" w:space="0" w:color="auto"/>
                <w:right w:val="none" w:sz="0" w:space="0" w:color="auto"/>
              </w:divBdr>
            </w:div>
            <w:div w:id="441727357">
              <w:marLeft w:val="0"/>
              <w:marRight w:val="0"/>
              <w:marTop w:val="0"/>
              <w:marBottom w:val="0"/>
              <w:divBdr>
                <w:top w:val="none" w:sz="0" w:space="0" w:color="auto"/>
                <w:left w:val="none" w:sz="0" w:space="0" w:color="auto"/>
                <w:bottom w:val="none" w:sz="0" w:space="0" w:color="auto"/>
                <w:right w:val="none" w:sz="0" w:space="0" w:color="auto"/>
              </w:divBdr>
            </w:div>
            <w:div w:id="392235636">
              <w:marLeft w:val="0"/>
              <w:marRight w:val="0"/>
              <w:marTop w:val="0"/>
              <w:marBottom w:val="0"/>
              <w:divBdr>
                <w:top w:val="none" w:sz="0" w:space="0" w:color="auto"/>
                <w:left w:val="none" w:sz="0" w:space="0" w:color="auto"/>
                <w:bottom w:val="none" w:sz="0" w:space="0" w:color="auto"/>
                <w:right w:val="none" w:sz="0" w:space="0" w:color="auto"/>
              </w:divBdr>
            </w:div>
            <w:div w:id="23868182">
              <w:marLeft w:val="0"/>
              <w:marRight w:val="0"/>
              <w:marTop w:val="0"/>
              <w:marBottom w:val="0"/>
              <w:divBdr>
                <w:top w:val="none" w:sz="0" w:space="0" w:color="auto"/>
                <w:left w:val="none" w:sz="0" w:space="0" w:color="auto"/>
                <w:bottom w:val="none" w:sz="0" w:space="0" w:color="auto"/>
                <w:right w:val="none" w:sz="0" w:space="0" w:color="auto"/>
              </w:divBdr>
            </w:div>
            <w:div w:id="1696350877">
              <w:marLeft w:val="0"/>
              <w:marRight w:val="0"/>
              <w:marTop w:val="0"/>
              <w:marBottom w:val="0"/>
              <w:divBdr>
                <w:top w:val="none" w:sz="0" w:space="0" w:color="auto"/>
                <w:left w:val="none" w:sz="0" w:space="0" w:color="auto"/>
                <w:bottom w:val="none" w:sz="0" w:space="0" w:color="auto"/>
                <w:right w:val="none" w:sz="0" w:space="0" w:color="auto"/>
              </w:divBdr>
            </w:div>
            <w:div w:id="186217603">
              <w:marLeft w:val="0"/>
              <w:marRight w:val="0"/>
              <w:marTop w:val="0"/>
              <w:marBottom w:val="0"/>
              <w:divBdr>
                <w:top w:val="none" w:sz="0" w:space="0" w:color="auto"/>
                <w:left w:val="none" w:sz="0" w:space="0" w:color="auto"/>
                <w:bottom w:val="none" w:sz="0" w:space="0" w:color="auto"/>
                <w:right w:val="none" w:sz="0" w:space="0" w:color="auto"/>
              </w:divBdr>
            </w:div>
            <w:div w:id="2013676001">
              <w:marLeft w:val="0"/>
              <w:marRight w:val="0"/>
              <w:marTop w:val="0"/>
              <w:marBottom w:val="0"/>
              <w:divBdr>
                <w:top w:val="none" w:sz="0" w:space="0" w:color="auto"/>
                <w:left w:val="none" w:sz="0" w:space="0" w:color="auto"/>
                <w:bottom w:val="none" w:sz="0" w:space="0" w:color="auto"/>
                <w:right w:val="none" w:sz="0" w:space="0" w:color="auto"/>
              </w:divBdr>
            </w:div>
            <w:div w:id="1619140664">
              <w:marLeft w:val="0"/>
              <w:marRight w:val="0"/>
              <w:marTop w:val="0"/>
              <w:marBottom w:val="0"/>
              <w:divBdr>
                <w:top w:val="none" w:sz="0" w:space="0" w:color="auto"/>
                <w:left w:val="none" w:sz="0" w:space="0" w:color="auto"/>
                <w:bottom w:val="none" w:sz="0" w:space="0" w:color="auto"/>
                <w:right w:val="none" w:sz="0" w:space="0" w:color="auto"/>
              </w:divBdr>
            </w:div>
            <w:div w:id="410585505">
              <w:marLeft w:val="0"/>
              <w:marRight w:val="0"/>
              <w:marTop w:val="0"/>
              <w:marBottom w:val="0"/>
              <w:divBdr>
                <w:top w:val="none" w:sz="0" w:space="0" w:color="auto"/>
                <w:left w:val="none" w:sz="0" w:space="0" w:color="auto"/>
                <w:bottom w:val="none" w:sz="0" w:space="0" w:color="auto"/>
                <w:right w:val="none" w:sz="0" w:space="0" w:color="auto"/>
              </w:divBdr>
            </w:div>
            <w:div w:id="2091347039">
              <w:marLeft w:val="0"/>
              <w:marRight w:val="0"/>
              <w:marTop w:val="0"/>
              <w:marBottom w:val="0"/>
              <w:divBdr>
                <w:top w:val="none" w:sz="0" w:space="0" w:color="auto"/>
                <w:left w:val="none" w:sz="0" w:space="0" w:color="auto"/>
                <w:bottom w:val="none" w:sz="0" w:space="0" w:color="auto"/>
                <w:right w:val="none" w:sz="0" w:space="0" w:color="auto"/>
              </w:divBdr>
            </w:div>
            <w:div w:id="752580219">
              <w:marLeft w:val="0"/>
              <w:marRight w:val="0"/>
              <w:marTop w:val="0"/>
              <w:marBottom w:val="0"/>
              <w:divBdr>
                <w:top w:val="none" w:sz="0" w:space="0" w:color="auto"/>
                <w:left w:val="none" w:sz="0" w:space="0" w:color="auto"/>
                <w:bottom w:val="none" w:sz="0" w:space="0" w:color="auto"/>
                <w:right w:val="none" w:sz="0" w:space="0" w:color="auto"/>
              </w:divBdr>
            </w:div>
            <w:div w:id="1849296794">
              <w:marLeft w:val="0"/>
              <w:marRight w:val="0"/>
              <w:marTop w:val="0"/>
              <w:marBottom w:val="0"/>
              <w:divBdr>
                <w:top w:val="none" w:sz="0" w:space="0" w:color="auto"/>
                <w:left w:val="none" w:sz="0" w:space="0" w:color="auto"/>
                <w:bottom w:val="none" w:sz="0" w:space="0" w:color="auto"/>
                <w:right w:val="none" w:sz="0" w:space="0" w:color="auto"/>
              </w:divBdr>
            </w:div>
            <w:div w:id="978269798">
              <w:marLeft w:val="0"/>
              <w:marRight w:val="0"/>
              <w:marTop w:val="0"/>
              <w:marBottom w:val="0"/>
              <w:divBdr>
                <w:top w:val="none" w:sz="0" w:space="0" w:color="auto"/>
                <w:left w:val="none" w:sz="0" w:space="0" w:color="auto"/>
                <w:bottom w:val="none" w:sz="0" w:space="0" w:color="auto"/>
                <w:right w:val="none" w:sz="0" w:space="0" w:color="auto"/>
              </w:divBdr>
            </w:div>
            <w:div w:id="2024748481">
              <w:marLeft w:val="0"/>
              <w:marRight w:val="0"/>
              <w:marTop w:val="0"/>
              <w:marBottom w:val="0"/>
              <w:divBdr>
                <w:top w:val="none" w:sz="0" w:space="0" w:color="auto"/>
                <w:left w:val="none" w:sz="0" w:space="0" w:color="auto"/>
                <w:bottom w:val="none" w:sz="0" w:space="0" w:color="auto"/>
                <w:right w:val="none" w:sz="0" w:space="0" w:color="auto"/>
              </w:divBdr>
            </w:div>
            <w:div w:id="1000542683">
              <w:marLeft w:val="0"/>
              <w:marRight w:val="0"/>
              <w:marTop w:val="0"/>
              <w:marBottom w:val="0"/>
              <w:divBdr>
                <w:top w:val="none" w:sz="0" w:space="0" w:color="auto"/>
                <w:left w:val="none" w:sz="0" w:space="0" w:color="auto"/>
                <w:bottom w:val="none" w:sz="0" w:space="0" w:color="auto"/>
                <w:right w:val="none" w:sz="0" w:space="0" w:color="auto"/>
              </w:divBdr>
            </w:div>
            <w:div w:id="225997688">
              <w:marLeft w:val="0"/>
              <w:marRight w:val="0"/>
              <w:marTop w:val="0"/>
              <w:marBottom w:val="0"/>
              <w:divBdr>
                <w:top w:val="none" w:sz="0" w:space="0" w:color="auto"/>
                <w:left w:val="none" w:sz="0" w:space="0" w:color="auto"/>
                <w:bottom w:val="none" w:sz="0" w:space="0" w:color="auto"/>
                <w:right w:val="none" w:sz="0" w:space="0" w:color="auto"/>
              </w:divBdr>
            </w:div>
            <w:div w:id="1664048093">
              <w:marLeft w:val="0"/>
              <w:marRight w:val="0"/>
              <w:marTop w:val="0"/>
              <w:marBottom w:val="0"/>
              <w:divBdr>
                <w:top w:val="none" w:sz="0" w:space="0" w:color="auto"/>
                <w:left w:val="none" w:sz="0" w:space="0" w:color="auto"/>
                <w:bottom w:val="none" w:sz="0" w:space="0" w:color="auto"/>
                <w:right w:val="none" w:sz="0" w:space="0" w:color="auto"/>
              </w:divBdr>
            </w:div>
            <w:div w:id="1103645553">
              <w:marLeft w:val="0"/>
              <w:marRight w:val="0"/>
              <w:marTop w:val="0"/>
              <w:marBottom w:val="0"/>
              <w:divBdr>
                <w:top w:val="none" w:sz="0" w:space="0" w:color="auto"/>
                <w:left w:val="none" w:sz="0" w:space="0" w:color="auto"/>
                <w:bottom w:val="none" w:sz="0" w:space="0" w:color="auto"/>
                <w:right w:val="none" w:sz="0" w:space="0" w:color="auto"/>
              </w:divBdr>
            </w:div>
            <w:div w:id="1390614517">
              <w:marLeft w:val="0"/>
              <w:marRight w:val="0"/>
              <w:marTop w:val="0"/>
              <w:marBottom w:val="0"/>
              <w:divBdr>
                <w:top w:val="none" w:sz="0" w:space="0" w:color="auto"/>
                <w:left w:val="none" w:sz="0" w:space="0" w:color="auto"/>
                <w:bottom w:val="none" w:sz="0" w:space="0" w:color="auto"/>
                <w:right w:val="none" w:sz="0" w:space="0" w:color="auto"/>
              </w:divBdr>
            </w:div>
            <w:div w:id="292642135">
              <w:marLeft w:val="0"/>
              <w:marRight w:val="0"/>
              <w:marTop w:val="0"/>
              <w:marBottom w:val="0"/>
              <w:divBdr>
                <w:top w:val="none" w:sz="0" w:space="0" w:color="auto"/>
                <w:left w:val="none" w:sz="0" w:space="0" w:color="auto"/>
                <w:bottom w:val="none" w:sz="0" w:space="0" w:color="auto"/>
                <w:right w:val="none" w:sz="0" w:space="0" w:color="auto"/>
              </w:divBdr>
            </w:div>
            <w:div w:id="1890140993">
              <w:marLeft w:val="0"/>
              <w:marRight w:val="0"/>
              <w:marTop w:val="0"/>
              <w:marBottom w:val="0"/>
              <w:divBdr>
                <w:top w:val="none" w:sz="0" w:space="0" w:color="auto"/>
                <w:left w:val="none" w:sz="0" w:space="0" w:color="auto"/>
                <w:bottom w:val="none" w:sz="0" w:space="0" w:color="auto"/>
                <w:right w:val="none" w:sz="0" w:space="0" w:color="auto"/>
              </w:divBdr>
            </w:div>
            <w:div w:id="504588135">
              <w:marLeft w:val="0"/>
              <w:marRight w:val="0"/>
              <w:marTop w:val="0"/>
              <w:marBottom w:val="0"/>
              <w:divBdr>
                <w:top w:val="none" w:sz="0" w:space="0" w:color="auto"/>
                <w:left w:val="none" w:sz="0" w:space="0" w:color="auto"/>
                <w:bottom w:val="none" w:sz="0" w:space="0" w:color="auto"/>
                <w:right w:val="none" w:sz="0" w:space="0" w:color="auto"/>
              </w:divBdr>
            </w:div>
            <w:div w:id="251016283">
              <w:marLeft w:val="0"/>
              <w:marRight w:val="0"/>
              <w:marTop w:val="0"/>
              <w:marBottom w:val="0"/>
              <w:divBdr>
                <w:top w:val="none" w:sz="0" w:space="0" w:color="auto"/>
                <w:left w:val="none" w:sz="0" w:space="0" w:color="auto"/>
                <w:bottom w:val="none" w:sz="0" w:space="0" w:color="auto"/>
                <w:right w:val="none" w:sz="0" w:space="0" w:color="auto"/>
              </w:divBdr>
            </w:div>
            <w:div w:id="772094593">
              <w:marLeft w:val="0"/>
              <w:marRight w:val="0"/>
              <w:marTop w:val="0"/>
              <w:marBottom w:val="0"/>
              <w:divBdr>
                <w:top w:val="none" w:sz="0" w:space="0" w:color="auto"/>
                <w:left w:val="none" w:sz="0" w:space="0" w:color="auto"/>
                <w:bottom w:val="none" w:sz="0" w:space="0" w:color="auto"/>
                <w:right w:val="none" w:sz="0" w:space="0" w:color="auto"/>
              </w:divBdr>
            </w:div>
            <w:div w:id="147866485">
              <w:marLeft w:val="0"/>
              <w:marRight w:val="0"/>
              <w:marTop w:val="0"/>
              <w:marBottom w:val="0"/>
              <w:divBdr>
                <w:top w:val="none" w:sz="0" w:space="0" w:color="auto"/>
                <w:left w:val="none" w:sz="0" w:space="0" w:color="auto"/>
                <w:bottom w:val="none" w:sz="0" w:space="0" w:color="auto"/>
                <w:right w:val="none" w:sz="0" w:space="0" w:color="auto"/>
              </w:divBdr>
            </w:div>
            <w:div w:id="112868588">
              <w:marLeft w:val="0"/>
              <w:marRight w:val="0"/>
              <w:marTop w:val="0"/>
              <w:marBottom w:val="0"/>
              <w:divBdr>
                <w:top w:val="none" w:sz="0" w:space="0" w:color="auto"/>
                <w:left w:val="none" w:sz="0" w:space="0" w:color="auto"/>
                <w:bottom w:val="none" w:sz="0" w:space="0" w:color="auto"/>
                <w:right w:val="none" w:sz="0" w:space="0" w:color="auto"/>
              </w:divBdr>
            </w:div>
            <w:div w:id="1152790960">
              <w:marLeft w:val="0"/>
              <w:marRight w:val="0"/>
              <w:marTop w:val="0"/>
              <w:marBottom w:val="0"/>
              <w:divBdr>
                <w:top w:val="none" w:sz="0" w:space="0" w:color="auto"/>
                <w:left w:val="none" w:sz="0" w:space="0" w:color="auto"/>
                <w:bottom w:val="none" w:sz="0" w:space="0" w:color="auto"/>
                <w:right w:val="none" w:sz="0" w:space="0" w:color="auto"/>
              </w:divBdr>
            </w:div>
            <w:div w:id="1448161360">
              <w:marLeft w:val="0"/>
              <w:marRight w:val="0"/>
              <w:marTop w:val="0"/>
              <w:marBottom w:val="0"/>
              <w:divBdr>
                <w:top w:val="none" w:sz="0" w:space="0" w:color="auto"/>
                <w:left w:val="none" w:sz="0" w:space="0" w:color="auto"/>
                <w:bottom w:val="none" w:sz="0" w:space="0" w:color="auto"/>
                <w:right w:val="none" w:sz="0" w:space="0" w:color="auto"/>
              </w:divBdr>
            </w:div>
            <w:div w:id="348412292">
              <w:marLeft w:val="0"/>
              <w:marRight w:val="0"/>
              <w:marTop w:val="0"/>
              <w:marBottom w:val="0"/>
              <w:divBdr>
                <w:top w:val="none" w:sz="0" w:space="0" w:color="auto"/>
                <w:left w:val="none" w:sz="0" w:space="0" w:color="auto"/>
                <w:bottom w:val="none" w:sz="0" w:space="0" w:color="auto"/>
                <w:right w:val="none" w:sz="0" w:space="0" w:color="auto"/>
              </w:divBdr>
            </w:div>
            <w:div w:id="1349794288">
              <w:marLeft w:val="0"/>
              <w:marRight w:val="0"/>
              <w:marTop w:val="0"/>
              <w:marBottom w:val="0"/>
              <w:divBdr>
                <w:top w:val="none" w:sz="0" w:space="0" w:color="auto"/>
                <w:left w:val="none" w:sz="0" w:space="0" w:color="auto"/>
                <w:bottom w:val="none" w:sz="0" w:space="0" w:color="auto"/>
                <w:right w:val="none" w:sz="0" w:space="0" w:color="auto"/>
              </w:divBdr>
            </w:div>
            <w:div w:id="1256285841">
              <w:marLeft w:val="0"/>
              <w:marRight w:val="0"/>
              <w:marTop w:val="0"/>
              <w:marBottom w:val="0"/>
              <w:divBdr>
                <w:top w:val="none" w:sz="0" w:space="0" w:color="auto"/>
                <w:left w:val="none" w:sz="0" w:space="0" w:color="auto"/>
                <w:bottom w:val="none" w:sz="0" w:space="0" w:color="auto"/>
                <w:right w:val="none" w:sz="0" w:space="0" w:color="auto"/>
              </w:divBdr>
            </w:div>
            <w:div w:id="1670327198">
              <w:marLeft w:val="0"/>
              <w:marRight w:val="0"/>
              <w:marTop w:val="0"/>
              <w:marBottom w:val="0"/>
              <w:divBdr>
                <w:top w:val="none" w:sz="0" w:space="0" w:color="auto"/>
                <w:left w:val="none" w:sz="0" w:space="0" w:color="auto"/>
                <w:bottom w:val="none" w:sz="0" w:space="0" w:color="auto"/>
                <w:right w:val="none" w:sz="0" w:space="0" w:color="auto"/>
              </w:divBdr>
            </w:div>
            <w:div w:id="1650818601">
              <w:marLeft w:val="0"/>
              <w:marRight w:val="0"/>
              <w:marTop w:val="0"/>
              <w:marBottom w:val="0"/>
              <w:divBdr>
                <w:top w:val="none" w:sz="0" w:space="0" w:color="auto"/>
                <w:left w:val="none" w:sz="0" w:space="0" w:color="auto"/>
                <w:bottom w:val="none" w:sz="0" w:space="0" w:color="auto"/>
                <w:right w:val="none" w:sz="0" w:space="0" w:color="auto"/>
              </w:divBdr>
            </w:div>
            <w:div w:id="146288823">
              <w:marLeft w:val="0"/>
              <w:marRight w:val="0"/>
              <w:marTop w:val="0"/>
              <w:marBottom w:val="0"/>
              <w:divBdr>
                <w:top w:val="none" w:sz="0" w:space="0" w:color="auto"/>
                <w:left w:val="none" w:sz="0" w:space="0" w:color="auto"/>
                <w:bottom w:val="none" w:sz="0" w:space="0" w:color="auto"/>
                <w:right w:val="none" w:sz="0" w:space="0" w:color="auto"/>
              </w:divBdr>
            </w:div>
            <w:div w:id="1651321945">
              <w:marLeft w:val="0"/>
              <w:marRight w:val="0"/>
              <w:marTop w:val="0"/>
              <w:marBottom w:val="0"/>
              <w:divBdr>
                <w:top w:val="none" w:sz="0" w:space="0" w:color="auto"/>
                <w:left w:val="none" w:sz="0" w:space="0" w:color="auto"/>
                <w:bottom w:val="none" w:sz="0" w:space="0" w:color="auto"/>
                <w:right w:val="none" w:sz="0" w:space="0" w:color="auto"/>
              </w:divBdr>
            </w:div>
            <w:div w:id="2011641408">
              <w:marLeft w:val="0"/>
              <w:marRight w:val="0"/>
              <w:marTop w:val="0"/>
              <w:marBottom w:val="0"/>
              <w:divBdr>
                <w:top w:val="none" w:sz="0" w:space="0" w:color="auto"/>
                <w:left w:val="none" w:sz="0" w:space="0" w:color="auto"/>
                <w:bottom w:val="none" w:sz="0" w:space="0" w:color="auto"/>
                <w:right w:val="none" w:sz="0" w:space="0" w:color="auto"/>
              </w:divBdr>
            </w:div>
            <w:div w:id="1283079326">
              <w:marLeft w:val="0"/>
              <w:marRight w:val="0"/>
              <w:marTop w:val="0"/>
              <w:marBottom w:val="0"/>
              <w:divBdr>
                <w:top w:val="none" w:sz="0" w:space="0" w:color="auto"/>
                <w:left w:val="none" w:sz="0" w:space="0" w:color="auto"/>
                <w:bottom w:val="none" w:sz="0" w:space="0" w:color="auto"/>
                <w:right w:val="none" w:sz="0" w:space="0" w:color="auto"/>
              </w:divBdr>
            </w:div>
            <w:div w:id="89981844">
              <w:marLeft w:val="0"/>
              <w:marRight w:val="0"/>
              <w:marTop w:val="0"/>
              <w:marBottom w:val="0"/>
              <w:divBdr>
                <w:top w:val="none" w:sz="0" w:space="0" w:color="auto"/>
                <w:left w:val="none" w:sz="0" w:space="0" w:color="auto"/>
                <w:bottom w:val="none" w:sz="0" w:space="0" w:color="auto"/>
                <w:right w:val="none" w:sz="0" w:space="0" w:color="auto"/>
              </w:divBdr>
            </w:div>
            <w:div w:id="1201281208">
              <w:marLeft w:val="0"/>
              <w:marRight w:val="0"/>
              <w:marTop w:val="0"/>
              <w:marBottom w:val="0"/>
              <w:divBdr>
                <w:top w:val="none" w:sz="0" w:space="0" w:color="auto"/>
                <w:left w:val="none" w:sz="0" w:space="0" w:color="auto"/>
                <w:bottom w:val="none" w:sz="0" w:space="0" w:color="auto"/>
                <w:right w:val="none" w:sz="0" w:space="0" w:color="auto"/>
              </w:divBdr>
            </w:div>
            <w:div w:id="1822427653">
              <w:marLeft w:val="0"/>
              <w:marRight w:val="0"/>
              <w:marTop w:val="0"/>
              <w:marBottom w:val="0"/>
              <w:divBdr>
                <w:top w:val="none" w:sz="0" w:space="0" w:color="auto"/>
                <w:left w:val="none" w:sz="0" w:space="0" w:color="auto"/>
                <w:bottom w:val="none" w:sz="0" w:space="0" w:color="auto"/>
                <w:right w:val="none" w:sz="0" w:space="0" w:color="auto"/>
              </w:divBdr>
            </w:div>
            <w:div w:id="1718771108">
              <w:marLeft w:val="0"/>
              <w:marRight w:val="0"/>
              <w:marTop w:val="0"/>
              <w:marBottom w:val="0"/>
              <w:divBdr>
                <w:top w:val="none" w:sz="0" w:space="0" w:color="auto"/>
                <w:left w:val="none" w:sz="0" w:space="0" w:color="auto"/>
                <w:bottom w:val="none" w:sz="0" w:space="0" w:color="auto"/>
                <w:right w:val="none" w:sz="0" w:space="0" w:color="auto"/>
              </w:divBdr>
            </w:div>
            <w:div w:id="132020144">
              <w:marLeft w:val="0"/>
              <w:marRight w:val="0"/>
              <w:marTop w:val="0"/>
              <w:marBottom w:val="0"/>
              <w:divBdr>
                <w:top w:val="none" w:sz="0" w:space="0" w:color="auto"/>
                <w:left w:val="none" w:sz="0" w:space="0" w:color="auto"/>
                <w:bottom w:val="none" w:sz="0" w:space="0" w:color="auto"/>
                <w:right w:val="none" w:sz="0" w:space="0" w:color="auto"/>
              </w:divBdr>
            </w:div>
            <w:div w:id="1430783316">
              <w:marLeft w:val="0"/>
              <w:marRight w:val="0"/>
              <w:marTop w:val="0"/>
              <w:marBottom w:val="0"/>
              <w:divBdr>
                <w:top w:val="none" w:sz="0" w:space="0" w:color="auto"/>
                <w:left w:val="none" w:sz="0" w:space="0" w:color="auto"/>
                <w:bottom w:val="none" w:sz="0" w:space="0" w:color="auto"/>
                <w:right w:val="none" w:sz="0" w:space="0" w:color="auto"/>
              </w:divBdr>
            </w:div>
            <w:div w:id="1755976518">
              <w:marLeft w:val="0"/>
              <w:marRight w:val="0"/>
              <w:marTop w:val="0"/>
              <w:marBottom w:val="0"/>
              <w:divBdr>
                <w:top w:val="none" w:sz="0" w:space="0" w:color="auto"/>
                <w:left w:val="none" w:sz="0" w:space="0" w:color="auto"/>
                <w:bottom w:val="none" w:sz="0" w:space="0" w:color="auto"/>
                <w:right w:val="none" w:sz="0" w:space="0" w:color="auto"/>
              </w:divBdr>
            </w:div>
            <w:div w:id="2050177477">
              <w:marLeft w:val="0"/>
              <w:marRight w:val="0"/>
              <w:marTop w:val="0"/>
              <w:marBottom w:val="0"/>
              <w:divBdr>
                <w:top w:val="none" w:sz="0" w:space="0" w:color="auto"/>
                <w:left w:val="none" w:sz="0" w:space="0" w:color="auto"/>
                <w:bottom w:val="none" w:sz="0" w:space="0" w:color="auto"/>
                <w:right w:val="none" w:sz="0" w:space="0" w:color="auto"/>
              </w:divBdr>
            </w:div>
            <w:div w:id="1259632851">
              <w:marLeft w:val="0"/>
              <w:marRight w:val="0"/>
              <w:marTop w:val="0"/>
              <w:marBottom w:val="0"/>
              <w:divBdr>
                <w:top w:val="none" w:sz="0" w:space="0" w:color="auto"/>
                <w:left w:val="none" w:sz="0" w:space="0" w:color="auto"/>
                <w:bottom w:val="none" w:sz="0" w:space="0" w:color="auto"/>
                <w:right w:val="none" w:sz="0" w:space="0" w:color="auto"/>
              </w:divBdr>
            </w:div>
            <w:div w:id="1969553924">
              <w:marLeft w:val="0"/>
              <w:marRight w:val="0"/>
              <w:marTop w:val="0"/>
              <w:marBottom w:val="0"/>
              <w:divBdr>
                <w:top w:val="none" w:sz="0" w:space="0" w:color="auto"/>
                <w:left w:val="none" w:sz="0" w:space="0" w:color="auto"/>
                <w:bottom w:val="none" w:sz="0" w:space="0" w:color="auto"/>
                <w:right w:val="none" w:sz="0" w:space="0" w:color="auto"/>
              </w:divBdr>
            </w:div>
            <w:div w:id="1800680359">
              <w:marLeft w:val="0"/>
              <w:marRight w:val="0"/>
              <w:marTop w:val="0"/>
              <w:marBottom w:val="0"/>
              <w:divBdr>
                <w:top w:val="none" w:sz="0" w:space="0" w:color="auto"/>
                <w:left w:val="none" w:sz="0" w:space="0" w:color="auto"/>
                <w:bottom w:val="none" w:sz="0" w:space="0" w:color="auto"/>
                <w:right w:val="none" w:sz="0" w:space="0" w:color="auto"/>
              </w:divBdr>
            </w:div>
            <w:div w:id="695009793">
              <w:marLeft w:val="0"/>
              <w:marRight w:val="0"/>
              <w:marTop w:val="0"/>
              <w:marBottom w:val="0"/>
              <w:divBdr>
                <w:top w:val="none" w:sz="0" w:space="0" w:color="auto"/>
                <w:left w:val="none" w:sz="0" w:space="0" w:color="auto"/>
                <w:bottom w:val="none" w:sz="0" w:space="0" w:color="auto"/>
                <w:right w:val="none" w:sz="0" w:space="0" w:color="auto"/>
              </w:divBdr>
            </w:div>
            <w:div w:id="1563516716">
              <w:marLeft w:val="0"/>
              <w:marRight w:val="0"/>
              <w:marTop w:val="0"/>
              <w:marBottom w:val="0"/>
              <w:divBdr>
                <w:top w:val="none" w:sz="0" w:space="0" w:color="auto"/>
                <w:left w:val="none" w:sz="0" w:space="0" w:color="auto"/>
                <w:bottom w:val="none" w:sz="0" w:space="0" w:color="auto"/>
                <w:right w:val="none" w:sz="0" w:space="0" w:color="auto"/>
              </w:divBdr>
            </w:div>
            <w:div w:id="777528931">
              <w:marLeft w:val="0"/>
              <w:marRight w:val="0"/>
              <w:marTop w:val="0"/>
              <w:marBottom w:val="0"/>
              <w:divBdr>
                <w:top w:val="none" w:sz="0" w:space="0" w:color="auto"/>
                <w:left w:val="none" w:sz="0" w:space="0" w:color="auto"/>
                <w:bottom w:val="none" w:sz="0" w:space="0" w:color="auto"/>
                <w:right w:val="none" w:sz="0" w:space="0" w:color="auto"/>
              </w:divBdr>
            </w:div>
            <w:div w:id="762144687">
              <w:marLeft w:val="0"/>
              <w:marRight w:val="0"/>
              <w:marTop w:val="0"/>
              <w:marBottom w:val="0"/>
              <w:divBdr>
                <w:top w:val="none" w:sz="0" w:space="0" w:color="auto"/>
                <w:left w:val="none" w:sz="0" w:space="0" w:color="auto"/>
                <w:bottom w:val="none" w:sz="0" w:space="0" w:color="auto"/>
                <w:right w:val="none" w:sz="0" w:space="0" w:color="auto"/>
              </w:divBdr>
            </w:div>
            <w:div w:id="1256282216">
              <w:marLeft w:val="0"/>
              <w:marRight w:val="0"/>
              <w:marTop w:val="0"/>
              <w:marBottom w:val="0"/>
              <w:divBdr>
                <w:top w:val="none" w:sz="0" w:space="0" w:color="auto"/>
                <w:left w:val="none" w:sz="0" w:space="0" w:color="auto"/>
                <w:bottom w:val="none" w:sz="0" w:space="0" w:color="auto"/>
                <w:right w:val="none" w:sz="0" w:space="0" w:color="auto"/>
              </w:divBdr>
            </w:div>
            <w:div w:id="712654547">
              <w:marLeft w:val="0"/>
              <w:marRight w:val="0"/>
              <w:marTop w:val="0"/>
              <w:marBottom w:val="0"/>
              <w:divBdr>
                <w:top w:val="none" w:sz="0" w:space="0" w:color="auto"/>
                <w:left w:val="none" w:sz="0" w:space="0" w:color="auto"/>
                <w:bottom w:val="none" w:sz="0" w:space="0" w:color="auto"/>
                <w:right w:val="none" w:sz="0" w:space="0" w:color="auto"/>
              </w:divBdr>
            </w:div>
            <w:div w:id="1196580168">
              <w:marLeft w:val="0"/>
              <w:marRight w:val="0"/>
              <w:marTop w:val="0"/>
              <w:marBottom w:val="0"/>
              <w:divBdr>
                <w:top w:val="none" w:sz="0" w:space="0" w:color="auto"/>
                <w:left w:val="none" w:sz="0" w:space="0" w:color="auto"/>
                <w:bottom w:val="none" w:sz="0" w:space="0" w:color="auto"/>
                <w:right w:val="none" w:sz="0" w:space="0" w:color="auto"/>
              </w:divBdr>
            </w:div>
            <w:div w:id="776802049">
              <w:marLeft w:val="0"/>
              <w:marRight w:val="0"/>
              <w:marTop w:val="0"/>
              <w:marBottom w:val="0"/>
              <w:divBdr>
                <w:top w:val="none" w:sz="0" w:space="0" w:color="auto"/>
                <w:left w:val="none" w:sz="0" w:space="0" w:color="auto"/>
                <w:bottom w:val="none" w:sz="0" w:space="0" w:color="auto"/>
                <w:right w:val="none" w:sz="0" w:space="0" w:color="auto"/>
              </w:divBdr>
            </w:div>
            <w:div w:id="702562826">
              <w:marLeft w:val="0"/>
              <w:marRight w:val="0"/>
              <w:marTop w:val="0"/>
              <w:marBottom w:val="0"/>
              <w:divBdr>
                <w:top w:val="none" w:sz="0" w:space="0" w:color="auto"/>
                <w:left w:val="none" w:sz="0" w:space="0" w:color="auto"/>
                <w:bottom w:val="none" w:sz="0" w:space="0" w:color="auto"/>
                <w:right w:val="none" w:sz="0" w:space="0" w:color="auto"/>
              </w:divBdr>
            </w:div>
            <w:div w:id="209345281">
              <w:marLeft w:val="0"/>
              <w:marRight w:val="0"/>
              <w:marTop w:val="0"/>
              <w:marBottom w:val="0"/>
              <w:divBdr>
                <w:top w:val="none" w:sz="0" w:space="0" w:color="auto"/>
                <w:left w:val="none" w:sz="0" w:space="0" w:color="auto"/>
                <w:bottom w:val="none" w:sz="0" w:space="0" w:color="auto"/>
                <w:right w:val="none" w:sz="0" w:space="0" w:color="auto"/>
              </w:divBdr>
            </w:div>
            <w:div w:id="1388187802">
              <w:marLeft w:val="0"/>
              <w:marRight w:val="0"/>
              <w:marTop w:val="0"/>
              <w:marBottom w:val="0"/>
              <w:divBdr>
                <w:top w:val="none" w:sz="0" w:space="0" w:color="auto"/>
                <w:left w:val="none" w:sz="0" w:space="0" w:color="auto"/>
                <w:bottom w:val="none" w:sz="0" w:space="0" w:color="auto"/>
                <w:right w:val="none" w:sz="0" w:space="0" w:color="auto"/>
              </w:divBdr>
            </w:div>
            <w:div w:id="1983462811">
              <w:marLeft w:val="0"/>
              <w:marRight w:val="0"/>
              <w:marTop w:val="0"/>
              <w:marBottom w:val="0"/>
              <w:divBdr>
                <w:top w:val="none" w:sz="0" w:space="0" w:color="auto"/>
                <w:left w:val="none" w:sz="0" w:space="0" w:color="auto"/>
                <w:bottom w:val="none" w:sz="0" w:space="0" w:color="auto"/>
                <w:right w:val="none" w:sz="0" w:space="0" w:color="auto"/>
              </w:divBdr>
            </w:div>
            <w:div w:id="275407392">
              <w:marLeft w:val="0"/>
              <w:marRight w:val="0"/>
              <w:marTop w:val="0"/>
              <w:marBottom w:val="0"/>
              <w:divBdr>
                <w:top w:val="none" w:sz="0" w:space="0" w:color="auto"/>
                <w:left w:val="none" w:sz="0" w:space="0" w:color="auto"/>
                <w:bottom w:val="none" w:sz="0" w:space="0" w:color="auto"/>
                <w:right w:val="none" w:sz="0" w:space="0" w:color="auto"/>
              </w:divBdr>
            </w:div>
            <w:div w:id="421411179">
              <w:marLeft w:val="0"/>
              <w:marRight w:val="0"/>
              <w:marTop w:val="0"/>
              <w:marBottom w:val="0"/>
              <w:divBdr>
                <w:top w:val="none" w:sz="0" w:space="0" w:color="auto"/>
                <w:left w:val="none" w:sz="0" w:space="0" w:color="auto"/>
                <w:bottom w:val="none" w:sz="0" w:space="0" w:color="auto"/>
                <w:right w:val="none" w:sz="0" w:space="0" w:color="auto"/>
              </w:divBdr>
            </w:div>
            <w:div w:id="1388336364">
              <w:marLeft w:val="0"/>
              <w:marRight w:val="0"/>
              <w:marTop w:val="0"/>
              <w:marBottom w:val="0"/>
              <w:divBdr>
                <w:top w:val="none" w:sz="0" w:space="0" w:color="auto"/>
                <w:left w:val="none" w:sz="0" w:space="0" w:color="auto"/>
                <w:bottom w:val="none" w:sz="0" w:space="0" w:color="auto"/>
                <w:right w:val="none" w:sz="0" w:space="0" w:color="auto"/>
              </w:divBdr>
            </w:div>
            <w:div w:id="1958634958">
              <w:marLeft w:val="0"/>
              <w:marRight w:val="0"/>
              <w:marTop w:val="0"/>
              <w:marBottom w:val="0"/>
              <w:divBdr>
                <w:top w:val="none" w:sz="0" w:space="0" w:color="auto"/>
                <w:left w:val="none" w:sz="0" w:space="0" w:color="auto"/>
                <w:bottom w:val="none" w:sz="0" w:space="0" w:color="auto"/>
                <w:right w:val="none" w:sz="0" w:space="0" w:color="auto"/>
              </w:divBdr>
            </w:div>
            <w:div w:id="803037421">
              <w:marLeft w:val="0"/>
              <w:marRight w:val="0"/>
              <w:marTop w:val="0"/>
              <w:marBottom w:val="0"/>
              <w:divBdr>
                <w:top w:val="none" w:sz="0" w:space="0" w:color="auto"/>
                <w:left w:val="none" w:sz="0" w:space="0" w:color="auto"/>
                <w:bottom w:val="none" w:sz="0" w:space="0" w:color="auto"/>
                <w:right w:val="none" w:sz="0" w:space="0" w:color="auto"/>
              </w:divBdr>
            </w:div>
            <w:div w:id="158468785">
              <w:marLeft w:val="0"/>
              <w:marRight w:val="0"/>
              <w:marTop w:val="0"/>
              <w:marBottom w:val="0"/>
              <w:divBdr>
                <w:top w:val="none" w:sz="0" w:space="0" w:color="auto"/>
                <w:left w:val="none" w:sz="0" w:space="0" w:color="auto"/>
                <w:bottom w:val="none" w:sz="0" w:space="0" w:color="auto"/>
                <w:right w:val="none" w:sz="0" w:space="0" w:color="auto"/>
              </w:divBdr>
            </w:div>
            <w:div w:id="604966558">
              <w:marLeft w:val="0"/>
              <w:marRight w:val="0"/>
              <w:marTop w:val="0"/>
              <w:marBottom w:val="0"/>
              <w:divBdr>
                <w:top w:val="none" w:sz="0" w:space="0" w:color="auto"/>
                <w:left w:val="none" w:sz="0" w:space="0" w:color="auto"/>
                <w:bottom w:val="none" w:sz="0" w:space="0" w:color="auto"/>
                <w:right w:val="none" w:sz="0" w:space="0" w:color="auto"/>
              </w:divBdr>
            </w:div>
            <w:div w:id="1015957191">
              <w:marLeft w:val="0"/>
              <w:marRight w:val="0"/>
              <w:marTop w:val="0"/>
              <w:marBottom w:val="0"/>
              <w:divBdr>
                <w:top w:val="none" w:sz="0" w:space="0" w:color="auto"/>
                <w:left w:val="none" w:sz="0" w:space="0" w:color="auto"/>
                <w:bottom w:val="none" w:sz="0" w:space="0" w:color="auto"/>
                <w:right w:val="none" w:sz="0" w:space="0" w:color="auto"/>
              </w:divBdr>
            </w:div>
            <w:div w:id="1363937771">
              <w:marLeft w:val="0"/>
              <w:marRight w:val="0"/>
              <w:marTop w:val="0"/>
              <w:marBottom w:val="0"/>
              <w:divBdr>
                <w:top w:val="none" w:sz="0" w:space="0" w:color="auto"/>
                <w:left w:val="none" w:sz="0" w:space="0" w:color="auto"/>
                <w:bottom w:val="none" w:sz="0" w:space="0" w:color="auto"/>
                <w:right w:val="none" w:sz="0" w:space="0" w:color="auto"/>
              </w:divBdr>
            </w:div>
            <w:div w:id="400300649">
              <w:marLeft w:val="0"/>
              <w:marRight w:val="0"/>
              <w:marTop w:val="0"/>
              <w:marBottom w:val="0"/>
              <w:divBdr>
                <w:top w:val="none" w:sz="0" w:space="0" w:color="auto"/>
                <w:left w:val="none" w:sz="0" w:space="0" w:color="auto"/>
                <w:bottom w:val="none" w:sz="0" w:space="0" w:color="auto"/>
                <w:right w:val="none" w:sz="0" w:space="0" w:color="auto"/>
              </w:divBdr>
            </w:div>
            <w:div w:id="939727225">
              <w:marLeft w:val="0"/>
              <w:marRight w:val="0"/>
              <w:marTop w:val="0"/>
              <w:marBottom w:val="0"/>
              <w:divBdr>
                <w:top w:val="none" w:sz="0" w:space="0" w:color="auto"/>
                <w:left w:val="none" w:sz="0" w:space="0" w:color="auto"/>
                <w:bottom w:val="none" w:sz="0" w:space="0" w:color="auto"/>
                <w:right w:val="none" w:sz="0" w:space="0" w:color="auto"/>
              </w:divBdr>
            </w:div>
            <w:div w:id="1348020237">
              <w:marLeft w:val="0"/>
              <w:marRight w:val="0"/>
              <w:marTop w:val="0"/>
              <w:marBottom w:val="0"/>
              <w:divBdr>
                <w:top w:val="none" w:sz="0" w:space="0" w:color="auto"/>
                <w:left w:val="none" w:sz="0" w:space="0" w:color="auto"/>
                <w:bottom w:val="none" w:sz="0" w:space="0" w:color="auto"/>
                <w:right w:val="none" w:sz="0" w:space="0" w:color="auto"/>
              </w:divBdr>
            </w:div>
            <w:div w:id="475419428">
              <w:marLeft w:val="0"/>
              <w:marRight w:val="0"/>
              <w:marTop w:val="0"/>
              <w:marBottom w:val="0"/>
              <w:divBdr>
                <w:top w:val="none" w:sz="0" w:space="0" w:color="auto"/>
                <w:left w:val="none" w:sz="0" w:space="0" w:color="auto"/>
                <w:bottom w:val="none" w:sz="0" w:space="0" w:color="auto"/>
                <w:right w:val="none" w:sz="0" w:space="0" w:color="auto"/>
              </w:divBdr>
            </w:div>
            <w:div w:id="1044448169">
              <w:marLeft w:val="0"/>
              <w:marRight w:val="0"/>
              <w:marTop w:val="0"/>
              <w:marBottom w:val="0"/>
              <w:divBdr>
                <w:top w:val="none" w:sz="0" w:space="0" w:color="auto"/>
                <w:left w:val="none" w:sz="0" w:space="0" w:color="auto"/>
                <w:bottom w:val="none" w:sz="0" w:space="0" w:color="auto"/>
                <w:right w:val="none" w:sz="0" w:space="0" w:color="auto"/>
              </w:divBdr>
            </w:div>
            <w:div w:id="1792213026">
              <w:marLeft w:val="0"/>
              <w:marRight w:val="0"/>
              <w:marTop w:val="0"/>
              <w:marBottom w:val="0"/>
              <w:divBdr>
                <w:top w:val="none" w:sz="0" w:space="0" w:color="auto"/>
                <w:left w:val="none" w:sz="0" w:space="0" w:color="auto"/>
                <w:bottom w:val="none" w:sz="0" w:space="0" w:color="auto"/>
                <w:right w:val="none" w:sz="0" w:space="0" w:color="auto"/>
              </w:divBdr>
            </w:div>
            <w:div w:id="342556857">
              <w:marLeft w:val="0"/>
              <w:marRight w:val="0"/>
              <w:marTop w:val="0"/>
              <w:marBottom w:val="0"/>
              <w:divBdr>
                <w:top w:val="none" w:sz="0" w:space="0" w:color="auto"/>
                <w:left w:val="none" w:sz="0" w:space="0" w:color="auto"/>
                <w:bottom w:val="none" w:sz="0" w:space="0" w:color="auto"/>
                <w:right w:val="none" w:sz="0" w:space="0" w:color="auto"/>
              </w:divBdr>
            </w:div>
            <w:div w:id="1150947140">
              <w:marLeft w:val="0"/>
              <w:marRight w:val="0"/>
              <w:marTop w:val="0"/>
              <w:marBottom w:val="0"/>
              <w:divBdr>
                <w:top w:val="none" w:sz="0" w:space="0" w:color="auto"/>
                <w:left w:val="none" w:sz="0" w:space="0" w:color="auto"/>
                <w:bottom w:val="none" w:sz="0" w:space="0" w:color="auto"/>
                <w:right w:val="none" w:sz="0" w:space="0" w:color="auto"/>
              </w:divBdr>
            </w:div>
            <w:div w:id="1015231042">
              <w:marLeft w:val="0"/>
              <w:marRight w:val="0"/>
              <w:marTop w:val="0"/>
              <w:marBottom w:val="0"/>
              <w:divBdr>
                <w:top w:val="none" w:sz="0" w:space="0" w:color="auto"/>
                <w:left w:val="none" w:sz="0" w:space="0" w:color="auto"/>
                <w:bottom w:val="none" w:sz="0" w:space="0" w:color="auto"/>
                <w:right w:val="none" w:sz="0" w:space="0" w:color="auto"/>
              </w:divBdr>
            </w:div>
            <w:div w:id="422383086">
              <w:marLeft w:val="0"/>
              <w:marRight w:val="0"/>
              <w:marTop w:val="0"/>
              <w:marBottom w:val="0"/>
              <w:divBdr>
                <w:top w:val="none" w:sz="0" w:space="0" w:color="auto"/>
                <w:left w:val="none" w:sz="0" w:space="0" w:color="auto"/>
                <w:bottom w:val="none" w:sz="0" w:space="0" w:color="auto"/>
                <w:right w:val="none" w:sz="0" w:space="0" w:color="auto"/>
              </w:divBdr>
            </w:div>
            <w:div w:id="1580821414">
              <w:marLeft w:val="0"/>
              <w:marRight w:val="0"/>
              <w:marTop w:val="0"/>
              <w:marBottom w:val="0"/>
              <w:divBdr>
                <w:top w:val="none" w:sz="0" w:space="0" w:color="auto"/>
                <w:left w:val="none" w:sz="0" w:space="0" w:color="auto"/>
                <w:bottom w:val="none" w:sz="0" w:space="0" w:color="auto"/>
                <w:right w:val="none" w:sz="0" w:space="0" w:color="auto"/>
              </w:divBdr>
            </w:div>
            <w:div w:id="1438871579">
              <w:marLeft w:val="0"/>
              <w:marRight w:val="0"/>
              <w:marTop w:val="0"/>
              <w:marBottom w:val="0"/>
              <w:divBdr>
                <w:top w:val="none" w:sz="0" w:space="0" w:color="auto"/>
                <w:left w:val="none" w:sz="0" w:space="0" w:color="auto"/>
                <w:bottom w:val="none" w:sz="0" w:space="0" w:color="auto"/>
                <w:right w:val="none" w:sz="0" w:space="0" w:color="auto"/>
              </w:divBdr>
            </w:div>
            <w:div w:id="1517815178">
              <w:marLeft w:val="0"/>
              <w:marRight w:val="0"/>
              <w:marTop w:val="0"/>
              <w:marBottom w:val="0"/>
              <w:divBdr>
                <w:top w:val="none" w:sz="0" w:space="0" w:color="auto"/>
                <w:left w:val="none" w:sz="0" w:space="0" w:color="auto"/>
                <w:bottom w:val="none" w:sz="0" w:space="0" w:color="auto"/>
                <w:right w:val="none" w:sz="0" w:space="0" w:color="auto"/>
              </w:divBdr>
            </w:div>
            <w:div w:id="205843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28175">
      <w:bodyDiv w:val="1"/>
      <w:marLeft w:val="0"/>
      <w:marRight w:val="0"/>
      <w:marTop w:val="0"/>
      <w:marBottom w:val="0"/>
      <w:divBdr>
        <w:top w:val="none" w:sz="0" w:space="0" w:color="auto"/>
        <w:left w:val="none" w:sz="0" w:space="0" w:color="auto"/>
        <w:bottom w:val="none" w:sz="0" w:space="0" w:color="auto"/>
        <w:right w:val="none" w:sz="0" w:space="0" w:color="auto"/>
      </w:divBdr>
      <w:divsChild>
        <w:div w:id="1730417628">
          <w:marLeft w:val="0"/>
          <w:marRight w:val="0"/>
          <w:marTop w:val="0"/>
          <w:marBottom w:val="0"/>
          <w:divBdr>
            <w:top w:val="none" w:sz="0" w:space="0" w:color="auto"/>
            <w:left w:val="none" w:sz="0" w:space="0" w:color="auto"/>
            <w:bottom w:val="none" w:sz="0" w:space="0" w:color="auto"/>
            <w:right w:val="none" w:sz="0" w:space="0" w:color="auto"/>
          </w:divBdr>
          <w:divsChild>
            <w:div w:id="81684364">
              <w:marLeft w:val="0"/>
              <w:marRight w:val="0"/>
              <w:marTop w:val="0"/>
              <w:marBottom w:val="0"/>
              <w:divBdr>
                <w:top w:val="none" w:sz="0" w:space="0" w:color="auto"/>
                <w:left w:val="none" w:sz="0" w:space="0" w:color="auto"/>
                <w:bottom w:val="none" w:sz="0" w:space="0" w:color="auto"/>
                <w:right w:val="none" w:sz="0" w:space="0" w:color="auto"/>
              </w:divBdr>
            </w:div>
            <w:div w:id="162815173">
              <w:marLeft w:val="0"/>
              <w:marRight w:val="0"/>
              <w:marTop w:val="0"/>
              <w:marBottom w:val="0"/>
              <w:divBdr>
                <w:top w:val="none" w:sz="0" w:space="0" w:color="auto"/>
                <w:left w:val="none" w:sz="0" w:space="0" w:color="auto"/>
                <w:bottom w:val="none" w:sz="0" w:space="0" w:color="auto"/>
                <w:right w:val="none" w:sz="0" w:space="0" w:color="auto"/>
              </w:divBdr>
            </w:div>
            <w:div w:id="174156322">
              <w:marLeft w:val="0"/>
              <w:marRight w:val="0"/>
              <w:marTop w:val="0"/>
              <w:marBottom w:val="0"/>
              <w:divBdr>
                <w:top w:val="none" w:sz="0" w:space="0" w:color="auto"/>
                <w:left w:val="none" w:sz="0" w:space="0" w:color="auto"/>
                <w:bottom w:val="none" w:sz="0" w:space="0" w:color="auto"/>
                <w:right w:val="none" w:sz="0" w:space="0" w:color="auto"/>
              </w:divBdr>
            </w:div>
            <w:div w:id="202912170">
              <w:marLeft w:val="0"/>
              <w:marRight w:val="0"/>
              <w:marTop w:val="0"/>
              <w:marBottom w:val="0"/>
              <w:divBdr>
                <w:top w:val="none" w:sz="0" w:space="0" w:color="auto"/>
                <w:left w:val="none" w:sz="0" w:space="0" w:color="auto"/>
                <w:bottom w:val="none" w:sz="0" w:space="0" w:color="auto"/>
                <w:right w:val="none" w:sz="0" w:space="0" w:color="auto"/>
              </w:divBdr>
            </w:div>
            <w:div w:id="205337532">
              <w:marLeft w:val="0"/>
              <w:marRight w:val="0"/>
              <w:marTop w:val="0"/>
              <w:marBottom w:val="0"/>
              <w:divBdr>
                <w:top w:val="none" w:sz="0" w:space="0" w:color="auto"/>
                <w:left w:val="none" w:sz="0" w:space="0" w:color="auto"/>
                <w:bottom w:val="none" w:sz="0" w:space="0" w:color="auto"/>
                <w:right w:val="none" w:sz="0" w:space="0" w:color="auto"/>
              </w:divBdr>
            </w:div>
            <w:div w:id="223218793">
              <w:marLeft w:val="0"/>
              <w:marRight w:val="0"/>
              <w:marTop w:val="0"/>
              <w:marBottom w:val="0"/>
              <w:divBdr>
                <w:top w:val="none" w:sz="0" w:space="0" w:color="auto"/>
                <w:left w:val="none" w:sz="0" w:space="0" w:color="auto"/>
                <w:bottom w:val="none" w:sz="0" w:space="0" w:color="auto"/>
                <w:right w:val="none" w:sz="0" w:space="0" w:color="auto"/>
              </w:divBdr>
            </w:div>
            <w:div w:id="250047988">
              <w:marLeft w:val="0"/>
              <w:marRight w:val="0"/>
              <w:marTop w:val="0"/>
              <w:marBottom w:val="0"/>
              <w:divBdr>
                <w:top w:val="none" w:sz="0" w:space="0" w:color="auto"/>
                <w:left w:val="none" w:sz="0" w:space="0" w:color="auto"/>
                <w:bottom w:val="none" w:sz="0" w:space="0" w:color="auto"/>
                <w:right w:val="none" w:sz="0" w:space="0" w:color="auto"/>
              </w:divBdr>
            </w:div>
            <w:div w:id="403381784">
              <w:marLeft w:val="0"/>
              <w:marRight w:val="0"/>
              <w:marTop w:val="0"/>
              <w:marBottom w:val="0"/>
              <w:divBdr>
                <w:top w:val="none" w:sz="0" w:space="0" w:color="auto"/>
                <w:left w:val="none" w:sz="0" w:space="0" w:color="auto"/>
                <w:bottom w:val="none" w:sz="0" w:space="0" w:color="auto"/>
                <w:right w:val="none" w:sz="0" w:space="0" w:color="auto"/>
              </w:divBdr>
            </w:div>
            <w:div w:id="413361211">
              <w:marLeft w:val="0"/>
              <w:marRight w:val="0"/>
              <w:marTop w:val="0"/>
              <w:marBottom w:val="0"/>
              <w:divBdr>
                <w:top w:val="none" w:sz="0" w:space="0" w:color="auto"/>
                <w:left w:val="none" w:sz="0" w:space="0" w:color="auto"/>
                <w:bottom w:val="none" w:sz="0" w:space="0" w:color="auto"/>
                <w:right w:val="none" w:sz="0" w:space="0" w:color="auto"/>
              </w:divBdr>
            </w:div>
            <w:div w:id="436828162">
              <w:marLeft w:val="0"/>
              <w:marRight w:val="0"/>
              <w:marTop w:val="0"/>
              <w:marBottom w:val="0"/>
              <w:divBdr>
                <w:top w:val="none" w:sz="0" w:space="0" w:color="auto"/>
                <w:left w:val="none" w:sz="0" w:space="0" w:color="auto"/>
                <w:bottom w:val="none" w:sz="0" w:space="0" w:color="auto"/>
                <w:right w:val="none" w:sz="0" w:space="0" w:color="auto"/>
              </w:divBdr>
            </w:div>
            <w:div w:id="474683984">
              <w:marLeft w:val="0"/>
              <w:marRight w:val="0"/>
              <w:marTop w:val="0"/>
              <w:marBottom w:val="0"/>
              <w:divBdr>
                <w:top w:val="none" w:sz="0" w:space="0" w:color="auto"/>
                <w:left w:val="none" w:sz="0" w:space="0" w:color="auto"/>
                <w:bottom w:val="none" w:sz="0" w:space="0" w:color="auto"/>
                <w:right w:val="none" w:sz="0" w:space="0" w:color="auto"/>
              </w:divBdr>
            </w:div>
            <w:div w:id="672923841">
              <w:marLeft w:val="0"/>
              <w:marRight w:val="0"/>
              <w:marTop w:val="0"/>
              <w:marBottom w:val="0"/>
              <w:divBdr>
                <w:top w:val="none" w:sz="0" w:space="0" w:color="auto"/>
                <w:left w:val="none" w:sz="0" w:space="0" w:color="auto"/>
                <w:bottom w:val="none" w:sz="0" w:space="0" w:color="auto"/>
                <w:right w:val="none" w:sz="0" w:space="0" w:color="auto"/>
              </w:divBdr>
            </w:div>
            <w:div w:id="788430129">
              <w:marLeft w:val="0"/>
              <w:marRight w:val="0"/>
              <w:marTop w:val="0"/>
              <w:marBottom w:val="0"/>
              <w:divBdr>
                <w:top w:val="none" w:sz="0" w:space="0" w:color="auto"/>
                <w:left w:val="none" w:sz="0" w:space="0" w:color="auto"/>
                <w:bottom w:val="none" w:sz="0" w:space="0" w:color="auto"/>
                <w:right w:val="none" w:sz="0" w:space="0" w:color="auto"/>
              </w:divBdr>
            </w:div>
            <w:div w:id="1085567789">
              <w:marLeft w:val="0"/>
              <w:marRight w:val="0"/>
              <w:marTop w:val="0"/>
              <w:marBottom w:val="0"/>
              <w:divBdr>
                <w:top w:val="none" w:sz="0" w:space="0" w:color="auto"/>
                <w:left w:val="none" w:sz="0" w:space="0" w:color="auto"/>
                <w:bottom w:val="none" w:sz="0" w:space="0" w:color="auto"/>
                <w:right w:val="none" w:sz="0" w:space="0" w:color="auto"/>
              </w:divBdr>
            </w:div>
            <w:div w:id="1194074799">
              <w:marLeft w:val="0"/>
              <w:marRight w:val="0"/>
              <w:marTop w:val="0"/>
              <w:marBottom w:val="0"/>
              <w:divBdr>
                <w:top w:val="none" w:sz="0" w:space="0" w:color="auto"/>
                <w:left w:val="none" w:sz="0" w:space="0" w:color="auto"/>
                <w:bottom w:val="none" w:sz="0" w:space="0" w:color="auto"/>
                <w:right w:val="none" w:sz="0" w:space="0" w:color="auto"/>
              </w:divBdr>
            </w:div>
            <w:div w:id="1269771309">
              <w:marLeft w:val="0"/>
              <w:marRight w:val="0"/>
              <w:marTop w:val="0"/>
              <w:marBottom w:val="0"/>
              <w:divBdr>
                <w:top w:val="none" w:sz="0" w:space="0" w:color="auto"/>
                <w:left w:val="none" w:sz="0" w:space="0" w:color="auto"/>
                <w:bottom w:val="none" w:sz="0" w:space="0" w:color="auto"/>
                <w:right w:val="none" w:sz="0" w:space="0" w:color="auto"/>
              </w:divBdr>
            </w:div>
            <w:div w:id="1269891102">
              <w:marLeft w:val="0"/>
              <w:marRight w:val="0"/>
              <w:marTop w:val="0"/>
              <w:marBottom w:val="0"/>
              <w:divBdr>
                <w:top w:val="none" w:sz="0" w:space="0" w:color="auto"/>
                <w:left w:val="none" w:sz="0" w:space="0" w:color="auto"/>
                <w:bottom w:val="none" w:sz="0" w:space="0" w:color="auto"/>
                <w:right w:val="none" w:sz="0" w:space="0" w:color="auto"/>
              </w:divBdr>
            </w:div>
            <w:div w:id="1282496258">
              <w:marLeft w:val="0"/>
              <w:marRight w:val="0"/>
              <w:marTop w:val="0"/>
              <w:marBottom w:val="0"/>
              <w:divBdr>
                <w:top w:val="none" w:sz="0" w:space="0" w:color="auto"/>
                <w:left w:val="none" w:sz="0" w:space="0" w:color="auto"/>
                <w:bottom w:val="none" w:sz="0" w:space="0" w:color="auto"/>
                <w:right w:val="none" w:sz="0" w:space="0" w:color="auto"/>
              </w:divBdr>
            </w:div>
            <w:div w:id="1437824427">
              <w:marLeft w:val="0"/>
              <w:marRight w:val="0"/>
              <w:marTop w:val="0"/>
              <w:marBottom w:val="0"/>
              <w:divBdr>
                <w:top w:val="none" w:sz="0" w:space="0" w:color="auto"/>
                <w:left w:val="none" w:sz="0" w:space="0" w:color="auto"/>
                <w:bottom w:val="none" w:sz="0" w:space="0" w:color="auto"/>
                <w:right w:val="none" w:sz="0" w:space="0" w:color="auto"/>
              </w:divBdr>
            </w:div>
            <w:div w:id="1515414131">
              <w:marLeft w:val="0"/>
              <w:marRight w:val="0"/>
              <w:marTop w:val="0"/>
              <w:marBottom w:val="0"/>
              <w:divBdr>
                <w:top w:val="none" w:sz="0" w:space="0" w:color="auto"/>
                <w:left w:val="none" w:sz="0" w:space="0" w:color="auto"/>
                <w:bottom w:val="none" w:sz="0" w:space="0" w:color="auto"/>
                <w:right w:val="none" w:sz="0" w:space="0" w:color="auto"/>
              </w:divBdr>
            </w:div>
            <w:div w:id="1647320180">
              <w:marLeft w:val="0"/>
              <w:marRight w:val="0"/>
              <w:marTop w:val="0"/>
              <w:marBottom w:val="0"/>
              <w:divBdr>
                <w:top w:val="none" w:sz="0" w:space="0" w:color="auto"/>
                <w:left w:val="none" w:sz="0" w:space="0" w:color="auto"/>
                <w:bottom w:val="none" w:sz="0" w:space="0" w:color="auto"/>
                <w:right w:val="none" w:sz="0" w:space="0" w:color="auto"/>
              </w:divBdr>
            </w:div>
            <w:div w:id="1737047678">
              <w:marLeft w:val="0"/>
              <w:marRight w:val="0"/>
              <w:marTop w:val="0"/>
              <w:marBottom w:val="0"/>
              <w:divBdr>
                <w:top w:val="none" w:sz="0" w:space="0" w:color="auto"/>
                <w:left w:val="none" w:sz="0" w:space="0" w:color="auto"/>
                <w:bottom w:val="none" w:sz="0" w:space="0" w:color="auto"/>
                <w:right w:val="none" w:sz="0" w:space="0" w:color="auto"/>
              </w:divBdr>
            </w:div>
            <w:div w:id="1919947891">
              <w:marLeft w:val="0"/>
              <w:marRight w:val="0"/>
              <w:marTop w:val="0"/>
              <w:marBottom w:val="0"/>
              <w:divBdr>
                <w:top w:val="none" w:sz="0" w:space="0" w:color="auto"/>
                <w:left w:val="none" w:sz="0" w:space="0" w:color="auto"/>
                <w:bottom w:val="none" w:sz="0" w:space="0" w:color="auto"/>
                <w:right w:val="none" w:sz="0" w:space="0" w:color="auto"/>
              </w:divBdr>
            </w:div>
            <w:div w:id="1946381255">
              <w:marLeft w:val="0"/>
              <w:marRight w:val="0"/>
              <w:marTop w:val="0"/>
              <w:marBottom w:val="0"/>
              <w:divBdr>
                <w:top w:val="none" w:sz="0" w:space="0" w:color="auto"/>
                <w:left w:val="none" w:sz="0" w:space="0" w:color="auto"/>
                <w:bottom w:val="none" w:sz="0" w:space="0" w:color="auto"/>
                <w:right w:val="none" w:sz="0" w:space="0" w:color="auto"/>
              </w:divBdr>
            </w:div>
            <w:div w:id="210792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09480">
      <w:bodyDiv w:val="1"/>
      <w:marLeft w:val="0"/>
      <w:marRight w:val="0"/>
      <w:marTop w:val="0"/>
      <w:marBottom w:val="0"/>
      <w:divBdr>
        <w:top w:val="none" w:sz="0" w:space="0" w:color="auto"/>
        <w:left w:val="none" w:sz="0" w:space="0" w:color="auto"/>
        <w:bottom w:val="none" w:sz="0" w:space="0" w:color="auto"/>
        <w:right w:val="none" w:sz="0" w:space="0" w:color="auto"/>
      </w:divBdr>
      <w:divsChild>
        <w:div w:id="1151486917">
          <w:marLeft w:val="0"/>
          <w:marRight w:val="0"/>
          <w:marTop w:val="0"/>
          <w:marBottom w:val="0"/>
          <w:divBdr>
            <w:top w:val="none" w:sz="0" w:space="0" w:color="auto"/>
            <w:left w:val="none" w:sz="0" w:space="0" w:color="auto"/>
            <w:bottom w:val="none" w:sz="0" w:space="0" w:color="auto"/>
            <w:right w:val="none" w:sz="0" w:space="0" w:color="auto"/>
          </w:divBdr>
          <w:divsChild>
            <w:div w:id="47650338">
              <w:marLeft w:val="0"/>
              <w:marRight w:val="0"/>
              <w:marTop w:val="0"/>
              <w:marBottom w:val="0"/>
              <w:divBdr>
                <w:top w:val="none" w:sz="0" w:space="0" w:color="auto"/>
                <w:left w:val="none" w:sz="0" w:space="0" w:color="auto"/>
                <w:bottom w:val="none" w:sz="0" w:space="0" w:color="auto"/>
                <w:right w:val="none" w:sz="0" w:space="0" w:color="auto"/>
              </w:divBdr>
            </w:div>
            <w:div w:id="89737672">
              <w:marLeft w:val="0"/>
              <w:marRight w:val="0"/>
              <w:marTop w:val="0"/>
              <w:marBottom w:val="0"/>
              <w:divBdr>
                <w:top w:val="none" w:sz="0" w:space="0" w:color="auto"/>
                <w:left w:val="none" w:sz="0" w:space="0" w:color="auto"/>
                <w:bottom w:val="none" w:sz="0" w:space="0" w:color="auto"/>
                <w:right w:val="none" w:sz="0" w:space="0" w:color="auto"/>
              </w:divBdr>
            </w:div>
            <w:div w:id="149563484">
              <w:marLeft w:val="0"/>
              <w:marRight w:val="0"/>
              <w:marTop w:val="0"/>
              <w:marBottom w:val="0"/>
              <w:divBdr>
                <w:top w:val="none" w:sz="0" w:space="0" w:color="auto"/>
                <w:left w:val="none" w:sz="0" w:space="0" w:color="auto"/>
                <w:bottom w:val="none" w:sz="0" w:space="0" w:color="auto"/>
                <w:right w:val="none" w:sz="0" w:space="0" w:color="auto"/>
              </w:divBdr>
            </w:div>
            <w:div w:id="164251412">
              <w:marLeft w:val="0"/>
              <w:marRight w:val="0"/>
              <w:marTop w:val="0"/>
              <w:marBottom w:val="0"/>
              <w:divBdr>
                <w:top w:val="none" w:sz="0" w:space="0" w:color="auto"/>
                <w:left w:val="none" w:sz="0" w:space="0" w:color="auto"/>
                <w:bottom w:val="none" w:sz="0" w:space="0" w:color="auto"/>
                <w:right w:val="none" w:sz="0" w:space="0" w:color="auto"/>
              </w:divBdr>
            </w:div>
            <w:div w:id="175464952">
              <w:marLeft w:val="0"/>
              <w:marRight w:val="0"/>
              <w:marTop w:val="0"/>
              <w:marBottom w:val="0"/>
              <w:divBdr>
                <w:top w:val="none" w:sz="0" w:space="0" w:color="auto"/>
                <w:left w:val="none" w:sz="0" w:space="0" w:color="auto"/>
                <w:bottom w:val="none" w:sz="0" w:space="0" w:color="auto"/>
                <w:right w:val="none" w:sz="0" w:space="0" w:color="auto"/>
              </w:divBdr>
            </w:div>
            <w:div w:id="256719263">
              <w:marLeft w:val="0"/>
              <w:marRight w:val="0"/>
              <w:marTop w:val="0"/>
              <w:marBottom w:val="0"/>
              <w:divBdr>
                <w:top w:val="none" w:sz="0" w:space="0" w:color="auto"/>
                <w:left w:val="none" w:sz="0" w:space="0" w:color="auto"/>
                <w:bottom w:val="none" w:sz="0" w:space="0" w:color="auto"/>
                <w:right w:val="none" w:sz="0" w:space="0" w:color="auto"/>
              </w:divBdr>
            </w:div>
            <w:div w:id="323096778">
              <w:marLeft w:val="0"/>
              <w:marRight w:val="0"/>
              <w:marTop w:val="0"/>
              <w:marBottom w:val="0"/>
              <w:divBdr>
                <w:top w:val="none" w:sz="0" w:space="0" w:color="auto"/>
                <w:left w:val="none" w:sz="0" w:space="0" w:color="auto"/>
                <w:bottom w:val="none" w:sz="0" w:space="0" w:color="auto"/>
                <w:right w:val="none" w:sz="0" w:space="0" w:color="auto"/>
              </w:divBdr>
            </w:div>
            <w:div w:id="396827057">
              <w:marLeft w:val="0"/>
              <w:marRight w:val="0"/>
              <w:marTop w:val="0"/>
              <w:marBottom w:val="0"/>
              <w:divBdr>
                <w:top w:val="none" w:sz="0" w:space="0" w:color="auto"/>
                <w:left w:val="none" w:sz="0" w:space="0" w:color="auto"/>
                <w:bottom w:val="none" w:sz="0" w:space="0" w:color="auto"/>
                <w:right w:val="none" w:sz="0" w:space="0" w:color="auto"/>
              </w:divBdr>
            </w:div>
            <w:div w:id="415708174">
              <w:marLeft w:val="0"/>
              <w:marRight w:val="0"/>
              <w:marTop w:val="0"/>
              <w:marBottom w:val="0"/>
              <w:divBdr>
                <w:top w:val="none" w:sz="0" w:space="0" w:color="auto"/>
                <w:left w:val="none" w:sz="0" w:space="0" w:color="auto"/>
                <w:bottom w:val="none" w:sz="0" w:space="0" w:color="auto"/>
                <w:right w:val="none" w:sz="0" w:space="0" w:color="auto"/>
              </w:divBdr>
            </w:div>
            <w:div w:id="507450222">
              <w:marLeft w:val="0"/>
              <w:marRight w:val="0"/>
              <w:marTop w:val="0"/>
              <w:marBottom w:val="0"/>
              <w:divBdr>
                <w:top w:val="none" w:sz="0" w:space="0" w:color="auto"/>
                <w:left w:val="none" w:sz="0" w:space="0" w:color="auto"/>
                <w:bottom w:val="none" w:sz="0" w:space="0" w:color="auto"/>
                <w:right w:val="none" w:sz="0" w:space="0" w:color="auto"/>
              </w:divBdr>
            </w:div>
            <w:div w:id="510724979">
              <w:marLeft w:val="0"/>
              <w:marRight w:val="0"/>
              <w:marTop w:val="0"/>
              <w:marBottom w:val="0"/>
              <w:divBdr>
                <w:top w:val="none" w:sz="0" w:space="0" w:color="auto"/>
                <w:left w:val="none" w:sz="0" w:space="0" w:color="auto"/>
                <w:bottom w:val="none" w:sz="0" w:space="0" w:color="auto"/>
                <w:right w:val="none" w:sz="0" w:space="0" w:color="auto"/>
              </w:divBdr>
            </w:div>
            <w:div w:id="515919895">
              <w:marLeft w:val="0"/>
              <w:marRight w:val="0"/>
              <w:marTop w:val="0"/>
              <w:marBottom w:val="0"/>
              <w:divBdr>
                <w:top w:val="none" w:sz="0" w:space="0" w:color="auto"/>
                <w:left w:val="none" w:sz="0" w:space="0" w:color="auto"/>
                <w:bottom w:val="none" w:sz="0" w:space="0" w:color="auto"/>
                <w:right w:val="none" w:sz="0" w:space="0" w:color="auto"/>
              </w:divBdr>
            </w:div>
            <w:div w:id="518088212">
              <w:marLeft w:val="0"/>
              <w:marRight w:val="0"/>
              <w:marTop w:val="0"/>
              <w:marBottom w:val="0"/>
              <w:divBdr>
                <w:top w:val="none" w:sz="0" w:space="0" w:color="auto"/>
                <w:left w:val="none" w:sz="0" w:space="0" w:color="auto"/>
                <w:bottom w:val="none" w:sz="0" w:space="0" w:color="auto"/>
                <w:right w:val="none" w:sz="0" w:space="0" w:color="auto"/>
              </w:divBdr>
            </w:div>
            <w:div w:id="544949228">
              <w:marLeft w:val="0"/>
              <w:marRight w:val="0"/>
              <w:marTop w:val="0"/>
              <w:marBottom w:val="0"/>
              <w:divBdr>
                <w:top w:val="none" w:sz="0" w:space="0" w:color="auto"/>
                <w:left w:val="none" w:sz="0" w:space="0" w:color="auto"/>
                <w:bottom w:val="none" w:sz="0" w:space="0" w:color="auto"/>
                <w:right w:val="none" w:sz="0" w:space="0" w:color="auto"/>
              </w:divBdr>
            </w:div>
            <w:div w:id="623996785">
              <w:marLeft w:val="0"/>
              <w:marRight w:val="0"/>
              <w:marTop w:val="0"/>
              <w:marBottom w:val="0"/>
              <w:divBdr>
                <w:top w:val="none" w:sz="0" w:space="0" w:color="auto"/>
                <w:left w:val="none" w:sz="0" w:space="0" w:color="auto"/>
                <w:bottom w:val="none" w:sz="0" w:space="0" w:color="auto"/>
                <w:right w:val="none" w:sz="0" w:space="0" w:color="auto"/>
              </w:divBdr>
            </w:div>
            <w:div w:id="627317744">
              <w:marLeft w:val="0"/>
              <w:marRight w:val="0"/>
              <w:marTop w:val="0"/>
              <w:marBottom w:val="0"/>
              <w:divBdr>
                <w:top w:val="none" w:sz="0" w:space="0" w:color="auto"/>
                <w:left w:val="none" w:sz="0" w:space="0" w:color="auto"/>
                <w:bottom w:val="none" w:sz="0" w:space="0" w:color="auto"/>
                <w:right w:val="none" w:sz="0" w:space="0" w:color="auto"/>
              </w:divBdr>
            </w:div>
            <w:div w:id="657147050">
              <w:marLeft w:val="0"/>
              <w:marRight w:val="0"/>
              <w:marTop w:val="0"/>
              <w:marBottom w:val="0"/>
              <w:divBdr>
                <w:top w:val="none" w:sz="0" w:space="0" w:color="auto"/>
                <w:left w:val="none" w:sz="0" w:space="0" w:color="auto"/>
                <w:bottom w:val="none" w:sz="0" w:space="0" w:color="auto"/>
                <w:right w:val="none" w:sz="0" w:space="0" w:color="auto"/>
              </w:divBdr>
            </w:div>
            <w:div w:id="669672653">
              <w:marLeft w:val="0"/>
              <w:marRight w:val="0"/>
              <w:marTop w:val="0"/>
              <w:marBottom w:val="0"/>
              <w:divBdr>
                <w:top w:val="none" w:sz="0" w:space="0" w:color="auto"/>
                <w:left w:val="none" w:sz="0" w:space="0" w:color="auto"/>
                <w:bottom w:val="none" w:sz="0" w:space="0" w:color="auto"/>
                <w:right w:val="none" w:sz="0" w:space="0" w:color="auto"/>
              </w:divBdr>
            </w:div>
            <w:div w:id="701127922">
              <w:marLeft w:val="0"/>
              <w:marRight w:val="0"/>
              <w:marTop w:val="0"/>
              <w:marBottom w:val="0"/>
              <w:divBdr>
                <w:top w:val="none" w:sz="0" w:space="0" w:color="auto"/>
                <w:left w:val="none" w:sz="0" w:space="0" w:color="auto"/>
                <w:bottom w:val="none" w:sz="0" w:space="0" w:color="auto"/>
                <w:right w:val="none" w:sz="0" w:space="0" w:color="auto"/>
              </w:divBdr>
            </w:div>
            <w:div w:id="762383966">
              <w:marLeft w:val="0"/>
              <w:marRight w:val="0"/>
              <w:marTop w:val="0"/>
              <w:marBottom w:val="0"/>
              <w:divBdr>
                <w:top w:val="none" w:sz="0" w:space="0" w:color="auto"/>
                <w:left w:val="none" w:sz="0" w:space="0" w:color="auto"/>
                <w:bottom w:val="none" w:sz="0" w:space="0" w:color="auto"/>
                <w:right w:val="none" w:sz="0" w:space="0" w:color="auto"/>
              </w:divBdr>
            </w:div>
            <w:div w:id="789473846">
              <w:marLeft w:val="0"/>
              <w:marRight w:val="0"/>
              <w:marTop w:val="0"/>
              <w:marBottom w:val="0"/>
              <w:divBdr>
                <w:top w:val="none" w:sz="0" w:space="0" w:color="auto"/>
                <w:left w:val="none" w:sz="0" w:space="0" w:color="auto"/>
                <w:bottom w:val="none" w:sz="0" w:space="0" w:color="auto"/>
                <w:right w:val="none" w:sz="0" w:space="0" w:color="auto"/>
              </w:divBdr>
            </w:div>
            <w:div w:id="792594784">
              <w:marLeft w:val="0"/>
              <w:marRight w:val="0"/>
              <w:marTop w:val="0"/>
              <w:marBottom w:val="0"/>
              <w:divBdr>
                <w:top w:val="none" w:sz="0" w:space="0" w:color="auto"/>
                <w:left w:val="none" w:sz="0" w:space="0" w:color="auto"/>
                <w:bottom w:val="none" w:sz="0" w:space="0" w:color="auto"/>
                <w:right w:val="none" w:sz="0" w:space="0" w:color="auto"/>
              </w:divBdr>
            </w:div>
            <w:div w:id="825826613">
              <w:marLeft w:val="0"/>
              <w:marRight w:val="0"/>
              <w:marTop w:val="0"/>
              <w:marBottom w:val="0"/>
              <w:divBdr>
                <w:top w:val="none" w:sz="0" w:space="0" w:color="auto"/>
                <w:left w:val="none" w:sz="0" w:space="0" w:color="auto"/>
                <w:bottom w:val="none" w:sz="0" w:space="0" w:color="auto"/>
                <w:right w:val="none" w:sz="0" w:space="0" w:color="auto"/>
              </w:divBdr>
            </w:div>
            <w:div w:id="850604552">
              <w:marLeft w:val="0"/>
              <w:marRight w:val="0"/>
              <w:marTop w:val="0"/>
              <w:marBottom w:val="0"/>
              <w:divBdr>
                <w:top w:val="none" w:sz="0" w:space="0" w:color="auto"/>
                <w:left w:val="none" w:sz="0" w:space="0" w:color="auto"/>
                <w:bottom w:val="none" w:sz="0" w:space="0" w:color="auto"/>
                <w:right w:val="none" w:sz="0" w:space="0" w:color="auto"/>
              </w:divBdr>
            </w:div>
            <w:div w:id="887886378">
              <w:marLeft w:val="0"/>
              <w:marRight w:val="0"/>
              <w:marTop w:val="0"/>
              <w:marBottom w:val="0"/>
              <w:divBdr>
                <w:top w:val="none" w:sz="0" w:space="0" w:color="auto"/>
                <w:left w:val="none" w:sz="0" w:space="0" w:color="auto"/>
                <w:bottom w:val="none" w:sz="0" w:space="0" w:color="auto"/>
                <w:right w:val="none" w:sz="0" w:space="0" w:color="auto"/>
              </w:divBdr>
            </w:div>
            <w:div w:id="918053307">
              <w:marLeft w:val="0"/>
              <w:marRight w:val="0"/>
              <w:marTop w:val="0"/>
              <w:marBottom w:val="0"/>
              <w:divBdr>
                <w:top w:val="none" w:sz="0" w:space="0" w:color="auto"/>
                <w:left w:val="none" w:sz="0" w:space="0" w:color="auto"/>
                <w:bottom w:val="none" w:sz="0" w:space="0" w:color="auto"/>
                <w:right w:val="none" w:sz="0" w:space="0" w:color="auto"/>
              </w:divBdr>
            </w:div>
            <w:div w:id="924846277">
              <w:marLeft w:val="0"/>
              <w:marRight w:val="0"/>
              <w:marTop w:val="0"/>
              <w:marBottom w:val="0"/>
              <w:divBdr>
                <w:top w:val="none" w:sz="0" w:space="0" w:color="auto"/>
                <w:left w:val="none" w:sz="0" w:space="0" w:color="auto"/>
                <w:bottom w:val="none" w:sz="0" w:space="0" w:color="auto"/>
                <w:right w:val="none" w:sz="0" w:space="0" w:color="auto"/>
              </w:divBdr>
            </w:div>
            <w:div w:id="1086341133">
              <w:marLeft w:val="0"/>
              <w:marRight w:val="0"/>
              <w:marTop w:val="0"/>
              <w:marBottom w:val="0"/>
              <w:divBdr>
                <w:top w:val="none" w:sz="0" w:space="0" w:color="auto"/>
                <w:left w:val="none" w:sz="0" w:space="0" w:color="auto"/>
                <w:bottom w:val="none" w:sz="0" w:space="0" w:color="auto"/>
                <w:right w:val="none" w:sz="0" w:space="0" w:color="auto"/>
              </w:divBdr>
            </w:div>
            <w:div w:id="1092314823">
              <w:marLeft w:val="0"/>
              <w:marRight w:val="0"/>
              <w:marTop w:val="0"/>
              <w:marBottom w:val="0"/>
              <w:divBdr>
                <w:top w:val="none" w:sz="0" w:space="0" w:color="auto"/>
                <w:left w:val="none" w:sz="0" w:space="0" w:color="auto"/>
                <w:bottom w:val="none" w:sz="0" w:space="0" w:color="auto"/>
                <w:right w:val="none" w:sz="0" w:space="0" w:color="auto"/>
              </w:divBdr>
            </w:div>
            <w:div w:id="1123422976">
              <w:marLeft w:val="0"/>
              <w:marRight w:val="0"/>
              <w:marTop w:val="0"/>
              <w:marBottom w:val="0"/>
              <w:divBdr>
                <w:top w:val="none" w:sz="0" w:space="0" w:color="auto"/>
                <w:left w:val="none" w:sz="0" w:space="0" w:color="auto"/>
                <w:bottom w:val="none" w:sz="0" w:space="0" w:color="auto"/>
                <w:right w:val="none" w:sz="0" w:space="0" w:color="auto"/>
              </w:divBdr>
            </w:div>
            <w:div w:id="1151410115">
              <w:marLeft w:val="0"/>
              <w:marRight w:val="0"/>
              <w:marTop w:val="0"/>
              <w:marBottom w:val="0"/>
              <w:divBdr>
                <w:top w:val="none" w:sz="0" w:space="0" w:color="auto"/>
                <w:left w:val="none" w:sz="0" w:space="0" w:color="auto"/>
                <w:bottom w:val="none" w:sz="0" w:space="0" w:color="auto"/>
                <w:right w:val="none" w:sz="0" w:space="0" w:color="auto"/>
              </w:divBdr>
            </w:div>
            <w:div w:id="1180049639">
              <w:marLeft w:val="0"/>
              <w:marRight w:val="0"/>
              <w:marTop w:val="0"/>
              <w:marBottom w:val="0"/>
              <w:divBdr>
                <w:top w:val="none" w:sz="0" w:space="0" w:color="auto"/>
                <w:left w:val="none" w:sz="0" w:space="0" w:color="auto"/>
                <w:bottom w:val="none" w:sz="0" w:space="0" w:color="auto"/>
                <w:right w:val="none" w:sz="0" w:space="0" w:color="auto"/>
              </w:divBdr>
            </w:div>
            <w:div w:id="1184587542">
              <w:marLeft w:val="0"/>
              <w:marRight w:val="0"/>
              <w:marTop w:val="0"/>
              <w:marBottom w:val="0"/>
              <w:divBdr>
                <w:top w:val="none" w:sz="0" w:space="0" w:color="auto"/>
                <w:left w:val="none" w:sz="0" w:space="0" w:color="auto"/>
                <w:bottom w:val="none" w:sz="0" w:space="0" w:color="auto"/>
                <w:right w:val="none" w:sz="0" w:space="0" w:color="auto"/>
              </w:divBdr>
            </w:div>
            <w:div w:id="1201934791">
              <w:marLeft w:val="0"/>
              <w:marRight w:val="0"/>
              <w:marTop w:val="0"/>
              <w:marBottom w:val="0"/>
              <w:divBdr>
                <w:top w:val="none" w:sz="0" w:space="0" w:color="auto"/>
                <w:left w:val="none" w:sz="0" w:space="0" w:color="auto"/>
                <w:bottom w:val="none" w:sz="0" w:space="0" w:color="auto"/>
                <w:right w:val="none" w:sz="0" w:space="0" w:color="auto"/>
              </w:divBdr>
            </w:div>
            <w:div w:id="1211380132">
              <w:marLeft w:val="0"/>
              <w:marRight w:val="0"/>
              <w:marTop w:val="0"/>
              <w:marBottom w:val="0"/>
              <w:divBdr>
                <w:top w:val="none" w:sz="0" w:space="0" w:color="auto"/>
                <w:left w:val="none" w:sz="0" w:space="0" w:color="auto"/>
                <w:bottom w:val="none" w:sz="0" w:space="0" w:color="auto"/>
                <w:right w:val="none" w:sz="0" w:space="0" w:color="auto"/>
              </w:divBdr>
            </w:div>
            <w:div w:id="1226798059">
              <w:marLeft w:val="0"/>
              <w:marRight w:val="0"/>
              <w:marTop w:val="0"/>
              <w:marBottom w:val="0"/>
              <w:divBdr>
                <w:top w:val="none" w:sz="0" w:space="0" w:color="auto"/>
                <w:left w:val="none" w:sz="0" w:space="0" w:color="auto"/>
                <w:bottom w:val="none" w:sz="0" w:space="0" w:color="auto"/>
                <w:right w:val="none" w:sz="0" w:space="0" w:color="auto"/>
              </w:divBdr>
            </w:div>
            <w:div w:id="1304197482">
              <w:marLeft w:val="0"/>
              <w:marRight w:val="0"/>
              <w:marTop w:val="0"/>
              <w:marBottom w:val="0"/>
              <w:divBdr>
                <w:top w:val="none" w:sz="0" w:space="0" w:color="auto"/>
                <w:left w:val="none" w:sz="0" w:space="0" w:color="auto"/>
                <w:bottom w:val="none" w:sz="0" w:space="0" w:color="auto"/>
                <w:right w:val="none" w:sz="0" w:space="0" w:color="auto"/>
              </w:divBdr>
            </w:div>
            <w:div w:id="1348872687">
              <w:marLeft w:val="0"/>
              <w:marRight w:val="0"/>
              <w:marTop w:val="0"/>
              <w:marBottom w:val="0"/>
              <w:divBdr>
                <w:top w:val="none" w:sz="0" w:space="0" w:color="auto"/>
                <w:left w:val="none" w:sz="0" w:space="0" w:color="auto"/>
                <w:bottom w:val="none" w:sz="0" w:space="0" w:color="auto"/>
                <w:right w:val="none" w:sz="0" w:space="0" w:color="auto"/>
              </w:divBdr>
            </w:div>
            <w:div w:id="1402022304">
              <w:marLeft w:val="0"/>
              <w:marRight w:val="0"/>
              <w:marTop w:val="0"/>
              <w:marBottom w:val="0"/>
              <w:divBdr>
                <w:top w:val="none" w:sz="0" w:space="0" w:color="auto"/>
                <w:left w:val="none" w:sz="0" w:space="0" w:color="auto"/>
                <w:bottom w:val="none" w:sz="0" w:space="0" w:color="auto"/>
                <w:right w:val="none" w:sz="0" w:space="0" w:color="auto"/>
              </w:divBdr>
            </w:div>
            <w:div w:id="1444880141">
              <w:marLeft w:val="0"/>
              <w:marRight w:val="0"/>
              <w:marTop w:val="0"/>
              <w:marBottom w:val="0"/>
              <w:divBdr>
                <w:top w:val="none" w:sz="0" w:space="0" w:color="auto"/>
                <w:left w:val="none" w:sz="0" w:space="0" w:color="auto"/>
                <w:bottom w:val="none" w:sz="0" w:space="0" w:color="auto"/>
                <w:right w:val="none" w:sz="0" w:space="0" w:color="auto"/>
              </w:divBdr>
            </w:div>
            <w:div w:id="1446852855">
              <w:marLeft w:val="0"/>
              <w:marRight w:val="0"/>
              <w:marTop w:val="0"/>
              <w:marBottom w:val="0"/>
              <w:divBdr>
                <w:top w:val="none" w:sz="0" w:space="0" w:color="auto"/>
                <w:left w:val="none" w:sz="0" w:space="0" w:color="auto"/>
                <w:bottom w:val="none" w:sz="0" w:space="0" w:color="auto"/>
                <w:right w:val="none" w:sz="0" w:space="0" w:color="auto"/>
              </w:divBdr>
            </w:div>
            <w:div w:id="1463692627">
              <w:marLeft w:val="0"/>
              <w:marRight w:val="0"/>
              <w:marTop w:val="0"/>
              <w:marBottom w:val="0"/>
              <w:divBdr>
                <w:top w:val="none" w:sz="0" w:space="0" w:color="auto"/>
                <w:left w:val="none" w:sz="0" w:space="0" w:color="auto"/>
                <w:bottom w:val="none" w:sz="0" w:space="0" w:color="auto"/>
                <w:right w:val="none" w:sz="0" w:space="0" w:color="auto"/>
              </w:divBdr>
            </w:div>
            <w:div w:id="1494374792">
              <w:marLeft w:val="0"/>
              <w:marRight w:val="0"/>
              <w:marTop w:val="0"/>
              <w:marBottom w:val="0"/>
              <w:divBdr>
                <w:top w:val="none" w:sz="0" w:space="0" w:color="auto"/>
                <w:left w:val="none" w:sz="0" w:space="0" w:color="auto"/>
                <w:bottom w:val="none" w:sz="0" w:space="0" w:color="auto"/>
                <w:right w:val="none" w:sz="0" w:space="0" w:color="auto"/>
              </w:divBdr>
            </w:div>
            <w:div w:id="1503085969">
              <w:marLeft w:val="0"/>
              <w:marRight w:val="0"/>
              <w:marTop w:val="0"/>
              <w:marBottom w:val="0"/>
              <w:divBdr>
                <w:top w:val="none" w:sz="0" w:space="0" w:color="auto"/>
                <w:left w:val="none" w:sz="0" w:space="0" w:color="auto"/>
                <w:bottom w:val="none" w:sz="0" w:space="0" w:color="auto"/>
                <w:right w:val="none" w:sz="0" w:space="0" w:color="auto"/>
              </w:divBdr>
            </w:div>
            <w:div w:id="1554274634">
              <w:marLeft w:val="0"/>
              <w:marRight w:val="0"/>
              <w:marTop w:val="0"/>
              <w:marBottom w:val="0"/>
              <w:divBdr>
                <w:top w:val="none" w:sz="0" w:space="0" w:color="auto"/>
                <w:left w:val="none" w:sz="0" w:space="0" w:color="auto"/>
                <w:bottom w:val="none" w:sz="0" w:space="0" w:color="auto"/>
                <w:right w:val="none" w:sz="0" w:space="0" w:color="auto"/>
              </w:divBdr>
            </w:div>
            <w:div w:id="1561014127">
              <w:marLeft w:val="0"/>
              <w:marRight w:val="0"/>
              <w:marTop w:val="0"/>
              <w:marBottom w:val="0"/>
              <w:divBdr>
                <w:top w:val="none" w:sz="0" w:space="0" w:color="auto"/>
                <w:left w:val="none" w:sz="0" w:space="0" w:color="auto"/>
                <w:bottom w:val="none" w:sz="0" w:space="0" w:color="auto"/>
                <w:right w:val="none" w:sz="0" w:space="0" w:color="auto"/>
              </w:divBdr>
            </w:div>
            <w:div w:id="1651517331">
              <w:marLeft w:val="0"/>
              <w:marRight w:val="0"/>
              <w:marTop w:val="0"/>
              <w:marBottom w:val="0"/>
              <w:divBdr>
                <w:top w:val="none" w:sz="0" w:space="0" w:color="auto"/>
                <w:left w:val="none" w:sz="0" w:space="0" w:color="auto"/>
                <w:bottom w:val="none" w:sz="0" w:space="0" w:color="auto"/>
                <w:right w:val="none" w:sz="0" w:space="0" w:color="auto"/>
              </w:divBdr>
            </w:div>
            <w:div w:id="1674455285">
              <w:marLeft w:val="0"/>
              <w:marRight w:val="0"/>
              <w:marTop w:val="0"/>
              <w:marBottom w:val="0"/>
              <w:divBdr>
                <w:top w:val="none" w:sz="0" w:space="0" w:color="auto"/>
                <w:left w:val="none" w:sz="0" w:space="0" w:color="auto"/>
                <w:bottom w:val="none" w:sz="0" w:space="0" w:color="auto"/>
                <w:right w:val="none" w:sz="0" w:space="0" w:color="auto"/>
              </w:divBdr>
            </w:div>
            <w:div w:id="1694187656">
              <w:marLeft w:val="0"/>
              <w:marRight w:val="0"/>
              <w:marTop w:val="0"/>
              <w:marBottom w:val="0"/>
              <w:divBdr>
                <w:top w:val="none" w:sz="0" w:space="0" w:color="auto"/>
                <w:left w:val="none" w:sz="0" w:space="0" w:color="auto"/>
                <w:bottom w:val="none" w:sz="0" w:space="0" w:color="auto"/>
                <w:right w:val="none" w:sz="0" w:space="0" w:color="auto"/>
              </w:divBdr>
            </w:div>
            <w:div w:id="1726101175">
              <w:marLeft w:val="0"/>
              <w:marRight w:val="0"/>
              <w:marTop w:val="0"/>
              <w:marBottom w:val="0"/>
              <w:divBdr>
                <w:top w:val="none" w:sz="0" w:space="0" w:color="auto"/>
                <w:left w:val="none" w:sz="0" w:space="0" w:color="auto"/>
                <w:bottom w:val="none" w:sz="0" w:space="0" w:color="auto"/>
                <w:right w:val="none" w:sz="0" w:space="0" w:color="auto"/>
              </w:divBdr>
            </w:div>
            <w:div w:id="1741632868">
              <w:marLeft w:val="0"/>
              <w:marRight w:val="0"/>
              <w:marTop w:val="0"/>
              <w:marBottom w:val="0"/>
              <w:divBdr>
                <w:top w:val="none" w:sz="0" w:space="0" w:color="auto"/>
                <w:left w:val="none" w:sz="0" w:space="0" w:color="auto"/>
                <w:bottom w:val="none" w:sz="0" w:space="0" w:color="auto"/>
                <w:right w:val="none" w:sz="0" w:space="0" w:color="auto"/>
              </w:divBdr>
            </w:div>
            <w:div w:id="1764718555">
              <w:marLeft w:val="0"/>
              <w:marRight w:val="0"/>
              <w:marTop w:val="0"/>
              <w:marBottom w:val="0"/>
              <w:divBdr>
                <w:top w:val="none" w:sz="0" w:space="0" w:color="auto"/>
                <w:left w:val="none" w:sz="0" w:space="0" w:color="auto"/>
                <w:bottom w:val="none" w:sz="0" w:space="0" w:color="auto"/>
                <w:right w:val="none" w:sz="0" w:space="0" w:color="auto"/>
              </w:divBdr>
            </w:div>
            <w:div w:id="1767535548">
              <w:marLeft w:val="0"/>
              <w:marRight w:val="0"/>
              <w:marTop w:val="0"/>
              <w:marBottom w:val="0"/>
              <w:divBdr>
                <w:top w:val="none" w:sz="0" w:space="0" w:color="auto"/>
                <w:left w:val="none" w:sz="0" w:space="0" w:color="auto"/>
                <w:bottom w:val="none" w:sz="0" w:space="0" w:color="auto"/>
                <w:right w:val="none" w:sz="0" w:space="0" w:color="auto"/>
              </w:divBdr>
            </w:div>
            <w:div w:id="1768578716">
              <w:marLeft w:val="0"/>
              <w:marRight w:val="0"/>
              <w:marTop w:val="0"/>
              <w:marBottom w:val="0"/>
              <w:divBdr>
                <w:top w:val="none" w:sz="0" w:space="0" w:color="auto"/>
                <w:left w:val="none" w:sz="0" w:space="0" w:color="auto"/>
                <w:bottom w:val="none" w:sz="0" w:space="0" w:color="auto"/>
                <w:right w:val="none" w:sz="0" w:space="0" w:color="auto"/>
              </w:divBdr>
            </w:div>
            <w:div w:id="1775858736">
              <w:marLeft w:val="0"/>
              <w:marRight w:val="0"/>
              <w:marTop w:val="0"/>
              <w:marBottom w:val="0"/>
              <w:divBdr>
                <w:top w:val="none" w:sz="0" w:space="0" w:color="auto"/>
                <w:left w:val="none" w:sz="0" w:space="0" w:color="auto"/>
                <w:bottom w:val="none" w:sz="0" w:space="0" w:color="auto"/>
                <w:right w:val="none" w:sz="0" w:space="0" w:color="auto"/>
              </w:divBdr>
            </w:div>
            <w:div w:id="1790472730">
              <w:marLeft w:val="0"/>
              <w:marRight w:val="0"/>
              <w:marTop w:val="0"/>
              <w:marBottom w:val="0"/>
              <w:divBdr>
                <w:top w:val="none" w:sz="0" w:space="0" w:color="auto"/>
                <w:left w:val="none" w:sz="0" w:space="0" w:color="auto"/>
                <w:bottom w:val="none" w:sz="0" w:space="0" w:color="auto"/>
                <w:right w:val="none" w:sz="0" w:space="0" w:color="auto"/>
              </w:divBdr>
            </w:div>
            <w:div w:id="1920169094">
              <w:marLeft w:val="0"/>
              <w:marRight w:val="0"/>
              <w:marTop w:val="0"/>
              <w:marBottom w:val="0"/>
              <w:divBdr>
                <w:top w:val="none" w:sz="0" w:space="0" w:color="auto"/>
                <w:left w:val="none" w:sz="0" w:space="0" w:color="auto"/>
                <w:bottom w:val="none" w:sz="0" w:space="0" w:color="auto"/>
                <w:right w:val="none" w:sz="0" w:space="0" w:color="auto"/>
              </w:divBdr>
            </w:div>
            <w:div w:id="1936204409">
              <w:marLeft w:val="0"/>
              <w:marRight w:val="0"/>
              <w:marTop w:val="0"/>
              <w:marBottom w:val="0"/>
              <w:divBdr>
                <w:top w:val="none" w:sz="0" w:space="0" w:color="auto"/>
                <w:left w:val="none" w:sz="0" w:space="0" w:color="auto"/>
                <w:bottom w:val="none" w:sz="0" w:space="0" w:color="auto"/>
                <w:right w:val="none" w:sz="0" w:space="0" w:color="auto"/>
              </w:divBdr>
            </w:div>
            <w:div w:id="2029285634">
              <w:marLeft w:val="0"/>
              <w:marRight w:val="0"/>
              <w:marTop w:val="0"/>
              <w:marBottom w:val="0"/>
              <w:divBdr>
                <w:top w:val="none" w:sz="0" w:space="0" w:color="auto"/>
                <w:left w:val="none" w:sz="0" w:space="0" w:color="auto"/>
                <w:bottom w:val="none" w:sz="0" w:space="0" w:color="auto"/>
                <w:right w:val="none" w:sz="0" w:space="0" w:color="auto"/>
              </w:divBdr>
            </w:div>
            <w:div w:id="2053768091">
              <w:marLeft w:val="0"/>
              <w:marRight w:val="0"/>
              <w:marTop w:val="0"/>
              <w:marBottom w:val="0"/>
              <w:divBdr>
                <w:top w:val="none" w:sz="0" w:space="0" w:color="auto"/>
                <w:left w:val="none" w:sz="0" w:space="0" w:color="auto"/>
                <w:bottom w:val="none" w:sz="0" w:space="0" w:color="auto"/>
                <w:right w:val="none" w:sz="0" w:space="0" w:color="auto"/>
              </w:divBdr>
            </w:div>
            <w:div w:id="2106461039">
              <w:marLeft w:val="0"/>
              <w:marRight w:val="0"/>
              <w:marTop w:val="0"/>
              <w:marBottom w:val="0"/>
              <w:divBdr>
                <w:top w:val="none" w:sz="0" w:space="0" w:color="auto"/>
                <w:left w:val="none" w:sz="0" w:space="0" w:color="auto"/>
                <w:bottom w:val="none" w:sz="0" w:space="0" w:color="auto"/>
                <w:right w:val="none" w:sz="0" w:space="0" w:color="auto"/>
              </w:divBdr>
            </w:div>
            <w:div w:id="2108233845">
              <w:marLeft w:val="0"/>
              <w:marRight w:val="0"/>
              <w:marTop w:val="0"/>
              <w:marBottom w:val="0"/>
              <w:divBdr>
                <w:top w:val="none" w:sz="0" w:space="0" w:color="auto"/>
                <w:left w:val="none" w:sz="0" w:space="0" w:color="auto"/>
                <w:bottom w:val="none" w:sz="0" w:space="0" w:color="auto"/>
                <w:right w:val="none" w:sz="0" w:space="0" w:color="auto"/>
              </w:divBdr>
            </w:div>
            <w:div w:id="211767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10909">
      <w:bodyDiv w:val="1"/>
      <w:marLeft w:val="0"/>
      <w:marRight w:val="0"/>
      <w:marTop w:val="0"/>
      <w:marBottom w:val="0"/>
      <w:divBdr>
        <w:top w:val="none" w:sz="0" w:space="0" w:color="auto"/>
        <w:left w:val="none" w:sz="0" w:space="0" w:color="auto"/>
        <w:bottom w:val="none" w:sz="0" w:space="0" w:color="auto"/>
        <w:right w:val="none" w:sz="0" w:space="0" w:color="auto"/>
      </w:divBdr>
      <w:divsChild>
        <w:div w:id="2086418082">
          <w:marLeft w:val="0"/>
          <w:marRight w:val="0"/>
          <w:marTop w:val="0"/>
          <w:marBottom w:val="0"/>
          <w:divBdr>
            <w:top w:val="none" w:sz="0" w:space="0" w:color="auto"/>
            <w:left w:val="none" w:sz="0" w:space="0" w:color="auto"/>
            <w:bottom w:val="none" w:sz="0" w:space="0" w:color="auto"/>
            <w:right w:val="none" w:sz="0" w:space="0" w:color="auto"/>
          </w:divBdr>
          <w:divsChild>
            <w:div w:id="10959011">
              <w:marLeft w:val="0"/>
              <w:marRight w:val="0"/>
              <w:marTop w:val="0"/>
              <w:marBottom w:val="0"/>
              <w:divBdr>
                <w:top w:val="none" w:sz="0" w:space="0" w:color="auto"/>
                <w:left w:val="none" w:sz="0" w:space="0" w:color="auto"/>
                <w:bottom w:val="none" w:sz="0" w:space="0" w:color="auto"/>
                <w:right w:val="none" w:sz="0" w:space="0" w:color="auto"/>
              </w:divBdr>
            </w:div>
            <w:div w:id="47000003">
              <w:marLeft w:val="0"/>
              <w:marRight w:val="0"/>
              <w:marTop w:val="0"/>
              <w:marBottom w:val="0"/>
              <w:divBdr>
                <w:top w:val="none" w:sz="0" w:space="0" w:color="auto"/>
                <w:left w:val="none" w:sz="0" w:space="0" w:color="auto"/>
                <w:bottom w:val="none" w:sz="0" w:space="0" w:color="auto"/>
                <w:right w:val="none" w:sz="0" w:space="0" w:color="auto"/>
              </w:divBdr>
            </w:div>
            <w:div w:id="72821862">
              <w:marLeft w:val="0"/>
              <w:marRight w:val="0"/>
              <w:marTop w:val="0"/>
              <w:marBottom w:val="0"/>
              <w:divBdr>
                <w:top w:val="none" w:sz="0" w:space="0" w:color="auto"/>
                <w:left w:val="none" w:sz="0" w:space="0" w:color="auto"/>
                <w:bottom w:val="none" w:sz="0" w:space="0" w:color="auto"/>
                <w:right w:val="none" w:sz="0" w:space="0" w:color="auto"/>
              </w:divBdr>
            </w:div>
            <w:div w:id="101459283">
              <w:marLeft w:val="0"/>
              <w:marRight w:val="0"/>
              <w:marTop w:val="0"/>
              <w:marBottom w:val="0"/>
              <w:divBdr>
                <w:top w:val="none" w:sz="0" w:space="0" w:color="auto"/>
                <w:left w:val="none" w:sz="0" w:space="0" w:color="auto"/>
                <w:bottom w:val="none" w:sz="0" w:space="0" w:color="auto"/>
                <w:right w:val="none" w:sz="0" w:space="0" w:color="auto"/>
              </w:divBdr>
            </w:div>
            <w:div w:id="103304673">
              <w:marLeft w:val="0"/>
              <w:marRight w:val="0"/>
              <w:marTop w:val="0"/>
              <w:marBottom w:val="0"/>
              <w:divBdr>
                <w:top w:val="none" w:sz="0" w:space="0" w:color="auto"/>
                <w:left w:val="none" w:sz="0" w:space="0" w:color="auto"/>
                <w:bottom w:val="none" w:sz="0" w:space="0" w:color="auto"/>
                <w:right w:val="none" w:sz="0" w:space="0" w:color="auto"/>
              </w:divBdr>
            </w:div>
            <w:div w:id="115565300">
              <w:marLeft w:val="0"/>
              <w:marRight w:val="0"/>
              <w:marTop w:val="0"/>
              <w:marBottom w:val="0"/>
              <w:divBdr>
                <w:top w:val="none" w:sz="0" w:space="0" w:color="auto"/>
                <w:left w:val="none" w:sz="0" w:space="0" w:color="auto"/>
                <w:bottom w:val="none" w:sz="0" w:space="0" w:color="auto"/>
                <w:right w:val="none" w:sz="0" w:space="0" w:color="auto"/>
              </w:divBdr>
            </w:div>
            <w:div w:id="190000498">
              <w:marLeft w:val="0"/>
              <w:marRight w:val="0"/>
              <w:marTop w:val="0"/>
              <w:marBottom w:val="0"/>
              <w:divBdr>
                <w:top w:val="none" w:sz="0" w:space="0" w:color="auto"/>
                <w:left w:val="none" w:sz="0" w:space="0" w:color="auto"/>
                <w:bottom w:val="none" w:sz="0" w:space="0" w:color="auto"/>
                <w:right w:val="none" w:sz="0" w:space="0" w:color="auto"/>
              </w:divBdr>
            </w:div>
            <w:div w:id="234512393">
              <w:marLeft w:val="0"/>
              <w:marRight w:val="0"/>
              <w:marTop w:val="0"/>
              <w:marBottom w:val="0"/>
              <w:divBdr>
                <w:top w:val="none" w:sz="0" w:space="0" w:color="auto"/>
                <w:left w:val="none" w:sz="0" w:space="0" w:color="auto"/>
                <w:bottom w:val="none" w:sz="0" w:space="0" w:color="auto"/>
                <w:right w:val="none" w:sz="0" w:space="0" w:color="auto"/>
              </w:divBdr>
            </w:div>
            <w:div w:id="252129800">
              <w:marLeft w:val="0"/>
              <w:marRight w:val="0"/>
              <w:marTop w:val="0"/>
              <w:marBottom w:val="0"/>
              <w:divBdr>
                <w:top w:val="none" w:sz="0" w:space="0" w:color="auto"/>
                <w:left w:val="none" w:sz="0" w:space="0" w:color="auto"/>
                <w:bottom w:val="none" w:sz="0" w:space="0" w:color="auto"/>
                <w:right w:val="none" w:sz="0" w:space="0" w:color="auto"/>
              </w:divBdr>
            </w:div>
            <w:div w:id="252863740">
              <w:marLeft w:val="0"/>
              <w:marRight w:val="0"/>
              <w:marTop w:val="0"/>
              <w:marBottom w:val="0"/>
              <w:divBdr>
                <w:top w:val="none" w:sz="0" w:space="0" w:color="auto"/>
                <w:left w:val="none" w:sz="0" w:space="0" w:color="auto"/>
                <w:bottom w:val="none" w:sz="0" w:space="0" w:color="auto"/>
                <w:right w:val="none" w:sz="0" w:space="0" w:color="auto"/>
              </w:divBdr>
            </w:div>
            <w:div w:id="254675138">
              <w:marLeft w:val="0"/>
              <w:marRight w:val="0"/>
              <w:marTop w:val="0"/>
              <w:marBottom w:val="0"/>
              <w:divBdr>
                <w:top w:val="none" w:sz="0" w:space="0" w:color="auto"/>
                <w:left w:val="none" w:sz="0" w:space="0" w:color="auto"/>
                <w:bottom w:val="none" w:sz="0" w:space="0" w:color="auto"/>
                <w:right w:val="none" w:sz="0" w:space="0" w:color="auto"/>
              </w:divBdr>
            </w:div>
            <w:div w:id="285896503">
              <w:marLeft w:val="0"/>
              <w:marRight w:val="0"/>
              <w:marTop w:val="0"/>
              <w:marBottom w:val="0"/>
              <w:divBdr>
                <w:top w:val="none" w:sz="0" w:space="0" w:color="auto"/>
                <w:left w:val="none" w:sz="0" w:space="0" w:color="auto"/>
                <w:bottom w:val="none" w:sz="0" w:space="0" w:color="auto"/>
                <w:right w:val="none" w:sz="0" w:space="0" w:color="auto"/>
              </w:divBdr>
            </w:div>
            <w:div w:id="306473283">
              <w:marLeft w:val="0"/>
              <w:marRight w:val="0"/>
              <w:marTop w:val="0"/>
              <w:marBottom w:val="0"/>
              <w:divBdr>
                <w:top w:val="none" w:sz="0" w:space="0" w:color="auto"/>
                <w:left w:val="none" w:sz="0" w:space="0" w:color="auto"/>
                <w:bottom w:val="none" w:sz="0" w:space="0" w:color="auto"/>
                <w:right w:val="none" w:sz="0" w:space="0" w:color="auto"/>
              </w:divBdr>
            </w:div>
            <w:div w:id="322508772">
              <w:marLeft w:val="0"/>
              <w:marRight w:val="0"/>
              <w:marTop w:val="0"/>
              <w:marBottom w:val="0"/>
              <w:divBdr>
                <w:top w:val="none" w:sz="0" w:space="0" w:color="auto"/>
                <w:left w:val="none" w:sz="0" w:space="0" w:color="auto"/>
                <w:bottom w:val="none" w:sz="0" w:space="0" w:color="auto"/>
                <w:right w:val="none" w:sz="0" w:space="0" w:color="auto"/>
              </w:divBdr>
            </w:div>
            <w:div w:id="323315846">
              <w:marLeft w:val="0"/>
              <w:marRight w:val="0"/>
              <w:marTop w:val="0"/>
              <w:marBottom w:val="0"/>
              <w:divBdr>
                <w:top w:val="none" w:sz="0" w:space="0" w:color="auto"/>
                <w:left w:val="none" w:sz="0" w:space="0" w:color="auto"/>
                <w:bottom w:val="none" w:sz="0" w:space="0" w:color="auto"/>
                <w:right w:val="none" w:sz="0" w:space="0" w:color="auto"/>
              </w:divBdr>
            </w:div>
            <w:div w:id="329261878">
              <w:marLeft w:val="0"/>
              <w:marRight w:val="0"/>
              <w:marTop w:val="0"/>
              <w:marBottom w:val="0"/>
              <w:divBdr>
                <w:top w:val="none" w:sz="0" w:space="0" w:color="auto"/>
                <w:left w:val="none" w:sz="0" w:space="0" w:color="auto"/>
                <w:bottom w:val="none" w:sz="0" w:space="0" w:color="auto"/>
                <w:right w:val="none" w:sz="0" w:space="0" w:color="auto"/>
              </w:divBdr>
            </w:div>
            <w:div w:id="329330687">
              <w:marLeft w:val="0"/>
              <w:marRight w:val="0"/>
              <w:marTop w:val="0"/>
              <w:marBottom w:val="0"/>
              <w:divBdr>
                <w:top w:val="none" w:sz="0" w:space="0" w:color="auto"/>
                <w:left w:val="none" w:sz="0" w:space="0" w:color="auto"/>
                <w:bottom w:val="none" w:sz="0" w:space="0" w:color="auto"/>
                <w:right w:val="none" w:sz="0" w:space="0" w:color="auto"/>
              </w:divBdr>
            </w:div>
            <w:div w:id="355498369">
              <w:marLeft w:val="0"/>
              <w:marRight w:val="0"/>
              <w:marTop w:val="0"/>
              <w:marBottom w:val="0"/>
              <w:divBdr>
                <w:top w:val="none" w:sz="0" w:space="0" w:color="auto"/>
                <w:left w:val="none" w:sz="0" w:space="0" w:color="auto"/>
                <w:bottom w:val="none" w:sz="0" w:space="0" w:color="auto"/>
                <w:right w:val="none" w:sz="0" w:space="0" w:color="auto"/>
              </w:divBdr>
            </w:div>
            <w:div w:id="490409079">
              <w:marLeft w:val="0"/>
              <w:marRight w:val="0"/>
              <w:marTop w:val="0"/>
              <w:marBottom w:val="0"/>
              <w:divBdr>
                <w:top w:val="none" w:sz="0" w:space="0" w:color="auto"/>
                <w:left w:val="none" w:sz="0" w:space="0" w:color="auto"/>
                <w:bottom w:val="none" w:sz="0" w:space="0" w:color="auto"/>
                <w:right w:val="none" w:sz="0" w:space="0" w:color="auto"/>
              </w:divBdr>
            </w:div>
            <w:div w:id="493256343">
              <w:marLeft w:val="0"/>
              <w:marRight w:val="0"/>
              <w:marTop w:val="0"/>
              <w:marBottom w:val="0"/>
              <w:divBdr>
                <w:top w:val="none" w:sz="0" w:space="0" w:color="auto"/>
                <w:left w:val="none" w:sz="0" w:space="0" w:color="auto"/>
                <w:bottom w:val="none" w:sz="0" w:space="0" w:color="auto"/>
                <w:right w:val="none" w:sz="0" w:space="0" w:color="auto"/>
              </w:divBdr>
            </w:div>
            <w:div w:id="559554888">
              <w:marLeft w:val="0"/>
              <w:marRight w:val="0"/>
              <w:marTop w:val="0"/>
              <w:marBottom w:val="0"/>
              <w:divBdr>
                <w:top w:val="none" w:sz="0" w:space="0" w:color="auto"/>
                <w:left w:val="none" w:sz="0" w:space="0" w:color="auto"/>
                <w:bottom w:val="none" w:sz="0" w:space="0" w:color="auto"/>
                <w:right w:val="none" w:sz="0" w:space="0" w:color="auto"/>
              </w:divBdr>
            </w:div>
            <w:div w:id="573781553">
              <w:marLeft w:val="0"/>
              <w:marRight w:val="0"/>
              <w:marTop w:val="0"/>
              <w:marBottom w:val="0"/>
              <w:divBdr>
                <w:top w:val="none" w:sz="0" w:space="0" w:color="auto"/>
                <w:left w:val="none" w:sz="0" w:space="0" w:color="auto"/>
                <w:bottom w:val="none" w:sz="0" w:space="0" w:color="auto"/>
                <w:right w:val="none" w:sz="0" w:space="0" w:color="auto"/>
              </w:divBdr>
            </w:div>
            <w:div w:id="573930514">
              <w:marLeft w:val="0"/>
              <w:marRight w:val="0"/>
              <w:marTop w:val="0"/>
              <w:marBottom w:val="0"/>
              <w:divBdr>
                <w:top w:val="none" w:sz="0" w:space="0" w:color="auto"/>
                <w:left w:val="none" w:sz="0" w:space="0" w:color="auto"/>
                <w:bottom w:val="none" w:sz="0" w:space="0" w:color="auto"/>
                <w:right w:val="none" w:sz="0" w:space="0" w:color="auto"/>
              </w:divBdr>
            </w:div>
            <w:div w:id="615135405">
              <w:marLeft w:val="0"/>
              <w:marRight w:val="0"/>
              <w:marTop w:val="0"/>
              <w:marBottom w:val="0"/>
              <w:divBdr>
                <w:top w:val="none" w:sz="0" w:space="0" w:color="auto"/>
                <w:left w:val="none" w:sz="0" w:space="0" w:color="auto"/>
                <w:bottom w:val="none" w:sz="0" w:space="0" w:color="auto"/>
                <w:right w:val="none" w:sz="0" w:space="0" w:color="auto"/>
              </w:divBdr>
            </w:div>
            <w:div w:id="628779574">
              <w:marLeft w:val="0"/>
              <w:marRight w:val="0"/>
              <w:marTop w:val="0"/>
              <w:marBottom w:val="0"/>
              <w:divBdr>
                <w:top w:val="none" w:sz="0" w:space="0" w:color="auto"/>
                <w:left w:val="none" w:sz="0" w:space="0" w:color="auto"/>
                <w:bottom w:val="none" w:sz="0" w:space="0" w:color="auto"/>
                <w:right w:val="none" w:sz="0" w:space="0" w:color="auto"/>
              </w:divBdr>
            </w:div>
            <w:div w:id="689070253">
              <w:marLeft w:val="0"/>
              <w:marRight w:val="0"/>
              <w:marTop w:val="0"/>
              <w:marBottom w:val="0"/>
              <w:divBdr>
                <w:top w:val="none" w:sz="0" w:space="0" w:color="auto"/>
                <w:left w:val="none" w:sz="0" w:space="0" w:color="auto"/>
                <w:bottom w:val="none" w:sz="0" w:space="0" w:color="auto"/>
                <w:right w:val="none" w:sz="0" w:space="0" w:color="auto"/>
              </w:divBdr>
            </w:div>
            <w:div w:id="689111422">
              <w:marLeft w:val="0"/>
              <w:marRight w:val="0"/>
              <w:marTop w:val="0"/>
              <w:marBottom w:val="0"/>
              <w:divBdr>
                <w:top w:val="none" w:sz="0" w:space="0" w:color="auto"/>
                <w:left w:val="none" w:sz="0" w:space="0" w:color="auto"/>
                <w:bottom w:val="none" w:sz="0" w:space="0" w:color="auto"/>
                <w:right w:val="none" w:sz="0" w:space="0" w:color="auto"/>
              </w:divBdr>
            </w:div>
            <w:div w:id="692145200">
              <w:marLeft w:val="0"/>
              <w:marRight w:val="0"/>
              <w:marTop w:val="0"/>
              <w:marBottom w:val="0"/>
              <w:divBdr>
                <w:top w:val="none" w:sz="0" w:space="0" w:color="auto"/>
                <w:left w:val="none" w:sz="0" w:space="0" w:color="auto"/>
                <w:bottom w:val="none" w:sz="0" w:space="0" w:color="auto"/>
                <w:right w:val="none" w:sz="0" w:space="0" w:color="auto"/>
              </w:divBdr>
            </w:div>
            <w:div w:id="874543773">
              <w:marLeft w:val="0"/>
              <w:marRight w:val="0"/>
              <w:marTop w:val="0"/>
              <w:marBottom w:val="0"/>
              <w:divBdr>
                <w:top w:val="none" w:sz="0" w:space="0" w:color="auto"/>
                <w:left w:val="none" w:sz="0" w:space="0" w:color="auto"/>
                <w:bottom w:val="none" w:sz="0" w:space="0" w:color="auto"/>
                <w:right w:val="none" w:sz="0" w:space="0" w:color="auto"/>
              </w:divBdr>
            </w:div>
            <w:div w:id="889264081">
              <w:marLeft w:val="0"/>
              <w:marRight w:val="0"/>
              <w:marTop w:val="0"/>
              <w:marBottom w:val="0"/>
              <w:divBdr>
                <w:top w:val="none" w:sz="0" w:space="0" w:color="auto"/>
                <w:left w:val="none" w:sz="0" w:space="0" w:color="auto"/>
                <w:bottom w:val="none" w:sz="0" w:space="0" w:color="auto"/>
                <w:right w:val="none" w:sz="0" w:space="0" w:color="auto"/>
              </w:divBdr>
            </w:div>
            <w:div w:id="918372328">
              <w:marLeft w:val="0"/>
              <w:marRight w:val="0"/>
              <w:marTop w:val="0"/>
              <w:marBottom w:val="0"/>
              <w:divBdr>
                <w:top w:val="none" w:sz="0" w:space="0" w:color="auto"/>
                <w:left w:val="none" w:sz="0" w:space="0" w:color="auto"/>
                <w:bottom w:val="none" w:sz="0" w:space="0" w:color="auto"/>
                <w:right w:val="none" w:sz="0" w:space="0" w:color="auto"/>
              </w:divBdr>
            </w:div>
            <w:div w:id="925462957">
              <w:marLeft w:val="0"/>
              <w:marRight w:val="0"/>
              <w:marTop w:val="0"/>
              <w:marBottom w:val="0"/>
              <w:divBdr>
                <w:top w:val="none" w:sz="0" w:space="0" w:color="auto"/>
                <w:left w:val="none" w:sz="0" w:space="0" w:color="auto"/>
                <w:bottom w:val="none" w:sz="0" w:space="0" w:color="auto"/>
                <w:right w:val="none" w:sz="0" w:space="0" w:color="auto"/>
              </w:divBdr>
            </w:div>
            <w:div w:id="990912325">
              <w:marLeft w:val="0"/>
              <w:marRight w:val="0"/>
              <w:marTop w:val="0"/>
              <w:marBottom w:val="0"/>
              <w:divBdr>
                <w:top w:val="none" w:sz="0" w:space="0" w:color="auto"/>
                <w:left w:val="none" w:sz="0" w:space="0" w:color="auto"/>
                <w:bottom w:val="none" w:sz="0" w:space="0" w:color="auto"/>
                <w:right w:val="none" w:sz="0" w:space="0" w:color="auto"/>
              </w:divBdr>
            </w:div>
            <w:div w:id="1104152215">
              <w:marLeft w:val="0"/>
              <w:marRight w:val="0"/>
              <w:marTop w:val="0"/>
              <w:marBottom w:val="0"/>
              <w:divBdr>
                <w:top w:val="none" w:sz="0" w:space="0" w:color="auto"/>
                <w:left w:val="none" w:sz="0" w:space="0" w:color="auto"/>
                <w:bottom w:val="none" w:sz="0" w:space="0" w:color="auto"/>
                <w:right w:val="none" w:sz="0" w:space="0" w:color="auto"/>
              </w:divBdr>
            </w:div>
            <w:div w:id="1118840960">
              <w:marLeft w:val="0"/>
              <w:marRight w:val="0"/>
              <w:marTop w:val="0"/>
              <w:marBottom w:val="0"/>
              <w:divBdr>
                <w:top w:val="none" w:sz="0" w:space="0" w:color="auto"/>
                <w:left w:val="none" w:sz="0" w:space="0" w:color="auto"/>
                <w:bottom w:val="none" w:sz="0" w:space="0" w:color="auto"/>
                <w:right w:val="none" w:sz="0" w:space="0" w:color="auto"/>
              </w:divBdr>
            </w:div>
            <w:div w:id="1120029719">
              <w:marLeft w:val="0"/>
              <w:marRight w:val="0"/>
              <w:marTop w:val="0"/>
              <w:marBottom w:val="0"/>
              <w:divBdr>
                <w:top w:val="none" w:sz="0" w:space="0" w:color="auto"/>
                <w:left w:val="none" w:sz="0" w:space="0" w:color="auto"/>
                <w:bottom w:val="none" w:sz="0" w:space="0" w:color="auto"/>
                <w:right w:val="none" w:sz="0" w:space="0" w:color="auto"/>
              </w:divBdr>
            </w:div>
            <w:div w:id="1149980853">
              <w:marLeft w:val="0"/>
              <w:marRight w:val="0"/>
              <w:marTop w:val="0"/>
              <w:marBottom w:val="0"/>
              <w:divBdr>
                <w:top w:val="none" w:sz="0" w:space="0" w:color="auto"/>
                <w:left w:val="none" w:sz="0" w:space="0" w:color="auto"/>
                <w:bottom w:val="none" w:sz="0" w:space="0" w:color="auto"/>
                <w:right w:val="none" w:sz="0" w:space="0" w:color="auto"/>
              </w:divBdr>
            </w:div>
            <w:div w:id="1161652577">
              <w:marLeft w:val="0"/>
              <w:marRight w:val="0"/>
              <w:marTop w:val="0"/>
              <w:marBottom w:val="0"/>
              <w:divBdr>
                <w:top w:val="none" w:sz="0" w:space="0" w:color="auto"/>
                <w:left w:val="none" w:sz="0" w:space="0" w:color="auto"/>
                <w:bottom w:val="none" w:sz="0" w:space="0" w:color="auto"/>
                <w:right w:val="none" w:sz="0" w:space="0" w:color="auto"/>
              </w:divBdr>
            </w:div>
            <w:div w:id="1178154945">
              <w:marLeft w:val="0"/>
              <w:marRight w:val="0"/>
              <w:marTop w:val="0"/>
              <w:marBottom w:val="0"/>
              <w:divBdr>
                <w:top w:val="none" w:sz="0" w:space="0" w:color="auto"/>
                <w:left w:val="none" w:sz="0" w:space="0" w:color="auto"/>
                <w:bottom w:val="none" w:sz="0" w:space="0" w:color="auto"/>
                <w:right w:val="none" w:sz="0" w:space="0" w:color="auto"/>
              </w:divBdr>
            </w:div>
            <w:div w:id="1196195505">
              <w:marLeft w:val="0"/>
              <w:marRight w:val="0"/>
              <w:marTop w:val="0"/>
              <w:marBottom w:val="0"/>
              <w:divBdr>
                <w:top w:val="none" w:sz="0" w:space="0" w:color="auto"/>
                <w:left w:val="none" w:sz="0" w:space="0" w:color="auto"/>
                <w:bottom w:val="none" w:sz="0" w:space="0" w:color="auto"/>
                <w:right w:val="none" w:sz="0" w:space="0" w:color="auto"/>
              </w:divBdr>
            </w:div>
            <w:div w:id="1199734253">
              <w:marLeft w:val="0"/>
              <w:marRight w:val="0"/>
              <w:marTop w:val="0"/>
              <w:marBottom w:val="0"/>
              <w:divBdr>
                <w:top w:val="none" w:sz="0" w:space="0" w:color="auto"/>
                <w:left w:val="none" w:sz="0" w:space="0" w:color="auto"/>
                <w:bottom w:val="none" w:sz="0" w:space="0" w:color="auto"/>
                <w:right w:val="none" w:sz="0" w:space="0" w:color="auto"/>
              </w:divBdr>
            </w:div>
            <w:div w:id="1270695170">
              <w:marLeft w:val="0"/>
              <w:marRight w:val="0"/>
              <w:marTop w:val="0"/>
              <w:marBottom w:val="0"/>
              <w:divBdr>
                <w:top w:val="none" w:sz="0" w:space="0" w:color="auto"/>
                <w:left w:val="none" w:sz="0" w:space="0" w:color="auto"/>
                <w:bottom w:val="none" w:sz="0" w:space="0" w:color="auto"/>
                <w:right w:val="none" w:sz="0" w:space="0" w:color="auto"/>
              </w:divBdr>
            </w:div>
            <w:div w:id="1282028385">
              <w:marLeft w:val="0"/>
              <w:marRight w:val="0"/>
              <w:marTop w:val="0"/>
              <w:marBottom w:val="0"/>
              <w:divBdr>
                <w:top w:val="none" w:sz="0" w:space="0" w:color="auto"/>
                <w:left w:val="none" w:sz="0" w:space="0" w:color="auto"/>
                <w:bottom w:val="none" w:sz="0" w:space="0" w:color="auto"/>
                <w:right w:val="none" w:sz="0" w:space="0" w:color="auto"/>
              </w:divBdr>
            </w:div>
            <w:div w:id="1315599265">
              <w:marLeft w:val="0"/>
              <w:marRight w:val="0"/>
              <w:marTop w:val="0"/>
              <w:marBottom w:val="0"/>
              <w:divBdr>
                <w:top w:val="none" w:sz="0" w:space="0" w:color="auto"/>
                <w:left w:val="none" w:sz="0" w:space="0" w:color="auto"/>
                <w:bottom w:val="none" w:sz="0" w:space="0" w:color="auto"/>
                <w:right w:val="none" w:sz="0" w:space="0" w:color="auto"/>
              </w:divBdr>
            </w:div>
            <w:div w:id="1325932932">
              <w:marLeft w:val="0"/>
              <w:marRight w:val="0"/>
              <w:marTop w:val="0"/>
              <w:marBottom w:val="0"/>
              <w:divBdr>
                <w:top w:val="none" w:sz="0" w:space="0" w:color="auto"/>
                <w:left w:val="none" w:sz="0" w:space="0" w:color="auto"/>
                <w:bottom w:val="none" w:sz="0" w:space="0" w:color="auto"/>
                <w:right w:val="none" w:sz="0" w:space="0" w:color="auto"/>
              </w:divBdr>
            </w:div>
            <w:div w:id="1380351928">
              <w:marLeft w:val="0"/>
              <w:marRight w:val="0"/>
              <w:marTop w:val="0"/>
              <w:marBottom w:val="0"/>
              <w:divBdr>
                <w:top w:val="none" w:sz="0" w:space="0" w:color="auto"/>
                <w:left w:val="none" w:sz="0" w:space="0" w:color="auto"/>
                <w:bottom w:val="none" w:sz="0" w:space="0" w:color="auto"/>
                <w:right w:val="none" w:sz="0" w:space="0" w:color="auto"/>
              </w:divBdr>
            </w:div>
            <w:div w:id="1382360000">
              <w:marLeft w:val="0"/>
              <w:marRight w:val="0"/>
              <w:marTop w:val="0"/>
              <w:marBottom w:val="0"/>
              <w:divBdr>
                <w:top w:val="none" w:sz="0" w:space="0" w:color="auto"/>
                <w:left w:val="none" w:sz="0" w:space="0" w:color="auto"/>
                <w:bottom w:val="none" w:sz="0" w:space="0" w:color="auto"/>
                <w:right w:val="none" w:sz="0" w:space="0" w:color="auto"/>
              </w:divBdr>
            </w:div>
            <w:div w:id="1426345245">
              <w:marLeft w:val="0"/>
              <w:marRight w:val="0"/>
              <w:marTop w:val="0"/>
              <w:marBottom w:val="0"/>
              <w:divBdr>
                <w:top w:val="none" w:sz="0" w:space="0" w:color="auto"/>
                <w:left w:val="none" w:sz="0" w:space="0" w:color="auto"/>
                <w:bottom w:val="none" w:sz="0" w:space="0" w:color="auto"/>
                <w:right w:val="none" w:sz="0" w:space="0" w:color="auto"/>
              </w:divBdr>
            </w:div>
            <w:div w:id="1472285899">
              <w:marLeft w:val="0"/>
              <w:marRight w:val="0"/>
              <w:marTop w:val="0"/>
              <w:marBottom w:val="0"/>
              <w:divBdr>
                <w:top w:val="none" w:sz="0" w:space="0" w:color="auto"/>
                <w:left w:val="none" w:sz="0" w:space="0" w:color="auto"/>
                <w:bottom w:val="none" w:sz="0" w:space="0" w:color="auto"/>
                <w:right w:val="none" w:sz="0" w:space="0" w:color="auto"/>
              </w:divBdr>
            </w:div>
            <w:div w:id="1546597042">
              <w:marLeft w:val="0"/>
              <w:marRight w:val="0"/>
              <w:marTop w:val="0"/>
              <w:marBottom w:val="0"/>
              <w:divBdr>
                <w:top w:val="none" w:sz="0" w:space="0" w:color="auto"/>
                <w:left w:val="none" w:sz="0" w:space="0" w:color="auto"/>
                <w:bottom w:val="none" w:sz="0" w:space="0" w:color="auto"/>
                <w:right w:val="none" w:sz="0" w:space="0" w:color="auto"/>
              </w:divBdr>
            </w:div>
            <w:div w:id="1547446962">
              <w:marLeft w:val="0"/>
              <w:marRight w:val="0"/>
              <w:marTop w:val="0"/>
              <w:marBottom w:val="0"/>
              <w:divBdr>
                <w:top w:val="none" w:sz="0" w:space="0" w:color="auto"/>
                <w:left w:val="none" w:sz="0" w:space="0" w:color="auto"/>
                <w:bottom w:val="none" w:sz="0" w:space="0" w:color="auto"/>
                <w:right w:val="none" w:sz="0" w:space="0" w:color="auto"/>
              </w:divBdr>
            </w:div>
            <w:div w:id="1549803097">
              <w:marLeft w:val="0"/>
              <w:marRight w:val="0"/>
              <w:marTop w:val="0"/>
              <w:marBottom w:val="0"/>
              <w:divBdr>
                <w:top w:val="none" w:sz="0" w:space="0" w:color="auto"/>
                <w:left w:val="none" w:sz="0" w:space="0" w:color="auto"/>
                <w:bottom w:val="none" w:sz="0" w:space="0" w:color="auto"/>
                <w:right w:val="none" w:sz="0" w:space="0" w:color="auto"/>
              </w:divBdr>
            </w:div>
            <w:div w:id="1556311030">
              <w:marLeft w:val="0"/>
              <w:marRight w:val="0"/>
              <w:marTop w:val="0"/>
              <w:marBottom w:val="0"/>
              <w:divBdr>
                <w:top w:val="none" w:sz="0" w:space="0" w:color="auto"/>
                <w:left w:val="none" w:sz="0" w:space="0" w:color="auto"/>
                <w:bottom w:val="none" w:sz="0" w:space="0" w:color="auto"/>
                <w:right w:val="none" w:sz="0" w:space="0" w:color="auto"/>
              </w:divBdr>
            </w:div>
            <w:div w:id="1561094662">
              <w:marLeft w:val="0"/>
              <w:marRight w:val="0"/>
              <w:marTop w:val="0"/>
              <w:marBottom w:val="0"/>
              <w:divBdr>
                <w:top w:val="none" w:sz="0" w:space="0" w:color="auto"/>
                <w:left w:val="none" w:sz="0" w:space="0" w:color="auto"/>
                <w:bottom w:val="none" w:sz="0" w:space="0" w:color="auto"/>
                <w:right w:val="none" w:sz="0" w:space="0" w:color="auto"/>
              </w:divBdr>
            </w:div>
            <w:div w:id="1574972126">
              <w:marLeft w:val="0"/>
              <w:marRight w:val="0"/>
              <w:marTop w:val="0"/>
              <w:marBottom w:val="0"/>
              <w:divBdr>
                <w:top w:val="none" w:sz="0" w:space="0" w:color="auto"/>
                <w:left w:val="none" w:sz="0" w:space="0" w:color="auto"/>
                <w:bottom w:val="none" w:sz="0" w:space="0" w:color="auto"/>
                <w:right w:val="none" w:sz="0" w:space="0" w:color="auto"/>
              </w:divBdr>
            </w:div>
            <w:div w:id="1583298093">
              <w:marLeft w:val="0"/>
              <w:marRight w:val="0"/>
              <w:marTop w:val="0"/>
              <w:marBottom w:val="0"/>
              <w:divBdr>
                <w:top w:val="none" w:sz="0" w:space="0" w:color="auto"/>
                <w:left w:val="none" w:sz="0" w:space="0" w:color="auto"/>
                <w:bottom w:val="none" w:sz="0" w:space="0" w:color="auto"/>
                <w:right w:val="none" w:sz="0" w:space="0" w:color="auto"/>
              </w:divBdr>
            </w:div>
            <w:div w:id="1617833036">
              <w:marLeft w:val="0"/>
              <w:marRight w:val="0"/>
              <w:marTop w:val="0"/>
              <w:marBottom w:val="0"/>
              <w:divBdr>
                <w:top w:val="none" w:sz="0" w:space="0" w:color="auto"/>
                <w:left w:val="none" w:sz="0" w:space="0" w:color="auto"/>
                <w:bottom w:val="none" w:sz="0" w:space="0" w:color="auto"/>
                <w:right w:val="none" w:sz="0" w:space="0" w:color="auto"/>
              </w:divBdr>
            </w:div>
            <w:div w:id="1638950083">
              <w:marLeft w:val="0"/>
              <w:marRight w:val="0"/>
              <w:marTop w:val="0"/>
              <w:marBottom w:val="0"/>
              <w:divBdr>
                <w:top w:val="none" w:sz="0" w:space="0" w:color="auto"/>
                <w:left w:val="none" w:sz="0" w:space="0" w:color="auto"/>
                <w:bottom w:val="none" w:sz="0" w:space="0" w:color="auto"/>
                <w:right w:val="none" w:sz="0" w:space="0" w:color="auto"/>
              </w:divBdr>
            </w:div>
            <w:div w:id="1687633578">
              <w:marLeft w:val="0"/>
              <w:marRight w:val="0"/>
              <w:marTop w:val="0"/>
              <w:marBottom w:val="0"/>
              <w:divBdr>
                <w:top w:val="none" w:sz="0" w:space="0" w:color="auto"/>
                <w:left w:val="none" w:sz="0" w:space="0" w:color="auto"/>
                <w:bottom w:val="none" w:sz="0" w:space="0" w:color="auto"/>
                <w:right w:val="none" w:sz="0" w:space="0" w:color="auto"/>
              </w:divBdr>
            </w:div>
            <w:div w:id="1695111375">
              <w:marLeft w:val="0"/>
              <w:marRight w:val="0"/>
              <w:marTop w:val="0"/>
              <w:marBottom w:val="0"/>
              <w:divBdr>
                <w:top w:val="none" w:sz="0" w:space="0" w:color="auto"/>
                <w:left w:val="none" w:sz="0" w:space="0" w:color="auto"/>
                <w:bottom w:val="none" w:sz="0" w:space="0" w:color="auto"/>
                <w:right w:val="none" w:sz="0" w:space="0" w:color="auto"/>
              </w:divBdr>
            </w:div>
            <w:div w:id="1704935132">
              <w:marLeft w:val="0"/>
              <w:marRight w:val="0"/>
              <w:marTop w:val="0"/>
              <w:marBottom w:val="0"/>
              <w:divBdr>
                <w:top w:val="none" w:sz="0" w:space="0" w:color="auto"/>
                <w:left w:val="none" w:sz="0" w:space="0" w:color="auto"/>
                <w:bottom w:val="none" w:sz="0" w:space="0" w:color="auto"/>
                <w:right w:val="none" w:sz="0" w:space="0" w:color="auto"/>
              </w:divBdr>
            </w:div>
            <w:div w:id="1795556625">
              <w:marLeft w:val="0"/>
              <w:marRight w:val="0"/>
              <w:marTop w:val="0"/>
              <w:marBottom w:val="0"/>
              <w:divBdr>
                <w:top w:val="none" w:sz="0" w:space="0" w:color="auto"/>
                <w:left w:val="none" w:sz="0" w:space="0" w:color="auto"/>
                <w:bottom w:val="none" w:sz="0" w:space="0" w:color="auto"/>
                <w:right w:val="none" w:sz="0" w:space="0" w:color="auto"/>
              </w:divBdr>
            </w:div>
            <w:div w:id="1799182181">
              <w:marLeft w:val="0"/>
              <w:marRight w:val="0"/>
              <w:marTop w:val="0"/>
              <w:marBottom w:val="0"/>
              <w:divBdr>
                <w:top w:val="none" w:sz="0" w:space="0" w:color="auto"/>
                <w:left w:val="none" w:sz="0" w:space="0" w:color="auto"/>
                <w:bottom w:val="none" w:sz="0" w:space="0" w:color="auto"/>
                <w:right w:val="none" w:sz="0" w:space="0" w:color="auto"/>
              </w:divBdr>
            </w:div>
            <w:div w:id="1824276294">
              <w:marLeft w:val="0"/>
              <w:marRight w:val="0"/>
              <w:marTop w:val="0"/>
              <w:marBottom w:val="0"/>
              <w:divBdr>
                <w:top w:val="none" w:sz="0" w:space="0" w:color="auto"/>
                <w:left w:val="none" w:sz="0" w:space="0" w:color="auto"/>
                <w:bottom w:val="none" w:sz="0" w:space="0" w:color="auto"/>
                <w:right w:val="none" w:sz="0" w:space="0" w:color="auto"/>
              </w:divBdr>
            </w:div>
            <w:div w:id="1826164773">
              <w:marLeft w:val="0"/>
              <w:marRight w:val="0"/>
              <w:marTop w:val="0"/>
              <w:marBottom w:val="0"/>
              <w:divBdr>
                <w:top w:val="none" w:sz="0" w:space="0" w:color="auto"/>
                <w:left w:val="none" w:sz="0" w:space="0" w:color="auto"/>
                <w:bottom w:val="none" w:sz="0" w:space="0" w:color="auto"/>
                <w:right w:val="none" w:sz="0" w:space="0" w:color="auto"/>
              </w:divBdr>
            </w:div>
            <w:div w:id="1829244816">
              <w:marLeft w:val="0"/>
              <w:marRight w:val="0"/>
              <w:marTop w:val="0"/>
              <w:marBottom w:val="0"/>
              <w:divBdr>
                <w:top w:val="none" w:sz="0" w:space="0" w:color="auto"/>
                <w:left w:val="none" w:sz="0" w:space="0" w:color="auto"/>
                <w:bottom w:val="none" w:sz="0" w:space="0" w:color="auto"/>
                <w:right w:val="none" w:sz="0" w:space="0" w:color="auto"/>
              </w:divBdr>
            </w:div>
            <w:div w:id="1875381336">
              <w:marLeft w:val="0"/>
              <w:marRight w:val="0"/>
              <w:marTop w:val="0"/>
              <w:marBottom w:val="0"/>
              <w:divBdr>
                <w:top w:val="none" w:sz="0" w:space="0" w:color="auto"/>
                <w:left w:val="none" w:sz="0" w:space="0" w:color="auto"/>
                <w:bottom w:val="none" w:sz="0" w:space="0" w:color="auto"/>
                <w:right w:val="none" w:sz="0" w:space="0" w:color="auto"/>
              </w:divBdr>
            </w:div>
            <w:div w:id="1900242296">
              <w:marLeft w:val="0"/>
              <w:marRight w:val="0"/>
              <w:marTop w:val="0"/>
              <w:marBottom w:val="0"/>
              <w:divBdr>
                <w:top w:val="none" w:sz="0" w:space="0" w:color="auto"/>
                <w:left w:val="none" w:sz="0" w:space="0" w:color="auto"/>
                <w:bottom w:val="none" w:sz="0" w:space="0" w:color="auto"/>
                <w:right w:val="none" w:sz="0" w:space="0" w:color="auto"/>
              </w:divBdr>
            </w:div>
            <w:div w:id="1929923686">
              <w:marLeft w:val="0"/>
              <w:marRight w:val="0"/>
              <w:marTop w:val="0"/>
              <w:marBottom w:val="0"/>
              <w:divBdr>
                <w:top w:val="none" w:sz="0" w:space="0" w:color="auto"/>
                <w:left w:val="none" w:sz="0" w:space="0" w:color="auto"/>
                <w:bottom w:val="none" w:sz="0" w:space="0" w:color="auto"/>
                <w:right w:val="none" w:sz="0" w:space="0" w:color="auto"/>
              </w:divBdr>
            </w:div>
            <w:div w:id="1952393078">
              <w:marLeft w:val="0"/>
              <w:marRight w:val="0"/>
              <w:marTop w:val="0"/>
              <w:marBottom w:val="0"/>
              <w:divBdr>
                <w:top w:val="none" w:sz="0" w:space="0" w:color="auto"/>
                <w:left w:val="none" w:sz="0" w:space="0" w:color="auto"/>
                <w:bottom w:val="none" w:sz="0" w:space="0" w:color="auto"/>
                <w:right w:val="none" w:sz="0" w:space="0" w:color="auto"/>
              </w:divBdr>
            </w:div>
            <w:div w:id="1954745183">
              <w:marLeft w:val="0"/>
              <w:marRight w:val="0"/>
              <w:marTop w:val="0"/>
              <w:marBottom w:val="0"/>
              <w:divBdr>
                <w:top w:val="none" w:sz="0" w:space="0" w:color="auto"/>
                <w:left w:val="none" w:sz="0" w:space="0" w:color="auto"/>
                <w:bottom w:val="none" w:sz="0" w:space="0" w:color="auto"/>
                <w:right w:val="none" w:sz="0" w:space="0" w:color="auto"/>
              </w:divBdr>
            </w:div>
            <w:div w:id="1968662924">
              <w:marLeft w:val="0"/>
              <w:marRight w:val="0"/>
              <w:marTop w:val="0"/>
              <w:marBottom w:val="0"/>
              <w:divBdr>
                <w:top w:val="none" w:sz="0" w:space="0" w:color="auto"/>
                <w:left w:val="none" w:sz="0" w:space="0" w:color="auto"/>
                <w:bottom w:val="none" w:sz="0" w:space="0" w:color="auto"/>
                <w:right w:val="none" w:sz="0" w:space="0" w:color="auto"/>
              </w:divBdr>
            </w:div>
            <w:div w:id="1974552688">
              <w:marLeft w:val="0"/>
              <w:marRight w:val="0"/>
              <w:marTop w:val="0"/>
              <w:marBottom w:val="0"/>
              <w:divBdr>
                <w:top w:val="none" w:sz="0" w:space="0" w:color="auto"/>
                <w:left w:val="none" w:sz="0" w:space="0" w:color="auto"/>
                <w:bottom w:val="none" w:sz="0" w:space="0" w:color="auto"/>
                <w:right w:val="none" w:sz="0" w:space="0" w:color="auto"/>
              </w:divBdr>
            </w:div>
            <w:div w:id="1976135064">
              <w:marLeft w:val="0"/>
              <w:marRight w:val="0"/>
              <w:marTop w:val="0"/>
              <w:marBottom w:val="0"/>
              <w:divBdr>
                <w:top w:val="none" w:sz="0" w:space="0" w:color="auto"/>
                <w:left w:val="none" w:sz="0" w:space="0" w:color="auto"/>
                <w:bottom w:val="none" w:sz="0" w:space="0" w:color="auto"/>
                <w:right w:val="none" w:sz="0" w:space="0" w:color="auto"/>
              </w:divBdr>
            </w:div>
            <w:div w:id="1999570164">
              <w:marLeft w:val="0"/>
              <w:marRight w:val="0"/>
              <w:marTop w:val="0"/>
              <w:marBottom w:val="0"/>
              <w:divBdr>
                <w:top w:val="none" w:sz="0" w:space="0" w:color="auto"/>
                <w:left w:val="none" w:sz="0" w:space="0" w:color="auto"/>
                <w:bottom w:val="none" w:sz="0" w:space="0" w:color="auto"/>
                <w:right w:val="none" w:sz="0" w:space="0" w:color="auto"/>
              </w:divBdr>
            </w:div>
            <w:div w:id="2040272179">
              <w:marLeft w:val="0"/>
              <w:marRight w:val="0"/>
              <w:marTop w:val="0"/>
              <w:marBottom w:val="0"/>
              <w:divBdr>
                <w:top w:val="none" w:sz="0" w:space="0" w:color="auto"/>
                <w:left w:val="none" w:sz="0" w:space="0" w:color="auto"/>
                <w:bottom w:val="none" w:sz="0" w:space="0" w:color="auto"/>
                <w:right w:val="none" w:sz="0" w:space="0" w:color="auto"/>
              </w:divBdr>
            </w:div>
            <w:div w:id="210240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66526">
      <w:bodyDiv w:val="1"/>
      <w:marLeft w:val="0"/>
      <w:marRight w:val="0"/>
      <w:marTop w:val="0"/>
      <w:marBottom w:val="0"/>
      <w:divBdr>
        <w:top w:val="none" w:sz="0" w:space="0" w:color="auto"/>
        <w:left w:val="none" w:sz="0" w:space="0" w:color="auto"/>
        <w:bottom w:val="none" w:sz="0" w:space="0" w:color="auto"/>
        <w:right w:val="none" w:sz="0" w:space="0" w:color="auto"/>
      </w:divBdr>
      <w:divsChild>
        <w:div w:id="986475600">
          <w:marLeft w:val="0"/>
          <w:marRight w:val="0"/>
          <w:marTop w:val="0"/>
          <w:marBottom w:val="0"/>
          <w:divBdr>
            <w:top w:val="none" w:sz="0" w:space="0" w:color="auto"/>
            <w:left w:val="none" w:sz="0" w:space="0" w:color="auto"/>
            <w:bottom w:val="none" w:sz="0" w:space="0" w:color="auto"/>
            <w:right w:val="none" w:sz="0" w:space="0" w:color="auto"/>
          </w:divBdr>
          <w:divsChild>
            <w:div w:id="307436326">
              <w:marLeft w:val="0"/>
              <w:marRight w:val="0"/>
              <w:marTop w:val="0"/>
              <w:marBottom w:val="0"/>
              <w:divBdr>
                <w:top w:val="none" w:sz="0" w:space="0" w:color="auto"/>
                <w:left w:val="none" w:sz="0" w:space="0" w:color="auto"/>
                <w:bottom w:val="none" w:sz="0" w:space="0" w:color="auto"/>
                <w:right w:val="none" w:sz="0" w:space="0" w:color="auto"/>
              </w:divBdr>
            </w:div>
            <w:div w:id="74326309">
              <w:marLeft w:val="0"/>
              <w:marRight w:val="0"/>
              <w:marTop w:val="0"/>
              <w:marBottom w:val="0"/>
              <w:divBdr>
                <w:top w:val="none" w:sz="0" w:space="0" w:color="auto"/>
                <w:left w:val="none" w:sz="0" w:space="0" w:color="auto"/>
                <w:bottom w:val="none" w:sz="0" w:space="0" w:color="auto"/>
                <w:right w:val="none" w:sz="0" w:space="0" w:color="auto"/>
              </w:divBdr>
            </w:div>
            <w:div w:id="216402931">
              <w:marLeft w:val="0"/>
              <w:marRight w:val="0"/>
              <w:marTop w:val="0"/>
              <w:marBottom w:val="0"/>
              <w:divBdr>
                <w:top w:val="none" w:sz="0" w:space="0" w:color="auto"/>
                <w:left w:val="none" w:sz="0" w:space="0" w:color="auto"/>
                <w:bottom w:val="none" w:sz="0" w:space="0" w:color="auto"/>
                <w:right w:val="none" w:sz="0" w:space="0" w:color="auto"/>
              </w:divBdr>
            </w:div>
            <w:div w:id="1704943804">
              <w:marLeft w:val="0"/>
              <w:marRight w:val="0"/>
              <w:marTop w:val="0"/>
              <w:marBottom w:val="0"/>
              <w:divBdr>
                <w:top w:val="none" w:sz="0" w:space="0" w:color="auto"/>
                <w:left w:val="none" w:sz="0" w:space="0" w:color="auto"/>
                <w:bottom w:val="none" w:sz="0" w:space="0" w:color="auto"/>
                <w:right w:val="none" w:sz="0" w:space="0" w:color="auto"/>
              </w:divBdr>
            </w:div>
            <w:div w:id="815268700">
              <w:marLeft w:val="0"/>
              <w:marRight w:val="0"/>
              <w:marTop w:val="0"/>
              <w:marBottom w:val="0"/>
              <w:divBdr>
                <w:top w:val="none" w:sz="0" w:space="0" w:color="auto"/>
                <w:left w:val="none" w:sz="0" w:space="0" w:color="auto"/>
                <w:bottom w:val="none" w:sz="0" w:space="0" w:color="auto"/>
                <w:right w:val="none" w:sz="0" w:space="0" w:color="auto"/>
              </w:divBdr>
            </w:div>
            <w:div w:id="1571694342">
              <w:marLeft w:val="0"/>
              <w:marRight w:val="0"/>
              <w:marTop w:val="0"/>
              <w:marBottom w:val="0"/>
              <w:divBdr>
                <w:top w:val="none" w:sz="0" w:space="0" w:color="auto"/>
                <w:left w:val="none" w:sz="0" w:space="0" w:color="auto"/>
                <w:bottom w:val="none" w:sz="0" w:space="0" w:color="auto"/>
                <w:right w:val="none" w:sz="0" w:space="0" w:color="auto"/>
              </w:divBdr>
            </w:div>
            <w:div w:id="504133837">
              <w:marLeft w:val="0"/>
              <w:marRight w:val="0"/>
              <w:marTop w:val="0"/>
              <w:marBottom w:val="0"/>
              <w:divBdr>
                <w:top w:val="none" w:sz="0" w:space="0" w:color="auto"/>
                <w:left w:val="none" w:sz="0" w:space="0" w:color="auto"/>
                <w:bottom w:val="none" w:sz="0" w:space="0" w:color="auto"/>
                <w:right w:val="none" w:sz="0" w:space="0" w:color="auto"/>
              </w:divBdr>
            </w:div>
            <w:div w:id="2125422211">
              <w:marLeft w:val="0"/>
              <w:marRight w:val="0"/>
              <w:marTop w:val="0"/>
              <w:marBottom w:val="0"/>
              <w:divBdr>
                <w:top w:val="none" w:sz="0" w:space="0" w:color="auto"/>
                <w:left w:val="none" w:sz="0" w:space="0" w:color="auto"/>
                <w:bottom w:val="none" w:sz="0" w:space="0" w:color="auto"/>
                <w:right w:val="none" w:sz="0" w:space="0" w:color="auto"/>
              </w:divBdr>
            </w:div>
            <w:div w:id="1688215768">
              <w:marLeft w:val="0"/>
              <w:marRight w:val="0"/>
              <w:marTop w:val="0"/>
              <w:marBottom w:val="0"/>
              <w:divBdr>
                <w:top w:val="none" w:sz="0" w:space="0" w:color="auto"/>
                <w:left w:val="none" w:sz="0" w:space="0" w:color="auto"/>
                <w:bottom w:val="none" w:sz="0" w:space="0" w:color="auto"/>
                <w:right w:val="none" w:sz="0" w:space="0" w:color="auto"/>
              </w:divBdr>
            </w:div>
            <w:div w:id="301159830">
              <w:marLeft w:val="0"/>
              <w:marRight w:val="0"/>
              <w:marTop w:val="0"/>
              <w:marBottom w:val="0"/>
              <w:divBdr>
                <w:top w:val="none" w:sz="0" w:space="0" w:color="auto"/>
                <w:left w:val="none" w:sz="0" w:space="0" w:color="auto"/>
                <w:bottom w:val="none" w:sz="0" w:space="0" w:color="auto"/>
                <w:right w:val="none" w:sz="0" w:space="0" w:color="auto"/>
              </w:divBdr>
            </w:div>
            <w:div w:id="5788467">
              <w:marLeft w:val="0"/>
              <w:marRight w:val="0"/>
              <w:marTop w:val="0"/>
              <w:marBottom w:val="0"/>
              <w:divBdr>
                <w:top w:val="none" w:sz="0" w:space="0" w:color="auto"/>
                <w:left w:val="none" w:sz="0" w:space="0" w:color="auto"/>
                <w:bottom w:val="none" w:sz="0" w:space="0" w:color="auto"/>
                <w:right w:val="none" w:sz="0" w:space="0" w:color="auto"/>
              </w:divBdr>
            </w:div>
            <w:div w:id="1542403006">
              <w:marLeft w:val="0"/>
              <w:marRight w:val="0"/>
              <w:marTop w:val="0"/>
              <w:marBottom w:val="0"/>
              <w:divBdr>
                <w:top w:val="none" w:sz="0" w:space="0" w:color="auto"/>
                <w:left w:val="none" w:sz="0" w:space="0" w:color="auto"/>
                <w:bottom w:val="none" w:sz="0" w:space="0" w:color="auto"/>
                <w:right w:val="none" w:sz="0" w:space="0" w:color="auto"/>
              </w:divBdr>
            </w:div>
            <w:div w:id="581525432">
              <w:marLeft w:val="0"/>
              <w:marRight w:val="0"/>
              <w:marTop w:val="0"/>
              <w:marBottom w:val="0"/>
              <w:divBdr>
                <w:top w:val="none" w:sz="0" w:space="0" w:color="auto"/>
                <w:left w:val="none" w:sz="0" w:space="0" w:color="auto"/>
                <w:bottom w:val="none" w:sz="0" w:space="0" w:color="auto"/>
                <w:right w:val="none" w:sz="0" w:space="0" w:color="auto"/>
              </w:divBdr>
            </w:div>
            <w:div w:id="937983610">
              <w:marLeft w:val="0"/>
              <w:marRight w:val="0"/>
              <w:marTop w:val="0"/>
              <w:marBottom w:val="0"/>
              <w:divBdr>
                <w:top w:val="none" w:sz="0" w:space="0" w:color="auto"/>
                <w:left w:val="none" w:sz="0" w:space="0" w:color="auto"/>
                <w:bottom w:val="none" w:sz="0" w:space="0" w:color="auto"/>
                <w:right w:val="none" w:sz="0" w:space="0" w:color="auto"/>
              </w:divBdr>
            </w:div>
            <w:div w:id="742410767">
              <w:marLeft w:val="0"/>
              <w:marRight w:val="0"/>
              <w:marTop w:val="0"/>
              <w:marBottom w:val="0"/>
              <w:divBdr>
                <w:top w:val="none" w:sz="0" w:space="0" w:color="auto"/>
                <w:left w:val="none" w:sz="0" w:space="0" w:color="auto"/>
                <w:bottom w:val="none" w:sz="0" w:space="0" w:color="auto"/>
                <w:right w:val="none" w:sz="0" w:space="0" w:color="auto"/>
              </w:divBdr>
            </w:div>
            <w:div w:id="1211764106">
              <w:marLeft w:val="0"/>
              <w:marRight w:val="0"/>
              <w:marTop w:val="0"/>
              <w:marBottom w:val="0"/>
              <w:divBdr>
                <w:top w:val="none" w:sz="0" w:space="0" w:color="auto"/>
                <w:left w:val="none" w:sz="0" w:space="0" w:color="auto"/>
                <w:bottom w:val="none" w:sz="0" w:space="0" w:color="auto"/>
                <w:right w:val="none" w:sz="0" w:space="0" w:color="auto"/>
              </w:divBdr>
            </w:div>
            <w:div w:id="1641152757">
              <w:marLeft w:val="0"/>
              <w:marRight w:val="0"/>
              <w:marTop w:val="0"/>
              <w:marBottom w:val="0"/>
              <w:divBdr>
                <w:top w:val="none" w:sz="0" w:space="0" w:color="auto"/>
                <w:left w:val="none" w:sz="0" w:space="0" w:color="auto"/>
                <w:bottom w:val="none" w:sz="0" w:space="0" w:color="auto"/>
                <w:right w:val="none" w:sz="0" w:space="0" w:color="auto"/>
              </w:divBdr>
            </w:div>
            <w:div w:id="843596096">
              <w:marLeft w:val="0"/>
              <w:marRight w:val="0"/>
              <w:marTop w:val="0"/>
              <w:marBottom w:val="0"/>
              <w:divBdr>
                <w:top w:val="none" w:sz="0" w:space="0" w:color="auto"/>
                <w:left w:val="none" w:sz="0" w:space="0" w:color="auto"/>
                <w:bottom w:val="none" w:sz="0" w:space="0" w:color="auto"/>
                <w:right w:val="none" w:sz="0" w:space="0" w:color="auto"/>
              </w:divBdr>
            </w:div>
            <w:div w:id="1479882098">
              <w:marLeft w:val="0"/>
              <w:marRight w:val="0"/>
              <w:marTop w:val="0"/>
              <w:marBottom w:val="0"/>
              <w:divBdr>
                <w:top w:val="none" w:sz="0" w:space="0" w:color="auto"/>
                <w:left w:val="none" w:sz="0" w:space="0" w:color="auto"/>
                <w:bottom w:val="none" w:sz="0" w:space="0" w:color="auto"/>
                <w:right w:val="none" w:sz="0" w:space="0" w:color="auto"/>
              </w:divBdr>
            </w:div>
            <w:div w:id="1787769450">
              <w:marLeft w:val="0"/>
              <w:marRight w:val="0"/>
              <w:marTop w:val="0"/>
              <w:marBottom w:val="0"/>
              <w:divBdr>
                <w:top w:val="none" w:sz="0" w:space="0" w:color="auto"/>
                <w:left w:val="none" w:sz="0" w:space="0" w:color="auto"/>
                <w:bottom w:val="none" w:sz="0" w:space="0" w:color="auto"/>
                <w:right w:val="none" w:sz="0" w:space="0" w:color="auto"/>
              </w:divBdr>
            </w:div>
            <w:div w:id="437991312">
              <w:marLeft w:val="0"/>
              <w:marRight w:val="0"/>
              <w:marTop w:val="0"/>
              <w:marBottom w:val="0"/>
              <w:divBdr>
                <w:top w:val="none" w:sz="0" w:space="0" w:color="auto"/>
                <w:left w:val="none" w:sz="0" w:space="0" w:color="auto"/>
                <w:bottom w:val="none" w:sz="0" w:space="0" w:color="auto"/>
                <w:right w:val="none" w:sz="0" w:space="0" w:color="auto"/>
              </w:divBdr>
            </w:div>
            <w:div w:id="427194576">
              <w:marLeft w:val="0"/>
              <w:marRight w:val="0"/>
              <w:marTop w:val="0"/>
              <w:marBottom w:val="0"/>
              <w:divBdr>
                <w:top w:val="none" w:sz="0" w:space="0" w:color="auto"/>
                <w:left w:val="none" w:sz="0" w:space="0" w:color="auto"/>
                <w:bottom w:val="none" w:sz="0" w:space="0" w:color="auto"/>
                <w:right w:val="none" w:sz="0" w:space="0" w:color="auto"/>
              </w:divBdr>
            </w:div>
            <w:div w:id="1960258435">
              <w:marLeft w:val="0"/>
              <w:marRight w:val="0"/>
              <w:marTop w:val="0"/>
              <w:marBottom w:val="0"/>
              <w:divBdr>
                <w:top w:val="none" w:sz="0" w:space="0" w:color="auto"/>
                <w:left w:val="none" w:sz="0" w:space="0" w:color="auto"/>
                <w:bottom w:val="none" w:sz="0" w:space="0" w:color="auto"/>
                <w:right w:val="none" w:sz="0" w:space="0" w:color="auto"/>
              </w:divBdr>
            </w:div>
            <w:div w:id="1437215293">
              <w:marLeft w:val="0"/>
              <w:marRight w:val="0"/>
              <w:marTop w:val="0"/>
              <w:marBottom w:val="0"/>
              <w:divBdr>
                <w:top w:val="none" w:sz="0" w:space="0" w:color="auto"/>
                <w:left w:val="none" w:sz="0" w:space="0" w:color="auto"/>
                <w:bottom w:val="none" w:sz="0" w:space="0" w:color="auto"/>
                <w:right w:val="none" w:sz="0" w:space="0" w:color="auto"/>
              </w:divBdr>
            </w:div>
            <w:div w:id="1863277893">
              <w:marLeft w:val="0"/>
              <w:marRight w:val="0"/>
              <w:marTop w:val="0"/>
              <w:marBottom w:val="0"/>
              <w:divBdr>
                <w:top w:val="none" w:sz="0" w:space="0" w:color="auto"/>
                <w:left w:val="none" w:sz="0" w:space="0" w:color="auto"/>
                <w:bottom w:val="none" w:sz="0" w:space="0" w:color="auto"/>
                <w:right w:val="none" w:sz="0" w:space="0" w:color="auto"/>
              </w:divBdr>
            </w:div>
            <w:div w:id="12581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9987">
      <w:bodyDiv w:val="1"/>
      <w:marLeft w:val="0"/>
      <w:marRight w:val="0"/>
      <w:marTop w:val="0"/>
      <w:marBottom w:val="0"/>
      <w:divBdr>
        <w:top w:val="none" w:sz="0" w:space="0" w:color="auto"/>
        <w:left w:val="none" w:sz="0" w:space="0" w:color="auto"/>
        <w:bottom w:val="none" w:sz="0" w:space="0" w:color="auto"/>
        <w:right w:val="none" w:sz="0" w:space="0" w:color="auto"/>
      </w:divBdr>
      <w:divsChild>
        <w:div w:id="874735176">
          <w:marLeft w:val="0"/>
          <w:marRight w:val="0"/>
          <w:marTop w:val="0"/>
          <w:marBottom w:val="0"/>
          <w:divBdr>
            <w:top w:val="none" w:sz="0" w:space="0" w:color="auto"/>
            <w:left w:val="none" w:sz="0" w:space="0" w:color="auto"/>
            <w:bottom w:val="none" w:sz="0" w:space="0" w:color="auto"/>
            <w:right w:val="none" w:sz="0" w:space="0" w:color="auto"/>
          </w:divBdr>
          <w:divsChild>
            <w:div w:id="85925399">
              <w:marLeft w:val="0"/>
              <w:marRight w:val="0"/>
              <w:marTop w:val="0"/>
              <w:marBottom w:val="0"/>
              <w:divBdr>
                <w:top w:val="none" w:sz="0" w:space="0" w:color="auto"/>
                <w:left w:val="none" w:sz="0" w:space="0" w:color="auto"/>
                <w:bottom w:val="none" w:sz="0" w:space="0" w:color="auto"/>
                <w:right w:val="none" w:sz="0" w:space="0" w:color="auto"/>
              </w:divBdr>
            </w:div>
            <w:div w:id="1574779640">
              <w:marLeft w:val="0"/>
              <w:marRight w:val="0"/>
              <w:marTop w:val="0"/>
              <w:marBottom w:val="0"/>
              <w:divBdr>
                <w:top w:val="none" w:sz="0" w:space="0" w:color="auto"/>
                <w:left w:val="none" w:sz="0" w:space="0" w:color="auto"/>
                <w:bottom w:val="none" w:sz="0" w:space="0" w:color="auto"/>
                <w:right w:val="none" w:sz="0" w:space="0" w:color="auto"/>
              </w:divBdr>
            </w:div>
            <w:div w:id="1255477544">
              <w:marLeft w:val="0"/>
              <w:marRight w:val="0"/>
              <w:marTop w:val="0"/>
              <w:marBottom w:val="0"/>
              <w:divBdr>
                <w:top w:val="none" w:sz="0" w:space="0" w:color="auto"/>
                <w:left w:val="none" w:sz="0" w:space="0" w:color="auto"/>
                <w:bottom w:val="none" w:sz="0" w:space="0" w:color="auto"/>
                <w:right w:val="none" w:sz="0" w:space="0" w:color="auto"/>
              </w:divBdr>
            </w:div>
            <w:div w:id="938179153">
              <w:marLeft w:val="0"/>
              <w:marRight w:val="0"/>
              <w:marTop w:val="0"/>
              <w:marBottom w:val="0"/>
              <w:divBdr>
                <w:top w:val="none" w:sz="0" w:space="0" w:color="auto"/>
                <w:left w:val="none" w:sz="0" w:space="0" w:color="auto"/>
                <w:bottom w:val="none" w:sz="0" w:space="0" w:color="auto"/>
                <w:right w:val="none" w:sz="0" w:space="0" w:color="auto"/>
              </w:divBdr>
            </w:div>
            <w:div w:id="424107156">
              <w:marLeft w:val="0"/>
              <w:marRight w:val="0"/>
              <w:marTop w:val="0"/>
              <w:marBottom w:val="0"/>
              <w:divBdr>
                <w:top w:val="none" w:sz="0" w:space="0" w:color="auto"/>
                <w:left w:val="none" w:sz="0" w:space="0" w:color="auto"/>
                <w:bottom w:val="none" w:sz="0" w:space="0" w:color="auto"/>
                <w:right w:val="none" w:sz="0" w:space="0" w:color="auto"/>
              </w:divBdr>
            </w:div>
            <w:div w:id="1241790074">
              <w:marLeft w:val="0"/>
              <w:marRight w:val="0"/>
              <w:marTop w:val="0"/>
              <w:marBottom w:val="0"/>
              <w:divBdr>
                <w:top w:val="none" w:sz="0" w:space="0" w:color="auto"/>
                <w:left w:val="none" w:sz="0" w:space="0" w:color="auto"/>
                <w:bottom w:val="none" w:sz="0" w:space="0" w:color="auto"/>
                <w:right w:val="none" w:sz="0" w:space="0" w:color="auto"/>
              </w:divBdr>
            </w:div>
            <w:div w:id="230703481">
              <w:marLeft w:val="0"/>
              <w:marRight w:val="0"/>
              <w:marTop w:val="0"/>
              <w:marBottom w:val="0"/>
              <w:divBdr>
                <w:top w:val="none" w:sz="0" w:space="0" w:color="auto"/>
                <w:left w:val="none" w:sz="0" w:space="0" w:color="auto"/>
                <w:bottom w:val="none" w:sz="0" w:space="0" w:color="auto"/>
                <w:right w:val="none" w:sz="0" w:space="0" w:color="auto"/>
              </w:divBdr>
            </w:div>
            <w:div w:id="1525364921">
              <w:marLeft w:val="0"/>
              <w:marRight w:val="0"/>
              <w:marTop w:val="0"/>
              <w:marBottom w:val="0"/>
              <w:divBdr>
                <w:top w:val="none" w:sz="0" w:space="0" w:color="auto"/>
                <w:left w:val="none" w:sz="0" w:space="0" w:color="auto"/>
                <w:bottom w:val="none" w:sz="0" w:space="0" w:color="auto"/>
                <w:right w:val="none" w:sz="0" w:space="0" w:color="auto"/>
              </w:divBdr>
            </w:div>
            <w:div w:id="567419596">
              <w:marLeft w:val="0"/>
              <w:marRight w:val="0"/>
              <w:marTop w:val="0"/>
              <w:marBottom w:val="0"/>
              <w:divBdr>
                <w:top w:val="none" w:sz="0" w:space="0" w:color="auto"/>
                <w:left w:val="none" w:sz="0" w:space="0" w:color="auto"/>
                <w:bottom w:val="none" w:sz="0" w:space="0" w:color="auto"/>
                <w:right w:val="none" w:sz="0" w:space="0" w:color="auto"/>
              </w:divBdr>
            </w:div>
            <w:div w:id="131024958">
              <w:marLeft w:val="0"/>
              <w:marRight w:val="0"/>
              <w:marTop w:val="0"/>
              <w:marBottom w:val="0"/>
              <w:divBdr>
                <w:top w:val="none" w:sz="0" w:space="0" w:color="auto"/>
                <w:left w:val="none" w:sz="0" w:space="0" w:color="auto"/>
                <w:bottom w:val="none" w:sz="0" w:space="0" w:color="auto"/>
                <w:right w:val="none" w:sz="0" w:space="0" w:color="auto"/>
              </w:divBdr>
            </w:div>
            <w:div w:id="175120209">
              <w:marLeft w:val="0"/>
              <w:marRight w:val="0"/>
              <w:marTop w:val="0"/>
              <w:marBottom w:val="0"/>
              <w:divBdr>
                <w:top w:val="none" w:sz="0" w:space="0" w:color="auto"/>
                <w:left w:val="none" w:sz="0" w:space="0" w:color="auto"/>
                <w:bottom w:val="none" w:sz="0" w:space="0" w:color="auto"/>
                <w:right w:val="none" w:sz="0" w:space="0" w:color="auto"/>
              </w:divBdr>
            </w:div>
            <w:div w:id="1729063743">
              <w:marLeft w:val="0"/>
              <w:marRight w:val="0"/>
              <w:marTop w:val="0"/>
              <w:marBottom w:val="0"/>
              <w:divBdr>
                <w:top w:val="none" w:sz="0" w:space="0" w:color="auto"/>
                <w:left w:val="none" w:sz="0" w:space="0" w:color="auto"/>
                <w:bottom w:val="none" w:sz="0" w:space="0" w:color="auto"/>
                <w:right w:val="none" w:sz="0" w:space="0" w:color="auto"/>
              </w:divBdr>
            </w:div>
            <w:div w:id="2081052819">
              <w:marLeft w:val="0"/>
              <w:marRight w:val="0"/>
              <w:marTop w:val="0"/>
              <w:marBottom w:val="0"/>
              <w:divBdr>
                <w:top w:val="none" w:sz="0" w:space="0" w:color="auto"/>
                <w:left w:val="none" w:sz="0" w:space="0" w:color="auto"/>
                <w:bottom w:val="none" w:sz="0" w:space="0" w:color="auto"/>
                <w:right w:val="none" w:sz="0" w:space="0" w:color="auto"/>
              </w:divBdr>
            </w:div>
            <w:div w:id="659818392">
              <w:marLeft w:val="0"/>
              <w:marRight w:val="0"/>
              <w:marTop w:val="0"/>
              <w:marBottom w:val="0"/>
              <w:divBdr>
                <w:top w:val="none" w:sz="0" w:space="0" w:color="auto"/>
                <w:left w:val="none" w:sz="0" w:space="0" w:color="auto"/>
                <w:bottom w:val="none" w:sz="0" w:space="0" w:color="auto"/>
                <w:right w:val="none" w:sz="0" w:space="0" w:color="auto"/>
              </w:divBdr>
            </w:div>
            <w:div w:id="1702172600">
              <w:marLeft w:val="0"/>
              <w:marRight w:val="0"/>
              <w:marTop w:val="0"/>
              <w:marBottom w:val="0"/>
              <w:divBdr>
                <w:top w:val="none" w:sz="0" w:space="0" w:color="auto"/>
                <w:left w:val="none" w:sz="0" w:space="0" w:color="auto"/>
                <w:bottom w:val="none" w:sz="0" w:space="0" w:color="auto"/>
                <w:right w:val="none" w:sz="0" w:space="0" w:color="auto"/>
              </w:divBdr>
            </w:div>
            <w:div w:id="1866598113">
              <w:marLeft w:val="0"/>
              <w:marRight w:val="0"/>
              <w:marTop w:val="0"/>
              <w:marBottom w:val="0"/>
              <w:divBdr>
                <w:top w:val="none" w:sz="0" w:space="0" w:color="auto"/>
                <w:left w:val="none" w:sz="0" w:space="0" w:color="auto"/>
                <w:bottom w:val="none" w:sz="0" w:space="0" w:color="auto"/>
                <w:right w:val="none" w:sz="0" w:space="0" w:color="auto"/>
              </w:divBdr>
            </w:div>
            <w:div w:id="1801798272">
              <w:marLeft w:val="0"/>
              <w:marRight w:val="0"/>
              <w:marTop w:val="0"/>
              <w:marBottom w:val="0"/>
              <w:divBdr>
                <w:top w:val="none" w:sz="0" w:space="0" w:color="auto"/>
                <w:left w:val="none" w:sz="0" w:space="0" w:color="auto"/>
                <w:bottom w:val="none" w:sz="0" w:space="0" w:color="auto"/>
                <w:right w:val="none" w:sz="0" w:space="0" w:color="auto"/>
              </w:divBdr>
            </w:div>
            <w:div w:id="1255825267">
              <w:marLeft w:val="0"/>
              <w:marRight w:val="0"/>
              <w:marTop w:val="0"/>
              <w:marBottom w:val="0"/>
              <w:divBdr>
                <w:top w:val="none" w:sz="0" w:space="0" w:color="auto"/>
                <w:left w:val="none" w:sz="0" w:space="0" w:color="auto"/>
                <w:bottom w:val="none" w:sz="0" w:space="0" w:color="auto"/>
                <w:right w:val="none" w:sz="0" w:space="0" w:color="auto"/>
              </w:divBdr>
            </w:div>
            <w:div w:id="1985741629">
              <w:marLeft w:val="0"/>
              <w:marRight w:val="0"/>
              <w:marTop w:val="0"/>
              <w:marBottom w:val="0"/>
              <w:divBdr>
                <w:top w:val="none" w:sz="0" w:space="0" w:color="auto"/>
                <w:left w:val="none" w:sz="0" w:space="0" w:color="auto"/>
                <w:bottom w:val="none" w:sz="0" w:space="0" w:color="auto"/>
                <w:right w:val="none" w:sz="0" w:space="0" w:color="auto"/>
              </w:divBdr>
            </w:div>
            <w:div w:id="982539608">
              <w:marLeft w:val="0"/>
              <w:marRight w:val="0"/>
              <w:marTop w:val="0"/>
              <w:marBottom w:val="0"/>
              <w:divBdr>
                <w:top w:val="none" w:sz="0" w:space="0" w:color="auto"/>
                <w:left w:val="none" w:sz="0" w:space="0" w:color="auto"/>
                <w:bottom w:val="none" w:sz="0" w:space="0" w:color="auto"/>
                <w:right w:val="none" w:sz="0" w:space="0" w:color="auto"/>
              </w:divBdr>
            </w:div>
            <w:div w:id="302934215">
              <w:marLeft w:val="0"/>
              <w:marRight w:val="0"/>
              <w:marTop w:val="0"/>
              <w:marBottom w:val="0"/>
              <w:divBdr>
                <w:top w:val="none" w:sz="0" w:space="0" w:color="auto"/>
                <w:left w:val="none" w:sz="0" w:space="0" w:color="auto"/>
                <w:bottom w:val="none" w:sz="0" w:space="0" w:color="auto"/>
                <w:right w:val="none" w:sz="0" w:space="0" w:color="auto"/>
              </w:divBdr>
            </w:div>
            <w:div w:id="1052653028">
              <w:marLeft w:val="0"/>
              <w:marRight w:val="0"/>
              <w:marTop w:val="0"/>
              <w:marBottom w:val="0"/>
              <w:divBdr>
                <w:top w:val="none" w:sz="0" w:space="0" w:color="auto"/>
                <w:left w:val="none" w:sz="0" w:space="0" w:color="auto"/>
                <w:bottom w:val="none" w:sz="0" w:space="0" w:color="auto"/>
                <w:right w:val="none" w:sz="0" w:space="0" w:color="auto"/>
              </w:divBdr>
            </w:div>
            <w:div w:id="2096587820">
              <w:marLeft w:val="0"/>
              <w:marRight w:val="0"/>
              <w:marTop w:val="0"/>
              <w:marBottom w:val="0"/>
              <w:divBdr>
                <w:top w:val="none" w:sz="0" w:space="0" w:color="auto"/>
                <w:left w:val="none" w:sz="0" w:space="0" w:color="auto"/>
                <w:bottom w:val="none" w:sz="0" w:space="0" w:color="auto"/>
                <w:right w:val="none" w:sz="0" w:space="0" w:color="auto"/>
              </w:divBdr>
            </w:div>
            <w:div w:id="428158963">
              <w:marLeft w:val="0"/>
              <w:marRight w:val="0"/>
              <w:marTop w:val="0"/>
              <w:marBottom w:val="0"/>
              <w:divBdr>
                <w:top w:val="none" w:sz="0" w:space="0" w:color="auto"/>
                <w:left w:val="none" w:sz="0" w:space="0" w:color="auto"/>
                <w:bottom w:val="none" w:sz="0" w:space="0" w:color="auto"/>
                <w:right w:val="none" w:sz="0" w:space="0" w:color="auto"/>
              </w:divBdr>
            </w:div>
            <w:div w:id="351565511">
              <w:marLeft w:val="0"/>
              <w:marRight w:val="0"/>
              <w:marTop w:val="0"/>
              <w:marBottom w:val="0"/>
              <w:divBdr>
                <w:top w:val="none" w:sz="0" w:space="0" w:color="auto"/>
                <w:left w:val="none" w:sz="0" w:space="0" w:color="auto"/>
                <w:bottom w:val="none" w:sz="0" w:space="0" w:color="auto"/>
                <w:right w:val="none" w:sz="0" w:space="0" w:color="auto"/>
              </w:divBdr>
            </w:div>
            <w:div w:id="1781411247">
              <w:marLeft w:val="0"/>
              <w:marRight w:val="0"/>
              <w:marTop w:val="0"/>
              <w:marBottom w:val="0"/>
              <w:divBdr>
                <w:top w:val="none" w:sz="0" w:space="0" w:color="auto"/>
                <w:left w:val="none" w:sz="0" w:space="0" w:color="auto"/>
                <w:bottom w:val="none" w:sz="0" w:space="0" w:color="auto"/>
                <w:right w:val="none" w:sz="0" w:space="0" w:color="auto"/>
              </w:divBdr>
            </w:div>
            <w:div w:id="527374769">
              <w:marLeft w:val="0"/>
              <w:marRight w:val="0"/>
              <w:marTop w:val="0"/>
              <w:marBottom w:val="0"/>
              <w:divBdr>
                <w:top w:val="none" w:sz="0" w:space="0" w:color="auto"/>
                <w:left w:val="none" w:sz="0" w:space="0" w:color="auto"/>
                <w:bottom w:val="none" w:sz="0" w:space="0" w:color="auto"/>
                <w:right w:val="none" w:sz="0" w:space="0" w:color="auto"/>
              </w:divBdr>
            </w:div>
            <w:div w:id="1001785251">
              <w:marLeft w:val="0"/>
              <w:marRight w:val="0"/>
              <w:marTop w:val="0"/>
              <w:marBottom w:val="0"/>
              <w:divBdr>
                <w:top w:val="none" w:sz="0" w:space="0" w:color="auto"/>
                <w:left w:val="none" w:sz="0" w:space="0" w:color="auto"/>
                <w:bottom w:val="none" w:sz="0" w:space="0" w:color="auto"/>
                <w:right w:val="none" w:sz="0" w:space="0" w:color="auto"/>
              </w:divBdr>
            </w:div>
            <w:div w:id="276063343">
              <w:marLeft w:val="0"/>
              <w:marRight w:val="0"/>
              <w:marTop w:val="0"/>
              <w:marBottom w:val="0"/>
              <w:divBdr>
                <w:top w:val="none" w:sz="0" w:space="0" w:color="auto"/>
                <w:left w:val="none" w:sz="0" w:space="0" w:color="auto"/>
                <w:bottom w:val="none" w:sz="0" w:space="0" w:color="auto"/>
                <w:right w:val="none" w:sz="0" w:space="0" w:color="auto"/>
              </w:divBdr>
            </w:div>
            <w:div w:id="232785398">
              <w:marLeft w:val="0"/>
              <w:marRight w:val="0"/>
              <w:marTop w:val="0"/>
              <w:marBottom w:val="0"/>
              <w:divBdr>
                <w:top w:val="none" w:sz="0" w:space="0" w:color="auto"/>
                <w:left w:val="none" w:sz="0" w:space="0" w:color="auto"/>
                <w:bottom w:val="none" w:sz="0" w:space="0" w:color="auto"/>
                <w:right w:val="none" w:sz="0" w:space="0" w:color="auto"/>
              </w:divBdr>
            </w:div>
            <w:div w:id="1241912312">
              <w:marLeft w:val="0"/>
              <w:marRight w:val="0"/>
              <w:marTop w:val="0"/>
              <w:marBottom w:val="0"/>
              <w:divBdr>
                <w:top w:val="none" w:sz="0" w:space="0" w:color="auto"/>
                <w:left w:val="none" w:sz="0" w:space="0" w:color="auto"/>
                <w:bottom w:val="none" w:sz="0" w:space="0" w:color="auto"/>
                <w:right w:val="none" w:sz="0" w:space="0" w:color="auto"/>
              </w:divBdr>
            </w:div>
            <w:div w:id="750809987">
              <w:marLeft w:val="0"/>
              <w:marRight w:val="0"/>
              <w:marTop w:val="0"/>
              <w:marBottom w:val="0"/>
              <w:divBdr>
                <w:top w:val="none" w:sz="0" w:space="0" w:color="auto"/>
                <w:left w:val="none" w:sz="0" w:space="0" w:color="auto"/>
                <w:bottom w:val="none" w:sz="0" w:space="0" w:color="auto"/>
                <w:right w:val="none" w:sz="0" w:space="0" w:color="auto"/>
              </w:divBdr>
            </w:div>
            <w:div w:id="20403239">
              <w:marLeft w:val="0"/>
              <w:marRight w:val="0"/>
              <w:marTop w:val="0"/>
              <w:marBottom w:val="0"/>
              <w:divBdr>
                <w:top w:val="none" w:sz="0" w:space="0" w:color="auto"/>
                <w:left w:val="none" w:sz="0" w:space="0" w:color="auto"/>
                <w:bottom w:val="none" w:sz="0" w:space="0" w:color="auto"/>
                <w:right w:val="none" w:sz="0" w:space="0" w:color="auto"/>
              </w:divBdr>
            </w:div>
            <w:div w:id="1824006388">
              <w:marLeft w:val="0"/>
              <w:marRight w:val="0"/>
              <w:marTop w:val="0"/>
              <w:marBottom w:val="0"/>
              <w:divBdr>
                <w:top w:val="none" w:sz="0" w:space="0" w:color="auto"/>
                <w:left w:val="none" w:sz="0" w:space="0" w:color="auto"/>
                <w:bottom w:val="none" w:sz="0" w:space="0" w:color="auto"/>
                <w:right w:val="none" w:sz="0" w:space="0" w:color="auto"/>
              </w:divBdr>
            </w:div>
            <w:div w:id="1128861974">
              <w:marLeft w:val="0"/>
              <w:marRight w:val="0"/>
              <w:marTop w:val="0"/>
              <w:marBottom w:val="0"/>
              <w:divBdr>
                <w:top w:val="none" w:sz="0" w:space="0" w:color="auto"/>
                <w:left w:val="none" w:sz="0" w:space="0" w:color="auto"/>
                <w:bottom w:val="none" w:sz="0" w:space="0" w:color="auto"/>
                <w:right w:val="none" w:sz="0" w:space="0" w:color="auto"/>
              </w:divBdr>
            </w:div>
            <w:div w:id="247464761">
              <w:marLeft w:val="0"/>
              <w:marRight w:val="0"/>
              <w:marTop w:val="0"/>
              <w:marBottom w:val="0"/>
              <w:divBdr>
                <w:top w:val="none" w:sz="0" w:space="0" w:color="auto"/>
                <w:left w:val="none" w:sz="0" w:space="0" w:color="auto"/>
                <w:bottom w:val="none" w:sz="0" w:space="0" w:color="auto"/>
                <w:right w:val="none" w:sz="0" w:space="0" w:color="auto"/>
              </w:divBdr>
            </w:div>
            <w:div w:id="715355627">
              <w:marLeft w:val="0"/>
              <w:marRight w:val="0"/>
              <w:marTop w:val="0"/>
              <w:marBottom w:val="0"/>
              <w:divBdr>
                <w:top w:val="none" w:sz="0" w:space="0" w:color="auto"/>
                <w:left w:val="none" w:sz="0" w:space="0" w:color="auto"/>
                <w:bottom w:val="none" w:sz="0" w:space="0" w:color="auto"/>
                <w:right w:val="none" w:sz="0" w:space="0" w:color="auto"/>
              </w:divBdr>
            </w:div>
            <w:div w:id="1426069803">
              <w:marLeft w:val="0"/>
              <w:marRight w:val="0"/>
              <w:marTop w:val="0"/>
              <w:marBottom w:val="0"/>
              <w:divBdr>
                <w:top w:val="none" w:sz="0" w:space="0" w:color="auto"/>
                <w:left w:val="none" w:sz="0" w:space="0" w:color="auto"/>
                <w:bottom w:val="none" w:sz="0" w:space="0" w:color="auto"/>
                <w:right w:val="none" w:sz="0" w:space="0" w:color="auto"/>
              </w:divBdr>
            </w:div>
            <w:div w:id="484971837">
              <w:marLeft w:val="0"/>
              <w:marRight w:val="0"/>
              <w:marTop w:val="0"/>
              <w:marBottom w:val="0"/>
              <w:divBdr>
                <w:top w:val="none" w:sz="0" w:space="0" w:color="auto"/>
                <w:left w:val="none" w:sz="0" w:space="0" w:color="auto"/>
                <w:bottom w:val="none" w:sz="0" w:space="0" w:color="auto"/>
                <w:right w:val="none" w:sz="0" w:space="0" w:color="auto"/>
              </w:divBdr>
            </w:div>
            <w:div w:id="1296523693">
              <w:marLeft w:val="0"/>
              <w:marRight w:val="0"/>
              <w:marTop w:val="0"/>
              <w:marBottom w:val="0"/>
              <w:divBdr>
                <w:top w:val="none" w:sz="0" w:space="0" w:color="auto"/>
                <w:left w:val="none" w:sz="0" w:space="0" w:color="auto"/>
                <w:bottom w:val="none" w:sz="0" w:space="0" w:color="auto"/>
                <w:right w:val="none" w:sz="0" w:space="0" w:color="auto"/>
              </w:divBdr>
            </w:div>
            <w:div w:id="1159156964">
              <w:marLeft w:val="0"/>
              <w:marRight w:val="0"/>
              <w:marTop w:val="0"/>
              <w:marBottom w:val="0"/>
              <w:divBdr>
                <w:top w:val="none" w:sz="0" w:space="0" w:color="auto"/>
                <w:left w:val="none" w:sz="0" w:space="0" w:color="auto"/>
                <w:bottom w:val="none" w:sz="0" w:space="0" w:color="auto"/>
                <w:right w:val="none" w:sz="0" w:space="0" w:color="auto"/>
              </w:divBdr>
            </w:div>
            <w:div w:id="1054623252">
              <w:marLeft w:val="0"/>
              <w:marRight w:val="0"/>
              <w:marTop w:val="0"/>
              <w:marBottom w:val="0"/>
              <w:divBdr>
                <w:top w:val="none" w:sz="0" w:space="0" w:color="auto"/>
                <w:left w:val="none" w:sz="0" w:space="0" w:color="auto"/>
                <w:bottom w:val="none" w:sz="0" w:space="0" w:color="auto"/>
                <w:right w:val="none" w:sz="0" w:space="0" w:color="auto"/>
              </w:divBdr>
            </w:div>
            <w:div w:id="455682480">
              <w:marLeft w:val="0"/>
              <w:marRight w:val="0"/>
              <w:marTop w:val="0"/>
              <w:marBottom w:val="0"/>
              <w:divBdr>
                <w:top w:val="none" w:sz="0" w:space="0" w:color="auto"/>
                <w:left w:val="none" w:sz="0" w:space="0" w:color="auto"/>
                <w:bottom w:val="none" w:sz="0" w:space="0" w:color="auto"/>
                <w:right w:val="none" w:sz="0" w:space="0" w:color="auto"/>
              </w:divBdr>
            </w:div>
            <w:div w:id="1503087088">
              <w:marLeft w:val="0"/>
              <w:marRight w:val="0"/>
              <w:marTop w:val="0"/>
              <w:marBottom w:val="0"/>
              <w:divBdr>
                <w:top w:val="none" w:sz="0" w:space="0" w:color="auto"/>
                <w:left w:val="none" w:sz="0" w:space="0" w:color="auto"/>
                <w:bottom w:val="none" w:sz="0" w:space="0" w:color="auto"/>
                <w:right w:val="none" w:sz="0" w:space="0" w:color="auto"/>
              </w:divBdr>
            </w:div>
            <w:div w:id="133985244">
              <w:marLeft w:val="0"/>
              <w:marRight w:val="0"/>
              <w:marTop w:val="0"/>
              <w:marBottom w:val="0"/>
              <w:divBdr>
                <w:top w:val="none" w:sz="0" w:space="0" w:color="auto"/>
                <w:left w:val="none" w:sz="0" w:space="0" w:color="auto"/>
                <w:bottom w:val="none" w:sz="0" w:space="0" w:color="auto"/>
                <w:right w:val="none" w:sz="0" w:space="0" w:color="auto"/>
              </w:divBdr>
            </w:div>
            <w:div w:id="1694723140">
              <w:marLeft w:val="0"/>
              <w:marRight w:val="0"/>
              <w:marTop w:val="0"/>
              <w:marBottom w:val="0"/>
              <w:divBdr>
                <w:top w:val="none" w:sz="0" w:space="0" w:color="auto"/>
                <w:left w:val="none" w:sz="0" w:space="0" w:color="auto"/>
                <w:bottom w:val="none" w:sz="0" w:space="0" w:color="auto"/>
                <w:right w:val="none" w:sz="0" w:space="0" w:color="auto"/>
              </w:divBdr>
            </w:div>
            <w:div w:id="641615978">
              <w:marLeft w:val="0"/>
              <w:marRight w:val="0"/>
              <w:marTop w:val="0"/>
              <w:marBottom w:val="0"/>
              <w:divBdr>
                <w:top w:val="none" w:sz="0" w:space="0" w:color="auto"/>
                <w:left w:val="none" w:sz="0" w:space="0" w:color="auto"/>
                <w:bottom w:val="none" w:sz="0" w:space="0" w:color="auto"/>
                <w:right w:val="none" w:sz="0" w:space="0" w:color="auto"/>
              </w:divBdr>
            </w:div>
            <w:div w:id="570508579">
              <w:marLeft w:val="0"/>
              <w:marRight w:val="0"/>
              <w:marTop w:val="0"/>
              <w:marBottom w:val="0"/>
              <w:divBdr>
                <w:top w:val="none" w:sz="0" w:space="0" w:color="auto"/>
                <w:left w:val="none" w:sz="0" w:space="0" w:color="auto"/>
                <w:bottom w:val="none" w:sz="0" w:space="0" w:color="auto"/>
                <w:right w:val="none" w:sz="0" w:space="0" w:color="auto"/>
              </w:divBdr>
            </w:div>
            <w:div w:id="2123497490">
              <w:marLeft w:val="0"/>
              <w:marRight w:val="0"/>
              <w:marTop w:val="0"/>
              <w:marBottom w:val="0"/>
              <w:divBdr>
                <w:top w:val="none" w:sz="0" w:space="0" w:color="auto"/>
                <w:left w:val="none" w:sz="0" w:space="0" w:color="auto"/>
                <w:bottom w:val="none" w:sz="0" w:space="0" w:color="auto"/>
                <w:right w:val="none" w:sz="0" w:space="0" w:color="auto"/>
              </w:divBdr>
            </w:div>
            <w:div w:id="1239292646">
              <w:marLeft w:val="0"/>
              <w:marRight w:val="0"/>
              <w:marTop w:val="0"/>
              <w:marBottom w:val="0"/>
              <w:divBdr>
                <w:top w:val="none" w:sz="0" w:space="0" w:color="auto"/>
                <w:left w:val="none" w:sz="0" w:space="0" w:color="auto"/>
                <w:bottom w:val="none" w:sz="0" w:space="0" w:color="auto"/>
                <w:right w:val="none" w:sz="0" w:space="0" w:color="auto"/>
              </w:divBdr>
            </w:div>
            <w:div w:id="1933779346">
              <w:marLeft w:val="0"/>
              <w:marRight w:val="0"/>
              <w:marTop w:val="0"/>
              <w:marBottom w:val="0"/>
              <w:divBdr>
                <w:top w:val="none" w:sz="0" w:space="0" w:color="auto"/>
                <w:left w:val="none" w:sz="0" w:space="0" w:color="auto"/>
                <w:bottom w:val="none" w:sz="0" w:space="0" w:color="auto"/>
                <w:right w:val="none" w:sz="0" w:space="0" w:color="auto"/>
              </w:divBdr>
            </w:div>
            <w:div w:id="2121222229">
              <w:marLeft w:val="0"/>
              <w:marRight w:val="0"/>
              <w:marTop w:val="0"/>
              <w:marBottom w:val="0"/>
              <w:divBdr>
                <w:top w:val="none" w:sz="0" w:space="0" w:color="auto"/>
                <w:left w:val="none" w:sz="0" w:space="0" w:color="auto"/>
                <w:bottom w:val="none" w:sz="0" w:space="0" w:color="auto"/>
                <w:right w:val="none" w:sz="0" w:space="0" w:color="auto"/>
              </w:divBdr>
            </w:div>
            <w:div w:id="22329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7033">
      <w:bodyDiv w:val="1"/>
      <w:marLeft w:val="0"/>
      <w:marRight w:val="0"/>
      <w:marTop w:val="0"/>
      <w:marBottom w:val="0"/>
      <w:divBdr>
        <w:top w:val="none" w:sz="0" w:space="0" w:color="auto"/>
        <w:left w:val="none" w:sz="0" w:space="0" w:color="auto"/>
        <w:bottom w:val="none" w:sz="0" w:space="0" w:color="auto"/>
        <w:right w:val="none" w:sz="0" w:space="0" w:color="auto"/>
      </w:divBdr>
      <w:divsChild>
        <w:div w:id="941380283">
          <w:marLeft w:val="0"/>
          <w:marRight w:val="0"/>
          <w:marTop w:val="0"/>
          <w:marBottom w:val="0"/>
          <w:divBdr>
            <w:top w:val="none" w:sz="0" w:space="0" w:color="auto"/>
            <w:left w:val="none" w:sz="0" w:space="0" w:color="auto"/>
            <w:bottom w:val="none" w:sz="0" w:space="0" w:color="auto"/>
            <w:right w:val="none" w:sz="0" w:space="0" w:color="auto"/>
          </w:divBdr>
          <w:divsChild>
            <w:div w:id="1488665627">
              <w:marLeft w:val="0"/>
              <w:marRight w:val="0"/>
              <w:marTop w:val="0"/>
              <w:marBottom w:val="0"/>
              <w:divBdr>
                <w:top w:val="none" w:sz="0" w:space="0" w:color="auto"/>
                <w:left w:val="none" w:sz="0" w:space="0" w:color="auto"/>
                <w:bottom w:val="none" w:sz="0" w:space="0" w:color="auto"/>
                <w:right w:val="none" w:sz="0" w:space="0" w:color="auto"/>
              </w:divBdr>
            </w:div>
            <w:div w:id="1622570425">
              <w:marLeft w:val="0"/>
              <w:marRight w:val="0"/>
              <w:marTop w:val="0"/>
              <w:marBottom w:val="0"/>
              <w:divBdr>
                <w:top w:val="none" w:sz="0" w:space="0" w:color="auto"/>
                <w:left w:val="none" w:sz="0" w:space="0" w:color="auto"/>
                <w:bottom w:val="none" w:sz="0" w:space="0" w:color="auto"/>
                <w:right w:val="none" w:sz="0" w:space="0" w:color="auto"/>
              </w:divBdr>
            </w:div>
            <w:div w:id="208687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5766">
      <w:bodyDiv w:val="1"/>
      <w:marLeft w:val="0"/>
      <w:marRight w:val="0"/>
      <w:marTop w:val="0"/>
      <w:marBottom w:val="0"/>
      <w:divBdr>
        <w:top w:val="none" w:sz="0" w:space="0" w:color="auto"/>
        <w:left w:val="none" w:sz="0" w:space="0" w:color="auto"/>
        <w:bottom w:val="none" w:sz="0" w:space="0" w:color="auto"/>
        <w:right w:val="none" w:sz="0" w:space="0" w:color="auto"/>
      </w:divBdr>
      <w:divsChild>
        <w:div w:id="193537983">
          <w:marLeft w:val="0"/>
          <w:marRight w:val="0"/>
          <w:marTop w:val="0"/>
          <w:marBottom w:val="0"/>
          <w:divBdr>
            <w:top w:val="none" w:sz="0" w:space="0" w:color="auto"/>
            <w:left w:val="none" w:sz="0" w:space="0" w:color="auto"/>
            <w:bottom w:val="none" w:sz="0" w:space="0" w:color="auto"/>
            <w:right w:val="none" w:sz="0" w:space="0" w:color="auto"/>
          </w:divBdr>
          <w:divsChild>
            <w:div w:id="307396271">
              <w:marLeft w:val="0"/>
              <w:marRight w:val="0"/>
              <w:marTop w:val="0"/>
              <w:marBottom w:val="0"/>
              <w:divBdr>
                <w:top w:val="none" w:sz="0" w:space="0" w:color="auto"/>
                <w:left w:val="none" w:sz="0" w:space="0" w:color="auto"/>
                <w:bottom w:val="none" w:sz="0" w:space="0" w:color="auto"/>
                <w:right w:val="none" w:sz="0" w:space="0" w:color="auto"/>
              </w:divBdr>
            </w:div>
            <w:div w:id="576400232">
              <w:marLeft w:val="0"/>
              <w:marRight w:val="0"/>
              <w:marTop w:val="0"/>
              <w:marBottom w:val="0"/>
              <w:divBdr>
                <w:top w:val="none" w:sz="0" w:space="0" w:color="auto"/>
                <w:left w:val="none" w:sz="0" w:space="0" w:color="auto"/>
                <w:bottom w:val="none" w:sz="0" w:space="0" w:color="auto"/>
                <w:right w:val="none" w:sz="0" w:space="0" w:color="auto"/>
              </w:divBdr>
            </w:div>
            <w:div w:id="1339498711">
              <w:marLeft w:val="0"/>
              <w:marRight w:val="0"/>
              <w:marTop w:val="0"/>
              <w:marBottom w:val="0"/>
              <w:divBdr>
                <w:top w:val="none" w:sz="0" w:space="0" w:color="auto"/>
                <w:left w:val="none" w:sz="0" w:space="0" w:color="auto"/>
                <w:bottom w:val="none" w:sz="0" w:space="0" w:color="auto"/>
                <w:right w:val="none" w:sz="0" w:space="0" w:color="auto"/>
              </w:divBdr>
            </w:div>
            <w:div w:id="1986856436">
              <w:marLeft w:val="0"/>
              <w:marRight w:val="0"/>
              <w:marTop w:val="0"/>
              <w:marBottom w:val="0"/>
              <w:divBdr>
                <w:top w:val="none" w:sz="0" w:space="0" w:color="auto"/>
                <w:left w:val="none" w:sz="0" w:space="0" w:color="auto"/>
                <w:bottom w:val="none" w:sz="0" w:space="0" w:color="auto"/>
                <w:right w:val="none" w:sz="0" w:space="0" w:color="auto"/>
              </w:divBdr>
            </w:div>
            <w:div w:id="1668243166">
              <w:marLeft w:val="0"/>
              <w:marRight w:val="0"/>
              <w:marTop w:val="0"/>
              <w:marBottom w:val="0"/>
              <w:divBdr>
                <w:top w:val="none" w:sz="0" w:space="0" w:color="auto"/>
                <w:left w:val="none" w:sz="0" w:space="0" w:color="auto"/>
                <w:bottom w:val="none" w:sz="0" w:space="0" w:color="auto"/>
                <w:right w:val="none" w:sz="0" w:space="0" w:color="auto"/>
              </w:divBdr>
            </w:div>
            <w:div w:id="408888202">
              <w:marLeft w:val="0"/>
              <w:marRight w:val="0"/>
              <w:marTop w:val="0"/>
              <w:marBottom w:val="0"/>
              <w:divBdr>
                <w:top w:val="none" w:sz="0" w:space="0" w:color="auto"/>
                <w:left w:val="none" w:sz="0" w:space="0" w:color="auto"/>
                <w:bottom w:val="none" w:sz="0" w:space="0" w:color="auto"/>
                <w:right w:val="none" w:sz="0" w:space="0" w:color="auto"/>
              </w:divBdr>
            </w:div>
            <w:div w:id="1961643239">
              <w:marLeft w:val="0"/>
              <w:marRight w:val="0"/>
              <w:marTop w:val="0"/>
              <w:marBottom w:val="0"/>
              <w:divBdr>
                <w:top w:val="none" w:sz="0" w:space="0" w:color="auto"/>
                <w:left w:val="none" w:sz="0" w:space="0" w:color="auto"/>
                <w:bottom w:val="none" w:sz="0" w:space="0" w:color="auto"/>
                <w:right w:val="none" w:sz="0" w:space="0" w:color="auto"/>
              </w:divBdr>
            </w:div>
            <w:div w:id="1742410792">
              <w:marLeft w:val="0"/>
              <w:marRight w:val="0"/>
              <w:marTop w:val="0"/>
              <w:marBottom w:val="0"/>
              <w:divBdr>
                <w:top w:val="none" w:sz="0" w:space="0" w:color="auto"/>
                <w:left w:val="none" w:sz="0" w:space="0" w:color="auto"/>
                <w:bottom w:val="none" w:sz="0" w:space="0" w:color="auto"/>
                <w:right w:val="none" w:sz="0" w:space="0" w:color="auto"/>
              </w:divBdr>
            </w:div>
            <w:div w:id="1056127212">
              <w:marLeft w:val="0"/>
              <w:marRight w:val="0"/>
              <w:marTop w:val="0"/>
              <w:marBottom w:val="0"/>
              <w:divBdr>
                <w:top w:val="none" w:sz="0" w:space="0" w:color="auto"/>
                <w:left w:val="none" w:sz="0" w:space="0" w:color="auto"/>
                <w:bottom w:val="none" w:sz="0" w:space="0" w:color="auto"/>
                <w:right w:val="none" w:sz="0" w:space="0" w:color="auto"/>
              </w:divBdr>
            </w:div>
            <w:div w:id="1398287791">
              <w:marLeft w:val="0"/>
              <w:marRight w:val="0"/>
              <w:marTop w:val="0"/>
              <w:marBottom w:val="0"/>
              <w:divBdr>
                <w:top w:val="none" w:sz="0" w:space="0" w:color="auto"/>
                <w:left w:val="none" w:sz="0" w:space="0" w:color="auto"/>
                <w:bottom w:val="none" w:sz="0" w:space="0" w:color="auto"/>
                <w:right w:val="none" w:sz="0" w:space="0" w:color="auto"/>
              </w:divBdr>
            </w:div>
            <w:div w:id="380399506">
              <w:marLeft w:val="0"/>
              <w:marRight w:val="0"/>
              <w:marTop w:val="0"/>
              <w:marBottom w:val="0"/>
              <w:divBdr>
                <w:top w:val="none" w:sz="0" w:space="0" w:color="auto"/>
                <w:left w:val="none" w:sz="0" w:space="0" w:color="auto"/>
                <w:bottom w:val="none" w:sz="0" w:space="0" w:color="auto"/>
                <w:right w:val="none" w:sz="0" w:space="0" w:color="auto"/>
              </w:divBdr>
            </w:div>
            <w:div w:id="1706448295">
              <w:marLeft w:val="0"/>
              <w:marRight w:val="0"/>
              <w:marTop w:val="0"/>
              <w:marBottom w:val="0"/>
              <w:divBdr>
                <w:top w:val="none" w:sz="0" w:space="0" w:color="auto"/>
                <w:left w:val="none" w:sz="0" w:space="0" w:color="auto"/>
                <w:bottom w:val="none" w:sz="0" w:space="0" w:color="auto"/>
                <w:right w:val="none" w:sz="0" w:space="0" w:color="auto"/>
              </w:divBdr>
            </w:div>
            <w:div w:id="2088843568">
              <w:marLeft w:val="0"/>
              <w:marRight w:val="0"/>
              <w:marTop w:val="0"/>
              <w:marBottom w:val="0"/>
              <w:divBdr>
                <w:top w:val="none" w:sz="0" w:space="0" w:color="auto"/>
                <w:left w:val="none" w:sz="0" w:space="0" w:color="auto"/>
                <w:bottom w:val="none" w:sz="0" w:space="0" w:color="auto"/>
                <w:right w:val="none" w:sz="0" w:space="0" w:color="auto"/>
              </w:divBdr>
            </w:div>
            <w:div w:id="1876189417">
              <w:marLeft w:val="0"/>
              <w:marRight w:val="0"/>
              <w:marTop w:val="0"/>
              <w:marBottom w:val="0"/>
              <w:divBdr>
                <w:top w:val="none" w:sz="0" w:space="0" w:color="auto"/>
                <w:left w:val="none" w:sz="0" w:space="0" w:color="auto"/>
                <w:bottom w:val="none" w:sz="0" w:space="0" w:color="auto"/>
                <w:right w:val="none" w:sz="0" w:space="0" w:color="auto"/>
              </w:divBdr>
            </w:div>
            <w:div w:id="1722286775">
              <w:marLeft w:val="0"/>
              <w:marRight w:val="0"/>
              <w:marTop w:val="0"/>
              <w:marBottom w:val="0"/>
              <w:divBdr>
                <w:top w:val="none" w:sz="0" w:space="0" w:color="auto"/>
                <w:left w:val="none" w:sz="0" w:space="0" w:color="auto"/>
                <w:bottom w:val="none" w:sz="0" w:space="0" w:color="auto"/>
                <w:right w:val="none" w:sz="0" w:space="0" w:color="auto"/>
              </w:divBdr>
            </w:div>
            <w:div w:id="1105807613">
              <w:marLeft w:val="0"/>
              <w:marRight w:val="0"/>
              <w:marTop w:val="0"/>
              <w:marBottom w:val="0"/>
              <w:divBdr>
                <w:top w:val="none" w:sz="0" w:space="0" w:color="auto"/>
                <w:left w:val="none" w:sz="0" w:space="0" w:color="auto"/>
                <w:bottom w:val="none" w:sz="0" w:space="0" w:color="auto"/>
                <w:right w:val="none" w:sz="0" w:space="0" w:color="auto"/>
              </w:divBdr>
            </w:div>
            <w:div w:id="894894885">
              <w:marLeft w:val="0"/>
              <w:marRight w:val="0"/>
              <w:marTop w:val="0"/>
              <w:marBottom w:val="0"/>
              <w:divBdr>
                <w:top w:val="none" w:sz="0" w:space="0" w:color="auto"/>
                <w:left w:val="none" w:sz="0" w:space="0" w:color="auto"/>
                <w:bottom w:val="none" w:sz="0" w:space="0" w:color="auto"/>
                <w:right w:val="none" w:sz="0" w:space="0" w:color="auto"/>
              </w:divBdr>
            </w:div>
            <w:div w:id="485439012">
              <w:marLeft w:val="0"/>
              <w:marRight w:val="0"/>
              <w:marTop w:val="0"/>
              <w:marBottom w:val="0"/>
              <w:divBdr>
                <w:top w:val="none" w:sz="0" w:space="0" w:color="auto"/>
                <w:left w:val="none" w:sz="0" w:space="0" w:color="auto"/>
                <w:bottom w:val="none" w:sz="0" w:space="0" w:color="auto"/>
                <w:right w:val="none" w:sz="0" w:space="0" w:color="auto"/>
              </w:divBdr>
            </w:div>
            <w:div w:id="696664558">
              <w:marLeft w:val="0"/>
              <w:marRight w:val="0"/>
              <w:marTop w:val="0"/>
              <w:marBottom w:val="0"/>
              <w:divBdr>
                <w:top w:val="none" w:sz="0" w:space="0" w:color="auto"/>
                <w:left w:val="none" w:sz="0" w:space="0" w:color="auto"/>
                <w:bottom w:val="none" w:sz="0" w:space="0" w:color="auto"/>
                <w:right w:val="none" w:sz="0" w:space="0" w:color="auto"/>
              </w:divBdr>
            </w:div>
            <w:div w:id="1717729325">
              <w:marLeft w:val="0"/>
              <w:marRight w:val="0"/>
              <w:marTop w:val="0"/>
              <w:marBottom w:val="0"/>
              <w:divBdr>
                <w:top w:val="none" w:sz="0" w:space="0" w:color="auto"/>
                <w:left w:val="none" w:sz="0" w:space="0" w:color="auto"/>
                <w:bottom w:val="none" w:sz="0" w:space="0" w:color="auto"/>
                <w:right w:val="none" w:sz="0" w:space="0" w:color="auto"/>
              </w:divBdr>
            </w:div>
            <w:div w:id="226914311">
              <w:marLeft w:val="0"/>
              <w:marRight w:val="0"/>
              <w:marTop w:val="0"/>
              <w:marBottom w:val="0"/>
              <w:divBdr>
                <w:top w:val="none" w:sz="0" w:space="0" w:color="auto"/>
                <w:left w:val="none" w:sz="0" w:space="0" w:color="auto"/>
                <w:bottom w:val="none" w:sz="0" w:space="0" w:color="auto"/>
                <w:right w:val="none" w:sz="0" w:space="0" w:color="auto"/>
              </w:divBdr>
            </w:div>
            <w:div w:id="202847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56843">
      <w:bodyDiv w:val="1"/>
      <w:marLeft w:val="0"/>
      <w:marRight w:val="0"/>
      <w:marTop w:val="0"/>
      <w:marBottom w:val="0"/>
      <w:divBdr>
        <w:top w:val="none" w:sz="0" w:space="0" w:color="auto"/>
        <w:left w:val="none" w:sz="0" w:space="0" w:color="auto"/>
        <w:bottom w:val="none" w:sz="0" w:space="0" w:color="auto"/>
        <w:right w:val="none" w:sz="0" w:space="0" w:color="auto"/>
      </w:divBdr>
      <w:divsChild>
        <w:div w:id="421802537">
          <w:marLeft w:val="0"/>
          <w:marRight w:val="0"/>
          <w:marTop w:val="0"/>
          <w:marBottom w:val="0"/>
          <w:divBdr>
            <w:top w:val="none" w:sz="0" w:space="0" w:color="auto"/>
            <w:left w:val="none" w:sz="0" w:space="0" w:color="auto"/>
            <w:bottom w:val="none" w:sz="0" w:space="0" w:color="auto"/>
            <w:right w:val="none" w:sz="0" w:space="0" w:color="auto"/>
          </w:divBdr>
          <w:divsChild>
            <w:div w:id="983971044">
              <w:marLeft w:val="0"/>
              <w:marRight w:val="0"/>
              <w:marTop w:val="0"/>
              <w:marBottom w:val="0"/>
              <w:divBdr>
                <w:top w:val="none" w:sz="0" w:space="0" w:color="auto"/>
                <w:left w:val="none" w:sz="0" w:space="0" w:color="auto"/>
                <w:bottom w:val="none" w:sz="0" w:space="0" w:color="auto"/>
                <w:right w:val="none" w:sz="0" w:space="0" w:color="auto"/>
              </w:divBdr>
            </w:div>
            <w:div w:id="801001310">
              <w:marLeft w:val="0"/>
              <w:marRight w:val="0"/>
              <w:marTop w:val="0"/>
              <w:marBottom w:val="0"/>
              <w:divBdr>
                <w:top w:val="none" w:sz="0" w:space="0" w:color="auto"/>
                <w:left w:val="none" w:sz="0" w:space="0" w:color="auto"/>
                <w:bottom w:val="none" w:sz="0" w:space="0" w:color="auto"/>
                <w:right w:val="none" w:sz="0" w:space="0" w:color="auto"/>
              </w:divBdr>
            </w:div>
            <w:div w:id="1813667251">
              <w:marLeft w:val="0"/>
              <w:marRight w:val="0"/>
              <w:marTop w:val="0"/>
              <w:marBottom w:val="0"/>
              <w:divBdr>
                <w:top w:val="none" w:sz="0" w:space="0" w:color="auto"/>
                <w:left w:val="none" w:sz="0" w:space="0" w:color="auto"/>
                <w:bottom w:val="none" w:sz="0" w:space="0" w:color="auto"/>
                <w:right w:val="none" w:sz="0" w:space="0" w:color="auto"/>
              </w:divBdr>
            </w:div>
            <w:div w:id="1120611324">
              <w:marLeft w:val="0"/>
              <w:marRight w:val="0"/>
              <w:marTop w:val="0"/>
              <w:marBottom w:val="0"/>
              <w:divBdr>
                <w:top w:val="none" w:sz="0" w:space="0" w:color="auto"/>
                <w:left w:val="none" w:sz="0" w:space="0" w:color="auto"/>
                <w:bottom w:val="none" w:sz="0" w:space="0" w:color="auto"/>
                <w:right w:val="none" w:sz="0" w:space="0" w:color="auto"/>
              </w:divBdr>
            </w:div>
            <w:div w:id="2049137977">
              <w:marLeft w:val="0"/>
              <w:marRight w:val="0"/>
              <w:marTop w:val="0"/>
              <w:marBottom w:val="0"/>
              <w:divBdr>
                <w:top w:val="none" w:sz="0" w:space="0" w:color="auto"/>
                <w:left w:val="none" w:sz="0" w:space="0" w:color="auto"/>
                <w:bottom w:val="none" w:sz="0" w:space="0" w:color="auto"/>
                <w:right w:val="none" w:sz="0" w:space="0" w:color="auto"/>
              </w:divBdr>
            </w:div>
            <w:div w:id="17742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6702">
      <w:bodyDiv w:val="1"/>
      <w:marLeft w:val="0"/>
      <w:marRight w:val="0"/>
      <w:marTop w:val="0"/>
      <w:marBottom w:val="0"/>
      <w:divBdr>
        <w:top w:val="none" w:sz="0" w:space="0" w:color="auto"/>
        <w:left w:val="none" w:sz="0" w:space="0" w:color="auto"/>
        <w:bottom w:val="none" w:sz="0" w:space="0" w:color="auto"/>
        <w:right w:val="none" w:sz="0" w:space="0" w:color="auto"/>
      </w:divBdr>
      <w:divsChild>
        <w:div w:id="1884442719">
          <w:marLeft w:val="0"/>
          <w:marRight w:val="0"/>
          <w:marTop w:val="0"/>
          <w:marBottom w:val="0"/>
          <w:divBdr>
            <w:top w:val="none" w:sz="0" w:space="0" w:color="auto"/>
            <w:left w:val="none" w:sz="0" w:space="0" w:color="auto"/>
            <w:bottom w:val="none" w:sz="0" w:space="0" w:color="auto"/>
            <w:right w:val="none" w:sz="0" w:space="0" w:color="auto"/>
          </w:divBdr>
          <w:divsChild>
            <w:div w:id="1777670058">
              <w:marLeft w:val="0"/>
              <w:marRight w:val="0"/>
              <w:marTop w:val="0"/>
              <w:marBottom w:val="0"/>
              <w:divBdr>
                <w:top w:val="none" w:sz="0" w:space="0" w:color="auto"/>
                <w:left w:val="none" w:sz="0" w:space="0" w:color="auto"/>
                <w:bottom w:val="none" w:sz="0" w:space="0" w:color="auto"/>
                <w:right w:val="none" w:sz="0" w:space="0" w:color="auto"/>
              </w:divBdr>
            </w:div>
            <w:div w:id="155438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85059">
      <w:bodyDiv w:val="1"/>
      <w:marLeft w:val="0"/>
      <w:marRight w:val="0"/>
      <w:marTop w:val="0"/>
      <w:marBottom w:val="0"/>
      <w:divBdr>
        <w:top w:val="none" w:sz="0" w:space="0" w:color="auto"/>
        <w:left w:val="none" w:sz="0" w:space="0" w:color="auto"/>
        <w:bottom w:val="none" w:sz="0" w:space="0" w:color="auto"/>
        <w:right w:val="none" w:sz="0" w:space="0" w:color="auto"/>
      </w:divBdr>
      <w:divsChild>
        <w:div w:id="1698853075">
          <w:marLeft w:val="0"/>
          <w:marRight w:val="0"/>
          <w:marTop w:val="0"/>
          <w:marBottom w:val="0"/>
          <w:divBdr>
            <w:top w:val="none" w:sz="0" w:space="0" w:color="auto"/>
            <w:left w:val="none" w:sz="0" w:space="0" w:color="auto"/>
            <w:bottom w:val="none" w:sz="0" w:space="0" w:color="auto"/>
            <w:right w:val="none" w:sz="0" w:space="0" w:color="auto"/>
          </w:divBdr>
          <w:divsChild>
            <w:div w:id="2102530815">
              <w:marLeft w:val="0"/>
              <w:marRight w:val="0"/>
              <w:marTop w:val="0"/>
              <w:marBottom w:val="0"/>
              <w:divBdr>
                <w:top w:val="none" w:sz="0" w:space="0" w:color="auto"/>
                <w:left w:val="none" w:sz="0" w:space="0" w:color="auto"/>
                <w:bottom w:val="none" w:sz="0" w:space="0" w:color="auto"/>
                <w:right w:val="none" w:sz="0" w:space="0" w:color="auto"/>
              </w:divBdr>
            </w:div>
            <w:div w:id="1206261368">
              <w:marLeft w:val="0"/>
              <w:marRight w:val="0"/>
              <w:marTop w:val="0"/>
              <w:marBottom w:val="0"/>
              <w:divBdr>
                <w:top w:val="none" w:sz="0" w:space="0" w:color="auto"/>
                <w:left w:val="none" w:sz="0" w:space="0" w:color="auto"/>
                <w:bottom w:val="none" w:sz="0" w:space="0" w:color="auto"/>
                <w:right w:val="none" w:sz="0" w:space="0" w:color="auto"/>
              </w:divBdr>
            </w:div>
            <w:div w:id="2137793069">
              <w:marLeft w:val="0"/>
              <w:marRight w:val="0"/>
              <w:marTop w:val="0"/>
              <w:marBottom w:val="0"/>
              <w:divBdr>
                <w:top w:val="none" w:sz="0" w:space="0" w:color="auto"/>
                <w:left w:val="none" w:sz="0" w:space="0" w:color="auto"/>
                <w:bottom w:val="none" w:sz="0" w:space="0" w:color="auto"/>
                <w:right w:val="none" w:sz="0" w:space="0" w:color="auto"/>
              </w:divBdr>
            </w:div>
            <w:div w:id="743797692">
              <w:marLeft w:val="0"/>
              <w:marRight w:val="0"/>
              <w:marTop w:val="0"/>
              <w:marBottom w:val="0"/>
              <w:divBdr>
                <w:top w:val="none" w:sz="0" w:space="0" w:color="auto"/>
                <w:left w:val="none" w:sz="0" w:space="0" w:color="auto"/>
                <w:bottom w:val="none" w:sz="0" w:space="0" w:color="auto"/>
                <w:right w:val="none" w:sz="0" w:space="0" w:color="auto"/>
              </w:divBdr>
            </w:div>
            <w:div w:id="567299952">
              <w:marLeft w:val="0"/>
              <w:marRight w:val="0"/>
              <w:marTop w:val="0"/>
              <w:marBottom w:val="0"/>
              <w:divBdr>
                <w:top w:val="none" w:sz="0" w:space="0" w:color="auto"/>
                <w:left w:val="none" w:sz="0" w:space="0" w:color="auto"/>
                <w:bottom w:val="none" w:sz="0" w:space="0" w:color="auto"/>
                <w:right w:val="none" w:sz="0" w:space="0" w:color="auto"/>
              </w:divBdr>
            </w:div>
            <w:div w:id="507912803">
              <w:marLeft w:val="0"/>
              <w:marRight w:val="0"/>
              <w:marTop w:val="0"/>
              <w:marBottom w:val="0"/>
              <w:divBdr>
                <w:top w:val="none" w:sz="0" w:space="0" w:color="auto"/>
                <w:left w:val="none" w:sz="0" w:space="0" w:color="auto"/>
                <w:bottom w:val="none" w:sz="0" w:space="0" w:color="auto"/>
                <w:right w:val="none" w:sz="0" w:space="0" w:color="auto"/>
              </w:divBdr>
            </w:div>
            <w:div w:id="890076877">
              <w:marLeft w:val="0"/>
              <w:marRight w:val="0"/>
              <w:marTop w:val="0"/>
              <w:marBottom w:val="0"/>
              <w:divBdr>
                <w:top w:val="none" w:sz="0" w:space="0" w:color="auto"/>
                <w:left w:val="none" w:sz="0" w:space="0" w:color="auto"/>
                <w:bottom w:val="none" w:sz="0" w:space="0" w:color="auto"/>
                <w:right w:val="none" w:sz="0" w:space="0" w:color="auto"/>
              </w:divBdr>
            </w:div>
            <w:div w:id="652638589">
              <w:marLeft w:val="0"/>
              <w:marRight w:val="0"/>
              <w:marTop w:val="0"/>
              <w:marBottom w:val="0"/>
              <w:divBdr>
                <w:top w:val="none" w:sz="0" w:space="0" w:color="auto"/>
                <w:left w:val="none" w:sz="0" w:space="0" w:color="auto"/>
                <w:bottom w:val="none" w:sz="0" w:space="0" w:color="auto"/>
                <w:right w:val="none" w:sz="0" w:space="0" w:color="auto"/>
              </w:divBdr>
            </w:div>
            <w:div w:id="1304852069">
              <w:marLeft w:val="0"/>
              <w:marRight w:val="0"/>
              <w:marTop w:val="0"/>
              <w:marBottom w:val="0"/>
              <w:divBdr>
                <w:top w:val="none" w:sz="0" w:space="0" w:color="auto"/>
                <w:left w:val="none" w:sz="0" w:space="0" w:color="auto"/>
                <w:bottom w:val="none" w:sz="0" w:space="0" w:color="auto"/>
                <w:right w:val="none" w:sz="0" w:space="0" w:color="auto"/>
              </w:divBdr>
            </w:div>
            <w:div w:id="787891895">
              <w:marLeft w:val="0"/>
              <w:marRight w:val="0"/>
              <w:marTop w:val="0"/>
              <w:marBottom w:val="0"/>
              <w:divBdr>
                <w:top w:val="none" w:sz="0" w:space="0" w:color="auto"/>
                <w:left w:val="none" w:sz="0" w:space="0" w:color="auto"/>
                <w:bottom w:val="none" w:sz="0" w:space="0" w:color="auto"/>
                <w:right w:val="none" w:sz="0" w:space="0" w:color="auto"/>
              </w:divBdr>
            </w:div>
            <w:div w:id="2131655999">
              <w:marLeft w:val="0"/>
              <w:marRight w:val="0"/>
              <w:marTop w:val="0"/>
              <w:marBottom w:val="0"/>
              <w:divBdr>
                <w:top w:val="none" w:sz="0" w:space="0" w:color="auto"/>
                <w:left w:val="none" w:sz="0" w:space="0" w:color="auto"/>
                <w:bottom w:val="none" w:sz="0" w:space="0" w:color="auto"/>
                <w:right w:val="none" w:sz="0" w:space="0" w:color="auto"/>
              </w:divBdr>
            </w:div>
            <w:div w:id="1991933419">
              <w:marLeft w:val="0"/>
              <w:marRight w:val="0"/>
              <w:marTop w:val="0"/>
              <w:marBottom w:val="0"/>
              <w:divBdr>
                <w:top w:val="none" w:sz="0" w:space="0" w:color="auto"/>
                <w:left w:val="none" w:sz="0" w:space="0" w:color="auto"/>
                <w:bottom w:val="none" w:sz="0" w:space="0" w:color="auto"/>
                <w:right w:val="none" w:sz="0" w:space="0" w:color="auto"/>
              </w:divBdr>
            </w:div>
            <w:div w:id="1112282484">
              <w:marLeft w:val="0"/>
              <w:marRight w:val="0"/>
              <w:marTop w:val="0"/>
              <w:marBottom w:val="0"/>
              <w:divBdr>
                <w:top w:val="none" w:sz="0" w:space="0" w:color="auto"/>
                <w:left w:val="none" w:sz="0" w:space="0" w:color="auto"/>
                <w:bottom w:val="none" w:sz="0" w:space="0" w:color="auto"/>
                <w:right w:val="none" w:sz="0" w:space="0" w:color="auto"/>
              </w:divBdr>
            </w:div>
            <w:div w:id="66346691">
              <w:marLeft w:val="0"/>
              <w:marRight w:val="0"/>
              <w:marTop w:val="0"/>
              <w:marBottom w:val="0"/>
              <w:divBdr>
                <w:top w:val="none" w:sz="0" w:space="0" w:color="auto"/>
                <w:left w:val="none" w:sz="0" w:space="0" w:color="auto"/>
                <w:bottom w:val="none" w:sz="0" w:space="0" w:color="auto"/>
                <w:right w:val="none" w:sz="0" w:space="0" w:color="auto"/>
              </w:divBdr>
            </w:div>
            <w:div w:id="370805655">
              <w:marLeft w:val="0"/>
              <w:marRight w:val="0"/>
              <w:marTop w:val="0"/>
              <w:marBottom w:val="0"/>
              <w:divBdr>
                <w:top w:val="none" w:sz="0" w:space="0" w:color="auto"/>
                <w:left w:val="none" w:sz="0" w:space="0" w:color="auto"/>
                <w:bottom w:val="none" w:sz="0" w:space="0" w:color="auto"/>
                <w:right w:val="none" w:sz="0" w:space="0" w:color="auto"/>
              </w:divBdr>
            </w:div>
            <w:div w:id="673338662">
              <w:marLeft w:val="0"/>
              <w:marRight w:val="0"/>
              <w:marTop w:val="0"/>
              <w:marBottom w:val="0"/>
              <w:divBdr>
                <w:top w:val="none" w:sz="0" w:space="0" w:color="auto"/>
                <w:left w:val="none" w:sz="0" w:space="0" w:color="auto"/>
                <w:bottom w:val="none" w:sz="0" w:space="0" w:color="auto"/>
                <w:right w:val="none" w:sz="0" w:space="0" w:color="auto"/>
              </w:divBdr>
            </w:div>
            <w:div w:id="745497899">
              <w:marLeft w:val="0"/>
              <w:marRight w:val="0"/>
              <w:marTop w:val="0"/>
              <w:marBottom w:val="0"/>
              <w:divBdr>
                <w:top w:val="none" w:sz="0" w:space="0" w:color="auto"/>
                <w:left w:val="none" w:sz="0" w:space="0" w:color="auto"/>
                <w:bottom w:val="none" w:sz="0" w:space="0" w:color="auto"/>
                <w:right w:val="none" w:sz="0" w:space="0" w:color="auto"/>
              </w:divBdr>
            </w:div>
            <w:div w:id="1053887739">
              <w:marLeft w:val="0"/>
              <w:marRight w:val="0"/>
              <w:marTop w:val="0"/>
              <w:marBottom w:val="0"/>
              <w:divBdr>
                <w:top w:val="none" w:sz="0" w:space="0" w:color="auto"/>
                <w:left w:val="none" w:sz="0" w:space="0" w:color="auto"/>
                <w:bottom w:val="none" w:sz="0" w:space="0" w:color="auto"/>
                <w:right w:val="none" w:sz="0" w:space="0" w:color="auto"/>
              </w:divBdr>
            </w:div>
            <w:div w:id="82917896">
              <w:marLeft w:val="0"/>
              <w:marRight w:val="0"/>
              <w:marTop w:val="0"/>
              <w:marBottom w:val="0"/>
              <w:divBdr>
                <w:top w:val="none" w:sz="0" w:space="0" w:color="auto"/>
                <w:left w:val="none" w:sz="0" w:space="0" w:color="auto"/>
                <w:bottom w:val="none" w:sz="0" w:space="0" w:color="auto"/>
                <w:right w:val="none" w:sz="0" w:space="0" w:color="auto"/>
              </w:divBdr>
            </w:div>
            <w:div w:id="1548881017">
              <w:marLeft w:val="0"/>
              <w:marRight w:val="0"/>
              <w:marTop w:val="0"/>
              <w:marBottom w:val="0"/>
              <w:divBdr>
                <w:top w:val="none" w:sz="0" w:space="0" w:color="auto"/>
                <w:left w:val="none" w:sz="0" w:space="0" w:color="auto"/>
                <w:bottom w:val="none" w:sz="0" w:space="0" w:color="auto"/>
                <w:right w:val="none" w:sz="0" w:space="0" w:color="auto"/>
              </w:divBdr>
            </w:div>
            <w:div w:id="2056389950">
              <w:marLeft w:val="0"/>
              <w:marRight w:val="0"/>
              <w:marTop w:val="0"/>
              <w:marBottom w:val="0"/>
              <w:divBdr>
                <w:top w:val="none" w:sz="0" w:space="0" w:color="auto"/>
                <w:left w:val="none" w:sz="0" w:space="0" w:color="auto"/>
                <w:bottom w:val="none" w:sz="0" w:space="0" w:color="auto"/>
                <w:right w:val="none" w:sz="0" w:space="0" w:color="auto"/>
              </w:divBdr>
            </w:div>
            <w:div w:id="408505272">
              <w:marLeft w:val="0"/>
              <w:marRight w:val="0"/>
              <w:marTop w:val="0"/>
              <w:marBottom w:val="0"/>
              <w:divBdr>
                <w:top w:val="none" w:sz="0" w:space="0" w:color="auto"/>
                <w:left w:val="none" w:sz="0" w:space="0" w:color="auto"/>
                <w:bottom w:val="none" w:sz="0" w:space="0" w:color="auto"/>
                <w:right w:val="none" w:sz="0" w:space="0" w:color="auto"/>
              </w:divBdr>
            </w:div>
            <w:div w:id="46149171">
              <w:marLeft w:val="0"/>
              <w:marRight w:val="0"/>
              <w:marTop w:val="0"/>
              <w:marBottom w:val="0"/>
              <w:divBdr>
                <w:top w:val="none" w:sz="0" w:space="0" w:color="auto"/>
                <w:left w:val="none" w:sz="0" w:space="0" w:color="auto"/>
                <w:bottom w:val="none" w:sz="0" w:space="0" w:color="auto"/>
                <w:right w:val="none" w:sz="0" w:space="0" w:color="auto"/>
              </w:divBdr>
            </w:div>
            <w:div w:id="15817836">
              <w:marLeft w:val="0"/>
              <w:marRight w:val="0"/>
              <w:marTop w:val="0"/>
              <w:marBottom w:val="0"/>
              <w:divBdr>
                <w:top w:val="none" w:sz="0" w:space="0" w:color="auto"/>
                <w:left w:val="none" w:sz="0" w:space="0" w:color="auto"/>
                <w:bottom w:val="none" w:sz="0" w:space="0" w:color="auto"/>
                <w:right w:val="none" w:sz="0" w:space="0" w:color="auto"/>
              </w:divBdr>
            </w:div>
            <w:div w:id="1181507333">
              <w:marLeft w:val="0"/>
              <w:marRight w:val="0"/>
              <w:marTop w:val="0"/>
              <w:marBottom w:val="0"/>
              <w:divBdr>
                <w:top w:val="none" w:sz="0" w:space="0" w:color="auto"/>
                <w:left w:val="none" w:sz="0" w:space="0" w:color="auto"/>
                <w:bottom w:val="none" w:sz="0" w:space="0" w:color="auto"/>
                <w:right w:val="none" w:sz="0" w:space="0" w:color="auto"/>
              </w:divBdr>
            </w:div>
            <w:div w:id="1544749189">
              <w:marLeft w:val="0"/>
              <w:marRight w:val="0"/>
              <w:marTop w:val="0"/>
              <w:marBottom w:val="0"/>
              <w:divBdr>
                <w:top w:val="none" w:sz="0" w:space="0" w:color="auto"/>
                <w:left w:val="none" w:sz="0" w:space="0" w:color="auto"/>
                <w:bottom w:val="none" w:sz="0" w:space="0" w:color="auto"/>
                <w:right w:val="none" w:sz="0" w:space="0" w:color="auto"/>
              </w:divBdr>
            </w:div>
            <w:div w:id="2066177005">
              <w:marLeft w:val="0"/>
              <w:marRight w:val="0"/>
              <w:marTop w:val="0"/>
              <w:marBottom w:val="0"/>
              <w:divBdr>
                <w:top w:val="none" w:sz="0" w:space="0" w:color="auto"/>
                <w:left w:val="none" w:sz="0" w:space="0" w:color="auto"/>
                <w:bottom w:val="none" w:sz="0" w:space="0" w:color="auto"/>
                <w:right w:val="none" w:sz="0" w:space="0" w:color="auto"/>
              </w:divBdr>
            </w:div>
            <w:div w:id="718558225">
              <w:marLeft w:val="0"/>
              <w:marRight w:val="0"/>
              <w:marTop w:val="0"/>
              <w:marBottom w:val="0"/>
              <w:divBdr>
                <w:top w:val="none" w:sz="0" w:space="0" w:color="auto"/>
                <w:left w:val="none" w:sz="0" w:space="0" w:color="auto"/>
                <w:bottom w:val="none" w:sz="0" w:space="0" w:color="auto"/>
                <w:right w:val="none" w:sz="0" w:space="0" w:color="auto"/>
              </w:divBdr>
            </w:div>
            <w:div w:id="699015880">
              <w:marLeft w:val="0"/>
              <w:marRight w:val="0"/>
              <w:marTop w:val="0"/>
              <w:marBottom w:val="0"/>
              <w:divBdr>
                <w:top w:val="none" w:sz="0" w:space="0" w:color="auto"/>
                <w:left w:val="none" w:sz="0" w:space="0" w:color="auto"/>
                <w:bottom w:val="none" w:sz="0" w:space="0" w:color="auto"/>
                <w:right w:val="none" w:sz="0" w:space="0" w:color="auto"/>
              </w:divBdr>
            </w:div>
            <w:div w:id="1465737332">
              <w:marLeft w:val="0"/>
              <w:marRight w:val="0"/>
              <w:marTop w:val="0"/>
              <w:marBottom w:val="0"/>
              <w:divBdr>
                <w:top w:val="none" w:sz="0" w:space="0" w:color="auto"/>
                <w:left w:val="none" w:sz="0" w:space="0" w:color="auto"/>
                <w:bottom w:val="none" w:sz="0" w:space="0" w:color="auto"/>
                <w:right w:val="none" w:sz="0" w:space="0" w:color="auto"/>
              </w:divBdr>
            </w:div>
            <w:div w:id="1993831969">
              <w:marLeft w:val="0"/>
              <w:marRight w:val="0"/>
              <w:marTop w:val="0"/>
              <w:marBottom w:val="0"/>
              <w:divBdr>
                <w:top w:val="none" w:sz="0" w:space="0" w:color="auto"/>
                <w:left w:val="none" w:sz="0" w:space="0" w:color="auto"/>
                <w:bottom w:val="none" w:sz="0" w:space="0" w:color="auto"/>
                <w:right w:val="none" w:sz="0" w:space="0" w:color="auto"/>
              </w:divBdr>
            </w:div>
            <w:div w:id="2036732016">
              <w:marLeft w:val="0"/>
              <w:marRight w:val="0"/>
              <w:marTop w:val="0"/>
              <w:marBottom w:val="0"/>
              <w:divBdr>
                <w:top w:val="none" w:sz="0" w:space="0" w:color="auto"/>
                <w:left w:val="none" w:sz="0" w:space="0" w:color="auto"/>
                <w:bottom w:val="none" w:sz="0" w:space="0" w:color="auto"/>
                <w:right w:val="none" w:sz="0" w:space="0" w:color="auto"/>
              </w:divBdr>
            </w:div>
            <w:div w:id="781075380">
              <w:marLeft w:val="0"/>
              <w:marRight w:val="0"/>
              <w:marTop w:val="0"/>
              <w:marBottom w:val="0"/>
              <w:divBdr>
                <w:top w:val="none" w:sz="0" w:space="0" w:color="auto"/>
                <w:left w:val="none" w:sz="0" w:space="0" w:color="auto"/>
                <w:bottom w:val="none" w:sz="0" w:space="0" w:color="auto"/>
                <w:right w:val="none" w:sz="0" w:space="0" w:color="auto"/>
              </w:divBdr>
            </w:div>
            <w:div w:id="1526482311">
              <w:marLeft w:val="0"/>
              <w:marRight w:val="0"/>
              <w:marTop w:val="0"/>
              <w:marBottom w:val="0"/>
              <w:divBdr>
                <w:top w:val="none" w:sz="0" w:space="0" w:color="auto"/>
                <w:left w:val="none" w:sz="0" w:space="0" w:color="auto"/>
                <w:bottom w:val="none" w:sz="0" w:space="0" w:color="auto"/>
                <w:right w:val="none" w:sz="0" w:space="0" w:color="auto"/>
              </w:divBdr>
            </w:div>
            <w:div w:id="1793818066">
              <w:marLeft w:val="0"/>
              <w:marRight w:val="0"/>
              <w:marTop w:val="0"/>
              <w:marBottom w:val="0"/>
              <w:divBdr>
                <w:top w:val="none" w:sz="0" w:space="0" w:color="auto"/>
                <w:left w:val="none" w:sz="0" w:space="0" w:color="auto"/>
                <w:bottom w:val="none" w:sz="0" w:space="0" w:color="auto"/>
                <w:right w:val="none" w:sz="0" w:space="0" w:color="auto"/>
              </w:divBdr>
            </w:div>
            <w:div w:id="2086604606">
              <w:marLeft w:val="0"/>
              <w:marRight w:val="0"/>
              <w:marTop w:val="0"/>
              <w:marBottom w:val="0"/>
              <w:divBdr>
                <w:top w:val="none" w:sz="0" w:space="0" w:color="auto"/>
                <w:left w:val="none" w:sz="0" w:space="0" w:color="auto"/>
                <w:bottom w:val="none" w:sz="0" w:space="0" w:color="auto"/>
                <w:right w:val="none" w:sz="0" w:space="0" w:color="auto"/>
              </w:divBdr>
            </w:div>
            <w:div w:id="1061321683">
              <w:marLeft w:val="0"/>
              <w:marRight w:val="0"/>
              <w:marTop w:val="0"/>
              <w:marBottom w:val="0"/>
              <w:divBdr>
                <w:top w:val="none" w:sz="0" w:space="0" w:color="auto"/>
                <w:left w:val="none" w:sz="0" w:space="0" w:color="auto"/>
                <w:bottom w:val="none" w:sz="0" w:space="0" w:color="auto"/>
                <w:right w:val="none" w:sz="0" w:space="0" w:color="auto"/>
              </w:divBdr>
            </w:div>
            <w:div w:id="1838880362">
              <w:marLeft w:val="0"/>
              <w:marRight w:val="0"/>
              <w:marTop w:val="0"/>
              <w:marBottom w:val="0"/>
              <w:divBdr>
                <w:top w:val="none" w:sz="0" w:space="0" w:color="auto"/>
                <w:left w:val="none" w:sz="0" w:space="0" w:color="auto"/>
                <w:bottom w:val="none" w:sz="0" w:space="0" w:color="auto"/>
                <w:right w:val="none" w:sz="0" w:space="0" w:color="auto"/>
              </w:divBdr>
            </w:div>
            <w:div w:id="2032368020">
              <w:marLeft w:val="0"/>
              <w:marRight w:val="0"/>
              <w:marTop w:val="0"/>
              <w:marBottom w:val="0"/>
              <w:divBdr>
                <w:top w:val="none" w:sz="0" w:space="0" w:color="auto"/>
                <w:left w:val="none" w:sz="0" w:space="0" w:color="auto"/>
                <w:bottom w:val="none" w:sz="0" w:space="0" w:color="auto"/>
                <w:right w:val="none" w:sz="0" w:space="0" w:color="auto"/>
              </w:divBdr>
            </w:div>
            <w:div w:id="1071663218">
              <w:marLeft w:val="0"/>
              <w:marRight w:val="0"/>
              <w:marTop w:val="0"/>
              <w:marBottom w:val="0"/>
              <w:divBdr>
                <w:top w:val="none" w:sz="0" w:space="0" w:color="auto"/>
                <w:left w:val="none" w:sz="0" w:space="0" w:color="auto"/>
                <w:bottom w:val="none" w:sz="0" w:space="0" w:color="auto"/>
                <w:right w:val="none" w:sz="0" w:space="0" w:color="auto"/>
              </w:divBdr>
            </w:div>
            <w:div w:id="1772622565">
              <w:marLeft w:val="0"/>
              <w:marRight w:val="0"/>
              <w:marTop w:val="0"/>
              <w:marBottom w:val="0"/>
              <w:divBdr>
                <w:top w:val="none" w:sz="0" w:space="0" w:color="auto"/>
                <w:left w:val="none" w:sz="0" w:space="0" w:color="auto"/>
                <w:bottom w:val="none" w:sz="0" w:space="0" w:color="auto"/>
                <w:right w:val="none" w:sz="0" w:space="0" w:color="auto"/>
              </w:divBdr>
            </w:div>
            <w:div w:id="1939483050">
              <w:marLeft w:val="0"/>
              <w:marRight w:val="0"/>
              <w:marTop w:val="0"/>
              <w:marBottom w:val="0"/>
              <w:divBdr>
                <w:top w:val="none" w:sz="0" w:space="0" w:color="auto"/>
                <w:left w:val="none" w:sz="0" w:space="0" w:color="auto"/>
                <w:bottom w:val="none" w:sz="0" w:space="0" w:color="auto"/>
                <w:right w:val="none" w:sz="0" w:space="0" w:color="auto"/>
              </w:divBdr>
            </w:div>
            <w:div w:id="2002460374">
              <w:marLeft w:val="0"/>
              <w:marRight w:val="0"/>
              <w:marTop w:val="0"/>
              <w:marBottom w:val="0"/>
              <w:divBdr>
                <w:top w:val="none" w:sz="0" w:space="0" w:color="auto"/>
                <w:left w:val="none" w:sz="0" w:space="0" w:color="auto"/>
                <w:bottom w:val="none" w:sz="0" w:space="0" w:color="auto"/>
                <w:right w:val="none" w:sz="0" w:space="0" w:color="auto"/>
              </w:divBdr>
            </w:div>
            <w:div w:id="2038384319">
              <w:marLeft w:val="0"/>
              <w:marRight w:val="0"/>
              <w:marTop w:val="0"/>
              <w:marBottom w:val="0"/>
              <w:divBdr>
                <w:top w:val="none" w:sz="0" w:space="0" w:color="auto"/>
                <w:left w:val="none" w:sz="0" w:space="0" w:color="auto"/>
                <w:bottom w:val="none" w:sz="0" w:space="0" w:color="auto"/>
                <w:right w:val="none" w:sz="0" w:space="0" w:color="auto"/>
              </w:divBdr>
            </w:div>
            <w:div w:id="719479075">
              <w:marLeft w:val="0"/>
              <w:marRight w:val="0"/>
              <w:marTop w:val="0"/>
              <w:marBottom w:val="0"/>
              <w:divBdr>
                <w:top w:val="none" w:sz="0" w:space="0" w:color="auto"/>
                <w:left w:val="none" w:sz="0" w:space="0" w:color="auto"/>
                <w:bottom w:val="none" w:sz="0" w:space="0" w:color="auto"/>
                <w:right w:val="none" w:sz="0" w:space="0" w:color="auto"/>
              </w:divBdr>
            </w:div>
            <w:div w:id="337461831">
              <w:marLeft w:val="0"/>
              <w:marRight w:val="0"/>
              <w:marTop w:val="0"/>
              <w:marBottom w:val="0"/>
              <w:divBdr>
                <w:top w:val="none" w:sz="0" w:space="0" w:color="auto"/>
                <w:left w:val="none" w:sz="0" w:space="0" w:color="auto"/>
                <w:bottom w:val="none" w:sz="0" w:space="0" w:color="auto"/>
                <w:right w:val="none" w:sz="0" w:space="0" w:color="auto"/>
              </w:divBdr>
            </w:div>
            <w:div w:id="1167745322">
              <w:marLeft w:val="0"/>
              <w:marRight w:val="0"/>
              <w:marTop w:val="0"/>
              <w:marBottom w:val="0"/>
              <w:divBdr>
                <w:top w:val="none" w:sz="0" w:space="0" w:color="auto"/>
                <w:left w:val="none" w:sz="0" w:space="0" w:color="auto"/>
                <w:bottom w:val="none" w:sz="0" w:space="0" w:color="auto"/>
                <w:right w:val="none" w:sz="0" w:space="0" w:color="auto"/>
              </w:divBdr>
            </w:div>
            <w:div w:id="605192040">
              <w:marLeft w:val="0"/>
              <w:marRight w:val="0"/>
              <w:marTop w:val="0"/>
              <w:marBottom w:val="0"/>
              <w:divBdr>
                <w:top w:val="none" w:sz="0" w:space="0" w:color="auto"/>
                <w:left w:val="none" w:sz="0" w:space="0" w:color="auto"/>
                <w:bottom w:val="none" w:sz="0" w:space="0" w:color="auto"/>
                <w:right w:val="none" w:sz="0" w:space="0" w:color="auto"/>
              </w:divBdr>
            </w:div>
            <w:div w:id="1697467147">
              <w:marLeft w:val="0"/>
              <w:marRight w:val="0"/>
              <w:marTop w:val="0"/>
              <w:marBottom w:val="0"/>
              <w:divBdr>
                <w:top w:val="none" w:sz="0" w:space="0" w:color="auto"/>
                <w:left w:val="none" w:sz="0" w:space="0" w:color="auto"/>
                <w:bottom w:val="none" w:sz="0" w:space="0" w:color="auto"/>
                <w:right w:val="none" w:sz="0" w:space="0" w:color="auto"/>
              </w:divBdr>
            </w:div>
            <w:div w:id="201021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98905">
      <w:bodyDiv w:val="1"/>
      <w:marLeft w:val="0"/>
      <w:marRight w:val="0"/>
      <w:marTop w:val="0"/>
      <w:marBottom w:val="0"/>
      <w:divBdr>
        <w:top w:val="none" w:sz="0" w:space="0" w:color="auto"/>
        <w:left w:val="none" w:sz="0" w:space="0" w:color="auto"/>
        <w:bottom w:val="none" w:sz="0" w:space="0" w:color="auto"/>
        <w:right w:val="none" w:sz="0" w:space="0" w:color="auto"/>
      </w:divBdr>
      <w:divsChild>
        <w:div w:id="2030836741">
          <w:marLeft w:val="0"/>
          <w:marRight w:val="0"/>
          <w:marTop w:val="0"/>
          <w:marBottom w:val="0"/>
          <w:divBdr>
            <w:top w:val="none" w:sz="0" w:space="0" w:color="auto"/>
            <w:left w:val="none" w:sz="0" w:space="0" w:color="auto"/>
            <w:bottom w:val="none" w:sz="0" w:space="0" w:color="auto"/>
            <w:right w:val="none" w:sz="0" w:space="0" w:color="auto"/>
          </w:divBdr>
          <w:divsChild>
            <w:div w:id="53623581">
              <w:marLeft w:val="0"/>
              <w:marRight w:val="0"/>
              <w:marTop w:val="0"/>
              <w:marBottom w:val="0"/>
              <w:divBdr>
                <w:top w:val="none" w:sz="0" w:space="0" w:color="auto"/>
                <w:left w:val="none" w:sz="0" w:space="0" w:color="auto"/>
                <w:bottom w:val="none" w:sz="0" w:space="0" w:color="auto"/>
                <w:right w:val="none" w:sz="0" w:space="0" w:color="auto"/>
              </w:divBdr>
            </w:div>
            <w:div w:id="85268208">
              <w:marLeft w:val="0"/>
              <w:marRight w:val="0"/>
              <w:marTop w:val="0"/>
              <w:marBottom w:val="0"/>
              <w:divBdr>
                <w:top w:val="none" w:sz="0" w:space="0" w:color="auto"/>
                <w:left w:val="none" w:sz="0" w:space="0" w:color="auto"/>
                <w:bottom w:val="none" w:sz="0" w:space="0" w:color="auto"/>
                <w:right w:val="none" w:sz="0" w:space="0" w:color="auto"/>
              </w:divBdr>
            </w:div>
            <w:div w:id="111705020">
              <w:marLeft w:val="0"/>
              <w:marRight w:val="0"/>
              <w:marTop w:val="0"/>
              <w:marBottom w:val="0"/>
              <w:divBdr>
                <w:top w:val="none" w:sz="0" w:space="0" w:color="auto"/>
                <w:left w:val="none" w:sz="0" w:space="0" w:color="auto"/>
                <w:bottom w:val="none" w:sz="0" w:space="0" w:color="auto"/>
                <w:right w:val="none" w:sz="0" w:space="0" w:color="auto"/>
              </w:divBdr>
            </w:div>
            <w:div w:id="160388415">
              <w:marLeft w:val="0"/>
              <w:marRight w:val="0"/>
              <w:marTop w:val="0"/>
              <w:marBottom w:val="0"/>
              <w:divBdr>
                <w:top w:val="none" w:sz="0" w:space="0" w:color="auto"/>
                <w:left w:val="none" w:sz="0" w:space="0" w:color="auto"/>
                <w:bottom w:val="none" w:sz="0" w:space="0" w:color="auto"/>
                <w:right w:val="none" w:sz="0" w:space="0" w:color="auto"/>
              </w:divBdr>
            </w:div>
            <w:div w:id="169412591">
              <w:marLeft w:val="0"/>
              <w:marRight w:val="0"/>
              <w:marTop w:val="0"/>
              <w:marBottom w:val="0"/>
              <w:divBdr>
                <w:top w:val="none" w:sz="0" w:space="0" w:color="auto"/>
                <w:left w:val="none" w:sz="0" w:space="0" w:color="auto"/>
                <w:bottom w:val="none" w:sz="0" w:space="0" w:color="auto"/>
                <w:right w:val="none" w:sz="0" w:space="0" w:color="auto"/>
              </w:divBdr>
            </w:div>
            <w:div w:id="184057307">
              <w:marLeft w:val="0"/>
              <w:marRight w:val="0"/>
              <w:marTop w:val="0"/>
              <w:marBottom w:val="0"/>
              <w:divBdr>
                <w:top w:val="none" w:sz="0" w:space="0" w:color="auto"/>
                <w:left w:val="none" w:sz="0" w:space="0" w:color="auto"/>
                <w:bottom w:val="none" w:sz="0" w:space="0" w:color="auto"/>
                <w:right w:val="none" w:sz="0" w:space="0" w:color="auto"/>
              </w:divBdr>
            </w:div>
            <w:div w:id="192302647">
              <w:marLeft w:val="0"/>
              <w:marRight w:val="0"/>
              <w:marTop w:val="0"/>
              <w:marBottom w:val="0"/>
              <w:divBdr>
                <w:top w:val="none" w:sz="0" w:space="0" w:color="auto"/>
                <w:left w:val="none" w:sz="0" w:space="0" w:color="auto"/>
                <w:bottom w:val="none" w:sz="0" w:space="0" w:color="auto"/>
                <w:right w:val="none" w:sz="0" w:space="0" w:color="auto"/>
              </w:divBdr>
            </w:div>
            <w:div w:id="259946678">
              <w:marLeft w:val="0"/>
              <w:marRight w:val="0"/>
              <w:marTop w:val="0"/>
              <w:marBottom w:val="0"/>
              <w:divBdr>
                <w:top w:val="none" w:sz="0" w:space="0" w:color="auto"/>
                <w:left w:val="none" w:sz="0" w:space="0" w:color="auto"/>
                <w:bottom w:val="none" w:sz="0" w:space="0" w:color="auto"/>
                <w:right w:val="none" w:sz="0" w:space="0" w:color="auto"/>
              </w:divBdr>
            </w:div>
            <w:div w:id="312759579">
              <w:marLeft w:val="0"/>
              <w:marRight w:val="0"/>
              <w:marTop w:val="0"/>
              <w:marBottom w:val="0"/>
              <w:divBdr>
                <w:top w:val="none" w:sz="0" w:space="0" w:color="auto"/>
                <w:left w:val="none" w:sz="0" w:space="0" w:color="auto"/>
                <w:bottom w:val="none" w:sz="0" w:space="0" w:color="auto"/>
                <w:right w:val="none" w:sz="0" w:space="0" w:color="auto"/>
              </w:divBdr>
            </w:div>
            <w:div w:id="342165943">
              <w:marLeft w:val="0"/>
              <w:marRight w:val="0"/>
              <w:marTop w:val="0"/>
              <w:marBottom w:val="0"/>
              <w:divBdr>
                <w:top w:val="none" w:sz="0" w:space="0" w:color="auto"/>
                <w:left w:val="none" w:sz="0" w:space="0" w:color="auto"/>
                <w:bottom w:val="none" w:sz="0" w:space="0" w:color="auto"/>
                <w:right w:val="none" w:sz="0" w:space="0" w:color="auto"/>
              </w:divBdr>
            </w:div>
            <w:div w:id="391119129">
              <w:marLeft w:val="0"/>
              <w:marRight w:val="0"/>
              <w:marTop w:val="0"/>
              <w:marBottom w:val="0"/>
              <w:divBdr>
                <w:top w:val="none" w:sz="0" w:space="0" w:color="auto"/>
                <w:left w:val="none" w:sz="0" w:space="0" w:color="auto"/>
                <w:bottom w:val="none" w:sz="0" w:space="0" w:color="auto"/>
                <w:right w:val="none" w:sz="0" w:space="0" w:color="auto"/>
              </w:divBdr>
            </w:div>
            <w:div w:id="411972789">
              <w:marLeft w:val="0"/>
              <w:marRight w:val="0"/>
              <w:marTop w:val="0"/>
              <w:marBottom w:val="0"/>
              <w:divBdr>
                <w:top w:val="none" w:sz="0" w:space="0" w:color="auto"/>
                <w:left w:val="none" w:sz="0" w:space="0" w:color="auto"/>
                <w:bottom w:val="none" w:sz="0" w:space="0" w:color="auto"/>
                <w:right w:val="none" w:sz="0" w:space="0" w:color="auto"/>
              </w:divBdr>
            </w:div>
            <w:div w:id="491601654">
              <w:marLeft w:val="0"/>
              <w:marRight w:val="0"/>
              <w:marTop w:val="0"/>
              <w:marBottom w:val="0"/>
              <w:divBdr>
                <w:top w:val="none" w:sz="0" w:space="0" w:color="auto"/>
                <w:left w:val="none" w:sz="0" w:space="0" w:color="auto"/>
                <w:bottom w:val="none" w:sz="0" w:space="0" w:color="auto"/>
                <w:right w:val="none" w:sz="0" w:space="0" w:color="auto"/>
              </w:divBdr>
            </w:div>
            <w:div w:id="496186569">
              <w:marLeft w:val="0"/>
              <w:marRight w:val="0"/>
              <w:marTop w:val="0"/>
              <w:marBottom w:val="0"/>
              <w:divBdr>
                <w:top w:val="none" w:sz="0" w:space="0" w:color="auto"/>
                <w:left w:val="none" w:sz="0" w:space="0" w:color="auto"/>
                <w:bottom w:val="none" w:sz="0" w:space="0" w:color="auto"/>
                <w:right w:val="none" w:sz="0" w:space="0" w:color="auto"/>
              </w:divBdr>
            </w:div>
            <w:div w:id="664091898">
              <w:marLeft w:val="0"/>
              <w:marRight w:val="0"/>
              <w:marTop w:val="0"/>
              <w:marBottom w:val="0"/>
              <w:divBdr>
                <w:top w:val="none" w:sz="0" w:space="0" w:color="auto"/>
                <w:left w:val="none" w:sz="0" w:space="0" w:color="auto"/>
                <w:bottom w:val="none" w:sz="0" w:space="0" w:color="auto"/>
                <w:right w:val="none" w:sz="0" w:space="0" w:color="auto"/>
              </w:divBdr>
            </w:div>
            <w:div w:id="721752237">
              <w:marLeft w:val="0"/>
              <w:marRight w:val="0"/>
              <w:marTop w:val="0"/>
              <w:marBottom w:val="0"/>
              <w:divBdr>
                <w:top w:val="none" w:sz="0" w:space="0" w:color="auto"/>
                <w:left w:val="none" w:sz="0" w:space="0" w:color="auto"/>
                <w:bottom w:val="none" w:sz="0" w:space="0" w:color="auto"/>
                <w:right w:val="none" w:sz="0" w:space="0" w:color="auto"/>
              </w:divBdr>
            </w:div>
            <w:div w:id="753279228">
              <w:marLeft w:val="0"/>
              <w:marRight w:val="0"/>
              <w:marTop w:val="0"/>
              <w:marBottom w:val="0"/>
              <w:divBdr>
                <w:top w:val="none" w:sz="0" w:space="0" w:color="auto"/>
                <w:left w:val="none" w:sz="0" w:space="0" w:color="auto"/>
                <w:bottom w:val="none" w:sz="0" w:space="0" w:color="auto"/>
                <w:right w:val="none" w:sz="0" w:space="0" w:color="auto"/>
              </w:divBdr>
            </w:div>
            <w:div w:id="755710675">
              <w:marLeft w:val="0"/>
              <w:marRight w:val="0"/>
              <w:marTop w:val="0"/>
              <w:marBottom w:val="0"/>
              <w:divBdr>
                <w:top w:val="none" w:sz="0" w:space="0" w:color="auto"/>
                <w:left w:val="none" w:sz="0" w:space="0" w:color="auto"/>
                <w:bottom w:val="none" w:sz="0" w:space="0" w:color="auto"/>
                <w:right w:val="none" w:sz="0" w:space="0" w:color="auto"/>
              </w:divBdr>
            </w:div>
            <w:div w:id="757022341">
              <w:marLeft w:val="0"/>
              <w:marRight w:val="0"/>
              <w:marTop w:val="0"/>
              <w:marBottom w:val="0"/>
              <w:divBdr>
                <w:top w:val="none" w:sz="0" w:space="0" w:color="auto"/>
                <w:left w:val="none" w:sz="0" w:space="0" w:color="auto"/>
                <w:bottom w:val="none" w:sz="0" w:space="0" w:color="auto"/>
                <w:right w:val="none" w:sz="0" w:space="0" w:color="auto"/>
              </w:divBdr>
            </w:div>
            <w:div w:id="788159177">
              <w:marLeft w:val="0"/>
              <w:marRight w:val="0"/>
              <w:marTop w:val="0"/>
              <w:marBottom w:val="0"/>
              <w:divBdr>
                <w:top w:val="none" w:sz="0" w:space="0" w:color="auto"/>
                <w:left w:val="none" w:sz="0" w:space="0" w:color="auto"/>
                <w:bottom w:val="none" w:sz="0" w:space="0" w:color="auto"/>
                <w:right w:val="none" w:sz="0" w:space="0" w:color="auto"/>
              </w:divBdr>
            </w:div>
            <w:div w:id="841704202">
              <w:marLeft w:val="0"/>
              <w:marRight w:val="0"/>
              <w:marTop w:val="0"/>
              <w:marBottom w:val="0"/>
              <w:divBdr>
                <w:top w:val="none" w:sz="0" w:space="0" w:color="auto"/>
                <w:left w:val="none" w:sz="0" w:space="0" w:color="auto"/>
                <w:bottom w:val="none" w:sz="0" w:space="0" w:color="auto"/>
                <w:right w:val="none" w:sz="0" w:space="0" w:color="auto"/>
              </w:divBdr>
            </w:div>
            <w:div w:id="852188180">
              <w:marLeft w:val="0"/>
              <w:marRight w:val="0"/>
              <w:marTop w:val="0"/>
              <w:marBottom w:val="0"/>
              <w:divBdr>
                <w:top w:val="none" w:sz="0" w:space="0" w:color="auto"/>
                <w:left w:val="none" w:sz="0" w:space="0" w:color="auto"/>
                <w:bottom w:val="none" w:sz="0" w:space="0" w:color="auto"/>
                <w:right w:val="none" w:sz="0" w:space="0" w:color="auto"/>
              </w:divBdr>
            </w:div>
            <w:div w:id="1041202374">
              <w:marLeft w:val="0"/>
              <w:marRight w:val="0"/>
              <w:marTop w:val="0"/>
              <w:marBottom w:val="0"/>
              <w:divBdr>
                <w:top w:val="none" w:sz="0" w:space="0" w:color="auto"/>
                <w:left w:val="none" w:sz="0" w:space="0" w:color="auto"/>
                <w:bottom w:val="none" w:sz="0" w:space="0" w:color="auto"/>
                <w:right w:val="none" w:sz="0" w:space="0" w:color="auto"/>
              </w:divBdr>
            </w:div>
            <w:div w:id="1050030708">
              <w:marLeft w:val="0"/>
              <w:marRight w:val="0"/>
              <w:marTop w:val="0"/>
              <w:marBottom w:val="0"/>
              <w:divBdr>
                <w:top w:val="none" w:sz="0" w:space="0" w:color="auto"/>
                <w:left w:val="none" w:sz="0" w:space="0" w:color="auto"/>
                <w:bottom w:val="none" w:sz="0" w:space="0" w:color="auto"/>
                <w:right w:val="none" w:sz="0" w:space="0" w:color="auto"/>
              </w:divBdr>
            </w:div>
            <w:div w:id="1064838858">
              <w:marLeft w:val="0"/>
              <w:marRight w:val="0"/>
              <w:marTop w:val="0"/>
              <w:marBottom w:val="0"/>
              <w:divBdr>
                <w:top w:val="none" w:sz="0" w:space="0" w:color="auto"/>
                <w:left w:val="none" w:sz="0" w:space="0" w:color="auto"/>
                <w:bottom w:val="none" w:sz="0" w:space="0" w:color="auto"/>
                <w:right w:val="none" w:sz="0" w:space="0" w:color="auto"/>
              </w:divBdr>
            </w:div>
            <w:div w:id="1080248248">
              <w:marLeft w:val="0"/>
              <w:marRight w:val="0"/>
              <w:marTop w:val="0"/>
              <w:marBottom w:val="0"/>
              <w:divBdr>
                <w:top w:val="none" w:sz="0" w:space="0" w:color="auto"/>
                <w:left w:val="none" w:sz="0" w:space="0" w:color="auto"/>
                <w:bottom w:val="none" w:sz="0" w:space="0" w:color="auto"/>
                <w:right w:val="none" w:sz="0" w:space="0" w:color="auto"/>
              </w:divBdr>
            </w:div>
            <w:div w:id="1114135060">
              <w:marLeft w:val="0"/>
              <w:marRight w:val="0"/>
              <w:marTop w:val="0"/>
              <w:marBottom w:val="0"/>
              <w:divBdr>
                <w:top w:val="none" w:sz="0" w:space="0" w:color="auto"/>
                <w:left w:val="none" w:sz="0" w:space="0" w:color="auto"/>
                <w:bottom w:val="none" w:sz="0" w:space="0" w:color="auto"/>
                <w:right w:val="none" w:sz="0" w:space="0" w:color="auto"/>
              </w:divBdr>
            </w:div>
            <w:div w:id="1149321072">
              <w:marLeft w:val="0"/>
              <w:marRight w:val="0"/>
              <w:marTop w:val="0"/>
              <w:marBottom w:val="0"/>
              <w:divBdr>
                <w:top w:val="none" w:sz="0" w:space="0" w:color="auto"/>
                <w:left w:val="none" w:sz="0" w:space="0" w:color="auto"/>
                <w:bottom w:val="none" w:sz="0" w:space="0" w:color="auto"/>
                <w:right w:val="none" w:sz="0" w:space="0" w:color="auto"/>
              </w:divBdr>
            </w:div>
            <w:div w:id="1252277799">
              <w:marLeft w:val="0"/>
              <w:marRight w:val="0"/>
              <w:marTop w:val="0"/>
              <w:marBottom w:val="0"/>
              <w:divBdr>
                <w:top w:val="none" w:sz="0" w:space="0" w:color="auto"/>
                <w:left w:val="none" w:sz="0" w:space="0" w:color="auto"/>
                <w:bottom w:val="none" w:sz="0" w:space="0" w:color="auto"/>
                <w:right w:val="none" w:sz="0" w:space="0" w:color="auto"/>
              </w:divBdr>
            </w:div>
            <w:div w:id="1345936819">
              <w:marLeft w:val="0"/>
              <w:marRight w:val="0"/>
              <w:marTop w:val="0"/>
              <w:marBottom w:val="0"/>
              <w:divBdr>
                <w:top w:val="none" w:sz="0" w:space="0" w:color="auto"/>
                <w:left w:val="none" w:sz="0" w:space="0" w:color="auto"/>
                <w:bottom w:val="none" w:sz="0" w:space="0" w:color="auto"/>
                <w:right w:val="none" w:sz="0" w:space="0" w:color="auto"/>
              </w:divBdr>
            </w:div>
            <w:div w:id="1376277627">
              <w:marLeft w:val="0"/>
              <w:marRight w:val="0"/>
              <w:marTop w:val="0"/>
              <w:marBottom w:val="0"/>
              <w:divBdr>
                <w:top w:val="none" w:sz="0" w:space="0" w:color="auto"/>
                <w:left w:val="none" w:sz="0" w:space="0" w:color="auto"/>
                <w:bottom w:val="none" w:sz="0" w:space="0" w:color="auto"/>
                <w:right w:val="none" w:sz="0" w:space="0" w:color="auto"/>
              </w:divBdr>
            </w:div>
            <w:div w:id="1377269416">
              <w:marLeft w:val="0"/>
              <w:marRight w:val="0"/>
              <w:marTop w:val="0"/>
              <w:marBottom w:val="0"/>
              <w:divBdr>
                <w:top w:val="none" w:sz="0" w:space="0" w:color="auto"/>
                <w:left w:val="none" w:sz="0" w:space="0" w:color="auto"/>
                <w:bottom w:val="none" w:sz="0" w:space="0" w:color="auto"/>
                <w:right w:val="none" w:sz="0" w:space="0" w:color="auto"/>
              </w:divBdr>
            </w:div>
            <w:div w:id="1401365955">
              <w:marLeft w:val="0"/>
              <w:marRight w:val="0"/>
              <w:marTop w:val="0"/>
              <w:marBottom w:val="0"/>
              <w:divBdr>
                <w:top w:val="none" w:sz="0" w:space="0" w:color="auto"/>
                <w:left w:val="none" w:sz="0" w:space="0" w:color="auto"/>
                <w:bottom w:val="none" w:sz="0" w:space="0" w:color="auto"/>
                <w:right w:val="none" w:sz="0" w:space="0" w:color="auto"/>
              </w:divBdr>
            </w:div>
            <w:div w:id="1452624829">
              <w:marLeft w:val="0"/>
              <w:marRight w:val="0"/>
              <w:marTop w:val="0"/>
              <w:marBottom w:val="0"/>
              <w:divBdr>
                <w:top w:val="none" w:sz="0" w:space="0" w:color="auto"/>
                <w:left w:val="none" w:sz="0" w:space="0" w:color="auto"/>
                <w:bottom w:val="none" w:sz="0" w:space="0" w:color="auto"/>
                <w:right w:val="none" w:sz="0" w:space="0" w:color="auto"/>
              </w:divBdr>
            </w:div>
            <w:div w:id="1457018178">
              <w:marLeft w:val="0"/>
              <w:marRight w:val="0"/>
              <w:marTop w:val="0"/>
              <w:marBottom w:val="0"/>
              <w:divBdr>
                <w:top w:val="none" w:sz="0" w:space="0" w:color="auto"/>
                <w:left w:val="none" w:sz="0" w:space="0" w:color="auto"/>
                <w:bottom w:val="none" w:sz="0" w:space="0" w:color="auto"/>
                <w:right w:val="none" w:sz="0" w:space="0" w:color="auto"/>
              </w:divBdr>
            </w:div>
            <w:div w:id="1489588234">
              <w:marLeft w:val="0"/>
              <w:marRight w:val="0"/>
              <w:marTop w:val="0"/>
              <w:marBottom w:val="0"/>
              <w:divBdr>
                <w:top w:val="none" w:sz="0" w:space="0" w:color="auto"/>
                <w:left w:val="none" w:sz="0" w:space="0" w:color="auto"/>
                <w:bottom w:val="none" w:sz="0" w:space="0" w:color="auto"/>
                <w:right w:val="none" w:sz="0" w:space="0" w:color="auto"/>
              </w:divBdr>
            </w:div>
            <w:div w:id="1528174078">
              <w:marLeft w:val="0"/>
              <w:marRight w:val="0"/>
              <w:marTop w:val="0"/>
              <w:marBottom w:val="0"/>
              <w:divBdr>
                <w:top w:val="none" w:sz="0" w:space="0" w:color="auto"/>
                <w:left w:val="none" w:sz="0" w:space="0" w:color="auto"/>
                <w:bottom w:val="none" w:sz="0" w:space="0" w:color="auto"/>
                <w:right w:val="none" w:sz="0" w:space="0" w:color="auto"/>
              </w:divBdr>
            </w:div>
            <w:div w:id="1561088561">
              <w:marLeft w:val="0"/>
              <w:marRight w:val="0"/>
              <w:marTop w:val="0"/>
              <w:marBottom w:val="0"/>
              <w:divBdr>
                <w:top w:val="none" w:sz="0" w:space="0" w:color="auto"/>
                <w:left w:val="none" w:sz="0" w:space="0" w:color="auto"/>
                <w:bottom w:val="none" w:sz="0" w:space="0" w:color="auto"/>
                <w:right w:val="none" w:sz="0" w:space="0" w:color="auto"/>
              </w:divBdr>
            </w:div>
            <w:div w:id="1592814310">
              <w:marLeft w:val="0"/>
              <w:marRight w:val="0"/>
              <w:marTop w:val="0"/>
              <w:marBottom w:val="0"/>
              <w:divBdr>
                <w:top w:val="none" w:sz="0" w:space="0" w:color="auto"/>
                <w:left w:val="none" w:sz="0" w:space="0" w:color="auto"/>
                <w:bottom w:val="none" w:sz="0" w:space="0" w:color="auto"/>
                <w:right w:val="none" w:sz="0" w:space="0" w:color="auto"/>
              </w:divBdr>
            </w:div>
            <w:div w:id="1707018764">
              <w:marLeft w:val="0"/>
              <w:marRight w:val="0"/>
              <w:marTop w:val="0"/>
              <w:marBottom w:val="0"/>
              <w:divBdr>
                <w:top w:val="none" w:sz="0" w:space="0" w:color="auto"/>
                <w:left w:val="none" w:sz="0" w:space="0" w:color="auto"/>
                <w:bottom w:val="none" w:sz="0" w:space="0" w:color="auto"/>
                <w:right w:val="none" w:sz="0" w:space="0" w:color="auto"/>
              </w:divBdr>
            </w:div>
            <w:div w:id="1725059664">
              <w:marLeft w:val="0"/>
              <w:marRight w:val="0"/>
              <w:marTop w:val="0"/>
              <w:marBottom w:val="0"/>
              <w:divBdr>
                <w:top w:val="none" w:sz="0" w:space="0" w:color="auto"/>
                <w:left w:val="none" w:sz="0" w:space="0" w:color="auto"/>
                <w:bottom w:val="none" w:sz="0" w:space="0" w:color="auto"/>
                <w:right w:val="none" w:sz="0" w:space="0" w:color="auto"/>
              </w:divBdr>
            </w:div>
            <w:div w:id="1758287205">
              <w:marLeft w:val="0"/>
              <w:marRight w:val="0"/>
              <w:marTop w:val="0"/>
              <w:marBottom w:val="0"/>
              <w:divBdr>
                <w:top w:val="none" w:sz="0" w:space="0" w:color="auto"/>
                <w:left w:val="none" w:sz="0" w:space="0" w:color="auto"/>
                <w:bottom w:val="none" w:sz="0" w:space="0" w:color="auto"/>
                <w:right w:val="none" w:sz="0" w:space="0" w:color="auto"/>
              </w:divBdr>
            </w:div>
            <w:div w:id="1801799510">
              <w:marLeft w:val="0"/>
              <w:marRight w:val="0"/>
              <w:marTop w:val="0"/>
              <w:marBottom w:val="0"/>
              <w:divBdr>
                <w:top w:val="none" w:sz="0" w:space="0" w:color="auto"/>
                <w:left w:val="none" w:sz="0" w:space="0" w:color="auto"/>
                <w:bottom w:val="none" w:sz="0" w:space="0" w:color="auto"/>
                <w:right w:val="none" w:sz="0" w:space="0" w:color="auto"/>
              </w:divBdr>
            </w:div>
            <w:div w:id="1813407604">
              <w:marLeft w:val="0"/>
              <w:marRight w:val="0"/>
              <w:marTop w:val="0"/>
              <w:marBottom w:val="0"/>
              <w:divBdr>
                <w:top w:val="none" w:sz="0" w:space="0" w:color="auto"/>
                <w:left w:val="none" w:sz="0" w:space="0" w:color="auto"/>
                <w:bottom w:val="none" w:sz="0" w:space="0" w:color="auto"/>
                <w:right w:val="none" w:sz="0" w:space="0" w:color="auto"/>
              </w:divBdr>
            </w:div>
            <w:div w:id="1882785143">
              <w:marLeft w:val="0"/>
              <w:marRight w:val="0"/>
              <w:marTop w:val="0"/>
              <w:marBottom w:val="0"/>
              <w:divBdr>
                <w:top w:val="none" w:sz="0" w:space="0" w:color="auto"/>
                <w:left w:val="none" w:sz="0" w:space="0" w:color="auto"/>
                <w:bottom w:val="none" w:sz="0" w:space="0" w:color="auto"/>
                <w:right w:val="none" w:sz="0" w:space="0" w:color="auto"/>
              </w:divBdr>
            </w:div>
            <w:div w:id="1911650349">
              <w:marLeft w:val="0"/>
              <w:marRight w:val="0"/>
              <w:marTop w:val="0"/>
              <w:marBottom w:val="0"/>
              <w:divBdr>
                <w:top w:val="none" w:sz="0" w:space="0" w:color="auto"/>
                <w:left w:val="none" w:sz="0" w:space="0" w:color="auto"/>
                <w:bottom w:val="none" w:sz="0" w:space="0" w:color="auto"/>
                <w:right w:val="none" w:sz="0" w:space="0" w:color="auto"/>
              </w:divBdr>
            </w:div>
            <w:div w:id="1922786952">
              <w:marLeft w:val="0"/>
              <w:marRight w:val="0"/>
              <w:marTop w:val="0"/>
              <w:marBottom w:val="0"/>
              <w:divBdr>
                <w:top w:val="none" w:sz="0" w:space="0" w:color="auto"/>
                <w:left w:val="none" w:sz="0" w:space="0" w:color="auto"/>
                <w:bottom w:val="none" w:sz="0" w:space="0" w:color="auto"/>
                <w:right w:val="none" w:sz="0" w:space="0" w:color="auto"/>
              </w:divBdr>
            </w:div>
            <w:div w:id="1957323956">
              <w:marLeft w:val="0"/>
              <w:marRight w:val="0"/>
              <w:marTop w:val="0"/>
              <w:marBottom w:val="0"/>
              <w:divBdr>
                <w:top w:val="none" w:sz="0" w:space="0" w:color="auto"/>
                <w:left w:val="none" w:sz="0" w:space="0" w:color="auto"/>
                <w:bottom w:val="none" w:sz="0" w:space="0" w:color="auto"/>
                <w:right w:val="none" w:sz="0" w:space="0" w:color="auto"/>
              </w:divBdr>
            </w:div>
            <w:div w:id="2021278753">
              <w:marLeft w:val="0"/>
              <w:marRight w:val="0"/>
              <w:marTop w:val="0"/>
              <w:marBottom w:val="0"/>
              <w:divBdr>
                <w:top w:val="none" w:sz="0" w:space="0" w:color="auto"/>
                <w:left w:val="none" w:sz="0" w:space="0" w:color="auto"/>
                <w:bottom w:val="none" w:sz="0" w:space="0" w:color="auto"/>
                <w:right w:val="none" w:sz="0" w:space="0" w:color="auto"/>
              </w:divBdr>
            </w:div>
            <w:div w:id="2030520057">
              <w:marLeft w:val="0"/>
              <w:marRight w:val="0"/>
              <w:marTop w:val="0"/>
              <w:marBottom w:val="0"/>
              <w:divBdr>
                <w:top w:val="none" w:sz="0" w:space="0" w:color="auto"/>
                <w:left w:val="none" w:sz="0" w:space="0" w:color="auto"/>
                <w:bottom w:val="none" w:sz="0" w:space="0" w:color="auto"/>
                <w:right w:val="none" w:sz="0" w:space="0" w:color="auto"/>
              </w:divBdr>
            </w:div>
            <w:div w:id="2065369414">
              <w:marLeft w:val="0"/>
              <w:marRight w:val="0"/>
              <w:marTop w:val="0"/>
              <w:marBottom w:val="0"/>
              <w:divBdr>
                <w:top w:val="none" w:sz="0" w:space="0" w:color="auto"/>
                <w:left w:val="none" w:sz="0" w:space="0" w:color="auto"/>
                <w:bottom w:val="none" w:sz="0" w:space="0" w:color="auto"/>
                <w:right w:val="none" w:sz="0" w:space="0" w:color="auto"/>
              </w:divBdr>
            </w:div>
            <w:div w:id="211170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17938">
      <w:bodyDiv w:val="1"/>
      <w:marLeft w:val="0"/>
      <w:marRight w:val="0"/>
      <w:marTop w:val="0"/>
      <w:marBottom w:val="0"/>
      <w:divBdr>
        <w:top w:val="none" w:sz="0" w:space="0" w:color="auto"/>
        <w:left w:val="none" w:sz="0" w:space="0" w:color="auto"/>
        <w:bottom w:val="none" w:sz="0" w:space="0" w:color="auto"/>
        <w:right w:val="none" w:sz="0" w:space="0" w:color="auto"/>
      </w:divBdr>
      <w:divsChild>
        <w:div w:id="1344211158">
          <w:marLeft w:val="0"/>
          <w:marRight w:val="0"/>
          <w:marTop w:val="0"/>
          <w:marBottom w:val="0"/>
          <w:divBdr>
            <w:top w:val="none" w:sz="0" w:space="0" w:color="auto"/>
            <w:left w:val="none" w:sz="0" w:space="0" w:color="auto"/>
            <w:bottom w:val="none" w:sz="0" w:space="0" w:color="auto"/>
            <w:right w:val="none" w:sz="0" w:space="0" w:color="auto"/>
          </w:divBdr>
          <w:divsChild>
            <w:div w:id="313026133">
              <w:marLeft w:val="0"/>
              <w:marRight w:val="0"/>
              <w:marTop w:val="0"/>
              <w:marBottom w:val="0"/>
              <w:divBdr>
                <w:top w:val="none" w:sz="0" w:space="0" w:color="auto"/>
                <w:left w:val="none" w:sz="0" w:space="0" w:color="auto"/>
                <w:bottom w:val="none" w:sz="0" w:space="0" w:color="auto"/>
                <w:right w:val="none" w:sz="0" w:space="0" w:color="auto"/>
              </w:divBdr>
            </w:div>
            <w:div w:id="1705211224">
              <w:marLeft w:val="0"/>
              <w:marRight w:val="0"/>
              <w:marTop w:val="0"/>
              <w:marBottom w:val="0"/>
              <w:divBdr>
                <w:top w:val="none" w:sz="0" w:space="0" w:color="auto"/>
                <w:left w:val="none" w:sz="0" w:space="0" w:color="auto"/>
                <w:bottom w:val="none" w:sz="0" w:space="0" w:color="auto"/>
                <w:right w:val="none" w:sz="0" w:space="0" w:color="auto"/>
              </w:divBdr>
            </w:div>
            <w:div w:id="1587151808">
              <w:marLeft w:val="0"/>
              <w:marRight w:val="0"/>
              <w:marTop w:val="0"/>
              <w:marBottom w:val="0"/>
              <w:divBdr>
                <w:top w:val="none" w:sz="0" w:space="0" w:color="auto"/>
                <w:left w:val="none" w:sz="0" w:space="0" w:color="auto"/>
                <w:bottom w:val="none" w:sz="0" w:space="0" w:color="auto"/>
                <w:right w:val="none" w:sz="0" w:space="0" w:color="auto"/>
              </w:divBdr>
            </w:div>
            <w:div w:id="1897009990">
              <w:marLeft w:val="0"/>
              <w:marRight w:val="0"/>
              <w:marTop w:val="0"/>
              <w:marBottom w:val="0"/>
              <w:divBdr>
                <w:top w:val="none" w:sz="0" w:space="0" w:color="auto"/>
                <w:left w:val="none" w:sz="0" w:space="0" w:color="auto"/>
                <w:bottom w:val="none" w:sz="0" w:space="0" w:color="auto"/>
                <w:right w:val="none" w:sz="0" w:space="0" w:color="auto"/>
              </w:divBdr>
            </w:div>
            <w:div w:id="1866864774">
              <w:marLeft w:val="0"/>
              <w:marRight w:val="0"/>
              <w:marTop w:val="0"/>
              <w:marBottom w:val="0"/>
              <w:divBdr>
                <w:top w:val="none" w:sz="0" w:space="0" w:color="auto"/>
                <w:left w:val="none" w:sz="0" w:space="0" w:color="auto"/>
                <w:bottom w:val="none" w:sz="0" w:space="0" w:color="auto"/>
                <w:right w:val="none" w:sz="0" w:space="0" w:color="auto"/>
              </w:divBdr>
            </w:div>
            <w:div w:id="1734424481">
              <w:marLeft w:val="0"/>
              <w:marRight w:val="0"/>
              <w:marTop w:val="0"/>
              <w:marBottom w:val="0"/>
              <w:divBdr>
                <w:top w:val="none" w:sz="0" w:space="0" w:color="auto"/>
                <w:left w:val="none" w:sz="0" w:space="0" w:color="auto"/>
                <w:bottom w:val="none" w:sz="0" w:space="0" w:color="auto"/>
                <w:right w:val="none" w:sz="0" w:space="0" w:color="auto"/>
              </w:divBdr>
            </w:div>
            <w:div w:id="1003507310">
              <w:marLeft w:val="0"/>
              <w:marRight w:val="0"/>
              <w:marTop w:val="0"/>
              <w:marBottom w:val="0"/>
              <w:divBdr>
                <w:top w:val="none" w:sz="0" w:space="0" w:color="auto"/>
                <w:left w:val="none" w:sz="0" w:space="0" w:color="auto"/>
                <w:bottom w:val="none" w:sz="0" w:space="0" w:color="auto"/>
                <w:right w:val="none" w:sz="0" w:space="0" w:color="auto"/>
              </w:divBdr>
            </w:div>
            <w:div w:id="1927109623">
              <w:marLeft w:val="0"/>
              <w:marRight w:val="0"/>
              <w:marTop w:val="0"/>
              <w:marBottom w:val="0"/>
              <w:divBdr>
                <w:top w:val="none" w:sz="0" w:space="0" w:color="auto"/>
                <w:left w:val="none" w:sz="0" w:space="0" w:color="auto"/>
                <w:bottom w:val="none" w:sz="0" w:space="0" w:color="auto"/>
                <w:right w:val="none" w:sz="0" w:space="0" w:color="auto"/>
              </w:divBdr>
            </w:div>
            <w:div w:id="783576731">
              <w:marLeft w:val="0"/>
              <w:marRight w:val="0"/>
              <w:marTop w:val="0"/>
              <w:marBottom w:val="0"/>
              <w:divBdr>
                <w:top w:val="none" w:sz="0" w:space="0" w:color="auto"/>
                <w:left w:val="none" w:sz="0" w:space="0" w:color="auto"/>
                <w:bottom w:val="none" w:sz="0" w:space="0" w:color="auto"/>
                <w:right w:val="none" w:sz="0" w:space="0" w:color="auto"/>
              </w:divBdr>
            </w:div>
            <w:div w:id="1683193807">
              <w:marLeft w:val="0"/>
              <w:marRight w:val="0"/>
              <w:marTop w:val="0"/>
              <w:marBottom w:val="0"/>
              <w:divBdr>
                <w:top w:val="none" w:sz="0" w:space="0" w:color="auto"/>
                <w:left w:val="none" w:sz="0" w:space="0" w:color="auto"/>
                <w:bottom w:val="none" w:sz="0" w:space="0" w:color="auto"/>
                <w:right w:val="none" w:sz="0" w:space="0" w:color="auto"/>
              </w:divBdr>
            </w:div>
            <w:div w:id="1166939456">
              <w:marLeft w:val="0"/>
              <w:marRight w:val="0"/>
              <w:marTop w:val="0"/>
              <w:marBottom w:val="0"/>
              <w:divBdr>
                <w:top w:val="none" w:sz="0" w:space="0" w:color="auto"/>
                <w:left w:val="none" w:sz="0" w:space="0" w:color="auto"/>
                <w:bottom w:val="none" w:sz="0" w:space="0" w:color="auto"/>
                <w:right w:val="none" w:sz="0" w:space="0" w:color="auto"/>
              </w:divBdr>
            </w:div>
            <w:div w:id="1164782035">
              <w:marLeft w:val="0"/>
              <w:marRight w:val="0"/>
              <w:marTop w:val="0"/>
              <w:marBottom w:val="0"/>
              <w:divBdr>
                <w:top w:val="none" w:sz="0" w:space="0" w:color="auto"/>
                <w:left w:val="none" w:sz="0" w:space="0" w:color="auto"/>
                <w:bottom w:val="none" w:sz="0" w:space="0" w:color="auto"/>
                <w:right w:val="none" w:sz="0" w:space="0" w:color="auto"/>
              </w:divBdr>
            </w:div>
            <w:div w:id="621695936">
              <w:marLeft w:val="0"/>
              <w:marRight w:val="0"/>
              <w:marTop w:val="0"/>
              <w:marBottom w:val="0"/>
              <w:divBdr>
                <w:top w:val="none" w:sz="0" w:space="0" w:color="auto"/>
                <w:left w:val="none" w:sz="0" w:space="0" w:color="auto"/>
                <w:bottom w:val="none" w:sz="0" w:space="0" w:color="auto"/>
                <w:right w:val="none" w:sz="0" w:space="0" w:color="auto"/>
              </w:divBdr>
            </w:div>
            <w:div w:id="402609714">
              <w:marLeft w:val="0"/>
              <w:marRight w:val="0"/>
              <w:marTop w:val="0"/>
              <w:marBottom w:val="0"/>
              <w:divBdr>
                <w:top w:val="none" w:sz="0" w:space="0" w:color="auto"/>
                <w:left w:val="none" w:sz="0" w:space="0" w:color="auto"/>
                <w:bottom w:val="none" w:sz="0" w:space="0" w:color="auto"/>
                <w:right w:val="none" w:sz="0" w:space="0" w:color="auto"/>
              </w:divBdr>
            </w:div>
            <w:div w:id="1394818793">
              <w:marLeft w:val="0"/>
              <w:marRight w:val="0"/>
              <w:marTop w:val="0"/>
              <w:marBottom w:val="0"/>
              <w:divBdr>
                <w:top w:val="none" w:sz="0" w:space="0" w:color="auto"/>
                <w:left w:val="none" w:sz="0" w:space="0" w:color="auto"/>
                <w:bottom w:val="none" w:sz="0" w:space="0" w:color="auto"/>
                <w:right w:val="none" w:sz="0" w:space="0" w:color="auto"/>
              </w:divBdr>
            </w:div>
            <w:div w:id="2106222467">
              <w:marLeft w:val="0"/>
              <w:marRight w:val="0"/>
              <w:marTop w:val="0"/>
              <w:marBottom w:val="0"/>
              <w:divBdr>
                <w:top w:val="none" w:sz="0" w:space="0" w:color="auto"/>
                <w:left w:val="none" w:sz="0" w:space="0" w:color="auto"/>
                <w:bottom w:val="none" w:sz="0" w:space="0" w:color="auto"/>
                <w:right w:val="none" w:sz="0" w:space="0" w:color="auto"/>
              </w:divBdr>
            </w:div>
            <w:div w:id="565721087">
              <w:marLeft w:val="0"/>
              <w:marRight w:val="0"/>
              <w:marTop w:val="0"/>
              <w:marBottom w:val="0"/>
              <w:divBdr>
                <w:top w:val="none" w:sz="0" w:space="0" w:color="auto"/>
                <w:left w:val="none" w:sz="0" w:space="0" w:color="auto"/>
                <w:bottom w:val="none" w:sz="0" w:space="0" w:color="auto"/>
                <w:right w:val="none" w:sz="0" w:space="0" w:color="auto"/>
              </w:divBdr>
            </w:div>
            <w:div w:id="1210873341">
              <w:marLeft w:val="0"/>
              <w:marRight w:val="0"/>
              <w:marTop w:val="0"/>
              <w:marBottom w:val="0"/>
              <w:divBdr>
                <w:top w:val="none" w:sz="0" w:space="0" w:color="auto"/>
                <w:left w:val="none" w:sz="0" w:space="0" w:color="auto"/>
                <w:bottom w:val="none" w:sz="0" w:space="0" w:color="auto"/>
                <w:right w:val="none" w:sz="0" w:space="0" w:color="auto"/>
              </w:divBdr>
            </w:div>
            <w:div w:id="518814577">
              <w:marLeft w:val="0"/>
              <w:marRight w:val="0"/>
              <w:marTop w:val="0"/>
              <w:marBottom w:val="0"/>
              <w:divBdr>
                <w:top w:val="none" w:sz="0" w:space="0" w:color="auto"/>
                <w:left w:val="none" w:sz="0" w:space="0" w:color="auto"/>
                <w:bottom w:val="none" w:sz="0" w:space="0" w:color="auto"/>
                <w:right w:val="none" w:sz="0" w:space="0" w:color="auto"/>
              </w:divBdr>
            </w:div>
            <w:div w:id="1578204933">
              <w:marLeft w:val="0"/>
              <w:marRight w:val="0"/>
              <w:marTop w:val="0"/>
              <w:marBottom w:val="0"/>
              <w:divBdr>
                <w:top w:val="none" w:sz="0" w:space="0" w:color="auto"/>
                <w:left w:val="none" w:sz="0" w:space="0" w:color="auto"/>
                <w:bottom w:val="none" w:sz="0" w:space="0" w:color="auto"/>
                <w:right w:val="none" w:sz="0" w:space="0" w:color="auto"/>
              </w:divBdr>
            </w:div>
            <w:div w:id="63332668">
              <w:marLeft w:val="0"/>
              <w:marRight w:val="0"/>
              <w:marTop w:val="0"/>
              <w:marBottom w:val="0"/>
              <w:divBdr>
                <w:top w:val="none" w:sz="0" w:space="0" w:color="auto"/>
                <w:left w:val="none" w:sz="0" w:space="0" w:color="auto"/>
                <w:bottom w:val="none" w:sz="0" w:space="0" w:color="auto"/>
                <w:right w:val="none" w:sz="0" w:space="0" w:color="auto"/>
              </w:divBdr>
            </w:div>
            <w:div w:id="1689335350">
              <w:marLeft w:val="0"/>
              <w:marRight w:val="0"/>
              <w:marTop w:val="0"/>
              <w:marBottom w:val="0"/>
              <w:divBdr>
                <w:top w:val="none" w:sz="0" w:space="0" w:color="auto"/>
                <w:left w:val="none" w:sz="0" w:space="0" w:color="auto"/>
                <w:bottom w:val="none" w:sz="0" w:space="0" w:color="auto"/>
                <w:right w:val="none" w:sz="0" w:space="0" w:color="auto"/>
              </w:divBdr>
            </w:div>
            <w:div w:id="1377510780">
              <w:marLeft w:val="0"/>
              <w:marRight w:val="0"/>
              <w:marTop w:val="0"/>
              <w:marBottom w:val="0"/>
              <w:divBdr>
                <w:top w:val="none" w:sz="0" w:space="0" w:color="auto"/>
                <w:left w:val="none" w:sz="0" w:space="0" w:color="auto"/>
                <w:bottom w:val="none" w:sz="0" w:space="0" w:color="auto"/>
                <w:right w:val="none" w:sz="0" w:space="0" w:color="auto"/>
              </w:divBdr>
            </w:div>
            <w:div w:id="525606434">
              <w:marLeft w:val="0"/>
              <w:marRight w:val="0"/>
              <w:marTop w:val="0"/>
              <w:marBottom w:val="0"/>
              <w:divBdr>
                <w:top w:val="none" w:sz="0" w:space="0" w:color="auto"/>
                <w:left w:val="none" w:sz="0" w:space="0" w:color="auto"/>
                <w:bottom w:val="none" w:sz="0" w:space="0" w:color="auto"/>
                <w:right w:val="none" w:sz="0" w:space="0" w:color="auto"/>
              </w:divBdr>
            </w:div>
            <w:div w:id="20868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459539">
      <w:bodyDiv w:val="1"/>
      <w:marLeft w:val="0"/>
      <w:marRight w:val="0"/>
      <w:marTop w:val="0"/>
      <w:marBottom w:val="0"/>
      <w:divBdr>
        <w:top w:val="none" w:sz="0" w:space="0" w:color="auto"/>
        <w:left w:val="none" w:sz="0" w:space="0" w:color="auto"/>
        <w:bottom w:val="none" w:sz="0" w:space="0" w:color="auto"/>
        <w:right w:val="none" w:sz="0" w:space="0" w:color="auto"/>
      </w:divBdr>
    </w:div>
    <w:div w:id="2020619486">
      <w:bodyDiv w:val="1"/>
      <w:marLeft w:val="0"/>
      <w:marRight w:val="0"/>
      <w:marTop w:val="0"/>
      <w:marBottom w:val="0"/>
      <w:divBdr>
        <w:top w:val="none" w:sz="0" w:space="0" w:color="auto"/>
        <w:left w:val="none" w:sz="0" w:space="0" w:color="auto"/>
        <w:bottom w:val="none" w:sz="0" w:space="0" w:color="auto"/>
        <w:right w:val="none" w:sz="0" w:space="0" w:color="auto"/>
      </w:divBdr>
      <w:divsChild>
        <w:div w:id="570238001">
          <w:marLeft w:val="0"/>
          <w:marRight w:val="0"/>
          <w:marTop w:val="0"/>
          <w:marBottom w:val="0"/>
          <w:divBdr>
            <w:top w:val="none" w:sz="0" w:space="0" w:color="auto"/>
            <w:left w:val="none" w:sz="0" w:space="0" w:color="auto"/>
            <w:bottom w:val="none" w:sz="0" w:space="0" w:color="auto"/>
            <w:right w:val="none" w:sz="0" w:space="0" w:color="auto"/>
          </w:divBdr>
          <w:divsChild>
            <w:div w:id="1208627">
              <w:marLeft w:val="0"/>
              <w:marRight w:val="0"/>
              <w:marTop w:val="0"/>
              <w:marBottom w:val="0"/>
              <w:divBdr>
                <w:top w:val="none" w:sz="0" w:space="0" w:color="auto"/>
                <w:left w:val="none" w:sz="0" w:space="0" w:color="auto"/>
                <w:bottom w:val="none" w:sz="0" w:space="0" w:color="auto"/>
                <w:right w:val="none" w:sz="0" w:space="0" w:color="auto"/>
              </w:divBdr>
            </w:div>
            <w:div w:id="25571519">
              <w:marLeft w:val="0"/>
              <w:marRight w:val="0"/>
              <w:marTop w:val="0"/>
              <w:marBottom w:val="0"/>
              <w:divBdr>
                <w:top w:val="none" w:sz="0" w:space="0" w:color="auto"/>
                <w:left w:val="none" w:sz="0" w:space="0" w:color="auto"/>
                <w:bottom w:val="none" w:sz="0" w:space="0" w:color="auto"/>
                <w:right w:val="none" w:sz="0" w:space="0" w:color="auto"/>
              </w:divBdr>
            </w:div>
            <w:div w:id="55903300">
              <w:marLeft w:val="0"/>
              <w:marRight w:val="0"/>
              <w:marTop w:val="0"/>
              <w:marBottom w:val="0"/>
              <w:divBdr>
                <w:top w:val="none" w:sz="0" w:space="0" w:color="auto"/>
                <w:left w:val="none" w:sz="0" w:space="0" w:color="auto"/>
                <w:bottom w:val="none" w:sz="0" w:space="0" w:color="auto"/>
                <w:right w:val="none" w:sz="0" w:space="0" w:color="auto"/>
              </w:divBdr>
            </w:div>
            <w:div w:id="74203744">
              <w:marLeft w:val="0"/>
              <w:marRight w:val="0"/>
              <w:marTop w:val="0"/>
              <w:marBottom w:val="0"/>
              <w:divBdr>
                <w:top w:val="none" w:sz="0" w:space="0" w:color="auto"/>
                <w:left w:val="none" w:sz="0" w:space="0" w:color="auto"/>
                <w:bottom w:val="none" w:sz="0" w:space="0" w:color="auto"/>
                <w:right w:val="none" w:sz="0" w:space="0" w:color="auto"/>
              </w:divBdr>
            </w:div>
            <w:div w:id="95297826">
              <w:marLeft w:val="0"/>
              <w:marRight w:val="0"/>
              <w:marTop w:val="0"/>
              <w:marBottom w:val="0"/>
              <w:divBdr>
                <w:top w:val="none" w:sz="0" w:space="0" w:color="auto"/>
                <w:left w:val="none" w:sz="0" w:space="0" w:color="auto"/>
                <w:bottom w:val="none" w:sz="0" w:space="0" w:color="auto"/>
                <w:right w:val="none" w:sz="0" w:space="0" w:color="auto"/>
              </w:divBdr>
            </w:div>
            <w:div w:id="96602381">
              <w:marLeft w:val="0"/>
              <w:marRight w:val="0"/>
              <w:marTop w:val="0"/>
              <w:marBottom w:val="0"/>
              <w:divBdr>
                <w:top w:val="none" w:sz="0" w:space="0" w:color="auto"/>
                <w:left w:val="none" w:sz="0" w:space="0" w:color="auto"/>
                <w:bottom w:val="none" w:sz="0" w:space="0" w:color="auto"/>
                <w:right w:val="none" w:sz="0" w:space="0" w:color="auto"/>
              </w:divBdr>
            </w:div>
            <w:div w:id="103774030">
              <w:marLeft w:val="0"/>
              <w:marRight w:val="0"/>
              <w:marTop w:val="0"/>
              <w:marBottom w:val="0"/>
              <w:divBdr>
                <w:top w:val="none" w:sz="0" w:space="0" w:color="auto"/>
                <w:left w:val="none" w:sz="0" w:space="0" w:color="auto"/>
                <w:bottom w:val="none" w:sz="0" w:space="0" w:color="auto"/>
                <w:right w:val="none" w:sz="0" w:space="0" w:color="auto"/>
              </w:divBdr>
            </w:div>
            <w:div w:id="109933484">
              <w:marLeft w:val="0"/>
              <w:marRight w:val="0"/>
              <w:marTop w:val="0"/>
              <w:marBottom w:val="0"/>
              <w:divBdr>
                <w:top w:val="none" w:sz="0" w:space="0" w:color="auto"/>
                <w:left w:val="none" w:sz="0" w:space="0" w:color="auto"/>
                <w:bottom w:val="none" w:sz="0" w:space="0" w:color="auto"/>
                <w:right w:val="none" w:sz="0" w:space="0" w:color="auto"/>
              </w:divBdr>
            </w:div>
            <w:div w:id="132449917">
              <w:marLeft w:val="0"/>
              <w:marRight w:val="0"/>
              <w:marTop w:val="0"/>
              <w:marBottom w:val="0"/>
              <w:divBdr>
                <w:top w:val="none" w:sz="0" w:space="0" w:color="auto"/>
                <w:left w:val="none" w:sz="0" w:space="0" w:color="auto"/>
                <w:bottom w:val="none" w:sz="0" w:space="0" w:color="auto"/>
                <w:right w:val="none" w:sz="0" w:space="0" w:color="auto"/>
              </w:divBdr>
            </w:div>
            <w:div w:id="155196722">
              <w:marLeft w:val="0"/>
              <w:marRight w:val="0"/>
              <w:marTop w:val="0"/>
              <w:marBottom w:val="0"/>
              <w:divBdr>
                <w:top w:val="none" w:sz="0" w:space="0" w:color="auto"/>
                <w:left w:val="none" w:sz="0" w:space="0" w:color="auto"/>
                <w:bottom w:val="none" w:sz="0" w:space="0" w:color="auto"/>
                <w:right w:val="none" w:sz="0" w:space="0" w:color="auto"/>
              </w:divBdr>
            </w:div>
            <w:div w:id="162205653">
              <w:marLeft w:val="0"/>
              <w:marRight w:val="0"/>
              <w:marTop w:val="0"/>
              <w:marBottom w:val="0"/>
              <w:divBdr>
                <w:top w:val="none" w:sz="0" w:space="0" w:color="auto"/>
                <w:left w:val="none" w:sz="0" w:space="0" w:color="auto"/>
                <w:bottom w:val="none" w:sz="0" w:space="0" w:color="auto"/>
                <w:right w:val="none" w:sz="0" w:space="0" w:color="auto"/>
              </w:divBdr>
            </w:div>
            <w:div w:id="164974627">
              <w:marLeft w:val="0"/>
              <w:marRight w:val="0"/>
              <w:marTop w:val="0"/>
              <w:marBottom w:val="0"/>
              <w:divBdr>
                <w:top w:val="none" w:sz="0" w:space="0" w:color="auto"/>
                <w:left w:val="none" w:sz="0" w:space="0" w:color="auto"/>
                <w:bottom w:val="none" w:sz="0" w:space="0" w:color="auto"/>
                <w:right w:val="none" w:sz="0" w:space="0" w:color="auto"/>
              </w:divBdr>
            </w:div>
            <w:div w:id="172648830">
              <w:marLeft w:val="0"/>
              <w:marRight w:val="0"/>
              <w:marTop w:val="0"/>
              <w:marBottom w:val="0"/>
              <w:divBdr>
                <w:top w:val="none" w:sz="0" w:space="0" w:color="auto"/>
                <w:left w:val="none" w:sz="0" w:space="0" w:color="auto"/>
                <w:bottom w:val="none" w:sz="0" w:space="0" w:color="auto"/>
                <w:right w:val="none" w:sz="0" w:space="0" w:color="auto"/>
              </w:divBdr>
            </w:div>
            <w:div w:id="181364974">
              <w:marLeft w:val="0"/>
              <w:marRight w:val="0"/>
              <w:marTop w:val="0"/>
              <w:marBottom w:val="0"/>
              <w:divBdr>
                <w:top w:val="none" w:sz="0" w:space="0" w:color="auto"/>
                <w:left w:val="none" w:sz="0" w:space="0" w:color="auto"/>
                <w:bottom w:val="none" w:sz="0" w:space="0" w:color="auto"/>
                <w:right w:val="none" w:sz="0" w:space="0" w:color="auto"/>
              </w:divBdr>
            </w:div>
            <w:div w:id="238753551">
              <w:marLeft w:val="0"/>
              <w:marRight w:val="0"/>
              <w:marTop w:val="0"/>
              <w:marBottom w:val="0"/>
              <w:divBdr>
                <w:top w:val="none" w:sz="0" w:space="0" w:color="auto"/>
                <w:left w:val="none" w:sz="0" w:space="0" w:color="auto"/>
                <w:bottom w:val="none" w:sz="0" w:space="0" w:color="auto"/>
                <w:right w:val="none" w:sz="0" w:space="0" w:color="auto"/>
              </w:divBdr>
            </w:div>
            <w:div w:id="241720597">
              <w:marLeft w:val="0"/>
              <w:marRight w:val="0"/>
              <w:marTop w:val="0"/>
              <w:marBottom w:val="0"/>
              <w:divBdr>
                <w:top w:val="none" w:sz="0" w:space="0" w:color="auto"/>
                <w:left w:val="none" w:sz="0" w:space="0" w:color="auto"/>
                <w:bottom w:val="none" w:sz="0" w:space="0" w:color="auto"/>
                <w:right w:val="none" w:sz="0" w:space="0" w:color="auto"/>
              </w:divBdr>
            </w:div>
            <w:div w:id="263465857">
              <w:marLeft w:val="0"/>
              <w:marRight w:val="0"/>
              <w:marTop w:val="0"/>
              <w:marBottom w:val="0"/>
              <w:divBdr>
                <w:top w:val="none" w:sz="0" w:space="0" w:color="auto"/>
                <w:left w:val="none" w:sz="0" w:space="0" w:color="auto"/>
                <w:bottom w:val="none" w:sz="0" w:space="0" w:color="auto"/>
                <w:right w:val="none" w:sz="0" w:space="0" w:color="auto"/>
              </w:divBdr>
            </w:div>
            <w:div w:id="313411198">
              <w:marLeft w:val="0"/>
              <w:marRight w:val="0"/>
              <w:marTop w:val="0"/>
              <w:marBottom w:val="0"/>
              <w:divBdr>
                <w:top w:val="none" w:sz="0" w:space="0" w:color="auto"/>
                <w:left w:val="none" w:sz="0" w:space="0" w:color="auto"/>
                <w:bottom w:val="none" w:sz="0" w:space="0" w:color="auto"/>
                <w:right w:val="none" w:sz="0" w:space="0" w:color="auto"/>
              </w:divBdr>
            </w:div>
            <w:div w:id="315108019">
              <w:marLeft w:val="0"/>
              <w:marRight w:val="0"/>
              <w:marTop w:val="0"/>
              <w:marBottom w:val="0"/>
              <w:divBdr>
                <w:top w:val="none" w:sz="0" w:space="0" w:color="auto"/>
                <w:left w:val="none" w:sz="0" w:space="0" w:color="auto"/>
                <w:bottom w:val="none" w:sz="0" w:space="0" w:color="auto"/>
                <w:right w:val="none" w:sz="0" w:space="0" w:color="auto"/>
              </w:divBdr>
            </w:div>
            <w:div w:id="320234645">
              <w:marLeft w:val="0"/>
              <w:marRight w:val="0"/>
              <w:marTop w:val="0"/>
              <w:marBottom w:val="0"/>
              <w:divBdr>
                <w:top w:val="none" w:sz="0" w:space="0" w:color="auto"/>
                <w:left w:val="none" w:sz="0" w:space="0" w:color="auto"/>
                <w:bottom w:val="none" w:sz="0" w:space="0" w:color="auto"/>
                <w:right w:val="none" w:sz="0" w:space="0" w:color="auto"/>
              </w:divBdr>
            </w:div>
            <w:div w:id="322592273">
              <w:marLeft w:val="0"/>
              <w:marRight w:val="0"/>
              <w:marTop w:val="0"/>
              <w:marBottom w:val="0"/>
              <w:divBdr>
                <w:top w:val="none" w:sz="0" w:space="0" w:color="auto"/>
                <w:left w:val="none" w:sz="0" w:space="0" w:color="auto"/>
                <w:bottom w:val="none" w:sz="0" w:space="0" w:color="auto"/>
                <w:right w:val="none" w:sz="0" w:space="0" w:color="auto"/>
              </w:divBdr>
            </w:div>
            <w:div w:id="379942184">
              <w:marLeft w:val="0"/>
              <w:marRight w:val="0"/>
              <w:marTop w:val="0"/>
              <w:marBottom w:val="0"/>
              <w:divBdr>
                <w:top w:val="none" w:sz="0" w:space="0" w:color="auto"/>
                <w:left w:val="none" w:sz="0" w:space="0" w:color="auto"/>
                <w:bottom w:val="none" w:sz="0" w:space="0" w:color="auto"/>
                <w:right w:val="none" w:sz="0" w:space="0" w:color="auto"/>
              </w:divBdr>
            </w:div>
            <w:div w:id="396510799">
              <w:marLeft w:val="0"/>
              <w:marRight w:val="0"/>
              <w:marTop w:val="0"/>
              <w:marBottom w:val="0"/>
              <w:divBdr>
                <w:top w:val="none" w:sz="0" w:space="0" w:color="auto"/>
                <w:left w:val="none" w:sz="0" w:space="0" w:color="auto"/>
                <w:bottom w:val="none" w:sz="0" w:space="0" w:color="auto"/>
                <w:right w:val="none" w:sz="0" w:space="0" w:color="auto"/>
              </w:divBdr>
            </w:div>
            <w:div w:id="403840334">
              <w:marLeft w:val="0"/>
              <w:marRight w:val="0"/>
              <w:marTop w:val="0"/>
              <w:marBottom w:val="0"/>
              <w:divBdr>
                <w:top w:val="none" w:sz="0" w:space="0" w:color="auto"/>
                <w:left w:val="none" w:sz="0" w:space="0" w:color="auto"/>
                <w:bottom w:val="none" w:sz="0" w:space="0" w:color="auto"/>
                <w:right w:val="none" w:sz="0" w:space="0" w:color="auto"/>
              </w:divBdr>
            </w:div>
            <w:div w:id="418991371">
              <w:marLeft w:val="0"/>
              <w:marRight w:val="0"/>
              <w:marTop w:val="0"/>
              <w:marBottom w:val="0"/>
              <w:divBdr>
                <w:top w:val="none" w:sz="0" w:space="0" w:color="auto"/>
                <w:left w:val="none" w:sz="0" w:space="0" w:color="auto"/>
                <w:bottom w:val="none" w:sz="0" w:space="0" w:color="auto"/>
                <w:right w:val="none" w:sz="0" w:space="0" w:color="auto"/>
              </w:divBdr>
            </w:div>
            <w:div w:id="451097036">
              <w:marLeft w:val="0"/>
              <w:marRight w:val="0"/>
              <w:marTop w:val="0"/>
              <w:marBottom w:val="0"/>
              <w:divBdr>
                <w:top w:val="none" w:sz="0" w:space="0" w:color="auto"/>
                <w:left w:val="none" w:sz="0" w:space="0" w:color="auto"/>
                <w:bottom w:val="none" w:sz="0" w:space="0" w:color="auto"/>
                <w:right w:val="none" w:sz="0" w:space="0" w:color="auto"/>
              </w:divBdr>
            </w:div>
            <w:div w:id="452557444">
              <w:marLeft w:val="0"/>
              <w:marRight w:val="0"/>
              <w:marTop w:val="0"/>
              <w:marBottom w:val="0"/>
              <w:divBdr>
                <w:top w:val="none" w:sz="0" w:space="0" w:color="auto"/>
                <w:left w:val="none" w:sz="0" w:space="0" w:color="auto"/>
                <w:bottom w:val="none" w:sz="0" w:space="0" w:color="auto"/>
                <w:right w:val="none" w:sz="0" w:space="0" w:color="auto"/>
              </w:divBdr>
            </w:div>
            <w:div w:id="455755341">
              <w:marLeft w:val="0"/>
              <w:marRight w:val="0"/>
              <w:marTop w:val="0"/>
              <w:marBottom w:val="0"/>
              <w:divBdr>
                <w:top w:val="none" w:sz="0" w:space="0" w:color="auto"/>
                <w:left w:val="none" w:sz="0" w:space="0" w:color="auto"/>
                <w:bottom w:val="none" w:sz="0" w:space="0" w:color="auto"/>
                <w:right w:val="none" w:sz="0" w:space="0" w:color="auto"/>
              </w:divBdr>
            </w:div>
            <w:div w:id="457377764">
              <w:marLeft w:val="0"/>
              <w:marRight w:val="0"/>
              <w:marTop w:val="0"/>
              <w:marBottom w:val="0"/>
              <w:divBdr>
                <w:top w:val="none" w:sz="0" w:space="0" w:color="auto"/>
                <w:left w:val="none" w:sz="0" w:space="0" w:color="auto"/>
                <w:bottom w:val="none" w:sz="0" w:space="0" w:color="auto"/>
                <w:right w:val="none" w:sz="0" w:space="0" w:color="auto"/>
              </w:divBdr>
            </w:div>
            <w:div w:id="478038087">
              <w:marLeft w:val="0"/>
              <w:marRight w:val="0"/>
              <w:marTop w:val="0"/>
              <w:marBottom w:val="0"/>
              <w:divBdr>
                <w:top w:val="none" w:sz="0" w:space="0" w:color="auto"/>
                <w:left w:val="none" w:sz="0" w:space="0" w:color="auto"/>
                <w:bottom w:val="none" w:sz="0" w:space="0" w:color="auto"/>
                <w:right w:val="none" w:sz="0" w:space="0" w:color="auto"/>
              </w:divBdr>
            </w:div>
            <w:div w:id="515846968">
              <w:marLeft w:val="0"/>
              <w:marRight w:val="0"/>
              <w:marTop w:val="0"/>
              <w:marBottom w:val="0"/>
              <w:divBdr>
                <w:top w:val="none" w:sz="0" w:space="0" w:color="auto"/>
                <w:left w:val="none" w:sz="0" w:space="0" w:color="auto"/>
                <w:bottom w:val="none" w:sz="0" w:space="0" w:color="auto"/>
                <w:right w:val="none" w:sz="0" w:space="0" w:color="auto"/>
              </w:divBdr>
            </w:div>
            <w:div w:id="534855731">
              <w:marLeft w:val="0"/>
              <w:marRight w:val="0"/>
              <w:marTop w:val="0"/>
              <w:marBottom w:val="0"/>
              <w:divBdr>
                <w:top w:val="none" w:sz="0" w:space="0" w:color="auto"/>
                <w:left w:val="none" w:sz="0" w:space="0" w:color="auto"/>
                <w:bottom w:val="none" w:sz="0" w:space="0" w:color="auto"/>
                <w:right w:val="none" w:sz="0" w:space="0" w:color="auto"/>
              </w:divBdr>
            </w:div>
            <w:div w:id="540826523">
              <w:marLeft w:val="0"/>
              <w:marRight w:val="0"/>
              <w:marTop w:val="0"/>
              <w:marBottom w:val="0"/>
              <w:divBdr>
                <w:top w:val="none" w:sz="0" w:space="0" w:color="auto"/>
                <w:left w:val="none" w:sz="0" w:space="0" w:color="auto"/>
                <w:bottom w:val="none" w:sz="0" w:space="0" w:color="auto"/>
                <w:right w:val="none" w:sz="0" w:space="0" w:color="auto"/>
              </w:divBdr>
            </w:div>
            <w:div w:id="557057353">
              <w:marLeft w:val="0"/>
              <w:marRight w:val="0"/>
              <w:marTop w:val="0"/>
              <w:marBottom w:val="0"/>
              <w:divBdr>
                <w:top w:val="none" w:sz="0" w:space="0" w:color="auto"/>
                <w:left w:val="none" w:sz="0" w:space="0" w:color="auto"/>
                <w:bottom w:val="none" w:sz="0" w:space="0" w:color="auto"/>
                <w:right w:val="none" w:sz="0" w:space="0" w:color="auto"/>
              </w:divBdr>
            </w:div>
            <w:div w:id="589588257">
              <w:marLeft w:val="0"/>
              <w:marRight w:val="0"/>
              <w:marTop w:val="0"/>
              <w:marBottom w:val="0"/>
              <w:divBdr>
                <w:top w:val="none" w:sz="0" w:space="0" w:color="auto"/>
                <w:left w:val="none" w:sz="0" w:space="0" w:color="auto"/>
                <w:bottom w:val="none" w:sz="0" w:space="0" w:color="auto"/>
                <w:right w:val="none" w:sz="0" w:space="0" w:color="auto"/>
              </w:divBdr>
            </w:div>
            <w:div w:id="611592250">
              <w:marLeft w:val="0"/>
              <w:marRight w:val="0"/>
              <w:marTop w:val="0"/>
              <w:marBottom w:val="0"/>
              <w:divBdr>
                <w:top w:val="none" w:sz="0" w:space="0" w:color="auto"/>
                <w:left w:val="none" w:sz="0" w:space="0" w:color="auto"/>
                <w:bottom w:val="none" w:sz="0" w:space="0" w:color="auto"/>
                <w:right w:val="none" w:sz="0" w:space="0" w:color="auto"/>
              </w:divBdr>
            </w:div>
            <w:div w:id="650450558">
              <w:marLeft w:val="0"/>
              <w:marRight w:val="0"/>
              <w:marTop w:val="0"/>
              <w:marBottom w:val="0"/>
              <w:divBdr>
                <w:top w:val="none" w:sz="0" w:space="0" w:color="auto"/>
                <w:left w:val="none" w:sz="0" w:space="0" w:color="auto"/>
                <w:bottom w:val="none" w:sz="0" w:space="0" w:color="auto"/>
                <w:right w:val="none" w:sz="0" w:space="0" w:color="auto"/>
              </w:divBdr>
            </w:div>
            <w:div w:id="653067146">
              <w:marLeft w:val="0"/>
              <w:marRight w:val="0"/>
              <w:marTop w:val="0"/>
              <w:marBottom w:val="0"/>
              <w:divBdr>
                <w:top w:val="none" w:sz="0" w:space="0" w:color="auto"/>
                <w:left w:val="none" w:sz="0" w:space="0" w:color="auto"/>
                <w:bottom w:val="none" w:sz="0" w:space="0" w:color="auto"/>
                <w:right w:val="none" w:sz="0" w:space="0" w:color="auto"/>
              </w:divBdr>
            </w:div>
            <w:div w:id="699819872">
              <w:marLeft w:val="0"/>
              <w:marRight w:val="0"/>
              <w:marTop w:val="0"/>
              <w:marBottom w:val="0"/>
              <w:divBdr>
                <w:top w:val="none" w:sz="0" w:space="0" w:color="auto"/>
                <w:left w:val="none" w:sz="0" w:space="0" w:color="auto"/>
                <w:bottom w:val="none" w:sz="0" w:space="0" w:color="auto"/>
                <w:right w:val="none" w:sz="0" w:space="0" w:color="auto"/>
              </w:divBdr>
            </w:div>
            <w:div w:id="728454480">
              <w:marLeft w:val="0"/>
              <w:marRight w:val="0"/>
              <w:marTop w:val="0"/>
              <w:marBottom w:val="0"/>
              <w:divBdr>
                <w:top w:val="none" w:sz="0" w:space="0" w:color="auto"/>
                <w:left w:val="none" w:sz="0" w:space="0" w:color="auto"/>
                <w:bottom w:val="none" w:sz="0" w:space="0" w:color="auto"/>
                <w:right w:val="none" w:sz="0" w:space="0" w:color="auto"/>
              </w:divBdr>
            </w:div>
            <w:div w:id="755708752">
              <w:marLeft w:val="0"/>
              <w:marRight w:val="0"/>
              <w:marTop w:val="0"/>
              <w:marBottom w:val="0"/>
              <w:divBdr>
                <w:top w:val="none" w:sz="0" w:space="0" w:color="auto"/>
                <w:left w:val="none" w:sz="0" w:space="0" w:color="auto"/>
                <w:bottom w:val="none" w:sz="0" w:space="0" w:color="auto"/>
                <w:right w:val="none" w:sz="0" w:space="0" w:color="auto"/>
              </w:divBdr>
            </w:div>
            <w:div w:id="758328324">
              <w:marLeft w:val="0"/>
              <w:marRight w:val="0"/>
              <w:marTop w:val="0"/>
              <w:marBottom w:val="0"/>
              <w:divBdr>
                <w:top w:val="none" w:sz="0" w:space="0" w:color="auto"/>
                <w:left w:val="none" w:sz="0" w:space="0" w:color="auto"/>
                <w:bottom w:val="none" w:sz="0" w:space="0" w:color="auto"/>
                <w:right w:val="none" w:sz="0" w:space="0" w:color="auto"/>
              </w:divBdr>
            </w:div>
            <w:div w:id="759835323">
              <w:marLeft w:val="0"/>
              <w:marRight w:val="0"/>
              <w:marTop w:val="0"/>
              <w:marBottom w:val="0"/>
              <w:divBdr>
                <w:top w:val="none" w:sz="0" w:space="0" w:color="auto"/>
                <w:left w:val="none" w:sz="0" w:space="0" w:color="auto"/>
                <w:bottom w:val="none" w:sz="0" w:space="0" w:color="auto"/>
                <w:right w:val="none" w:sz="0" w:space="0" w:color="auto"/>
              </w:divBdr>
            </w:div>
            <w:div w:id="762457483">
              <w:marLeft w:val="0"/>
              <w:marRight w:val="0"/>
              <w:marTop w:val="0"/>
              <w:marBottom w:val="0"/>
              <w:divBdr>
                <w:top w:val="none" w:sz="0" w:space="0" w:color="auto"/>
                <w:left w:val="none" w:sz="0" w:space="0" w:color="auto"/>
                <w:bottom w:val="none" w:sz="0" w:space="0" w:color="auto"/>
                <w:right w:val="none" w:sz="0" w:space="0" w:color="auto"/>
              </w:divBdr>
            </w:div>
            <w:div w:id="773020314">
              <w:marLeft w:val="0"/>
              <w:marRight w:val="0"/>
              <w:marTop w:val="0"/>
              <w:marBottom w:val="0"/>
              <w:divBdr>
                <w:top w:val="none" w:sz="0" w:space="0" w:color="auto"/>
                <w:left w:val="none" w:sz="0" w:space="0" w:color="auto"/>
                <w:bottom w:val="none" w:sz="0" w:space="0" w:color="auto"/>
                <w:right w:val="none" w:sz="0" w:space="0" w:color="auto"/>
              </w:divBdr>
            </w:div>
            <w:div w:id="824126321">
              <w:marLeft w:val="0"/>
              <w:marRight w:val="0"/>
              <w:marTop w:val="0"/>
              <w:marBottom w:val="0"/>
              <w:divBdr>
                <w:top w:val="none" w:sz="0" w:space="0" w:color="auto"/>
                <w:left w:val="none" w:sz="0" w:space="0" w:color="auto"/>
                <w:bottom w:val="none" w:sz="0" w:space="0" w:color="auto"/>
                <w:right w:val="none" w:sz="0" w:space="0" w:color="auto"/>
              </w:divBdr>
            </w:div>
            <w:div w:id="854809732">
              <w:marLeft w:val="0"/>
              <w:marRight w:val="0"/>
              <w:marTop w:val="0"/>
              <w:marBottom w:val="0"/>
              <w:divBdr>
                <w:top w:val="none" w:sz="0" w:space="0" w:color="auto"/>
                <w:left w:val="none" w:sz="0" w:space="0" w:color="auto"/>
                <w:bottom w:val="none" w:sz="0" w:space="0" w:color="auto"/>
                <w:right w:val="none" w:sz="0" w:space="0" w:color="auto"/>
              </w:divBdr>
            </w:div>
            <w:div w:id="877010259">
              <w:marLeft w:val="0"/>
              <w:marRight w:val="0"/>
              <w:marTop w:val="0"/>
              <w:marBottom w:val="0"/>
              <w:divBdr>
                <w:top w:val="none" w:sz="0" w:space="0" w:color="auto"/>
                <w:left w:val="none" w:sz="0" w:space="0" w:color="auto"/>
                <w:bottom w:val="none" w:sz="0" w:space="0" w:color="auto"/>
                <w:right w:val="none" w:sz="0" w:space="0" w:color="auto"/>
              </w:divBdr>
            </w:div>
            <w:div w:id="899098339">
              <w:marLeft w:val="0"/>
              <w:marRight w:val="0"/>
              <w:marTop w:val="0"/>
              <w:marBottom w:val="0"/>
              <w:divBdr>
                <w:top w:val="none" w:sz="0" w:space="0" w:color="auto"/>
                <w:left w:val="none" w:sz="0" w:space="0" w:color="auto"/>
                <w:bottom w:val="none" w:sz="0" w:space="0" w:color="auto"/>
                <w:right w:val="none" w:sz="0" w:space="0" w:color="auto"/>
              </w:divBdr>
            </w:div>
            <w:div w:id="946690685">
              <w:marLeft w:val="0"/>
              <w:marRight w:val="0"/>
              <w:marTop w:val="0"/>
              <w:marBottom w:val="0"/>
              <w:divBdr>
                <w:top w:val="none" w:sz="0" w:space="0" w:color="auto"/>
                <w:left w:val="none" w:sz="0" w:space="0" w:color="auto"/>
                <w:bottom w:val="none" w:sz="0" w:space="0" w:color="auto"/>
                <w:right w:val="none" w:sz="0" w:space="0" w:color="auto"/>
              </w:divBdr>
            </w:div>
            <w:div w:id="948855228">
              <w:marLeft w:val="0"/>
              <w:marRight w:val="0"/>
              <w:marTop w:val="0"/>
              <w:marBottom w:val="0"/>
              <w:divBdr>
                <w:top w:val="none" w:sz="0" w:space="0" w:color="auto"/>
                <w:left w:val="none" w:sz="0" w:space="0" w:color="auto"/>
                <w:bottom w:val="none" w:sz="0" w:space="0" w:color="auto"/>
                <w:right w:val="none" w:sz="0" w:space="0" w:color="auto"/>
              </w:divBdr>
            </w:div>
            <w:div w:id="953440908">
              <w:marLeft w:val="0"/>
              <w:marRight w:val="0"/>
              <w:marTop w:val="0"/>
              <w:marBottom w:val="0"/>
              <w:divBdr>
                <w:top w:val="none" w:sz="0" w:space="0" w:color="auto"/>
                <w:left w:val="none" w:sz="0" w:space="0" w:color="auto"/>
                <w:bottom w:val="none" w:sz="0" w:space="0" w:color="auto"/>
                <w:right w:val="none" w:sz="0" w:space="0" w:color="auto"/>
              </w:divBdr>
            </w:div>
            <w:div w:id="985819927">
              <w:marLeft w:val="0"/>
              <w:marRight w:val="0"/>
              <w:marTop w:val="0"/>
              <w:marBottom w:val="0"/>
              <w:divBdr>
                <w:top w:val="none" w:sz="0" w:space="0" w:color="auto"/>
                <w:left w:val="none" w:sz="0" w:space="0" w:color="auto"/>
                <w:bottom w:val="none" w:sz="0" w:space="0" w:color="auto"/>
                <w:right w:val="none" w:sz="0" w:space="0" w:color="auto"/>
              </w:divBdr>
            </w:div>
            <w:div w:id="1005549580">
              <w:marLeft w:val="0"/>
              <w:marRight w:val="0"/>
              <w:marTop w:val="0"/>
              <w:marBottom w:val="0"/>
              <w:divBdr>
                <w:top w:val="none" w:sz="0" w:space="0" w:color="auto"/>
                <w:left w:val="none" w:sz="0" w:space="0" w:color="auto"/>
                <w:bottom w:val="none" w:sz="0" w:space="0" w:color="auto"/>
                <w:right w:val="none" w:sz="0" w:space="0" w:color="auto"/>
              </w:divBdr>
            </w:div>
            <w:div w:id="1017779340">
              <w:marLeft w:val="0"/>
              <w:marRight w:val="0"/>
              <w:marTop w:val="0"/>
              <w:marBottom w:val="0"/>
              <w:divBdr>
                <w:top w:val="none" w:sz="0" w:space="0" w:color="auto"/>
                <w:left w:val="none" w:sz="0" w:space="0" w:color="auto"/>
                <w:bottom w:val="none" w:sz="0" w:space="0" w:color="auto"/>
                <w:right w:val="none" w:sz="0" w:space="0" w:color="auto"/>
              </w:divBdr>
            </w:div>
            <w:div w:id="1069225908">
              <w:marLeft w:val="0"/>
              <w:marRight w:val="0"/>
              <w:marTop w:val="0"/>
              <w:marBottom w:val="0"/>
              <w:divBdr>
                <w:top w:val="none" w:sz="0" w:space="0" w:color="auto"/>
                <w:left w:val="none" w:sz="0" w:space="0" w:color="auto"/>
                <w:bottom w:val="none" w:sz="0" w:space="0" w:color="auto"/>
                <w:right w:val="none" w:sz="0" w:space="0" w:color="auto"/>
              </w:divBdr>
            </w:div>
            <w:div w:id="1093207057">
              <w:marLeft w:val="0"/>
              <w:marRight w:val="0"/>
              <w:marTop w:val="0"/>
              <w:marBottom w:val="0"/>
              <w:divBdr>
                <w:top w:val="none" w:sz="0" w:space="0" w:color="auto"/>
                <w:left w:val="none" w:sz="0" w:space="0" w:color="auto"/>
                <w:bottom w:val="none" w:sz="0" w:space="0" w:color="auto"/>
                <w:right w:val="none" w:sz="0" w:space="0" w:color="auto"/>
              </w:divBdr>
            </w:div>
            <w:div w:id="1121723083">
              <w:marLeft w:val="0"/>
              <w:marRight w:val="0"/>
              <w:marTop w:val="0"/>
              <w:marBottom w:val="0"/>
              <w:divBdr>
                <w:top w:val="none" w:sz="0" w:space="0" w:color="auto"/>
                <w:left w:val="none" w:sz="0" w:space="0" w:color="auto"/>
                <w:bottom w:val="none" w:sz="0" w:space="0" w:color="auto"/>
                <w:right w:val="none" w:sz="0" w:space="0" w:color="auto"/>
              </w:divBdr>
            </w:div>
            <w:div w:id="1150291885">
              <w:marLeft w:val="0"/>
              <w:marRight w:val="0"/>
              <w:marTop w:val="0"/>
              <w:marBottom w:val="0"/>
              <w:divBdr>
                <w:top w:val="none" w:sz="0" w:space="0" w:color="auto"/>
                <w:left w:val="none" w:sz="0" w:space="0" w:color="auto"/>
                <w:bottom w:val="none" w:sz="0" w:space="0" w:color="auto"/>
                <w:right w:val="none" w:sz="0" w:space="0" w:color="auto"/>
              </w:divBdr>
            </w:div>
            <w:div w:id="1157308074">
              <w:marLeft w:val="0"/>
              <w:marRight w:val="0"/>
              <w:marTop w:val="0"/>
              <w:marBottom w:val="0"/>
              <w:divBdr>
                <w:top w:val="none" w:sz="0" w:space="0" w:color="auto"/>
                <w:left w:val="none" w:sz="0" w:space="0" w:color="auto"/>
                <w:bottom w:val="none" w:sz="0" w:space="0" w:color="auto"/>
                <w:right w:val="none" w:sz="0" w:space="0" w:color="auto"/>
              </w:divBdr>
            </w:div>
            <w:div w:id="1173882992">
              <w:marLeft w:val="0"/>
              <w:marRight w:val="0"/>
              <w:marTop w:val="0"/>
              <w:marBottom w:val="0"/>
              <w:divBdr>
                <w:top w:val="none" w:sz="0" w:space="0" w:color="auto"/>
                <w:left w:val="none" w:sz="0" w:space="0" w:color="auto"/>
                <w:bottom w:val="none" w:sz="0" w:space="0" w:color="auto"/>
                <w:right w:val="none" w:sz="0" w:space="0" w:color="auto"/>
              </w:divBdr>
            </w:div>
            <w:div w:id="1176579222">
              <w:marLeft w:val="0"/>
              <w:marRight w:val="0"/>
              <w:marTop w:val="0"/>
              <w:marBottom w:val="0"/>
              <w:divBdr>
                <w:top w:val="none" w:sz="0" w:space="0" w:color="auto"/>
                <w:left w:val="none" w:sz="0" w:space="0" w:color="auto"/>
                <w:bottom w:val="none" w:sz="0" w:space="0" w:color="auto"/>
                <w:right w:val="none" w:sz="0" w:space="0" w:color="auto"/>
              </w:divBdr>
            </w:div>
            <w:div w:id="1180503813">
              <w:marLeft w:val="0"/>
              <w:marRight w:val="0"/>
              <w:marTop w:val="0"/>
              <w:marBottom w:val="0"/>
              <w:divBdr>
                <w:top w:val="none" w:sz="0" w:space="0" w:color="auto"/>
                <w:left w:val="none" w:sz="0" w:space="0" w:color="auto"/>
                <w:bottom w:val="none" w:sz="0" w:space="0" w:color="auto"/>
                <w:right w:val="none" w:sz="0" w:space="0" w:color="auto"/>
              </w:divBdr>
            </w:div>
            <w:div w:id="1250625963">
              <w:marLeft w:val="0"/>
              <w:marRight w:val="0"/>
              <w:marTop w:val="0"/>
              <w:marBottom w:val="0"/>
              <w:divBdr>
                <w:top w:val="none" w:sz="0" w:space="0" w:color="auto"/>
                <w:left w:val="none" w:sz="0" w:space="0" w:color="auto"/>
                <w:bottom w:val="none" w:sz="0" w:space="0" w:color="auto"/>
                <w:right w:val="none" w:sz="0" w:space="0" w:color="auto"/>
              </w:divBdr>
            </w:div>
            <w:div w:id="1250777268">
              <w:marLeft w:val="0"/>
              <w:marRight w:val="0"/>
              <w:marTop w:val="0"/>
              <w:marBottom w:val="0"/>
              <w:divBdr>
                <w:top w:val="none" w:sz="0" w:space="0" w:color="auto"/>
                <w:left w:val="none" w:sz="0" w:space="0" w:color="auto"/>
                <w:bottom w:val="none" w:sz="0" w:space="0" w:color="auto"/>
                <w:right w:val="none" w:sz="0" w:space="0" w:color="auto"/>
              </w:divBdr>
            </w:div>
            <w:div w:id="1299842029">
              <w:marLeft w:val="0"/>
              <w:marRight w:val="0"/>
              <w:marTop w:val="0"/>
              <w:marBottom w:val="0"/>
              <w:divBdr>
                <w:top w:val="none" w:sz="0" w:space="0" w:color="auto"/>
                <w:left w:val="none" w:sz="0" w:space="0" w:color="auto"/>
                <w:bottom w:val="none" w:sz="0" w:space="0" w:color="auto"/>
                <w:right w:val="none" w:sz="0" w:space="0" w:color="auto"/>
              </w:divBdr>
            </w:div>
            <w:div w:id="1306861780">
              <w:marLeft w:val="0"/>
              <w:marRight w:val="0"/>
              <w:marTop w:val="0"/>
              <w:marBottom w:val="0"/>
              <w:divBdr>
                <w:top w:val="none" w:sz="0" w:space="0" w:color="auto"/>
                <w:left w:val="none" w:sz="0" w:space="0" w:color="auto"/>
                <w:bottom w:val="none" w:sz="0" w:space="0" w:color="auto"/>
                <w:right w:val="none" w:sz="0" w:space="0" w:color="auto"/>
              </w:divBdr>
            </w:div>
            <w:div w:id="1345980033">
              <w:marLeft w:val="0"/>
              <w:marRight w:val="0"/>
              <w:marTop w:val="0"/>
              <w:marBottom w:val="0"/>
              <w:divBdr>
                <w:top w:val="none" w:sz="0" w:space="0" w:color="auto"/>
                <w:left w:val="none" w:sz="0" w:space="0" w:color="auto"/>
                <w:bottom w:val="none" w:sz="0" w:space="0" w:color="auto"/>
                <w:right w:val="none" w:sz="0" w:space="0" w:color="auto"/>
              </w:divBdr>
            </w:div>
            <w:div w:id="1349602207">
              <w:marLeft w:val="0"/>
              <w:marRight w:val="0"/>
              <w:marTop w:val="0"/>
              <w:marBottom w:val="0"/>
              <w:divBdr>
                <w:top w:val="none" w:sz="0" w:space="0" w:color="auto"/>
                <w:left w:val="none" w:sz="0" w:space="0" w:color="auto"/>
                <w:bottom w:val="none" w:sz="0" w:space="0" w:color="auto"/>
                <w:right w:val="none" w:sz="0" w:space="0" w:color="auto"/>
              </w:divBdr>
            </w:div>
            <w:div w:id="1402681993">
              <w:marLeft w:val="0"/>
              <w:marRight w:val="0"/>
              <w:marTop w:val="0"/>
              <w:marBottom w:val="0"/>
              <w:divBdr>
                <w:top w:val="none" w:sz="0" w:space="0" w:color="auto"/>
                <w:left w:val="none" w:sz="0" w:space="0" w:color="auto"/>
                <w:bottom w:val="none" w:sz="0" w:space="0" w:color="auto"/>
                <w:right w:val="none" w:sz="0" w:space="0" w:color="auto"/>
              </w:divBdr>
            </w:div>
            <w:div w:id="1434784076">
              <w:marLeft w:val="0"/>
              <w:marRight w:val="0"/>
              <w:marTop w:val="0"/>
              <w:marBottom w:val="0"/>
              <w:divBdr>
                <w:top w:val="none" w:sz="0" w:space="0" w:color="auto"/>
                <w:left w:val="none" w:sz="0" w:space="0" w:color="auto"/>
                <w:bottom w:val="none" w:sz="0" w:space="0" w:color="auto"/>
                <w:right w:val="none" w:sz="0" w:space="0" w:color="auto"/>
              </w:divBdr>
            </w:div>
            <w:div w:id="1435638637">
              <w:marLeft w:val="0"/>
              <w:marRight w:val="0"/>
              <w:marTop w:val="0"/>
              <w:marBottom w:val="0"/>
              <w:divBdr>
                <w:top w:val="none" w:sz="0" w:space="0" w:color="auto"/>
                <w:left w:val="none" w:sz="0" w:space="0" w:color="auto"/>
                <w:bottom w:val="none" w:sz="0" w:space="0" w:color="auto"/>
                <w:right w:val="none" w:sz="0" w:space="0" w:color="auto"/>
              </w:divBdr>
            </w:div>
            <w:div w:id="1540776761">
              <w:marLeft w:val="0"/>
              <w:marRight w:val="0"/>
              <w:marTop w:val="0"/>
              <w:marBottom w:val="0"/>
              <w:divBdr>
                <w:top w:val="none" w:sz="0" w:space="0" w:color="auto"/>
                <w:left w:val="none" w:sz="0" w:space="0" w:color="auto"/>
                <w:bottom w:val="none" w:sz="0" w:space="0" w:color="auto"/>
                <w:right w:val="none" w:sz="0" w:space="0" w:color="auto"/>
              </w:divBdr>
            </w:div>
            <w:div w:id="1557204079">
              <w:marLeft w:val="0"/>
              <w:marRight w:val="0"/>
              <w:marTop w:val="0"/>
              <w:marBottom w:val="0"/>
              <w:divBdr>
                <w:top w:val="none" w:sz="0" w:space="0" w:color="auto"/>
                <w:left w:val="none" w:sz="0" w:space="0" w:color="auto"/>
                <w:bottom w:val="none" w:sz="0" w:space="0" w:color="auto"/>
                <w:right w:val="none" w:sz="0" w:space="0" w:color="auto"/>
              </w:divBdr>
            </w:div>
            <w:div w:id="1586375072">
              <w:marLeft w:val="0"/>
              <w:marRight w:val="0"/>
              <w:marTop w:val="0"/>
              <w:marBottom w:val="0"/>
              <w:divBdr>
                <w:top w:val="none" w:sz="0" w:space="0" w:color="auto"/>
                <w:left w:val="none" w:sz="0" w:space="0" w:color="auto"/>
                <w:bottom w:val="none" w:sz="0" w:space="0" w:color="auto"/>
                <w:right w:val="none" w:sz="0" w:space="0" w:color="auto"/>
              </w:divBdr>
            </w:div>
            <w:div w:id="1589265540">
              <w:marLeft w:val="0"/>
              <w:marRight w:val="0"/>
              <w:marTop w:val="0"/>
              <w:marBottom w:val="0"/>
              <w:divBdr>
                <w:top w:val="none" w:sz="0" w:space="0" w:color="auto"/>
                <w:left w:val="none" w:sz="0" w:space="0" w:color="auto"/>
                <w:bottom w:val="none" w:sz="0" w:space="0" w:color="auto"/>
                <w:right w:val="none" w:sz="0" w:space="0" w:color="auto"/>
              </w:divBdr>
            </w:div>
            <w:div w:id="1590969382">
              <w:marLeft w:val="0"/>
              <w:marRight w:val="0"/>
              <w:marTop w:val="0"/>
              <w:marBottom w:val="0"/>
              <w:divBdr>
                <w:top w:val="none" w:sz="0" w:space="0" w:color="auto"/>
                <w:left w:val="none" w:sz="0" w:space="0" w:color="auto"/>
                <w:bottom w:val="none" w:sz="0" w:space="0" w:color="auto"/>
                <w:right w:val="none" w:sz="0" w:space="0" w:color="auto"/>
              </w:divBdr>
            </w:div>
            <w:div w:id="1592884802">
              <w:marLeft w:val="0"/>
              <w:marRight w:val="0"/>
              <w:marTop w:val="0"/>
              <w:marBottom w:val="0"/>
              <w:divBdr>
                <w:top w:val="none" w:sz="0" w:space="0" w:color="auto"/>
                <w:left w:val="none" w:sz="0" w:space="0" w:color="auto"/>
                <w:bottom w:val="none" w:sz="0" w:space="0" w:color="auto"/>
                <w:right w:val="none" w:sz="0" w:space="0" w:color="auto"/>
              </w:divBdr>
            </w:div>
            <w:div w:id="1602760482">
              <w:marLeft w:val="0"/>
              <w:marRight w:val="0"/>
              <w:marTop w:val="0"/>
              <w:marBottom w:val="0"/>
              <w:divBdr>
                <w:top w:val="none" w:sz="0" w:space="0" w:color="auto"/>
                <w:left w:val="none" w:sz="0" w:space="0" w:color="auto"/>
                <w:bottom w:val="none" w:sz="0" w:space="0" w:color="auto"/>
                <w:right w:val="none" w:sz="0" w:space="0" w:color="auto"/>
              </w:divBdr>
            </w:div>
            <w:div w:id="1618561354">
              <w:marLeft w:val="0"/>
              <w:marRight w:val="0"/>
              <w:marTop w:val="0"/>
              <w:marBottom w:val="0"/>
              <w:divBdr>
                <w:top w:val="none" w:sz="0" w:space="0" w:color="auto"/>
                <w:left w:val="none" w:sz="0" w:space="0" w:color="auto"/>
                <w:bottom w:val="none" w:sz="0" w:space="0" w:color="auto"/>
                <w:right w:val="none" w:sz="0" w:space="0" w:color="auto"/>
              </w:divBdr>
            </w:div>
            <w:div w:id="1665891376">
              <w:marLeft w:val="0"/>
              <w:marRight w:val="0"/>
              <w:marTop w:val="0"/>
              <w:marBottom w:val="0"/>
              <w:divBdr>
                <w:top w:val="none" w:sz="0" w:space="0" w:color="auto"/>
                <w:left w:val="none" w:sz="0" w:space="0" w:color="auto"/>
                <w:bottom w:val="none" w:sz="0" w:space="0" w:color="auto"/>
                <w:right w:val="none" w:sz="0" w:space="0" w:color="auto"/>
              </w:divBdr>
            </w:div>
            <w:div w:id="1676689179">
              <w:marLeft w:val="0"/>
              <w:marRight w:val="0"/>
              <w:marTop w:val="0"/>
              <w:marBottom w:val="0"/>
              <w:divBdr>
                <w:top w:val="none" w:sz="0" w:space="0" w:color="auto"/>
                <w:left w:val="none" w:sz="0" w:space="0" w:color="auto"/>
                <w:bottom w:val="none" w:sz="0" w:space="0" w:color="auto"/>
                <w:right w:val="none" w:sz="0" w:space="0" w:color="auto"/>
              </w:divBdr>
            </w:div>
            <w:div w:id="1681665705">
              <w:marLeft w:val="0"/>
              <w:marRight w:val="0"/>
              <w:marTop w:val="0"/>
              <w:marBottom w:val="0"/>
              <w:divBdr>
                <w:top w:val="none" w:sz="0" w:space="0" w:color="auto"/>
                <w:left w:val="none" w:sz="0" w:space="0" w:color="auto"/>
                <w:bottom w:val="none" w:sz="0" w:space="0" w:color="auto"/>
                <w:right w:val="none" w:sz="0" w:space="0" w:color="auto"/>
              </w:divBdr>
            </w:div>
            <w:div w:id="1694309720">
              <w:marLeft w:val="0"/>
              <w:marRight w:val="0"/>
              <w:marTop w:val="0"/>
              <w:marBottom w:val="0"/>
              <w:divBdr>
                <w:top w:val="none" w:sz="0" w:space="0" w:color="auto"/>
                <w:left w:val="none" w:sz="0" w:space="0" w:color="auto"/>
                <w:bottom w:val="none" w:sz="0" w:space="0" w:color="auto"/>
                <w:right w:val="none" w:sz="0" w:space="0" w:color="auto"/>
              </w:divBdr>
            </w:div>
            <w:div w:id="1737822558">
              <w:marLeft w:val="0"/>
              <w:marRight w:val="0"/>
              <w:marTop w:val="0"/>
              <w:marBottom w:val="0"/>
              <w:divBdr>
                <w:top w:val="none" w:sz="0" w:space="0" w:color="auto"/>
                <w:left w:val="none" w:sz="0" w:space="0" w:color="auto"/>
                <w:bottom w:val="none" w:sz="0" w:space="0" w:color="auto"/>
                <w:right w:val="none" w:sz="0" w:space="0" w:color="auto"/>
              </w:divBdr>
            </w:div>
            <w:div w:id="1783648570">
              <w:marLeft w:val="0"/>
              <w:marRight w:val="0"/>
              <w:marTop w:val="0"/>
              <w:marBottom w:val="0"/>
              <w:divBdr>
                <w:top w:val="none" w:sz="0" w:space="0" w:color="auto"/>
                <w:left w:val="none" w:sz="0" w:space="0" w:color="auto"/>
                <w:bottom w:val="none" w:sz="0" w:space="0" w:color="auto"/>
                <w:right w:val="none" w:sz="0" w:space="0" w:color="auto"/>
              </w:divBdr>
            </w:div>
            <w:div w:id="1800683392">
              <w:marLeft w:val="0"/>
              <w:marRight w:val="0"/>
              <w:marTop w:val="0"/>
              <w:marBottom w:val="0"/>
              <w:divBdr>
                <w:top w:val="none" w:sz="0" w:space="0" w:color="auto"/>
                <w:left w:val="none" w:sz="0" w:space="0" w:color="auto"/>
                <w:bottom w:val="none" w:sz="0" w:space="0" w:color="auto"/>
                <w:right w:val="none" w:sz="0" w:space="0" w:color="auto"/>
              </w:divBdr>
            </w:div>
            <w:div w:id="1802260732">
              <w:marLeft w:val="0"/>
              <w:marRight w:val="0"/>
              <w:marTop w:val="0"/>
              <w:marBottom w:val="0"/>
              <w:divBdr>
                <w:top w:val="none" w:sz="0" w:space="0" w:color="auto"/>
                <w:left w:val="none" w:sz="0" w:space="0" w:color="auto"/>
                <w:bottom w:val="none" w:sz="0" w:space="0" w:color="auto"/>
                <w:right w:val="none" w:sz="0" w:space="0" w:color="auto"/>
              </w:divBdr>
            </w:div>
            <w:div w:id="1827743550">
              <w:marLeft w:val="0"/>
              <w:marRight w:val="0"/>
              <w:marTop w:val="0"/>
              <w:marBottom w:val="0"/>
              <w:divBdr>
                <w:top w:val="none" w:sz="0" w:space="0" w:color="auto"/>
                <w:left w:val="none" w:sz="0" w:space="0" w:color="auto"/>
                <w:bottom w:val="none" w:sz="0" w:space="0" w:color="auto"/>
                <w:right w:val="none" w:sz="0" w:space="0" w:color="auto"/>
              </w:divBdr>
            </w:div>
            <w:div w:id="1852337501">
              <w:marLeft w:val="0"/>
              <w:marRight w:val="0"/>
              <w:marTop w:val="0"/>
              <w:marBottom w:val="0"/>
              <w:divBdr>
                <w:top w:val="none" w:sz="0" w:space="0" w:color="auto"/>
                <w:left w:val="none" w:sz="0" w:space="0" w:color="auto"/>
                <w:bottom w:val="none" w:sz="0" w:space="0" w:color="auto"/>
                <w:right w:val="none" w:sz="0" w:space="0" w:color="auto"/>
              </w:divBdr>
            </w:div>
            <w:div w:id="1926719684">
              <w:marLeft w:val="0"/>
              <w:marRight w:val="0"/>
              <w:marTop w:val="0"/>
              <w:marBottom w:val="0"/>
              <w:divBdr>
                <w:top w:val="none" w:sz="0" w:space="0" w:color="auto"/>
                <w:left w:val="none" w:sz="0" w:space="0" w:color="auto"/>
                <w:bottom w:val="none" w:sz="0" w:space="0" w:color="auto"/>
                <w:right w:val="none" w:sz="0" w:space="0" w:color="auto"/>
              </w:divBdr>
            </w:div>
            <w:div w:id="1935244751">
              <w:marLeft w:val="0"/>
              <w:marRight w:val="0"/>
              <w:marTop w:val="0"/>
              <w:marBottom w:val="0"/>
              <w:divBdr>
                <w:top w:val="none" w:sz="0" w:space="0" w:color="auto"/>
                <w:left w:val="none" w:sz="0" w:space="0" w:color="auto"/>
                <w:bottom w:val="none" w:sz="0" w:space="0" w:color="auto"/>
                <w:right w:val="none" w:sz="0" w:space="0" w:color="auto"/>
              </w:divBdr>
            </w:div>
            <w:div w:id="1935555177">
              <w:marLeft w:val="0"/>
              <w:marRight w:val="0"/>
              <w:marTop w:val="0"/>
              <w:marBottom w:val="0"/>
              <w:divBdr>
                <w:top w:val="none" w:sz="0" w:space="0" w:color="auto"/>
                <w:left w:val="none" w:sz="0" w:space="0" w:color="auto"/>
                <w:bottom w:val="none" w:sz="0" w:space="0" w:color="auto"/>
                <w:right w:val="none" w:sz="0" w:space="0" w:color="auto"/>
              </w:divBdr>
            </w:div>
            <w:div w:id="1950888557">
              <w:marLeft w:val="0"/>
              <w:marRight w:val="0"/>
              <w:marTop w:val="0"/>
              <w:marBottom w:val="0"/>
              <w:divBdr>
                <w:top w:val="none" w:sz="0" w:space="0" w:color="auto"/>
                <w:left w:val="none" w:sz="0" w:space="0" w:color="auto"/>
                <w:bottom w:val="none" w:sz="0" w:space="0" w:color="auto"/>
                <w:right w:val="none" w:sz="0" w:space="0" w:color="auto"/>
              </w:divBdr>
            </w:div>
            <w:div w:id="1963462409">
              <w:marLeft w:val="0"/>
              <w:marRight w:val="0"/>
              <w:marTop w:val="0"/>
              <w:marBottom w:val="0"/>
              <w:divBdr>
                <w:top w:val="none" w:sz="0" w:space="0" w:color="auto"/>
                <w:left w:val="none" w:sz="0" w:space="0" w:color="auto"/>
                <w:bottom w:val="none" w:sz="0" w:space="0" w:color="auto"/>
                <w:right w:val="none" w:sz="0" w:space="0" w:color="auto"/>
              </w:divBdr>
            </w:div>
            <w:div w:id="1970474174">
              <w:marLeft w:val="0"/>
              <w:marRight w:val="0"/>
              <w:marTop w:val="0"/>
              <w:marBottom w:val="0"/>
              <w:divBdr>
                <w:top w:val="none" w:sz="0" w:space="0" w:color="auto"/>
                <w:left w:val="none" w:sz="0" w:space="0" w:color="auto"/>
                <w:bottom w:val="none" w:sz="0" w:space="0" w:color="auto"/>
                <w:right w:val="none" w:sz="0" w:space="0" w:color="auto"/>
              </w:divBdr>
            </w:div>
            <w:div w:id="1979649299">
              <w:marLeft w:val="0"/>
              <w:marRight w:val="0"/>
              <w:marTop w:val="0"/>
              <w:marBottom w:val="0"/>
              <w:divBdr>
                <w:top w:val="none" w:sz="0" w:space="0" w:color="auto"/>
                <w:left w:val="none" w:sz="0" w:space="0" w:color="auto"/>
                <w:bottom w:val="none" w:sz="0" w:space="0" w:color="auto"/>
                <w:right w:val="none" w:sz="0" w:space="0" w:color="auto"/>
              </w:divBdr>
            </w:div>
            <w:div w:id="2004701303">
              <w:marLeft w:val="0"/>
              <w:marRight w:val="0"/>
              <w:marTop w:val="0"/>
              <w:marBottom w:val="0"/>
              <w:divBdr>
                <w:top w:val="none" w:sz="0" w:space="0" w:color="auto"/>
                <w:left w:val="none" w:sz="0" w:space="0" w:color="auto"/>
                <w:bottom w:val="none" w:sz="0" w:space="0" w:color="auto"/>
                <w:right w:val="none" w:sz="0" w:space="0" w:color="auto"/>
              </w:divBdr>
            </w:div>
            <w:div w:id="2031948468">
              <w:marLeft w:val="0"/>
              <w:marRight w:val="0"/>
              <w:marTop w:val="0"/>
              <w:marBottom w:val="0"/>
              <w:divBdr>
                <w:top w:val="none" w:sz="0" w:space="0" w:color="auto"/>
                <w:left w:val="none" w:sz="0" w:space="0" w:color="auto"/>
                <w:bottom w:val="none" w:sz="0" w:space="0" w:color="auto"/>
                <w:right w:val="none" w:sz="0" w:space="0" w:color="auto"/>
              </w:divBdr>
            </w:div>
            <w:div w:id="2036419306">
              <w:marLeft w:val="0"/>
              <w:marRight w:val="0"/>
              <w:marTop w:val="0"/>
              <w:marBottom w:val="0"/>
              <w:divBdr>
                <w:top w:val="none" w:sz="0" w:space="0" w:color="auto"/>
                <w:left w:val="none" w:sz="0" w:space="0" w:color="auto"/>
                <w:bottom w:val="none" w:sz="0" w:space="0" w:color="auto"/>
                <w:right w:val="none" w:sz="0" w:space="0" w:color="auto"/>
              </w:divBdr>
            </w:div>
            <w:div w:id="2043747391">
              <w:marLeft w:val="0"/>
              <w:marRight w:val="0"/>
              <w:marTop w:val="0"/>
              <w:marBottom w:val="0"/>
              <w:divBdr>
                <w:top w:val="none" w:sz="0" w:space="0" w:color="auto"/>
                <w:left w:val="none" w:sz="0" w:space="0" w:color="auto"/>
                <w:bottom w:val="none" w:sz="0" w:space="0" w:color="auto"/>
                <w:right w:val="none" w:sz="0" w:space="0" w:color="auto"/>
              </w:divBdr>
            </w:div>
            <w:div w:id="2061512850">
              <w:marLeft w:val="0"/>
              <w:marRight w:val="0"/>
              <w:marTop w:val="0"/>
              <w:marBottom w:val="0"/>
              <w:divBdr>
                <w:top w:val="none" w:sz="0" w:space="0" w:color="auto"/>
                <w:left w:val="none" w:sz="0" w:space="0" w:color="auto"/>
                <w:bottom w:val="none" w:sz="0" w:space="0" w:color="auto"/>
                <w:right w:val="none" w:sz="0" w:space="0" w:color="auto"/>
              </w:divBdr>
            </w:div>
            <w:div w:id="2062244587">
              <w:marLeft w:val="0"/>
              <w:marRight w:val="0"/>
              <w:marTop w:val="0"/>
              <w:marBottom w:val="0"/>
              <w:divBdr>
                <w:top w:val="none" w:sz="0" w:space="0" w:color="auto"/>
                <w:left w:val="none" w:sz="0" w:space="0" w:color="auto"/>
                <w:bottom w:val="none" w:sz="0" w:space="0" w:color="auto"/>
                <w:right w:val="none" w:sz="0" w:space="0" w:color="auto"/>
              </w:divBdr>
            </w:div>
            <w:div w:id="2092046025">
              <w:marLeft w:val="0"/>
              <w:marRight w:val="0"/>
              <w:marTop w:val="0"/>
              <w:marBottom w:val="0"/>
              <w:divBdr>
                <w:top w:val="none" w:sz="0" w:space="0" w:color="auto"/>
                <w:left w:val="none" w:sz="0" w:space="0" w:color="auto"/>
                <w:bottom w:val="none" w:sz="0" w:space="0" w:color="auto"/>
                <w:right w:val="none" w:sz="0" w:space="0" w:color="auto"/>
              </w:divBdr>
            </w:div>
            <w:div w:id="2111927092">
              <w:marLeft w:val="0"/>
              <w:marRight w:val="0"/>
              <w:marTop w:val="0"/>
              <w:marBottom w:val="0"/>
              <w:divBdr>
                <w:top w:val="none" w:sz="0" w:space="0" w:color="auto"/>
                <w:left w:val="none" w:sz="0" w:space="0" w:color="auto"/>
                <w:bottom w:val="none" w:sz="0" w:space="0" w:color="auto"/>
                <w:right w:val="none" w:sz="0" w:space="0" w:color="auto"/>
              </w:divBdr>
            </w:div>
            <w:div w:id="21123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4253">
      <w:bodyDiv w:val="1"/>
      <w:marLeft w:val="0"/>
      <w:marRight w:val="0"/>
      <w:marTop w:val="0"/>
      <w:marBottom w:val="0"/>
      <w:divBdr>
        <w:top w:val="none" w:sz="0" w:space="0" w:color="auto"/>
        <w:left w:val="none" w:sz="0" w:space="0" w:color="auto"/>
        <w:bottom w:val="none" w:sz="0" w:space="0" w:color="auto"/>
        <w:right w:val="none" w:sz="0" w:space="0" w:color="auto"/>
      </w:divBdr>
      <w:divsChild>
        <w:div w:id="1551310386">
          <w:marLeft w:val="0"/>
          <w:marRight w:val="0"/>
          <w:marTop w:val="0"/>
          <w:marBottom w:val="0"/>
          <w:divBdr>
            <w:top w:val="none" w:sz="0" w:space="0" w:color="auto"/>
            <w:left w:val="none" w:sz="0" w:space="0" w:color="auto"/>
            <w:bottom w:val="none" w:sz="0" w:space="0" w:color="auto"/>
            <w:right w:val="none" w:sz="0" w:space="0" w:color="auto"/>
          </w:divBdr>
          <w:divsChild>
            <w:div w:id="218054983">
              <w:marLeft w:val="0"/>
              <w:marRight w:val="0"/>
              <w:marTop w:val="0"/>
              <w:marBottom w:val="0"/>
              <w:divBdr>
                <w:top w:val="none" w:sz="0" w:space="0" w:color="auto"/>
                <w:left w:val="none" w:sz="0" w:space="0" w:color="auto"/>
                <w:bottom w:val="none" w:sz="0" w:space="0" w:color="auto"/>
                <w:right w:val="none" w:sz="0" w:space="0" w:color="auto"/>
              </w:divBdr>
            </w:div>
            <w:div w:id="9306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041">
      <w:bodyDiv w:val="1"/>
      <w:marLeft w:val="0"/>
      <w:marRight w:val="0"/>
      <w:marTop w:val="0"/>
      <w:marBottom w:val="0"/>
      <w:divBdr>
        <w:top w:val="none" w:sz="0" w:space="0" w:color="auto"/>
        <w:left w:val="none" w:sz="0" w:space="0" w:color="auto"/>
        <w:bottom w:val="none" w:sz="0" w:space="0" w:color="auto"/>
        <w:right w:val="none" w:sz="0" w:space="0" w:color="auto"/>
      </w:divBdr>
      <w:divsChild>
        <w:div w:id="1008019889">
          <w:marLeft w:val="0"/>
          <w:marRight w:val="0"/>
          <w:marTop w:val="0"/>
          <w:marBottom w:val="0"/>
          <w:divBdr>
            <w:top w:val="none" w:sz="0" w:space="0" w:color="auto"/>
            <w:left w:val="none" w:sz="0" w:space="0" w:color="auto"/>
            <w:bottom w:val="none" w:sz="0" w:space="0" w:color="auto"/>
            <w:right w:val="none" w:sz="0" w:space="0" w:color="auto"/>
          </w:divBdr>
          <w:divsChild>
            <w:div w:id="85453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image" Target="media/image67.png"/><Relationship Id="rId2" Type="http://schemas.openxmlformats.org/officeDocument/2006/relationships/image" Target="media/image7.png"/><Relationship Id="rId1" Type="http://schemas.openxmlformats.org/officeDocument/2006/relationships/hyperlink" Target="https://www.microsoft.com/en-us/evalcenter/evaluate-windows-server-2019"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9.png"/><Relationship Id="rId11" Type="http://schemas.microsoft.com/office/2018/08/relationships/commentsExtensible" Target="commentsExtensible.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3.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8.png"/><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4B673A-7462-41D0-8FCB-13142A994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2986</TotalTime>
  <Pages>70</Pages>
  <Words>11587</Words>
  <Characters>66050</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Lee</dc:creator>
  <cp:keywords/>
  <dc:description/>
  <cp:lastModifiedBy>Thomas Lee</cp:lastModifiedBy>
  <cp:revision>530</cp:revision>
  <dcterms:created xsi:type="dcterms:W3CDTF">2021-04-21T08:13:00Z</dcterms:created>
  <dcterms:modified xsi:type="dcterms:W3CDTF">2021-05-19T14:32:00Z</dcterms:modified>
</cp:coreProperties>
</file>