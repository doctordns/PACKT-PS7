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E519DDA" w14:textId="02AA7A13" w:rsidR="00ED08CD" w:rsidRDefault="002E2E92" w:rsidP="00ED08CD">
      <w:pPr>
        <w:pStyle w:val="NormalPACKT"/>
      </w:pPr>
      <w:ins w:id="0" w:author="Thomas Lee" w:date="2021-02-11T16:41:00Z">
        <w:r>
          <w:t>\</w:t>
        </w:r>
      </w:ins>
    </w:p>
    <w:p w14:paraId="09D1139A" w14:textId="5967CDDE" w:rsidR="00EC03C6" w:rsidRDefault="00237512" w:rsidP="00EC03C6">
      <w:pPr>
        <w:pStyle w:val="ChapterNumberPACKT"/>
      </w:pPr>
      <w:commentRangeStart w:id="1"/>
      <w:commentRangeStart w:id="2"/>
      <w:commentRangeStart w:id="3"/>
      <w:commentRangeStart w:id="4"/>
      <w:commentRangeStart w:id="5"/>
      <w:commentRangeStart w:id="6"/>
      <w:commentRangeStart w:id="7"/>
      <w:r>
        <w:t>4</w:t>
      </w:r>
      <w:commentRangeEnd w:id="1"/>
      <w:commentRangeEnd w:id="2"/>
      <w:commentRangeEnd w:id="3"/>
      <w:commentRangeEnd w:id="4"/>
      <w:commentRangeEnd w:id="5"/>
      <w:commentRangeEnd w:id="6"/>
      <w:commentRangeEnd w:id="7"/>
      <w:r w:rsidR="002C03E9">
        <w:rPr>
          <w:rStyle w:val="CommentReference"/>
          <w:rFonts w:ascii="Times New Roman" w:hAnsi="Times New Roman" w:cs="Times New Roman"/>
          <w:bCs w:val="0"/>
          <w:color w:val="auto"/>
          <w:kern w:val="0"/>
          <w:lang w:val="en-US"/>
        </w:rPr>
        <w:commentReference w:id="1"/>
      </w:r>
      <w:r w:rsidR="00FF141D">
        <w:rPr>
          <w:rStyle w:val="CommentReference"/>
          <w:rFonts w:cs="Times New Roman"/>
          <w:bCs w:val="0"/>
          <w:color w:val="auto"/>
          <w:kern w:val="0"/>
          <w:lang w:val="en-US"/>
        </w:rPr>
        <w:commentReference w:id="2"/>
      </w:r>
      <w:r w:rsidR="00FD1D8A">
        <w:rPr>
          <w:rStyle w:val="CommentReference"/>
          <w:rFonts w:cs="Times New Roman"/>
          <w:bCs w:val="0"/>
          <w:color w:val="auto"/>
          <w:kern w:val="0"/>
          <w:lang w:val="en-US"/>
        </w:rPr>
        <w:commentReference w:id="3"/>
      </w:r>
      <w:r w:rsidR="00BB71D8">
        <w:rPr>
          <w:rStyle w:val="CommentReference"/>
          <w:rFonts w:cs="Times New Roman"/>
          <w:bCs w:val="0"/>
          <w:color w:val="auto"/>
          <w:kern w:val="0"/>
          <w:lang w:val="en-US"/>
        </w:rPr>
        <w:commentReference w:id="4"/>
      </w:r>
      <w:r w:rsidR="003C3EE9">
        <w:rPr>
          <w:rStyle w:val="CommentReference"/>
          <w:rFonts w:ascii="Times New Roman" w:hAnsi="Times New Roman" w:cs="Times New Roman"/>
          <w:bCs w:val="0"/>
          <w:color w:val="auto"/>
          <w:kern w:val="0"/>
          <w:lang w:val="en-US"/>
        </w:rPr>
        <w:commentReference w:id="5"/>
      </w:r>
      <w:r w:rsidR="00FF141D">
        <w:rPr>
          <w:rStyle w:val="CommentReference"/>
          <w:rFonts w:cs="Times New Roman"/>
          <w:bCs w:val="0"/>
          <w:color w:val="auto"/>
          <w:kern w:val="0"/>
          <w:lang w:val="en-US"/>
        </w:rPr>
        <w:commentReference w:id="6"/>
      </w:r>
      <w:r w:rsidR="00BB71D8">
        <w:rPr>
          <w:rStyle w:val="CommentReference"/>
          <w:rFonts w:cs="Times New Roman"/>
          <w:bCs w:val="0"/>
          <w:color w:val="auto"/>
          <w:kern w:val="0"/>
          <w:lang w:val="en-US"/>
        </w:rPr>
        <w:commentReference w:id="7"/>
      </w:r>
    </w:p>
    <w:p w14:paraId="3F665113" w14:textId="5913F29D" w:rsidR="00237512" w:rsidRDefault="00BB71D8" w:rsidP="00237512">
      <w:pPr>
        <w:pStyle w:val="ChapterTitlePACKT"/>
      </w:pPr>
      <w:r>
        <w:t>Using</w:t>
      </w:r>
      <w:r w:rsidR="00237512">
        <w:t xml:space="preserve"> PowerShell 7 In </w:t>
      </w:r>
      <w:r w:rsidR="00AA2883">
        <w:t>the</w:t>
      </w:r>
      <w:r w:rsidR="00237512">
        <w:t xml:space="preserve"> Enterprise</w:t>
      </w:r>
    </w:p>
    <w:p w14:paraId="04DDAB03" w14:textId="77777777" w:rsidR="00EC03C6" w:rsidRDefault="00EC03C6" w:rsidP="00EC03C6">
      <w:pPr>
        <w:pStyle w:val="NormalPACKT"/>
      </w:pPr>
      <w:r>
        <w:t>In this chapter, we cover the following recipes:</w:t>
      </w:r>
    </w:p>
    <w:p w14:paraId="208F8103" w14:textId="1CA0E4AC" w:rsidR="00237512" w:rsidRDefault="00237512" w:rsidP="00237512">
      <w:pPr>
        <w:pStyle w:val="BulletPACKT"/>
      </w:pPr>
      <w:r>
        <w:t>Installing RSAT Tools on Windows Server</w:t>
      </w:r>
    </w:p>
    <w:p w14:paraId="3C550A4F" w14:textId="77777777" w:rsidR="00237512" w:rsidRDefault="00237512" w:rsidP="00237512">
      <w:pPr>
        <w:pStyle w:val="BulletPACKT"/>
      </w:pPr>
      <w:r>
        <w:t>Exploring package management</w:t>
      </w:r>
    </w:p>
    <w:p w14:paraId="257957B6" w14:textId="77777777" w:rsidR="00237512" w:rsidRDefault="00237512" w:rsidP="00237512">
      <w:pPr>
        <w:pStyle w:val="BulletPACKT"/>
      </w:pPr>
      <w:bookmarkStart w:id="8" w:name="_Hlk53948091"/>
      <w:r>
        <w:t>Exploring PowerShellGet and PS Gallery</w:t>
      </w:r>
      <w:bookmarkEnd w:id="8"/>
    </w:p>
    <w:p w14:paraId="53F6C7AE" w14:textId="7840B850" w:rsidR="00237512" w:rsidRDefault="00237512" w:rsidP="00237512">
      <w:pPr>
        <w:pStyle w:val="BulletPACKT"/>
      </w:pPr>
      <w:r>
        <w:t xml:space="preserve">Creating a </w:t>
      </w:r>
      <w:r w:rsidR="009E0DD5">
        <w:t>loca</w:t>
      </w:r>
      <w:r>
        <w:t>l PowerShell repository</w:t>
      </w:r>
    </w:p>
    <w:p w14:paraId="3D574649" w14:textId="52D23580" w:rsidR="00237512" w:rsidRDefault="00237512" w:rsidP="00237512">
      <w:pPr>
        <w:pStyle w:val="BulletPACKT"/>
      </w:pPr>
      <w:r>
        <w:t xml:space="preserve">Establishing a </w:t>
      </w:r>
      <w:r w:rsidR="002C0EDC">
        <w:t>script</w:t>
      </w:r>
      <w:r>
        <w:t xml:space="preserve"> signing environment</w:t>
      </w:r>
    </w:p>
    <w:p w14:paraId="21EF89AE" w14:textId="6CC37A4A" w:rsidR="009E0DD5" w:rsidRDefault="009E0DD5" w:rsidP="00237512">
      <w:pPr>
        <w:pStyle w:val="BulletPACKT"/>
      </w:pPr>
      <w:r>
        <w:t xml:space="preserve">Working with </w:t>
      </w:r>
      <w:r w:rsidR="0040007F">
        <w:t>s</w:t>
      </w:r>
      <w:r>
        <w:t xml:space="preserve">hortcuts and </w:t>
      </w:r>
      <w:r w:rsidR="008745FF">
        <w:t xml:space="preserve">the </w:t>
      </w:r>
      <w:r>
        <w:t>PSShortcut module</w:t>
      </w:r>
    </w:p>
    <w:p w14:paraId="166CAAE1" w14:textId="232C9F63" w:rsidR="009602DD" w:rsidRDefault="009602DD" w:rsidP="00237512">
      <w:pPr>
        <w:pStyle w:val="BulletPACKT"/>
      </w:pPr>
      <w:r>
        <w:t xml:space="preserve">Working with </w:t>
      </w:r>
      <w:r w:rsidR="0040007F">
        <w:t>a</w:t>
      </w:r>
      <w:r>
        <w:t xml:space="preserve">rchive </w:t>
      </w:r>
      <w:r w:rsidR="0040007F">
        <w:t>f</w:t>
      </w:r>
      <w:r>
        <w:t>iles</w:t>
      </w:r>
    </w:p>
    <w:p w14:paraId="5C6D3BB0" w14:textId="77777777" w:rsidR="00EC03C6" w:rsidRDefault="00EC03C6" w:rsidP="00EC03C6">
      <w:pPr>
        <w:pStyle w:val="Heading1"/>
        <w:tabs>
          <w:tab w:val="left" w:pos="0"/>
        </w:tabs>
      </w:pPr>
      <w:r>
        <w:t>Introduction</w:t>
      </w:r>
    </w:p>
    <w:p w14:paraId="4B07C877" w14:textId="4D1A3483" w:rsidR="00C93F52" w:rsidRDefault="00C93F52" w:rsidP="00FF5B0B">
      <w:pPr>
        <w:pStyle w:val="NormalPACKT"/>
      </w:pPr>
      <w:r>
        <w:t xml:space="preserve">For many users, PowerShell and the commands that come with Windows Server and the Windows client are adequate for their use. But in larger organizations, there are additional things you need in order to manage your IT </w:t>
      </w:r>
      <w:r w:rsidR="00952FB7">
        <w:t>i</w:t>
      </w:r>
      <w:r>
        <w:t>nfrastructure. This includes tools that can make your job easier.</w:t>
      </w:r>
    </w:p>
    <w:p w14:paraId="55EF432E" w14:textId="6D1E62C0" w:rsidR="00F822F8" w:rsidRDefault="00C93F52" w:rsidP="00FF5B0B">
      <w:pPr>
        <w:pStyle w:val="NormalPACKT"/>
      </w:pPr>
      <w:r>
        <w:t xml:space="preserve">You need </w:t>
      </w:r>
      <w:r w:rsidR="00FF5B0B">
        <w:t>to create an environment in which you can use PowerShell to carry out the administration</w:t>
      </w:r>
      <w:r w:rsidR="00896C3A">
        <w:t xml:space="preserve">. </w:t>
      </w:r>
      <w:r w:rsidR="00CD5C48">
        <w:t xml:space="preserve">That environment includes ensuring you have </w:t>
      </w:r>
      <w:r>
        <w:t xml:space="preserve">all </w:t>
      </w:r>
      <w:r w:rsidR="00CD5C48">
        <w:t xml:space="preserve">the tools you need close to hand, and </w:t>
      </w:r>
      <w:r w:rsidR="00B32963">
        <w:t xml:space="preserve">making sure </w:t>
      </w:r>
      <w:r w:rsidR="00CD5C48">
        <w:t>the environment is as secure as possible.</w:t>
      </w:r>
      <w:r>
        <w:t xml:space="preserve"> There are also techniques and tools that make life easier for an administrator in a larger organization. And of course, those tools can be very useful for any IT professional.</w:t>
      </w:r>
    </w:p>
    <w:p w14:paraId="719A5384" w14:textId="63CB7CAA" w:rsidR="00E716A1" w:rsidRDefault="00CD5C48" w:rsidP="00FF5B0B">
      <w:pPr>
        <w:pStyle w:val="NormalPACKT"/>
      </w:pPr>
      <w:r>
        <w:t>To manage Windows roles and features as well as manage Windows itself with PowerShell</w:t>
      </w:r>
      <w:r w:rsidR="00896C3A">
        <w:t>,</w:t>
      </w:r>
      <w:r>
        <w:t xml:space="preserve"> you </w:t>
      </w:r>
      <w:r w:rsidR="00660B61">
        <w:t xml:space="preserve">use </w:t>
      </w:r>
      <w:r>
        <w:t xml:space="preserve">modules of PowerShell commands. </w:t>
      </w:r>
      <w:r w:rsidR="00076D04">
        <w:t xml:space="preserve">You can manage most Windows features </w:t>
      </w:r>
      <w:r w:rsidR="00DD21E2">
        <w:t xml:space="preserve">with </w:t>
      </w:r>
      <w:r w:rsidR="00076D04">
        <w:t>PowerShell</w:t>
      </w:r>
      <w:r w:rsidR="00DD21E2">
        <w:t>,</w:t>
      </w:r>
      <w:r w:rsidR="00076D04">
        <w:t xml:space="preserve"> using the tools which come with the feature in question. You can install the tools with a feature </w:t>
      </w:r>
      <w:r w:rsidR="004A729F">
        <w:t xml:space="preserve">– </w:t>
      </w:r>
      <w:r w:rsidR="00076D04">
        <w:t xml:space="preserve">installing the </w:t>
      </w:r>
      <w:r w:rsidR="00076D04" w:rsidRPr="005C0E91">
        <w:rPr>
          <w:rStyle w:val="CodeInTextPACKT"/>
        </w:rPr>
        <w:t>ActiveDirectory</w:t>
      </w:r>
      <w:r w:rsidR="00076D04">
        <w:t xml:space="preserve"> module when you</w:t>
      </w:r>
      <w:r w:rsidR="00896C3A">
        <w:t xml:space="preserve"> </w:t>
      </w:r>
      <w:r w:rsidR="00076D04">
        <w:t xml:space="preserve">install Active Directory on a system. </w:t>
      </w:r>
    </w:p>
    <w:p w14:paraId="248C4253" w14:textId="34A4D038" w:rsidR="00CD5C48" w:rsidRDefault="00660B61" w:rsidP="00FF5B0B">
      <w:pPr>
        <w:pStyle w:val="NormalPACKT"/>
      </w:pPr>
      <w:r>
        <w:t xml:space="preserve">You can also install the management tools </w:t>
      </w:r>
      <w:r w:rsidR="00076D04">
        <w:t>separately and manage features remotely. The Remote Server Administration Tools (RSAT) allow you to man</w:t>
      </w:r>
      <w:r w:rsidR="00896C3A">
        <w:t>a</w:t>
      </w:r>
      <w:r w:rsidR="00076D04">
        <w:t xml:space="preserve">ge Windows roles and features. In </w:t>
      </w:r>
      <w:r w:rsidR="005E4296">
        <w:rPr>
          <w:rStyle w:val="ItalicsPACKT"/>
        </w:rPr>
        <w:t>“</w:t>
      </w:r>
      <w:r w:rsidR="00076D04" w:rsidRPr="00076D04">
        <w:rPr>
          <w:rStyle w:val="ItalicsPACKT"/>
        </w:rPr>
        <w:t>Installing RSAT Tools on Windows Server</w:t>
      </w:r>
      <w:r w:rsidR="005E4296">
        <w:rPr>
          <w:rStyle w:val="ItalicsPACKT"/>
        </w:rPr>
        <w:t>”</w:t>
      </w:r>
      <w:r w:rsidR="00076D04" w:rsidRPr="00076D04">
        <w:t>,</w:t>
      </w:r>
      <w:r w:rsidR="00076D04">
        <w:t xml:space="preserve"> you investigate the RSAT tools and how you can install them in Windows Server.</w:t>
      </w:r>
    </w:p>
    <w:p w14:paraId="6E61B5B7" w14:textId="549A766A" w:rsidR="00076D04" w:rsidRDefault="00076D04" w:rsidP="00FF5B0B">
      <w:pPr>
        <w:pStyle w:val="NormalPACKT"/>
      </w:pPr>
      <w:r>
        <w:t xml:space="preserve">Although the RSAT tools provide </w:t>
      </w:r>
      <w:r w:rsidR="00896C3A">
        <w:t>much</w:t>
      </w:r>
      <w:r>
        <w:t xml:space="preserve"> excellent functionality, they do not allow you to do everything you might wish. To fill the gaps, the PowerShell community has created many additional </w:t>
      </w:r>
      <w:r w:rsidR="00350A0B">
        <w:t xml:space="preserve">third party </w:t>
      </w:r>
      <w:r>
        <w:t xml:space="preserve">modules/commands which you can </w:t>
      </w:r>
      <w:r w:rsidR="00896C3A">
        <w:t>use</w:t>
      </w:r>
      <w:r w:rsidR="00660B61">
        <w:t xml:space="preserve"> to augment the modules provided by Microsoft</w:t>
      </w:r>
      <w:r>
        <w:t xml:space="preserve">. To manage </w:t>
      </w:r>
      <w:r w:rsidR="00660B61">
        <w:t>these</w:t>
      </w:r>
      <w:r w:rsidR="005C0E91">
        <w:t xml:space="preserve">, </w:t>
      </w:r>
      <w:r>
        <w:t xml:space="preserve">you need package management which you examine in </w:t>
      </w:r>
      <w:r w:rsidR="005E4296">
        <w:rPr>
          <w:i/>
          <w:iCs/>
          <w:color w:val="C00000"/>
        </w:rPr>
        <w:t>“</w:t>
      </w:r>
      <w:r w:rsidRPr="005D05C0">
        <w:rPr>
          <w:i/>
          <w:iCs/>
          <w:color w:val="C00000"/>
        </w:rPr>
        <w:t xml:space="preserve">Exploring </w:t>
      </w:r>
      <w:r w:rsidR="001303AE">
        <w:rPr>
          <w:i/>
          <w:iCs/>
          <w:color w:val="C00000"/>
        </w:rPr>
        <w:t>p</w:t>
      </w:r>
      <w:r w:rsidRPr="005D05C0">
        <w:rPr>
          <w:i/>
          <w:iCs/>
          <w:color w:val="C00000"/>
        </w:rPr>
        <w:t xml:space="preserve">ackage </w:t>
      </w:r>
      <w:r w:rsidR="001303AE">
        <w:rPr>
          <w:i/>
          <w:iCs/>
          <w:color w:val="C00000"/>
        </w:rPr>
        <w:t>m</w:t>
      </w:r>
      <w:r w:rsidRPr="005D05C0">
        <w:rPr>
          <w:i/>
          <w:iCs/>
          <w:color w:val="C00000"/>
        </w:rPr>
        <w:t>anagement</w:t>
      </w:r>
      <w:r w:rsidR="005E4296">
        <w:rPr>
          <w:i/>
          <w:iCs/>
          <w:color w:val="C00000"/>
        </w:rPr>
        <w:t>”</w:t>
      </w:r>
      <w:r>
        <w:t xml:space="preserve">. </w:t>
      </w:r>
      <w:r w:rsidRPr="00DA296A">
        <w:rPr>
          <w:rStyle w:val="ItalicsPACKT"/>
          <w:i w:val="0"/>
          <w:iCs/>
          <w:color w:val="auto"/>
        </w:rPr>
        <w:t xml:space="preserve">In </w:t>
      </w:r>
      <w:r w:rsidR="005E4296">
        <w:rPr>
          <w:rStyle w:val="ItalicsPACKT"/>
        </w:rPr>
        <w:t>“</w:t>
      </w:r>
      <w:r w:rsidRPr="00076D04">
        <w:rPr>
          <w:rStyle w:val="ItalicsPACKT"/>
        </w:rPr>
        <w:t>Exploring PowerShellGet and PS Gallery</w:t>
      </w:r>
      <w:r w:rsidR="005E4296">
        <w:rPr>
          <w:rStyle w:val="ItalicsPACKT"/>
        </w:rPr>
        <w:t>”</w:t>
      </w:r>
      <w:r>
        <w:t xml:space="preserve"> you look at one source of modules and examine how to find and utilize modules contained in the PS Gallery.</w:t>
      </w:r>
    </w:p>
    <w:p w14:paraId="602F712D" w14:textId="721D98E4" w:rsidR="00660B61" w:rsidRDefault="00660B61" w:rsidP="00711507">
      <w:pPr>
        <w:pStyle w:val="NormalPACKT"/>
      </w:pPr>
      <w:r>
        <w:lastRenderedPageBreak/>
        <w:t xml:space="preserve">PowerShell enables you to use digital signing technology to sign a script and to ensure that your users can only run signed scripts. </w:t>
      </w:r>
      <w:r w:rsidR="003115CD">
        <w:t xml:space="preserve">In </w:t>
      </w:r>
      <w:r w:rsidR="005E4296">
        <w:rPr>
          <w:i/>
          <w:iCs/>
          <w:color w:val="C00000"/>
        </w:rPr>
        <w:t>“</w:t>
      </w:r>
      <w:r w:rsidR="003115CD" w:rsidRPr="00D21538">
        <w:rPr>
          <w:i/>
          <w:iCs/>
          <w:color w:val="C00000"/>
        </w:rPr>
        <w:t xml:space="preserve">Establishing a </w:t>
      </w:r>
      <w:r w:rsidR="00341E13" w:rsidRPr="00D21538">
        <w:rPr>
          <w:i/>
          <w:iCs/>
          <w:color w:val="C00000"/>
        </w:rPr>
        <w:t>script</w:t>
      </w:r>
      <w:r w:rsidR="003115CD" w:rsidRPr="00D21538">
        <w:rPr>
          <w:i/>
          <w:iCs/>
          <w:color w:val="C00000"/>
        </w:rPr>
        <w:t xml:space="preserve"> signing environment</w:t>
      </w:r>
      <w:r w:rsidR="005E4296">
        <w:rPr>
          <w:i/>
          <w:iCs/>
          <w:color w:val="C00000"/>
        </w:rPr>
        <w:t>”</w:t>
      </w:r>
      <w:r w:rsidR="003115CD">
        <w:t>, you learn</w:t>
      </w:r>
      <w:r w:rsidR="0019321E">
        <w:t xml:space="preserve"> how to sign</w:t>
      </w:r>
      <w:r w:rsidR="00D21538">
        <w:t xml:space="preserve"> scripts and use digitally signed scripts.</w:t>
      </w:r>
      <w:r w:rsidR="003115CD">
        <w:t xml:space="preserve"> </w:t>
      </w:r>
    </w:p>
    <w:p w14:paraId="213408D6" w14:textId="738819E7" w:rsidR="00711507" w:rsidRDefault="00660B61" w:rsidP="00711507">
      <w:pPr>
        <w:pStyle w:val="NormalPACKT"/>
      </w:pPr>
      <w:r>
        <w:t xml:space="preserve">PowerShell makes use of </w:t>
      </w:r>
      <w:r w:rsidR="00711507" w:rsidRPr="00711507">
        <w:t>Microsoft</w:t>
      </w:r>
      <w:r w:rsidR="005E4296">
        <w:t>’</w:t>
      </w:r>
      <w:r w:rsidR="00711507" w:rsidRPr="00711507">
        <w:t xml:space="preserve">s </w:t>
      </w:r>
      <w:r w:rsidR="00711507">
        <w:t>Authenticode technology</w:t>
      </w:r>
      <w:r>
        <w:t xml:space="preserve"> to enable you to </w:t>
      </w:r>
      <w:r w:rsidR="00711507">
        <w:t xml:space="preserve">sign </w:t>
      </w:r>
      <w:r>
        <w:t xml:space="preserve">both </w:t>
      </w:r>
      <w:r w:rsidR="00711507">
        <w:t>application</w:t>
      </w:r>
      <w:r>
        <w:t>s</w:t>
      </w:r>
      <w:r w:rsidR="00711507">
        <w:t xml:space="preserve"> </w:t>
      </w:r>
      <w:r>
        <w:t xml:space="preserve">and </w:t>
      </w:r>
      <w:r w:rsidR="00711507">
        <w:t>PowerShell script</w:t>
      </w:r>
      <w:r>
        <w:t>s</w:t>
      </w:r>
      <w:r w:rsidR="00711507">
        <w:t>. The signature is a cryptographic hash of the executable or script that based on an X.509 code signing certificate. The</w:t>
      </w:r>
      <w:r w:rsidR="00963528">
        <w:t xml:space="preserve"> key benefit is the</w:t>
      </w:r>
      <w:r w:rsidR="00711507">
        <w:t xml:space="preserve"> signature provides cryptographic proof that the executable or script has not changed since it was signed. Also, you can use the digital signature to provide non-repudiation</w:t>
      </w:r>
      <w:r w:rsidR="0081188E">
        <w:t xml:space="preserve"> –</w:t>
      </w:r>
      <w:r w:rsidR="00711507">
        <w:t xml:space="preserve"> that is, the only person who could have signed the file would be a person who had the signing certificate</w:t>
      </w:r>
      <w:r w:rsidR="005E4296">
        <w:t>’</w:t>
      </w:r>
      <w:r w:rsidR="00711507">
        <w:t xml:space="preserve">s private key. </w:t>
      </w:r>
    </w:p>
    <w:p w14:paraId="4050F242" w14:textId="050BC24E" w:rsidR="009E0DD5" w:rsidRDefault="002E408B" w:rsidP="00FF5B0B">
      <w:pPr>
        <w:pStyle w:val="NormalPACKT"/>
      </w:pPr>
      <w:r>
        <w:t xml:space="preserve">In </w:t>
      </w:r>
      <w:r w:rsidR="005E4296">
        <w:rPr>
          <w:i/>
          <w:iCs/>
          <w:color w:val="C00000"/>
        </w:rPr>
        <w:t>“</w:t>
      </w:r>
      <w:r w:rsidRPr="00D21538">
        <w:rPr>
          <w:i/>
          <w:iCs/>
          <w:color w:val="C00000"/>
        </w:rPr>
        <w:t xml:space="preserve">Working with shortcuts and </w:t>
      </w:r>
      <w:r w:rsidR="008009E3">
        <w:rPr>
          <w:i/>
          <w:iCs/>
          <w:color w:val="C00000"/>
        </w:rPr>
        <w:t xml:space="preserve">the </w:t>
      </w:r>
      <w:r w:rsidRPr="00D21538">
        <w:rPr>
          <w:i/>
          <w:iCs/>
          <w:color w:val="C00000"/>
        </w:rPr>
        <w:t>PSShortcut</w:t>
      </w:r>
      <w:r w:rsidR="00DD7E8D" w:rsidRPr="00D21538">
        <w:rPr>
          <w:i/>
          <w:iCs/>
          <w:color w:val="C00000"/>
        </w:rPr>
        <w:t xml:space="preserve"> module</w:t>
      </w:r>
      <w:r w:rsidR="005E4296">
        <w:rPr>
          <w:i/>
          <w:iCs/>
          <w:color w:val="C00000"/>
        </w:rPr>
        <w:t>”</w:t>
      </w:r>
      <w:r w:rsidR="00DD7E8D">
        <w:t xml:space="preserve">, you </w:t>
      </w:r>
      <w:r w:rsidR="00831BD2">
        <w:t xml:space="preserve">learn how to create and manage shortcuts. </w:t>
      </w:r>
      <w:r w:rsidR="00711507">
        <w:t xml:space="preserve">A shortcut is a file that points to another file. You can have a link file (with the extension .LNK) which provides a shortcut to an executable program. You might have a shortcut to VS Code or PowerShell and place it on the desktop. The second type of shortcut, a URL shortcut, is a file (with a </w:t>
      </w:r>
      <w:r w:rsidR="00711507" w:rsidRPr="00711507">
        <w:rPr>
          <w:rStyle w:val="CodeInTextPACKT"/>
        </w:rPr>
        <w:t>.URL</w:t>
      </w:r>
      <w:r w:rsidR="00711507">
        <w:t xml:space="preserve"> extension). So you might place a shortcut on a desktop which points to a specific website. PowerShell has no built-in mechanism for handling shortcuts. To establish a link shortcut, you can use the </w:t>
      </w:r>
      <w:r w:rsidR="00711507" w:rsidRPr="00711507">
        <w:rPr>
          <w:rStyle w:val="CodeInTextPACKT"/>
        </w:rPr>
        <w:t>Wscript.Shell</w:t>
      </w:r>
      <w:r w:rsidR="00711507">
        <w:t xml:space="preserve"> COM object. You can also use the PSShortcut module to create</w:t>
      </w:r>
      <w:r w:rsidR="00804E76">
        <w:t>,</w:t>
      </w:r>
      <w:r w:rsidR="00711507">
        <w:t xml:space="preserve"> discover</w:t>
      </w:r>
      <w:r w:rsidR="00804E76">
        <w:t xml:space="preserve">, </w:t>
      </w:r>
      <w:r w:rsidR="00711507">
        <w:t>and manage both kinds of shortcut.</w:t>
      </w:r>
    </w:p>
    <w:p w14:paraId="5C6341EA" w14:textId="7B03515A" w:rsidR="009602DD" w:rsidRPr="00076D04" w:rsidRDefault="009602DD" w:rsidP="00FF5B0B">
      <w:pPr>
        <w:pStyle w:val="NormalPACKT"/>
      </w:pPr>
      <w:r>
        <w:t>An archive is a file which contains other, usually compressed, files and folders. You can easily create new archive files and expand existing ones. A</w:t>
      </w:r>
      <w:r w:rsidR="00090F51">
        <w:t>rchives are very useful both to hold multiple documents and to compress them. You might bundle together documents, scripts, graphic file and send them as a single archive. You might also use compression to transfer log files – a 100MB text log file might compress to as little as 3-4 MB</w:t>
      </w:r>
      <w:r w:rsidR="00484CD6">
        <w:t>,</w:t>
      </w:r>
      <w:r w:rsidR="00090F51">
        <w:t xml:space="preserve"> allowing you to send such log files via email. In </w:t>
      </w:r>
      <w:r w:rsidR="00090F51" w:rsidRPr="00520324">
        <w:rPr>
          <w:rStyle w:val="ItalicsPACKT"/>
        </w:rPr>
        <w:t xml:space="preserve">“Working with </w:t>
      </w:r>
      <w:r w:rsidR="00833459">
        <w:rPr>
          <w:rStyle w:val="ItalicsPACKT"/>
        </w:rPr>
        <w:t>a</w:t>
      </w:r>
      <w:r w:rsidR="00090F51" w:rsidRPr="00520324">
        <w:rPr>
          <w:rStyle w:val="ItalicsPACKT"/>
        </w:rPr>
        <w:t xml:space="preserve">rchive </w:t>
      </w:r>
      <w:r w:rsidR="00833459">
        <w:rPr>
          <w:rStyle w:val="ItalicsPACKT"/>
        </w:rPr>
        <w:t>f</w:t>
      </w:r>
      <w:r w:rsidR="00090F51" w:rsidRPr="00520324">
        <w:rPr>
          <w:rStyle w:val="ItalicsPACKT"/>
        </w:rPr>
        <w:t>iles”</w:t>
      </w:r>
      <w:r w:rsidR="00090F51">
        <w:t xml:space="preserve"> you create and use archive files.</w:t>
      </w:r>
    </w:p>
    <w:p w14:paraId="5332FB11" w14:textId="74C02A8D" w:rsidR="00365B21" w:rsidRDefault="00FF5B0B" w:rsidP="00EC03C6">
      <w:pPr>
        <w:pStyle w:val="Heading1"/>
        <w:tabs>
          <w:tab w:val="left" w:pos="0"/>
        </w:tabs>
      </w:pPr>
      <w:r>
        <w:t xml:space="preserve">Installing RSAT </w:t>
      </w:r>
      <w:r w:rsidR="00A51F73">
        <w:t>t</w:t>
      </w:r>
      <w:r>
        <w:t>ools</w:t>
      </w:r>
      <w:r w:rsidR="00DC38C1">
        <w:t xml:space="preserve"> on Windows Server</w:t>
      </w:r>
    </w:p>
    <w:p w14:paraId="57CE952D" w14:textId="4954D42B" w:rsidR="00F84B85" w:rsidRDefault="00F84B85" w:rsidP="00F84B85">
      <w:pPr>
        <w:pStyle w:val="NormalPACKT"/>
        <w:rPr>
          <w:lang w:val="en-GB"/>
        </w:rPr>
      </w:pPr>
      <w:r>
        <w:rPr>
          <w:lang w:val="en-GB"/>
        </w:rPr>
        <w:t>The RSAT tools are fundamental to administering the roles and features you can install on Windows Server. Each feature in Windows Server can optionally have manage</w:t>
      </w:r>
      <w:r w:rsidR="00896C3A">
        <w:rPr>
          <w:lang w:val="en-GB"/>
        </w:rPr>
        <w:t>men</w:t>
      </w:r>
      <w:r>
        <w:rPr>
          <w:lang w:val="en-GB"/>
        </w:rPr>
        <w:t>t tools</w:t>
      </w:r>
      <w:r w:rsidR="00DC7636">
        <w:rPr>
          <w:lang w:val="en-GB"/>
        </w:rPr>
        <w:t>,</w:t>
      </w:r>
      <w:r>
        <w:rPr>
          <w:lang w:val="en-GB"/>
        </w:rPr>
        <w:t xml:space="preserve"> and most do. These tools can include PowerShell cmdlets, functions, and aliase</w:t>
      </w:r>
      <w:r w:rsidR="00896C3A">
        <w:rPr>
          <w:lang w:val="en-GB"/>
        </w:rPr>
        <w:t>s</w:t>
      </w:r>
      <w:r w:rsidR="00090F51">
        <w:rPr>
          <w:lang w:val="en-GB"/>
        </w:rPr>
        <w:t xml:space="preserve"> as well as GUI Microsoft Management Console (MMC) files</w:t>
      </w:r>
      <w:r>
        <w:rPr>
          <w:lang w:val="en-GB"/>
        </w:rPr>
        <w:t>. Some features also have older Win32 console applications. For the most part, you do not need the console applications since you</w:t>
      </w:r>
      <w:r w:rsidR="00896C3A">
        <w:rPr>
          <w:lang w:val="en-GB"/>
        </w:rPr>
        <w:t xml:space="preserve"> </w:t>
      </w:r>
      <w:r>
        <w:rPr>
          <w:lang w:val="en-GB"/>
        </w:rPr>
        <w:t xml:space="preserve">can use the cmdlets, but that is not always the case. You may have older scripts that use those console applications. </w:t>
      </w:r>
    </w:p>
    <w:p w14:paraId="60A7A5C4" w14:textId="132A5EC4" w:rsidR="00F84B85" w:rsidRDefault="00F84B85" w:rsidP="00F84B85">
      <w:pPr>
        <w:pStyle w:val="NormalPACKT"/>
        <w:rPr>
          <w:lang w:val="en-GB"/>
        </w:rPr>
      </w:pPr>
      <w:r>
        <w:rPr>
          <w:lang w:val="en-GB"/>
        </w:rPr>
        <w:t>You can also install the RSAT tools independently of a Windows Server feature on Windows Server. This recipe covers RSAT tool installation on Windows Server 2019.</w:t>
      </w:r>
    </w:p>
    <w:p w14:paraId="6F27F45F" w14:textId="52148BBD" w:rsidR="00896C3A" w:rsidRDefault="00896C3A" w:rsidP="00F84B85">
      <w:pPr>
        <w:pStyle w:val="NormalPACKT"/>
        <w:rPr>
          <w:lang w:val="en-GB"/>
        </w:rPr>
      </w:pPr>
      <w:r>
        <w:rPr>
          <w:lang w:val="en-GB"/>
        </w:rPr>
        <w:t>You can also install the RSAT tools in Windows 10 and administer your servers remotely. The specific method of installing the RSAT tools varies with the specific version of Windows 10 you are using. For earlier Windows 10 editions, you can download the tools here</w:t>
      </w:r>
      <w:r w:rsidR="00CE7153">
        <w:rPr>
          <w:lang w:val="en-GB"/>
        </w:rPr>
        <w:t>:</w:t>
      </w:r>
      <w:r>
        <w:rPr>
          <w:lang w:val="en-GB"/>
        </w:rPr>
        <w:t xml:space="preserve"> </w:t>
      </w:r>
      <w:r w:rsidRPr="00033F8F">
        <w:rPr>
          <w:rFonts w:ascii="Lucida Console" w:hAnsi="Lucida Console"/>
          <w:color w:val="4472C4"/>
          <w:sz w:val="19"/>
          <w:szCs w:val="19"/>
          <w:lang w:val="en-GB"/>
        </w:rPr>
        <w:t>https://www.microsoft.com/en-gb/download/details.aspx?id=45520</w:t>
      </w:r>
      <w:r>
        <w:rPr>
          <w:lang w:val="en-GB"/>
        </w:rPr>
        <w:t xml:space="preserve">. </w:t>
      </w:r>
    </w:p>
    <w:p w14:paraId="65E19DA6" w14:textId="0339988A" w:rsidR="00896C3A" w:rsidRDefault="00896C3A" w:rsidP="00F84B85">
      <w:pPr>
        <w:pStyle w:val="NormalPACKT"/>
        <w:rPr>
          <w:lang w:val="en-GB"/>
        </w:rPr>
      </w:pPr>
      <w:r>
        <w:rPr>
          <w:lang w:val="en-GB"/>
        </w:rPr>
        <w:t>In later editions of Window</w:t>
      </w:r>
      <w:r w:rsidR="000226C6">
        <w:rPr>
          <w:lang w:val="en-GB"/>
        </w:rPr>
        <w:t>s</w:t>
      </w:r>
      <w:r>
        <w:rPr>
          <w:lang w:val="en-GB"/>
        </w:rPr>
        <w:t xml:space="preserve"> 10, beginning with the Windows 10 October Update, you install the RSAT tools using the </w:t>
      </w:r>
      <w:r w:rsidR="005E4296">
        <w:rPr>
          <w:lang w:val="en-GB"/>
        </w:rPr>
        <w:t>“</w:t>
      </w:r>
      <w:r>
        <w:rPr>
          <w:lang w:val="en-GB"/>
        </w:rPr>
        <w:t>Features on Demand</w:t>
      </w:r>
      <w:r w:rsidR="005E4296">
        <w:rPr>
          <w:lang w:val="en-GB"/>
        </w:rPr>
        <w:t>”</w:t>
      </w:r>
      <w:r>
        <w:rPr>
          <w:lang w:val="en-GB"/>
        </w:rPr>
        <w:t xml:space="preserve"> mechanism inside Windows 10. The URL in the previous paragraph has fuller details of how to install the RSAT tools on Windows 10.</w:t>
      </w:r>
    </w:p>
    <w:p w14:paraId="572B9F85" w14:textId="77777777" w:rsidR="00365B21" w:rsidRDefault="00365B21" w:rsidP="00365B21">
      <w:pPr>
        <w:pStyle w:val="Heading2"/>
        <w:tabs>
          <w:tab w:val="left" w:pos="0"/>
        </w:tabs>
      </w:pPr>
      <w:r>
        <w:t>Getting Ready</w:t>
      </w:r>
    </w:p>
    <w:p w14:paraId="1B3FC458" w14:textId="249709AC" w:rsidR="00365B21" w:rsidRDefault="00047CA9" w:rsidP="00365B21">
      <w:pPr>
        <w:pStyle w:val="BulletPACKT"/>
        <w:numPr>
          <w:ilvl w:val="0"/>
          <w:numId w:val="0"/>
        </w:numPr>
      </w:pPr>
      <w:r>
        <w:t xml:space="preserve">You run this recipe on </w:t>
      </w:r>
      <w:r w:rsidRPr="00047CA9">
        <w:rPr>
          <w:rStyle w:val="CodeInTextPACKT"/>
        </w:rPr>
        <w:t>SRV1</w:t>
      </w:r>
      <w:r>
        <w:t xml:space="preserve">, on which you have installed PowerShell 7 and VS Code. </w:t>
      </w:r>
      <w:r w:rsidRPr="00D673D9">
        <w:rPr>
          <w:rStyle w:val="CodeInTextPACKT"/>
        </w:rPr>
        <w:t>SRV1</w:t>
      </w:r>
      <w:r>
        <w:t xml:space="preserve"> is a workgroup server running Windows Server </w:t>
      </w:r>
      <w:r w:rsidR="00F84B85">
        <w:t xml:space="preserve">2019 </w:t>
      </w:r>
      <w:r>
        <w:t>Data</w:t>
      </w:r>
      <w:r w:rsidR="00DC2EB6">
        <w:t>cent</w:t>
      </w:r>
      <w:r>
        <w:t>e</w:t>
      </w:r>
      <w:r w:rsidR="00DC2EB6">
        <w:t>r</w:t>
      </w:r>
      <w:r>
        <w:t xml:space="preserve"> Edition.</w:t>
      </w:r>
    </w:p>
    <w:p w14:paraId="785C1618" w14:textId="1FB5F8C6" w:rsidR="00365B21" w:rsidRDefault="00365B21" w:rsidP="00365B21">
      <w:pPr>
        <w:pStyle w:val="Heading2"/>
        <w:tabs>
          <w:tab w:val="left" w:pos="0"/>
        </w:tabs>
      </w:pPr>
      <w:r>
        <w:lastRenderedPageBreak/>
        <w:t>How to do it...</w:t>
      </w:r>
    </w:p>
    <w:p w14:paraId="5DD46D16" w14:textId="566782FB" w:rsidR="00896C3A" w:rsidRDefault="00896C3A" w:rsidP="00896C3A">
      <w:pPr>
        <w:pStyle w:val="NumberedBulletPACKT"/>
        <w:rPr>
          <w:color w:val="333333"/>
        </w:rPr>
      </w:pPr>
      <w:r>
        <w:t>Display</w:t>
      </w:r>
      <w:ins w:id="9" w:author="Thomas Lee" w:date="2021-02-10T11:47:00Z">
        <w:r w:rsidR="00BB71D8">
          <w:t>ing</w:t>
        </w:r>
      </w:ins>
      <w:r>
        <w:t xml:space="preserve"> counts of available PowerShell commands</w:t>
      </w:r>
      <w:del w:id="10" w:author="Thomas Lee" w:date="2021-02-10T11:49:00Z">
        <w:r w:rsidR="00884581" w:rsidDel="00BB71D8">
          <w:delText>:</w:delText>
        </w:r>
      </w:del>
    </w:p>
    <w:p w14:paraId="66896F65" w14:textId="77777777" w:rsidR="00896C3A" w:rsidRPr="00896C3A" w:rsidRDefault="00896C3A" w:rsidP="00896C3A">
      <w:pPr>
        <w:pStyle w:val="CodePACKT"/>
      </w:pPr>
    </w:p>
    <w:p w14:paraId="3969C0DB" w14:textId="655B43B8" w:rsidR="00896C3A" w:rsidRPr="00896C3A" w:rsidRDefault="00896C3A" w:rsidP="00896C3A">
      <w:pPr>
        <w:pStyle w:val="CodePACKT"/>
      </w:pPr>
      <w:r w:rsidRPr="00896C3A">
        <w:t>$CommandsBeforeRSAT = Get-Command </w:t>
      </w:r>
    </w:p>
    <w:p w14:paraId="29185F90" w14:textId="77777777" w:rsidR="00896C3A" w:rsidRPr="00896C3A" w:rsidRDefault="00896C3A" w:rsidP="00896C3A">
      <w:pPr>
        <w:pStyle w:val="CodePACKT"/>
      </w:pPr>
      <w:r w:rsidRPr="00896C3A">
        <w:t>$CmdletsBeforeRSAT = $CommandsBeforeRSAT  |</w:t>
      </w:r>
    </w:p>
    <w:p w14:paraId="2716CE29" w14:textId="2B76F435" w:rsidR="00896C3A" w:rsidRPr="00896C3A" w:rsidRDefault="00896C3A" w:rsidP="00896C3A">
      <w:pPr>
        <w:pStyle w:val="CodePACKT"/>
      </w:pPr>
      <w:r w:rsidRPr="00896C3A">
        <w:t>    Where-Object </w:t>
      </w:r>
      <w:r w:rsidR="00BB71D8">
        <w:t>C</w:t>
      </w:r>
      <w:r w:rsidRPr="00896C3A">
        <w:t>ommand</w:t>
      </w:r>
      <w:r w:rsidR="00BB71D8">
        <w:t>T</w:t>
      </w:r>
      <w:r w:rsidRPr="00896C3A">
        <w:t>ype -eq </w:t>
      </w:r>
      <w:r w:rsidR="005E4296">
        <w:t>’</w:t>
      </w:r>
      <w:r w:rsidRPr="00896C3A">
        <w:t>Cmdlet</w:t>
      </w:r>
      <w:r w:rsidR="005E4296">
        <w:t>’</w:t>
      </w:r>
    </w:p>
    <w:p w14:paraId="30EFD33C" w14:textId="77777777" w:rsidR="00896C3A" w:rsidRPr="00896C3A" w:rsidRDefault="00896C3A" w:rsidP="00896C3A">
      <w:pPr>
        <w:pStyle w:val="CodePACKT"/>
      </w:pPr>
      <w:r w:rsidRPr="00896C3A">
        <w:t>$CommandCountBeforeRSAT = $CommandsBeforeRSAT.Count</w:t>
      </w:r>
    </w:p>
    <w:p w14:paraId="7B87848D" w14:textId="77777777" w:rsidR="00896C3A" w:rsidRPr="00896C3A" w:rsidRDefault="00896C3A" w:rsidP="00896C3A">
      <w:pPr>
        <w:pStyle w:val="CodePACKT"/>
      </w:pPr>
      <w:r w:rsidRPr="00896C3A">
        <w:t>$CmdletCountBeforeRSAT  = $CmdletsBeforeRSAT.Count</w:t>
      </w:r>
    </w:p>
    <w:p w14:paraId="18F51AAC" w14:textId="41FF26D3" w:rsidR="00896C3A" w:rsidRPr="00896C3A" w:rsidRDefault="005E4296" w:rsidP="00896C3A">
      <w:pPr>
        <w:pStyle w:val="CodePACKT"/>
      </w:pPr>
      <w:del w:id="11" w:author="Thomas Lee" w:date="2021-02-10T11:46:00Z">
        <w:r w:rsidDel="00BB71D8">
          <w:delText>“</w:delText>
        </w:r>
      </w:del>
      <w:ins w:id="12" w:author="Thomas Lee" w:date="2021-02-10T11:46:00Z">
        <w:r w:rsidR="00BB71D8">
          <w:t>"</w:t>
        </w:r>
      </w:ins>
      <w:r w:rsidR="00896C3A" w:rsidRPr="00896C3A">
        <w:t>On Host: [$(hostname)]</w:t>
      </w:r>
      <w:ins w:id="13" w:author="Thomas Lee" w:date="2021-02-10T11:46:00Z">
        <w:r w:rsidR="00BB71D8" w:rsidRPr="00BB71D8">
          <w:t xml:space="preserve"> </w:t>
        </w:r>
        <w:r w:rsidR="00BB71D8">
          <w:t>"</w:t>
        </w:r>
      </w:ins>
      <w:del w:id="14" w:author="Thomas Lee" w:date="2021-02-10T11:46:00Z">
        <w:r w:rsidDel="00BB71D8">
          <w:delText>”</w:delText>
        </w:r>
      </w:del>
    </w:p>
    <w:p w14:paraId="0E0CFF4C" w14:textId="33863448" w:rsidR="00896C3A" w:rsidRPr="00896C3A" w:rsidRDefault="00BB71D8" w:rsidP="00896C3A">
      <w:pPr>
        <w:pStyle w:val="CodePACKT"/>
      </w:pPr>
      <w:ins w:id="15" w:author="Thomas Lee" w:date="2021-02-10T11:46:00Z">
        <w:r>
          <w:t>"</w:t>
        </w:r>
      </w:ins>
      <w:del w:id="16" w:author="Thomas Lee" w:date="2021-02-10T11:46:00Z">
        <w:r w:rsidR="005E4296" w:rsidDel="00BB71D8">
          <w:delText>“</w:delText>
        </w:r>
      </w:del>
      <w:r w:rsidR="00896C3A" w:rsidRPr="00896C3A">
        <w:t>Total Commands available before RSAT installed [$CommandCountBeforeRSAT]</w:t>
      </w:r>
      <w:ins w:id="17" w:author="Thomas Lee" w:date="2021-02-10T11:46:00Z">
        <w:r w:rsidRPr="00BB71D8">
          <w:t xml:space="preserve"> </w:t>
        </w:r>
        <w:r>
          <w:t>"</w:t>
        </w:r>
      </w:ins>
      <w:del w:id="18" w:author="Thomas Lee" w:date="2021-02-10T11:46:00Z">
        <w:r w:rsidR="005E4296" w:rsidDel="00BB71D8">
          <w:delText>”</w:delText>
        </w:r>
      </w:del>
    </w:p>
    <w:p w14:paraId="23AAACAD" w14:textId="72BCE16E" w:rsidR="00896C3A" w:rsidRDefault="00BB71D8" w:rsidP="00896C3A">
      <w:pPr>
        <w:pStyle w:val="CodePACKT"/>
      </w:pPr>
      <w:ins w:id="19" w:author="Thomas Lee" w:date="2021-02-10T11:46:00Z">
        <w:r>
          <w:t>"</w:t>
        </w:r>
      </w:ins>
      <w:del w:id="20" w:author="Thomas Lee" w:date="2021-02-10T11:46:00Z">
        <w:r w:rsidR="005E4296" w:rsidDel="00BB71D8">
          <w:delText>“</w:delText>
        </w:r>
      </w:del>
      <w:r w:rsidR="00896C3A" w:rsidRPr="00896C3A">
        <w:t>Cmdlets available before RSAT installed        [$CmdletCountBeforeRSAT]</w:t>
      </w:r>
      <w:ins w:id="21" w:author="Thomas Lee" w:date="2021-02-10T11:46:00Z">
        <w:r w:rsidRPr="00BB71D8">
          <w:t xml:space="preserve"> </w:t>
        </w:r>
        <w:r>
          <w:t>"</w:t>
        </w:r>
      </w:ins>
      <w:del w:id="22" w:author="Thomas Lee" w:date="2021-02-10T11:46:00Z">
        <w:r w:rsidR="005E4296" w:rsidDel="00BB71D8">
          <w:delText>”</w:delText>
        </w:r>
      </w:del>
    </w:p>
    <w:p w14:paraId="23ADD274" w14:textId="77777777" w:rsidR="00896C3A" w:rsidRPr="00896C3A" w:rsidRDefault="00896C3A" w:rsidP="00896C3A">
      <w:pPr>
        <w:pStyle w:val="CodePACKT"/>
      </w:pPr>
    </w:p>
    <w:p w14:paraId="0B70DBB9" w14:textId="0E79A18F" w:rsidR="00896C3A" w:rsidRDefault="00896C3A" w:rsidP="00896C3A">
      <w:pPr>
        <w:pStyle w:val="NumberedBulletPACKT"/>
        <w:rPr>
          <w:color w:val="333333"/>
        </w:rPr>
      </w:pPr>
      <w:r w:rsidRPr="00896C3A">
        <w:t>Get</w:t>
      </w:r>
      <w:ins w:id="23" w:author="Thomas Lee" w:date="2021-02-10T11:47:00Z">
        <w:r w:rsidR="00BB71D8">
          <w:t>ting</w:t>
        </w:r>
      </w:ins>
      <w:r w:rsidRPr="00896C3A">
        <w:t xml:space="preserve"> command t</w:t>
      </w:r>
      <w:r>
        <w:t>y</w:t>
      </w:r>
      <w:r w:rsidRPr="00896C3A">
        <w:t>pes</w:t>
      </w:r>
      <w:r>
        <w:t xml:space="preserve"> </w:t>
      </w:r>
      <w:r w:rsidRPr="00896C3A">
        <w:t xml:space="preserve">returned by </w:t>
      </w:r>
      <w:r w:rsidRPr="00896C3A">
        <w:rPr>
          <w:rStyle w:val="CodeInTextPACKT"/>
        </w:rPr>
        <w:t>Get-Command</w:t>
      </w:r>
      <w:del w:id="24" w:author="Thomas Lee" w:date="2021-02-10T11:49:00Z">
        <w:r w:rsidR="00884581" w:rsidDel="00BB71D8">
          <w:delText>:</w:delText>
        </w:r>
      </w:del>
    </w:p>
    <w:p w14:paraId="5E3605BA" w14:textId="77777777" w:rsidR="00896C3A" w:rsidRPr="00896C3A" w:rsidRDefault="00896C3A" w:rsidP="00896C3A">
      <w:pPr>
        <w:pStyle w:val="CodePACKT"/>
      </w:pPr>
    </w:p>
    <w:p w14:paraId="03A9F9BD" w14:textId="488CD78D" w:rsidR="00896C3A" w:rsidRPr="00896C3A" w:rsidRDefault="00896C3A" w:rsidP="00896C3A">
      <w:pPr>
        <w:pStyle w:val="CodePACKT"/>
      </w:pPr>
      <w:r w:rsidRPr="00896C3A">
        <w:t>$CommandsBeforeRSAT | </w:t>
      </w:r>
    </w:p>
    <w:p w14:paraId="2ADE7D9C" w14:textId="77777777" w:rsidR="00896C3A" w:rsidRPr="00896C3A" w:rsidRDefault="00896C3A" w:rsidP="00896C3A">
      <w:pPr>
        <w:pStyle w:val="CodePACKT"/>
      </w:pPr>
      <w:r w:rsidRPr="00896C3A">
        <w:t>  Group-Object -Property CommandType</w:t>
      </w:r>
    </w:p>
    <w:p w14:paraId="34859B1F" w14:textId="77777777" w:rsidR="00896C3A" w:rsidRPr="00896C3A" w:rsidRDefault="00896C3A" w:rsidP="00896C3A">
      <w:pPr>
        <w:pStyle w:val="CodePACKT"/>
      </w:pPr>
    </w:p>
    <w:p w14:paraId="049CB8C0" w14:textId="7AC139DA" w:rsidR="00896C3A" w:rsidRPr="00896C3A" w:rsidRDefault="00896C3A" w:rsidP="00896C3A">
      <w:pPr>
        <w:pStyle w:val="NumberedBulletPACKT"/>
      </w:pPr>
      <w:r w:rsidRPr="00896C3A">
        <w:t>Check</w:t>
      </w:r>
      <w:ins w:id="25" w:author="Thomas Lee" w:date="2021-02-10T11:47:00Z">
        <w:r w:rsidR="00BB71D8">
          <w:t>ing</w:t>
        </w:r>
      </w:ins>
      <w:r w:rsidRPr="00896C3A">
        <w:t> the </w:t>
      </w:r>
      <w:r>
        <w:t>o</w:t>
      </w:r>
      <w:r w:rsidRPr="00896C3A">
        <w:t>bject </w:t>
      </w:r>
      <w:r>
        <w:t>t</w:t>
      </w:r>
      <w:r w:rsidRPr="00896C3A">
        <w:t>ype details</w:t>
      </w:r>
      <w:del w:id="26" w:author="Thomas Lee" w:date="2021-02-10T11:49:00Z">
        <w:r w:rsidR="00884581" w:rsidDel="00BB71D8">
          <w:delText>:</w:delText>
        </w:r>
      </w:del>
    </w:p>
    <w:p w14:paraId="703CCEEC" w14:textId="77777777" w:rsidR="00896C3A" w:rsidRPr="00896C3A" w:rsidRDefault="00896C3A" w:rsidP="00896C3A">
      <w:pPr>
        <w:pStyle w:val="CodePACKT"/>
      </w:pPr>
    </w:p>
    <w:p w14:paraId="0B6851FB" w14:textId="768BE77E" w:rsidR="00896C3A" w:rsidRPr="00896C3A" w:rsidRDefault="00896C3A" w:rsidP="00896C3A">
      <w:pPr>
        <w:pStyle w:val="CodePACKT"/>
      </w:pPr>
      <w:r w:rsidRPr="00896C3A">
        <w:t>$CommandsBeforeRSAT | </w:t>
      </w:r>
    </w:p>
    <w:p w14:paraId="3C1DAE73" w14:textId="77777777" w:rsidR="00896C3A" w:rsidRPr="00896C3A" w:rsidRDefault="00896C3A" w:rsidP="00896C3A">
      <w:pPr>
        <w:pStyle w:val="CodePACKT"/>
      </w:pPr>
      <w:r w:rsidRPr="00896C3A">
        <w:t>  Get-Member |</w:t>
      </w:r>
    </w:p>
    <w:p w14:paraId="59BA4851" w14:textId="77777777" w:rsidR="00896C3A" w:rsidRPr="00896C3A" w:rsidRDefault="00896C3A" w:rsidP="00896C3A">
      <w:pPr>
        <w:pStyle w:val="CodePACKT"/>
      </w:pPr>
      <w:r w:rsidRPr="00896C3A">
        <w:t>    Select-Object -ExpandProperty TypeName -Unique</w:t>
      </w:r>
    </w:p>
    <w:p w14:paraId="5A7543C2" w14:textId="77777777" w:rsidR="00896C3A" w:rsidRPr="00896C3A" w:rsidRDefault="00896C3A" w:rsidP="00896C3A">
      <w:pPr>
        <w:pStyle w:val="CodePACKT"/>
      </w:pPr>
    </w:p>
    <w:p w14:paraId="4C005CC4" w14:textId="672A67CE" w:rsidR="00896C3A" w:rsidRPr="00896C3A" w:rsidRDefault="00896C3A" w:rsidP="0088666A">
      <w:pPr>
        <w:pStyle w:val="NumberedBulletPACKT"/>
        <w:rPr>
          <w:color w:val="333333"/>
        </w:rPr>
      </w:pPr>
      <w:r>
        <w:t>Get</w:t>
      </w:r>
      <w:ins w:id="27" w:author="Thomas Lee" w:date="2021-02-10T11:47:00Z">
        <w:r w:rsidR="00BB71D8">
          <w:t>ting</w:t>
        </w:r>
      </w:ins>
      <w:r>
        <w:t> the collection of PowerShell modules and a count of </w:t>
      </w:r>
      <w:r w:rsidR="00701D0F">
        <w:t xml:space="preserve">modules before adding </w:t>
      </w:r>
      <w:r>
        <w:t>the RSAT tools</w:t>
      </w:r>
      <w:del w:id="28" w:author="Thomas Lee" w:date="2021-02-10T11:49:00Z">
        <w:r w:rsidR="00AE09C5" w:rsidDel="00BB71D8">
          <w:delText>:</w:delText>
        </w:r>
      </w:del>
    </w:p>
    <w:p w14:paraId="0F3949E0" w14:textId="77777777" w:rsidR="00896C3A" w:rsidRPr="00896C3A" w:rsidRDefault="00896C3A" w:rsidP="00896C3A">
      <w:pPr>
        <w:pStyle w:val="CodePACKT"/>
      </w:pPr>
    </w:p>
    <w:p w14:paraId="44F39874" w14:textId="52688814" w:rsidR="00896C3A" w:rsidRPr="00896C3A" w:rsidRDefault="00896C3A" w:rsidP="00896C3A">
      <w:pPr>
        <w:pStyle w:val="CodePACKT"/>
      </w:pPr>
      <w:r w:rsidRPr="00896C3A">
        <w:t>$ModulesBefore = Get-Module -ListAvailable </w:t>
      </w:r>
    </w:p>
    <w:p w14:paraId="502C7E65" w14:textId="77777777" w:rsidR="00896C3A" w:rsidRPr="00896C3A" w:rsidRDefault="00896C3A" w:rsidP="00896C3A">
      <w:pPr>
        <w:pStyle w:val="CodePACKT"/>
      </w:pPr>
    </w:p>
    <w:p w14:paraId="55F9C3E1" w14:textId="7628F85A" w:rsidR="00896C3A" w:rsidRPr="00896C3A" w:rsidRDefault="00896C3A" w:rsidP="00896C3A">
      <w:pPr>
        <w:pStyle w:val="NumberedBulletPACKT"/>
      </w:pPr>
      <w:r w:rsidRPr="00896C3A">
        <w:t>Display</w:t>
      </w:r>
      <w:ins w:id="29" w:author="Thomas Lee" w:date="2021-02-10T11:47:00Z">
        <w:r w:rsidR="00BB71D8">
          <w:t>ing</w:t>
        </w:r>
      </w:ins>
      <w:r w:rsidRPr="00896C3A">
        <w:t> a count of modules available before adding the RSAT tools</w:t>
      </w:r>
      <w:del w:id="30" w:author="Thomas Lee" w:date="2021-02-10T11:49:00Z">
        <w:r w:rsidR="004362CB" w:rsidDel="00BB71D8">
          <w:delText>:</w:delText>
        </w:r>
      </w:del>
    </w:p>
    <w:p w14:paraId="4C4A40DA" w14:textId="77777777" w:rsidR="00896C3A" w:rsidRPr="00896C3A" w:rsidRDefault="00896C3A" w:rsidP="00896C3A">
      <w:pPr>
        <w:pStyle w:val="CodePACKT"/>
      </w:pPr>
    </w:p>
    <w:p w14:paraId="69DC6ABF" w14:textId="0F2CFF49" w:rsidR="00896C3A" w:rsidRPr="00896C3A" w:rsidRDefault="00896C3A" w:rsidP="00896C3A">
      <w:pPr>
        <w:pStyle w:val="CodePACKT"/>
      </w:pPr>
      <w:r w:rsidRPr="00896C3A">
        <w:t>$CountOfModulesBeforeRSAT = $ModulesBefore.Count</w:t>
      </w:r>
    </w:p>
    <w:p w14:paraId="47F823B0" w14:textId="4420B895" w:rsidR="00896C3A" w:rsidRPr="00896C3A" w:rsidRDefault="00BB71D8" w:rsidP="00896C3A">
      <w:pPr>
        <w:pStyle w:val="CodePACKT"/>
      </w:pPr>
      <w:ins w:id="31" w:author="Thomas Lee" w:date="2021-02-10T11:46:00Z">
        <w:r>
          <w:t>"</w:t>
        </w:r>
      </w:ins>
      <w:del w:id="32" w:author="Thomas Lee" w:date="2021-02-10T11:46:00Z">
        <w:r w:rsidR="005E4296" w:rsidDel="00BB71D8">
          <w:delText>“</w:delText>
        </w:r>
      </w:del>
      <w:r w:rsidR="00896C3A" w:rsidRPr="00896C3A">
        <w:t>$CountOfModulesBeforeRSAT modules available</w:t>
      </w:r>
      <w:ins w:id="33" w:author="Thomas Lee" w:date="2021-02-10T11:46:00Z">
        <w:r>
          <w:t>"</w:t>
        </w:r>
      </w:ins>
      <w:del w:id="34" w:author="Thomas Lee" w:date="2021-02-10T11:46:00Z">
        <w:r w:rsidR="005E4296" w:rsidDel="00BB71D8">
          <w:delText>”</w:delText>
        </w:r>
      </w:del>
    </w:p>
    <w:p w14:paraId="157DEBE9" w14:textId="77777777" w:rsidR="00896C3A" w:rsidRPr="00896C3A" w:rsidRDefault="00896C3A" w:rsidP="00896C3A">
      <w:pPr>
        <w:pStyle w:val="CodePACKT"/>
      </w:pPr>
    </w:p>
    <w:p w14:paraId="1ACFFC60" w14:textId="13BE480C" w:rsidR="00896C3A" w:rsidRDefault="00896C3A" w:rsidP="00896C3A">
      <w:pPr>
        <w:pStyle w:val="NumberedBulletPACKT"/>
        <w:rPr>
          <w:color w:val="333333"/>
        </w:rPr>
      </w:pPr>
      <w:r>
        <w:t>Get</w:t>
      </w:r>
      <w:ins w:id="35" w:author="Thomas Lee" w:date="2021-02-10T11:47:00Z">
        <w:r w:rsidR="00BB71D8">
          <w:t>ting</w:t>
        </w:r>
      </w:ins>
      <w:r w:rsidR="004362CB">
        <w:t xml:space="preserve"> </w:t>
      </w:r>
      <w:r>
        <w:t>a count of features available on </w:t>
      </w:r>
      <w:r w:rsidRPr="00896C3A">
        <w:rPr>
          <w:rStyle w:val="CodeInTextPACKT"/>
        </w:rPr>
        <w:t>SRV1</w:t>
      </w:r>
      <w:del w:id="36" w:author="Thomas Lee" w:date="2021-02-10T11:49:00Z">
        <w:r w:rsidR="004362CB" w:rsidDel="00BB71D8">
          <w:delText>:</w:delText>
        </w:r>
      </w:del>
    </w:p>
    <w:p w14:paraId="0A6C2557" w14:textId="77777777" w:rsidR="00896C3A" w:rsidRDefault="00896C3A" w:rsidP="00896C3A">
      <w:pPr>
        <w:pStyle w:val="CodePACKT"/>
      </w:pPr>
    </w:p>
    <w:p w14:paraId="3811A13A" w14:textId="34FA8925" w:rsidR="00896C3A" w:rsidRPr="00896C3A" w:rsidRDefault="00896C3A" w:rsidP="00896C3A">
      <w:pPr>
        <w:pStyle w:val="CodePACKT"/>
      </w:pPr>
      <w:r w:rsidRPr="00896C3A">
        <w:t>Import-Module -Name ServerManager -WarningAction SilentlyContinue</w:t>
      </w:r>
    </w:p>
    <w:p w14:paraId="17630A4F" w14:textId="77777777" w:rsidR="00896C3A" w:rsidRPr="00896C3A" w:rsidRDefault="00896C3A" w:rsidP="00896C3A">
      <w:pPr>
        <w:pStyle w:val="CodePACKT"/>
      </w:pPr>
      <w:r w:rsidRPr="00896C3A">
        <w:t>$Features  = Get-WindowsFeature </w:t>
      </w:r>
    </w:p>
    <w:p w14:paraId="0C110452" w14:textId="7D9E8C2D" w:rsidR="00896C3A" w:rsidRPr="00896C3A" w:rsidRDefault="00896C3A" w:rsidP="00145EDB">
      <w:pPr>
        <w:pStyle w:val="CodePACKT"/>
      </w:pPr>
      <w:r w:rsidRPr="00896C3A">
        <w:t>$FeaturesI = $Features | Where-Object Installed</w:t>
      </w:r>
    </w:p>
    <w:p w14:paraId="03DF71A5" w14:textId="77777777" w:rsidR="00896C3A" w:rsidRPr="00896C3A" w:rsidRDefault="00896C3A" w:rsidP="00896C3A">
      <w:pPr>
        <w:pStyle w:val="CodePACKT"/>
      </w:pPr>
      <w:r w:rsidRPr="00896C3A">
        <w:t>$RsatF     = $Features |</w:t>
      </w:r>
    </w:p>
    <w:p w14:paraId="2E176EBB" w14:textId="7A82074F" w:rsidR="00896C3A" w:rsidRPr="00896C3A" w:rsidRDefault="00896C3A" w:rsidP="00896C3A">
      <w:pPr>
        <w:pStyle w:val="CodePACKT"/>
      </w:pPr>
      <w:r w:rsidRPr="00896C3A">
        <w:t>               Where-Object Name -Match </w:t>
      </w:r>
      <w:r w:rsidR="005E4296">
        <w:t>’</w:t>
      </w:r>
      <w:r w:rsidRPr="00896C3A">
        <w:t>RSAT</w:t>
      </w:r>
      <w:r w:rsidR="005E4296">
        <w:t>’</w:t>
      </w:r>
    </w:p>
    <w:p w14:paraId="53FFC0B8" w14:textId="77777777" w:rsidR="00896C3A" w:rsidRPr="00896C3A" w:rsidRDefault="00896C3A" w:rsidP="00896C3A">
      <w:pPr>
        <w:pStyle w:val="CodePACKT"/>
      </w:pPr>
      <w:r w:rsidRPr="00896C3A">
        <w:t>$RSATFI    = $RSATF | </w:t>
      </w:r>
    </w:p>
    <w:p w14:paraId="159122F2" w14:textId="77777777" w:rsidR="00896C3A" w:rsidRPr="00896C3A" w:rsidRDefault="00896C3A" w:rsidP="00896C3A">
      <w:pPr>
        <w:pStyle w:val="CodePACKT"/>
      </w:pPr>
      <w:r w:rsidRPr="00896C3A">
        <w:t>              Where-Object Installed </w:t>
      </w:r>
    </w:p>
    <w:p w14:paraId="7BF6580E" w14:textId="77777777" w:rsidR="00896C3A" w:rsidRPr="00896C3A" w:rsidRDefault="00896C3A" w:rsidP="00896C3A">
      <w:pPr>
        <w:pStyle w:val="CodePACKT"/>
      </w:pPr>
    </w:p>
    <w:p w14:paraId="349D0F7E" w14:textId="289ED8E6" w:rsidR="00896C3A" w:rsidRDefault="00896C3A" w:rsidP="00896C3A">
      <w:pPr>
        <w:pStyle w:val="NumberedBulletPACKT"/>
        <w:rPr>
          <w:color w:val="333333"/>
        </w:rPr>
      </w:pPr>
      <w:r>
        <w:t>Display</w:t>
      </w:r>
      <w:ins w:id="37" w:author="Thomas Lee" w:date="2021-02-10T11:47:00Z">
        <w:r w:rsidR="00BB71D8">
          <w:t>ing</w:t>
        </w:r>
      </w:ins>
      <w:r>
        <w:t> counts of features installed</w:t>
      </w:r>
      <w:del w:id="38" w:author="Thomas Lee" w:date="2021-02-10T11:49:00Z">
        <w:r w:rsidR="001454FC" w:rsidDel="00BB71D8">
          <w:delText>:</w:delText>
        </w:r>
      </w:del>
    </w:p>
    <w:p w14:paraId="3B6523E0" w14:textId="77777777" w:rsidR="00896C3A" w:rsidRPr="00896C3A" w:rsidRDefault="00896C3A" w:rsidP="00896C3A">
      <w:pPr>
        <w:pStyle w:val="CodePACKT"/>
      </w:pPr>
    </w:p>
    <w:p w14:paraId="086818BD" w14:textId="78442B80" w:rsidR="00896C3A" w:rsidRPr="00896C3A" w:rsidRDefault="00BB71D8" w:rsidP="00896C3A">
      <w:pPr>
        <w:pStyle w:val="CodePACKT"/>
      </w:pPr>
      <w:ins w:id="39" w:author="Thomas Lee" w:date="2021-02-10T11:46:00Z">
        <w:r>
          <w:t>"</w:t>
        </w:r>
      </w:ins>
      <w:del w:id="40" w:author="Thomas Lee" w:date="2021-02-10T11:46:00Z">
        <w:r w:rsidR="005E4296" w:rsidDel="00BB71D8">
          <w:delText>“</w:delText>
        </w:r>
      </w:del>
      <w:r w:rsidR="00896C3A" w:rsidRPr="00896C3A">
        <w:t>On Host [$(hostname)]</w:t>
      </w:r>
      <w:ins w:id="41" w:author="Thomas Lee" w:date="2021-02-10T11:46:00Z">
        <w:r w:rsidRPr="00BB71D8">
          <w:t xml:space="preserve"> </w:t>
        </w:r>
        <w:r>
          <w:t>"</w:t>
        </w:r>
      </w:ins>
      <w:del w:id="42" w:author="Thomas Lee" w:date="2021-02-10T11:46:00Z">
        <w:r w:rsidR="005E4296" w:rsidDel="00BB71D8">
          <w:delText>”</w:delText>
        </w:r>
      </w:del>
    </w:p>
    <w:p w14:paraId="1C89B479" w14:textId="070DEA19" w:rsidR="00896C3A" w:rsidRPr="00896C3A" w:rsidRDefault="00BB71D8" w:rsidP="00896C3A">
      <w:pPr>
        <w:pStyle w:val="CodePACKT"/>
      </w:pPr>
      <w:ins w:id="43" w:author="Thomas Lee" w:date="2021-02-10T11:47:00Z">
        <w:r>
          <w:t>"</w:t>
        </w:r>
      </w:ins>
      <w:del w:id="44" w:author="Thomas Lee" w:date="2021-02-10T11:47:00Z">
        <w:r w:rsidR="005E4296" w:rsidDel="00BB71D8">
          <w:delText>“</w:delText>
        </w:r>
      </w:del>
      <w:r w:rsidR="00896C3A" w:rsidRPr="00896C3A">
        <w:t>Total features available      [{0}]</w:t>
      </w:r>
      <w:ins w:id="45" w:author="Thomas Lee" w:date="2021-02-10T11:47:00Z">
        <w:r>
          <w:t>"</w:t>
        </w:r>
      </w:ins>
      <w:del w:id="46" w:author="Thomas Lee" w:date="2021-02-10T11:47:00Z">
        <w:r w:rsidR="005E4296" w:rsidDel="00BB71D8">
          <w:delText>”</w:delText>
        </w:r>
      </w:del>
      <w:r w:rsidR="00896C3A" w:rsidRPr="00896C3A">
        <w:t>  -f $Features.count</w:t>
      </w:r>
    </w:p>
    <w:p w14:paraId="69DD4711" w14:textId="7ADFB057" w:rsidR="00896C3A" w:rsidRPr="00896C3A" w:rsidRDefault="00BB71D8" w:rsidP="00896C3A">
      <w:pPr>
        <w:pStyle w:val="CodePACKT"/>
      </w:pPr>
      <w:ins w:id="47" w:author="Thomas Lee" w:date="2021-02-10T11:47:00Z">
        <w:r>
          <w:t>"</w:t>
        </w:r>
      </w:ins>
      <w:del w:id="48" w:author="Thomas Lee" w:date="2021-02-10T11:47:00Z">
        <w:r w:rsidR="005E4296" w:rsidDel="00BB71D8">
          <w:delText>“</w:delText>
        </w:r>
      </w:del>
      <w:r w:rsidR="00896C3A" w:rsidRPr="00896C3A">
        <w:t>Total features installed      [{0}]</w:t>
      </w:r>
      <w:ins w:id="49" w:author="Thomas Lee" w:date="2021-02-10T11:47:00Z">
        <w:r>
          <w:t>"</w:t>
        </w:r>
      </w:ins>
      <w:del w:id="50" w:author="Thomas Lee" w:date="2021-02-10T11:47:00Z">
        <w:r w:rsidR="005E4296" w:rsidDel="00BB71D8">
          <w:delText>”</w:delText>
        </w:r>
      </w:del>
      <w:r w:rsidR="00896C3A" w:rsidRPr="00896C3A">
        <w:t>  -f $FeaturesI.count</w:t>
      </w:r>
    </w:p>
    <w:p w14:paraId="68FC5175" w14:textId="3D43A612" w:rsidR="00896C3A" w:rsidRPr="00896C3A" w:rsidRDefault="00BB71D8" w:rsidP="00896C3A">
      <w:pPr>
        <w:pStyle w:val="CodePACKT"/>
      </w:pPr>
      <w:ins w:id="51" w:author="Thomas Lee" w:date="2021-02-10T11:47:00Z">
        <w:r>
          <w:t>"</w:t>
        </w:r>
      </w:ins>
      <w:del w:id="52" w:author="Thomas Lee" w:date="2021-02-10T11:47:00Z">
        <w:r w:rsidR="005E4296" w:rsidDel="00BB71D8">
          <w:delText>“</w:delText>
        </w:r>
      </w:del>
      <w:r w:rsidR="00896C3A" w:rsidRPr="00896C3A">
        <w:t>Total RSAT features available [{0}]</w:t>
      </w:r>
      <w:ins w:id="53" w:author="Thomas Lee" w:date="2021-02-10T11:47:00Z">
        <w:r>
          <w:t>"</w:t>
        </w:r>
      </w:ins>
      <w:del w:id="54" w:author="Thomas Lee" w:date="2021-02-10T11:47:00Z">
        <w:r w:rsidR="005E4296" w:rsidDel="00BB71D8">
          <w:delText>”</w:delText>
        </w:r>
      </w:del>
      <w:r w:rsidR="00896C3A" w:rsidRPr="00896C3A">
        <w:t>  -f $RSATF.count</w:t>
      </w:r>
    </w:p>
    <w:p w14:paraId="32CDE021" w14:textId="2376D573" w:rsidR="00896C3A" w:rsidRPr="00896C3A" w:rsidRDefault="00BB71D8" w:rsidP="00896C3A">
      <w:pPr>
        <w:pStyle w:val="CodePACKT"/>
      </w:pPr>
      <w:ins w:id="55" w:author="Thomas Lee" w:date="2021-02-10T11:47:00Z">
        <w:r>
          <w:t>"</w:t>
        </w:r>
      </w:ins>
      <w:del w:id="56" w:author="Thomas Lee" w:date="2021-02-10T11:47:00Z">
        <w:r w:rsidR="005E4296" w:rsidDel="00BB71D8">
          <w:delText>“</w:delText>
        </w:r>
      </w:del>
      <w:r w:rsidR="00896C3A" w:rsidRPr="00896C3A">
        <w:t>Total RSAT features installed [{0}]</w:t>
      </w:r>
      <w:ins w:id="57" w:author="Thomas Lee" w:date="2021-02-10T11:47:00Z">
        <w:r>
          <w:t>"</w:t>
        </w:r>
      </w:ins>
      <w:del w:id="58" w:author="Thomas Lee" w:date="2021-02-10T11:47:00Z">
        <w:r w:rsidR="005E4296" w:rsidDel="00BB71D8">
          <w:delText>”</w:delText>
        </w:r>
      </w:del>
      <w:r w:rsidR="00896C3A" w:rsidRPr="00896C3A">
        <w:t>  -f $RSATFI.count</w:t>
      </w:r>
    </w:p>
    <w:p w14:paraId="1F1C17AD" w14:textId="77777777" w:rsidR="00896C3A" w:rsidRPr="00896C3A" w:rsidRDefault="00896C3A" w:rsidP="00896C3A">
      <w:pPr>
        <w:pStyle w:val="CodePACKT"/>
      </w:pPr>
    </w:p>
    <w:p w14:paraId="13C4F87B" w14:textId="5F57FD37" w:rsidR="00896C3A" w:rsidRDefault="00896C3A" w:rsidP="00896C3A">
      <w:pPr>
        <w:pStyle w:val="NumberedBulletPACKT"/>
        <w:rPr>
          <w:color w:val="333333"/>
        </w:rPr>
      </w:pPr>
      <w:r w:rsidRPr="00896C3A">
        <w:lastRenderedPageBreak/>
        <w:t>Add</w:t>
      </w:r>
      <w:ins w:id="59" w:author="Thomas Lee" w:date="2021-02-10T11:48:00Z">
        <w:r w:rsidR="00BB71D8">
          <w:t>ing</w:t>
        </w:r>
      </w:ins>
      <w:r>
        <w:t> </w:t>
      </w:r>
      <w:r w:rsidR="001D11B8">
        <w:t>all </w:t>
      </w:r>
      <w:r>
        <w:t>RSAT tools to </w:t>
      </w:r>
      <w:r w:rsidRPr="00896C3A">
        <w:rPr>
          <w:rStyle w:val="CodeInTextPACKT"/>
        </w:rPr>
        <w:t>SRV1</w:t>
      </w:r>
      <w:del w:id="60" w:author="Thomas Lee" w:date="2021-02-10T11:50:00Z">
        <w:r w:rsidR="00DA577B" w:rsidDel="00BB71D8">
          <w:delText>:</w:delText>
        </w:r>
      </w:del>
    </w:p>
    <w:p w14:paraId="51BD6691" w14:textId="77777777" w:rsidR="00896C3A" w:rsidRPr="00896C3A" w:rsidRDefault="00896C3A" w:rsidP="00896C3A">
      <w:pPr>
        <w:pStyle w:val="CodePACKT"/>
      </w:pPr>
    </w:p>
    <w:p w14:paraId="067D35BE" w14:textId="695089A5" w:rsidR="00896C3A" w:rsidRPr="00896C3A" w:rsidRDefault="00896C3A" w:rsidP="00896C3A">
      <w:pPr>
        <w:pStyle w:val="CodePACKT"/>
      </w:pPr>
      <w:r w:rsidRPr="00896C3A">
        <w:t>Get-WindowsFeature -Name *RSAT* | </w:t>
      </w:r>
    </w:p>
    <w:p w14:paraId="0C837033" w14:textId="77777777" w:rsidR="00896C3A" w:rsidRPr="00896C3A" w:rsidRDefault="00896C3A" w:rsidP="00896C3A">
      <w:pPr>
        <w:pStyle w:val="CodePACKT"/>
      </w:pPr>
      <w:r w:rsidRPr="00896C3A">
        <w:t>  Install-WindowsFeature</w:t>
      </w:r>
    </w:p>
    <w:p w14:paraId="29741485" w14:textId="77777777" w:rsidR="00896C3A" w:rsidRPr="00896C3A" w:rsidRDefault="00896C3A" w:rsidP="00896C3A">
      <w:pPr>
        <w:pStyle w:val="CodePACKT"/>
      </w:pPr>
    </w:p>
    <w:p w14:paraId="6543EA70" w14:textId="5C18CC38" w:rsidR="00896C3A" w:rsidRDefault="00896C3A" w:rsidP="00896C3A">
      <w:pPr>
        <w:pStyle w:val="NumberedBulletPACKT"/>
        <w:rPr>
          <w:color w:val="333333"/>
        </w:rPr>
      </w:pPr>
      <w:r>
        <w:t>Reboot</w:t>
      </w:r>
      <w:ins w:id="61" w:author="Thomas Lee" w:date="2021-02-10T11:49:00Z">
        <w:r w:rsidR="00BB71D8">
          <w:t>ing</w:t>
        </w:r>
      </w:ins>
      <w:r>
        <w:t> </w:t>
      </w:r>
      <w:r w:rsidRPr="00896C3A">
        <w:rPr>
          <w:rStyle w:val="CodeInTextPACKT"/>
        </w:rPr>
        <w:t>SRV1</w:t>
      </w:r>
      <w:r>
        <w:t> then log</w:t>
      </w:r>
      <w:r w:rsidR="00DA577B">
        <w:t xml:space="preserve"> </w:t>
      </w:r>
      <w:r>
        <w:t>on as the local administrator</w:t>
      </w:r>
      <w:del w:id="62" w:author="Thomas Lee" w:date="2021-02-10T11:50:00Z">
        <w:r w:rsidR="00DA577B" w:rsidDel="00BB71D8">
          <w:delText>:</w:delText>
        </w:r>
      </w:del>
      <w:r>
        <w:t> </w:t>
      </w:r>
    </w:p>
    <w:p w14:paraId="0B3D0DE1" w14:textId="77777777" w:rsidR="00896C3A" w:rsidRPr="00896C3A" w:rsidRDefault="00896C3A" w:rsidP="00896C3A">
      <w:pPr>
        <w:pStyle w:val="CodePACKT"/>
      </w:pPr>
    </w:p>
    <w:p w14:paraId="7985A666" w14:textId="47EDDCD1" w:rsidR="00896C3A" w:rsidRPr="00896C3A" w:rsidRDefault="00896C3A" w:rsidP="00896C3A">
      <w:pPr>
        <w:pStyle w:val="CodePACKT"/>
      </w:pPr>
      <w:r w:rsidRPr="00896C3A">
        <w:t>Restart-Computer -Force</w:t>
      </w:r>
    </w:p>
    <w:p w14:paraId="174D7D7C" w14:textId="77777777" w:rsidR="00896C3A" w:rsidRPr="00896C3A" w:rsidRDefault="00896C3A" w:rsidP="00896C3A">
      <w:pPr>
        <w:pStyle w:val="CodePACKT"/>
      </w:pPr>
    </w:p>
    <w:p w14:paraId="12D3BD37" w14:textId="3E5F75E8" w:rsidR="00896C3A" w:rsidRDefault="00896C3A" w:rsidP="00896C3A">
      <w:pPr>
        <w:pStyle w:val="NumberedBulletPACKT"/>
        <w:rPr>
          <w:color w:val="333333"/>
        </w:rPr>
      </w:pPr>
      <w:r>
        <w:t>Get</w:t>
      </w:r>
      <w:ins w:id="63" w:author="Thomas Lee" w:date="2021-02-10T11:49:00Z">
        <w:r w:rsidR="00BB71D8">
          <w:t>ting</w:t>
        </w:r>
      </w:ins>
      <w:r>
        <w:t> </w:t>
      </w:r>
      <w:r w:rsidR="003C7B14">
        <w:t>d</w:t>
      </w:r>
      <w:r>
        <w:t>etails of RSAT tools now installed on </w:t>
      </w:r>
      <w:r w:rsidRPr="00737B95">
        <w:rPr>
          <w:rStyle w:val="CodeInTextPACKT"/>
        </w:rPr>
        <w:t>SRV1</w:t>
      </w:r>
      <w:del w:id="64" w:author="Thomas Lee" w:date="2021-02-10T11:50:00Z">
        <w:r w:rsidR="00DA236A" w:rsidDel="00BB71D8">
          <w:delText>:</w:delText>
        </w:r>
      </w:del>
    </w:p>
    <w:p w14:paraId="78273190" w14:textId="77777777" w:rsidR="00896C3A" w:rsidRPr="00896C3A" w:rsidRDefault="00896C3A" w:rsidP="00896C3A">
      <w:pPr>
        <w:pStyle w:val="CodePACKT"/>
        <w:rPr>
          <w:rStyle w:val="CodeInTextPACKT"/>
          <w:color w:val="7030A0"/>
        </w:rPr>
      </w:pPr>
    </w:p>
    <w:p w14:paraId="600E9F2D" w14:textId="1494A0CF" w:rsidR="00896C3A" w:rsidRPr="00896C3A" w:rsidRDefault="00896C3A" w:rsidP="00896C3A">
      <w:pPr>
        <w:pStyle w:val="CodePACKT"/>
        <w:rPr>
          <w:rStyle w:val="CodeInTextPACKT"/>
          <w:color w:val="7030A0"/>
        </w:rPr>
      </w:pPr>
      <w:r w:rsidRPr="00896C3A">
        <w:rPr>
          <w:rStyle w:val="CodeInTextPACKT"/>
          <w:color w:val="7030A0"/>
        </w:rPr>
        <w:t>$FSRV1A   = Get-W</w:t>
      </w:r>
      <w:r w:rsidR="00737B95">
        <w:rPr>
          <w:rStyle w:val="CodeInTextPACKT"/>
          <w:color w:val="7030A0"/>
        </w:rPr>
        <w:t>i</w:t>
      </w:r>
      <w:r w:rsidRPr="00896C3A">
        <w:rPr>
          <w:rStyle w:val="CodeInTextPACKT"/>
          <w:color w:val="7030A0"/>
        </w:rPr>
        <w:t>ndowsFeature</w:t>
      </w:r>
    </w:p>
    <w:p w14:paraId="2BFD6408" w14:textId="77777777" w:rsidR="00896C3A" w:rsidRPr="00896C3A" w:rsidRDefault="00896C3A" w:rsidP="00896C3A">
      <w:pPr>
        <w:pStyle w:val="CodePACKT"/>
        <w:rPr>
          <w:rStyle w:val="CodeInTextPACKT"/>
          <w:color w:val="7030A0"/>
        </w:rPr>
      </w:pPr>
      <w:r w:rsidRPr="00896C3A">
        <w:rPr>
          <w:rStyle w:val="CodeInTextPACKT"/>
          <w:color w:val="7030A0"/>
        </w:rPr>
        <w:t>$IFSRV1A  = $FSRV1A | Where-Object Installed</w:t>
      </w:r>
    </w:p>
    <w:p w14:paraId="32F342DA" w14:textId="77777777" w:rsidR="00896C3A" w:rsidRPr="00896C3A" w:rsidRDefault="00896C3A" w:rsidP="00896C3A">
      <w:pPr>
        <w:pStyle w:val="CodePACKT"/>
        <w:rPr>
          <w:rStyle w:val="CodeInTextPACKT"/>
          <w:color w:val="7030A0"/>
        </w:rPr>
      </w:pPr>
      <w:r w:rsidRPr="00896C3A">
        <w:rPr>
          <w:rStyle w:val="CodeInTextPACKT"/>
          <w:color w:val="7030A0"/>
        </w:rPr>
        <w:t>$RSFSRV1A = $FSRV1A | Where-Object Installed | </w:t>
      </w:r>
    </w:p>
    <w:p w14:paraId="395864A9" w14:textId="67DDFD76" w:rsidR="00896C3A" w:rsidRPr="00896C3A" w:rsidRDefault="00896C3A" w:rsidP="00896C3A">
      <w:pPr>
        <w:pStyle w:val="CodePACKT"/>
        <w:rPr>
          <w:rStyle w:val="CodeInTextPACKT"/>
          <w:color w:val="7030A0"/>
        </w:rPr>
      </w:pPr>
      <w:r w:rsidRPr="00896C3A">
        <w:rPr>
          <w:rStyle w:val="CodeInTextPACKT"/>
          <w:color w:val="7030A0"/>
        </w:rPr>
        <w:t>              Where-Object Name -Match </w:t>
      </w:r>
      <w:r w:rsidR="005E4296">
        <w:rPr>
          <w:rStyle w:val="CodeInTextPACKT"/>
          <w:color w:val="7030A0"/>
        </w:rPr>
        <w:t>’</w:t>
      </w:r>
      <w:r w:rsidRPr="00896C3A">
        <w:rPr>
          <w:rStyle w:val="CodeInTextPACKT"/>
          <w:color w:val="7030A0"/>
        </w:rPr>
        <w:t>RSAT</w:t>
      </w:r>
      <w:r w:rsidR="005E4296">
        <w:rPr>
          <w:rStyle w:val="CodeInTextPACKT"/>
          <w:color w:val="7030A0"/>
        </w:rPr>
        <w:t>’</w:t>
      </w:r>
    </w:p>
    <w:p w14:paraId="0F1A7B78" w14:textId="77777777" w:rsidR="00896C3A" w:rsidRPr="00896C3A" w:rsidRDefault="00896C3A" w:rsidP="00896C3A">
      <w:pPr>
        <w:shd w:val="clear" w:color="auto" w:fill="FFFFFE"/>
        <w:spacing w:line="285" w:lineRule="atLeast"/>
        <w:rPr>
          <w:rStyle w:val="CodeInTextPACKT"/>
        </w:rPr>
      </w:pPr>
    </w:p>
    <w:p w14:paraId="05FF566E" w14:textId="6F3B1EE5" w:rsidR="00896C3A" w:rsidRDefault="00896C3A" w:rsidP="00896C3A">
      <w:pPr>
        <w:pStyle w:val="NumberedBulletPACKT"/>
        <w:rPr>
          <w:color w:val="333333"/>
        </w:rPr>
      </w:pPr>
      <w:r>
        <w:t>Display</w:t>
      </w:r>
      <w:ins w:id="65" w:author="Thomas Lee" w:date="2021-02-10T11:49:00Z">
        <w:r w:rsidR="00BB71D8">
          <w:t>ing</w:t>
        </w:r>
      </w:ins>
      <w:r>
        <w:t> </w:t>
      </w:r>
      <w:r w:rsidR="001D11B8">
        <w:t>counts of commands after installing the RSAT tools</w:t>
      </w:r>
      <w:del w:id="66" w:author="Thomas Lee" w:date="2021-02-10T11:50:00Z">
        <w:r w:rsidR="00DA236A" w:rsidDel="00BB71D8">
          <w:delText>:</w:delText>
        </w:r>
      </w:del>
    </w:p>
    <w:p w14:paraId="5E2EB47B" w14:textId="77777777" w:rsidR="00896C3A" w:rsidRPr="00896C3A" w:rsidRDefault="00896C3A" w:rsidP="00896C3A">
      <w:pPr>
        <w:pStyle w:val="CodePACKT"/>
      </w:pPr>
    </w:p>
    <w:p w14:paraId="2FA37767" w14:textId="11C0F6B4" w:rsidR="00896C3A" w:rsidRPr="00896C3A" w:rsidRDefault="00BB71D8" w:rsidP="00896C3A">
      <w:pPr>
        <w:pStyle w:val="CodePACKT"/>
      </w:pPr>
      <w:ins w:id="67" w:author="Thomas Lee" w:date="2021-02-10T11:50:00Z">
        <w:r>
          <w:t>"</w:t>
        </w:r>
      </w:ins>
      <w:del w:id="68" w:author="Thomas Lee" w:date="2021-02-10T11:50:00Z">
        <w:r w:rsidR="005E4296" w:rsidDel="00BB71D8">
          <w:delText>“</w:delText>
        </w:r>
      </w:del>
      <w:r w:rsidR="00896C3A" w:rsidRPr="00896C3A">
        <w:t>After Installation of RSAT tools on SRV1</w:t>
      </w:r>
      <w:ins w:id="69" w:author="Thomas Lee" w:date="2021-02-10T11:50:00Z">
        <w:r>
          <w:t>"</w:t>
        </w:r>
      </w:ins>
      <w:del w:id="70" w:author="Thomas Lee" w:date="2021-02-10T11:50:00Z">
        <w:r w:rsidR="005E4296" w:rsidDel="00BB71D8">
          <w:delText>”</w:delText>
        </w:r>
      </w:del>
    </w:p>
    <w:p w14:paraId="2D288229" w14:textId="3C55E98A" w:rsidR="00896C3A" w:rsidRPr="00896C3A" w:rsidRDefault="00BB71D8" w:rsidP="00896C3A">
      <w:pPr>
        <w:pStyle w:val="CodePACKT"/>
      </w:pPr>
      <w:ins w:id="71" w:author="Thomas Lee" w:date="2021-02-10T11:50:00Z">
        <w:r>
          <w:t>"</w:t>
        </w:r>
      </w:ins>
      <w:del w:id="72" w:author="Thomas Lee" w:date="2021-02-10T11:50:00Z">
        <w:r w:rsidR="005E4296" w:rsidDel="00BB71D8">
          <w:delText>“</w:delText>
        </w:r>
      </w:del>
      <w:r w:rsidR="00896C3A" w:rsidRPr="00896C3A">
        <w:t>$($IFSRV1A.count) features installed on SRV1</w:t>
      </w:r>
      <w:ins w:id="73" w:author="Thomas Lee" w:date="2021-02-10T11:50:00Z">
        <w:r>
          <w:t>"</w:t>
        </w:r>
      </w:ins>
      <w:del w:id="74" w:author="Thomas Lee" w:date="2021-02-10T11:50:00Z">
        <w:r w:rsidR="005E4296" w:rsidDel="00BB71D8">
          <w:delText>”</w:delText>
        </w:r>
      </w:del>
    </w:p>
    <w:p w14:paraId="06162D46" w14:textId="55D59FB9" w:rsidR="00896C3A" w:rsidRPr="00896C3A" w:rsidRDefault="00BB71D8" w:rsidP="00896C3A">
      <w:pPr>
        <w:pStyle w:val="CodePACKT"/>
      </w:pPr>
      <w:ins w:id="75" w:author="Thomas Lee" w:date="2021-02-10T11:50:00Z">
        <w:r>
          <w:t>"</w:t>
        </w:r>
      </w:ins>
      <w:del w:id="76" w:author="Thomas Lee" w:date="2021-02-10T11:50:00Z">
        <w:r w:rsidR="005E4296" w:rsidDel="00BB71D8">
          <w:delText>“</w:delText>
        </w:r>
      </w:del>
      <w:r w:rsidR="00896C3A" w:rsidRPr="00896C3A">
        <w:t>$($RSFSRV1A.count) RSAT features installed on SRV1</w:t>
      </w:r>
      <w:ins w:id="77" w:author="Thomas Lee" w:date="2021-02-10T11:50:00Z">
        <w:r>
          <w:t>"</w:t>
        </w:r>
      </w:ins>
      <w:del w:id="78" w:author="Thomas Lee" w:date="2021-02-10T11:50:00Z">
        <w:r w:rsidR="005E4296" w:rsidDel="00BB71D8">
          <w:delText>”</w:delText>
        </w:r>
      </w:del>
    </w:p>
    <w:p w14:paraId="1BD389C2" w14:textId="77777777" w:rsidR="00896C3A" w:rsidRPr="00896C3A" w:rsidRDefault="00896C3A" w:rsidP="00896C3A">
      <w:pPr>
        <w:pStyle w:val="CodePACKT"/>
      </w:pPr>
    </w:p>
    <w:p w14:paraId="1D589B37" w14:textId="434FFE78" w:rsidR="00896C3A" w:rsidRDefault="00896C3A" w:rsidP="00896C3A">
      <w:pPr>
        <w:pStyle w:val="NumberedBulletPACKT"/>
        <w:rPr>
          <w:color w:val="333333"/>
        </w:rPr>
      </w:pPr>
      <w:r>
        <w:t>Display</w:t>
      </w:r>
      <w:ins w:id="79" w:author="Thomas Lee" w:date="2021-02-10T11:50:00Z">
        <w:r w:rsidR="00BB71D8">
          <w:t>ing</w:t>
        </w:r>
      </w:ins>
      <w:r>
        <w:t> RSAT tools on </w:t>
      </w:r>
      <w:r w:rsidRPr="00896C3A">
        <w:rPr>
          <w:rStyle w:val="CodeInTextPACKT"/>
        </w:rPr>
        <w:t>SRV1</w:t>
      </w:r>
      <w:del w:id="80" w:author="Thomas Lee" w:date="2021-02-10T11:50:00Z">
        <w:r w:rsidR="0079771A" w:rsidDel="00BB71D8">
          <w:delText>:</w:delText>
        </w:r>
      </w:del>
    </w:p>
    <w:p w14:paraId="7A8EEC5E" w14:textId="77777777" w:rsidR="00896C3A" w:rsidRPr="00896C3A" w:rsidRDefault="00896C3A" w:rsidP="00896C3A">
      <w:pPr>
        <w:pStyle w:val="CodePACKT"/>
      </w:pPr>
    </w:p>
    <w:p w14:paraId="6B47483F" w14:textId="424DCB4D" w:rsidR="00896C3A" w:rsidRPr="00896C3A" w:rsidRDefault="00896C3A" w:rsidP="00896C3A">
      <w:pPr>
        <w:pStyle w:val="CodePACKT"/>
      </w:pPr>
      <w:r w:rsidRPr="00896C3A">
        <w:t>$MODS = </w:t>
      </w:r>
      <w:ins w:id="81" w:author="Thomas Lee" w:date="2021-02-10T11:50:00Z">
        <w:r w:rsidR="00BB71D8">
          <w:t>"</w:t>
        </w:r>
      </w:ins>
      <w:del w:id="82" w:author="Thomas Lee" w:date="2021-02-10T11:50:00Z">
        <w:r w:rsidR="005E4296" w:rsidRPr="00BB71D8" w:rsidDel="00BB71D8">
          <w:rPr>
            <w:b/>
            <w:bCs/>
            <w:rPrChange w:id="83" w:author="Thomas Lee" w:date="2021-02-10T11:50:00Z">
              <w:rPr/>
            </w:rPrChange>
          </w:rPr>
          <w:delText>”</w:delText>
        </w:r>
      </w:del>
      <w:r w:rsidRPr="00896C3A">
        <w:t>$env:windir\system32\windowspowerShell\v1.0\modules</w:t>
      </w:r>
      <w:ins w:id="84" w:author="Thomas Lee" w:date="2021-02-10T11:50:00Z">
        <w:r w:rsidR="00BB71D8">
          <w:t>"</w:t>
        </w:r>
      </w:ins>
      <w:del w:id="85" w:author="Thomas Lee" w:date="2021-02-10T11:50:00Z">
        <w:r w:rsidR="005E4296" w:rsidDel="00BB71D8">
          <w:delText>”</w:delText>
        </w:r>
      </w:del>
    </w:p>
    <w:p w14:paraId="28AB8CBA" w14:textId="1FF25FEF" w:rsidR="00896C3A" w:rsidRPr="00896C3A" w:rsidRDefault="00896C3A" w:rsidP="00896C3A">
      <w:pPr>
        <w:pStyle w:val="CodePACKT"/>
      </w:pPr>
      <w:r w:rsidRPr="00896C3A">
        <w:t>$SMMOD = </w:t>
      </w:r>
      <w:ins w:id="86" w:author="Thomas Lee" w:date="2021-02-10T11:50:00Z">
        <w:r w:rsidR="00BB71D8">
          <w:t>"</w:t>
        </w:r>
      </w:ins>
      <w:del w:id="87" w:author="Thomas Lee" w:date="2021-02-10T11:50:00Z">
        <w:r w:rsidR="005E4296" w:rsidDel="00BB71D8">
          <w:delText>”</w:delText>
        </w:r>
      </w:del>
      <w:r w:rsidRPr="00896C3A">
        <w:t>$MODS\ServerManager</w:t>
      </w:r>
      <w:ins w:id="88" w:author="Thomas Lee" w:date="2021-02-10T11:50:00Z">
        <w:r w:rsidR="00BB71D8">
          <w:t>"</w:t>
        </w:r>
      </w:ins>
      <w:del w:id="89" w:author="Thomas Lee" w:date="2021-02-10T11:50:00Z">
        <w:r w:rsidR="005E4296" w:rsidDel="00BB71D8">
          <w:delText>”</w:delText>
        </w:r>
      </w:del>
    </w:p>
    <w:p w14:paraId="58428E84" w14:textId="2801CC29" w:rsidR="00896C3A" w:rsidRPr="00896C3A" w:rsidRDefault="00896C3A" w:rsidP="00896C3A">
      <w:pPr>
        <w:pStyle w:val="CodePACKT"/>
      </w:pPr>
      <w:r w:rsidRPr="00896C3A">
        <w:t>Update-FormatData -PrependPath </w:t>
      </w:r>
      <w:ins w:id="90" w:author="Thomas Lee" w:date="2021-02-10T11:50:00Z">
        <w:r w:rsidR="00BB71D8">
          <w:t>"</w:t>
        </w:r>
      </w:ins>
      <w:del w:id="91" w:author="Thomas Lee" w:date="2021-02-10T11:50:00Z">
        <w:r w:rsidR="005E4296" w:rsidDel="00BB71D8">
          <w:delText>”</w:delText>
        </w:r>
      </w:del>
      <w:r w:rsidRPr="00896C3A">
        <w:t>$SMMOD\*.format.ps1xml</w:t>
      </w:r>
      <w:ins w:id="92" w:author="Thomas Lee" w:date="2021-02-10T11:50:00Z">
        <w:r w:rsidR="00BB71D8">
          <w:t>"</w:t>
        </w:r>
      </w:ins>
      <w:del w:id="93" w:author="Thomas Lee" w:date="2021-02-10T11:50:00Z">
        <w:r w:rsidR="005E4296" w:rsidDel="00BB71D8">
          <w:delText>”</w:delText>
        </w:r>
      </w:del>
    </w:p>
    <w:p w14:paraId="0C623AB8" w14:textId="77777777" w:rsidR="00896C3A" w:rsidRPr="00896C3A" w:rsidRDefault="00896C3A" w:rsidP="00896C3A">
      <w:pPr>
        <w:pStyle w:val="CodePACKT"/>
      </w:pPr>
      <w:r w:rsidRPr="00896C3A">
        <w:t>Get-WindowsFeature |</w:t>
      </w:r>
    </w:p>
    <w:p w14:paraId="2F735360" w14:textId="59B53818" w:rsidR="00896C3A" w:rsidRPr="00896C3A" w:rsidRDefault="00896C3A" w:rsidP="00896C3A">
      <w:pPr>
        <w:pStyle w:val="CodePACKT"/>
      </w:pPr>
      <w:r w:rsidRPr="00896C3A">
        <w:t>  Where-Object Name -Match </w:t>
      </w:r>
      <w:del w:id="94" w:author="Thomas Lee" w:date="2021-02-10T11:51:00Z">
        <w:r w:rsidR="005E4296" w:rsidDel="00BB71D8">
          <w:delText>’</w:delText>
        </w:r>
        <w:r w:rsidRPr="00896C3A" w:rsidDel="00BB71D8">
          <w:delText>RSAT</w:delText>
        </w:r>
        <w:r w:rsidR="005E4296" w:rsidDel="00BB71D8">
          <w:delText>’</w:delText>
        </w:r>
      </w:del>
      <w:ins w:id="95" w:author="Thomas Lee" w:date="2021-02-10T11:51:00Z">
        <w:r w:rsidR="00BB71D8">
          <w:t>'</w:t>
        </w:r>
        <w:r w:rsidR="00BB71D8" w:rsidRPr="00896C3A">
          <w:t>RSAT</w:t>
        </w:r>
        <w:r w:rsidR="00BB71D8">
          <w:t>'</w:t>
        </w:r>
      </w:ins>
    </w:p>
    <w:p w14:paraId="11E31D41" w14:textId="1D3D18D5" w:rsidR="00365B21" w:rsidRDefault="00365B21" w:rsidP="00365B21">
      <w:pPr>
        <w:pStyle w:val="Heading2"/>
        <w:numPr>
          <w:ilvl w:val="1"/>
          <w:numId w:val="3"/>
        </w:numPr>
        <w:tabs>
          <w:tab w:val="left" w:pos="0"/>
        </w:tabs>
      </w:pPr>
      <w:r>
        <w:t>How it works...</w:t>
      </w:r>
    </w:p>
    <w:p w14:paraId="1D616269" w14:textId="424F7891" w:rsidR="00047CA9" w:rsidRDefault="00047CA9" w:rsidP="00FF5B0B">
      <w:pPr>
        <w:pStyle w:val="NormalPACKT"/>
        <w:rPr>
          <w:lang w:val="en-GB"/>
        </w:rPr>
      </w:pPr>
      <w:r>
        <w:rPr>
          <w:lang w:val="en-GB"/>
        </w:rPr>
        <w:t xml:space="preserve">In </w:t>
      </w:r>
      <w:r w:rsidRPr="00047CA9">
        <w:rPr>
          <w:rStyle w:val="ItalicsPACKT"/>
        </w:rPr>
        <w:t>step 1</w:t>
      </w:r>
      <w:r>
        <w:rPr>
          <w:lang w:val="en-GB"/>
        </w:rPr>
        <w:t xml:space="preserve">, you </w:t>
      </w:r>
      <w:r w:rsidR="00896C3A">
        <w:rPr>
          <w:lang w:val="en-GB"/>
        </w:rPr>
        <w:t xml:space="preserve">use the </w:t>
      </w:r>
      <w:r w:rsidR="00896C3A" w:rsidRPr="00272B2F">
        <w:rPr>
          <w:rFonts w:ascii="Lucida Console" w:hAnsi="Lucida Console"/>
          <w:color w:val="4472C4"/>
          <w:sz w:val="19"/>
          <w:szCs w:val="19"/>
          <w:lang w:val="en-GB"/>
        </w:rPr>
        <w:t>Get-Command</w:t>
      </w:r>
      <w:r w:rsidR="00896C3A" w:rsidRPr="00272B2F">
        <w:rPr>
          <w:color w:val="4472C4"/>
          <w:lang w:val="en-GB"/>
        </w:rPr>
        <w:t xml:space="preserve"> </w:t>
      </w:r>
      <w:r w:rsidR="00896C3A">
        <w:rPr>
          <w:lang w:val="en-GB"/>
        </w:rPr>
        <w:t xml:space="preserve">command to obtain all the commands inside all modules on </w:t>
      </w:r>
      <w:r w:rsidR="00896C3A" w:rsidRPr="00F2397C">
        <w:rPr>
          <w:rStyle w:val="CodeInTextPACKT"/>
        </w:rPr>
        <w:t>SRV1</w:t>
      </w:r>
      <w:r w:rsidR="00896C3A">
        <w:rPr>
          <w:lang w:val="en-GB"/>
        </w:rPr>
        <w:t xml:space="preserve">. The step then displays a count of the total number of commands available on </w:t>
      </w:r>
      <w:r w:rsidR="00896C3A" w:rsidRPr="00F2397C">
        <w:rPr>
          <w:rStyle w:val="CodeInTextPACKT"/>
        </w:rPr>
        <w:t>SRV1</w:t>
      </w:r>
      <w:r w:rsidR="00896C3A">
        <w:rPr>
          <w:lang w:val="en-GB"/>
        </w:rPr>
        <w:t xml:space="preserve"> and how many actual cmdlets exist on </w:t>
      </w:r>
      <w:r w:rsidR="00896C3A" w:rsidRPr="00F2397C">
        <w:rPr>
          <w:rStyle w:val="CodeInTextPACKT"/>
        </w:rPr>
        <w:t>SRV1</w:t>
      </w:r>
      <w:r w:rsidR="00896C3A">
        <w:rPr>
          <w:lang w:val="en-GB"/>
        </w:rPr>
        <w:t xml:space="preserve"> </w:t>
      </w:r>
      <w:r w:rsidR="009602DD">
        <w:rPr>
          <w:lang w:val="en-GB"/>
        </w:rPr>
        <w:t>before</w:t>
      </w:r>
      <w:r w:rsidR="00896C3A">
        <w:rPr>
          <w:lang w:val="en-GB"/>
        </w:rPr>
        <w:t xml:space="preserve"> installing the RSAT tools. The output of this step looks like this:</w:t>
      </w:r>
    </w:p>
    <w:p w14:paraId="3F2A2A50" w14:textId="748F46DA" w:rsidR="00896C3A" w:rsidRDefault="00896C3A" w:rsidP="00896C3A">
      <w:pPr>
        <w:pStyle w:val="FigurePACKT"/>
      </w:pPr>
    </w:p>
    <w:p w14:paraId="2B21ABE9" w14:textId="445B70E5" w:rsidR="001D11B8" w:rsidRDefault="001D11B8" w:rsidP="00896C3A">
      <w:pPr>
        <w:pStyle w:val="FigurePACKT"/>
      </w:pPr>
      <w:r>
        <w:drawing>
          <wp:inline distT="0" distB="0" distL="0" distR="0" wp14:anchorId="0306EA3F" wp14:editId="48778F4D">
            <wp:extent cx="3578352" cy="1214019"/>
            <wp:effectExtent l="0" t="0" r="3175"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603906" cy="1222689"/>
                    </a:xfrm>
                    <a:prstGeom prst="rect">
                      <a:avLst/>
                    </a:prstGeom>
                  </pic:spPr>
                </pic:pic>
              </a:graphicData>
            </a:graphic>
          </wp:inline>
        </w:drawing>
      </w:r>
    </w:p>
    <w:p w14:paraId="2ECBE46C" w14:textId="17524EC4" w:rsidR="00964783" w:rsidRPr="00D90DDD" w:rsidRDefault="00964783" w:rsidP="00896C3A">
      <w:pPr>
        <w:pStyle w:val="FigurePACKT"/>
        <w:rPr>
          <w:rStyle w:val="FigureCaptionPACKT"/>
        </w:rPr>
      </w:pPr>
      <w:r w:rsidRPr="00D90DDD">
        <w:rPr>
          <w:rStyle w:val="FigureCaptionPACKT"/>
        </w:rPr>
        <w:t xml:space="preserve">Figure 4.1: </w:t>
      </w:r>
      <w:r w:rsidR="00DC6325" w:rsidRPr="00D90DDD">
        <w:rPr>
          <w:rStyle w:val="FigureCaptionPACKT"/>
        </w:rPr>
        <w:t>Displaying counts of available PowerShell commands</w:t>
      </w:r>
    </w:p>
    <w:p w14:paraId="368E3A34" w14:textId="636E0E53" w:rsidR="00047CA9" w:rsidRPr="00D90DDD" w:rsidRDefault="00047CA9" w:rsidP="00047CA9">
      <w:pPr>
        <w:pStyle w:val="LayoutInformationPACKT"/>
        <w:rPr>
          <w:rStyle w:val="FigureCaptionPACKT"/>
        </w:rPr>
      </w:pPr>
      <w:r>
        <w:t xml:space="preserve">Insert </w:t>
      </w:r>
      <w:r w:rsidRPr="00C41783">
        <w:t>image</w:t>
      </w:r>
      <w:r>
        <w:t xml:space="preserve"> </w:t>
      </w:r>
      <w:r>
        <w:rPr>
          <w:noProof/>
        </w:rPr>
        <w:t>B42024_0</w:t>
      </w:r>
      <w:r w:rsidR="00896C3A">
        <w:rPr>
          <w:noProof/>
        </w:rPr>
        <w:t>4</w:t>
      </w:r>
      <w:r w:rsidRPr="00023EAD">
        <w:rPr>
          <w:noProof/>
        </w:rPr>
        <w:t>_</w:t>
      </w:r>
      <w:r w:rsidR="00896C3A">
        <w:rPr>
          <w:noProof/>
        </w:rPr>
        <w:t>01</w:t>
      </w:r>
      <w:r>
        <w:rPr>
          <w:noProof/>
        </w:rPr>
        <w:t>.png</w:t>
      </w:r>
    </w:p>
    <w:p w14:paraId="530794A9" w14:textId="3385D0C2" w:rsidR="00701D0F" w:rsidRDefault="00896C3A" w:rsidP="008618E1">
      <w:pPr>
        <w:pStyle w:val="NormalPACKT"/>
      </w:pPr>
      <w:r>
        <w:rPr>
          <w:noProof/>
        </w:rPr>
        <w:t xml:space="preserve">In </w:t>
      </w:r>
      <w:r w:rsidRPr="00896C3A">
        <w:rPr>
          <w:rStyle w:val="ItalicsPACKT"/>
        </w:rPr>
        <w:t>step 2</w:t>
      </w:r>
      <w:r>
        <w:rPr>
          <w:noProof/>
        </w:rPr>
        <w:t xml:space="preserve">, you display a count of the types of commands available thus far on </w:t>
      </w:r>
      <w:r w:rsidRPr="00896C3A">
        <w:rPr>
          <w:rStyle w:val="CodeInTextPACKT"/>
        </w:rPr>
        <w:t>SRV</w:t>
      </w:r>
      <w:r w:rsidRPr="002805EC">
        <w:rPr>
          <w:rFonts w:ascii="Lucida Console" w:hAnsi="Lucida Console"/>
          <w:noProof/>
          <w:color w:val="4472C4"/>
          <w:sz w:val="19"/>
          <w:szCs w:val="19"/>
        </w:rPr>
        <w:t>1</w:t>
      </w:r>
      <w:r>
        <w:rPr>
          <w:noProof/>
        </w:rPr>
        <w:t>, which looks like this:</w:t>
      </w:r>
    </w:p>
    <w:p w14:paraId="63EA1ED0" w14:textId="2E4BB502" w:rsidR="008B7F8C" w:rsidRDefault="008618E1" w:rsidP="00896C3A">
      <w:pPr>
        <w:pStyle w:val="FigurePACKT"/>
      </w:pPr>
      <w:r>
        <w:lastRenderedPageBreak/>
        <w:drawing>
          <wp:inline distT="0" distB="0" distL="0" distR="0" wp14:anchorId="7BA60B9A" wp14:editId="2F851CC5">
            <wp:extent cx="5029200" cy="107124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029200" cy="1071245"/>
                    </a:xfrm>
                    <a:prstGeom prst="rect">
                      <a:avLst/>
                    </a:prstGeom>
                    <a:noFill/>
                    <a:ln>
                      <a:noFill/>
                    </a:ln>
                  </pic:spPr>
                </pic:pic>
              </a:graphicData>
            </a:graphic>
          </wp:inline>
        </w:drawing>
      </w:r>
    </w:p>
    <w:p w14:paraId="4E574F34" w14:textId="2FA674F9" w:rsidR="002805EC" w:rsidRPr="008618E1" w:rsidRDefault="002805EC" w:rsidP="00896C3A">
      <w:pPr>
        <w:pStyle w:val="FigurePACKT"/>
        <w:rPr>
          <w:rStyle w:val="FigureCaptionPACKT"/>
        </w:rPr>
      </w:pPr>
      <w:r w:rsidRPr="008618E1">
        <w:rPr>
          <w:rStyle w:val="FigureCaptionPACKT"/>
        </w:rPr>
        <w:t xml:space="preserve">Figure 4.2: </w:t>
      </w:r>
      <w:r w:rsidR="008D5222" w:rsidRPr="008618E1">
        <w:rPr>
          <w:rStyle w:val="FigureCaptionPACKT"/>
        </w:rPr>
        <w:t>Displaying command types returned by Get-Command</w:t>
      </w:r>
    </w:p>
    <w:p w14:paraId="6518005F" w14:textId="11F34206" w:rsidR="00896C3A" w:rsidRDefault="00896C3A" w:rsidP="00896C3A">
      <w:pPr>
        <w:pStyle w:val="LayoutInformationPACKT"/>
        <w:rPr>
          <w:noProof/>
        </w:rPr>
      </w:pPr>
      <w:r>
        <w:t xml:space="preserve">Insert </w:t>
      </w:r>
      <w:r w:rsidRPr="00C41783">
        <w:t>image</w:t>
      </w:r>
      <w:r>
        <w:t xml:space="preserve"> </w:t>
      </w:r>
      <w:r>
        <w:rPr>
          <w:noProof/>
        </w:rPr>
        <w:t>B42024_04</w:t>
      </w:r>
      <w:r w:rsidRPr="00023EAD">
        <w:rPr>
          <w:noProof/>
        </w:rPr>
        <w:t>_</w:t>
      </w:r>
      <w:r>
        <w:rPr>
          <w:noProof/>
        </w:rPr>
        <w:t>02.png</w:t>
      </w:r>
    </w:p>
    <w:p w14:paraId="47F5D2C4" w14:textId="1B83D659" w:rsidR="00896C3A" w:rsidRDefault="00896C3A" w:rsidP="00896C3A">
      <w:pPr>
        <w:pStyle w:val="NormalPACKT"/>
        <w:rPr>
          <w:noProof/>
        </w:rPr>
      </w:pPr>
      <w:r>
        <w:rPr>
          <w:noProof/>
        </w:rPr>
        <w:t xml:space="preserve">In PowerShell, when you use </w:t>
      </w:r>
      <w:r w:rsidRPr="00896C3A">
        <w:rPr>
          <w:rStyle w:val="CodeInTextPACKT"/>
        </w:rPr>
        <w:t>Get-Command</w:t>
      </w:r>
      <w:r>
        <w:rPr>
          <w:noProof/>
        </w:rPr>
        <w:t xml:space="preserve">, the cmdlet returns different objects to describe the different types of commands. As you saw in the previous step, there are three command types which PowerShell returns in different object classes. You can see the class names for those three command types in the output from </w:t>
      </w:r>
      <w:r w:rsidRPr="00F2397C">
        <w:rPr>
          <w:rStyle w:val="ItalicsPACKT"/>
        </w:rPr>
        <w:t>step 3</w:t>
      </w:r>
      <w:r>
        <w:rPr>
          <w:noProof/>
        </w:rPr>
        <w:t>, which looks like this:</w:t>
      </w:r>
    </w:p>
    <w:p w14:paraId="5D45A4A2" w14:textId="54987F9A" w:rsidR="00896C3A" w:rsidRDefault="00896C3A" w:rsidP="00896C3A">
      <w:pPr>
        <w:pStyle w:val="FigurePACKT"/>
      </w:pPr>
      <w:r>
        <w:drawing>
          <wp:inline distT="0" distB="0" distL="0" distR="0" wp14:anchorId="2FBD5009" wp14:editId="6BEED9FA">
            <wp:extent cx="2759056" cy="770078"/>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808808" cy="783964"/>
                    </a:xfrm>
                    <a:prstGeom prst="rect">
                      <a:avLst/>
                    </a:prstGeom>
                  </pic:spPr>
                </pic:pic>
              </a:graphicData>
            </a:graphic>
          </wp:inline>
        </w:drawing>
      </w:r>
    </w:p>
    <w:p w14:paraId="796419D9" w14:textId="450423C9" w:rsidR="006E21D0" w:rsidRPr="00184451" w:rsidRDefault="006E21D0" w:rsidP="00896C3A">
      <w:pPr>
        <w:pStyle w:val="FigurePACKT"/>
        <w:rPr>
          <w:rStyle w:val="FigureCaptionPACKT"/>
        </w:rPr>
      </w:pPr>
      <w:r w:rsidRPr="00184451">
        <w:rPr>
          <w:rStyle w:val="FigureCaptionPACKT"/>
        </w:rPr>
        <w:t xml:space="preserve">Figure 4.3: </w:t>
      </w:r>
      <w:r w:rsidR="008A3B56" w:rsidRPr="00184451">
        <w:rPr>
          <w:rStyle w:val="FigureCaptionPACKT"/>
        </w:rPr>
        <w:t>Checking the object type details</w:t>
      </w:r>
    </w:p>
    <w:p w14:paraId="265BF0A7" w14:textId="24D5A4A9" w:rsidR="00896C3A" w:rsidRDefault="00896C3A" w:rsidP="00896C3A">
      <w:pPr>
        <w:pStyle w:val="LayoutInformationPACKT"/>
        <w:rPr>
          <w:noProof/>
        </w:rPr>
      </w:pPr>
      <w:r>
        <w:t xml:space="preserve">Insert </w:t>
      </w:r>
      <w:r w:rsidRPr="00C41783">
        <w:t>image</w:t>
      </w:r>
      <w:r>
        <w:t xml:space="preserve"> </w:t>
      </w:r>
      <w:r>
        <w:rPr>
          <w:noProof/>
        </w:rPr>
        <w:t>B42024_04</w:t>
      </w:r>
      <w:r w:rsidRPr="00023EAD">
        <w:rPr>
          <w:noProof/>
        </w:rPr>
        <w:t>_</w:t>
      </w:r>
      <w:r>
        <w:rPr>
          <w:noProof/>
        </w:rPr>
        <w:t>03.png</w:t>
      </w:r>
    </w:p>
    <w:p w14:paraId="4DEBF590" w14:textId="1F45AD4F" w:rsidR="00896C3A" w:rsidRDefault="00896C3A" w:rsidP="00896C3A">
      <w:pPr>
        <w:pStyle w:val="NormalPACKT"/>
        <w:rPr>
          <w:noProof/>
        </w:rPr>
      </w:pPr>
      <w:r>
        <w:rPr>
          <w:noProof/>
        </w:rPr>
        <w:t xml:space="preserve">In </w:t>
      </w:r>
      <w:r w:rsidRPr="00896C3A">
        <w:rPr>
          <w:rStyle w:val="ItalicsPACKT"/>
        </w:rPr>
        <w:t>step 4</w:t>
      </w:r>
      <w:r>
        <w:rPr>
          <w:noProof/>
        </w:rPr>
        <w:t xml:space="preserve">, which produces no output, you get all the modules available on </w:t>
      </w:r>
      <w:r w:rsidRPr="00896C3A">
        <w:rPr>
          <w:rStyle w:val="CodeInTextPACKT"/>
        </w:rPr>
        <w:t>SRV1</w:t>
      </w:r>
      <w:r>
        <w:rPr>
          <w:noProof/>
        </w:rPr>
        <w:t xml:space="preserve">. In </w:t>
      </w:r>
      <w:r w:rsidRPr="00896C3A">
        <w:rPr>
          <w:rStyle w:val="ItalicsPACKT"/>
        </w:rPr>
        <w:t>step 5</w:t>
      </w:r>
      <w:r>
        <w:rPr>
          <w:noProof/>
        </w:rPr>
        <w:t>, you display a count of the number of modules available</w:t>
      </w:r>
      <w:r w:rsidR="007C7CA9">
        <w:rPr>
          <w:noProof/>
        </w:rPr>
        <w:t xml:space="preserve"> (79)</w:t>
      </w:r>
      <w:r>
        <w:rPr>
          <w:noProof/>
        </w:rPr>
        <w:t>, which looks like this:</w:t>
      </w:r>
    </w:p>
    <w:p w14:paraId="3B2117F5" w14:textId="1D55D2BE" w:rsidR="00896C3A" w:rsidRDefault="00896C3A" w:rsidP="00896C3A">
      <w:pPr>
        <w:pStyle w:val="FigurePACKT"/>
      </w:pPr>
      <w:r>
        <w:drawing>
          <wp:inline distT="0" distB="0" distL="0" distR="0" wp14:anchorId="07B35317" wp14:editId="21FD27A2">
            <wp:extent cx="3282757" cy="436804"/>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429495" cy="456329"/>
                    </a:xfrm>
                    <a:prstGeom prst="rect">
                      <a:avLst/>
                    </a:prstGeom>
                  </pic:spPr>
                </pic:pic>
              </a:graphicData>
            </a:graphic>
          </wp:inline>
        </w:drawing>
      </w:r>
    </w:p>
    <w:p w14:paraId="0082826B" w14:textId="708CA063" w:rsidR="000E52C2" w:rsidRPr="0075123C" w:rsidRDefault="000E52C2" w:rsidP="00896C3A">
      <w:pPr>
        <w:pStyle w:val="FigurePACKT"/>
        <w:rPr>
          <w:rStyle w:val="FigureCaptionPACKT"/>
        </w:rPr>
      </w:pPr>
      <w:r w:rsidRPr="0075123C">
        <w:rPr>
          <w:rStyle w:val="FigureCaptionPACKT"/>
        </w:rPr>
        <w:t>Figure 4.4:</w:t>
      </w:r>
      <w:r w:rsidR="00152DFE" w:rsidRPr="0075123C">
        <w:rPr>
          <w:rStyle w:val="FigureCaptionPACKT"/>
        </w:rPr>
        <w:t xml:space="preserve"> </w:t>
      </w:r>
      <w:r w:rsidR="00FA5024" w:rsidRPr="0075123C">
        <w:rPr>
          <w:rStyle w:val="FigureCaptionPACKT"/>
        </w:rPr>
        <w:t xml:space="preserve">Displaying an available module </w:t>
      </w:r>
      <w:commentRangeStart w:id="96"/>
      <w:commentRangeStart w:id="97"/>
      <w:r w:rsidR="00FA5024" w:rsidRPr="0075123C">
        <w:rPr>
          <w:rStyle w:val="FigureCaptionPACKT"/>
        </w:rPr>
        <w:t>count</w:t>
      </w:r>
      <w:commentRangeEnd w:id="96"/>
      <w:r w:rsidR="00804222">
        <w:rPr>
          <w:rStyle w:val="CommentReference"/>
          <w:noProof w:val="0"/>
        </w:rPr>
        <w:commentReference w:id="96"/>
      </w:r>
      <w:commentRangeEnd w:id="97"/>
      <w:r w:rsidR="00BB71D8">
        <w:rPr>
          <w:rStyle w:val="CommentReference"/>
          <w:rFonts w:ascii="Arial" w:hAnsi="Arial"/>
          <w:noProof w:val="0"/>
        </w:rPr>
        <w:commentReference w:id="97"/>
      </w:r>
    </w:p>
    <w:p w14:paraId="70EB75C3" w14:textId="0693EFC0" w:rsidR="00896C3A" w:rsidRDefault="00896C3A" w:rsidP="00896C3A">
      <w:pPr>
        <w:pStyle w:val="LayoutInformationPACKT"/>
        <w:rPr>
          <w:noProof/>
        </w:rPr>
      </w:pPr>
      <w:r>
        <w:t xml:space="preserve">Insert </w:t>
      </w:r>
      <w:r w:rsidRPr="00C41783">
        <w:t>image</w:t>
      </w:r>
      <w:r>
        <w:t xml:space="preserve"> </w:t>
      </w:r>
      <w:r>
        <w:rPr>
          <w:noProof/>
        </w:rPr>
        <w:t>B42024_04</w:t>
      </w:r>
      <w:r w:rsidRPr="00023EAD">
        <w:rPr>
          <w:noProof/>
        </w:rPr>
        <w:t>_</w:t>
      </w:r>
      <w:r>
        <w:rPr>
          <w:noProof/>
        </w:rPr>
        <w:t>04.png</w:t>
      </w:r>
    </w:p>
    <w:p w14:paraId="32A522AF" w14:textId="7E780B39" w:rsidR="00737B95" w:rsidRDefault="00896C3A" w:rsidP="00737B95">
      <w:pPr>
        <w:pStyle w:val="NormalPACKT"/>
      </w:pPr>
      <w:r>
        <w:t xml:space="preserve">In </w:t>
      </w:r>
      <w:r w:rsidRPr="00896C3A">
        <w:rPr>
          <w:rStyle w:val="ItalicsPACKT"/>
        </w:rPr>
        <w:t>step 6</w:t>
      </w:r>
      <w:r>
        <w:t xml:space="preserve">, you obtain counts of the </w:t>
      </w:r>
      <w:r w:rsidR="00737B95">
        <w:t>features and features installed as well as the numbe</w:t>
      </w:r>
      <w:r w:rsidR="00B074B9">
        <w:t>r</w:t>
      </w:r>
      <w:r w:rsidR="00737B95">
        <w:t xml:space="preserve"> of RSAT features available and installed. This step generates no output</w:t>
      </w:r>
      <w:r w:rsidR="00AB3434">
        <w:t>.</w:t>
      </w:r>
    </w:p>
    <w:p w14:paraId="2027D0A2" w14:textId="1F593E36" w:rsidR="00896C3A" w:rsidRDefault="00896C3A" w:rsidP="00896C3A">
      <w:pPr>
        <w:pStyle w:val="NormalPACKT"/>
      </w:pPr>
      <w:r>
        <w:t xml:space="preserve">In </w:t>
      </w:r>
      <w:r w:rsidRPr="00896C3A">
        <w:rPr>
          <w:rStyle w:val="ItalicsPACKT"/>
        </w:rPr>
        <w:t>step 7</w:t>
      </w:r>
      <w:r>
        <w:t>, you display counts of the features available and ins</w:t>
      </w:r>
      <w:r w:rsidR="00737B95">
        <w:t>t</w:t>
      </w:r>
      <w:r>
        <w:t>alled, and the number of RSAT specific features available and inst</w:t>
      </w:r>
      <w:r w:rsidR="00737B95">
        <w:t>a</w:t>
      </w:r>
      <w:r>
        <w:t>lled</w:t>
      </w:r>
      <w:r w:rsidR="00737B95">
        <w:t>,</w:t>
      </w:r>
      <w:r>
        <w:t xml:space="preserve"> which looks like this:</w:t>
      </w:r>
    </w:p>
    <w:p w14:paraId="55592BB9" w14:textId="42ED4E66" w:rsidR="00896C3A" w:rsidRDefault="00896C3A" w:rsidP="00896C3A">
      <w:pPr>
        <w:pStyle w:val="FigurePACKT"/>
      </w:pPr>
      <w:r>
        <w:drawing>
          <wp:inline distT="0" distB="0" distL="0" distR="0" wp14:anchorId="183C92F0" wp14:editId="678269A5">
            <wp:extent cx="2993596" cy="1221186"/>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028864" cy="1235573"/>
                    </a:xfrm>
                    <a:prstGeom prst="rect">
                      <a:avLst/>
                    </a:prstGeom>
                  </pic:spPr>
                </pic:pic>
              </a:graphicData>
            </a:graphic>
          </wp:inline>
        </w:drawing>
      </w:r>
    </w:p>
    <w:p w14:paraId="24E57287" w14:textId="4846EB56" w:rsidR="00EE090C" w:rsidRPr="00932A1A" w:rsidRDefault="00EE090C" w:rsidP="00896C3A">
      <w:pPr>
        <w:pStyle w:val="FigurePACKT"/>
        <w:rPr>
          <w:rStyle w:val="FigureCaptionPACKT"/>
        </w:rPr>
      </w:pPr>
      <w:r w:rsidRPr="00932A1A">
        <w:rPr>
          <w:rStyle w:val="FigureCaptionPACKT"/>
        </w:rPr>
        <w:t xml:space="preserve">Figure 4.5: </w:t>
      </w:r>
      <w:r w:rsidR="00AB3434" w:rsidRPr="00932A1A">
        <w:rPr>
          <w:rStyle w:val="FigureCaptionPACKT"/>
        </w:rPr>
        <w:t>Displaying counts of features installed</w:t>
      </w:r>
    </w:p>
    <w:p w14:paraId="30561F57" w14:textId="6D9F894B" w:rsidR="00896C3A" w:rsidRDefault="00896C3A" w:rsidP="00896C3A">
      <w:pPr>
        <w:pStyle w:val="LayoutInformationPACKT"/>
        <w:rPr>
          <w:noProof/>
        </w:rPr>
      </w:pPr>
      <w:r>
        <w:lastRenderedPageBreak/>
        <w:t xml:space="preserve">Insert </w:t>
      </w:r>
      <w:r w:rsidRPr="00C41783">
        <w:t>image</w:t>
      </w:r>
      <w:r>
        <w:t xml:space="preserve"> </w:t>
      </w:r>
      <w:r>
        <w:rPr>
          <w:noProof/>
        </w:rPr>
        <w:t>B42024_04</w:t>
      </w:r>
      <w:r w:rsidRPr="00023EAD">
        <w:rPr>
          <w:noProof/>
        </w:rPr>
        <w:t>_</w:t>
      </w:r>
      <w:r>
        <w:rPr>
          <w:noProof/>
        </w:rPr>
        <w:t>06.png</w:t>
      </w:r>
    </w:p>
    <w:p w14:paraId="1C62F557" w14:textId="6A2C8E65" w:rsidR="00737B95" w:rsidRDefault="00737B95" w:rsidP="00737B95">
      <w:r>
        <w:t xml:space="preserve">In </w:t>
      </w:r>
      <w:r w:rsidRPr="00737B95">
        <w:rPr>
          <w:rStyle w:val="ItalicsPACKT"/>
        </w:rPr>
        <w:t>step 8</w:t>
      </w:r>
      <w:r>
        <w:t>, you get and install all the RSAT features in Windows Server. This process does take a bit of time, and generates output like this:</w:t>
      </w:r>
    </w:p>
    <w:p w14:paraId="4A5FAF3A" w14:textId="60C420C1" w:rsidR="00737B95" w:rsidRDefault="00737B95" w:rsidP="00737B95">
      <w:pPr>
        <w:pStyle w:val="FigurePACKT"/>
      </w:pPr>
      <w:r>
        <w:drawing>
          <wp:inline distT="0" distB="0" distL="0" distR="0" wp14:anchorId="70EB92D1" wp14:editId="539F8442">
            <wp:extent cx="3377637" cy="8191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468385" cy="841158"/>
                    </a:xfrm>
                    <a:prstGeom prst="rect">
                      <a:avLst/>
                    </a:prstGeom>
                  </pic:spPr>
                </pic:pic>
              </a:graphicData>
            </a:graphic>
          </wp:inline>
        </w:drawing>
      </w:r>
    </w:p>
    <w:p w14:paraId="5F29862B" w14:textId="2091AF62" w:rsidR="00E82B96" w:rsidRPr="00ED119B" w:rsidRDefault="00E82B96" w:rsidP="00737B95">
      <w:pPr>
        <w:pStyle w:val="FigurePACKT"/>
        <w:rPr>
          <w:rStyle w:val="FigureCaptionPACKT"/>
        </w:rPr>
      </w:pPr>
      <w:r w:rsidRPr="00ED119B">
        <w:rPr>
          <w:rStyle w:val="FigureCaptionPACKT"/>
        </w:rPr>
        <w:t xml:space="preserve">Figure 4.6: </w:t>
      </w:r>
      <w:r w:rsidR="00C97A6C" w:rsidRPr="00ED119B">
        <w:rPr>
          <w:rStyle w:val="FigureCaptionPACKT"/>
        </w:rPr>
        <w:t>Adding all RSAT tools</w:t>
      </w:r>
    </w:p>
    <w:p w14:paraId="679F6D2F" w14:textId="101DFE79" w:rsidR="00737B95" w:rsidRDefault="00737B95" w:rsidP="00737B95">
      <w:pPr>
        <w:pStyle w:val="LayoutInformationPACKT"/>
        <w:rPr>
          <w:noProof/>
        </w:rPr>
      </w:pPr>
      <w:r>
        <w:t xml:space="preserve">Insert </w:t>
      </w:r>
      <w:r w:rsidRPr="00C41783">
        <w:t>image</w:t>
      </w:r>
      <w:r>
        <w:t xml:space="preserve"> </w:t>
      </w:r>
      <w:r>
        <w:rPr>
          <w:noProof/>
        </w:rPr>
        <w:t>B42024_04</w:t>
      </w:r>
      <w:r w:rsidRPr="00023EAD">
        <w:rPr>
          <w:noProof/>
        </w:rPr>
        <w:t>_</w:t>
      </w:r>
      <w:r>
        <w:rPr>
          <w:noProof/>
        </w:rPr>
        <w:t>07.png</w:t>
      </w:r>
    </w:p>
    <w:p w14:paraId="69B81510" w14:textId="1ADC9DCD" w:rsidR="00737B95" w:rsidRDefault="00737B95" w:rsidP="00737B95">
      <w:r>
        <w:t>The installation of these tools requi</w:t>
      </w:r>
      <w:r w:rsidR="00B074B9">
        <w:t>r</w:t>
      </w:r>
      <w:r>
        <w:t xml:space="preserve">es a restart, as you can see in the figure above. Thus, in </w:t>
      </w:r>
      <w:r w:rsidRPr="00737B95">
        <w:rPr>
          <w:rStyle w:val="ItalicsPACKT"/>
        </w:rPr>
        <w:t>step 9</w:t>
      </w:r>
      <w:r w:rsidR="00B074B9">
        <w:rPr>
          <w:rStyle w:val="ItalicsPACKT"/>
        </w:rPr>
        <w:t>,</w:t>
      </w:r>
      <w:r>
        <w:t xml:space="preserve"> you restart the system. After the restart</w:t>
      </w:r>
      <w:r w:rsidR="00B074B9">
        <w:t>,</w:t>
      </w:r>
      <w:r>
        <w:t xml:space="preserve"> you log</w:t>
      </w:r>
      <w:r w:rsidR="00B074B9">
        <w:t xml:space="preserve"> </w:t>
      </w:r>
      <w:r>
        <w:t xml:space="preserve">in to </w:t>
      </w:r>
      <w:r w:rsidRPr="00737B95">
        <w:rPr>
          <w:rStyle w:val="CodeInTextPACKT"/>
        </w:rPr>
        <w:t>SRV1</w:t>
      </w:r>
      <w:r>
        <w:t xml:space="preserve"> as an administrator to continue.</w:t>
      </w:r>
    </w:p>
    <w:p w14:paraId="30929FF9" w14:textId="0B21DD59" w:rsidR="00737B95" w:rsidRPr="00737B95" w:rsidRDefault="00737B95" w:rsidP="00737B95">
      <w:r>
        <w:t>Now that you have added all the RSAT-</w:t>
      </w:r>
      <w:r w:rsidR="00117E22">
        <w:t>r</w:t>
      </w:r>
      <w:r>
        <w:t xml:space="preserve">elated Windows </w:t>
      </w:r>
      <w:r w:rsidR="00351437">
        <w:t>f</w:t>
      </w:r>
      <w:r>
        <w:t>eatures, you can ge</w:t>
      </w:r>
      <w:r w:rsidR="00B074B9">
        <w:t>t</w:t>
      </w:r>
      <w:r>
        <w:t xml:space="preserve"> details of what you installed. In </w:t>
      </w:r>
      <w:r w:rsidRPr="00737B95">
        <w:rPr>
          <w:rStyle w:val="ItalicsPACKT"/>
        </w:rPr>
        <w:t>step 10</w:t>
      </w:r>
      <w:r>
        <w:t>, which creates no output, you get details of the features you just installed and the commands they con</w:t>
      </w:r>
      <w:r w:rsidR="00B074B9">
        <w:t>t</w:t>
      </w:r>
      <w:r>
        <w:t xml:space="preserve">ain. In </w:t>
      </w:r>
      <w:r w:rsidRPr="00737B95">
        <w:rPr>
          <w:rStyle w:val="ItalicsPACKT"/>
        </w:rPr>
        <w:t>step 11</w:t>
      </w:r>
      <w:r>
        <w:t xml:space="preserve">, you display the count of RSAT features not available on </w:t>
      </w:r>
      <w:r w:rsidRPr="00737B95">
        <w:rPr>
          <w:rStyle w:val="CodeInTextPACKT"/>
        </w:rPr>
        <w:t>SRV1</w:t>
      </w:r>
      <w:r>
        <w:t>, which looks like:</w:t>
      </w:r>
    </w:p>
    <w:p w14:paraId="5A871189" w14:textId="2D3554E8" w:rsidR="00737B95" w:rsidRDefault="00351437" w:rsidP="00737B95">
      <w:pPr>
        <w:pStyle w:val="FigurePACKT"/>
      </w:pPr>
      <w:r>
        <w:drawing>
          <wp:inline distT="0" distB="0" distL="0" distR="0" wp14:anchorId="7FCF972A" wp14:editId="2534A75D">
            <wp:extent cx="4886325" cy="1078446"/>
            <wp:effectExtent l="0" t="0" r="0"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965301" cy="1095876"/>
                    </a:xfrm>
                    <a:prstGeom prst="rect">
                      <a:avLst/>
                    </a:prstGeom>
                  </pic:spPr>
                </pic:pic>
              </a:graphicData>
            </a:graphic>
          </wp:inline>
        </w:drawing>
      </w:r>
    </w:p>
    <w:p w14:paraId="14E79F95" w14:textId="52A5E124" w:rsidR="004E1C16" w:rsidRPr="002F7C5B" w:rsidRDefault="004E1C16" w:rsidP="00737B95">
      <w:pPr>
        <w:pStyle w:val="FigurePACKT"/>
        <w:rPr>
          <w:rStyle w:val="FigureCaptionPACKT"/>
        </w:rPr>
      </w:pPr>
      <w:r w:rsidRPr="002F7C5B">
        <w:rPr>
          <w:rStyle w:val="FigureCaptionPACKT"/>
        </w:rPr>
        <w:t>Figure 4.7:</w:t>
      </w:r>
      <w:r w:rsidR="007269FD" w:rsidRPr="002F7C5B">
        <w:rPr>
          <w:rStyle w:val="FigureCaptionPACKT"/>
        </w:rPr>
        <w:t xml:space="preserve"> </w:t>
      </w:r>
      <w:r w:rsidR="00D16EB1" w:rsidRPr="002F7C5B">
        <w:rPr>
          <w:rStyle w:val="FigureCaptionPACKT"/>
        </w:rPr>
        <w:t xml:space="preserve">Displaying </w:t>
      </w:r>
      <w:r w:rsidR="002F7C5B" w:rsidRPr="002F7C5B">
        <w:rPr>
          <w:rStyle w:val="FigureCaptionPACKT"/>
        </w:rPr>
        <w:t>counts of commands after installing the RSAT tools</w:t>
      </w:r>
    </w:p>
    <w:p w14:paraId="64FF243C" w14:textId="3AED63F3" w:rsidR="00737B95" w:rsidRDefault="00737B95" w:rsidP="00737B95">
      <w:pPr>
        <w:pStyle w:val="LayoutInformationPACKT"/>
        <w:rPr>
          <w:noProof/>
        </w:rPr>
      </w:pPr>
      <w:r>
        <w:t xml:space="preserve">Insert </w:t>
      </w:r>
      <w:r w:rsidRPr="00C41783">
        <w:t>image</w:t>
      </w:r>
      <w:r>
        <w:t xml:space="preserve"> </w:t>
      </w:r>
      <w:r>
        <w:rPr>
          <w:noProof/>
        </w:rPr>
        <w:t>B42024_04</w:t>
      </w:r>
      <w:r w:rsidRPr="00023EAD">
        <w:rPr>
          <w:noProof/>
        </w:rPr>
        <w:t>_</w:t>
      </w:r>
      <w:r>
        <w:rPr>
          <w:noProof/>
        </w:rPr>
        <w:t>08.png</w:t>
      </w:r>
    </w:p>
    <w:p w14:paraId="059ED21B" w14:textId="03559B81" w:rsidR="00737B95" w:rsidRDefault="00737B95" w:rsidP="00737B95">
      <w:r>
        <w:t xml:space="preserve">In </w:t>
      </w:r>
      <w:r w:rsidRPr="00737B95">
        <w:rPr>
          <w:rStyle w:val="ItalicsPACKT"/>
        </w:rPr>
        <w:t>step 12</w:t>
      </w:r>
      <w:r>
        <w:t>, you display the RSAT features you installed in an earlier step. The output of this step looks like this</w:t>
      </w:r>
      <w:r w:rsidR="00F36239">
        <w:t>:</w:t>
      </w:r>
    </w:p>
    <w:p w14:paraId="7E271960" w14:textId="0C6DC208" w:rsidR="00737B95" w:rsidRDefault="00737B95" w:rsidP="00737B95">
      <w:pPr>
        <w:pStyle w:val="FigurePACKT"/>
      </w:pPr>
      <w:r>
        <w:lastRenderedPageBreak/>
        <w:drawing>
          <wp:inline distT="0" distB="0" distL="0" distR="0" wp14:anchorId="608F441B" wp14:editId="3FA0479E">
            <wp:extent cx="3920939" cy="5150739"/>
            <wp:effectExtent l="0" t="0" r="381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936701" cy="5171444"/>
                    </a:xfrm>
                    <a:prstGeom prst="rect">
                      <a:avLst/>
                    </a:prstGeom>
                  </pic:spPr>
                </pic:pic>
              </a:graphicData>
            </a:graphic>
          </wp:inline>
        </w:drawing>
      </w:r>
    </w:p>
    <w:p w14:paraId="69B96088" w14:textId="631C734A" w:rsidR="006D0B8F" w:rsidRPr="0062054D" w:rsidRDefault="006D0B8F" w:rsidP="00737B95">
      <w:pPr>
        <w:pStyle w:val="FigurePACKT"/>
        <w:rPr>
          <w:rStyle w:val="FigureCaptionPACKT"/>
        </w:rPr>
      </w:pPr>
      <w:r w:rsidRPr="0062054D">
        <w:rPr>
          <w:rStyle w:val="FigureCaptionPACKT"/>
        </w:rPr>
        <w:t xml:space="preserve">Figure 4.8: </w:t>
      </w:r>
      <w:r w:rsidR="00BE019A" w:rsidRPr="0062054D">
        <w:rPr>
          <w:rStyle w:val="FigureCaptionPACKT"/>
        </w:rPr>
        <w:t>Displaying installed RSAT features</w:t>
      </w:r>
    </w:p>
    <w:p w14:paraId="66090350" w14:textId="58241B5A" w:rsidR="00DF314C" w:rsidRDefault="00DF314C" w:rsidP="00DF314C">
      <w:pPr>
        <w:pStyle w:val="LayoutInformationPACKT"/>
        <w:rPr>
          <w:noProof/>
        </w:rPr>
      </w:pPr>
      <w:r>
        <w:t xml:space="preserve">Insert </w:t>
      </w:r>
      <w:r w:rsidRPr="00C41783">
        <w:t>image</w:t>
      </w:r>
      <w:r>
        <w:t xml:space="preserve"> </w:t>
      </w:r>
      <w:r>
        <w:rPr>
          <w:noProof/>
        </w:rPr>
        <w:t>B42024_04</w:t>
      </w:r>
      <w:r w:rsidRPr="00023EAD">
        <w:rPr>
          <w:noProof/>
        </w:rPr>
        <w:t>_</w:t>
      </w:r>
      <w:r>
        <w:rPr>
          <w:noProof/>
        </w:rPr>
        <w:t>09.png</w:t>
      </w:r>
    </w:p>
    <w:p w14:paraId="5E4BA192" w14:textId="6A3A96BF" w:rsidR="00896C3A" w:rsidRDefault="00365B21" w:rsidP="00896C3A">
      <w:pPr>
        <w:pStyle w:val="Heading2"/>
      </w:pPr>
      <w:r>
        <w:t>There</w:t>
      </w:r>
      <w:r w:rsidR="005E4296">
        <w:t>’</w:t>
      </w:r>
      <w:r>
        <w:t>s more...</w:t>
      </w:r>
    </w:p>
    <w:p w14:paraId="114D31B6" w14:textId="4CCC76E9" w:rsidR="00896C3A" w:rsidRDefault="00896C3A" w:rsidP="00896C3A">
      <w:pPr>
        <w:pStyle w:val="NormalPACKT"/>
        <w:rPr>
          <w:lang w:val="en-GB"/>
        </w:rPr>
      </w:pPr>
      <w:r>
        <w:rPr>
          <w:lang w:val="en-GB"/>
        </w:rPr>
        <w:t xml:space="preserve">The output from </w:t>
      </w:r>
      <w:r w:rsidRPr="00896C3A">
        <w:rPr>
          <w:rStyle w:val="ItalicsPACKT"/>
        </w:rPr>
        <w:t>step 1</w:t>
      </w:r>
      <w:r>
        <w:rPr>
          <w:lang w:val="en-GB"/>
        </w:rPr>
        <w:t xml:space="preserve"> shows there are 18</w:t>
      </w:r>
      <w:r w:rsidR="00E13C8A">
        <w:rPr>
          <w:lang w:val="en-GB"/>
        </w:rPr>
        <w:t>29</w:t>
      </w:r>
      <w:r>
        <w:rPr>
          <w:lang w:val="en-GB"/>
        </w:rPr>
        <w:t xml:space="preserve"> total commands and 59</w:t>
      </w:r>
      <w:r w:rsidR="00E13C8A">
        <w:rPr>
          <w:lang w:val="en-GB"/>
        </w:rPr>
        <w:t>4</w:t>
      </w:r>
      <w:r>
        <w:rPr>
          <w:lang w:val="en-GB"/>
        </w:rPr>
        <w:t xml:space="preserve"> </w:t>
      </w:r>
      <w:r w:rsidR="00351437">
        <w:rPr>
          <w:lang w:val="en-GB"/>
        </w:rPr>
        <w:t>module</w:t>
      </w:r>
      <w:r w:rsidR="00904755">
        <w:rPr>
          <w:lang w:val="en-GB"/>
        </w:rPr>
        <w:t>-</w:t>
      </w:r>
      <w:r>
        <w:rPr>
          <w:lang w:val="en-GB"/>
        </w:rPr>
        <w:t xml:space="preserve">based cmdlets available on </w:t>
      </w:r>
      <w:r w:rsidRPr="00896C3A">
        <w:rPr>
          <w:rStyle w:val="CodeInTextPACKT"/>
        </w:rPr>
        <w:t>SRV1</w:t>
      </w:r>
      <w:r>
        <w:rPr>
          <w:lang w:val="en-GB"/>
        </w:rPr>
        <w:t>, before adding the RSAT tools. The actual number may vary, depending on what additional tools, feature</w:t>
      </w:r>
      <w:r w:rsidR="008B6BEB">
        <w:rPr>
          <w:lang w:val="en-GB"/>
        </w:rPr>
        <w:t>s</w:t>
      </w:r>
      <w:r>
        <w:rPr>
          <w:lang w:val="en-GB"/>
        </w:rPr>
        <w:t xml:space="preserve">, or applications you might have added to </w:t>
      </w:r>
      <w:r w:rsidRPr="00896C3A">
        <w:rPr>
          <w:rStyle w:val="CodeInTextPACKT"/>
        </w:rPr>
        <w:t>SRV1</w:t>
      </w:r>
      <w:r>
        <w:rPr>
          <w:lang w:val="en-GB"/>
        </w:rPr>
        <w:t xml:space="preserve"> or the Windows Server version itself. </w:t>
      </w:r>
    </w:p>
    <w:p w14:paraId="79F0D1D2" w14:textId="76B04229" w:rsidR="00896C3A" w:rsidRPr="00896C3A" w:rsidRDefault="00896C3A" w:rsidP="00896C3A">
      <w:pPr>
        <w:pStyle w:val="NormalPACKT"/>
        <w:rPr>
          <w:lang w:val="en-GB"/>
        </w:rPr>
      </w:pPr>
      <w:r>
        <w:rPr>
          <w:lang w:val="en-GB"/>
        </w:rPr>
        <w:t xml:space="preserve">In </w:t>
      </w:r>
      <w:r w:rsidRPr="00896C3A">
        <w:rPr>
          <w:rStyle w:val="ItalicsPACKT"/>
        </w:rPr>
        <w:t>step 2</w:t>
      </w:r>
      <w:r>
        <w:rPr>
          <w:lang w:val="en-GB"/>
        </w:rPr>
        <w:t xml:space="preserve"> and </w:t>
      </w:r>
      <w:r w:rsidRPr="00896C3A">
        <w:rPr>
          <w:rStyle w:val="ItalicsPACKT"/>
        </w:rPr>
        <w:t>step 3</w:t>
      </w:r>
      <w:r>
        <w:rPr>
          <w:lang w:val="en-GB"/>
        </w:rPr>
        <w:t>, you find the kinds of commands available and the object type name PowerShell uses to describe these different command types. When you have the class names, you can use your favourite search engine to discover more details about each of these command types.</w:t>
      </w:r>
    </w:p>
    <w:p w14:paraId="142E8499" w14:textId="6C3A39E5" w:rsidR="00FF5B0B" w:rsidRDefault="00FF5B0B" w:rsidP="00FF5B0B">
      <w:pPr>
        <w:pStyle w:val="Heading1"/>
        <w:tabs>
          <w:tab w:val="left" w:pos="0"/>
        </w:tabs>
      </w:pPr>
      <w:r w:rsidRPr="00FF5B0B">
        <w:lastRenderedPageBreak/>
        <w:t xml:space="preserve">Exploring </w:t>
      </w:r>
      <w:r w:rsidR="008745FF">
        <w:t>p</w:t>
      </w:r>
      <w:r w:rsidRPr="00FF5B0B">
        <w:t xml:space="preserve">ackage </w:t>
      </w:r>
      <w:r w:rsidR="008745FF">
        <w:t>m</w:t>
      </w:r>
      <w:r w:rsidRPr="00FF5B0B">
        <w:t>anagement</w:t>
      </w:r>
    </w:p>
    <w:p w14:paraId="03CF5A3B" w14:textId="3BF35352" w:rsidR="00B074B9" w:rsidRPr="007F4B3D" w:rsidRDefault="00737B95" w:rsidP="00737B95">
      <w:pPr>
        <w:pStyle w:val="NormalPACKT"/>
        <w:rPr>
          <w:rStyle w:val="fontstyle01"/>
          <w:rFonts w:ascii="Times New Roman" w:hAnsi="Times New Roman"/>
          <w:sz w:val="22"/>
          <w:szCs w:val="22"/>
        </w:rPr>
      </w:pPr>
      <w:r w:rsidRPr="00737B95">
        <w:rPr>
          <w:rStyle w:val="fontstyle01"/>
          <w:rFonts w:ascii="Times New Roman" w:hAnsi="Times New Roman"/>
          <w:color w:val="auto"/>
          <w:sz w:val="22"/>
          <w:szCs w:val="24"/>
        </w:rPr>
        <w:t xml:space="preserve">The </w:t>
      </w:r>
      <w:r w:rsidRPr="00737B95">
        <w:rPr>
          <w:rStyle w:val="CodeInTextPACKT"/>
        </w:rPr>
        <w:t>PackageMan</w:t>
      </w:r>
      <w:r w:rsidR="00F4191D">
        <w:rPr>
          <w:rStyle w:val="CodeInTextPACKT"/>
        </w:rPr>
        <w:t>a</w:t>
      </w:r>
      <w:r w:rsidRPr="00737B95">
        <w:rPr>
          <w:rStyle w:val="CodeInTextPACKT"/>
        </w:rPr>
        <w:t>gement</w:t>
      </w:r>
      <w:r w:rsidRPr="00737B95">
        <w:rPr>
          <w:rStyle w:val="fontstyle21"/>
          <w:rFonts w:ascii="Times New Roman" w:hAnsi="Times New Roman"/>
          <w:color w:val="auto"/>
          <w:sz w:val="22"/>
          <w:szCs w:val="24"/>
        </w:rPr>
        <w:t xml:space="preserve"> </w:t>
      </w:r>
      <w:r w:rsidRPr="00737B95">
        <w:rPr>
          <w:rStyle w:val="fontstyle01"/>
          <w:rFonts w:ascii="Times New Roman" w:hAnsi="Times New Roman"/>
          <w:color w:val="auto"/>
          <w:sz w:val="22"/>
          <w:szCs w:val="24"/>
        </w:rPr>
        <w:t>PowerShell module provides tools that enable</w:t>
      </w:r>
      <w:r w:rsidR="006F11AE">
        <w:rPr>
          <w:rStyle w:val="fontstyle01"/>
          <w:rFonts w:ascii="Times New Roman" w:hAnsi="Times New Roman"/>
          <w:color w:val="auto"/>
          <w:sz w:val="22"/>
          <w:szCs w:val="24"/>
        </w:rPr>
        <w:t xml:space="preserve"> you</w:t>
      </w:r>
      <w:r w:rsidRPr="00737B95">
        <w:rPr>
          <w:rStyle w:val="fontstyle01"/>
          <w:rFonts w:ascii="Times New Roman" w:hAnsi="Times New Roman"/>
          <w:color w:val="auto"/>
          <w:sz w:val="22"/>
          <w:szCs w:val="24"/>
        </w:rPr>
        <w:t xml:space="preserve"> to download and install software packages from a variety of sources</w:t>
      </w:r>
      <w:r>
        <w:rPr>
          <w:rStyle w:val="fontstyle01"/>
          <w:rFonts w:ascii="Times New Roman" w:hAnsi="Times New Roman"/>
          <w:color w:val="auto"/>
          <w:sz w:val="22"/>
          <w:szCs w:val="24"/>
        </w:rPr>
        <w:t xml:space="preserve">. The module, in effect, </w:t>
      </w:r>
      <w:r w:rsidRPr="007F4B3D">
        <w:rPr>
          <w:rStyle w:val="fontstyle01"/>
          <w:rFonts w:ascii="Times New Roman" w:hAnsi="Times New Roman"/>
          <w:color w:val="auto"/>
          <w:sz w:val="22"/>
          <w:szCs w:val="22"/>
        </w:rPr>
        <w:t xml:space="preserve">implements a </w:t>
      </w:r>
      <w:r w:rsidRPr="007F4B3D">
        <w:rPr>
          <w:rStyle w:val="fontstyle01"/>
          <w:rFonts w:ascii="Times New Roman" w:hAnsi="Times New Roman"/>
          <w:sz w:val="22"/>
          <w:szCs w:val="22"/>
        </w:rPr>
        <w:t>provider interface that software package management systems use to manage software packages.</w:t>
      </w:r>
    </w:p>
    <w:p w14:paraId="1554C3E7" w14:textId="0992914D" w:rsidR="00737B95" w:rsidRPr="007F4B3D" w:rsidRDefault="00737B95" w:rsidP="00737B95">
      <w:pPr>
        <w:pStyle w:val="NormalPACKT"/>
        <w:rPr>
          <w:rStyle w:val="fontstyle01"/>
          <w:rFonts w:ascii="Times New Roman" w:hAnsi="Times New Roman"/>
          <w:color w:val="auto"/>
          <w:sz w:val="22"/>
          <w:szCs w:val="24"/>
        </w:rPr>
      </w:pPr>
      <w:r w:rsidRPr="007F4B3D">
        <w:rPr>
          <w:rStyle w:val="fontstyle01"/>
          <w:rFonts w:ascii="Times New Roman" w:hAnsi="Times New Roman"/>
          <w:sz w:val="22"/>
          <w:szCs w:val="22"/>
        </w:rPr>
        <w:t>You can use the cmdlets</w:t>
      </w:r>
      <w:r w:rsidR="00B074B9" w:rsidRPr="007F4B3D">
        <w:rPr>
          <w:rStyle w:val="fontstyle01"/>
          <w:rFonts w:ascii="Times New Roman" w:hAnsi="Times New Roman"/>
          <w:sz w:val="22"/>
          <w:szCs w:val="22"/>
        </w:rPr>
        <w:t xml:space="preserve"> </w:t>
      </w:r>
      <w:r w:rsidRPr="007F4B3D">
        <w:rPr>
          <w:rStyle w:val="fontstyle01"/>
          <w:rFonts w:ascii="Times New Roman" w:hAnsi="Times New Roman"/>
          <w:sz w:val="22"/>
          <w:szCs w:val="22"/>
        </w:rPr>
        <w:t xml:space="preserve">in the </w:t>
      </w:r>
      <w:r w:rsidRPr="00B074B9">
        <w:rPr>
          <w:rStyle w:val="CodeInTextPACKT"/>
        </w:rPr>
        <w:t>PackageMan</w:t>
      </w:r>
      <w:r w:rsidR="0006012F">
        <w:rPr>
          <w:rStyle w:val="CodeInTextPACKT"/>
        </w:rPr>
        <w:t>a</w:t>
      </w:r>
      <w:r w:rsidRPr="00B074B9">
        <w:rPr>
          <w:rStyle w:val="CodeInTextPACKT"/>
        </w:rPr>
        <w:t>gement</w:t>
      </w:r>
      <w:r w:rsidRPr="007F4B3D">
        <w:rPr>
          <w:rStyle w:val="fontstyle21"/>
          <w:rFonts w:ascii="Times New Roman" w:hAnsi="Times New Roman"/>
          <w:sz w:val="22"/>
          <w:szCs w:val="22"/>
        </w:rPr>
        <w:t xml:space="preserve"> </w:t>
      </w:r>
      <w:r w:rsidRPr="007F4B3D">
        <w:rPr>
          <w:rStyle w:val="fontstyle01"/>
          <w:rFonts w:ascii="Times New Roman" w:hAnsi="Times New Roman"/>
          <w:sz w:val="22"/>
          <w:szCs w:val="22"/>
        </w:rPr>
        <w:t xml:space="preserve">module to work with a variety of package management systems. </w:t>
      </w:r>
      <w:r w:rsidRPr="007F4B3D">
        <w:rPr>
          <w:sz w:val="24"/>
          <w:szCs w:val="28"/>
        </w:rPr>
        <w:t xml:space="preserve"> </w:t>
      </w:r>
      <w:r w:rsidRPr="007F4B3D">
        <w:rPr>
          <w:rStyle w:val="fontstyle01"/>
          <w:rFonts w:ascii="Times New Roman" w:hAnsi="Times New Roman"/>
          <w:color w:val="auto"/>
          <w:sz w:val="24"/>
          <w:szCs w:val="28"/>
        </w:rPr>
        <w:t xml:space="preserve"> </w:t>
      </w:r>
    </w:p>
    <w:p w14:paraId="0E19D773" w14:textId="33625EE6" w:rsidR="00737B95" w:rsidRPr="00737B95" w:rsidRDefault="00737B95" w:rsidP="00737B95">
      <w:pPr>
        <w:pStyle w:val="NormalPACKT"/>
        <w:rPr>
          <w:rStyle w:val="fontstyle01"/>
          <w:rFonts w:ascii="Times New Roman" w:hAnsi="Times New Roman"/>
          <w:color w:val="auto"/>
          <w:sz w:val="22"/>
          <w:szCs w:val="24"/>
        </w:rPr>
      </w:pPr>
      <w:r>
        <w:rPr>
          <w:rStyle w:val="fontstyle01"/>
          <w:rFonts w:ascii="Times New Roman" w:hAnsi="Times New Roman"/>
          <w:color w:val="auto"/>
          <w:sz w:val="22"/>
          <w:szCs w:val="24"/>
        </w:rPr>
        <w:t>T</w:t>
      </w:r>
      <w:r w:rsidRPr="00737B95">
        <w:rPr>
          <w:rStyle w:val="fontstyle01"/>
          <w:rFonts w:ascii="Times New Roman" w:hAnsi="Times New Roman"/>
          <w:color w:val="auto"/>
          <w:sz w:val="22"/>
          <w:szCs w:val="24"/>
        </w:rPr>
        <w:t xml:space="preserve">his </w:t>
      </w:r>
      <w:r>
        <w:rPr>
          <w:rStyle w:val="fontstyle01"/>
          <w:rFonts w:ascii="Times New Roman" w:hAnsi="Times New Roman"/>
          <w:color w:val="auto"/>
          <w:sz w:val="22"/>
          <w:szCs w:val="24"/>
        </w:rPr>
        <w:t>module</w:t>
      </w:r>
      <w:r w:rsidR="00B074B9">
        <w:rPr>
          <w:rStyle w:val="fontstyle01"/>
          <w:rFonts w:ascii="Times New Roman" w:hAnsi="Times New Roman"/>
          <w:color w:val="auto"/>
          <w:sz w:val="22"/>
          <w:szCs w:val="24"/>
        </w:rPr>
        <w:t>,</w:t>
      </w:r>
      <w:r>
        <w:rPr>
          <w:rStyle w:val="fontstyle01"/>
          <w:rFonts w:ascii="Times New Roman" w:hAnsi="Times New Roman"/>
          <w:color w:val="auto"/>
          <w:sz w:val="22"/>
          <w:szCs w:val="24"/>
        </w:rPr>
        <w:t xml:space="preserve"> in effect, </w:t>
      </w:r>
      <w:r w:rsidR="00B074B9">
        <w:rPr>
          <w:rStyle w:val="fontstyle01"/>
          <w:rFonts w:ascii="Times New Roman" w:hAnsi="Times New Roman"/>
          <w:color w:val="auto"/>
          <w:sz w:val="22"/>
          <w:szCs w:val="24"/>
        </w:rPr>
        <w:t xml:space="preserve">is an </w:t>
      </w:r>
      <w:r w:rsidRPr="00737B95">
        <w:rPr>
          <w:rStyle w:val="fontstyle01"/>
          <w:rFonts w:ascii="Times New Roman" w:hAnsi="Times New Roman"/>
          <w:color w:val="auto"/>
          <w:sz w:val="22"/>
          <w:szCs w:val="24"/>
        </w:rPr>
        <w:t xml:space="preserve">API to package management providers such as </w:t>
      </w:r>
      <w:r w:rsidRPr="00737B95">
        <w:rPr>
          <w:rStyle w:val="fontstyle21"/>
          <w:rFonts w:ascii="Times New Roman" w:hAnsi="Times New Roman"/>
          <w:color w:val="auto"/>
          <w:sz w:val="22"/>
          <w:szCs w:val="24"/>
        </w:rPr>
        <w:t>PowerShellGet</w:t>
      </w:r>
      <w:r w:rsidRPr="00737B95">
        <w:rPr>
          <w:rStyle w:val="fontstyle01"/>
          <w:rFonts w:ascii="Times New Roman" w:hAnsi="Times New Roman"/>
          <w:color w:val="auto"/>
          <w:sz w:val="22"/>
          <w:szCs w:val="24"/>
        </w:rPr>
        <w:t xml:space="preserve">, discussed in the </w:t>
      </w:r>
      <w:r w:rsidR="005E4296">
        <w:rPr>
          <w:rStyle w:val="fontstyle01"/>
          <w:rFonts w:ascii="Times New Roman" w:hAnsi="Times New Roman"/>
          <w:color w:val="auto"/>
          <w:sz w:val="22"/>
          <w:szCs w:val="24"/>
        </w:rPr>
        <w:t>“</w:t>
      </w:r>
      <w:r w:rsidRPr="00737B95">
        <w:rPr>
          <w:rStyle w:val="ItalicsPACKT"/>
        </w:rPr>
        <w:t>Exploring PowerShellGet and P</w:t>
      </w:r>
      <w:r w:rsidR="006248B3">
        <w:rPr>
          <w:rStyle w:val="ItalicsPACKT"/>
        </w:rPr>
        <w:t>S</w:t>
      </w:r>
      <w:r w:rsidRPr="00737B95">
        <w:rPr>
          <w:rStyle w:val="ItalicsPACKT"/>
        </w:rPr>
        <w:t xml:space="preserve"> Gallery</w:t>
      </w:r>
      <w:r w:rsidR="005E4296">
        <w:rPr>
          <w:rStyle w:val="fontstyle31"/>
          <w:rFonts w:ascii="Times New Roman" w:hAnsi="Times New Roman"/>
          <w:i w:val="0"/>
          <w:iCs w:val="0"/>
          <w:color w:val="auto"/>
          <w:sz w:val="22"/>
          <w:szCs w:val="24"/>
        </w:rPr>
        <w:t>”</w:t>
      </w:r>
      <w:r w:rsidRPr="00737B95">
        <w:rPr>
          <w:rStyle w:val="fontstyle31"/>
          <w:rFonts w:ascii="Times New Roman" w:hAnsi="Times New Roman"/>
          <w:i w:val="0"/>
          <w:iCs w:val="0"/>
          <w:color w:val="auto"/>
          <w:sz w:val="22"/>
          <w:szCs w:val="24"/>
        </w:rPr>
        <w:t xml:space="preserve"> </w:t>
      </w:r>
      <w:r w:rsidRPr="00737B95">
        <w:rPr>
          <w:rStyle w:val="fontstyle01"/>
          <w:rFonts w:ascii="Times New Roman" w:hAnsi="Times New Roman"/>
          <w:color w:val="auto"/>
          <w:sz w:val="22"/>
          <w:szCs w:val="24"/>
        </w:rPr>
        <w:t xml:space="preserve">recipe. The </w:t>
      </w:r>
      <w:r w:rsidR="00B074B9">
        <w:rPr>
          <w:rStyle w:val="fontstyle01"/>
          <w:rFonts w:ascii="Times New Roman" w:hAnsi="Times New Roman"/>
          <w:color w:val="auto"/>
          <w:sz w:val="22"/>
          <w:szCs w:val="24"/>
        </w:rPr>
        <w:t>primary</w:t>
      </w:r>
      <w:r w:rsidRPr="00737B95">
        <w:rPr>
          <w:rStyle w:val="fontstyle01"/>
          <w:rFonts w:ascii="Times New Roman" w:hAnsi="Times New Roman"/>
          <w:color w:val="auto"/>
          <w:sz w:val="22"/>
          <w:szCs w:val="24"/>
        </w:rPr>
        <w:t xml:space="preserve"> function of the </w:t>
      </w:r>
      <w:r w:rsidRPr="00737B95">
        <w:rPr>
          <w:rStyle w:val="CodeInTextPACKT"/>
        </w:rPr>
        <w:t>PackageMan</w:t>
      </w:r>
      <w:r w:rsidR="00232EFA">
        <w:rPr>
          <w:rStyle w:val="CodeInTextPACKT"/>
        </w:rPr>
        <w:t>a</w:t>
      </w:r>
      <w:r w:rsidRPr="00737B95">
        <w:rPr>
          <w:rStyle w:val="CodeInTextPACKT"/>
        </w:rPr>
        <w:t>gement</w:t>
      </w:r>
      <w:r w:rsidRPr="00737B95">
        <w:rPr>
          <w:rStyle w:val="fontstyle21"/>
          <w:rFonts w:ascii="Times New Roman" w:hAnsi="Times New Roman"/>
          <w:color w:val="auto"/>
          <w:sz w:val="22"/>
          <w:szCs w:val="24"/>
        </w:rPr>
        <w:t xml:space="preserve"> </w:t>
      </w:r>
      <w:r w:rsidRPr="00737B95">
        <w:rPr>
          <w:rStyle w:val="fontstyle01"/>
          <w:rFonts w:ascii="Times New Roman" w:hAnsi="Times New Roman"/>
          <w:color w:val="auto"/>
          <w:sz w:val="22"/>
          <w:szCs w:val="24"/>
        </w:rPr>
        <w:t>module is to manage the set of software repositories in which package management tools can search, obtain, install, and remove packages. The module enables you to discover and utilize software packages from a variety of sources</w:t>
      </w:r>
      <w:r w:rsidR="00E31449">
        <w:rPr>
          <w:rStyle w:val="fontstyle01"/>
          <w:rFonts w:ascii="Times New Roman" w:hAnsi="Times New Roman"/>
          <w:color w:val="auto"/>
          <w:sz w:val="22"/>
          <w:szCs w:val="24"/>
        </w:rPr>
        <w:t xml:space="preserve">. The modules in the gallery vary in quality. Some are excellent and are heavily used by the community, while others are less useful or of lower quality. Ensure you look carefully at any third-party module you put into production. </w:t>
      </w:r>
    </w:p>
    <w:p w14:paraId="742BE3CC" w14:textId="6D346529" w:rsidR="00737B95" w:rsidRPr="00737B95" w:rsidRDefault="00737B95" w:rsidP="00737B95">
      <w:pPr>
        <w:pStyle w:val="NormalPACKT"/>
      </w:pPr>
      <w:r w:rsidRPr="00737B95">
        <w:rPr>
          <w:rStyle w:val="fontstyle01"/>
          <w:rFonts w:ascii="Times New Roman" w:hAnsi="Times New Roman"/>
          <w:color w:val="auto"/>
          <w:sz w:val="22"/>
          <w:szCs w:val="24"/>
        </w:rPr>
        <w:t xml:space="preserve">This recipe explores the </w:t>
      </w:r>
      <w:r w:rsidRPr="00232EFA">
        <w:rPr>
          <w:rStyle w:val="fontstyle21"/>
          <w:rFonts w:ascii="Lucida Console" w:hAnsi="Lucida Console"/>
          <w:color w:val="4472C4"/>
          <w:sz w:val="19"/>
          <w:szCs w:val="19"/>
        </w:rPr>
        <w:t>PackageManagement</w:t>
      </w:r>
      <w:r w:rsidRPr="00737B95">
        <w:rPr>
          <w:rStyle w:val="fontstyle21"/>
          <w:rFonts w:ascii="Times New Roman" w:hAnsi="Times New Roman"/>
          <w:color w:val="auto"/>
          <w:sz w:val="22"/>
          <w:szCs w:val="24"/>
        </w:rPr>
        <w:t xml:space="preserve"> </w:t>
      </w:r>
      <w:r w:rsidRPr="00737B95">
        <w:rPr>
          <w:rStyle w:val="fontstyle01"/>
          <w:rFonts w:ascii="Times New Roman" w:hAnsi="Times New Roman"/>
          <w:color w:val="auto"/>
          <w:sz w:val="22"/>
          <w:szCs w:val="24"/>
        </w:rPr>
        <w:t xml:space="preserve">module from </w:t>
      </w:r>
      <w:r w:rsidRPr="00737B95">
        <w:rPr>
          <w:rStyle w:val="CodeInTextPACKT"/>
        </w:rPr>
        <w:t>SRV1</w:t>
      </w:r>
      <w:r w:rsidRPr="00737B95">
        <w:rPr>
          <w:rStyle w:val="fontstyle01"/>
          <w:rFonts w:ascii="Times New Roman" w:hAnsi="Times New Roman"/>
          <w:color w:val="auto"/>
          <w:sz w:val="22"/>
          <w:szCs w:val="24"/>
        </w:rPr>
        <w:t>.</w:t>
      </w:r>
    </w:p>
    <w:p w14:paraId="57A1A850" w14:textId="77777777" w:rsidR="00FF5B0B" w:rsidRDefault="00FF5B0B" w:rsidP="00FF5B0B">
      <w:pPr>
        <w:pStyle w:val="Heading2"/>
        <w:tabs>
          <w:tab w:val="left" w:pos="0"/>
        </w:tabs>
      </w:pPr>
      <w:r>
        <w:t>Getting Ready</w:t>
      </w:r>
    </w:p>
    <w:p w14:paraId="6FC2F0E2" w14:textId="7C59D197" w:rsidR="00FF5B0B" w:rsidRDefault="00FF5B0B" w:rsidP="00FF5B0B">
      <w:pPr>
        <w:pStyle w:val="BulletPACKT"/>
        <w:numPr>
          <w:ilvl w:val="0"/>
          <w:numId w:val="0"/>
        </w:numPr>
      </w:pPr>
      <w:r>
        <w:t xml:space="preserve">You run this recipe on </w:t>
      </w:r>
      <w:r w:rsidRPr="00047CA9">
        <w:rPr>
          <w:rStyle w:val="CodeInTextPACKT"/>
        </w:rPr>
        <w:t>SRV1</w:t>
      </w:r>
      <w:r>
        <w:t xml:space="preserve">, on which you have installed PowerShell 7 and VS Code. </w:t>
      </w:r>
      <w:r w:rsidRPr="00737B95">
        <w:rPr>
          <w:rStyle w:val="CodeInTextPACKT"/>
        </w:rPr>
        <w:t>SRV1</w:t>
      </w:r>
      <w:r>
        <w:t xml:space="preserve"> is a workgroup server running Windows Server Data</w:t>
      </w:r>
      <w:r w:rsidR="00672C5B">
        <w:t>c</w:t>
      </w:r>
      <w:r>
        <w:t>ent</w:t>
      </w:r>
      <w:r w:rsidR="00672C5B">
        <w:t>er</w:t>
      </w:r>
      <w:r>
        <w:t xml:space="preserve"> Edition.</w:t>
      </w:r>
    </w:p>
    <w:p w14:paraId="249FF68E" w14:textId="7A81E754" w:rsidR="00FF5B0B" w:rsidRDefault="00FF5B0B" w:rsidP="00FF5B0B">
      <w:pPr>
        <w:pStyle w:val="Heading2"/>
        <w:tabs>
          <w:tab w:val="left" w:pos="0"/>
        </w:tabs>
      </w:pPr>
      <w:r>
        <w:t>How to do it...</w:t>
      </w:r>
    </w:p>
    <w:p w14:paraId="0226F89C" w14:textId="24E55990" w:rsidR="00DF314C" w:rsidRPr="00DF314C" w:rsidRDefault="00DF314C" w:rsidP="00BC231B">
      <w:pPr>
        <w:pStyle w:val="NumberedBulletPACKT"/>
        <w:numPr>
          <w:ilvl w:val="0"/>
          <w:numId w:val="5"/>
        </w:numPr>
        <w:rPr>
          <w:color w:val="333333"/>
        </w:rPr>
      </w:pPr>
      <w:r>
        <w:t>Review</w:t>
      </w:r>
      <w:ins w:id="98" w:author="Thomas Lee" w:date="2021-02-10T11:53:00Z">
        <w:r w:rsidR="00BB71D8">
          <w:t>ing</w:t>
        </w:r>
      </w:ins>
      <w:r>
        <w:t> the cmdlets in the </w:t>
      </w:r>
      <w:r w:rsidRPr="002B4DF3">
        <w:rPr>
          <w:rFonts w:ascii="Lucida Console" w:hAnsi="Lucida Console"/>
          <w:color w:val="4472C4"/>
          <w:sz w:val="19"/>
          <w:szCs w:val="19"/>
        </w:rPr>
        <w:t>PackageManagement</w:t>
      </w:r>
      <w:r>
        <w:t> module</w:t>
      </w:r>
      <w:del w:id="99" w:author="Thomas Lee" w:date="2021-02-10T11:53:00Z">
        <w:r w:rsidR="007D268D" w:rsidDel="00BB71D8">
          <w:delText>:</w:delText>
        </w:r>
      </w:del>
    </w:p>
    <w:p w14:paraId="109A72A1" w14:textId="77777777" w:rsidR="00DF314C" w:rsidRPr="00DF314C" w:rsidRDefault="00DF314C" w:rsidP="00DF314C">
      <w:pPr>
        <w:pStyle w:val="CodePACKT"/>
      </w:pPr>
    </w:p>
    <w:p w14:paraId="2C1C3A03" w14:textId="0DA1BB48" w:rsidR="00DF314C" w:rsidRPr="00DF314C" w:rsidRDefault="00DF314C" w:rsidP="00DF314C">
      <w:pPr>
        <w:pStyle w:val="CodePACKT"/>
      </w:pPr>
      <w:r w:rsidRPr="00DF314C">
        <w:t>Get-Command -Module PackageManagement</w:t>
      </w:r>
    </w:p>
    <w:p w14:paraId="51EA478E" w14:textId="77777777" w:rsidR="00DF314C" w:rsidRPr="00DF314C" w:rsidRDefault="00DF314C" w:rsidP="00DF314C">
      <w:pPr>
        <w:pStyle w:val="CodePACKT"/>
      </w:pPr>
    </w:p>
    <w:p w14:paraId="23C7E17D" w14:textId="7C3F04CD" w:rsidR="00DF314C" w:rsidRPr="000D4B10" w:rsidRDefault="00DF314C" w:rsidP="00DF314C">
      <w:pPr>
        <w:pStyle w:val="NumberedBulletPACKT"/>
        <w:rPr>
          <w:rFonts w:ascii="Lucida Console" w:hAnsi="Lucida Console"/>
          <w:color w:val="333333"/>
          <w:sz w:val="19"/>
          <w:szCs w:val="19"/>
        </w:rPr>
      </w:pPr>
      <w:r>
        <w:t>Review</w:t>
      </w:r>
      <w:ins w:id="100" w:author="Thomas Lee" w:date="2021-02-10T11:53:00Z">
        <w:r w:rsidR="00BB71D8">
          <w:t>ing</w:t>
        </w:r>
      </w:ins>
      <w:r>
        <w:t> installed providers with </w:t>
      </w:r>
      <w:r w:rsidRPr="000D4B10">
        <w:rPr>
          <w:rFonts w:ascii="Lucida Console" w:hAnsi="Lucida Console"/>
          <w:color w:val="4472C4"/>
          <w:sz w:val="19"/>
          <w:szCs w:val="19"/>
        </w:rPr>
        <w:t>Get-PackageProvider</w:t>
      </w:r>
      <w:del w:id="101" w:author="Thomas Lee" w:date="2021-02-10T11:53:00Z">
        <w:r w:rsidR="007D268D" w:rsidDel="00BB71D8">
          <w:delText>:</w:delText>
        </w:r>
      </w:del>
    </w:p>
    <w:p w14:paraId="46DD2569" w14:textId="77777777" w:rsidR="00DF314C" w:rsidRPr="00DF314C" w:rsidRDefault="00DF314C" w:rsidP="00DF314C">
      <w:pPr>
        <w:pStyle w:val="CodePACKT"/>
      </w:pPr>
    </w:p>
    <w:p w14:paraId="46223627" w14:textId="77244E4F" w:rsidR="00DF314C" w:rsidRPr="00DF314C" w:rsidRDefault="00DF314C" w:rsidP="00DF314C">
      <w:pPr>
        <w:pStyle w:val="CodePACKT"/>
      </w:pPr>
      <w:r w:rsidRPr="00DF314C">
        <w:t>Get-PackageProvider | </w:t>
      </w:r>
    </w:p>
    <w:p w14:paraId="2984436C" w14:textId="77777777" w:rsidR="00DF314C" w:rsidRPr="00DF314C" w:rsidRDefault="00DF314C" w:rsidP="00DF314C">
      <w:pPr>
        <w:pStyle w:val="CodePACKT"/>
      </w:pPr>
      <w:r w:rsidRPr="00DF314C">
        <w:t>  Format-Table -Property Name, </w:t>
      </w:r>
    </w:p>
    <w:p w14:paraId="521B4420" w14:textId="77777777" w:rsidR="00DF314C" w:rsidRPr="00DF314C" w:rsidRDefault="00DF314C" w:rsidP="00DF314C">
      <w:pPr>
        <w:pStyle w:val="CodePACKT"/>
      </w:pPr>
      <w:r w:rsidRPr="00DF314C">
        <w:t>                         Version, </w:t>
      </w:r>
    </w:p>
    <w:p w14:paraId="7B115ACF" w14:textId="77777777" w:rsidR="00DF314C" w:rsidRPr="00DF314C" w:rsidRDefault="00DF314C" w:rsidP="00DF314C">
      <w:pPr>
        <w:pStyle w:val="CodePACKT"/>
      </w:pPr>
      <w:r w:rsidRPr="00DF314C">
        <w:t>                         SupportedFileExtensions,</w:t>
      </w:r>
    </w:p>
    <w:p w14:paraId="63D5B993" w14:textId="23474D1A" w:rsidR="00DF314C" w:rsidRPr="00DF314C" w:rsidRDefault="00DF314C" w:rsidP="00DF314C">
      <w:pPr>
        <w:pStyle w:val="CodePACKT"/>
      </w:pPr>
      <w:r w:rsidRPr="00DF314C">
        <w:t>                         From</w:t>
      </w:r>
      <w:r w:rsidR="00B557D7">
        <w:t>T</w:t>
      </w:r>
      <w:r w:rsidRPr="00DF314C">
        <w:t>rustedSource</w:t>
      </w:r>
    </w:p>
    <w:p w14:paraId="193D1858" w14:textId="77777777" w:rsidR="00DF314C" w:rsidRPr="00DF314C" w:rsidRDefault="00DF314C" w:rsidP="00DF314C">
      <w:pPr>
        <w:pStyle w:val="CodePACKT"/>
      </w:pPr>
    </w:p>
    <w:p w14:paraId="57DB9693" w14:textId="181E648C" w:rsidR="00DF314C" w:rsidRDefault="00DF314C" w:rsidP="00DF314C">
      <w:pPr>
        <w:pStyle w:val="NumberedBulletPACKT"/>
        <w:rPr>
          <w:color w:val="333333"/>
        </w:rPr>
      </w:pPr>
      <w:del w:id="102" w:author="Thomas Lee" w:date="2021-02-10T11:54:00Z">
        <w:r w:rsidDel="00327FF0">
          <w:delText>Examin</w:delText>
        </w:r>
        <w:r w:rsidR="000D79E0" w:rsidDel="00327FF0">
          <w:delText xml:space="preserve">e </w:delText>
        </w:r>
      </w:del>
      <w:ins w:id="103" w:author="Thomas Lee" w:date="2021-02-10T11:54:00Z">
        <w:r w:rsidR="00327FF0">
          <w:t xml:space="preserve">Examining </w:t>
        </w:r>
      </w:ins>
      <w:r>
        <w:t xml:space="preserve">available </w:t>
      </w:r>
      <w:r w:rsidR="00E76903">
        <w:t>p</w:t>
      </w:r>
      <w:r>
        <w:t>ackage </w:t>
      </w:r>
      <w:r w:rsidR="00E76903">
        <w:t>p</w:t>
      </w:r>
      <w:r>
        <w:t>roviders</w:t>
      </w:r>
      <w:del w:id="104" w:author="Thomas Lee" w:date="2021-02-10T11:54:00Z">
        <w:r w:rsidR="000D79E0" w:rsidDel="00327FF0">
          <w:delText>:</w:delText>
        </w:r>
      </w:del>
    </w:p>
    <w:p w14:paraId="0FA66888" w14:textId="77777777" w:rsidR="00DF314C" w:rsidRPr="00DF314C" w:rsidRDefault="00DF314C" w:rsidP="00DF314C">
      <w:pPr>
        <w:pStyle w:val="CodePACKT"/>
      </w:pPr>
    </w:p>
    <w:p w14:paraId="1E2C5E7F" w14:textId="2DA78BAE" w:rsidR="00DF314C" w:rsidRPr="00DF314C" w:rsidRDefault="00DF314C" w:rsidP="00DF314C">
      <w:pPr>
        <w:pStyle w:val="CodePACKT"/>
      </w:pPr>
      <w:r w:rsidRPr="00DF314C">
        <w:t>$PROVIDERS = Find-PackageProvider</w:t>
      </w:r>
    </w:p>
    <w:p w14:paraId="2731E07E" w14:textId="77777777" w:rsidR="00DF314C" w:rsidRPr="00DF314C" w:rsidRDefault="00DF314C" w:rsidP="00DF314C">
      <w:pPr>
        <w:pStyle w:val="CodePACKT"/>
      </w:pPr>
      <w:r w:rsidRPr="00DF314C">
        <w:t>$PROVIDERS |</w:t>
      </w:r>
    </w:p>
    <w:p w14:paraId="3F7DF7A6" w14:textId="77777777" w:rsidR="00DF314C" w:rsidRPr="00DF314C" w:rsidRDefault="00DF314C" w:rsidP="00DF314C">
      <w:pPr>
        <w:pStyle w:val="CodePACKT"/>
      </w:pPr>
      <w:r w:rsidRPr="00DF314C">
        <w:t>    Select-Object -Property Name,Summary |</w:t>
      </w:r>
    </w:p>
    <w:p w14:paraId="5E9265C8" w14:textId="77777777" w:rsidR="00DF314C" w:rsidRPr="00DF314C" w:rsidRDefault="00DF314C" w:rsidP="00DF314C">
      <w:pPr>
        <w:pStyle w:val="CodePACKT"/>
      </w:pPr>
      <w:r w:rsidRPr="00DF314C">
        <w:t>      Format-Table -AutoSize -Wrap</w:t>
      </w:r>
    </w:p>
    <w:p w14:paraId="315798A0" w14:textId="77777777" w:rsidR="00DF314C" w:rsidRPr="00DF314C" w:rsidRDefault="00DF314C" w:rsidP="00DF314C">
      <w:pPr>
        <w:pStyle w:val="CodePACKT"/>
      </w:pPr>
    </w:p>
    <w:p w14:paraId="08870C58" w14:textId="44D5D8DA" w:rsidR="00DF314C" w:rsidRDefault="00DF314C" w:rsidP="00DF314C">
      <w:pPr>
        <w:pStyle w:val="NumberedBulletPACKT"/>
        <w:rPr>
          <w:color w:val="333333"/>
        </w:rPr>
      </w:pPr>
      <w:r>
        <w:t>Discover</w:t>
      </w:r>
      <w:ins w:id="105" w:author="Thomas Lee" w:date="2021-02-10T11:54:00Z">
        <w:r w:rsidR="00327FF0">
          <w:t>ing</w:t>
        </w:r>
      </w:ins>
      <w:r>
        <w:t> and count</w:t>
      </w:r>
      <w:ins w:id="106" w:author="Thomas Lee" w:date="2021-02-10T11:54:00Z">
        <w:r w:rsidR="00327FF0">
          <w:t>ing</w:t>
        </w:r>
      </w:ins>
      <w:r>
        <w:t xml:space="preserve"> available packages</w:t>
      </w:r>
      <w:del w:id="107" w:author="Thomas Lee" w:date="2021-02-10T11:54:00Z">
        <w:r w:rsidR="00E76903" w:rsidDel="00327FF0">
          <w:delText>:</w:delText>
        </w:r>
      </w:del>
    </w:p>
    <w:p w14:paraId="0A9461B1" w14:textId="77777777" w:rsidR="00DF314C" w:rsidRPr="00DF314C" w:rsidRDefault="00DF314C" w:rsidP="00DF314C">
      <w:pPr>
        <w:pStyle w:val="CodePACKT"/>
      </w:pPr>
    </w:p>
    <w:p w14:paraId="3FF133C2" w14:textId="671ACF6C" w:rsidR="00DF314C" w:rsidRPr="00DF314C" w:rsidRDefault="00DF314C" w:rsidP="00DF314C">
      <w:pPr>
        <w:pStyle w:val="CodePACKT"/>
      </w:pPr>
      <w:r w:rsidRPr="00DF314C">
        <w:t>$PAGKAGES = Find-Package</w:t>
      </w:r>
    </w:p>
    <w:p w14:paraId="235B5E43" w14:textId="5D17E63B" w:rsidR="00DF314C" w:rsidRPr="00DF314C" w:rsidRDefault="00327FF0" w:rsidP="00DF314C">
      <w:pPr>
        <w:pStyle w:val="CodePACKT"/>
      </w:pPr>
      <w:ins w:id="108" w:author="Thomas Lee" w:date="2021-02-10T11:54:00Z">
        <w:r>
          <w:t>"</w:t>
        </w:r>
      </w:ins>
      <w:del w:id="109" w:author="Thomas Lee" w:date="2021-02-10T11:54:00Z">
        <w:r w:rsidR="005E4296" w:rsidDel="00327FF0">
          <w:delText>“</w:delText>
        </w:r>
      </w:del>
      <w:r w:rsidR="00DF314C" w:rsidRPr="00DF314C">
        <w:t>Discovered {0:N0} packages</w:t>
      </w:r>
      <w:ins w:id="110" w:author="Thomas Lee" w:date="2021-02-10T11:54:00Z">
        <w:r>
          <w:t>"</w:t>
        </w:r>
      </w:ins>
      <w:del w:id="111" w:author="Thomas Lee" w:date="2021-02-10T11:54:00Z">
        <w:r w:rsidR="005E4296" w:rsidDel="00327FF0">
          <w:delText>”</w:delText>
        </w:r>
      </w:del>
      <w:r w:rsidR="00DF314C" w:rsidRPr="00DF314C">
        <w:t> -f </w:t>
      </w:r>
      <w:r w:rsidR="000252BC">
        <w:t>$PACKAGES.Count</w:t>
      </w:r>
    </w:p>
    <w:p w14:paraId="033C0071" w14:textId="77777777" w:rsidR="00DF314C" w:rsidRPr="00DF314C" w:rsidRDefault="00DF314C" w:rsidP="00DF314C">
      <w:pPr>
        <w:pStyle w:val="CodePACKT"/>
      </w:pPr>
    </w:p>
    <w:p w14:paraId="2FE9A932" w14:textId="3FC90B91" w:rsidR="00DF314C" w:rsidRDefault="00DF314C" w:rsidP="00DF314C">
      <w:pPr>
        <w:pStyle w:val="NumberedBulletPACKT"/>
        <w:rPr>
          <w:color w:val="333333"/>
        </w:rPr>
      </w:pPr>
      <w:r>
        <w:t>Show</w:t>
      </w:r>
      <w:ins w:id="112" w:author="Thomas Lee" w:date="2021-02-10T11:54:00Z">
        <w:r w:rsidR="00327FF0">
          <w:t>ing</w:t>
        </w:r>
      </w:ins>
      <w:r>
        <w:t> </w:t>
      </w:r>
      <w:r w:rsidR="006B7968">
        <w:t xml:space="preserve">the </w:t>
      </w:r>
      <w:r>
        <w:t>first 5 packages discovered</w:t>
      </w:r>
      <w:del w:id="113" w:author="Thomas Lee" w:date="2021-02-10T11:55:00Z">
        <w:r w:rsidR="00911BAE" w:rsidDel="00327FF0">
          <w:delText>:</w:delText>
        </w:r>
      </w:del>
    </w:p>
    <w:p w14:paraId="0653A8C4" w14:textId="77777777" w:rsidR="00DF314C" w:rsidRPr="00DF314C" w:rsidRDefault="00DF314C" w:rsidP="00DF314C">
      <w:pPr>
        <w:pStyle w:val="CodePACKT"/>
      </w:pPr>
    </w:p>
    <w:p w14:paraId="320CBB35" w14:textId="662075CA" w:rsidR="00DF314C" w:rsidRPr="00DF314C" w:rsidRDefault="00DF314C" w:rsidP="00DF314C">
      <w:pPr>
        <w:pStyle w:val="CodePACKT"/>
      </w:pPr>
      <w:r w:rsidRPr="00DF314C">
        <w:t>$PAGKAGES  |</w:t>
      </w:r>
    </w:p>
    <w:p w14:paraId="2D76BB25" w14:textId="77777777" w:rsidR="00DF314C" w:rsidRPr="00DF314C" w:rsidRDefault="00DF314C" w:rsidP="00DF314C">
      <w:pPr>
        <w:pStyle w:val="CodePACKT"/>
      </w:pPr>
      <w:r w:rsidRPr="00DF314C">
        <w:lastRenderedPageBreak/>
        <w:t>    Select-Object -First 5 |</w:t>
      </w:r>
    </w:p>
    <w:p w14:paraId="3EF63A95" w14:textId="77777777" w:rsidR="00DF314C" w:rsidRPr="00DF314C" w:rsidRDefault="00DF314C" w:rsidP="00DF314C">
      <w:pPr>
        <w:pStyle w:val="CodePACKT"/>
      </w:pPr>
      <w:r w:rsidRPr="00DF314C">
        <w:t>      Format-Table -AutoSize -Wrap</w:t>
      </w:r>
    </w:p>
    <w:p w14:paraId="07322C31" w14:textId="77777777" w:rsidR="00DF314C" w:rsidRPr="00DF314C" w:rsidRDefault="00DF314C" w:rsidP="00DF314C">
      <w:pPr>
        <w:pStyle w:val="CodePACKT"/>
      </w:pPr>
    </w:p>
    <w:p w14:paraId="2AD600E9" w14:textId="1B33CB4E" w:rsidR="00DF314C" w:rsidRDefault="00DF314C" w:rsidP="00DF314C">
      <w:pPr>
        <w:pStyle w:val="NumberedBulletPACKT"/>
        <w:rPr>
          <w:color w:val="333333"/>
        </w:rPr>
      </w:pPr>
      <w:r>
        <w:t>Instal</w:t>
      </w:r>
      <w:r w:rsidR="00911BAE">
        <w:t>l</w:t>
      </w:r>
      <w:ins w:id="114" w:author="Thomas Lee" w:date="2021-02-10T11:55:00Z">
        <w:r w:rsidR="00327FF0">
          <w:t>ing</w:t>
        </w:r>
      </w:ins>
      <w:r>
        <w:t> </w:t>
      </w:r>
      <w:r w:rsidR="00B81371">
        <w:t xml:space="preserve">the </w:t>
      </w:r>
      <w:r>
        <w:t>Chocolatier provider</w:t>
      </w:r>
      <w:del w:id="115" w:author="Thomas Lee" w:date="2021-02-10T11:55:00Z">
        <w:r w:rsidR="00911BAE" w:rsidDel="00327FF0">
          <w:delText>:</w:delText>
        </w:r>
      </w:del>
    </w:p>
    <w:p w14:paraId="474F6C95" w14:textId="77777777" w:rsidR="00DF314C" w:rsidRPr="00DF314C" w:rsidRDefault="00DF314C" w:rsidP="00DF314C">
      <w:pPr>
        <w:pStyle w:val="CodePACKT"/>
      </w:pPr>
    </w:p>
    <w:p w14:paraId="6EEDAB74" w14:textId="57D5FCC8" w:rsidR="00DF314C" w:rsidRPr="00DF314C" w:rsidRDefault="00DF314C" w:rsidP="00DF314C">
      <w:pPr>
        <w:pStyle w:val="CodePACKT"/>
      </w:pPr>
      <w:r w:rsidRPr="00DF314C">
        <w:t>Install-PackageProvider -Name Chocolatier -Force</w:t>
      </w:r>
    </w:p>
    <w:p w14:paraId="2ED785EA" w14:textId="77777777" w:rsidR="00DF314C" w:rsidRPr="00DF314C" w:rsidRDefault="00DF314C" w:rsidP="00DF314C">
      <w:pPr>
        <w:pStyle w:val="CodePACKT"/>
      </w:pPr>
    </w:p>
    <w:p w14:paraId="1D3936C1" w14:textId="59609C02" w:rsidR="00DF314C" w:rsidRDefault="00DF314C" w:rsidP="00DF314C">
      <w:pPr>
        <w:pStyle w:val="NumberedBulletPACKT"/>
        <w:rPr>
          <w:color w:val="333333"/>
        </w:rPr>
      </w:pPr>
      <w:r>
        <w:t>Verify</w:t>
      </w:r>
      <w:ins w:id="116" w:author="Thomas Lee" w:date="2021-02-10T11:55:00Z">
        <w:r w:rsidR="00327FF0">
          <w:t>ing</w:t>
        </w:r>
      </w:ins>
      <w:r>
        <w:t> Chocolatier is in the list of installed providers</w:t>
      </w:r>
      <w:del w:id="117" w:author="Thomas Lee" w:date="2021-02-10T11:55:00Z">
        <w:r w:rsidR="00911BAE" w:rsidDel="00327FF0">
          <w:delText>:</w:delText>
        </w:r>
      </w:del>
    </w:p>
    <w:p w14:paraId="43BF9BA7" w14:textId="77777777" w:rsidR="00DF314C" w:rsidRPr="00DF314C" w:rsidRDefault="00DF314C" w:rsidP="00DF314C">
      <w:pPr>
        <w:pStyle w:val="CodePACKT"/>
      </w:pPr>
    </w:p>
    <w:p w14:paraId="36F64E4D" w14:textId="0270FDA7" w:rsidR="00DF314C" w:rsidRPr="00DF314C" w:rsidRDefault="00DF314C" w:rsidP="00DF314C">
      <w:pPr>
        <w:pStyle w:val="CodePACKT"/>
      </w:pPr>
      <w:r w:rsidRPr="00DF314C">
        <w:t>Get-PackageProvider |</w:t>
      </w:r>
    </w:p>
    <w:p w14:paraId="22269EB1" w14:textId="77777777" w:rsidR="00DF314C" w:rsidRPr="00DF314C" w:rsidRDefault="00DF314C" w:rsidP="00DF314C">
      <w:pPr>
        <w:pStyle w:val="CodePACKT"/>
      </w:pPr>
      <w:r w:rsidRPr="00DF314C">
        <w:t>  Select-Object -Property Name,Version</w:t>
      </w:r>
    </w:p>
    <w:p w14:paraId="3EA2A10D" w14:textId="77777777" w:rsidR="00DF314C" w:rsidRPr="00DF314C" w:rsidRDefault="00DF314C" w:rsidP="00DF314C">
      <w:pPr>
        <w:pStyle w:val="CodePACKT"/>
      </w:pPr>
    </w:p>
    <w:p w14:paraId="000944C5" w14:textId="45DC11BF" w:rsidR="00DF314C" w:rsidRDefault="00DF314C" w:rsidP="00DF314C">
      <w:pPr>
        <w:pStyle w:val="NumberedBulletPACKT"/>
        <w:rPr>
          <w:color w:val="333333"/>
        </w:rPr>
      </w:pPr>
      <w:r>
        <w:t>Discover</w:t>
      </w:r>
      <w:ins w:id="118" w:author="Thomas Lee" w:date="2021-02-10T11:55:00Z">
        <w:r w:rsidR="00327FF0">
          <w:t>ing</w:t>
        </w:r>
      </w:ins>
      <w:r>
        <w:t> </w:t>
      </w:r>
      <w:r w:rsidR="00911BAE">
        <w:t>p</w:t>
      </w:r>
      <w:r>
        <w:t>ackages from Chocol</w:t>
      </w:r>
      <w:r w:rsidR="00B557D7">
        <w:t>a</w:t>
      </w:r>
      <w:r>
        <w:t>tier</w:t>
      </w:r>
      <w:del w:id="119" w:author="Thomas Lee" w:date="2021-02-10T11:55:00Z">
        <w:r w:rsidR="00911BAE" w:rsidDel="00327FF0">
          <w:delText>:</w:delText>
        </w:r>
      </w:del>
    </w:p>
    <w:p w14:paraId="0C03AA69" w14:textId="77777777" w:rsidR="00DF314C" w:rsidRPr="00DF314C" w:rsidRDefault="00DF314C" w:rsidP="00DF314C">
      <w:pPr>
        <w:pStyle w:val="CodePACKT"/>
      </w:pPr>
    </w:p>
    <w:p w14:paraId="7E9FF342" w14:textId="1B183DB3" w:rsidR="00DF314C" w:rsidRPr="00DF314C" w:rsidRDefault="00DF314C" w:rsidP="00DF314C">
      <w:pPr>
        <w:pStyle w:val="CodePACKT"/>
      </w:pPr>
      <w:r w:rsidRPr="00DF314C">
        <w:t>$Start = Get-Date</w:t>
      </w:r>
    </w:p>
    <w:p w14:paraId="594425EF" w14:textId="77777777" w:rsidR="00DF314C" w:rsidRPr="00DF314C" w:rsidRDefault="00DF314C" w:rsidP="00DF314C">
      <w:pPr>
        <w:pStyle w:val="CodePACKT"/>
      </w:pPr>
      <w:r w:rsidRPr="00DF314C">
        <w:t>$CPackages = Find-Package -ProviderName Chocolatier -Name *</w:t>
      </w:r>
    </w:p>
    <w:p w14:paraId="26702C26" w14:textId="7FA8480B" w:rsidR="00DF314C" w:rsidRPr="00DF314C" w:rsidRDefault="005E4296" w:rsidP="00DF314C">
      <w:pPr>
        <w:pStyle w:val="CodePACKT"/>
      </w:pPr>
      <w:r>
        <w:t>“</w:t>
      </w:r>
      <w:r w:rsidR="00DF314C" w:rsidRPr="00DF314C">
        <w:t>$($CPackages.Count) packages available from Chocolatey</w:t>
      </w:r>
      <w:r>
        <w:t>”</w:t>
      </w:r>
    </w:p>
    <w:p w14:paraId="385A7DFB" w14:textId="77777777" w:rsidR="00DF314C" w:rsidRPr="00DF314C" w:rsidRDefault="00DF314C" w:rsidP="00DF314C">
      <w:pPr>
        <w:pStyle w:val="CodePACKT"/>
      </w:pPr>
      <w:r w:rsidRPr="00DF314C">
        <w:t>$End = Get-Date</w:t>
      </w:r>
    </w:p>
    <w:p w14:paraId="029FC74D" w14:textId="77777777" w:rsidR="00DF314C" w:rsidRPr="00DF314C" w:rsidRDefault="00DF314C" w:rsidP="00DF314C">
      <w:pPr>
        <w:pStyle w:val="CodePACKT"/>
      </w:pPr>
    </w:p>
    <w:p w14:paraId="46AD8287" w14:textId="35E2E970" w:rsidR="00DF314C" w:rsidRDefault="00DF314C" w:rsidP="009C2C35">
      <w:pPr>
        <w:pStyle w:val="NumberedBulletPACKT"/>
        <w:rPr>
          <w:color w:val="333333"/>
        </w:rPr>
      </w:pPr>
      <w:r>
        <w:t>Display</w:t>
      </w:r>
      <w:ins w:id="120" w:author="Thomas Lee" w:date="2021-02-10T11:55:00Z">
        <w:r w:rsidR="00327FF0">
          <w:t>ing</w:t>
        </w:r>
      </w:ins>
      <w:r>
        <w:t> how long it took </w:t>
      </w:r>
      <w:r w:rsidR="00BE76CB">
        <w:t xml:space="preserve">to find </w:t>
      </w:r>
      <w:r w:rsidR="00C65A2C">
        <w:t>the packages</w:t>
      </w:r>
      <w:r w:rsidR="00E31449">
        <w:t xml:space="preserve"> from the Chocolatier provider</w:t>
      </w:r>
      <w:del w:id="121" w:author="Thomas Lee" w:date="2021-02-10T11:55:00Z">
        <w:r w:rsidR="00BF5994" w:rsidDel="00327FF0">
          <w:delText>:</w:delText>
        </w:r>
      </w:del>
    </w:p>
    <w:p w14:paraId="7A615631" w14:textId="77777777" w:rsidR="00DF314C" w:rsidRPr="00DF314C" w:rsidRDefault="00DF314C" w:rsidP="00B72F29">
      <w:pPr>
        <w:pStyle w:val="NumberedBulletPACKT"/>
        <w:numPr>
          <w:ilvl w:val="0"/>
          <w:numId w:val="0"/>
        </w:numPr>
        <w:ind w:left="363"/>
      </w:pPr>
    </w:p>
    <w:p w14:paraId="09755FAC" w14:textId="78309216" w:rsidR="00DF314C" w:rsidRPr="00DF314C" w:rsidRDefault="00DF314C" w:rsidP="00DF314C">
      <w:pPr>
        <w:pStyle w:val="CodePACKT"/>
      </w:pPr>
      <w:r w:rsidRPr="00DF314C">
        <w:t>$Elapsed = $End - $Start</w:t>
      </w:r>
    </w:p>
    <w:p w14:paraId="76E3FFCE" w14:textId="5CA3C8DB" w:rsidR="00DF314C" w:rsidRPr="00DF314C" w:rsidRDefault="005E4296" w:rsidP="00DF314C">
      <w:pPr>
        <w:pStyle w:val="CodePACKT"/>
      </w:pPr>
      <w:r>
        <w:t>“</w:t>
      </w:r>
      <w:r w:rsidR="00DF314C" w:rsidRPr="00DF314C">
        <w:t>Took {0:n3} seconds</w:t>
      </w:r>
      <w:r>
        <w:t>”</w:t>
      </w:r>
      <w:r w:rsidR="00DF314C" w:rsidRPr="00DF314C">
        <w:t> -f $Elapsed.TotalSeconds</w:t>
      </w:r>
    </w:p>
    <w:p w14:paraId="23D97620" w14:textId="77777777" w:rsidR="00DF314C" w:rsidRPr="00DF314C" w:rsidRDefault="00DF314C" w:rsidP="00DF314C">
      <w:pPr>
        <w:pStyle w:val="CodePACKT"/>
      </w:pPr>
    </w:p>
    <w:p w14:paraId="27C26128" w14:textId="77777777" w:rsidR="00FF5B0B" w:rsidRDefault="00FF5B0B" w:rsidP="00FF5B0B">
      <w:pPr>
        <w:pStyle w:val="Heading2"/>
        <w:numPr>
          <w:ilvl w:val="1"/>
          <w:numId w:val="3"/>
        </w:numPr>
        <w:tabs>
          <w:tab w:val="left" w:pos="0"/>
        </w:tabs>
      </w:pPr>
      <w:r>
        <w:t>How it works...</w:t>
      </w:r>
    </w:p>
    <w:p w14:paraId="6715FE84" w14:textId="5D33CEBB" w:rsidR="00FF5B0B" w:rsidRDefault="00FF5B0B" w:rsidP="00FF5B0B">
      <w:pPr>
        <w:pStyle w:val="NormalPACKT"/>
        <w:rPr>
          <w:lang w:val="en-GB"/>
        </w:rPr>
      </w:pPr>
      <w:r>
        <w:rPr>
          <w:lang w:val="en-GB"/>
        </w:rPr>
        <w:t xml:space="preserve">In </w:t>
      </w:r>
      <w:r w:rsidRPr="00047CA9">
        <w:rPr>
          <w:rStyle w:val="ItalicsPACKT"/>
        </w:rPr>
        <w:t>step 1</w:t>
      </w:r>
      <w:r>
        <w:rPr>
          <w:lang w:val="en-GB"/>
        </w:rPr>
        <w:t xml:space="preserve">, you </w:t>
      </w:r>
      <w:r w:rsidR="00B557D7">
        <w:rPr>
          <w:lang w:val="en-GB"/>
        </w:rPr>
        <w:t xml:space="preserve">use </w:t>
      </w:r>
      <w:r w:rsidR="00B557D7" w:rsidRPr="00B557D7">
        <w:rPr>
          <w:rStyle w:val="CodeInTextPACKT"/>
        </w:rPr>
        <w:t>Get-Command</w:t>
      </w:r>
      <w:r w:rsidR="00B557D7">
        <w:rPr>
          <w:lang w:val="en-GB"/>
        </w:rPr>
        <w:t xml:space="preserve"> to view the commands provided by the </w:t>
      </w:r>
      <w:r w:rsidR="00B557D7" w:rsidRPr="00B557D7">
        <w:rPr>
          <w:rStyle w:val="CodeInTextPACKT"/>
        </w:rPr>
        <w:t>PackageManagement</w:t>
      </w:r>
      <w:r w:rsidR="00B557D7">
        <w:rPr>
          <w:lang w:val="en-GB"/>
        </w:rPr>
        <w:t xml:space="preserve"> module, which looks like this:</w:t>
      </w:r>
    </w:p>
    <w:p w14:paraId="278EB3E7" w14:textId="76472C8D" w:rsidR="00B557D7" w:rsidRDefault="00B557D7" w:rsidP="00B557D7">
      <w:pPr>
        <w:pStyle w:val="FigurePACKT"/>
      </w:pPr>
      <w:r>
        <w:drawing>
          <wp:inline distT="0" distB="0" distL="0" distR="0" wp14:anchorId="3CABF161" wp14:editId="6726B7A7">
            <wp:extent cx="3059722" cy="1870546"/>
            <wp:effectExtent l="0" t="0" r="762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074403" cy="1879521"/>
                    </a:xfrm>
                    <a:prstGeom prst="rect">
                      <a:avLst/>
                    </a:prstGeom>
                  </pic:spPr>
                </pic:pic>
              </a:graphicData>
            </a:graphic>
          </wp:inline>
        </w:drawing>
      </w:r>
    </w:p>
    <w:p w14:paraId="23851183" w14:textId="1CEB00D0" w:rsidR="005451DE" w:rsidRPr="00B4461C" w:rsidRDefault="005451DE" w:rsidP="00B557D7">
      <w:pPr>
        <w:pStyle w:val="FigurePACKT"/>
        <w:rPr>
          <w:rStyle w:val="FigureCaptionPACKT"/>
        </w:rPr>
      </w:pPr>
      <w:r w:rsidRPr="00B4461C">
        <w:rPr>
          <w:rStyle w:val="FigureCaptionPACKT"/>
        </w:rPr>
        <w:t xml:space="preserve">Figure 4.9: </w:t>
      </w:r>
      <w:r w:rsidR="00135DB5" w:rsidRPr="00B4461C">
        <w:rPr>
          <w:rStyle w:val="FigureCaptionPACKT"/>
        </w:rPr>
        <w:t>Viewing the commands provided by the PackageManagement module</w:t>
      </w:r>
    </w:p>
    <w:p w14:paraId="51D1F6A1" w14:textId="1784CC33" w:rsidR="00FF5B0B" w:rsidRDefault="00FF5B0B" w:rsidP="00FF5B0B">
      <w:pPr>
        <w:pStyle w:val="LayoutInformationPACKT"/>
        <w:rPr>
          <w:noProof/>
        </w:rPr>
      </w:pPr>
      <w:r>
        <w:t xml:space="preserve">Insert </w:t>
      </w:r>
      <w:r w:rsidRPr="00C41783">
        <w:t>image</w:t>
      </w:r>
      <w:r>
        <w:t xml:space="preserve"> </w:t>
      </w:r>
      <w:r>
        <w:rPr>
          <w:noProof/>
        </w:rPr>
        <w:t>B42024_0</w:t>
      </w:r>
      <w:r w:rsidR="00B557D7">
        <w:rPr>
          <w:noProof/>
        </w:rPr>
        <w:t>4</w:t>
      </w:r>
      <w:r w:rsidRPr="00023EAD">
        <w:rPr>
          <w:noProof/>
        </w:rPr>
        <w:t>_</w:t>
      </w:r>
      <w:r w:rsidR="00B557D7">
        <w:rPr>
          <w:noProof/>
        </w:rPr>
        <w:t>10</w:t>
      </w:r>
      <w:r>
        <w:rPr>
          <w:noProof/>
        </w:rPr>
        <w:t>.png</w:t>
      </w:r>
    </w:p>
    <w:p w14:paraId="7EEF4ECF" w14:textId="46225407" w:rsidR="00FF5B0B" w:rsidRDefault="00B557D7" w:rsidP="00B557D7">
      <w:pPr>
        <w:pStyle w:val="NormalPACKT"/>
        <w:rPr>
          <w:noProof/>
        </w:rPr>
      </w:pPr>
      <w:r>
        <w:rPr>
          <w:noProof/>
        </w:rPr>
        <w:t xml:space="preserve">In </w:t>
      </w:r>
      <w:r w:rsidRPr="00B557D7">
        <w:rPr>
          <w:rStyle w:val="ItalicsPACKT"/>
        </w:rPr>
        <w:t>step 2,</w:t>
      </w:r>
      <w:r>
        <w:rPr>
          <w:noProof/>
        </w:rPr>
        <w:t xml:space="preserve"> you use the </w:t>
      </w:r>
      <w:r w:rsidRPr="00B557D7">
        <w:rPr>
          <w:rStyle w:val="CodeInTextPACKT"/>
        </w:rPr>
        <w:t>Get-PackageProvider</w:t>
      </w:r>
      <w:r>
        <w:rPr>
          <w:noProof/>
        </w:rPr>
        <w:t xml:space="preserve"> cmdlet to discover the installed package providers,</w:t>
      </w:r>
      <w:r w:rsidR="00B074B9">
        <w:rPr>
          <w:noProof/>
        </w:rPr>
        <w:t xml:space="preserve"> </w:t>
      </w:r>
      <w:r>
        <w:rPr>
          <w:noProof/>
        </w:rPr>
        <w:t>which looks like this</w:t>
      </w:r>
      <w:r w:rsidR="00B269AC">
        <w:rPr>
          <w:noProof/>
        </w:rPr>
        <w:t>:</w:t>
      </w:r>
    </w:p>
    <w:p w14:paraId="661E2042" w14:textId="7E8AFD15" w:rsidR="00B557D7" w:rsidRDefault="00B557D7" w:rsidP="00B557D7">
      <w:pPr>
        <w:pStyle w:val="FigurePACKT"/>
      </w:pPr>
      <w:r>
        <w:lastRenderedPageBreak/>
        <w:drawing>
          <wp:inline distT="0" distB="0" distL="0" distR="0" wp14:anchorId="60F5E57F" wp14:editId="610DA145">
            <wp:extent cx="2563491" cy="998018"/>
            <wp:effectExtent l="0" t="0" r="889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647039" cy="1030545"/>
                    </a:xfrm>
                    <a:prstGeom prst="rect">
                      <a:avLst/>
                    </a:prstGeom>
                  </pic:spPr>
                </pic:pic>
              </a:graphicData>
            </a:graphic>
          </wp:inline>
        </w:drawing>
      </w:r>
    </w:p>
    <w:p w14:paraId="351C0072" w14:textId="2A1A6EC6" w:rsidR="00135DB5" w:rsidRPr="00852EC9" w:rsidRDefault="00135DB5" w:rsidP="00B557D7">
      <w:pPr>
        <w:pStyle w:val="FigurePACKT"/>
        <w:rPr>
          <w:rStyle w:val="FigureCaptionPACKT"/>
        </w:rPr>
      </w:pPr>
      <w:r w:rsidRPr="00852EC9">
        <w:rPr>
          <w:rStyle w:val="FigureCaptionPACKT"/>
        </w:rPr>
        <w:t xml:space="preserve">Figure 4.10: </w:t>
      </w:r>
      <w:r w:rsidR="00FE6B39" w:rsidRPr="00852EC9">
        <w:rPr>
          <w:rStyle w:val="FigureCaptionPACKT"/>
        </w:rPr>
        <w:t>Reviewing the installed package providers</w:t>
      </w:r>
    </w:p>
    <w:p w14:paraId="0CA79C85" w14:textId="4CDD9BFA" w:rsidR="00B557D7" w:rsidRDefault="00B557D7" w:rsidP="00B557D7">
      <w:pPr>
        <w:pStyle w:val="LayoutInformationPACKT"/>
        <w:rPr>
          <w:noProof/>
        </w:rPr>
      </w:pPr>
      <w:r>
        <w:t xml:space="preserve">Insert </w:t>
      </w:r>
      <w:r w:rsidRPr="00C41783">
        <w:t>image</w:t>
      </w:r>
      <w:r>
        <w:t xml:space="preserve"> </w:t>
      </w:r>
      <w:r>
        <w:rPr>
          <w:noProof/>
        </w:rPr>
        <w:t>B42024_04</w:t>
      </w:r>
      <w:r w:rsidRPr="00023EAD">
        <w:rPr>
          <w:noProof/>
        </w:rPr>
        <w:t>_</w:t>
      </w:r>
      <w:r>
        <w:rPr>
          <w:noProof/>
        </w:rPr>
        <w:t>11.png</w:t>
      </w:r>
    </w:p>
    <w:p w14:paraId="41325E97" w14:textId="3F6A73F2" w:rsidR="00B557D7" w:rsidRDefault="00B557D7" w:rsidP="00B557D7">
      <w:r>
        <w:t xml:space="preserve">In </w:t>
      </w:r>
      <w:r w:rsidRPr="00B557D7">
        <w:rPr>
          <w:rStyle w:val="ItalicsPACKT"/>
        </w:rPr>
        <w:t>step 3</w:t>
      </w:r>
      <w:r>
        <w:t xml:space="preserve">, you use the </w:t>
      </w:r>
      <w:r w:rsidRPr="00174194">
        <w:rPr>
          <w:rFonts w:ascii="Lucida Console" w:hAnsi="Lucida Console"/>
          <w:color w:val="4472C4"/>
          <w:sz w:val="19"/>
          <w:szCs w:val="19"/>
        </w:rPr>
        <w:t>Find-PackageProvider</w:t>
      </w:r>
      <w:r w:rsidRPr="00174194">
        <w:rPr>
          <w:color w:val="4472C4"/>
        </w:rPr>
        <w:t xml:space="preserve"> </w:t>
      </w:r>
      <w:r>
        <w:t>to discover any other providers you can use. The output looks like this:</w:t>
      </w:r>
    </w:p>
    <w:p w14:paraId="71EEDDA2" w14:textId="02E16DAF" w:rsidR="00B557D7" w:rsidRDefault="00B557D7" w:rsidP="00B557D7">
      <w:pPr>
        <w:pStyle w:val="FigurePACKT"/>
      </w:pPr>
      <w:r>
        <w:drawing>
          <wp:inline distT="0" distB="0" distL="0" distR="0" wp14:anchorId="7DE1EB60" wp14:editId="7E9A2A81">
            <wp:extent cx="3911306" cy="2197023"/>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930591" cy="2207856"/>
                    </a:xfrm>
                    <a:prstGeom prst="rect">
                      <a:avLst/>
                    </a:prstGeom>
                  </pic:spPr>
                </pic:pic>
              </a:graphicData>
            </a:graphic>
          </wp:inline>
        </w:drawing>
      </w:r>
    </w:p>
    <w:p w14:paraId="1D3973EB" w14:textId="3AA1B859" w:rsidR="006A423E" w:rsidRPr="00E66DBC" w:rsidRDefault="006A423E" w:rsidP="00B557D7">
      <w:pPr>
        <w:pStyle w:val="FigurePACKT"/>
        <w:rPr>
          <w:rStyle w:val="FigureCaptionPACKT"/>
        </w:rPr>
      </w:pPr>
      <w:r w:rsidRPr="00E66DBC">
        <w:rPr>
          <w:rStyle w:val="FigureCaptionPACKT"/>
        </w:rPr>
        <w:t xml:space="preserve">Figure 4.11: </w:t>
      </w:r>
      <w:r w:rsidR="005D54A1" w:rsidRPr="00E66DBC">
        <w:rPr>
          <w:rStyle w:val="FigureCaptionPACKT"/>
        </w:rPr>
        <w:t>Examining available package providers</w:t>
      </w:r>
    </w:p>
    <w:p w14:paraId="2B9D8A01" w14:textId="607DB544" w:rsidR="00B557D7" w:rsidRDefault="00B557D7" w:rsidP="00B557D7">
      <w:pPr>
        <w:pStyle w:val="LayoutInformationPACKT"/>
        <w:rPr>
          <w:noProof/>
        </w:rPr>
      </w:pPr>
      <w:r>
        <w:t xml:space="preserve">Insert </w:t>
      </w:r>
      <w:r w:rsidRPr="00C41783">
        <w:t>image</w:t>
      </w:r>
      <w:r>
        <w:t xml:space="preserve"> </w:t>
      </w:r>
      <w:r>
        <w:rPr>
          <w:noProof/>
        </w:rPr>
        <w:t>B42024_04</w:t>
      </w:r>
      <w:r w:rsidRPr="00023EAD">
        <w:rPr>
          <w:noProof/>
        </w:rPr>
        <w:t>_</w:t>
      </w:r>
      <w:r>
        <w:rPr>
          <w:noProof/>
        </w:rPr>
        <w:t>12.png</w:t>
      </w:r>
    </w:p>
    <w:p w14:paraId="56AA2604" w14:textId="30875532" w:rsidR="00B557D7" w:rsidRDefault="00B557D7" w:rsidP="00B557D7">
      <w:pPr>
        <w:pStyle w:val="NormalPACKT"/>
      </w:pPr>
      <w:r>
        <w:t xml:space="preserve">In </w:t>
      </w:r>
      <w:r w:rsidRPr="00B557D7">
        <w:rPr>
          <w:rStyle w:val="ItalicsPACKT"/>
        </w:rPr>
        <w:t>step 4</w:t>
      </w:r>
      <w:r>
        <w:t xml:space="preserve">, you discover and count the packages you can find using </w:t>
      </w:r>
      <w:r w:rsidRPr="00B557D7">
        <w:rPr>
          <w:rStyle w:val="CodeInTextPACKT"/>
        </w:rPr>
        <w:t>Find-Packages</w:t>
      </w:r>
      <w:r>
        <w:t>, with output like this:</w:t>
      </w:r>
    </w:p>
    <w:p w14:paraId="12FF0B33" w14:textId="2FB4B79E" w:rsidR="00B557D7" w:rsidRDefault="000252BC" w:rsidP="00B557D7">
      <w:pPr>
        <w:pStyle w:val="FigurePACKT"/>
      </w:pPr>
      <w:r>
        <w:drawing>
          <wp:inline distT="0" distB="0" distL="0" distR="0" wp14:anchorId="6FFF36FD" wp14:editId="6F8C38DE">
            <wp:extent cx="3749040" cy="686377"/>
            <wp:effectExtent l="0" t="0" r="381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825623" cy="700398"/>
                    </a:xfrm>
                    <a:prstGeom prst="rect">
                      <a:avLst/>
                    </a:prstGeom>
                  </pic:spPr>
                </pic:pic>
              </a:graphicData>
            </a:graphic>
          </wp:inline>
        </w:drawing>
      </w:r>
    </w:p>
    <w:p w14:paraId="46F1DC5E" w14:textId="6684D54D" w:rsidR="0086156D" w:rsidRPr="007C405F" w:rsidRDefault="0086156D" w:rsidP="00B557D7">
      <w:pPr>
        <w:pStyle w:val="FigurePACKT"/>
        <w:rPr>
          <w:rStyle w:val="FigureCaptionPACKT"/>
        </w:rPr>
      </w:pPr>
      <w:r w:rsidRPr="007C405F">
        <w:rPr>
          <w:rStyle w:val="FigureCaptionPACKT"/>
        </w:rPr>
        <w:t>Figure 4.12: Discovering and counting available packages</w:t>
      </w:r>
    </w:p>
    <w:p w14:paraId="466C73BD" w14:textId="31C86F28" w:rsidR="00B557D7" w:rsidRDefault="00B557D7" w:rsidP="00B557D7">
      <w:pPr>
        <w:pStyle w:val="LayoutInformationPACKT"/>
      </w:pPr>
      <w:r>
        <w:t xml:space="preserve">Insert </w:t>
      </w:r>
      <w:r w:rsidRPr="00C41783">
        <w:t>image</w:t>
      </w:r>
      <w:r>
        <w:t xml:space="preserve"> </w:t>
      </w:r>
      <w:r>
        <w:rPr>
          <w:noProof/>
        </w:rPr>
        <w:t>B42024_04</w:t>
      </w:r>
      <w:r w:rsidRPr="00023EAD">
        <w:rPr>
          <w:noProof/>
        </w:rPr>
        <w:t>_</w:t>
      </w:r>
      <w:r>
        <w:rPr>
          <w:noProof/>
        </w:rPr>
        <w:t>13.png</w:t>
      </w:r>
    </w:p>
    <w:p w14:paraId="7F91A8A4" w14:textId="06B03253" w:rsidR="00B557D7" w:rsidRDefault="00B557D7" w:rsidP="00B557D7">
      <w:pPr>
        <w:pStyle w:val="NormalPACKT"/>
      </w:pPr>
      <w:r>
        <w:t xml:space="preserve">To illustrate some of the packages you just discovered, in </w:t>
      </w:r>
      <w:r w:rsidRPr="00F2397C">
        <w:rPr>
          <w:rStyle w:val="ItalicsPACKT"/>
        </w:rPr>
        <w:t>step 5</w:t>
      </w:r>
      <w:r>
        <w:t>, you view the first 5 packages, which looks like this:</w:t>
      </w:r>
    </w:p>
    <w:p w14:paraId="043880C2" w14:textId="679D9096" w:rsidR="00B557D7" w:rsidRDefault="000252BC" w:rsidP="00B557D7">
      <w:pPr>
        <w:pStyle w:val="FigurePACKT"/>
      </w:pPr>
      <w:r>
        <w:lastRenderedPageBreak/>
        <w:drawing>
          <wp:inline distT="0" distB="0" distL="0" distR="0" wp14:anchorId="201B360E" wp14:editId="7DD874C0">
            <wp:extent cx="3974592" cy="2061067"/>
            <wp:effectExtent l="0" t="0" r="698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988576" cy="2068319"/>
                    </a:xfrm>
                    <a:prstGeom prst="rect">
                      <a:avLst/>
                    </a:prstGeom>
                  </pic:spPr>
                </pic:pic>
              </a:graphicData>
            </a:graphic>
          </wp:inline>
        </w:drawing>
      </w:r>
    </w:p>
    <w:p w14:paraId="6E1822FE" w14:textId="6E221543" w:rsidR="00F85CDE" w:rsidRPr="00A13A83" w:rsidRDefault="00F85CDE" w:rsidP="00B557D7">
      <w:pPr>
        <w:pStyle w:val="FigurePACKT"/>
        <w:rPr>
          <w:rStyle w:val="FigureCaptionPACKT"/>
        </w:rPr>
      </w:pPr>
      <w:r w:rsidRPr="00A13A83">
        <w:rPr>
          <w:rStyle w:val="FigureCaptionPACKT"/>
        </w:rPr>
        <w:t>Figure 4.13: Viewing the first five packages discovered</w:t>
      </w:r>
    </w:p>
    <w:p w14:paraId="6A1DABFC" w14:textId="7D571AE0" w:rsidR="00B557D7" w:rsidRDefault="00B557D7" w:rsidP="00B557D7">
      <w:pPr>
        <w:pStyle w:val="LayoutInformationPACKT"/>
        <w:rPr>
          <w:noProof/>
        </w:rPr>
      </w:pPr>
      <w:r>
        <w:t xml:space="preserve">Insert </w:t>
      </w:r>
      <w:r w:rsidRPr="00C41783">
        <w:t>image</w:t>
      </w:r>
      <w:r>
        <w:t xml:space="preserve"> </w:t>
      </w:r>
      <w:r>
        <w:rPr>
          <w:noProof/>
        </w:rPr>
        <w:t>B42024_04</w:t>
      </w:r>
      <w:r w:rsidRPr="00023EAD">
        <w:rPr>
          <w:noProof/>
        </w:rPr>
        <w:t>_</w:t>
      </w:r>
      <w:r>
        <w:rPr>
          <w:noProof/>
        </w:rPr>
        <w:t>14.png</w:t>
      </w:r>
    </w:p>
    <w:p w14:paraId="11AF0F7E" w14:textId="0A56A9C6" w:rsidR="00B557D7" w:rsidRDefault="00B557D7" w:rsidP="00B557D7">
      <w:r>
        <w:t xml:space="preserve">In </w:t>
      </w:r>
      <w:r w:rsidRPr="00B557D7">
        <w:rPr>
          <w:rStyle w:val="ItalicsPACKT"/>
        </w:rPr>
        <w:t>step 6</w:t>
      </w:r>
      <w:r>
        <w:t xml:space="preserve">, you install the </w:t>
      </w:r>
      <w:r w:rsidRPr="00B557D7">
        <w:t>Chocolatier</w:t>
      </w:r>
      <w:r>
        <w:t xml:space="preserve"> package provider, which gives you access via the package management to the Chocolatey repository. Chocolatey is a third-party application repository, although not directly supported by Microsoft. For more information about the Chocolatey repository, see </w:t>
      </w:r>
      <w:r w:rsidRPr="005E4E1B">
        <w:rPr>
          <w:rFonts w:ascii="Lucida Console" w:hAnsi="Lucida Console"/>
          <w:color w:val="4472C4"/>
          <w:sz w:val="19"/>
          <w:szCs w:val="19"/>
        </w:rPr>
        <w:t>https://chocolatey.org/</w:t>
      </w:r>
      <w:r>
        <w:t>.</w:t>
      </w:r>
    </w:p>
    <w:p w14:paraId="244338DE" w14:textId="2FC4564F" w:rsidR="00B557D7" w:rsidRDefault="00B557D7" w:rsidP="00B557D7">
      <w:r>
        <w:t xml:space="preserve">With </w:t>
      </w:r>
      <w:r w:rsidRPr="00B557D7">
        <w:rPr>
          <w:rStyle w:val="ItalicsPACKT"/>
        </w:rPr>
        <w:t>step 7</w:t>
      </w:r>
      <w:r>
        <w:t xml:space="preserve">, you review the packaged providers now available on </w:t>
      </w:r>
      <w:r w:rsidRPr="00B557D7">
        <w:rPr>
          <w:rStyle w:val="CodeInTextPACKT"/>
        </w:rPr>
        <w:t>SRV1</w:t>
      </w:r>
      <w:r>
        <w:t xml:space="preserve"> to ensure Chocolatier is included, which looks like this:</w:t>
      </w:r>
    </w:p>
    <w:p w14:paraId="1A2FE420" w14:textId="67BA4F64" w:rsidR="00B557D7" w:rsidRDefault="00B557D7" w:rsidP="00B557D7">
      <w:pPr>
        <w:pStyle w:val="FigurePACKT"/>
      </w:pPr>
      <w:r>
        <w:drawing>
          <wp:inline distT="0" distB="0" distL="0" distR="0" wp14:anchorId="18C7CB96" wp14:editId="7222D365">
            <wp:extent cx="2942125" cy="86477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971569" cy="873429"/>
                    </a:xfrm>
                    <a:prstGeom prst="rect">
                      <a:avLst/>
                    </a:prstGeom>
                  </pic:spPr>
                </pic:pic>
              </a:graphicData>
            </a:graphic>
          </wp:inline>
        </w:drawing>
      </w:r>
    </w:p>
    <w:p w14:paraId="71848D83" w14:textId="235631E6" w:rsidR="00C3759A" w:rsidRPr="00EF1B0A" w:rsidRDefault="00C3759A" w:rsidP="00B557D7">
      <w:pPr>
        <w:pStyle w:val="FigurePACKT"/>
        <w:rPr>
          <w:rStyle w:val="FigureCaptionPACKT"/>
        </w:rPr>
      </w:pPr>
      <w:r w:rsidRPr="00EF1B0A">
        <w:rPr>
          <w:rStyle w:val="FigureCaptionPACKT"/>
        </w:rPr>
        <w:t xml:space="preserve">Figure 4.14: </w:t>
      </w:r>
      <w:r w:rsidR="00690875" w:rsidRPr="00EF1B0A">
        <w:rPr>
          <w:rStyle w:val="FigureCaptionPACKT"/>
        </w:rPr>
        <w:t xml:space="preserve">Verifying Chocolatier is </w:t>
      </w:r>
      <w:r w:rsidR="00B57F66" w:rsidRPr="00EF1B0A">
        <w:rPr>
          <w:rStyle w:val="FigureCaptionPACKT"/>
        </w:rPr>
        <w:t>installed</w:t>
      </w:r>
    </w:p>
    <w:p w14:paraId="5E9CC0B8" w14:textId="3EFE213A" w:rsidR="00B557D7" w:rsidRDefault="00B557D7" w:rsidP="00B557D7">
      <w:pPr>
        <w:pStyle w:val="LayoutInformationPACKT"/>
        <w:rPr>
          <w:noProof/>
        </w:rPr>
      </w:pPr>
      <w:r>
        <w:t xml:space="preserve">Insert </w:t>
      </w:r>
      <w:r w:rsidRPr="00C41783">
        <w:t>image</w:t>
      </w:r>
      <w:r>
        <w:t xml:space="preserve"> </w:t>
      </w:r>
      <w:r>
        <w:rPr>
          <w:noProof/>
        </w:rPr>
        <w:t>B42024_04</w:t>
      </w:r>
      <w:r w:rsidRPr="00023EAD">
        <w:rPr>
          <w:noProof/>
        </w:rPr>
        <w:t>_</w:t>
      </w:r>
      <w:r>
        <w:rPr>
          <w:noProof/>
        </w:rPr>
        <w:t>15.png</w:t>
      </w:r>
    </w:p>
    <w:p w14:paraId="4E313243" w14:textId="4EBE2234" w:rsidR="00B557D7" w:rsidRDefault="00B557D7" w:rsidP="00B557D7">
      <w:pPr>
        <w:pStyle w:val="NormalPACKT"/>
      </w:pPr>
      <w:r>
        <w:t xml:space="preserve">In </w:t>
      </w:r>
      <w:r w:rsidRPr="00B557D7">
        <w:rPr>
          <w:rStyle w:val="ItalicsPACKT"/>
        </w:rPr>
        <w:t>step 8</w:t>
      </w:r>
      <w:r>
        <w:t>, you discover the packages available via the Chocolatier provider and display a count of packages. In this step, you also capture the date and time between the start and finish of finding packages. The output from this step looks like this:</w:t>
      </w:r>
    </w:p>
    <w:p w14:paraId="4AF280C1" w14:textId="6F330D6A" w:rsidR="00B557D7" w:rsidRDefault="00B557D7" w:rsidP="00B557D7">
      <w:pPr>
        <w:pStyle w:val="FigurePACKT"/>
      </w:pPr>
      <w:commentRangeStart w:id="122"/>
      <w:r>
        <w:drawing>
          <wp:inline distT="0" distB="0" distL="0" distR="0" wp14:anchorId="72BF78BA" wp14:editId="65C5AAB2">
            <wp:extent cx="3687049" cy="600075"/>
            <wp:effectExtent l="0" t="0" r="889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729315" cy="606954"/>
                    </a:xfrm>
                    <a:prstGeom prst="rect">
                      <a:avLst/>
                    </a:prstGeom>
                  </pic:spPr>
                </pic:pic>
              </a:graphicData>
            </a:graphic>
          </wp:inline>
        </w:drawing>
      </w:r>
      <w:commentRangeEnd w:id="122"/>
      <w:r w:rsidR="00F046E1">
        <w:rPr>
          <w:rStyle w:val="CommentReference"/>
          <w:noProof w:val="0"/>
        </w:rPr>
        <w:commentReference w:id="122"/>
      </w:r>
    </w:p>
    <w:p w14:paraId="14968443" w14:textId="5F261FD7" w:rsidR="00F046E1" w:rsidRPr="00553357" w:rsidRDefault="00F046E1" w:rsidP="00B557D7">
      <w:pPr>
        <w:pStyle w:val="FigurePACKT"/>
        <w:rPr>
          <w:rStyle w:val="FigureCaptionPACKT"/>
        </w:rPr>
      </w:pPr>
      <w:r w:rsidRPr="00553357">
        <w:rPr>
          <w:rStyle w:val="FigureCaptionPACKT"/>
        </w:rPr>
        <w:t xml:space="preserve">Figure 4.15: </w:t>
      </w:r>
      <w:r w:rsidR="006672C2" w:rsidRPr="00553357">
        <w:rPr>
          <w:rStyle w:val="FigureCaptionPACKT"/>
        </w:rPr>
        <w:t>Discovering Chocolatier packages</w:t>
      </w:r>
    </w:p>
    <w:p w14:paraId="60A4D600" w14:textId="305CA3A7" w:rsidR="00B557D7" w:rsidRPr="00B557D7" w:rsidRDefault="00B557D7" w:rsidP="00B557D7">
      <w:pPr>
        <w:pStyle w:val="LayoutInformationPACKT"/>
      </w:pPr>
      <w:r w:rsidRPr="00B557D7">
        <w:t>Insert image B42024_04_16.png</w:t>
      </w:r>
    </w:p>
    <w:p w14:paraId="6CFF1029" w14:textId="4B7C7E57" w:rsidR="00B557D7" w:rsidRDefault="00B557D7" w:rsidP="00B557D7">
      <w:r>
        <w:t xml:space="preserve">In </w:t>
      </w:r>
      <w:r w:rsidRPr="00B557D7">
        <w:rPr>
          <w:rStyle w:val="ItalicsPACKT"/>
        </w:rPr>
        <w:t>step 9</w:t>
      </w:r>
      <w:r>
        <w:t>, you display the time taken to find the packages on Chocolatey, which looks like this:</w:t>
      </w:r>
    </w:p>
    <w:p w14:paraId="05E009CF" w14:textId="30C9A331" w:rsidR="00B557D7" w:rsidRDefault="00B557D7" w:rsidP="00B557D7">
      <w:pPr>
        <w:pStyle w:val="FigurePACKT"/>
      </w:pPr>
      <w:commentRangeStart w:id="123"/>
      <w:commentRangeStart w:id="124"/>
      <w:r>
        <w:lastRenderedPageBreak/>
        <w:drawing>
          <wp:inline distT="0" distB="0" distL="0" distR="0" wp14:anchorId="2FE4A915" wp14:editId="2BF23123">
            <wp:extent cx="3838575" cy="65309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944192" cy="671060"/>
                    </a:xfrm>
                    <a:prstGeom prst="rect">
                      <a:avLst/>
                    </a:prstGeom>
                  </pic:spPr>
                </pic:pic>
              </a:graphicData>
            </a:graphic>
          </wp:inline>
        </w:drawing>
      </w:r>
      <w:commentRangeEnd w:id="123"/>
      <w:r w:rsidR="00F27988">
        <w:rPr>
          <w:rStyle w:val="CommentReference"/>
          <w:noProof w:val="0"/>
        </w:rPr>
        <w:commentReference w:id="123"/>
      </w:r>
      <w:commentRangeEnd w:id="124"/>
      <w:r w:rsidR="00327FF0">
        <w:rPr>
          <w:rStyle w:val="CommentReference"/>
          <w:rFonts w:ascii="Arial" w:hAnsi="Arial"/>
          <w:noProof w:val="0"/>
        </w:rPr>
        <w:commentReference w:id="124"/>
      </w:r>
    </w:p>
    <w:p w14:paraId="6EDA3C86" w14:textId="0D42847F" w:rsidR="00BE76CB" w:rsidRPr="00825952" w:rsidRDefault="00BF2745" w:rsidP="00BF2745">
      <w:pPr>
        <w:pStyle w:val="FigurePACKT"/>
        <w:rPr>
          <w:rStyle w:val="FigureCaptionPACKT"/>
        </w:rPr>
      </w:pPr>
      <w:r w:rsidRPr="00825952">
        <w:rPr>
          <w:rStyle w:val="FigureCaptionPACKT"/>
        </w:rPr>
        <w:t>Figure 4.16: Displaying time taken to find the packages on Chocolatey</w:t>
      </w:r>
    </w:p>
    <w:p w14:paraId="1CA68096" w14:textId="2A7B7D9B" w:rsidR="00B557D7" w:rsidRDefault="00B557D7" w:rsidP="0052016E">
      <w:pPr>
        <w:pStyle w:val="LayoutInformationPACKT"/>
      </w:pPr>
      <w:r>
        <w:t xml:space="preserve">Insert </w:t>
      </w:r>
      <w:r w:rsidRPr="00C41783">
        <w:t>image</w:t>
      </w:r>
      <w:r>
        <w:t xml:space="preserve"> </w:t>
      </w:r>
      <w:r>
        <w:rPr>
          <w:noProof/>
        </w:rPr>
        <w:t>B42024_04</w:t>
      </w:r>
      <w:r w:rsidRPr="00023EAD">
        <w:rPr>
          <w:noProof/>
        </w:rPr>
        <w:t>_</w:t>
      </w:r>
      <w:r>
        <w:rPr>
          <w:noProof/>
        </w:rPr>
        <w:t>17.png</w:t>
      </w:r>
    </w:p>
    <w:p w14:paraId="3DAF509D" w14:textId="35A3492E" w:rsidR="00FF5B0B" w:rsidRDefault="00FF5B0B" w:rsidP="00FF5B0B">
      <w:pPr>
        <w:pStyle w:val="Heading2"/>
      </w:pPr>
      <w:r>
        <w:t>There</w:t>
      </w:r>
      <w:r w:rsidR="005E4296">
        <w:t>’</w:t>
      </w:r>
      <w:r>
        <w:t>s more...</w:t>
      </w:r>
    </w:p>
    <w:p w14:paraId="6A387D5F" w14:textId="11055DA5" w:rsidR="00FF5B0B" w:rsidRDefault="00B557D7" w:rsidP="00FF5B0B">
      <w:pPr>
        <w:pStyle w:val="NormalPACKT"/>
        <w:rPr>
          <w:lang w:val="en-GB"/>
        </w:rPr>
      </w:pPr>
      <w:r>
        <w:rPr>
          <w:lang w:val="en-GB"/>
        </w:rPr>
        <w:t xml:space="preserve">In </w:t>
      </w:r>
      <w:r w:rsidRPr="00B557D7">
        <w:rPr>
          <w:rStyle w:val="ItalicsPACKT"/>
        </w:rPr>
        <w:t xml:space="preserve">step </w:t>
      </w:r>
      <w:r w:rsidR="000252BC">
        <w:rPr>
          <w:rStyle w:val="ItalicsPACKT"/>
        </w:rPr>
        <w:t>4</w:t>
      </w:r>
      <w:r>
        <w:rPr>
          <w:lang w:val="en-GB"/>
        </w:rPr>
        <w:t>, you obtain a list of packages</w:t>
      </w:r>
      <w:r w:rsidR="000252BC">
        <w:rPr>
          <w:lang w:val="en-GB"/>
        </w:rPr>
        <w:t xml:space="preserve"> (and display a count of discovered package</w:t>
      </w:r>
      <w:r w:rsidR="00D06081">
        <w:rPr>
          <w:lang w:val="en-GB"/>
        </w:rPr>
        <w:t>s</w:t>
      </w:r>
      <w:r w:rsidR="000252BC">
        <w:rPr>
          <w:lang w:val="en-GB"/>
        </w:rPr>
        <w:t>)</w:t>
      </w:r>
      <w:r>
        <w:rPr>
          <w:lang w:val="en-GB"/>
        </w:rPr>
        <w:t xml:space="preserve"> and then, in </w:t>
      </w:r>
      <w:r w:rsidRPr="00B557D7">
        <w:rPr>
          <w:rStyle w:val="ItalicsPACKT"/>
        </w:rPr>
        <w:t xml:space="preserve">step </w:t>
      </w:r>
      <w:r w:rsidR="000252BC">
        <w:rPr>
          <w:rStyle w:val="ItalicsPACKT"/>
        </w:rPr>
        <w:t>5</w:t>
      </w:r>
      <w:r>
        <w:rPr>
          <w:lang w:val="en-GB"/>
        </w:rPr>
        <w:t>, display the</w:t>
      </w:r>
      <w:r w:rsidR="000252BC">
        <w:rPr>
          <w:lang w:val="en-GB"/>
        </w:rPr>
        <w:t xml:space="preserve"> first five.</w:t>
      </w:r>
      <w:r>
        <w:rPr>
          <w:lang w:val="en-GB"/>
        </w:rPr>
        <w:t xml:space="preserve"> The packages you see when you run this step are most likely to change </w:t>
      </w:r>
      <w:r w:rsidR="00456B2B">
        <w:rPr>
          <w:lang w:val="en-GB"/>
        </w:rPr>
        <w:t>–</w:t>
      </w:r>
      <w:r>
        <w:rPr>
          <w:lang w:val="en-GB"/>
        </w:rPr>
        <w:t xml:space="preserve"> the package repositories are in a state of near-constant change. If you are looking for packages, the approach in these two steps is helpful. You download the list of packages and store it locally. Then you discover more about the existing packages without incurring the long time it takes to retrieve</w:t>
      </w:r>
      <w:r w:rsidR="007E1F09">
        <w:rPr>
          <w:lang w:val="en-GB"/>
        </w:rPr>
        <w:t xml:space="preserve"> </w:t>
      </w:r>
      <w:r>
        <w:rPr>
          <w:lang w:val="en-GB"/>
        </w:rPr>
        <w:t xml:space="preserve">the list of packages from any given repository. Later, in </w:t>
      </w:r>
      <w:r w:rsidRPr="00B557D7">
        <w:rPr>
          <w:rStyle w:val="ItalicsPACKT"/>
        </w:rPr>
        <w:t>step 9</w:t>
      </w:r>
      <w:r>
        <w:rPr>
          <w:lang w:val="en-GB"/>
        </w:rPr>
        <w:t>, you display how long it took to obtain the list of packages from Chocolatey. In your environment, this time may vary from that shown here, but it illustrates the usefulness of getting a list of all packages first before diving into discovery.</w:t>
      </w:r>
    </w:p>
    <w:p w14:paraId="46EB46AE" w14:textId="1AE08D82" w:rsidR="00B557D7" w:rsidRDefault="00B557D7" w:rsidP="00B557D7">
      <w:r>
        <w:t xml:space="preserve">In </w:t>
      </w:r>
      <w:r w:rsidRPr="00B557D7">
        <w:rPr>
          <w:rStyle w:val="ItalicsPACKT"/>
        </w:rPr>
        <w:t>step 6</w:t>
      </w:r>
      <w:r>
        <w:t xml:space="preserve">, you install another package provider, Chocolatier. This provider gives you access, via the package management commands, to the Chocolatey repository. Chocolatey provides you access to common application platforms and is much like apt-get in Linux (but for Windows). As always, be careful when obtaining applications or application components from any third-party repository since your vendors and partners may not provide full support in the case of an incident. </w:t>
      </w:r>
    </w:p>
    <w:p w14:paraId="33A179D6" w14:textId="02BBE8F8" w:rsidR="00E31449" w:rsidRDefault="00E31449" w:rsidP="00B557D7">
      <w:pPr>
        <w:rPr>
          <w:lang w:val="en-GB"/>
        </w:rPr>
      </w:pPr>
      <w:r>
        <w:t xml:space="preserve">In </w:t>
      </w:r>
      <w:r w:rsidRPr="00D06081">
        <w:rPr>
          <w:rStyle w:val="ItalicsPACKT"/>
        </w:rPr>
        <w:t>step 9</w:t>
      </w:r>
      <w:r>
        <w:t xml:space="preserve">, you view how long it took to discover packages from one repository. This step shows how long it could take and </w:t>
      </w:r>
      <w:r w:rsidR="00765A70">
        <w:t xml:space="preserve">the time </w:t>
      </w:r>
      <w:r>
        <w:t xml:space="preserve">may vary. </w:t>
      </w:r>
      <w:r w:rsidR="00EF6E52">
        <w:t>Note that t</w:t>
      </w:r>
      <w:r w:rsidR="000252BC">
        <w:t xml:space="preserve">he first time you execute this step, the code prompts you to install </w:t>
      </w:r>
      <w:r w:rsidR="000252BC" w:rsidRPr="00DF30D2">
        <w:rPr>
          <w:rStyle w:val="CodeInTextPACKT"/>
        </w:rPr>
        <w:t>choco.exe</w:t>
      </w:r>
      <w:r w:rsidR="000252BC">
        <w:t>.</w:t>
      </w:r>
    </w:p>
    <w:p w14:paraId="4740C94E" w14:textId="7C45B05F" w:rsidR="00FF5B0B" w:rsidRDefault="00FF5B0B" w:rsidP="00FF5B0B">
      <w:pPr>
        <w:pStyle w:val="Heading1"/>
        <w:tabs>
          <w:tab w:val="left" w:pos="0"/>
        </w:tabs>
      </w:pPr>
      <w:r w:rsidRPr="00FF5B0B">
        <w:t>Exploring PowerShellGet and PS Gallery</w:t>
      </w:r>
    </w:p>
    <w:p w14:paraId="188C2081" w14:textId="0CF28F6A" w:rsidR="00E426EA" w:rsidRDefault="00E426EA" w:rsidP="00E426EA">
      <w:pPr>
        <w:pStyle w:val="NormalPACKT"/>
        <w:rPr>
          <w:lang w:val="en-GB"/>
        </w:rPr>
      </w:pPr>
      <w:r>
        <w:rPr>
          <w:lang w:val="en-GB"/>
        </w:rPr>
        <w:t>In a perfect wor</w:t>
      </w:r>
      <w:r w:rsidR="006B7968">
        <w:rPr>
          <w:lang w:val="en-GB"/>
        </w:rPr>
        <w:t>l</w:t>
      </w:r>
      <w:r>
        <w:rPr>
          <w:lang w:val="en-GB"/>
        </w:rPr>
        <w:t xml:space="preserve">d, PowerShell would come with </w:t>
      </w:r>
      <w:r w:rsidR="006B7968">
        <w:rPr>
          <w:lang w:val="en-GB"/>
        </w:rPr>
        <w:t xml:space="preserve">a </w:t>
      </w:r>
      <w:r>
        <w:rPr>
          <w:lang w:val="en-GB"/>
        </w:rPr>
        <w:t xml:space="preserve">command that performed every single action any IT </w:t>
      </w:r>
      <w:r w:rsidR="0023387C">
        <w:rPr>
          <w:lang w:val="en-GB"/>
        </w:rPr>
        <w:t>p</w:t>
      </w:r>
      <w:r>
        <w:rPr>
          <w:lang w:val="en-GB"/>
        </w:rPr>
        <w:t>rofessional should ever need or want. But, as Jeffrey Snover (the inventor of PowerShell) says: To Ship is To Choose. And that means PowerShell itself</w:t>
      </w:r>
      <w:r w:rsidR="006B7968">
        <w:rPr>
          <w:lang w:val="en-GB"/>
        </w:rPr>
        <w:t>, as well as some Windows features,</w:t>
      </w:r>
      <w:r>
        <w:rPr>
          <w:lang w:val="en-GB"/>
        </w:rPr>
        <w:t xml:space="preserve"> may not have every command you need.  And that is where the PowerShell community comes in.</w:t>
      </w:r>
    </w:p>
    <w:p w14:paraId="6A2A9B4B" w14:textId="68F25537" w:rsidR="00E426EA" w:rsidRPr="00E426EA" w:rsidRDefault="00E426EA" w:rsidP="00E426EA">
      <w:pPr>
        <w:pStyle w:val="NormalPACKT"/>
        <w:rPr>
          <w:lang w:val="en-GB"/>
        </w:rPr>
      </w:pPr>
      <w:r>
        <w:rPr>
          <w:lang w:val="en-GB"/>
        </w:rPr>
        <w:t>Ever since V1 was shipped (and probably before!), community members were providing add-ons. Some attempts were, being kind, sub-optimal, but still better than nothing. As PowerShell and the co</w:t>
      </w:r>
      <w:r w:rsidR="006B7968">
        <w:rPr>
          <w:lang w:val="en-GB"/>
        </w:rPr>
        <w:t>m</w:t>
      </w:r>
      <w:r>
        <w:rPr>
          <w:lang w:val="en-GB"/>
        </w:rPr>
        <w:t>munity matured, the quality of these add-ons grew.</w:t>
      </w:r>
    </w:p>
    <w:p w14:paraId="1B7789DC" w14:textId="77777777" w:rsidR="00FF5B0B" w:rsidRDefault="00FF5B0B" w:rsidP="00FF5B0B">
      <w:pPr>
        <w:pStyle w:val="Heading2"/>
        <w:tabs>
          <w:tab w:val="left" w:pos="0"/>
        </w:tabs>
      </w:pPr>
      <w:r>
        <w:t>Getting Ready</w:t>
      </w:r>
    </w:p>
    <w:p w14:paraId="53F06C33" w14:textId="213916A8" w:rsidR="00FF5B0B" w:rsidRDefault="00FF5B0B" w:rsidP="00FF5B0B">
      <w:pPr>
        <w:pStyle w:val="BulletPACKT"/>
        <w:numPr>
          <w:ilvl w:val="0"/>
          <w:numId w:val="0"/>
        </w:numPr>
      </w:pPr>
      <w:r>
        <w:t xml:space="preserve">You run this recipe on </w:t>
      </w:r>
      <w:r w:rsidRPr="00047CA9">
        <w:rPr>
          <w:rStyle w:val="CodeInTextPACKT"/>
        </w:rPr>
        <w:t>SRV1</w:t>
      </w:r>
      <w:r>
        <w:t xml:space="preserve">, on which you have installed PowerShell 7 and VS Code. </w:t>
      </w:r>
      <w:r w:rsidRPr="0049044F">
        <w:rPr>
          <w:rStyle w:val="CodeInTextPACKT"/>
        </w:rPr>
        <w:t>SRV1</w:t>
      </w:r>
      <w:r>
        <w:t xml:space="preserve"> is a workgroup server running Windows Server Data</w:t>
      </w:r>
      <w:r w:rsidR="00ED3E5C">
        <w:t>c</w:t>
      </w:r>
      <w:r>
        <w:t>ent</w:t>
      </w:r>
      <w:r w:rsidR="00ED3E5C">
        <w:t>er</w:t>
      </w:r>
      <w:r>
        <w:t xml:space="preserve"> Edition.</w:t>
      </w:r>
    </w:p>
    <w:p w14:paraId="4973D1F8" w14:textId="2DA2C6D9" w:rsidR="00FF5B0B" w:rsidRDefault="00FF5B0B" w:rsidP="00FF5B0B">
      <w:pPr>
        <w:pStyle w:val="Heading2"/>
        <w:tabs>
          <w:tab w:val="left" w:pos="0"/>
        </w:tabs>
      </w:pPr>
      <w:r>
        <w:t>How to do it...</w:t>
      </w:r>
    </w:p>
    <w:p w14:paraId="1D9BCAAB" w14:textId="29D57ACE" w:rsidR="00267AAA" w:rsidRPr="00267AAA" w:rsidRDefault="00267AAA" w:rsidP="00267AAA">
      <w:pPr>
        <w:shd w:val="clear" w:color="auto" w:fill="FFFFFE"/>
        <w:spacing w:after="0" w:line="285" w:lineRule="atLeast"/>
        <w:rPr>
          <w:rFonts w:ascii="Consolas" w:hAnsi="Consolas"/>
          <w:color w:val="333333"/>
          <w:sz w:val="21"/>
          <w:szCs w:val="21"/>
          <w:lang w:val="en-GB" w:eastAsia="en-GB"/>
        </w:rPr>
      </w:pPr>
    </w:p>
    <w:p w14:paraId="7CBAC81A" w14:textId="142F6F6A" w:rsidR="00267AAA" w:rsidRPr="00267AAA" w:rsidRDefault="00267AAA" w:rsidP="00BC231B">
      <w:pPr>
        <w:pStyle w:val="NumberedBulletPACKT"/>
        <w:numPr>
          <w:ilvl w:val="0"/>
          <w:numId w:val="6"/>
        </w:numPr>
        <w:rPr>
          <w:color w:val="333333"/>
          <w:lang w:val="en-GB" w:eastAsia="en-GB"/>
        </w:rPr>
      </w:pPr>
      <w:r w:rsidRPr="00267AAA">
        <w:rPr>
          <w:lang w:val="en-GB" w:eastAsia="en-GB"/>
        </w:rPr>
        <w:t>Review</w:t>
      </w:r>
      <w:ins w:id="125" w:author="Thomas Lee" w:date="2021-02-10T12:01:00Z">
        <w:r w:rsidR="00327FF0">
          <w:rPr>
            <w:lang w:val="en-GB" w:eastAsia="en-GB"/>
          </w:rPr>
          <w:t>ing</w:t>
        </w:r>
      </w:ins>
      <w:r w:rsidRPr="00267AAA">
        <w:rPr>
          <w:lang w:val="en-GB" w:eastAsia="en-GB"/>
        </w:rPr>
        <w:t> the commands available in the</w:t>
      </w:r>
      <w:r w:rsidRPr="0088666A">
        <w:rPr>
          <w:rStyle w:val="CodeInTextPACKT"/>
          <w:lang w:val="en-GB" w:eastAsia="en-GB"/>
        </w:rPr>
        <w:t> PowerShellGet</w:t>
      </w:r>
      <w:r w:rsidRPr="00267AAA">
        <w:rPr>
          <w:lang w:val="en-GB" w:eastAsia="en-GB"/>
        </w:rPr>
        <w:t> module</w:t>
      </w:r>
      <w:del w:id="126" w:author="Thomas Lee" w:date="2021-02-10T12:01:00Z">
        <w:r w:rsidR="0064288D" w:rsidDel="00327FF0">
          <w:rPr>
            <w:lang w:val="en-GB" w:eastAsia="en-GB"/>
          </w:rPr>
          <w:delText>:</w:delText>
        </w:r>
      </w:del>
    </w:p>
    <w:p w14:paraId="1824AC95" w14:textId="77777777" w:rsidR="00267AAA" w:rsidRPr="00267AAA" w:rsidRDefault="00267AAA" w:rsidP="00267AAA">
      <w:pPr>
        <w:pStyle w:val="CodePACKT"/>
      </w:pPr>
    </w:p>
    <w:p w14:paraId="249B8050" w14:textId="5860E456" w:rsidR="00267AAA" w:rsidRPr="00267AAA" w:rsidRDefault="00267AAA" w:rsidP="00267AAA">
      <w:pPr>
        <w:pStyle w:val="CodePACKT"/>
      </w:pPr>
      <w:r w:rsidRPr="00267AAA">
        <w:t>Get-Command -Module PowerShellGet</w:t>
      </w:r>
    </w:p>
    <w:p w14:paraId="7C964211" w14:textId="77777777" w:rsidR="00267AAA" w:rsidRPr="00267AAA" w:rsidRDefault="00267AAA" w:rsidP="00267AAA">
      <w:pPr>
        <w:pStyle w:val="CodePACKT"/>
      </w:pPr>
    </w:p>
    <w:p w14:paraId="2B71918B" w14:textId="6B86DCFB" w:rsidR="00267AAA" w:rsidRPr="00267AAA" w:rsidRDefault="00267AAA" w:rsidP="00267AAA">
      <w:pPr>
        <w:pStyle w:val="NumberedBulletPACKT"/>
        <w:rPr>
          <w:color w:val="333333"/>
          <w:lang w:val="en-GB" w:eastAsia="en-GB"/>
        </w:rPr>
      </w:pPr>
      <w:r>
        <w:rPr>
          <w:lang w:val="en-GB" w:eastAsia="en-GB"/>
        </w:rPr>
        <w:t>Discover</w:t>
      </w:r>
      <w:ins w:id="127" w:author="Thomas Lee" w:date="2021-02-10T12:01:00Z">
        <w:r w:rsidR="00327FF0">
          <w:rPr>
            <w:lang w:val="en-GB" w:eastAsia="en-GB"/>
          </w:rPr>
          <w:t>ing</w:t>
        </w:r>
      </w:ins>
      <w:r w:rsidRPr="00267AAA">
        <w:rPr>
          <w:lang w:val="en-GB" w:eastAsia="en-GB"/>
        </w:rPr>
        <w:t> </w:t>
      </w:r>
      <w:r w:rsidRPr="0088666A">
        <w:rPr>
          <w:rStyle w:val="CodeInTextPACKT"/>
        </w:rPr>
        <w:t>Find-*</w:t>
      </w:r>
      <w:r w:rsidRPr="00267AAA">
        <w:rPr>
          <w:lang w:val="en-GB" w:eastAsia="en-GB"/>
        </w:rPr>
        <w:t> cmdlets in PowerShellGet</w:t>
      </w:r>
      <w:r>
        <w:rPr>
          <w:lang w:val="en-GB" w:eastAsia="en-GB"/>
        </w:rPr>
        <w:t xml:space="preserve"> </w:t>
      </w:r>
      <w:r w:rsidR="004C07C9">
        <w:rPr>
          <w:lang w:val="en-GB" w:eastAsia="en-GB"/>
        </w:rPr>
        <w:t>m</w:t>
      </w:r>
      <w:r>
        <w:rPr>
          <w:lang w:val="en-GB" w:eastAsia="en-GB"/>
        </w:rPr>
        <w:t>odule</w:t>
      </w:r>
      <w:del w:id="128" w:author="Thomas Lee" w:date="2021-02-10T12:01:00Z">
        <w:r w:rsidR="0064288D" w:rsidDel="00327FF0">
          <w:rPr>
            <w:lang w:val="en-GB" w:eastAsia="en-GB"/>
          </w:rPr>
          <w:delText>:</w:delText>
        </w:r>
      </w:del>
    </w:p>
    <w:p w14:paraId="6632EEB7" w14:textId="77777777" w:rsidR="0052016E" w:rsidRDefault="0052016E" w:rsidP="0052016E">
      <w:pPr>
        <w:pStyle w:val="CodePACKT"/>
        <w:rPr>
          <w:lang w:val="en-GB"/>
        </w:rPr>
      </w:pPr>
    </w:p>
    <w:p w14:paraId="3EE955A4" w14:textId="2796FB49" w:rsidR="00267AAA" w:rsidRPr="007E1F09" w:rsidRDefault="00267AAA" w:rsidP="0052016E">
      <w:pPr>
        <w:pStyle w:val="CodePACKT"/>
        <w:rPr>
          <w:lang w:val="en-GB"/>
        </w:rPr>
      </w:pPr>
      <w:r w:rsidRPr="00267AAA">
        <w:rPr>
          <w:lang w:val="en-GB"/>
        </w:rPr>
        <w:t>Get-Command</w:t>
      </w:r>
      <w:r w:rsidRPr="00267AAA">
        <w:rPr>
          <w:color w:val="333333"/>
          <w:lang w:val="en-GB"/>
        </w:rPr>
        <w:t> </w:t>
      </w:r>
      <w:r w:rsidRPr="007E1F09">
        <w:rPr>
          <w:lang w:val="en-GB"/>
        </w:rPr>
        <w:t>-Module PowerShellGet -Verb Find</w:t>
      </w:r>
    </w:p>
    <w:p w14:paraId="18874DBF" w14:textId="77777777" w:rsidR="00267AAA" w:rsidRPr="00267AAA" w:rsidRDefault="00267AAA" w:rsidP="0052016E">
      <w:pPr>
        <w:pStyle w:val="CodePACKT"/>
        <w:rPr>
          <w:color w:val="333333"/>
          <w:lang w:val="en-GB"/>
        </w:rPr>
      </w:pPr>
    </w:p>
    <w:p w14:paraId="19BE51B6" w14:textId="114FCDAC" w:rsidR="00267AAA" w:rsidRPr="00267AAA" w:rsidRDefault="00267AAA" w:rsidP="00267AAA">
      <w:pPr>
        <w:pStyle w:val="NumberedBulletPACKT"/>
        <w:rPr>
          <w:color w:val="333333"/>
          <w:lang w:val="en-GB" w:eastAsia="en-GB"/>
        </w:rPr>
      </w:pPr>
      <w:r w:rsidRPr="00267AAA">
        <w:rPr>
          <w:lang w:val="en-GB" w:eastAsia="en-GB"/>
        </w:rPr>
        <w:t>Get</w:t>
      </w:r>
      <w:ins w:id="129" w:author="Thomas Lee" w:date="2021-02-10T12:01:00Z">
        <w:r w:rsidR="00327FF0">
          <w:rPr>
            <w:lang w:val="en-GB" w:eastAsia="en-GB"/>
          </w:rPr>
          <w:t>ting</w:t>
        </w:r>
      </w:ins>
      <w:r w:rsidR="0064288D">
        <w:rPr>
          <w:lang w:val="en-GB" w:eastAsia="en-GB"/>
        </w:rPr>
        <w:t xml:space="preserve"> </w:t>
      </w:r>
      <w:r w:rsidRPr="00267AAA">
        <w:rPr>
          <w:lang w:val="en-GB" w:eastAsia="en-GB"/>
        </w:rPr>
        <w:t>all commands, modules, </w:t>
      </w:r>
      <w:r>
        <w:rPr>
          <w:lang w:val="en-GB" w:eastAsia="en-GB"/>
        </w:rPr>
        <w:t xml:space="preserve">DSC </w:t>
      </w:r>
      <w:r w:rsidR="0052016E" w:rsidRPr="00267AAA">
        <w:rPr>
          <w:lang w:val="en-GB" w:eastAsia="en-GB"/>
        </w:rPr>
        <w:t>resources</w:t>
      </w:r>
      <w:r w:rsidRPr="00267AAA">
        <w:rPr>
          <w:lang w:val="en-GB" w:eastAsia="en-GB"/>
        </w:rPr>
        <w:t> and scripts</w:t>
      </w:r>
      <w:del w:id="130" w:author="Thomas Lee" w:date="2021-02-10T12:01:00Z">
        <w:r w:rsidR="0064288D" w:rsidDel="00327FF0">
          <w:rPr>
            <w:lang w:val="en-GB" w:eastAsia="en-GB"/>
          </w:rPr>
          <w:delText>:</w:delText>
        </w:r>
      </w:del>
    </w:p>
    <w:p w14:paraId="517F45FA" w14:textId="77777777" w:rsidR="00267AAA" w:rsidRPr="00267AAA" w:rsidRDefault="00267AAA" w:rsidP="00267AAA">
      <w:pPr>
        <w:pStyle w:val="CodePACKT"/>
      </w:pPr>
    </w:p>
    <w:p w14:paraId="355164DF" w14:textId="63FF3ACA" w:rsidR="00267AAA" w:rsidRPr="00267AAA" w:rsidRDefault="00267AAA" w:rsidP="00267AAA">
      <w:pPr>
        <w:pStyle w:val="CodePACKT"/>
      </w:pPr>
      <w:r w:rsidRPr="00267AAA">
        <w:t>$COM = Find-Command </w:t>
      </w:r>
    </w:p>
    <w:p w14:paraId="0E9789DE" w14:textId="77777777" w:rsidR="00267AAA" w:rsidRPr="00267AAA" w:rsidRDefault="00267AAA" w:rsidP="00267AAA">
      <w:pPr>
        <w:pStyle w:val="CodePACKT"/>
      </w:pPr>
      <w:r w:rsidRPr="00267AAA">
        <w:t>$MOD = Find-Module </w:t>
      </w:r>
    </w:p>
    <w:p w14:paraId="6690CEBB" w14:textId="77777777" w:rsidR="00267AAA" w:rsidRPr="00267AAA" w:rsidRDefault="00267AAA" w:rsidP="00267AAA">
      <w:pPr>
        <w:pStyle w:val="CodePACKT"/>
      </w:pPr>
      <w:r w:rsidRPr="00267AAA">
        <w:t>$DSC = Find-DscResource </w:t>
      </w:r>
    </w:p>
    <w:p w14:paraId="5C57C7E7" w14:textId="77777777" w:rsidR="00267AAA" w:rsidRPr="00267AAA" w:rsidRDefault="00267AAA" w:rsidP="00267AAA">
      <w:pPr>
        <w:pStyle w:val="CodePACKT"/>
      </w:pPr>
      <w:r w:rsidRPr="00267AAA">
        <w:t>$SCR = Find-Script</w:t>
      </w:r>
    </w:p>
    <w:p w14:paraId="2E9CDF4E" w14:textId="77777777" w:rsidR="00267AAA" w:rsidRPr="00267AAA" w:rsidRDefault="00267AAA" w:rsidP="00267AAA">
      <w:pPr>
        <w:pStyle w:val="CodePACKT"/>
      </w:pPr>
    </w:p>
    <w:p w14:paraId="532F8CE0" w14:textId="4A040D6B" w:rsidR="00267AAA" w:rsidRPr="00267AAA" w:rsidRDefault="00267AAA" w:rsidP="00267AAA">
      <w:pPr>
        <w:pStyle w:val="NumberedBulletPACKT"/>
        <w:rPr>
          <w:color w:val="333333"/>
          <w:lang w:val="en-GB" w:eastAsia="en-GB"/>
        </w:rPr>
      </w:pPr>
      <w:r w:rsidRPr="00267AAA">
        <w:rPr>
          <w:lang w:val="en-GB" w:eastAsia="en-GB"/>
        </w:rPr>
        <w:t>Report</w:t>
      </w:r>
      <w:ins w:id="131" w:author="Thomas Lee" w:date="2021-02-10T12:01:00Z">
        <w:r w:rsidR="00327FF0">
          <w:rPr>
            <w:lang w:val="en-GB" w:eastAsia="en-GB"/>
          </w:rPr>
          <w:t>ing</w:t>
        </w:r>
      </w:ins>
      <w:r w:rsidRPr="00267AAA">
        <w:rPr>
          <w:lang w:val="en-GB" w:eastAsia="en-GB"/>
        </w:rPr>
        <w:t> on results</w:t>
      </w:r>
      <w:del w:id="132" w:author="Thomas Lee" w:date="2021-02-10T12:02:00Z">
        <w:r w:rsidR="002B5CCF" w:rsidDel="00327FF0">
          <w:rPr>
            <w:lang w:val="en-GB" w:eastAsia="en-GB"/>
          </w:rPr>
          <w:delText>:</w:delText>
        </w:r>
      </w:del>
    </w:p>
    <w:p w14:paraId="0AD9F62A" w14:textId="77777777" w:rsidR="00267AAA" w:rsidRPr="00267AAA" w:rsidRDefault="00267AAA" w:rsidP="00267AAA">
      <w:pPr>
        <w:pStyle w:val="CodePACKT"/>
      </w:pPr>
    </w:p>
    <w:p w14:paraId="623C4989" w14:textId="3E6BE2D5" w:rsidR="00267AAA" w:rsidRPr="00267AAA" w:rsidRDefault="005E4296" w:rsidP="00267AAA">
      <w:pPr>
        <w:pStyle w:val="CodePACKT"/>
      </w:pPr>
      <w:del w:id="133" w:author="Thomas Lee" w:date="2021-02-10T12:01:00Z">
        <w:r w:rsidDel="00327FF0">
          <w:delText>“</w:delText>
        </w:r>
      </w:del>
      <w:ins w:id="134" w:author="Thomas Lee" w:date="2021-02-10T12:01:00Z">
        <w:r w:rsidR="00327FF0">
          <w:t>"</w:t>
        </w:r>
      </w:ins>
      <w:r w:rsidR="00267AAA" w:rsidRPr="00267AAA">
        <w:t>On Host [$(hostname)]</w:t>
      </w:r>
      <w:r>
        <w:t>”</w:t>
      </w:r>
    </w:p>
    <w:p w14:paraId="3DDDF6A5" w14:textId="3538DB1F" w:rsidR="00267AAA" w:rsidRPr="00267AAA" w:rsidRDefault="00327FF0" w:rsidP="00267AAA">
      <w:pPr>
        <w:pStyle w:val="CodePACKT"/>
      </w:pPr>
      <w:ins w:id="135" w:author="Thomas Lee" w:date="2021-02-10T12:02:00Z">
        <w:r>
          <w:t>"</w:t>
        </w:r>
      </w:ins>
      <w:del w:id="136" w:author="Thomas Lee" w:date="2021-02-10T12:02:00Z">
        <w:r w:rsidR="005E4296" w:rsidDel="00327FF0">
          <w:delText>“</w:delText>
        </w:r>
      </w:del>
      <w:r w:rsidR="00267AAA" w:rsidRPr="00267AAA">
        <w:t>Commands found:          [{0:N0}]</w:t>
      </w:r>
      <w:ins w:id="137" w:author="Thomas Lee" w:date="2021-02-10T12:02:00Z">
        <w:r>
          <w:t>"</w:t>
        </w:r>
      </w:ins>
      <w:del w:id="138" w:author="Thomas Lee" w:date="2021-02-10T12:02:00Z">
        <w:r w:rsidR="005E4296" w:rsidDel="00327FF0">
          <w:delText>”</w:delText>
        </w:r>
      </w:del>
      <w:r w:rsidR="00267AAA" w:rsidRPr="00267AAA">
        <w:t>  -f $COM.count</w:t>
      </w:r>
    </w:p>
    <w:p w14:paraId="074BE4AC" w14:textId="2DA4FAA4" w:rsidR="00267AAA" w:rsidRPr="00267AAA" w:rsidRDefault="00327FF0" w:rsidP="00267AAA">
      <w:pPr>
        <w:pStyle w:val="CodePACKT"/>
      </w:pPr>
      <w:ins w:id="139" w:author="Thomas Lee" w:date="2021-02-10T12:02:00Z">
        <w:r>
          <w:t>"</w:t>
        </w:r>
      </w:ins>
      <w:del w:id="140" w:author="Thomas Lee" w:date="2021-02-10T12:02:00Z">
        <w:r w:rsidR="005E4296" w:rsidDel="00327FF0">
          <w:delText>“</w:delText>
        </w:r>
      </w:del>
      <w:r w:rsidR="00267AAA" w:rsidRPr="00267AAA">
        <w:t>Modules found:           [{0:N0}]</w:t>
      </w:r>
      <w:ins w:id="141" w:author="Thomas Lee" w:date="2021-02-10T12:02:00Z">
        <w:r>
          <w:t>"</w:t>
        </w:r>
      </w:ins>
      <w:del w:id="142" w:author="Thomas Lee" w:date="2021-02-10T12:02:00Z">
        <w:r w:rsidR="005E4296" w:rsidDel="00327FF0">
          <w:delText>”</w:delText>
        </w:r>
      </w:del>
      <w:r w:rsidR="00267AAA" w:rsidRPr="00267AAA">
        <w:t>  -f $MOD.count</w:t>
      </w:r>
    </w:p>
    <w:p w14:paraId="05904DF7" w14:textId="2DD88ABC" w:rsidR="00267AAA" w:rsidRPr="00267AAA" w:rsidRDefault="00327FF0" w:rsidP="00267AAA">
      <w:pPr>
        <w:pStyle w:val="CodePACKT"/>
      </w:pPr>
      <w:ins w:id="143" w:author="Thomas Lee" w:date="2021-02-10T12:02:00Z">
        <w:r>
          <w:t>"</w:t>
        </w:r>
      </w:ins>
      <w:del w:id="144" w:author="Thomas Lee" w:date="2021-02-10T12:02:00Z">
        <w:r w:rsidR="005E4296" w:rsidDel="00327FF0">
          <w:delText>“</w:delText>
        </w:r>
      </w:del>
      <w:r w:rsidR="00267AAA" w:rsidRPr="00267AAA">
        <w:t>DSC Resources found:     [{0:N0}]</w:t>
      </w:r>
      <w:ins w:id="145" w:author="Thomas Lee" w:date="2021-02-10T12:02:00Z">
        <w:r>
          <w:t>"</w:t>
        </w:r>
      </w:ins>
      <w:del w:id="146" w:author="Thomas Lee" w:date="2021-02-10T12:02:00Z">
        <w:r w:rsidR="005E4296" w:rsidDel="00327FF0">
          <w:delText>”</w:delText>
        </w:r>
      </w:del>
      <w:r w:rsidR="00267AAA" w:rsidRPr="00267AAA">
        <w:t>  -f $DSC.count</w:t>
      </w:r>
    </w:p>
    <w:p w14:paraId="0C0BA80B" w14:textId="62731C02" w:rsidR="00267AAA" w:rsidRPr="00267AAA" w:rsidRDefault="00327FF0" w:rsidP="00267AAA">
      <w:pPr>
        <w:pStyle w:val="CodePACKT"/>
      </w:pPr>
      <w:ins w:id="147" w:author="Thomas Lee" w:date="2021-02-10T12:02:00Z">
        <w:r>
          <w:t>"</w:t>
        </w:r>
      </w:ins>
      <w:del w:id="148" w:author="Thomas Lee" w:date="2021-02-10T12:02:00Z">
        <w:r w:rsidR="005E4296" w:rsidDel="00327FF0">
          <w:delText>“</w:delText>
        </w:r>
      </w:del>
      <w:r w:rsidR="00267AAA" w:rsidRPr="00267AAA">
        <w:t>Scripts found:           [{0:N0}]</w:t>
      </w:r>
      <w:ins w:id="149" w:author="Thomas Lee" w:date="2021-02-10T12:02:00Z">
        <w:r>
          <w:t>"</w:t>
        </w:r>
      </w:ins>
      <w:del w:id="150" w:author="Thomas Lee" w:date="2021-02-10T12:02:00Z">
        <w:r w:rsidR="005E4296" w:rsidDel="00327FF0">
          <w:delText>”</w:delText>
        </w:r>
      </w:del>
      <w:r w:rsidR="00267AAA" w:rsidRPr="00267AAA">
        <w:t>  -f $SCR.count</w:t>
      </w:r>
    </w:p>
    <w:p w14:paraId="363A6106" w14:textId="77777777" w:rsidR="00267AAA" w:rsidRPr="00267AAA" w:rsidRDefault="00267AAA" w:rsidP="00267AAA">
      <w:pPr>
        <w:pStyle w:val="CodePACKT"/>
      </w:pPr>
    </w:p>
    <w:p w14:paraId="78A8F167" w14:textId="756299F0" w:rsidR="00267AAA" w:rsidRPr="00267AAA" w:rsidRDefault="00267AAA" w:rsidP="00267AAA">
      <w:pPr>
        <w:pStyle w:val="NumberedBulletPACKT"/>
        <w:rPr>
          <w:color w:val="333333"/>
          <w:lang w:val="en-GB" w:eastAsia="en-GB"/>
        </w:rPr>
      </w:pPr>
      <w:r w:rsidRPr="00267AAA">
        <w:rPr>
          <w:lang w:val="en-GB" w:eastAsia="en-GB"/>
        </w:rPr>
        <w:t>Discover</w:t>
      </w:r>
      <w:ins w:id="151" w:author="Thomas Lee" w:date="2021-02-10T12:02:00Z">
        <w:r w:rsidR="00327FF0">
          <w:rPr>
            <w:lang w:val="en-GB" w:eastAsia="en-GB"/>
          </w:rPr>
          <w:t>ing</w:t>
        </w:r>
      </w:ins>
      <w:r w:rsidRPr="00267AAA">
        <w:rPr>
          <w:lang w:val="en-GB" w:eastAsia="en-GB"/>
        </w:rPr>
        <w:t> NTFS</w:t>
      </w:r>
      <w:r w:rsidR="00CF0782">
        <w:rPr>
          <w:lang w:val="en-GB" w:eastAsia="en-GB"/>
        </w:rPr>
        <w:t>-r</w:t>
      </w:r>
      <w:r w:rsidRPr="00267AAA">
        <w:rPr>
          <w:lang w:val="en-GB" w:eastAsia="en-GB"/>
        </w:rPr>
        <w:t>elated modules</w:t>
      </w:r>
      <w:del w:id="152" w:author="Thomas Lee" w:date="2021-02-10T12:02:00Z">
        <w:r w:rsidR="002B5CCF" w:rsidDel="00327FF0">
          <w:rPr>
            <w:lang w:val="en-GB" w:eastAsia="en-GB"/>
          </w:rPr>
          <w:delText>:</w:delText>
        </w:r>
      </w:del>
    </w:p>
    <w:p w14:paraId="4D98009C" w14:textId="77777777" w:rsidR="00267AAA" w:rsidRPr="00267AAA" w:rsidRDefault="00267AAA" w:rsidP="00267AAA">
      <w:pPr>
        <w:pStyle w:val="CodePACKT"/>
      </w:pPr>
    </w:p>
    <w:p w14:paraId="0441EE8A" w14:textId="664DB14F" w:rsidR="00267AAA" w:rsidRPr="00267AAA" w:rsidRDefault="00267AAA" w:rsidP="00267AAA">
      <w:pPr>
        <w:pStyle w:val="CodePACKT"/>
      </w:pPr>
      <w:r w:rsidRPr="00267AAA">
        <w:t>$MOD | </w:t>
      </w:r>
    </w:p>
    <w:p w14:paraId="7068C9D2" w14:textId="77777777" w:rsidR="00267AAA" w:rsidRPr="00267AAA" w:rsidRDefault="00267AAA" w:rsidP="00267AAA">
      <w:pPr>
        <w:pStyle w:val="CodePACKT"/>
      </w:pPr>
      <w:r w:rsidRPr="00267AAA">
        <w:t>  Where-Object Name -match NTFS</w:t>
      </w:r>
    </w:p>
    <w:p w14:paraId="7F136523" w14:textId="77777777" w:rsidR="00267AAA" w:rsidRPr="00267AAA" w:rsidRDefault="00267AAA" w:rsidP="00267AAA">
      <w:pPr>
        <w:pStyle w:val="CodePACKT"/>
      </w:pPr>
    </w:p>
    <w:p w14:paraId="261BE6A1" w14:textId="37A01B2C" w:rsidR="00267AAA" w:rsidRPr="00267AAA" w:rsidRDefault="00267AAA" w:rsidP="00267AAA">
      <w:pPr>
        <w:pStyle w:val="NumberedBulletPACKT"/>
        <w:rPr>
          <w:color w:val="333333"/>
          <w:lang w:val="en-GB" w:eastAsia="en-GB"/>
        </w:rPr>
      </w:pPr>
      <w:r w:rsidRPr="00267AAA">
        <w:rPr>
          <w:lang w:val="en-GB" w:eastAsia="en-GB"/>
        </w:rPr>
        <w:t>Install</w:t>
      </w:r>
      <w:ins w:id="153" w:author="Thomas Lee" w:date="2021-02-10T12:02:00Z">
        <w:r w:rsidR="00327FF0">
          <w:rPr>
            <w:lang w:val="en-GB" w:eastAsia="en-GB"/>
          </w:rPr>
          <w:t>ing</w:t>
        </w:r>
      </w:ins>
      <w:r w:rsidRPr="00267AAA">
        <w:rPr>
          <w:lang w:val="en-GB" w:eastAsia="en-GB"/>
        </w:rPr>
        <w:t> the </w:t>
      </w:r>
      <w:r w:rsidRPr="006836AA">
        <w:rPr>
          <w:rStyle w:val="CodeInTextPACKT"/>
        </w:rPr>
        <w:t>NTFSSecurity</w:t>
      </w:r>
      <w:r w:rsidRPr="00267AAA">
        <w:rPr>
          <w:lang w:val="en-GB" w:eastAsia="en-GB"/>
        </w:rPr>
        <w:t> module</w:t>
      </w:r>
      <w:del w:id="154" w:author="Thomas Lee" w:date="2021-02-10T12:02:00Z">
        <w:r w:rsidR="002B5CCF" w:rsidDel="00327FF0">
          <w:rPr>
            <w:lang w:val="en-GB" w:eastAsia="en-GB"/>
          </w:rPr>
          <w:delText>:</w:delText>
        </w:r>
      </w:del>
    </w:p>
    <w:p w14:paraId="0E06A409" w14:textId="77777777" w:rsidR="00267AAA" w:rsidRDefault="00267AAA" w:rsidP="00267AAA">
      <w:pPr>
        <w:pStyle w:val="CodePACKT"/>
        <w:rPr>
          <w:lang w:val="en-GB"/>
        </w:rPr>
      </w:pPr>
    </w:p>
    <w:p w14:paraId="176B6C28" w14:textId="78772656" w:rsidR="00267AAA" w:rsidRPr="00267AAA" w:rsidRDefault="00267AAA" w:rsidP="00267AAA">
      <w:pPr>
        <w:pStyle w:val="CodePACKT"/>
        <w:rPr>
          <w:color w:val="333333"/>
          <w:lang w:val="en-GB"/>
        </w:rPr>
      </w:pPr>
      <w:r w:rsidRPr="00267AAA">
        <w:rPr>
          <w:lang w:val="en-GB"/>
        </w:rPr>
        <w:t>Install-Module</w:t>
      </w:r>
      <w:r w:rsidRPr="004B3EFC">
        <w:rPr>
          <w:lang w:val="en-GB"/>
        </w:rPr>
        <w:t> -Name NTFSSecurity -Force</w:t>
      </w:r>
    </w:p>
    <w:p w14:paraId="0F2100D1" w14:textId="77777777" w:rsidR="00267AAA" w:rsidRPr="00267AAA" w:rsidRDefault="00267AAA" w:rsidP="00267AAA">
      <w:pPr>
        <w:pStyle w:val="CodePACKT"/>
        <w:rPr>
          <w:color w:val="333333"/>
          <w:lang w:val="en-GB"/>
        </w:rPr>
      </w:pPr>
    </w:p>
    <w:p w14:paraId="002913F1" w14:textId="7C9FECC1" w:rsidR="00267AAA" w:rsidRPr="00267AAA" w:rsidRDefault="00267AAA" w:rsidP="00267AAA">
      <w:pPr>
        <w:pStyle w:val="NumberedBulletPACKT"/>
        <w:rPr>
          <w:color w:val="333333"/>
          <w:lang w:val="en-GB" w:eastAsia="en-GB"/>
        </w:rPr>
      </w:pPr>
      <w:r w:rsidRPr="00267AAA">
        <w:rPr>
          <w:lang w:val="en-GB" w:eastAsia="en-GB"/>
        </w:rPr>
        <w:t>Review</w:t>
      </w:r>
      <w:ins w:id="155" w:author="Thomas Lee" w:date="2021-02-10T12:02:00Z">
        <w:r w:rsidR="00327FF0">
          <w:rPr>
            <w:lang w:val="en-GB" w:eastAsia="en-GB"/>
          </w:rPr>
          <w:t>ing</w:t>
        </w:r>
      </w:ins>
      <w:r w:rsidRPr="00267AAA">
        <w:rPr>
          <w:lang w:val="en-GB" w:eastAsia="en-GB"/>
        </w:rPr>
        <w:t> modul</w:t>
      </w:r>
      <w:r>
        <w:rPr>
          <w:lang w:val="en-GB" w:eastAsia="en-GB"/>
        </w:rPr>
        <w:t>e</w:t>
      </w:r>
      <w:r w:rsidRPr="00267AAA">
        <w:rPr>
          <w:lang w:val="en-GB" w:eastAsia="en-GB"/>
        </w:rPr>
        <w:t> </w:t>
      </w:r>
      <w:r>
        <w:rPr>
          <w:lang w:val="en-GB" w:eastAsia="en-GB"/>
        </w:rPr>
        <w:t>commands</w:t>
      </w:r>
      <w:del w:id="156" w:author="Thomas Lee" w:date="2021-02-10T12:02:00Z">
        <w:r w:rsidR="002B5CCF" w:rsidDel="00327FF0">
          <w:rPr>
            <w:lang w:val="en-GB" w:eastAsia="en-GB"/>
          </w:rPr>
          <w:delText>:</w:delText>
        </w:r>
      </w:del>
    </w:p>
    <w:p w14:paraId="187FD4ED" w14:textId="77777777" w:rsidR="00267AAA" w:rsidRPr="00267AAA" w:rsidRDefault="00267AAA" w:rsidP="00267AAA">
      <w:pPr>
        <w:pStyle w:val="CodePACKT"/>
      </w:pPr>
    </w:p>
    <w:p w14:paraId="42EEB900" w14:textId="1E114B3B" w:rsidR="00267AAA" w:rsidRPr="00267AAA" w:rsidRDefault="00267AAA" w:rsidP="00267AAA">
      <w:pPr>
        <w:pStyle w:val="CodePACKT"/>
      </w:pPr>
      <w:r w:rsidRPr="00267AAA">
        <w:t>Get-Command -Module NTFSSecurity</w:t>
      </w:r>
    </w:p>
    <w:p w14:paraId="5B3C1489" w14:textId="77777777" w:rsidR="00267AAA" w:rsidRPr="00267AAA" w:rsidRDefault="00267AAA" w:rsidP="00267AAA">
      <w:pPr>
        <w:pStyle w:val="CodePACKT"/>
      </w:pPr>
    </w:p>
    <w:p w14:paraId="2AECA456" w14:textId="07986C44" w:rsidR="00267AAA" w:rsidRPr="00267AAA" w:rsidRDefault="00267AAA" w:rsidP="00267AAA">
      <w:pPr>
        <w:pStyle w:val="NumberedBulletPACKT"/>
        <w:rPr>
          <w:color w:val="333333"/>
          <w:lang w:val="en-GB" w:eastAsia="en-GB"/>
        </w:rPr>
      </w:pPr>
      <w:r w:rsidRPr="00267AAA">
        <w:rPr>
          <w:lang w:val="en-GB" w:eastAsia="en-GB"/>
        </w:rPr>
        <w:t>Test</w:t>
      </w:r>
      <w:ins w:id="157" w:author="Thomas Lee" w:date="2021-02-10T12:02:00Z">
        <w:r w:rsidR="00327FF0">
          <w:rPr>
            <w:lang w:val="en-GB" w:eastAsia="en-GB"/>
          </w:rPr>
          <w:t>ing</w:t>
        </w:r>
      </w:ins>
      <w:r w:rsidR="00BF4621">
        <w:rPr>
          <w:lang w:val="en-GB" w:eastAsia="en-GB"/>
        </w:rPr>
        <w:t xml:space="preserve"> the</w:t>
      </w:r>
      <w:r w:rsidRPr="00267AAA">
        <w:rPr>
          <w:lang w:val="en-GB" w:eastAsia="en-GB"/>
        </w:rPr>
        <w:t> </w:t>
      </w:r>
      <w:r w:rsidRPr="00AD2732">
        <w:rPr>
          <w:rStyle w:val="CodeInTextPACKT"/>
        </w:rPr>
        <w:t>Get-NTFSAccess</w:t>
      </w:r>
      <w:r w:rsidRPr="00267AAA">
        <w:rPr>
          <w:lang w:val="en-GB" w:eastAsia="en-GB"/>
        </w:rPr>
        <w:t> cmdlet</w:t>
      </w:r>
      <w:del w:id="158" w:author="Thomas Lee" w:date="2021-02-10T12:03:00Z">
        <w:r w:rsidR="002B5CCF" w:rsidDel="00327FF0">
          <w:rPr>
            <w:lang w:val="en-GB" w:eastAsia="en-GB"/>
          </w:rPr>
          <w:delText>:</w:delText>
        </w:r>
      </w:del>
    </w:p>
    <w:p w14:paraId="2E87406B" w14:textId="77777777" w:rsidR="00267AAA" w:rsidRPr="00267AAA" w:rsidRDefault="00267AAA" w:rsidP="00267AAA">
      <w:pPr>
        <w:pStyle w:val="CodePACKT"/>
      </w:pPr>
    </w:p>
    <w:p w14:paraId="5369458B" w14:textId="1198D099" w:rsidR="00267AAA" w:rsidRPr="00267AAA" w:rsidRDefault="00267AAA" w:rsidP="00267AAA">
      <w:pPr>
        <w:pStyle w:val="CodePACKT"/>
      </w:pPr>
      <w:r w:rsidRPr="00267AAA">
        <w:t>Get-NTFSAccess -Path C:\Foo </w:t>
      </w:r>
    </w:p>
    <w:p w14:paraId="089DB838" w14:textId="77777777" w:rsidR="00267AAA" w:rsidRPr="00267AAA" w:rsidRDefault="00267AAA" w:rsidP="00267AAA">
      <w:pPr>
        <w:pStyle w:val="CodePACKT"/>
      </w:pPr>
    </w:p>
    <w:p w14:paraId="25B10434" w14:textId="3B8A6402" w:rsidR="00267AAA" w:rsidRPr="00267AAA" w:rsidRDefault="00267AAA" w:rsidP="00267AAA">
      <w:pPr>
        <w:pStyle w:val="NumberedBulletPACKT"/>
        <w:rPr>
          <w:color w:val="333333"/>
          <w:lang w:val="en-GB" w:eastAsia="en-GB"/>
        </w:rPr>
      </w:pPr>
      <w:del w:id="159" w:author="Thomas Lee" w:date="2021-02-10T12:02:00Z">
        <w:r w:rsidRPr="00267AAA" w:rsidDel="00327FF0">
          <w:rPr>
            <w:lang w:val="en-GB" w:eastAsia="en-GB"/>
          </w:rPr>
          <w:delText>Creat</w:delText>
        </w:r>
        <w:r w:rsidR="002B5CCF" w:rsidDel="00327FF0">
          <w:rPr>
            <w:lang w:val="en-GB" w:eastAsia="en-GB"/>
          </w:rPr>
          <w:delText>e</w:delText>
        </w:r>
        <w:r w:rsidRPr="00267AAA" w:rsidDel="00327FF0">
          <w:rPr>
            <w:lang w:val="en-GB" w:eastAsia="en-GB"/>
          </w:rPr>
          <w:delText> </w:delText>
        </w:r>
      </w:del>
      <w:ins w:id="160" w:author="Thomas Lee" w:date="2021-02-10T12:02:00Z">
        <w:r w:rsidR="00327FF0" w:rsidRPr="00267AAA">
          <w:rPr>
            <w:lang w:val="en-GB" w:eastAsia="en-GB"/>
          </w:rPr>
          <w:t>Creat</w:t>
        </w:r>
        <w:r w:rsidR="00327FF0">
          <w:rPr>
            <w:lang w:val="en-GB" w:eastAsia="en-GB"/>
          </w:rPr>
          <w:t>ing</w:t>
        </w:r>
        <w:r w:rsidR="00327FF0" w:rsidRPr="00267AAA">
          <w:rPr>
            <w:lang w:val="en-GB" w:eastAsia="en-GB"/>
          </w:rPr>
          <w:t> </w:t>
        </w:r>
      </w:ins>
      <w:r w:rsidRPr="00267AAA">
        <w:rPr>
          <w:lang w:val="en-GB" w:eastAsia="en-GB"/>
        </w:rPr>
        <w:t>a download folder</w:t>
      </w:r>
      <w:del w:id="161" w:author="Thomas Lee" w:date="2021-02-10T12:03:00Z">
        <w:r w:rsidR="002B5CCF" w:rsidDel="00327FF0">
          <w:rPr>
            <w:lang w:val="en-GB" w:eastAsia="en-GB"/>
          </w:rPr>
          <w:delText>:</w:delText>
        </w:r>
      </w:del>
    </w:p>
    <w:p w14:paraId="3B70C95F" w14:textId="77777777" w:rsidR="00267AAA" w:rsidRPr="00267AAA" w:rsidRDefault="00267AAA" w:rsidP="00267AAA">
      <w:pPr>
        <w:pStyle w:val="CodePACKT"/>
      </w:pPr>
    </w:p>
    <w:p w14:paraId="12FAF9CA" w14:textId="72727E12" w:rsidR="00267AAA" w:rsidRPr="00267AAA" w:rsidRDefault="00267AAA" w:rsidP="00267AAA">
      <w:pPr>
        <w:pStyle w:val="CodePACKT"/>
      </w:pPr>
      <w:r w:rsidRPr="00267AAA">
        <w:t>$DLFLDR = </w:t>
      </w:r>
      <w:del w:id="162" w:author="Thomas Lee" w:date="2021-02-10T12:03:00Z">
        <w:r w:rsidR="005E4296" w:rsidDel="00327FF0">
          <w:delText>’</w:delText>
        </w:r>
        <w:r w:rsidRPr="00267AAA" w:rsidDel="00327FF0">
          <w:delText>C</w:delText>
        </w:r>
      </w:del>
      <w:ins w:id="163" w:author="Thomas Lee" w:date="2021-02-10T12:03:00Z">
        <w:r w:rsidR="00327FF0">
          <w:t>'</w:t>
        </w:r>
        <w:r w:rsidR="00327FF0" w:rsidRPr="00267AAA">
          <w:t>C</w:t>
        </w:r>
      </w:ins>
      <w:r w:rsidRPr="00267AAA">
        <w:t>:\Foo\</w:t>
      </w:r>
      <w:del w:id="164" w:author="Thomas Lee" w:date="2021-02-10T12:03:00Z">
        <w:r w:rsidRPr="00267AAA" w:rsidDel="00327FF0">
          <w:delText>DownloadedModules</w:delText>
        </w:r>
        <w:r w:rsidR="005E4296" w:rsidDel="00327FF0">
          <w:delText>’</w:delText>
        </w:r>
      </w:del>
      <w:ins w:id="165" w:author="Thomas Lee" w:date="2021-02-10T12:03:00Z">
        <w:r w:rsidR="00327FF0" w:rsidRPr="00267AAA">
          <w:t>DownloadedModules</w:t>
        </w:r>
        <w:r w:rsidR="00327FF0">
          <w:t>'</w:t>
        </w:r>
      </w:ins>
    </w:p>
    <w:p w14:paraId="414D6504" w14:textId="77777777" w:rsidR="00267AAA" w:rsidRPr="00267AAA" w:rsidRDefault="00267AAA" w:rsidP="00267AAA">
      <w:pPr>
        <w:pStyle w:val="CodePACKT"/>
      </w:pPr>
      <w:r w:rsidRPr="00267AAA">
        <w:t>$NIHT = @{</w:t>
      </w:r>
    </w:p>
    <w:p w14:paraId="512931DA" w14:textId="2AD21F15" w:rsidR="00267AAA" w:rsidRPr="00267AAA" w:rsidRDefault="00267AAA" w:rsidP="00267AAA">
      <w:pPr>
        <w:pStyle w:val="CodePACKT"/>
      </w:pPr>
      <w:r w:rsidRPr="00267AAA">
        <w:t>  ItemType </w:t>
      </w:r>
      <w:ins w:id="166" w:author="Thomas Lee" w:date="2021-02-10T12:03:00Z">
        <w:r w:rsidR="00327FF0">
          <w:t xml:space="preserve">   </w:t>
        </w:r>
      </w:ins>
      <w:r w:rsidRPr="00267AAA">
        <w:t>= </w:t>
      </w:r>
      <w:ins w:id="167" w:author="Thomas Lee" w:date="2021-02-10T12:03:00Z">
        <w:r w:rsidR="00E07535">
          <w:t>'</w:t>
        </w:r>
      </w:ins>
      <w:del w:id="168" w:author="Thomas Lee" w:date="2021-02-10T12:03:00Z">
        <w:r w:rsidR="005E4296" w:rsidDel="00327FF0">
          <w:delText>’</w:delText>
        </w:r>
        <w:r w:rsidRPr="00267AAA" w:rsidDel="00327FF0">
          <w:delText>Directory</w:delText>
        </w:r>
        <w:r w:rsidR="005E4296" w:rsidDel="00327FF0">
          <w:delText>’</w:delText>
        </w:r>
      </w:del>
      <w:ins w:id="169" w:author="Thomas Lee" w:date="2021-02-10T12:03:00Z">
        <w:r w:rsidR="00327FF0">
          <w:t>'</w:t>
        </w:r>
      </w:ins>
    </w:p>
    <w:p w14:paraId="346A6B83" w14:textId="3005DBCA" w:rsidR="00267AAA" w:rsidRPr="00267AAA" w:rsidRDefault="00267AAA" w:rsidP="00267AAA">
      <w:pPr>
        <w:pStyle w:val="CodePACKT"/>
      </w:pPr>
      <w:r w:rsidRPr="00267AAA">
        <w:t>  Path    </w:t>
      </w:r>
      <w:ins w:id="170" w:author="Thomas Lee" w:date="2021-02-10T12:03:00Z">
        <w:r w:rsidR="00327FF0">
          <w:t xml:space="preserve">   </w:t>
        </w:r>
      </w:ins>
      <w:r w:rsidRPr="00267AAA">
        <w:t> = $DLFLDR</w:t>
      </w:r>
    </w:p>
    <w:p w14:paraId="71AB48F8" w14:textId="4CB32257" w:rsidR="00267AAA" w:rsidRPr="00267AAA" w:rsidRDefault="00267AAA" w:rsidP="00267AAA">
      <w:pPr>
        <w:pStyle w:val="CodePACKT"/>
      </w:pPr>
      <w:r w:rsidRPr="00267AAA">
        <w:t>  ErrorAction = </w:t>
      </w:r>
      <w:del w:id="171" w:author="Thomas Lee" w:date="2021-02-10T12:03:00Z">
        <w:r w:rsidR="005E4296" w:rsidDel="00E07535">
          <w:delText>’</w:delText>
        </w:r>
        <w:r w:rsidRPr="00267AAA" w:rsidDel="00E07535">
          <w:delText>SilentlyContinue</w:delText>
        </w:r>
        <w:r w:rsidR="005E4296" w:rsidDel="00E07535">
          <w:delText>’</w:delText>
        </w:r>
      </w:del>
      <w:ins w:id="172" w:author="Thomas Lee" w:date="2021-02-10T12:03:00Z">
        <w:r w:rsidR="00E07535">
          <w:t>'</w:t>
        </w:r>
        <w:r w:rsidR="00E07535" w:rsidRPr="00267AAA">
          <w:t>SilentlyContinue</w:t>
        </w:r>
        <w:r w:rsidR="00E07535">
          <w:t>’</w:t>
        </w:r>
      </w:ins>
    </w:p>
    <w:p w14:paraId="531B3DC4" w14:textId="77777777" w:rsidR="00267AAA" w:rsidRPr="00267AAA" w:rsidRDefault="00267AAA" w:rsidP="00267AAA">
      <w:pPr>
        <w:pStyle w:val="CodePACKT"/>
      </w:pPr>
      <w:r w:rsidRPr="00267AAA">
        <w:t>}</w:t>
      </w:r>
    </w:p>
    <w:p w14:paraId="571D62CA" w14:textId="77777777" w:rsidR="00267AAA" w:rsidRPr="00267AAA" w:rsidRDefault="00267AAA" w:rsidP="00267AAA">
      <w:pPr>
        <w:pStyle w:val="CodePACKT"/>
      </w:pPr>
      <w:r w:rsidRPr="00267AAA">
        <w:t>New-Item @NIHT | Out-Null</w:t>
      </w:r>
    </w:p>
    <w:p w14:paraId="1D63D061" w14:textId="77777777" w:rsidR="00267AAA" w:rsidRPr="00267AAA" w:rsidRDefault="00267AAA" w:rsidP="00267AAA">
      <w:pPr>
        <w:pStyle w:val="CodePACKT"/>
      </w:pPr>
    </w:p>
    <w:p w14:paraId="193DC96B" w14:textId="6D310CDF" w:rsidR="00267AAA" w:rsidRPr="00267AAA" w:rsidRDefault="00267AAA" w:rsidP="00267AAA">
      <w:pPr>
        <w:pStyle w:val="NumberedBulletPACKT"/>
        <w:rPr>
          <w:color w:val="333333"/>
          <w:lang w:val="en-GB" w:eastAsia="en-GB"/>
        </w:rPr>
      </w:pPr>
      <w:r w:rsidRPr="00267AAA">
        <w:rPr>
          <w:lang w:val="en-GB" w:eastAsia="en-GB"/>
        </w:rPr>
        <w:t>Download</w:t>
      </w:r>
      <w:ins w:id="173" w:author="Thomas Lee" w:date="2021-02-10T12:04:00Z">
        <w:r w:rsidR="00E07535">
          <w:rPr>
            <w:lang w:val="en-GB" w:eastAsia="en-GB"/>
          </w:rPr>
          <w:t>ing</w:t>
        </w:r>
      </w:ins>
      <w:r w:rsidRPr="00267AAA">
        <w:rPr>
          <w:lang w:val="en-GB" w:eastAsia="en-GB"/>
        </w:rPr>
        <w:t> the </w:t>
      </w:r>
      <w:r w:rsidRPr="004C42D0">
        <w:rPr>
          <w:rStyle w:val="CodeInTextPACKT"/>
        </w:rPr>
        <w:t>CountriesPS</w:t>
      </w:r>
      <w:r w:rsidRPr="00267AAA">
        <w:rPr>
          <w:lang w:val="en-GB" w:eastAsia="en-GB"/>
        </w:rPr>
        <w:t> module</w:t>
      </w:r>
      <w:del w:id="174" w:author="Thomas Lee" w:date="2021-02-10T12:03:00Z">
        <w:r w:rsidR="003A29C3" w:rsidDel="00327FF0">
          <w:rPr>
            <w:lang w:val="en-GB" w:eastAsia="en-GB"/>
          </w:rPr>
          <w:delText>:</w:delText>
        </w:r>
      </w:del>
    </w:p>
    <w:p w14:paraId="257B0F87" w14:textId="77777777" w:rsidR="00267AAA" w:rsidRPr="00267AAA" w:rsidRDefault="00267AAA" w:rsidP="00267AAA">
      <w:pPr>
        <w:pStyle w:val="CodePACKT"/>
      </w:pPr>
    </w:p>
    <w:p w14:paraId="7264DFD7" w14:textId="2FF6ADEC" w:rsidR="00267AAA" w:rsidRPr="00267AAA" w:rsidRDefault="00267AAA" w:rsidP="00267AAA">
      <w:pPr>
        <w:pStyle w:val="CodePACKT"/>
      </w:pPr>
      <w:r w:rsidRPr="00267AAA">
        <w:t>Save-Module -Name CountriesPS -Path $DLFLDR</w:t>
      </w:r>
    </w:p>
    <w:p w14:paraId="22EC305F" w14:textId="77777777" w:rsidR="00267AAA" w:rsidRPr="00267AAA" w:rsidRDefault="00267AAA" w:rsidP="00267AAA">
      <w:pPr>
        <w:pStyle w:val="CodePACKT"/>
      </w:pPr>
    </w:p>
    <w:p w14:paraId="5A086A54" w14:textId="21B5CA5E" w:rsidR="00267AAA" w:rsidRPr="00267AAA" w:rsidRDefault="00267AAA" w:rsidP="00267AAA">
      <w:pPr>
        <w:pStyle w:val="NumberedBulletPACKT"/>
      </w:pPr>
      <w:r w:rsidRPr="00267AAA">
        <w:lastRenderedPageBreak/>
        <w:t>Check</w:t>
      </w:r>
      <w:ins w:id="175" w:author="Thomas Lee" w:date="2021-02-10T12:04:00Z">
        <w:r w:rsidR="00E07535">
          <w:t>ing</w:t>
        </w:r>
      </w:ins>
      <w:r w:rsidRPr="00267AAA">
        <w:t> downloaded module</w:t>
      </w:r>
      <w:del w:id="176" w:author="Thomas Lee" w:date="2021-02-10T12:04:00Z">
        <w:r w:rsidR="003A29C3" w:rsidDel="00E07535">
          <w:delText>:</w:delText>
        </w:r>
      </w:del>
    </w:p>
    <w:p w14:paraId="276B48EA" w14:textId="77777777" w:rsidR="00267AAA" w:rsidRPr="00267AAA" w:rsidRDefault="00267AAA" w:rsidP="00267AAA">
      <w:pPr>
        <w:pStyle w:val="CodePACKT"/>
      </w:pPr>
    </w:p>
    <w:p w14:paraId="0FE3ECBD" w14:textId="5AD7E4A4" w:rsidR="00267AAA" w:rsidRPr="00267AAA" w:rsidRDefault="00267AAA" w:rsidP="00267AAA">
      <w:pPr>
        <w:pStyle w:val="CodePACKT"/>
      </w:pPr>
      <w:r w:rsidRPr="00267AAA">
        <w:t>Get-ChildItem -Path $DLFLDR -Recurse |</w:t>
      </w:r>
    </w:p>
    <w:p w14:paraId="35FDC86E" w14:textId="77777777" w:rsidR="00267AAA" w:rsidRPr="00267AAA" w:rsidRDefault="00267AAA" w:rsidP="00267AAA">
      <w:pPr>
        <w:pStyle w:val="CodePACKT"/>
      </w:pPr>
      <w:r w:rsidRPr="00267AAA">
        <w:t>  Format-Table -Property Fullname</w:t>
      </w:r>
    </w:p>
    <w:p w14:paraId="63FEFF85" w14:textId="77777777" w:rsidR="00267AAA" w:rsidRPr="00267AAA" w:rsidRDefault="00267AAA" w:rsidP="00267AAA">
      <w:pPr>
        <w:pStyle w:val="CodePACKT"/>
      </w:pPr>
    </w:p>
    <w:p w14:paraId="489D902B" w14:textId="323FDCB6" w:rsidR="00267AAA" w:rsidRPr="00267AAA" w:rsidRDefault="00267AAA" w:rsidP="0052016E">
      <w:pPr>
        <w:pStyle w:val="NumberedBulletPACKT"/>
        <w:rPr>
          <w:color w:val="333333"/>
          <w:lang w:val="en-GB" w:eastAsia="en-GB"/>
        </w:rPr>
      </w:pPr>
      <w:r w:rsidRPr="00267AAA">
        <w:rPr>
          <w:lang w:val="en-GB" w:eastAsia="en-GB"/>
        </w:rPr>
        <w:t>Import</w:t>
      </w:r>
      <w:ins w:id="177" w:author="Thomas Lee" w:date="2021-02-10T12:04:00Z">
        <w:r w:rsidR="00E07535">
          <w:rPr>
            <w:lang w:val="en-GB" w:eastAsia="en-GB"/>
          </w:rPr>
          <w:t>ing</w:t>
        </w:r>
      </w:ins>
      <w:r w:rsidRPr="00267AAA">
        <w:rPr>
          <w:lang w:val="en-GB" w:eastAsia="en-GB"/>
        </w:rPr>
        <w:t> the </w:t>
      </w:r>
      <w:r w:rsidRPr="004C42D0">
        <w:rPr>
          <w:rStyle w:val="CodeInTextPACKT"/>
        </w:rPr>
        <w:t>Coun</w:t>
      </w:r>
      <w:r w:rsidR="00E72F6D">
        <w:rPr>
          <w:rStyle w:val="CodeInTextPACKT"/>
        </w:rPr>
        <w:t>t</w:t>
      </w:r>
      <w:r w:rsidRPr="004C42D0">
        <w:rPr>
          <w:rStyle w:val="CodeInTextPACKT"/>
        </w:rPr>
        <w:t>riesPS</w:t>
      </w:r>
      <w:r w:rsidRPr="00267AAA">
        <w:rPr>
          <w:lang w:val="en-GB" w:eastAsia="en-GB"/>
        </w:rPr>
        <w:t> module</w:t>
      </w:r>
      <w:del w:id="178" w:author="Thomas Lee" w:date="2021-02-10T12:04:00Z">
        <w:r w:rsidR="003A29C3" w:rsidDel="00E07535">
          <w:rPr>
            <w:lang w:val="en-GB" w:eastAsia="en-GB"/>
          </w:rPr>
          <w:delText>:</w:delText>
        </w:r>
      </w:del>
    </w:p>
    <w:p w14:paraId="390F9E90" w14:textId="77777777" w:rsidR="0052016E" w:rsidRPr="0052016E" w:rsidRDefault="0052016E" w:rsidP="0052016E">
      <w:pPr>
        <w:pStyle w:val="CodePACKT"/>
      </w:pPr>
    </w:p>
    <w:p w14:paraId="5FB0AF51" w14:textId="189428E2" w:rsidR="00267AAA" w:rsidRPr="0052016E" w:rsidRDefault="00267AAA" w:rsidP="0052016E">
      <w:pPr>
        <w:pStyle w:val="CodePACKT"/>
      </w:pPr>
      <w:r w:rsidRPr="0052016E">
        <w:t>$ModuleFolder = </w:t>
      </w:r>
      <w:del w:id="179" w:author="Thomas Lee" w:date="2021-02-10T12:04:00Z">
        <w:r w:rsidR="005E4296" w:rsidDel="00E07535">
          <w:delText>”</w:delText>
        </w:r>
        <w:r w:rsidRPr="0052016E" w:rsidDel="00E07535">
          <w:delText>$</w:delText>
        </w:r>
      </w:del>
      <w:ins w:id="180" w:author="Thomas Lee" w:date="2021-02-10T12:04:00Z">
        <w:r w:rsidR="00E07535">
          <w:t>"</w:t>
        </w:r>
        <w:r w:rsidR="00E07535" w:rsidRPr="0052016E">
          <w:t>$</w:t>
        </w:r>
      </w:ins>
      <w:r w:rsidRPr="0052016E">
        <w:t>DLFLDR\CountriesPS</w:t>
      </w:r>
      <w:ins w:id="181" w:author="Thomas Lee" w:date="2021-02-10T12:04:00Z">
        <w:r w:rsidR="00E07535">
          <w:t>"</w:t>
        </w:r>
      </w:ins>
      <w:del w:id="182" w:author="Thomas Lee" w:date="2021-02-10T12:04:00Z">
        <w:r w:rsidR="005E4296" w:rsidDel="00E07535">
          <w:delText>”</w:delText>
        </w:r>
      </w:del>
    </w:p>
    <w:p w14:paraId="18428D45" w14:textId="77777777" w:rsidR="00267AAA" w:rsidRPr="0052016E" w:rsidRDefault="00267AAA" w:rsidP="0052016E">
      <w:pPr>
        <w:pStyle w:val="CodePACKT"/>
      </w:pPr>
      <w:r w:rsidRPr="0052016E">
        <w:t>Get-ChildItem -Path $ModuleFolder -Filter *.psm1 -Recurse |</w:t>
      </w:r>
    </w:p>
    <w:p w14:paraId="4C32578C" w14:textId="77777777" w:rsidR="00267AAA" w:rsidRPr="0052016E" w:rsidRDefault="00267AAA" w:rsidP="0052016E">
      <w:pPr>
        <w:pStyle w:val="CodePACKT"/>
      </w:pPr>
      <w:r w:rsidRPr="0052016E">
        <w:t>    Select-Object -ExpandProperty FullName -First 1 |</w:t>
      </w:r>
    </w:p>
    <w:p w14:paraId="42557AA3" w14:textId="77777777" w:rsidR="00267AAA" w:rsidRPr="0052016E" w:rsidRDefault="00267AAA" w:rsidP="0052016E">
      <w:pPr>
        <w:pStyle w:val="CodePACKT"/>
      </w:pPr>
      <w:r w:rsidRPr="0052016E">
        <w:t>        Import-Module -Verbose</w:t>
      </w:r>
    </w:p>
    <w:p w14:paraId="644EA4D1" w14:textId="77777777" w:rsidR="00267AAA" w:rsidRPr="0052016E" w:rsidRDefault="00267AAA" w:rsidP="0052016E">
      <w:pPr>
        <w:pStyle w:val="CodePACKT"/>
      </w:pPr>
    </w:p>
    <w:p w14:paraId="3815CB74" w14:textId="5AE45F34" w:rsidR="00267AAA" w:rsidRPr="0088666A" w:rsidRDefault="00267AAA" w:rsidP="0052016E">
      <w:pPr>
        <w:pStyle w:val="NumberedBulletPACKT"/>
        <w:rPr>
          <w:color w:val="333333"/>
          <w:lang w:val="en-GB" w:eastAsia="en-GB"/>
        </w:rPr>
      </w:pPr>
      <w:r w:rsidRPr="00267AAA">
        <w:rPr>
          <w:lang w:val="en-GB" w:eastAsia="en-GB"/>
        </w:rPr>
        <w:t>Check</w:t>
      </w:r>
      <w:ins w:id="183" w:author="Thomas Lee" w:date="2021-02-10T12:05:00Z">
        <w:r w:rsidR="00E07535">
          <w:rPr>
            <w:lang w:val="en-GB" w:eastAsia="en-GB"/>
          </w:rPr>
          <w:t>ing</w:t>
        </w:r>
      </w:ins>
      <w:r w:rsidRPr="00267AAA">
        <w:rPr>
          <w:lang w:val="en-GB" w:eastAsia="en-GB"/>
        </w:rPr>
        <w:t> co</w:t>
      </w:r>
      <w:r w:rsidR="0052016E">
        <w:rPr>
          <w:lang w:val="en-GB" w:eastAsia="en-GB"/>
        </w:rPr>
        <w:t>m</w:t>
      </w:r>
      <w:r w:rsidRPr="00267AAA">
        <w:rPr>
          <w:lang w:val="en-GB" w:eastAsia="en-GB"/>
        </w:rPr>
        <w:t>mands in the module</w:t>
      </w:r>
      <w:del w:id="184" w:author="Thomas Lee" w:date="2021-02-10T12:05:00Z">
        <w:r w:rsidR="003A29C3" w:rsidDel="00E07535">
          <w:rPr>
            <w:lang w:val="en-GB" w:eastAsia="en-GB"/>
          </w:rPr>
          <w:delText>:</w:delText>
        </w:r>
      </w:del>
    </w:p>
    <w:p w14:paraId="78E027A6" w14:textId="77777777" w:rsidR="0088666A" w:rsidRPr="0088666A" w:rsidRDefault="0088666A" w:rsidP="0088666A">
      <w:pPr>
        <w:pStyle w:val="CodePACKT"/>
      </w:pPr>
    </w:p>
    <w:p w14:paraId="72EB1235" w14:textId="221A0114" w:rsidR="0088666A" w:rsidRPr="0088666A" w:rsidRDefault="0088666A" w:rsidP="0088666A">
      <w:pPr>
        <w:pStyle w:val="CodePACKT"/>
      </w:pPr>
      <w:r w:rsidRPr="0088666A">
        <w:t>Get-Command -Module CountriesPS</w:t>
      </w:r>
    </w:p>
    <w:p w14:paraId="3F268233" w14:textId="77777777" w:rsidR="0088666A" w:rsidRPr="0088666A" w:rsidRDefault="0088666A" w:rsidP="0088666A">
      <w:pPr>
        <w:pStyle w:val="CodePACKT"/>
      </w:pPr>
    </w:p>
    <w:p w14:paraId="435DBD9D" w14:textId="096DD589" w:rsidR="0088666A" w:rsidRPr="0088666A" w:rsidRDefault="0088666A" w:rsidP="0088666A">
      <w:pPr>
        <w:pStyle w:val="NumberedBulletPACKT"/>
        <w:rPr>
          <w:color w:val="000000"/>
          <w:lang w:val="en-GB" w:eastAsia="en-GB"/>
        </w:rPr>
      </w:pPr>
      <w:r w:rsidRPr="0088666A">
        <w:rPr>
          <w:lang w:val="en-GB" w:eastAsia="en-GB"/>
        </w:rPr>
        <w:t>Us</w:t>
      </w:r>
      <w:ins w:id="185" w:author="Thomas Lee" w:date="2021-02-10T12:05:00Z">
        <w:r w:rsidR="00E07535">
          <w:rPr>
            <w:lang w:val="en-GB" w:eastAsia="en-GB"/>
          </w:rPr>
          <w:t>ing</w:t>
        </w:r>
      </w:ins>
      <w:del w:id="186" w:author="Thomas Lee" w:date="2021-02-10T12:05:00Z">
        <w:r w:rsidR="003A29C3" w:rsidDel="00E07535">
          <w:rPr>
            <w:lang w:val="en-GB" w:eastAsia="en-GB"/>
          </w:rPr>
          <w:delText>e</w:delText>
        </w:r>
      </w:del>
      <w:r w:rsidR="003A29C3">
        <w:rPr>
          <w:lang w:val="en-GB" w:eastAsia="en-GB"/>
        </w:rPr>
        <w:t xml:space="preserve"> </w:t>
      </w:r>
      <w:r>
        <w:rPr>
          <w:lang w:val="en-GB" w:eastAsia="en-GB"/>
        </w:rPr>
        <w:t xml:space="preserve">the </w:t>
      </w:r>
      <w:r w:rsidRPr="0088666A">
        <w:rPr>
          <w:rStyle w:val="CodeInTextPACKT"/>
        </w:rPr>
        <w:t>Get-Country</w:t>
      </w:r>
      <w:r>
        <w:rPr>
          <w:lang w:val="en-GB" w:eastAsia="en-GB"/>
        </w:rPr>
        <w:t xml:space="preserve"> command</w:t>
      </w:r>
      <w:del w:id="187" w:author="Thomas Lee" w:date="2021-02-10T12:05:00Z">
        <w:r w:rsidR="003A29C3" w:rsidDel="00E07535">
          <w:rPr>
            <w:lang w:val="en-GB" w:eastAsia="en-GB"/>
          </w:rPr>
          <w:delText>:</w:delText>
        </w:r>
      </w:del>
    </w:p>
    <w:p w14:paraId="3EDE86A6" w14:textId="77777777" w:rsidR="0088666A" w:rsidRPr="0088666A" w:rsidRDefault="0088666A" w:rsidP="0088666A">
      <w:pPr>
        <w:pStyle w:val="CodePACKT"/>
      </w:pPr>
    </w:p>
    <w:p w14:paraId="58B34062" w14:textId="379396D1" w:rsidR="00267AAA" w:rsidRPr="0052016E" w:rsidRDefault="00267AAA" w:rsidP="0052016E">
      <w:pPr>
        <w:pStyle w:val="CodePACKT"/>
      </w:pPr>
      <w:r w:rsidRPr="0052016E">
        <w:t>Get-Country -Name </w:t>
      </w:r>
      <w:r w:rsidR="00CD691D">
        <w:t>'</w:t>
      </w:r>
      <w:r w:rsidR="0052016E">
        <w:t>United Kingdom</w:t>
      </w:r>
      <w:r w:rsidR="00CD691D">
        <w:t>'</w:t>
      </w:r>
    </w:p>
    <w:p w14:paraId="7B4AF114" w14:textId="77777777" w:rsidR="00FF5B0B" w:rsidRDefault="00FF5B0B" w:rsidP="00FF5B0B">
      <w:pPr>
        <w:pStyle w:val="Heading2"/>
        <w:numPr>
          <w:ilvl w:val="1"/>
          <w:numId w:val="3"/>
        </w:numPr>
        <w:tabs>
          <w:tab w:val="left" w:pos="0"/>
        </w:tabs>
      </w:pPr>
      <w:r>
        <w:t>How it works...</w:t>
      </w:r>
    </w:p>
    <w:p w14:paraId="050F923E" w14:textId="76CF4070" w:rsidR="00FF5B0B" w:rsidRDefault="00FF5B0B" w:rsidP="00FF5B0B">
      <w:pPr>
        <w:pStyle w:val="NormalPACKT"/>
        <w:rPr>
          <w:lang w:val="en-GB"/>
        </w:rPr>
      </w:pPr>
      <w:r>
        <w:rPr>
          <w:lang w:val="en-GB"/>
        </w:rPr>
        <w:t xml:space="preserve">In </w:t>
      </w:r>
      <w:r w:rsidRPr="00047CA9">
        <w:rPr>
          <w:rStyle w:val="ItalicsPACKT"/>
        </w:rPr>
        <w:t>step 1</w:t>
      </w:r>
      <w:r>
        <w:rPr>
          <w:lang w:val="en-GB"/>
        </w:rPr>
        <w:t xml:space="preserve">, you </w:t>
      </w:r>
      <w:r w:rsidR="0052016E">
        <w:rPr>
          <w:lang w:val="en-GB"/>
        </w:rPr>
        <w:t xml:space="preserve">examine the commands within the </w:t>
      </w:r>
      <w:r w:rsidR="0052016E" w:rsidRPr="009E7AC1">
        <w:rPr>
          <w:rFonts w:ascii="Lucida Console" w:hAnsi="Lucida Console"/>
          <w:color w:val="4472C4"/>
          <w:sz w:val="19"/>
          <w:szCs w:val="19"/>
          <w:lang w:val="en-GB"/>
        </w:rPr>
        <w:t>PowerShellGet</w:t>
      </w:r>
      <w:r w:rsidR="0052016E">
        <w:rPr>
          <w:lang w:val="en-GB"/>
        </w:rPr>
        <w:t xml:space="preserve"> module, which looks like this:</w:t>
      </w:r>
    </w:p>
    <w:p w14:paraId="07E7FC75" w14:textId="229E286C" w:rsidR="0052016E" w:rsidRDefault="0052016E" w:rsidP="0052016E">
      <w:pPr>
        <w:pStyle w:val="FigurePACKT"/>
        <w:rPr>
          <w:lang w:val="en-GB"/>
        </w:rPr>
      </w:pPr>
      <w:r>
        <w:drawing>
          <wp:inline distT="0" distB="0" distL="0" distR="0" wp14:anchorId="40BA9DCA" wp14:editId="095762A8">
            <wp:extent cx="3309586" cy="3118550"/>
            <wp:effectExtent l="0" t="0" r="5715"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325933" cy="3133953"/>
                    </a:xfrm>
                    <a:prstGeom prst="rect">
                      <a:avLst/>
                    </a:prstGeom>
                  </pic:spPr>
                </pic:pic>
              </a:graphicData>
            </a:graphic>
          </wp:inline>
        </w:drawing>
      </w:r>
    </w:p>
    <w:p w14:paraId="28817AD2" w14:textId="57836CF5" w:rsidR="00AE3C0E" w:rsidRPr="00096FE9" w:rsidRDefault="00AE3C0E" w:rsidP="0052016E">
      <w:pPr>
        <w:pStyle w:val="FigurePACKT"/>
        <w:rPr>
          <w:rStyle w:val="FigureCaptionPACKT"/>
        </w:rPr>
      </w:pPr>
      <w:r w:rsidRPr="00096FE9">
        <w:rPr>
          <w:rStyle w:val="FigureCaptionPACKT"/>
        </w:rPr>
        <w:t xml:space="preserve">Figure 4.17: </w:t>
      </w:r>
      <w:r w:rsidR="00F66F20" w:rsidRPr="00096FE9">
        <w:rPr>
          <w:rStyle w:val="FigureCaptionPACKT"/>
        </w:rPr>
        <w:t>Reviewing the PowerShellGet module commands</w:t>
      </w:r>
    </w:p>
    <w:p w14:paraId="7C3A2D8C" w14:textId="787076AF" w:rsidR="00DF314C" w:rsidRDefault="00DF314C" w:rsidP="00DF314C">
      <w:pPr>
        <w:pStyle w:val="LayoutInformationPACKT"/>
        <w:rPr>
          <w:noProof/>
        </w:rPr>
      </w:pPr>
      <w:r>
        <w:t xml:space="preserve">Insert </w:t>
      </w:r>
      <w:r w:rsidRPr="00C41783">
        <w:t>image</w:t>
      </w:r>
      <w:r>
        <w:t xml:space="preserve"> </w:t>
      </w:r>
      <w:r>
        <w:rPr>
          <w:noProof/>
        </w:rPr>
        <w:t>B42024_04</w:t>
      </w:r>
      <w:r w:rsidRPr="00023EAD">
        <w:rPr>
          <w:noProof/>
        </w:rPr>
        <w:t>_</w:t>
      </w:r>
      <w:r w:rsidR="0052016E">
        <w:rPr>
          <w:noProof/>
        </w:rPr>
        <w:t>18</w:t>
      </w:r>
      <w:r>
        <w:rPr>
          <w:noProof/>
        </w:rPr>
        <w:t>.png</w:t>
      </w:r>
    </w:p>
    <w:p w14:paraId="491B00D0" w14:textId="33BC1644" w:rsidR="0052016E" w:rsidRDefault="0052016E" w:rsidP="0052016E">
      <w:pPr>
        <w:rPr>
          <w:noProof/>
        </w:rPr>
      </w:pPr>
      <w:r>
        <w:t xml:space="preserve">In </w:t>
      </w:r>
      <w:r w:rsidRPr="0052016E">
        <w:rPr>
          <w:rStyle w:val="ItalicsPACKT"/>
        </w:rPr>
        <w:t>step 2</w:t>
      </w:r>
      <w:r>
        <w:t xml:space="preserve">, you discover the commands in the </w:t>
      </w:r>
      <w:r w:rsidRPr="0052016E">
        <w:rPr>
          <w:rStyle w:val="CodeInTextPACKT"/>
        </w:rPr>
        <w:t>PowerShellGet</w:t>
      </w:r>
      <w:r>
        <w:t xml:space="preserve"> module</w:t>
      </w:r>
      <w:r w:rsidR="006B7968">
        <w:t>,</w:t>
      </w:r>
      <w:r>
        <w:t xml:space="preserve"> which enable you to find resources. These, naturally, use the verb </w:t>
      </w:r>
      <w:r w:rsidRPr="0052016E">
        <w:rPr>
          <w:rStyle w:val="CodeInTextPACKT"/>
        </w:rPr>
        <w:t>Find</w:t>
      </w:r>
      <w:r w:rsidRPr="005D641F">
        <w:rPr>
          <w:rStyle w:val="CodeInTextPACKT"/>
          <w:rFonts w:ascii="Times New Roman" w:hAnsi="Times New Roman"/>
          <w:color w:val="auto"/>
          <w:sz w:val="22"/>
          <w:szCs w:val="22"/>
        </w:rPr>
        <w:t xml:space="preserve">. </w:t>
      </w:r>
      <w:r>
        <w:t>The output of this step looks like this:</w:t>
      </w:r>
      <w:r w:rsidRPr="0052016E">
        <w:rPr>
          <w:noProof/>
        </w:rPr>
        <w:t xml:space="preserve"> </w:t>
      </w:r>
    </w:p>
    <w:p w14:paraId="43439803" w14:textId="77777777" w:rsidR="004C07C9" w:rsidRDefault="004C07C9" w:rsidP="0052016E">
      <w:pPr>
        <w:pStyle w:val="FigurePACKT"/>
      </w:pPr>
    </w:p>
    <w:p w14:paraId="0D86057F" w14:textId="47F844DB" w:rsidR="0052016E" w:rsidRDefault="004C07C9" w:rsidP="004C07C9">
      <w:pPr>
        <w:pStyle w:val="FigurePACKT"/>
      </w:pPr>
      <w:r>
        <w:drawing>
          <wp:inline distT="0" distB="0" distL="0" distR="0" wp14:anchorId="614D3B0C" wp14:editId="68CA5857">
            <wp:extent cx="2962275" cy="107220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050913" cy="1104291"/>
                    </a:xfrm>
                    <a:prstGeom prst="rect">
                      <a:avLst/>
                    </a:prstGeom>
                  </pic:spPr>
                </pic:pic>
              </a:graphicData>
            </a:graphic>
          </wp:inline>
        </w:drawing>
      </w:r>
      <w:r>
        <w:t xml:space="preserve"> </w:t>
      </w:r>
    </w:p>
    <w:p w14:paraId="1A766758" w14:textId="5CF9DC98" w:rsidR="007A1B6D" w:rsidRPr="001357E9" w:rsidRDefault="007A1B6D" w:rsidP="004C07C9">
      <w:pPr>
        <w:pStyle w:val="FigurePACKT"/>
        <w:rPr>
          <w:rStyle w:val="FigureCaptionPACKT"/>
        </w:rPr>
      </w:pPr>
      <w:r w:rsidRPr="001357E9">
        <w:rPr>
          <w:rStyle w:val="FigureCaptionPACKT"/>
        </w:rPr>
        <w:t xml:space="preserve">Figure 4.18: </w:t>
      </w:r>
      <w:r w:rsidR="001963F4" w:rsidRPr="001357E9">
        <w:rPr>
          <w:rStyle w:val="FigureCaptionPACKT"/>
        </w:rPr>
        <w:t>Discovering Find commands in the PowerShellGet module</w:t>
      </w:r>
    </w:p>
    <w:p w14:paraId="2D2BF0E8" w14:textId="40376A4B" w:rsidR="0052016E" w:rsidRDefault="0052016E" w:rsidP="0052016E">
      <w:pPr>
        <w:pStyle w:val="LayoutInformationPACKT"/>
        <w:rPr>
          <w:noProof/>
        </w:rPr>
      </w:pPr>
      <w:r>
        <w:t xml:space="preserve">Insert </w:t>
      </w:r>
      <w:r w:rsidRPr="00C41783">
        <w:t>image</w:t>
      </w:r>
      <w:r>
        <w:t xml:space="preserve"> </w:t>
      </w:r>
      <w:r>
        <w:rPr>
          <w:noProof/>
        </w:rPr>
        <w:t>B42024_04</w:t>
      </w:r>
      <w:r w:rsidRPr="00023EAD">
        <w:rPr>
          <w:noProof/>
        </w:rPr>
        <w:t>_</w:t>
      </w:r>
      <w:r>
        <w:rPr>
          <w:noProof/>
        </w:rPr>
        <w:t>19.png</w:t>
      </w:r>
    </w:p>
    <w:p w14:paraId="28F5865B" w14:textId="2A2951D3" w:rsidR="0052016E" w:rsidRDefault="00AD2732" w:rsidP="0052016E">
      <w:r>
        <w:t xml:space="preserve">In </w:t>
      </w:r>
      <w:r w:rsidRPr="00AD2732">
        <w:rPr>
          <w:rStyle w:val="ItalicsPACKT"/>
        </w:rPr>
        <w:t>step 3</w:t>
      </w:r>
      <w:r>
        <w:t xml:space="preserve">, you use </w:t>
      </w:r>
      <w:r w:rsidR="006B7968">
        <w:t xml:space="preserve">several </w:t>
      </w:r>
      <w:r>
        <w:t xml:space="preserve"> </w:t>
      </w:r>
      <w:r w:rsidRPr="00AD2732">
        <w:rPr>
          <w:rStyle w:val="CodeInTextPACKT"/>
        </w:rPr>
        <w:t>Find-*</w:t>
      </w:r>
      <w:r>
        <w:t xml:space="preserve"> commands to find key resources in the PowerShell Gallery, which produces no output. In </w:t>
      </w:r>
      <w:r w:rsidRPr="00AD2732">
        <w:rPr>
          <w:rStyle w:val="ItalicsPACKT"/>
        </w:rPr>
        <w:t>step 4</w:t>
      </w:r>
      <w:r>
        <w:t>, you view a count of each of these resource types:</w:t>
      </w:r>
    </w:p>
    <w:p w14:paraId="05B15CEA" w14:textId="48B561F9" w:rsidR="00AD2732" w:rsidRDefault="00AD2732" w:rsidP="00AD2732">
      <w:pPr>
        <w:pStyle w:val="FigurePACKT"/>
      </w:pPr>
      <w:r>
        <w:drawing>
          <wp:inline distT="0" distB="0" distL="0" distR="0" wp14:anchorId="4E0CB411" wp14:editId="5D01BCE7">
            <wp:extent cx="2514600" cy="1157583"/>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576773" cy="1186204"/>
                    </a:xfrm>
                    <a:prstGeom prst="rect">
                      <a:avLst/>
                    </a:prstGeom>
                  </pic:spPr>
                </pic:pic>
              </a:graphicData>
            </a:graphic>
          </wp:inline>
        </w:drawing>
      </w:r>
    </w:p>
    <w:p w14:paraId="717C6220" w14:textId="7CF22829" w:rsidR="00B25A3E" w:rsidRPr="00A905C7" w:rsidRDefault="00B25A3E" w:rsidP="00AD2732">
      <w:pPr>
        <w:pStyle w:val="FigurePACKT"/>
        <w:rPr>
          <w:rStyle w:val="FigureCaptionPACKT"/>
        </w:rPr>
      </w:pPr>
      <w:r w:rsidRPr="00A905C7">
        <w:rPr>
          <w:rStyle w:val="FigureCaptionPACKT"/>
        </w:rPr>
        <w:t xml:space="preserve">Figure 4.19: </w:t>
      </w:r>
      <w:r w:rsidR="00DF11AD" w:rsidRPr="00A905C7">
        <w:rPr>
          <w:rStyle w:val="FigureCaptionPACKT"/>
        </w:rPr>
        <w:t>Displaying a count of resource types</w:t>
      </w:r>
    </w:p>
    <w:p w14:paraId="7918BF83" w14:textId="49D027FE" w:rsidR="00AD2732" w:rsidRDefault="00AD2732" w:rsidP="00AD2732">
      <w:pPr>
        <w:pStyle w:val="LayoutInformationPACKT"/>
        <w:rPr>
          <w:noProof/>
        </w:rPr>
      </w:pPr>
      <w:r>
        <w:t xml:space="preserve">Insert </w:t>
      </w:r>
      <w:r w:rsidRPr="00C41783">
        <w:t>image</w:t>
      </w:r>
      <w:r>
        <w:t xml:space="preserve"> </w:t>
      </w:r>
      <w:r>
        <w:rPr>
          <w:noProof/>
        </w:rPr>
        <w:t>B42024_04</w:t>
      </w:r>
      <w:r w:rsidRPr="00023EAD">
        <w:rPr>
          <w:noProof/>
        </w:rPr>
        <w:t>_</w:t>
      </w:r>
      <w:r>
        <w:rPr>
          <w:noProof/>
        </w:rPr>
        <w:t>20.png</w:t>
      </w:r>
    </w:p>
    <w:p w14:paraId="7E2EC046" w14:textId="41A431CC" w:rsidR="00AD2732" w:rsidRDefault="00AD2732" w:rsidP="00AD2732">
      <w:pPr>
        <w:pStyle w:val="NormalPACKT"/>
      </w:pPr>
      <w:r>
        <w:t xml:space="preserve">In </w:t>
      </w:r>
      <w:r w:rsidRPr="00AD2732">
        <w:rPr>
          <w:rStyle w:val="ItalicsPACKT"/>
        </w:rPr>
        <w:t>step 5</w:t>
      </w:r>
      <w:r>
        <w:t>, you use the returned list of modules to discover any NTFS</w:t>
      </w:r>
      <w:r w:rsidR="00213F89">
        <w:t>-</w:t>
      </w:r>
      <w:r>
        <w:t xml:space="preserve">related </w:t>
      </w:r>
      <w:r w:rsidR="006B7968">
        <w:t xml:space="preserve">modules, </w:t>
      </w:r>
      <w:r>
        <w:t>like this:</w:t>
      </w:r>
    </w:p>
    <w:p w14:paraId="3AB8EDCE" w14:textId="5052B800" w:rsidR="00AD2732" w:rsidRDefault="000F31A6" w:rsidP="00AD2732">
      <w:pPr>
        <w:pStyle w:val="FigurePACKT"/>
      </w:pPr>
      <w:r>
        <w:drawing>
          <wp:inline distT="0" distB="0" distL="0" distR="0" wp14:anchorId="3E07C692" wp14:editId="1F62F3AC">
            <wp:extent cx="3893163" cy="116205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934785" cy="1174473"/>
                    </a:xfrm>
                    <a:prstGeom prst="rect">
                      <a:avLst/>
                    </a:prstGeom>
                  </pic:spPr>
                </pic:pic>
              </a:graphicData>
            </a:graphic>
          </wp:inline>
        </w:drawing>
      </w:r>
    </w:p>
    <w:p w14:paraId="03F279D3" w14:textId="7B6C195C" w:rsidR="00257BC3" w:rsidRPr="00523F37" w:rsidRDefault="00257BC3" w:rsidP="00AD2732">
      <w:pPr>
        <w:pStyle w:val="FigurePACKT"/>
        <w:rPr>
          <w:rStyle w:val="FigureCaptionPACKT"/>
        </w:rPr>
      </w:pPr>
      <w:r w:rsidRPr="00523F37">
        <w:rPr>
          <w:rStyle w:val="FigureCaptionPACKT"/>
        </w:rPr>
        <w:t xml:space="preserve">Figure 4.20: </w:t>
      </w:r>
      <w:r w:rsidR="00476C46" w:rsidRPr="00523F37">
        <w:rPr>
          <w:rStyle w:val="FigureCaptionPACKT"/>
        </w:rPr>
        <w:t>Discovering NTFS-related modules</w:t>
      </w:r>
    </w:p>
    <w:p w14:paraId="58295BB0" w14:textId="72119A3F" w:rsidR="00AD2732" w:rsidRDefault="00AD2732" w:rsidP="00AD2732">
      <w:pPr>
        <w:pStyle w:val="LayoutInformationPACKT"/>
        <w:rPr>
          <w:noProof/>
        </w:rPr>
      </w:pPr>
      <w:r>
        <w:t xml:space="preserve">Insert </w:t>
      </w:r>
      <w:r w:rsidRPr="00C41783">
        <w:t>image</w:t>
      </w:r>
      <w:r>
        <w:t xml:space="preserve"> </w:t>
      </w:r>
      <w:r>
        <w:rPr>
          <w:noProof/>
        </w:rPr>
        <w:t>B42024_04</w:t>
      </w:r>
      <w:r w:rsidRPr="00023EAD">
        <w:rPr>
          <w:noProof/>
        </w:rPr>
        <w:t>_</w:t>
      </w:r>
      <w:r>
        <w:rPr>
          <w:noProof/>
        </w:rPr>
        <w:t>21.png</w:t>
      </w:r>
    </w:p>
    <w:p w14:paraId="268BE478" w14:textId="247067F8" w:rsidR="0052016E" w:rsidRDefault="00AD2732" w:rsidP="00AD2732">
      <w:pPr>
        <w:pStyle w:val="NormalPACKT"/>
      </w:pPr>
      <w:r>
        <w:t xml:space="preserve">In </w:t>
      </w:r>
      <w:r w:rsidRPr="00AD2732">
        <w:rPr>
          <w:rStyle w:val="ItalicsPACKT"/>
        </w:rPr>
        <w:t>step 6</w:t>
      </w:r>
      <w:r>
        <w:t xml:space="preserve">, you install the </w:t>
      </w:r>
      <w:r w:rsidRPr="002F2B3F">
        <w:rPr>
          <w:rStyle w:val="CodeInTextPACKT"/>
        </w:rPr>
        <w:t>NTFSSecurity</w:t>
      </w:r>
      <w:r>
        <w:t xml:space="preserve"> module</w:t>
      </w:r>
      <w:r w:rsidR="006B7968">
        <w:t>,</w:t>
      </w:r>
      <w:r>
        <w:t xml:space="preserve"> which produces no output. In </w:t>
      </w:r>
      <w:r w:rsidRPr="00AD2732">
        <w:rPr>
          <w:rStyle w:val="ItalicsPACKT"/>
        </w:rPr>
        <w:t>step 7</w:t>
      </w:r>
      <w:r>
        <w:t xml:space="preserve">, you review the commands in the </w:t>
      </w:r>
      <w:r w:rsidRPr="00AD2732">
        <w:rPr>
          <w:rStyle w:val="CodeInTextPACKT"/>
        </w:rPr>
        <w:t>NTFSSecurity</w:t>
      </w:r>
      <w:r>
        <w:t xml:space="preserve"> module, which produces output like this:</w:t>
      </w:r>
    </w:p>
    <w:p w14:paraId="46D8086D" w14:textId="20F9DF16" w:rsidR="00AD2732" w:rsidRDefault="00AD2732" w:rsidP="00AD2732">
      <w:pPr>
        <w:pStyle w:val="FigurePACKT"/>
      </w:pPr>
      <w:r>
        <w:lastRenderedPageBreak/>
        <w:drawing>
          <wp:inline distT="0" distB="0" distL="0" distR="0" wp14:anchorId="34DC4ED6" wp14:editId="44C67CB8">
            <wp:extent cx="2445773" cy="3393354"/>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445773" cy="3393354"/>
                    </a:xfrm>
                    <a:prstGeom prst="rect">
                      <a:avLst/>
                    </a:prstGeom>
                  </pic:spPr>
                </pic:pic>
              </a:graphicData>
            </a:graphic>
          </wp:inline>
        </w:drawing>
      </w:r>
    </w:p>
    <w:p w14:paraId="2CF00D7C" w14:textId="12ECB124" w:rsidR="003F28CB" w:rsidRPr="00FB4B6B" w:rsidRDefault="003F28CB" w:rsidP="00AD2732">
      <w:pPr>
        <w:pStyle w:val="FigurePACKT"/>
        <w:rPr>
          <w:rStyle w:val="FigureCaptionPACKT"/>
        </w:rPr>
      </w:pPr>
      <w:r w:rsidRPr="00FB4B6B">
        <w:rPr>
          <w:rStyle w:val="FigureCaptionPACKT"/>
        </w:rPr>
        <w:t>Figure 4.21: Reviewing the NTFSSecurity module commands</w:t>
      </w:r>
    </w:p>
    <w:p w14:paraId="0CCB6340" w14:textId="6CF4B5F2" w:rsidR="00AD2732" w:rsidRDefault="00AD2732" w:rsidP="00AD2732">
      <w:pPr>
        <w:pStyle w:val="LayoutInformationPACKT"/>
        <w:rPr>
          <w:noProof/>
        </w:rPr>
      </w:pPr>
      <w:r>
        <w:t xml:space="preserve">Insert </w:t>
      </w:r>
      <w:r w:rsidRPr="00C41783">
        <w:t>image</w:t>
      </w:r>
      <w:r>
        <w:t xml:space="preserve"> </w:t>
      </w:r>
      <w:r>
        <w:rPr>
          <w:noProof/>
        </w:rPr>
        <w:t>B42024_04</w:t>
      </w:r>
      <w:r w:rsidRPr="00023EAD">
        <w:rPr>
          <w:noProof/>
        </w:rPr>
        <w:t>_</w:t>
      </w:r>
      <w:r>
        <w:rPr>
          <w:noProof/>
        </w:rPr>
        <w:t>22.png</w:t>
      </w:r>
    </w:p>
    <w:p w14:paraId="02F50293" w14:textId="530A2721" w:rsidR="004C42D0" w:rsidRDefault="004C42D0" w:rsidP="004C42D0">
      <w:r>
        <w:t xml:space="preserve">In preparation </w:t>
      </w:r>
      <w:r w:rsidR="006F1D42">
        <w:t>for</w:t>
      </w:r>
      <w:r>
        <w:t xml:space="preserve"> downloading another module, in </w:t>
      </w:r>
      <w:r w:rsidRPr="004C42D0">
        <w:rPr>
          <w:rStyle w:val="ItalicsPACKT"/>
        </w:rPr>
        <w:t>step 9</w:t>
      </w:r>
      <w:r w:rsidR="006B7968">
        <w:rPr>
          <w:rStyle w:val="ItalicsPACKT"/>
        </w:rPr>
        <w:t>,</w:t>
      </w:r>
      <w:r>
        <w:t xml:space="preserve"> you create a new folder to hold the downloaded module. In </w:t>
      </w:r>
      <w:r w:rsidRPr="004C42D0">
        <w:rPr>
          <w:rStyle w:val="ItalicsPACKT"/>
        </w:rPr>
        <w:t>step 10</w:t>
      </w:r>
      <w:r>
        <w:t xml:space="preserve">, you download the </w:t>
      </w:r>
      <w:r w:rsidRPr="004C07C9">
        <w:rPr>
          <w:rStyle w:val="CodeInTextPACKT"/>
        </w:rPr>
        <w:t>Countrie</w:t>
      </w:r>
      <w:r w:rsidR="004C07C9" w:rsidRPr="004C07C9">
        <w:rPr>
          <w:rStyle w:val="CodeInTextPACKT"/>
        </w:rPr>
        <w:t>s</w:t>
      </w:r>
      <w:r w:rsidRPr="004C07C9">
        <w:rPr>
          <w:rStyle w:val="CodeInTextPACKT"/>
        </w:rPr>
        <w:t>PS</w:t>
      </w:r>
      <w:r w:rsidRPr="00D95C4C">
        <w:rPr>
          <w:rStyle w:val="CodeInTextPACKT"/>
          <w:rFonts w:ascii="Times New Roman" w:hAnsi="Times New Roman"/>
          <w:sz w:val="22"/>
          <w:szCs w:val="22"/>
        </w:rPr>
        <w:t xml:space="preserve"> </w:t>
      </w:r>
      <w:r>
        <w:t xml:space="preserve">module. </w:t>
      </w:r>
      <w:r w:rsidR="006B7968">
        <w:t>Neither of</w:t>
      </w:r>
      <w:r>
        <w:t xml:space="preserve"> these steps generate</w:t>
      </w:r>
      <w:r w:rsidR="006B7968">
        <w:t>s</w:t>
      </w:r>
      <w:r>
        <w:t xml:space="preserve"> output.</w:t>
      </w:r>
    </w:p>
    <w:p w14:paraId="62247BBE" w14:textId="68D2E8B1" w:rsidR="004C42D0" w:rsidRDefault="004C42D0" w:rsidP="004C42D0">
      <w:r>
        <w:t xml:space="preserve">In </w:t>
      </w:r>
      <w:r w:rsidRPr="004C42D0">
        <w:rPr>
          <w:rStyle w:val="ItalicsPACKT"/>
        </w:rPr>
        <w:t>step 1</w:t>
      </w:r>
      <w:r>
        <w:rPr>
          <w:rStyle w:val="ItalicsPACKT"/>
        </w:rPr>
        <w:t>1</w:t>
      </w:r>
      <w:r w:rsidRPr="004C42D0">
        <w:rPr>
          <w:rStyle w:val="ItalicsPACKT"/>
        </w:rPr>
        <w:t>,</w:t>
      </w:r>
      <w:r>
        <w:t xml:space="preserve"> you examine the files that make up the module, which looks like this:</w:t>
      </w:r>
    </w:p>
    <w:p w14:paraId="7E35B480" w14:textId="7BB141A2" w:rsidR="004C42D0" w:rsidRDefault="004C42D0" w:rsidP="004C42D0">
      <w:pPr>
        <w:pStyle w:val="FigurePACKT"/>
      </w:pPr>
      <w:r>
        <w:drawing>
          <wp:inline distT="0" distB="0" distL="0" distR="0" wp14:anchorId="68CE6170" wp14:editId="4D3670F7">
            <wp:extent cx="2713990" cy="118650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743965" cy="1199612"/>
                    </a:xfrm>
                    <a:prstGeom prst="rect">
                      <a:avLst/>
                    </a:prstGeom>
                  </pic:spPr>
                </pic:pic>
              </a:graphicData>
            </a:graphic>
          </wp:inline>
        </w:drawing>
      </w:r>
    </w:p>
    <w:p w14:paraId="5A2FE1F4" w14:textId="554D5CD1" w:rsidR="00256982" w:rsidRPr="00235496" w:rsidRDefault="00256982" w:rsidP="004C42D0">
      <w:pPr>
        <w:pStyle w:val="FigurePACKT"/>
        <w:rPr>
          <w:rStyle w:val="FigureCaptionPACKT"/>
        </w:rPr>
      </w:pPr>
      <w:r w:rsidRPr="00235496">
        <w:rPr>
          <w:rStyle w:val="FigureCaptionPACKT"/>
        </w:rPr>
        <w:t>Figure 4.22: Examining CountriesPS module files</w:t>
      </w:r>
    </w:p>
    <w:p w14:paraId="4570C3CC" w14:textId="3C98A193" w:rsidR="004C42D0" w:rsidRDefault="004C42D0" w:rsidP="004C42D0">
      <w:pPr>
        <w:pStyle w:val="LayoutInformationPACKT"/>
        <w:rPr>
          <w:noProof/>
        </w:rPr>
      </w:pPr>
      <w:r>
        <w:t xml:space="preserve">Insert </w:t>
      </w:r>
      <w:r w:rsidRPr="00C41783">
        <w:t>image</w:t>
      </w:r>
      <w:r>
        <w:t xml:space="preserve"> </w:t>
      </w:r>
      <w:r>
        <w:rPr>
          <w:noProof/>
        </w:rPr>
        <w:t>B42024_04</w:t>
      </w:r>
      <w:r w:rsidRPr="00023EAD">
        <w:rPr>
          <w:noProof/>
        </w:rPr>
        <w:t>_</w:t>
      </w:r>
      <w:r>
        <w:rPr>
          <w:noProof/>
        </w:rPr>
        <w:t>23.png</w:t>
      </w:r>
    </w:p>
    <w:p w14:paraId="467B692E" w14:textId="416621AA" w:rsidR="004C42D0" w:rsidRDefault="004C42D0" w:rsidP="004C42D0">
      <w:r>
        <w:t xml:space="preserve">In </w:t>
      </w:r>
      <w:r w:rsidRPr="004C42D0">
        <w:rPr>
          <w:rStyle w:val="ItalicsPACKT"/>
        </w:rPr>
        <w:t>step 12</w:t>
      </w:r>
      <w:r>
        <w:t xml:space="preserve">, you find the </w:t>
      </w:r>
      <w:r w:rsidRPr="004C42D0">
        <w:rPr>
          <w:rStyle w:val="CodeInTextPACKT"/>
        </w:rPr>
        <w:t>CountriesPS</w:t>
      </w:r>
      <w:r>
        <w:t xml:space="preserve"> module and import it. Because you use the </w:t>
      </w:r>
      <w:r w:rsidRPr="004C42D0">
        <w:rPr>
          <w:rStyle w:val="CodeInTextPACKT"/>
        </w:rPr>
        <w:t>-Verbose</w:t>
      </w:r>
      <w:r>
        <w:t xml:space="preserve"> switch, </w:t>
      </w:r>
      <w:r w:rsidRPr="001158FC">
        <w:rPr>
          <w:rFonts w:ascii="Lucida Console" w:hAnsi="Lucida Console"/>
          <w:color w:val="4472C4"/>
          <w:sz w:val="19"/>
          <w:szCs w:val="19"/>
        </w:rPr>
        <w:t>Import-Module</w:t>
      </w:r>
      <w:r w:rsidRPr="001158FC">
        <w:rPr>
          <w:color w:val="4472C4"/>
          <w:sz w:val="24"/>
          <w:szCs w:val="28"/>
        </w:rPr>
        <w:t xml:space="preserve"> </w:t>
      </w:r>
      <w:r>
        <w:t xml:space="preserve">produces </w:t>
      </w:r>
      <w:r w:rsidR="006B7968">
        <w:t xml:space="preserve">the </w:t>
      </w:r>
      <w:r>
        <w:t xml:space="preserve">additional output you can see </w:t>
      </w:r>
      <w:r w:rsidR="006B7968">
        <w:t>here</w:t>
      </w:r>
      <w:r>
        <w:t>:</w:t>
      </w:r>
    </w:p>
    <w:p w14:paraId="58884DF3" w14:textId="5BE31010" w:rsidR="00AD2732" w:rsidRDefault="000F31A6" w:rsidP="004C42D0">
      <w:pPr>
        <w:pStyle w:val="FigurePACKT"/>
      </w:pPr>
      <w:r>
        <w:drawing>
          <wp:inline distT="0" distB="0" distL="0" distR="0" wp14:anchorId="09CD2A16" wp14:editId="397E1CE4">
            <wp:extent cx="3182112" cy="674592"/>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218535" cy="682314"/>
                    </a:xfrm>
                    <a:prstGeom prst="rect">
                      <a:avLst/>
                    </a:prstGeom>
                  </pic:spPr>
                </pic:pic>
              </a:graphicData>
            </a:graphic>
          </wp:inline>
        </w:drawing>
      </w:r>
    </w:p>
    <w:p w14:paraId="084845D6" w14:textId="15629E32" w:rsidR="00A950B1" w:rsidRPr="00D6674E" w:rsidRDefault="00A950B1" w:rsidP="004C42D0">
      <w:pPr>
        <w:pStyle w:val="FigurePACKT"/>
        <w:rPr>
          <w:rStyle w:val="FigureCaptionPACKT"/>
        </w:rPr>
      </w:pPr>
      <w:r w:rsidRPr="00D6674E">
        <w:rPr>
          <w:rStyle w:val="FigureCaptionPACKT"/>
        </w:rPr>
        <w:t xml:space="preserve">Figure 4.23: </w:t>
      </w:r>
      <w:r w:rsidR="004C008A" w:rsidRPr="00D6674E">
        <w:rPr>
          <w:rStyle w:val="FigureCaptionPACKT"/>
        </w:rPr>
        <w:t>Importing the CountriesPS module using the -Verbose switch</w:t>
      </w:r>
    </w:p>
    <w:p w14:paraId="68B6D107" w14:textId="77EDC484" w:rsidR="004C42D0" w:rsidRDefault="004C42D0" w:rsidP="004C42D0">
      <w:pPr>
        <w:pStyle w:val="LayoutInformationPACKT"/>
        <w:rPr>
          <w:noProof/>
        </w:rPr>
      </w:pPr>
      <w:r>
        <w:lastRenderedPageBreak/>
        <w:t xml:space="preserve">Insert </w:t>
      </w:r>
      <w:r w:rsidRPr="00C41783">
        <w:t>image</w:t>
      </w:r>
      <w:r>
        <w:t xml:space="preserve"> </w:t>
      </w:r>
      <w:r>
        <w:rPr>
          <w:noProof/>
        </w:rPr>
        <w:t>B42024_04</w:t>
      </w:r>
      <w:r w:rsidRPr="00023EAD">
        <w:rPr>
          <w:noProof/>
        </w:rPr>
        <w:t>_</w:t>
      </w:r>
      <w:r>
        <w:rPr>
          <w:noProof/>
        </w:rPr>
        <w:t>24.png</w:t>
      </w:r>
    </w:p>
    <w:p w14:paraId="7798ED9E" w14:textId="496DC574" w:rsidR="004C42D0" w:rsidRDefault="004C42D0" w:rsidP="004C42D0">
      <w:r>
        <w:t xml:space="preserve">In </w:t>
      </w:r>
      <w:r w:rsidRPr="0088666A">
        <w:rPr>
          <w:rStyle w:val="ItalicsPACKT"/>
        </w:rPr>
        <w:t>step 13</w:t>
      </w:r>
      <w:r>
        <w:t xml:space="preserve">, you use </w:t>
      </w:r>
      <w:r w:rsidRPr="0088666A">
        <w:rPr>
          <w:rStyle w:val="CodeInTextPACKT"/>
        </w:rPr>
        <w:t>Get-Command</w:t>
      </w:r>
      <w:r>
        <w:t xml:space="preserve"> to check the commands available in the </w:t>
      </w:r>
      <w:r w:rsidRPr="0088666A">
        <w:rPr>
          <w:rStyle w:val="CodeInTextPACKT"/>
        </w:rPr>
        <w:t>CountriesPS</w:t>
      </w:r>
      <w:r>
        <w:t xml:space="preserve"> module, which looks like this:</w:t>
      </w:r>
    </w:p>
    <w:p w14:paraId="133CE183" w14:textId="207895C0" w:rsidR="004C42D0" w:rsidRDefault="0088666A" w:rsidP="0088666A">
      <w:pPr>
        <w:pStyle w:val="FigurePACKT"/>
      </w:pPr>
      <w:r>
        <w:drawing>
          <wp:inline distT="0" distB="0" distL="0" distR="0" wp14:anchorId="719B84DA" wp14:editId="6389E3E3">
            <wp:extent cx="2525129" cy="739062"/>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599605" cy="760860"/>
                    </a:xfrm>
                    <a:prstGeom prst="rect">
                      <a:avLst/>
                    </a:prstGeom>
                  </pic:spPr>
                </pic:pic>
              </a:graphicData>
            </a:graphic>
          </wp:inline>
        </w:drawing>
      </w:r>
    </w:p>
    <w:p w14:paraId="4D15A637" w14:textId="5AEE1EEF" w:rsidR="00DA034C" w:rsidRPr="00614C13" w:rsidRDefault="00DA034C" w:rsidP="0088666A">
      <w:pPr>
        <w:pStyle w:val="FigurePACKT"/>
        <w:rPr>
          <w:rStyle w:val="FigureCaptionPACKT"/>
        </w:rPr>
      </w:pPr>
      <w:r w:rsidRPr="00614C13">
        <w:rPr>
          <w:rStyle w:val="FigureCaptionPACKT"/>
        </w:rPr>
        <w:t>Figure 4.24: Checking commands available in the CountriesPS module</w:t>
      </w:r>
    </w:p>
    <w:p w14:paraId="4DADF38E" w14:textId="40E680B3" w:rsidR="0088666A" w:rsidRDefault="0088666A" w:rsidP="0088666A">
      <w:pPr>
        <w:pStyle w:val="LayoutInformationPACKT"/>
        <w:rPr>
          <w:noProof/>
        </w:rPr>
      </w:pPr>
      <w:r>
        <w:t xml:space="preserve">Insert </w:t>
      </w:r>
      <w:r w:rsidRPr="00C41783">
        <w:t>image</w:t>
      </w:r>
      <w:r>
        <w:t xml:space="preserve"> </w:t>
      </w:r>
      <w:r>
        <w:rPr>
          <w:noProof/>
        </w:rPr>
        <w:t>B42024_04</w:t>
      </w:r>
      <w:r w:rsidRPr="00023EAD">
        <w:rPr>
          <w:noProof/>
        </w:rPr>
        <w:t>_</w:t>
      </w:r>
      <w:r>
        <w:rPr>
          <w:noProof/>
        </w:rPr>
        <w:t>25.png</w:t>
      </w:r>
    </w:p>
    <w:p w14:paraId="65E43BB3" w14:textId="1B02E8F9" w:rsidR="0088666A" w:rsidRDefault="0088666A" w:rsidP="0088666A">
      <w:r>
        <w:t xml:space="preserve">In the final step in this recipe, </w:t>
      </w:r>
      <w:r w:rsidRPr="0088666A">
        <w:rPr>
          <w:rStyle w:val="ItalicsPACKT"/>
        </w:rPr>
        <w:t>step 14</w:t>
      </w:r>
      <w:r>
        <w:t xml:space="preserve">, you use the </w:t>
      </w:r>
      <w:r w:rsidRPr="0088666A">
        <w:rPr>
          <w:rStyle w:val="CodeInTextPACKT"/>
        </w:rPr>
        <w:t>Get-Country</w:t>
      </w:r>
      <w:r>
        <w:t xml:space="preserve"> command to return country details for the United Kingdom, which looks like this:</w:t>
      </w:r>
    </w:p>
    <w:p w14:paraId="59B053E0" w14:textId="6E38FE0E" w:rsidR="0088666A" w:rsidRDefault="0088666A" w:rsidP="0088666A">
      <w:pPr>
        <w:pStyle w:val="FigurePACKT"/>
      </w:pPr>
      <w:r>
        <w:drawing>
          <wp:inline distT="0" distB="0" distL="0" distR="0" wp14:anchorId="70B2A5BF" wp14:editId="108D765E">
            <wp:extent cx="3359150" cy="1796062"/>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374525" cy="1804283"/>
                    </a:xfrm>
                    <a:prstGeom prst="rect">
                      <a:avLst/>
                    </a:prstGeom>
                  </pic:spPr>
                </pic:pic>
              </a:graphicData>
            </a:graphic>
          </wp:inline>
        </w:drawing>
      </w:r>
    </w:p>
    <w:p w14:paraId="1B7762E3" w14:textId="12F99841" w:rsidR="00C07C1E" w:rsidRPr="00C20A12" w:rsidRDefault="00C07C1E" w:rsidP="0088666A">
      <w:pPr>
        <w:pStyle w:val="FigurePACKT"/>
        <w:rPr>
          <w:rStyle w:val="FigureCaptionPACKT"/>
        </w:rPr>
      </w:pPr>
      <w:r w:rsidRPr="00C20A12">
        <w:rPr>
          <w:rStyle w:val="FigureCaptionPACKT"/>
        </w:rPr>
        <w:t xml:space="preserve">Figure 4.25: </w:t>
      </w:r>
      <w:r w:rsidR="00DE209E" w:rsidRPr="00C20A12">
        <w:rPr>
          <w:rStyle w:val="FigureCaptionPACKT"/>
        </w:rPr>
        <w:t>Using the Get-Country command for the United Kingdom</w:t>
      </w:r>
    </w:p>
    <w:p w14:paraId="0BE4FFE8" w14:textId="6E4CC978" w:rsidR="0088666A" w:rsidRDefault="0088666A" w:rsidP="0088666A">
      <w:pPr>
        <w:pStyle w:val="LayoutInformationPACKT"/>
        <w:rPr>
          <w:noProof/>
        </w:rPr>
      </w:pPr>
      <w:r>
        <w:t xml:space="preserve">Insert </w:t>
      </w:r>
      <w:r w:rsidRPr="00C41783">
        <w:t>image</w:t>
      </w:r>
      <w:r>
        <w:t xml:space="preserve"> </w:t>
      </w:r>
      <w:r>
        <w:rPr>
          <w:noProof/>
        </w:rPr>
        <w:t>B42024_04</w:t>
      </w:r>
      <w:r w:rsidRPr="00023EAD">
        <w:rPr>
          <w:noProof/>
        </w:rPr>
        <w:t>_</w:t>
      </w:r>
      <w:r>
        <w:rPr>
          <w:noProof/>
        </w:rPr>
        <w:t>26.png</w:t>
      </w:r>
    </w:p>
    <w:p w14:paraId="7A14D98E" w14:textId="203CF326" w:rsidR="00FF5B0B" w:rsidRDefault="00FF5B0B" w:rsidP="00FF5B0B">
      <w:pPr>
        <w:pStyle w:val="Heading2"/>
      </w:pPr>
      <w:r>
        <w:t>There</w:t>
      </w:r>
      <w:r w:rsidR="005E4296">
        <w:t>’</w:t>
      </w:r>
      <w:r>
        <w:t>s more...</w:t>
      </w:r>
    </w:p>
    <w:p w14:paraId="1F7597A2" w14:textId="4BD51C4B" w:rsidR="0088666A" w:rsidRDefault="0088666A" w:rsidP="0088666A">
      <w:pPr>
        <w:pStyle w:val="NormalPACKT"/>
        <w:rPr>
          <w:lang w:val="en-GB"/>
        </w:rPr>
      </w:pPr>
      <w:r>
        <w:rPr>
          <w:lang w:val="en-GB"/>
        </w:rPr>
        <w:t xml:space="preserve">In </w:t>
      </w:r>
      <w:r w:rsidRPr="00F2397C">
        <w:rPr>
          <w:rStyle w:val="ItalicsPACKT"/>
        </w:rPr>
        <w:t>step 2</w:t>
      </w:r>
      <w:r>
        <w:rPr>
          <w:lang w:val="en-GB"/>
        </w:rPr>
        <w:t xml:space="preserve">, you discover the commands within the </w:t>
      </w:r>
      <w:r w:rsidRPr="00BD66A0">
        <w:rPr>
          <w:rFonts w:ascii="Lucida Console" w:hAnsi="Lucida Console"/>
          <w:color w:val="4472C4"/>
          <w:sz w:val="19"/>
          <w:szCs w:val="19"/>
          <w:lang w:val="en-GB"/>
        </w:rPr>
        <w:t>PowerShellGet</w:t>
      </w:r>
      <w:r>
        <w:rPr>
          <w:lang w:val="en-GB"/>
        </w:rPr>
        <w:t xml:space="preserve"> module that enable you to find resources in the PS Gallery. There are 5 types of resources supported:</w:t>
      </w:r>
    </w:p>
    <w:p w14:paraId="49AB3CA4" w14:textId="5B3F2E9A" w:rsidR="0088666A" w:rsidRPr="00DC5EF0" w:rsidRDefault="0088666A" w:rsidP="004C07C9">
      <w:pPr>
        <w:pStyle w:val="ListBulleted"/>
        <w:rPr>
          <w:sz w:val="22"/>
          <w:szCs w:val="16"/>
          <w:lang w:val="en-GB"/>
        </w:rPr>
      </w:pPr>
      <w:r w:rsidRPr="00915F6A">
        <w:rPr>
          <w:b/>
          <w:bCs/>
          <w:sz w:val="22"/>
          <w:szCs w:val="16"/>
          <w:lang w:val="en-GB"/>
        </w:rPr>
        <w:t>Command</w:t>
      </w:r>
      <w:r w:rsidR="004C07C9" w:rsidRPr="00DC5EF0">
        <w:rPr>
          <w:sz w:val="22"/>
          <w:szCs w:val="16"/>
          <w:lang w:val="en-GB"/>
        </w:rPr>
        <w:t xml:space="preserve"> </w:t>
      </w:r>
      <w:r w:rsidR="00DC5EF0">
        <w:rPr>
          <w:sz w:val="22"/>
          <w:szCs w:val="16"/>
          <w:lang w:val="en-GB"/>
        </w:rPr>
        <w:t>–</w:t>
      </w:r>
      <w:r w:rsidR="004C07C9" w:rsidRPr="00DC5EF0">
        <w:rPr>
          <w:sz w:val="22"/>
          <w:szCs w:val="16"/>
          <w:lang w:val="en-GB"/>
        </w:rPr>
        <w:t xml:space="preserve"> these are individual commands within the gallery. Using </w:t>
      </w:r>
      <w:r w:rsidR="004C07C9" w:rsidRPr="00AF7531">
        <w:rPr>
          <w:rFonts w:ascii="Lucida Console" w:hAnsi="Lucida Console"/>
          <w:color w:val="4472C4"/>
          <w:sz w:val="19"/>
          <w:szCs w:val="19"/>
          <w:lang w:val="en-GB"/>
        </w:rPr>
        <w:t>Find-Command</w:t>
      </w:r>
      <w:r w:rsidR="004C07C9" w:rsidRPr="00DC5EF0">
        <w:rPr>
          <w:sz w:val="22"/>
          <w:szCs w:val="16"/>
          <w:lang w:val="en-GB"/>
        </w:rPr>
        <w:t xml:space="preserve"> can be useful to help you discover the name of a module that might contain a command.</w:t>
      </w:r>
    </w:p>
    <w:p w14:paraId="085FCA56" w14:textId="04276021" w:rsidR="0088666A" w:rsidRPr="00DC5EF0" w:rsidRDefault="0088666A" w:rsidP="004C07C9">
      <w:pPr>
        <w:pStyle w:val="ListBulleted"/>
        <w:rPr>
          <w:sz w:val="22"/>
          <w:szCs w:val="16"/>
          <w:lang w:val="en-GB"/>
        </w:rPr>
      </w:pPr>
      <w:r w:rsidRPr="00915F6A">
        <w:rPr>
          <w:b/>
          <w:bCs/>
          <w:sz w:val="22"/>
          <w:szCs w:val="16"/>
          <w:lang w:val="en-GB"/>
        </w:rPr>
        <w:t>Module</w:t>
      </w:r>
      <w:r w:rsidR="004C07C9" w:rsidRPr="00DC5EF0">
        <w:rPr>
          <w:sz w:val="22"/>
          <w:szCs w:val="16"/>
          <w:lang w:val="en-GB"/>
        </w:rPr>
        <w:t xml:space="preserve"> </w:t>
      </w:r>
      <w:r w:rsidR="00DC5EF0">
        <w:rPr>
          <w:sz w:val="22"/>
          <w:szCs w:val="16"/>
          <w:lang w:val="en-GB"/>
        </w:rPr>
        <w:t>–</w:t>
      </w:r>
      <w:r w:rsidR="004C07C9" w:rsidRPr="00DC5EF0">
        <w:rPr>
          <w:sz w:val="22"/>
          <w:szCs w:val="16"/>
          <w:lang w:val="en-GB"/>
        </w:rPr>
        <w:t xml:space="preserve"> these are PowerShell modules</w:t>
      </w:r>
      <w:r w:rsidR="00BA39F0">
        <w:rPr>
          <w:sz w:val="22"/>
          <w:szCs w:val="16"/>
          <w:lang w:val="en-GB"/>
        </w:rPr>
        <w:t xml:space="preserve">; </w:t>
      </w:r>
      <w:r w:rsidR="004C07C9" w:rsidRPr="00DC5EF0">
        <w:rPr>
          <w:sz w:val="22"/>
          <w:szCs w:val="16"/>
          <w:lang w:val="en-GB"/>
        </w:rPr>
        <w:t>some may not work in PowerShell 7.</w:t>
      </w:r>
    </w:p>
    <w:p w14:paraId="6E80603F" w14:textId="30C91FEA" w:rsidR="0088666A" w:rsidRPr="00DC5EF0" w:rsidRDefault="0088666A" w:rsidP="004C07C9">
      <w:pPr>
        <w:pStyle w:val="ListBulleted"/>
        <w:rPr>
          <w:sz w:val="22"/>
          <w:szCs w:val="16"/>
          <w:lang w:val="en-GB"/>
        </w:rPr>
      </w:pPr>
      <w:r w:rsidRPr="00915F6A">
        <w:rPr>
          <w:b/>
          <w:bCs/>
          <w:sz w:val="22"/>
          <w:szCs w:val="16"/>
          <w:lang w:val="en-GB"/>
        </w:rPr>
        <w:t>DSC Resource</w:t>
      </w:r>
      <w:r w:rsidR="004C07C9" w:rsidRPr="00DC5EF0">
        <w:rPr>
          <w:sz w:val="22"/>
          <w:szCs w:val="16"/>
          <w:lang w:val="en-GB"/>
        </w:rPr>
        <w:t xml:space="preserve"> </w:t>
      </w:r>
      <w:r w:rsidR="003B12D3">
        <w:rPr>
          <w:sz w:val="22"/>
          <w:szCs w:val="16"/>
          <w:lang w:val="en-GB"/>
        </w:rPr>
        <w:t xml:space="preserve">– </w:t>
      </w:r>
      <w:r w:rsidR="004C07C9" w:rsidRPr="00DC5EF0">
        <w:rPr>
          <w:sz w:val="22"/>
          <w:szCs w:val="16"/>
          <w:lang w:val="en-GB"/>
        </w:rPr>
        <w:t xml:space="preserve">these are Windows PowerShell DSC resources. </w:t>
      </w:r>
      <w:r w:rsidR="006B7968" w:rsidRPr="00DC5EF0">
        <w:rPr>
          <w:sz w:val="22"/>
          <w:szCs w:val="16"/>
          <w:lang w:val="en-GB"/>
        </w:rPr>
        <w:t xml:space="preserve">PowerShell 7 does not provide the rich </w:t>
      </w:r>
      <w:r w:rsidR="004C07C9" w:rsidRPr="00DC5EF0">
        <w:rPr>
          <w:sz w:val="22"/>
          <w:szCs w:val="16"/>
          <w:lang w:val="en-GB"/>
        </w:rPr>
        <w:t xml:space="preserve">DSC </w:t>
      </w:r>
      <w:r w:rsidR="006B7968" w:rsidRPr="00DC5EF0">
        <w:rPr>
          <w:sz w:val="22"/>
          <w:szCs w:val="16"/>
          <w:lang w:val="en-GB"/>
        </w:rPr>
        <w:t>functions and features available with Windows PowerShell.</w:t>
      </w:r>
    </w:p>
    <w:p w14:paraId="33E6F604" w14:textId="5812462F" w:rsidR="0088666A" w:rsidRPr="00DC5EF0" w:rsidRDefault="0088666A" w:rsidP="004C07C9">
      <w:pPr>
        <w:pStyle w:val="ListBulleted"/>
        <w:rPr>
          <w:sz w:val="22"/>
          <w:szCs w:val="16"/>
          <w:lang w:val="en-GB"/>
        </w:rPr>
      </w:pPr>
      <w:r w:rsidRPr="00915F6A">
        <w:rPr>
          <w:b/>
          <w:bCs/>
          <w:sz w:val="22"/>
          <w:szCs w:val="16"/>
          <w:lang w:val="en-GB"/>
        </w:rPr>
        <w:t>Script</w:t>
      </w:r>
      <w:r w:rsidR="004C07C9" w:rsidRPr="00DC5EF0">
        <w:rPr>
          <w:sz w:val="22"/>
          <w:szCs w:val="16"/>
          <w:lang w:val="en-GB"/>
        </w:rPr>
        <w:t xml:space="preserve"> </w:t>
      </w:r>
      <w:r w:rsidR="007F0213">
        <w:rPr>
          <w:sz w:val="22"/>
          <w:szCs w:val="16"/>
          <w:lang w:val="en-GB"/>
        </w:rPr>
        <w:t xml:space="preserve">– </w:t>
      </w:r>
      <w:r w:rsidR="004C07C9" w:rsidRPr="00DC5EF0">
        <w:rPr>
          <w:sz w:val="22"/>
          <w:szCs w:val="16"/>
          <w:lang w:val="en-GB"/>
        </w:rPr>
        <w:t xml:space="preserve"> this is an individual PowerShell script.</w:t>
      </w:r>
    </w:p>
    <w:p w14:paraId="570C0970" w14:textId="5718F3F7" w:rsidR="0088666A" w:rsidRPr="00DC5EF0" w:rsidRDefault="004C07C9" w:rsidP="004C07C9">
      <w:pPr>
        <w:pStyle w:val="ListBulleted"/>
        <w:rPr>
          <w:sz w:val="22"/>
          <w:szCs w:val="16"/>
          <w:lang w:val="en-GB"/>
        </w:rPr>
      </w:pPr>
      <w:r w:rsidRPr="00915F6A">
        <w:rPr>
          <w:b/>
          <w:bCs/>
          <w:sz w:val="22"/>
          <w:szCs w:val="16"/>
          <w:lang w:val="en-GB"/>
        </w:rPr>
        <w:t>Role Capability</w:t>
      </w:r>
      <w:r w:rsidRPr="00DC5EF0">
        <w:rPr>
          <w:sz w:val="22"/>
          <w:szCs w:val="16"/>
          <w:lang w:val="en-GB"/>
        </w:rPr>
        <w:t xml:space="preserve"> </w:t>
      </w:r>
      <w:r w:rsidR="00D01AC0">
        <w:rPr>
          <w:sz w:val="22"/>
          <w:szCs w:val="16"/>
          <w:lang w:val="en-GB"/>
        </w:rPr>
        <w:t>–</w:t>
      </w:r>
      <w:r w:rsidRPr="00DC5EF0">
        <w:rPr>
          <w:sz w:val="22"/>
          <w:szCs w:val="16"/>
          <w:lang w:val="en-GB"/>
        </w:rPr>
        <w:t xml:space="preserve"> </w:t>
      </w:r>
      <w:r w:rsidR="00D51D19">
        <w:rPr>
          <w:sz w:val="22"/>
          <w:szCs w:val="16"/>
          <w:lang w:val="en-GB"/>
        </w:rPr>
        <w:t xml:space="preserve">this was meant </w:t>
      </w:r>
      <w:commentRangeStart w:id="188"/>
      <w:commentRangeStart w:id="189"/>
      <w:r w:rsidR="00D51D19">
        <w:rPr>
          <w:sz w:val="22"/>
          <w:szCs w:val="16"/>
          <w:lang w:val="en-GB"/>
        </w:rPr>
        <w:t xml:space="preserve">for </w:t>
      </w:r>
      <w:del w:id="190" w:author="Thomas Lee" w:date="2021-02-10T12:05:00Z">
        <w:r w:rsidR="00D51D19" w:rsidDel="00E07535">
          <w:rPr>
            <w:sz w:val="22"/>
            <w:szCs w:val="16"/>
            <w:lang w:val="en-GB"/>
          </w:rPr>
          <w:delText xml:space="preserve">I </w:delText>
        </w:r>
      </w:del>
      <w:r w:rsidR="00D51D19">
        <w:rPr>
          <w:sz w:val="22"/>
          <w:szCs w:val="16"/>
          <w:lang w:val="en-GB"/>
        </w:rPr>
        <w:t xml:space="preserve">packages </w:t>
      </w:r>
      <w:commentRangeEnd w:id="188"/>
      <w:r w:rsidR="000E5B3F">
        <w:rPr>
          <w:rStyle w:val="CommentReference"/>
          <w:snapToGrid/>
        </w:rPr>
        <w:commentReference w:id="188"/>
      </w:r>
      <w:commentRangeEnd w:id="189"/>
      <w:r w:rsidR="00E07535">
        <w:rPr>
          <w:rStyle w:val="CommentReference"/>
          <w:rFonts w:ascii="Arial" w:hAnsi="Arial"/>
          <w:snapToGrid/>
        </w:rPr>
        <w:commentReference w:id="189"/>
      </w:r>
      <w:r w:rsidR="00D51D19">
        <w:rPr>
          <w:sz w:val="22"/>
          <w:szCs w:val="16"/>
          <w:lang w:val="en-GB"/>
        </w:rPr>
        <w:t>that enhance Windows roles, but is not used.</w:t>
      </w:r>
    </w:p>
    <w:p w14:paraId="4DA0EFA5" w14:textId="420456B1" w:rsidR="004C07C9" w:rsidRDefault="004C07C9" w:rsidP="004C07C9">
      <w:pPr>
        <w:pStyle w:val="NormalPACKT"/>
        <w:rPr>
          <w:lang w:val="en-GB"/>
        </w:rPr>
      </w:pPr>
      <w:r>
        <w:rPr>
          <w:lang w:val="en-GB"/>
        </w:rPr>
        <w:t xml:space="preserve">In </w:t>
      </w:r>
      <w:r w:rsidRPr="004C07C9">
        <w:rPr>
          <w:rStyle w:val="ItalicsPACKT"/>
        </w:rPr>
        <w:t>step 3</w:t>
      </w:r>
      <w:r>
        <w:rPr>
          <w:lang w:val="en-GB"/>
        </w:rPr>
        <w:t xml:space="preserve"> and </w:t>
      </w:r>
      <w:r w:rsidRPr="004C07C9">
        <w:rPr>
          <w:rStyle w:val="ItalicsPACKT"/>
        </w:rPr>
        <w:t>step 4</w:t>
      </w:r>
      <w:r>
        <w:rPr>
          <w:lang w:val="en-GB"/>
        </w:rPr>
        <w:t>, you discover the number of commands, modules, DSC Resources</w:t>
      </w:r>
      <w:r w:rsidR="00D54CF4">
        <w:rPr>
          <w:lang w:val="en-GB"/>
        </w:rPr>
        <w:t xml:space="preserve">, </w:t>
      </w:r>
      <w:r>
        <w:rPr>
          <w:lang w:val="en-GB"/>
        </w:rPr>
        <w:t xml:space="preserve">and scripts available in the gallery. Since there is constant activity, the numbers of PowerShell resources you discover are likely different from what </w:t>
      </w:r>
      <w:r w:rsidR="006B7968">
        <w:rPr>
          <w:lang w:val="en-GB"/>
        </w:rPr>
        <w:t>you see in this book</w:t>
      </w:r>
    </w:p>
    <w:p w14:paraId="4CB9BA69" w14:textId="2414D023" w:rsidR="004C07C9" w:rsidRDefault="004C07C9" w:rsidP="004C07C9">
      <w:pPr>
        <w:pStyle w:val="NormalPACKT"/>
        <w:rPr>
          <w:lang w:val="en-GB"/>
        </w:rPr>
      </w:pPr>
      <w:r>
        <w:rPr>
          <w:lang w:val="en-GB"/>
        </w:rPr>
        <w:lastRenderedPageBreak/>
        <w:t xml:space="preserve">In </w:t>
      </w:r>
      <w:r w:rsidRPr="006B7968">
        <w:rPr>
          <w:rStyle w:val="ItalicsPACKT"/>
        </w:rPr>
        <w:t>step 5</w:t>
      </w:r>
      <w:r>
        <w:rPr>
          <w:lang w:val="en-GB"/>
        </w:rPr>
        <w:t>, you search the PS Gallery for modules whose name include</w:t>
      </w:r>
      <w:r w:rsidR="006836AA">
        <w:rPr>
          <w:lang w:val="en-GB"/>
        </w:rPr>
        <w:t xml:space="preserve"> the string</w:t>
      </w:r>
      <w:r>
        <w:rPr>
          <w:lang w:val="en-GB"/>
        </w:rPr>
        <w:t xml:space="preserve"> </w:t>
      </w:r>
      <w:r w:rsidR="005E4296">
        <w:rPr>
          <w:lang w:val="en-GB"/>
        </w:rPr>
        <w:t>“</w:t>
      </w:r>
      <w:r>
        <w:rPr>
          <w:lang w:val="en-GB"/>
        </w:rPr>
        <w:t>NTFS</w:t>
      </w:r>
      <w:r w:rsidR="005E4296">
        <w:rPr>
          <w:lang w:val="en-GB"/>
        </w:rPr>
        <w:t>”</w:t>
      </w:r>
      <w:r>
        <w:rPr>
          <w:lang w:val="en-GB"/>
        </w:rPr>
        <w:t>.</w:t>
      </w:r>
      <w:r w:rsidR="006836AA">
        <w:rPr>
          <w:lang w:val="en-GB"/>
        </w:rPr>
        <w:t xml:space="preserve"> You could also use the </w:t>
      </w:r>
      <w:r w:rsidR="006836AA" w:rsidRPr="006836AA">
        <w:rPr>
          <w:rStyle w:val="CodeInTextPACKT"/>
        </w:rPr>
        <w:t>Find-Command</w:t>
      </w:r>
      <w:r w:rsidR="006836AA">
        <w:rPr>
          <w:lang w:val="en-GB"/>
        </w:rPr>
        <w:t xml:space="preserve"> cmdlet in the PowerShell </w:t>
      </w:r>
      <w:r w:rsidR="006B7968">
        <w:rPr>
          <w:lang w:val="en-GB"/>
        </w:rPr>
        <w:t xml:space="preserve">to </w:t>
      </w:r>
      <w:r w:rsidR="006836AA">
        <w:rPr>
          <w:lang w:val="en-GB"/>
        </w:rPr>
        <w:t xml:space="preserve">look for </w:t>
      </w:r>
      <w:r w:rsidR="006B7968">
        <w:rPr>
          <w:lang w:val="en-GB"/>
        </w:rPr>
        <w:t xml:space="preserve">specific </w:t>
      </w:r>
      <w:r w:rsidR="006836AA">
        <w:rPr>
          <w:lang w:val="en-GB"/>
        </w:rPr>
        <w:t xml:space="preserve">commands that might contain the characters </w:t>
      </w:r>
      <w:r w:rsidR="005E4296">
        <w:rPr>
          <w:lang w:val="en-GB"/>
        </w:rPr>
        <w:t>“</w:t>
      </w:r>
      <w:r w:rsidR="006836AA">
        <w:rPr>
          <w:lang w:val="en-GB"/>
        </w:rPr>
        <w:t>NTFS</w:t>
      </w:r>
      <w:r w:rsidR="005E4296">
        <w:rPr>
          <w:lang w:val="en-GB"/>
        </w:rPr>
        <w:t>”</w:t>
      </w:r>
      <w:r w:rsidR="006836AA">
        <w:rPr>
          <w:lang w:val="en-GB"/>
        </w:rPr>
        <w:t xml:space="preserve">. </w:t>
      </w:r>
    </w:p>
    <w:p w14:paraId="33EBB05A" w14:textId="1EBD780C" w:rsidR="006836AA" w:rsidRDefault="006836AA" w:rsidP="004C07C9">
      <w:pPr>
        <w:pStyle w:val="NormalPACKT"/>
        <w:rPr>
          <w:lang w:val="en-GB"/>
        </w:rPr>
      </w:pPr>
      <w:r>
        <w:rPr>
          <w:lang w:val="en-GB"/>
        </w:rPr>
        <w:t xml:space="preserve">In </w:t>
      </w:r>
      <w:r w:rsidRPr="006836AA">
        <w:rPr>
          <w:rStyle w:val="ItalicsPACKT"/>
        </w:rPr>
        <w:t>step 6</w:t>
      </w:r>
      <w:r>
        <w:rPr>
          <w:lang w:val="en-GB"/>
        </w:rPr>
        <w:t xml:space="preserve"> through </w:t>
      </w:r>
      <w:r w:rsidRPr="006836AA">
        <w:rPr>
          <w:rStyle w:val="ItalicsPACKT"/>
        </w:rPr>
        <w:t>step 8</w:t>
      </w:r>
      <w:r>
        <w:rPr>
          <w:lang w:val="en-GB"/>
        </w:rPr>
        <w:t xml:space="preserve">, you make use of the </w:t>
      </w:r>
      <w:r w:rsidRPr="0072643E">
        <w:rPr>
          <w:rFonts w:ascii="Lucida Console" w:hAnsi="Lucida Console"/>
          <w:color w:val="4472C4"/>
          <w:sz w:val="19"/>
          <w:szCs w:val="19"/>
          <w:lang w:val="en-GB"/>
        </w:rPr>
        <w:t>NTFSSecurity</w:t>
      </w:r>
      <w:r>
        <w:rPr>
          <w:lang w:val="en-GB"/>
        </w:rPr>
        <w:t xml:space="preserve"> module in the PowerShell gallery. This module, which you use in later chapters in this book, allows you to manage NTFS Access Control Lists. </w:t>
      </w:r>
      <w:r w:rsidR="006B7968">
        <w:rPr>
          <w:lang w:val="en-GB"/>
        </w:rPr>
        <w:t xml:space="preserve">This module is </w:t>
      </w:r>
      <w:r>
        <w:rPr>
          <w:lang w:val="en-GB"/>
        </w:rPr>
        <w:t>an excellent example of a useful set of commands that the PowerShell development team could have</w:t>
      </w:r>
      <w:r w:rsidR="0038027D">
        <w:rPr>
          <w:lang w:val="en-GB"/>
        </w:rPr>
        <w:t xml:space="preserve"> </w:t>
      </w:r>
      <w:r>
        <w:rPr>
          <w:lang w:val="en-GB"/>
        </w:rPr>
        <w:t>include</w:t>
      </w:r>
      <w:r w:rsidR="0038027D">
        <w:rPr>
          <w:lang w:val="en-GB"/>
        </w:rPr>
        <w:t>d, but did not,</w:t>
      </w:r>
      <w:r>
        <w:rPr>
          <w:lang w:val="en-GB"/>
        </w:rPr>
        <w:t xml:space="preserve"> inside Windows PowerShell or PowerShell 7. But with the PowerShellGet module, you can find, download, and leverage the modules in the PowerShell Gallery.</w:t>
      </w:r>
    </w:p>
    <w:p w14:paraId="40E52593" w14:textId="45897F60" w:rsidR="006836AA" w:rsidRDefault="006836AA" w:rsidP="004C07C9">
      <w:pPr>
        <w:pStyle w:val="NormalPACKT"/>
        <w:rPr>
          <w:lang w:val="en-GB"/>
        </w:rPr>
      </w:pPr>
      <w:r>
        <w:rPr>
          <w:lang w:val="en-GB"/>
        </w:rPr>
        <w:t xml:space="preserve">In </w:t>
      </w:r>
      <w:r w:rsidRPr="006836AA">
        <w:rPr>
          <w:rStyle w:val="ItalicsPACKT"/>
        </w:rPr>
        <w:t>step 9</w:t>
      </w:r>
      <w:r>
        <w:rPr>
          <w:lang w:val="en-GB"/>
        </w:rPr>
        <w:t xml:space="preserve"> through </w:t>
      </w:r>
      <w:r w:rsidRPr="006836AA">
        <w:rPr>
          <w:rStyle w:val="ItalicsPACKT"/>
        </w:rPr>
        <w:t>step 14</w:t>
      </w:r>
      <w:r>
        <w:rPr>
          <w:lang w:val="en-GB"/>
        </w:rPr>
        <w:t xml:space="preserve">, you go through the process of downloading and testing the </w:t>
      </w:r>
      <w:r w:rsidRPr="00CD79E2">
        <w:rPr>
          <w:rFonts w:ascii="Lucida Console" w:hAnsi="Lucida Console"/>
          <w:color w:val="4472C4"/>
          <w:sz w:val="19"/>
          <w:szCs w:val="19"/>
          <w:lang w:val="en-GB"/>
        </w:rPr>
        <w:t>CountriesPS</w:t>
      </w:r>
      <w:r>
        <w:rPr>
          <w:lang w:val="en-GB"/>
        </w:rPr>
        <w:t xml:space="preserve"> module. These steps show how you can download and use a module without necessarily installing it. The approach shown in these steps is useful when you are examining modules in the Gallery for possible use. The</w:t>
      </w:r>
      <w:r w:rsidR="004A06E6">
        <w:rPr>
          <w:lang w:val="en-GB"/>
        </w:rPr>
        <w:t xml:space="preserve"> module</w:t>
      </w:r>
      <w:r w:rsidR="005E4296">
        <w:rPr>
          <w:lang w:val="en-GB"/>
        </w:rPr>
        <w:t>’</w:t>
      </w:r>
      <w:r w:rsidR="004A06E6">
        <w:rPr>
          <w:lang w:val="en-GB"/>
        </w:rPr>
        <w:t xml:space="preserve">s command, </w:t>
      </w:r>
      <w:r w:rsidR="004A06E6" w:rsidRPr="006B7968">
        <w:rPr>
          <w:rStyle w:val="CodeInTextPACKT"/>
        </w:rPr>
        <w:t>Get-</w:t>
      </w:r>
      <w:r w:rsidR="006B7968" w:rsidRPr="006B7968">
        <w:rPr>
          <w:rStyle w:val="CodeInTextPACKT"/>
        </w:rPr>
        <w:t>C</w:t>
      </w:r>
      <w:r w:rsidR="004A06E6" w:rsidRPr="006B7968">
        <w:rPr>
          <w:rStyle w:val="CodeInTextPACKT"/>
        </w:rPr>
        <w:t>ountry</w:t>
      </w:r>
      <w:r w:rsidR="004A06E6">
        <w:rPr>
          <w:lang w:val="en-GB"/>
        </w:rPr>
        <w:t xml:space="preserve">, uses a REST interface to the </w:t>
      </w:r>
      <w:r w:rsidR="00671F50" w:rsidRPr="00671F50">
        <w:rPr>
          <w:rStyle w:val="CodeInTextPACKT"/>
        </w:rPr>
        <w:t>https://restcountries.eu/</w:t>
      </w:r>
      <w:r w:rsidR="00671F50" w:rsidRPr="005A7E76" w:rsidDel="00671F50">
        <w:t xml:space="preserve"> </w:t>
      </w:r>
      <w:r w:rsidR="004A06E6">
        <w:rPr>
          <w:lang w:val="en-GB"/>
        </w:rPr>
        <w:t>website. The GitHub repository has a set of example</w:t>
      </w:r>
      <w:r w:rsidR="00382BFD">
        <w:rPr>
          <w:lang w:val="en-GB"/>
        </w:rPr>
        <w:t xml:space="preserve">s to show you some ways to use </w:t>
      </w:r>
      <w:r w:rsidR="004A06E6" w:rsidRPr="00382BFD">
        <w:rPr>
          <w:rStyle w:val="CodeInTextPACKT"/>
        </w:rPr>
        <w:t>Get</w:t>
      </w:r>
      <w:r w:rsidR="00382BFD" w:rsidRPr="00382BFD">
        <w:rPr>
          <w:rStyle w:val="CodeInTextPACKT"/>
        </w:rPr>
        <w:t>-</w:t>
      </w:r>
      <w:r w:rsidR="004A06E6" w:rsidRPr="00382BFD">
        <w:rPr>
          <w:rStyle w:val="CodeInTextPACKT"/>
        </w:rPr>
        <w:t>Country</w:t>
      </w:r>
      <w:r w:rsidR="004A06E6">
        <w:rPr>
          <w:lang w:val="en-GB"/>
        </w:rPr>
        <w:t xml:space="preserve"> which you can see at</w:t>
      </w:r>
      <w:r w:rsidR="004A06E6" w:rsidRPr="004A06E6">
        <w:t xml:space="preserve"> </w:t>
      </w:r>
      <w:r w:rsidR="004A06E6" w:rsidRPr="00853848">
        <w:rPr>
          <w:rFonts w:ascii="Lucida Console" w:hAnsi="Lucida Console"/>
          <w:color w:val="4472C4"/>
          <w:sz w:val="19"/>
          <w:szCs w:val="19"/>
          <w:lang w:val="en-GB"/>
        </w:rPr>
        <w:t>https://github.com/lazywinadmin/CountriesPS</w:t>
      </w:r>
      <w:r w:rsidR="004A06E6">
        <w:rPr>
          <w:lang w:val="en-GB"/>
        </w:rPr>
        <w:t>.</w:t>
      </w:r>
    </w:p>
    <w:p w14:paraId="7FEC1635" w14:textId="69343522" w:rsidR="00382BFD" w:rsidRDefault="00382BFD" w:rsidP="004C07C9">
      <w:pPr>
        <w:pStyle w:val="NormalPACKT"/>
        <w:rPr>
          <w:lang w:val="en-GB"/>
        </w:rPr>
      </w:pPr>
      <w:r>
        <w:rPr>
          <w:lang w:val="en-GB"/>
        </w:rPr>
        <w:t>The two modules you examined in this recipe are a tiny part of the PowerShell Gallery. As you discovered</w:t>
      </w:r>
      <w:r w:rsidR="006B7968">
        <w:rPr>
          <w:lang w:val="en-GB"/>
        </w:rPr>
        <w:t>,</w:t>
      </w:r>
      <w:r>
        <w:rPr>
          <w:lang w:val="en-GB"/>
        </w:rPr>
        <w:t xml:space="preserve"> there are thousands of modules, commands, and scripts. It would be fair to say that some of those objects are not of the highest quality and may be no use to you. Others are excellent additions to your module collection</w:t>
      </w:r>
      <w:r w:rsidR="00300FAF">
        <w:rPr>
          <w:lang w:val="en-GB"/>
        </w:rPr>
        <w:t>,</w:t>
      </w:r>
      <w:r>
        <w:rPr>
          <w:lang w:val="en-GB"/>
        </w:rPr>
        <w:t xml:space="preserve"> as many recipes in this book demonstrate.</w:t>
      </w:r>
    </w:p>
    <w:p w14:paraId="5E12342E" w14:textId="140DC3B3" w:rsidR="004B5F74" w:rsidRDefault="004B5F74" w:rsidP="004C07C9">
      <w:pPr>
        <w:pStyle w:val="NormalPACKT"/>
        <w:rPr>
          <w:lang w:val="en-GB"/>
        </w:rPr>
      </w:pPr>
      <w:r w:rsidRPr="004B5F74">
        <w:t xml:space="preserve">For most IT pros, </w:t>
      </w:r>
      <w:r>
        <w:t xml:space="preserve">the </w:t>
      </w:r>
      <w:r w:rsidRPr="004B5F74">
        <w:t>P</w:t>
      </w:r>
      <w:r>
        <w:t xml:space="preserve">owerShell </w:t>
      </w:r>
      <w:r w:rsidRPr="004B5F74">
        <w:t>Gallery is the go-to location for obtaining useful modules that avoid you</w:t>
      </w:r>
      <w:r>
        <w:t xml:space="preserve"> </w:t>
      </w:r>
      <w:r w:rsidRPr="004B5F74">
        <w:t>having to re-invent the wheel. In some cases, you may develop a particularly useful module</w:t>
      </w:r>
      <w:r>
        <w:t xml:space="preserve"> and then </w:t>
      </w:r>
      <w:r w:rsidRPr="004B5F74">
        <w:t xml:space="preserve">publish </w:t>
      </w:r>
      <w:r>
        <w:t xml:space="preserve">it </w:t>
      </w:r>
      <w:r w:rsidRPr="004B5F74">
        <w:t xml:space="preserve">to the </w:t>
      </w:r>
      <w:r w:rsidR="00300FAF" w:rsidRPr="004B5F74">
        <w:t>PS Gallery</w:t>
      </w:r>
      <w:r w:rsidRPr="004B5F74">
        <w:t xml:space="preserve"> to share with others.</w:t>
      </w:r>
      <w:r>
        <w:t xml:space="preserve"> </w:t>
      </w:r>
      <w:r w:rsidRPr="004B5F74">
        <w:t xml:space="preserve">See </w:t>
      </w:r>
      <w:r w:rsidRPr="00300FAF">
        <w:rPr>
          <w:rFonts w:ascii="Lucida Console" w:hAnsi="Lucida Console"/>
          <w:color w:val="4472C4"/>
          <w:sz w:val="19"/>
          <w:szCs w:val="19"/>
        </w:rPr>
        <w:t>https://docs.microsoft.com/en-us/powershell/gallery/concepts/publishing-guidelines</w:t>
      </w:r>
      <w:r w:rsidRPr="004B5F74">
        <w:t xml:space="preserve"> for guidelines regarding publishing to the </w:t>
      </w:r>
      <w:r w:rsidR="00300FAF" w:rsidRPr="004B5F74">
        <w:t>PS Gallery</w:t>
      </w:r>
      <w:r w:rsidRPr="004B5F74">
        <w:t>. And, while</w:t>
      </w:r>
      <w:r>
        <w:t xml:space="preserve"> </w:t>
      </w:r>
      <w:r w:rsidRPr="004B5F74">
        <w:t>you are looking at that page, consider implementing best practices</w:t>
      </w:r>
      <w:r>
        <w:t xml:space="preserve"> suggested</w:t>
      </w:r>
      <w:r w:rsidRPr="004B5F74">
        <w:t xml:space="preserve"> in any production script</w:t>
      </w:r>
      <w:r>
        <w:t xml:space="preserve"> </w:t>
      </w:r>
      <w:r w:rsidRPr="004B5F74">
        <w:t>you develop</w:t>
      </w:r>
      <w:r w:rsidRPr="004B5F74">
        <w:rPr>
          <w:rFonts w:ascii="FranklinGothic-Book" w:hAnsi="FranklinGothic-Book"/>
          <w:color w:val="000000"/>
          <w:sz w:val="20"/>
          <w:szCs w:val="20"/>
        </w:rPr>
        <w:t>.</w:t>
      </w:r>
    </w:p>
    <w:p w14:paraId="496AB2AC" w14:textId="552D9275" w:rsidR="00FF5B0B" w:rsidRDefault="00FF5B0B" w:rsidP="00FF5B0B">
      <w:pPr>
        <w:pStyle w:val="Heading1"/>
        <w:tabs>
          <w:tab w:val="left" w:pos="0"/>
        </w:tabs>
      </w:pPr>
      <w:r w:rsidRPr="00FF5B0B">
        <w:t xml:space="preserve">Creating </w:t>
      </w:r>
      <w:r w:rsidR="00E426EA">
        <w:t>a local</w:t>
      </w:r>
      <w:r w:rsidRPr="00FF5B0B">
        <w:t xml:space="preserve"> PowerShell repository</w:t>
      </w:r>
    </w:p>
    <w:p w14:paraId="50587E06" w14:textId="508A5555" w:rsidR="00674114" w:rsidRPr="00AE586A" w:rsidRDefault="00674114" w:rsidP="00AE586A">
      <w:pPr>
        <w:pStyle w:val="NormalPACKT"/>
      </w:pPr>
      <w:r w:rsidRPr="00AE586A">
        <w:t xml:space="preserve">In the </w:t>
      </w:r>
      <w:r w:rsidR="005E4296">
        <w:rPr>
          <w:rStyle w:val="ItalicsPACKT"/>
        </w:rPr>
        <w:t>“</w:t>
      </w:r>
      <w:r w:rsidRPr="00AE586A">
        <w:rPr>
          <w:rStyle w:val="ItalicsPACKT"/>
        </w:rPr>
        <w:t>Exploring PowerShellGet and PS Gallery</w:t>
      </w:r>
      <w:r w:rsidR="005E4296">
        <w:rPr>
          <w:rStyle w:val="ItalicsPACKT"/>
        </w:rPr>
        <w:t>”</w:t>
      </w:r>
      <w:r w:rsidRPr="00AE586A">
        <w:t xml:space="preserve"> recipe, you saw how you c</w:t>
      </w:r>
      <w:r w:rsidR="006B7968">
        <w:t>ould</w:t>
      </w:r>
      <w:r w:rsidRPr="00AE586A">
        <w:t xml:space="preserve"> download PowerShell modules and more from the PS Gallery. </w:t>
      </w:r>
      <w:r w:rsidR="00382BFD" w:rsidRPr="00AE586A">
        <w:t xml:space="preserve">You can install them, or save them for investigation. One nice feature is that after you install a module using </w:t>
      </w:r>
      <w:r w:rsidR="00382BFD" w:rsidRPr="00AE586A">
        <w:rPr>
          <w:rStyle w:val="CodeInTextPACKT"/>
        </w:rPr>
        <w:t>Install-Module</w:t>
      </w:r>
      <w:r w:rsidR="00382BFD" w:rsidRPr="00AE586A">
        <w:t xml:space="preserve">, you can later use </w:t>
      </w:r>
      <w:r w:rsidR="00382BFD" w:rsidRPr="006D2CAF">
        <w:rPr>
          <w:rStyle w:val="CodeInTextPACKT"/>
          <w:color w:val="4472C4"/>
          <w:szCs w:val="19"/>
        </w:rPr>
        <w:t>Update-Module</w:t>
      </w:r>
      <w:r w:rsidR="00382BFD" w:rsidRPr="00AE586A">
        <w:t xml:space="preserve"> to update it.</w:t>
      </w:r>
    </w:p>
    <w:p w14:paraId="35E055FB" w14:textId="766E2163" w:rsidR="00382BFD" w:rsidRPr="00AE586A" w:rsidRDefault="00E171A4" w:rsidP="00AE586A">
      <w:pPr>
        <w:pStyle w:val="NormalPACKT"/>
      </w:pPr>
      <w:r>
        <w:t>A</w:t>
      </w:r>
      <w:r w:rsidR="002B6759" w:rsidRPr="00AE586A">
        <w:t>n alternative</w:t>
      </w:r>
      <w:r w:rsidR="00382BFD" w:rsidRPr="00AE586A">
        <w:t xml:space="preserve"> to using a public</w:t>
      </w:r>
      <w:r w:rsidR="002B6759" w:rsidRPr="00AE586A">
        <w:t xml:space="preserve"> repository is to create</w:t>
      </w:r>
      <w:r w:rsidR="006B7968">
        <w:t xml:space="preserve"> a p</w:t>
      </w:r>
      <w:r w:rsidR="002B6759" w:rsidRPr="00AE586A">
        <w:t xml:space="preserve">rivate internal repository. You can then use the commands in the </w:t>
      </w:r>
      <w:r w:rsidR="002B6759" w:rsidRPr="00AE586A">
        <w:rPr>
          <w:rStyle w:val="CodeInTextPACKT"/>
        </w:rPr>
        <w:t>PowerShellGet</w:t>
      </w:r>
      <w:r w:rsidR="002B6759" w:rsidRPr="00AE586A">
        <w:t xml:space="preserve"> module to find, install, and manage your modules. </w:t>
      </w:r>
      <w:r w:rsidR="006B7968">
        <w:t xml:space="preserve">A private repository </w:t>
      </w:r>
      <w:r w:rsidR="002B6759" w:rsidRPr="00AE586A">
        <w:t xml:space="preserve">allows you to create your modules and put them into a local repository for your IT professionals, developers, or other users to access. </w:t>
      </w:r>
    </w:p>
    <w:p w14:paraId="4BECE939" w14:textId="7CD20C82" w:rsidR="004B5F74" w:rsidRPr="00AE586A" w:rsidRDefault="002B6759" w:rsidP="00AE586A">
      <w:pPr>
        <w:pStyle w:val="NormalPACKT"/>
      </w:pPr>
      <w:r w:rsidRPr="00AE586A">
        <w:t xml:space="preserve">There are several </w:t>
      </w:r>
      <w:r w:rsidR="004B5F74" w:rsidRPr="00AE586A">
        <w:t xml:space="preserve">ways </w:t>
      </w:r>
      <w:r w:rsidR="00255A31">
        <w:t xml:space="preserve">of </w:t>
      </w:r>
      <w:r w:rsidR="004B5F74" w:rsidRPr="00AE586A">
        <w:t>set</w:t>
      </w:r>
      <w:r w:rsidR="00255A31">
        <w:t>ting</w:t>
      </w:r>
      <w:r w:rsidR="004B5F74" w:rsidRPr="00AE586A">
        <w:t xml:space="preserve"> up an internal repository. One approach would be to use a third-party tool such as ProGet from Inedo (see </w:t>
      </w:r>
      <w:r w:rsidR="004B5F74" w:rsidRPr="00E42902">
        <w:rPr>
          <w:rFonts w:ascii="Lucida Console" w:hAnsi="Lucida Console"/>
          <w:color w:val="4472C4"/>
          <w:sz w:val="19"/>
          <w:szCs w:val="19"/>
        </w:rPr>
        <w:t>https://inedo.com/</w:t>
      </w:r>
      <w:r w:rsidR="004B5F74" w:rsidRPr="00AE586A">
        <w:t xml:space="preserve"> for details on ProGet). </w:t>
      </w:r>
    </w:p>
    <w:p w14:paraId="155A0E5F" w14:textId="2DCD5FD4" w:rsidR="004B5F74" w:rsidRDefault="004B5F74" w:rsidP="00AE586A">
      <w:pPr>
        <w:pStyle w:val="NormalPACKT"/>
      </w:pPr>
      <w:r w:rsidRPr="00AE586A">
        <w:t xml:space="preserve">A simple way </w:t>
      </w:r>
      <w:r w:rsidR="00AE586A">
        <w:t xml:space="preserve">to create a repository </w:t>
      </w:r>
      <w:r w:rsidRPr="00AE586A">
        <w:t>is to set up an SMB file share</w:t>
      </w:r>
      <w:r w:rsidR="00AE586A">
        <w:t xml:space="preserve">. Then you </w:t>
      </w:r>
      <w:r w:rsidRPr="00AE586A">
        <w:t xml:space="preserve">use the </w:t>
      </w:r>
      <w:r w:rsidRPr="00AE586A">
        <w:rPr>
          <w:rStyle w:val="CodeInTextPACKT"/>
        </w:rPr>
        <w:t>Register</w:t>
      </w:r>
      <w:r w:rsidR="00AE586A" w:rsidRPr="00AE586A">
        <w:rPr>
          <w:rStyle w:val="CodeInTextPACKT"/>
        </w:rPr>
        <w:noBreakHyphen/>
      </w:r>
      <w:r w:rsidRPr="00AE586A">
        <w:rPr>
          <w:rStyle w:val="CodeInTextPACKT"/>
        </w:rPr>
        <w:t>PSRepository</w:t>
      </w:r>
      <w:r w:rsidR="00AE586A">
        <w:t xml:space="preserve"> </w:t>
      </w:r>
      <w:r w:rsidRPr="00AE586A">
        <w:t>command to enable</w:t>
      </w:r>
      <w:r w:rsidR="00AE586A">
        <w:t xml:space="preserve"> each system to use the </w:t>
      </w:r>
      <w:r w:rsidR="00AE586A" w:rsidRPr="00C13242">
        <w:rPr>
          <w:rFonts w:ascii="Lucida Console" w:hAnsi="Lucida Console"/>
          <w:color w:val="4472C4"/>
          <w:sz w:val="19"/>
          <w:szCs w:val="19"/>
        </w:rPr>
        <w:t>PowerShellGet</w:t>
      </w:r>
      <w:r w:rsidR="00AE586A">
        <w:t xml:space="preserve"> commands to view this share as a PowerShell repository. After you create </w:t>
      </w:r>
      <w:r w:rsidRPr="00AE586A">
        <w:t>the share an</w:t>
      </w:r>
      <w:r w:rsidR="00AE586A" w:rsidRPr="00AE586A">
        <w:t>d</w:t>
      </w:r>
      <w:r w:rsidRPr="00AE586A">
        <w:t xml:space="preserve"> register the repository, you </w:t>
      </w:r>
      <w:r w:rsidR="00AE586A">
        <w:t xml:space="preserve">can </w:t>
      </w:r>
      <w:r w:rsidRPr="00AE586A">
        <w:t>publish your modul</w:t>
      </w:r>
      <w:r w:rsidR="00AE586A">
        <w:t>e</w:t>
      </w:r>
      <w:r w:rsidRPr="00AE586A">
        <w:t>s</w:t>
      </w:r>
      <w:r w:rsidR="00AE586A">
        <w:t xml:space="preserve"> to the new repository using t</w:t>
      </w:r>
      <w:r w:rsidRPr="00AE586A">
        <w:t xml:space="preserve">he </w:t>
      </w:r>
      <w:r w:rsidRPr="00AE586A">
        <w:rPr>
          <w:rStyle w:val="CodeInTextPACKT"/>
        </w:rPr>
        <w:t>Publish-Module</w:t>
      </w:r>
      <w:r w:rsidR="00AE586A" w:rsidRPr="00611919">
        <w:rPr>
          <w:rStyle w:val="CodeInTextPACKT"/>
          <w:rFonts w:ascii="Times New Roman" w:hAnsi="Times New Roman"/>
          <w:sz w:val="22"/>
          <w:szCs w:val="22"/>
        </w:rPr>
        <w:t xml:space="preserve"> </w:t>
      </w:r>
      <w:r w:rsidRPr="00AE586A">
        <w:t>command</w:t>
      </w:r>
      <w:r w:rsidR="00AE586A">
        <w:t>.</w:t>
      </w:r>
    </w:p>
    <w:p w14:paraId="1BA278B9" w14:textId="2AA3A46D" w:rsidR="00AE586A" w:rsidRPr="00AE586A" w:rsidRDefault="00AE586A" w:rsidP="00AE586A">
      <w:pPr>
        <w:pStyle w:val="NormalPACKT"/>
      </w:pPr>
      <w:r>
        <w:t>Once you set</w:t>
      </w:r>
      <w:r w:rsidR="00854FA5">
        <w:t xml:space="preserve"> </w:t>
      </w:r>
      <w:r>
        <w:t xml:space="preserve">up a repository, you just need to ensure you use </w:t>
      </w:r>
      <w:r w:rsidRPr="00AE586A">
        <w:rPr>
          <w:rStyle w:val="CodeInTextPACKT"/>
        </w:rPr>
        <w:t>Register-PSRepository</w:t>
      </w:r>
      <w:r>
        <w:t xml:space="preserve"> on any system that wishes to use this new repository, as you can see in this recipe.</w:t>
      </w:r>
    </w:p>
    <w:p w14:paraId="1D554DB3" w14:textId="6C47B0E4" w:rsidR="00FF5B0B" w:rsidRDefault="00FF5B0B" w:rsidP="004B5F74">
      <w:pPr>
        <w:pStyle w:val="Heading2"/>
      </w:pPr>
      <w:r>
        <w:lastRenderedPageBreak/>
        <w:t>Getting Ready</w:t>
      </w:r>
    </w:p>
    <w:p w14:paraId="6C927E01" w14:textId="39036C72" w:rsidR="00FF5B0B" w:rsidRDefault="00FF5B0B" w:rsidP="00FF5B0B">
      <w:pPr>
        <w:pStyle w:val="BulletPACKT"/>
        <w:numPr>
          <w:ilvl w:val="0"/>
          <w:numId w:val="0"/>
        </w:numPr>
      </w:pPr>
      <w:r>
        <w:t xml:space="preserve">You run this recipe on </w:t>
      </w:r>
      <w:r w:rsidRPr="00047CA9">
        <w:rPr>
          <w:rStyle w:val="CodeInTextPACKT"/>
        </w:rPr>
        <w:t>SRV1</w:t>
      </w:r>
      <w:r>
        <w:t xml:space="preserve">, on which you have installed PowerShell 7 and VS Code. </w:t>
      </w:r>
      <w:r w:rsidRPr="00DB3E32">
        <w:rPr>
          <w:rStyle w:val="CodeInTextPACKT"/>
        </w:rPr>
        <w:t>SRV1</w:t>
      </w:r>
      <w:r>
        <w:t xml:space="preserve"> is a workgroup server running Windows Server Data</w:t>
      </w:r>
      <w:r w:rsidR="00DB3E32">
        <w:t>c</w:t>
      </w:r>
      <w:r>
        <w:t>ent</w:t>
      </w:r>
      <w:r w:rsidR="002A7965">
        <w:t>er</w:t>
      </w:r>
      <w:r>
        <w:t xml:space="preserve"> Edition.</w:t>
      </w:r>
    </w:p>
    <w:p w14:paraId="4AF8CC1F" w14:textId="71A84B1A" w:rsidR="00FF5B0B" w:rsidRDefault="00FF5B0B" w:rsidP="00FF5B0B">
      <w:pPr>
        <w:pStyle w:val="Heading2"/>
        <w:tabs>
          <w:tab w:val="left" w:pos="0"/>
        </w:tabs>
      </w:pPr>
      <w:r>
        <w:t>How to do it...</w:t>
      </w:r>
    </w:p>
    <w:p w14:paraId="763FF241" w14:textId="57B3E4E5" w:rsidR="00AA5AF3" w:rsidRPr="00C37676" w:rsidRDefault="00AA5AF3" w:rsidP="00BC231B">
      <w:pPr>
        <w:pStyle w:val="NumberedBulletPACKT"/>
        <w:numPr>
          <w:ilvl w:val="0"/>
          <w:numId w:val="7"/>
        </w:numPr>
        <w:rPr>
          <w:color w:val="333333"/>
          <w:lang w:val="en-GB" w:eastAsia="en-GB"/>
        </w:rPr>
      </w:pPr>
      <w:del w:id="191" w:author="Thomas Lee" w:date="2021-02-10T15:14:00Z">
        <w:r w:rsidRPr="00C37676" w:rsidDel="004827E8">
          <w:rPr>
            <w:lang w:val="en-GB" w:eastAsia="en-GB"/>
          </w:rPr>
          <w:delText>Creat</w:delText>
        </w:r>
        <w:r w:rsidR="00694FF4" w:rsidDel="004827E8">
          <w:rPr>
            <w:lang w:val="en-GB" w:eastAsia="en-GB"/>
          </w:rPr>
          <w:delText>e</w:delText>
        </w:r>
        <w:r w:rsidRPr="00C37676" w:rsidDel="004827E8">
          <w:rPr>
            <w:lang w:val="en-GB" w:eastAsia="en-GB"/>
          </w:rPr>
          <w:delText> </w:delText>
        </w:r>
      </w:del>
      <w:ins w:id="192" w:author="Thomas Lee" w:date="2021-02-10T15:14:00Z">
        <w:r w:rsidR="004827E8" w:rsidRPr="00C37676">
          <w:rPr>
            <w:lang w:val="en-GB" w:eastAsia="en-GB"/>
          </w:rPr>
          <w:t>Creat</w:t>
        </w:r>
        <w:r w:rsidR="004827E8">
          <w:rPr>
            <w:lang w:val="en-GB" w:eastAsia="en-GB"/>
          </w:rPr>
          <w:t>ing</w:t>
        </w:r>
        <w:r w:rsidR="004827E8" w:rsidRPr="00C37676">
          <w:rPr>
            <w:lang w:val="en-GB" w:eastAsia="en-GB"/>
          </w:rPr>
          <w:t> </w:t>
        </w:r>
      </w:ins>
      <w:r w:rsidR="006B7968">
        <w:rPr>
          <w:lang w:val="en-GB" w:eastAsia="en-GB"/>
        </w:rPr>
        <w:t xml:space="preserve">a </w:t>
      </w:r>
      <w:r w:rsidRPr="00C37676">
        <w:rPr>
          <w:lang w:val="en-GB" w:eastAsia="en-GB"/>
        </w:rPr>
        <w:t>repository folder</w:t>
      </w:r>
      <w:del w:id="193" w:author="Thomas Lee" w:date="2021-02-10T15:14:00Z">
        <w:r w:rsidR="00694FF4" w:rsidDel="004827E8">
          <w:rPr>
            <w:lang w:val="en-GB" w:eastAsia="en-GB"/>
          </w:rPr>
          <w:delText>:</w:delText>
        </w:r>
      </w:del>
    </w:p>
    <w:p w14:paraId="3260E33C" w14:textId="77777777" w:rsidR="00C37676" w:rsidRPr="00C37676" w:rsidRDefault="00C37676" w:rsidP="00C37676">
      <w:pPr>
        <w:pStyle w:val="CodePACKT"/>
      </w:pPr>
    </w:p>
    <w:p w14:paraId="0E3D9922" w14:textId="3CD9EF8F" w:rsidR="00AA5AF3" w:rsidRPr="00C37676" w:rsidRDefault="00AA5AF3" w:rsidP="00C37676">
      <w:pPr>
        <w:pStyle w:val="CodePACKT"/>
      </w:pPr>
      <w:r w:rsidRPr="00C37676">
        <w:t>$LPATH = </w:t>
      </w:r>
      <w:r w:rsidR="005E4296">
        <w:t>’</w:t>
      </w:r>
      <w:r w:rsidRPr="00C37676">
        <w:t>C:\RKRepo</w:t>
      </w:r>
      <w:r w:rsidR="005E4296">
        <w:t>’</w:t>
      </w:r>
    </w:p>
    <w:p w14:paraId="6C286805" w14:textId="77777777" w:rsidR="00AA5AF3" w:rsidRPr="00C37676" w:rsidRDefault="00AA5AF3" w:rsidP="00C37676">
      <w:pPr>
        <w:pStyle w:val="CodePACKT"/>
      </w:pPr>
      <w:r w:rsidRPr="00C37676">
        <w:t>New-Item -Path $LPATH -ItemType Directory | Out-Null</w:t>
      </w:r>
    </w:p>
    <w:p w14:paraId="652B6A45" w14:textId="77777777" w:rsidR="00AA5AF3" w:rsidRPr="00C37676" w:rsidRDefault="00AA5AF3" w:rsidP="00C37676">
      <w:pPr>
        <w:pStyle w:val="CodePACKT"/>
      </w:pPr>
    </w:p>
    <w:p w14:paraId="4D98CCFB" w14:textId="1A938287" w:rsidR="00AA5AF3" w:rsidRPr="00AA5AF3" w:rsidRDefault="00AA5AF3" w:rsidP="00C37676">
      <w:pPr>
        <w:pStyle w:val="NumberedBulletPACKT"/>
        <w:rPr>
          <w:color w:val="333333"/>
          <w:lang w:val="en-GB" w:eastAsia="en-GB"/>
        </w:rPr>
      </w:pPr>
      <w:del w:id="194" w:author="Thomas Lee" w:date="2021-02-10T15:15:00Z">
        <w:r w:rsidRPr="00AA5AF3" w:rsidDel="004827E8">
          <w:rPr>
            <w:lang w:val="en-GB" w:eastAsia="en-GB"/>
          </w:rPr>
          <w:delText>Shar</w:delText>
        </w:r>
        <w:r w:rsidR="00694FF4" w:rsidDel="004827E8">
          <w:rPr>
            <w:lang w:val="en-GB" w:eastAsia="en-GB"/>
          </w:rPr>
          <w:delText>e</w:delText>
        </w:r>
        <w:r w:rsidRPr="00AA5AF3" w:rsidDel="004827E8">
          <w:rPr>
            <w:lang w:val="en-GB" w:eastAsia="en-GB"/>
          </w:rPr>
          <w:delText> </w:delText>
        </w:r>
      </w:del>
      <w:ins w:id="195" w:author="Thomas Lee" w:date="2021-02-10T15:15:00Z">
        <w:r w:rsidR="004827E8" w:rsidRPr="00AA5AF3">
          <w:rPr>
            <w:lang w:val="en-GB" w:eastAsia="en-GB"/>
          </w:rPr>
          <w:t>Shar</w:t>
        </w:r>
        <w:r w:rsidR="004827E8">
          <w:rPr>
            <w:lang w:val="en-GB" w:eastAsia="en-GB"/>
          </w:rPr>
          <w:t>i</w:t>
        </w:r>
      </w:ins>
      <w:ins w:id="196" w:author="Thomas Lee" w:date="2021-02-10T15:16:00Z">
        <w:r w:rsidR="004827E8">
          <w:rPr>
            <w:lang w:val="en-GB" w:eastAsia="en-GB"/>
          </w:rPr>
          <w:t>ng</w:t>
        </w:r>
      </w:ins>
      <w:ins w:id="197" w:author="Thomas Lee" w:date="2021-02-10T15:15:00Z">
        <w:r w:rsidR="004827E8" w:rsidRPr="00AA5AF3">
          <w:rPr>
            <w:lang w:val="en-GB" w:eastAsia="en-GB"/>
          </w:rPr>
          <w:t> </w:t>
        </w:r>
      </w:ins>
      <w:r w:rsidRPr="00AA5AF3">
        <w:rPr>
          <w:lang w:val="en-GB" w:eastAsia="en-GB"/>
        </w:rPr>
        <w:t>the folder</w:t>
      </w:r>
      <w:del w:id="198" w:author="Thomas Lee" w:date="2021-02-10T15:16:00Z">
        <w:r w:rsidR="00694FF4" w:rsidDel="004827E8">
          <w:rPr>
            <w:lang w:val="en-GB" w:eastAsia="en-GB"/>
          </w:rPr>
          <w:delText>:</w:delText>
        </w:r>
      </w:del>
    </w:p>
    <w:p w14:paraId="17F3359D" w14:textId="77777777" w:rsidR="00C37676" w:rsidRPr="00C37676" w:rsidRDefault="00C37676" w:rsidP="00C37676">
      <w:pPr>
        <w:pStyle w:val="CodePACKT"/>
      </w:pPr>
    </w:p>
    <w:p w14:paraId="79FC92F2" w14:textId="4992988D" w:rsidR="00AA5AF3" w:rsidRPr="00C37676" w:rsidRDefault="00AA5AF3" w:rsidP="00C37676">
      <w:pPr>
        <w:pStyle w:val="CodePACKT"/>
      </w:pPr>
      <w:r w:rsidRPr="00C37676">
        <w:t>$SMBHT = @{</w:t>
      </w:r>
    </w:p>
    <w:p w14:paraId="699E3EFB" w14:textId="0E5AA1C5" w:rsidR="00AA5AF3" w:rsidRPr="00C37676" w:rsidRDefault="00AA5AF3" w:rsidP="00C37676">
      <w:pPr>
        <w:pStyle w:val="CodePACKT"/>
      </w:pPr>
      <w:r w:rsidRPr="00C37676">
        <w:t>  Name        = </w:t>
      </w:r>
      <w:r w:rsidR="005E4296">
        <w:t>’</w:t>
      </w:r>
      <w:r w:rsidRPr="00C37676">
        <w:t>RKRepo</w:t>
      </w:r>
      <w:r w:rsidR="005E4296">
        <w:t>’</w:t>
      </w:r>
      <w:r w:rsidRPr="00C37676">
        <w:t> </w:t>
      </w:r>
    </w:p>
    <w:p w14:paraId="76E300C4" w14:textId="77777777" w:rsidR="00AA5AF3" w:rsidRPr="00C37676" w:rsidRDefault="00AA5AF3" w:rsidP="00C37676">
      <w:pPr>
        <w:pStyle w:val="CodePACKT"/>
      </w:pPr>
      <w:r w:rsidRPr="00C37676">
        <w:t>  Path        = $LPATH </w:t>
      </w:r>
    </w:p>
    <w:p w14:paraId="7DA15A62" w14:textId="1984BFD4" w:rsidR="00AA5AF3" w:rsidRPr="00C37676" w:rsidRDefault="00AA5AF3" w:rsidP="00C37676">
      <w:pPr>
        <w:pStyle w:val="CodePACKT"/>
      </w:pPr>
      <w:r w:rsidRPr="00C37676">
        <w:t>  Description = </w:t>
      </w:r>
      <w:r w:rsidR="005E4296">
        <w:t>’</w:t>
      </w:r>
      <w:r w:rsidRPr="00C37676">
        <w:t>Reskit Repository</w:t>
      </w:r>
      <w:r w:rsidR="006B7968">
        <w:t>.</w:t>
      </w:r>
      <w:r w:rsidR="005E4296">
        <w:t>’</w:t>
      </w:r>
    </w:p>
    <w:p w14:paraId="3215531E" w14:textId="416879ED" w:rsidR="00AA5AF3" w:rsidRPr="00C37676" w:rsidRDefault="00AA5AF3" w:rsidP="00C37676">
      <w:pPr>
        <w:pStyle w:val="CodePACKT"/>
      </w:pPr>
      <w:r w:rsidRPr="00C37676">
        <w:t>  FullAccess  = </w:t>
      </w:r>
      <w:r w:rsidR="005E4296">
        <w:t>’</w:t>
      </w:r>
      <w:r w:rsidRPr="00C37676">
        <w:t>Everyone</w:t>
      </w:r>
      <w:r w:rsidR="005E4296">
        <w:t>’</w:t>
      </w:r>
    </w:p>
    <w:p w14:paraId="772286ED" w14:textId="77777777" w:rsidR="00AA5AF3" w:rsidRPr="00C37676" w:rsidRDefault="00AA5AF3" w:rsidP="00C37676">
      <w:pPr>
        <w:pStyle w:val="CodePACKT"/>
      </w:pPr>
      <w:r w:rsidRPr="00C37676">
        <w:t>}</w:t>
      </w:r>
    </w:p>
    <w:p w14:paraId="029F3AEC" w14:textId="77777777" w:rsidR="00AA5AF3" w:rsidRPr="00C37676" w:rsidRDefault="00AA5AF3" w:rsidP="00C37676">
      <w:pPr>
        <w:pStyle w:val="CodePACKT"/>
      </w:pPr>
      <w:r w:rsidRPr="00C37676">
        <w:t>New-SmbShare @SMBHT</w:t>
      </w:r>
    </w:p>
    <w:p w14:paraId="31A416EC" w14:textId="77777777" w:rsidR="00AA5AF3" w:rsidRPr="00C37676" w:rsidRDefault="00AA5AF3" w:rsidP="00C37676">
      <w:pPr>
        <w:pStyle w:val="CodePACKT"/>
      </w:pPr>
    </w:p>
    <w:p w14:paraId="7F10357F" w14:textId="571367BF" w:rsidR="00AA5AF3" w:rsidRPr="00AA5AF3" w:rsidRDefault="00C37676" w:rsidP="00C37676">
      <w:pPr>
        <w:pStyle w:val="NumberedBulletPACKT"/>
        <w:rPr>
          <w:color w:val="333333"/>
          <w:lang w:val="en-GB" w:eastAsia="en-GB"/>
        </w:rPr>
      </w:pPr>
      <w:r>
        <w:rPr>
          <w:lang w:val="en-GB" w:eastAsia="en-GB"/>
        </w:rPr>
        <w:t>Register</w:t>
      </w:r>
      <w:ins w:id="199" w:author="Thomas Lee" w:date="2021-02-10T15:16:00Z">
        <w:r w:rsidR="004827E8">
          <w:rPr>
            <w:lang w:val="en-GB" w:eastAsia="en-GB"/>
          </w:rPr>
          <w:t>ing</w:t>
        </w:r>
      </w:ins>
      <w:r>
        <w:rPr>
          <w:lang w:val="en-GB" w:eastAsia="en-GB"/>
        </w:rPr>
        <w:t xml:space="preserve"> </w:t>
      </w:r>
      <w:r w:rsidR="00AA5AF3" w:rsidRPr="00AA5AF3">
        <w:rPr>
          <w:lang w:val="en-GB" w:eastAsia="en-GB"/>
        </w:rPr>
        <w:t>the repository as trusted (on </w:t>
      </w:r>
      <w:r w:rsidR="00AA5AF3" w:rsidRPr="006B7968">
        <w:rPr>
          <w:rStyle w:val="CodeInTextPACKT"/>
        </w:rPr>
        <w:t>SRV1</w:t>
      </w:r>
      <w:r w:rsidR="00AA5AF3" w:rsidRPr="00AA5AF3">
        <w:rPr>
          <w:lang w:val="en-GB" w:eastAsia="en-GB"/>
        </w:rPr>
        <w:t>)</w:t>
      </w:r>
      <w:del w:id="200" w:author="Thomas Lee" w:date="2021-02-10T15:16:00Z">
        <w:r w:rsidR="00694FF4" w:rsidDel="004827E8">
          <w:rPr>
            <w:lang w:val="en-GB" w:eastAsia="en-GB"/>
          </w:rPr>
          <w:delText>:</w:delText>
        </w:r>
      </w:del>
    </w:p>
    <w:p w14:paraId="1B8E4B61" w14:textId="77777777" w:rsidR="00C37676" w:rsidRPr="00C37676" w:rsidRDefault="00C37676" w:rsidP="00C37676">
      <w:pPr>
        <w:pStyle w:val="CodePACKT"/>
      </w:pPr>
    </w:p>
    <w:p w14:paraId="2BE15135" w14:textId="38E146F9" w:rsidR="00AA5AF3" w:rsidRPr="00C37676" w:rsidRDefault="00AA5AF3" w:rsidP="00C37676">
      <w:pPr>
        <w:pStyle w:val="CodePACKT"/>
      </w:pPr>
      <w:r w:rsidRPr="00C37676">
        <w:t>$Path = </w:t>
      </w:r>
      <w:r w:rsidR="005E4296">
        <w:t>’</w:t>
      </w:r>
      <w:r w:rsidRPr="00C37676">
        <w:t>\\SRV1\RKRepo</w:t>
      </w:r>
      <w:r w:rsidR="005E4296">
        <w:t>’</w:t>
      </w:r>
    </w:p>
    <w:p w14:paraId="7DF532B2" w14:textId="77777777" w:rsidR="00AA5AF3" w:rsidRPr="00C37676" w:rsidRDefault="00AA5AF3" w:rsidP="00C37676">
      <w:pPr>
        <w:pStyle w:val="CodePACKT"/>
      </w:pPr>
      <w:r w:rsidRPr="00C37676">
        <w:t>$REPOHT = @{</w:t>
      </w:r>
    </w:p>
    <w:p w14:paraId="42A6CBB4" w14:textId="4BCA7D8B" w:rsidR="00AA5AF3" w:rsidRPr="00C37676" w:rsidRDefault="00AA5AF3" w:rsidP="00C37676">
      <w:pPr>
        <w:pStyle w:val="CodePACKT"/>
      </w:pPr>
      <w:r w:rsidRPr="00C37676">
        <w:t>  Name               = </w:t>
      </w:r>
      <w:r w:rsidR="005E4296">
        <w:t>’</w:t>
      </w:r>
      <w:r w:rsidRPr="00C37676">
        <w:t>RKRepo</w:t>
      </w:r>
      <w:r w:rsidR="005E4296">
        <w:t>’</w:t>
      </w:r>
    </w:p>
    <w:p w14:paraId="13E187BE" w14:textId="77777777" w:rsidR="00AA5AF3" w:rsidRPr="00C37676" w:rsidRDefault="00AA5AF3" w:rsidP="00C37676">
      <w:pPr>
        <w:pStyle w:val="CodePACKT"/>
      </w:pPr>
      <w:r w:rsidRPr="00C37676">
        <w:t>  SourceLocation     = $Path</w:t>
      </w:r>
    </w:p>
    <w:p w14:paraId="4E214536" w14:textId="77777777" w:rsidR="00AA5AF3" w:rsidRPr="00C37676" w:rsidRDefault="00AA5AF3" w:rsidP="00C37676">
      <w:pPr>
        <w:pStyle w:val="CodePACKT"/>
      </w:pPr>
      <w:r w:rsidRPr="00C37676">
        <w:t>  PublishLocation    = $Path</w:t>
      </w:r>
    </w:p>
    <w:p w14:paraId="6D690381" w14:textId="63E767A2" w:rsidR="00AA5AF3" w:rsidRPr="00C37676" w:rsidRDefault="00AA5AF3" w:rsidP="00C37676">
      <w:pPr>
        <w:pStyle w:val="CodePACKT"/>
      </w:pPr>
      <w:r w:rsidRPr="00C37676">
        <w:t>  InstallationPolicy = </w:t>
      </w:r>
      <w:r w:rsidR="005E4296">
        <w:t>’</w:t>
      </w:r>
      <w:r w:rsidRPr="00C37676">
        <w:t>Trusted</w:t>
      </w:r>
      <w:r w:rsidR="005E4296">
        <w:t>’</w:t>
      </w:r>
    </w:p>
    <w:p w14:paraId="70B8525D" w14:textId="77777777" w:rsidR="00AA5AF3" w:rsidRPr="00C37676" w:rsidRDefault="00AA5AF3" w:rsidP="00C37676">
      <w:pPr>
        <w:pStyle w:val="CodePACKT"/>
      </w:pPr>
      <w:r w:rsidRPr="00C37676">
        <w:t>}</w:t>
      </w:r>
    </w:p>
    <w:p w14:paraId="6A3CA634" w14:textId="77777777" w:rsidR="00AA5AF3" w:rsidRPr="00C37676" w:rsidRDefault="00AA5AF3" w:rsidP="00C37676">
      <w:pPr>
        <w:pStyle w:val="CodePACKT"/>
      </w:pPr>
      <w:r w:rsidRPr="00C37676">
        <w:t>Register-PSRepository @REPOHT</w:t>
      </w:r>
    </w:p>
    <w:p w14:paraId="33C112CD" w14:textId="77777777" w:rsidR="00AA5AF3" w:rsidRPr="00C37676" w:rsidRDefault="00AA5AF3" w:rsidP="00C37676">
      <w:pPr>
        <w:pStyle w:val="CodePACKT"/>
      </w:pPr>
    </w:p>
    <w:p w14:paraId="10FB0A42" w14:textId="1CEAA7A1" w:rsidR="00AA5AF3" w:rsidRPr="00AA5AF3" w:rsidRDefault="00AA5AF3" w:rsidP="00C37676">
      <w:pPr>
        <w:pStyle w:val="NumberedBulletPACKT"/>
        <w:rPr>
          <w:color w:val="333333"/>
          <w:lang w:val="en-GB" w:eastAsia="en-GB"/>
        </w:rPr>
      </w:pPr>
      <w:r w:rsidRPr="00AA5AF3">
        <w:rPr>
          <w:lang w:val="en-GB" w:eastAsia="en-GB"/>
        </w:rPr>
        <w:t>View</w:t>
      </w:r>
      <w:ins w:id="201" w:author="Thomas Lee" w:date="2021-02-10T15:16:00Z">
        <w:r w:rsidR="004827E8">
          <w:rPr>
            <w:lang w:val="en-GB" w:eastAsia="en-GB"/>
          </w:rPr>
          <w:t>ing</w:t>
        </w:r>
      </w:ins>
      <w:r w:rsidRPr="00AA5AF3">
        <w:rPr>
          <w:lang w:val="en-GB" w:eastAsia="en-GB"/>
        </w:rPr>
        <w:t> configured repositories</w:t>
      </w:r>
      <w:del w:id="202" w:author="Thomas Lee" w:date="2021-02-10T15:16:00Z">
        <w:r w:rsidR="00694FF4" w:rsidDel="004827E8">
          <w:rPr>
            <w:lang w:val="en-GB" w:eastAsia="en-GB"/>
          </w:rPr>
          <w:delText>:</w:delText>
        </w:r>
      </w:del>
    </w:p>
    <w:p w14:paraId="27D7092C" w14:textId="77777777" w:rsidR="00C37676" w:rsidRPr="00C37676" w:rsidRDefault="00C37676" w:rsidP="00C37676">
      <w:pPr>
        <w:pStyle w:val="CodePACKT"/>
      </w:pPr>
    </w:p>
    <w:p w14:paraId="09C539E8" w14:textId="6BBC09F6" w:rsidR="00AA5AF3" w:rsidRPr="00C37676" w:rsidRDefault="00AA5AF3" w:rsidP="00C37676">
      <w:pPr>
        <w:pStyle w:val="CodePACKT"/>
      </w:pPr>
      <w:r w:rsidRPr="00C37676">
        <w:t>Get-PSRepository</w:t>
      </w:r>
    </w:p>
    <w:p w14:paraId="6E4B2809" w14:textId="77777777" w:rsidR="00AA5AF3" w:rsidRPr="00C37676" w:rsidRDefault="00AA5AF3" w:rsidP="00C37676">
      <w:pPr>
        <w:pStyle w:val="CodePACKT"/>
      </w:pPr>
    </w:p>
    <w:p w14:paraId="544BC84C" w14:textId="4E7E8D8E" w:rsidR="00AA5AF3" w:rsidRPr="00AA5AF3" w:rsidRDefault="00AA5AF3" w:rsidP="00C37676">
      <w:pPr>
        <w:pStyle w:val="NumberedBulletPACKT"/>
        <w:rPr>
          <w:color w:val="333333"/>
          <w:lang w:val="en-GB" w:eastAsia="en-GB"/>
        </w:rPr>
      </w:pPr>
      <w:del w:id="203" w:author="Thomas Lee" w:date="2021-02-10T15:16:00Z">
        <w:r w:rsidRPr="00AA5AF3" w:rsidDel="004827E8">
          <w:rPr>
            <w:lang w:val="en-GB" w:eastAsia="en-GB"/>
          </w:rPr>
          <w:delText>Creat</w:delText>
        </w:r>
        <w:r w:rsidR="00694FF4" w:rsidDel="004827E8">
          <w:rPr>
            <w:lang w:val="en-GB" w:eastAsia="en-GB"/>
          </w:rPr>
          <w:delText>e</w:delText>
        </w:r>
        <w:r w:rsidRPr="00AA5AF3" w:rsidDel="004827E8">
          <w:rPr>
            <w:lang w:val="en-GB" w:eastAsia="en-GB"/>
          </w:rPr>
          <w:delText> </w:delText>
        </w:r>
      </w:del>
      <w:ins w:id="204" w:author="Thomas Lee" w:date="2021-02-10T15:16:00Z">
        <w:r w:rsidR="004827E8" w:rsidRPr="00AA5AF3">
          <w:rPr>
            <w:lang w:val="en-GB" w:eastAsia="en-GB"/>
          </w:rPr>
          <w:t>Creat</w:t>
        </w:r>
        <w:r w:rsidR="004827E8">
          <w:rPr>
            <w:lang w:val="en-GB" w:eastAsia="en-GB"/>
          </w:rPr>
          <w:t>ing</w:t>
        </w:r>
        <w:r w:rsidR="004827E8" w:rsidRPr="00AA5AF3">
          <w:rPr>
            <w:lang w:val="en-GB" w:eastAsia="en-GB"/>
          </w:rPr>
          <w:t> </w:t>
        </w:r>
      </w:ins>
      <w:r w:rsidRPr="00AA5AF3">
        <w:rPr>
          <w:lang w:val="en-GB" w:eastAsia="en-GB"/>
        </w:rPr>
        <w:t>a</w:t>
      </w:r>
      <w:r w:rsidR="006B7968">
        <w:rPr>
          <w:lang w:val="en-GB" w:eastAsia="en-GB"/>
        </w:rPr>
        <w:t>n</w:t>
      </w:r>
      <w:r w:rsidRPr="00AA5AF3">
        <w:rPr>
          <w:lang w:val="en-GB" w:eastAsia="en-GB"/>
        </w:rPr>
        <w:t> </w:t>
      </w:r>
      <w:r w:rsidR="00C37676">
        <w:rPr>
          <w:lang w:val="en-GB" w:eastAsia="en-GB"/>
        </w:rPr>
        <w:t>HW</w:t>
      </w:r>
      <w:r w:rsidRPr="00AA5AF3">
        <w:rPr>
          <w:lang w:val="en-GB" w:eastAsia="en-GB"/>
        </w:rPr>
        <w:t> module folder</w:t>
      </w:r>
      <w:del w:id="205" w:author="Thomas Lee" w:date="2021-02-10T15:16:00Z">
        <w:r w:rsidR="00694FF4" w:rsidDel="004827E8">
          <w:rPr>
            <w:lang w:val="en-GB" w:eastAsia="en-GB"/>
          </w:rPr>
          <w:delText>:</w:delText>
        </w:r>
      </w:del>
    </w:p>
    <w:p w14:paraId="73737611" w14:textId="77777777" w:rsidR="00C37676" w:rsidRPr="00C37676" w:rsidRDefault="00C37676" w:rsidP="00C37676">
      <w:pPr>
        <w:pStyle w:val="CodePACKT"/>
        <w:rPr>
          <w:rStyle w:val="CodeInTextPACKT"/>
          <w:color w:val="7030A0"/>
        </w:rPr>
      </w:pPr>
    </w:p>
    <w:p w14:paraId="7A4FDC27" w14:textId="6E080977" w:rsidR="00AA5AF3" w:rsidRPr="00C37676" w:rsidRDefault="00AA5AF3" w:rsidP="00C37676">
      <w:pPr>
        <w:pStyle w:val="CodePACKT"/>
        <w:rPr>
          <w:rStyle w:val="CodeInTextPACKT"/>
          <w:color w:val="7030A0"/>
        </w:rPr>
      </w:pPr>
      <w:r w:rsidRPr="00C37676">
        <w:rPr>
          <w:rStyle w:val="CodeInTextPACKT"/>
          <w:color w:val="7030A0"/>
        </w:rPr>
        <w:t>$HWDIR = </w:t>
      </w:r>
      <w:r w:rsidR="005E4296">
        <w:rPr>
          <w:rStyle w:val="CodeInTextPACKT"/>
          <w:color w:val="7030A0"/>
        </w:rPr>
        <w:t>’</w:t>
      </w:r>
      <w:r w:rsidRPr="00C37676">
        <w:rPr>
          <w:rStyle w:val="CodeInTextPACKT"/>
          <w:color w:val="7030A0"/>
        </w:rPr>
        <w:t>C:\HW</w:t>
      </w:r>
      <w:r w:rsidR="005E4296">
        <w:rPr>
          <w:rStyle w:val="CodeInTextPACKT"/>
          <w:color w:val="7030A0"/>
        </w:rPr>
        <w:t>’</w:t>
      </w:r>
    </w:p>
    <w:p w14:paraId="64BDCE7C" w14:textId="77777777" w:rsidR="00AA5AF3" w:rsidRPr="00C37676" w:rsidRDefault="00AA5AF3" w:rsidP="00C37676">
      <w:pPr>
        <w:pStyle w:val="CodePACKT"/>
        <w:rPr>
          <w:rStyle w:val="CodeInTextPACKT"/>
          <w:color w:val="7030A0"/>
        </w:rPr>
      </w:pPr>
      <w:r w:rsidRPr="00C37676">
        <w:rPr>
          <w:rStyle w:val="CodeInTextPACKT"/>
          <w:color w:val="7030A0"/>
        </w:rPr>
        <w:t>New-Item -Path $HWDIR -ItemType Directory | Out-Null</w:t>
      </w:r>
    </w:p>
    <w:p w14:paraId="60A750DF" w14:textId="77777777" w:rsidR="00AA5AF3" w:rsidRPr="00C37676" w:rsidRDefault="00AA5AF3" w:rsidP="00C37676">
      <w:pPr>
        <w:pStyle w:val="CodePACKT"/>
        <w:rPr>
          <w:rStyle w:val="CodeInTextPACKT"/>
          <w:color w:val="7030A0"/>
        </w:rPr>
      </w:pPr>
    </w:p>
    <w:p w14:paraId="0DD67573" w14:textId="78194050" w:rsidR="00AA5AF3" w:rsidRPr="00AA5AF3" w:rsidRDefault="00AA5AF3" w:rsidP="00C37676">
      <w:pPr>
        <w:pStyle w:val="NumberedBulletPACKT"/>
        <w:rPr>
          <w:color w:val="333333"/>
          <w:lang w:val="en-GB" w:eastAsia="en-GB"/>
        </w:rPr>
      </w:pPr>
      <w:del w:id="206" w:author="Thomas Lee" w:date="2021-02-10T15:16:00Z">
        <w:r w:rsidRPr="00AA5AF3" w:rsidDel="004827E8">
          <w:rPr>
            <w:lang w:val="en-GB" w:eastAsia="en-GB"/>
          </w:rPr>
          <w:delText>Creat</w:delText>
        </w:r>
        <w:r w:rsidR="00694FF4" w:rsidDel="004827E8">
          <w:rPr>
            <w:lang w:val="en-GB" w:eastAsia="en-GB"/>
          </w:rPr>
          <w:delText>e</w:delText>
        </w:r>
        <w:r w:rsidRPr="00AA5AF3" w:rsidDel="004827E8">
          <w:rPr>
            <w:lang w:val="en-GB" w:eastAsia="en-GB"/>
          </w:rPr>
          <w:delText> </w:delText>
        </w:r>
      </w:del>
      <w:ins w:id="207" w:author="Thomas Lee" w:date="2021-02-10T15:16:00Z">
        <w:r w:rsidR="004827E8" w:rsidRPr="00AA5AF3">
          <w:rPr>
            <w:lang w:val="en-GB" w:eastAsia="en-GB"/>
          </w:rPr>
          <w:t>Creat</w:t>
        </w:r>
        <w:r w:rsidR="004827E8">
          <w:rPr>
            <w:lang w:val="en-GB" w:eastAsia="en-GB"/>
          </w:rPr>
          <w:t>ing</w:t>
        </w:r>
        <w:r w:rsidR="004827E8" w:rsidRPr="00AA5AF3">
          <w:rPr>
            <w:lang w:val="en-GB" w:eastAsia="en-GB"/>
          </w:rPr>
          <w:t> </w:t>
        </w:r>
      </w:ins>
      <w:r w:rsidRPr="00AA5AF3">
        <w:rPr>
          <w:lang w:val="en-GB" w:eastAsia="en-GB"/>
        </w:rPr>
        <w:t>a</w:t>
      </w:r>
      <w:r w:rsidR="006B7968">
        <w:rPr>
          <w:lang w:val="en-GB" w:eastAsia="en-GB"/>
        </w:rPr>
        <w:t>n elementary</w:t>
      </w:r>
      <w:r w:rsidRPr="00AA5AF3">
        <w:rPr>
          <w:lang w:val="en-GB" w:eastAsia="en-GB"/>
        </w:rPr>
        <w:t> module</w:t>
      </w:r>
      <w:del w:id="208" w:author="Thomas Lee" w:date="2021-02-10T15:17:00Z">
        <w:r w:rsidR="00694FF4" w:rsidDel="004827E8">
          <w:rPr>
            <w:lang w:val="en-GB" w:eastAsia="en-GB"/>
          </w:rPr>
          <w:delText>:</w:delText>
        </w:r>
      </w:del>
    </w:p>
    <w:p w14:paraId="27785D6F" w14:textId="77777777" w:rsidR="00C37676" w:rsidRPr="00C37676" w:rsidRDefault="00C37676" w:rsidP="00C37676">
      <w:pPr>
        <w:pStyle w:val="CodePACKT"/>
      </w:pPr>
    </w:p>
    <w:p w14:paraId="7764689B" w14:textId="3B6421AA" w:rsidR="00AA5AF3" w:rsidRPr="00C37676" w:rsidRDefault="00AA5AF3" w:rsidP="00C37676">
      <w:pPr>
        <w:pStyle w:val="CodePACKT"/>
      </w:pPr>
      <w:r w:rsidRPr="00C37676">
        <w:t>$HS = </w:t>
      </w:r>
      <w:del w:id="209" w:author="Thomas Lee" w:date="2021-02-10T15:16:00Z">
        <w:r w:rsidRPr="00C37676" w:rsidDel="004827E8">
          <w:delText>@</w:delText>
        </w:r>
        <w:r w:rsidR="005E4296" w:rsidDel="004827E8">
          <w:delText>”</w:delText>
        </w:r>
      </w:del>
      <w:ins w:id="210" w:author="Thomas Lee" w:date="2021-02-10T15:16:00Z">
        <w:r w:rsidR="004827E8" w:rsidRPr="00C37676">
          <w:t>@</w:t>
        </w:r>
        <w:r w:rsidR="004827E8">
          <w:t>"</w:t>
        </w:r>
      </w:ins>
    </w:p>
    <w:p w14:paraId="620E0C79" w14:textId="0EC2D0A1" w:rsidR="00AA5AF3" w:rsidRPr="00C37676" w:rsidRDefault="00AA5AF3" w:rsidP="00C37676">
      <w:pPr>
        <w:pStyle w:val="CodePACKT"/>
      </w:pPr>
      <w:r w:rsidRPr="00C37676">
        <w:t>Function Get-HelloWorld </w:t>
      </w:r>
      <w:del w:id="211" w:author="Thomas Lee" w:date="2021-02-10T15:17:00Z">
        <w:r w:rsidRPr="00C37676" w:rsidDel="004827E8">
          <w:delText>{</w:delText>
        </w:r>
        <w:r w:rsidR="005E4296" w:rsidDel="004827E8">
          <w:delText>‘</w:delText>
        </w:r>
      </w:del>
      <w:ins w:id="212" w:author="Thomas Lee" w:date="2021-02-10T15:17:00Z">
        <w:r w:rsidR="004827E8" w:rsidRPr="00C37676">
          <w:t>{</w:t>
        </w:r>
        <w:r w:rsidR="004827E8">
          <w:t>'</w:t>
        </w:r>
      </w:ins>
      <w:r w:rsidRPr="00C37676">
        <w:t>Hello </w:t>
      </w:r>
      <w:del w:id="213" w:author="Thomas Lee" w:date="2021-02-10T15:17:00Z">
        <w:r w:rsidRPr="00C37676" w:rsidDel="004827E8">
          <w:delText>World</w:delText>
        </w:r>
        <w:r w:rsidR="005E4296" w:rsidDel="004827E8">
          <w:delText>’</w:delText>
        </w:r>
      </w:del>
      <w:ins w:id="214" w:author="Thomas Lee" w:date="2021-02-10T15:17:00Z">
        <w:r w:rsidR="004827E8" w:rsidRPr="00C37676">
          <w:t>World</w:t>
        </w:r>
        <w:r w:rsidR="004827E8">
          <w:t>'</w:t>
        </w:r>
      </w:ins>
      <w:r w:rsidRPr="00C37676">
        <w:t>}</w:t>
      </w:r>
    </w:p>
    <w:p w14:paraId="50017C10" w14:textId="77777777" w:rsidR="00AA5AF3" w:rsidRPr="00C37676" w:rsidRDefault="00AA5AF3" w:rsidP="00C37676">
      <w:pPr>
        <w:pStyle w:val="CodePACKT"/>
      </w:pPr>
      <w:r w:rsidRPr="00C37676">
        <w:t>Set-Alias GHW Get-HelloWorld</w:t>
      </w:r>
    </w:p>
    <w:p w14:paraId="64014030" w14:textId="7E4D5740" w:rsidR="00AA5AF3" w:rsidRPr="00C37676" w:rsidRDefault="004827E8" w:rsidP="00C37676">
      <w:pPr>
        <w:pStyle w:val="CodePACKT"/>
      </w:pPr>
      <w:ins w:id="215" w:author="Thomas Lee" w:date="2021-02-10T15:17:00Z">
        <w:r>
          <w:t>"</w:t>
        </w:r>
      </w:ins>
      <w:del w:id="216" w:author="Thomas Lee" w:date="2021-02-10T15:17:00Z">
        <w:r w:rsidR="005E4296" w:rsidDel="004827E8">
          <w:delText>“</w:delText>
        </w:r>
      </w:del>
      <w:r w:rsidR="00AA5AF3" w:rsidRPr="00C37676">
        <w:t>@</w:t>
      </w:r>
    </w:p>
    <w:p w14:paraId="1F084B21" w14:textId="77777777" w:rsidR="00AA5AF3" w:rsidRPr="00C37676" w:rsidRDefault="00AA5AF3" w:rsidP="00C37676">
      <w:pPr>
        <w:pStyle w:val="CodePACKT"/>
      </w:pPr>
      <w:r w:rsidRPr="00C37676">
        <w:t>$HS | Out-File $HWDIR\HW.psm1</w:t>
      </w:r>
    </w:p>
    <w:p w14:paraId="1C36F4BA" w14:textId="77777777" w:rsidR="00AA5AF3" w:rsidRPr="00C37676" w:rsidRDefault="00AA5AF3" w:rsidP="00C37676">
      <w:pPr>
        <w:pStyle w:val="CodePACKT"/>
      </w:pPr>
    </w:p>
    <w:p w14:paraId="03573ED8" w14:textId="7138186C" w:rsidR="00AA5AF3" w:rsidRPr="00AA5AF3" w:rsidRDefault="00AA5AF3" w:rsidP="00C37676">
      <w:pPr>
        <w:pStyle w:val="NumberedBulletPACKT"/>
        <w:rPr>
          <w:color w:val="333333"/>
          <w:lang w:val="en-GB" w:eastAsia="en-GB"/>
        </w:rPr>
      </w:pPr>
      <w:r w:rsidRPr="00AA5AF3">
        <w:rPr>
          <w:lang w:val="en-GB" w:eastAsia="en-GB"/>
        </w:rPr>
        <w:t>Test</w:t>
      </w:r>
      <w:ins w:id="217" w:author="Thomas Lee" w:date="2021-02-10T15:17:00Z">
        <w:r w:rsidR="004827E8">
          <w:rPr>
            <w:lang w:val="en-GB" w:eastAsia="en-GB"/>
          </w:rPr>
          <w:t>ing</w:t>
        </w:r>
      </w:ins>
      <w:r w:rsidRPr="00AA5AF3">
        <w:rPr>
          <w:lang w:val="en-GB" w:eastAsia="en-GB"/>
        </w:rPr>
        <w:t> the module locally</w:t>
      </w:r>
      <w:del w:id="218" w:author="Thomas Lee" w:date="2021-02-10T15:17:00Z">
        <w:r w:rsidR="00694FF4" w:rsidDel="004827E8">
          <w:rPr>
            <w:lang w:val="en-GB" w:eastAsia="en-GB"/>
          </w:rPr>
          <w:delText>:</w:delText>
        </w:r>
      </w:del>
    </w:p>
    <w:p w14:paraId="12788DB4" w14:textId="77777777" w:rsidR="00C37676" w:rsidRPr="00C37676" w:rsidRDefault="00C37676" w:rsidP="00C37676">
      <w:pPr>
        <w:pStyle w:val="CodePACKT"/>
      </w:pPr>
    </w:p>
    <w:p w14:paraId="45128B95" w14:textId="05330CA3" w:rsidR="00AA5AF3" w:rsidRPr="00C37676" w:rsidRDefault="00AA5AF3" w:rsidP="00C37676">
      <w:pPr>
        <w:pStyle w:val="CodePACKT"/>
      </w:pPr>
      <w:r w:rsidRPr="00C37676">
        <w:lastRenderedPageBreak/>
        <w:t>Import-Module -Name $HWDIR\HW.PSM1 -Verbose</w:t>
      </w:r>
    </w:p>
    <w:p w14:paraId="7381A5EC" w14:textId="77777777" w:rsidR="00AA5AF3" w:rsidRPr="00C37676" w:rsidRDefault="00AA5AF3" w:rsidP="00C37676">
      <w:pPr>
        <w:pStyle w:val="CodePACKT"/>
      </w:pPr>
      <w:r w:rsidRPr="00C37676">
        <w:t>GHW</w:t>
      </w:r>
    </w:p>
    <w:p w14:paraId="4FC743EC" w14:textId="77777777" w:rsidR="00AA5AF3" w:rsidRPr="00C37676" w:rsidRDefault="00AA5AF3" w:rsidP="00C37676">
      <w:pPr>
        <w:pStyle w:val="CodePACKT"/>
      </w:pPr>
    </w:p>
    <w:p w14:paraId="2A8591DF" w14:textId="7A3D9DC0" w:rsidR="00AA5AF3" w:rsidRPr="00AA5AF3" w:rsidRDefault="00AA5AF3" w:rsidP="00C37676">
      <w:pPr>
        <w:pStyle w:val="NumberedBulletPACKT"/>
        <w:rPr>
          <w:color w:val="333333"/>
          <w:lang w:val="en-GB" w:eastAsia="en-GB"/>
        </w:rPr>
      </w:pPr>
      <w:del w:id="219" w:author="Thomas Lee" w:date="2021-02-10T15:17:00Z">
        <w:r w:rsidRPr="00AA5AF3" w:rsidDel="004827E8">
          <w:rPr>
            <w:lang w:val="en-GB" w:eastAsia="en-GB"/>
          </w:rPr>
          <w:delText>Creat</w:delText>
        </w:r>
        <w:r w:rsidR="00694FF4" w:rsidDel="004827E8">
          <w:rPr>
            <w:lang w:val="en-GB" w:eastAsia="en-GB"/>
          </w:rPr>
          <w:delText>e</w:delText>
        </w:r>
        <w:r w:rsidRPr="00AA5AF3" w:rsidDel="004827E8">
          <w:rPr>
            <w:lang w:val="en-GB" w:eastAsia="en-GB"/>
          </w:rPr>
          <w:delText> </w:delText>
        </w:r>
      </w:del>
      <w:ins w:id="220" w:author="Thomas Lee" w:date="2021-02-10T15:17:00Z">
        <w:r w:rsidR="004827E8" w:rsidRPr="00AA5AF3">
          <w:rPr>
            <w:lang w:val="en-GB" w:eastAsia="en-GB"/>
          </w:rPr>
          <w:t>Creat</w:t>
        </w:r>
        <w:r w:rsidR="004827E8">
          <w:rPr>
            <w:lang w:val="en-GB" w:eastAsia="en-GB"/>
          </w:rPr>
          <w:t>ing</w:t>
        </w:r>
        <w:r w:rsidR="004827E8" w:rsidRPr="00AA5AF3">
          <w:rPr>
            <w:lang w:val="en-GB" w:eastAsia="en-GB"/>
          </w:rPr>
          <w:t> </w:t>
        </w:r>
      </w:ins>
      <w:r w:rsidRPr="00AA5AF3">
        <w:rPr>
          <w:lang w:val="en-GB" w:eastAsia="en-GB"/>
        </w:rPr>
        <w:t>a </w:t>
      </w:r>
      <w:r w:rsidR="00671F50">
        <w:rPr>
          <w:lang w:val="en-GB" w:eastAsia="en-GB"/>
        </w:rPr>
        <w:t xml:space="preserve">PowerShell module </w:t>
      </w:r>
      <w:r w:rsidRPr="00AA5AF3">
        <w:rPr>
          <w:lang w:val="en-GB" w:eastAsia="en-GB"/>
        </w:rPr>
        <w:t>manifest for the new mod</w:t>
      </w:r>
      <w:r w:rsidR="00C37676">
        <w:rPr>
          <w:lang w:val="en-GB" w:eastAsia="en-GB"/>
        </w:rPr>
        <w:t>u</w:t>
      </w:r>
      <w:r w:rsidRPr="00AA5AF3">
        <w:rPr>
          <w:lang w:val="en-GB" w:eastAsia="en-GB"/>
        </w:rPr>
        <w:t>le</w:t>
      </w:r>
      <w:del w:id="221" w:author="Thomas Lee" w:date="2021-02-10T15:17:00Z">
        <w:r w:rsidR="00694FF4" w:rsidDel="004827E8">
          <w:rPr>
            <w:lang w:val="en-GB" w:eastAsia="en-GB"/>
          </w:rPr>
          <w:delText>:</w:delText>
        </w:r>
      </w:del>
    </w:p>
    <w:p w14:paraId="65C4B0D2" w14:textId="77777777" w:rsidR="00C37676" w:rsidRPr="00C37676" w:rsidRDefault="00C37676" w:rsidP="00C37676">
      <w:pPr>
        <w:pStyle w:val="CodePACKT"/>
      </w:pPr>
    </w:p>
    <w:p w14:paraId="6139E962" w14:textId="2E49F18E" w:rsidR="00AA5AF3" w:rsidRPr="00C37676" w:rsidRDefault="00AA5AF3" w:rsidP="00C37676">
      <w:pPr>
        <w:pStyle w:val="CodePACKT"/>
      </w:pPr>
      <w:r w:rsidRPr="00C37676">
        <w:t>$NMHT = @{</w:t>
      </w:r>
    </w:p>
    <w:p w14:paraId="05BB387C" w14:textId="20556D47" w:rsidR="00AA5AF3" w:rsidRPr="00C37676" w:rsidRDefault="00AA5AF3" w:rsidP="00C37676">
      <w:pPr>
        <w:pStyle w:val="CodePACKT"/>
      </w:pPr>
      <w:r w:rsidRPr="00C37676">
        <w:t>  Path              = </w:t>
      </w:r>
      <w:ins w:id="222" w:author="Thomas Lee" w:date="2021-02-10T15:17:00Z">
        <w:r w:rsidR="004827E8">
          <w:t>"</w:t>
        </w:r>
      </w:ins>
      <w:del w:id="223" w:author="Thomas Lee" w:date="2021-02-10T15:17:00Z">
        <w:r w:rsidR="005E4296" w:rsidDel="004827E8">
          <w:delText>”</w:delText>
        </w:r>
      </w:del>
      <w:r w:rsidRPr="00C37676">
        <w:t>$HWDIR\HW.psd1</w:t>
      </w:r>
      <w:ins w:id="224" w:author="Thomas Lee" w:date="2021-02-10T15:17:00Z">
        <w:r w:rsidR="004827E8">
          <w:t>"</w:t>
        </w:r>
      </w:ins>
      <w:del w:id="225" w:author="Thomas Lee" w:date="2021-02-10T15:17:00Z">
        <w:r w:rsidR="005E4296" w:rsidDel="004827E8">
          <w:delText>”</w:delText>
        </w:r>
      </w:del>
      <w:r w:rsidRPr="00C37676">
        <w:t> </w:t>
      </w:r>
    </w:p>
    <w:p w14:paraId="7A72A564" w14:textId="2BA0AA6A" w:rsidR="00AA5AF3" w:rsidRPr="00C37676" w:rsidRDefault="00AA5AF3" w:rsidP="00C37676">
      <w:pPr>
        <w:pStyle w:val="CodePACKT"/>
      </w:pPr>
      <w:r w:rsidRPr="00C37676">
        <w:t>  RootModule        = </w:t>
      </w:r>
      <w:del w:id="226" w:author="Thomas Lee" w:date="2021-02-10T15:18:00Z">
        <w:r w:rsidR="005E4296" w:rsidDel="004827E8">
          <w:delText>’</w:delText>
        </w:r>
        <w:r w:rsidRPr="00C37676" w:rsidDel="004827E8">
          <w:delText>HW</w:delText>
        </w:r>
      </w:del>
      <w:ins w:id="227" w:author="Thomas Lee" w:date="2021-02-10T15:18:00Z">
        <w:r w:rsidR="004827E8" w:rsidRPr="00C37676">
          <w:t xml:space="preserve"> HW</w:t>
        </w:r>
      </w:ins>
      <w:r w:rsidRPr="00C37676">
        <w:t>.psm1</w:t>
      </w:r>
      <w:ins w:id="228" w:author="Thomas Lee" w:date="2021-02-10T15:18:00Z">
        <w:r w:rsidR="004827E8">
          <w:t>'</w:t>
        </w:r>
      </w:ins>
      <w:del w:id="229" w:author="Thomas Lee" w:date="2021-02-10T15:18:00Z">
        <w:r w:rsidR="005E4296" w:rsidDel="004827E8">
          <w:delText>’</w:delText>
        </w:r>
      </w:del>
      <w:r w:rsidRPr="00C37676">
        <w:t> </w:t>
      </w:r>
    </w:p>
    <w:p w14:paraId="1B3FDDF3" w14:textId="6B053A8B" w:rsidR="00AA5AF3" w:rsidRPr="00C37676" w:rsidRDefault="00AA5AF3" w:rsidP="00C37676">
      <w:pPr>
        <w:pStyle w:val="CodePACKT"/>
      </w:pPr>
      <w:r w:rsidRPr="00C37676">
        <w:t>  Description       = </w:t>
      </w:r>
      <w:ins w:id="230" w:author="Thomas Lee" w:date="2021-02-10T15:18:00Z">
        <w:r w:rsidR="004827E8">
          <w:t>'</w:t>
        </w:r>
      </w:ins>
      <w:del w:id="231" w:author="Thomas Lee" w:date="2021-02-10T15:18:00Z">
        <w:r w:rsidR="005E4296" w:rsidDel="004827E8">
          <w:delText>’</w:delText>
        </w:r>
      </w:del>
      <w:r w:rsidRPr="00C37676">
        <w:t>Hello World module</w:t>
      </w:r>
      <w:ins w:id="232" w:author="Thomas Lee" w:date="2021-02-10T15:18:00Z">
        <w:r w:rsidR="004827E8">
          <w:t>'</w:t>
        </w:r>
      </w:ins>
      <w:del w:id="233" w:author="Thomas Lee" w:date="2021-02-10T15:18:00Z">
        <w:r w:rsidR="005E4296" w:rsidDel="004827E8">
          <w:delText>’</w:delText>
        </w:r>
      </w:del>
      <w:r w:rsidRPr="00C37676">
        <w:t> </w:t>
      </w:r>
    </w:p>
    <w:p w14:paraId="7C32670D" w14:textId="4B958148" w:rsidR="00AA5AF3" w:rsidRPr="00C37676" w:rsidRDefault="00AA5AF3" w:rsidP="00C37676">
      <w:pPr>
        <w:pStyle w:val="CodePACKT"/>
      </w:pPr>
      <w:r w:rsidRPr="00C37676">
        <w:t>  Author            = </w:t>
      </w:r>
      <w:r w:rsidR="005E4296">
        <w:t>’</w:t>
      </w:r>
      <w:r w:rsidRPr="00C37676">
        <w:t>DoctorDNS@Gmail.com</w:t>
      </w:r>
      <w:ins w:id="234" w:author="Thomas Lee" w:date="2021-02-10T15:18:00Z">
        <w:r w:rsidR="004827E8">
          <w:t>'</w:t>
        </w:r>
      </w:ins>
      <w:del w:id="235" w:author="Thomas Lee" w:date="2021-02-10T15:18:00Z">
        <w:r w:rsidR="005E4296" w:rsidDel="004827E8">
          <w:delText>’</w:delText>
        </w:r>
      </w:del>
      <w:r w:rsidRPr="00C37676">
        <w:t> </w:t>
      </w:r>
    </w:p>
    <w:p w14:paraId="34A84B45" w14:textId="098521A0" w:rsidR="00AA5AF3" w:rsidRPr="00C37676" w:rsidRDefault="00AA5AF3" w:rsidP="00C37676">
      <w:pPr>
        <w:pStyle w:val="CodePACKT"/>
      </w:pPr>
      <w:r w:rsidRPr="00C37676">
        <w:t>  FunctionsToExport = </w:t>
      </w:r>
      <w:ins w:id="236" w:author="Thomas Lee" w:date="2021-02-10T15:18:00Z">
        <w:r w:rsidR="004827E8">
          <w:t>'</w:t>
        </w:r>
      </w:ins>
      <w:del w:id="237" w:author="Thomas Lee" w:date="2021-02-10T15:18:00Z">
        <w:r w:rsidR="005E4296" w:rsidDel="004827E8">
          <w:delText>’</w:delText>
        </w:r>
      </w:del>
      <w:r w:rsidRPr="00C37676">
        <w:t>Get-HelloWorld</w:t>
      </w:r>
      <w:ins w:id="238" w:author="Thomas Lee" w:date="2021-02-10T15:18:00Z">
        <w:r w:rsidR="004827E8">
          <w:t>'</w:t>
        </w:r>
      </w:ins>
      <w:del w:id="239" w:author="Thomas Lee" w:date="2021-02-10T15:18:00Z">
        <w:r w:rsidR="005E4296" w:rsidDel="004827E8">
          <w:delText>’</w:delText>
        </w:r>
      </w:del>
    </w:p>
    <w:p w14:paraId="375C5F1F" w14:textId="5F672900" w:rsidR="00AA5AF3" w:rsidRPr="00C37676" w:rsidDel="004827E8" w:rsidRDefault="00AA5AF3" w:rsidP="00C37676">
      <w:pPr>
        <w:pStyle w:val="CodePACKT"/>
        <w:rPr>
          <w:del w:id="240" w:author="Thomas Lee" w:date="2021-02-10T15:18:00Z"/>
        </w:rPr>
      </w:pPr>
      <w:r w:rsidRPr="00C37676">
        <w:t>  ModuleVersion     = </w:t>
      </w:r>
      <w:ins w:id="241" w:author="Thomas Lee" w:date="2021-02-10T15:18:00Z">
        <w:r w:rsidR="004827E8">
          <w:t>'</w:t>
        </w:r>
      </w:ins>
      <w:del w:id="242" w:author="Thomas Lee" w:date="2021-02-10T15:18:00Z">
        <w:r w:rsidR="005E4296" w:rsidDel="004827E8">
          <w:delText>’</w:delText>
        </w:r>
      </w:del>
      <w:r w:rsidRPr="00C37676">
        <w:t>1.0.1</w:t>
      </w:r>
      <w:ins w:id="243" w:author="Thomas Lee" w:date="2021-02-10T15:18:00Z">
        <w:r w:rsidR="004827E8">
          <w:t>'</w:t>
        </w:r>
      </w:ins>
      <w:del w:id="244" w:author="Thomas Lee" w:date="2021-02-10T15:18:00Z">
        <w:r w:rsidR="005E4296" w:rsidDel="004827E8">
          <w:delText>’</w:delText>
        </w:r>
      </w:del>
    </w:p>
    <w:p w14:paraId="6DBA05EB" w14:textId="77777777" w:rsidR="00AA5AF3" w:rsidRPr="00C37676" w:rsidRDefault="00AA5AF3" w:rsidP="00C37676">
      <w:pPr>
        <w:pStyle w:val="CodePACKT"/>
      </w:pPr>
      <w:r w:rsidRPr="00C37676">
        <w:t>}</w:t>
      </w:r>
    </w:p>
    <w:p w14:paraId="14820A86" w14:textId="77777777" w:rsidR="00AA5AF3" w:rsidRPr="00C37676" w:rsidRDefault="00AA5AF3" w:rsidP="00C37676">
      <w:pPr>
        <w:pStyle w:val="CodePACKT"/>
      </w:pPr>
      <w:r w:rsidRPr="00C37676">
        <w:t>New-ModuleManifest @NMHT</w:t>
      </w:r>
    </w:p>
    <w:p w14:paraId="5BDA7DC9" w14:textId="77777777" w:rsidR="00AA5AF3" w:rsidRPr="00C37676" w:rsidRDefault="00AA5AF3" w:rsidP="00C37676">
      <w:pPr>
        <w:pStyle w:val="CodePACKT"/>
      </w:pPr>
    </w:p>
    <w:p w14:paraId="68187051" w14:textId="0416CB46" w:rsidR="00AA5AF3" w:rsidRPr="00C37676" w:rsidRDefault="00AA5AF3" w:rsidP="00C37676">
      <w:pPr>
        <w:pStyle w:val="NumberedBulletPACKT"/>
      </w:pPr>
      <w:r w:rsidRPr="00C37676">
        <w:t>Publish</w:t>
      </w:r>
      <w:ins w:id="245" w:author="Thomas Lee" w:date="2021-02-10T15:18:00Z">
        <w:r w:rsidR="004827E8">
          <w:t>ing</w:t>
        </w:r>
      </w:ins>
      <w:r w:rsidRPr="00C37676">
        <w:t> the module</w:t>
      </w:r>
      <w:del w:id="246" w:author="Thomas Lee" w:date="2021-02-10T15:18:00Z">
        <w:r w:rsidR="0099723B" w:rsidDel="004827E8">
          <w:delText>:</w:delText>
        </w:r>
      </w:del>
    </w:p>
    <w:p w14:paraId="31FF1112" w14:textId="77777777" w:rsidR="00C37676" w:rsidRDefault="00C37676" w:rsidP="00C37676">
      <w:pPr>
        <w:pStyle w:val="CodePACKT"/>
        <w:rPr>
          <w:lang w:val="en-GB"/>
        </w:rPr>
      </w:pPr>
    </w:p>
    <w:p w14:paraId="0C99CDA3" w14:textId="505041F4" w:rsidR="00AA5AF3" w:rsidRPr="00C242C5" w:rsidRDefault="00AA5AF3" w:rsidP="00671F50">
      <w:pPr>
        <w:pStyle w:val="CodePACKT"/>
      </w:pPr>
      <w:r w:rsidRPr="00C242C5">
        <w:t>Publish-Module -Path $HWDIR -Repository RKRepo -Force</w:t>
      </w:r>
    </w:p>
    <w:p w14:paraId="0372A383" w14:textId="77777777" w:rsidR="00AA5AF3" w:rsidRPr="00AA5AF3" w:rsidRDefault="00AA5AF3" w:rsidP="00C37676">
      <w:pPr>
        <w:pStyle w:val="CodePACKT"/>
        <w:rPr>
          <w:color w:val="333333"/>
          <w:lang w:val="en-GB"/>
        </w:rPr>
      </w:pPr>
    </w:p>
    <w:p w14:paraId="5FF77C08" w14:textId="093F6A5C" w:rsidR="00AA5AF3" w:rsidRPr="00AA5AF3" w:rsidRDefault="00AA5AF3" w:rsidP="00C37676">
      <w:pPr>
        <w:pStyle w:val="NumberedBulletPACKT"/>
        <w:rPr>
          <w:color w:val="333333"/>
          <w:lang w:val="en-GB" w:eastAsia="en-GB"/>
        </w:rPr>
      </w:pPr>
      <w:r w:rsidRPr="00AA5AF3">
        <w:rPr>
          <w:lang w:val="en-GB" w:eastAsia="en-GB"/>
        </w:rPr>
        <w:t>View</w:t>
      </w:r>
      <w:ins w:id="247" w:author="Thomas Lee" w:date="2021-02-10T15:19:00Z">
        <w:r w:rsidR="004827E8">
          <w:rPr>
            <w:lang w:val="en-GB" w:eastAsia="en-GB"/>
          </w:rPr>
          <w:t>ing</w:t>
        </w:r>
      </w:ins>
      <w:r w:rsidRPr="00AA5AF3">
        <w:rPr>
          <w:lang w:val="en-GB" w:eastAsia="en-GB"/>
        </w:rPr>
        <w:t> the results of publishing</w:t>
      </w:r>
      <w:del w:id="248" w:author="Thomas Lee" w:date="2021-02-10T15:19:00Z">
        <w:r w:rsidR="0099723B" w:rsidDel="004827E8">
          <w:rPr>
            <w:lang w:val="en-GB" w:eastAsia="en-GB"/>
          </w:rPr>
          <w:delText>:</w:delText>
        </w:r>
      </w:del>
    </w:p>
    <w:p w14:paraId="3515C707" w14:textId="77777777" w:rsidR="00C37676" w:rsidRDefault="00C37676" w:rsidP="00C37676">
      <w:pPr>
        <w:pStyle w:val="CodePACKT"/>
        <w:rPr>
          <w:lang w:val="en-GB"/>
        </w:rPr>
      </w:pPr>
    </w:p>
    <w:p w14:paraId="345E1586" w14:textId="73AFA9E6" w:rsidR="00AA5AF3" w:rsidRPr="00C242C5" w:rsidRDefault="00AA5AF3" w:rsidP="00671F50">
      <w:pPr>
        <w:pStyle w:val="CodePACKT"/>
      </w:pPr>
      <w:r w:rsidRPr="00C242C5">
        <w:t>Find-Module -Repository RKRepo</w:t>
      </w:r>
    </w:p>
    <w:p w14:paraId="186C8E9F" w14:textId="77777777" w:rsidR="00AA5AF3" w:rsidRPr="00AA5AF3" w:rsidRDefault="00AA5AF3" w:rsidP="00C37676">
      <w:pPr>
        <w:pStyle w:val="CodePACKT"/>
        <w:rPr>
          <w:color w:val="333333"/>
          <w:lang w:val="en-GB"/>
        </w:rPr>
      </w:pPr>
    </w:p>
    <w:p w14:paraId="17A8348B" w14:textId="7E1E23DE" w:rsidR="00AA5AF3" w:rsidRPr="00AA5AF3" w:rsidRDefault="00AA5AF3" w:rsidP="00C37676">
      <w:pPr>
        <w:pStyle w:val="NumberedBulletPACKT"/>
        <w:rPr>
          <w:color w:val="333333"/>
          <w:lang w:val="en-GB" w:eastAsia="en-GB"/>
        </w:rPr>
      </w:pPr>
      <w:r w:rsidRPr="00AA5AF3">
        <w:rPr>
          <w:lang w:val="en-GB" w:eastAsia="en-GB"/>
        </w:rPr>
        <w:t>Check</w:t>
      </w:r>
      <w:ins w:id="249" w:author="Thomas Lee" w:date="2021-02-10T15:19:00Z">
        <w:r w:rsidR="004827E8">
          <w:rPr>
            <w:lang w:val="en-GB" w:eastAsia="en-GB"/>
          </w:rPr>
          <w:t>ing</w:t>
        </w:r>
      </w:ins>
      <w:r w:rsidRPr="00AA5AF3">
        <w:rPr>
          <w:lang w:val="en-GB" w:eastAsia="en-GB"/>
        </w:rPr>
        <w:t> the repo</w:t>
      </w:r>
      <w:r w:rsidR="00C37676">
        <w:rPr>
          <w:lang w:val="en-GB" w:eastAsia="en-GB"/>
        </w:rPr>
        <w:t>sitory</w:t>
      </w:r>
      <w:r w:rsidR="005E4296">
        <w:rPr>
          <w:lang w:val="en-GB" w:eastAsia="en-GB"/>
        </w:rPr>
        <w:t>’</w:t>
      </w:r>
      <w:r w:rsidRPr="00AA5AF3">
        <w:rPr>
          <w:lang w:val="en-GB" w:eastAsia="en-GB"/>
        </w:rPr>
        <w:t>s home folder</w:t>
      </w:r>
      <w:del w:id="250" w:author="Thomas Lee" w:date="2021-02-10T15:19:00Z">
        <w:r w:rsidR="0099723B" w:rsidDel="004827E8">
          <w:rPr>
            <w:lang w:val="en-GB" w:eastAsia="en-GB"/>
          </w:rPr>
          <w:delText>:</w:delText>
        </w:r>
      </w:del>
    </w:p>
    <w:p w14:paraId="209A0FE1" w14:textId="77777777" w:rsidR="00C37676" w:rsidRPr="00C37676" w:rsidRDefault="00C37676" w:rsidP="00C37676">
      <w:pPr>
        <w:pStyle w:val="CodePACKT"/>
      </w:pPr>
    </w:p>
    <w:p w14:paraId="2AF4769D" w14:textId="5A30E3A5" w:rsidR="00AA5AF3" w:rsidRPr="00C37676" w:rsidRDefault="00AA5AF3" w:rsidP="00C37676">
      <w:pPr>
        <w:pStyle w:val="CodePACKT"/>
      </w:pPr>
      <w:r w:rsidRPr="00C37676">
        <w:t>Get-ChildItem -Path $LPATH</w:t>
      </w:r>
    </w:p>
    <w:p w14:paraId="7F772EC3" w14:textId="77777777" w:rsidR="00AA5AF3" w:rsidRPr="00C37676" w:rsidRDefault="00AA5AF3" w:rsidP="00C37676">
      <w:pPr>
        <w:pStyle w:val="CodePACKT"/>
      </w:pPr>
    </w:p>
    <w:p w14:paraId="45BBA07F" w14:textId="77777777" w:rsidR="00FF5B0B" w:rsidRDefault="00FF5B0B" w:rsidP="00FF5B0B">
      <w:pPr>
        <w:pStyle w:val="Heading2"/>
        <w:numPr>
          <w:ilvl w:val="1"/>
          <w:numId w:val="3"/>
        </w:numPr>
        <w:tabs>
          <w:tab w:val="left" w:pos="0"/>
        </w:tabs>
      </w:pPr>
      <w:r>
        <w:t>How it works...</w:t>
      </w:r>
    </w:p>
    <w:p w14:paraId="4A08FCCE" w14:textId="5C77DBE2" w:rsidR="00FF5B0B" w:rsidRDefault="00FF5B0B" w:rsidP="00FF5B0B">
      <w:pPr>
        <w:pStyle w:val="NormalPACKT"/>
        <w:rPr>
          <w:lang w:val="en-GB"/>
        </w:rPr>
      </w:pPr>
      <w:r>
        <w:rPr>
          <w:lang w:val="en-GB"/>
        </w:rPr>
        <w:t xml:space="preserve">In </w:t>
      </w:r>
      <w:r w:rsidRPr="00047CA9">
        <w:rPr>
          <w:rStyle w:val="ItalicsPACKT"/>
        </w:rPr>
        <w:t>step 1</w:t>
      </w:r>
      <w:r>
        <w:rPr>
          <w:lang w:val="en-GB"/>
        </w:rPr>
        <w:t xml:space="preserve">, you </w:t>
      </w:r>
      <w:r w:rsidR="00C37676">
        <w:rPr>
          <w:lang w:val="en-GB"/>
        </w:rPr>
        <w:t xml:space="preserve">create a folder on </w:t>
      </w:r>
      <w:r w:rsidR="00C37676" w:rsidRPr="00C37676">
        <w:rPr>
          <w:rStyle w:val="CodeInTextPACKT"/>
        </w:rPr>
        <w:t>SRV1</w:t>
      </w:r>
      <w:r w:rsidR="00C37676">
        <w:rPr>
          <w:lang w:val="en-GB"/>
        </w:rPr>
        <w:t xml:space="preserve"> that you plan to use to hold the repository. There is no output from this step. In </w:t>
      </w:r>
      <w:r w:rsidR="00C37676" w:rsidRPr="00C37676">
        <w:rPr>
          <w:rStyle w:val="ItalicsPACKT"/>
        </w:rPr>
        <w:t>step 2</w:t>
      </w:r>
      <w:r w:rsidR="00C37676">
        <w:rPr>
          <w:lang w:val="en-GB"/>
        </w:rPr>
        <w:t xml:space="preserve">, you create a new SMB share, </w:t>
      </w:r>
      <w:r w:rsidR="00C37676" w:rsidRPr="00C37676">
        <w:rPr>
          <w:rStyle w:val="CodeInTextPACKT"/>
        </w:rPr>
        <w:t>RKREPO</w:t>
      </w:r>
      <w:r w:rsidR="00C37676">
        <w:rPr>
          <w:lang w:val="en-GB"/>
        </w:rPr>
        <w:t xml:space="preserve"> on </w:t>
      </w:r>
      <w:r w:rsidR="00C37676" w:rsidRPr="00C37676">
        <w:rPr>
          <w:rStyle w:val="CodeInTextPACKT"/>
        </w:rPr>
        <w:t>SRV1</w:t>
      </w:r>
      <w:r w:rsidR="00C37676">
        <w:rPr>
          <w:lang w:val="en-GB"/>
        </w:rPr>
        <w:t>, which looks like this:</w:t>
      </w:r>
    </w:p>
    <w:p w14:paraId="35843A61" w14:textId="20E463FF" w:rsidR="00C37676" w:rsidRDefault="00C37676" w:rsidP="00C37676">
      <w:pPr>
        <w:pStyle w:val="FigurePACKT"/>
      </w:pPr>
      <w:r>
        <w:drawing>
          <wp:inline distT="0" distB="0" distL="0" distR="0" wp14:anchorId="3C23DAC4" wp14:editId="3DD6CAAD">
            <wp:extent cx="2143125" cy="1348485"/>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164922" cy="1362200"/>
                    </a:xfrm>
                    <a:prstGeom prst="rect">
                      <a:avLst/>
                    </a:prstGeom>
                  </pic:spPr>
                </pic:pic>
              </a:graphicData>
            </a:graphic>
          </wp:inline>
        </w:drawing>
      </w:r>
    </w:p>
    <w:p w14:paraId="74DCFA36" w14:textId="02D9EC5D" w:rsidR="0064378F" w:rsidRPr="007974B7" w:rsidRDefault="0064378F" w:rsidP="00C37676">
      <w:pPr>
        <w:pStyle w:val="FigurePACKT"/>
        <w:rPr>
          <w:rStyle w:val="FigureCaptionPACKT"/>
        </w:rPr>
      </w:pPr>
      <w:r w:rsidRPr="007974B7">
        <w:rPr>
          <w:rStyle w:val="FigureCaptionPACKT"/>
        </w:rPr>
        <w:t xml:space="preserve">Figure 4.26: </w:t>
      </w:r>
      <w:r w:rsidR="00C70948" w:rsidRPr="007974B7">
        <w:rPr>
          <w:rStyle w:val="FigureCaptionPACKT"/>
        </w:rPr>
        <w:t>Sharing the folder</w:t>
      </w:r>
    </w:p>
    <w:p w14:paraId="55D74E6A" w14:textId="091E7BA5" w:rsidR="00FF5B0B" w:rsidRDefault="00FF5B0B" w:rsidP="00FF5B0B">
      <w:pPr>
        <w:pStyle w:val="LayoutInformationPACKT"/>
        <w:rPr>
          <w:noProof/>
        </w:rPr>
      </w:pPr>
      <w:r>
        <w:t xml:space="preserve">Insert </w:t>
      </w:r>
      <w:r w:rsidRPr="00C41783">
        <w:t>image</w:t>
      </w:r>
      <w:r>
        <w:t xml:space="preserve"> </w:t>
      </w:r>
      <w:r>
        <w:rPr>
          <w:noProof/>
        </w:rPr>
        <w:t>B42024_0</w:t>
      </w:r>
      <w:r w:rsidR="00C37676">
        <w:rPr>
          <w:noProof/>
        </w:rPr>
        <w:t>4</w:t>
      </w:r>
      <w:r w:rsidRPr="00023EAD">
        <w:rPr>
          <w:noProof/>
        </w:rPr>
        <w:t>_</w:t>
      </w:r>
      <w:r w:rsidR="00C37676">
        <w:rPr>
          <w:noProof/>
        </w:rPr>
        <w:t>27</w:t>
      </w:r>
      <w:r>
        <w:rPr>
          <w:noProof/>
        </w:rPr>
        <w:t>.png</w:t>
      </w:r>
    </w:p>
    <w:p w14:paraId="717A2FAC" w14:textId="5B1F4DF1" w:rsidR="00C37676" w:rsidRDefault="00C37676" w:rsidP="00C37676">
      <w:r>
        <w:t xml:space="preserve">Before the commands in the </w:t>
      </w:r>
      <w:r w:rsidRPr="00502706">
        <w:rPr>
          <w:rFonts w:ascii="Lucida Console" w:hAnsi="Lucida Console"/>
          <w:color w:val="4472C4"/>
          <w:sz w:val="19"/>
          <w:szCs w:val="19"/>
        </w:rPr>
        <w:t>PowerShellGet</w:t>
      </w:r>
      <w:r>
        <w:t xml:space="preserve"> module can use this share as a repository, you must register the repository. You must perform this action on any host that is to use this repository via the commands in the </w:t>
      </w:r>
      <w:r w:rsidRPr="008F7462">
        <w:rPr>
          <w:rFonts w:ascii="Lucida Console" w:hAnsi="Lucida Console"/>
          <w:color w:val="4472C4"/>
          <w:sz w:val="19"/>
          <w:szCs w:val="19"/>
        </w:rPr>
        <w:t>PowerShellGet</w:t>
      </w:r>
      <w:r>
        <w:t xml:space="preserve"> module. In </w:t>
      </w:r>
      <w:r w:rsidRPr="00C37676">
        <w:rPr>
          <w:rStyle w:val="ItalicsPACKT"/>
        </w:rPr>
        <w:t>step 3</w:t>
      </w:r>
      <w:r>
        <w:t>, you register the repository which produces no output.</w:t>
      </w:r>
    </w:p>
    <w:p w14:paraId="7244B262" w14:textId="68DD216C" w:rsidR="00C37676" w:rsidRDefault="00C37676" w:rsidP="00C37676">
      <w:r>
        <w:t xml:space="preserve">In </w:t>
      </w:r>
      <w:r w:rsidRPr="00C37676">
        <w:rPr>
          <w:rStyle w:val="ItalicsPACKT"/>
        </w:rPr>
        <w:t>step 4</w:t>
      </w:r>
      <w:r>
        <w:t xml:space="preserve">, you use the </w:t>
      </w:r>
      <w:r w:rsidRPr="00C37676">
        <w:rPr>
          <w:rStyle w:val="CodeInTextPACKT"/>
        </w:rPr>
        <w:t>Get-PSRepository</w:t>
      </w:r>
      <w:r>
        <w:t xml:space="preserve"> to view the repositories you have available, which looks like this:</w:t>
      </w:r>
    </w:p>
    <w:p w14:paraId="206F4CAC" w14:textId="7D4D6879" w:rsidR="00C37676" w:rsidRDefault="00C37676" w:rsidP="00C37676">
      <w:pPr>
        <w:pStyle w:val="FigurePACKT"/>
      </w:pPr>
      <w:r>
        <w:lastRenderedPageBreak/>
        <w:drawing>
          <wp:inline distT="0" distB="0" distL="0" distR="0" wp14:anchorId="7ABAD846" wp14:editId="6C983B3E">
            <wp:extent cx="3242278" cy="7874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261546" cy="792079"/>
                    </a:xfrm>
                    <a:prstGeom prst="rect">
                      <a:avLst/>
                    </a:prstGeom>
                  </pic:spPr>
                </pic:pic>
              </a:graphicData>
            </a:graphic>
          </wp:inline>
        </w:drawing>
      </w:r>
    </w:p>
    <w:p w14:paraId="1DADEF1C" w14:textId="5F98530A" w:rsidR="00C70948" w:rsidRPr="009D1A54" w:rsidRDefault="00C70948" w:rsidP="00C37676">
      <w:pPr>
        <w:pStyle w:val="FigurePACKT"/>
        <w:rPr>
          <w:rStyle w:val="FigureCaptionPACKT"/>
        </w:rPr>
      </w:pPr>
      <w:r w:rsidRPr="009D1A54">
        <w:rPr>
          <w:rStyle w:val="FigureCaptionPACKT"/>
        </w:rPr>
        <w:t xml:space="preserve">Figure 4.27: </w:t>
      </w:r>
      <w:r w:rsidR="00722ECC" w:rsidRPr="009D1A54">
        <w:rPr>
          <w:rStyle w:val="FigureCaptionPACKT"/>
        </w:rPr>
        <w:t>Viewing available repositories</w:t>
      </w:r>
    </w:p>
    <w:p w14:paraId="767ECE4D" w14:textId="56C17A92" w:rsidR="00C37676" w:rsidRDefault="00C37676" w:rsidP="00C37676">
      <w:pPr>
        <w:pStyle w:val="LayoutInformationPACKT"/>
        <w:rPr>
          <w:noProof/>
        </w:rPr>
      </w:pPr>
      <w:r>
        <w:t xml:space="preserve">Insert </w:t>
      </w:r>
      <w:r w:rsidRPr="00C41783">
        <w:t>image</w:t>
      </w:r>
      <w:r>
        <w:t xml:space="preserve"> </w:t>
      </w:r>
      <w:r>
        <w:rPr>
          <w:noProof/>
        </w:rPr>
        <w:t>B42024_04</w:t>
      </w:r>
      <w:r w:rsidRPr="00023EAD">
        <w:rPr>
          <w:noProof/>
        </w:rPr>
        <w:t>_</w:t>
      </w:r>
      <w:r>
        <w:rPr>
          <w:noProof/>
        </w:rPr>
        <w:t>28.png</w:t>
      </w:r>
    </w:p>
    <w:p w14:paraId="57881006" w14:textId="31D15832" w:rsidR="00C37676" w:rsidRDefault="00C37676" w:rsidP="00C37676">
      <w:r>
        <w:t xml:space="preserve">To illustrate how you can utilize a repository, you create a module programmatically. In </w:t>
      </w:r>
      <w:r w:rsidRPr="00C37676">
        <w:rPr>
          <w:rStyle w:val="ItalicsPACKT"/>
        </w:rPr>
        <w:t>step 5</w:t>
      </w:r>
      <w:r>
        <w:t xml:space="preserve">, you create a new folder to hold your working copy of the module. In </w:t>
      </w:r>
      <w:r w:rsidRPr="00C37676">
        <w:rPr>
          <w:rStyle w:val="ItalicsPACKT"/>
        </w:rPr>
        <w:t>step 6,</w:t>
      </w:r>
      <w:r>
        <w:t xml:space="preserve"> you create a script module and save it into the working folder</w:t>
      </w:r>
      <w:r w:rsidR="006B7968">
        <w:t>.</w:t>
      </w:r>
      <w:r>
        <w:t xml:space="preserve"> These two steps produce no output.</w:t>
      </w:r>
    </w:p>
    <w:p w14:paraId="636A5142" w14:textId="7936A761" w:rsidR="00C37676" w:rsidRDefault="00C37676" w:rsidP="00E01016">
      <w:pPr>
        <w:pStyle w:val="NormalPACKT"/>
      </w:pPr>
      <w:r>
        <w:t xml:space="preserve">In </w:t>
      </w:r>
      <w:r w:rsidRPr="00012EDF">
        <w:rPr>
          <w:i/>
          <w:iCs/>
          <w:color w:val="C00000"/>
        </w:rPr>
        <w:t>step 7</w:t>
      </w:r>
      <w:r>
        <w:t xml:space="preserve">, you test the HW module by importing the .PSM1 file directly from the working folder and then using the </w:t>
      </w:r>
      <w:r w:rsidRPr="00C37676">
        <w:rPr>
          <w:rStyle w:val="CodeInTextPACKT"/>
        </w:rPr>
        <w:t>GHW</w:t>
      </w:r>
      <w:r>
        <w:t xml:space="preserve"> alias. To view the actions</w:t>
      </w:r>
      <w:r w:rsidR="00671F50">
        <w:t xml:space="preserve"> that</w:t>
      </w:r>
      <w:r>
        <w:t xml:space="preserve"> </w:t>
      </w:r>
      <w:r w:rsidRPr="00C37676">
        <w:rPr>
          <w:rStyle w:val="CodeInTextPACKT"/>
        </w:rPr>
        <w:t>Import-Module</w:t>
      </w:r>
      <w:r>
        <w:t xml:space="preserve"> takes upon importing your new module, you specify the </w:t>
      </w:r>
      <w:r w:rsidRPr="00C37676">
        <w:rPr>
          <w:rStyle w:val="CodeInTextPACKT"/>
        </w:rPr>
        <w:t>-Verbose</w:t>
      </w:r>
      <w:r>
        <w:t xml:space="preserve"> switch. The output of this step looks like this:</w:t>
      </w:r>
    </w:p>
    <w:p w14:paraId="022AF8DF" w14:textId="4C8B0F59" w:rsidR="00C37676" w:rsidRDefault="00C37676" w:rsidP="00C37676">
      <w:pPr>
        <w:pStyle w:val="FigurePACKT"/>
      </w:pPr>
      <w:r>
        <w:drawing>
          <wp:inline distT="0" distB="0" distL="0" distR="0" wp14:anchorId="0EAC489A" wp14:editId="3BA4862E">
            <wp:extent cx="2776963" cy="1247775"/>
            <wp:effectExtent l="0" t="0" r="444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824536" cy="1269151"/>
                    </a:xfrm>
                    <a:prstGeom prst="rect">
                      <a:avLst/>
                    </a:prstGeom>
                  </pic:spPr>
                </pic:pic>
              </a:graphicData>
            </a:graphic>
          </wp:inline>
        </w:drawing>
      </w:r>
    </w:p>
    <w:p w14:paraId="0DD8B95A" w14:textId="0CE85195" w:rsidR="00D37D6B" w:rsidRPr="00E01016" w:rsidRDefault="00D37D6B" w:rsidP="00C37676">
      <w:pPr>
        <w:pStyle w:val="FigurePACKT"/>
        <w:rPr>
          <w:rStyle w:val="FigureCaptionPACKT"/>
        </w:rPr>
      </w:pPr>
      <w:r w:rsidRPr="00E01016">
        <w:rPr>
          <w:rStyle w:val="FigureCaptionPACKT"/>
        </w:rPr>
        <w:t xml:space="preserve">Figure 4.28: </w:t>
      </w:r>
      <w:r w:rsidR="003A14E5" w:rsidRPr="00E01016">
        <w:rPr>
          <w:rStyle w:val="FigureCaptionPACKT"/>
        </w:rPr>
        <w:t xml:space="preserve">Testing the </w:t>
      </w:r>
      <w:r w:rsidR="00A165D7" w:rsidRPr="00E01016">
        <w:rPr>
          <w:rStyle w:val="FigureCaptionPACKT"/>
        </w:rPr>
        <w:t>HW module locally</w:t>
      </w:r>
    </w:p>
    <w:p w14:paraId="67A3035E" w14:textId="6B89C879" w:rsidR="00C37676" w:rsidRDefault="00C37676" w:rsidP="00C37676">
      <w:pPr>
        <w:pStyle w:val="LayoutInformationPACKT"/>
        <w:rPr>
          <w:noProof/>
        </w:rPr>
      </w:pPr>
      <w:r>
        <w:t xml:space="preserve">Insert </w:t>
      </w:r>
      <w:r w:rsidRPr="00C41783">
        <w:t>image</w:t>
      </w:r>
      <w:r>
        <w:t xml:space="preserve"> </w:t>
      </w:r>
      <w:r>
        <w:rPr>
          <w:noProof/>
        </w:rPr>
        <w:t>B42024_04</w:t>
      </w:r>
      <w:r w:rsidRPr="00023EAD">
        <w:rPr>
          <w:noProof/>
        </w:rPr>
        <w:t>_</w:t>
      </w:r>
      <w:r>
        <w:rPr>
          <w:noProof/>
        </w:rPr>
        <w:t>29.png</w:t>
      </w:r>
    </w:p>
    <w:p w14:paraId="2E4B33D5" w14:textId="43CFA606" w:rsidR="00C37676" w:rsidRDefault="00C37676" w:rsidP="00C37676">
      <w:r>
        <w:t xml:space="preserve">Before you can publish a module to your repository, you must create a module manifest to accompany the script module file. In </w:t>
      </w:r>
      <w:r w:rsidRPr="00C37676">
        <w:rPr>
          <w:rStyle w:val="ItalicsPACKT"/>
        </w:rPr>
        <w:t>step 8</w:t>
      </w:r>
      <w:r>
        <w:t xml:space="preserve">, you use </w:t>
      </w:r>
      <w:r w:rsidRPr="00C37676">
        <w:rPr>
          <w:rStyle w:val="CodeInTextPACKT"/>
        </w:rPr>
        <w:t>New-ModuleManifest</w:t>
      </w:r>
      <w:r w:rsidRPr="0081683A">
        <w:rPr>
          <w:rStyle w:val="CodeInTextPACKT"/>
          <w:rFonts w:ascii="Times New Roman" w:hAnsi="Times New Roman"/>
          <w:sz w:val="22"/>
          <w:szCs w:val="22"/>
        </w:rPr>
        <w:t xml:space="preserve"> </w:t>
      </w:r>
      <w:r>
        <w:t xml:space="preserve">to create a manifest for this module. With </w:t>
      </w:r>
      <w:r w:rsidRPr="00C37676">
        <w:rPr>
          <w:rStyle w:val="ItalicsPACKT"/>
        </w:rPr>
        <w:t>step 9</w:t>
      </w:r>
      <w:r>
        <w:t>, you publish your output. Both steps produce no output.</w:t>
      </w:r>
    </w:p>
    <w:p w14:paraId="72011783" w14:textId="545FD6DB" w:rsidR="00C37676" w:rsidRDefault="00C37676" w:rsidP="00C37676">
      <w:r>
        <w:t xml:space="preserve">In </w:t>
      </w:r>
      <w:r w:rsidRPr="00C37676">
        <w:rPr>
          <w:rStyle w:val="ItalicsPACKT"/>
        </w:rPr>
        <w:t>step 10</w:t>
      </w:r>
      <w:r>
        <w:t xml:space="preserve">, you browse the newly created repository using </w:t>
      </w:r>
      <w:r w:rsidRPr="00A518D9">
        <w:rPr>
          <w:rFonts w:ascii="Lucida Console" w:hAnsi="Lucida Console"/>
          <w:color w:val="4472C4"/>
          <w:sz w:val="19"/>
          <w:szCs w:val="19"/>
        </w:rPr>
        <w:t>Find-Module</w:t>
      </w:r>
      <w:r w:rsidRPr="00A518D9">
        <w:rPr>
          <w:color w:val="4472C4"/>
        </w:rPr>
        <w:t xml:space="preserve"> </w:t>
      </w:r>
      <w:r>
        <w:t>and specify the RKR</w:t>
      </w:r>
      <w:r w:rsidR="00A518D9">
        <w:t>e</w:t>
      </w:r>
      <w:r>
        <w:t>po repository.  The output of this step looks like this:</w:t>
      </w:r>
    </w:p>
    <w:p w14:paraId="7E274F70" w14:textId="02CD09A6" w:rsidR="00C37676" w:rsidRDefault="00C37676" w:rsidP="00C37676">
      <w:pPr>
        <w:pStyle w:val="FigurePACKT"/>
      </w:pPr>
      <w:r>
        <w:drawing>
          <wp:inline distT="0" distB="0" distL="0" distR="0" wp14:anchorId="4F622821" wp14:editId="2D7E6C94">
            <wp:extent cx="2035959" cy="67119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047943" cy="675146"/>
                    </a:xfrm>
                    <a:prstGeom prst="rect">
                      <a:avLst/>
                    </a:prstGeom>
                  </pic:spPr>
                </pic:pic>
              </a:graphicData>
            </a:graphic>
          </wp:inline>
        </w:drawing>
      </w:r>
    </w:p>
    <w:p w14:paraId="0EF7C993" w14:textId="3DC98740" w:rsidR="00A518D9" w:rsidRPr="005E02AA" w:rsidRDefault="00A518D9" w:rsidP="00C37676">
      <w:pPr>
        <w:pStyle w:val="FigurePACKT"/>
        <w:rPr>
          <w:rStyle w:val="FigureCaptionPACKT"/>
        </w:rPr>
      </w:pPr>
      <w:r w:rsidRPr="005E02AA">
        <w:rPr>
          <w:rStyle w:val="FigureCaptionPACKT"/>
        </w:rPr>
        <w:t xml:space="preserve">Figure 4.29: Browsing </w:t>
      </w:r>
      <w:r w:rsidR="00677804" w:rsidRPr="005E02AA">
        <w:rPr>
          <w:rStyle w:val="FigureCaptionPACKT"/>
        </w:rPr>
        <w:t>the newly created repository</w:t>
      </w:r>
    </w:p>
    <w:p w14:paraId="00B12E60" w14:textId="661831C5" w:rsidR="00C37676" w:rsidRDefault="00C37676" w:rsidP="00C37676">
      <w:pPr>
        <w:pStyle w:val="LayoutInformationPACKT"/>
        <w:rPr>
          <w:noProof/>
        </w:rPr>
      </w:pPr>
      <w:r>
        <w:t xml:space="preserve">Insert </w:t>
      </w:r>
      <w:r w:rsidRPr="00C41783">
        <w:t>image</w:t>
      </w:r>
      <w:r>
        <w:t xml:space="preserve"> </w:t>
      </w:r>
      <w:r>
        <w:rPr>
          <w:noProof/>
        </w:rPr>
        <w:t>B42024_04</w:t>
      </w:r>
      <w:r w:rsidRPr="00023EAD">
        <w:rPr>
          <w:noProof/>
        </w:rPr>
        <w:t>_</w:t>
      </w:r>
      <w:r>
        <w:rPr>
          <w:noProof/>
        </w:rPr>
        <w:t>30.png</w:t>
      </w:r>
    </w:p>
    <w:p w14:paraId="493A41C2" w14:textId="73E2234A" w:rsidR="00C37676" w:rsidRDefault="00C37676" w:rsidP="00C37676">
      <w:r>
        <w:t xml:space="preserve">In </w:t>
      </w:r>
      <w:r w:rsidRPr="00C37676">
        <w:rPr>
          <w:rStyle w:val="ItalicsPACKT"/>
        </w:rPr>
        <w:t>step 11</w:t>
      </w:r>
      <w:r>
        <w:t xml:space="preserve">, you examine the folder holding the repository. You can see </w:t>
      </w:r>
      <w:r w:rsidR="006B7968">
        <w:t>t</w:t>
      </w:r>
      <w:r>
        <w:t>he module</w:t>
      </w:r>
      <w:r w:rsidR="005E4296">
        <w:t>’</w:t>
      </w:r>
      <w:r>
        <w:t xml:space="preserve">s </w:t>
      </w:r>
      <w:r w:rsidR="006B7968">
        <w:t>NuG</w:t>
      </w:r>
      <w:r>
        <w:t>et package in the output, which looks like this:</w:t>
      </w:r>
    </w:p>
    <w:p w14:paraId="674ACC6D" w14:textId="77567D5C" w:rsidR="00C37676" w:rsidRDefault="00C37676" w:rsidP="00C37676">
      <w:pPr>
        <w:pStyle w:val="FigurePACKT"/>
      </w:pPr>
      <w:r>
        <w:lastRenderedPageBreak/>
        <w:drawing>
          <wp:inline distT="0" distB="0" distL="0" distR="0" wp14:anchorId="386FEF91" wp14:editId="13D2FE8B">
            <wp:extent cx="2070706" cy="765175"/>
            <wp:effectExtent l="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082985" cy="769712"/>
                    </a:xfrm>
                    <a:prstGeom prst="rect">
                      <a:avLst/>
                    </a:prstGeom>
                  </pic:spPr>
                </pic:pic>
              </a:graphicData>
            </a:graphic>
          </wp:inline>
        </w:drawing>
      </w:r>
    </w:p>
    <w:p w14:paraId="4C142DD4" w14:textId="137F5517" w:rsidR="00677804" w:rsidRPr="00973395" w:rsidRDefault="00677804" w:rsidP="00C37676">
      <w:pPr>
        <w:pStyle w:val="FigurePACKT"/>
        <w:rPr>
          <w:rStyle w:val="FigureCaptionPACKT"/>
        </w:rPr>
      </w:pPr>
      <w:r w:rsidRPr="00973395">
        <w:rPr>
          <w:rStyle w:val="FigureCaptionPACKT"/>
        </w:rPr>
        <w:t xml:space="preserve">Figure 4.30: </w:t>
      </w:r>
      <w:r w:rsidR="00D35990" w:rsidRPr="00973395">
        <w:rPr>
          <w:rStyle w:val="FigureCaptionPACKT"/>
        </w:rPr>
        <w:t>Checking the repository</w:t>
      </w:r>
      <w:r w:rsidR="005E4296" w:rsidRPr="00973395">
        <w:rPr>
          <w:rStyle w:val="FigureCaptionPACKT"/>
        </w:rPr>
        <w:t>’</w:t>
      </w:r>
      <w:r w:rsidR="00D35990" w:rsidRPr="00973395">
        <w:rPr>
          <w:rStyle w:val="FigureCaptionPACKT"/>
        </w:rPr>
        <w:t>s home folder</w:t>
      </w:r>
    </w:p>
    <w:p w14:paraId="359BEB68" w14:textId="32E16227" w:rsidR="00C37676" w:rsidRPr="00C37676" w:rsidRDefault="00C37676" w:rsidP="00D35990">
      <w:pPr>
        <w:pStyle w:val="LayoutInformationPACKT"/>
        <w:rPr>
          <w:noProof/>
        </w:rPr>
      </w:pPr>
      <w:r>
        <w:t xml:space="preserve">Insert </w:t>
      </w:r>
      <w:r w:rsidRPr="00C41783">
        <w:t>image</w:t>
      </w:r>
      <w:r>
        <w:t xml:space="preserve"> </w:t>
      </w:r>
      <w:r>
        <w:rPr>
          <w:noProof/>
        </w:rPr>
        <w:t>B42024_04</w:t>
      </w:r>
      <w:r w:rsidRPr="00023EAD">
        <w:rPr>
          <w:noProof/>
        </w:rPr>
        <w:t>_</w:t>
      </w:r>
      <w:r>
        <w:rPr>
          <w:noProof/>
        </w:rPr>
        <w:t>31.png</w:t>
      </w:r>
    </w:p>
    <w:p w14:paraId="4761F77E" w14:textId="123CFFCD" w:rsidR="00FF5B0B" w:rsidRDefault="00FF5B0B" w:rsidP="00FF5B0B">
      <w:pPr>
        <w:pStyle w:val="Heading2"/>
      </w:pPr>
      <w:r>
        <w:t>There</w:t>
      </w:r>
      <w:r w:rsidR="005E4296">
        <w:t>’</w:t>
      </w:r>
      <w:r>
        <w:t>s more...</w:t>
      </w:r>
    </w:p>
    <w:p w14:paraId="4CCFB516" w14:textId="0AB20768" w:rsidR="00C37676" w:rsidRDefault="00C37676" w:rsidP="00C37676">
      <w:pPr>
        <w:pStyle w:val="NormalPACKT"/>
        <w:rPr>
          <w:lang w:val="en-GB"/>
        </w:rPr>
      </w:pPr>
      <w:r>
        <w:rPr>
          <w:lang w:val="en-GB"/>
        </w:rPr>
        <w:t xml:space="preserve">In </w:t>
      </w:r>
      <w:r w:rsidRPr="00C37676">
        <w:rPr>
          <w:rStyle w:val="ItalicsPACKT"/>
        </w:rPr>
        <w:t>step 1</w:t>
      </w:r>
      <w:r>
        <w:rPr>
          <w:lang w:val="en-GB"/>
        </w:rPr>
        <w:t>, you created a folder on the C:\ drive to hold the repository</w:t>
      </w:r>
      <w:r w:rsidR="005E4296">
        <w:rPr>
          <w:lang w:val="en-GB"/>
        </w:rPr>
        <w:t>’</w:t>
      </w:r>
      <w:r>
        <w:rPr>
          <w:lang w:val="en-GB"/>
        </w:rPr>
        <w:t xml:space="preserve">s contents. In production, you should consider creating the folder on separate high availability volumes. </w:t>
      </w:r>
    </w:p>
    <w:p w14:paraId="68597F88" w14:textId="31B1586C" w:rsidR="00C37676" w:rsidRDefault="00C37676" w:rsidP="00C37676">
      <w:pPr>
        <w:pStyle w:val="NormalPACKT"/>
        <w:rPr>
          <w:lang w:val="en-GB"/>
        </w:rPr>
      </w:pPr>
      <w:r>
        <w:rPr>
          <w:lang w:val="en-GB"/>
        </w:rPr>
        <w:t xml:space="preserve">In </w:t>
      </w:r>
      <w:r w:rsidRPr="00C37676">
        <w:rPr>
          <w:rStyle w:val="ItalicsPACKT"/>
        </w:rPr>
        <w:t>step 4</w:t>
      </w:r>
      <w:r>
        <w:rPr>
          <w:lang w:val="en-GB"/>
        </w:rPr>
        <w:t>, you review the repositories available. By default, you have the PS Gallery available, albeit as an untrus</w:t>
      </w:r>
      <w:r w:rsidR="006B7968">
        <w:rPr>
          <w:lang w:val="en-GB"/>
        </w:rPr>
        <w:t>t</w:t>
      </w:r>
      <w:r>
        <w:rPr>
          <w:lang w:val="en-GB"/>
        </w:rPr>
        <w:t xml:space="preserve">ed repository. You also see the </w:t>
      </w:r>
      <w:r w:rsidRPr="00C37676">
        <w:rPr>
          <w:rStyle w:val="CodeInTextPACKT"/>
        </w:rPr>
        <w:t>RKREPO</w:t>
      </w:r>
      <w:r>
        <w:rPr>
          <w:lang w:val="en-GB"/>
        </w:rPr>
        <w:t xml:space="preserve"> repository. Since you have registered the repository, you see it shown as trusted.</w:t>
      </w:r>
    </w:p>
    <w:p w14:paraId="2D70549C" w14:textId="3EF775D4" w:rsidR="00FF5B0B" w:rsidRDefault="00C37676" w:rsidP="00FF5B0B">
      <w:pPr>
        <w:pStyle w:val="NormalPACKT"/>
        <w:rPr>
          <w:lang w:val="en-GB"/>
        </w:rPr>
      </w:pPr>
      <w:r>
        <w:rPr>
          <w:lang w:val="en-GB"/>
        </w:rPr>
        <w:t xml:space="preserve">In </w:t>
      </w:r>
      <w:r w:rsidRPr="00514348">
        <w:rPr>
          <w:rStyle w:val="CodeInTextPACKT"/>
          <w:rFonts w:ascii="Times New Roman" w:hAnsi="Times New Roman"/>
          <w:i/>
          <w:iCs/>
          <w:color w:val="C00000"/>
          <w:sz w:val="22"/>
          <w:szCs w:val="22"/>
        </w:rPr>
        <w:t>step 11</w:t>
      </w:r>
      <w:r>
        <w:rPr>
          <w:lang w:val="en-GB"/>
        </w:rPr>
        <w:t xml:space="preserve">, you examine the folder holding the </w:t>
      </w:r>
      <w:r w:rsidRPr="000C5360">
        <w:rPr>
          <w:rFonts w:ascii="Lucida Console" w:hAnsi="Lucida Console"/>
          <w:color w:val="4472C4"/>
          <w:sz w:val="19"/>
          <w:szCs w:val="19"/>
          <w:lang w:val="en-GB"/>
        </w:rPr>
        <w:t>RKREPO</w:t>
      </w:r>
      <w:r>
        <w:rPr>
          <w:lang w:val="en-GB"/>
        </w:rPr>
        <w:t xml:space="preserve"> repository. After you published the HW module, the folder contains a file which holds the HW module. The file is stored with a </w:t>
      </w:r>
      <w:r w:rsidRPr="006B7968">
        <w:rPr>
          <w:rStyle w:val="CodeInTextPACKT"/>
        </w:rPr>
        <w:t>nupkg</w:t>
      </w:r>
      <w:r>
        <w:rPr>
          <w:lang w:val="en-GB"/>
        </w:rPr>
        <w:t xml:space="preserve"> extension, indicating that it is a </w:t>
      </w:r>
      <w:r w:rsidR="006B7968">
        <w:rPr>
          <w:lang w:val="en-GB"/>
        </w:rPr>
        <w:t>NuG</w:t>
      </w:r>
      <w:r>
        <w:rPr>
          <w:lang w:val="en-GB"/>
        </w:rPr>
        <w:t xml:space="preserve">et package. A </w:t>
      </w:r>
      <w:r w:rsidR="006B7968">
        <w:rPr>
          <w:lang w:val="en-GB"/>
        </w:rPr>
        <w:t>NuG</w:t>
      </w:r>
      <w:r>
        <w:rPr>
          <w:lang w:val="en-GB"/>
        </w:rPr>
        <w:t xml:space="preserve">et package is a single zip file that contains compiled code, scripts, a </w:t>
      </w:r>
      <w:ins w:id="251" w:author="Thomas Lee" w:date="2021-02-10T15:19:00Z">
        <w:r w:rsidR="004827E8">
          <w:rPr>
            <w:lang w:val="en-GB"/>
          </w:rPr>
          <w:t>P</w:t>
        </w:r>
      </w:ins>
      <w:ins w:id="252" w:author="Thomas Lee" w:date="2021-02-10T15:20:00Z">
        <w:r w:rsidR="004827E8">
          <w:rPr>
            <w:lang w:val="en-GB"/>
          </w:rPr>
          <w:t xml:space="preserve">owerShell </w:t>
        </w:r>
      </w:ins>
      <w:ins w:id="253" w:author="Thomas Lee" w:date="2021-02-10T15:19:00Z">
        <w:r w:rsidR="004827E8">
          <w:rPr>
            <w:lang w:val="en-GB"/>
          </w:rPr>
          <w:t xml:space="preserve">module </w:t>
        </w:r>
      </w:ins>
      <w:r>
        <w:rPr>
          <w:lang w:val="en-GB"/>
        </w:rPr>
        <w:t xml:space="preserve">manifest, etc. The PowerShell Gallery is </w:t>
      </w:r>
      <w:r w:rsidR="006B7968">
        <w:rPr>
          <w:lang w:val="en-GB"/>
        </w:rPr>
        <w:t>effectively a set of Nu</w:t>
      </w:r>
      <w:r w:rsidR="00EB5318">
        <w:rPr>
          <w:lang w:val="en-GB"/>
        </w:rPr>
        <w:t>G</w:t>
      </w:r>
      <w:r w:rsidR="006B7968">
        <w:rPr>
          <w:lang w:val="en-GB"/>
        </w:rPr>
        <w:t>et packages</w:t>
      </w:r>
      <w:r>
        <w:rPr>
          <w:lang w:val="en-GB"/>
        </w:rPr>
        <w:t xml:space="preserve">. For more information on </w:t>
      </w:r>
      <w:r w:rsidR="006B7968">
        <w:rPr>
          <w:lang w:val="en-GB"/>
        </w:rPr>
        <w:t>NuG</w:t>
      </w:r>
      <w:r>
        <w:rPr>
          <w:lang w:val="en-GB"/>
        </w:rPr>
        <w:t>et</w:t>
      </w:r>
      <w:r w:rsidR="00B95E30">
        <w:rPr>
          <w:lang w:val="en-GB"/>
        </w:rPr>
        <w:t>,</w:t>
      </w:r>
      <w:r>
        <w:rPr>
          <w:lang w:val="en-GB"/>
        </w:rPr>
        <w:t xml:space="preserve"> see </w:t>
      </w:r>
      <w:r w:rsidRPr="004B60EE">
        <w:rPr>
          <w:rFonts w:ascii="Lucida Console" w:hAnsi="Lucida Console"/>
          <w:color w:val="4472C4"/>
          <w:sz w:val="19"/>
          <w:szCs w:val="19"/>
          <w:lang w:val="en-GB"/>
        </w:rPr>
        <w:t>https://docs.microsoft.com/nuget/what-is-nuget</w:t>
      </w:r>
      <w:r>
        <w:rPr>
          <w:lang w:val="en-GB"/>
        </w:rPr>
        <w:t>.</w:t>
      </w:r>
    </w:p>
    <w:p w14:paraId="4A998F00" w14:textId="4233D24F" w:rsidR="00FF5B0B" w:rsidRDefault="00FF5B0B" w:rsidP="00FF5B0B">
      <w:pPr>
        <w:pStyle w:val="Heading1"/>
        <w:tabs>
          <w:tab w:val="left" w:pos="0"/>
        </w:tabs>
      </w:pPr>
      <w:r>
        <w:t xml:space="preserve">Establishing a </w:t>
      </w:r>
      <w:r w:rsidR="00711507">
        <w:t>script</w:t>
      </w:r>
      <w:r>
        <w:t xml:space="preserve"> signing environment</w:t>
      </w:r>
    </w:p>
    <w:p w14:paraId="0036FF0E" w14:textId="57F27040" w:rsidR="00277147" w:rsidRPr="00277147" w:rsidRDefault="00F40C9F" w:rsidP="00277147">
      <w:pPr>
        <w:pStyle w:val="NormalPACKT"/>
      </w:pPr>
      <w:r>
        <w:t>You can often find that it is</w:t>
      </w:r>
      <w:r w:rsidR="00277147" w:rsidRPr="00277147">
        <w:t xml:space="preserve"> </w:t>
      </w:r>
      <w:r w:rsidR="006B7968">
        <w:t>essential</w:t>
      </w:r>
      <w:r w:rsidR="00277147" w:rsidRPr="00277147">
        <w:t xml:space="preserve"> to know that an application</w:t>
      </w:r>
      <w:r>
        <w:t xml:space="preserve">, </w:t>
      </w:r>
      <w:r w:rsidR="00277147" w:rsidRPr="00277147">
        <w:t>or a PowerShell script</w:t>
      </w:r>
      <w:r>
        <w:t xml:space="preserve">, </w:t>
      </w:r>
      <w:r w:rsidR="00277147" w:rsidRPr="00277147">
        <w:t>has not been modified since it was released. You can use Windows Authenticode Digital Signatures</w:t>
      </w:r>
      <w:r w:rsidR="006E4F47">
        <w:t xml:space="preserve"> for this</w:t>
      </w:r>
      <w:r w:rsidR="00277147" w:rsidRPr="00277147">
        <w:t>. Authenticode is a Microsoft code-signing technology that identifies the publisher of Authenticode-signed software. Authenticode also verifies that the software has not been tampered with since it was signed and published.</w:t>
      </w:r>
    </w:p>
    <w:p w14:paraId="1C343AF0" w14:textId="556B6067" w:rsidR="00277147" w:rsidRPr="00277147" w:rsidRDefault="00277147" w:rsidP="00277147">
      <w:pPr>
        <w:pStyle w:val="NormalPACKT"/>
      </w:pPr>
      <w:r w:rsidRPr="00277147">
        <w:t>You can also use Authenticode</w:t>
      </w:r>
      <w:r w:rsidR="00D7152B">
        <w:t xml:space="preserve"> to</w:t>
      </w:r>
      <w:r w:rsidRPr="00277147">
        <w:t xml:space="preserve"> digitally sign you</w:t>
      </w:r>
      <w:r w:rsidR="006B7968">
        <w:t>r</w:t>
      </w:r>
      <w:r w:rsidRPr="00277147">
        <w:t xml:space="preserve"> script using a PowerShell command. You can then ensure PowerShell only runs digitally signed scripts by setting an execution policy of </w:t>
      </w:r>
      <w:r w:rsidRPr="00D51C24">
        <w:rPr>
          <w:rStyle w:val="CodeInTextPACKT"/>
        </w:rPr>
        <w:t>AllSigned</w:t>
      </w:r>
      <w:r w:rsidRPr="00277147">
        <w:t xml:space="preserve"> or </w:t>
      </w:r>
      <w:r w:rsidRPr="00D51C24">
        <w:rPr>
          <w:rStyle w:val="CodeInTextPACKT"/>
        </w:rPr>
        <w:t>RemoteSigned</w:t>
      </w:r>
      <w:r w:rsidRPr="00277147">
        <w:t>.</w:t>
      </w:r>
    </w:p>
    <w:p w14:paraId="7D60E0EC" w14:textId="40097EE9" w:rsidR="00277147" w:rsidRPr="00277147" w:rsidRDefault="00277147" w:rsidP="00277147">
      <w:pPr>
        <w:pStyle w:val="NormalPACKT"/>
      </w:pPr>
      <w:r w:rsidRPr="00277147">
        <w:t>After you digitally sign your PowerShell script, you can detect whether any changes were made in the script since it was signed. And by using PowerShell</w:t>
      </w:r>
      <w:r w:rsidR="005E4296">
        <w:t>’</w:t>
      </w:r>
      <w:r w:rsidRPr="00277147">
        <w:t xml:space="preserve">s execution policy, you can force PowerShell to test the script to ensure the digital signature is still valid and </w:t>
      </w:r>
      <w:r w:rsidR="006B7968">
        <w:t xml:space="preserve">only </w:t>
      </w:r>
      <w:r w:rsidRPr="00277147">
        <w:t>run scripts that succeed. You can set PowerShell to do this either for all scripts (</w:t>
      </w:r>
      <w:r w:rsidR="00C57FD3">
        <w:t>by setting</w:t>
      </w:r>
      <w:r w:rsidRPr="00277147">
        <w:t xml:space="preserve"> the execution policy to </w:t>
      </w:r>
      <w:r w:rsidRPr="00D51C24">
        <w:rPr>
          <w:rStyle w:val="CodeInTextPACKT"/>
        </w:rPr>
        <w:t>AllSigned</w:t>
      </w:r>
      <w:r w:rsidRPr="00277147">
        <w:t>) or only for scripts you downloaded from a remote site (</w:t>
      </w:r>
      <w:r w:rsidR="00C57FD3">
        <w:t>by setting</w:t>
      </w:r>
      <w:r w:rsidRPr="00277147">
        <w:t xml:space="preserve"> the execution policy to </w:t>
      </w:r>
      <w:r w:rsidRPr="00D51C24">
        <w:rPr>
          <w:rStyle w:val="CodeInTextPACKT"/>
        </w:rPr>
        <w:t>RemoteSigned</w:t>
      </w:r>
      <w:r w:rsidRPr="00EB5E4A">
        <w:rPr>
          <w:rStyle w:val="CodeInTextPACKT"/>
          <w:rFonts w:ascii="Times New Roman" w:hAnsi="Times New Roman"/>
          <w:color w:val="auto"/>
          <w:sz w:val="22"/>
          <w:szCs w:val="22"/>
        </w:rPr>
        <w:t>)</w:t>
      </w:r>
      <w:r w:rsidRPr="00AB69BC">
        <w:rPr>
          <w:rStyle w:val="CodeInTextPACKT"/>
          <w:rFonts w:ascii="Times New Roman" w:hAnsi="Times New Roman"/>
          <w:color w:val="auto"/>
          <w:sz w:val="22"/>
          <w:szCs w:val="22"/>
        </w:rPr>
        <w:t>.</w:t>
      </w:r>
      <w:r w:rsidRPr="00AB69BC">
        <w:rPr>
          <w:szCs w:val="22"/>
        </w:rPr>
        <w:t xml:space="preserve"> </w:t>
      </w:r>
      <w:r w:rsidRPr="00277147">
        <w:t xml:space="preserve">Setting the execution policy to </w:t>
      </w:r>
      <w:r w:rsidRPr="00D51C24">
        <w:rPr>
          <w:rStyle w:val="CodeInTextPACKT"/>
        </w:rPr>
        <w:t>AllSigned</w:t>
      </w:r>
      <w:r w:rsidRPr="00277147">
        <w:t xml:space="preserve"> also means that your </w:t>
      </w:r>
      <w:r w:rsidR="0073421D">
        <w:t>p</w:t>
      </w:r>
      <w:r w:rsidRPr="00277147">
        <w:t>rofile files must be signed</w:t>
      </w:r>
      <w:r w:rsidR="00F33F91">
        <w:t xml:space="preserve">, </w:t>
      </w:r>
      <w:r w:rsidRPr="00277147">
        <w:t>or they do not run.</w:t>
      </w:r>
    </w:p>
    <w:p w14:paraId="7F8B1F56" w14:textId="57931C0F" w:rsidR="00277147" w:rsidRPr="00A5468D" w:rsidRDefault="00277147" w:rsidP="00277147">
      <w:pPr>
        <w:pStyle w:val="NormalPACKT"/>
        <w:rPr>
          <w:color w:val="000000"/>
          <w:szCs w:val="22"/>
        </w:rPr>
      </w:pPr>
      <w:r w:rsidRPr="00277147">
        <w:t xml:space="preserve">This sounds a </w:t>
      </w:r>
      <w:r w:rsidR="006B7968">
        <w:t>beauti</w:t>
      </w:r>
      <w:r w:rsidRPr="00277147">
        <w:t>ful thing</w:t>
      </w:r>
      <w:r w:rsidR="006B7968">
        <w:t>,</w:t>
      </w:r>
      <w:r w:rsidRPr="00277147">
        <w:t xml:space="preserve"> but it is wo</w:t>
      </w:r>
      <w:r w:rsidR="006B7968">
        <w:t>r</w:t>
      </w:r>
      <w:r w:rsidRPr="00277147">
        <w:t xml:space="preserve">th remembering that even if you have the execution policy set to </w:t>
      </w:r>
      <w:r w:rsidRPr="00D51C24">
        <w:rPr>
          <w:rStyle w:val="CodeInTextPACKT"/>
        </w:rPr>
        <w:t>AllSigned</w:t>
      </w:r>
      <w:r w:rsidRPr="00277147">
        <w:t>, it</w:t>
      </w:r>
      <w:r w:rsidR="005E4296">
        <w:t>’</w:t>
      </w:r>
      <w:r w:rsidRPr="00277147">
        <w:t xml:space="preserve">s trivial to run any non-signed script. Simply bring </w:t>
      </w:r>
      <w:r>
        <w:t>your</w:t>
      </w:r>
      <w:r w:rsidRPr="00277147">
        <w:t xml:space="preserve"> script into VS Code, select all the text in the script, then run that selected script</w:t>
      </w:r>
      <w:r>
        <w:t xml:space="preserve">. And if an Execution policy of </w:t>
      </w:r>
      <w:r w:rsidRPr="00D51C24">
        <w:rPr>
          <w:rStyle w:val="CodeInTextPACKT"/>
        </w:rPr>
        <w:t>RemoteSigned</w:t>
      </w:r>
      <w:r>
        <w:t xml:space="preserve"> is blocking a particular script, you can </w:t>
      </w:r>
      <w:r w:rsidRPr="00277147">
        <w:t>us</w:t>
      </w:r>
      <w:r>
        <w:t>e</w:t>
      </w:r>
      <w:r w:rsidRPr="00277147">
        <w:t xml:space="preserve"> the </w:t>
      </w:r>
      <w:r w:rsidRPr="00D51C24">
        <w:rPr>
          <w:rStyle w:val="CodeInTextPACKT"/>
        </w:rPr>
        <w:t>Unblock</w:t>
      </w:r>
      <w:r w:rsidRPr="00D51C24">
        <w:rPr>
          <w:rStyle w:val="CodeInTextPACKT"/>
        </w:rPr>
        <w:noBreakHyphen/>
        <w:t>File</w:t>
      </w:r>
      <w:r w:rsidRPr="00277147">
        <w:t xml:space="preserve"> cmdlet to, in effect, turn a remote script into a local one</w:t>
      </w:r>
      <w:r w:rsidRPr="00A5468D">
        <w:rPr>
          <w:color w:val="000000"/>
          <w:szCs w:val="22"/>
        </w:rPr>
        <w:t xml:space="preserve">. </w:t>
      </w:r>
      <w:r w:rsidRPr="0009414F">
        <w:rPr>
          <w:szCs w:val="22"/>
        </w:rPr>
        <w:t>Script signing just makes it a bit harder, but not impossible, to run a script which has no signature or whose signature fails.</w:t>
      </w:r>
    </w:p>
    <w:p w14:paraId="401AE8BC" w14:textId="1EAED08F" w:rsidR="00277147" w:rsidRPr="00277147" w:rsidRDefault="00277147" w:rsidP="00277147">
      <w:pPr>
        <w:pStyle w:val="NormalPACKT"/>
      </w:pPr>
      <w:r w:rsidRPr="00277147">
        <w:lastRenderedPageBreak/>
        <w:br/>
        <w:t>Signing a script is simple once you have a digital certificate issued by a Certificate Authority</w:t>
      </w:r>
      <w:r>
        <w:t xml:space="preserve"> (CA)</w:t>
      </w:r>
      <w:r w:rsidRPr="00277147">
        <w:t>.</w:t>
      </w:r>
      <w:r>
        <w:t xml:space="preserve"> You </w:t>
      </w:r>
      <w:r w:rsidRPr="00277147">
        <w:t xml:space="preserve">have three options for getting an appropriate </w:t>
      </w:r>
      <w:r>
        <w:t xml:space="preserve">code-signing </w:t>
      </w:r>
      <w:r w:rsidRPr="00277147">
        <w:t>certificate:</w:t>
      </w:r>
    </w:p>
    <w:p w14:paraId="5DAF68BD" w14:textId="79E2AF07" w:rsidR="00277147" w:rsidRPr="002601BC" w:rsidRDefault="00277147" w:rsidP="00277147">
      <w:pPr>
        <w:pStyle w:val="ListBulleted"/>
        <w:rPr>
          <w:sz w:val="22"/>
          <w:szCs w:val="22"/>
        </w:rPr>
      </w:pPr>
      <w:r w:rsidRPr="002601BC">
        <w:rPr>
          <w:sz w:val="22"/>
          <w:szCs w:val="22"/>
        </w:rPr>
        <w:t xml:space="preserve">Use a well-known public Certificate Authority such as Digicert (see </w:t>
      </w:r>
      <w:r w:rsidRPr="00A94C42">
        <w:rPr>
          <w:rFonts w:ascii="Lucida Console" w:hAnsi="Lucida Console"/>
          <w:color w:val="4472C4"/>
          <w:sz w:val="19"/>
          <w:szCs w:val="19"/>
        </w:rPr>
        <w:t>https://www.digicert.com/code-signing</w:t>
      </w:r>
      <w:r w:rsidRPr="002601BC">
        <w:rPr>
          <w:sz w:val="22"/>
          <w:szCs w:val="22"/>
        </w:rPr>
        <w:t xml:space="preserve"> for details of their code-signing certificates).</w:t>
      </w:r>
    </w:p>
    <w:p w14:paraId="0B56C689" w14:textId="7045F03E" w:rsidR="00277147" w:rsidRPr="002601BC" w:rsidRDefault="00277147" w:rsidP="00277147">
      <w:pPr>
        <w:pStyle w:val="ListBulleted"/>
        <w:rPr>
          <w:sz w:val="22"/>
          <w:szCs w:val="22"/>
        </w:rPr>
      </w:pPr>
      <w:r w:rsidRPr="002601BC">
        <w:rPr>
          <w:sz w:val="22"/>
          <w:szCs w:val="22"/>
        </w:rPr>
        <w:t>Deploy an internal CA and obtain the certificate from your organization</w:t>
      </w:r>
      <w:r w:rsidR="005E4296">
        <w:rPr>
          <w:sz w:val="22"/>
          <w:szCs w:val="22"/>
        </w:rPr>
        <w:t>’</w:t>
      </w:r>
      <w:r w:rsidRPr="002601BC">
        <w:rPr>
          <w:sz w:val="22"/>
          <w:szCs w:val="22"/>
        </w:rPr>
        <w:t>s CA.</w:t>
      </w:r>
    </w:p>
    <w:p w14:paraId="15F24ACB" w14:textId="2A6AB52B" w:rsidR="00277147" w:rsidRPr="002601BC" w:rsidRDefault="00277147" w:rsidP="00277147">
      <w:pPr>
        <w:pStyle w:val="ListBulleted"/>
        <w:rPr>
          <w:sz w:val="22"/>
          <w:szCs w:val="22"/>
        </w:rPr>
      </w:pPr>
      <w:r w:rsidRPr="002601BC">
        <w:rPr>
          <w:sz w:val="22"/>
          <w:szCs w:val="22"/>
        </w:rPr>
        <w:t>Use a self-signed certificate.</w:t>
      </w:r>
    </w:p>
    <w:p w14:paraId="676C92CB" w14:textId="200AF961" w:rsidR="00277147" w:rsidRDefault="00277147" w:rsidP="00277147">
      <w:pPr>
        <w:pStyle w:val="NormalPACKT"/>
      </w:pPr>
      <w:r w:rsidRPr="00277147">
        <w:t>Public certificates are useful but generally not free. You can easily set up your own CA or</w:t>
      </w:r>
      <w:r w:rsidR="006B7968">
        <w:t xml:space="preserve"> </w:t>
      </w:r>
      <w:r w:rsidRPr="00277147">
        <w:t>use self-signed certificates. Self-signed certificates are great for testing out signing scripts</w:t>
      </w:r>
      <w:r w:rsidR="006B7968">
        <w:t xml:space="preserve"> </w:t>
      </w:r>
      <w:r w:rsidRPr="00277147">
        <w:t>and then using them</w:t>
      </w:r>
      <w:r w:rsidR="00932BBD">
        <w:t>,</w:t>
      </w:r>
      <w:r>
        <w:t xml:space="preserve"> but possibly inappropriate for production use</w:t>
      </w:r>
      <w:r w:rsidRPr="00277147">
        <w:t>. All three of these methods can give you a certificate that you can use to</w:t>
      </w:r>
      <w:r>
        <w:t xml:space="preserve"> </w:t>
      </w:r>
      <w:r w:rsidRPr="00277147">
        <w:t>sign PowerShell scripts.</w:t>
      </w:r>
      <w:r>
        <w:t xml:space="preserve"> </w:t>
      </w:r>
    </w:p>
    <w:p w14:paraId="1423C883" w14:textId="6068BD70" w:rsidR="00277147" w:rsidRPr="00277147" w:rsidRDefault="00277147" w:rsidP="00277147">
      <w:pPr>
        <w:pStyle w:val="NormalPACKT"/>
      </w:pPr>
      <w:r>
        <w:t xml:space="preserve">This recipe shows how to sign and use digitally signed scripts. The mechanisms </w:t>
      </w:r>
      <w:r w:rsidR="006B7968">
        <w:t>in this recipe</w:t>
      </w:r>
      <w:r>
        <w:t xml:space="preserve"> work on any of the three sources of signing key</w:t>
      </w:r>
      <w:r w:rsidR="00705507">
        <w:t xml:space="preserve"> listed above</w:t>
      </w:r>
      <w:r>
        <w:t>. For simplicity, you use a self</w:t>
      </w:r>
      <w:r w:rsidR="006B7968">
        <w:t>-</w:t>
      </w:r>
      <w:r>
        <w:t>signed certificate for this recipe.</w:t>
      </w:r>
    </w:p>
    <w:p w14:paraId="000FE139" w14:textId="77777777" w:rsidR="00FF5B0B" w:rsidRDefault="00FF5B0B" w:rsidP="00FF5B0B">
      <w:pPr>
        <w:pStyle w:val="Heading2"/>
        <w:tabs>
          <w:tab w:val="left" w:pos="0"/>
        </w:tabs>
      </w:pPr>
      <w:commentRangeStart w:id="254"/>
      <w:commentRangeStart w:id="255"/>
      <w:commentRangeStart w:id="256"/>
      <w:r>
        <w:t>Getting Ready</w:t>
      </w:r>
      <w:commentRangeEnd w:id="254"/>
      <w:r w:rsidR="00BE12C7">
        <w:rPr>
          <w:rStyle w:val="CommentReference"/>
          <w:rFonts w:ascii="Times New Roman" w:hAnsi="Times New Roman" w:cs="Times New Roman"/>
          <w:b w:val="0"/>
          <w:bCs w:val="0"/>
          <w:iCs w:val="0"/>
          <w:color w:val="auto"/>
          <w:lang w:val="en-US"/>
        </w:rPr>
        <w:commentReference w:id="254"/>
      </w:r>
      <w:commentRangeEnd w:id="255"/>
      <w:r w:rsidR="00310417">
        <w:rPr>
          <w:rStyle w:val="CommentReference"/>
          <w:rFonts w:cs="Times New Roman"/>
          <w:b w:val="0"/>
          <w:bCs w:val="0"/>
          <w:iCs w:val="0"/>
          <w:color w:val="auto"/>
          <w:lang w:val="en-US"/>
        </w:rPr>
        <w:commentReference w:id="255"/>
      </w:r>
      <w:commentRangeEnd w:id="256"/>
      <w:r w:rsidR="00FE0FBA">
        <w:rPr>
          <w:rStyle w:val="CommentReference"/>
          <w:rFonts w:cs="Times New Roman"/>
          <w:b w:val="0"/>
          <w:bCs w:val="0"/>
          <w:iCs w:val="0"/>
          <w:color w:val="auto"/>
          <w:lang w:val="en-US"/>
        </w:rPr>
        <w:commentReference w:id="256"/>
      </w:r>
    </w:p>
    <w:p w14:paraId="7C400299" w14:textId="5EB9106E" w:rsidR="00FF5B0B" w:rsidRDefault="00FF5B0B" w:rsidP="00FF5B0B">
      <w:pPr>
        <w:pStyle w:val="BulletPACKT"/>
        <w:numPr>
          <w:ilvl w:val="0"/>
          <w:numId w:val="0"/>
        </w:numPr>
      </w:pPr>
      <w:r>
        <w:t xml:space="preserve">You run this recipe on </w:t>
      </w:r>
      <w:r w:rsidRPr="00047CA9">
        <w:rPr>
          <w:rStyle w:val="CodeInTextPACKT"/>
        </w:rPr>
        <w:t>SRV1</w:t>
      </w:r>
      <w:r>
        <w:t xml:space="preserve">, on which you have installed PowerShell 7 and VS Code. </w:t>
      </w:r>
      <w:r w:rsidRPr="00A835A1">
        <w:rPr>
          <w:rStyle w:val="CodeInTextPACKT"/>
        </w:rPr>
        <w:t>SRV1</w:t>
      </w:r>
      <w:r>
        <w:t xml:space="preserve"> is a workgroup server running Windows Server Data</w:t>
      </w:r>
      <w:r w:rsidR="00A835A1">
        <w:t>c</w:t>
      </w:r>
      <w:r>
        <w:t>ent</w:t>
      </w:r>
      <w:r w:rsidR="00FF74ED">
        <w:t>er</w:t>
      </w:r>
      <w:r>
        <w:t xml:space="preserve"> Edition.</w:t>
      </w:r>
    </w:p>
    <w:p w14:paraId="3EB09EF2" w14:textId="058E8AD5" w:rsidR="00FF5B0B" w:rsidRDefault="00FF5B0B" w:rsidP="00FF5B0B">
      <w:pPr>
        <w:pStyle w:val="Heading2"/>
        <w:tabs>
          <w:tab w:val="left" w:pos="0"/>
        </w:tabs>
      </w:pPr>
      <w:r>
        <w:t>How to do it...</w:t>
      </w:r>
    </w:p>
    <w:p w14:paraId="60058AA8" w14:textId="1B4BF850" w:rsidR="00A835A1" w:rsidRPr="00A835A1" w:rsidRDefault="00A835A1" w:rsidP="00BC231B">
      <w:pPr>
        <w:pStyle w:val="NumberedBulletPACKT"/>
        <w:numPr>
          <w:ilvl w:val="0"/>
          <w:numId w:val="8"/>
        </w:numPr>
        <w:rPr>
          <w:color w:val="333333"/>
          <w:lang w:val="en-GB" w:eastAsia="en-GB"/>
        </w:rPr>
      </w:pPr>
      <w:del w:id="257" w:author="Thomas Lee" w:date="2021-02-10T15:20:00Z">
        <w:r w:rsidRPr="00A835A1" w:rsidDel="004827E8">
          <w:rPr>
            <w:lang w:val="en-GB" w:eastAsia="en-GB"/>
          </w:rPr>
          <w:delText>Creat</w:delText>
        </w:r>
        <w:r w:rsidR="001834DA" w:rsidDel="004827E8">
          <w:rPr>
            <w:lang w:val="en-GB" w:eastAsia="en-GB"/>
          </w:rPr>
          <w:delText>e</w:delText>
        </w:r>
        <w:r w:rsidRPr="00A835A1" w:rsidDel="004827E8">
          <w:rPr>
            <w:lang w:val="en-GB" w:eastAsia="en-GB"/>
          </w:rPr>
          <w:delText> </w:delText>
        </w:r>
      </w:del>
      <w:ins w:id="258" w:author="Thomas Lee" w:date="2021-02-10T15:20:00Z">
        <w:r w:rsidR="004827E8" w:rsidRPr="00A835A1">
          <w:rPr>
            <w:lang w:val="en-GB" w:eastAsia="en-GB"/>
          </w:rPr>
          <w:t>Creat</w:t>
        </w:r>
        <w:r w:rsidR="004827E8">
          <w:rPr>
            <w:lang w:val="en-GB" w:eastAsia="en-GB"/>
          </w:rPr>
          <w:t>ing</w:t>
        </w:r>
        <w:r w:rsidR="004827E8" w:rsidRPr="00A835A1">
          <w:rPr>
            <w:lang w:val="en-GB" w:eastAsia="en-GB"/>
          </w:rPr>
          <w:t> </w:t>
        </w:r>
      </w:ins>
      <w:r w:rsidRPr="00A835A1">
        <w:rPr>
          <w:lang w:val="en-GB" w:eastAsia="en-GB"/>
        </w:rPr>
        <w:t>a script-signing self</w:t>
      </w:r>
      <w:r w:rsidR="006B7968">
        <w:rPr>
          <w:lang w:val="en-GB" w:eastAsia="en-GB"/>
        </w:rPr>
        <w:t>-</w:t>
      </w:r>
      <w:r w:rsidRPr="00A835A1">
        <w:rPr>
          <w:lang w:val="en-GB" w:eastAsia="en-GB"/>
        </w:rPr>
        <w:t>signed certificate</w:t>
      </w:r>
      <w:del w:id="259" w:author="Thomas Lee" w:date="2021-02-10T15:20:00Z">
        <w:r w:rsidR="001834DA" w:rsidDel="004827E8">
          <w:rPr>
            <w:lang w:val="en-GB" w:eastAsia="en-GB"/>
          </w:rPr>
          <w:delText>:</w:delText>
        </w:r>
      </w:del>
    </w:p>
    <w:p w14:paraId="5FBD4CFC" w14:textId="77777777" w:rsidR="00A835A1" w:rsidRPr="00A835A1" w:rsidRDefault="00A835A1" w:rsidP="00A835A1">
      <w:pPr>
        <w:pStyle w:val="CodePACKT"/>
      </w:pPr>
    </w:p>
    <w:p w14:paraId="4FA54AD0" w14:textId="7C3F509C" w:rsidR="00A835A1" w:rsidRPr="00A835A1" w:rsidRDefault="00A835A1" w:rsidP="00A835A1">
      <w:pPr>
        <w:pStyle w:val="CodePACKT"/>
      </w:pPr>
      <w:r w:rsidRPr="00A835A1">
        <w:t>$CHT = @{</w:t>
      </w:r>
    </w:p>
    <w:p w14:paraId="1333EA1A" w14:textId="15774650" w:rsidR="00A835A1" w:rsidRPr="00A835A1" w:rsidRDefault="00A835A1" w:rsidP="00A835A1">
      <w:pPr>
        <w:pStyle w:val="CodePACKT"/>
      </w:pPr>
      <w:r w:rsidRPr="00A835A1">
        <w:t>  Subject           = </w:t>
      </w:r>
      <w:ins w:id="260" w:author="Thomas Lee" w:date="2021-02-10T15:20:00Z">
        <w:r w:rsidR="004827E8">
          <w:t>'</w:t>
        </w:r>
        <w:r w:rsidR="004827E8" w:rsidRPr="00A835A1">
          <w:t>Reskit </w:t>
        </w:r>
      </w:ins>
      <w:r w:rsidRPr="00A835A1">
        <w:t>Code </w:t>
      </w:r>
      <w:ins w:id="261" w:author="Thomas Lee" w:date="2021-02-10T15:20:00Z">
        <w:r w:rsidR="004827E8" w:rsidRPr="00A835A1">
          <w:t>Signing</w:t>
        </w:r>
        <w:r w:rsidR="004827E8">
          <w:t>'</w:t>
        </w:r>
      </w:ins>
    </w:p>
    <w:p w14:paraId="49A8A76F" w14:textId="064CC592" w:rsidR="00A835A1" w:rsidRPr="00A835A1" w:rsidRDefault="00A835A1" w:rsidP="00A835A1">
      <w:pPr>
        <w:pStyle w:val="CodePACKT"/>
      </w:pPr>
      <w:r w:rsidRPr="00A835A1">
        <w:t>  Type              = </w:t>
      </w:r>
      <w:ins w:id="262" w:author="Thomas Lee" w:date="2021-02-10T15:21:00Z">
        <w:r w:rsidR="004827E8">
          <w:t>'</w:t>
        </w:r>
      </w:ins>
      <w:ins w:id="263" w:author="Thomas Lee" w:date="2021-02-10T15:20:00Z">
        <w:r w:rsidR="004827E8" w:rsidRPr="00A835A1">
          <w:t>CodeSigning</w:t>
        </w:r>
        <w:r w:rsidR="004827E8">
          <w:t>'</w:t>
        </w:r>
        <w:r w:rsidR="004827E8" w:rsidRPr="00A835A1">
          <w:t> </w:t>
        </w:r>
      </w:ins>
    </w:p>
    <w:p w14:paraId="662C2BCF" w14:textId="4965690A" w:rsidR="00A835A1" w:rsidRPr="00A835A1" w:rsidRDefault="00A835A1" w:rsidP="00A835A1">
      <w:pPr>
        <w:pStyle w:val="CodePACKT"/>
      </w:pPr>
      <w:r w:rsidRPr="00A835A1">
        <w:t>  CertStoreLocation = </w:t>
      </w:r>
      <w:ins w:id="264" w:author="Thomas Lee" w:date="2021-02-10T15:21:00Z">
        <w:r w:rsidR="004827E8">
          <w:t>'</w:t>
        </w:r>
        <w:r w:rsidR="004827E8" w:rsidRPr="00A835A1">
          <w:t>Cert</w:t>
        </w:r>
      </w:ins>
      <w:r w:rsidRPr="00A835A1">
        <w:t>:\CurrentUser\</w:t>
      </w:r>
      <w:ins w:id="265" w:author="Thomas Lee" w:date="2021-02-10T15:21:00Z">
        <w:r w:rsidR="004827E8" w:rsidRPr="00A835A1">
          <w:t>My</w:t>
        </w:r>
        <w:r w:rsidR="004827E8">
          <w:t>'</w:t>
        </w:r>
      </w:ins>
    </w:p>
    <w:p w14:paraId="47997FE9" w14:textId="77777777" w:rsidR="00A835A1" w:rsidRPr="00A835A1" w:rsidRDefault="00A835A1" w:rsidP="00A835A1">
      <w:pPr>
        <w:pStyle w:val="CodePACKT"/>
      </w:pPr>
      <w:r w:rsidRPr="00A835A1">
        <w:t>}</w:t>
      </w:r>
    </w:p>
    <w:p w14:paraId="66CCF412" w14:textId="77777777" w:rsidR="00A835A1" w:rsidRPr="00A835A1" w:rsidRDefault="00A835A1" w:rsidP="00A835A1">
      <w:pPr>
        <w:pStyle w:val="CodePACKT"/>
      </w:pPr>
      <w:r w:rsidRPr="00A835A1">
        <w:t>New-SelfSignedCertificate @CHT | Out-Null</w:t>
      </w:r>
    </w:p>
    <w:p w14:paraId="5FBC3BFE" w14:textId="77777777" w:rsidR="00A835A1" w:rsidRPr="00A835A1" w:rsidRDefault="00A835A1" w:rsidP="00A835A1">
      <w:pPr>
        <w:pStyle w:val="CodePACKT"/>
      </w:pPr>
    </w:p>
    <w:p w14:paraId="535656DD" w14:textId="59A11B98" w:rsidR="00A835A1" w:rsidRPr="00A835A1" w:rsidRDefault="00A835A1" w:rsidP="00A835A1">
      <w:pPr>
        <w:pStyle w:val="NumberedBulletPACKT"/>
        <w:rPr>
          <w:color w:val="333333"/>
          <w:lang w:val="en-GB" w:eastAsia="en-GB"/>
        </w:rPr>
      </w:pPr>
      <w:r w:rsidRPr="00A835A1">
        <w:rPr>
          <w:lang w:val="en-GB" w:eastAsia="en-GB"/>
        </w:rPr>
        <w:t>Display</w:t>
      </w:r>
      <w:ins w:id="266" w:author="Thomas Lee" w:date="2021-02-10T15:22:00Z">
        <w:r w:rsidR="004827E8">
          <w:rPr>
            <w:lang w:val="en-GB" w:eastAsia="en-GB"/>
          </w:rPr>
          <w:t>ing</w:t>
        </w:r>
      </w:ins>
      <w:r w:rsidRPr="00A835A1">
        <w:rPr>
          <w:lang w:val="en-GB" w:eastAsia="en-GB"/>
        </w:rPr>
        <w:t> the newly created certificate</w:t>
      </w:r>
      <w:del w:id="267" w:author="Thomas Lee" w:date="2021-02-10T15:22:00Z">
        <w:r w:rsidR="00780C09" w:rsidDel="004827E8">
          <w:rPr>
            <w:lang w:val="en-GB" w:eastAsia="en-GB"/>
          </w:rPr>
          <w:delText>:</w:delText>
        </w:r>
      </w:del>
    </w:p>
    <w:p w14:paraId="02904901" w14:textId="77777777" w:rsidR="00A835A1" w:rsidRPr="00A835A1" w:rsidRDefault="00A835A1" w:rsidP="00A835A1">
      <w:pPr>
        <w:pStyle w:val="CodePACKT"/>
      </w:pPr>
    </w:p>
    <w:p w14:paraId="324F4317" w14:textId="5BC07D35" w:rsidR="00A835A1" w:rsidRPr="00A835A1" w:rsidRDefault="00A835A1" w:rsidP="00A835A1">
      <w:pPr>
        <w:pStyle w:val="CodePACKT"/>
      </w:pPr>
      <w:r w:rsidRPr="00A835A1">
        <w:t>$Cert = Get-ChildItem -Path Cert:\CurrentUser\my -CodeSigningCert</w:t>
      </w:r>
    </w:p>
    <w:p w14:paraId="25CD84ED" w14:textId="77777777" w:rsidR="00A835A1" w:rsidRPr="00A835A1" w:rsidRDefault="00A835A1" w:rsidP="00A835A1">
      <w:pPr>
        <w:pStyle w:val="CodePACKT"/>
      </w:pPr>
      <w:r w:rsidRPr="00A835A1">
        <w:t>$Cert | </w:t>
      </w:r>
    </w:p>
    <w:p w14:paraId="58713B15" w14:textId="49DD594B" w:rsidR="00A835A1" w:rsidRPr="00A835A1" w:rsidRDefault="00A835A1" w:rsidP="00A835A1">
      <w:pPr>
        <w:pStyle w:val="CodePACKT"/>
      </w:pPr>
      <w:r w:rsidRPr="00A835A1">
        <w:t>  Where-Object {$_.</w:t>
      </w:r>
      <w:del w:id="268" w:author="Thomas Lee" w:date="2021-02-10T15:22:00Z">
        <w:r w:rsidRPr="00A835A1" w:rsidDel="004827E8">
          <w:delText>Subjectname</w:delText>
        </w:r>
      </w:del>
      <w:ins w:id="269" w:author="Thomas Lee" w:date="2021-02-10T15:22:00Z">
        <w:r w:rsidR="004827E8" w:rsidRPr="00A835A1">
          <w:t>Subject</w:t>
        </w:r>
        <w:r w:rsidR="004827E8">
          <w:t>N</w:t>
        </w:r>
        <w:r w:rsidR="004827E8" w:rsidRPr="00A835A1">
          <w:t>ame</w:t>
        </w:r>
      </w:ins>
      <w:r w:rsidRPr="00A835A1">
        <w:t>.Name -match $CHT.Subject}</w:t>
      </w:r>
    </w:p>
    <w:p w14:paraId="0AF47D4F" w14:textId="77777777" w:rsidR="00A835A1" w:rsidRPr="00A835A1" w:rsidRDefault="00A835A1" w:rsidP="00A835A1">
      <w:pPr>
        <w:pStyle w:val="CodePACKT"/>
      </w:pPr>
    </w:p>
    <w:p w14:paraId="6077E9A8" w14:textId="4423EAAB" w:rsidR="00A835A1" w:rsidRPr="00A835A1" w:rsidRDefault="00A835A1" w:rsidP="00A835A1">
      <w:pPr>
        <w:pStyle w:val="NumberedBulletPACKT"/>
        <w:rPr>
          <w:color w:val="333333"/>
          <w:lang w:val="en-GB" w:eastAsia="en-GB"/>
        </w:rPr>
      </w:pPr>
      <w:r w:rsidRPr="00A835A1">
        <w:rPr>
          <w:lang w:val="en-GB" w:eastAsia="en-GB"/>
        </w:rPr>
        <w:t>Creat</w:t>
      </w:r>
      <w:ins w:id="270" w:author="Thomas Lee" w:date="2021-02-10T15:22:00Z">
        <w:r w:rsidR="004827E8">
          <w:rPr>
            <w:lang w:val="en-GB" w:eastAsia="en-GB"/>
          </w:rPr>
          <w:t>ing</w:t>
        </w:r>
      </w:ins>
      <w:del w:id="271" w:author="Thomas Lee" w:date="2021-02-10T15:22:00Z">
        <w:r w:rsidR="00780C09" w:rsidDel="004827E8">
          <w:rPr>
            <w:lang w:val="en-GB" w:eastAsia="en-GB"/>
          </w:rPr>
          <w:delText>e</w:delText>
        </w:r>
      </w:del>
      <w:r w:rsidRPr="00A835A1">
        <w:rPr>
          <w:lang w:val="en-GB" w:eastAsia="en-GB"/>
        </w:rPr>
        <w:t> and view</w:t>
      </w:r>
      <w:ins w:id="272" w:author="Thomas Lee" w:date="2021-02-10T15:22:00Z">
        <w:r w:rsidR="004827E8">
          <w:rPr>
            <w:lang w:val="en-GB" w:eastAsia="en-GB"/>
          </w:rPr>
          <w:t>ing</w:t>
        </w:r>
      </w:ins>
      <w:r w:rsidRPr="00A835A1">
        <w:rPr>
          <w:lang w:val="en-GB" w:eastAsia="en-GB"/>
        </w:rPr>
        <w:t> a simple script</w:t>
      </w:r>
      <w:del w:id="273" w:author="Thomas Lee" w:date="2021-02-10T15:22:00Z">
        <w:r w:rsidR="00780C09" w:rsidDel="004827E8">
          <w:rPr>
            <w:lang w:val="en-GB" w:eastAsia="en-GB"/>
          </w:rPr>
          <w:delText>:</w:delText>
        </w:r>
      </w:del>
    </w:p>
    <w:p w14:paraId="5CDC7C11" w14:textId="77777777" w:rsidR="00A835A1" w:rsidRPr="00A835A1" w:rsidRDefault="00A835A1" w:rsidP="00A835A1">
      <w:pPr>
        <w:pStyle w:val="CodePACKT"/>
      </w:pPr>
    </w:p>
    <w:p w14:paraId="734BC771" w14:textId="3DFFE54A" w:rsidR="00A835A1" w:rsidRPr="00A835A1" w:rsidRDefault="00A835A1" w:rsidP="00A835A1">
      <w:pPr>
        <w:pStyle w:val="CodePACKT"/>
      </w:pPr>
      <w:r w:rsidRPr="00A835A1">
        <w:t>$Script = </w:t>
      </w:r>
      <w:r w:rsidR="00F84672" w:rsidRPr="00A835A1">
        <w:t>@</w:t>
      </w:r>
      <w:r w:rsidR="00F84672">
        <w:t>"</w:t>
      </w:r>
    </w:p>
    <w:p w14:paraId="3D2F2C18" w14:textId="77777777" w:rsidR="00A835A1" w:rsidRPr="00A835A1" w:rsidRDefault="00A835A1" w:rsidP="00A835A1">
      <w:pPr>
        <w:pStyle w:val="CodePACKT"/>
      </w:pPr>
      <w:r w:rsidRPr="00A835A1">
        <w:t>  # Sample Script</w:t>
      </w:r>
    </w:p>
    <w:p w14:paraId="55BB59E0" w14:textId="686D188F" w:rsidR="00A835A1" w:rsidRPr="00A835A1" w:rsidRDefault="00A835A1" w:rsidP="00A835A1">
      <w:pPr>
        <w:pStyle w:val="CodePACKT"/>
      </w:pPr>
      <w:r w:rsidRPr="00A835A1">
        <w:t>  </w:t>
      </w:r>
      <w:r w:rsidR="00F84672">
        <w:t>'</w:t>
      </w:r>
      <w:r w:rsidR="00F84672" w:rsidRPr="00A835A1">
        <w:t>Hello </w:t>
      </w:r>
      <w:r w:rsidRPr="00A835A1">
        <w:t>World from PowerShell 7!</w:t>
      </w:r>
      <w:r w:rsidR="00F84672">
        <w:t>'</w:t>
      </w:r>
    </w:p>
    <w:p w14:paraId="0F73D951" w14:textId="2BE8CC86" w:rsidR="00A835A1" w:rsidRPr="00A835A1" w:rsidRDefault="00A835A1" w:rsidP="00A835A1">
      <w:pPr>
        <w:pStyle w:val="CodePACKT"/>
      </w:pPr>
      <w:r w:rsidRPr="00A835A1">
        <w:t>  </w:t>
      </w:r>
      <w:r w:rsidR="00F84672">
        <w:t>"</w:t>
      </w:r>
      <w:r w:rsidRPr="00A835A1">
        <w:t>Running on [$(Hostname</w:t>
      </w:r>
      <w:r w:rsidR="00F84672" w:rsidRPr="00A835A1">
        <w:t>)]</w:t>
      </w:r>
      <w:r w:rsidR="00F84672">
        <w:t>"</w:t>
      </w:r>
    </w:p>
    <w:p w14:paraId="6A64C453" w14:textId="63A4B1F3" w:rsidR="00A835A1" w:rsidRPr="00A835A1" w:rsidRDefault="00F84672" w:rsidP="00A835A1">
      <w:pPr>
        <w:pStyle w:val="CodePACKT"/>
      </w:pPr>
      <w:r>
        <w:t>"</w:t>
      </w:r>
      <w:r w:rsidRPr="00A835A1">
        <w:t>@</w:t>
      </w:r>
    </w:p>
    <w:p w14:paraId="36CCA46E" w14:textId="77777777" w:rsidR="00A835A1" w:rsidRPr="00A835A1" w:rsidRDefault="00A835A1" w:rsidP="00A835A1">
      <w:pPr>
        <w:pStyle w:val="CodePACKT"/>
      </w:pPr>
      <w:r w:rsidRPr="00A835A1">
        <w:t>$Script | Out-File -FilePath C:\Foo\Signed.ps1</w:t>
      </w:r>
    </w:p>
    <w:p w14:paraId="63CCE899" w14:textId="77777777" w:rsidR="00A835A1" w:rsidRPr="00A835A1" w:rsidRDefault="00A835A1" w:rsidP="00A835A1">
      <w:pPr>
        <w:pStyle w:val="CodePACKT"/>
      </w:pPr>
      <w:r w:rsidRPr="00A835A1">
        <w:t>Get-ChildItem -Path C:\Foo\Signed.ps1</w:t>
      </w:r>
    </w:p>
    <w:p w14:paraId="47043137" w14:textId="77777777" w:rsidR="00A835A1" w:rsidRPr="00A835A1" w:rsidRDefault="00A835A1" w:rsidP="00A835A1">
      <w:pPr>
        <w:shd w:val="clear" w:color="auto" w:fill="FFFFFE"/>
        <w:spacing w:after="0" w:line="285" w:lineRule="atLeast"/>
        <w:rPr>
          <w:rFonts w:ascii="Consolas" w:hAnsi="Consolas"/>
          <w:color w:val="333333"/>
          <w:sz w:val="21"/>
          <w:szCs w:val="21"/>
          <w:lang w:val="en-GB" w:eastAsia="en-GB"/>
        </w:rPr>
      </w:pPr>
    </w:p>
    <w:p w14:paraId="06E0D996" w14:textId="466EE825" w:rsidR="00A835A1" w:rsidRPr="00A835A1" w:rsidRDefault="00A835A1" w:rsidP="00A835A1">
      <w:pPr>
        <w:pStyle w:val="NumberedBulletPACKT"/>
        <w:rPr>
          <w:color w:val="333333"/>
          <w:lang w:val="en-GB" w:eastAsia="en-GB"/>
        </w:rPr>
      </w:pPr>
      <w:r w:rsidRPr="00A835A1">
        <w:rPr>
          <w:lang w:val="en-GB" w:eastAsia="en-GB"/>
        </w:rPr>
        <w:t>Sign</w:t>
      </w:r>
      <w:ins w:id="274" w:author="Thomas Lee" w:date="2021-02-10T15:23:00Z">
        <w:r w:rsidR="004827E8">
          <w:rPr>
            <w:lang w:val="en-GB" w:eastAsia="en-GB"/>
          </w:rPr>
          <w:t>ing</w:t>
        </w:r>
      </w:ins>
      <w:r w:rsidRPr="00A835A1">
        <w:rPr>
          <w:lang w:val="en-GB" w:eastAsia="en-GB"/>
        </w:rPr>
        <w:t> your new script</w:t>
      </w:r>
      <w:del w:id="275" w:author="Thomas Lee" w:date="2021-02-10T15:23:00Z">
        <w:r w:rsidR="00596565" w:rsidDel="004827E8">
          <w:rPr>
            <w:lang w:val="en-GB" w:eastAsia="en-GB"/>
          </w:rPr>
          <w:delText>:</w:delText>
        </w:r>
      </w:del>
    </w:p>
    <w:p w14:paraId="18246D83" w14:textId="77777777" w:rsidR="00A835A1" w:rsidRPr="00A835A1" w:rsidRDefault="00A835A1" w:rsidP="00A835A1">
      <w:pPr>
        <w:pStyle w:val="CodePACKT"/>
      </w:pPr>
    </w:p>
    <w:p w14:paraId="7B07F15B" w14:textId="7094D10A" w:rsidR="00A835A1" w:rsidRPr="00A835A1" w:rsidRDefault="00A835A1" w:rsidP="00A835A1">
      <w:pPr>
        <w:pStyle w:val="CodePACKT"/>
      </w:pPr>
      <w:r w:rsidRPr="00A835A1">
        <w:t>$SHT = @{</w:t>
      </w:r>
    </w:p>
    <w:p w14:paraId="7AC33427" w14:textId="77777777" w:rsidR="00A835A1" w:rsidRPr="00A835A1" w:rsidRDefault="00A835A1" w:rsidP="00A835A1">
      <w:pPr>
        <w:pStyle w:val="CodePACKT"/>
      </w:pPr>
      <w:r w:rsidRPr="00A835A1">
        <w:lastRenderedPageBreak/>
        <w:t>  Certificate = $cert</w:t>
      </w:r>
    </w:p>
    <w:p w14:paraId="2DB4C55D" w14:textId="56AE3379" w:rsidR="00A835A1" w:rsidRPr="00A835A1" w:rsidRDefault="00A835A1" w:rsidP="00A835A1">
      <w:pPr>
        <w:pStyle w:val="CodePACKT"/>
      </w:pPr>
      <w:r w:rsidRPr="00A835A1">
        <w:t>  FilePath    = </w:t>
      </w:r>
      <w:r w:rsidR="00F84672">
        <w:t>'</w:t>
      </w:r>
      <w:r w:rsidR="00F84672" w:rsidRPr="00A835A1">
        <w:t>C</w:t>
      </w:r>
      <w:r w:rsidRPr="00A835A1">
        <w:t>:\</w:t>
      </w:r>
      <w:r>
        <w:t>F</w:t>
      </w:r>
      <w:r w:rsidRPr="00A835A1">
        <w:t>oo\</w:t>
      </w:r>
      <w:r>
        <w:t>S</w:t>
      </w:r>
      <w:r w:rsidRPr="00A835A1">
        <w:t>igned.</w:t>
      </w:r>
      <w:r w:rsidR="00F84672" w:rsidRPr="00A835A1">
        <w:t>ps1</w:t>
      </w:r>
      <w:r w:rsidR="00F84672">
        <w:t>'</w:t>
      </w:r>
    </w:p>
    <w:p w14:paraId="0B044ABE" w14:textId="77777777" w:rsidR="00A835A1" w:rsidRPr="00A835A1" w:rsidRDefault="00A835A1" w:rsidP="00A835A1">
      <w:pPr>
        <w:pStyle w:val="CodePACKT"/>
      </w:pPr>
      <w:r w:rsidRPr="00A835A1">
        <w:t>}</w:t>
      </w:r>
    </w:p>
    <w:p w14:paraId="3EB41937" w14:textId="77777777" w:rsidR="00A835A1" w:rsidRPr="00A835A1" w:rsidRDefault="00A835A1" w:rsidP="00A835A1">
      <w:pPr>
        <w:pStyle w:val="CodePACKT"/>
      </w:pPr>
      <w:r w:rsidRPr="00A835A1">
        <w:t>Set-AuthenticodeSignature @SHT</w:t>
      </w:r>
    </w:p>
    <w:p w14:paraId="1E3823AE" w14:textId="77777777" w:rsidR="00A835A1" w:rsidRPr="00A835A1" w:rsidRDefault="00A835A1" w:rsidP="00A835A1">
      <w:pPr>
        <w:pStyle w:val="CodePACKT"/>
      </w:pPr>
    </w:p>
    <w:p w14:paraId="6ABD95BD" w14:textId="006A9C2D" w:rsidR="00A835A1" w:rsidRPr="00A835A1" w:rsidRDefault="00A835A1" w:rsidP="00A835A1">
      <w:pPr>
        <w:pStyle w:val="NumberedBulletPACKT"/>
        <w:rPr>
          <w:color w:val="333333"/>
          <w:lang w:val="en-GB" w:eastAsia="en-GB"/>
        </w:rPr>
      </w:pPr>
      <w:r>
        <w:rPr>
          <w:lang w:val="en-GB" w:eastAsia="en-GB"/>
        </w:rPr>
        <w:t>Check</w:t>
      </w:r>
      <w:ins w:id="276" w:author="Thomas Lee" w:date="2021-02-10T16:56:00Z">
        <w:r w:rsidR="00900CD0">
          <w:rPr>
            <w:lang w:val="en-GB" w:eastAsia="en-GB"/>
          </w:rPr>
          <w:t>ing</w:t>
        </w:r>
      </w:ins>
      <w:r w:rsidRPr="00A835A1">
        <w:rPr>
          <w:lang w:val="en-GB" w:eastAsia="en-GB"/>
        </w:rPr>
        <w:t> </w:t>
      </w:r>
      <w:r w:rsidR="001B0CF9">
        <w:rPr>
          <w:lang w:val="en-GB" w:eastAsia="en-GB"/>
        </w:rPr>
        <w:t xml:space="preserve">the </w:t>
      </w:r>
      <w:r w:rsidRPr="00A835A1">
        <w:rPr>
          <w:lang w:val="en-GB" w:eastAsia="en-GB"/>
        </w:rPr>
        <w:t>script after signing</w:t>
      </w:r>
      <w:del w:id="277" w:author="Thomas Lee" w:date="2021-02-10T16:56:00Z">
        <w:r w:rsidR="00310F67" w:rsidDel="00900CD0">
          <w:rPr>
            <w:lang w:val="en-GB" w:eastAsia="en-GB"/>
          </w:rPr>
          <w:delText>:</w:delText>
        </w:r>
      </w:del>
    </w:p>
    <w:p w14:paraId="15E2D943" w14:textId="77777777" w:rsidR="00A835A1" w:rsidRPr="00A835A1" w:rsidRDefault="00A835A1" w:rsidP="00A835A1">
      <w:pPr>
        <w:pStyle w:val="CodePACKT"/>
      </w:pPr>
    </w:p>
    <w:p w14:paraId="06265119" w14:textId="22BF09AC" w:rsidR="00A835A1" w:rsidRPr="00A835A1" w:rsidRDefault="00A835A1" w:rsidP="00A835A1">
      <w:pPr>
        <w:pStyle w:val="CodePACKT"/>
      </w:pPr>
      <w:r w:rsidRPr="00A835A1">
        <w:t>Get-ChildItem -Path C:\Foo\Signed.ps1</w:t>
      </w:r>
    </w:p>
    <w:p w14:paraId="0701F2F8" w14:textId="77777777" w:rsidR="00A835A1" w:rsidRPr="00A835A1" w:rsidRDefault="00A835A1" w:rsidP="00A835A1">
      <w:pPr>
        <w:pStyle w:val="CodePACKT"/>
      </w:pPr>
    </w:p>
    <w:p w14:paraId="219238DA" w14:textId="28A9E001" w:rsidR="00A835A1" w:rsidRPr="00A835A1" w:rsidRDefault="00A835A1" w:rsidP="00A835A1">
      <w:pPr>
        <w:pStyle w:val="NumberedBulletPACKT"/>
        <w:rPr>
          <w:color w:val="000000"/>
          <w:lang w:val="en-GB" w:eastAsia="en-GB"/>
        </w:rPr>
      </w:pPr>
      <w:r w:rsidRPr="00A835A1">
        <w:rPr>
          <w:lang w:val="en-GB" w:eastAsia="en-GB"/>
        </w:rPr>
        <w:t>View</w:t>
      </w:r>
      <w:ins w:id="278" w:author="Thomas Lee" w:date="2021-02-10T16:56:00Z">
        <w:r w:rsidR="00900CD0">
          <w:rPr>
            <w:lang w:val="en-GB" w:eastAsia="en-GB"/>
          </w:rPr>
          <w:t>ing</w:t>
        </w:r>
      </w:ins>
      <w:r w:rsidRPr="00A835A1">
        <w:rPr>
          <w:lang w:val="en-GB" w:eastAsia="en-GB"/>
        </w:rPr>
        <w:t> the signed script</w:t>
      </w:r>
      <w:del w:id="279" w:author="Thomas Lee" w:date="2021-02-10T16:56:00Z">
        <w:r w:rsidR="00310F67" w:rsidDel="00900CD0">
          <w:rPr>
            <w:lang w:val="en-GB" w:eastAsia="en-GB"/>
          </w:rPr>
          <w:delText>:</w:delText>
        </w:r>
      </w:del>
    </w:p>
    <w:p w14:paraId="6DB61C20" w14:textId="77777777" w:rsidR="00A835A1" w:rsidRPr="00A835A1" w:rsidRDefault="00A835A1" w:rsidP="00A835A1">
      <w:pPr>
        <w:pStyle w:val="CodePACKT"/>
      </w:pPr>
    </w:p>
    <w:p w14:paraId="019BC9C8" w14:textId="07395BBD" w:rsidR="00A835A1" w:rsidRPr="00A835A1" w:rsidRDefault="00A835A1" w:rsidP="00A835A1">
      <w:pPr>
        <w:pStyle w:val="CodePACKT"/>
      </w:pPr>
      <w:r w:rsidRPr="00A835A1">
        <w:t>Get-Content -Path C:\Foo\Signed.ps1</w:t>
      </w:r>
    </w:p>
    <w:p w14:paraId="398E7A0D" w14:textId="77777777" w:rsidR="00A835A1" w:rsidRPr="00A835A1" w:rsidRDefault="00A835A1" w:rsidP="00A835A1">
      <w:pPr>
        <w:pStyle w:val="CodePACKT"/>
      </w:pPr>
    </w:p>
    <w:p w14:paraId="70D2C11F" w14:textId="4FE9F6F0" w:rsidR="00A835A1" w:rsidRPr="00A835A1" w:rsidRDefault="00A835A1" w:rsidP="00A835A1">
      <w:pPr>
        <w:pStyle w:val="NumberedBulletPACKT"/>
        <w:rPr>
          <w:color w:val="333333"/>
          <w:lang w:val="en-GB" w:eastAsia="en-GB"/>
        </w:rPr>
      </w:pPr>
      <w:r w:rsidRPr="00A835A1">
        <w:rPr>
          <w:lang w:val="en-GB" w:eastAsia="en-GB"/>
        </w:rPr>
        <w:t>Test</w:t>
      </w:r>
      <w:ins w:id="280" w:author="Thomas Lee" w:date="2021-02-10T16:56:00Z">
        <w:r w:rsidR="00900CD0">
          <w:rPr>
            <w:lang w:val="en-GB" w:eastAsia="en-GB"/>
          </w:rPr>
          <w:t>ing</w:t>
        </w:r>
      </w:ins>
      <w:r w:rsidRPr="00A835A1">
        <w:rPr>
          <w:lang w:val="en-GB" w:eastAsia="en-GB"/>
        </w:rPr>
        <w:t> the signature</w:t>
      </w:r>
      <w:del w:id="281" w:author="Thomas Lee" w:date="2021-02-10T16:56:00Z">
        <w:r w:rsidR="00B14AF4" w:rsidDel="00900CD0">
          <w:rPr>
            <w:lang w:val="en-GB" w:eastAsia="en-GB"/>
          </w:rPr>
          <w:delText>:</w:delText>
        </w:r>
      </w:del>
    </w:p>
    <w:p w14:paraId="70821C5C" w14:textId="77777777" w:rsidR="00A835A1" w:rsidRPr="00A835A1" w:rsidRDefault="00A835A1" w:rsidP="00A835A1">
      <w:pPr>
        <w:pStyle w:val="CodePACKT"/>
      </w:pPr>
    </w:p>
    <w:p w14:paraId="6047C8D5" w14:textId="6D6C583D" w:rsidR="00A835A1" w:rsidRPr="00A835A1" w:rsidRDefault="00A835A1" w:rsidP="00A835A1">
      <w:pPr>
        <w:pStyle w:val="CodePACKT"/>
      </w:pPr>
      <w:r w:rsidRPr="00A835A1">
        <w:t>Get-AuthenticodeSignature -FilePath C:\Foo\Signed.ps1 |</w:t>
      </w:r>
    </w:p>
    <w:p w14:paraId="3CF075E9" w14:textId="77777777" w:rsidR="00A835A1" w:rsidRPr="00A835A1" w:rsidRDefault="00A835A1" w:rsidP="00A835A1">
      <w:pPr>
        <w:pStyle w:val="CodePACKT"/>
      </w:pPr>
      <w:r w:rsidRPr="00A835A1">
        <w:t>  Format-List</w:t>
      </w:r>
    </w:p>
    <w:p w14:paraId="6FE84003" w14:textId="77777777" w:rsidR="00A835A1" w:rsidRPr="00A835A1" w:rsidRDefault="00A835A1" w:rsidP="00A835A1">
      <w:pPr>
        <w:pStyle w:val="CodePACKT"/>
      </w:pPr>
    </w:p>
    <w:p w14:paraId="3BECA129" w14:textId="0AE3CE8B" w:rsidR="00A835A1" w:rsidRPr="00A835A1" w:rsidDel="002E2E92" w:rsidRDefault="00A835A1" w:rsidP="00A835A1">
      <w:pPr>
        <w:pStyle w:val="NumberedBulletPACKT"/>
        <w:rPr>
          <w:del w:id="282" w:author="Thomas Lee" w:date="2021-02-11T16:31:00Z"/>
          <w:color w:val="333333"/>
          <w:lang w:val="en-GB" w:eastAsia="en-GB"/>
        </w:rPr>
      </w:pPr>
      <w:commentRangeStart w:id="283"/>
      <w:del w:id="284" w:author="Thomas Lee" w:date="2021-02-11T16:31:00Z">
        <w:r w:rsidRPr="00A835A1" w:rsidDel="002E2E92">
          <w:rPr>
            <w:lang w:val="en-GB" w:eastAsia="en-GB"/>
          </w:rPr>
          <w:delText>Ensur</w:delText>
        </w:r>
        <w:r w:rsidR="00B14AF4" w:rsidDel="002E2E92">
          <w:rPr>
            <w:lang w:val="en-GB" w:eastAsia="en-GB"/>
          </w:rPr>
          <w:delText>e</w:delText>
        </w:r>
        <w:r w:rsidRPr="00A835A1" w:rsidDel="002E2E92">
          <w:rPr>
            <w:lang w:val="en-GB" w:eastAsia="en-GB"/>
          </w:rPr>
          <w:delText> </w:delText>
        </w:r>
        <w:r w:rsidR="00272058" w:rsidDel="002E2E92">
          <w:rPr>
            <w:lang w:val="en-GB" w:eastAsia="en-GB"/>
          </w:rPr>
          <w:delText xml:space="preserve">the </w:delText>
        </w:r>
        <w:r w:rsidRPr="00A835A1" w:rsidDel="002E2E92">
          <w:rPr>
            <w:lang w:val="en-GB" w:eastAsia="en-GB"/>
          </w:rPr>
          <w:delText>certificate is trusted</w:delText>
        </w:r>
        <w:r w:rsidR="00B14AF4" w:rsidDel="002E2E92">
          <w:rPr>
            <w:lang w:val="en-GB" w:eastAsia="en-GB"/>
          </w:rPr>
          <w:delText>:</w:delText>
        </w:r>
      </w:del>
    </w:p>
    <w:p w14:paraId="59D0BB2D" w14:textId="607772BA" w:rsidR="00A835A1" w:rsidRPr="00A835A1" w:rsidDel="002E2E92" w:rsidRDefault="00A835A1" w:rsidP="00A835A1">
      <w:pPr>
        <w:pStyle w:val="CodePACKT"/>
        <w:rPr>
          <w:del w:id="285" w:author="Thomas Lee" w:date="2021-02-11T16:31:00Z"/>
        </w:rPr>
      </w:pPr>
    </w:p>
    <w:p w14:paraId="7FEF7549" w14:textId="2BBA61A2" w:rsidR="00A835A1" w:rsidRPr="00A835A1" w:rsidDel="002E2E92" w:rsidRDefault="00A835A1" w:rsidP="00A835A1">
      <w:pPr>
        <w:pStyle w:val="CodePACKT"/>
        <w:rPr>
          <w:del w:id="286" w:author="Thomas Lee" w:date="2021-02-11T16:31:00Z"/>
        </w:rPr>
      </w:pPr>
      <w:del w:id="287" w:author="Thomas Lee" w:date="2021-02-11T16:31:00Z">
        <w:r w:rsidRPr="00A835A1" w:rsidDel="002E2E92">
          <w:delText>$DestStoreName  = </w:delText>
        </w:r>
        <w:r w:rsidR="00F84672" w:rsidDel="002E2E92">
          <w:delText>'ROOT'</w:delText>
        </w:r>
      </w:del>
    </w:p>
    <w:p w14:paraId="20737818" w14:textId="061D738B" w:rsidR="00A835A1" w:rsidRPr="00A835A1" w:rsidDel="002E2E92" w:rsidRDefault="00A835A1" w:rsidP="00A835A1">
      <w:pPr>
        <w:pStyle w:val="CodePACKT"/>
        <w:rPr>
          <w:del w:id="288" w:author="Thomas Lee" w:date="2021-02-11T16:31:00Z"/>
        </w:rPr>
      </w:pPr>
      <w:del w:id="289" w:author="Thomas Lee" w:date="2021-02-11T16:31:00Z">
        <w:r w:rsidRPr="00A835A1" w:rsidDel="002E2E92">
          <w:delText>$DestStoreScope = </w:delText>
        </w:r>
        <w:r w:rsidR="00F84672" w:rsidDel="002E2E92">
          <w:delText>'</w:delText>
        </w:r>
        <w:r w:rsidR="00F84672" w:rsidRPr="00A835A1" w:rsidDel="002E2E92">
          <w:delText>CurrentUser</w:delText>
        </w:r>
        <w:r w:rsidR="00F84672" w:rsidDel="002E2E92">
          <w:delText>'</w:delText>
        </w:r>
      </w:del>
    </w:p>
    <w:p w14:paraId="08D2ECE4" w14:textId="0BB413CA" w:rsidR="00A835A1" w:rsidRPr="00A835A1" w:rsidDel="002E2E92" w:rsidRDefault="00A835A1" w:rsidP="00A835A1">
      <w:pPr>
        <w:pStyle w:val="CodePACKT"/>
        <w:rPr>
          <w:del w:id="290" w:author="Thomas Lee" w:date="2021-02-11T16:31:00Z"/>
        </w:rPr>
      </w:pPr>
      <w:del w:id="291" w:author="Thomas Lee" w:date="2021-02-11T16:31:00Z">
        <w:r w:rsidRPr="00A835A1" w:rsidDel="002E2E92">
          <w:delText>$Type   = </w:delText>
        </w:r>
        <w:r w:rsidR="00F84672" w:rsidDel="002E2E92">
          <w:delText>'</w:delText>
        </w:r>
        <w:r w:rsidR="00F84672" w:rsidRPr="00A835A1" w:rsidDel="002E2E92">
          <w:delText>System</w:delText>
        </w:r>
        <w:r w:rsidRPr="00A835A1" w:rsidDel="002E2E92">
          <w:delText>.Security.Cryptography.X509Certificates.</w:delText>
        </w:r>
        <w:r w:rsidR="00F84672" w:rsidRPr="00A835A1" w:rsidDel="002E2E92">
          <w:delText>X509Store</w:delText>
        </w:r>
        <w:r w:rsidR="00F84672" w:rsidDel="002E2E92">
          <w:delText>'</w:delText>
        </w:r>
      </w:del>
    </w:p>
    <w:p w14:paraId="1ED694D6" w14:textId="28AADC1D" w:rsidR="00A835A1" w:rsidRPr="00A835A1" w:rsidDel="002E2E92" w:rsidRDefault="00A835A1" w:rsidP="00A835A1">
      <w:pPr>
        <w:pStyle w:val="CodePACKT"/>
        <w:rPr>
          <w:del w:id="292" w:author="Thomas Lee" w:date="2021-02-11T16:31:00Z"/>
        </w:rPr>
      </w:pPr>
      <w:del w:id="293" w:author="Thomas Lee" w:date="2021-02-11T16:31:00Z">
        <w:r w:rsidRPr="00A835A1" w:rsidDel="002E2E92">
          <w:delText>$MHT = @{</w:delText>
        </w:r>
      </w:del>
    </w:p>
    <w:p w14:paraId="29189D73" w14:textId="33A6E291" w:rsidR="00A835A1" w:rsidRPr="00A835A1" w:rsidDel="002E2E92" w:rsidRDefault="00A835A1" w:rsidP="00A835A1">
      <w:pPr>
        <w:pStyle w:val="CodePACKT"/>
        <w:rPr>
          <w:del w:id="294" w:author="Thomas Lee" w:date="2021-02-11T16:31:00Z"/>
        </w:rPr>
      </w:pPr>
      <w:del w:id="295" w:author="Thomas Lee" w:date="2021-02-11T16:31:00Z">
        <w:r w:rsidRPr="00A835A1" w:rsidDel="002E2E92">
          <w:delText>  TypeName = $Type  </w:delText>
        </w:r>
      </w:del>
    </w:p>
    <w:p w14:paraId="305D1819" w14:textId="2D6C9232" w:rsidR="00A835A1" w:rsidRPr="00A835A1" w:rsidDel="002E2E92" w:rsidRDefault="00A835A1" w:rsidP="00A835A1">
      <w:pPr>
        <w:pStyle w:val="CodePACKT"/>
        <w:rPr>
          <w:del w:id="296" w:author="Thomas Lee" w:date="2021-02-11T16:31:00Z"/>
        </w:rPr>
      </w:pPr>
      <w:del w:id="297" w:author="Thomas Lee" w:date="2021-02-11T16:31:00Z">
        <w:r w:rsidRPr="00A835A1" w:rsidDel="002E2E92">
          <w:delText>  ArgumentList  = ($DestStoreName, $DestStoreScope)</w:delText>
        </w:r>
      </w:del>
    </w:p>
    <w:p w14:paraId="7E725051" w14:textId="363355EA" w:rsidR="00A835A1" w:rsidRPr="00A835A1" w:rsidDel="002E2E92" w:rsidRDefault="00A835A1" w:rsidP="00A835A1">
      <w:pPr>
        <w:pStyle w:val="CodePACKT"/>
        <w:rPr>
          <w:del w:id="298" w:author="Thomas Lee" w:date="2021-02-11T16:31:00Z"/>
        </w:rPr>
      </w:pPr>
      <w:del w:id="299" w:author="Thomas Lee" w:date="2021-02-11T16:31:00Z">
        <w:r w:rsidRPr="00A835A1" w:rsidDel="002E2E92">
          <w:delText>}</w:delText>
        </w:r>
      </w:del>
    </w:p>
    <w:p w14:paraId="02804072" w14:textId="78968789" w:rsidR="00A835A1" w:rsidRPr="00A835A1" w:rsidDel="002E2E92" w:rsidRDefault="00A835A1" w:rsidP="00A835A1">
      <w:pPr>
        <w:pStyle w:val="CodePACKT"/>
        <w:rPr>
          <w:del w:id="300" w:author="Thomas Lee" w:date="2021-02-11T16:31:00Z"/>
        </w:rPr>
      </w:pPr>
      <w:del w:id="301" w:author="Thomas Lee" w:date="2021-02-11T16:31:00Z">
        <w:r w:rsidRPr="00A835A1" w:rsidDel="002E2E92">
          <w:delText>$DestStore = New-Object  @MHT</w:delText>
        </w:r>
      </w:del>
    </w:p>
    <w:p w14:paraId="0D350333" w14:textId="75BE94CF" w:rsidR="00A835A1" w:rsidRPr="00A835A1" w:rsidDel="002E2E92" w:rsidRDefault="00A835A1" w:rsidP="00A835A1">
      <w:pPr>
        <w:pStyle w:val="CodePACKT"/>
        <w:rPr>
          <w:del w:id="302" w:author="Thomas Lee" w:date="2021-02-11T16:31:00Z"/>
        </w:rPr>
      </w:pPr>
      <w:del w:id="303" w:author="Thomas Lee" w:date="2021-02-11T16:31:00Z">
        <w:r w:rsidRPr="00A835A1" w:rsidDel="002E2E92">
          <w:delText>$DestStore.Open(</w:delText>
        </w:r>
      </w:del>
    </w:p>
    <w:p w14:paraId="45C86E55" w14:textId="142BACB0" w:rsidR="00A835A1" w:rsidRPr="00A835A1" w:rsidDel="002E2E92" w:rsidRDefault="00A835A1" w:rsidP="00A835A1">
      <w:pPr>
        <w:pStyle w:val="CodePACKT"/>
        <w:rPr>
          <w:del w:id="304" w:author="Thomas Lee" w:date="2021-02-11T16:31:00Z"/>
        </w:rPr>
      </w:pPr>
      <w:del w:id="305" w:author="Thomas Lee" w:date="2021-02-11T16:31:00Z">
        <w:r w:rsidRPr="00A835A1" w:rsidDel="002E2E92">
          <w:delText>  [System.Security.Cryptography.X509Certificates.OpenFlags]::</w:delText>
        </w:r>
      </w:del>
    </w:p>
    <w:p w14:paraId="353D8332" w14:textId="3015A846" w:rsidR="00A835A1" w:rsidRPr="00A835A1" w:rsidDel="002E2E92" w:rsidRDefault="00A835A1" w:rsidP="00A835A1">
      <w:pPr>
        <w:pStyle w:val="CodePACKT"/>
        <w:rPr>
          <w:del w:id="306" w:author="Thomas Lee" w:date="2021-02-11T16:31:00Z"/>
        </w:rPr>
      </w:pPr>
      <w:del w:id="307" w:author="Thomas Lee" w:date="2021-02-11T16:31:00Z">
        <w:r w:rsidRPr="00A835A1" w:rsidDel="002E2E92">
          <w:delText>    ReadWrite)</w:delText>
        </w:r>
      </w:del>
    </w:p>
    <w:p w14:paraId="13DED4EE" w14:textId="7B93B921" w:rsidR="00A835A1" w:rsidRPr="00A835A1" w:rsidDel="002E2E92" w:rsidRDefault="00A835A1" w:rsidP="00A835A1">
      <w:pPr>
        <w:pStyle w:val="CodePACKT"/>
        <w:rPr>
          <w:del w:id="308" w:author="Thomas Lee" w:date="2021-02-11T16:31:00Z"/>
        </w:rPr>
      </w:pPr>
      <w:del w:id="309" w:author="Thomas Lee" w:date="2021-02-11T16:31:00Z">
        <w:r w:rsidRPr="00A835A1" w:rsidDel="002E2E92">
          <w:delText>$DestStore.Add($Cert)</w:delText>
        </w:r>
      </w:del>
    </w:p>
    <w:p w14:paraId="669B780A" w14:textId="6EE5FA10" w:rsidR="00A835A1" w:rsidDel="002E2E92" w:rsidRDefault="00A835A1" w:rsidP="00A835A1">
      <w:pPr>
        <w:pStyle w:val="CodePACKT"/>
        <w:rPr>
          <w:del w:id="310" w:author="Thomas Lee" w:date="2021-02-11T16:31:00Z"/>
        </w:rPr>
      </w:pPr>
      <w:del w:id="311" w:author="Thomas Lee" w:date="2021-02-11T16:31:00Z">
        <w:r w:rsidRPr="00A835A1" w:rsidDel="002E2E92">
          <w:delText>$DestStore.Close()</w:delText>
        </w:r>
        <w:commentRangeEnd w:id="283"/>
        <w:r w:rsidR="003A1F8B" w:rsidDel="002E2E92">
          <w:rPr>
            <w:rStyle w:val="CommentReference"/>
            <w:rFonts w:ascii="Arial" w:hAnsi="Arial"/>
            <w:color w:val="auto"/>
            <w:lang w:eastAsia="en-US"/>
          </w:rPr>
          <w:commentReference w:id="283"/>
        </w:r>
      </w:del>
    </w:p>
    <w:p w14:paraId="07B73000" w14:textId="53996982" w:rsidR="002E2E92" w:rsidRDefault="002E2E92" w:rsidP="002E2E92">
      <w:pPr>
        <w:pStyle w:val="NumberedBulletPACKT"/>
        <w:rPr>
          <w:ins w:id="312" w:author="Thomas Lee" w:date="2021-02-11T16:33:00Z"/>
        </w:rPr>
      </w:pPr>
      <w:ins w:id="313" w:author="Thomas Lee" w:date="2021-02-11T16:33:00Z">
        <w:r>
          <w:t>Running the signed script</w:t>
        </w:r>
      </w:ins>
    </w:p>
    <w:p w14:paraId="731B95AA" w14:textId="77777777" w:rsidR="002E2E92" w:rsidRPr="002E2E92" w:rsidRDefault="002E2E92" w:rsidP="002E2E92">
      <w:pPr>
        <w:pStyle w:val="CodePACKT"/>
        <w:rPr>
          <w:ins w:id="314" w:author="Thomas Lee" w:date="2021-02-11T16:33:00Z"/>
        </w:rPr>
        <w:pPrChange w:id="315" w:author="Thomas Lee" w:date="2021-02-11T16:34:00Z">
          <w:pPr>
            <w:pStyle w:val="NumberedBulletPACKT"/>
          </w:pPr>
        </w:pPrChange>
      </w:pPr>
    </w:p>
    <w:p w14:paraId="29856B25" w14:textId="6663BCD9" w:rsidR="002E2E92" w:rsidRPr="002E2E92" w:rsidRDefault="002E2E92" w:rsidP="002E2E92">
      <w:pPr>
        <w:pStyle w:val="CodePACKT"/>
        <w:rPr>
          <w:ins w:id="316" w:author="Thomas Lee" w:date="2021-02-11T16:33:00Z"/>
        </w:rPr>
        <w:pPrChange w:id="317" w:author="Thomas Lee" w:date="2021-02-11T16:34:00Z">
          <w:pPr>
            <w:pStyle w:val="NumberedBulletPACKT"/>
          </w:pPr>
        </w:pPrChange>
      </w:pPr>
      <w:ins w:id="318" w:author="Thomas Lee" w:date="2021-02-11T16:36:00Z">
        <w:r>
          <w:t>C:\Foo</w:t>
        </w:r>
      </w:ins>
      <w:ins w:id="319" w:author="Thomas Lee" w:date="2021-02-11T16:33:00Z">
        <w:r w:rsidRPr="002E2E92">
          <w:t>\Signed.ps1 </w:t>
        </w:r>
      </w:ins>
    </w:p>
    <w:p w14:paraId="3F7179C4" w14:textId="77777777" w:rsidR="002E2E92" w:rsidRPr="00536D2B" w:rsidRDefault="002E2E92" w:rsidP="002E2E92">
      <w:pPr>
        <w:pStyle w:val="CodePACKT"/>
        <w:rPr>
          <w:ins w:id="320" w:author="Thomas Lee" w:date="2021-02-11T16:31:00Z"/>
        </w:rPr>
        <w:pPrChange w:id="321" w:author="Thomas Lee" w:date="2021-02-11T16:34:00Z">
          <w:pPr>
            <w:pStyle w:val="CodePACKT"/>
          </w:pPr>
        </w:pPrChange>
      </w:pPr>
    </w:p>
    <w:p w14:paraId="5FEEF742" w14:textId="6D9090CA" w:rsidR="00D65D39" w:rsidRDefault="00D65D39" w:rsidP="00A835A1">
      <w:pPr>
        <w:pStyle w:val="CodePACKT"/>
      </w:pPr>
    </w:p>
    <w:p w14:paraId="720ADD48" w14:textId="2C790CB7" w:rsidR="00D65D39" w:rsidRPr="00D65D39" w:rsidRDefault="00D65D39" w:rsidP="00D65D39">
      <w:pPr>
        <w:pStyle w:val="NumberedBulletPACKT"/>
        <w:rPr>
          <w:color w:val="000000"/>
        </w:rPr>
      </w:pPr>
      <w:r w:rsidRPr="00D65D39">
        <w:t>Set</w:t>
      </w:r>
      <w:ins w:id="322" w:author="Thomas Lee" w:date="2021-02-11T17:08:00Z">
        <w:r w:rsidR="006C0B15">
          <w:t>ting</w:t>
        </w:r>
      </w:ins>
      <w:r w:rsidRPr="00D65D39">
        <w:t> the execution policy to </w:t>
      </w:r>
      <w:r w:rsidR="005662F9" w:rsidRPr="005662F9">
        <w:rPr>
          <w:rStyle w:val="CodeInTextPACKT"/>
        </w:rPr>
        <w:t>AllSigned</w:t>
      </w:r>
      <w:del w:id="323" w:author="Thomas Lee" w:date="2021-02-11T17:08:00Z">
        <w:r w:rsidR="00766660" w:rsidDel="006C0B15">
          <w:delText>:</w:delText>
        </w:r>
      </w:del>
    </w:p>
    <w:p w14:paraId="0E3E06B2" w14:textId="77777777" w:rsidR="00D65D39" w:rsidRPr="00766660" w:rsidRDefault="00D65D39" w:rsidP="00766660">
      <w:pPr>
        <w:pStyle w:val="CodePACKT"/>
        <w:rPr>
          <w:rStyle w:val="CodeInTextPACKT"/>
          <w:color w:val="7030A0"/>
        </w:rPr>
      </w:pPr>
    </w:p>
    <w:p w14:paraId="594AEC0E" w14:textId="2F453CE6" w:rsidR="00D65D39" w:rsidRPr="00766660" w:rsidRDefault="00D65D39" w:rsidP="00766660">
      <w:pPr>
        <w:pStyle w:val="CodePACKT"/>
        <w:rPr>
          <w:rStyle w:val="CodeInTextPACKT"/>
          <w:color w:val="7030A0"/>
        </w:rPr>
      </w:pPr>
      <w:r w:rsidRPr="00766660">
        <w:rPr>
          <w:rStyle w:val="CodeInTextPACKT"/>
          <w:color w:val="7030A0"/>
        </w:rPr>
        <w:t>Set-ExecutionPolicy -ExecutionPolicy AllSigned -Scope Process</w:t>
      </w:r>
    </w:p>
    <w:p w14:paraId="2A4EC9E7" w14:textId="77777777" w:rsidR="00D65D39" w:rsidRPr="00766660" w:rsidRDefault="00D65D39" w:rsidP="00766660">
      <w:pPr>
        <w:pStyle w:val="CodePACKT"/>
        <w:rPr>
          <w:rStyle w:val="CodeInTextPACKT"/>
          <w:color w:val="7030A0"/>
        </w:rPr>
      </w:pPr>
    </w:p>
    <w:p w14:paraId="79DE0203" w14:textId="558F2EDF" w:rsidR="00D65D39" w:rsidRDefault="00D65D39" w:rsidP="00D65D39">
      <w:pPr>
        <w:pStyle w:val="NumberedBulletPACKT"/>
      </w:pPr>
      <w:r>
        <w:t>Run</w:t>
      </w:r>
      <w:ins w:id="324" w:author="Thomas Lee" w:date="2021-02-11T17:08:00Z">
        <w:r w:rsidR="006C0B15">
          <w:t>ning</w:t>
        </w:r>
      </w:ins>
      <w:r>
        <w:t xml:space="preserve"> the signed script</w:t>
      </w:r>
      <w:del w:id="325" w:author="Thomas Lee" w:date="2021-02-11T17:08:00Z">
        <w:r w:rsidR="00707E7C" w:rsidDel="006C0B15">
          <w:delText>:</w:delText>
        </w:r>
      </w:del>
    </w:p>
    <w:p w14:paraId="2694958F" w14:textId="77777777" w:rsidR="00D65D39" w:rsidRPr="00D65D39" w:rsidRDefault="00D65D39" w:rsidP="00766660">
      <w:pPr>
        <w:pStyle w:val="CodePACKT"/>
      </w:pPr>
    </w:p>
    <w:p w14:paraId="55002340" w14:textId="1B50BE61" w:rsidR="00D65D39" w:rsidRPr="00D65D39" w:rsidRDefault="004827E8" w:rsidP="00766660">
      <w:pPr>
        <w:pStyle w:val="CodePACKT"/>
      </w:pPr>
      <w:commentRangeStart w:id="326"/>
      <w:commentRangeStart w:id="327"/>
      <w:ins w:id="328" w:author="Thomas Lee" w:date="2021-02-10T15:24:00Z">
        <w:r>
          <w:t>C:\Foo</w:t>
        </w:r>
        <w:r w:rsidRPr="00D65D39">
          <w:t>\</w:t>
        </w:r>
      </w:ins>
      <w:r w:rsidR="00D65D39" w:rsidRPr="00D65D39">
        <w:t>Signed.ps1</w:t>
      </w:r>
      <w:commentRangeEnd w:id="326"/>
      <w:r w:rsidR="001C48F8">
        <w:rPr>
          <w:rStyle w:val="CommentReference"/>
          <w:rFonts w:ascii="Arial" w:hAnsi="Arial"/>
          <w:color w:val="auto"/>
          <w:lang w:eastAsia="en-US"/>
        </w:rPr>
        <w:commentReference w:id="326"/>
      </w:r>
      <w:commentRangeEnd w:id="327"/>
      <w:r w:rsidR="001C48F8">
        <w:rPr>
          <w:rStyle w:val="CommentReference"/>
          <w:rFonts w:ascii="Arial" w:hAnsi="Arial"/>
          <w:color w:val="auto"/>
          <w:lang w:eastAsia="en-US"/>
        </w:rPr>
        <w:commentReference w:id="327"/>
      </w:r>
    </w:p>
    <w:p w14:paraId="5E0F9236" w14:textId="524E2870" w:rsidR="00D65D39" w:rsidDel="00155244" w:rsidRDefault="00D65D39" w:rsidP="00835DA2">
      <w:pPr>
        <w:pStyle w:val="CodePACKT"/>
        <w:rPr>
          <w:del w:id="329" w:author="Thomas Lee" w:date="2021-02-10T15:25:00Z"/>
        </w:rPr>
      </w:pPr>
      <w:commentRangeStart w:id="330"/>
      <w:commentRangeStart w:id="331"/>
      <w:del w:id="332" w:author="Thomas Lee" w:date="2021-02-10T15:24:00Z">
        <w:r w:rsidRPr="007B7F8C" w:rsidDel="004827E8">
          <w:delText>.\</w:delText>
        </w:r>
      </w:del>
      <w:del w:id="333" w:author="Thomas Lee" w:date="2021-02-10T15:25:00Z">
        <w:r w:rsidRPr="007B7F8C" w:rsidDel="00155244">
          <w:delText xml:space="preserve">Signed.ps1: File C:\Foo\Signed.ps1 cannot be loaded. A certificate chain processed, but terminated in a </w:delText>
        </w:r>
        <w:r w:rsidRPr="00671432" w:rsidDel="00155244">
          <w:delText xml:space="preserve">root certificate which is not trusted by the </w:delText>
        </w:r>
        <w:r w:rsidDel="00155244">
          <w:delText>t</w:delText>
        </w:r>
        <w:r w:rsidRPr="00D65D39" w:rsidDel="00155244">
          <w:delText>rust provider..</w:delText>
        </w:r>
        <w:commentRangeEnd w:id="330"/>
        <w:r w:rsidR="001C48F8" w:rsidDel="00155244">
          <w:rPr>
            <w:rStyle w:val="CommentReference"/>
            <w:rFonts w:ascii="Arial" w:hAnsi="Arial"/>
            <w:color w:val="auto"/>
            <w:lang w:eastAsia="en-US"/>
          </w:rPr>
          <w:commentReference w:id="330"/>
        </w:r>
      </w:del>
      <w:commentRangeEnd w:id="331"/>
      <w:r w:rsidR="00155244">
        <w:rPr>
          <w:rStyle w:val="CommentReference"/>
          <w:rFonts w:ascii="Arial" w:hAnsi="Arial"/>
          <w:color w:val="auto"/>
          <w:lang w:eastAsia="en-US"/>
        </w:rPr>
        <w:commentReference w:id="331"/>
      </w:r>
    </w:p>
    <w:p w14:paraId="1C84AA04" w14:textId="287B0EEE" w:rsidR="00D65D39" w:rsidRDefault="00D65D39" w:rsidP="00D65D39">
      <w:pPr>
        <w:pStyle w:val="CodePACKT"/>
      </w:pPr>
    </w:p>
    <w:p w14:paraId="69829D0D" w14:textId="47FDD183" w:rsidR="00D65D39" w:rsidRPr="00766660" w:rsidRDefault="00D65D39" w:rsidP="00766660">
      <w:pPr>
        <w:pStyle w:val="NumberedBulletPACKT"/>
      </w:pPr>
      <w:r w:rsidRPr="00D65D39">
        <w:t>Copy</w:t>
      </w:r>
      <w:ins w:id="334" w:author="Thomas Lee" w:date="2021-02-11T17:08:00Z">
        <w:r w:rsidR="006C0B15">
          <w:t>ing</w:t>
        </w:r>
      </w:ins>
      <w:r w:rsidRPr="00D65D39">
        <w:t> </w:t>
      </w:r>
      <w:r w:rsidR="00707E7C">
        <w:t>c</w:t>
      </w:r>
      <w:r w:rsidRPr="00D65D39">
        <w:t>ertificate to </w:t>
      </w:r>
      <w:r w:rsidR="008039F5">
        <w:t>c</w:t>
      </w:r>
      <w:r w:rsidRPr="00D65D39">
        <w:t>urrent </w:t>
      </w:r>
      <w:r w:rsidR="008039F5">
        <w:t>u</w:t>
      </w:r>
      <w:r w:rsidRPr="00D65D39">
        <w:t>ser </w:t>
      </w:r>
      <w:r w:rsidR="00886944">
        <w:t>T</w:t>
      </w:r>
      <w:r w:rsidRPr="00D65D39">
        <w:t>rusted </w:t>
      </w:r>
      <w:r w:rsidR="00886944">
        <w:t>R</w:t>
      </w:r>
      <w:r w:rsidRPr="00D65D39">
        <w:t>oot store</w:t>
      </w:r>
      <w:del w:id="335" w:author="Thomas Lee" w:date="2021-02-11T17:08:00Z">
        <w:r w:rsidR="00707E7C" w:rsidDel="006C0B15">
          <w:delText>:</w:delText>
        </w:r>
      </w:del>
    </w:p>
    <w:p w14:paraId="3737034C" w14:textId="77777777" w:rsidR="00D65D39" w:rsidRPr="00D65D39" w:rsidRDefault="00D65D39" w:rsidP="00766660">
      <w:pPr>
        <w:pStyle w:val="CodePACKT"/>
      </w:pPr>
    </w:p>
    <w:p w14:paraId="52CFD842" w14:textId="7C507F77" w:rsidR="00D65D39" w:rsidRPr="00D65D39" w:rsidRDefault="00D65D39" w:rsidP="00766660">
      <w:pPr>
        <w:pStyle w:val="CodePACKT"/>
        <w:ind w:left="0"/>
      </w:pPr>
      <w:commentRangeStart w:id="336"/>
      <w:r w:rsidRPr="00D65D39">
        <w:t>$DestStoreName  = </w:t>
      </w:r>
      <w:r w:rsidRPr="00766660">
        <w:t>'Root'</w:t>
      </w:r>
    </w:p>
    <w:p w14:paraId="0AA84255" w14:textId="77777777" w:rsidR="00D65D39" w:rsidRPr="00D65D39" w:rsidRDefault="00D65D39" w:rsidP="00766660">
      <w:pPr>
        <w:pStyle w:val="CodePACKT"/>
        <w:ind w:left="0"/>
      </w:pPr>
      <w:r w:rsidRPr="00D65D39">
        <w:lastRenderedPageBreak/>
        <w:t>$DestStoreScope = </w:t>
      </w:r>
      <w:r w:rsidRPr="00766660">
        <w:t>'CurrentUser'</w:t>
      </w:r>
    </w:p>
    <w:p w14:paraId="74056EFF" w14:textId="77777777" w:rsidR="00D65D39" w:rsidRPr="00D65D39" w:rsidRDefault="00D65D39" w:rsidP="00766660">
      <w:pPr>
        <w:pStyle w:val="CodePACKT"/>
        <w:ind w:left="0"/>
      </w:pPr>
      <w:r w:rsidRPr="00D65D39">
        <w:t>$Type   = </w:t>
      </w:r>
      <w:r w:rsidRPr="00766660">
        <w:t>'System.Security.Cryptography.X509Certificates.X509Store'</w:t>
      </w:r>
    </w:p>
    <w:p w14:paraId="0F802EB7" w14:textId="77777777" w:rsidR="00D65D39" w:rsidRPr="00D65D39" w:rsidRDefault="00D65D39" w:rsidP="00766660">
      <w:pPr>
        <w:pStyle w:val="CodePACKT"/>
        <w:ind w:left="0"/>
      </w:pPr>
      <w:r w:rsidRPr="00D65D39">
        <w:t>$MHT = </w:t>
      </w:r>
      <w:r w:rsidRPr="00766660">
        <w:t>@</w:t>
      </w:r>
      <w:r w:rsidRPr="00D65D39">
        <w:t>{</w:t>
      </w:r>
    </w:p>
    <w:p w14:paraId="438CE28B" w14:textId="77777777" w:rsidR="00D65D39" w:rsidRPr="00D65D39" w:rsidRDefault="00D65D39" w:rsidP="00766660">
      <w:pPr>
        <w:pStyle w:val="CodePACKT"/>
        <w:ind w:left="0"/>
      </w:pPr>
      <w:r w:rsidRPr="00D65D39">
        <w:t>  TypeName = $Type  </w:t>
      </w:r>
    </w:p>
    <w:p w14:paraId="0EDBD3F4" w14:textId="77777777" w:rsidR="00D65D39" w:rsidRPr="00D65D39" w:rsidRDefault="00D65D39" w:rsidP="00766660">
      <w:pPr>
        <w:pStyle w:val="CodePACKT"/>
        <w:ind w:left="0"/>
      </w:pPr>
      <w:r w:rsidRPr="00D65D39">
        <w:t>  ArgumentList  = ($DestStoreName, $DestStoreScope)</w:t>
      </w:r>
    </w:p>
    <w:p w14:paraId="225EE8DF" w14:textId="77777777" w:rsidR="00D65D39" w:rsidRPr="00D65D39" w:rsidRDefault="00D65D39" w:rsidP="00766660">
      <w:pPr>
        <w:pStyle w:val="CodePACKT"/>
        <w:ind w:left="0"/>
      </w:pPr>
      <w:r w:rsidRPr="00D65D39">
        <w:t>}</w:t>
      </w:r>
    </w:p>
    <w:p w14:paraId="2E187374" w14:textId="77777777" w:rsidR="00D65D39" w:rsidRPr="00671432" w:rsidRDefault="00D65D39" w:rsidP="00766660">
      <w:pPr>
        <w:pStyle w:val="CodePACKT"/>
        <w:ind w:left="0"/>
      </w:pPr>
      <w:r w:rsidRPr="007B7F8C">
        <w:t>$DestStore = New-Object  @MHT</w:t>
      </w:r>
    </w:p>
    <w:p w14:paraId="7B11E4B5" w14:textId="77777777" w:rsidR="00D65D39" w:rsidRPr="00303C48" w:rsidRDefault="00D65D39" w:rsidP="00766660">
      <w:pPr>
        <w:pStyle w:val="CodePACKT"/>
        <w:ind w:left="0"/>
      </w:pPr>
      <w:r w:rsidRPr="00671432">
        <w:t>$DestStore.Open(</w:t>
      </w:r>
    </w:p>
    <w:p w14:paraId="787FDD1A" w14:textId="77777777" w:rsidR="00D65D39" w:rsidRPr="00D65D39" w:rsidRDefault="00D65D39" w:rsidP="00766660">
      <w:pPr>
        <w:pStyle w:val="CodePACKT"/>
        <w:ind w:left="0"/>
      </w:pPr>
      <w:r w:rsidRPr="00303C48">
        <w:t>  [</w:t>
      </w:r>
      <w:r w:rsidRPr="00766660">
        <w:t>System.Security.Cryptography.X509Certificates.OpenFlags</w:t>
      </w:r>
      <w:r w:rsidRPr="00D65D39">
        <w:t>]::ReadWrite)</w:t>
      </w:r>
    </w:p>
    <w:p w14:paraId="5C521745" w14:textId="389B1DAF" w:rsidR="00D65D39" w:rsidRPr="00D65D39" w:rsidRDefault="00D65D39" w:rsidP="00766660">
      <w:pPr>
        <w:pStyle w:val="CodePACKT"/>
        <w:ind w:left="0"/>
      </w:pPr>
      <w:r w:rsidRPr="00D65D39">
        <w:t>$DestStore.Add($Cert)</w:t>
      </w:r>
    </w:p>
    <w:p w14:paraId="54539066" w14:textId="77777777" w:rsidR="00D65D39" w:rsidRPr="00D65D39" w:rsidRDefault="00D65D39" w:rsidP="00766660">
      <w:pPr>
        <w:pStyle w:val="CodePACKT"/>
        <w:ind w:left="0"/>
      </w:pPr>
      <w:r w:rsidRPr="00D65D39">
        <w:t>$DestStore.Close()</w:t>
      </w:r>
      <w:commentRangeEnd w:id="336"/>
      <w:r w:rsidR="001C48F8">
        <w:rPr>
          <w:rStyle w:val="CommentReference"/>
          <w:rFonts w:ascii="Arial" w:hAnsi="Arial"/>
          <w:color w:val="auto"/>
          <w:lang w:eastAsia="en-US"/>
        </w:rPr>
        <w:commentReference w:id="336"/>
      </w:r>
    </w:p>
    <w:p w14:paraId="13F89223" w14:textId="0D25D5F1" w:rsidR="00D65D39" w:rsidRPr="007B7F8C" w:rsidRDefault="00D65D39" w:rsidP="00D65D39">
      <w:pPr>
        <w:pStyle w:val="CodePACKT"/>
      </w:pPr>
    </w:p>
    <w:p w14:paraId="7558FFB5" w14:textId="77777777" w:rsidR="00A835A1" w:rsidRPr="00766660" w:rsidRDefault="00A835A1" w:rsidP="00CB421E">
      <w:pPr>
        <w:pStyle w:val="CodePACKT"/>
      </w:pPr>
    </w:p>
    <w:p w14:paraId="7256A80E" w14:textId="7E3C8A93" w:rsidR="00A835A1" w:rsidRPr="00A835A1" w:rsidRDefault="00A835A1" w:rsidP="00A835A1">
      <w:pPr>
        <w:pStyle w:val="NumberedBulletPACKT"/>
        <w:rPr>
          <w:color w:val="333333"/>
          <w:lang w:val="en-GB" w:eastAsia="en-GB"/>
        </w:rPr>
      </w:pPr>
      <w:r w:rsidRPr="00A835A1">
        <w:rPr>
          <w:lang w:val="en-GB" w:eastAsia="en-GB"/>
        </w:rPr>
        <w:t>Check</w:t>
      </w:r>
      <w:ins w:id="337" w:author="Thomas Lee" w:date="2021-02-11T17:09:00Z">
        <w:r w:rsidR="006C0B15">
          <w:rPr>
            <w:lang w:val="en-GB" w:eastAsia="en-GB"/>
          </w:rPr>
          <w:t>ing</w:t>
        </w:r>
      </w:ins>
      <w:r w:rsidR="00707E7C">
        <w:rPr>
          <w:lang w:val="en-GB" w:eastAsia="en-GB"/>
        </w:rPr>
        <w:t xml:space="preserve"> </w:t>
      </w:r>
      <w:r w:rsidRPr="00A835A1">
        <w:rPr>
          <w:lang w:val="en-GB" w:eastAsia="en-GB"/>
        </w:rPr>
        <w:t>the </w:t>
      </w:r>
      <w:r w:rsidR="00EC10E7">
        <w:rPr>
          <w:lang w:val="en-GB" w:eastAsia="en-GB"/>
        </w:rPr>
        <w:t>signature</w:t>
      </w:r>
      <w:del w:id="338" w:author="Thomas Lee" w:date="2021-02-11T17:09:00Z">
        <w:r w:rsidR="00707E7C" w:rsidDel="006C0B15">
          <w:rPr>
            <w:lang w:val="en-GB" w:eastAsia="en-GB"/>
          </w:rPr>
          <w:delText>:</w:delText>
        </w:r>
      </w:del>
    </w:p>
    <w:p w14:paraId="7025A769" w14:textId="77777777" w:rsidR="00A835A1" w:rsidRPr="00A835A1" w:rsidRDefault="00A835A1" w:rsidP="00A835A1">
      <w:pPr>
        <w:pStyle w:val="CodePACKT"/>
        <w:rPr>
          <w:rStyle w:val="CodeInTextPACKT"/>
          <w:color w:val="7030A0"/>
        </w:rPr>
      </w:pPr>
    </w:p>
    <w:p w14:paraId="017A111C" w14:textId="6DAB7BF3" w:rsidR="00A835A1" w:rsidRPr="00A835A1" w:rsidRDefault="00A835A1" w:rsidP="00A835A1">
      <w:pPr>
        <w:pStyle w:val="CodePACKT"/>
        <w:rPr>
          <w:rStyle w:val="CodeInTextPACKT"/>
          <w:color w:val="7030A0"/>
        </w:rPr>
      </w:pPr>
      <w:r w:rsidRPr="00A835A1">
        <w:rPr>
          <w:rStyle w:val="CodeInTextPACKT"/>
          <w:color w:val="7030A0"/>
        </w:rPr>
        <w:t>Get-AuthenticodeSignature -FilePath C:\Foo\Signed.ps1 | </w:t>
      </w:r>
    </w:p>
    <w:p w14:paraId="42EF0190" w14:textId="413BBC51" w:rsidR="00A835A1" w:rsidRDefault="00A835A1" w:rsidP="00A835A1">
      <w:pPr>
        <w:pStyle w:val="CodePACKT"/>
        <w:rPr>
          <w:rStyle w:val="CodeInTextPACKT"/>
          <w:color w:val="7030A0"/>
        </w:rPr>
      </w:pPr>
      <w:r w:rsidRPr="00A835A1">
        <w:rPr>
          <w:rStyle w:val="CodeInTextPACKT"/>
          <w:color w:val="7030A0"/>
        </w:rPr>
        <w:t>  Format-List</w:t>
      </w:r>
    </w:p>
    <w:p w14:paraId="2BB4593A" w14:textId="77777777" w:rsidR="00D65D39" w:rsidRDefault="00D65D39" w:rsidP="00A835A1">
      <w:pPr>
        <w:pStyle w:val="CodePACKT"/>
        <w:rPr>
          <w:rStyle w:val="CodeInTextPACKT"/>
          <w:color w:val="7030A0"/>
        </w:rPr>
      </w:pPr>
    </w:p>
    <w:p w14:paraId="14937ED0" w14:textId="045EB6DB" w:rsidR="00D65D39" w:rsidRPr="00D65D39" w:rsidRDefault="00D65D39" w:rsidP="00422799">
      <w:pPr>
        <w:pStyle w:val="NumberedBulletPACKT"/>
        <w:rPr>
          <w:color w:val="000000"/>
        </w:rPr>
      </w:pPr>
      <w:r w:rsidRPr="00D65D39">
        <w:t>Run</w:t>
      </w:r>
      <w:ins w:id="339" w:author="Thomas Lee" w:date="2021-02-11T17:09:00Z">
        <w:r w:rsidR="006C0B15">
          <w:t>ning</w:t>
        </w:r>
      </w:ins>
      <w:r w:rsidRPr="00D65D39">
        <w:t> the signed script</w:t>
      </w:r>
      <w:del w:id="340" w:author="Thomas Lee" w:date="2021-02-11T17:09:00Z">
        <w:r w:rsidR="008341F1" w:rsidDel="006C0B15">
          <w:delText>:</w:delText>
        </w:r>
      </w:del>
    </w:p>
    <w:p w14:paraId="7ECB61F9" w14:textId="77777777" w:rsidR="00D65D39" w:rsidRPr="00D65D39" w:rsidRDefault="00D65D39" w:rsidP="00422799">
      <w:pPr>
        <w:pStyle w:val="CodePACKT"/>
      </w:pPr>
    </w:p>
    <w:p w14:paraId="79749C6B" w14:textId="02E615A5" w:rsidR="00D65D39" w:rsidRPr="00D65D39" w:rsidRDefault="00D65D39" w:rsidP="00422799">
      <w:pPr>
        <w:pStyle w:val="CodePACKT"/>
      </w:pPr>
      <w:commentRangeStart w:id="341"/>
      <w:del w:id="342" w:author="Thomas Lee" w:date="2021-02-11T16:37:00Z">
        <w:r w:rsidRPr="00D65D39" w:rsidDel="002E2E92">
          <w:delText>.\</w:delText>
        </w:r>
      </w:del>
      <w:ins w:id="343" w:author="Thomas Lee" w:date="2021-02-11T16:37:00Z">
        <w:r w:rsidR="002E2E92">
          <w:t>C:\Foo</w:t>
        </w:r>
        <w:r w:rsidR="002E2E92" w:rsidRPr="00D65D39">
          <w:t>\</w:t>
        </w:r>
      </w:ins>
      <w:r w:rsidRPr="00D65D39">
        <w:t>Signed.ps1 </w:t>
      </w:r>
      <w:commentRangeEnd w:id="341"/>
      <w:r w:rsidR="001C48F8">
        <w:rPr>
          <w:rStyle w:val="CommentReference"/>
          <w:rFonts w:ascii="Arial" w:hAnsi="Arial"/>
          <w:color w:val="auto"/>
          <w:lang w:eastAsia="en-US"/>
        </w:rPr>
        <w:commentReference w:id="341"/>
      </w:r>
    </w:p>
    <w:p w14:paraId="32862DD5" w14:textId="5B7A851E" w:rsidR="00D65D39" w:rsidRDefault="00D65D39" w:rsidP="00D65D39">
      <w:pPr>
        <w:pStyle w:val="CodePACKT"/>
        <w:rPr>
          <w:rStyle w:val="CodeInTextPACKT"/>
          <w:color w:val="7030A0"/>
        </w:rPr>
      </w:pPr>
    </w:p>
    <w:p w14:paraId="40C0E3AF" w14:textId="4177283B" w:rsidR="00D65D39" w:rsidRPr="00D65D39" w:rsidRDefault="00D65D39" w:rsidP="00422799">
      <w:pPr>
        <w:pStyle w:val="NumberedBulletPACKT"/>
        <w:rPr>
          <w:color w:val="000000"/>
        </w:rPr>
      </w:pPr>
      <w:r w:rsidRPr="00D65D39">
        <w:t>Copy</w:t>
      </w:r>
      <w:ins w:id="344" w:author="Thomas Lee" w:date="2021-02-11T17:09:00Z">
        <w:r w:rsidR="006C0B15">
          <w:t>ing</w:t>
        </w:r>
      </w:ins>
      <w:r w:rsidRPr="00D65D39">
        <w:t> </w:t>
      </w:r>
      <w:r w:rsidR="008341F1">
        <w:t>ce</w:t>
      </w:r>
      <w:r w:rsidRPr="00D65D39">
        <w:t>rt</w:t>
      </w:r>
      <w:r w:rsidR="008341F1">
        <w:t>ificate</w:t>
      </w:r>
      <w:r w:rsidRPr="00D65D39">
        <w:t> to Trusted Publisher store</w:t>
      </w:r>
      <w:del w:id="345" w:author="Thomas Lee" w:date="2021-02-11T17:09:00Z">
        <w:r w:rsidR="008341F1" w:rsidDel="006C0B15">
          <w:delText>:</w:delText>
        </w:r>
      </w:del>
    </w:p>
    <w:p w14:paraId="35F158CE" w14:textId="77777777" w:rsidR="00D65D39" w:rsidRPr="00D65D39" w:rsidRDefault="00D65D39" w:rsidP="00422799">
      <w:pPr>
        <w:pStyle w:val="CodePACKT"/>
      </w:pPr>
    </w:p>
    <w:p w14:paraId="42EB87F1" w14:textId="576417C9" w:rsidR="00D65D39" w:rsidRPr="00D65D39" w:rsidRDefault="00D65D39" w:rsidP="00422799">
      <w:pPr>
        <w:pStyle w:val="CodePACKT"/>
        <w:ind w:left="0"/>
      </w:pPr>
      <w:r w:rsidRPr="00D65D39">
        <w:t>$DestStoreName  = </w:t>
      </w:r>
      <w:r w:rsidRPr="00422799">
        <w:t>'TrustedPublisher'</w:t>
      </w:r>
    </w:p>
    <w:p w14:paraId="60CAFA72" w14:textId="77777777" w:rsidR="00D65D39" w:rsidRPr="00D65D39" w:rsidRDefault="00D65D39" w:rsidP="00422799">
      <w:pPr>
        <w:pStyle w:val="CodePACKT"/>
        <w:ind w:left="0"/>
      </w:pPr>
      <w:r w:rsidRPr="00D65D39">
        <w:t>$DestStoreScope = </w:t>
      </w:r>
      <w:r w:rsidRPr="00422799">
        <w:t>'CurrentUser'</w:t>
      </w:r>
    </w:p>
    <w:p w14:paraId="65F6D5B5" w14:textId="77777777" w:rsidR="00D65D39" w:rsidRPr="00D65D39" w:rsidRDefault="00D65D39" w:rsidP="00422799">
      <w:pPr>
        <w:pStyle w:val="CodePACKT"/>
        <w:ind w:left="0"/>
      </w:pPr>
      <w:r w:rsidRPr="00D65D39">
        <w:t>$Type   = </w:t>
      </w:r>
      <w:r w:rsidRPr="00422799">
        <w:t>'System.Security.Cryptography.X509Certificates.X509Store'</w:t>
      </w:r>
    </w:p>
    <w:p w14:paraId="497168FB" w14:textId="77777777" w:rsidR="00D65D39" w:rsidRPr="00D65D39" w:rsidRDefault="00D65D39" w:rsidP="00422799">
      <w:pPr>
        <w:pStyle w:val="CodePACKT"/>
        <w:ind w:left="0"/>
      </w:pPr>
      <w:r w:rsidRPr="00D65D39">
        <w:t>$MHT = </w:t>
      </w:r>
      <w:r w:rsidRPr="00422799">
        <w:t>@</w:t>
      </w:r>
      <w:r w:rsidRPr="00D65D39">
        <w:t>{</w:t>
      </w:r>
    </w:p>
    <w:p w14:paraId="1ED53210" w14:textId="77777777" w:rsidR="00D65D39" w:rsidRPr="00D65D39" w:rsidRDefault="00D65D39" w:rsidP="00422799">
      <w:pPr>
        <w:pStyle w:val="CodePACKT"/>
        <w:ind w:left="0"/>
      </w:pPr>
      <w:r w:rsidRPr="00D65D39">
        <w:t>  TypeName = $Type  </w:t>
      </w:r>
    </w:p>
    <w:p w14:paraId="73EE5139" w14:textId="77777777" w:rsidR="00D65D39" w:rsidRPr="00D65D39" w:rsidRDefault="00D65D39" w:rsidP="00422799">
      <w:pPr>
        <w:pStyle w:val="CodePACKT"/>
        <w:ind w:left="0"/>
      </w:pPr>
      <w:r w:rsidRPr="00D65D39">
        <w:t>  ArgumentList  = ($DestStoreName, $DestStoreScope)</w:t>
      </w:r>
    </w:p>
    <w:p w14:paraId="18AEE781" w14:textId="77777777" w:rsidR="00D65D39" w:rsidRPr="00D65D39" w:rsidRDefault="00D65D39" w:rsidP="00422799">
      <w:pPr>
        <w:pStyle w:val="CodePACKT"/>
        <w:ind w:left="0"/>
      </w:pPr>
      <w:r w:rsidRPr="00D65D39">
        <w:t>}</w:t>
      </w:r>
    </w:p>
    <w:p w14:paraId="08F3F3A4" w14:textId="77777777" w:rsidR="00D65D39" w:rsidRPr="00D65D39" w:rsidRDefault="00D65D39" w:rsidP="00422799">
      <w:pPr>
        <w:pStyle w:val="CodePACKT"/>
        <w:ind w:left="0"/>
      </w:pPr>
      <w:r w:rsidRPr="00D65D39">
        <w:t>$DestStore = New-Object  @MHT</w:t>
      </w:r>
    </w:p>
    <w:p w14:paraId="11D6A1C3" w14:textId="77777777" w:rsidR="00D65D39" w:rsidRPr="000D7842" w:rsidRDefault="00D65D39" w:rsidP="00422799">
      <w:pPr>
        <w:pStyle w:val="CodePACKT"/>
        <w:ind w:left="0"/>
      </w:pPr>
      <w:r w:rsidRPr="000D7842">
        <w:t>$DestStore.Open(</w:t>
      </w:r>
    </w:p>
    <w:p w14:paraId="72087EBE" w14:textId="77777777" w:rsidR="00D65D39" w:rsidRPr="00D65D39" w:rsidRDefault="00D65D39" w:rsidP="00422799">
      <w:pPr>
        <w:pStyle w:val="CodePACKT"/>
        <w:ind w:left="0"/>
      </w:pPr>
      <w:r w:rsidRPr="007B7F8C">
        <w:t>  [</w:t>
      </w:r>
      <w:r w:rsidRPr="00422799">
        <w:t>System.Security.Cryptography.X509Certificates.OpenFlags</w:t>
      </w:r>
      <w:r w:rsidRPr="00D65D39">
        <w:t>]::ReadWrite)</w:t>
      </w:r>
    </w:p>
    <w:p w14:paraId="4AF3351C" w14:textId="77777777" w:rsidR="00D65D39" w:rsidRPr="00D65D39" w:rsidRDefault="00D65D39" w:rsidP="00422799">
      <w:pPr>
        <w:pStyle w:val="CodePACKT"/>
        <w:ind w:left="0"/>
      </w:pPr>
      <w:r w:rsidRPr="00D65D39">
        <w:t>$DestStore.Add($Cert)</w:t>
      </w:r>
    </w:p>
    <w:p w14:paraId="6F495733" w14:textId="77777777" w:rsidR="00D65D39" w:rsidRPr="00D65D39" w:rsidRDefault="00D65D39" w:rsidP="00422799">
      <w:pPr>
        <w:pStyle w:val="CodePACKT"/>
        <w:ind w:left="0"/>
      </w:pPr>
      <w:r w:rsidRPr="00D65D39">
        <w:t>$DestStore.Close()</w:t>
      </w:r>
    </w:p>
    <w:p w14:paraId="6BA32C2C" w14:textId="77777777" w:rsidR="00D65D39" w:rsidRPr="00D65D39" w:rsidRDefault="00D65D39" w:rsidP="00422799">
      <w:pPr>
        <w:pStyle w:val="CodePACKT"/>
      </w:pPr>
    </w:p>
    <w:p w14:paraId="37B5EE45" w14:textId="2EC13C18" w:rsidR="00D65D39" w:rsidRPr="00D65D39" w:rsidRDefault="00D65D39" w:rsidP="002562FD">
      <w:pPr>
        <w:pStyle w:val="NumberedBulletPACKT"/>
        <w:rPr>
          <w:color w:val="000000"/>
        </w:rPr>
      </w:pPr>
      <w:r w:rsidRPr="00D65D39">
        <w:t>Run</w:t>
      </w:r>
      <w:ins w:id="346" w:author="Thomas Lee" w:date="2021-02-11T17:09:00Z">
        <w:r w:rsidR="006C0B15">
          <w:t>nig</w:t>
        </w:r>
      </w:ins>
      <w:r w:rsidRPr="00D65D39">
        <w:t> the signed script</w:t>
      </w:r>
      <w:del w:id="347" w:author="Thomas Lee" w:date="2021-02-11T17:09:00Z">
        <w:r w:rsidR="00B03A0F" w:rsidDel="006C0B15">
          <w:delText>:</w:delText>
        </w:r>
      </w:del>
    </w:p>
    <w:p w14:paraId="027C379A" w14:textId="77777777" w:rsidR="006C0B15" w:rsidRDefault="006C0B15" w:rsidP="002562FD">
      <w:pPr>
        <w:pStyle w:val="CodePACKT"/>
        <w:rPr>
          <w:ins w:id="348" w:author="Thomas Lee" w:date="2021-02-11T17:09:00Z"/>
        </w:rPr>
      </w:pPr>
    </w:p>
    <w:p w14:paraId="59829333" w14:textId="462B3425" w:rsidR="00D65D39" w:rsidRPr="00D65D39" w:rsidDel="006C0B15" w:rsidRDefault="002E2E92" w:rsidP="002562FD">
      <w:pPr>
        <w:pStyle w:val="CodePACKT"/>
        <w:rPr>
          <w:del w:id="349" w:author="Thomas Lee" w:date="2021-02-11T17:09:00Z"/>
        </w:rPr>
      </w:pPr>
      <w:ins w:id="350" w:author="Thomas Lee" w:date="2021-02-11T16:38:00Z">
        <w:r>
          <w:t>C:\Foo</w:t>
        </w:r>
      </w:ins>
      <w:r w:rsidR="00D65D39" w:rsidRPr="00D65D39">
        <w:t>\Signed.ps1</w:t>
      </w:r>
    </w:p>
    <w:p w14:paraId="0651ACE3" w14:textId="726DBF59" w:rsidR="00D65D39" w:rsidRPr="00D65D39" w:rsidDel="006C0B15" w:rsidRDefault="00D65D39" w:rsidP="006C0B15">
      <w:pPr>
        <w:pStyle w:val="CodePACKT"/>
        <w:ind w:left="0"/>
        <w:rPr>
          <w:del w:id="351" w:author="Thomas Lee" w:date="2021-02-11T17:09:00Z"/>
          <w:rStyle w:val="CodeInTextPACKT"/>
          <w:color w:val="7030A0"/>
        </w:rPr>
        <w:pPrChange w:id="352" w:author="Thomas Lee" w:date="2021-02-11T17:09:00Z">
          <w:pPr>
            <w:pStyle w:val="CodePACKT"/>
          </w:pPr>
        </w:pPrChange>
      </w:pPr>
    </w:p>
    <w:p w14:paraId="18CE78AB" w14:textId="77777777" w:rsidR="00FF5B0B" w:rsidRDefault="00FF5B0B" w:rsidP="00FF5B0B">
      <w:pPr>
        <w:pStyle w:val="Heading2"/>
        <w:numPr>
          <w:ilvl w:val="1"/>
          <w:numId w:val="3"/>
        </w:numPr>
        <w:tabs>
          <w:tab w:val="left" w:pos="0"/>
        </w:tabs>
      </w:pPr>
      <w:r>
        <w:t>How it works...</w:t>
      </w:r>
    </w:p>
    <w:p w14:paraId="43F7E7ED" w14:textId="313D34BB" w:rsidR="00FF5B0B" w:rsidRDefault="00FF5B0B" w:rsidP="00FF5B0B">
      <w:pPr>
        <w:pStyle w:val="NormalPACKT"/>
        <w:rPr>
          <w:lang w:val="en-GB"/>
        </w:rPr>
      </w:pPr>
      <w:r>
        <w:rPr>
          <w:lang w:val="en-GB"/>
        </w:rPr>
        <w:t xml:space="preserve">In </w:t>
      </w:r>
      <w:r w:rsidRPr="00047CA9">
        <w:rPr>
          <w:rStyle w:val="ItalicsPACKT"/>
        </w:rPr>
        <w:t>step 1</w:t>
      </w:r>
      <w:r>
        <w:rPr>
          <w:lang w:val="en-GB"/>
        </w:rPr>
        <w:t xml:space="preserve">, you </w:t>
      </w:r>
      <w:r w:rsidR="00711507">
        <w:rPr>
          <w:lang w:val="en-GB"/>
        </w:rPr>
        <w:t xml:space="preserve">create a new self-signed code signing certificate and store the certificate in the current user </w:t>
      </w:r>
      <w:r w:rsidR="00711507" w:rsidRPr="00711507">
        <w:rPr>
          <w:rStyle w:val="CodeInTextPACKT"/>
        </w:rPr>
        <w:t>My</w:t>
      </w:r>
      <w:r w:rsidR="00711507">
        <w:rPr>
          <w:lang w:val="en-GB"/>
        </w:rPr>
        <w:t xml:space="preserve"> certificate store. Because you pipe the output from </w:t>
      </w:r>
      <w:r w:rsidR="00711507" w:rsidRPr="00711507">
        <w:rPr>
          <w:rStyle w:val="CodeInTextPACKT"/>
        </w:rPr>
        <w:t>New-SelfSignedCertificate</w:t>
      </w:r>
      <w:r w:rsidR="00711507">
        <w:rPr>
          <w:lang w:val="en-GB"/>
        </w:rPr>
        <w:t xml:space="preserve"> to </w:t>
      </w:r>
      <w:r w:rsidR="00711507" w:rsidRPr="00711507">
        <w:rPr>
          <w:rStyle w:val="CodeInTextPACKT"/>
        </w:rPr>
        <w:t>Out-Null</w:t>
      </w:r>
      <w:r w:rsidR="00711507">
        <w:rPr>
          <w:lang w:val="en-GB"/>
        </w:rPr>
        <w:t>, this step produces no output.</w:t>
      </w:r>
    </w:p>
    <w:p w14:paraId="5CB35C9A" w14:textId="6461F95D" w:rsidR="00711507" w:rsidRDefault="00711507" w:rsidP="00FF5B0B">
      <w:pPr>
        <w:pStyle w:val="NormalPACKT"/>
        <w:rPr>
          <w:lang w:val="en-GB"/>
        </w:rPr>
      </w:pPr>
      <w:r>
        <w:rPr>
          <w:lang w:val="en-GB"/>
        </w:rPr>
        <w:t xml:space="preserve">In </w:t>
      </w:r>
      <w:r w:rsidRPr="00711507">
        <w:rPr>
          <w:rStyle w:val="ItalicsPACKT"/>
        </w:rPr>
        <w:t>step 2</w:t>
      </w:r>
      <w:r>
        <w:rPr>
          <w:lang w:val="en-GB"/>
        </w:rPr>
        <w:t>, you retrieve the code</w:t>
      </w:r>
      <w:r w:rsidR="004E37B8">
        <w:rPr>
          <w:lang w:val="en-GB"/>
        </w:rPr>
        <w:t>-</w:t>
      </w:r>
      <w:r>
        <w:rPr>
          <w:lang w:val="en-GB"/>
        </w:rPr>
        <w:t>signing certificate from the current user</w:t>
      </w:r>
      <w:r w:rsidR="005E4296">
        <w:rPr>
          <w:lang w:val="en-GB"/>
        </w:rPr>
        <w:t>’</w:t>
      </w:r>
      <w:r>
        <w:rPr>
          <w:lang w:val="en-GB"/>
        </w:rPr>
        <w:t>s certificate store, then view the certificate, which looks like this:</w:t>
      </w:r>
    </w:p>
    <w:p w14:paraId="73A36436" w14:textId="798AE9E0" w:rsidR="00711507" w:rsidRDefault="00711507" w:rsidP="00711507">
      <w:pPr>
        <w:pStyle w:val="FigurePACKT"/>
      </w:pPr>
      <w:r>
        <w:lastRenderedPageBreak/>
        <w:drawing>
          <wp:inline distT="0" distB="0" distL="0" distR="0" wp14:anchorId="49ACD5BA" wp14:editId="49A71653">
            <wp:extent cx="3990645" cy="111062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082243" cy="1136117"/>
                    </a:xfrm>
                    <a:prstGeom prst="rect">
                      <a:avLst/>
                    </a:prstGeom>
                  </pic:spPr>
                </pic:pic>
              </a:graphicData>
            </a:graphic>
          </wp:inline>
        </w:drawing>
      </w:r>
    </w:p>
    <w:p w14:paraId="613B3740" w14:textId="7488C99B" w:rsidR="004E37B8" w:rsidRPr="0052661B" w:rsidRDefault="004E37B8" w:rsidP="00711507">
      <w:pPr>
        <w:pStyle w:val="FigurePACKT"/>
        <w:rPr>
          <w:rStyle w:val="FigureCaptionPACKT"/>
        </w:rPr>
      </w:pPr>
      <w:r w:rsidRPr="0052661B">
        <w:rPr>
          <w:rStyle w:val="FigureCaptionPACKT"/>
        </w:rPr>
        <w:t xml:space="preserve">Figure </w:t>
      </w:r>
      <w:r w:rsidR="00696D5E" w:rsidRPr="0052661B">
        <w:rPr>
          <w:rStyle w:val="FigureCaptionPACKT"/>
        </w:rPr>
        <w:t xml:space="preserve">4.31: </w:t>
      </w:r>
      <w:r w:rsidR="00AF0102" w:rsidRPr="0052661B">
        <w:rPr>
          <w:rStyle w:val="FigureCaptionPACKT"/>
        </w:rPr>
        <w:t>Displaying the newly created certificate</w:t>
      </w:r>
    </w:p>
    <w:p w14:paraId="18894498" w14:textId="1B809D1B" w:rsidR="00FF5B0B" w:rsidRDefault="00FF5B0B" w:rsidP="00FF5B0B">
      <w:pPr>
        <w:pStyle w:val="LayoutInformationPACKT"/>
        <w:rPr>
          <w:noProof/>
        </w:rPr>
      </w:pPr>
      <w:r>
        <w:t xml:space="preserve">Insert </w:t>
      </w:r>
      <w:r w:rsidRPr="00C41783">
        <w:t>image</w:t>
      </w:r>
      <w:r>
        <w:t xml:space="preserve"> </w:t>
      </w:r>
      <w:r>
        <w:rPr>
          <w:noProof/>
        </w:rPr>
        <w:t>B42024_0</w:t>
      </w:r>
      <w:r w:rsidR="00BC231B">
        <w:rPr>
          <w:noProof/>
        </w:rPr>
        <w:t>4</w:t>
      </w:r>
      <w:r w:rsidRPr="00023EAD">
        <w:rPr>
          <w:noProof/>
        </w:rPr>
        <w:t>_</w:t>
      </w:r>
      <w:r w:rsidR="00711507">
        <w:rPr>
          <w:noProof/>
        </w:rPr>
        <w:t>32</w:t>
      </w:r>
      <w:r>
        <w:rPr>
          <w:noProof/>
        </w:rPr>
        <w:t>.png</w:t>
      </w:r>
    </w:p>
    <w:p w14:paraId="3017E3EF" w14:textId="6A6B2FDE" w:rsidR="00711507" w:rsidRPr="00711507" w:rsidRDefault="00711507" w:rsidP="00711507">
      <w:r>
        <w:t xml:space="preserve">In </w:t>
      </w:r>
      <w:r w:rsidRPr="00711507">
        <w:rPr>
          <w:rStyle w:val="ItalicsPACKT"/>
        </w:rPr>
        <w:t>step 3</w:t>
      </w:r>
      <w:r>
        <w:t>, you create a simple script that outputs two lines of te</w:t>
      </w:r>
      <w:r w:rsidR="00B95E30">
        <w:t>x</w:t>
      </w:r>
      <w:r>
        <w:t>t, on</w:t>
      </w:r>
      <w:r w:rsidR="00B95E30">
        <w:t>e</w:t>
      </w:r>
      <w:r>
        <w:t xml:space="preserve"> of which includes the hostname. You can see this script in the following:</w:t>
      </w:r>
    </w:p>
    <w:p w14:paraId="6519385C" w14:textId="1EC23B84" w:rsidR="00FF5B0B" w:rsidRDefault="00711507" w:rsidP="00711507">
      <w:pPr>
        <w:pStyle w:val="FigurePACKT"/>
      </w:pPr>
      <w:r>
        <w:drawing>
          <wp:inline distT="0" distB="0" distL="0" distR="0" wp14:anchorId="54A25F65" wp14:editId="5C326B0E">
            <wp:extent cx="2199717" cy="122801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252285" cy="1257362"/>
                    </a:xfrm>
                    <a:prstGeom prst="rect">
                      <a:avLst/>
                    </a:prstGeom>
                  </pic:spPr>
                </pic:pic>
              </a:graphicData>
            </a:graphic>
          </wp:inline>
        </w:drawing>
      </w:r>
    </w:p>
    <w:p w14:paraId="1C71F96B" w14:textId="42BB39E0" w:rsidR="00F02FB3" w:rsidRPr="007E38E4" w:rsidRDefault="00F02FB3" w:rsidP="00711507">
      <w:pPr>
        <w:pStyle w:val="FigurePACKT"/>
        <w:rPr>
          <w:rStyle w:val="FigureCaptionPACKT"/>
        </w:rPr>
      </w:pPr>
      <w:r w:rsidRPr="007E38E4">
        <w:rPr>
          <w:rStyle w:val="FigureCaptionPACKT"/>
        </w:rPr>
        <w:t xml:space="preserve">Figure 4.32: </w:t>
      </w:r>
      <w:r w:rsidR="00C168A2" w:rsidRPr="007E38E4">
        <w:rPr>
          <w:rStyle w:val="FigureCaptionPACKT"/>
        </w:rPr>
        <w:t>Creating and viewing a simple script</w:t>
      </w:r>
    </w:p>
    <w:p w14:paraId="79FF57FB" w14:textId="35C23CDE" w:rsidR="00711507" w:rsidRDefault="00711507" w:rsidP="00711507">
      <w:pPr>
        <w:pStyle w:val="LayoutInformationPACKT"/>
        <w:rPr>
          <w:noProof/>
        </w:rPr>
      </w:pPr>
      <w:r>
        <w:t xml:space="preserve">Insert </w:t>
      </w:r>
      <w:r w:rsidRPr="00C41783">
        <w:t>image</w:t>
      </w:r>
      <w:r>
        <w:t xml:space="preserve"> </w:t>
      </w:r>
      <w:r>
        <w:rPr>
          <w:noProof/>
        </w:rPr>
        <w:t>B42024_04</w:t>
      </w:r>
      <w:r w:rsidRPr="00023EAD">
        <w:rPr>
          <w:noProof/>
        </w:rPr>
        <w:t>_</w:t>
      </w:r>
      <w:r>
        <w:rPr>
          <w:noProof/>
        </w:rPr>
        <w:t>33.png</w:t>
      </w:r>
    </w:p>
    <w:p w14:paraId="3853D8ED" w14:textId="2B4725C6" w:rsidR="00711507" w:rsidRDefault="00711507" w:rsidP="00711507">
      <w:r>
        <w:t xml:space="preserve">Now that you have a script, in </w:t>
      </w:r>
      <w:r w:rsidRPr="00711507">
        <w:rPr>
          <w:rStyle w:val="ItalicsPACKT"/>
        </w:rPr>
        <w:t>step 4</w:t>
      </w:r>
      <w:r>
        <w:t>, you sign the script with the newly created self-signed code-signing certificate. The output from this step looks like this</w:t>
      </w:r>
      <w:r w:rsidR="00FD57A0">
        <w:t>:</w:t>
      </w:r>
    </w:p>
    <w:p w14:paraId="244FB14C" w14:textId="6058A8F3" w:rsidR="00711507" w:rsidRDefault="00F84672" w:rsidP="00711507">
      <w:pPr>
        <w:pStyle w:val="FigurePACKT"/>
      </w:pPr>
      <w:r>
        <w:drawing>
          <wp:inline distT="0" distB="0" distL="0" distR="0" wp14:anchorId="11C7F347" wp14:editId="627AFE6E">
            <wp:extent cx="4078224" cy="1060750"/>
            <wp:effectExtent l="0" t="0" r="0" b="63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158573" cy="1081649"/>
                    </a:xfrm>
                    <a:prstGeom prst="rect">
                      <a:avLst/>
                    </a:prstGeom>
                  </pic:spPr>
                </pic:pic>
              </a:graphicData>
            </a:graphic>
          </wp:inline>
        </w:drawing>
      </w:r>
    </w:p>
    <w:p w14:paraId="6DF32FF2" w14:textId="303BED51" w:rsidR="005E4AA0" w:rsidRPr="00CD304E" w:rsidRDefault="005E4AA0" w:rsidP="00711507">
      <w:pPr>
        <w:pStyle w:val="FigurePACKT"/>
        <w:rPr>
          <w:rStyle w:val="FigureCaptionPACKT"/>
        </w:rPr>
      </w:pPr>
      <w:r w:rsidRPr="00CD304E">
        <w:rPr>
          <w:rStyle w:val="FigureCaptionPACKT"/>
        </w:rPr>
        <w:t>Figure 4.33: Signing the new script</w:t>
      </w:r>
    </w:p>
    <w:p w14:paraId="205187E7" w14:textId="389582A4" w:rsidR="00711507" w:rsidRDefault="00711507" w:rsidP="00711507">
      <w:pPr>
        <w:pStyle w:val="LayoutInformationPACKT"/>
        <w:rPr>
          <w:noProof/>
        </w:rPr>
      </w:pPr>
      <w:r>
        <w:t xml:space="preserve">Insert </w:t>
      </w:r>
      <w:r w:rsidRPr="00C41783">
        <w:t>image</w:t>
      </w:r>
      <w:r>
        <w:t xml:space="preserve"> </w:t>
      </w:r>
      <w:r>
        <w:rPr>
          <w:noProof/>
        </w:rPr>
        <w:t>B42024_04</w:t>
      </w:r>
      <w:r w:rsidRPr="00023EAD">
        <w:rPr>
          <w:noProof/>
        </w:rPr>
        <w:t>_</w:t>
      </w:r>
      <w:r>
        <w:rPr>
          <w:noProof/>
        </w:rPr>
        <w:t>34.png</w:t>
      </w:r>
    </w:p>
    <w:p w14:paraId="5AC1A4DE" w14:textId="2D183AC8" w:rsidR="00711507" w:rsidRDefault="00711507" w:rsidP="00711507">
      <w:r>
        <w:t xml:space="preserve">In </w:t>
      </w:r>
      <w:r w:rsidRPr="00711507">
        <w:rPr>
          <w:rStyle w:val="ItalicsPACKT"/>
        </w:rPr>
        <w:t>step 5</w:t>
      </w:r>
      <w:r>
        <w:t>, you view the signed script, which looks like this:</w:t>
      </w:r>
    </w:p>
    <w:p w14:paraId="583987CB" w14:textId="060C082F" w:rsidR="00711507" w:rsidRDefault="00711507" w:rsidP="00711507">
      <w:pPr>
        <w:pStyle w:val="FigurePACKT"/>
      </w:pPr>
      <w:r>
        <w:drawing>
          <wp:inline distT="0" distB="0" distL="0" distR="0" wp14:anchorId="56E1806F" wp14:editId="2408F6D8">
            <wp:extent cx="1992499" cy="791077"/>
            <wp:effectExtent l="0" t="0" r="825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002457" cy="795031"/>
                    </a:xfrm>
                    <a:prstGeom prst="rect">
                      <a:avLst/>
                    </a:prstGeom>
                  </pic:spPr>
                </pic:pic>
              </a:graphicData>
            </a:graphic>
          </wp:inline>
        </w:drawing>
      </w:r>
    </w:p>
    <w:p w14:paraId="16A298B1" w14:textId="066EE5FE" w:rsidR="005E4AA0" w:rsidRPr="00CD304E" w:rsidRDefault="005E4AA0" w:rsidP="00711507">
      <w:pPr>
        <w:pStyle w:val="FigurePACKT"/>
        <w:rPr>
          <w:rStyle w:val="FigureCaptionPACKT"/>
        </w:rPr>
      </w:pPr>
      <w:r w:rsidRPr="00CD304E">
        <w:rPr>
          <w:rStyle w:val="FigureCaptionPACKT"/>
        </w:rPr>
        <w:t>Figure 4.34: Checking the script after signing</w:t>
      </w:r>
    </w:p>
    <w:p w14:paraId="60CC83DB" w14:textId="55D75D62" w:rsidR="00711507" w:rsidRDefault="00711507" w:rsidP="00711507">
      <w:pPr>
        <w:pStyle w:val="LayoutInformationPACKT"/>
        <w:rPr>
          <w:noProof/>
        </w:rPr>
      </w:pPr>
      <w:r>
        <w:lastRenderedPageBreak/>
        <w:t xml:space="preserve">Insert </w:t>
      </w:r>
      <w:r w:rsidRPr="00C41783">
        <w:t>image</w:t>
      </w:r>
      <w:r>
        <w:t xml:space="preserve"> </w:t>
      </w:r>
      <w:r>
        <w:rPr>
          <w:noProof/>
        </w:rPr>
        <w:t>B42024_04</w:t>
      </w:r>
      <w:r w:rsidRPr="00023EAD">
        <w:rPr>
          <w:noProof/>
        </w:rPr>
        <w:t>_</w:t>
      </w:r>
      <w:r>
        <w:rPr>
          <w:noProof/>
        </w:rPr>
        <w:t>35.png</w:t>
      </w:r>
    </w:p>
    <w:p w14:paraId="5E342D8C" w14:textId="5E8DA2B8" w:rsidR="00711507" w:rsidRDefault="00711507" w:rsidP="00711507">
      <w:r>
        <w:t xml:space="preserve">In </w:t>
      </w:r>
      <w:r w:rsidRPr="00711507">
        <w:rPr>
          <w:rStyle w:val="ItalicsPACKT"/>
        </w:rPr>
        <w:t>step 6</w:t>
      </w:r>
      <w:r>
        <w:t>, you view the script, including the script</w:t>
      </w:r>
      <w:r w:rsidR="005E4296">
        <w:t>’</w:t>
      </w:r>
      <w:r>
        <w:t>s digital signature, which looks like this:</w:t>
      </w:r>
    </w:p>
    <w:p w14:paraId="31EE60BC" w14:textId="6779E78F" w:rsidR="00711507" w:rsidRDefault="00711507" w:rsidP="00711507">
      <w:pPr>
        <w:pStyle w:val="FigurePACKT"/>
      </w:pPr>
      <w:r>
        <w:drawing>
          <wp:inline distT="0" distB="0" distL="0" distR="0" wp14:anchorId="2A08DFBC" wp14:editId="1C933D93">
            <wp:extent cx="3630267" cy="4865427"/>
            <wp:effectExtent l="0" t="0" r="889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642807" cy="4882234"/>
                    </a:xfrm>
                    <a:prstGeom prst="rect">
                      <a:avLst/>
                    </a:prstGeom>
                  </pic:spPr>
                </pic:pic>
              </a:graphicData>
            </a:graphic>
          </wp:inline>
        </w:drawing>
      </w:r>
    </w:p>
    <w:p w14:paraId="4AB5522F" w14:textId="58F34127" w:rsidR="005E4AA0" w:rsidRPr="00E54486" w:rsidRDefault="005E4AA0" w:rsidP="00711507">
      <w:pPr>
        <w:pStyle w:val="FigurePACKT"/>
        <w:rPr>
          <w:rStyle w:val="FigureCaptionPACKT"/>
        </w:rPr>
      </w:pPr>
      <w:r w:rsidRPr="00E54486">
        <w:rPr>
          <w:rStyle w:val="FigureCaptionPACKT"/>
        </w:rPr>
        <w:t>Figure 4.35: Viewing the signed script</w:t>
      </w:r>
    </w:p>
    <w:p w14:paraId="7C3C9CE2" w14:textId="1EE12391" w:rsidR="00711507" w:rsidRDefault="00711507" w:rsidP="00711507">
      <w:pPr>
        <w:pStyle w:val="LayoutInformationPACKT"/>
        <w:rPr>
          <w:noProof/>
        </w:rPr>
      </w:pPr>
      <w:r>
        <w:t xml:space="preserve">Insert </w:t>
      </w:r>
      <w:r w:rsidRPr="00C41783">
        <w:t>image</w:t>
      </w:r>
      <w:r>
        <w:t xml:space="preserve"> </w:t>
      </w:r>
      <w:r>
        <w:rPr>
          <w:noProof/>
        </w:rPr>
        <w:t>B42024_04</w:t>
      </w:r>
      <w:r w:rsidRPr="00023EAD">
        <w:rPr>
          <w:noProof/>
        </w:rPr>
        <w:t>_</w:t>
      </w:r>
      <w:r>
        <w:rPr>
          <w:noProof/>
        </w:rPr>
        <w:t>36.png</w:t>
      </w:r>
    </w:p>
    <w:p w14:paraId="5F628FD8" w14:textId="6565D76E" w:rsidR="00711507" w:rsidRDefault="00711507" w:rsidP="00711507">
      <w:r>
        <w:t xml:space="preserve">In </w:t>
      </w:r>
      <w:r w:rsidRPr="00711507">
        <w:rPr>
          <w:rStyle w:val="ItalicsPACKT"/>
        </w:rPr>
        <w:t>step 7</w:t>
      </w:r>
      <w:r>
        <w:t xml:space="preserve">, you use the </w:t>
      </w:r>
      <w:r w:rsidRPr="00711507">
        <w:rPr>
          <w:rStyle w:val="CodeInTextPACKT"/>
        </w:rPr>
        <w:t>Get-AuthenticodeSignature</w:t>
      </w:r>
      <w:r>
        <w:t xml:space="preserve"> cmdlet to test the digital signature, which looks like this:</w:t>
      </w:r>
    </w:p>
    <w:p w14:paraId="7E411510" w14:textId="77777777" w:rsidR="005357CA" w:rsidRDefault="005357CA" w:rsidP="00711507">
      <w:pPr>
        <w:pStyle w:val="FigurePACKT"/>
        <w:rPr>
          <w:sz w:val="18"/>
          <w:szCs w:val="28"/>
        </w:rPr>
      </w:pPr>
    </w:p>
    <w:p w14:paraId="0E7897D4" w14:textId="77777777" w:rsidR="005357CA" w:rsidRDefault="005357CA" w:rsidP="00711507">
      <w:pPr>
        <w:pStyle w:val="FigurePACKT"/>
        <w:rPr>
          <w:sz w:val="18"/>
          <w:szCs w:val="28"/>
        </w:rPr>
      </w:pPr>
    </w:p>
    <w:p w14:paraId="3C89DEC9" w14:textId="3DD70FCA" w:rsidR="005357CA" w:rsidRDefault="00536D2B" w:rsidP="00711507">
      <w:pPr>
        <w:pStyle w:val="FigurePACKT"/>
        <w:rPr>
          <w:sz w:val="18"/>
          <w:szCs w:val="28"/>
        </w:rPr>
      </w:pPr>
      <w:ins w:id="353" w:author="Thomas Lee" w:date="2021-02-11T16:43:00Z">
        <w:r>
          <w:lastRenderedPageBreak/>
          <w:drawing>
            <wp:inline distT="0" distB="0" distL="0" distR="0" wp14:anchorId="7E859F55" wp14:editId="773A9852">
              <wp:extent cx="3944594" cy="288174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963983" cy="2895910"/>
                      </a:xfrm>
                      <a:prstGeom prst="rect">
                        <a:avLst/>
                      </a:prstGeom>
                    </pic:spPr>
                  </pic:pic>
                </a:graphicData>
              </a:graphic>
            </wp:inline>
          </w:drawing>
        </w:r>
      </w:ins>
      <w:commentRangeStart w:id="354"/>
      <w:commentRangeStart w:id="355"/>
      <w:del w:id="356" w:author="Thomas Lee" w:date="2021-02-11T16:42:00Z">
        <w:r w:rsidR="00DD1B85" w:rsidDel="00536D2B">
          <w:rPr>
            <w:rFonts w:ascii="Tahoma" w:hAnsi="Tahoma"/>
            <w:sz w:val="16"/>
          </w:rPr>
          <w:drawing>
            <wp:inline distT="0" distB="0" distL="0" distR="0" wp14:anchorId="663F182D" wp14:editId="34955DF7">
              <wp:extent cx="3923953" cy="2667000"/>
              <wp:effectExtent l="0" t="0" r="63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951745" cy="2685889"/>
                      </a:xfrm>
                      <a:prstGeom prst="rect">
                        <a:avLst/>
                      </a:prstGeom>
                    </pic:spPr>
                  </pic:pic>
                </a:graphicData>
              </a:graphic>
            </wp:inline>
          </w:drawing>
        </w:r>
      </w:del>
      <w:commentRangeEnd w:id="354"/>
      <w:r w:rsidR="00435088">
        <w:rPr>
          <w:rStyle w:val="CommentReference"/>
          <w:rFonts w:ascii="Arial" w:hAnsi="Arial"/>
          <w:noProof w:val="0"/>
        </w:rPr>
        <w:commentReference w:id="354"/>
      </w:r>
      <w:commentRangeEnd w:id="355"/>
      <w:r>
        <w:rPr>
          <w:rStyle w:val="CommentReference"/>
          <w:rFonts w:ascii="Arial" w:hAnsi="Arial"/>
          <w:noProof w:val="0"/>
        </w:rPr>
        <w:commentReference w:id="355"/>
      </w:r>
    </w:p>
    <w:p w14:paraId="2C0C8B93" w14:textId="3A6B2C28" w:rsidR="00DE7AD6" w:rsidRPr="00843E01" w:rsidRDefault="00DE7AD6" w:rsidP="00711507">
      <w:pPr>
        <w:pStyle w:val="FigurePACKT"/>
        <w:rPr>
          <w:rStyle w:val="FigureCaptionPACKT"/>
        </w:rPr>
      </w:pPr>
      <w:r w:rsidRPr="00843E01">
        <w:rPr>
          <w:rStyle w:val="FigureCaptionPACKT"/>
        </w:rPr>
        <w:t>Figure 4.36: Testing the signature using Get-AuthenticodeSignature</w:t>
      </w:r>
    </w:p>
    <w:p w14:paraId="335F5173" w14:textId="45095CE3" w:rsidR="00711507" w:rsidRDefault="00711507" w:rsidP="00711507">
      <w:pPr>
        <w:pStyle w:val="LayoutInformationPACKT"/>
        <w:rPr>
          <w:noProof/>
        </w:rPr>
      </w:pPr>
      <w:r>
        <w:t xml:space="preserve">Insert </w:t>
      </w:r>
      <w:r w:rsidRPr="00C41783">
        <w:t>image</w:t>
      </w:r>
      <w:r>
        <w:t xml:space="preserve"> </w:t>
      </w:r>
      <w:r>
        <w:rPr>
          <w:noProof/>
        </w:rPr>
        <w:t>B42024_04</w:t>
      </w:r>
      <w:r w:rsidRPr="00023EAD">
        <w:rPr>
          <w:noProof/>
        </w:rPr>
        <w:t>_</w:t>
      </w:r>
      <w:r>
        <w:rPr>
          <w:noProof/>
        </w:rPr>
        <w:t>37.png</w:t>
      </w:r>
    </w:p>
    <w:p w14:paraId="2C997017" w14:textId="35E4E0F0" w:rsidR="000D7842" w:rsidRDefault="000D7842" w:rsidP="00711507">
      <w:pPr>
        <w:pStyle w:val="NormalPACKT"/>
      </w:pPr>
      <w:r>
        <w:t xml:space="preserve">In </w:t>
      </w:r>
      <w:r w:rsidRPr="005662F9">
        <w:rPr>
          <w:rStyle w:val="ItalicsPACKT"/>
        </w:rPr>
        <w:t>step 8</w:t>
      </w:r>
      <w:r>
        <w:t>, you run the signed script which looks like this:</w:t>
      </w:r>
    </w:p>
    <w:p w14:paraId="289632FA" w14:textId="6444E564" w:rsidR="000D7842" w:rsidRDefault="00536D2B" w:rsidP="005662F9">
      <w:pPr>
        <w:pStyle w:val="FigurePACKT"/>
      </w:pPr>
      <w:ins w:id="357" w:author="Thomas Lee" w:date="2021-02-11T16:45:00Z">
        <w:r>
          <w:drawing>
            <wp:inline distT="0" distB="0" distL="0" distR="0" wp14:anchorId="492CE3B3" wp14:editId="39DE31D3">
              <wp:extent cx="2363603" cy="65497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425357" cy="672087"/>
                      </a:xfrm>
                      <a:prstGeom prst="rect">
                        <a:avLst/>
                      </a:prstGeom>
                    </pic:spPr>
                  </pic:pic>
                </a:graphicData>
              </a:graphic>
            </wp:inline>
          </w:drawing>
        </w:r>
      </w:ins>
      <w:ins w:id="358" w:author="Thomas Lee" w:date="2021-02-11T16:46:00Z">
        <w:r>
          <w:br/>
        </w:r>
      </w:ins>
      <w:del w:id="359" w:author="Thomas Lee" w:date="2021-02-11T16:45:00Z">
        <w:r w:rsidR="000D7842" w:rsidDel="00536D2B">
          <w:drawing>
            <wp:inline distT="0" distB="0" distL="0" distR="0" wp14:anchorId="22AFB86B" wp14:editId="5FE182C8">
              <wp:extent cx="2662655" cy="693236"/>
              <wp:effectExtent l="0" t="0" r="444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678540" cy="697372"/>
                      </a:xfrm>
                      <a:prstGeom prst="rect">
                        <a:avLst/>
                      </a:prstGeom>
                    </pic:spPr>
                  </pic:pic>
                </a:graphicData>
              </a:graphic>
            </wp:inline>
          </w:drawing>
        </w:r>
      </w:del>
    </w:p>
    <w:p w14:paraId="54D93020" w14:textId="0DA78BF2" w:rsidR="000D7842" w:rsidRPr="005662F9" w:rsidRDefault="000D7842" w:rsidP="000D7842">
      <w:pPr>
        <w:pStyle w:val="FigurePACKT"/>
        <w:rPr>
          <w:rStyle w:val="FigureCaptionPACKT"/>
        </w:rPr>
      </w:pPr>
      <w:r w:rsidRPr="005662F9">
        <w:rPr>
          <w:rStyle w:val="FigureCaptionPACKT"/>
        </w:rPr>
        <w:lastRenderedPageBreak/>
        <w:t xml:space="preserve">Figure 4.37: </w:t>
      </w:r>
      <w:r w:rsidR="005662F9" w:rsidRPr="005662F9">
        <w:rPr>
          <w:rStyle w:val="FigureCaptionPACKT"/>
        </w:rPr>
        <w:t>Running the signed script</w:t>
      </w:r>
    </w:p>
    <w:p w14:paraId="4C733BEB" w14:textId="157E717A" w:rsidR="000D7842" w:rsidRDefault="000D7842" w:rsidP="005662F9">
      <w:pPr>
        <w:pStyle w:val="LayoutInformationPACKT"/>
        <w:rPr>
          <w:noProof/>
        </w:rPr>
      </w:pPr>
      <w:r>
        <w:t xml:space="preserve">Insert </w:t>
      </w:r>
      <w:r w:rsidRPr="00C41783">
        <w:t>image</w:t>
      </w:r>
      <w:r>
        <w:t xml:space="preserve"> </w:t>
      </w:r>
      <w:r>
        <w:rPr>
          <w:noProof/>
        </w:rPr>
        <w:t>B42024_04</w:t>
      </w:r>
      <w:r w:rsidRPr="00023EAD">
        <w:rPr>
          <w:noProof/>
        </w:rPr>
        <w:t>_</w:t>
      </w:r>
      <w:r>
        <w:rPr>
          <w:noProof/>
        </w:rPr>
        <w:t>38.png</w:t>
      </w:r>
    </w:p>
    <w:p w14:paraId="215EDF17" w14:textId="55B7AD30" w:rsidR="000F769B" w:rsidRDefault="00D65D39" w:rsidP="007840A5">
      <w:pPr>
        <w:pStyle w:val="NormalPACKT"/>
        <w:rPr>
          <w:noProof/>
        </w:rPr>
      </w:pPr>
      <w:r>
        <w:t xml:space="preserve">In </w:t>
      </w:r>
      <w:r w:rsidRPr="00AF126A">
        <w:rPr>
          <w:rStyle w:val="ItalicsPACKT"/>
        </w:rPr>
        <w:t>step 9</w:t>
      </w:r>
      <w:r>
        <w:t xml:space="preserve">, you set the execution polity to </w:t>
      </w:r>
      <w:r w:rsidRPr="00AF126A">
        <w:rPr>
          <w:rStyle w:val="CodeInTextPACKT"/>
        </w:rPr>
        <w:t>AllSigned</w:t>
      </w:r>
      <w:r>
        <w:t xml:space="preserve"> to </w:t>
      </w:r>
      <w:r w:rsidR="006149BD">
        <w:t xml:space="preserve">configure PowerShell to </w:t>
      </w:r>
      <w:r w:rsidR="000D7842">
        <w:t>ensure</w:t>
      </w:r>
      <w:r w:rsidR="006149BD">
        <w:t xml:space="preserve"> </w:t>
      </w:r>
      <w:r>
        <w:t xml:space="preserve"> that any script</w:t>
      </w:r>
      <w:r w:rsidR="006149BD">
        <w:t xml:space="preserve"> you run</w:t>
      </w:r>
      <w:r>
        <w:t xml:space="preserve"> must be signed</w:t>
      </w:r>
      <w:r w:rsidR="000D7842">
        <w:t xml:space="preserve"> in the current session</w:t>
      </w:r>
      <w:r>
        <w:t>. There is no output from this step</w:t>
      </w:r>
      <w:r w:rsidR="00D703E1">
        <w:t>.</w:t>
      </w:r>
    </w:p>
    <w:p w14:paraId="76DD4ACF" w14:textId="228BDC64" w:rsidR="006149BD" w:rsidRDefault="006149BD" w:rsidP="006149BD">
      <w:pPr>
        <w:pStyle w:val="NormalPACKT"/>
      </w:pPr>
      <w:r>
        <w:t xml:space="preserve">In </w:t>
      </w:r>
      <w:r w:rsidRPr="00747BE0">
        <w:rPr>
          <w:rStyle w:val="ItalicsPACKT"/>
        </w:rPr>
        <w:t>step 10</w:t>
      </w:r>
      <w:r>
        <w:t>, you attempt to run the script, resulting in an error, which looks like this:</w:t>
      </w:r>
    </w:p>
    <w:p w14:paraId="6A929F19" w14:textId="62C7F874" w:rsidR="006149BD" w:rsidRDefault="00536D2B" w:rsidP="006149BD">
      <w:pPr>
        <w:pStyle w:val="FigurePACKT"/>
      </w:pPr>
      <w:ins w:id="360" w:author="Thomas Lee" w:date="2021-02-11T16:50:00Z">
        <w:r>
          <w:drawing>
            <wp:inline distT="0" distB="0" distL="0" distR="0" wp14:anchorId="2C93697C" wp14:editId="4043A1A3">
              <wp:extent cx="3350029" cy="437007"/>
              <wp:effectExtent l="0" t="0" r="3175"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543533" cy="462249"/>
                      </a:xfrm>
                      <a:prstGeom prst="rect">
                        <a:avLst/>
                      </a:prstGeom>
                    </pic:spPr>
                  </pic:pic>
                </a:graphicData>
              </a:graphic>
            </wp:inline>
          </w:drawing>
        </w:r>
      </w:ins>
      <w:r w:rsidR="006149BD">
        <w:drawing>
          <wp:inline distT="0" distB="0" distL="0" distR="0" wp14:anchorId="50D6E404" wp14:editId="6CADEA7B">
            <wp:extent cx="3453697" cy="449592"/>
            <wp:effectExtent l="0" t="0" r="0" b="762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490586" cy="454394"/>
                    </a:xfrm>
                    <a:prstGeom prst="rect">
                      <a:avLst/>
                    </a:prstGeom>
                  </pic:spPr>
                </pic:pic>
              </a:graphicData>
            </a:graphic>
          </wp:inline>
        </w:drawing>
      </w:r>
    </w:p>
    <w:p w14:paraId="402683F6" w14:textId="55D6C71F" w:rsidR="000D7842" w:rsidRPr="00D703E1" w:rsidRDefault="000D7842" w:rsidP="000D7842">
      <w:pPr>
        <w:pStyle w:val="FigurePACKT"/>
        <w:rPr>
          <w:rStyle w:val="FigureCaptionPACKT"/>
        </w:rPr>
      </w:pPr>
      <w:r w:rsidRPr="00D703E1">
        <w:rPr>
          <w:rStyle w:val="FigureCaptionPACKT"/>
        </w:rPr>
        <w:t xml:space="preserve">Figure 4.38: </w:t>
      </w:r>
      <w:r w:rsidR="00D703E1" w:rsidRPr="00D703E1">
        <w:rPr>
          <w:rStyle w:val="FigureCaptionPACKT"/>
        </w:rPr>
        <w:t>Attempting to run</w:t>
      </w:r>
      <w:r w:rsidRPr="00D703E1">
        <w:rPr>
          <w:rStyle w:val="FigureCaptionPACKT"/>
        </w:rPr>
        <w:t xml:space="preserve"> the script</w:t>
      </w:r>
    </w:p>
    <w:p w14:paraId="525EF60C" w14:textId="02A56530" w:rsidR="000D7842" w:rsidRDefault="000D7842" w:rsidP="000D7842">
      <w:pPr>
        <w:pStyle w:val="LayoutInformationPACKT"/>
        <w:rPr>
          <w:noProof/>
        </w:rPr>
      </w:pPr>
      <w:r>
        <w:t xml:space="preserve">Insert </w:t>
      </w:r>
      <w:r w:rsidRPr="00C41783">
        <w:t>image</w:t>
      </w:r>
      <w:r>
        <w:t xml:space="preserve"> </w:t>
      </w:r>
      <w:r>
        <w:rPr>
          <w:noProof/>
        </w:rPr>
        <w:t>B42024_04</w:t>
      </w:r>
      <w:r w:rsidRPr="00023EAD">
        <w:rPr>
          <w:noProof/>
        </w:rPr>
        <w:t>_</w:t>
      </w:r>
      <w:r>
        <w:rPr>
          <w:noProof/>
        </w:rPr>
        <w:t>39.png</w:t>
      </w:r>
      <w:commentRangeStart w:id="361"/>
      <w:commentRangeStart w:id="362"/>
      <w:commentRangeEnd w:id="361"/>
      <w:r>
        <w:rPr>
          <w:rStyle w:val="CommentReference"/>
          <w:rFonts w:ascii="Times New Roman" w:hAnsi="Times New Roman"/>
          <w:b w:val="0"/>
          <w:color w:val="auto"/>
        </w:rPr>
        <w:commentReference w:id="361"/>
      </w:r>
      <w:commentRangeEnd w:id="362"/>
      <w:r w:rsidR="00CE6AB2">
        <w:rPr>
          <w:rStyle w:val="CommentReference"/>
          <w:b w:val="0"/>
          <w:color w:val="auto"/>
        </w:rPr>
        <w:commentReference w:id="362"/>
      </w:r>
    </w:p>
    <w:p w14:paraId="62E93F4A" w14:textId="2595AF4D" w:rsidR="007B7F8C" w:rsidRDefault="000D7842" w:rsidP="00A24BBC">
      <w:r>
        <w:t xml:space="preserve">In </w:t>
      </w:r>
      <w:r w:rsidRPr="00A24BBC">
        <w:rPr>
          <w:rStyle w:val="ItalicsPACKT"/>
        </w:rPr>
        <w:t>st</w:t>
      </w:r>
      <w:r w:rsidR="007B7F8C" w:rsidRPr="00A24BBC">
        <w:rPr>
          <w:rStyle w:val="ItalicsPACKT"/>
        </w:rPr>
        <w:t>e</w:t>
      </w:r>
      <w:r w:rsidRPr="00A24BBC">
        <w:rPr>
          <w:rStyle w:val="ItalicsPACKT"/>
        </w:rPr>
        <w:t>p 11</w:t>
      </w:r>
      <w:r>
        <w:t>, you copy the certificate to the current user’s</w:t>
      </w:r>
      <w:r w:rsidR="007B7F8C">
        <w:t xml:space="preserve"> </w:t>
      </w:r>
      <w:r w:rsidR="00886944">
        <w:t>T</w:t>
      </w:r>
      <w:r w:rsidR="007B7F8C">
        <w:t xml:space="preserve">rusted </w:t>
      </w:r>
      <w:r w:rsidR="00886944">
        <w:t>R</w:t>
      </w:r>
      <w:r w:rsidR="007B7F8C">
        <w:t xml:space="preserve">oot </w:t>
      </w:r>
      <w:r w:rsidR="00DC1BED">
        <w:t>s</w:t>
      </w:r>
      <w:r w:rsidR="007B7F8C">
        <w:t>tore. For security reasons, PowerShell pops up a confirmation dialog which you must agree to in order to complete the copy, which looks like this:</w:t>
      </w:r>
    </w:p>
    <w:p w14:paraId="54D2E0E5" w14:textId="64387A78" w:rsidR="007B7F8C" w:rsidRDefault="007B7F8C" w:rsidP="00A24BBC">
      <w:pPr>
        <w:pStyle w:val="FigurePACKT"/>
        <w:rPr>
          <w:sz w:val="18"/>
          <w:szCs w:val="28"/>
        </w:rPr>
      </w:pPr>
      <w:r>
        <w:drawing>
          <wp:inline distT="0" distB="0" distL="0" distR="0" wp14:anchorId="76961824" wp14:editId="67E29953">
            <wp:extent cx="2435644" cy="2257425"/>
            <wp:effectExtent l="0" t="0" r="317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450080" cy="2270805"/>
                    </a:xfrm>
                    <a:prstGeom prst="rect">
                      <a:avLst/>
                    </a:prstGeom>
                  </pic:spPr>
                </pic:pic>
              </a:graphicData>
            </a:graphic>
          </wp:inline>
        </w:drawing>
      </w:r>
    </w:p>
    <w:p w14:paraId="018F9580" w14:textId="1AED9C43" w:rsidR="007B7F8C" w:rsidRPr="00A24BBC" w:rsidRDefault="007B7F8C" w:rsidP="007B7F8C">
      <w:pPr>
        <w:pStyle w:val="FigurePACKT"/>
        <w:rPr>
          <w:rStyle w:val="FigureCaptionPACKT"/>
        </w:rPr>
      </w:pPr>
      <w:r w:rsidRPr="00A24BBC">
        <w:rPr>
          <w:rStyle w:val="FigureCaptionPACKT"/>
        </w:rPr>
        <w:t xml:space="preserve">Figure 4.39: Copying the certificate to the </w:t>
      </w:r>
      <w:r w:rsidR="00391BF2">
        <w:rPr>
          <w:rStyle w:val="FigureCaptionPACKT"/>
        </w:rPr>
        <w:t>c</w:t>
      </w:r>
      <w:r w:rsidRPr="00A24BBC">
        <w:rPr>
          <w:rStyle w:val="FigureCaptionPACKT"/>
        </w:rPr>
        <w:t xml:space="preserve">urrent </w:t>
      </w:r>
      <w:r w:rsidR="00391BF2">
        <w:rPr>
          <w:rStyle w:val="FigureCaptionPACKT"/>
        </w:rPr>
        <w:t>u</w:t>
      </w:r>
      <w:r w:rsidRPr="00A24BBC">
        <w:rPr>
          <w:rStyle w:val="FigureCaptionPACKT"/>
        </w:rPr>
        <w:t xml:space="preserve">ser’s Trusted Root </w:t>
      </w:r>
      <w:r w:rsidR="00DC1BED">
        <w:rPr>
          <w:rStyle w:val="FigureCaptionPACKT"/>
        </w:rPr>
        <w:t>s</w:t>
      </w:r>
      <w:r w:rsidRPr="00A24BBC">
        <w:rPr>
          <w:rStyle w:val="FigureCaptionPACKT"/>
        </w:rPr>
        <w:t>tore</w:t>
      </w:r>
    </w:p>
    <w:p w14:paraId="7C66FEA0" w14:textId="65BF427B" w:rsidR="007B7F8C" w:rsidRDefault="007B7F8C" w:rsidP="007B7F8C">
      <w:pPr>
        <w:pStyle w:val="LayoutInformationPACKT"/>
        <w:rPr>
          <w:noProof/>
        </w:rPr>
      </w:pPr>
      <w:r>
        <w:t xml:space="preserve">Insert </w:t>
      </w:r>
      <w:r w:rsidRPr="00C41783">
        <w:t>image</w:t>
      </w:r>
      <w:r>
        <w:t xml:space="preserve"> </w:t>
      </w:r>
      <w:r>
        <w:rPr>
          <w:noProof/>
        </w:rPr>
        <w:t>B42024_04</w:t>
      </w:r>
      <w:r w:rsidRPr="00023EAD">
        <w:rPr>
          <w:noProof/>
        </w:rPr>
        <w:t>_</w:t>
      </w:r>
      <w:r>
        <w:rPr>
          <w:noProof/>
        </w:rPr>
        <w:t>40.png</w:t>
      </w:r>
      <w:commentRangeStart w:id="363"/>
      <w:commentRangeStart w:id="364"/>
      <w:commentRangeEnd w:id="363"/>
      <w:r>
        <w:rPr>
          <w:rStyle w:val="CommentReference"/>
          <w:rFonts w:ascii="Times New Roman" w:hAnsi="Times New Roman"/>
          <w:b w:val="0"/>
          <w:color w:val="auto"/>
        </w:rPr>
        <w:commentReference w:id="363"/>
      </w:r>
      <w:commentRangeEnd w:id="364"/>
      <w:r w:rsidR="000B3D32">
        <w:rPr>
          <w:rStyle w:val="CommentReference"/>
          <w:b w:val="0"/>
          <w:color w:val="auto"/>
        </w:rPr>
        <w:commentReference w:id="364"/>
      </w:r>
    </w:p>
    <w:p w14:paraId="7566504E" w14:textId="44130C3B" w:rsidR="007B7F8C" w:rsidRDefault="007B7F8C" w:rsidP="007B7F8C">
      <w:r>
        <w:t xml:space="preserve">In </w:t>
      </w:r>
      <w:r w:rsidRPr="00102DAE">
        <w:rPr>
          <w:rStyle w:val="ItalicsPACKT"/>
        </w:rPr>
        <w:t>step 12</w:t>
      </w:r>
      <w:r>
        <w:t>, you re-check the signature of the file, which looks like this:</w:t>
      </w:r>
    </w:p>
    <w:p w14:paraId="29C90435" w14:textId="3F489110" w:rsidR="007B7F8C" w:rsidRPr="007B7F8C" w:rsidRDefault="007B7F8C" w:rsidP="00D13E35">
      <w:pPr>
        <w:pStyle w:val="FigurePACKT"/>
      </w:pPr>
      <w:r>
        <w:lastRenderedPageBreak/>
        <w:drawing>
          <wp:inline distT="0" distB="0" distL="0" distR="0" wp14:anchorId="5DF1E861" wp14:editId="20F3DE01">
            <wp:extent cx="2674326" cy="2597339"/>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690021" cy="2612582"/>
                    </a:xfrm>
                    <a:prstGeom prst="rect">
                      <a:avLst/>
                    </a:prstGeom>
                  </pic:spPr>
                </pic:pic>
              </a:graphicData>
            </a:graphic>
          </wp:inline>
        </w:drawing>
      </w:r>
    </w:p>
    <w:p w14:paraId="1BCD6165" w14:textId="0BA9A1D7" w:rsidR="007B7F8C" w:rsidRPr="00D13E35" w:rsidRDefault="007B7F8C" w:rsidP="007B7F8C">
      <w:pPr>
        <w:pStyle w:val="FigurePACKT"/>
        <w:rPr>
          <w:rStyle w:val="FigureCaptionPACKT"/>
        </w:rPr>
      </w:pPr>
      <w:r w:rsidRPr="00D13E35">
        <w:rPr>
          <w:rStyle w:val="FigureCaptionPACKT"/>
        </w:rPr>
        <w:t>Figure 4.40: Checking the script’s digital signature</w:t>
      </w:r>
    </w:p>
    <w:p w14:paraId="311E2274" w14:textId="46988AC7" w:rsidR="007B7F8C" w:rsidRDefault="007B7F8C" w:rsidP="007B7F8C">
      <w:pPr>
        <w:pStyle w:val="LayoutInformationPACKT"/>
        <w:rPr>
          <w:noProof/>
        </w:rPr>
      </w:pPr>
      <w:r>
        <w:t xml:space="preserve">Insert </w:t>
      </w:r>
      <w:r w:rsidRPr="00C41783">
        <w:t>image</w:t>
      </w:r>
      <w:r>
        <w:t xml:space="preserve"> </w:t>
      </w:r>
      <w:r>
        <w:rPr>
          <w:noProof/>
        </w:rPr>
        <w:t>B42024_04</w:t>
      </w:r>
      <w:r w:rsidRPr="00023EAD">
        <w:rPr>
          <w:noProof/>
        </w:rPr>
        <w:t>_</w:t>
      </w:r>
      <w:r>
        <w:rPr>
          <w:noProof/>
        </w:rPr>
        <w:t>41.png</w:t>
      </w:r>
      <w:commentRangeStart w:id="365"/>
      <w:commentRangeStart w:id="366"/>
      <w:commentRangeEnd w:id="365"/>
      <w:r>
        <w:rPr>
          <w:rStyle w:val="CommentReference"/>
          <w:rFonts w:ascii="Times New Roman" w:hAnsi="Times New Roman"/>
          <w:b w:val="0"/>
          <w:color w:val="auto"/>
        </w:rPr>
        <w:commentReference w:id="365"/>
      </w:r>
      <w:commentRangeEnd w:id="366"/>
      <w:r w:rsidR="000B3D32">
        <w:rPr>
          <w:rStyle w:val="CommentReference"/>
          <w:b w:val="0"/>
          <w:color w:val="auto"/>
        </w:rPr>
        <w:commentReference w:id="366"/>
      </w:r>
    </w:p>
    <w:p w14:paraId="6510D9E5" w14:textId="64665DEB" w:rsidR="007B7F8C" w:rsidRDefault="007B7F8C" w:rsidP="007B7F8C">
      <w:r>
        <w:t xml:space="preserve">In </w:t>
      </w:r>
      <w:r w:rsidRPr="00D13E35">
        <w:rPr>
          <w:rStyle w:val="ItalicsPACKT"/>
        </w:rPr>
        <w:t>step 13</w:t>
      </w:r>
      <w:r>
        <w:t>, you attempt to run the script again, but with a different result like this:</w:t>
      </w:r>
    </w:p>
    <w:p w14:paraId="462DE573" w14:textId="25010A16" w:rsidR="007B7F8C" w:rsidRDefault="007B7F8C" w:rsidP="00D13E35">
      <w:pPr>
        <w:pStyle w:val="FigurePACKT"/>
      </w:pPr>
      <w:del w:id="367" w:author="Thomas Lee" w:date="2021-02-11T16:52:00Z">
        <w:r w:rsidDel="00536D2B">
          <w:drawing>
            <wp:inline distT="0" distB="0" distL="0" distR="0" wp14:anchorId="75A562ED" wp14:editId="0300146A">
              <wp:extent cx="4133592" cy="800100"/>
              <wp:effectExtent l="0" t="0" r="63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158580" cy="804937"/>
                      </a:xfrm>
                      <a:prstGeom prst="rect">
                        <a:avLst/>
                      </a:prstGeom>
                    </pic:spPr>
                  </pic:pic>
                </a:graphicData>
              </a:graphic>
            </wp:inline>
          </w:drawing>
        </w:r>
      </w:del>
      <w:ins w:id="368" w:author="Thomas Lee" w:date="2021-02-11T16:52:00Z">
        <w:r w:rsidR="00536D2B">
          <w:drawing>
            <wp:inline distT="0" distB="0" distL="0" distR="0" wp14:anchorId="33ECB51A" wp14:editId="7ADB0FF9">
              <wp:extent cx="4092633" cy="718834"/>
              <wp:effectExtent l="0" t="0" r="3175"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114012" cy="722589"/>
                      </a:xfrm>
                      <a:prstGeom prst="rect">
                        <a:avLst/>
                      </a:prstGeom>
                    </pic:spPr>
                  </pic:pic>
                </a:graphicData>
              </a:graphic>
            </wp:inline>
          </w:drawing>
        </w:r>
      </w:ins>
    </w:p>
    <w:p w14:paraId="6E3615ED" w14:textId="29621EC9" w:rsidR="007B7F8C" w:rsidRPr="00D13E35" w:rsidRDefault="007B7F8C" w:rsidP="007B7F8C">
      <w:pPr>
        <w:pStyle w:val="FigurePACKT"/>
        <w:rPr>
          <w:rStyle w:val="FigureCaptionPACKT"/>
        </w:rPr>
      </w:pPr>
      <w:r w:rsidRPr="00D13E35">
        <w:rPr>
          <w:rStyle w:val="FigureCaptionPACKT"/>
        </w:rPr>
        <w:t>Figure 4.41: Running the</w:t>
      </w:r>
      <w:r w:rsidR="00D13E35" w:rsidRPr="00D13E35">
        <w:rPr>
          <w:rStyle w:val="FigureCaptionPACKT"/>
        </w:rPr>
        <w:t xml:space="preserve"> signed</w:t>
      </w:r>
      <w:r w:rsidRPr="00D13E35">
        <w:rPr>
          <w:rStyle w:val="FigureCaptionPACKT"/>
        </w:rPr>
        <w:t xml:space="preserve"> script</w:t>
      </w:r>
    </w:p>
    <w:p w14:paraId="2BF42A66" w14:textId="02E7A64D" w:rsidR="007B7F8C" w:rsidRDefault="007B7F8C" w:rsidP="007B7F8C">
      <w:pPr>
        <w:pStyle w:val="LayoutInformationPACKT"/>
        <w:rPr>
          <w:noProof/>
        </w:rPr>
      </w:pPr>
      <w:r>
        <w:t xml:space="preserve">Insert </w:t>
      </w:r>
      <w:r w:rsidRPr="00C41783">
        <w:t>image</w:t>
      </w:r>
      <w:r>
        <w:t xml:space="preserve"> </w:t>
      </w:r>
      <w:r>
        <w:rPr>
          <w:noProof/>
        </w:rPr>
        <w:t>B42024_04</w:t>
      </w:r>
      <w:r w:rsidRPr="00023EAD">
        <w:rPr>
          <w:noProof/>
        </w:rPr>
        <w:t>_</w:t>
      </w:r>
      <w:r>
        <w:rPr>
          <w:noProof/>
        </w:rPr>
        <w:t>42.png</w:t>
      </w:r>
      <w:commentRangeStart w:id="369"/>
      <w:commentRangeStart w:id="370"/>
      <w:commentRangeEnd w:id="369"/>
      <w:r>
        <w:rPr>
          <w:rStyle w:val="CommentReference"/>
          <w:rFonts w:ascii="Times New Roman" w:hAnsi="Times New Roman"/>
          <w:b w:val="0"/>
          <w:color w:val="auto"/>
        </w:rPr>
        <w:commentReference w:id="369"/>
      </w:r>
      <w:commentRangeEnd w:id="370"/>
      <w:r w:rsidR="000B3D32">
        <w:rPr>
          <w:rStyle w:val="CommentReference"/>
          <w:b w:val="0"/>
          <w:color w:val="auto"/>
        </w:rPr>
        <w:commentReference w:id="370"/>
      </w:r>
    </w:p>
    <w:p w14:paraId="437ACADF" w14:textId="3C746941" w:rsidR="007B7F8C" w:rsidRDefault="00671432" w:rsidP="007B7F8C">
      <w:r>
        <w:t xml:space="preserve">Although the certificate is from a (now) trusted CA, it is not from a trusted publisher. To resolve that, you copy the certificate into the Trusted Publishers store, in </w:t>
      </w:r>
      <w:r w:rsidRPr="00F974A3">
        <w:rPr>
          <w:rStyle w:val="ItalicsPACKT"/>
        </w:rPr>
        <w:t>step 14</w:t>
      </w:r>
      <w:r>
        <w:t>, which generates no output.</w:t>
      </w:r>
    </w:p>
    <w:p w14:paraId="58F6A5BF" w14:textId="57285214" w:rsidR="00671432" w:rsidRDefault="00671432" w:rsidP="007B7F8C">
      <w:r>
        <w:t xml:space="preserve">Now that you have the certificate in both the trusted root store and the trusted publisher store (for the user), in </w:t>
      </w:r>
      <w:r w:rsidRPr="00F974A3">
        <w:rPr>
          <w:rStyle w:val="ItalicsPACKT"/>
        </w:rPr>
        <w:t>step 15</w:t>
      </w:r>
      <w:r>
        <w:t>, you re-run the script, with output like this:</w:t>
      </w:r>
    </w:p>
    <w:p w14:paraId="2D09DFA9" w14:textId="70017D5F" w:rsidR="00671432" w:rsidRDefault="00671432" w:rsidP="00671432">
      <w:pPr>
        <w:pStyle w:val="FigurePACKT"/>
        <w:rPr>
          <w:sz w:val="18"/>
          <w:szCs w:val="28"/>
        </w:rPr>
      </w:pPr>
      <w:r>
        <w:drawing>
          <wp:inline distT="0" distB="0" distL="0" distR="0" wp14:anchorId="04339C0D" wp14:editId="059FE584">
            <wp:extent cx="2393633" cy="591312"/>
            <wp:effectExtent l="0" t="0" r="698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419869" cy="597793"/>
                    </a:xfrm>
                    <a:prstGeom prst="rect">
                      <a:avLst/>
                    </a:prstGeom>
                  </pic:spPr>
                </pic:pic>
              </a:graphicData>
            </a:graphic>
          </wp:inline>
        </w:drawing>
      </w:r>
    </w:p>
    <w:p w14:paraId="7E3994AC" w14:textId="40E1AF2B" w:rsidR="00671432" w:rsidRPr="00F974A3" w:rsidRDefault="00671432" w:rsidP="00671432">
      <w:pPr>
        <w:pStyle w:val="FigurePACKT"/>
        <w:rPr>
          <w:rStyle w:val="FigureCaptionPACKT"/>
        </w:rPr>
      </w:pPr>
      <w:r w:rsidRPr="00F974A3">
        <w:rPr>
          <w:rStyle w:val="FigureCaptionPACKT"/>
        </w:rPr>
        <w:t>Figure 4.42: Running the script</w:t>
      </w:r>
    </w:p>
    <w:p w14:paraId="6828966F" w14:textId="5D579740" w:rsidR="00671432" w:rsidRPr="00F974A3" w:rsidRDefault="00671432" w:rsidP="00671432">
      <w:pPr>
        <w:rPr>
          <w:rFonts w:ascii="Arial" w:hAnsi="Arial"/>
          <w:b/>
          <w:color w:val="FF0000"/>
          <w:sz w:val="28"/>
          <w:szCs w:val="28"/>
        </w:rPr>
      </w:pPr>
      <w:r w:rsidRPr="00F974A3">
        <w:rPr>
          <w:rFonts w:ascii="Arial" w:hAnsi="Arial"/>
          <w:b/>
          <w:color w:val="FF0000"/>
          <w:sz w:val="28"/>
          <w:szCs w:val="28"/>
        </w:rPr>
        <w:t>Insert image B42024_04_43.png</w:t>
      </w:r>
      <w:commentRangeStart w:id="371"/>
      <w:commentRangeStart w:id="372"/>
      <w:commentRangeEnd w:id="371"/>
      <w:r w:rsidRPr="00F974A3">
        <w:rPr>
          <w:rFonts w:ascii="Arial" w:hAnsi="Arial"/>
          <w:color w:val="FF0000"/>
          <w:sz w:val="28"/>
          <w:szCs w:val="28"/>
        </w:rPr>
        <w:commentReference w:id="371"/>
      </w:r>
      <w:commentRangeEnd w:id="372"/>
      <w:r w:rsidR="000B3D32">
        <w:rPr>
          <w:rStyle w:val="CommentReference"/>
          <w:rFonts w:ascii="Arial" w:hAnsi="Arial"/>
        </w:rPr>
        <w:commentReference w:id="372"/>
      </w:r>
    </w:p>
    <w:p w14:paraId="139403A8" w14:textId="02429114" w:rsidR="00FF5B0B" w:rsidRDefault="00FF5B0B" w:rsidP="00FF5B0B">
      <w:pPr>
        <w:pStyle w:val="Heading2"/>
      </w:pPr>
      <w:r>
        <w:lastRenderedPageBreak/>
        <w:t>There</w:t>
      </w:r>
      <w:r w:rsidR="005E4296">
        <w:t>’</w:t>
      </w:r>
      <w:r>
        <w:t>s more...</w:t>
      </w:r>
    </w:p>
    <w:p w14:paraId="14A13C98" w14:textId="77777777" w:rsidR="00CA6297" w:rsidRDefault="00711507" w:rsidP="00711507">
      <w:pPr>
        <w:pStyle w:val="NormalPACKT"/>
        <w:rPr>
          <w:lang w:val="en-GB"/>
        </w:rPr>
      </w:pPr>
      <w:r>
        <w:rPr>
          <w:lang w:val="en-GB"/>
        </w:rPr>
        <w:t xml:space="preserve">In this recipe, you begin by creating a code signing certificate and using that to sign a script. By default, Windows and PowerShell do not trust self-signed code signing certificates. </w:t>
      </w:r>
    </w:p>
    <w:p w14:paraId="0BA7CF5E" w14:textId="1AEAC56B" w:rsidR="00711507" w:rsidRPr="0051765D" w:rsidRDefault="00711507" w:rsidP="00711507">
      <w:pPr>
        <w:pStyle w:val="NormalPACKT"/>
        <w:rPr>
          <w:lang w:val="en-GB"/>
        </w:rPr>
      </w:pPr>
      <w:r>
        <w:rPr>
          <w:lang w:val="en-GB"/>
        </w:rPr>
        <w:t xml:space="preserve">To enable PowerShell to trust the signature, you copy the code-signing certificate to the </w:t>
      </w:r>
      <w:r w:rsidR="00DD1B85">
        <w:rPr>
          <w:lang w:val="en-GB"/>
        </w:rPr>
        <w:t>Current User’s Root CA</w:t>
      </w:r>
      <w:r>
        <w:rPr>
          <w:lang w:val="en-GB"/>
        </w:rPr>
        <w:t xml:space="preserve"> store, which has the effect of making the code-signing certificate trusted</w:t>
      </w:r>
      <w:r w:rsidR="00DD1B85">
        <w:rPr>
          <w:lang w:val="en-GB"/>
        </w:rPr>
        <w:t xml:space="preserve"> for the current user</w:t>
      </w:r>
      <w:r>
        <w:rPr>
          <w:lang w:val="en-GB"/>
        </w:rPr>
        <w:t>.</w:t>
      </w:r>
      <w:r w:rsidR="00DD1B85">
        <w:rPr>
          <w:lang w:val="en-GB"/>
        </w:rPr>
        <w:t xml:space="preserve"> </w:t>
      </w:r>
      <w:r w:rsidR="00CA6297">
        <w:rPr>
          <w:lang w:val="en-GB"/>
        </w:rPr>
        <w:t>You</w:t>
      </w:r>
      <w:r w:rsidR="00D01533">
        <w:rPr>
          <w:lang w:val="en-GB"/>
        </w:rPr>
        <w:t xml:space="preserve"> do this </w:t>
      </w:r>
      <w:r w:rsidR="00DD1B85">
        <w:rPr>
          <w:lang w:val="en-GB"/>
        </w:rPr>
        <w:t xml:space="preserve">in </w:t>
      </w:r>
      <w:r w:rsidR="00DD1B85" w:rsidRPr="00E65CF2">
        <w:rPr>
          <w:rStyle w:val="ItalicsPACKT"/>
        </w:rPr>
        <w:t xml:space="preserve">step </w:t>
      </w:r>
      <w:r w:rsidR="00D01533">
        <w:rPr>
          <w:rStyle w:val="ItalicsPACKT"/>
        </w:rPr>
        <w:t>11</w:t>
      </w:r>
      <w:r w:rsidR="00DD1B85">
        <w:rPr>
          <w:lang w:val="en-GB"/>
        </w:rPr>
        <w:t xml:space="preserve">, </w:t>
      </w:r>
      <w:r w:rsidR="00D01533">
        <w:rPr>
          <w:lang w:val="en-GB"/>
        </w:rPr>
        <w:t xml:space="preserve">and </w:t>
      </w:r>
      <w:r w:rsidR="00CA6297">
        <w:rPr>
          <w:lang w:val="en-GB"/>
        </w:rPr>
        <w:t xml:space="preserve">note that </w:t>
      </w:r>
      <w:r w:rsidR="00D01533">
        <w:rPr>
          <w:lang w:val="en-GB"/>
        </w:rPr>
        <w:t>a pop-up is generated.</w:t>
      </w:r>
      <w:r w:rsidR="0051765D">
        <w:rPr>
          <w:lang w:val="en-GB"/>
        </w:rPr>
        <w:t xml:space="preserve"> You </w:t>
      </w:r>
      <w:r w:rsidR="00470F73">
        <w:rPr>
          <w:lang w:val="en-GB"/>
        </w:rPr>
        <w:t xml:space="preserve">must </w:t>
      </w:r>
      <w:r w:rsidR="0051765D">
        <w:rPr>
          <w:lang w:val="en-GB"/>
        </w:rPr>
        <w:t xml:space="preserve">also copy the certificate to the trusted publisher store, which you do in </w:t>
      </w:r>
      <w:r w:rsidR="0051765D" w:rsidRPr="00470F73">
        <w:rPr>
          <w:rStyle w:val="ItalicsPACKT"/>
        </w:rPr>
        <w:t>step 14</w:t>
      </w:r>
      <w:r w:rsidR="0051765D">
        <w:rPr>
          <w:lang w:val="en-GB"/>
        </w:rPr>
        <w:t>.</w:t>
      </w:r>
    </w:p>
    <w:p w14:paraId="4150D5C8" w14:textId="03D1D73D" w:rsidR="00711507" w:rsidRDefault="00711507" w:rsidP="00711507">
      <w:pPr>
        <w:pStyle w:val="NormalPACKT"/>
        <w:rPr>
          <w:lang w:val="en-GB"/>
        </w:rPr>
      </w:pPr>
      <w:r>
        <w:rPr>
          <w:lang w:val="en-GB"/>
        </w:rPr>
        <w:t xml:space="preserve">In a production environment, you would obtain a code-signing </w:t>
      </w:r>
      <w:r w:rsidR="00DD1B85">
        <w:rPr>
          <w:lang w:val="en-GB"/>
        </w:rPr>
        <w:t xml:space="preserve">certificate </w:t>
      </w:r>
      <w:r>
        <w:rPr>
          <w:lang w:val="en-GB"/>
        </w:rPr>
        <w:t>from a trusted Certificate authority and manage the trusted certificate stores carefully. For enterprise environments, you could set up a certificate authority and ensure users auto-enrol for Root CA certificates. With auto-</w:t>
      </w:r>
      <w:r w:rsidR="00DD1B85">
        <w:rPr>
          <w:lang w:val="en-GB"/>
        </w:rPr>
        <w:t>enrolment</w:t>
      </w:r>
      <w:r>
        <w:rPr>
          <w:lang w:val="en-GB"/>
        </w:rPr>
        <w:t xml:space="preserve">, PowerShell (and Windows) can trust the certificates issued by the CA. </w:t>
      </w:r>
    </w:p>
    <w:p w14:paraId="200653F2" w14:textId="03251848" w:rsidR="00711507" w:rsidRDefault="00711507" w:rsidP="00711507">
      <w:pPr>
        <w:pStyle w:val="NormalPACKT"/>
        <w:rPr>
          <w:lang w:val="en-GB"/>
        </w:rPr>
      </w:pPr>
      <w:r>
        <w:rPr>
          <w:lang w:val="en-GB"/>
        </w:rPr>
        <w:t>As an alternative, you can use a third-party CA, such as DigiCert, to obtain code</w:t>
      </w:r>
      <w:r w:rsidR="00B42E46">
        <w:rPr>
          <w:lang w:val="en-GB"/>
        </w:rPr>
        <w:t>-</w:t>
      </w:r>
      <w:r>
        <w:rPr>
          <w:lang w:val="en-GB"/>
        </w:rPr>
        <w:t>signing certificates which</w:t>
      </w:r>
      <w:r w:rsidR="00B935EF">
        <w:rPr>
          <w:lang w:val="en-GB"/>
        </w:rPr>
        <w:t>,</w:t>
      </w:r>
      <w:r>
        <w:rPr>
          <w:lang w:val="en-GB"/>
        </w:rPr>
        <w:t xml:space="preserve"> by default</w:t>
      </w:r>
      <w:r w:rsidR="00B935EF">
        <w:rPr>
          <w:lang w:val="en-GB"/>
        </w:rPr>
        <w:t>,</w:t>
      </w:r>
      <w:r>
        <w:rPr>
          <w:lang w:val="en-GB"/>
        </w:rPr>
        <w:t xml:space="preserve"> are trusted by Windows. Microsoft</w:t>
      </w:r>
      <w:r w:rsidR="005E4296">
        <w:rPr>
          <w:lang w:val="en-GB"/>
        </w:rPr>
        <w:t>’</w:t>
      </w:r>
      <w:r>
        <w:rPr>
          <w:lang w:val="en-GB"/>
        </w:rPr>
        <w:t>s Trusted Root Program helps to distribute trusted root CA certificates. For more information on Digi</w:t>
      </w:r>
      <w:r w:rsidR="00806D94">
        <w:rPr>
          <w:lang w:val="en-GB"/>
        </w:rPr>
        <w:t>C</w:t>
      </w:r>
      <w:r>
        <w:rPr>
          <w:lang w:val="en-GB"/>
        </w:rPr>
        <w:t>ert</w:t>
      </w:r>
      <w:r w:rsidR="005E4296">
        <w:rPr>
          <w:lang w:val="en-GB"/>
        </w:rPr>
        <w:t>’</w:t>
      </w:r>
      <w:r>
        <w:rPr>
          <w:lang w:val="en-GB"/>
        </w:rPr>
        <w:t>s code signing certificates, see</w:t>
      </w:r>
      <w:r w:rsidRPr="00711507">
        <w:t xml:space="preserve"> </w:t>
      </w:r>
      <w:r w:rsidRPr="00806D94">
        <w:rPr>
          <w:rFonts w:ascii="Lucida Console" w:hAnsi="Lucida Console"/>
          <w:color w:val="4472C4"/>
          <w:sz w:val="19"/>
          <w:szCs w:val="19"/>
          <w:lang w:val="en-GB"/>
        </w:rPr>
        <w:t>https://digicert.leaderssl.co.uk/suppliers/digicert/products#code-signing-products</w:t>
      </w:r>
      <w:r>
        <w:rPr>
          <w:lang w:val="en-GB"/>
        </w:rPr>
        <w:t>. For details on Microsoft</w:t>
      </w:r>
      <w:r w:rsidR="005E4296">
        <w:rPr>
          <w:lang w:val="en-GB"/>
        </w:rPr>
        <w:t>’</w:t>
      </w:r>
      <w:r>
        <w:rPr>
          <w:lang w:val="en-GB"/>
        </w:rPr>
        <w:t xml:space="preserve">s Trusted Root program, see </w:t>
      </w:r>
      <w:r w:rsidR="009C2C35" w:rsidRPr="009C6867">
        <w:rPr>
          <w:rFonts w:ascii="Lucida Console" w:hAnsi="Lucida Console"/>
          <w:color w:val="4472C4"/>
          <w:sz w:val="19"/>
          <w:szCs w:val="19"/>
          <w:lang w:val="en-GB"/>
        </w:rPr>
        <w:t>https://docs.microsoft.com/security/trusted-root/program-requirements</w:t>
      </w:r>
      <w:r>
        <w:rPr>
          <w:lang w:val="en-GB"/>
        </w:rPr>
        <w:t>.</w:t>
      </w:r>
    </w:p>
    <w:p w14:paraId="0C1FB1F7" w14:textId="5A7163C2" w:rsidR="00E426EA" w:rsidRDefault="00E426EA" w:rsidP="00E426EA">
      <w:pPr>
        <w:pStyle w:val="Heading1"/>
      </w:pPr>
      <w:r>
        <w:t xml:space="preserve">Working with </w:t>
      </w:r>
      <w:r w:rsidR="008745FF">
        <w:t>s</w:t>
      </w:r>
      <w:r>
        <w:t xml:space="preserve">hortcuts and </w:t>
      </w:r>
      <w:r w:rsidR="008745FF">
        <w:t xml:space="preserve">the </w:t>
      </w:r>
      <w:r>
        <w:t>PSS</w:t>
      </w:r>
      <w:r w:rsidR="009E0DD5">
        <w:t>h</w:t>
      </w:r>
      <w:r>
        <w:t>ort</w:t>
      </w:r>
      <w:r w:rsidR="009E0DD5">
        <w:t>c</w:t>
      </w:r>
      <w:r>
        <w:t>ut module</w:t>
      </w:r>
    </w:p>
    <w:p w14:paraId="791D007B" w14:textId="43D0EB11" w:rsidR="00BC231B" w:rsidRDefault="00BC231B" w:rsidP="00BC231B">
      <w:pPr>
        <w:pStyle w:val="NormalPACKT"/>
        <w:rPr>
          <w:lang w:val="en-GB"/>
        </w:rPr>
      </w:pPr>
      <w:r>
        <w:rPr>
          <w:lang w:val="en-GB"/>
        </w:rPr>
        <w:t xml:space="preserve">A shortcut is a file which contains a pointer to another file or URL. You can place a </w:t>
      </w:r>
      <w:r w:rsidR="009E0DD5">
        <w:rPr>
          <w:lang w:val="en-GB"/>
        </w:rPr>
        <w:t xml:space="preserve">shell link </w:t>
      </w:r>
      <w:r>
        <w:rPr>
          <w:lang w:val="en-GB"/>
        </w:rPr>
        <w:t xml:space="preserve">shortcut to some executable program, such as PowerShell, on your Windows desktop. When you click the shortcut in Windows Explorer, Windows runs the target program. You can also create a shortcut to a URL. </w:t>
      </w:r>
    </w:p>
    <w:p w14:paraId="2B2F6CE6" w14:textId="40D6CCA8" w:rsidR="009E0DD5" w:rsidRDefault="009E0DD5" w:rsidP="00BC231B">
      <w:pPr>
        <w:pStyle w:val="NormalPACKT"/>
        <w:rPr>
          <w:lang w:val="en-GB"/>
        </w:rPr>
      </w:pPr>
      <w:r>
        <w:rPr>
          <w:lang w:val="en-GB"/>
        </w:rPr>
        <w:t xml:space="preserve">Shell link shortcuts have the extension </w:t>
      </w:r>
      <w:r w:rsidRPr="00FD1F85">
        <w:rPr>
          <w:rFonts w:ascii="Lucida Console" w:hAnsi="Lucida Console"/>
          <w:color w:val="4472C4"/>
          <w:sz w:val="19"/>
          <w:szCs w:val="19"/>
          <w:lang w:val="en-GB"/>
        </w:rPr>
        <w:t>.LNK</w:t>
      </w:r>
      <w:r>
        <w:rPr>
          <w:lang w:val="en-GB"/>
        </w:rPr>
        <w:t xml:space="preserve">, while URL shortcuts have </w:t>
      </w:r>
      <w:r w:rsidR="00711507">
        <w:rPr>
          <w:lang w:val="en-GB"/>
        </w:rPr>
        <w:t xml:space="preserve">the </w:t>
      </w:r>
      <w:r w:rsidR="00711507" w:rsidRPr="00711507">
        <w:rPr>
          <w:rStyle w:val="CodeInTextPACKT"/>
        </w:rPr>
        <w:t>.URL</w:t>
      </w:r>
      <w:r w:rsidR="00711507">
        <w:rPr>
          <w:lang w:val="en-GB"/>
        </w:rPr>
        <w:t xml:space="preserve"> extension.</w:t>
      </w:r>
      <w:r>
        <w:rPr>
          <w:lang w:val="en-GB"/>
        </w:rPr>
        <w:t xml:space="preserve"> Internally, a file shortcut has a binary structure which is not directly editable. For more details on the internal format, see </w:t>
      </w:r>
      <w:r w:rsidRPr="0008340E">
        <w:rPr>
          <w:rFonts w:ascii="Lucida Console" w:hAnsi="Lucida Console"/>
          <w:color w:val="4472C4"/>
          <w:sz w:val="19"/>
          <w:szCs w:val="19"/>
          <w:lang w:val="en-GB"/>
        </w:rPr>
        <w:t>https://docs.microsoft.com/en-us/openspecs/windows_protocols/ms-shllink/</w:t>
      </w:r>
      <w:r>
        <w:rPr>
          <w:lang w:val="en-GB"/>
        </w:rPr>
        <w:t>.</w:t>
      </w:r>
    </w:p>
    <w:p w14:paraId="68F73FF2" w14:textId="51E962E8" w:rsidR="009E0DD5" w:rsidRDefault="009E0DD5" w:rsidP="00BC231B">
      <w:pPr>
        <w:pStyle w:val="NormalPACKT"/>
        <w:rPr>
          <w:lang w:val="en-GB"/>
        </w:rPr>
      </w:pPr>
      <w:r>
        <w:rPr>
          <w:lang w:val="en-GB"/>
        </w:rPr>
        <w:t xml:space="preserve">The URL shortcut is a text document which you can edit with VS Code or </w:t>
      </w:r>
      <w:r w:rsidR="009C2996">
        <w:rPr>
          <w:lang w:val="en-GB"/>
        </w:rPr>
        <w:t>N</w:t>
      </w:r>
      <w:r>
        <w:rPr>
          <w:lang w:val="en-GB"/>
        </w:rPr>
        <w:t>otepad. For more detai</w:t>
      </w:r>
      <w:r w:rsidR="00711507">
        <w:rPr>
          <w:lang w:val="en-GB"/>
        </w:rPr>
        <w:t>l</w:t>
      </w:r>
      <w:r>
        <w:rPr>
          <w:lang w:val="en-GB"/>
        </w:rPr>
        <w:t>s on the URL shortcut file format</w:t>
      </w:r>
      <w:r w:rsidR="00431303">
        <w:rPr>
          <w:lang w:val="en-GB"/>
        </w:rPr>
        <w:t xml:space="preserve">, see </w:t>
      </w:r>
      <w:r w:rsidR="00431303" w:rsidRPr="003B0B48">
        <w:rPr>
          <w:rFonts w:ascii="Lucida Console" w:hAnsi="Lucida Console"/>
          <w:color w:val="4472C4"/>
          <w:sz w:val="19"/>
          <w:szCs w:val="19"/>
          <w:lang w:val="en-GB"/>
        </w:rPr>
        <w:t>http://www.lyberty.com/encyc/articles/tech/dot_url_format_-_an_unofficial_guide.html</w:t>
      </w:r>
      <w:r w:rsidR="00431303">
        <w:rPr>
          <w:lang w:val="en-GB"/>
        </w:rPr>
        <w:t>.</w:t>
      </w:r>
    </w:p>
    <w:p w14:paraId="1AB31AC1" w14:textId="619A56CF" w:rsidR="00BC231B" w:rsidRDefault="00BC231B" w:rsidP="00BC231B">
      <w:pPr>
        <w:pStyle w:val="NormalPACKT"/>
        <w:rPr>
          <w:lang w:val="en-GB"/>
        </w:rPr>
      </w:pPr>
      <w:r>
        <w:rPr>
          <w:lang w:val="en-GB"/>
        </w:rPr>
        <w:t xml:space="preserve">There are no built-in commands to manage shortcuts in PowerShell 7. As you saw earlier in this book, you </w:t>
      </w:r>
      <w:commentRangeStart w:id="373"/>
      <w:r>
        <w:rPr>
          <w:lang w:val="en-GB"/>
        </w:rPr>
        <w:t xml:space="preserve">can </w:t>
      </w:r>
      <w:ins w:id="374" w:author="Thomas Lee" w:date="2021-02-11T16:55:00Z">
        <w:r w:rsidR="006C0B15">
          <w:rPr>
            <w:lang w:val="en-GB"/>
          </w:rPr>
          <w:t xml:space="preserve">use </w:t>
        </w:r>
      </w:ins>
      <w:r>
        <w:rPr>
          <w:lang w:val="en-GB"/>
        </w:rPr>
        <w:t xml:space="preserve">older </w:t>
      </w:r>
      <w:commentRangeEnd w:id="373"/>
      <w:r w:rsidR="0076231D">
        <w:rPr>
          <w:rStyle w:val="CommentReference"/>
        </w:rPr>
        <w:commentReference w:id="373"/>
      </w:r>
      <w:r>
        <w:rPr>
          <w:lang w:val="en-GB"/>
        </w:rPr>
        <w:t>COM o</w:t>
      </w:r>
      <w:r w:rsidR="009E0DD5">
        <w:rPr>
          <w:lang w:val="en-GB"/>
        </w:rPr>
        <w:t>b</w:t>
      </w:r>
      <w:r>
        <w:rPr>
          <w:lang w:val="en-GB"/>
        </w:rPr>
        <w:t xml:space="preserve">jects to create shortcuts. A </w:t>
      </w:r>
      <w:r w:rsidR="00711507">
        <w:rPr>
          <w:lang w:val="en-GB"/>
        </w:rPr>
        <w:t>more straightforward</w:t>
      </w:r>
      <w:r>
        <w:rPr>
          <w:lang w:val="en-GB"/>
        </w:rPr>
        <w:t xml:space="preserve"> way is to use the </w:t>
      </w:r>
      <w:r w:rsidRPr="00431303">
        <w:rPr>
          <w:rStyle w:val="CodeInTextPACKT"/>
        </w:rPr>
        <w:t>PSShort</w:t>
      </w:r>
      <w:r w:rsidR="00431303" w:rsidRPr="00431303">
        <w:rPr>
          <w:rStyle w:val="CodeInTextPACKT"/>
        </w:rPr>
        <w:t>c</w:t>
      </w:r>
      <w:r w:rsidRPr="00431303">
        <w:rPr>
          <w:rStyle w:val="CodeInTextPACKT"/>
        </w:rPr>
        <w:t>ut</w:t>
      </w:r>
      <w:r>
        <w:rPr>
          <w:lang w:val="en-GB"/>
        </w:rPr>
        <w:t xml:space="preserve"> module</w:t>
      </w:r>
      <w:r w:rsidR="00711507">
        <w:rPr>
          <w:lang w:val="en-GB"/>
        </w:rPr>
        <w:t>,</w:t>
      </w:r>
      <w:r>
        <w:rPr>
          <w:lang w:val="en-GB"/>
        </w:rPr>
        <w:t xml:space="preserve"> which you can download from the PowerShell Gallery.</w:t>
      </w:r>
      <w:r w:rsidR="00431303">
        <w:rPr>
          <w:lang w:val="en-GB"/>
        </w:rPr>
        <w:t xml:space="preserve"> </w:t>
      </w:r>
    </w:p>
    <w:p w14:paraId="63F2BC4C" w14:textId="096F6AE5" w:rsidR="00BC231B" w:rsidRDefault="00BC231B" w:rsidP="00BC231B">
      <w:pPr>
        <w:pStyle w:val="NormalPACKT"/>
        <w:rPr>
          <w:lang w:val="en-GB"/>
        </w:rPr>
      </w:pPr>
      <w:r>
        <w:rPr>
          <w:lang w:val="en-GB"/>
        </w:rPr>
        <w:t>In this recipe, you discover shortcuts on your system and create shortcuts both to an executable file and a URL.</w:t>
      </w:r>
    </w:p>
    <w:p w14:paraId="347F839A" w14:textId="77777777" w:rsidR="00E426EA" w:rsidRDefault="00E426EA" w:rsidP="00E426EA">
      <w:pPr>
        <w:pStyle w:val="Heading2"/>
        <w:tabs>
          <w:tab w:val="left" w:pos="0"/>
        </w:tabs>
      </w:pPr>
      <w:r>
        <w:t>Getting Ready</w:t>
      </w:r>
    </w:p>
    <w:p w14:paraId="1AE88264" w14:textId="4D07CE19" w:rsidR="00E426EA" w:rsidRDefault="00E426EA" w:rsidP="00E426EA">
      <w:pPr>
        <w:pStyle w:val="BulletPACKT"/>
        <w:numPr>
          <w:ilvl w:val="0"/>
          <w:numId w:val="0"/>
        </w:numPr>
      </w:pPr>
      <w:r>
        <w:t xml:space="preserve">You run this recipe on </w:t>
      </w:r>
      <w:r w:rsidRPr="00047CA9">
        <w:rPr>
          <w:rStyle w:val="CodeInTextPACKT"/>
        </w:rPr>
        <w:t>SRV1</w:t>
      </w:r>
      <w:r>
        <w:t xml:space="preserve">, on which you have installed PowerShell 7 and VS Code. </w:t>
      </w:r>
      <w:r w:rsidRPr="00BC231B">
        <w:rPr>
          <w:rStyle w:val="CodeInTextPACKT"/>
        </w:rPr>
        <w:t>SRV1</w:t>
      </w:r>
      <w:r>
        <w:t xml:space="preserve"> is a workgroup server running Windows Server Data</w:t>
      </w:r>
      <w:r w:rsidR="00DC2EB6">
        <w:t>c</w:t>
      </w:r>
      <w:r>
        <w:t>ent</w:t>
      </w:r>
      <w:r w:rsidR="00DC2EB6">
        <w:t>er</w:t>
      </w:r>
      <w:r>
        <w:t xml:space="preserve"> Edition.</w:t>
      </w:r>
    </w:p>
    <w:p w14:paraId="64DEE8D4" w14:textId="155B55CA" w:rsidR="00E426EA" w:rsidRDefault="00E426EA" w:rsidP="00E426EA">
      <w:pPr>
        <w:pStyle w:val="Heading2"/>
        <w:tabs>
          <w:tab w:val="left" w:pos="0"/>
        </w:tabs>
      </w:pPr>
      <w:r>
        <w:t>How to do it...</w:t>
      </w:r>
    </w:p>
    <w:p w14:paraId="14987221" w14:textId="37A237DB" w:rsidR="00431303" w:rsidRPr="00431303" w:rsidRDefault="00431303" w:rsidP="00431303">
      <w:pPr>
        <w:pStyle w:val="NumberedBulletPACKT"/>
        <w:numPr>
          <w:ilvl w:val="0"/>
          <w:numId w:val="9"/>
        </w:numPr>
        <w:rPr>
          <w:color w:val="333333"/>
          <w:lang w:val="en-GB" w:eastAsia="en-GB"/>
        </w:rPr>
      </w:pPr>
      <w:r w:rsidRPr="00431303">
        <w:rPr>
          <w:lang w:val="en-GB" w:eastAsia="en-GB"/>
        </w:rPr>
        <w:t>Find</w:t>
      </w:r>
      <w:ins w:id="375" w:author="Thomas Lee" w:date="2021-02-11T16:55:00Z">
        <w:r w:rsidR="006C0B15">
          <w:rPr>
            <w:lang w:val="en-GB" w:eastAsia="en-GB"/>
          </w:rPr>
          <w:t>ing</w:t>
        </w:r>
      </w:ins>
      <w:r w:rsidRPr="00431303">
        <w:rPr>
          <w:lang w:val="en-GB" w:eastAsia="en-GB"/>
        </w:rPr>
        <w:t> the </w:t>
      </w:r>
      <w:r w:rsidRPr="00431303">
        <w:rPr>
          <w:rStyle w:val="CodeInTextPACKT"/>
          <w:lang w:val="en-GB" w:eastAsia="en-GB"/>
        </w:rPr>
        <w:t>PSShort</w:t>
      </w:r>
      <w:r w:rsidRPr="00431303">
        <w:rPr>
          <w:rStyle w:val="CodeInTextPACKT"/>
        </w:rPr>
        <w:t>c</w:t>
      </w:r>
      <w:r w:rsidRPr="00431303">
        <w:rPr>
          <w:rStyle w:val="CodeInTextPACKT"/>
          <w:lang w:val="en-GB" w:eastAsia="en-GB"/>
        </w:rPr>
        <w:t>ut</w:t>
      </w:r>
      <w:r w:rsidRPr="00431303">
        <w:rPr>
          <w:lang w:val="en-GB" w:eastAsia="en-GB"/>
        </w:rPr>
        <w:t> module</w:t>
      </w:r>
      <w:del w:id="376" w:author="Thomas Lee" w:date="2021-02-11T16:55:00Z">
        <w:r w:rsidR="00CD4365" w:rsidDel="006C0B15">
          <w:rPr>
            <w:lang w:val="en-GB" w:eastAsia="en-GB"/>
          </w:rPr>
          <w:delText>:</w:delText>
        </w:r>
      </w:del>
      <w:r w:rsidRPr="00431303">
        <w:rPr>
          <w:lang w:val="en-GB" w:eastAsia="en-GB"/>
        </w:rPr>
        <w:t> </w:t>
      </w:r>
    </w:p>
    <w:p w14:paraId="031C1F6C" w14:textId="77777777" w:rsidR="00431303" w:rsidRPr="00431303" w:rsidRDefault="00431303" w:rsidP="00431303">
      <w:pPr>
        <w:pStyle w:val="CodePACKT"/>
      </w:pPr>
    </w:p>
    <w:p w14:paraId="375F165C" w14:textId="656F9140" w:rsidR="00431303" w:rsidRPr="00431303" w:rsidRDefault="00431303" w:rsidP="00431303">
      <w:pPr>
        <w:pStyle w:val="CodePACKT"/>
      </w:pPr>
      <w:r w:rsidRPr="00431303">
        <w:t>Find-Module -Name </w:t>
      </w:r>
      <w:r w:rsidR="005E4296">
        <w:t>’</w:t>
      </w:r>
      <w:r w:rsidRPr="00431303">
        <w:t>*</w:t>
      </w:r>
      <w:r>
        <w:t>s</w:t>
      </w:r>
      <w:r w:rsidRPr="00431303">
        <w:t>hort</w:t>
      </w:r>
      <w:r>
        <w:t>c</w:t>
      </w:r>
      <w:r w:rsidRPr="00431303">
        <w:t>ut</w:t>
      </w:r>
      <w:r w:rsidR="005E4296">
        <w:t>’</w:t>
      </w:r>
    </w:p>
    <w:p w14:paraId="55E98E01" w14:textId="77777777" w:rsidR="00431303" w:rsidRPr="00431303" w:rsidRDefault="00431303" w:rsidP="00431303">
      <w:pPr>
        <w:pStyle w:val="CodePACKT"/>
      </w:pPr>
    </w:p>
    <w:p w14:paraId="7BF99A3F" w14:textId="3177C39E" w:rsidR="00431303" w:rsidRPr="00431303" w:rsidRDefault="00431303" w:rsidP="00431303">
      <w:pPr>
        <w:pStyle w:val="NumberedBulletPACKT"/>
        <w:rPr>
          <w:color w:val="333333"/>
          <w:lang w:val="en-GB" w:eastAsia="en-GB"/>
        </w:rPr>
      </w:pPr>
      <w:del w:id="377" w:author="Thomas Lee" w:date="2021-02-11T17:10:00Z">
        <w:r w:rsidRPr="00431303" w:rsidDel="006C0B15">
          <w:rPr>
            <w:lang w:val="en-GB" w:eastAsia="en-GB"/>
          </w:rPr>
          <w:lastRenderedPageBreak/>
          <w:delText>Install</w:delText>
        </w:r>
      </w:del>
      <w:ins w:id="378" w:author="Thomas Lee" w:date="2021-02-11T17:10:00Z">
        <w:r w:rsidR="006C0B15" w:rsidRPr="00431303">
          <w:rPr>
            <w:lang w:val="en-GB" w:eastAsia="en-GB"/>
          </w:rPr>
          <w:t>Install</w:t>
        </w:r>
        <w:r w:rsidR="006C0B15">
          <w:rPr>
            <w:lang w:val="en-GB" w:eastAsia="en-GB"/>
          </w:rPr>
          <w:t>ing</w:t>
        </w:r>
      </w:ins>
      <w:r w:rsidR="00114334">
        <w:rPr>
          <w:lang w:val="en-GB" w:eastAsia="en-GB"/>
        </w:rPr>
        <w:t xml:space="preserve"> the</w:t>
      </w:r>
      <w:r w:rsidRPr="00431303">
        <w:rPr>
          <w:lang w:val="en-GB" w:eastAsia="en-GB"/>
        </w:rPr>
        <w:t> </w:t>
      </w:r>
      <w:r w:rsidRPr="00114334">
        <w:rPr>
          <w:rFonts w:ascii="Lucida Console" w:hAnsi="Lucida Console"/>
          <w:color w:val="4472C4"/>
          <w:sz w:val="19"/>
          <w:szCs w:val="19"/>
          <w:lang w:val="en-GB" w:eastAsia="en-GB"/>
        </w:rPr>
        <w:t>PSShortcut</w:t>
      </w:r>
      <w:r w:rsidRPr="00431303">
        <w:rPr>
          <w:lang w:val="en-GB" w:eastAsia="en-GB"/>
        </w:rPr>
        <w:t> module</w:t>
      </w:r>
      <w:del w:id="379" w:author="Thomas Lee" w:date="2021-02-11T16:55:00Z">
        <w:r w:rsidR="00CD4365" w:rsidDel="006C0B15">
          <w:rPr>
            <w:lang w:val="en-GB" w:eastAsia="en-GB"/>
          </w:rPr>
          <w:delText>:</w:delText>
        </w:r>
      </w:del>
    </w:p>
    <w:p w14:paraId="101E688C" w14:textId="77777777" w:rsidR="00431303" w:rsidRPr="00431303" w:rsidRDefault="00431303" w:rsidP="00431303">
      <w:pPr>
        <w:pStyle w:val="CodePACKT"/>
      </w:pPr>
    </w:p>
    <w:p w14:paraId="319F5394" w14:textId="6EB77C09" w:rsidR="00431303" w:rsidRPr="00431303" w:rsidRDefault="00431303" w:rsidP="00431303">
      <w:pPr>
        <w:pStyle w:val="CodePACKT"/>
      </w:pPr>
      <w:r w:rsidRPr="00431303">
        <w:t>Install-Module -Name PSShortcut -Force</w:t>
      </w:r>
    </w:p>
    <w:p w14:paraId="485635CC" w14:textId="77777777" w:rsidR="00431303" w:rsidRPr="00431303" w:rsidRDefault="00431303" w:rsidP="00431303">
      <w:pPr>
        <w:pStyle w:val="CodePACKT"/>
      </w:pPr>
    </w:p>
    <w:p w14:paraId="2E5AB591" w14:textId="5D4EC17E" w:rsidR="00431303" w:rsidRPr="00431303" w:rsidRDefault="00431303" w:rsidP="00431303">
      <w:pPr>
        <w:pStyle w:val="NumberedBulletPACKT"/>
        <w:rPr>
          <w:color w:val="333333"/>
          <w:lang w:val="en-GB" w:eastAsia="en-GB"/>
        </w:rPr>
      </w:pPr>
      <w:r w:rsidRPr="00431303">
        <w:rPr>
          <w:lang w:val="en-GB" w:eastAsia="en-GB"/>
        </w:rPr>
        <w:t>Review</w:t>
      </w:r>
      <w:ins w:id="380" w:author="Thomas Lee" w:date="2021-02-11T16:55:00Z">
        <w:r w:rsidR="006C0B15">
          <w:rPr>
            <w:lang w:val="en-GB" w:eastAsia="en-GB"/>
          </w:rPr>
          <w:t>ing</w:t>
        </w:r>
      </w:ins>
      <w:r w:rsidR="00114334">
        <w:rPr>
          <w:lang w:val="en-GB" w:eastAsia="en-GB"/>
        </w:rPr>
        <w:t xml:space="preserve"> the</w:t>
      </w:r>
      <w:r w:rsidRPr="00431303">
        <w:rPr>
          <w:lang w:val="en-GB" w:eastAsia="en-GB"/>
        </w:rPr>
        <w:t> </w:t>
      </w:r>
      <w:r w:rsidRPr="00114334">
        <w:rPr>
          <w:rFonts w:ascii="Lucida Console" w:hAnsi="Lucida Console"/>
          <w:color w:val="4472C4"/>
          <w:sz w:val="19"/>
          <w:szCs w:val="19"/>
          <w:lang w:val="en-GB" w:eastAsia="en-GB"/>
        </w:rPr>
        <w:t>PSShortcut</w:t>
      </w:r>
      <w:r w:rsidRPr="00431303">
        <w:rPr>
          <w:lang w:val="en-GB" w:eastAsia="en-GB"/>
        </w:rPr>
        <w:t> module</w:t>
      </w:r>
      <w:del w:id="381" w:author="Thomas Lee" w:date="2021-02-11T16:55:00Z">
        <w:r w:rsidR="00CD4365" w:rsidDel="006C0B15">
          <w:rPr>
            <w:lang w:val="en-GB" w:eastAsia="en-GB"/>
          </w:rPr>
          <w:delText>:</w:delText>
        </w:r>
      </w:del>
    </w:p>
    <w:p w14:paraId="58B1D9CF" w14:textId="77777777" w:rsidR="00431303" w:rsidRPr="00431303" w:rsidRDefault="00431303" w:rsidP="00431303">
      <w:pPr>
        <w:pStyle w:val="CodePACKT"/>
      </w:pPr>
    </w:p>
    <w:p w14:paraId="68F44913" w14:textId="46FFA6E1" w:rsidR="00431303" w:rsidRPr="00431303" w:rsidRDefault="00431303" w:rsidP="00431303">
      <w:pPr>
        <w:pStyle w:val="CodePACKT"/>
      </w:pPr>
      <w:r w:rsidRPr="00431303">
        <w:t>Get-Module -Name PSShortCut -ListAvailable |</w:t>
      </w:r>
    </w:p>
    <w:p w14:paraId="7EA45017" w14:textId="77777777" w:rsidR="00431303" w:rsidRPr="00431303" w:rsidRDefault="00431303" w:rsidP="00431303">
      <w:pPr>
        <w:pStyle w:val="CodePACKT"/>
      </w:pPr>
      <w:r w:rsidRPr="00431303">
        <w:t>  Format-List</w:t>
      </w:r>
    </w:p>
    <w:p w14:paraId="00A17BAB" w14:textId="77777777" w:rsidR="00431303" w:rsidRPr="00431303" w:rsidRDefault="00431303" w:rsidP="00431303">
      <w:pPr>
        <w:pStyle w:val="CodePACKT"/>
      </w:pPr>
    </w:p>
    <w:p w14:paraId="4E120598" w14:textId="2E13E15F" w:rsidR="00431303" w:rsidRPr="00431303" w:rsidRDefault="00431303" w:rsidP="00431303">
      <w:pPr>
        <w:pStyle w:val="NumberedBulletPACKT"/>
        <w:rPr>
          <w:color w:val="333333"/>
          <w:lang w:val="en-GB" w:eastAsia="en-GB"/>
        </w:rPr>
      </w:pPr>
      <w:r w:rsidRPr="00431303">
        <w:rPr>
          <w:lang w:val="en-GB" w:eastAsia="en-GB"/>
        </w:rPr>
        <w:t>Discover</w:t>
      </w:r>
      <w:ins w:id="382" w:author="Thomas Lee" w:date="2021-02-11T16:55:00Z">
        <w:r w:rsidR="006C0B15">
          <w:rPr>
            <w:lang w:val="en-GB" w:eastAsia="en-GB"/>
          </w:rPr>
          <w:t>ing</w:t>
        </w:r>
      </w:ins>
      <w:r w:rsidRPr="00431303">
        <w:rPr>
          <w:lang w:val="en-GB" w:eastAsia="en-GB"/>
        </w:rPr>
        <w:t> commands in</w:t>
      </w:r>
      <w:r w:rsidR="00114334">
        <w:rPr>
          <w:lang w:val="en-GB" w:eastAsia="en-GB"/>
        </w:rPr>
        <w:t xml:space="preserve"> the</w:t>
      </w:r>
      <w:r w:rsidRPr="00431303">
        <w:rPr>
          <w:lang w:val="en-GB" w:eastAsia="en-GB"/>
        </w:rPr>
        <w:t> </w:t>
      </w:r>
      <w:r w:rsidRPr="00114334">
        <w:rPr>
          <w:rFonts w:ascii="Lucida Console" w:hAnsi="Lucida Console"/>
          <w:color w:val="4472C4"/>
          <w:sz w:val="19"/>
          <w:szCs w:val="19"/>
          <w:lang w:val="en-GB" w:eastAsia="en-GB"/>
        </w:rPr>
        <w:t>PSShortcut</w:t>
      </w:r>
      <w:r w:rsidRPr="00431303">
        <w:rPr>
          <w:lang w:val="en-GB" w:eastAsia="en-GB"/>
        </w:rPr>
        <w:t> module</w:t>
      </w:r>
      <w:del w:id="383" w:author="Thomas Lee" w:date="2021-02-11T16:55:00Z">
        <w:r w:rsidR="00CD4365" w:rsidDel="006C0B15">
          <w:rPr>
            <w:lang w:val="en-GB" w:eastAsia="en-GB"/>
          </w:rPr>
          <w:delText>:</w:delText>
        </w:r>
      </w:del>
      <w:r w:rsidRPr="00431303">
        <w:rPr>
          <w:lang w:val="en-GB" w:eastAsia="en-GB"/>
        </w:rPr>
        <w:t>  </w:t>
      </w:r>
    </w:p>
    <w:p w14:paraId="21891650" w14:textId="2329D0B5" w:rsidR="00431303" w:rsidRPr="00431303" w:rsidRDefault="00431303" w:rsidP="00431303">
      <w:pPr>
        <w:pStyle w:val="CodePACKT"/>
      </w:pPr>
    </w:p>
    <w:p w14:paraId="246D7416" w14:textId="1E223647" w:rsidR="00431303" w:rsidRPr="00431303" w:rsidRDefault="00431303" w:rsidP="00431303">
      <w:pPr>
        <w:pStyle w:val="CodePACKT"/>
      </w:pPr>
      <w:r w:rsidRPr="00431303">
        <w:t>Get-Command -Module PSShortcut</w:t>
      </w:r>
    </w:p>
    <w:p w14:paraId="160B2319" w14:textId="77777777" w:rsidR="00431303" w:rsidRPr="00431303" w:rsidRDefault="00431303" w:rsidP="00431303">
      <w:pPr>
        <w:pStyle w:val="CodePACKT"/>
      </w:pPr>
    </w:p>
    <w:p w14:paraId="444E24EA" w14:textId="466F373E" w:rsidR="00431303" w:rsidRPr="00431303" w:rsidRDefault="00431303" w:rsidP="00431303">
      <w:pPr>
        <w:pStyle w:val="NumberedBulletPACKT"/>
        <w:rPr>
          <w:color w:val="333333"/>
          <w:lang w:val="en-GB" w:eastAsia="en-GB"/>
        </w:rPr>
      </w:pPr>
      <w:r w:rsidRPr="00431303">
        <w:rPr>
          <w:lang w:val="en-GB" w:eastAsia="en-GB"/>
        </w:rPr>
        <w:t>Discover</w:t>
      </w:r>
      <w:ins w:id="384" w:author="Thomas Lee" w:date="2021-02-11T16:55:00Z">
        <w:r w:rsidR="006C0B15">
          <w:rPr>
            <w:lang w:val="en-GB" w:eastAsia="en-GB"/>
          </w:rPr>
          <w:t>ing</w:t>
        </w:r>
      </w:ins>
      <w:r w:rsidRPr="00431303">
        <w:rPr>
          <w:lang w:val="en-GB" w:eastAsia="en-GB"/>
        </w:rPr>
        <w:t> all shortcuts on </w:t>
      </w:r>
      <w:r w:rsidRPr="0092594E">
        <w:rPr>
          <w:rFonts w:ascii="Lucida Console" w:hAnsi="Lucida Console"/>
          <w:color w:val="4472C4"/>
          <w:sz w:val="19"/>
          <w:szCs w:val="19"/>
          <w:lang w:val="en-GB" w:eastAsia="en-GB"/>
        </w:rPr>
        <w:t>SRV1</w:t>
      </w:r>
      <w:del w:id="385" w:author="Thomas Lee" w:date="2021-02-11T16:55:00Z">
        <w:r w:rsidR="00CD4365" w:rsidDel="006C0B15">
          <w:rPr>
            <w:lang w:val="en-GB" w:eastAsia="en-GB"/>
          </w:rPr>
          <w:delText>:</w:delText>
        </w:r>
      </w:del>
      <w:r w:rsidR="00CD4365" w:rsidRPr="00431303">
        <w:rPr>
          <w:lang w:val="en-GB" w:eastAsia="en-GB"/>
        </w:rPr>
        <w:t>  </w:t>
      </w:r>
    </w:p>
    <w:p w14:paraId="2913101A" w14:textId="77777777" w:rsidR="00431303" w:rsidRDefault="00431303" w:rsidP="00431303">
      <w:pPr>
        <w:pStyle w:val="CodePACKT"/>
        <w:rPr>
          <w:lang w:val="en-GB"/>
        </w:rPr>
      </w:pPr>
    </w:p>
    <w:p w14:paraId="04EAECA5" w14:textId="6F54F39F" w:rsidR="00431303" w:rsidRPr="00711507" w:rsidRDefault="00431303" w:rsidP="00711507">
      <w:pPr>
        <w:pStyle w:val="CodePACKT"/>
      </w:pPr>
      <w:r w:rsidRPr="00711507">
        <w:t>$SHORTCUTS = Get-Shortcut</w:t>
      </w:r>
    </w:p>
    <w:p w14:paraId="43851BEE" w14:textId="21EC2B57" w:rsidR="00431303" w:rsidRPr="00711507" w:rsidRDefault="005E4296" w:rsidP="00711507">
      <w:pPr>
        <w:pStyle w:val="CodePACKT"/>
      </w:pPr>
      <w:del w:id="386" w:author="Thomas Lee" w:date="2021-02-11T16:55:00Z">
        <w:r w:rsidDel="006C0B15">
          <w:delText>“</w:delText>
        </w:r>
      </w:del>
      <w:ins w:id="387" w:author="Thomas Lee" w:date="2021-02-11T16:55:00Z">
        <w:r w:rsidR="006C0B15">
          <w:t>"</w:t>
        </w:r>
      </w:ins>
      <w:r w:rsidR="00431303" w:rsidRPr="00711507">
        <w:t>Shortcuts found on $(hostname): [{0</w:t>
      </w:r>
      <w:del w:id="388" w:author="Thomas Lee" w:date="2021-02-11T16:56:00Z">
        <w:r w:rsidR="00431303" w:rsidRPr="00711507" w:rsidDel="006C0B15">
          <w:delText>}]</w:delText>
        </w:r>
        <w:r w:rsidDel="006C0B15">
          <w:delText>”</w:delText>
        </w:r>
        <w:r w:rsidR="00431303" w:rsidRPr="00711507" w:rsidDel="006C0B15">
          <w:delText> </w:delText>
        </w:r>
      </w:del>
      <w:ins w:id="389" w:author="Thomas Lee" w:date="2021-02-11T16:56:00Z">
        <w:r w:rsidR="006C0B15" w:rsidRPr="00711507">
          <w:t>}]</w:t>
        </w:r>
        <w:r w:rsidR="006C0B15">
          <w:t>"</w:t>
        </w:r>
        <w:r w:rsidR="006C0B15" w:rsidRPr="00711507">
          <w:t> </w:t>
        </w:r>
      </w:ins>
      <w:r w:rsidR="00431303" w:rsidRPr="00711507">
        <w:t>-f $SHORTCUTS.Count</w:t>
      </w:r>
    </w:p>
    <w:p w14:paraId="648D56D2" w14:textId="77777777" w:rsidR="00431303" w:rsidRPr="00431303" w:rsidRDefault="00431303" w:rsidP="00431303">
      <w:pPr>
        <w:pStyle w:val="CodePACKT"/>
        <w:rPr>
          <w:color w:val="333333"/>
          <w:lang w:val="en-GB"/>
        </w:rPr>
      </w:pPr>
    </w:p>
    <w:p w14:paraId="1D489C92" w14:textId="099E3311" w:rsidR="00431303" w:rsidRPr="00431303" w:rsidRDefault="00431303" w:rsidP="00431303">
      <w:pPr>
        <w:pStyle w:val="NumberedBulletPACKT"/>
        <w:rPr>
          <w:color w:val="333333"/>
          <w:lang w:val="en-GB" w:eastAsia="en-GB"/>
        </w:rPr>
      </w:pPr>
      <w:r w:rsidRPr="00431303">
        <w:rPr>
          <w:lang w:val="en-GB" w:eastAsia="en-GB"/>
        </w:rPr>
        <w:t>Discover</w:t>
      </w:r>
      <w:ins w:id="390" w:author="Thomas Lee" w:date="2021-02-11T16:56:00Z">
        <w:r w:rsidR="006C0B15">
          <w:rPr>
            <w:lang w:val="en-GB" w:eastAsia="en-GB"/>
          </w:rPr>
          <w:t>ing</w:t>
        </w:r>
      </w:ins>
      <w:r w:rsidRPr="00431303">
        <w:rPr>
          <w:lang w:val="en-GB" w:eastAsia="en-GB"/>
        </w:rPr>
        <w:t> PWSH shortcuts</w:t>
      </w:r>
      <w:del w:id="391" w:author="Thomas Lee" w:date="2021-02-11T16:56:00Z">
        <w:r w:rsidR="00CD4365" w:rsidDel="006C0B15">
          <w:rPr>
            <w:lang w:val="en-GB" w:eastAsia="en-GB"/>
          </w:rPr>
          <w:delText>:</w:delText>
        </w:r>
      </w:del>
    </w:p>
    <w:p w14:paraId="26CEDEB1" w14:textId="77777777" w:rsidR="00431303" w:rsidRPr="00711507" w:rsidRDefault="00431303" w:rsidP="00711507">
      <w:pPr>
        <w:pStyle w:val="CodePACKT"/>
        <w:rPr>
          <w:rStyle w:val="CodeInTextPACKT"/>
          <w:color w:val="7030A0"/>
        </w:rPr>
      </w:pPr>
    </w:p>
    <w:p w14:paraId="05AB3E32" w14:textId="180CA9D5" w:rsidR="00431303" w:rsidRPr="00711507" w:rsidRDefault="00431303" w:rsidP="00711507">
      <w:pPr>
        <w:pStyle w:val="CodePACKT"/>
        <w:rPr>
          <w:rStyle w:val="CodeInTextPACKT"/>
          <w:color w:val="7030A0"/>
        </w:rPr>
      </w:pPr>
      <w:r w:rsidRPr="00711507">
        <w:rPr>
          <w:rStyle w:val="CodeInTextPACKT"/>
          <w:color w:val="7030A0"/>
        </w:rPr>
        <w:t>$SHORTCUTS | Where-Object Name -match </w:t>
      </w:r>
      <w:r w:rsidR="005E4296">
        <w:rPr>
          <w:rStyle w:val="CodeInTextPACKT"/>
          <w:color w:val="7030A0"/>
        </w:rPr>
        <w:t>’</w:t>
      </w:r>
      <w:r w:rsidRPr="00711507">
        <w:rPr>
          <w:rStyle w:val="CodeInTextPACKT"/>
          <w:color w:val="7030A0"/>
        </w:rPr>
        <w:t>^PWSH</w:t>
      </w:r>
      <w:r w:rsidR="005E4296">
        <w:rPr>
          <w:rStyle w:val="CodeInTextPACKT"/>
          <w:color w:val="7030A0"/>
        </w:rPr>
        <w:t>’</w:t>
      </w:r>
    </w:p>
    <w:p w14:paraId="157DBDA3" w14:textId="77777777" w:rsidR="00431303" w:rsidRPr="00711507" w:rsidRDefault="00431303" w:rsidP="00711507">
      <w:pPr>
        <w:pStyle w:val="CodePACKT"/>
        <w:rPr>
          <w:rStyle w:val="CodeInTextPACKT"/>
          <w:color w:val="7030A0"/>
        </w:rPr>
      </w:pPr>
    </w:p>
    <w:p w14:paraId="13E0D5E8" w14:textId="0EAC1070" w:rsidR="00431303" w:rsidRPr="00431303" w:rsidRDefault="00431303" w:rsidP="00431303">
      <w:pPr>
        <w:pStyle w:val="NumberedBulletPACKT"/>
        <w:rPr>
          <w:color w:val="333333"/>
          <w:lang w:val="en-GB" w:eastAsia="en-GB"/>
        </w:rPr>
      </w:pPr>
      <w:r w:rsidRPr="00431303">
        <w:rPr>
          <w:lang w:val="en-GB" w:eastAsia="en-GB"/>
        </w:rPr>
        <w:t>Discover</w:t>
      </w:r>
      <w:ins w:id="392" w:author="Thomas Lee" w:date="2021-02-11T16:56:00Z">
        <w:r w:rsidR="006C0B15">
          <w:rPr>
            <w:lang w:val="en-GB" w:eastAsia="en-GB"/>
          </w:rPr>
          <w:t>ing</w:t>
        </w:r>
      </w:ins>
      <w:r w:rsidRPr="00431303">
        <w:rPr>
          <w:lang w:val="en-GB" w:eastAsia="en-GB"/>
        </w:rPr>
        <w:t> URL shortcut</w:t>
      </w:r>
      <w:del w:id="393" w:author="Thomas Lee" w:date="2021-02-11T16:56:00Z">
        <w:r w:rsidR="00CD4365" w:rsidDel="006C0B15">
          <w:rPr>
            <w:lang w:val="en-GB" w:eastAsia="en-GB"/>
          </w:rPr>
          <w:delText>:</w:delText>
        </w:r>
      </w:del>
    </w:p>
    <w:p w14:paraId="3B9108D0" w14:textId="77777777" w:rsidR="00431303" w:rsidRPr="00431303" w:rsidRDefault="00431303" w:rsidP="00431303">
      <w:pPr>
        <w:pStyle w:val="CodePACKT"/>
      </w:pPr>
    </w:p>
    <w:p w14:paraId="337AE7E5" w14:textId="606FC979" w:rsidR="00431303" w:rsidRPr="00431303" w:rsidRDefault="00431303" w:rsidP="00431303">
      <w:pPr>
        <w:pStyle w:val="CodePACKT"/>
      </w:pPr>
      <w:r w:rsidRPr="00431303">
        <w:t>$URLSC = Get-Shortcut -FilePath *.url</w:t>
      </w:r>
    </w:p>
    <w:p w14:paraId="0D1F0207" w14:textId="77777777" w:rsidR="00431303" w:rsidRPr="00431303" w:rsidRDefault="00431303" w:rsidP="00431303">
      <w:pPr>
        <w:pStyle w:val="CodePACKT"/>
      </w:pPr>
      <w:r w:rsidRPr="00431303">
        <w:t>$URLSC</w:t>
      </w:r>
    </w:p>
    <w:p w14:paraId="799D851B" w14:textId="77777777" w:rsidR="00431303" w:rsidRPr="00431303" w:rsidRDefault="00431303" w:rsidP="00431303">
      <w:pPr>
        <w:pStyle w:val="CodePACKT"/>
      </w:pPr>
    </w:p>
    <w:p w14:paraId="2B08505A" w14:textId="6FD168E7" w:rsidR="00431303" w:rsidRPr="00431303" w:rsidRDefault="00431303" w:rsidP="00431303">
      <w:pPr>
        <w:pStyle w:val="NumberedBulletPACKT"/>
        <w:rPr>
          <w:color w:val="333333"/>
          <w:lang w:val="en-GB" w:eastAsia="en-GB"/>
        </w:rPr>
      </w:pPr>
      <w:r w:rsidRPr="00431303">
        <w:rPr>
          <w:lang w:val="en-GB" w:eastAsia="en-GB"/>
        </w:rPr>
        <w:t>View</w:t>
      </w:r>
      <w:ins w:id="394" w:author="Thomas Lee" w:date="2021-02-11T16:57:00Z">
        <w:r w:rsidR="006C0B15">
          <w:rPr>
            <w:lang w:val="en-GB" w:eastAsia="en-GB"/>
          </w:rPr>
          <w:t>ing</w:t>
        </w:r>
      </w:ins>
      <w:r w:rsidR="00711507">
        <w:rPr>
          <w:lang w:val="en-GB" w:eastAsia="en-GB"/>
        </w:rPr>
        <w:t xml:space="preserve"> the</w:t>
      </w:r>
      <w:r w:rsidRPr="00431303">
        <w:rPr>
          <w:lang w:val="en-GB" w:eastAsia="en-GB"/>
        </w:rPr>
        <w:t> content of </w:t>
      </w:r>
      <w:r w:rsidR="00711507">
        <w:rPr>
          <w:lang w:val="en-GB" w:eastAsia="en-GB"/>
        </w:rPr>
        <w:t xml:space="preserve">the </w:t>
      </w:r>
      <w:r w:rsidRPr="00431303">
        <w:rPr>
          <w:lang w:val="en-GB" w:eastAsia="en-GB"/>
        </w:rPr>
        <w:t>shortcut</w:t>
      </w:r>
      <w:del w:id="395" w:author="Thomas Lee" w:date="2021-02-11T16:57:00Z">
        <w:r w:rsidR="00764C3D" w:rsidDel="006C0B15">
          <w:rPr>
            <w:lang w:val="en-GB" w:eastAsia="en-GB"/>
          </w:rPr>
          <w:delText>:</w:delText>
        </w:r>
      </w:del>
    </w:p>
    <w:p w14:paraId="394A2CC5" w14:textId="77777777" w:rsidR="00431303" w:rsidRDefault="00431303" w:rsidP="00431303">
      <w:pPr>
        <w:pStyle w:val="CodePACKT"/>
        <w:rPr>
          <w:lang w:val="en-GB"/>
        </w:rPr>
      </w:pPr>
    </w:p>
    <w:p w14:paraId="78FF43C4" w14:textId="189578DB" w:rsidR="00431303" w:rsidRPr="00711507" w:rsidRDefault="00431303" w:rsidP="00711507">
      <w:pPr>
        <w:pStyle w:val="CodePACKT"/>
      </w:pPr>
      <w:r w:rsidRPr="00431303">
        <w:rPr>
          <w:lang w:val="en-GB"/>
        </w:rPr>
        <w:t>$URLSC</w:t>
      </w:r>
      <w:r w:rsidRPr="00431303">
        <w:rPr>
          <w:color w:val="333333"/>
          <w:lang w:val="en-GB"/>
        </w:rPr>
        <w:t> </w:t>
      </w:r>
      <w:r w:rsidRPr="00431303">
        <w:rPr>
          <w:color w:val="A9A9A9"/>
          <w:lang w:val="en-GB"/>
        </w:rPr>
        <w:t>|</w:t>
      </w:r>
      <w:r w:rsidRPr="00431303">
        <w:rPr>
          <w:color w:val="333333"/>
          <w:lang w:val="en-GB"/>
        </w:rPr>
        <w:t> </w:t>
      </w:r>
      <w:r w:rsidRPr="00431303">
        <w:rPr>
          <w:lang w:val="en-GB"/>
        </w:rPr>
        <w:t>Get-Content</w:t>
      </w:r>
    </w:p>
    <w:p w14:paraId="73D7A372" w14:textId="77777777" w:rsidR="00431303" w:rsidRPr="00431303" w:rsidRDefault="00431303" w:rsidP="00431303">
      <w:pPr>
        <w:pStyle w:val="CodePACKT"/>
        <w:rPr>
          <w:color w:val="333333"/>
          <w:lang w:val="en-GB"/>
        </w:rPr>
      </w:pPr>
    </w:p>
    <w:p w14:paraId="32A64653" w14:textId="37C59FF1" w:rsidR="00431303" w:rsidRPr="00431303" w:rsidRDefault="00431303" w:rsidP="00431303">
      <w:pPr>
        <w:pStyle w:val="NumberedBulletPACKT"/>
        <w:rPr>
          <w:color w:val="333333"/>
          <w:lang w:val="en-GB" w:eastAsia="en-GB"/>
        </w:rPr>
      </w:pPr>
      <w:del w:id="396" w:author="Thomas Lee" w:date="2021-02-11T16:57:00Z">
        <w:r w:rsidRPr="00431303" w:rsidDel="006C0B15">
          <w:rPr>
            <w:lang w:val="en-GB" w:eastAsia="en-GB"/>
          </w:rPr>
          <w:delText>Creat</w:delText>
        </w:r>
        <w:r w:rsidR="00764C3D" w:rsidDel="006C0B15">
          <w:rPr>
            <w:lang w:val="en-GB" w:eastAsia="en-GB"/>
          </w:rPr>
          <w:delText>e</w:delText>
        </w:r>
        <w:r w:rsidRPr="00431303" w:rsidDel="006C0B15">
          <w:rPr>
            <w:lang w:val="en-GB" w:eastAsia="en-GB"/>
          </w:rPr>
          <w:delText> </w:delText>
        </w:r>
      </w:del>
      <w:ins w:id="397" w:author="Thomas Lee" w:date="2021-02-11T16:57:00Z">
        <w:r w:rsidR="006C0B15" w:rsidRPr="00431303">
          <w:rPr>
            <w:lang w:val="en-GB" w:eastAsia="en-GB"/>
          </w:rPr>
          <w:t>Creat</w:t>
        </w:r>
        <w:r w:rsidR="006C0B15">
          <w:rPr>
            <w:lang w:val="en-GB" w:eastAsia="en-GB"/>
          </w:rPr>
          <w:t>ing</w:t>
        </w:r>
        <w:r w:rsidR="006C0B15" w:rsidRPr="00431303">
          <w:rPr>
            <w:lang w:val="en-GB" w:eastAsia="en-GB"/>
          </w:rPr>
          <w:t> </w:t>
        </w:r>
      </w:ins>
      <w:r w:rsidRPr="00431303">
        <w:rPr>
          <w:lang w:val="en-GB" w:eastAsia="en-GB"/>
        </w:rPr>
        <w:t>a URL shortcut</w:t>
      </w:r>
      <w:del w:id="398" w:author="Thomas Lee" w:date="2021-02-11T16:57:00Z">
        <w:r w:rsidR="00764C3D" w:rsidDel="006C0B15">
          <w:rPr>
            <w:lang w:val="en-GB" w:eastAsia="en-GB"/>
          </w:rPr>
          <w:delText>:</w:delText>
        </w:r>
      </w:del>
    </w:p>
    <w:p w14:paraId="0E77EEBB" w14:textId="77777777" w:rsidR="00431303" w:rsidRPr="00431303" w:rsidRDefault="00431303" w:rsidP="00431303">
      <w:pPr>
        <w:pStyle w:val="CodePACKT"/>
      </w:pPr>
    </w:p>
    <w:p w14:paraId="2FE4A603" w14:textId="5C8B1EC2" w:rsidR="00431303" w:rsidRPr="00431303" w:rsidRDefault="00431303" w:rsidP="00431303">
      <w:pPr>
        <w:pStyle w:val="CodePACKT"/>
      </w:pPr>
      <w:r w:rsidRPr="00431303">
        <w:t>$NEWURLSC  = </w:t>
      </w:r>
      <w:ins w:id="399" w:author="Thomas Lee" w:date="2021-02-11T16:56:00Z">
        <w:r w:rsidR="006C0B15">
          <w:t>'</w:t>
        </w:r>
        <w:r w:rsidR="006C0B15" w:rsidRPr="00431303">
          <w:t>C</w:t>
        </w:r>
      </w:ins>
      <w:r w:rsidRPr="00431303">
        <w:t>:\Foo\Google.</w:t>
      </w:r>
      <w:ins w:id="400" w:author="Thomas Lee" w:date="2021-02-11T16:56:00Z">
        <w:r w:rsidR="006C0B15" w:rsidRPr="00431303">
          <w:t>url</w:t>
        </w:r>
        <w:r w:rsidR="006C0B15">
          <w:t>'</w:t>
        </w:r>
      </w:ins>
    </w:p>
    <w:p w14:paraId="71C17BFB" w14:textId="2B3E6ADD" w:rsidR="00431303" w:rsidRPr="00431303" w:rsidRDefault="00431303" w:rsidP="00431303">
      <w:pPr>
        <w:pStyle w:val="CodePACKT"/>
      </w:pPr>
      <w:r w:rsidRPr="00431303">
        <w:t>$TARGETURL = </w:t>
      </w:r>
      <w:ins w:id="401" w:author="Thomas Lee" w:date="2021-02-11T16:56:00Z">
        <w:r w:rsidR="006C0B15">
          <w:t>'</w:t>
        </w:r>
      </w:ins>
      <w:del w:id="402" w:author="Thomas Lee" w:date="2021-02-11T16:56:00Z">
        <w:r w:rsidR="005E4296" w:rsidDel="006C0B15">
          <w:delText>’</w:delText>
        </w:r>
      </w:del>
      <w:r w:rsidRPr="00431303">
        <w:t>https://google.</w:t>
      </w:r>
      <w:del w:id="403" w:author="Thomas Lee" w:date="2021-02-11T16:57:00Z">
        <w:r w:rsidRPr="00431303" w:rsidDel="006C0B15">
          <w:delText>com</w:delText>
        </w:r>
        <w:r w:rsidR="005E4296" w:rsidDel="006C0B15">
          <w:delText>’</w:delText>
        </w:r>
      </w:del>
      <w:ins w:id="404" w:author="Thomas Lee" w:date="2021-02-11T16:57:00Z">
        <w:r w:rsidR="006C0B15" w:rsidRPr="00431303">
          <w:t>com</w:t>
        </w:r>
        <w:r w:rsidR="006C0B15">
          <w:t>'</w:t>
        </w:r>
      </w:ins>
    </w:p>
    <w:p w14:paraId="26BE438C" w14:textId="77777777" w:rsidR="00431303" w:rsidRPr="00431303" w:rsidRDefault="00431303" w:rsidP="00431303">
      <w:pPr>
        <w:pStyle w:val="CodePACKT"/>
      </w:pPr>
      <w:r w:rsidRPr="00431303">
        <w:t>New-Item -Path $NEWURLSC | Out-Null</w:t>
      </w:r>
    </w:p>
    <w:p w14:paraId="6C3212F8" w14:textId="77777777" w:rsidR="00431303" w:rsidRPr="00431303" w:rsidRDefault="00431303" w:rsidP="00431303">
      <w:pPr>
        <w:pStyle w:val="CodePACKT"/>
      </w:pPr>
      <w:r w:rsidRPr="00431303">
        <w:t>Set-Shortcut -FilePath $NEWURLSC -TargetPath $TARGETURL</w:t>
      </w:r>
    </w:p>
    <w:p w14:paraId="580EAE60" w14:textId="77777777" w:rsidR="00431303" w:rsidRPr="00431303" w:rsidRDefault="00431303" w:rsidP="00431303">
      <w:pPr>
        <w:pStyle w:val="CodePACKT"/>
      </w:pPr>
    </w:p>
    <w:p w14:paraId="4644837F" w14:textId="0B4291D1" w:rsidR="00431303" w:rsidRPr="00431303" w:rsidRDefault="00431303" w:rsidP="00431303">
      <w:pPr>
        <w:pStyle w:val="NumberedBulletPACKT"/>
        <w:rPr>
          <w:color w:val="333333"/>
          <w:lang w:val="en-GB" w:eastAsia="en-GB"/>
        </w:rPr>
      </w:pPr>
      <w:del w:id="405" w:author="Thomas Lee" w:date="2021-02-11T16:57:00Z">
        <w:r w:rsidRPr="00431303" w:rsidDel="006C0B15">
          <w:rPr>
            <w:lang w:val="en-GB" w:eastAsia="en-GB"/>
          </w:rPr>
          <w:delText>Us</w:delText>
        </w:r>
        <w:r w:rsidR="00764C3D" w:rsidDel="006C0B15">
          <w:rPr>
            <w:lang w:val="en-GB" w:eastAsia="en-GB"/>
          </w:rPr>
          <w:delText>e</w:delText>
        </w:r>
        <w:r w:rsidRPr="00431303" w:rsidDel="006C0B15">
          <w:rPr>
            <w:lang w:val="en-GB" w:eastAsia="en-GB"/>
          </w:rPr>
          <w:delText> </w:delText>
        </w:r>
      </w:del>
      <w:ins w:id="406" w:author="Thomas Lee" w:date="2021-02-11T16:57:00Z">
        <w:r w:rsidR="006C0B15" w:rsidRPr="00431303">
          <w:rPr>
            <w:lang w:val="en-GB" w:eastAsia="en-GB"/>
          </w:rPr>
          <w:t>Us</w:t>
        </w:r>
        <w:r w:rsidR="006C0B15">
          <w:rPr>
            <w:lang w:val="en-GB" w:eastAsia="en-GB"/>
          </w:rPr>
          <w:t>ing</w:t>
        </w:r>
        <w:r w:rsidR="006C0B15" w:rsidRPr="00431303">
          <w:rPr>
            <w:lang w:val="en-GB" w:eastAsia="en-GB"/>
          </w:rPr>
          <w:t> </w:t>
        </w:r>
      </w:ins>
      <w:r w:rsidRPr="00431303">
        <w:rPr>
          <w:lang w:val="en-GB" w:eastAsia="en-GB"/>
        </w:rPr>
        <w:t>the URL </w:t>
      </w:r>
      <w:r w:rsidR="00764C3D">
        <w:rPr>
          <w:lang w:val="en-GB" w:eastAsia="en-GB"/>
        </w:rPr>
        <w:t>s</w:t>
      </w:r>
      <w:r w:rsidRPr="00431303">
        <w:rPr>
          <w:lang w:val="en-GB" w:eastAsia="en-GB"/>
        </w:rPr>
        <w:t>hortcut</w:t>
      </w:r>
      <w:del w:id="407" w:author="Thomas Lee" w:date="2021-02-11T16:57:00Z">
        <w:r w:rsidR="00764C3D" w:rsidDel="006C0B15">
          <w:rPr>
            <w:lang w:val="en-GB" w:eastAsia="en-GB"/>
          </w:rPr>
          <w:delText>:</w:delText>
        </w:r>
      </w:del>
    </w:p>
    <w:p w14:paraId="5E06BF06" w14:textId="77777777" w:rsidR="00431303" w:rsidRPr="00711507" w:rsidRDefault="00431303" w:rsidP="00711507">
      <w:pPr>
        <w:pStyle w:val="CodePACKT"/>
        <w:rPr>
          <w:rStyle w:val="CodeInTextPACKT"/>
          <w:color w:val="7030A0"/>
        </w:rPr>
      </w:pPr>
    </w:p>
    <w:p w14:paraId="4D758B2F" w14:textId="5FDA8AAC" w:rsidR="00431303" w:rsidRPr="00711507" w:rsidRDefault="00431303" w:rsidP="00711507">
      <w:pPr>
        <w:pStyle w:val="CodePACKT"/>
        <w:rPr>
          <w:rStyle w:val="CodeInTextPACKT"/>
          <w:color w:val="7030A0"/>
        </w:rPr>
      </w:pPr>
      <w:r w:rsidRPr="00711507">
        <w:rPr>
          <w:rStyle w:val="CodeInTextPACKT"/>
          <w:color w:val="7030A0"/>
        </w:rPr>
        <w:t>&amp; $NEWURLSC</w:t>
      </w:r>
    </w:p>
    <w:p w14:paraId="31696111" w14:textId="77777777" w:rsidR="00431303" w:rsidRPr="00711507" w:rsidRDefault="00431303" w:rsidP="00711507">
      <w:pPr>
        <w:pStyle w:val="CodePACKT"/>
        <w:rPr>
          <w:rStyle w:val="CodeInTextPACKT"/>
          <w:color w:val="7030A0"/>
        </w:rPr>
      </w:pPr>
    </w:p>
    <w:p w14:paraId="32BD9E98" w14:textId="703209AF" w:rsidR="00431303" w:rsidRPr="00431303" w:rsidRDefault="00431303" w:rsidP="00431303">
      <w:pPr>
        <w:pStyle w:val="NumberedBulletPACKT"/>
        <w:rPr>
          <w:color w:val="333333"/>
          <w:lang w:val="en-GB" w:eastAsia="en-GB"/>
        </w:rPr>
      </w:pPr>
      <w:del w:id="408" w:author="Thomas Lee" w:date="2021-02-11T16:57:00Z">
        <w:r w:rsidRPr="00431303" w:rsidDel="006C0B15">
          <w:rPr>
            <w:lang w:val="en-GB" w:eastAsia="en-GB"/>
          </w:rPr>
          <w:delText>Crea</w:delText>
        </w:r>
        <w:r w:rsidR="00764C3D" w:rsidDel="006C0B15">
          <w:rPr>
            <w:lang w:val="en-GB" w:eastAsia="en-GB"/>
          </w:rPr>
          <w:delText>te</w:delText>
        </w:r>
        <w:r w:rsidRPr="00431303" w:rsidDel="006C0B15">
          <w:rPr>
            <w:lang w:val="en-GB" w:eastAsia="en-GB"/>
          </w:rPr>
          <w:delText> </w:delText>
        </w:r>
      </w:del>
      <w:ins w:id="409" w:author="Thomas Lee" w:date="2021-02-11T16:57:00Z">
        <w:r w:rsidR="006C0B15" w:rsidRPr="00431303">
          <w:rPr>
            <w:lang w:val="en-GB" w:eastAsia="en-GB"/>
          </w:rPr>
          <w:t>Crea</w:t>
        </w:r>
        <w:r w:rsidR="006C0B15">
          <w:rPr>
            <w:lang w:val="en-GB" w:eastAsia="en-GB"/>
          </w:rPr>
          <w:t>t</w:t>
        </w:r>
        <w:r w:rsidR="006C0B15">
          <w:rPr>
            <w:lang w:val="en-GB" w:eastAsia="en-GB"/>
          </w:rPr>
          <w:t>ing</w:t>
        </w:r>
        <w:r w:rsidR="006C0B15" w:rsidRPr="00431303">
          <w:rPr>
            <w:lang w:val="en-GB" w:eastAsia="en-GB"/>
          </w:rPr>
          <w:t> </w:t>
        </w:r>
      </w:ins>
      <w:r w:rsidRPr="00431303">
        <w:rPr>
          <w:lang w:val="en-GB" w:eastAsia="en-GB"/>
        </w:rPr>
        <w:t>a file shortcut</w:t>
      </w:r>
      <w:del w:id="410" w:author="Thomas Lee" w:date="2021-02-11T16:57:00Z">
        <w:r w:rsidR="00764C3D" w:rsidDel="006C0B15">
          <w:rPr>
            <w:lang w:val="en-GB" w:eastAsia="en-GB"/>
          </w:rPr>
          <w:delText>:</w:delText>
        </w:r>
      </w:del>
    </w:p>
    <w:p w14:paraId="1629500A" w14:textId="77777777" w:rsidR="00431303" w:rsidRPr="00711507" w:rsidRDefault="00431303" w:rsidP="00711507">
      <w:pPr>
        <w:pStyle w:val="CodePACKT"/>
      </w:pPr>
    </w:p>
    <w:p w14:paraId="2F7A09C2" w14:textId="3443553A" w:rsidR="00431303" w:rsidRPr="00711507" w:rsidRDefault="00431303" w:rsidP="00711507">
      <w:pPr>
        <w:pStyle w:val="CodePACKT"/>
      </w:pPr>
      <w:r w:rsidRPr="00711507">
        <w:t>$CMD  = Get-Command -Name notepad.exe</w:t>
      </w:r>
    </w:p>
    <w:p w14:paraId="77D51776" w14:textId="77777777" w:rsidR="00431303" w:rsidRPr="00711507" w:rsidRDefault="00431303" w:rsidP="00711507">
      <w:pPr>
        <w:pStyle w:val="CodePACKT"/>
      </w:pPr>
      <w:r w:rsidRPr="00711507">
        <w:t>$NP   = $CMD.Source</w:t>
      </w:r>
    </w:p>
    <w:p w14:paraId="44F20EB7" w14:textId="6DB7E323" w:rsidR="00431303" w:rsidRPr="00711507" w:rsidRDefault="00431303" w:rsidP="00711507">
      <w:pPr>
        <w:pStyle w:val="CodePACKT"/>
      </w:pPr>
      <w:r w:rsidRPr="00711507">
        <w:t>$NPSC = </w:t>
      </w:r>
      <w:ins w:id="411" w:author="Thomas Lee" w:date="2021-02-11T16:57:00Z">
        <w:r w:rsidR="006C0B15">
          <w:t>'</w:t>
        </w:r>
        <w:r w:rsidR="006C0B15" w:rsidRPr="00711507">
          <w:t>C</w:t>
        </w:r>
      </w:ins>
      <w:r w:rsidRPr="00711507">
        <w:t>:\Foo\NotePad.lnk</w:t>
      </w:r>
      <w:ins w:id="412" w:author="Thomas Lee" w:date="2021-02-11T16:58:00Z">
        <w:r w:rsidR="006C0B15">
          <w:t>'</w:t>
        </w:r>
      </w:ins>
    </w:p>
    <w:p w14:paraId="152B5E45" w14:textId="77777777" w:rsidR="00431303" w:rsidRPr="00711507" w:rsidRDefault="00431303" w:rsidP="00711507">
      <w:pPr>
        <w:pStyle w:val="CodePACKT"/>
      </w:pPr>
      <w:r w:rsidRPr="00711507">
        <w:t>New-Item -Path $NPSC | Out-Null</w:t>
      </w:r>
    </w:p>
    <w:p w14:paraId="3BCC4419" w14:textId="77777777" w:rsidR="00431303" w:rsidRPr="00711507" w:rsidRDefault="00431303" w:rsidP="00711507">
      <w:pPr>
        <w:pStyle w:val="CodePACKT"/>
      </w:pPr>
      <w:r w:rsidRPr="00711507">
        <w:t>Set-Shortcut -FilePath $NPSC -TargetPath $NP</w:t>
      </w:r>
    </w:p>
    <w:p w14:paraId="265D546A" w14:textId="77777777" w:rsidR="00431303" w:rsidRPr="00431303" w:rsidRDefault="00431303" w:rsidP="00431303">
      <w:pPr>
        <w:pStyle w:val="CodePACKT"/>
        <w:rPr>
          <w:color w:val="333333"/>
          <w:lang w:val="en-GB"/>
        </w:rPr>
      </w:pPr>
    </w:p>
    <w:p w14:paraId="657C3E79" w14:textId="21FE7539" w:rsidR="00431303" w:rsidRPr="00431303" w:rsidRDefault="00431303" w:rsidP="00431303">
      <w:pPr>
        <w:pStyle w:val="NumberedBulletPACKT"/>
        <w:rPr>
          <w:color w:val="333333"/>
          <w:lang w:val="en-GB" w:eastAsia="en-GB"/>
        </w:rPr>
      </w:pPr>
      <w:del w:id="413" w:author="Thomas Lee" w:date="2021-02-11T16:59:00Z">
        <w:r w:rsidRPr="00431303" w:rsidDel="006C0B15">
          <w:rPr>
            <w:lang w:val="en-GB" w:eastAsia="en-GB"/>
          </w:rPr>
          <w:lastRenderedPageBreak/>
          <w:delText>Us</w:delText>
        </w:r>
        <w:r w:rsidR="00764C3D" w:rsidDel="006C0B15">
          <w:rPr>
            <w:lang w:val="en-GB" w:eastAsia="en-GB"/>
          </w:rPr>
          <w:delText>e</w:delText>
        </w:r>
        <w:r w:rsidRPr="00431303" w:rsidDel="006C0B15">
          <w:rPr>
            <w:lang w:val="en-GB" w:eastAsia="en-GB"/>
          </w:rPr>
          <w:delText> </w:delText>
        </w:r>
      </w:del>
      <w:ins w:id="414" w:author="Thomas Lee" w:date="2021-02-11T16:59:00Z">
        <w:r w:rsidR="006C0B15" w:rsidRPr="00431303">
          <w:rPr>
            <w:lang w:val="en-GB" w:eastAsia="en-GB"/>
          </w:rPr>
          <w:t>Us</w:t>
        </w:r>
        <w:r w:rsidR="006C0B15">
          <w:rPr>
            <w:lang w:val="en-GB" w:eastAsia="en-GB"/>
          </w:rPr>
          <w:t>ing</w:t>
        </w:r>
        <w:r w:rsidR="006C0B15" w:rsidRPr="00431303">
          <w:rPr>
            <w:lang w:val="en-GB" w:eastAsia="en-GB"/>
          </w:rPr>
          <w:t> </w:t>
        </w:r>
      </w:ins>
      <w:r w:rsidRPr="00431303">
        <w:rPr>
          <w:lang w:val="en-GB" w:eastAsia="en-GB"/>
        </w:rPr>
        <w:t>the shortcut</w:t>
      </w:r>
      <w:del w:id="415" w:author="Thomas Lee" w:date="2021-02-11T16:59:00Z">
        <w:r w:rsidR="00764C3D" w:rsidDel="006C0B15">
          <w:rPr>
            <w:lang w:val="en-GB" w:eastAsia="en-GB"/>
          </w:rPr>
          <w:delText>:</w:delText>
        </w:r>
      </w:del>
    </w:p>
    <w:p w14:paraId="1BC5FD15" w14:textId="77777777" w:rsidR="00431303" w:rsidRDefault="00431303" w:rsidP="00431303">
      <w:pPr>
        <w:pStyle w:val="CodePACKT"/>
        <w:rPr>
          <w:lang w:val="en-GB"/>
        </w:rPr>
      </w:pPr>
    </w:p>
    <w:p w14:paraId="6A758B3C" w14:textId="6FC9621E" w:rsidR="00431303" w:rsidRPr="00711507" w:rsidRDefault="00431303" w:rsidP="00711507">
      <w:pPr>
        <w:pStyle w:val="CodePACKT"/>
      </w:pPr>
      <w:r w:rsidRPr="00431303">
        <w:rPr>
          <w:lang w:val="en-GB"/>
        </w:rPr>
        <w:t>&amp;</w:t>
      </w:r>
      <w:r w:rsidRPr="00431303">
        <w:rPr>
          <w:color w:val="333333"/>
          <w:lang w:val="en-GB"/>
        </w:rPr>
        <w:t> </w:t>
      </w:r>
      <w:r w:rsidRPr="00431303">
        <w:rPr>
          <w:lang w:val="en-GB"/>
        </w:rPr>
        <w:t>$NPSC</w:t>
      </w:r>
    </w:p>
    <w:p w14:paraId="3A6B707D" w14:textId="77777777" w:rsidR="00431303" w:rsidRPr="00431303" w:rsidRDefault="00431303" w:rsidP="00431303">
      <w:pPr>
        <w:pStyle w:val="CodePACKT"/>
        <w:rPr>
          <w:color w:val="333333"/>
          <w:lang w:val="en-GB"/>
        </w:rPr>
      </w:pPr>
    </w:p>
    <w:p w14:paraId="5696F730" w14:textId="77777777" w:rsidR="00E426EA" w:rsidRDefault="00E426EA" w:rsidP="00E426EA">
      <w:pPr>
        <w:pStyle w:val="Heading2"/>
        <w:numPr>
          <w:ilvl w:val="1"/>
          <w:numId w:val="3"/>
        </w:numPr>
        <w:tabs>
          <w:tab w:val="left" w:pos="0"/>
        </w:tabs>
      </w:pPr>
      <w:r>
        <w:t>How it works...</w:t>
      </w:r>
    </w:p>
    <w:p w14:paraId="659AA845" w14:textId="4CF7C478" w:rsidR="00E426EA" w:rsidRDefault="00E426EA" w:rsidP="00E426EA">
      <w:pPr>
        <w:pStyle w:val="NormalPACKT"/>
        <w:rPr>
          <w:lang w:val="en-GB"/>
        </w:rPr>
      </w:pPr>
      <w:r>
        <w:rPr>
          <w:lang w:val="en-GB"/>
        </w:rPr>
        <w:t xml:space="preserve">In </w:t>
      </w:r>
      <w:r w:rsidRPr="00047CA9">
        <w:rPr>
          <w:rStyle w:val="ItalicsPACKT"/>
        </w:rPr>
        <w:t>step 1</w:t>
      </w:r>
      <w:r>
        <w:rPr>
          <w:lang w:val="en-GB"/>
        </w:rPr>
        <w:t>, you</w:t>
      </w:r>
      <w:r w:rsidR="00431303">
        <w:rPr>
          <w:lang w:val="en-GB"/>
        </w:rPr>
        <w:t xml:space="preserve"> use the </w:t>
      </w:r>
      <w:r w:rsidR="00431303" w:rsidRPr="000F769B">
        <w:rPr>
          <w:rStyle w:val="CodeInTextPACKT"/>
        </w:rPr>
        <w:t>Find-Module</w:t>
      </w:r>
      <w:r w:rsidR="00431303">
        <w:rPr>
          <w:lang w:val="en-GB"/>
        </w:rPr>
        <w:t xml:space="preserve"> command to discover modules in the </w:t>
      </w:r>
      <w:r w:rsidR="00B0561B">
        <w:rPr>
          <w:lang w:val="en-GB"/>
        </w:rPr>
        <w:t xml:space="preserve">PowerShell </w:t>
      </w:r>
      <w:r w:rsidR="00431303">
        <w:rPr>
          <w:lang w:val="en-GB"/>
        </w:rPr>
        <w:t xml:space="preserve">Gallery whose name ends with </w:t>
      </w:r>
      <w:r w:rsidR="005E4296">
        <w:rPr>
          <w:lang w:val="en-GB"/>
        </w:rPr>
        <w:t>“</w:t>
      </w:r>
      <w:r w:rsidR="00431303">
        <w:rPr>
          <w:lang w:val="en-GB"/>
        </w:rPr>
        <w:t>shortcut</w:t>
      </w:r>
      <w:r w:rsidR="005E4296">
        <w:rPr>
          <w:lang w:val="en-GB"/>
        </w:rPr>
        <w:t>”</w:t>
      </w:r>
      <w:r w:rsidR="00431303">
        <w:rPr>
          <w:lang w:val="en-GB"/>
        </w:rPr>
        <w:t>.</w:t>
      </w:r>
      <w:r w:rsidR="00711507">
        <w:rPr>
          <w:lang w:val="en-GB"/>
        </w:rPr>
        <w:t xml:space="preserve"> The output from this step looks like this:</w:t>
      </w:r>
    </w:p>
    <w:p w14:paraId="2D91BACB" w14:textId="1AF89E68" w:rsidR="00711507" w:rsidRDefault="000F769B" w:rsidP="000F769B">
      <w:pPr>
        <w:pStyle w:val="FigurePACKT"/>
        <w:rPr>
          <w:lang w:val="en-GB"/>
        </w:rPr>
      </w:pPr>
      <w:r>
        <w:drawing>
          <wp:inline distT="0" distB="0" distL="0" distR="0" wp14:anchorId="71BFA34F" wp14:editId="55384EA5">
            <wp:extent cx="3959732" cy="873457"/>
            <wp:effectExtent l="0" t="0" r="3175"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025736" cy="888017"/>
                    </a:xfrm>
                    <a:prstGeom prst="rect">
                      <a:avLst/>
                    </a:prstGeom>
                  </pic:spPr>
                </pic:pic>
              </a:graphicData>
            </a:graphic>
          </wp:inline>
        </w:drawing>
      </w:r>
    </w:p>
    <w:p w14:paraId="4EE1B5ED" w14:textId="583913D9" w:rsidR="00CC1A53" w:rsidRPr="007F0D81" w:rsidRDefault="00CC1A53" w:rsidP="000F769B">
      <w:pPr>
        <w:pStyle w:val="FigurePACKT"/>
        <w:rPr>
          <w:rStyle w:val="FigureCaptionPACKT"/>
        </w:rPr>
      </w:pPr>
      <w:r w:rsidRPr="007F0D81">
        <w:rPr>
          <w:rStyle w:val="FigureCaptionPACKT"/>
        </w:rPr>
        <w:t>Figure 4.</w:t>
      </w:r>
      <w:r w:rsidR="00B0561B" w:rsidRPr="007F0D81">
        <w:rPr>
          <w:rStyle w:val="FigureCaptionPACKT"/>
        </w:rPr>
        <w:t>43</w:t>
      </w:r>
      <w:r w:rsidRPr="007F0D81">
        <w:rPr>
          <w:rStyle w:val="FigureCaptionPACKT"/>
        </w:rPr>
        <w:t xml:space="preserve">: </w:t>
      </w:r>
      <w:r w:rsidR="00502AB6" w:rsidRPr="007F0D81">
        <w:rPr>
          <w:rStyle w:val="FigureCaptionPACKT"/>
        </w:rPr>
        <w:t>Finding the PSShortcut module</w:t>
      </w:r>
    </w:p>
    <w:p w14:paraId="4EA3E1B8" w14:textId="20BB4706" w:rsidR="000F769B" w:rsidRDefault="000F769B" w:rsidP="000F769B">
      <w:pPr>
        <w:pStyle w:val="LayoutInformationPACKT"/>
        <w:rPr>
          <w:noProof/>
        </w:rPr>
      </w:pPr>
      <w:r>
        <w:t xml:space="preserve">Insert </w:t>
      </w:r>
      <w:r w:rsidRPr="00C41783">
        <w:t>image</w:t>
      </w:r>
      <w:r>
        <w:t xml:space="preserve"> </w:t>
      </w:r>
      <w:r>
        <w:rPr>
          <w:noProof/>
        </w:rPr>
        <w:t>B42024_04</w:t>
      </w:r>
      <w:r w:rsidRPr="00023EAD">
        <w:rPr>
          <w:noProof/>
        </w:rPr>
        <w:t>_</w:t>
      </w:r>
      <w:r w:rsidR="00B0561B">
        <w:rPr>
          <w:noProof/>
        </w:rPr>
        <w:t>44</w:t>
      </w:r>
      <w:r>
        <w:rPr>
          <w:noProof/>
        </w:rPr>
        <w:t>.png</w:t>
      </w:r>
    </w:p>
    <w:p w14:paraId="3C510295" w14:textId="32B6E929" w:rsidR="000F769B" w:rsidRPr="000F769B" w:rsidRDefault="000F769B" w:rsidP="000F769B">
      <w:r>
        <w:t xml:space="preserve">In </w:t>
      </w:r>
      <w:r w:rsidRPr="000F769B">
        <w:rPr>
          <w:rStyle w:val="ItalicsPACKT"/>
        </w:rPr>
        <w:t>step 2</w:t>
      </w:r>
      <w:r>
        <w:t>, you use</w:t>
      </w:r>
      <w:r w:rsidR="00E37C37">
        <w:t xml:space="preserve"> the</w:t>
      </w:r>
      <w:r>
        <w:t xml:space="preserve"> </w:t>
      </w:r>
      <w:r w:rsidRPr="000F769B">
        <w:rPr>
          <w:rStyle w:val="CodeInTextPACKT"/>
        </w:rPr>
        <w:t>Install-Module</w:t>
      </w:r>
      <w:r>
        <w:t xml:space="preserve"> command to install the </w:t>
      </w:r>
      <w:r w:rsidRPr="00714E26">
        <w:rPr>
          <w:rFonts w:ascii="Lucida Console" w:hAnsi="Lucida Console"/>
          <w:color w:val="4472C4"/>
          <w:sz w:val="19"/>
          <w:szCs w:val="19"/>
        </w:rPr>
        <w:t>PSShortcut</w:t>
      </w:r>
      <w:r>
        <w:t xml:space="preserve"> module. This step produces no outp</w:t>
      </w:r>
      <w:r w:rsidR="00B95E30">
        <w:t>u</w:t>
      </w:r>
      <w:r>
        <w:t xml:space="preserve">t. </w:t>
      </w:r>
    </w:p>
    <w:p w14:paraId="7C17D2F2" w14:textId="3CDBA411" w:rsidR="00431303" w:rsidRDefault="00431303" w:rsidP="00E426EA">
      <w:pPr>
        <w:pStyle w:val="NormalPACKT"/>
        <w:rPr>
          <w:lang w:val="en-GB"/>
        </w:rPr>
      </w:pPr>
      <w:r>
        <w:rPr>
          <w:lang w:val="en-GB"/>
        </w:rPr>
        <w:t xml:space="preserve">Once you have installed the </w:t>
      </w:r>
      <w:r w:rsidRPr="00714E26">
        <w:rPr>
          <w:rFonts w:ascii="Lucida Console" w:hAnsi="Lucida Console"/>
          <w:color w:val="4472C4"/>
          <w:sz w:val="19"/>
          <w:szCs w:val="19"/>
          <w:lang w:val="en-GB"/>
        </w:rPr>
        <w:t>PSShortcut</w:t>
      </w:r>
      <w:r>
        <w:rPr>
          <w:lang w:val="en-GB"/>
        </w:rPr>
        <w:t xml:space="preserve"> module, in </w:t>
      </w:r>
      <w:r w:rsidRPr="000F769B">
        <w:rPr>
          <w:rStyle w:val="ItalicsPACKT"/>
        </w:rPr>
        <w:t>step 3</w:t>
      </w:r>
      <w:r>
        <w:rPr>
          <w:lang w:val="en-GB"/>
        </w:rPr>
        <w:t xml:space="preserve">, you use the </w:t>
      </w:r>
      <w:r w:rsidRPr="00431303">
        <w:rPr>
          <w:rStyle w:val="CodeInTextPACKT"/>
        </w:rPr>
        <w:t>Get-Module</w:t>
      </w:r>
      <w:r>
        <w:rPr>
          <w:lang w:val="en-GB"/>
        </w:rPr>
        <w:t xml:space="preserve"> command to find more about the </w:t>
      </w:r>
      <w:r w:rsidRPr="00714E26">
        <w:rPr>
          <w:rFonts w:ascii="Lucida Console" w:hAnsi="Lucida Console"/>
          <w:color w:val="4472C4"/>
          <w:sz w:val="19"/>
          <w:szCs w:val="19"/>
          <w:lang w:val="en-GB"/>
        </w:rPr>
        <w:t>PSShortcut</w:t>
      </w:r>
      <w:r>
        <w:rPr>
          <w:lang w:val="en-GB"/>
        </w:rPr>
        <w:t xml:space="preserve"> module. The output of this step looks like this:</w:t>
      </w:r>
    </w:p>
    <w:p w14:paraId="5A839893" w14:textId="464B1D93" w:rsidR="00431303" w:rsidRDefault="000F769B" w:rsidP="00E426EA">
      <w:pPr>
        <w:pStyle w:val="NormalPACKT"/>
        <w:rPr>
          <w:lang w:val="en-GB"/>
        </w:rPr>
      </w:pPr>
      <w:r>
        <w:rPr>
          <w:noProof/>
        </w:rPr>
        <w:drawing>
          <wp:inline distT="0" distB="0" distL="0" distR="0" wp14:anchorId="54D1C587" wp14:editId="3F68E080">
            <wp:extent cx="5731510" cy="200533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2005330"/>
                    </a:xfrm>
                    <a:prstGeom prst="rect">
                      <a:avLst/>
                    </a:prstGeom>
                  </pic:spPr>
                </pic:pic>
              </a:graphicData>
            </a:graphic>
          </wp:inline>
        </w:drawing>
      </w:r>
    </w:p>
    <w:p w14:paraId="4ABA61D9" w14:textId="4FFE798E" w:rsidR="008E6F79" w:rsidRPr="0065550E" w:rsidRDefault="008E6F79" w:rsidP="008E6F79">
      <w:pPr>
        <w:pStyle w:val="NormalPACKT"/>
        <w:jc w:val="center"/>
        <w:rPr>
          <w:rStyle w:val="FigureCaptionPACKT"/>
        </w:rPr>
      </w:pPr>
      <w:r w:rsidRPr="0065550E">
        <w:rPr>
          <w:rStyle w:val="FigureCaptionPACKT"/>
        </w:rPr>
        <w:t>Figure 4.</w:t>
      </w:r>
      <w:r w:rsidR="00B0561B" w:rsidRPr="0065550E">
        <w:rPr>
          <w:rStyle w:val="FigureCaptionPACKT"/>
        </w:rPr>
        <w:t>44</w:t>
      </w:r>
      <w:r w:rsidRPr="0065550E">
        <w:rPr>
          <w:rStyle w:val="FigureCaptionPACKT"/>
        </w:rPr>
        <w:t>: Reviewing the PSShortcut module</w:t>
      </w:r>
    </w:p>
    <w:p w14:paraId="09E28FE6" w14:textId="708A2735" w:rsidR="000F769B" w:rsidRDefault="000F769B" w:rsidP="000F769B">
      <w:pPr>
        <w:pStyle w:val="LayoutInformationPACKT"/>
        <w:rPr>
          <w:noProof/>
        </w:rPr>
      </w:pPr>
      <w:r>
        <w:t xml:space="preserve">Insert </w:t>
      </w:r>
      <w:r w:rsidRPr="00C41783">
        <w:t>image</w:t>
      </w:r>
      <w:r>
        <w:t xml:space="preserve"> </w:t>
      </w:r>
      <w:r>
        <w:rPr>
          <w:noProof/>
        </w:rPr>
        <w:t>B42024_04</w:t>
      </w:r>
      <w:r w:rsidRPr="00023EAD">
        <w:rPr>
          <w:noProof/>
        </w:rPr>
        <w:t>_</w:t>
      </w:r>
      <w:r w:rsidR="00B0561B">
        <w:rPr>
          <w:noProof/>
        </w:rPr>
        <w:t>45</w:t>
      </w:r>
      <w:r>
        <w:rPr>
          <w:noProof/>
        </w:rPr>
        <w:t>.png</w:t>
      </w:r>
    </w:p>
    <w:p w14:paraId="143016E0" w14:textId="387F6EC2" w:rsidR="00E426EA" w:rsidRDefault="000F769B" w:rsidP="000F769B">
      <w:pPr>
        <w:pStyle w:val="NormalPACKT"/>
        <w:rPr>
          <w:noProof/>
        </w:rPr>
      </w:pPr>
      <w:r>
        <w:rPr>
          <w:noProof/>
        </w:rPr>
        <w:t xml:space="preserve">In </w:t>
      </w:r>
      <w:r w:rsidRPr="008E6F79">
        <w:rPr>
          <w:rStyle w:val="CodeInTextPACKT"/>
          <w:rFonts w:ascii="Times New Roman" w:hAnsi="Times New Roman"/>
          <w:i/>
          <w:iCs/>
          <w:color w:val="C00000"/>
          <w:sz w:val="22"/>
          <w:szCs w:val="22"/>
        </w:rPr>
        <w:t>step 4</w:t>
      </w:r>
      <w:r>
        <w:rPr>
          <w:noProof/>
        </w:rPr>
        <w:t>, you discover the commands provi</w:t>
      </w:r>
      <w:r w:rsidR="00B95E30">
        <w:rPr>
          <w:noProof/>
        </w:rPr>
        <w:t>ded</w:t>
      </w:r>
      <w:r>
        <w:rPr>
          <w:noProof/>
        </w:rPr>
        <w:t xml:space="preserve"> by the </w:t>
      </w:r>
      <w:r w:rsidRPr="008E6F79">
        <w:rPr>
          <w:rFonts w:ascii="Lucida Console" w:hAnsi="Lucida Console"/>
          <w:noProof/>
          <w:color w:val="4472C4"/>
          <w:sz w:val="19"/>
          <w:szCs w:val="19"/>
        </w:rPr>
        <w:t>PSShortcut</w:t>
      </w:r>
      <w:r>
        <w:rPr>
          <w:noProof/>
        </w:rPr>
        <w:t xml:space="preserve"> module, which looks like this:</w:t>
      </w:r>
    </w:p>
    <w:p w14:paraId="1B540F1F" w14:textId="14A321F5" w:rsidR="000F769B" w:rsidRDefault="000F769B" w:rsidP="000F769B">
      <w:pPr>
        <w:pStyle w:val="FigurePACKT"/>
      </w:pPr>
      <w:r>
        <w:drawing>
          <wp:inline distT="0" distB="0" distL="0" distR="0" wp14:anchorId="485A1342" wp14:editId="184628B4">
            <wp:extent cx="3267363" cy="1043658"/>
            <wp:effectExtent l="0" t="0" r="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280804" cy="1047951"/>
                    </a:xfrm>
                    <a:prstGeom prst="rect">
                      <a:avLst/>
                    </a:prstGeom>
                  </pic:spPr>
                </pic:pic>
              </a:graphicData>
            </a:graphic>
          </wp:inline>
        </w:drawing>
      </w:r>
    </w:p>
    <w:p w14:paraId="515A60CF" w14:textId="7F0F084C" w:rsidR="005C2668" w:rsidRPr="0065550E" w:rsidRDefault="005C2668" w:rsidP="000F769B">
      <w:pPr>
        <w:pStyle w:val="FigurePACKT"/>
        <w:rPr>
          <w:rStyle w:val="FigureCaptionPACKT"/>
        </w:rPr>
      </w:pPr>
      <w:r w:rsidRPr="0065550E">
        <w:rPr>
          <w:rStyle w:val="FigureCaptionPACKT"/>
        </w:rPr>
        <w:t>Figure 4.4</w:t>
      </w:r>
      <w:r w:rsidR="00EA2337" w:rsidRPr="0065550E">
        <w:rPr>
          <w:rStyle w:val="FigureCaptionPACKT"/>
        </w:rPr>
        <w:t>5</w:t>
      </w:r>
      <w:r w:rsidRPr="0065550E">
        <w:rPr>
          <w:rStyle w:val="FigureCaptionPACKT"/>
        </w:rPr>
        <w:t>: Discovering commands in the PSShortcut module</w:t>
      </w:r>
    </w:p>
    <w:p w14:paraId="3BAEC349" w14:textId="7EBE491C" w:rsidR="000F769B" w:rsidRDefault="000F769B" w:rsidP="000F769B">
      <w:pPr>
        <w:pStyle w:val="LayoutInformationPACKT"/>
        <w:rPr>
          <w:noProof/>
        </w:rPr>
      </w:pPr>
      <w:r>
        <w:lastRenderedPageBreak/>
        <w:t xml:space="preserve">Insert </w:t>
      </w:r>
      <w:r w:rsidRPr="00C41783">
        <w:t>image</w:t>
      </w:r>
      <w:r>
        <w:t xml:space="preserve"> </w:t>
      </w:r>
      <w:r>
        <w:rPr>
          <w:noProof/>
        </w:rPr>
        <w:t>B42024_04</w:t>
      </w:r>
      <w:r w:rsidRPr="00023EAD">
        <w:rPr>
          <w:noProof/>
        </w:rPr>
        <w:t>_</w:t>
      </w:r>
      <w:r w:rsidR="00EA2337">
        <w:rPr>
          <w:noProof/>
        </w:rPr>
        <w:t>46</w:t>
      </w:r>
      <w:r>
        <w:rPr>
          <w:noProof/>
        </w:rPr>
        <w:t>.png</w:t>
      </w:r>
    </w:p>
    <w:p w14:paraId="2ECCC7B5" w14:textId="2C95D9FB" w:rsidR="000F769B" w:rsidRDefault="000F769B" w:rsidP="00B95E30">
      <w:pPr>
        <w:pStyle w:val="NormalPACKT"/>
        <w:rPr>
          <w:noProof/>
        </w:rPr>
      </w:pPr>
      <w:r>
        <w:rPr>
          <w:noProof/>
        </w:rPr>
        <w:t xml:space="preserve">In </w:t>
      </w:r>
      <w:r w:rsidRPr="000F769B">
        <w:rPr>
          <w:rStyle w:val="ItalicsPACKT"/>
        </w:rPr>
        <w:t>step 5</w:t>
      </w:r>
      <w:r>
        <w:rPr>
          <w:noProof/>
        </w:rPr>
        <w:t xml:space="preserve">, you use </w:t>
      </w:r>
      <w:r w:rsidRPr="000F769B">
        <w:rPr>
          <w:rStyle w:val="CodeInTextPACKT"/>
        </w:rPr>
        <w:t>Get-Shortcut</w:t>
      </w:r>
      <w:r>
        <w:rPr>
          <w:noProof/>
        </w:rPr>
        <w:t xml:space="preserve"> to find all the link file shortcuts on </w:t>
      </w:r>
      <w:r w:rsidRPr="000F769B">
        <w:rPr>
          <w:rStyle w:val="CodeInTextPACKT"/>
        </w:rPr>
        <w:t>SRV</w:t>
      </w:r>
      <w:r w:rsidR="00B95E30">
        <w:rPr>
          <w:rStyle w:val="CodeInTextPACKT"/>
        </w:rPr>
        <w:t>1</w:t>
      </w:r>
      <w:r w:rsidR="00B95E30">
        <w:t xml:space="preserve"> and</w:t>
      </w:r>
      <w:r w:rsidR="00B95E30" w:rsidRPr="00B95E30">
        <w:t xml:space="preserve"> save </w:t>
      </w:r>
      <w:r w:rsidR="00B95E30">
        <w:t>them in</w:t>
      </w:r>
      <w:r w:rsidRPr="00B95E30">
        <w:t xml:space="preserve"> </w:t>
      </w:r>
      <w:r w:rsidRPr="000F769B">
        <w:t>a</w:t>
      </w:r>
      <w:r>
        <w:rPr>
          <w:noProof/>
        </w:rPr>
        <w:t xml:space="preserve"> variable</w:t>
      </w:r>
      <w:r w:rsidR="00B95E30">
        <w:rPr>
          <w:noProof/>
        </w:rPr>
        <w:t xml:space="preserve">. You then </w:t>
      </w:r>
      <w:r>
        <w:rPr>
          <w:noProof/>
        </w:rPr>
        <w:t>display a count of how many you found</w:t>
      </w:r>
      <w:r w:rsidR="00B95E30">
        <w:rPr>
          <w:noProof/>
        </w:rPr>
        <w:t xml:space="preserve"> with output that looks like this:</w:t>
      </w:r>
    </w:p>
    <w:p w14:paraId="28F12635" w14:textId="0BB7307B" w:rsidR="000F769B" w:rsidRDefault="000F769B" w:rsidP="000F769B">
      <w:pPr>
        <w:pStyle w:val="FigurePACKT"/>
      </w:pPr>
      <w:r>
        <w:drawing>
          <wp:inline distT="0" distB="0" distL="0" distR="0" wp14:anchorId="131CE35E" wp14:editId="50194960">
            <wp:extent cx="4320999" cy="689847"/>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371301" cy="697878"/>
                    </a:xfrm>
                    <a:prstGeom prst="rect">
                      <a:avLst/>
                    </a:prstGeom>
                  </pic:spPr>
                </pic:pic>
              </a:graphicData>
            </a:graphic>
          </wp:inline>
        </w:drawing>
      </w:r>
    </w:p>
    <w:p w14:paraId="0DCBA891" w14:textId="75829F11" w:rsidR="000D5F6D" w:rsidRPr="0065550E" w:rsidRDefault="000D5F6D" w:rsidP="000F769B">
      <w:pPr>
        <w:pStyle w:val="FigurePACKT"/>
        <w:rPr>
          <w:rStyle w:val="FigureCaptionPACKT"/>
        </w:rPr>
      </w:pPr>
      <w:r w:rsidRPr="0065550E">
        <w:rPr>
          <w:rStyle w:val="FigureCaptionPACKT"/>
        </w:rPr>
        <w:t>Figure 4.</w:t>
      </w:r>
      <w:r w:rsidR="00EA2337" w:rsidRPr="0065550E">
        <w:rPr>
          <w:rStyle w:val="FigureCaptionPACKT"/>
        </w:rPr>
        <w:t>46</w:t>
      </w:r>
      <w:r w:rsidRPr="0065550E">
        <w:rPr>
          <w:rStyle w:val="FigureCaptionPACKT"/>
        </w:rPr>
        <w:t xml:space="preserve">: </w:t>
      </w:r>
      <w:r w:rsidR="006A773E" w:rsidRPr="0065550E">
        <w:rPr>
          <w:rStyle w:val="FigureCaptionPACKT"/>
        </w:rPr>
        <w:t>Discovering all shortcuts on SRV1</w:t>
      </w:r>
    </w:p>
    <w:p w14:paraId="1BABA661" w14:textId="2F1D3920" w:rsidR="000F769B" w:rsidRPr="000F769B" w:rsidRDefault="000F769B" w:rsidP="000F769B">
      <w:pPr>
        <w:pStyle w:val="LayoutInformationPACKT"/>
      </w:pPr>
      <w:r w:rsidRPr="000F769B">
        <w:t>Insert image B42024_04_</w:t>
      </w:r>
      <w:r w:rsidR="00EA2337" w:rsidRPr="000F769B">
        <w:t>4</w:t>
      </w:r>
      <w:r w:rsidR="00EA2337">
        <w:t>7</w:t>
      </w:r>
      <w:r w:rsidRPr="000F769B">
        <w:t>.png</w:t>
      </w:r>
    </w:p>
    <w:p w14:paraId="46A89647" w14:textId="3443F2A2" w:rsidR="000F769B" w:rsidRDefault="000F769B" w:rsidP="000F769B">
      <w:r>
        <w:t xml:space="preserve">In </w:t>
      </w:r>
      <w:r w:rsidRPr="000F769B">
        <w:rPr>
          <w:rStyle w:val="ItalicsPACKT"/>
        </w:rPr>
        <w:t>step 6</w:t>
      </w:r>
      <w:r>
        <w:t xml:space="preserve">, you examine the set of link file shortcuts on </w:t>
      </w:r>
      <w:r w:rsidRPr="000F769B">
        <w:rPr>
          <w:rStyle w:val="CodeInTextPACKT"/>
        </w:rPr>
        <w:t>SRV1</w:t>
      </w:r>
      <w:r>
        <w:t xml:space="preserve"> to find those that point to PWSH (that is</w:t>
      </w:r>
      <w:r w:rsidR="00F236B7">
        <w:t>,</w:t>
      </w:r>
      <w:r>
        <w:t xml:space="preserve"> a shortcut to PowerShell 7), which looks like this:</w:t>
      </w:r>
    </w:p>
    <w:p w14:paraId="19256C77" w14:textId="3C91CA8C" w:rsidR="000F769B" w:rsidRDefault="000F769B" w:rsidP="000F769B">
      <w:pPr>
        <w:pStyle w:val="FigurePACKT"/>
      </w:pPr>
      <w:r>
        <w:drawing>
          <wp:inline distT="0" distB="0" distL="0" distR="0" wp14:anchorId="003C5188" wp14:editId="71FC6627">
            <wp:extent cx="3350525" cy="1392774"/>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387554" cy="1408167"/>
                    </a:xfrm>
                    <a:prstGeom prst="rect">
                      <a:avLst/>
                    </a:prstGeom>
                  </pic:spPr>
                </pic:pic>
              </a:graphicData>
            </a:graphic>
          </wp:inline>
        </w:drawing>
      </w:r>
    </w:p>
    <w:p w14:paraId="40141F9F" w14:textId="0F255479" w:rsidR="007D7A2C" w:rsidRPr="0065550E" w:rsidRDefault="007D7A2C" w:rsidP="000F769B">
      <w:pPr>
        <w:pStyle w:val="FigurePACKT"/>
        <w:rPr>
          <w:rStyle w:val="FigureCaptionPACKT"/>
        </w:rPr>
      </w:pPr>
      <w:r w:rsidRPr="0065550E">
        <w:rPr>
          <w:rStyle w:val="FigureCaptionPACKT"/>
        </w:rPr>
        <w:t>Figure 4.4</w:t>
      </w:r>
      <w:r w:rsidR="00EA2337" w:rsidRPr="0065550E">
        <w:rPr>
          <w:rStyle w:val="FigureCaptionPACKT"/>
        </w:rPr>
        <w:t>7</w:t>
      </w:r>
      <w:r w:rsidRPr="0065550E">
        <w:rPr>
          <w:rStyle w:val="FigureCaptionPACKT"/>
        </w:rPr>
        <w:t>: Discovering PWSH shortcuts</w:t>
      </w:r>
    </w:p>
    <w:p w14:paraId="5FDCC374" w14:textId="26266340" w:rsidR="000F769B" w:rsidRDefault="000F769B" w:rsidP="000F769B">
      <w:pPr>
        <w:pStyle w:val="LayoutInformationPACKT"/>
        <w:rPr>
          <w:noProof/>
        </w:rPr>
      </w:pPr>
      <w:r>
        <w:t xml:space="preserve">Insert </w:t>
      </w:r>
      <w:r w:rsidRPr="00C41783">
        <w:t>image</w:t>
      </w:r>
      <w:r>
        <w:t xml:space="preserve"> </w:t>
      </w:r>
      <w:r>
        <w:rPr>
          <w:noProof/>
        </w:rPr>
        <w:t>B42024_04</w:t>
      </w:r>
      <w:r w:rsidRPr="00023EAD">
        <w:rPr>
          <w:noProof/>
        </w:rPr>
        <w:t>_</w:t>
      </w:r>
      <w:r w:rsidR="00EA2337">
        <w:rPr>
          <w:noProof/>
        </w:rPr>
        <w:t>48</w:t>
      </w:r>
      <w:r>
        <w:rPr>
          <w:noProof/>
        </w:rPr>
        <w:t>.png</w:t>
      </w:r>
    </w:p>
    <w:p w14:paraId="0D565FBA" w14:textId="6C2BA8A4" w:rsidR="000F769B" w:rsidRDefault="000F769B" w:rsidP="000F769B">
      <w:pPr>
        <w:pStyle w:val="NormalPACKT"/>
        <w:rPr>
          <w:noProof/>
        </w:rPr>
      </w:pPr>
      <w:r>
        <w:rPr>
          <w:noProof/>
        </w:rPr>
        <w:t xml:space="preserve">In </w:t>
      </w:r>
      <w:r w:rsidRPr="000F769B">
        <w:rPr>
          <w:rStyle w:val="ItalicsPACKT"/>
        </w:rPr>
        <w:t>step 7</w:t>
      </w:r>
      <w:r>
        <w:rPr>
          <w:noProof/>
        </w:rPr>
        <w:t xml:space="preserve">, you use </w:t>
      </w:r>
      <w:r w:rsidRPr="000F769B">
        <w:rPr>
          <w:rStyle w:val="CodeInTextPACKT"/>
        </w:rPr>
        <w:t>Get-Short</w:t>
      </w:r>
      <w:r w:rsidR="007D7A2C">
        <w:rPr>
          <w:rStyle w:val="CodeInTextPACKT"/>
        </w:rPr>
        <w:t>c</w:t>
      </w:r>
      <w:r w:rsidRPr="000F769B">
        <w:rPr>
          <w:rStyle w:val="CodeInTextPACKT"/>
        </w:rPr>
        <w:t>ut</w:t>
      </w:r>
      <w:r>
        <w:rPr>
          <w:noProof/>
        </w:rPr>
        <w:t xml:space="preserve"> to discover any URL shortcuts on </w:t>
      </w:r>
      <w:r w:rsidRPr="000F769B">
        <w:rPr>
          <w:rStyle w:val="CodeInTextPACKT"/>
        </w:rPr>
        <w:t>SRV1</w:t>
      </w:r>
      <w:r>
        <w:rPr>
          <w:noProof/>
        </w:rPr>
        <w:t>, which looks like this:</w:t>
      </w:r>
    </w:p>
    <w:p w14:paraId="00A3E495" w14:textId="77777777" w:rsidR="004A42DD" w:rsidRDefault="004A42DD" w:rsidP="000F769B">
      <w:pPr>
        <w:pStyle w:val="FigurePACKT"/>
      </w:pPr>
      <w:r>
        <w:drawing>
          <wp:inline distT="0" distB="0" distL="0" distR="0" wp14:anchorId="67B359AC" wp14:editId="26EA7C08">
            <wp:extent cx="2445158" cy="1077272"/>
            <wp:effectExtent l="0" t="0" r="0" b="889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505115" cy="1103688"/>
                    </a:xfrm>
                    <a:prstGeom prst="rect">
                      <a:avLst/>
                    </a:prstGeom>
                  </pic:spPr>
                </pic:pic>
              </a:graphicData>
            </a:graphic>
          </wp:inline>
        </w:drawing>
      </w:r>
    </w:p>
    <w:p w14:paraId="7C9D99B0" w14:textId="62CBB235" w:rsidR="007D7A2C" w:rsidRPr="0055654C" w:rsidRDefault="007D7A2C" w:rsidP="000F769B">
      <w:pPr>
        <w:pStyle w:val="FigurePACKT"/>
        <w:rPr>
          <w:rStyle w:val="FigureCaptionPACKT"/>
        </w:rPr>
      </w:pPr>
      <w:r w:rsidRPr="0055654C">
        <w:rPr>
          <w:rStyle w:val="FigureCaptionPACKT"/>
        </w:rPr>
        <w:t>Figure 4.</w:t>
      </w:r>
      <w:r w:rsidR="00EA2337" w:rsidRPr="0055654C">
        <w:rPr>
          <w:rStyle w:val="FigureCaptionPACKT"/>
        </w:rPr>
        <w:t>48</w:t>
      </w:r>
      <w:r w:rsidRPr="0055654C">
        <w:rPr>
          <w:rStyle w:val="FigureCaptionPACKT"/>
        </w:rPr>
        <w:t>: Discovering URL shortcuts on SRV1</w:t>
      </w:r>
    </w:p>
    <w:p w14:paraId="6DED87ED" w14:textId="57D6CD0F" w:rsidR="000F769B" w:rsidRDefault="000F769B" w:rsidP="000F769B">
      <w:pPr>
        <w:pStyle w:val="LayoutInformationPACKT"/>
        <w:rPr>
          <w:noProof/>
        </w:rPr>
      </w:pPr>
      <w:r>
        <w:t xml:space="preserve">Insert </w:t>
      </w:r>
      <w:r w:rsidRPr="00C41783">
        <w:t>image</w:t>
      </w:r>
      <w:r>
        <w:t xml:space="preserve"> </w:t>
      </w:r>
      <w:r>
        <w:rPr>
          <w:noProof/>
        </w:rPr>
        <w:t>B42024_04</w:t>
      </w:r>
      <w:r w:rsidRPr="00023EAD">
        <w:rPr>
          <w:noProof/>
        </w:rPr>
        <w:t>_</w:t>
      </w:r>
      <w:r w:rsidR="00EA2337">
        <w:rPr>
          <w:noProof/>
        </w:rPr>
        <w:t>49</w:t>
      </w:r>
      <w:r>
        <w:rPr>
          <w:noProof/>
        </w:rPr>
        <w:t>.png</w:t>
      </w:r>
    </w:p>
    <w:p w14:paraId="2C106A38" w14:textId="78427FDB" w:rsidR="000F769B" w:rsidRDefault="000F769B" w:rsidP="000F769B">
      <w:pPr>
        <w:pStyle w:val="NormalPACKT"/>
      </w:pPr>
      <w:r>
        <w:t xml:space="preserve">In </w:t>
      </w:r>
      <w:r w:rsidRPr="000F769B">
        <w:rPr>
          <w:rStyle w:val="ItalicsPACKT"/>
        </w:rPr>
        <w:t>step 8</w:t>
      </w:r>
      <w:r>
        <w:t xml:space="preserve">, you examine the contents of the </w:t>
      </w:r>
      <w:r w:rsidRPr="007D7A2C">
        <w:rPr>
          <w:rFonts w:ascii="Lucida Console" w:hAnsi="Lucida Console"/>
          <w:color w:val="4472C4"/>
          <w:sz w:val="19"/>
          <w:szCs w:val="19"/>
        </w:rPr>
        <w:t>.URL</w:t>
      </w:r>
      <w:r w:rsidRPr="007D7A2C">
        <w:rPr>
          <w:color w:val="4472C4"/>
        </w:rPr>
        <w:t xml:space="preserve"> </w:t>
      </w:r>
      <w:r>
        <w:t>file, which looks like this:</w:t>
      </w:r>
    </w:p>
    <w:p w14:paraId="1E9758E6" w14:textId="403501B0" w:rsidR="000F769B" w:rsidRDefault="000F769B" w:rsidP="000F769B">
      <w:pPr>
        <w:pStyle w:val="FigurePACKT"/>
      </w:pPr>
      <w:r>
        <w:lastRenderedPageBreak/>
        <w:drawing>
          <wp:inline distT="0" distB="0" distL="0" distR="0" wp14:anchorId="17EBA950" wp14:editId="24B05DED">
            <wp:extent cx="3191675" cy="1216148"/>
            <wp:effectExtent l="0" t="0" r="889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205205" cy="1221304"/>
                    </a:xfrm>
                    <a:prstGeom prst="rect">
                      <a:avLst/>
                    </a:prstGeom>
                  </pic:spPr>
                </pic:pic>
              </a:graphicData>
            </a:graphic>
          </wp:inline>
        </w:drawing>
      </w:r>
    </w:p>
    <w:p w14:paraId="4C8E8146" w14:textId="6685A252" w:rsidR="00112763" w:rsidRPr="0055654C" w:rsidRDefault="00112763" w:rsidP="000F769B">
      <w:pPr>
        <w:pStyle w:val="FigurePACKT"/>
        <w:rPr>
          <w:rStyle w:val="FigureCaptionPACKT"/>
        </w:rPr>
      </w:pPr>
      <w:r w:rsidRPr="0055654C">
        <w:rPr>
          <w:rStyle w:val="FigureCaptionPACKT"/>
        </w:rPr>
        <w:t>Figure 4.</w:t>
      </w:r>
      <w:r w:rsidR="00021FA8" w:rsidRPr="0055654C">
        <w:rPr>
          <w:rStyle w:val="FigureCaptionPACKT"/>
        </w:rPr>
        <w:t>49</w:t>
      </w:r>
      <w:r w:rsidRPr="0055654C">
        <w:rPr>
          <w:rStyle w:val="FigureCaptionPACKT"/>
        </w:rPr>
        <w:t>: Examining the contents of the .URL file</w:t>
      </w:r>
    </w:p>
    <w:p w14:paraId="5A689DB7" w14:textId="1C3AA991" w:rsidR="000F769B" w:rsidRDefault="000F769B" w:rsidP="000F769B">
      <w:pPr>
        <w:pStyle w:val="LayoutInformationPACKT"/>
        <w:rPr>
          <w:noProof/>
        </w:rPr>
      </w:pPr>
      <w:r>
        <w:t xml:space="preserve">Insert </w:t>
      </w:r>
      <w:r w:rsidRPr="00C41783">
        <w:t>image</w:t>
      </w:r>
      <w:r>
        <w:t xml:space="preserve"> </w:t>
      </w:r>
      <w:r>
        <w:rPr>
          <w:noProof/>
        </w:rPr>
        <w:t>B42024_04</w:t>
      </w:r>
      <w:r w:rsidRPr="00023EAD">
        <w:rPr>
          <w:noProof/>
        </w:rPr>
        <w:t>_</w:t>
      </w:r>
      <w:r w:rsidR="00021FA8">
        <w:rPr>
          <w:noProof/>
        </w:rPr>
        <w:t>50</w:t>
      </w:r>
      <w:r>
        <w:rPr>
          <w:noProof/>
        </w:rPr>
        <w:t>.png</w:t>
      </w:r>
    </w:p>
    <w:p w14:paraId="646A3B0F" w14:textId="092C0AC8" w:rsidR="000F769B" w:rsidRDefault="000F769B" w:rsidP="000F769B">
      <w:pPr>
        <w:pStyle w:val="NormalPACKT"/>
      </w:pPr>
      <w:r>
        <w:t xml:space="preserve">In </w:t>
      </w:r>
      <w:r w:rsidRPr="000F769B">
        <w:rPr>
          <w:rStyle w:val="ItalicsPACKT"/>
        </w:rPr>
        <w:t>step 9</w:t>
      </w:r>
      <w:r>
        <w:t>, you create a new shortcut to Google.</w:t>
      </w:r>
      <w:r w:rsidR="00112763">
        <w:t>c</w:t>
      </w:r>
      <w:r>
        <w:t xml:space="preserve">om, which produces no output. In </w:t>
      </w:r>
      <w:r w:rsidRPr="000F769B">
        <w:rPr>
          <w:rStyle w:val="ItalicsPACKT"/>
        </w:rPr>
        <w:t>step 10</w:t>
      </w:r>
      <w:r>
        <w:t>, you execute the shortcut. PowerShell then runs the default browser (i</w:t>
      </w:r>
      <w:r w:rsidR="00B95E30">
        <w:t>.e.</w:t>
      </w:r>
      <w:r>
        <w:t xml:space="preserve"> Internet Explorer) and na</w:t>
      </w:r>
      <w:r w:rsidR="00112763">
        <w:t>vi</w:t>
      </w:r>
      <w:r w:rsidR="00B95E30">
        <w:t>g</w:t>
      </w:r>
      <w:r>
        <w:t>ates to the URL in the file, which looks like this:</w:t>
      </w:r>
    </w:p>
    <w:p w14:paraId="79C977E2" w14:textId="322F83BA" w:rsidR="00966900" w:rsidRDefault="00966900" w:rsidP="000F769B">
      <w:pPr>
        <w:pStyle w:val="FigurePACKT"/>
      </w:pPr>
      <w:r>
        <w:drawing>
          <wp:inline distT="0" distB="0" distL="0" distR="0" wp14:anchorId="63DD5115" wp14:editId="5597FA09">
            <wp:extent cx="3048000" cy="246264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077227" cy="2486259"/>
                    </a:xfrm>
                    <a:prstGeom prst="rect">
                      <a:avLst/>
                    </a:prstGeom>
                  </pic:spPr>
                </pic:pic>
              </a:graphicData>
            </a:graphic>
          </wp:inline>
        </w:drawing>
      </w:r>
    </w:p>
    <w:p w14:paraId="3B371F4B" w14:textId="6DF2D0BF" w:rsidR="00112763" w:rsidRPr="006E0A8A" w:rsidRDefault="00112763" w:rsidP="000F769B">
      <w:pPr>
        <w:pStyle w:val="FigurePACKT"/>
        <w:rPr>
          <w:rStyle w:val="FigureCaptionPACKT"/>
        </w:rPr>
      </w:pPr>
      <w:r w:rsidRPr="006E0A8A">
        <w:rPr>
          <w:rStyle w:val="FigureCaptionPACKT"/>
        </w:rPr>
        <w:t>Figure 4.</w:t>
      </w:r>
      <w:r w:rsidR="00021FA8" w:rsidRPr="006E0A8A">
        <w:rPr>
          <w:rStyle w:val="FigureCaptionPACKT"/>
        </w:rPr>
        <w:t>50</w:t>
      </w:r>
      <w:r w:rsidRPr="006E0A8A">
        <w:rPr>
          <w:rStyle w:val="FigureCaptionPACKT"/>
        </w:rPr>
        <w:t xml:space="preserve">: </w:t>
      </w:r>
      <w:r w:rsidR="00656219" w:rsidRPr="006E0A8A">
        <w:rPr>
          <w:rStyle w:val="FigureCaptionPACKT"/>
        </w:rPr>
        <w:t>Executing the shortcut to Google.com</w:t>
      </w:r>
    </w:p>
    <w:p w14:paraId="7670CE36" w14:textId="173F13F1" w:rsidR="000F769B" w:rsidRDefault="000F769B" w:rsidP="000F769B">
      <w:pPr>
        <w:pStyle w:val="LayoutInformationPACKT"/>
        <w:rPr>
          <w:noProof/>
        </w:rPr>
      </w:pPr>
      <w:r>
        <w:t xml:space="preserve">Insert </w:t>
      </w:r>
      <w:r w:rsidRPr="00C41783">
        <w:t>image</w:t>
      </w:r>
      <w:r>
        <w:t xml:space="preserve"> </w:t>
      </w:r>
      <w:r>
        <w:rPr>
          <w:noProof/>
        </w:rPr>
        <w:t>B42024_04</w:t>
      </w:r>
      <w:r w:rsidRPr="00023EAD">
        <w:rPr>
          <w:noProof/>
        </w:rPr>
        <w:t>_</w:t>
      </w:r>
      <w:r w:rsidR="00021FA8">
        <w:rPr>
          <w:noProof/>
        </w:rPr>
        <w:t>51</w:t>
      </w:r>
      <w:r>
        <w:rPr>
          <w:noProof/>
        </w:rPr>
        <w:t>.png</w:t>
      </w:r>
    </w:p>
    <w:p w14:paraId="585EE393" w14:textId="7ECAD4C2" w:rsidR="000F769B" w:rsidRDefault="000F769B" w:rsidP="000F769B">
      <w:pPr>
        <w:pStyle w:val="NormalPACKT"/>
        <w:rPr>
          <w:noProof/>
        </w:rPr>
      </w:pPr>
      <w:r>
        <w:rPr>
          <w:noProof/>
        </w:rPr>
        <w:t xml:space="preserve">In </w:t>
      </w:r>
      <w:r w:rsidRPr="000F769B">
        <w:rPr>
          <w:rStyle w:val="ItalicsPACKT"/>
        </w:rPr>
        <w:t>step 11</w:t>
      </w:r>
      <w:r>
        <w:rPr>
          <w:noProof/>
        </w:rPr>
        <w:t>, you create a link shortcut,</w:t>
      </w:r>
      <w:r w:rsidR="00B95E30">
        <w:rPr>
          <w:noProof/>
        </w:rPr>
        <w:t xml:space="preserve"> </w:t>
      </w:r>
      <w:r>
        <w:rPr>
          <w:noProof/>
        </w:rPr>
        <w:t xml:space="preserve">which generates no output. In </w:t>
      </w:r>
      <w:r w:rsidRPr="00F2397C">
        <w:rPr>
          <w:rStyle w:val="ItalicsPACKT"/>
        </w:rPr>
        <w:t>step 12</w:t>
      </w:r>
      <w:r>
        <w:rPr>
          <w:noProof/>
        </w:rPr>
        <w:t>, you execute the shortcut which brings up Notepad, like this:</w:t>
      </w:r>
    </w:p>
    <w:p w14:paraId="6FC3797E" w14:textId="0B8CE4AD" w:rsidR="000F769B" w:rsidRDefault="000F769B" w:rsidP="000F769B">
      <w:pPr>
        <w:pStyle w:val="FigurePACKT"/>
      </w:pPr>
      <w:r>
        <w:drawing>
          <wp:inline distT="0" distB="0" distL="0" distR="0" wp14:anchorId="2AA7560A" wp14:editId="0A6C37C6">
            <wp:extent cx="2974487" cy="1796358"/>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996548" cy="1809681"/>
                    </a:xfrm>
                    <a:prstGeom prst="rect">
                      <a:avLst/>
                    </a:prstGeom>
                  </pic:spPr>
                </pic:pic>
              </a:graphicData>
            </a:graphic>
          </wp:inline>
        </w:drawing>
      </w:r>
    </w:p>
    <w:p w14:paraId="372D6F3B" w14:textId="69ECD565" w:rsidR="009E69D0" w:rsidRPr="006E0A8A" w:rsidRDefault="009E69D0" w:rsidP="000F769B">
      <w:pPr>
        <w:pStyle w:val="FigurePACKT"/>
        <w:rPr>
          <w:rStyle w:val="FigureCaptionPACKT"/>
        </w:rPr>
      </w:pPr>
      <w:r w:rsidRPr="006E0A8A">
        <w:rPr>
          <w:rStyle w:val="FigureCaptionPACKT"/>
        </w:rPr>
        <w:lastRenderedPageBreak/>
        <w:t>Figure 4.</w:t>
      </w:r>
      <w:r w:rsidR="00966900" w:rsidRPr="006E0A8A">
        <w:rPr>
          <w:rStyle w:val="FigureCaptionPACKT"/>
        </w:rPr>
        <w:t>51</w:t>
      </w:r>
      <w:r w:rsidRPr="006E0A8A">
        <w:rPr>
          <w:rStyle w:val="FigureCaptionPACKT"/>
        </w:rPr>
        <w:t>: Executing the shortcut to Notepad</w:t>
      </w:r>
    </w:p>
    <w:p w14:paraId="7F679A8D" w14:textId="7CFFEACE" w:rsidR="000F769B" w:rsidRDefault="000F769B" w:rsidP="000F769B">
      <w:pPr>
        <w:pStyle w:val="LayoutInformationPACKT"/>
        <w:rPr>
          <w:noProof/>
        </w:rPr>
      </w:pPr>
      <w:r>
        <w:t xml:space="preserve">Insert </w:t>
      </w:r>
      <w:r w:rsidRPr="00C41783">
        <w:t>image</w:t>
      </w:r>
      <w:r>
        <w:t xml:space="preserve"> </w:t>
      </w:r>
      <w:r>
        <w:rPr>
          <w:noProof/>
        </w:rPr>
        <w:t>B42024_04</w:t>
      </w:r>
      <w:r w:rsidRPr="00023EAD">
        <w:rPr>
          <w:noProof/>
        </w:rPr>
        <w:t>_</w:t>
      </w:r>
      <w:r w:rsidR="00966900">
        <w:rPr>
          <w:noProof/>
        </w:rPr>
        <w:t>52</w:t>
      </w:r>
      <w:r>
        <w:rPr>
          <w:noProof/>
        </w:rPr>
        <w:t>.png</w:t>
      </w:r>
    </w:p>
    <w:p w14:paraId="13EA5390" w14:textId="71103A33" w:rsidR="00E426EA" w:rsidRDefault="00E426EA" w:rsidP="00E426EA">
      <w:pPr>
        <w:pStyle w:val="Heading2"/>
      </w:pPr>
      <w:r>
        <w:t>There</w:t>
      </w:r>
      <w:r w:rsidR="005E4296">
        <w:t>’</w:t>
      </w:r>
      <w:r>
        <w:t>s more...</w:t>
      </w:r>
    </w:p>
    <w:p w14:paraId="01204593" w14:textId="718D67C9" w:rsidR="004A42DD" w:rsidRDefault="000F769B" w:rsidP="000F769B">
      <w:pPr>
        <w:pStyle w:val="NormalPACKT"/>
        <w:rPr>
          <w:lang w:val="en-GB"/>
        </w:rPr>
      </w:pPr>
      <w:r>
        <w:rPr>
          <w:lang w:val="en-GB"/>
        </w:rPr>
        <w:t xml:space="preserve">In </w:t>
      </w:r>
      <w:r w:rsidRPr="000F769B">
        <w:rPr>
          <w:rStyle w:val="ItalicsPACKT"/>
        </w:rPr>
        <w:t>step 7</w:t>
      </w:r>
      <w:r>
        <w:rPr>
          <w:lang w:val="en-GB"/>
        </w:rPr>
        <w:t xml:space="preserve">, you </w:t>
      </w:r>
      <w:r w:rsidR="004A42DD">
        <w:rPr>
          <w:lang w:val="en-GB"/>
        </w:rPr>
        <w:t>find URL shortcuts and as you can see, there is just one, to Bing.</w:t>
      </w:r>
      <w:r w:rsidR="00966900">
        <w:rPr>
          <w:lang w:val="en-GB"/>
        </w:rPr>
        <w:t xml:space="preserve"> The Windows installer created this when it installed Windows Server on this host.</w:t>
      </w:r>
    </w:p>
    <w:p w14:paraId="0DF22B0A" w14:textId="75049300" w:rsidR="000F769B" w:rsidRDefault="000F769B" w:rsidP="000F769B">
      <w:pPr>
        <w:pStyle w:val="NormalPACKT"/>
        <w:rPr>
          <w:lang w:val="en-GB"/>
        </w:rPr>
      </w:pPr>
      <w:r>
        <w:rPr>
          <w:lang w:val="en-GB"/>
        </w:rPr>
        <w:t xml:space="preserve">In </w:t>
      </w:r>
      <w:r w:rsidRPr="000F769B">
        <w:rPr>
          <w:rStyle w:val="ItalicsPACKT"/>
        </w:rPr>
        <w:t>step 8</w:t>
      </w:r>
      <w:r>
        <w:rPr>
          <w:lang w:val="en-GB"/>
        </w:rPr>
        <w:t xml:space="preserve">, you examine the contents of a URL shortcut. Unlike link shortcut </w:t>
      </w:r>
      <w:r w:rsidR="00B95E30">
        <w:rPr>
          <w:lang w:val="en-GB"/>
        </w:rPr>
        <w:t xml:space="preserve">files, </w:t>
      </w:r>
      <w:r>
        <w:rPr>
          <w:lang w:val="en-GB"/>
        </w:rPr>
        <w:t xml:space="preserve">which have </w:t>
      </w:r>
      <w:r w:rsidR="00B95E30">
        <w:rPr>
          <w:lang w:val="en-GB"/>
        </w:rPr>
        <w:t xml:space="preserve">a </w:t>
      </w:r>
      <w:r>
        <w:rPr>
          <w:lang w:val="en-GB"/>
        </w:rPr>
        <w:t xml:space="preserve">binary format and are not fully readable, URL shortcuts are text files. </w:t>
      </w:r>
      <w:r w:rsidR="00966900">
        <w:rPr>
          <w:lang w:val="en-GB"/>
        </w:rPr>
        <w:t>For an unofficial guide to the format of these files</w:t>
      </w:r>
      <w:r w:rsidR="00837919">
        <w:rPr>
          <w:lang w:val="en-GB"/>
        </w:rPr>
        <w:t>,</w:t>
      </w:r>
      <w:r w:rsidR="00966900">
        <w:rPr>
          <w:lang w:val="en-GB"/>
        </w:rPr>
        <w:t xml:space="preserve"> see </w:t>
      </w:r>
      <w:r w:rsidR="00966900" w:rsidRPr="00837919">
        <w:rPr>
          <w:rStyle w:val="ItalicsPACKT"/>
        </w:rPr>
        <w:t>http://www.lyberty.com/encyc/articles/tech/dot_url_format_-_an_unofficial_guide.html.</w:t>
      </w:r>
    </w:p>
    <w:p w14:paraId="5E32BE32" w14:textId="026D2F73" w:rsidR="00E426EA" w:rsidRDefault="00E426EA" w:rsidP="00E426EA">
      <w:pPr>
        <w:pStyle w:val="Heading1"/>
      </w:pPr>
      <w:r>
        <w:t xml:space="preserve">Working with </w:t>
      </w:r>
      <w:r w:rsidR="00C917AE">
        <w:t>a</w:t>
      </w:r>
      <w:r>
        <w:t xml:space="preserve">rchive </w:t>
      </w:r>
      <w:r w:rsidR="00C917AE">
        <w:t>f</w:t>
      </w:r>
      <w:r>
        <w:t>iles</w:t>
      </w:r>
    </w:p>
    <w:p w14:paraId="4A70971C" w14:textId="06D269A8" w:rsidR="00E426EA" w:rsidRDefault="00E426EA" w:rsidP="00E426EA">
      <w:pPr>
        <w:pStyle w:val="NormalPACKT"/>
        <w:rPr>
          <w:lang w:val="en-GB"/>
        </w:rPr>
      </w:pPr>
      <w:r>
        <w:rPr>
          <w:lang w:val="en-GB"/>
        </w:rPr>
        <w:t xml:space="preserve">Since the beginning of the PC era, </w:t>
      </w:r>
      <w:r w:rsidR="00B95E30">
        <w:rPr>
          <w:lang w:val="en-GB"/>
        </w:rPr>
        <w:t xml:space="preserve">users have employed a variety of </w:t>
      </w:r>
      <w:r>
        <w:rPr>
          <w:lang w:val="en-GB"/>
        </w:rPr>
        <w:t xml:space="preserve">file compression </w:t>
      </w:r>
      <w:r w:rsidR="00B95E30">
        <w:rPr>
          <w:lang w:val="en-GB"/>
        </w:rPr>
        <w:t>mechanisms</w:t>
      </w:r>
      <w:r>
        <w:rPr>
          <w:lang w:val="en-GB"/>
        </w:rPr>
        <w:t>. An early method used the ZIP file format, initially implemented by PKWare</w:t>
      </w:r>
      <w:r w:rsidR="005E4296">
        <w:rPr>
          <w:lang w:val="en-GB"/>
        </w:rPr>
        <w:t>’</w:t>
      </w:r>
      <w:r>
        <w:rPr>
          <w:lang w:val="en-GB"/>
        </w:rPr>
        <w:t xml:space="preserve">s PKZip program which quickly became a near-standard for data transfer. Later, a Windows version, WinZip, became popular, and with Windows 98, Microsoft provided built-in support for .ZIP archive files. </w:t>
      </w:r>
      <w:r w:rsidR="001F21DA">
        <w:rPr>
          <w:lang w:val="en-GB"/>
        </w:rPr>
        <w:t>Today, Windows supports Z</w:t>
      </w:r>
      <w:r w:rsidR="00D53AD1">
        <w:rPr>
          <w:lang w:val="en-GB"/>
        </w:rPr>
        <w:t>IP</w:t>
      </w:r>
      <w:r w:rsidR="001F21DA">
        <w:rPr>
          <w:lang w:val="en-GB"/>
        </w:rPr>
        <w:t xml:space="preserve"> files up to 2GB in total size. You can file more information about the Z</w:t>
      </w:r>
      <w:r w:rsidR="00D53AD1">
        <w:rPr>
          <w:lang w:val="en-GB"/>
        </w:rPr>
        <w:t>IP</w:t>
      </w:r>
      <w:r w:rsidR="001F21DA">
        <w:rPr>
          <w:lang w:val="en-GB"/>
        </w:rPr>
        <w:t xml:space="preserve"> file format at </w:t>
      </w:r>
      <w:r w:rsidR="001F21DA" w:rsidRPr="00C979B5">
        <w:rPr>
          <w:rFonts w:ascii="Lucida Console" w:hAnsi="Lucida Console"/>
          <w:color w:val="4472C4"/>
          <w:sz w:val="19"/>
          <w:szCs w:val="19"/>
          <w:lang w:val="en-GB"/>
        </w:rPr>
        <w:t>https://en.wikipedia.org/wiki/Zip_(file_format)</w:t>
      </w:r>
      <w:r w:rsidR="001F21DA">
        <w:rPr>
          <w:lang w:val="en-GB"/>
        </w:rPr>
        <w:t>.</w:t>
      </w:r>
    </w:p>
    <w:p w14:paraId="60F9C6F0" w14:textId="4F8E7026" w:rsidR="001F21DA" w:rsidRDefault="00E426EA" w:rsidP="00E426EA">
      <w:pPr>
        <w:pStyle w:val="NormalPACKT"/>
        <w:rPr>
          <w:lang w:val="en-GB"/>
        </w:rPr>
      </w:pPr>
      <w:r>
        <w:rPr>
          <w:lang w:val="en-GB"/>
        </w:rPr>
        <w:t xml:space="preserve">Numerous developers have, over the years, </w:t>
      </w:r>
      <w:r w:rsidR="001F21DA">
        <w:rPr>
          <w:lang w:val="en-GB"/>
        </w:rPr>
        <w:t>have provided alternative compression schemes and associated utilities, including WinRAR and 7-ZIP. WinZip and WinRAR are both excellent programs</w:t>
      </w:r>
      <w:r w:rsidR="00A92618">
        <w:rPr>
          <w:lang w:val="en-GB"/>
        </w:rPr>
        <w:t>,</w:t>
      </w:r>
      <w:r w:rsidR="001F21DA">
        <w:rPr>
          <w:lang w:val="en-GB"/>
        </w:rPr>
        <w:t xml:space="preserve"> but are commercial. 7-Zip is </w:t>
      </w:r>
      <w:r w:rsidR="00B95E30">
        <w:rPr>
          <w:lang w:val="en-GB"/>
        </w:rPr>
        <w:t xml:space="preserve">a </w:t>
      </w:r>
      <w:r w:rsidR="001F21DA">
        <w:rPr>
          <w:lang w:val="en-GB"/>
        </w:rPr>
        <w:t>freeware tool that is also popular. All three offer their</w:t>
      </w:r>
      <w:r w:rsidR="00B95E30">
        <w:rPr>
          <w:lang w:val="en-GB"/>
        </w:rPr>
        <w:t xml:space="preserve"> own</w:t>
      </w:r>
      <w:r w:rsidR="001F21DA">
        <w:rPr>
          <w:lang w:val="en-GB"/>
        </w:rPr>
        <w:t xml:space="preserve"> compression mechanism</w:t>
      </w:r>
      <w:r w:rsidR="00B95E30">
        <w:rPr>
          <w:lang w:val="en-GB"/>
        </w:rPr>
        <w:t>s</w:t>
      </w:r>
      <w:r w:rsidR="001F21DA">
        <w:rPr>
          <w:lang w:val="en-GB"/>
        </w:rPr>
        <w:t xml:space="preserve"> (with associated file extension) and support the others as well. </w:t>
      </w:r>
    </w:p>
    <w:p w14:paraId="39D57492" w14:textId="17FFBF34" w:rsidR="00FB5A21" w:rsidRDefault="001F21DA" w:rsidP="00FB5A21">
      <w:pPr>
        <w:pStyle w:val="NormalPACKT"/>
        <w:rPr>
          <w:lang w:val="en-GB"/>
        </w:rPr>
      </w:pPr>
      <w:r>
        <w:rPr>
          <w:lang w:val="en-GB"/>
        </w:rPr>
        <w:t xml:space="preserve">For details on WinZip see </w:t>
      </w:r>
      <w:r w:rsidRPr="00C979B5">
        <w:rPr>
          <w:rFonts w:ascii="Lucida Console" w:hAnsi="Lucida Console"/>
          <w:color w:val="4472C4"/>
          <w:sz w:val="19"/>
          <w:szCs w:val="19"/>
          <w:lang w:val="en-GB"/>
        </w:rPr>
        <w:t>https://www.winzip.com/win/en</w:t>
      </w:r>
      <w:r>
        <w:rPr>
          <w:lang w:val="en-GB"/>
        </w:rPr>
        <w:t xml:space="preserve">, for information on WinRAR see </w:t>
      </w:r>
      <w:r w:rsidRPr="00C979B5">
        <w:rPr>
          <w:rFonts w:ascii="Lucida Console" w:hAnsi="Lucida Console"/>
          <w:color w:val="4472C4"/>
          <w:sz w:val="19"/>
          <w:szCs w:val="19"/>
          <w:lang w:val="en-GB"/>
        </w:rPr>
        <w:t>https://www.win-rar.com</w:t>
      </w:r>
      <w:r w:rsidR="005F150E">
        <w:rPr>
          <w:lang w:val="en-GB"/>
        </w:rPr>
        <w:t xml:space="preserve">, </w:t>
      </w:r>
      <w:r>
        <w:rPr>
          <w:lang w:val="en-GB"/>
        </w:rPr>
        <w:t xml:space="preserve">and for more on 7Zip see </w:t>
      </w:r>
      <w:r w:rsidRPr="00C979B5">
        <w:rPr>
          <w:rFonts w:ascii="Lucida Console" w:hAnsi="Lucida Console"/>
          <w:color w:val="4472C4"/>
          <w:sz w:val="19"/>
          <w:szCs w:val="19"/>
          <w:lang w:val="en-GB"/>
        </w:rPr>
        <w:t>https://www.7-zip.org</w:t>
      </w:r>
      <w:r>
        <w:rPr>
          <w:lang w:val="en-GB"/>
        </w:rPr>
        <w:t>.</w:t>
      </w:r>
      <w:r w:rsidR="00FB5A21">
        <w:rPr>
          <w:lang w:val="en-GB"/>
        </w:rPr>
        <w:t xml:space="preserve"> Each of the compression utilities offered by these groups also support</w:t>
      </w:r>
      <w:r w:rsidR="00B95E30">
        <w:rPr>
          <w:lang w:val="en-GB"/>
        </w:rPr>
        <w:t>s</w:t>
      </w:r>
      <w:r w:rsidR="00FB5A21">
        <w:rPr>
          <w:lang w:val="en-GB"/>
        </w:rPr>
        <w:t xml:space="preserve"> compression mechanism</w:t>
      </w:r>
      <w:r w:rsidR="00665C81">
        <w:rPr>
          <w:lang w:val="en-GB"/>
        </w:rPr>
        <w:t>s</w:t>
      </w:r>
      <w:r w:rsidR="00FB5A21">
        <w:rPr>
          <w:lang w:val="en-GB"/>
        </w:rPr>
        <w:t xml:space="preserve"> from other environments such as TAR.</w:t>
      </w:r>
    </w:p>
    <w:p w14:paraId="4D322B03" w14:textId="4AFA659D" w:rsidR="001F21DA" w:rsidRDefault="001F21DA" w:rsidP="00E426EA">
      <w:pPr>
        <w:pStyle w:val="NormalPACKT"/>
        <w:rPr>
          <w:lang w:val="en-GB"/>
        </w:rPr>
      </w:pPr>
      <w:r>
        <w:rPr>
          <w:lang w:val="en-GB"/>
        </w:rPr>
        <w:t>In this recipe, you look at PowerShell 7</w:t>
      </w:r>
      <w:r w:rsidR="005E4296">
        <w:rPr>
          <w:lang w:val="en-GB"/>
        </w:rPr>
        <w:t>’</w:t>
      </w:r>
      <w:r>
        <w:rPr>
          <w:lang w:val="en-GB"/>
        </w:rPr>
        <w:t>s built</w:t>
      </w:r>
      <w:r w:rsidR="00B95E30">
        <w:rPr>
          <w:lang w:val="en-GB"/>
        </w:rPr>
        <w:t>-</w:t>
      </w:r>
      <w:r>
        <w:rPr>
          <w:lang w:val="en-GB"/>
        </w:rPr>
        <w:t>in commands to manage archive files. The commands work only with .ZIP files.</w:t>
      </w:r>
      <w:r w:rsidR="00FB5A21">
        <w:rPr>
          <w:lang w:val="en-GB"/>
        </w:rPr>
        <w:t xml:space="preserve"> You can find a PowerShell module for 7Zip at </w:t>
      </w:r>
      <w:r w:rsidR="00FB5A21" w:rsidRPr="00035297">
        <w:rPr>
          <w:rFonts w:ascii="Lucida Console" w:hAnsi="Lucida Console"/>
          <w:color w:val="4472C4"/>
          <w:sz w:val="19"/>
          <w:szCs w:val="19"/>
          <w:lang w:val="en-GB"/>
        </w:rPr>
        <w:t>https://github.com/thoemmi/7Zip4Powershell</w:t>
      </w:r>
      <w:r w:rsidR="00FB5A21">
        <w:rPr>
          <w:lang w:val="en-GB"/>
        </w:rPr>
        <w:t xml:space="preserve"> although </w:t>
      </w:r>
      <w:r w:rsidR="00B95E30">
        <w:rPr>
          <w:lang w:val="en-GB"/>
        </w:rPr>
        <w:t xml:space="preserve">the module </w:t>
      </w:r>
      <w:r w:rsidR="00B0561B">
        <w:rPr>
          <w:lang w:val="en-GB"/>
        </w:rPr>
        <w:t>is old and has not been updated in some time</w:t>
      </w:r>
      <w:r w:rsidR="00DF5B46">
        <w:rPr>
          <w:lang w:val="en-GB"/>
        </w:rPr>
        <w:t>.</w:t>
      </w:r>
      <w:r w:rsidR="00FB5A21">
        <w:rPr>
          <w:lang w:val="en-GB"/>
        </w:rPr>
        <w:t xml:space="preserve"> </w:t>
      </w:r>
    </w:p>
    <w:p w14:paraId="552C68F4" w14:textId="77777777" w:rsidR="00E426EA" w:rsidRDefault="00E426EA" w:rsidP="00E426EA">
      <w:pPr>
        <w:pStyle w:val="Heading2"/>
        <w:tabs>
          <w:tab w:val="left" w:pos="0"/>
        </w:tabs>
      </w:pPr>
      <w:r>
        <w:t>Getting Ready</w:t>
      </w:r>
    </w:p>
    <w:p w14:paraId="23C3455D" w14:textId="6AFB3DF2" w:rsidR="00E426EA" w:rsidRDefault="00E426EA" w:rsidP="00E426EA">
      <w:pPr>
        <w:pStyle w:val="BulletPACKT"/>
        <w:numPr>
          <w:ilvl w:val="0"/>
          <w:numId w:val="0"/>
        </w:numPr>
      </w:pPr>
      <w:r>
        <w:t xml:space="preserve">You run this recipe on </w:t>
      </w:r>
      <w:r w:rsidRPr="00047CA9">
        <w:rPr>
          <w:rStyle w:val="CodeInTextPACKT"/>
        </w:rPr>
        <w:t>SRV1</w:t>
      </w:r>
      <w:r>
        <w:t xml:space="preserve">, on which you have installed PowerShell 7 and VS Code. </w:t>
      </w:r>
      <w:r w:rsidRPr="001F21DA">
        <w:rPr>
          <w:rStyle w:val="CodeInTextPACKT"/>
        </w:rPr>
        <w:t>SRV1</w:t>
      </w:r>
      <w:r>
        <w:t xml:space="preserve"> is a </w:t>
      </w:r>
      <w:r w:rsidR="001F21DA">
        <w:t>Windows S</w:t>
      </w:r>
      <w:r>
        <w:t xml:space="preserve">erver </w:t>
      </w:r>
      <w:r w:rsidR="001F21DA">
        <w:t xml:space="preserve">host </w:t>
      </w:r>
      <w:r>
        <w:t>running Windows Server Data</w:t>
      </w:r>
      <w:r w:rsidR="00FB5A21">
        <w:t>c</w:t>
      </w:r>
      <w:r>
        <w:t>ente</w:t>
      </w:r>
      <w:r w:rsidR="00FB5A21">
        <w:t>r</w:t>
      </w:r>
      <w:r>
        <w:t xml:space="preserve"> Edition.</w:t>
      </w:r>
    </w:p>
    <w:p w14:paraId="1548C9C5" w14:textId="1F96EDB0" w:rsidR="00E426EA" w:rsidRDefault="00E426EA" w:rsidP="00E426EA">
      <w:pPr>
        <w:pStyle w:val="Heading2"/>
        <w:tabs>
          <w:tab w:val="left" w:pos="0"/>
        </w:tabs>
      </w:pPr>
      <w:r>
        <w:t>How to do it...</w:t>
      </w:r>
    </w:p>
    <w:p w14:paraId="3BC6D87D" w14:textId="500ECF77" w:rsidR="000F769B" w:rsidRPr="000F769B" w:rsidRDefault="000F769B" w:rsidP="000F769B">
      <w:pPr>
        <w:pStyle w:val="NumberedBulletPACKT"/>
        <w:numPr>
          <w:ilvl w:val="0"/>
          <w:numId w:val="10"/>
        </w:numPr>
        <w:rPr>
          <w:color w:val="333333"/>
          <w:lang w:val="en-GB" w:eastAsia="en-GB"/>
        </w:rPr>
      </w:pPr>
      <w:r w:rsidRPr="000F769B">
        <w:rPr>
          <w:lang w:val="en-GB" w:eastAsia="en-GB"/>
        </w:rPr>
        <w:t>Get</w:t>
      </w:r>
      <w:ins w:id="416" w:author="Thomas Lee" w:date="2021-02-11T16:59:00Z">
        <w:r w:rsidR="006C0B15">
          <w:rPr>
            <w:lang w:val="en-GB" w:eastAsia="en-GB"/>
          </w:rPr>
          <w:t>ting</w:t>
        </w:r>
      </w:ins>
      <w:r w:rsidRPr="000F769B">
        <w:rPr>
          <w:lang w:val="en-GB" w:eastAsia="en-GB"/>
        </w:rPr>
        <w:t> </w:t>
      </w:r>
      <w:r w:rsidR="00B95E30">
        <w:rPr>
          <w:lang w:val="en-GB" w:eastAsia="en-GB"/>
        </w:rPr>
        <w:t xml:space="preserve">the </w:t>
      </w:r>
      <w:r w:rsidRPr="000F769B">
        <w:rPr>
          <w:lang w:val="en-GB" w:eastAsia="en-GB"/>
        </w:rPr>
        <w:t>archive module</w:t>
      </w:r>
      <w:del w:id="417" w:author="Thomas Lee" w:date="2021-02-11T16:59:00Z">
        <w:r w:rsidR="00B50DA1" w:rsidDel="006C0B15">
          <w:rPr>
            <w:lang w:val="en-GB" w:eastAsia="en-GB"/>
          </w:rPr>
          <w:delText>:</w:delText>
        </w:r>
      </w:del>
    </w:p>
    <w:p w14:paraId="6D18CF41" w14:textId="77777777" w:rsidR="000F769B" w:rsidRPr="000F769B" w:rsidRDefault="000F769B" w:rsidP="000F769B">
      <w:pPr>
        <w:pStyle w:val="CodePACKT"/>
      </w:pPr>
    </w:p>
    <w:p w14:paraId="566C0F7F" w14:textId="7B89B605" w:rsidR="000F769B" w:rsidRPr="000F769B" w:rsidRDefault="000F769B" w:rsidP="000F769B">
      <w:pPr>
        <w:pStyle w:val="CodePACKT"/>
      </w:pPr>
      <w:r w:rsidRPr="000F769B">
        <w:t>Get-Module -Name Microsoft.Powershell.Archive -ListAvailable</w:t>
      </w:r>
    </w:p>
    <w:p w14:paraId="0A9B5E0C" w14:textId="77777777" w:rsidR="000F769B" w:rsidRPr="000F769B" w:rsidRDefault="000F769B" w:rsidP="000F769B">
      <w:pPr>
        <w:pStyle w:val="CodePACKT"/>
      </w:pPr>
    </w:p>
    <w:p w14:paraId="05739CD9" w14:textId="63119DEB" w:rsidR="000F769B" w:rsidRPr="000F769B" w:rsidRDefault="000F769B" w:rsidP="000F769B">
      <w:pPr>
        <w:pStyle w:val="NumberedBulletPACKT"/>
        <w:rPr>
          <w:color w:val="333333"/>
          <w:lang w:val="en-GB" w:eastAsia="en-GB"/>
        </w:rPr>
      </w:pPr>
      <w:r w:rsidRPr="000F769B">
        <w:rPr>
          <w:lang w:val="en-GB" w:eastAsia="en-GB"/>
        </w:rPr>
        <w:t>Discover</w:t>
      </w:r>
      <w:ins w:id="418" w:author="Thomas Lee" w:date="2021-02-11T16:59:00Z">
        <w:r w:rsidR="006C0B15">
          <w:rPr>
            <w:lang w:val="en-GB" w:eastAsia="en-GB"/>
          </w:rPr>
          <w:t>ing</w:t>
        </w:r>
      </w:ins>
      <w:r w:rsidRPr="000F769B">
        <w:rPr>
          <w:lang w:val="en-GB" w:eastAsia="en-GB"/>
        </w:rPr>
        <w:t> co</w:t>
      </w:r>
      <w:r w:rsidR="00B95E30">
        <w:rPr>
          <w:lang w:val="en-GB" w:eastAsia="en-GB"/>
        </w:rPr>
        <w:t>m</w:t>
      </w:r>
      <w:r w:rsidRPr="000F769B">
        <w:rPr>
          <w:lang w:val="en-GB" w:eastAsia="en-GB"/>
        </w:rPr>
        <w:t>mands in</w:t>
      </w:r>
      <w:r w:rsidR="00BE7385">
        <w:rPr>
          <w:lang w:val="en-GB" w:eastAsia="en-GB"/>
        </w:rPr>
        <w:t xml:space="preserve"> the</w:t>
      </w:r>
      <w:r w:rsidRPr="000F769B">
        <w:rPr>
          <w:lang w:val="en-GB" w:eastAsia="en-GB"/>
        </w:rPr>
        <w:t> archive module</w:t>
      </w:r>
      <w:del w:id="419" w:author="Thomas Lee" w:date="2021-02-11T16:59:00Z">
        <w:r w:rsidR="00B50DA1" w:rsidDel="006C0B15">
          <w:rPr>
            <w:lang w:val="en-GB" w:eastAsia="en-GB"/>
          </w:rPr>
          <w:delText>:</w:delText>
        </w:r>
      </w:del>
    </w:p>
    <w:p w14:paraId="27AB4B55" w14:textId="77777777" w:rsidR="000F769B" w:rsidRPr="000F769B" w:rsidRDefault="000F769B" w:rsidP="000F769B">
      <w:pPr>
        <w:pStyle w:val="CodePACKT"/>
      </w:pPr>
    </w:p>
    <w:p w14:paraId="3F54E3EF" w14:textId="4005556F" w:rsidR="000F769B" w:rsidRPr="000F769B" w:rsidRDefault="000F769B" w:rsidP="000F769B">
      <w:pPr>
        <w:pStyle w:val="CodePACKT"/>
      </w:pPr>
      <w:r w:rsidRPr="000F769B">
        <w:t>Get-Command -Module Microsoft.PowerShell.Archive</w:t>
      </w:r>
    </w:p>
    <w:p w14:paraId="36B91D05" w14:textId="77777777" w:rsidR="000F769B" w:rsidRPr="000F769B" w:rsidRDefault="000F769B" w:rsidP="000F769B">
      <w:pPr>
        <w:pStyle w:val="CodePACKT"/>
      </w:pPr>
    </w:p>
    <w:p w14:paraId="769B1072" w14:textId="791D1EA5" w:rsidR="000F769B" w:rsidRPr="000F769B" w:rsidRDefault="000F769B" w:rsidP="000F769B">
      <w:pPr>
        <w:pStyle w:val="NumberedBulletPACKT"/>
        <w:rPr>
          <w:color w:val="333333"/>
          <w:lang w:val="en-GB" w:eastAsia="en-GB"/>
        </w:rPr>
      </w:pPr>
      <w:del w:id="420" w:author="Thomas Lee" w:date="2021-02-11T16:59:00Z">
        <w:r w:rsidRPr="000F769B" w:rsidDel="006C0B15">
          <w:rPr>
            <w:lang w:val="en-GB" w:eastAsia="en-GB"/>
          </w:rPr>
          <w:delText>Mak</w:delText>
        </w:r>
        <w:r w:rsidR="005878D3" w:rsidDel="006C0B15">
          <w:rPr>
            <w:lang w:val="en-GB" w:eastAsia="en-GB"/>
          </w:rPr>
          <w:delText>e</w:delText>
        </w:r>
        <w:r w:rsidRPr="000F769B" w:rsidDel="006C0B15">
          <w:rPr>
            <w:lang w:val="en-GB" w:eastAsia="en-GB"/>
          </w:rPr>
          <w:delText> </w:delText>
        </w:r>
      </w:del>
      <w:ins w:id="421" w:author="Thomas Lee" w:date="2021-02-11T16:59:00Z">
        <w:r w:rsidR="006C0B15" w:rsidRPr="000F769B">
          <w:rPr>
            <w:lang w:val="en-GB" w:eastAsia="en-GB"/>
          </w:rPr>
          <w:t>Mak</w:t>
        </w:r>
        <w:r w:rsidR="006C0B15">
          <w:rPr>
            <w:lang w:val="en-GB" w:eastAsia="en-GB"/>
          </w:rPr>
          <w:t>ing</w:t>
        </w:r>
        <w:r w:rsidR="006C0B15" w:rsidRPr="000F769B">
          <w:rPr>
            <w:lang w:val="en-GB" w:eastAsia="en-GB"/>
          </w:rPr>
          <w:t> </w:t>
        </w:r>
      </w:ins>
      <w:r>
        <w:rPr>
          <w:lang w:val="en-GB" w:eastAsia="en-GB"/>
        </w:rPr>
        <w:t xml:space="preserve">a </w:t>
      </w:r>
      <w:r w:rsidRPr="000F769B">
        <w:rPr>
          <w:lang w:val="en-GB" w:eastAsia="en-GB"/>
        </w:rPr>
        <w:t>new folder</w:t>
      </w:r>
      <w:del w:id="422" w:author="Thomas Lee" w:date="2021-02-11T16:59:00Z">
        <w:r w:rsidR="005878D3" w:rsidDel="006C0B15">
          <w:rPr>
            <w:lang w:val="en-GB" w:eastAsia="en-GB"/>
          </w:rPr>
          <w:delText>:</w:delText>
        </w:r>
      </w:del>
    </w:p>
    <w:p w14:paraId="09CFBB65" w14:textId="77777777" w:rsidR="000F769B" w:rsidRPr="000F769B" w:rsidRDefault="000F769B" w:rsidP="000F769B">
      <w:pPr>
        <w:pStyle w:val="CodePACKT"/>
      </w:pPr>
    </w:p>
    <w:p w14:paraId="35D2D821" w14:textId="3C14ECDD" w:rsidR="000F769B" w:rsidRPr="000F769B" w:rsidRDefault="000F769B" w:rsidP="000F769B">
      <w:pPr>
        <w:pStyle w:val="CodePACKT"/>
      </w:pPr>
      <w:r w:rsidRPr="000F769B">
        <w:t>$NIHT = @{</w:t>
      </w:r>
    </w:p>
    <w:p w14:paraId="74BA476C" w14:textId="2314CFB7" w:rsidR="000F769B" w:rsidRPr="000F769B" w:rsidRDefault="000F769B" w:rsidP="000F769B">
      <w:pPr>
        <w:pStyle w:val="CodePACKT"/>
      </w:pPr>
      <w:r w:rsidRPr="000F769B">
        <w:t>  Name        = </w:t>
      </w:r>
      <w:ins w:id="423" w:author="Thomas Lee" w:date="2021-02-11T16:59:00Z">
        <w:r w:rsidR="006C0B15">
          <w:t>'</w:t>
        </w:r>
      </w:ins>
      <w:del w:id="424" w:author="Thomas Lee" w:date="2021-02-11T17:00:00Z">
        <w:r w:rsidR="005E4296" w:rsidDel="006C0B15">
          <w:delText>’</w:delText>
        </w:r>
      </w:del>
      <w:r w:rsidRPr="000F769B">
        <w:t>Archive</w:t>
      </w:r>
      <w:ins w:id="425" w:author="Thomas Lee" w:date="2021-02-11T17:00:00Z">
        <w:r w:rsidR="006C0B15">
          <w:t>'</w:t>
        </w:r>
      </w:ins>
      <w:del w:id="426" w:author="Thomas Lee" w:date="2021-02-11T17:00:00Z">
        <w:r w:rsidR="005E4296" w:rsidDel="006C0B15">
          <w:delText>’</w:delText>
        </w:r>
      </w:del>
    </w:p>
    <w:p w14:paraId="2952E77B" w14:textId="048A585A" w:rsidR="000F769B" w:rsidRPr="000F769B" w:rsidRDefault="000F769B" w:rsidP="000F769B">
      <w:pPr>
        <w:pStyle w:val="CodePACKT"/>
      </w:pPr>
      <w:r w:rsidRPr="000F769B">
        <w:t>  Path        = </w:t>
      </w:r>
      <w:ins w:id="427" w:author="Thomas Lee" w:date="2021-02-11T17:00:00Z">
        <w:r w:rsidR="006C0B15">
          <w:t>'</w:t>
        </w:r>
        <w:r w:rsidR="006C0B15" w:rsidRPr="000F769B">
          <w:t>C</w:t>
        </w:r>
      </w:ins>
      <w:r w:rsidRPr="000F769B">
        <w:t>:\</w:t>
      </w:r>
      <w:ins w:id="428" w:author="Thomas Lee" w:date="2021-02-11T17:00:00Z">
        <w:r w:rsidR="006C0B15" w:rsidRPr="000F769B">
          <w:t>Foo</w:t>
        </w:r>
        <w:r w:rsidR="006C0B15">
          <w:t>'</w:t>
        </w:r>
      </w:ins>
    </w:p>
    <w:p w14:paraId="6C872D3A" w14:textId="15CD04F3" w:rsidR="000F769B" w:rsidRPr="000F769B" w:rsidRDefault="000F769B" w:rsidP="000F769B">
      <w:pPr>
        <w:pStyle w:val="CodePACKT"/>
      </w:pPr>
      <w:r w:rsidRPr="000F769B">
        <w:t>  ItemType    = </w:t>
      </w:r>
      <w:ins w:id="429" w:author="Thomas Lee" w:date="2021-02-11T17:00:00Z">
        <w:r w:rsidR="006C0B15">
          <w:t>'</w:t>
        </w:r>
      </w:ins>
      <w:del w:id="430" w:author="Thomas Lee" w:date="2021-02-11T17:00:00Z">
        <w:r w:rsidR="005E4296" w:rsidDel="006C0B15">
          <w:delText>’</w:delText>
        </w:r>
      </w:del>
      <w:r w:rsidRPr="000F769B">
        <w:t>Directory</w:t>
      </w:r>
      <w:ins w:id="431" w:author="Thomas Lee" w:date="2021-02-11T17:00:00Z">
        <w:r w:rsidR="006C0B15">
          <w:t>'</w:t>
        </w:r>
      </w:ins>
      <w:del w:id="432" w:author="Thomas Lee" w:date="2021-02-11T17:00:00Z">
        <w:r w:rsidR="005E4296" w:rsidDel="006C0B15">
          <w:delText>’</w:delText>
        </w:r>
      </w:del>
    </w:p>
    <w:p w14:paraId="18DEF838" w14:textId="4C9E5E67" w:rsidR="000F769B" w:rsidRPr="000F769B" w:rsidRDefault="000F769B" w:rsidP="000F769B">
      <w:pPr>
        <w:pStyle w:val="CodePACKT"/>
      </w:pPr>
      <w:r w:rsidRPr="000F769B">
        <w:t>  ErrorAction = </w:t>
      </w:r>
      <w:ins w:id="433" w:author="Thomas Lee" w:date="2021-02-11T17:00:00Z">
        <w:r w:rsidR="006C0B15">
          <w:t>'</w:t>
        </w:r>
      </w:ins>
      <w:del w:id="434" w:author="Thomas Lee" w:date="2021-02-11T17:00:00Z">
        <w:r w:rsidR="005E4296" w:rsidDel="006C0B15">
          <w:delText>’</w:delText>
        </w:r>
      </w:del>
      <w:r w:rsidRPr="000F769B">
        <w:t>SilentlyContinue</w:t>
      </w:r>
      <w:ins w:id="435" w:author="Thomas Lee" w:date="2021-02-11T17:00:00Z">
        <w:r w:rsidR="006C0B15" w:rsidRPr="006C0B15">
          <w:t xml:space="preserve"> </w:t>
        </w:r>
        <w:r w:rsidR="006C0B15">
          <w:t>'</w:t>
        </w:r>
      </w:ins>
      <w:del w:id="436" w:author="Thomas Lee" w:date="2021-02-11T17:00:00Z">
        <w:r w:rsidR="005E4296" w:rsidDel="006C0B15">
          <w:delText>’</w:delText>
        </w:r>
      </w:del>
    </w:p>
    <w:p w14:paraId="3CE5306B" w14:textId="77777777" w:rsidR="000F769B" w:rsidRPr="000F769B" w:rsidRDefault="000F769B" w:rsidP="000F769B">
      <w:pPr>
        <w:pStyle w:val="CodePACKT"/>
      </w:pPr>
      <w:r w:rsidRPr="000F769B">
        <w:t>}</w:t>
      </w:r>
    </w:p>
    <w:p w14:paraId="3F7F5BED" w14:textId="77777777" w:rsidR="000F769B" w:rsidRPr="000F769B" w:rsidRDefault="000F769B" w:rsidP="000F769B">
      <w:pPr>
        <w:pStyle w:val="CodePACKT"/>
      </w:pPr>
      <w:r w:rsidRPr="000F769B">
        <w:t>New-Item @NIHT | Out-Null</w:t>
      </w:r>
    </w:p>
    <w:p w14:paraId="13F671E3" w14:textId="77777777" w:rsidR="000F769B" w:rsidRPr="000F769B" w:rsidRDefault="000F769B" w:rsidP="000F769B">
      <w:pPr>
        <w:pStyle w:val="CodePACKT"/>
      </w:pPr>
    </w:p>
    <w:p w14:paraId="707BBC52" w14:textId="06EF348B" w:rsidR="000F769B" w:rsidRPr="000F769B" w:rsidRDefault="000F769B" w:rsidP="000F769B">
      <w:pPr>
        <w:pStyle w:val="NumberedBulletPACKT"/>
        <w:rPr>
          <w:color w:val="333333"/>
          <w:lang w:val="en-GB" w:eastAsia="en-GB"/>
        </w:rPr>
      </w:pPr>
      <w:del w:id="437" w:author="Thomas Lee" w:date="2021-02-11T17:01:00Z">
        <w:r w:rsidRPr="000F769B" w:rsidDel="006C0B15">
          <w:rPr>
            <w:lang w:val="en-GB" w:eastAsia="en-GB"/>
          </w:rPr>
          <w:delText>Creat</w:delText>
        </w:r>
        <w:r w:rsidR="005878D3" w:rsidDel="006C0B15">
          <w:rPr>
            <w:lang w:val="en-GB" w:eastAsia="en-GB"/>
          </w:rPr>
          <w:delText>e</w:delText>
        </w:r>
        <w:r w:rsidRPr="000F769B" w:rsidDel="006C0B15">
          <w:rPr>
            <w:lang w:val="en-GB" w:eastAsia="en-GB"/>
          </w:rPr>
          <w:delText> </w:delText>
        </w:r>
      </w:del>
      <w:ins w:id="438" w:author="Thomas Lee" w:date="2021-02-11T17:01:00Z">
        <w:r w:rsidR="006C0B15" w:rsidRPr="000F769B">
          <w:rPr>
            <w:lang w:val="en-GB" w:eastAsia="en-GB"/>
          </w:rPr>
          <w:t>Creat</w:t>
        </w:r>
        <w:r w:rsidR="006C0B15">
          <w:rPr>
            <w:lang w:val="en-GB" w:eastAsia="en-GB"/>
          </w:rPr>
          <w:t xml:space="preserve">ing </w:t>
        </w:r>
      </w:ins>
      <w:r w:rsidRPr="000F769B">
        <w:rPr>
          <w:lang w:val="en-GB" w:eastAsia="en-GB"/>
        </w:rPr>
        <w:t>files in the archive folder</w:t>
      </w:r>
      <w:del w:id="439" w:author="Thomas Lee" w:date="2021-02-11T17:01:00Z">
        <w:r w:rsidR="005878D3" w:rsidDel="006C0B15">
          <w:rPr>
            <w:lang w:val="en-GB" w:eastAsia="en-GB"/>
          </w:rPr>
          <w:delText>:</w:delText>
        </w:r>
      </w:del>
    </w:p>
    <w:p w14:paraId="4FE0BA7C" w14:textId="77777777" w:rsidR="000F769B" w:rsidRPr="000F769B" w:rsidRDefault="000F769B" w:rsidP="000F769B">
      <w:pPr>
        <w:pStyle w:val="CodePACKT"/>
      </w:pPr>
    </w:p>
    <w:p w14:paraId="55F49218" w14:textId="1423AB17" w:rsidR="000F769B" w:rsidRPr="000F769B" w:rsidRDefault="000F769B" w:rsidP="000F769B">
      <w:pPr>
        <w:pStyle w:val="CodePACKT"/>
      </w:pPr>
      <w:r w:rsidRPr="000F769B">
        <w:t>$Contents = </w:t>
      </w:r>
      <w:del w:id="440" w:author="Thomas Lee" w:date="2021-02-11T17:01:00Z">
        <w:r w:rsidR="005E4296" w:rsidDel="006C0B15">
          <w:delText>”</w:delText>
        </w:r>
      </w:del>
      <w:ins w:id="441" w:author="Thomas Lee" w:date="2021-02-11T17:01:00Z">
        <w:r w:rsidR="006C0B15">
          <w:t>"</w:t>
        </w:r>
      </w:ins>
      <w:r w:rsidRPr="000F769B">
        <w:t>Have a Nice day with PowerShell and W</w:t>
      </w:r>
      <w:r w:rsidR="00B95E30">
        <w:t>i</w:t>
      </w:r>
      <w:r w:rsidRPr="000F769B">
        <w:t>ndows Server</w:t>
      </w:r>
      <w:del w:id="442" w:author="Thomas Lee" w:date="2021-02-11T17:01:00Z">
        <w:r w:rsidR="005E4296" w:rsidDel="006C0B15">
          <w:delText>”</w:delText>
        </w:r>
        <w:r w:rsidRPr="000F769B" w:rsidDel="006C0B15">
          <w:delText> </w:delText>
        </w:r>
      </w:del>
      <w:ins w:id="443" w:author="Thomas Lee" w:date="2021-02-11T17:01:00Z">
        <w:r w:rsidR="006C0B15">
          <w:t>"</w:t>
        </w:r>
        <w:r w:rsidR="006C0B15" w:rsidRPr="000F769B">
          <w:t> </w:t>
        </w:r>
      </w:ins>
      <w:r w:rsidRPr="000F769B">
        <w:t>* 1000</w:t>
      </w:r>
    </w:p>
    <w:p w14:paraId="229589BF" w14:textId="77777777" w:rsidR="000F769B" w:rsidRPr="000F769B" w:rsidRDefault="000F769B" w:rsidP="000F769B">
      <w:pPr>
        <w:pStyle w:val="CodePACKT"/>
      </w:pPr>
      <w:r w:rsidRPr="000F769B">
        <w:t>1..100 | </w:t>
      </w:r>
    </w:p>
    <w:p w14:paraId="5DD234DC" w14:textId="77777777" w:rsidR="000F769B" w:rsidRPr="000F769B" w:rsidRDefault="000F769B" w:rsidP="000F769B">
      <w:pPr>
        <w:pStyle w:val="CodePACKT"/>
      </w:pPr>
      <w:r w:rsidRPr="000F769B">
        <w:t>  ForEach-Object {</w:t>
      </w:r>
    </w:p>
    <w:p w14:paraId="6442B8E8" w14:textId="0BC1135B" w:rsidR="000F769B" w:rsidRPr="000F769B" w:rsidRDefault="000F769B" w:rsidP="000F769B">
      <w:pPr>
        <w:pStyle w:val="CodePACKT"/>
      </w:pPr>
      <w:r w:rsidRPr="000F769B">
        <w:t>    $FName = </w:t>
      </w:r>
      <w:ins w:id="444" w:author="Thomas Lee" w:date="2021-02-11T17:01:00Z">
        <w:r w:rsidR="006C0B15">
          <w:t>"</w:t>
        </w:r>
      </w:ins>
      <w:del w:id="445" w:author="Thomas Lee" w:date="2021-02-11T17:01:00Z">
        <w:r w:rsidR="005E4296" w:rsidDel="006C0B15">
          <w:delText>”</w:delText>
        </w:r>
      </w:del>
      <w:r w:rsidRPr="000F769B">
        <w:t>C:\Foo\Archive\Archive_$_.txt</w:t>
      </w:r>
      <w:ins w:id="446" w:author="Thomas Lee" w:date="2021-02-11T17:01:00Z">
        <w:r w:rsidR="006C0B15">
          <w:t>"</w:t>
        </w:r>
      </w:ins>
      <w:del w:id="447" w:author="Thomas Lee" w:date="2021-02-11T17:01:00Z">
        <w:r w:rsidR="005E4296" w:rsidDel="006C0B15">
          <w:delText>”</w:delText>
        </w:r>
      </w:del>
    </w:p>
    <w:p w14:paraId="6EBC8614" w14:textId="77777777" w:rsidR="000F769B" w:rsidRPr="000F769B" w:rsidRDefault="000F769B" w:rsidP="000F769B">
      <w:pPr>
        <w:pStyle w:val="CodePACKT"/>
      </w:pPr>
      <w:r w:rsidRPr="000F769B">
        <w:t>    New-Item -Path $FName -ItemType File  | Out-Null</w:t>
      </w:r>
    </w:p>
    <w:p w14:paraId="51709963" w14:textId="77777777" w:rsidR="000F769B" w:rsidRPr="000F769B" w:rsidRDefault="000F769B" w:rsidP="000F769B">
      <w:pPr>
        <w:pStyle w:val="CodePACKT"/>
      </w:pPr>
      <w:r w:rsidRPr="000F769B">
        <w:t>    $Contents | Out-File -FilePath $FName</w:t>
      </w:r>
    </w:p>
    <w:p w14:paraId="67B948FF" w14:textId="77777777" w:rsidR="000F769B" w:rsidRPr="000F769B" w:rsidRDefault="000F769B" w:rsidP="000F769B">
      <w:pPr>
        <w:pStyle w:val="CodePACKT"/>
      </w:pPr>
      <w:r w:rsidRPr="000F769B">
        <w:t>}</w:t>
      </w:r>
    </w:p>
    <w:p w14:paraId="4A325D44" w14:textId="148626FA" w:rsidR="000F769B" w:rsidRPr="000F769B" w:rsidDel="006C0B15" w:rsidRDefault="000F769B" w:rsidP="000F769B">
      <w:pPr>
        <w:pStyle w:val="CodePACKT"/>
        <w:rPr>
          <w:del w:id="448" w:author="Thomas Lee" w:date="2021-02-11T17:02:00Z"/>
        </w:rPr>
      </w:pPr>
    </w:p>
    <w:p w14:paraId="0930D27F" w14:textId="352E5C48" w:rsidR="000F769B" w:rsidRPr="000F769B" w:rsidRDefault="000F769B" w:rsidP="00F97978">
      <w:pPr>
        <w:pStyle w:val="NumberedBulletPACKT"/>
        <w:rPr>
          <w:color w:val="333333"/>
          <w:lang w:val="en-GB" w:eastAsia="en-GB"/>
        </w:rPr>
      </w:pPr>
      <w:del w:id="449" w:author="Thomas Lee" w:date="2021-02-11T17:02:00Z">
        <w:r w:rsidRPr="000F769B" w:rsidDel="006C0B15">
          <w:rPr>
            <w:lang w:val="en-GB" w:eastAsia="en-GB"/>
          </w:rPr>
          <w:delText>Measur</w:delText>
        </w:r>
      </w:del>
      <w:del w:id="450" w:author="Thomas Lee" w:date="2021-02-11T17:01:00Z">
        <w:r w:rsidR="005878D3" w:rsidDel="006C0B15">
          <w:rPr>
            <w:lang w:val="en-GB" w:eastAsia="en-GB"/>
          </w:rPr>
          <w:delText>e</w:delText>
        </w:r>
      </w:del>
      <w:del w:id="451" w:author="Thomas Lee" w:date="2021-02-11T17:02:00Z">
        <w:r w:rsidRPr="000F769B" w:rsidDel="006C0B15">
          <w:rPr>
            <w:lang w:val="en-GB" w:eastAsia="en-GB"/>
          </w:rPr>
          <w:delText> </w:delText>
        </w:r>
        <w:r w:rsidR="008379A6" w:rsidDel="006C0B15">
          <w:rPr>
            <w:lang w:val="en-GB" w:eastAsia="en-GB"/>
          </w:rPr>
          <w:delText xml:space="preserve">size of the </w:delText>
        </w:r>
        <w:r w:rsidRPr="000F769B" w:rsidDel="006C0B15">
          <w:rPr>
            <w:lang w:val="en-GB" w:eastAsia="en-GB"/>
          </w:rPr>
          <w:delText>files to archive</w:delText>
        </w:r>
      </w:del>
      <w:r w:rsidR="00B32AB2">
        <w:rPr>
          <w:lang w:val="en-GB" w:eastAsia="en-GB"/>
        </w:rPr>
        <w:t>:</w:t>
      </w:r>
    </w:p>
    <w:p w14:paraId="42E69DBE" w14:textId="77777777" w:rsidR="00F97978" w:rsidRPr="00F97978" w:rsidRDefault="00F97978" w:rsidP="00F97978">
      <w:pPr>
        <w:pStyle w:val="CodePACKT"/>
      </w:pPr>
    </w:p>
    <w:p w14:paraId="31080EFB" w14:textId="450DD051" w:rsidR="000F769B" w:rsidRPr="00F97978" w:rsidRDefault="000F769B" w:rsidP="00F97978">
      <w:pPr>
        <w:pStyle w:val="CodePACKT"/>
      </w:pPr>
      <w:r w:rsidRPr="00F97978">
        <w:t>$Files = Get-ChildItem -Path </w:t>
      </w:r>
      <w:ins w:id="452" w:author="Thomas Lee" w:date="2021-02-11T17:01:00Z">
        <w:r w:rsidR="006C0B15">
          <w:t>'</w:t>
        </w:r>
        <w:r w:rsidR="006C0B15" w:rsidRPr="00F97978">
          <w:t>C</w:t>
        </w:r>
      </w:ins>
      <w:r w:rsidRPr="00F97978">
        <w:t>:\Foo\</w:t>
      </w:r>
      <w:del w:id="453" w:author="Thomas Lee" w:date="2021-02-11T17:02:00Z">
        <w:r w:rsidRPr="00F97978" w:rsidDel="006C0B15">
          <w:delText>Archive</w:delText>
        </w:r>
        <w:r w:rsidR="005E4296" w:rsidDel="006C0B15">
          <w:delText>’</w:delText>
        </w:r>
      </w:del>
      <w:ins w:id="454" w:author="Thomas Lee" w:date="2021-02-11T17:02:00Z">
        <w:r w:rsidR="006C0B15" w:rsidRPr="00F97978">
          <w:t>Archive</w:t>
        </w:r>
        <w:r w:rsidR="006C0B15">
          <w:t>'</w:t>
        </w:r>
      </w:ins>
    </w:p>
    <w:p w14:paraId="1D33798B" w14:textId="77777777" w:rsidR="000F769B" w:rsidRPr="00F97978" w:rsidRDefault="000F769B" w:rsidP="00F97978">
      <w:pPr>
        <w:pStyle w:val="CodePACKT"/>
      </w:pPr>
      <w:r w:rsidRPr="00F97978">
        <w:t>$Count = $Files.Count</w:t>
      </w:r>
    </w:p>
    <w:p w14:paraId="5ACA927A" w14:textId="77777777" w:rsidR="000F769B" w:rsidRPr="00F97978" w:rsidRDefault="000F769B" w:rsidP="00F97978">
      <w:pPr>
        <w:pStyle w:val="CodePACKT"/>
      </w:pPr>
      <w:r w:rsidRPr="00F97978">
        <w:t>$LenKB = (($Files | Measure-Object -Property length -Sum).Sum)/1mb</w:t>
      </w:r>
    </w:p>
    <w:p w14:paraId="28622904" w14:textId="69D46727" w:rsidR="000F769B" w:rsidRPr="00F97978" w:rsidRDefault="005E4296" w:rsidP="006C0B15">
      <w:pPr>
        <w:pStyle w:val="CodePACKT"/>
      </w:pPr>
      <w:del w:id="455" w:author="Thomas Lee" w:date="2021-02-11T17:02:00Z">
        <w:r w:rsidDel="006C0B15">
          <w:delText>“</w:delText>
        </w:r>
      </w:del>
      <w:ins w:id="456" w:author="Thomas Lee" w:date="2021-02-11T17:02:00Z">
        <w:r w:rsidR="006C0B15">
          <w:t>"</w:t>
        </w:r>
      </w:ins>
      <w:r w:rsidR="000F769B" w:rsidRPr="00F97978">
        <w:t>[{0}] files, occupying {1:n2}mb</w:t>
      </w:r>
      <w:ins w:id="457" w:author="Thomas Lee" w:date="2021-02-11T17:02:00Z">
        <w:r w:rsidR="006C0B15">
          <w:t>"</w:t>
        </w:r>
      </w:ins>
      <w:del w:id="458" w:author="Thomas Lee" w:date="2021-02-11T17:02:00Z">
        <w:r w:rsidDel="006C0B15">
          <w:delText>”</w:delText>
        </w:r>
      </w:del>
      <w:r w:rsidR="000F769B" w:rsidRPr="00F97978">
        <w:t> -f $Count, $LenKB</w:t>
      </w:r>
    </w:p>
    <w:p w14:paraId="58CC37FF" w14:textId="77777777" w:rsidR="000F769B" w:rsidRPr="00F97978" w:rsidRDefault="000F769B" w:rsidP="00F97978">
      <w:pPr>
        <w:pStyle w:val="CodePACKT"/>
      </w:pPr>
    </w:p>
    <w:p w14:paraId="2D8D1EA9" w14:textId="2B3F6E7A" w:rsidR="000F769B" w:rsidRPr="000F769B" w:rsidRDefault="000F769B" w:rsidP="00F97978">
      <w:pPr>
        <w:pStyle w:val="NumberedBulletPACKT"/>
        <w:rPr>
          <w:color w:val="333333"/>
          <w:lang w:val="en-GB" w:eastAsia="en-GB"/>
        </w:rPr>
      </w:pPr>
      <w:r w:rsidRPr="000F769B">
        <w:rPr>
          <w:lang w:val="en-GB" w:eastAsia="en-GB"/>
        </w:rPr>
        <w:t>Compress</w:t>
      </w:r>
      <w:ins w:id="459" w:author="Thomas Lee" w:date="2021-02-11T17:02:00Z">
        <w:r w:rsidR="006C0B15">
          <w:rPr>
            <w:lang w:val="en-GB" w:eastAsia="en-GB"/>
          </w:rPr>
          <w:t>ing</w:t>
        </w:r>
      </w:ins>
      <w:r w:rsidRPr="000F769B">
        <w:rPr>
          <w:lang w:val="en-GB" w:eastAsia="en-GB"/>
        </w:rPr>
        <w:t> a set of files into an archive</w:t>
      </w:r>
      <w:del w:id="460" w:author="Thomas Lee" w:date="2021-02-11T17:02:00Z">
        <w:r w:rsidR="005878D3" w:rsidDel="006C0B15">
          <w:rPr>
            <w:lang w:val="en-GB" w:eastAsia="en-GB"/>
          </w:rPr>
          <w:delText>:</w:delText>
        </w:r>
      </w:del>
    </w:p>
    <w:p w14:paraId="34653023" w14:textId="77777777" w:rsidR="00F97978" w:rsidRPr="00F97978" w:rsidRDefault="00F97978" w:rsidP="00F97978">
      <w:pPr>
        <w:pStyle w:val="CodePACKT"/>
      </w:pPr>
    </w:p>
    <w:p w14:paraId="19DDF7E3" w14:textId="2EBCE71B" w:rsidR="000F769B" w:rsidRPr="00F97978" w:rsidRDefault="000F769B" w:rsidP="00F97978">
      <w:pPr>
        <w:pStyle w:val="CodePACKT"/>
      </w:pPr>
      <w:r w:rsidRPr="00F97978">
        <w:t>$AFILE1 = </w:t>
      </w:r>
      <w:ins w:id="461" w:author="Thomas Lee" w:date="2021-02-11T17:03:00Z">
        <w:r w:rsidR="006C0B15">
          <w:t>'</w:t>
        </w:r>
      </w:ins>
      <w:del w:id="462" w:author="Thomas Lee" w:date="2021-02-11T17:03:00Z">
        <w:r w:rsidR="005E4296" w:rsidDel="006C0B15">
          <w:delText>’</w:delText>
        </w:r>
      </w:del>
      <w:r w:rsidRPr="00F97978">
        <w:t>C:\Foo\Archive1.</w:t>
      </w:r>
      <w:del w:id="463" w:author="Thomas Lee" w:date="2021-02-11T17:03:00Z">
        <w:r w:rsidRPr="00F97978" w:rsidDel="006C0B15">
          <w:delText>zip</w:delText>
        </w:r>
        <w:r w:rsidR="005E4296" w:rsidDel="006C0B15">
          <w:delText>’</w:delText>
        </w:r>
      </w:del>
      <w:ins w:id="464" w:author="Thomas Lee" w:date="2021-02-11T17:03:00Z">
        <w:r w:rsidR="006C0B15" w:rsidRPr="00F97978">
          <w:t>zip</w:t>
        </w:r>
        <w:r w:rsidR="006C0B15">
          <w:t>'</w:t>
        </w:r>
      </w:ins>
    </w:p>
    <w:p w14:paraId="737B85AB" w14:textId="3693F2E0" w:rsidR="000F769B" w:rsidRPr="00F97978" w:rsidRDefault="000F769B" w:rsidP="00F97978">
      <w:pPr>
        <w:pStyle w:val="CodePACKT"/>
      </w:pPr>
      <w:r w:rsidRPr="00F97978">
        <w:t>Compress-Archive -Path $Files -DestinationPath </w:t>
      </w:r>
      <w:del w:id="465" w:author="Thomas Lee" w:date="2021-02-11T17:03:00Z">
        <w:r w:rsidR="005E4296" w:rsidDel="006C0B15">
          <w:delText>”</w:delText>
        </w:r>
      </w:del>
      <w:ins w:id="466" w:author="Thomas Lee" w:date="2021-02-11T17:03:00Z">
        <w:r w:rsidR="006C0B15">
          <w:t>"</w:t>
        </w:r>
        <w:r w:rsidR="006C0B15" w:rsidRPr="00F97978">
          <w:t>$</w:t>
        </w:r>
      </w:ins>
      <w:r w:rsidRPr="00F97978">
        <w:t>AFile1</w:t>
      </w:r>
      <w:ins w:id="467" w:author="Thomas Lee" w:date="2021-02-11T17:03:00Z">
        <w:r w:rsidR="006C0B15">
          <w:t>"</w:t>
        </w:r>
      </w:ins>
      <w:del w:id="468" w:author="Thomas Lee" w:date="2021-02-11T17:03:00Z">
        <w:r w:rsidR="005E4296" w:rsidDel="006C0B15">
          <w:delText>”</w:delText>
        </w:r>
      </w:del>
    </w:p>
    <w:p w14:paraId="64C3F8E4" w14:textId="77777777" w:rsidR="000F769B" w:rsidRPr="00F97978" w:rsidRDefault="000F769B" w:rsidP="00F97978">
      <w:pPr>
        <w:pStyle w:val="CodePACKT"/>
      </w:pPr>
    </w:p>
    <w:p w14:paraId="4D3021C3" w14:textId="5589FC75" w:rsidR="000F769B" w:rsidRPr="000F769B" w:rsidRDefault="000F769B" w:rsidP="00F97978">
      <w:pPr>
        <w:pStyle w:val="NumberedBulletPACKT"/>
        <w:rPr>
          <w:color w:val="333333"/>
          <w:lang w:val="en-GB" w:eastAsia="en-GB"/>
        </w:rPr>
      </w:pPr>
      <w:r w:rsidRPr="000F769B">
        <w:rPr>
          <w:lang w:val="en-GB" w:eastAsia="en-GB"/>
        </w:rPr>
        <w:t>Compress</w:t>
      </w:r>
      <w:ins w:id="469" w:author="Thomas Lee" w:date="2021-02-11T17:03:00Z">
        <w:r w:rsidR="006C0B15">
          <w:rPr>
            <w:lang w:val="en-GB" w:eastAsia="en-GB"/>
          </w:rPr>
          <w:t>ing</w:t>
        </w:r>
      </w:ins>
      <w:r w:rsidRPr="000F769B">
        <w:rPr>
          <w:lang w:val="en-GB" w:eastAsia="en-GB"/>
        </w:rPr>
        <w:t> a folder containing files</w:t>
      </w:r>
      <w:del w:id="470" w:author="Thomas Lee" w:date="2021-02-11T17:03:00Z">
        <w:r w:rsidR="00B7205A" w:rsidDel="006C0B15">
          <w:rPr>
            <w:lang w:val="en-GB" w:eastAsia="en-GB"/>
          </w:rPr>
          <w:delText>:</w:delText>
        </w:r>
      </w:del>
    </w:p>
    <w:p w14:paraId="3A5B00A3" w14:textId="77777777" w:rsidR="00F97978" w:rsidRPr="00F97978" w:rsidRDefault="00F97978" w:rsidP="00F97978">
      <w:pPr>
        <w:pStyle w:val="CodePACKT"/>
      </w:pPr>
    </w:p>
    <w:p w14:paraId="4A8C1500" w14:textId="4CB5530D" w:rsidR="000F769B" w:rsidRPr="00F97978" w:rsidRDefault="000F769B" w:rsidP="00F97978">
      <w:pPr>
        <w:pStyle w:val="CodePACKT"/>
      </w:pPr>
      <w:r w:rsidRPr="00F97978">
        <w:t>$AFILE2 = </w:t>
      </w:r>
      <w:ins w:id="471" w:author="Thomas Lee" w:date="2021-02-11T17:04:00Z">
        <w:r w:rsidR="006C0B15">
          <w:t>'</w:t>
        </w:r>
        <w:r w:rsidR="006C0B15" w:rsidRPr="00F97978">
          <w:t>C</w:t>
        </w:r>
      </w:ins>
      <w:r w:rsidRPr="00F97978">
        <w:t>:\Foo\Archive2.</w:t>
      </w:r>
      <w:ins w:id="472" w:author="Thomas Lee" w:date="2021-02-11T17:03:00Z">
        <w:r w:rsidR="006C0B15" w:rsidRPr="00F97978">
          <w:t>zip</w:t>
        </w:r>
        <w:r w:rsidR="006C0B15">
          <w:t>'</w:t>
        </w:r>
      </w:ins>
    </w:p>
    <w:p w14:paraId="7B0E6EB3" w14:textId="5BCD77D3" w:rsidR="000F769B" w:rsidRPr="00F97978" w:rsidRDefault="000F769B" w:rsidP="00F97978">
      <w:pPr>
        <w:pStyle w:val="CodePACKT"/>
      </w:pPr>
      <w:r w:rsidRPr="00F97978">
        <w:t>Compress-Archive -Path </w:t>
      </w:r>
      <w:ins w:id="473" w:author="Thomas Lee" w:date="2021-02-11T17:04:00Z">
        <w:r w:rsidR="006C0B15">
          <w:t>"</w:t>
        </w:r>
      </w:ins>
      <w:r w:rsidRPr="00F97978">
        <w:t>C:\Foo\Archive</w:t>
      </w:r>
      <w:ins w:id="474" w:author="Thomas Lee" w:date="2021-02-11T17:04:00Z">
        <w:r w:rsidR="006C0B15">
          <w:t>"</w:t>
        </w:r>
        <w:r w:rsidR="006C0B15" w:rsidRPr="00F97978">
          <w:t> </w:t>
        </w:r>
      </w:ins>
      <w:r w:rsidRPr="00F97978">
        <w:t>-DestinationPath $AFile2</w:t>
      </w:r>
    </w:p>
    <w:p w14:paraId="73B9B0BA" w14:textId="77777777" w:rsidR="000F769B" w:rsidRPr="00F97978" w:rsidRDefault="000F769B" w:rsidP="00F97978">
      <w:pPr>
        <w:pStyle w:val="CodePACKT"/>
      </w:pPr>
    </w:p>
    <w:p w14:paraId="35BDB865" w14:textId="494D1135" w:rsidR="000F769B" w:rsidRPr="000F769B" w:rsidRDefault="000F769B" w:rsidP="00F97978">
      <w:pPr>
        <w:pStyle w:val="NumberedBulletPACKT"/>
        <w:rPr>
          <w:color w:val="333333"/>
          <w:lang w:val="en-GB" w:eastAsia="en-GB"/>
        </w:rPr>
      </w:pPr>
      <w:r w:rsidRPr="000F769B">
        <w:rPr>
          <w:lang w:val="en-GB" w:eastAsia="en-GB"/>
        </w:rPr>
        <w:t>View</w:t>
      </w:r>
      <w:ins w:id="475" w:author="Thomas Lee" w:date="2021-02-11T17:04:00Z">
        <w:r w:rsidR="006C0B15">
          <w:rPr>
            <w:lang w:val="en-GB" w:eastAsia="en-GB"/>
          </w:rPr>
          <w:t>ing</w:t>
        </w:r>
      </w:ins>
      <w:r w:rsidRPr="000F769B">
        <w:rPr>
          <w:lang w:val="en-GB" w:eastAsia="en-GB"/>
        </w:rPr>
        <w:t> the archive files</w:t>
      </w:r>
      <w:del w:id="476" w:author="Thomas Lee" w:date="2021-02-11T17:04:00Z">
        <w:r w:rsidR="00B7205A" w:rsidDel="006C0B15">
          <w:rPr>
            <w:lang w:val="en-GB" w:eastAsia="en-GB"/>
          </w:rPr>
          <w:delText>:</w:delText>
        </w:r>
      </w:del>
    </w:p>
    <w:p w14:paraId="50BC3CB8" w14:textId="77777777" w:rsidR="00F97978" w:rsidRPr="00F97978" w:rsidRDefault="00F97978" w:rsidP="00F97978">
      <w:pPr>
        <w:pStyle w:val="CodePACKT"/>
      </w:pPr>
    </w:p>
    <w:p w14:paraId="4A57D907" w14:textId="69386292" w:rsidR="000F769B" w:rsidRPr="00F97978" w:rsidRDefault="000F769B" w:rsidP="00F97978">
      <w:pPr>
        <w:pStyle w:val="CodePACKT"/>
      </w:pPr>
      <w:r w:rsidRPr="00F97978">
        <w:t>Get-ChildItem -Path $AFILE1, $A</w:t>
      </w:r>
      <w:r w:rsidR="00B95E30">
        <w:t>FILE</w:t>
      </w:r>
      <w:r w:rsidRPr="00F97978">
        <w:t>2</w:t>
      </w:r>
    </w:p>
    <w:p w14:paraId="272DAF52" w14:textId="77777777" w:rsidR="000F769B" w:rsidRPr="00F97978" w:rsidRDefault="000F769B" w:rsidP="00F97978">
      <w:pPr>
        <w:pStyle w:val="CodePACKT"/>
      </w:pPr>
    </w:p>
    <w:p w14:paraId="1EABA519" w14:textId="2D62F4E3" w:rsidR="000F769B" w:rsidRPr="000F769B" w:rsidRDefault="000F769B" w:rsidP="00F97978">
      <w:pPr>
        <w:pStyle w:val="NumberedBulletPACKT"/>
        <w:rPr>
          <w:color w:val="333333"/>
          <w:lang w:val="en-GB" w:eastAsia="en-GB"/>
        </w:rPr>
      </w:pPr>
      <w:r w:rsidRPr="000F769B">
        <w:rPr>
          <w:lang w:val="en-GB" w:eastAsia="en-GB"/>
        </w:rPr>
        <w:t>View</w:t>
      </w:r>
      <w:ins w:id="477" w:author="Thomas Lee" w:date="2021-02-11T17:05:00Z">
        <w:r w:rsidR="006C0B15">
          <w:rPr>
            <w:lang w:val="en-GB" w:eastAsia="en-GB"/>
          </w:rPr>
          <w:t>ing</w:t>
        </w:r>
      </w:ins>
      <w:r w:rsidRPr="000F769B">
        <w:rPr>
          <w:lang w:val="en-GB" w:eastAsia="en-GB"/>
        </w:rPr>
        <w:t> archive content with Windows Explorer</w:t>
      </w:r>
      <w:del w:id="478" w:author="Thomas Lee" w:date="2021-02-11T17:05:00Z">
        <w:r w:rsidR="00B7205A" w:rsidDel="006C0B15">
          <w:rPr>
            <w:lang w:val="en-GB" w:eastAsia="en-GB"/>
          </w:rPr>
          <w:delText>:</w:delText>
        </w:r>
      </w:del>
    </w:p>
    <w:p w14:paraId="2E209616" w14:textId="77777777" w:rsidR="00F97978" w:rsidRPr="00F97978" w:rsidRDefault="00F97978" w:rsidP="00F97978">
      <w:pPr>
        <w:pStyle w:val="CodePACKT"/>
      </w:pPr>
    </w:p>
    <w:p w14:paraId="39E96E6C" w14:textId="21EA21D4" w:rsidR="000F769B" w:rsidRPr="00F97978" w:rsidRDefault="000F769B" w:rsidP="00F97978">
      <w:pPr>
        <w:pStyle w:val="CodePACKT"/>
      </w:pPr>
      <w:r w:rsidRPr="00F97978">
        <w:t>explorer.exe $AFILE1</w:t>
      </w:r>
    </w:p>
    <w:p w14:paraId="4B3E03DE" w14:textId="77777777" w:rsidR="000F769B" w:rsidRPr="00F97978" w:rsidRDefault="000F769B" w:rsidP="00F97978">
      <w:pPr>
        <w:pStyle w:val="CodePACKT"/>
      </w:pPr>
    </w:p>
    <w:p w14:paraId="2527454D" w14:textId="10AEA53F" w:rsidR="000F769B" w:rsidRPr="000F769B" w:rsidRDefault="000F769B" w:rsidP="00F97978">
      <w:pPr>
        <w:pStyle w:val="NumberedBulletPACKT"/>
        <w:rPr>
          <w:color w:val="333333"/>
          <w:lang w:val="en-GB" w:eastAsia="en-GB"/>
        </w:rPr>
      </w:pPr>
      <w:r w:rsidRPr="000F769B">
        <w:rPr>
          <w:lang w:val="en-GB" w:eastAsia="en-GB"/>
        </w:rPr>
        <w:t>View</w:t>
      </w:r>
      <w:ins w:id="479" w:author="Thomas Lee" w:date="2021-02-11T17:05:00Z">
        <w:r w:rsidR="006C0B15">
          <w:rPr>
            <w:lang w:val="en-GB" w:eastAsia="en-GB"/>
          </w:rPr>
          <w:t>ing</w:t>
        </w:r>
      </w:ins>
      <w:r w:rsidRPr="000F769B">
        <w:rPr>
          <w:lang w:val="en-GB" w:eastAsia="en-GB"/>
        </w:rPr>
        <w:t> </w:t>
      </w:r>
      <w:r w:rsidR="00B95E30">
        <w:rPr>
          <w:lang w:val="en-GB" w:eastAsia="en-GB"/>
        </w:rPr>
        <w:t xml:space="preserve">the </w:t>
      </w:r>
      <w:r w:rsidRPr="000F769B">
        <w:rPr>
          <w:lang w:val="en-GB" w:eastAsia="en-GB"/>
        </w:rPr>
        <w:t>second archive with Windows Explorer</w:t>
      </w:r>
      <w:del w:id="480" w:author="Thomas Lee" w:date="2021-02-11T17:05:00Z">
        <w:r w:rsidR="00B7205A" w:rsidDel="006C0B15">
          <w:rPr>
            <w:lang w:val="en-GB" w:eastAsia="en-GB"/>
          </w:rPr>
          <w:delText>:</w:delText>
        </w:r>
      </w:del>
    </w:p>
    <w:p w14:paraId="33CFB5E2" w14:textId="77777777" w:rsidR="00F97978" w:rsidRPr="00F97978" w:rsidRDefault="00F97978" w:rsidP="00F97978">
      <w:pPr>
        <w:pStyle w:val="CodePACKT"/>
      </w:pPr>
    </w:p>
    <w:p w14:paraId="6E9A52CB" w14:textId="7B3D7067" w:rsidR="000F769B" w:rsidRPr="00F97978" w:rsidRDefault="000F769B" w:rsidP="00F97978">
      <w:pPr>
        <w:pStyle w:val="CodePACKT"/>
      </w:pPr>
      <w:r w:rsidRPr="00F97978">
        <w:t>explorer.exe $AFILE2</w:t>
      </w:r>
    </w:p>
    <w:p w14:paraId="31671BF3" w14:textId="77777777" w:rsidR="000F769B" w:rsidRPr="00F97978" w:rsidRDefault="000F769B" w:rsidP="00F97978">
      <w:pPr>
        <w:pStyle w:val="CodePACKT"/>
      </w:pPr>
    </w:p>
    <w:p w14:paraId="5BA809D3" w14:textId="5B517B2E" w:rsidR="000F769B" w:rsidRPr="000F769B" w:rsidRDefault="000F769B" w:rsidP="00F97978">
      <w:pPr>
        <w:pStyle w:val="NumberedBulletPACKT"/>
        <w:rPr>
          <w:color w:val="333333"/>
          <w:lang w:val="en-GB" w:eastAsia="en-GB"/>
        </w:rPr>
      </w:pPr>
      <w:del w:id="481" w:author="Thomas Lee" w:date="2021-02-11T17:05:00Z">
        <w:r w:rsidRPr="000F769B" w:rsidDel="006C0B15">
          <w:rPr>
            <w:lang w:val="en-GB" w:eastAsia="en-GB"/>
          </w:rPr>
          <w:delText>Mak</w:delText>
        </w:r>
        <w:r w:rsidR="00B7205A" w:rsidDel="006C0B15">
          <w:rPr>
            <w:lang w:val="en-GB" w:eastAsia="en-GB"/>
          </w:rPr>
          <w:delText>e</w:delText>
        </w:r>
        <w:r w:rsidRPr="000F769B" w:rsidDel="006C0B15">
          <w:rPr>
            <w:lang w:val="en-GB" w:eastAsia="en-GB"/>
          </w:rPr>
          <w:delText> </w:delText>
        </w:r>
      </w:del>
      <w:ins w:id="482" w:author="Thomas Lee" w:date="2021-02-11T17:05:00Z">
        <w:r w:rsidR="006C0B15" w:rsidRPr="000F769B">
          <w:rPr>
            <w:lang w:val="en-GB" w:eastAsia="en-GB"/>
          </w:rPr>
          <w:t>Mak</w:t>
        </w:r>
        <w:r w:rsidR="006C0B15">
          <w:rPr>
            <w:lang w:val="en-GB" w:eastAsia="en-GB"/>
          </w:rPr>
          <w:t>ing</w:t>
        </w:r>
        <w:r w:rsidR="006C0B15" w:rsidRPr="000F769B">
          <w:rPr>
            <w:lang w:val="en-GB" w:eastAsia="en-GB"/>
          </w:rPr>
          <w:t> </w:t>
        </w:r>
      </w:ins>
      <w:r w:rsidR="00B95E30">
        <w:rPr>
          <w:lang w:val="en-GB" w:eastAsia="en-GB"/>
        </w:rPr>
        <w:t xml:space="preserve">a </w:t>
      </w:r>
      <w:r w:rsidRPr="000F769B">
        <w:rPr>
          <w:lang w:val="en-GB" w:eastAsia="en-GB"/>
        </w:rPr>
        <w:t>new output folder</w:t>
      </w:r>
      <w:del w:id="483" w:author="Thomas Lee" w:date="2021-02-11T17:05:00Z">
        <w:r w:rsidR="00B7205A" w:rsidDel="006C0B15">
          <w:rPr>
            <w:lang w:val="en-GB" w:eastAsia="en-GB"/>
          </w:rPr>
          <w:delText>:</w:delText>
        </w:r>
      </w:del>
    </w:p>
    <w:p w14:paraId="4DE9C4D9" w14:textId="77777777" w:rsidR="00F97978" w:rsidRPr="00F97978" w:rsidRDefault="00F97978" w:rsidP="00F97978">
      <w:pPr>
        <w:pStyle w:val="CodePACKT"/>
      </w:pPr>
    </w:p>
    <w:p w14:paraId="588DC79B" w14:textId="2D7930F5" w:rsidR="000F769B" w:rsidRPr="00F97978" w:rsidRDefault="000F769B" w:rsidP="00F97978">
      <w:pPr>
        <w:pStyle w:val="CodePACKT"/>
      </w:pPr>
      <w:r w:rsidRPr="00F97978">
        <w:t>$Opath = </w:t>
      </w:r>
      <w:ins w:id="484" w:author="Thomas Lee" w:date="2021-02-11T17:05:00Z">
        <w:r w:rsidR="006C0B15">
          <w:t>'</w:t>
        </w:r>
        <w:r w:rsidR="006C0B15" w:rsidRPr="00F97978">
          <w:t>C</w:t>
        </w:r>
      </w:ins>
      <w:r w:rsidRPr="00F97978">
        <w:t>:\Foo\Decompressed</w:t>
      </w:r>
      <w:del w:id="485" w:author="Thomas Lee" w:date="2021-02-11T17:05:00Z">
        <w:r w:rsidR="005E4296" w:rsidDel="006C0B15">
          <w:delText>’</w:delText>
        </w:r>
      </w:del>
      <w:ins w:id="486" w:author="Thomas Lee" w:date="2021-02-11T17:05:00Z">
        <w:r w:rsidR="006C0B15">
          <w:t>'</w:t>
        </w:r>
      </w:ins>
    </w:p>
    <w:p w14:paraId="522F6AFC" w14:textId="77777777" w:rsidR="000F769B" w:rsidRPr="00F97978" w:rsidRDefault="000F769B" w:rsidP="00F97978">
      <w:pPr>
        <w:pStyle w:val="CodePACKT"/>
      </w:pPr>
      <w:r w:rsidRPr="00F97978">
        <w:lastRenderedPageBreak/>
        <w:t>$NIHT2 = @{</w:t>
      </w:r>
    </w:p>
    <w:p w14:paraId="0028320C" w14:textId="77777777" w:rsidR="000F769B" w:rsidRPr="00F97978" w:rsidRDefault="000F769B" w:rsidP="00F97978">
      <w:pPr>
        <w:pStyle w:val="CodePACKT"/>
      </w:pPr>
      <w:r w:rsidRPr="00F97978">
        <w:t>  Path        = $Opath</w:t>
      </w:r>
    </w:p>
    <w:p w14:paraId="2114AA70" w14:textId="245EB164" w:rsidR="000F769B" w:rsidRPr="00F97978" w:rsidRDefault="000F769B" w:rsidP="00F97978">
      <w:pPr>
        <w:pStyle w:val="CodePACKT"/>
      </w:pPr>
      <w:r w:rsidRPr="00F97978">
        <w:t>  ItemType    = </w:t>
      </w:r>
      <w:ins w:id="487" w:author="Thomas Lee" w:date="2021-02-11T17:06:00Z">
        <w:r w:rsidR="006C0B15">
          <w:t>'</w:t>
        </w:r>
      </w:ins>
      <w:del w:id="488" w:author="Thomas Lee" w:date="2021-02-11T17:06:00Z">
        <w:r w:rsidR="005E4296" w:rsidDel="006C0B15">
          <w:delText>’</w:delText>
        </w:r>
      </w:del>
      <w:r w:rsidRPr="00F97978">
        <w:t>Directory</w:t>
      </w:r>
      <w:ins w:id="489" w:author="Thomas Lee" w:date="2021-02-11T17:06:00Z">
        <w:r w:rsidR="006C0B15">
          <w:t>'</w:t>
        </w:r>
      </w:ins>
      <w:del w:id="490" w:author="Thomas Lee" w:date="2021-02-11T17:06:00Z">
        <w:r w:rsidR="005E4296" w:rsidDel="006C0B15">
          <w:delText>’</w:delText>
        </w:r>
      </w:del>
    </w:p>
    <w:p w14:paraId="30DB4762" w14:textId="3C416F2B" w:rsidR="000F769B" w:rsidRPr="00F97978" w:rsidRDefault="000F769B" w:rsidP="00F97978">
      <w:pPr>
        <w:pStyle w:val="CodePACKT"/>
      </w:pPr>
      <w:r w:rsidRPr="00F97978">
        <w:t>  ErrorAction = </w:t>
      </w:r>
      <w:ins w:id="491" w:author="Thomas Lee" w:date="2021-02-11T17:06:00Z">
        <w:r w:rsidR="006C0B15">
          <w:t>'</w:t>
        </w:r>
      </w:ins>
      <w:del w:id="492" w:author="Thomas Lee" w:date="2021-02-11T17:06:00Z">
        <w:r w:rsidR="005E4296" w:rsidDel="006C0B15">
          <w:delText>’</w:delText>
        </w:r>
      </w:del>
      <w:r w:rsidRPr="00F97978">
        <w:t>SilentlyContinue</w:t>
      </w:r>
      <w:ins w:id="493" w:author="Thomas Lee" w:date="2021-02-11T17:06:00Z">
        <w:r w:rsidR="006C0B15">
          <w:t>'</w:t>
        </w:r>
      </w:ins>
      <w:del w:id="494" w:author="Thomas Lee" w:date="2021-02-11T17:06:00Z">
        <w:r w:rsidR="005E4296" w:rsidDel="006C0B15">
          <w:delText>’</w:delText>
        </w:r>
      </w:del>
    </w:p>
    <w:p w14:paraId="674E4168" w14:textId="77777777" w:rsidR="000F769B" w:rsidRPr="00F97978" w:rsidRDefault="000F769B" w:rsidP="00F97978">
      <w:pPr>
        <w:pStyle w:val="CodePACKT"/>
      </w:pPr>
      <w:r w:rsidRPr="00F97978">
        <w:t>}</w:t>
      </w:r>
    </w:p>
    <w:p w14:paraId="40302592" w14:textId="77777777" w:rsidR="000F769B" w:rsidRPr="00F97978" w:rsidRDefault="000F769B" w:rsidP="00F97978">
      <w:pPr>
        <w:pStyle w:val="CodePACKT"/>
      </w:pPr>
      <w:r w:rsidRPr="00F97978">
        <w:t>New-Item @NIHT2 | Out-Null</w:t>
      </w:r>
    </w:p>
    <w:p w14:paraId="121E365F" w14:textId="77777777" w:rsidR="000F769B" w:rsidRPr="00F97978" w:rsidRDefault="000F769B" w:rsidP="00F97978">
      <w:pPr>
        <w:pStyle w:val="CodePACKT"/>
      </w:pPr>
    </w:p>
    <w:p w14:paraId="2C18964E" w14:textId="63B9F423" w:rsidR="000F769B" w:rsidRPr="000F769B" w:rsidRDefault="000F769B" w:rsidP="00F97978">
      <w:pPr>
        <w:pStyle w:val="NumberedBulletPACKT"/>
        <w:rPr>
          <w:color w:val="333333"/>
          <w:lang w:val="en-GB" w:eastAsia="en-GB"/>
        </w:rPr>
      </w:pPr>
      <w:r w:rsidRPr="000F769B">
        <w:rPr>
          <w:lang w:val="en-GB" w:eastAsia="en-GB"/>
        </w:rPr>
        <w:t>Decompress the Archive1.zip archive</w:t>
      </w:r>
      <w:r w:rsidR="00E0655D">
        <w:rPr>
          <w:lang w:val="en-GB" w:eastAsia="en-GB"/>
        </w:rPr>
        <w:t>:</w:t>
      </w:r>
    </w:p>
    <w:p w14:paraId="08FB36EA" w14:textId="77777777" w:rsidR="00F97978" w:rsidRPr="00F97978" w:rsidRDefault="00F97978" w:rsidP="00F97978">
      <w:pPr>
        <w:pStyle w:val="CodePACKT"/>
      </w:pPr>
    </w:p>
    <w:p w14:paraId="464B063A" w14:textId="5D4A5DBE" w:rsidR="000F769B" w:rsidRPr="00F97978" w:rsidRDefault="000F769B" w:rsidP="00F97978">
      <w:pPr>
        <w:pStyle w:val="CodePACKT"/>
      </w:pPr>
      <w:r w:rsidRPr="00F97978">
        <w:t>Expand-Archive -Path $AFILE1 -DestinationPath $Opath</w:t>
      </w:r>
    </w:p>
    <w:p w14:paraId="473ABB62" w14:textId="77777777" w:rsidR="000F769B" w:rsidRPr="00F97978" w:rsidRDefault="000F769B" w:rsidP="00F97978">
      <w:pPr>
        <w:pStyle w:val="CodePACKT"/>
      </w:pPr>
    </w:p>
    <w:p w14:paraId="3333700D" w14:textId="41BCFEEB" w:rsidR="000F769B" w:rsidRPr="000F769B" w:rsidRDefault="000F769B" w:rsidP="00F97978">
      <w:pPr>
        <w:pStyle w:val="NumberedBulletPACKT"/>
        <w:rPr>
          <w:color w:val="333333"/>
          <w:lang w:val="en-GB" w:eastAsia="en-GB"/>
        </w:rPr>
      </w:pPr>
      <w:r w:rsidRPr="000F769B">
        <w:rPr>
          <w:lang w:val="en-GB" w:eastAsia="en-GB"/>
        </w:rPr>
        <w:t>Measuring </w:t>
      </w:r>
      <w:r w:rsidR="00A925EC" w:rsidRPr="00A925EC">
        <w:rPr>
          <w:lang w:val="en-GB" w:eastAsia="en-GB"/>
        </w:rPr>
        <w:t xml:space="preserve">the size of the </w:t>
      </w:r>
      <w:r w:rsidRPr="000F769B">
        <w:rPr>
          <w:lang w:val="en-GB" w:eastAsia="en-GB"/>
        </w:rPr>
        <w:t>decompressed files</w:t>
      </w:r>
    </w:p>
    <w:p w14:paraId="0AC4CF6A" w14:textId="77777777" w:rsidR="00F97978" w:rsidRDefault="00F97978" w:rsidP="00F97978">
      <w:pPr>
        <w:pStyle w:val="CodePACKT"/>
        <w:rPr>
          <w:lang w:val="en-GB"/>
        </w:rPr>
      </w:pPr>
    </w:p>
    <w:p w14:paraId="575E6735" w14:textId="7ADE1706" w:rsidR="000F769B" w:rsidRPr="00F97978" w:rsidRDefault="000F769B" w:rsidP="00F97978">
      <w:pPr>
        <w:pStyle w:val="CodePACKT"/>
      </w:pPr>
      <w:r w:rsidRPr="00F97978">
        <w:t>$Files = Get-ChildItem -Path $</w:t>
      </w:r>
      <w:r w:rsidR="00B0561B">
        <w:t>Opath</w:t>
      </w:r>
    </w:p>
    <w:p w14:paraId="5BAA36D7" w14:textId="77777777" w:rsidR="000F769B" w:rsidRPr="00F97978" w:rsidRDefault="000F769B" w:rsidP="00F97978">
      <w:pPr>
        <w:pStyle w:val="CodePACKT"/>
      </w:pPr>
      <w:r w:rsidRPr="00F97978">
        <w:t>$Count = $Files.Count</w:t>
      </w:r>
    </w:p>
    <w:p w14:paraId="2C06C719" w14:textId="77777777" w:rsidR="000F769B" w:rsidRPr="00F97978" w:rsidRDefault="000F769B" w:rsidP="00F97978">
      <w:pPr>
        <w:pStyle w:val="CodePACKT"/>
      </w:pPr>
      <w:r w:rsidRPr="00F97978">
        <w:t>$LenKB = (($Files | Measure-Object -Property length -Sum).Sum)/1mb</w:t>
      </w:r>
    </w:p>
    <w:p w14:paraId="1B10E0A0" w14:textId="56635AD1" w:rsidR="000F769B" w:rsidRPr="00F97978" w:rsidRDefault="005E4296" w:rsidP="00F97978">
      <w:pPr>
        <w:pStyle w:val="CodePACKT"/>
      </w:pPr>
      <w:del w:id="495" w:author="Thomas Lee" w:date="2021-02-11T17:06:00Z">
        <w:r w:rsidDel="006C0B15">
          <w:delText>“</w:delText>
        </w:r>
      </w:del>
      <w:ins w:id="496" w:author="Thomas Lee" w:date="2021-02-11T17:06:00Z">
        <w:r w:rsidR="006C0B15">
          <w:t>"</w:t>
        </w:r>
      </w:ins>
      <w:r w:rsidR="000F769B" w:rsidRPr="00F97978">
        <w:t>[{0}] decompressed files, occupying {1:n2}mb</w:t>
      </w:r>
      <w:ins w:id="497" w:author="Thomas Lee" w:date="2021-02-11T17:06:00Z">
        <w:r w:rsidR="006C0B15">
          <w:t>"</w:t>
        </w:r>
      </w:ins>
      <w:del w:id="498" w:author="Thomas Lee" w:date="2021-02-11T17:06:00Z">
        <w:r w:rsidDel="006C0B15">
          <w:delText>”</w:delText>
        </w:r>
      </w:del>
      <w:r w:rsidR="000F769B" w:rsidRPr="00F97978">
        <w:t> -f $Count, $LenKB</w:t>
      </w:r>
    </w:p>
    <w:p w14:paraId="24713AE6" w14:textId="0043B522" w:rsidR="00E426EA" w:rsidRDefault="00E426EA" w:rsidP="00F97978">
      <w:pPr>
        <w:pStyle w:val="Heading2"/>
      </w:pPr>
      <w:r>
        <w:t>How it works...</w:t>
      </w:r>
    </w:p>
    <w:p w14:paraId="7734031A" w14:textId="322A71DC" w:rsidR="00E426EA" w:rsidRDefault="00E426EA" w:rsidP="00E426EA">
      <w:pPr>
        <w:pStyle w:val="NormalPACKT"/>
      </w:pPr>
      <w:r>
        <w:rPr>
          <w:lang w:val="en-GB"/>
        </w:rPr>
        <w:t xml:space="preserve">In </w:t>
      </w:r>
      <w:r w:rsidRPr="00047CA9">
        <w:rPr>
          <w:rStyle w:val="ItalicsPACKT"/>
        </w:rPr>
        <w:t>step 1</w:t>
      </w:r>
      <w:r>
        <w:rPr>
          <w:lang w:val="en-GB"/>
        </w:rPr>
        <w:t xml:space="preserve">, you </w:t>
      </w:r>
      <w:r w:rsidR="00F97978">
        <w:t xml:space="preserve">use </w:t>
      </w:r>
      <w:r w:rsidR="00F97978" w:rsidRPr="00F97978">
        <w:rPr>
          <w:rStyle w:val="CodeInTextPACKT"/>
        </w:rPr>
        <w:t>Get-Module</w:t>
      </w:r>
      <w:r w:rsidR="00F97978">
        <w:t xml:space="preserve"> to examine the </w:t>
      </w:r>
      <w:r w:rsidR="00F97978" w:rsidRPr="00B95E30">
        <w:rPr>
          <w:rStyle w:val="CodeInTextPACKT"/>
        </w:rPr>
        <w:t>Microsoft.PowerShell.Archive</w:t>
      </w:r>
      <w:r w:rsidR="00F97978">
        <w:t xml:space="preserve"> module, which looks like this:</w:t>
      </w:r>
    </w:p>
    <w:p w14:paraId="1BF430E7" w14:textId="6524FE94" w:rsidR="00F97978" w:rsidRDefault="00F97978" w:rsidP="00F97978">
      <w:pPr>
        <w:pStyle w:val="FigurePACKT"/>
      </w:pPr>
    </w:p>
    <w:p w14:paraId="7B093CD1" w14:textId="5ED9785E" w:rsidR="008379A6" w:rsidRDefault="008379A6" w:rsidP="00F97978">
      <w:pPr>
        <w:pStyle w:val="FigurePACKT"/>
      </w:pPr>
      <w:r>
        <w:drawing>
          <wp:inline distT="0" distB="0" distL="0" distR="0" wp14:anchorId="57EB90C1" wp14:editId="20CA3665">
            <wp:extent cx="4145280" cy="791372"/>
            <wp:effectExtent l="0" t="0" r="7620" b="889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186140" cy="799173"/>
                    </a:xfrm>
                    <a:prstGeom prst="rect">
                      <a:avLst/>
                    </a:prstGeom>
                  </pic:spPr>
                </pic:pic>
              </a:graphicData>
            </a:graphic>
          </wp:inline>
        </w:drawing>
      </w:r>
    </w:p>
    <w:p w14:paraId="78200AE7" w14:textId="76416138" w:rsidR="005B4D3A" w:rsidRPr="00A15457" w:rsidRDefault="005B4D3A" w:rsidP="00F97978">
      <w:pPr>
        <w:pStyle w:val="FigurePACKT"/>
        <w:rPr>
          <w:rStyle w:val="FigureCaptionPACKT"/>
        </w:rPr>
      </w:pPr>
      <w:r w:rsidRPr="00A15457">
        <w:rPr>
          <w:rStyle w:val="FigureCaptionPACKT"/>
        </w:rPr>
        <w:t>Figure 4.</w:t>
      </w:r>
      <w:r w:rsidR="008379A6" w:rsidRPr="00A15457">
        <w:rPr>
          <w:rStyle w:val="FigureCaptionPACKT"/>
        </w:rPr>
        <w:t>52</w:t>
      </w:r>
      <w:r w:rsidRPr="00A15457">
        <w:rPr>
          <w:rStyle w:val="FigureCaptionPACKT"/>
        </w:rPr>
        <w:t xml:space="preserve">: </w:t>
      </w:r>
      <w:r w:rsidR="001076CB" w:rsidRPr="00A15457">
        <w:rPr>
          <w:rStyle w:val="FigureCaptionPACKT"/>
        </w:rPr>
        <w:t>Examining the archive module</w:t>
      </w:r>
    </w:p>
    <w:p w14:paraId="7C35D755" w14:textId="453B928F" w:rsidR="00F97978" w:rsidRDefault="00F97978" w:rsidP="00F97978">
      <w:pPr>
        <w:pStyle w:val="LayoutInformationPACKT"/>
        <w:rPr>
          <w:noProof/>
        </w:rPr>
      </w:pPr>
      <w:r>
        <w:t xml:space="preserve">Insert </w:t>
      </w:r>
      <w:r w:rsidRPr="00C41783">
        <w:t>image</w:t>
      </w:r>
      <w:r>
        <w:t xml:space="preserve"> </w:t>
      </w:r>
      <w:r>
        <w:rPr>
          <w:noProof/>
        </w:rPr>
        <w:t>B42024_04</w:t>
      </w:r>
      <w:r w:rsidRPr="00023EAD">
        <w:rPr>
          <w:noProof/>
        </w:rPr>
        <w:t>_</w:t>
      </w:r>
      <w:r w:rsidR="008379A6">
        <w:rPr>
          <w:noProof/>
        </w:rPr>
        <w:t>53</w:t>
      </w:r>
      <w:r>
        <w:rPr>
          <w:noProof/>
        </w:rPr>
        <w:t>.png</w:t>
      </w:r>
    </w:p>
    <w:p w14:paraId="52DCA094" w14:textId="2901A2E8" w:rsidR="00F97978" w:rsidRDefault="00F97978" w:rsidP="00971126">
      <w:pPr>
        <w:pStyle w:val="NormalPACKT"/>
      </w:pPr>
      <w:r>
        <w:t xml:space="preserve">In </w:t>
      </w:r>
      <w:r w:rsidRPr="00F97978">
        <w:rPr>
          <w:rStyle w:val="ItalicsPACKT"/>
        </w:rPr>
        <w:t>step 2,</w:t>
      </w:r>
      <w:r>
        <w:t xml:space="preserve"> you use </w:t>
      </w:r>
      <w:r w:rsidRPr="00F97978">
        <w:rPr>
          <w:rStyle w:val="CodeInTextPACKT"/>
        </w:rPr>
        <w:t>Get-Command</w:t>
      </w:r>
      <w:r>
        <w:t xml:space="preserve"> to discover the commands in the </w:t>
      </w:r>
      <w:r w:rsidRPr="00B95E30">
        <w:rPr>
          <w:rStyle w:val="CodeInTextPACKT"/>
        </w:rPr>
        <w:t>Microsoft.PowerShell.Archive</w:t>
      </w:r>
      <w:r>
        <w:t xml:space="preserve"> module, which looks like this:</w:t>
      </w:r>
    </w:p>
    <w:p w14:paraId="51BAA4A0" w14:textId="4A468C83" w:rsidR="008379A6" w:rsidRDefault="008379A6" w:rsidP="00F97978">
      <w:pPr>
        <w:pStyle w:val="FigurePACKT"/>
      </w:pPr>
      <w:r>
        <w:drawing>
          <wp:inline distT="0" distB="0" distL="0" distR="0" wp14:anchorId="0F8963F2" wp14:editId="51121744">
            <wp:extent cx="3082595" cy="830199"/>
            <wp:effectExtent l="0" t="0" r="3810" b="825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116001" cy="839196"/>
                    </a:xfrm>
                    <a:prstGeom prst="rect">
                      <a:avLst/>
                    </a:prstGeom>
                  </pic:spPr>
                </pic:pic>
              </a:graphicData>
            </a:graphic>
          </wp:inline>
        </w:drawing>
      </w:r>
    </w:p>
    <w:p w14:paraId="06EB5925" w14:textId="3ED35CB2" w:rsidR="00340BD1" w:rsidRPr="00971126" w:rsidRDefault="00340BD1" w:rsidP="00F97978">
      <w:pPr>
        <w:pStyle w:val="FigurePACKT"/>
        <w:rPr>
          <w:rStyle w:val="FigureCaptionPACKT"/>
        </w:rPr>
      </w:pPr>
      <w:r w:rsidRPr="00971126">
        <w:rPr>
          <w:rStyle w:val="FigureCaptionPACKT"/>
        </w:rPr>
        <w:t>Figure 4.</w:t>
      </w:r>
      <w:r w:rsidR="008379A6" w:rsidRPr="00971126">
        <w:rPr>
          <w:rStyle w:val="FigureCaptionPACKT"/>
        </w:rPr>
        <w:t>53</w:t>
      </w:r>
      <w:r w:rsidRPr="00971126">
        <w:rPr>
          <w:rStyle w:val="FigureCaptionPACKT"/>
        </w:rPr>
        <w:t>: Discovering commands in the archive module</w:t>
      </w:r>
    </w:p>
    <w:p w14:paraId="4AE7A059" w14:textId="4D97FE44" w:rsidR="00F97978" w:rsidRDefault="00F97978" w:rsidP="00F97978">
      <w:pPr>
        <w:pStyle w:val="LayoutInformationPACKT"/>
        <w:rPr>
          <w:noProof/>
        </w:rPr>
      </w:pPr>
      <w:r>
        <w:t xml:space="preserve">Insert </w:t>
      </w:r>
      <w:r w:rsidRPr="00C41783">
        <w:t>image</w:t>
      </w:r>
      <w:r>
        <w:t xml:space="preserve"> </w:t>
      </w:r>
      <w:r>
        <w:rPr>
          <w:noProof/>
        </w:rPr>
        <w:t>B42024_04</w:t>
      </w:r>
      <w:r w:rsidRPr="00023EAD">
        <w:rPr>
          <w:noProof/>
        </w:rPr>
        <w:t>_</w:t>
      </w:r>
      <w:r w:rsidR="008379A6">
        <w:rPr>
          <w:noProof/>
        </w:rPr>
        <w:t>54</w:t>
      </w:r>
      <w:r>
        <w:rPr>
          <w:noProof/>
        </w:rPr>
        <w:t>.png</w:t>
      </w:r>
    </w:p>
    <w:p w14:paraId="7BB431CE" w14:textId="5B025C3B" w:rsidR="00F97978" w:rsidRDefault="00F97978" w:rsidP="00F97978">
      <w:pPr>
        <w:pStyle w:val="NormalPACKT"/>
      </w:pPr>
      <w:r>
        <w:t xml:space="preserve">In </w:t>
      </w:r>
      <w:r w:rsidRPr="00F97978">
        <w:rPr>
          <w:rStyle w:val="ItalicsPACKT"/>
        </w:rPr>
        <w:t xml:space="preserve">step </w:t>
      </w:r>
      <w:r w:rsidR="008379A6">
        <w:rPr>
          <w:rStyle w:val="ItalicsPACKT"/>
        </w:rPr>
        <w:t>3</w:t>
      </w:r>
      <w:r>
        <w:t xml:space="preserve">, you create a new folder which, in </w:t>
      </w:r>
      <w:r w:rsidRPr="00B95E30">
        <w:rPr>
          <w:rStyle w:val="ItalicsPACKT"/>
        </w:rPr>
        <w:t>step 4</w:t>
      </w:r>
      <w:r w:rsidR="00B95E30">
        <w:rPr>
          <w:rStyle w:val="ItalicsPACKT"/>
        </w:rPr>
        <w:t>,</w:t>
      </w:r>
      <w:r>
        <w:t xml:space="preserve"> you populate with one hundred text files. These two steps produce no output.</w:t>
      </w:r>
    </w:p>
    <w:p w14:paraId="66799BF9" w14:textId="7260A971" w:rsidR="00F97978" w:rsidRDefault="00F97978" w:rsidP="00F97978">
      <w:pPr>
        <w:pStyle w:val="NormalPACKT"/>
      </w:pPr>
      <w:r>
        <w:t xml:space="preserve">In </w:t>
      </w:r>
      <w:r w:rsidRPr="00F97978">
        <w:rPr>
          <w:rStyle w:val="ItalicsPACKT"/>
        </w:rPr>
        <w:t>step 5</w:t>
      </w:r>
      <w:r>
        <w:t xml:space="preserve">, you use </w:t>
      </w:r>
      <w:r w:rsidRPr="00F97978">
        <w:rPr>
          <w:rStyle w:val="CodeInTextPACKT"/>
        </w:rPr>
        <w:t>Get-ChildItem</w:t>
      </w:r>
      <w:r>
        <w:t xml:space="preserve"> to get all the files in the archive folder and measure the size of all the files. The output looks like this:</w:t>
      </w:r>
    </w:p>
    <w:p w14:paraId="01513B88" w14:textId="79717618" w:rsidR="00F97978" w:rsidRDefault="00A925EC" w:rsidP="00F97978">
      <w:pPr>
        <w:pStyle w:val="FigurePACKT"/>
      </w:pPr>
      <w:r>
        <w:lastRenderedPageBreak/>
        <w:drawing>
          <wp:inline distT="0" distB="0" distL="0" distR="0" wp14:anchorId="7E14C143" wp14:editId="5B419136">
            <wp:extent cx="3316224" cy="678319"/>
            <wp:effectExtent l="0" t="0" r="0" b="762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366996" cy="688704"/>
                    </a:xfrm>
                    <a:prstGeom prst="rect">
                      <a:avLst/>
                    </a:prstGeom>
                  </pic:spPr>
                </pic:pic>
              </a:graphicData>
            </a:graphic>
          </wp:inline>
        </w:drawing>
      </w:r>
    </w:p>
    <w:p w14:paraId="0DD09B8E" w14:textId="10CC6637" w:rsidR="00761102" w:rsidRPr="00364482" w:rsidRDefault="00761102" w:rsidP="00F97978">
      <w:pPr>
        <w:pStyle w:val="FigurePACKT"/>
        <w:rPr>
          <w:rStyle w:val="FigureCaptionPACKT"/>
        </w:rPr>
      </w:pPr>
      <w:r w:rsidRPr="00364482">
        <w:rPr>
          <w:rStyle w:val="FigureCaptionPACKT"/>
        </w:rPr>
        <w:t>Figure 4.</w:t>
      </w:r>
      <w:r w:rsidR="00A925EC" w:rsidRPr="00364482">
        <w:rPr>
          <w:rStyle w:val="FigureCaptionPACKT"/>
        </w:rPr>
        <w:t>54</w:t>
      </w:r>
      <w:r w:rsidRPr="00364482">
        <w:rPr>
          <w:rStyle w:val="FigureCaptionPACKT"/>
        </w:rPr>
        <w:t>: Measuring the size of all archive files</w:t>
      </w:r>
    </w:p>
    <w:p w14:paraId="7314806B" w14:textId="0C7A0A40" w:rsidR="00F97978" w:rsidRDefault="00F97978" w:rsidP="00F97978">
      <w:pPr>
        <w:pStyle w:val="LayoutInformationPACKT"/>
        <w:rPr>
          <w:noProof/>
        </w:rPr>
      </w:pPr>
      <w:r>
        <w:t xml:space="preserve">Insert </w:t>
      </w:r>
      <w:r w:rsidRPr="00C41783">
        <w:t>image</w:t>
      </w:r>
      <w:r>
        <w:t xml:space="preserve"> </w:t>
      </w:r>
      <w:r>
        <w:rPr>
          <w:noProof/>
        </w:rPr>
        <w:t>B42024_04</w:t>
      </w:r>
      <w:r w:rsidRPr="00023EAD">
        <w:rPr>
          <w:noProof/>
        </w:rPr>
        <w:t>_</w:t>
      </w:r>
      <w:r w:rsidR="00A925EC">
        <w:rPr>
          <w:noProof/>
        </w:rPr>
        <w:t>55</w:t>
      </w:r>
      <w:r>
        <w:rPr>
          <w:noProof/>
        </w:rPr>
        <w:t>.png</w:t>
      </w:r>
    </w:p>
    <w:p w14:paraId="0900BEA2" w14:textId="2013D76E" w:rsidR="00F97978" w:rsidRDefault="00F97978" w:rsidP="00F97978">
      <w:r>
        <w:t xml:space="preserve">In </w:t>
      </w:r>
      <w:r w:rsidRPr="00F97978">
        <w:rPr>
          <w:rStyle w:val="ItalicsPACKT"/>
        </w:rPr>
        <w:t>step 6</w:t>
      </w:r>
      <w:r w:rsidR="00B95E30">
        <w:rPr>
          <w:rStyle w:val="ItalicsPACKT"/>
        </w:rPr>
        <w:t>,</w:t>
      </w:r>
      <w:r>
        <w:t xml:space="preserve"> you compress the set of files you created in </w:t>
      </w:r>
      <w:r w:rsidRPr="00F97978">
        <w:rPr>
          <w:rStyle w:val="ItalicsPACKT"/>
        </w:rPr>
        <w:t>step 5</w:t>
      </w:r>
      <w:r>
        <w:t xml:space="preserve">. This </w:t>
      </w:r>
      <w:r w:rsidR="00B95E30">
        <w:t xml:space="preserve">step </w:t>
      </w:r>
      <w:r>
        <w:t xml:space="preserve">compresses a set of files into an archive file which produces no output. In </w:t>
      </w:r>
      <w:r w:rsidRPr="00F97978">
        <w:rPr>
          <w:rStyle w:val="ItalicsPACKT"/>
        </w:rPr>
        <w:t>step 7</w:t>
      </w:r>
      <w:r>
        <w:t>, you compress a folder and its contents. This</w:t>
      </w:r>
      <w:r w:rsidR="00B95E30">
        <w:t xml:space="preserve"> step</w:t>
      </w:r>
      <w:r>
        <w:t xml:space="preserve"> creates a root folder in the archive file which holds the archived (and compress</w:t>
      </w:r>
      <w:r w:rsidR="00B95E30">
        <w:t>e</w:t>
      </w:r>
      <w:r>
        <w:t>d) file. Th</w:t>
      </w:r>
      <w:r w:rsidR="007E414E">
        <w:t>is step also produces no output.</w:t>
      </w:r>
    </w:p>
    <w:p w14:paraId="659C966A" w14:textId="407E5609" w:rsidR="00F97978" w:rsidRDefault="00F97978" w:rsidP="00F97978">
      <w:r>
        <w:t xml:space="preserve">In </w:t>
      </w:r>
      <w:r w:rsidRPr="00F97978">
        <w:rPr>
          <w:rStyle w:val="ItalicsPACKT"/>
        </w:rPr>
        <w:t>step 8</w:t>
      </w:r>
      <w:r>
        <w:t xml:space="preserve">, you use </w:t>
      </w:r>
      <w:r w:rsidRPr="00F97978">
        <w:rPr>
          <w:rStyle w:val="CodeInTextPACKT"/>
        </w:rPr>
        <w:t>Get-ChildItem</w:t>
      </w:r>
      <w:r>
        <w:t xml:space="preserve"> to view the two archive files, which looks like this:</w:t>
      </w:r>
    </w:p>
    <w:p w14:paraId="77BD80A0" w14:textId="15BF5DA5" w:rsidR="00F97978" w:rsidRDefault="00F97978" w:rsidP="00F97978">
      <w:pPr>
        <w:pStyle w:val="FigurePACKT"/>
      </w:pPr>
      <w:r>
        <w:t xml:space="preserve"> </w:t>
      </w:r>
      <w:r>
        <w:drawing>
          <wp:inline distT="0" distB="0" distL="0" distR="0" wp14:anchorId="335789E5" wp14:editId="6572B327">
            <wp:extent cx="2696450" cy="1190274"/>
            <wp:effectExtent l="0" t="0" r="889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742591" cy="1210642"/>
                    </a:xfrm>
                    <a:prstGeom prst="rect">
                      <a:avLst/>
                    </a:prstGeom>
                  </pic:spPr>
                </pic:pic>
              </a:graphicData>
            </a:graphic>
          </wp:inline>
        </w:drawing>
      </w:r>
    </w:p>
    <w:p w14:paraId="69783969" w14:textId="4BCC7ADE" w:rsidR="002D4E35" w:rsidRPr="00E0293D" w:rsidRDefault="002D4E35" w:rsidP="00F97978">
      <w:pPr>
        <w:pStyle w:val="FigurePACKT"/>
        <w:rPr>
          <w:rStyle w:val="FigureCaptionPACKT"/>
        </w:rPr>
      </w:pPr>
      <w:r w:rsidRPr="00E0293D">
        <w:rPr>
          <w:rStyle w:val="FigureCaptionPACKT"/>
        </w:rPr>
        <w:t>Figure 4.</w:t>
      </w:r>
      <w:r w:rsidR="00A925EC" w:rsidRPr="00E0293D">
        <w:rPr>
          <w:rStyle w:val="FigureCaptionPACKT"/>
        </w:rPr>
        <w:t>55</w:t>
      </w:r>
      <w:r w:rsidRPr="00E0293D">
        <w:rPr>
          <w:rStyle w:val="FigureCaptionPACKT"/>
        </w:rPr>
        <w:t>: Viewing the archive files</w:t>
      </w:r>
    </w:p>
    <w:p w14:paraId="27D7A7C1" w14:textId="7E926C4A" w:rsidR="00F97978" w:rsidRDefault="00F97978" w:rsidP="00F97978">
      <w:pPr>
        <w:pStyle w:val="LayoutInformationPACKT"/>
        <w:rPr>
          <w:noProof/>
        </w:rPr>
      </w:pPr>
      <w:r>
        <w:t xml:space="preserve">Insert </w:t>
      </w:r>
      <w:r w:rsidRPr="00C41783">
        <w:t>image</w:t>
      </w:r>
      <w:r>
        <w:t xml:space="preserve"> </w:t>
      </w:r>
      <w:r>
        <w:rPr>
          <w:noProof/>
        </w:rPr>
        <w:t>B42024_04</w:t>
      </w:r>
      <w:r w:rsidRPr="00023EAD">
        <w:rPr>
          <w:noProof/>
        </w:rPr>
        <w:t>_</w:t>
      </w:r>
      <w:r w:rsidR="00A925EC">
        <w:rPr>
          <w:noProof/>
        </w:rPr>
        <w:t>56</w:t>
      </w:r>
      <w:r>
        <w:rPr>
          <w:noProof/>
        </w:rPr>
        <w:t>.png</w:t>
      </w:r>
    </w:p>
    <w:p w14:paraId="179321B6" w14:textId="52514453" w:rsidR="00F97978" w:rsidRDefault="00F97978" w:rsidP="00F97978">
      <w:r>
        <w:t xml:space="preserve">In </w:t>
      </w:r>
      <w:r w:rsidRPr="00F97978">
        <w:rPr>
          <w:rStyle w:val="ItalicsPACKT"/>
        </w:rPr>
        <w:t>step 9</w:t>
      </w:r>
      <w:r>
        <w:t>, you use Windows Explorer to view the files in the first archive file, which shows the individual files you compressed into the a</w:t>
      </w:r>
      <w:r w:rsidR="00B95E30">
        <w:t>r</w:t>
      </w:r>
      <w:r>
        <w:t>chive. The output from this step looks like this:</w:t>
      </w:r>
    </w:p>
    <w:p w14:paraId="319743DA" w14:textId="76E595ED" w:rsidR="00F97978" w:rsidRDefault="00F97978" w:rsidP="00F97978">
      <w:pPr>
        <w:pStyle w:val="FigurePACKT"/>
      </w:pPr>
      <w:r>
        <w:drawing>
          <wp:inline distT="0" distB="0" distL="0" distR="0" wp14:anchorId="0C80426C" wp14:editId="572816D9">
            <wp:extent cx="4605264" cy="2594989"/>
            <wp:effectExtent l="0" t="0" r="508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612647" cy="2599149"/>
                    </a:xfrm>
                    <a:prstGeom prst="rect">
                      <a:avLst/>
                    </a:prstGeom>
                  </pic:spPr>
                </pic:pic>
              </a:graphicData>
            </a:graphic>
          </wp:inline>
        </w:drawing>
      </w:r>
    </w:p>
    <w:p w14:paraId="60B593FD" w14:textId="12B6FE4B" w:rsidR="00430406" w:rsidRPr="00E0293D" w:rsidRDefault="00430406" w:rsidP="00F97978">
      <w:pPr>
        <w:pStyle w:val="FigurePACKT"/>
        <w:rPr>
          <w:rStyle w:val="FigureCaptionPACKT"/>
        </w:rPr>
      </w:pPr>
      <w:r w:rsidRPr="00E0293D">
        <w:rPr>
          <w:rStyle w:val="FigureCaptionPACKT"/>
        </w:rPr>
        <w:t xml:space="preserve">Figure </w:t>
      </w:r>
      <w:r w:rsidR="00AF0EFD" w:rsidRPr="00E0293D">
        <w:rPr>
          <w:rStyle w:val="FigureCaptionPACKT"/>
        </w:rPr>
        <w:t>4.</w:t>
      </w:r>
      <w:r w:rsidR="00A925EC" w:rsidRPr="00E0293D">
        <w:rPr>
          <w:rStyle w:val="FigureCaptionPACKT"/>
        </w:rPr>
        <w:t>56</w:t>
      </w:r>
      <w:r w:rsidR="00AF0EFD" w:rsidRPr="00E0293D">
        <w:rPr>
          <w:rStyle w:val="FigureCaptionPACKT"/>
        </w:rPr>
        <w:t xml:space="preserve">: </w:t>
      </w:r>
      <w:r w:rsidR="00431648" w:rsidRPr="00E0293D">
        <w:rPr>
          <w:rStyle w:val="FigureCaptionPACKT"/>
        </w:rPr>
        <w:t>Using Windows Explorer to view the first archive</w:t>
      </w:r>
    </w:p>
    <w:p w14:paraId="734DA53D" w14:textId="11464A6E" w:rsidR="00F97978" w:rsidRDefault="00F97978" w:rsidP="00F97978">
      <w:pPr>
        <w:pStyle w:val="LayoutInformationPACKT"/>
        <w:rPr>
          <w:noProof/>
        </w:rPr>
      </w:pPr>
      <w:r>
        <w:t xml:space="preserve">Insert </w:t>
      </w:r>
      <w:r w:rsidRPr="00C41783">
        <w:t>image</w:t>
      </w:r>
      <w:r>
        <w:t xml:space="preserve"> </w:t>
      </w:r>
      <w:r>
        <w:rPr>
          <w:noProof/>
        </w:rPr>
        <w:t>B42024_04</w:t>
      </w:r>
      <w:r w:rsidRPr="00023EAD">
        <w:rPr>
          <w:noProof/>
        </w:rPr>
        <w:t>_</w:t>
      </w:r>
      <w:r w:rsidR="00A925EC">
        <w:rPr>
          <w:noProof/>
        </w:rPr>
        <w:t>57</w:t>
      </w:r>
      <w:r>
        <w:rPr>
          <w:noProof/>
        </w:rPr>
        <w:t>.png</w:t>
      </w:r>
    </w:p>
    <w:p w14:paraId="6B1DF86F" w14:textId="7E367BAE" w:rsidR="00F97978" w:rsidRDefault="00F97978" w:rsidP="00F97978">
      <w:pPr>
        <w:pStyle w:val="NormalPACKT"/>
      </w:pPr>
      <w:r>
        <w:lastRenderedPageBreak/>
        <w:t xml:space="preserve">In </w:t>
      </w:r>
      <w:r w:rsidRPr="00F97978">
        <w:rPr>
          <w:rStyle w:val="ItalicsPACKT"/>
        </w:rPr>
        <w:t>step 10</w:t>
      </w:r>
      <w:r>
        <w:t>, you use Windows Explorer to view the second archive file, which looks like this:</w:t>
      </w:r>
    </w:p>
    <w:p w14:paraId="763D3990" w14:textId="24920BDA" w:rsidR="00F97978" w:rsidRDefault="00F97978" w:rsidP="00F97978">
      <w:pPr>
        <w:pStyle w:val="FigurePACKT"/>
      </w:pPr>
      <w:r>
        <w:drawing>
          <wp:inline distT="0" distB="0" distL="0" distR="0" wp14:anchorId="0BAF7635" wp14:editId="509905D3">
            <wp:extent cx="4449170" cy="2216699"/>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481511" cy="2232812"/>
                    </a:xfrm>
                    <a:prstGeom prst="rect">
                      <a:avLst/>
                    </a:prstGeom>
                  </pic:spPr>
                </pic:pic>
              </a:graphicData>
            </a:graphic>
          </wp:inline>
        </w:drawing>
      </w:r>
    </w:p>
    <w:p w14:paraId="11DD6A69" w14:textId="50A226DE" w:rsidR="004A051C" w:rsidRPr="00E0293D" w:rsidRDefault="004A051C" w:rsidP="00F97978">
      <w:pPr>
        <w:pStyle w:val="FigurePACKT"/>
        <w:rPr>
          <w:rStyle w:val="FigureCaptionPACKT"/>
        </w:rPr>
      </w:pPr>
      <w:r w:rsidRPr="00E0293D">
        <w:rPr>
          <w:rStyle w:val="FigureCaptionPACKT"/>
        </w:rPr>
        <w:t>Figure 4.</w:t>
      </w:r>
      <w:r w:rsidR="00A925EC" w:rsidRPr="00E0293D">
        <w:rPr>
          <w:rStyle w:val="FigureCaptionPACKT"/>
        </w:rPr>
        <w:t>57</w:t>
      </w:r>
      <w:r w:rsidRPr="00E0293D">
        <w:rPr>
          <w:rStyle w:val="FigureCaptionPACKT"/>
        </w:rPr>
        <w:t>: Using Windows Explorer to view the second archive</w:t>
      </w:r>
    </w:p>
    <w:p w14:paraId="7F894505" w14:textId="22D982D4" w:rsidR="00F97978" w:rsidRDefault="00F97978" w:rsidP="00F97978">
      <w:pPr>
        <w:pStyle w:val="LayoutInformationPACKT"/>
        <w:rPr>
          <w:noProof/>
        </w:rPr>
      </w:pPr>
      <w:r>
        <w:t xml:space="preserve">Insert </w:t>
      </w:r>
      <w:r w:rsidRPr="00C41783">
        <w:t>image</w:t>
      </w:r>
      <w:r>
        <w:t xml:space="preserve"> </w:t>
      </w:r>
      <w:r>
        <w:rPr>
          <w:noProof/>
        </w:rPr>
        <w:t>B42024_04</w:t>
      </w:r>
      <w:r w:rsidRPr="00023EAD">
        <w:rPr>
          <w:noProof/>
        </w:rPr>
        <w:t>_</w:t>
      </w:r>
      <w:r w:rsidR="00A925EC">
        <w:rPr>
          <w:noProof/>
        </w:rPr>
        <w:t>58</w:t>
      </w:r>
      <w:r>
        <w:rPr>
          <w:noProof/>
        </w:rPr>
        <w:t>.png</w:t>
      </w:r>
    </w:p>
    <w:p w14:paraId="2167E14D" w14:textId="6F89AC82" w:rsidR="00E426EA" w:rsidRDefault="00F97978" w:rsidP="00F97978">
      <w:pPr>
        <w:pStyle w:val="NormalPACKT"/>
        <w:rPr>
          <w:noProof/>
        </w:rPr>
      </w:pPr>
      <w:r>
        <w:rPr>
          <w:noProof/>
        </w:rPr>
        <w:t xml:space="preserve">In </w:t>
      </w:r>
      <w:r w:rsidRPr="00F97978">
        <w:rPr>
          <w:rStyle w:val="ItalicsPACKT"/>
        </w:rPr>
        <w:t>step 11</w:t>
      </w:r>
      <w:r>
        <w:rPr>
          <w:noProof/>
        </w:rPr>
        <w:t>, you create a new folder (</w:t>
      </w:r>
      <w:r w:rsidRPr="00F97978">
        <w:rPr>
          <w:rStyle w:val="CodeInTextPACKT"/>
        </w:rPr>
        <w:t>C:\Foo\Decompressed</w:t>
      </w:r>
      <w:r>
        <w:rPr>
          <w:noProof/>
        </w:rPr>
        <w:t xml:space="preserve">), producing no output. In </w:t>
      </w:r>
      <w:r w:rsidRPr="00F97978">
        <w:rPr>
          <w:rStyle w:val="ItalicsPACKT"/>
        </w:rPr>
        <w:t>step 12</w:t>
      </w:r>
      <w:r>
        <w:rPr>
          <w:noProof/>
        </w:rPr>
        <w:t xml:space="preserve">, you use </w:t>
      </w:r>
      <w:r w:rsidRPr="00F97978">
        <w:rPr>
          <w:rStyle w:val="CodeInTextPACKT"/>
        </w:rPr>
        <w:t>Expand-Archive</w:t>
      </w:r>
      <w:r>
        <w:rPr>
          <w:noProof/>
        </w:rPr>
        <w:t xml:space="preserve"> to decompress the files in </w:t>
      </w:r>
      <w:r w:rsidRPr="00F97978">
        <w:rPr>
          <w:rStyle w:val="CodeInTextPACKT"/>
        </w:rPr>
        <w:t>Archive1.ZIP</w:t>
      </w:r>
      <w:r>
        <w:rPr>
          <w:noProof/>
        </w:rPr>
        <w:t xml:space="preserve"> to the folder created in the previous step, which also produces no output.</w:t>
      </w:r>
    </w:p>
    <w:p w14:paraId="1A0FED40" w14:textId="40EFA9D0" w:rsidR="00F97978" w:rsidRDefault="00F97978" w:rsidP="00F97978">
      <w:pPr>
        <w:pStyle w:val="NormalPACKT"/>
        <w:rPr>
          <w:noProof/>
        </w:rPr>
      </w:pPr>
      <w:r>
        <w:rPr>
          <w:noProof/>
        </w:rPr>
        <w:t xml:space="preserve">In </w:t>
      </w:r>
      <w:r w:rsidRPr="00F97978">
        <w:rPr>
          <w:rStyle w:val="ItalicsPACKT"/>
        </w:rPr>
        <w:t>step 13</w:t>
      </w:r>
      <w:r w:rsidR="00B95E30">
        <w:rPr>
          <w:rStyle w:val="ItalicsPACKT"/>
        </w:rPr>
        <w:t>,</w:t>
      </w:r>
      <w:r>
        <w:rPr>
          <w:noProof/>
        </w:rPr>
        <w:t xml:space="preserve"> you measure the size of the decompressed files, which looks like this:</w:t>
      </w:r>
    </w:p>
    <w:p w14:paraId="0C982C0F" w14:textId="38B53014" w:rsidR="00F97978" w:rsidRDefault="007C5908" w:rsidP="00F97978">
      <w:pPr>
        <w:pStyle w:val="FigurePACKT"/>
      </w:pPr>
      <w:r w:rsidRPr="007C5908">
        <w:t xml:space="preserve"> </w:t>
      </w:r>
      <w:r>
        <w:drawing>
          <wp:inline distT="0" distB="0" distL="0" distR="0" wp14:anchorId="0842F83C" wp14:editId="51250EC0">
            <wp:extent cx="4133088" cy="876716"/>
            <wp:effectExtent l="0" t="0" r="127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166769" cy="883860"/>
                    </a:xfrm>
                    <a:prstGeom prst="rect">
                      <a:avLst/>
                    </a:prstGeom>
                  </pic:spPr>
                </pic:pic>
              </a:graphicData>
            </a:graphic>
          </wp:inline>
        </w:drawing>
      </w:r>
    </w:p>
    <w:p w14:paraId="1BDF3EDE" w14:textId="092CB61A" w:rsidR="00151A62" w:rsidRPr="002F4712" w:rsidRDefault="00151A62" w:rsidP="00F97978">
      <w:pPr>
        <w:pStyle w:val="FigurePACKT"/>
        <w:rPr>
          <w:rStyle w:val="FigureCaptionPACKT"/>
        </w:rPr>
      </w:pPr>
      <w:r w:rsidRPr="002F4712">
        <w:rPr>
          <w:rStyle w:val="FigureCaptionPACKT"/>
        </w:rPr>
        <w:t>Figure 4.</w:t>
      </w:r>
      <w:r w:rsidR="00A925EC" w:rsidRPr="002F4712">
        <w:rPr>
          <w:rStyle w:val="FigureCaptionPACKT"/>
        </w:rPr>
        <w:t>58</w:t>
      </w:r>
      <w:r w:rsidRPr="002F4712">
        <w:rPr>
          <w:rStyle w:val="FigureCaptionPACKT"/>
        </w:rPr>
        <w:t>: Measuring the size of the decompressed files</w:t>
      </w:r>
    </w:p>
    <w:p w14:paraId="396F3587" w14:textId="1352C2C3" w:rsidR="00F97978" w:rsidRDefault="00F97978" w:rsidP="00F97978">
      <w:pPr>
        <w:pStyle w:val="LayoutInformationPACKT"/>
        <w:rPr>
          <w:noProof/>
        </w:rPr>
      </w:pPr>
      <w:r>
        <w:t xml:space="preserve">Insert </w:t>
      </w:r>
      <w:r w:rsidRPr="00C41783">
        <w:t>image</w:t>
      </w:r>
      <w:r>
        <w:t xml:space="preserve"> </w:t>
      </w:r>
      <w:r>
        <w:rPr>
          <w:noProof/>
        </w:rPr>
        <w:t>B42024_04</w:t>
      </w:r>
      <w:r w:rsidRPr="00023EAD">
        <w:rPr>
          <w:noProof/>
        </w:rPr>
        <w:t>_</w:t>
      </w:r>
      <w:r w:rsidR="00A925EC">
        <w:rPr>
          <w:noProof/>
        </w:rPr>
        <w:t>59</w:t>
      </w:r>
      <w:r>
        <w:rPr>
          <w:noProof/>
        </w:rPr>
        <w:t>.png</w:t>
      </w:r>
    </w:p>
    <w:p w14:paraId="293B0D55" w14:textId="5AF5FFC3" w:rsidR="00E426EA" w:rsidRDefault="00E426EA" w:rsidP="00E426EA">
      <w:pPr>
        <w:pStyle w:val="Heading2"/>
      </w:pPr>
      <w:r>
        <w:t>There</w:t>
      </w:r>
      <w:r w:rsidR="005E4296">
        <w:t>’</w:t>
      </w:r>
      <w:r>
        <w:t>s more...</w:t>
      </w:r>
    </w:p>
    <w:p w14:paraId="3194391D" w14:textId="4ABA9ACE" w:rsidR="00E426EA" w:rsidRDefault="00F97978" w:rsidP="00E426EA">
      <w:pPr>
        <w:pStyle w:val="NormalPACKT"/>
        <w:rPr>
          <w:lang w:val="en-GB"/>
        </w:rPr>
      </w:pPr>
      <w:r>
        <w:rPr>
          <w:lang w:val="en-GB"/>
        </w:rPr>
        <w:t xml:space="preserve">In </w:t>
      </w:r>
      <w:r w:rsidRPr="00F97978">
        <w:rPr>
          <w:rStyle w:val="ItalicsPACKT"/>
        </w:rPr>
        <w:t>step 6</w:t>
      </w:r>
      <w:r>
        <w:rPr>
          <w:lang w:val="en-GB"/>
        </w:rPr>
        <w:t xml:space="preserve"> and </w:t>
      </w:r>
      <w:r w:rsidRPr="00F97978">
        <w:rPr>
          <w:rStyle w:val="ItalicsPACKT"/>
        </w:rPr>
        <w:t>step 7</w:t>
      </w:r>
      <w:r>
        <w:rPr>
          <w:lang w:val="en-GB"/>
        </w:rPr>
        <w:t xml:space="preserve">, you compress one hundred files which you created earlier in the recipe. The difference between these two steps is that the first </w:t>
      </w:r>
      <w:r w:rsidR="00B95E30">
        <w:rPr>
          <w:lang w:val="en-GB"/>
        </w:rPr>
        <w:t xml:space="preserve">step </w:t>
      </w:r>
      <w:r>
        <w:rPr>
          <w:lang w:val="en-GB"/>
        </w:rPr>
        <w:t>just compress</w:t>
      </w:r>
      <w:r w:rsidR="00B95E30">
        <w:rPr>
          <w:lang w:val="en-GB"/>
        </w:rPr>
        <w:t>es</w:t>
      </w:r>
      <w:r>
        <w:rPr>
          <w:lang w:val="en-GB"/>
        </w:rPr>
        <w:t xml:space="preserve"> a set of files. The second creates an archive with a root folder containing the one hundre</w:t>
      </w:r>
      <w:r w:rsidR="00B95E30">
        <w:rPr>
          <w:lang w:val="en-GB"/>
        </w:rPr>
        <w:t>d</w:t>
      </w:r>
      <w:r>
        <w:rPr>
          <w:lang w:val="en-GB"/>
        </w:rPr>
        <w:t xml:space="preserve"> files. You can see the resulting differences in file sizes in</w:t>
      </w:r>
      <w:r w:rsidRPr="00F97978">
        <w:rPr>
          <w:rStyle w:val="ItalicsPACKT"/>
        </w:rPr>
        <w:t xml:space="preserve"> step 8</w:t>
      </w:r>
      <w:r w:rsidR="00B95E30">
        <w:rPr>
          <w:rStyle w:val="ItalicsPACKT"/>
        </w:rPr>
        <w:t>,</w:t>
      </w:r>
      <w:r>
        <w:rPr>
          <w:lang w:val="en-GB"/>
        </w:rPr>
        <w:t xml:space="preserve"> where the second archive is somewhat larger than the first owing to the presence of the root folder. </w:t>
      </w:r>
    </w:p>
    <w:p w14:paraId="1CC16103" w14:textId="14CBA2C7" w:rsidR="00F97978" w:rsidRPr="00503939" w:rsidRDefault="00F97978" w:rsidP="00E426EA">
      <w:pPr>
        <w:pStyle w:val="NormalPACKT"/>
        <w:rPr>
          <w:lang w:val="en-GB"/>
        </w:rPr>
      </w:pPr>
      <w:r>
        <w:rPr>
          <w:lang w:val="en-GB"/>
        </w:rPr>
        <w:t xml:space="preserve">In </w:t>
      </w:r>
      <w:r w:rsidRPr="00F97978">
        <w:rPr>
          <w:rStyle w:val="ItalicsPACKT"/>
        </w:rPr>
        <w:t>step 12</w:t>
      </w:r>
      <w:r>
        <w:rPr>
          <w:lang w:val="en-GB"/>
        </w:rPr>
        <w:t>, you expand the first archive</w:t>
      </w:r>
      <w:r w:rsidR="00B95E30">
        <w:rPr>
          <w:lang w:val="en-GB"/>
        </w:rPr>
        <w:t>,</w:t>
      </w:r>
      <w:r>
        <w:rPr>
          <w:lang w:val="en-GB"/>
        </w:rPr>
        <w:t xml:space="preserve"> and in </w:t>
      </w:r>
      <w:r w:rsidRPr="00F97978">
        <w:rPr>
          <w:rStyle w:val="ItalicsPACKT"/>
        </w:rPr>
        <w:t>step 13</w:t>
      </w:r>
      <w:r>
        <w:rPr>
          <w:lang w:val="en-GB"/>
        </w:rPr>
        <w:t>, you can see it contains the same number of files and has the same total fi</w:t>
      </w:r>
      <w:r w:rsidR="00B95E30">
        <w:rPr>
          <w:lang w:val="en-GB"/>
        </w:rPr>
        <w:t>l</w:t>
      </w:r>
      <w:r>
        <w:rPr>
          <w:lang w:val="en-GB"/>
        </w:rPr>
        <w:t xml:space="preserve">e size as the 100 files you </w:t>
      </w:r>
      <w:r w:rsidR="00B95E30">
        <w:rPr>
          <w:lang w:val="en-GB"/>
        </w:rPr>
        <w:t>initial</w:t>
      </w:r>
      <w:r>
        <w:rPr>
          <w:lang w:val="en-GB"/>
        </w:rPr>
        <w:t xml:space="preserve">ly compressed. </w:t>
      </w:r>
    </w:p>
    <w:sectPr w:rsidR="00F97978" w:rsidRPr="00503939" w:rsidSect="003A45C3">
      <w:pgSz w:w="12240" w:h="15840"/>
      <w:pgMar w:top="1440" w:right="1440" w:bottom="1440" w:left="1440" w:header="1973" w:footer="2347"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1" w:author="Lucy Wan" w:date="2021-02-09T17:29:00Z" w:initials="LW">
    <w:p w14:paraId="489041A4" w14:textId="4D309EF6" w:rsidR="002E2E92" w:rsidRDefault="002E2E92" w:rsidP="00FE0FBA">
      <w:pPr>
        <w:pStyle w:val="CommentText"/>
      </w:pPr>
      <w:r>
        <w:rPr>
          <w:rStyle w:val="CommentReference"/>
        </w:rPr>
        <w:annotationRef/>
      </w:r>
      <w:r w:rsidRPr="00365694">
        <w:rPr>
          <w:b/>
          <w:bCs/>
        </w:rPr>
        <w:t>@Josh</w:t>
      </w:r>
      <w:r>
        <w:t xml:space="preserve"> we are still pending on a title change as Thomas is undecided:</w:t>
      </w:r>
    </w:p>
    <w:p w14:paraId="00232587" w14:textId="77777777" w:rsidR="002E2E92" w:rsidRDefault="002E2E92" w:rsidP="00FE0FBA">
      <w:pPr>
        <w:pStyle w:val="CommentText"/>
      </w:pPr>
    </w:p>
    <w:p w14:paraId="7E66F728" w14:textId="77777777" w:rsidR="002E2E92" w:rsidRDefault="002E2E92" w:rsidP="00FE0FBA">
      <w:pPr>
        <w:pStyle w:val="CommentText"/>
        <w:numPr>
          <w:ilvl w:val="0"/>
          <w:numId w:val="13"/>
        </w:numPr>
      </w:pPr>
      <w:r>
        <w:t xml:space="preserve"> Using PowerShell 7 in the Enterprise</w:t>
      </w:r>
    </w:p>
    <w:p w14:paraId="4501DACA" w14:textId="1217933C" w:rsidR="002E2E92" w:rsidRDefault="002E2E92" w:rsidP="00FE0FBA">
      <w:pPr>
        <w:pStyle w:val="CommentText"/>
        <w:numPr>
          <w:ilvl w:val="0"/>
          <w:numId w:val="13"/>
        </w:numPr>
      </w:pPr>
      <w:r>
        <w:t xml:space="preserve"> PowerShell 7 in the Enterprise</w:t>
      </w:r>
    </w:p>
    <w:p w14:paraId="2D78108E" w14:textId="7AC5A831" w:rsidR="002E2E92" w:rsidRDefault="002E2E92" w:rsidP="00FE0FBA">
      <w:pPr>
        <w:pStyle w:val="CommentText"/>
        <w:numPr>
          <w:ilvl w:val="0"/>
          <w:numId w:val="13"/>
        </w:numPr>
      </w:pPr>
      <w:r>
        <w:t xml:space="preserve"> Managing the Enterprise in PowerShell</w:t>
      </w:r>
    </w:p>
    <w:p w14:paraId="10D71F5E" w14:textId="77777777" w:rsidR="002E2E92" w:rsidRDefault="002E2E92" w:rsidP="00FE0FBA">
      <w:pPr>
        <w:pStyle w:val="CommentText"/>
      </w:pPr>
    </w:p>
    <w:p w14:paraId="4346A918" w14:textId="3F320814" w:rsidR="002E2E92" w:rsidRDefault="002E2E92" w:rsidP="00FE0FBA">
      <w:pPr>
        <w:pStyle w:val="CommentText"/>
      </w:pPr>
      <w:r>
        <w:t>Or something else! Any other suggestions/preferences?</w:t>
      </w:r>
    </w:p>
  </w:comment>
  <w:comment w:id="2" w:author="Josh King" w:date="2021-02-10T08:44:00Z" w:initials="JK">
    <w:p w14:paraId="3CDBE4FC" w14:textId="2E4F3396" w:rsidR="002E2E92" w:rsidRDefault="002E2E92" w:rsidP="00FE0FBA">
      <w:pPr>
        <w:pStyle w:val="CommentText"/>
      </w:pPr>
      <w:r>
        <w:rPr>
          <w:rStyle w:val="CommentReference"/>
        </w:rPr>
        <w:annotationRef/>
      </w:r>
      <w:r>
        <w:t xml:space="preserve">I think those first two are excellent choices. </w:t>
      </w:r>
      <w:r>
        <w:br/>
      </w:r>
      <w:r>
        <w:br/>
        <w:t xml:space="preserve">I was being a little tongue in cheek when suggesting the third (it was using the same form as the existing title), it’s better when you tweak it to “Managing the enterprise </w:t>
      </w:r>
      <w:r w:rsidRPr="00FF141D">
        <w:rPr>
          <w:b/>
          <w:bCs/>
        </w:rPr>
        <w:t>with</w:t>
      </w:r>
      <w:r>
        <w:t xml:space="preserve"> PowerShell 7”</w:t>
      </w:r>
    </w:p>
  </w:comment>
  <w:comment w:id="3" w:author="Lucy Wan" w:date="2021-02-10T09:55:00Z" w:initials="LW">
    <w:p w14:paraId="1BD7F138" w14:textId="74775FE6" w:rsidR="002E2E92" w:rsidRDefault="002E2E92" w:rsidP="00FE0FBA">
      <w:pPr>
        <w:pStyle w:val="CommentText"/>
      </w:pPr>
      <w:r>
        <w:rPr>
          <w:rStyle w:val="CommentReference"/>
        </w:rPr>
        <w:annotationRef/>
      </w:r>
      <w:r w:rsidRPr="00FD1D8A">
        <w:rPr>
          <w:b/>
          <w:bCs/>
        </w:rPr>
        <w:t>@Thomas</w:t>
      </w:r>
      <w:r>
        <w:t xml:space="preserve"> happy to leave the decision up to you!</w:t>
      </w:r>
    </w:p>
  </w:comment>
  <w:comment w:id="4" w:author="Thomas Lee" w:date="2021-02-10T11:43:00Z" w:initials="TL">
    <w:p w14:paraId="0DA016D2" w14:textId="34BDD84B" w:rsidR="002E2E92" w:rsidRDefault="002E2E92">
      <w:pPr>
        <w:pStyle w:val="CommentText"/>
      </w:pPr>
      <w:r>
        <w:rPr>
          <w:rStyle w:val="CommentReference"/>
        </w:rPr>
        <w:annotationRef/>
      </w:r>
      <w:r>
        <w:t>Using</w:t>
      </w:r>
    </w:p>
  </w:comment>
  <w:comment w:id="5" w:author="Lucy Wan" w:date="2021-02-09T16:21:00Z" w:initials="LW">
    <w:p w14:paraId="449C7431" w14:textId="747F0213" w:rsidR="002E2E92" w:rsidRPr="002C03E9" w:rsidRDefault="002E2E92" w:rsidP="00FE0FBA">
      <w:pPr>
        <w:pStyle w:val="CommentText"/>
      </w:pPr>
      <w:r>
        <w:rPr>
          <w:rStyle w:val="CommentReference"/>
        </w:rPr>
        <w:annotationRef/>
      </w:r>
      <w:r>
        <w:rPr>
          <w:b/>
          <w:bCs/>
        </w:rPr>
        <w:t>For the TE:</w:t>
      </w:r>
      <w:r>
        <w:t xml:space="preserve"> please go through all code in this chapter </w:t>
      </w:r>
      <w:r w:rsidRPr="00D90272">
        <w:rPr>
          <w:b/>
          <w:bCs/>
        </w:rPr>
        <w:t>extremely carefully</w:t>
      </w:r>
      <w:r>
        <w:t xml:space="preserve"> – lots of single and double quotation marks which should be straight have been changed to curly – please change these </w:t>
      </w:r>
      <w:r>
        <w:rPr>
          <w:b/>
          <w:bCs/>
        </w:rPr>
        <w:t>back to straight</w:t>
      </w:r>
      <w:r>
        <w:t xml:space="preserve">, else the code will not paste correctly when readers attempt to use it. </w:t>
      </w:r>
    </w:p>
  </w:comment>
  <w:comment w:id="6" w:author="Josh King" w:date="2021-02-10T08:49:00Z" w:initials="JK">
    <w:p w14:paraId="0772A40F" w14:textId="31CA831B" w:rsidR="002E2E92" w:rsidRDefault="002E2E92" w:rsidP="00FE0FBA">
      <w:pPr>
        <w:pStyle w:val="CommentText"/>
      </w:pPr>
      <w:r>
        <w:rPr>
          <w:rStyle w:val="CommentReference"/>
        </w:rPr>
        <w:annotationRef/>
      </w:r>
      <w:r>
        <w:t>I haven’t been mentioning this in all of my reviews, but it is consistent throughout the chapter (I’ve just accepted having to convert the marks to straight as a fact of life while going through the review).</w:t>
      </w:r>
    </w:p>
  </w:comment>
  <w:comment w:id="7" w:author="Thomas Lee" w:date="2021-02-10T11:43:00Z" w:initials="TL">
    <w:p w14:paraId="6D4F5AE8" w14:textId="40648009" w:rsidR="002E2E92" w:rsidRDefault="002E2E92">
      <w:pPr>
        <w:pStyle w:val="CommentText"/>
      </w:pPr>
      <w:r>
        <w:rPr>
          <w:rStyle w:val="CommentReference"/>
        </w:rPr>
        <w:annotationRef/>
      </w:r>
      <w:r>
        <w:t xml:space="preserve">This is a huge mess up – I submitted straighnt quot4es and these3 were changed. It LOOKS Like someone did a global find/’replace.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2639"/>
          </mc:Choice>
          <mc:Fallback>
            <w:t>☹</w:t>
          </mc:Fallback>
        </mc:AlternateContent>
      </w:r>
    </w:p>
  </w:comment>
  <w:comment w:id="96" w:author="Lucy Wan" w:date="2021-02-09T16:16:00Z" w:initials="LW">
    <w:p w14:paraId="640FEEFE" w14:textId="26E1309C" w:rsidR="002E2E92" w:rsidRDefault="002E2E92" w:rsidP="00FE0FBA">
      <w:pPr>
        <w:pStyle w:val="CommentText"/>
      </w:pPr>
      <w:r>
        <w:rPr>
          <w:rStyle w:val="CommentReference"/>
        </w:rPr>
        <w:annotationRef/>
      </w:r>
      <w:r w:rsidRPr="00B565E5">
        <w:rPr>
          <w:b/>
          <w:bCs/>
        </w:rPr>
        <w:t xml:space="preserve">For </w:t>
      </w:r>
      <w:r>
        <w:rPr>
          <w:b/>
          <w:bCs/>
        </w:rPr>
        <w:t>the TE</w:t>
      </w:r>
      <w:r w:rsidRPr="00B565E5">
        <w:rPr>
          <w:b/>
          <w:bCs/>
        </w:rPr>
        <w:t>:</w:t>
      </w:r>
      <w:r>
        <w:t xml:space="preserve"> Need to fix figure numbering from here onwards</w:t>
      </w:r>
    </w:p>
  </w:comment>
  <w:comment w:id="97" w:author="Thomas Lee" w:date="2021-02-10T11:51:00Z" w:initials="TL">
    <w:p w14:paraId="7769D57C" w14:textId="0443481F" w:rsidR="002E2E92" w:rsidRDefault="002E2E92">
      <w:pPr>
        <w:pStyle w:val="CommentText"/>
      </w:pPr>
      <w:r>
        <w:rPr>
          <w:rStyle w:val="CommentReference"/>
        </w:rPr>
        <w:annotationRef/>
      </w:r>
      <w:r>
        <w:t>Not sure what happened – but can Packt fix this??</w:t>
      </w:r>
    </w:p>
  </w:comment>
  <w:comment w:id="122" w:author="Lucy Wan" w:date="2020-11-23T16:10:00Z" w:initials="LW">
    <w:p w14:paraId="05D7B3BB" w14:textId="1AEBA8E6" w:rsidR="002E2E92" w:rsidRDefault="002E2E92" w:rsidP="00FE0FBA">
      <w:pPr>
        <w:pStyle w:val="CommentText"/>
      </w:pPr>
      <w:r>
        <w:rPr>
          <w:rStyle w:val="CommentReference"/>
        </w:rPr>
        <w:annotationRef/>
      </w:r>
      <w:r w:rsidRPr="00F27988">
        <w:rPr>
          <w:b/>
          <w:bCs/>
        </w:rPr>
        <w:t>@Thomas</w:t>
      </w:r>
      <w:r>
        <w:t xml:space="preserve"> there is a typo in this figure, “Chocolitier” should be “Chocolatier” in the first line; </w:t>
      </w:r>
      <w:proofErr w:type="gramStart"/>
      <w:r>
        <w:t>also</w:t>
      </w:r>
      <w:proofErr w:type="gramEnd"/>
      <w:r>
        <w:t xml:space="preserve"> you might want to uncapitalise “Packages”</w:t>
      </w:r>
    </w:p>
  </w:comment>
  <w:comment w:id="123" w:author="Lucy Wan" w:date="2021-02-09T16:30:00Z" w:initials="LW">
    <w:p w14:paraId="0553CD81" w14:textId="4A61B228" w:rsidR="002E2E92" w:rsidRDefault="002E2E92" w:rsidP="00FE0FBA">
      <w:pPr>
        <w:pStyle w:val="CommentText"/>
      </w:pPr>
      <w:r>
        <w:rPr>
          <w:rStyle w:val="CommentReference"/>
        </w:rPr>
        <w:annotationRef/>
      </w:r>
      <w:r w:rsidRPr="00F27988">
        <w:rPr>
          <w:b/>
          <w:bCs/>
        </w:rPr>
        <w:t>@Thomas</w:t>
      </w:r>
      <w:r>
        <w:t xml:space="preserve"> please correct “Chocolitier” to “Chocolatier”</w:t>
      </w:r>
    </w:p>
  </w:comment>
  <w:comment w:id="124" w:author="Thomas Lee" w:date="2021-02-10T12:00:00Z" w:initials="TL">
    <w:p w14:paraId="0B85C288" w14:textId="23E86A99" w:rsidR="002E2E92" w:rsidRDefault="002E2E92">
      <w:pPr>
        <w:pStyle w:val="CommentText"/>
      </w:pPr>
      <w:r>
        <w:rPr>
          <w:rStyle w:val="CommentReference"/>
        </w:rPr>
        <w:annotationRef/>
      </w:r>
      <w:r>
        <w:t>New screen shot taken – script was OK</w:t>
      </w:r>
    </w:p>
  </w:comment>
  <w:comment w:id="188" w:author="Lucy Wan" w:date="2021-02-09T16:37:00Z" w:initials="LW">
    <w:p w14:paraId="49785EE3" w14:textId="296085F5" w:rsidR="002E2E92" w:rsidRDefault="002E2E92" w:rsidP="00FE0FBA">
      <w:pPr>
        <w:pStyle w:val="CommentText"/>
      </w:pPr>
      <w:r>
        <w:rPr>
          <w:rStyle w:val="CommentReference"/>
        </w:rPr>
        <w:annotationRef/>
      </w:r>
      <w:r w:rsidRPr="000E5B3F">
        <w:rPr>
          <w:b/>
          <w:bCs/>
        </w:rPr>
        <w:t>@Thomas</w:t>
      </w:r>
      <w:r>
        <w:t xml:space="preserve"> is the “I” </w:t>
      </w:r>
      <w:proofErr w:type="gramStart"/>
      <w:r>
        <w:t>a</w:t>
      </w:r>
      <w:proofErr w:type="gramEnd"/>
      <w:r>
        <w:t xml:space="preserve"> typo here?</w:t>
      </w:r>
    </w:p>
  </w:comment>
  <w:comment w:id="189" w:author="Thomas Lee" w:date="2021-02-10T12:05:00Z" w:initials="TL">
    <w:p w14:paraId="55A59487" w14:textId="130F9021" w:rsidR="002E2E92" w:rsidRDefault="002E2E92">
      <w:pPr>
        <w:pStyle w:val="CommentText"/>
      </w:pPr>
      <w:r>
        <w:rPr>
          <w:rStyle w:val="CommentReference"/>
        </w:rPr>
        <w:annotationRef/>
      </w:r>
      <w:r>
        <w:t>yes</w:t>
      </w:r>
    </w:p>
  </w:comment>
  <w:comment w:id="254" w:author="Lucy Wan" w:date="2021-02-09T16:48:00Z" w:initials="LW">
    <w:p w14:paraId="2310EEA8" w14:textId="77777777" w:rsidR="002E2E92" w:rsidRDefault="002E2E92" w:rsidP="00FE0FBA">
      <w:pPr>
        <w:pStyle w:val="CommentText"/>
      </w:pPr>
      <w:r>
        <w:rPr>
          <w:rStyle w:val="CommentReference"/>
        </w:rPr>
        <w:annotationRef/>
      </w:r>
      <w:r w:rsidRPr="00BE0D40">
        <w:rPr>
          <w:b/>
          <w:bCs/>
        </w:rPr>
        <w:t>@Josh</w:t>
      </w:r>
      <w:r>
        <w:t xml:space="preserve"> please could you re-test this recipe and re-check all the content in the “How it works” and “There’s more” sections too? In response to your comments, Thomas realized he was also unable to reproduce his earlier results, so he rewrote the recipe a little. </w:t>
      </w:r>
    </w:p>
    <w:p w14:paraId="660FC7FF" w14:textId="77777777" w:rsidR="002E2E92" w:rsidRDefault="002E2E92" w:rsidP="00FE0FBA">
      <w:pPr>
        <w:pStyle w:val="CommentText"/>
      </w:pPr>
    </w:p>
    <w:p w14:paraId="6F5A8196" w14:textId="2C31207C" w:rsidR="002E2E92" w:rsidRDefault="002E2E92" w:rsidP="00FE0FBA">
      <w:pPr>
        <w:pStyle w:val="CommentText"/>
      </w:pPr>
      <w:r>
        <w:t>Please leave us some comments if anything is amiss – thanks very much!</w:t>
      </w:r>
    </w:p>
  </w:comment>
  <w:comment w:id="255" w:author="Josh King" w:date="2021-02-10T09:47:00Z" w:initials="JK">
    <w:p w14:paraId="2188CC5E" w14:textId="341BFBA2" w:rsidR="002E2E92" w:rsidRDefault="002E2E92" w:rsidP="00FE0FBA">
      <w:pPr>
        <w:pStyle w:val="CommentText"/>
      </w:pPr>
      <w:r>
        <w:rPr>
          <w:rStyle w:val="CommentReference"/>
        </w:rPr>
        <w:annotationRef/>
      </w:r>
      <w:r>
        <w:t>Only some minor things, but the result is good. Love it!</w:t>
      </w:r>
    </w:p>
  </w:comment>
  <w:comment w:id="256" w:author="Lucy Wan" w:date="2021-02-10T09:57:00Z" w:initials="LW">
    <w:p w14:paraId="3A200017" w14:textId="25872081" w:rsidR="002E2E92" w:rsidRPr="00FE0FBA" w:rsidRDefault="002E2E92" w:rsidP="00FE0FBA">
      <w:pPr>
        <w:pStyle w:val="CommentText"/>
      </w:pPr>
      <w:r>
        <w:rPr>
          <w:rStyle w:val="CommentReference"/>
        </w:rPr>
        <w:annotationRef/>
      </w:r>
      <w:r w:rsidRPr="00FE0FBA">
        <w:rPr>
          <w:b/>
          <w:bCs/>
        </w:rPr>
        <w:t>@Thomas</w:t>
      </w:r>
      <w:r>
        <w:rPr>
          <w:b/>
          <w:bCs/>
        </w:rPr>
        <w:t xml:space="preserve"> </w:t>
      </w:r>
      <w:r>
        <w:t>for your reference, Josh has left some comments below</w:t>
      </w:r>
    </w:p>
  </w:comment>
  <w:comment w:id="283" w:author="Josh King" w:date="2021-02-10T09:42:00Z" w:initials="JK">
    <w:p w14:paraId="4276D144" w14:textId="3E330D79" w:rsidR="002E2E92" w:rsidRDefault="002E2E92" w:rsidP="00FE0FBA">
      <w:pPr>
        <w:pStyle w:val="CommentText"/>
      </w:pPr>
      <w:r>
        <w:rPr>
          <w:rStyle w:val="CommentReference"/>
        </w:rPr>
        <w:annotationRef/>
      </w:r>
      <w:r>
        <w:t>After reading the remainder of the recipe and the parts afterwards, I’m fairly certain this should be a “run the script” step, to show what happens before changing the execution policy.</w:t>
      </w:r>
      <w:r>
        <w:br/>
      </w:r>
      <w:r>
        <w:br/>
        <w:t>This then also resolves my comment on Step 11.</w:t>
      </w:r>
    </w:p>
  </w:comment>
  <w:comment w:id="326" w:author="Josh King" w:date="2021-02-10T09:31:00Z" w:initials="JK">
    <w:p w14:paraId="2F40DB15" w14:textId="448D75F1" w:rsidR="002E2E92" w:rsidRDefault="002E2E92" w:rsidP="00FE0FBA">
      <w:pPr>
        <w:pStyle w:val="CommentText"/>
      </w:pPr>
      <w:r>
        <w:rPr>
          <w:rStyle w:val="CommentReference"/>
        </w:rPr>
        <w:annotationRef/>
      </w:r>
      <w:r>
        <w:t>I haven’t changed directories, so I’m still in my user profile (where “signed.ps1” doesn’t exist)</w:t>
      </w:r>
      <w:r>
        <w:br/>
      </w:r>
      <w:r>
        <w:br/>
      </w:r>
      <w:r>
        <w:rPr>
          <w:noProof/>
        </w:rPr>
        <w:drawing>
          <wp:inline distT="0" distB="0" distL="0" distR="0" wp14:anchorId="48352E20" wp14:editId="40919542">
            <wp:extent cx="5943600" cy="396875"/>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stretch>
                      <a:fillRect/>
                    </a:stretch>
                  </pic:blipFill>
                  <pic:spPr>
                    <a:xfrm>
                      <a:off x="0" y="0"/>
                      <a:ext cx="5943600" cy="396875"/>
                    </a:xfrm>
                    <a:prstGeom prst="rect">
                      <a:avLst/>
                    </a:prstGeom>
                  </pic:spPr>
                </pic:pic>
              </a:graphicData>
            </a:graphic>
          </wp:inline>
        </w:drawing>
      </w:r>
    </w:p>
  </w:comment>
  <w:comment w:id="327" w:author="Josh King" w:date="2021-02-10T09:33:00Z" w:initials="JK">
    <w:p w14:paraId="01F26A02" w14:textId="3927BC74" w:rsidR="002E2E92" w:rsidRDefault="002E2E92" w:rsidP="00FE0FBA">
      <w:pPr>
        <w:pStyle w:val="CommentText"/>
      </w:pPr>
      <w:r>
        <w:rPr>
          <w:rStyle w:val="CommentReference"/>
        </w:rPr>
        <w:annotationRef/>
      </w:r>
      <w:r>
        <w:t>When running the script by its full path I’m prompted to ask if I want to run it:</w:t>
      </w:r>
      <w:r>
        <w:br/>
      </w:r>
      <w:r>
        <w:br/>
      </w:r>
      <w:r>
        <w:rPr>
          <w:noProof/>
        </w:rPr>
        <w:drawing>
          <wp:inline distT="0" distB="0" distL="0" distR="0" wp14:anchorId="44758129" wp14:editId="77B780C7">
            <wp:extent cx="5943600" cy="5918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
                    <a:stretch>
                      <a:fillRect/>
                    </a:stretch>
                  </pic:blipFill>
                  <pic:spPr>
                    <a:xfrm>
                      <a:off x="0" y="0"/>
                      <a:ext cx="5943600" cy="591820"/>
                    </a:xfrm>
                    <a:prstGeom prst="rect">
                      <a:avLst/>
                    </a:prstGeom>
                  </pic:spPr>
                </pic:pic>
              </a:graphicData>
            </a:graphic>
          </wp:inline>
        </w:drawing>
      </w:r>
    </w:p>
  </w:comment>
  <w:comment w:id="330" w:author="Josh King" w:date="2021-02-10T09:29:00Z" w:initials="JK">
    <w:p w14:paraId="4F27F841" w14:textId="43A86BEA" w:rsidR="002E2E92" w:rsidRDefault="002E2E92" w:rsidP="00FE0FBA">
      <w:pPr>
        <w:pStyle w:val="CommentText"/>
      </w:pPr>
      <w:r>
        <w:rPr>
          <w:rStyle w:val="CommentReference"/>
        </w:rPr>
        <w:annotationRef/>
      </w:r>
      <w:r>
        <w:t>Given this is output it probably shouldn’t be here?</w:t>
      </w:r>
    </w:p>
  </w:comment>
  <w:comment w:id="331" w:author="Thomas Lee" w:date="2021-02-10T15:25:00Z" w:initials="TL">
    <w:p w14:paraId="1B722CB4" w14:textId="743DBD9C" w:rsidR="002E2E92" w:rsidRDefault="002E2E92">
      <w:pPr>
        <w:pStyle w:val="CommentText"/>
      </w:pPr>
      <w:r>
        <w:rPr>
          <w:rStyle w:val="CommentReference"/>
        </w:rPr>
        <w:annotationRef/>
      </w:r>
      <w:r>
        <w:t>yes</w:t>
      </w:r>
    </w:p>
  </w:comment>
  <w:comment w:id="336" w:author="Josh King" w:date="2021-02-10T09:36:00Z" w:initials="JK">
    <w:p w14:paraId="39FAAD93" w14:textId="7AF65400" w:rsidR="002E2E92" w:rsidRPr="003A1F8B" w:rsidRDefault="002E2E92" w:rsidP="00FE0FBA">
      <w:pPr>
        <w:pStyle w:val="CommentText"/>
      </w:pPr>
      <w:r>
        <w:rPr>
          <w:rStyle w:val="CommentReference"/>
        </w:rPr>
        <w:annotationRef/>
      </w:r>
      <w:r w:rsidRPr="003A1F8B">
        <w:t>I might be glossing over it, but what’s the difference between this and step 8?</w:t>
      </w:r>
      <w:r>
        <w:br/>
      </w:r>
      <w:r>
        <w:br/>
      </w:r>
      <w:r w:rsidRPr="003A1F8B">
        <w:t>This comment is moot as step 8 should be a “run the script” step</w:t>
      </w:r>
    </w:p>
  </w:comment>
  <w:comment w:id="341" w:author="Josh King" w:date="2021-02-10T09:37:00Z" w:initials="JK">
    <w:p w14:paraId="4163DB03" w14:textId="78A497E2" w:rsidR="002E2E92" w:rsidRDefault="002E2E92" w:rsidP="00FE0FBA">
      <w:pPr>
        <w:pStyle w:val="CommentText"/>
      </w:pPr>
      <w:r>
        <w:rPr>
          <w:rStyle w:val="CommentReference"/>
        </w:rPr>
        <w:annotationRef/>
      </w:r>
      <w:r>
        <w:t>Same deal here as in step 10, will have either needed to CD into C:\Foo at some point or call the script by its full path.</w:t>
      </w:r>
    </w:p>
  </w:comment>
  <w:comment w:id="354" w:author="Lucy Wan" w:date="2021-02-10T09:13:00Z" w:initials="LW">
    <w:p w14:paraId="2FE56BA0" w14:textId="1501E174" w:rsidR="002E2E92" w:rsidRPr="006211EE" w:rsidRDefault="002E2E92" w:rsidP="00FE0FBA">
      <w:pPr>
        <w:pStyle w:val="CommentText"/>
      </w:pPr>
      <w:r>
        <w:rPr>
          <w:rStyle w:val="CommentReference"/>
        </w:rPr>
        <w:annotationRef/>
      </w:r>
      <w:r w:rsidRPr="00435088">
        <w:t>@Thomas</w:t>
      </w:r>
      <w:r>
        <w:t xml:space="preserve"> there isn’t a step number/description in the first line of this image like in other screenshots – you might want to fix this for consistency’s sake</w:t>
      </w:r>
    </w:p>
  </w:comment>
  <w:comment w:id="355" w:author="Thomas Lee" w:date="2021-02-11T16:44:00Z" w:initials="TL">
    <w:p w14:paraId="62884F47" w14:textId="77777777" w:rsidR="00536D2B" w:rsidRDefault="00536D2B">
      <w:pPr>
        <w:pStyle w:val="CommentText"/>
      </w:pPr>
      <w:r>
        <w:rPr>
          <w:rStyle w:val="CommentReference"/>
        </w:rPr>
        <w:annotationRef/>
      </w:r>
      <w:r>
        <w:t>Screen shot re taken</w:t>
      </w:r>
    </w:p>
    <w:p w14:paraId="1DF28704" w14:textId="510B73B9" w:rsidR="00536D2B" w:rsidRDefault="00536D2B">
      <w:pPr>
        <w:pStyle w:val="CommentText"/>
      </w:pPr>
      <w:r>
        <w:t>Good catch</w:t>
      </w:r>
    </w:p>
  </w:comment>
  <w:comment w:id="361" w:author="Thomas Lee" w:date="2021-02-08T10:05:00Z" w:initials="TL">
    <w:p w14:paraId="2012009B" w14:textId="77777777" w:rsidR="002E2E92" w:rsidRPr="00CE6AB2" w:rsidRDefault="002E2E92" w:rsidP="00FE0FBA">
      <w:pPr>
        <w:pStyle w:val="CommentText"/>
      </w:pPr>
      <w:r>
        <w:rPr>
          <w:rStyle w:val="CommentReference"/>
        </w:rPr>
        <w:annotationRef/>
      </w:r>
      <w:r w:rsidRPr="00CE6AB2">
        <w:t>This is inserted into this section – can we renumber the remaining figures?</w:t>
      </w:r>
    </w:p>
  </w:comment>
  <w:comment w:id="362" w:author="Lucy Wan" w:date="2021-02-10T09:19:00Z" w:initials="LW">
    <w:p w14:paraId="06664B81" w14:textId="11BB435A" w:rsidR="002E2E92" w:rsidRPr="00CE6AB2" w:rsidRDefault="002E2E92" w:rsidP="00FE0FBA">
      <w:pPr>
        <w:pStyle w:val="CommentText"/>
      </w:pPr>
      <w:r>
        <w:rPr>
          <w:rStyle w:val="CommentReference"/>
        </w:rPr>
        <w:annotationRef/>
      </w:r>
      <w:r w:rsidRPr="00CE6AB2">
        <w:t>For the TE’s attention ^^</w:t>
      </w:r>
    </w:p>
  </w:comment>
  <w:comment w:id="363" w:author="Thomas Lee" w:date="2021-02-08T10:05:00Z" w:initials="TL">
    <w:p w14:paraId="164349FF" w14:textId="77777777" w:rsidR="002E2E92" w:rsidRDefault="002E2E92" w:rsidP="00FE0FBA">
      <w:pPr>
        <w:pStyle w:val="CommentText"/>
      </w:pPr>
      <w:r>
        <w:rPr>
          <w:rStyle w:val="CommentReference"/>
        </w:rPr>
        <w:annotationRef/>
      </w:r>
      <w:r>
        <w:t>This is inserted into this section – can we renumber the remaining figures?</w:t>
      </w:r>
    </w:p>
  </w:comment>
  <w:comment w:id="364" w:author="Lucy Wan" w:date="2021-02-10T09:19:00Z" w:initials="LW">
    <w:p w14:paraId="60D1DD28" w14:textId="36F45BCA" w:rsidR="002E2E92" w:rsidRPr="000B3D32" w:rsidRDefault="002E2E92" w:rsidP="00FE0FBA">
      <w:pPr>
        <w:pStyle w:val="CommentText"/>
      </w:pPr>
      <w:r>
        <w:rPr>
          <w:rStyle w:val="CommentReference"/>
        </w:rPr>
        <w:annotationRef/>
      </w:r>
      <w:r w:rsidRPr="000B3D32">
        <w:t>For the TE’s attention ^^</w:t>
      </w:r>
    </w:p>
  </w:comment>
  <w:comment w:id="365" w:author="Thomas Lee" w:date="2021-02-08T10:05:00Z" w:initials="TL">
    <w:p w14:paraId="6C1C8FE8" w14:textId="77777777" w:rsidR="002E2E92" w:rsidRDefault="002E2E92" w:rsidP="00FE0FBA">
      <w:pPr>
        <w:pStyle w:val="CommentText"/>
      </w:pPr>
      <w:r>
        <w:rPr>
          <w:rStyle w:val="CommentReference"/>
        </w:rPr>
        <w:annotationRef/>
      </w:r>
      <w:r>
        <w:t>This is inserted into this section – can we renumber the remaining figures?</w:t>
      </w:r>
    </w:p>
  </w:comment>
  <w:comment w:id="366" w:author="Lucy Wan" w:date="2021-02-10T09:19:00Z" w:initials="LW">
    <w:p w14:paraId="13B65865" w14:textId="1D1CBE99" w:rsidR="002E2E92" w:rsidRPr="000B3D32" w:rsidRDefault="002E2E92" w:rsidP="00FE0FBA">
      <w:pPr>
        <w:pStyle w:val="CommentText"/>
      </w:pPr>
      <w:r>
        <w:rPr>
          <w:rStyle w:val="CommentReference"/>
        </w:rPr>
        <w:annotationRef/>
      </w:r>
      <w:r w:rsidRPr="000B3D32">
        <w:t>For the TE’s attention ^^</w:t>
      </w:r>
    </w:p>
  </w:comment>
  <w:comment w:id="369" w:author="Thomas Lee" w:date="2021-02-08T10:05:00Z" w:initials="TL">
    <w:p w14:paraId="510B43ED" w14:textId="77777777" w:rsidR="002E2E92" w:rsidRDefault="002E2E92" w:rsidP="00FE0FBA">
      <w:pPr>
        <w:pStyle w:val="CommentText"/>
      </w:pPr>
      <w:r>
        <w:rPr>
          <w:rStyle w:val="CommentReference"/>
        </w:rPr>
        <w:annotationRef/>
      </w:r>
      <w:r>
        <w:t>This is inserted into this section – can we renumber the remaining figures?</w:t>
      </w:r>
    </w:p>
  </w:comment>
  <w:comment w:id="370" w:author="Lucy Wan" w:date="2021-02-10T09:19:00Z" w:initials="LW">
    <w:p w14:paraId="6643391D" w14:textId="35095B33" w:rsidR="002E2E92" w:rsidRDefault="002E2E92" w:rsidP="00FE0FBA">
      <w:pPr>
        <w:pStyle w:val="CommentText"/>
      </w:pPr>
      <w:r>
        <w:rPr>
          <w:rStyle w:val="CommentReference"/>
        </w:rPr>
        <w:annotationRef/>
      </w:r>
      <w:r w:rsidRPr="000B3D32">
        <w:t>For the TE’s attention ^^</w:t>
      </w:r>
    </w:p>
  </w:comment>
  <w:comment w:id="371" w:author="Thomas Lee" w:date="2021-02-08T10:05:00Z" w:initials="TL">
    <w:p w14:paraId="4281FA9D" w14:textId="77777777" w:rsidR="002E2E92" w:rsidRDefault="002E2E92" w:rsidP="00FE0FBA">
      <w:pPr>
        <w:pStyle w:val="CommentText"/>
      </w:pPr>
      <w:r>
        <w:rPr>
          <w:rStyle w:val="CommentReference"/>
        </w:rPr>
        <w:annotationRef/>
      </w:r>
      <w:r>
        <w:t>This is inserted into this section – can we renumber the remaining figures?</w:t>
      </w:r>
    </w:p>
  </w:comment>
  <w:comment w:id="372" w:author="Lucy Wan" w:date="2021-02-10T09:19:00Z" w:initials="LW">
    <w:p w14:paraId="42FC753D" w14:textId="7D0EC0E2" w:rsidR="002E2E92" w:rsidRDefault="002E2E92" w:rsidP="00FE0FBA">
      <w:pPr>
        <w:pStyle w:val="CommentText"/>
      </w:pPr>
      <w:r>
        <w:rPr>
          <w:rStyle w:val="CommentReference"/>
        </w:rPr>
        <w:annotationRef/>
      </w:r>
      <w:r w:rsidRPr="000B3D32">
        <w:t>For the TE’s attention ^^</w:t>
      </w:r>
    </w:p>
  </w:comment>
  <w:comment w:id="373" w:author="Lucy Wan" w:date="2020-11-23T17:17:00Z" w:initials="LW">
    <w:p w14:paraId="442D9937" w14:textId="5D280CA2" w:rsidR="002E2E92" w:rsidRPr="0028163D" w:rsidRDefault="002E2E92" w:rsidP="00FE0FBA">
      <w:pPr>
        <w:pStyle w:val="CommentText"/>
      </w:pPr>
      <w:r>
        <w:rPr>
          <w:rStyle w:val="CommentReference"/>
        </w:rPr>
        <w:annotationRef/>
      </w:r>
      <w:r w:rsidRPr="00FB1F74">
        <w:rPr>
          <w:b/>
          <w:bCs/>
        </w:rPr>
        <w:t>@Thomas</w:t>
      </w:r>
      <w:r>
        <w:t xml:space="preserve"> missing a word here I think, “you can </w:t>
      </w:r>
      <w:r>
        <w:rPr>
          <w:b/>
          <w:bCs/>
        </w:rPr>
        <w:t>use</w:t>
      </w:r>
      <w:r>
        <w:t xml:space="preserve"> older COM objects to create shortcuts”?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4346A918" w15:done="0"/>
  <w15:commentEx w15:paraId="3CDBE4FC" w15:paraIdParent="4346A918" w15:done="0"/>
  <w15:commentEx w15:paraId="1BD7F138" w15:paraIdParent="4346A918" w15:done="0"/>
  <w15:commentEx w15:paraId="0DA016D2" w15:paraIdParent="4346A918" w15:done="0"/>
  <w15:commentEx w15:paraId="449C7431" w15:done="0"/>
  <w15:commentEx w15:paraId="0772A40F" w15:paraIdParent="449C7431" w15:done="0"/>
  <w15:commentEx w15:paraId="6D4F5AE8" w15:paraIdParent="449C7431" w15:done="0"/>
  <w15:commentEx w15:paraId="640FEEFE" w15:done="0"/>
  <w15:commentEx w15:paraId="7769D57C" w15:paraIdParent="640FEEFE" w15:done="0"/>
  <w15:commentEx w15:paraId="05D7B3BB" w15:done="0"/>
  <w15:commentEx w15:paraId="0553CD81" w15:done="0"/>
  <w15:commentEx w15:paraId="0B85C288" w15:paraIdParent="0553CD81" w15:done="0"/>
  <w15:commentEx w15:paraId="49785EE3" w15:done="0"/>
  <w15:commentEx w15:paraId="55A59487" w15:paraIdParent="49785EE3" w15:done="0"/>
  <w15:commentEx w15:paraId="6F5A8196" w15:done="0"/>
  <w15:commentEx w15:paraId="2188CC5E" w15:paraIdParent="6F5A8196" w15:done="0"/>
  <w15:commentEx w15:paraId="3A200017" w15:paraIdParent="6F5A8196" w15:done="0"/>
  <w15:commentEx w15:paraId="4276D144" w15:done="0"/>
  <w15:commentEx w15:paraId="2F40DB15" w15:done="0"/>
  <w15:commentEx w15:paraId="01F26A02" w15:paraIdParent="2F40DB15" w15:done="0"/>
  <w15:commentEx w15:paraId="4F27F841" w15:done="0"/>
  <w15:commentEx w15:paraId="1B722CB4" w15:paraIdParent="4F27F841" w15:done="0"/>
  <w15:commentEx w15:paraId="39FAAD93" w15:done="0"/>
  <w15:commentEx w15:paraId="4163DB03" w15:done="0"/>
  <w15:commentEx w15:paraId="2FE56BA0" w15:done="0"/>
  <w15:commentEx w15:paraId="1DF28704" w15:paraIdParent="2FE56BA0" w15:done="0"/>
  <w15:commentEx w15:paraId="2012009B" w15:done="0"/>
  <w15:commentEx w15:paraId="06664B81" w15:paraIdParent="2012009B" w15:done="0"/>
  <w15:commentEx w15:paraId="164349FF" w15:done="0"/>
  <w15:commentEx w15:paraId="60D1DD28" w15:paraIdParent="164349FF" w15:done="0"/>
  <w15:commentEx w15:paraId="6C1C8FE8" w15:done="0"/>
  <w15:commentEx w15:paraId="13B65865" w15:paraIdParent="6C1C8FE8" w15:done="0"/>
  <w15:commentEx w15:paraId="510B43ED" w15:done="0"/>
  <w15:commentEx w15:paraId="6643391D" w15:paraIdParent="510B43ED" w15:done="0"/>
  <w15:commentEx w15:paraId="4281FA9D" w15:done="0"/>
  <w15:commentEx w15:paraId="42FC753D" w15:paraIdParent="4281FA9D" w15:done="0"/>
  <w15:commentEx w15:paraId="442D9937"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CD44E8" w16cex:dateUtc="2021-02-09T17:29:00Z"/>
  <w16cex:commentExtensible w16cex:durableId="23CE1B61" w16cex:dateUtc="2021-02-09T19:44:00Z"/>
  <w16cex:commentExtensible w16cex:durableId="23CE2C0B" w16cex:dateUtc="2021-02-10T09:55:00Z"/>
  <w16cex:commentExtensible w16cex:durableId="23CE454A" w16cex:dateUtc="2021-02-10T11:43:00Z"/>
  <w16cex:commentExtensible w16cex:durableId="23CD3513" w16cex:dateUtc="2021-02-09T16:21:00Z"/>
  <w16cex:commentExtensible w16cex:durableId="23CE1C80" w16cex:dateUtc="2021-02-09T19:49:00Z"/>
  <w16cex:commentExtensible w16cex:durableId="23CE4565" w16cex:dateUtc="2021-02-10T11:43:00Z"/>
  <w16cex:commentExtensible w16cex:durableId="23CD33D4" w16cex:dateUtc="2021-02-09T16:16:00Z"/>
  <w16cex:commentExtensible w16cex:durableId="23CE4754" w16cex:dateUtc="2021-02-10T11:51:00Z"/>
  <w16cex:commentExtensible w16cex:durableId="23665D83" w16cex:dateUtc="2020-11-23T16:10:00Z"/>
  <w16cex:commentExtensible w16cex:durableId="23CD3722" w16cex:dateUtc="2021-02-09T16:30:00Z"/>
  <w16cex:commentExtensible w16cex:durableId="23CE4963" w16cex:dateUtc="2021-02-10T12:00:00Z"/>
  <w16cex:commentExtensible w16cex:durableId="23CD38E3" w16cex:dateUtc="2021-02-09T16:37:00Z"/>
  <w16cex:commentExtensible w16cex:durableId="23CE4A95" w16cex:dateUtc="2021-02-10T12:05:00Z"/>
  <w16cex:commentExtensible w16cex:durableId="23CD3B75" w16cex:dateUtc="2021-02-09T16:48:00Z"/>
  <w16cex:commentExtensible w16cex:durableId="23CE2A2F" w16cex:dateUtc="2021-02-09T20:47:00Z"/>
  <w16cex:commentExtensible w16cex:durableId="23CE2C74" w16cex:dateUtc="2021-02-10T09:57:00Z"/>
  <w16cex:commentExtensible w16cex:durableId="23CE290C" w16cex:dateUtc="2021-02-09T20:42:00Z"/>
  <w16cex:commentExtensible w16cex:durableId="23CE2673" w16cex:dateUtc="2021-02-09T20:31:00Z"/>
  <w16cex:commentExtensible w16cex:durableId="23CE26CE" w16cex:dateUtc="2021-02-09T20:33:00Z"/>
  <w16cex:commentExtensible w16cex:durableId="23CE25E3" w16cex:dateUtc="2021-02-09T20:29:00Z"/>
  <w16cex:commentExtensible w16cex:durableId="23CE7960" w16cex:dateUtc="2021-02-10T15:25:00Z"/>
  <w16cex:commentExtensible w16cex:durableId="23CE279E" w16cex:dateUtc="2021-02-09T20:36:00Z"/>
  <w16cex:commentExtensible w16cex:durableId="23CE27E4" w16cex:dateUtc="2021-02-09T20:37:00Z"/>
  <w16cex:commentExtensible w16cex:durableId="23CE224D" w16cex:dateUtc="2021-02-10T09:13:00Z"/>
  <w16cex:commentExtensible w16cex:durableId="23CFDD55" w16cex:dateUtc="2021-02-11T16:44:00Z"/>
  <w16cex:commentExtensible w16cex:durableId="23CBC5B8" w16cex:dateUtc="2021-02-08T10:05:00Z"/>
  <w16cex:commentExtensible w16cex:durableId="23CE238C" w16cex:dateUtc="2021-02-10T09:19:00Z"/>
  <w16cex:commentExtensible w16cex:durableId="23CBC89C" w16cex:dateUtc="2021-02-08T10:05:00Z"/>
  <w16cex:commentExtensible w16cex:durableId="23CE2397" w16cex:dateUtc="2021-02-10T09:19:00Z"/>
  <w16cex:commentExtensible w16cex:durableId="23CBC96F" w16cex:dateUtc="2021-02-08T10:05:00Z"/>
  <w16cex:commentExtensible w16cex:durableId="23CE239E" w16cex:dateUtc="2021-02-10T09:19:00Z"/>
  <w16cex:commentExtensible w16cex:durableId="23CBCA4E" w16cex:dateUtc="2021-02-08T10:05:00Z"/>
  <w16cex:commentExtensible w16cex:durableId="23CE23A6" w16cex:dateUtc="2021-02-10T09:19:00Z"/>
  <w16cex:commentExtensible w16cex:durableId="23CBCB1D" w16cex:dateUtc="2021-02-08T10:05:00Z"/>
  <w16cex:commentExtensible w16cex:durableId="23CE23AE" w16cex:dateUtc="2021-02-10T09:19:00Z"/>
  <w16cex:commentExtensible w16cex:durableId="23666D2F" w16cex:dateUtc="2020-11-23T17:1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4346A918" w16cid:durableId="23CD44E8"/>
  <w16cid:commentId w16cid:paraId="3CDBE4FC" w16cid:durableId="23CE1B61"/>
  <w16cid:commentId w16cid:paraId="1BD7F138" w16cid:durableId="23CE2C0B"/>
  <w16cid:commentId w16cid:paraId="0DA016D2" w16cid:durableId="23CE454A"/>
  <w16cid:commentId w16cid:paraId="449C7431" w16cid:durableId="23CD3513"/>
  <w16cid:commentId w16cid:paraId="0772A40F" w16cid:durableId="23CE1C80"/>
  <w16cid:commentId w16cid:paraId="6D4F5AE8" w16cid:durableId="23CE4565"/>
  <w16cid:commentId w16cid:paraId="640FEEFE" w16cid:durableId="23CD33D4"/>
  <w16cid:commentId w16cid:paraId="7769D57C" w16cid:durableId="23CE4754"/>
  <w16cid:commentId w16cid:paraId="05D7B3BB" w16cid:durableId="23665D83"/>
  <w16cid:commentId w16cid:paraId="0553CD81" w16cid:durableId="23CD3722"/>
  <w16cid:commentId w16cid:paraId="0B85C288" w16cid:durableId="23CE4963"/>
  <w16cid:commentId w16cid:paraId="49785EE3" w16cid:durableId="23CD38E3"/>
  <w16cid:commentId w16cid:paraId="55A59487" w16cid:durableId="23CE4A95"/>
  <w16cid:commentId w16cid:paraId="6F5A8196" w16cid:durableId="23CD3B75"/>
  <w16cid:commentId w16cid:paraId="2188CC5E" w16cid:durableId="23CE2A2F"/>
  <w16cid:commentId w16cid:paraId="3A200017" w16cid:durableId="23CE2C74"/>
  <w16cid:commentId w16cid:paraId="4276D144" w16cid:durableId="23CE290C"/>
  <w16cid:commentId w16cid:paraId="2F40DB15" w16cid:durableId="23CE2673"/>
  <w16cid:commentId w16cid:paraId="01F26A02" w16cid:durableId="23CE26CE"/>
  <w16cid:commentId w16cid:paraId="4F27F841" w16cid:durableId="23CE25E3"/>
  <w16cid:commentId w16cid:paraId="1B722CB4" w16cid:durableId="23CE7960"/>
  <w16cid:commentId w16cid:paraId="39FAAD93" w16cid:durableId="23CE279E"/>
  <w16cid:commentId w16cid:paraId="4163DB03" w16cid:durableId="23CE27E4"/>
  <w16cid:commentId w16cid:paraId="2FE56BA0" w16cid:durableId="23CE224D"/>
  <w16cid:commentId w16cid:paraId="1DF28704" w16cid:durableId="23CFDD55"/>
  <w16cid:commentId w16cid:paraId="2012009B" w16cid:durableId="23CBC5B8"/>
  <w16cid:commentId w16cid:paraId="06664B81" w16cid:durableId="23CE238C"/>
  <w16cid:commentId w16cid:paraId="164349FF" w16cid:durableId="23CBC89C"/>
  <w16cid:commentId w16cid:paraId="60D1DD28" w16cid:durableId="23CE2397"/>
  <w16cid:commentId w16cid:paraId="6C1C8FE8" w16cid:durableId="23CBC96F"/>
  <w16cid:commentId w16cid:paraId="13B65865" w16cid:durableId="23CE239E"/>
  <w16cid:commentId w16cid:paraId="510B43ED" w16cid:durableId="23CBCA4E"/>
  <w16cid:commentId w16cid:paraId="6643391D" w16cid:durableId="23CE23A6"/>
  <w16cid:commentId w16cid:paraId="4281FA9D" w16cid:durableId="23CBCB1D"/>
  <w16cid:commentId w16cid:paraId="42FC753D" w16cid:durableId="23CE23AE"/>
  <w16cid:commentId w16cid:paraId="442D9937" w16cid:durableId="23666D2F"/>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FranklinGothic-Book">
    <w:altName w:val="Cambria"/>
    <w:panose1 w:val="00000000000000000000"/>
    <w:charset w:val="00"/>
    <w:family w:val="roman"/>
    <w:notTrueType/>
    <w:pitch w:val="default"/>
  </w:font>
  <w:font w:name="CourierStd">
    <w:altName w:val="Courier New"/>
    <w:panose1 w:val="00000000000000000000"/>
    <w:charset w:val="00"/>
    <w:family w:val="roman"/>
    <w:notTrueType/>
    <w:pitch w:val="default"/>
  </w:font>
  <w:font w:name="FranklinGothic-BookItalic">
    <w:altName w:val="Cambria"/>
    <w:panose1 w:val="00000000000000000000"/>
    <w:charset w:val="00"/>
    <w:family w:val="roman"/>
    <w:notTrueType/>
    <w:pitch w:val="default"/>
  </w:font>
  <w:font w:name="Wingdings3">
    <w:altName w:val="Cambria"/>
    <w:panose1 w:val="00000000000000000000"/>
    <w:charset w:val="00"/>
    <w:family w:val="roman"/>
    <w:notTrueType/>
    <w:pitch w:val="default"/>
  </w:font>
  <w:font w:name="Segoe UI Emoji">
    <w:panose1 w:val="020B0502040204020203"/>
    <w:charset w:val="00"/>
    <w:family w:val="swiss"/>
    <w:pitch w:val="variable"/>
    <w:sig w:usb0="00000003" w:usb1="02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82D6CCBE"/>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3BBA9FEA"/>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CC266EC6"/>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F33CC602"/>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D536FE8E"/>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F4423140"/>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A55056B0"/>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DEFE6F26"/>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43A8002C"/>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6C0681EC"/>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000023"/>
    <w:multiLevelType w:val="multilevel"/>
    <w:tmpl w:val="00000023"/>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1" w15:restartNumberingAfterBreak="0">
    <w:nsid w:val="09AE199C"/>
    <w:multiLevelType w:val="hybridMultilevel"/>
    <w:tmpl w:val="79565482"/>
    <w:lvl w:ilvl="0" w:tplc="4F061D6C">
      <w:start w:val="1"/>
      <w:numFmt w:val="bullet"/>
      <w:pStyle w:val="ListBulleted"/>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DA47105"/>
    <w:multiLevelType w:val="hybridMultilevel"/>
    <w:tmpl w:val="9628E696"/>
    <w:lvl w:ilvl="0" w:tplc="825C8A2E">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16FF728B"/>
    <w:multiLevelType w:val="hybridMultilevel"/>
    <w:tmpl w:val="FAB246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BB91B92"/>
    <w:multiLevelType w:val="multilevel"/>
    <w:tmpl w:val="ADB0C294"/>
    <w:styleLink w:val="NumberedBullet"/>
    <w:lvl w:ilvl="0">
      <w:start w:val="1"/>
      <w:numFmt w:val="decimal"/>
      <w:pStyle w:val="NumberedBulletPACKT"/>
      <w:lvlText w:val="%1."/>
      <w:lvlJc w:val="left"/>
      <w:pPr>
        <w:ind w:left="363" w:hanging="363"/>
      </w:pPr>
      <w:rPr>
        <w:rFonts w:hint="default"/>
      </w:rPr>
    </w:lvl>
    <w:lvl w:ilvl="1">
      <w:start w:val="1"/>
      <w:numFmt w:val="lowerLetter"/>
      <w:lvlText w:val="%2."/>
      <w:lvlJc w:val="left"/>
      <w:pPr>
        <w:ind w:left="1800" w:hanging="360"/>
      </w:pPr>
      <w:rPr>
        <w:rFonts w:hint="default"/>
      </w:rPr>
    </w:lvl>
    <w:lvl w:ilvl="2">
      <w:start w:val="1"/>
      <w:numFmt w:val="lowerRoman"/>
      <w:lvlText w:val="%3."/>
      <w:lvlJc w:val="right"/>
      <w:pPr>
        <w:ind w:left="2520" w:hanging="180"/>
      </w:pPr>
      <w:rPr>
        <w:rFonts w:hint="default"/>
      </w:rPr>
    </w:lvl>
    <w:lvl w:ilvl="3">
      <w:start w:val="1"/>
      <w:numFmt w:val="decimal"/>
      <w:lvlText w:val="%4."/>
      <w:lvlJc w:val="left"/>
      <w:pPr>
        <w:ind w:left="3240" w:hanging="360"/>
      </w:pPr>
      <w:rPr>
        <w:rFonts w:hint="default"/>
      </w:rPr>
    </w:lvl>
    <w:lvl w:ilvl="4">
      <w:start w:val="1"/>
      <w:numFmt w:val="lowerLetter"/>
      <w:lvlText w:val="%5."/>
      <w:lvlJc w:val="left"/>
      <w:pPr>
        <w:ind w:left="3960" w:hanging="360"/>
      </w:pPr>
      <w:rPr>
        <w:rFonts w:hint="default"/>
      </w:rPr>
    </w:lvl>
    <w:lvl w:ilvl="5">
      <w:start w:val="1"/>
      <w:numFmt w:val="lowerRoman"/>
      <w:lvlText w:val="%6."/>
      <w:lvlJc w:val="right"/>
      <w:pPr>
        <w:ind w:left="4680" w:hanging="180"/>
      </w:pPr>
      <w:rPr>
        <w:rFonts w:hint="default"/>
      </w:rPr>
    </w:lvl>
    <w:lvl w:ilvl="6">
      <w:start w:val="1"/>
      <w:numFmt w:val="decimal"/>
      <w:lvlText w:val="%7."/>
      <w:lvlJc w:val="left"/>
      <w:pPr>
        <w:ind w:left="5400" w:hanging="360"/>
      </w:pPr>
      <w:rPr>
        <w:rFonts w:hint="default"/>
      </w:rPr>
    </w:lvl>
    <w:lvl w:ilvl="7">
      <w:start w:val="1"/>
      <w:numFmt w:val="lowerLetter"/>
      <w:lvlText w:val="%8."/>
      <w:lvlJc w:val="left"/>
      <w:pPr>
        <w:ind w:left="6120" w:hanging="360"/>
      </w:pPr>
      <w:rPr>
        <w:rFonts w:hint="default"/>
      </w:rPr>
    </w:lvl>
    <w:lvl w:ilvl="8">
      <w:start w:val="1"/>
      <w:numFmt w:val="lowerRoman"/>
      <w:lvlText w:val="%9."/>
      <w:lvlJc w:val="right"/>
      <w:pPr>
        <w:ind w:left="6840" w:hanging="180"/>
      </w:pPr>
      <w:rPr>
        <w:rFonts w:hint="default"/>
      </w:rPr>
    </w:lvl>
  </w:abstractNum>
  <w:abstractNum w:abstractNumId="15" w15:restartNumberingAfterBreak="0">
    <w:nsid w:val="2F405BBE"/>
    <w:multiLevelType w:val="hybridMultilevel"/>
    <w:tmpl w:val="98244BE0"/>
    <w:lvl w:ilvl="0" w:tplc="5E6273EE">
      <w:start w:val="1"/>
      <w:numFmt w:val="bullet"/>
      <w:pStyle w:val="BulletPACK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5F620190"/>
    <w:multiLevelType w:val="hybridMultilevel"/>
    <w:tmpl w:val="55CCDC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5"/>
  </w:num>
  <w:num w:numId="2">
    <w:abstractNumId w:val="14"/>
  </w:num>
  <w:num w:numId="3">
    <w:abstractNumId w:val="10"/>
  </w:num>
  <w:num w:numId="4">
    <w:abstractNumId w:val="11"/>
  </w:num>
  <w:num w:numId="5">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2"/>
  </w:num>
  <w:num w:numId="12">
    <w:abstractNumId w:val="13"/>
  </w:num>
  <w:num w:numId="13">
    <w:abstractNumId w:val="16"/>
  </w:num>
  <w:num w:numId="14">
    <w:abstractNumId w:val="9"/>
  </w:num>
  <w:num w:numId="15">
    <w:abstractNumId w:val="7"/>
  </w:num>
  <w:num w:numId="16">
    <w:abstractNumId w:val="6"/>
  </w:num>
  <w:num w:numId="17">
    <w:abstractNumId w:val="5"/>
  </w:num>
  <w:num w:numId="18">
    <w:abstractNumId w:val="4"/>
  </w:num>
  <w:num w:numId="19">
    <w:abstractNumId w:val="8"/>
  </w:num>
  <w:num w:numId="20">
    <w:abstractNumId w:val="3"/>
  </w:num>
  <w:num w:numId="21">
    <w:abstractNumId w:val="2"/>
  </w:num>
  <w:num w:numId="22">
    <w:abstractNumId w:val="1"/>
  </w:num>
  <w:num w:numId="23">
    <w:abstractNumId w:val="0"/>
  </w:num>
  <w:numIdMacAtCleanup w:val="8"/>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Thomas Lee">
    <w15:presenceInfo w15:providerId="AD" w15:userId="S::tfl@psp.co.uk::23b502fb-9fbe-4e0e-93c0-56b8c6160e0c"/>
  </w15:person>
  <w15:person w15:author="Lucy Wan">
    <w15:presenceInfo w15:providerId="AD" w15:userId="S::lucyw@packt.com::db97003a-82a3-4112-ba8a-ea61a7d5a6ce"/>
  </w15:person>
  <w15:person w15:author="Josh King">
    <w15:presenceInfo w15:providerId="AD" w15:userId="S::josh.king@tribe.co.nz::8a904bc0-1c43-49ac-9250-34165530c62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72"/>
  <w:proofState w:grammar="clean"/>
  <w:attachedTemplate r:id="rId1"/>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trackRevisions/>
  <w:defaultTabStop w:val="720"/>
  <w:evenAndOddHeaders/>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TYxNbCwMDAwszQ2MTdT0lEKTi0uzszPAykwNKoFALAv0j4tAAAA"/>
  </w:docVars>
  <w:rsids>
    <w:rsidRoot w:val="009D0F10"/>
    <w:rsid w:val="0000165C"/>
    <w:rsid w:val="0000424D"/>
    <w:rsid w:val="00007BA1"/>
    <w:rsid w:val="00010BDA"/>
    <w:rsid w:val="00012EDF"/>
    <w:rsid w:val="00021FA8"/>
    <w:rsid w:val="000226C6"/>
    <w:rsid w:val="000251B4"/>
    <w:rsid w:val="000252BC"/>
    <w:rsid w:val="0002768D"/>
    <w:rsid w:val="00027EDB"/>
    <w:rsid w:val="00033F8F"/>
    <w:rsid w:val="00035297"/>
    <w:rsid w:val="00037FBA"/>
    <w:rsid w:val="00044A4A"/>
    <w:rsid w:val="00047CA9"/>
    <w:rsid w:val="000541D7"/>
    <w:rsid w:val="0005479A"/>
    <w:rsid w:val="00055824"/>
    <w:rsid w:val="0006012F"/>
    <w:rsid w:val="000653CD"/>
    <w:rsid w:val="000658AF"/>
    <w:rsid w:val="00066A8A"/>
    <w:rsid w:val="000735E4"/>
    <w:rsid w:val="00073F55"/>
    <w:rsid w:val="00075881"/>
    <w:rsid w:val="00076D04"/>
    <w:rsid w:val="0008340E"/>
    <w:rsid w:val="00083C0B"/>
    <w:rsid w:val="000848A5"/>
    <w:rsid w:val="00090F51"/>
    <w:rsid w:val="000910AA"/>
    <w:rsid w:val="0009414F"/>
    <w:rsid w:val="00095171"/>
    <w:rsid w:val="0009626B"/>
    <w:rsid w:val="00096FE9"/>
    <w:rsid w:val="000B3D32"/>
    <w:rsid w:val="000B4245"/>
    <w:rsid w:val="000B46D4"/>
    <w:rsid w:val="000C2566"/>
    <w:rsid w:val="000C5360"/>
    <w:rsid w:val="000C6E9E"/>
    <w:rsid w:val="000C7A25"/>
    <w:rsid w:val="000D4B10"/>
    <w:rsid w:val="000D4FBA"/>
    <w:rsid w:val="000D5F6D"/>
    <w:rsid w:val="000D669F"/>
    <w:rsid w:val="000D7764"/>
    <w:rsid w:val="000D7842"/>
    <w:rsid w:val="000D79E0"/>
    <w:rsid w:val="000E0103"/>
    <w:rsid w:val="000E0679"/>
    <w:rsid w:val="000E420E"/>
    <w:rsid w:val="000E52C2"/>
    <w:rsid w:val="000E5B3F"/>
    <w:rsid w:val="000E5FBE"/>
    <w:rsid w:val="000F0C99"/>
    <w:rsid w:val="000F2DAB"/>
    <w:rsid w:val="000F31A6"/>
    <w:rsid w:val="000F769B"/>
    <w:rsid w:val="001009F6"/>
    <w:rsid w:val="00102DAE"/>
    <w:rsid w:val="001046A3"/>
    <w:rsid w:val="001076CB"/>
    <w:rsid w:val="00111A20"/>
    <w:rsid w:val="00112763"/>
    <w:rsid w:val="00113B76"/>
    <w:rsid w:val="00114334"/>
    <w:rsid w:val="001158FC"/>
    <w:rsid w:val="00115AFD"/>
    <w:rsid w:val="00116E25"/>
    <w:rsid w:val="00117E22"/>
    <w:rsid w:val="00121032"/>
    <w:rsid w:val="00124D6B"/>
    <w:rsid w:val="001303AE"/>
    <w:rsid w:val="00133739"/>
    <w:rsid w:val="001357E9"/>
    <w:rsid w:val="00135DB5"/>
    <w:rsid w:val="00144636"/>
    <w:rsid w:val="00145024"/>
    <w:rsid w:val="001454FC"/>
    <w:rsid w:val="00145EDB"/>
    <w:rsid w:val="00146B98"/>
    <w:rsid w:val="00146DB3"/>
    <w:rsid w:val="00151A62"/>
    <w:rsid w:val="001526F2"/>
    <w:rsid w:val="00152DFE"/>
    <w:rsid w:val="00155244"/>
    <w:rsid w:val="0016583E"/>
    <w:rsid w:val="001661EC"/>
    <w:rsid w:val="00167446"/>
    <w:rsid w:val="00167560"/>
    <w:rsid w:val="001737B4"/>
    <w:rsid w:val="00174194"/>
    <w:rsid w:val="001803EE"/>
    <w:rsid w:val="00181034"/>
    <w:rsid w:val="001834DA"/>
    <w:rsid w:val="00184451"/>
    <w:rsid w:val="001878F5"/>
    <w:rsid w:val="00192CAC"/>
    <w:rsid w:val="0019321E"/>
    <w:rsid w:val="00194057"/>
    <w:rsid w:val="00194881"/>
    <w:rsid w:val="001963F4"/>
    <w:rsid w:val="001A11F6"/>
    <w:rsid w:val="001A12E4"/>
    <w:rsid w:val="001A1A7A"/>
    <w:rsid w:val="001A2047"/>
    <w:rsid w:val="001A2302"/>
    <w:rsid w:val="001A7438"/>
    <w:rsid w:val="001A7AB0"/>
    <w:rsid w:val="001B08E0"/>
    <w:rsid w:val="001B0CF9"/>
    <w:rsid w:val="001C3E81"/>
    <w:rsid w:val="001C48F8"/>
    <w:rsid w:val="001C4F6C"/>
    <w:rsid w:val="001D11B8"/>
    <w:rsid w:val="001E380B"/>
    <w:rsid w:val="001F21DA"/>
    <w:rsid w:val="001F5704"/>
    <w:rsid w:val="001F5C11"/>
    <w:rsid w:val="001F773B"/>
    <w:rsid w:val="00200DF5"/>
    <w:rsid w:val="00204611"/>
    <w:rsid w:val="00212732"/>
    <w:rsid w:val="00213F89"/>
    <w:rsid w:val="00214C5A"/>
    <w:rsid w:val="00217379"/>
    <w:rsid w:val="002254C3"/>
    <w:rsid w:val="00232EFA"/>
    <w:rsid w:val="0023387C"/>
    <w:rsid w:val="00235496"/>
    <w:rsid w:val="00237512"/>
    <w:rsid w:val="00242545"/>
    <w:rsid w:val="002432CE"/>
    <w:rsid w:val="00243CA7"/>
    <w:rsid w:val="00246F3E"/>
    <w:rsid w:val="002504EF"/>
    <w:rsid w:val="00252C70"/>
    <w:rsid w:val="002545E2"/>
    <w:rsid w:val="00255A31"/>
    <w:rsid w:val="002562FD"/>
    <w:rsid w:val="00256982"/>
    <w:rsid w:val="00257BC3"/>
    <w:rsid w:val="002601BC"/>
    <w:rsid w:val="00261B0A"/>
    <w:rsid w:val="0026404E"/>
    <w:rsid w:val="00267AAA"/>
    <w:rsid w:val="00272058"/>
    <w:rsid w:val="00272B2F"/>
    <w:rsid w:val="0027485A"/>
    <w:rsid w:val="00275E3F"/>
    <w:rsid w:val="00277147"/>
    <w:rsid w:val="002805EC"/>
    <w:rsid w:val="0028163D"/>
    <w:rsid w:val="002848D6"/>
    <w:rsid w:val="002A28BE"/>
    <w:rsid w:val="002A6948"/>
    <w:rsid w:val="002A724C"/>
    <w:rsid w:val="002A7965"/>
    <w:rsid w:val="002B26E1"/>
    <w:rsid w:val="002B32FE"/>
    <w:rsid w:val="002B4DF3"/>
    <w:rsid w:val="002B5CCF"/>
    <w:rsid w:val="002B6759"/>
    <w:rsid w:val="002B68D7"/>
    <w:rsid w:val="002C03E9"/>
    <w:rsid w:val="002C0EDC"/>
    <w:rsid w:val="002C0FA9"/>
    <w:rsid w:val="002C33E7"/>
    <w:rsid w:val="002D46DA"/>
    <w:rsid w:val="002D4E35"/>
    <w:rsid w:val="002D52DD"/>
    <w:rsid w:val="002D5346"/>
    <w:rsid w:val="002D54C9"/>
    <w:rsid w:val="002D65B3"/>
    <w:rsid w:val="002E2E92"/>
    <w:rsid w:val="002E3EEC"/>
    <w:rsid w:val="002E408B"/>
    <w:rsid w:val="002E5FE0"/>
    <w:rsid w:val="002F2B3F"/>
    <w:rsid w:val="002F4712"/>
    <w:rsid w:val="002F7C5B"/>
    <w:rsid w:val="00300FAF"/>
    <w:rsid w:val="00303C48"/>
    <w:rsid w:val="00303EBA"/>
    <w:rsid w:val="0031002E"/>
    <w:rsid w:val="00310417"/>
    <w:rsid w:val="00310F67"/>
    <w:rsid w:val="003115CD"/>
    <w:rsid w:val="00312B4A"/>
    <w:rsid w:val="00312FB1"/>
    <w:rsid w:val="00314536"/>
    <w:rsid w:val="00314693"/>
    <w:rsid w:val="0031491A"/>
    <w:rsid w:val="003271D5"/>
    <w:rsid w:val="00327FF0"/>
    <w:rsid w:val="00332C98"/>
    <w:rsid w:val="00340BD1"/>
    <w:rsid w:val="00341E13"/>
    <w:rsid w:val="0034545F"/>
    <w:rsid w:val="003462DD"/>
    <w:rsid w:val="00350A0B"/>
    <w:rsid w:val="00351437"/>
    <w:rsid w:val="00364482"/>
    <w:rsid w:val="00365694"/>
    <w:rsid w:val="00365B21"/>
    <w:rsid w:val="00374672"/>
    <w:rsid w:val="0038027D"/>
    <w:rsid w:val="00382BFD"/>
    <w:rsid w:val="00384370"/>
    <w:rsid w:val="00391BF2"/>
    <w:rsid w:val="00392F95"/>
    <w:rsid w:val="003954BF"/>
    <w:rsid w:val="003A14E5"/>
    <w:rsid w:val="003A1F8B"/>
    <w:rsid w:val="003A29C3"/>
    <w:rsid w:val="003A45C3"/>
    <w:rsid w:val="003A6D24"/>
    <w:rsid w:val="003B0B48"/>
    <w:rsid w:val="003B12D3"/>
    <w:rsid w:val="003C2965"/>
    <w:rsid w:val="003C3C6F"/>
    <w:rsid w:val="003C3EE9"/>
    <w:rsid w:val="003C4270"/>
    <w:rsid w:val="003C514B"/>
    <w:rsid w:val="003C5BCB"/>
    <w:rsid w:val="003C6167"/>
    <w:rsid w:val="003C76D0"/>
    <w:rsid w:val="003C7B14"/>
    <w:rsid w:val="003D3CEE"/>
    <w:rsid w:val="003D63F6"/>
    <w:rsid w:val="003E60EC"/>
    <w:rsid w:val="003F06D0"/>
    <w:rsid w:val="003F186D"/>
    <w:rsid w:val="003F28CB"/>
    <w:rsid w:val="003F2F41"/>
    <w:rsid w:val="003F607E"/>
    <w:rsid w:val="003F63BB"/>
    <w:rsid w:val="0040007F"/>
    <w:rsid w:val="004008BB"/>
    <w:rsid w:val="004034D6"/>
    <w:rsid w:val="00414BE8"/>
    <w:rsid w:val="00421A8C"/>
    <w:rsid w:val="00422799"/>
    <w:rsid w:val="00427728"/>
    <w:rsid w:val="00430406"/>
    <w:rsid w:val="00431303"/>
    <w:rsid w:val="00431648"/>
    <w:rsid w:val="00434CD1"/>
    <w:rsid w:val="00435088"/>
    <w:rsid w:val="004362CB"/>
    <w:rsid w:val="00444FA1"/>
    <w:rsid w:val="0045340A"/>
    <w:rsid w:val="00454A93"/>
    <w:rsid w:val="00456B2B"/>
    <w:rsid w:val="00456F02"/>
    <w:rsid w:val="00463E89"/>
    <w:rsid w:val="0046674D"/>
    <w:rsid w:val="00467E7D"/>
    <w:rsid w:val="00470F73"/>
    <w:rsid w:val="0047451E"/>
    <w:rsid w:val="00475AA2"/>
    <w:rsid w:val="0047642F"/>
    <w:rsid w:val="00476C46"/>
    <w:rsid w:val="004827E8"/>
    <w:rsid w:val="00484CD6"/>
    <w:rsid w:val="0049044F"/>
    <w:rsid w:val="0049201E"/>
    <w:rsid w:val="004A051C"/>
    <w:rsid w:val="004A06E6"/>
    <w:rsid w:val="004A0BA4"/>
    <w:rsid w:val="004A2D28"/>
    <w:rsid w:val="004A3780"/>
    <w:rsid w:val="004A42DD"/>
    <w:rsid w:val="004A729F"/>
    <w:rsid w:val="004B1A3E"/>
    <w:rsid w:val="004B3EFC"/>
    <w:rsid w:val="004B5F74"/>
    <w:rsid w:val="004B60EE"/>
    <w:rsid w:val="004C008A"/>
    <w:rsid w:val="004C07C9"/>
    <w:rsid w:val="004C0854"/>
    <w:rsid w:val="004C125F"/>
    <w:rsid w:val="004C213F"/>
    <w:rsid w:val="004C4054"/>
    <w:rsid w:val="004C42D0"/>
    <w:rsid w:val="004D6912"/>
    <w:rsid w:val="004E0C51"/>
    <w:rsid w:val="004E1C16"/>
    <w:rsid w:val="004E37B8"/>
    <w:rsid w:val="004E61A4"/>
    <w:rsid w:val="004F07B7"/>
    <w:rsid w:val="004F5DB0"/>
    <w:rsid w:val="004F72A1"/>
    <w:rsid w:val="00502530"/>
    <w:rsid w:val="00502706"/>
    <w:rsid w:val="00502AB6"/>
    <w:rsid w:val="00503939"/>
    <w:rsid w:val="00504710"/>
    <w:rsid w:val="00514348"/>
    <w:rsid w:val="0051765D"/>
    <w:rsid w:val="0052016E"/>
    <w:rsid w:val="00520324"/>
    <w:rsid w:val="00520DB9"/>
    <w:rsid w:val="00523F37"/>
    <w:rsid w:val="005242B1"/>
    <w:rsid w:val="0052661B"/>
    <w:rsid w:val="0053210E"/>
    <w:rsid w:val="005357CA"/>
    <w:rsid w:val="00536D2B"/>
    <w:rsid w:val="005451DE"/>
    <w:rsid w:val="00550798"/>
    <w:rsid w:val="00553357"/>
    <w:rsid w:val="0055654C"/>
    <w:rsid w:val="00557C25"/>
    <w:rsid w:val="005603F6"/>
    <w:rsid w:val="00564BE6"/>
    <w:rsid w:val="005662F9"/>
    <w:rsid w:val="005675F1"/>
    <w:rsid w:val="00573FA4"/>
    <w:rsid w:val="00582227"/>
    <w:rsid w:val="005871F0"/>
    <w:rsid w:val="005878D3"/>
    <w:rsid w:val="00592104"/>
    <w:rsid w:val="00592B13"/>
    <w:rsid w:val="00596565"/>
    <w:rsid w:val="00597E77"/>
    <w:rsid w:val="005A0FB9"/>
    <w:rsid w:val="005A1968"/>
    <w:rsid w:val="005A217D"/>
    <w:rsid w:val="005A3354"/>
    <w:rsid w:val="005A4BEB"/>
    <w:rsid w:val="005A7E76"/>
    <w:rsid w:val="005B21B2"/>
    <w:rsid w:val="005B3D7B"/>
    <w:rsid w:val="005B3E4E"/>
    <w:rsid w:val="005B4D3A"/>
    <w:rsid w:val="005B65C5"/>
    <w:rsid w:val="005C0E91"/>
    <w:rsid w:val="005C2668"/>
    <w:rsid w:val="005C279A"/>
    <w:rsid w:val="005C2A8C"/>
    <w:rsid w:val="005D05C0"/>
    <w:rsid w:val="005D12DF"/>
    <w:rsid w:val="005D4362"/>
    <w:rsid w:val="005D54A1"/>
    <w:rsid w:val="005D5C90"/>
    <w:rsid w:val="005D641F"/>
    <w:rsid w:val="005E02AA"/>
    <w:rsid w:val="005E14C6"/>
    <w:rsid w:val="005E4296"/>
    <w:rsid w:val="005E4AA0"/>
    <w:rsid w:val="005E4E1B"/>
    <w:rsid w:val="005F150E"/>
    <w:rsid w:val="006020BA"/>
    <w:rsid w:val="00607362"/>
    <w:rsid w:val="00611919"/>
    <w:rsid w:val="00612E08"/>
    <w:rsid w:val="00612FED"/>
    <w:rsid w:val="006149BD"/>
    <w:rsid w:val="00614AED"/>
    <w:rsid w:val="00614C13"/>
    <w:rsid w:val="0062054D"/>
    <w:rsid w:val="006211EE"/>
    <w:rsid w:val="006234BA"/>
    <w:rsid w:val="006248B3"/>
    <w:rsid w:val="0062761D"/>
    <w:rsid w:val="0063580A"/>
    <w:rsid w:val="0063587A"/>
    <w:rsid w:val="0064288D"/>
    <w:rsid w:val="0064378F"/>
    <w:rsid w:val="0065550E"/>
    <w:rsid w:val="00656219"/>
    <w:rsid w:val="00660B61"/>
    <w:rsid w:val="00661CAD"/>
    <w:rsid w:val="0066431A"/>
    <w:rsid w:val="00665C81"/>
    <w:rsid w:val="006672C2"/>
    <w:rsid w:val="00671432"/>
    <w:rsid w:val="00671F50"/>
    <w:rsid w:val="00672C5B"/>
    <w:rsid w:val="00674114"/>
    <w:rsid w:val="00677804"/>
    <w:rsid w:val="00677871"/>
    <w:rsid w:val="00680F18"/>
    <w:rsid w:val="006836AA"/>
    <w:rsid w:val="006843C2"/>
    <w:rsid w:val="00684E4B"/>
    <w:rsid w:val="006907FA"/>
    <w:rsid w:val="00690875"/>
    <w:rsid w:val="00694FF4"/>
    <w:rsid w:val="00696D5E"/>
    <w:rsid w:val="006A10EB"/>
    <w:rsid w:val="006A2B22"/>
    <w:rsid w:val="006A423E"/>
    <w:rsid w:val="006A773E"/>
    <w:rsid w:val="006B7968"/>
    <w:rsid w:val="006C0B15"/>
    <w:rsid w:val="006C4BFD"/>
    <w:rsid w:val="006C6CFC"/>
    <w:rsid w:val="006D0B8F"/>
    <w:rsid w:val="006D2CAF"/>
    <w:rsid w:val="006D496F"/>
    <w:rsid w:val="006E0A8A"/>
    <w:rsid w:val="006E1EEE"/>
    <w:rsid w:val="006E21D0"/>
    <w:rsid w:val="006E2C50"/>
    <w:rsid w:val="006E4F47"/>
    <w:rsid w:val="006E6DE8"/>
    <w:rsid w:val="006F11AE"/>
    <w:rsid w:val="006F1D42"/>
    <w:rsid w:val="006F4467"/>
    <w:rsid w:val="006F564A"/>
    <w:rsid w:val="006F5F16"/>
    <w:rsid w:val="006F64C1"/>
    <w:rsid w:val="00701D0F"/>
    <w:rsid w:val="00705507"/>
    <w:rsid w:val="00705E5C"/>
    <w:rsid w:val="00706517"/>
    <w:rsid w:val="00706F14"/>
    <w:rsid w:val="00707E7C"/>
    <w:rsid w:val="00711507"/>
    <w:rsid w:val="00714E26"/>
    <w:rsid w:val="00722ECC"/>
    <w:rsid w:val="00723BE1"/>
    <w:rsid w:val="0072643E"/>
    <w:rsid w:val="007269FD"/>
    <w:rsid w:val="00732F7B"/>
    <w:rsid w:val="0073421D"/>
    <w:rsid w:val="00737B95"/>
    <w:rsid w:val="007401AF"/>
    <w:rsid w:val="00741CC2"/>
    <w:rsid w:val="0074298C"/>
    <w:rsid w:val="00743848"/>
    <w:rsid w:val="007508F1"/>
    <w:rsid w:val="0075123C"/>
    <w:rsid w:val="00751F4B"/>
    <w:rsid w:val="007539B5"/>
    <w:rsid w:val="00755803"/>
    <w:rsid w:val="00760795"/>
    <w:rsid w:val="00761102"/>
    <w:rsid w:val="0076231D"/>
    <w:rsid w:val="00764C3D"/>
    <w:rsid w:val="00765A70"/>
    <w:rsid w:val="00766660"/>
    <w:rsid w:val="00766E6E"/>
    <w:rsid w:val="0077398D"/>
    <w:rsid w:val="00780C09"/>
    <w:rsid w:val="00783439"/>
    <w:rsid w:val="007840A5"/>
    <w:rsid w:val="00784F5C"/>
    <w:rsid w:val="0079371A"/>
    <w:rsid w:val="00795122"/>
    <w:rsid w:val="007974B7"/>
    <w:rsid w:val="0079771A"/>
    <w:rsid w:val="00797CAC"/>
    <w:rsid w:val="007A1B6D"/>
    <w:rsid w:val="007A1C3A"/>
    <w:rsid w:val="007A7055"/>
    <w:rsid w:val="007B231D"/>
    <w:rsid w:val="007B35BE"/>
    <w:rsid w:val="007B4313"/>
    <w:rsid w:val="007B5DF1"/>
    <w:rsid w:val="007B7F8C"/>
    <w:rsid w:val="007C405F"/>
    <w:rsid w:val="007C5908"/>
    <w:rsid w:val="007C695F"/>
    <w:rsid w:val="007C7CA9"/>
    <w:rsid w:val="007D268D"/>
    <w:rsid w:val="007D3181"/>
    <w:rsid w:val="007D7A2C"/>
    <w:rsid w:val="007D7F5A"/>
    <w:rsid w:val="007E129D"/>
    <w:rsid w:val="007E1F09"/>
    <w:rsid w:val="007E38E4"/>
    <w:rsid w:val="007E414E"/>
    <w:rsid w:val="007F0213"/>
    <w:rsid w:val="007F0D81"/>
    <w:rsid w:val="007F2AA6"/>
    <w:rsid w:val="007F38CE"/>
    <w:rsid w:val="007F4B3D"/>
    <w:rsid w:val="007F525F"/>
    <w:rsid w:val="008009E3"/>
    <w:rsid w:val="008039F5"/>
    <w:rsid w:val="00804222"/>
    <w:rsid w:val="00804E76"/>
    <w:rsid w:val="00806361"/>
    <w:rsid w:val="00806D94"/>
    <w:rsid w:val="0081071A"/>
    <w:rsid w:val="0081188E"/>
    <w:rsid w:val="008153BA"/>
    <w:rsid w:val="0081683A"/>
    <w:rsid w:val="00816C3D"/>
    <w:rsid w:val="008203EC"/>
    <w:rsid w:val="00822804"/>
    <w:rsid w:val="00825337"/>
    <w:rsid w:val="00825952"/>
    <w:rsid w:val="00827FC2"/>
    <w:rsid w:val="00831BD2"/>
    <w:rsid w:val="00833459"/>
    <w:rsid w:val="008341F1"/>
    <w:rsid w:val="00835DA2"/>
    <w:rsid w:val="00835DF6"/>
    <w:rsid w:val="008369E1"/>
    <w:rsid w:val="00837919"/>
    <w:rsid w:val="008379A6"/>
    <w:rsid w:val="00841A43"/>
    <w:rsid w:val="00843E01"/>
    <w:rsid w:val="00852EC9"/>
    <w:rsid w:val="00853848"/>
    <w:rsid w:val="00854FA5"/>
    <w:rsid w:val="008552E4"/>
    <w:rsid w:val="0086156D"/>
    <w:rsid w:val="008618E1"/>
    <w:rsid w:val="00862A3F"/>
    <w:rsid w:val="00867D28"/>
    <w:rsid w:val="008745FF"/>
    <w:rsid w:val="00876767"/>
    <w:rsid w:val="00884581"/>
    <w:rsid w:val="008848D5"/>
    <w:rsid w:val="00885758"/>
    <w:rsid w:val="0088666A"/>
    <w:rsid w:val="00886944"/>
    <w:rsid w:val="0088775B"/>
    <w:rsid w:val="008908FE"/>
    <w:rsid w:val="00890B9A"/>
    <w:rsid w:val="008952FD"/>
    <w:rsid w:val="00896C3A"/>
    <w:rsid w:val="008A2B55"/>
    <w:rsid w:val="008A3B56"/>
    <w:rsid w:val="008A456B"/>
    <w:rsid w:val="008B136D"/>
    <w:rsid w:val="008B4B62"/>
    <w:rsid w:val="008B6BEB"/>
    <w:rsid w:val="008B7F8C"/>
    <w:rsid w:val="008C111F"/>
    <w:rsid w:val="008C15E3"/>
    <w:rsid w:val="008D1CA6"/>
    <w:rsid w:val="008D3D81"/>
    <w:rsid w:val="008D5222"/>
    <w:rsid w:val="008D59C9"/>
    <w:rsid w:val="008E3539"/>
    <w:rsid w:val="008E634D"/>
    <w:rsid w:val="008E6477"/>
    <w:rsid w:val="008E65FC"/>
    <w:rsid w:val="008E6F79"/>
    <w:rsid w:val="008F09F0"/>
    <w:rsid w:val="008F40ED"/>
    <w:rsid w:val="008F5A33"/>
    <w:rsid w:val="008F7462"/>
    <w:rsid w:val="00900CD0"/>
    <w:rsid w:val="00904755"/>
    <w:rsid w:val="0090646C"/>
    <w:rsid w:val="009109D3"/>
    <w:rsid w:val="00911BAE"/>
    <w:rsid w:val="00915F6A"/>
    <w:rsid w:val="00916E34"/>
    <w:rsid w:val="00922824"/>
    <w:rsid w:val="0092594E"/>
    <w:rsid w:val="00932A1A"/>
    <w:rsid w:val="00932BBD"/>
    <w:rsid w:val="00934A30"/>
    <w:rsid w:val="00936582"/>
    <w:rsid w:val="009463C6"/>
    <w:rsid w:val="00947C07"/>
    <w:rsid w:val="0095032B"/>
    <w:rsid w:val="00951AEC"/>
    <w:rsid w:val="00952699"/>
    <w:rsid w:val="00952FB7"/>
    <w:rsid w:val="00956E5E"/>
    <w:rsid w:val="009602DD"/>
    <w:rsid w:val="00963528"/>
    <w:rsid w:val="00964783"/>
    <w:rsid w:val="00966900"/>
    <w:rsid w:val="00971126"/>
    <w:rsid w:val="00973395"/>
    <w:rsid w:val="00973F6A"/>
    <w:rsid w:val="009753C5"/>
    <w:rsid w:val="00991ABF"/>
    <w:rsid w:val="00994C00"/>
    <w:rsid w:val="0099723B"/>
    <w:rsid w:val="009A4919"/>
    <w:rsid w:val="009A7514"/>
    <w:rsid w:val="009A7ADC"/>
    <w:rsid w:val="009A7FD9"/>
    <w:rsid w:val="009B6114"/>
    <w:rsid w:val="009C2996"/>
    <w:rsid w:val="009C2C35"/>
    <w:rsid w:val="009C6867"/>
    <w:rsid w:val="009C6B60"/>
    <w:rsid w:val="009C6D35"/>
    <w:rsid w:val="009C7465"/>
    <w:rsid w:val="009D0EEC"/>
    <w:rsid w:val="009D0F10"/>
    <w:rsid w:val="009D1A54"/>
    <w:rsid w:val="009D1EDE"/>
    <w:rsid w:val="009D2813"/>
    <w:rsid w:val="009D447A"/>
    <w:rsid w:val="009D48EA"/>
    <w:rsid w:val="009D5532"/>
    <w:rsid w:val="009E0DD5"/>
    <w:rsid w:val="009E57C0"/>
    <w:rsid w:val="009E69D0"/>
    <w:rsid w:val="009E7AC1"/>
    <w:rsid w:val="009F3742"/>
    <w:rsid w:val="009F573B"/>
    <w:rsid w:val="00A11BE7"/>
    <w:rsid w:val="00A13A83"/>
    <w:rsid w:val="00A15457"/>
    <w:rsid w:val="00A15710"/>
    <w:rsid w:val="00A165D7"/>
    <w:rsid w:val="00A24BBC"/>
    <w:rsid w:val="00A264AE"/>
    <w:rsid w:val="00A3075F"/>
    <w:rsid w:val="00A31B17"/>
    <w:rsid w:val="00A31CEC"/>
    <w:rsid w:val="00A34B85"/>
    <w:rsid w:val="00A37278"/>
    <w:rsid w:val="00A45E61"/>
    <w:rsid w:val="00A518D9"/>
    <w:rsid w:val="00A51F73"/>
    <w:rsid w:val="00A54084"/>
    <w:rsid w:val="00A5468D"/>
    <w:rsid w:val="00A54874"/>
    <w:rsid w:val="00A62151"/>
    <w:rsid w:val="00A64394"/>
    <w:rsid w:val="00A715F5"/>
    <w:rsid w:val="00A77753"/>
    <w:rsid w:val="00A835A1"/>
    <w:rsid w:val="00A905C7"/>
    <w:rsid w:val="00A91C7A"/>
    <w:rsid w:val="00A925EC"/>
    <w:rsid w:val="00A92618"/>
    <w:rsid w:val="00A92D4B"/>
    <w:rsid w:val="00A94C42"/>
    <w:rsid w:val="00A950B1"/>
    <w:rsid w:val="00AA2883"/>
    <w:rsid w:val="00AA5AF3"/>
    <w:rsid w:val="00AB273A"/>
    <w:rsid w:val="00AB3434"/>
    <w:rsid w:val="00AB69BC"/>
    <w:rsid w:val="00AC2DDE"/>
    <w:rsid w:val="00AC7234"/>
    <w:rsid w:val="00AD10B6"/>
    <w:rsid w:val="00AD2732"/>
    <w:rsid w:val="00AD3CF3"/>
    <w:rsid w:val="00AD5AF6"/>
    <w:rsid w:val="00AE0069"/>
    <w:rsid w:val="00AE09C5"/>
    <w:rsid w:val="00AE0CB9"/>
    <w:rsid w:val="00AE366E"/>
    <w:rsid w:val="00AE3C0E"/>
    <w:rsid w:val="00AE586A"/>
    <w:rsid w:val="00AF0102"/>
    <w:rsid w:val="00AF09A4"/>
    <w:rsid w:val="00AF0EFD"/>
    <w:rsid w:val="00AF126A"/>
    <w:rsid w:val="00AF1E83"/>
    <w:rsid w:val="00AF6B98"/>
    <w:rsid w:val="00AF7531"/>
    <w:rsid w:val="00B020B7"/>
    <w:rsid w:val="00B03A0F"/>
    <w:rsid w:val="00B0561B"/>
    <w:rsid w:val="00B074B9"/>
    <w:rsid w:val="00B10460"/>
    <w:rsid w:val="00B117F6"/>
    <w:rsid w:val="00B14359"/>
    <w:rsid w:val="00B14AF4"/>
    <w:rsid w:val="00B17B5A"/>
    <w:rsid w:val="00B25A3E"/>
    <w:rsid w:val="00B269AC"/>
    <w:rsid w:val="00B27D52"/>
    <w:rsid w:val="00B30419"/>
    <w:rsid w:val="00B32963"/>
    <w:rsid w:val="00B32AB2"/>
    <w:rsid w:val="00B336E0"/>
    <w:rsid w:val="00B36128"/>
    <w:rsid w:val="00B42E46"/>
    <w:rsid w:val="00B4461C"/>
    <w:rsid w:val="00B50DA1"/>
    <w:rsid w:val="00B52F18"/>
    <w:rsid w:val="00B557D7"/>
    <w:rsid w:val="00B565E5"/>
    <w:rsid w:val="00B57F66"/>
    <w:rsid w:val="00B60CD0"/>
    <w:rsid w:val="00B62B88"/>
    <w:rsid w:val="00B6463C"/>
    <w:rsid w:val="00B66C49"/>
    <w:rsid w:val="00B70C10"/>
    <w:rsid w:val="00B7205A"/>
    <w:rsid w:val="00B726BF"/>
    <w:rsid w:val="00B72F29"/>
    <w:rsid w:val="00B75F98"/>
    <w:rsid w:val="00B81371"/>
    <w:rsid w:val="00B8150D"/>
    <w:rsid w:val="00B935EF"/>
    <w:rsid w:val="00B948FB"/>
    <w:rsid w:val="00B95E30"/>
    <w:rsid w:val="00BA39F0"/>
    <w:rsid w:val="00BB2EC2"/>
    <w:rsid w:val="00BB6AF2"/>
    <w:rsid w:val="00BB71D8"/>
    <w:rsid w:val="00BC17FB"/>
    <w:rsid w:val="00BC231B"/>
    <w:rsid w:val="00BC2ABC"/>
    <w:rsid w:val="00BC5AE8"/>
    <w:rsid w:val="00BC715B"/>
    <w:rsid w:val="00BD1E3F"/>
    <w:rsid w:val="00BD66A0"/>
    <w:rsid w:val="00BE019A"/>
    <w:rsid w:val="00BE0D40"/>
    <w:rsid w:val="00BE12C7"/>
    <w:rsid w:val="00BE3664"/>
    <w:rsid w:val="00BE7385"/>
    <w:rsid w:val="00BE76CB"/>
    <w:rsid w:val="00BF2745"/>
    <w:rsid w:val="00BF4621"/>
    <w:rsid w:val="00BF5994"/>
    <w:rsid w:val="00BF6FA1"/>
    <w:rsid w:val="00C03E04"/>
    <w:rsid w:val="00C04C15"/>
    <w:rsid w:val="00C07891"/>
    <w:rsid w:val="00C07C1E"/>
    <w:rsid w:val="00C11F89"/>
    <w:rsid w:val="00C13242"/>
    <w:rsid w:val="00C168A2"/>
    <w:rsid w:val="00C20A12"/>
    <w:rsid w:val="00C242C5"/>
    <w:rsid w:val="00C25377"/>
    <w:rsid w:val="00C301CE"/>
    <w:rsid w:val="00C3759A"/>
    <w:rsid w:val="00C37676"/>
    <w:rsid w:val="00C41783"/>
    <w:rsid w:val="00C55532"/>
    <w:rsid w:val="00C57494"/>
    <w:rsid w:val="00C5796E"/>
    <w:rsid w:val="00C57FD3"/>
    <w:rsid w:val="00C6453D"/>
    <w:rsid w:val="00C64E42"/>
    <w:rsid w:val="00C65A2C"/>
    <w:rsid w:val="00C66529"/>
    <w:rsid w:val="00C70948"/>
    <w:rsid w:val="00C76DF9"/>
    <w:rsid w:val="00C85588"/>
    <w:rsid w:val="00C917AE"/>
    <w:rsid w:val="00C93F52"/>
    <w:rsid w:val="00C9597B"/>
    <w:rsid w:val="00C95A94"/>
    <w:rsid w:val="00C975EA"/>
    <w:rsid w:val="00C979B5"/>
    <w:rsid w:val="00C97A6C"/>
    <w:rsid w:val="00CA5580"/>
    <w:rsid w:val="00CA6297"/>
    <w:rsid w:val="00CB0DE5"/>
    <w:rsid w:val="00CB1023"/>
    <w:rsid w:val="00CB1154"/>
    <w:rsid w:val="00CB421E"/>
    <w:rsid w:val="00CB5119"/>
    <w:rsid w:val="00CC1A53"/>
    <w:rsid w:val="00CC1E97"/>
    <w:rsid w:val="00CC3A31"/>
    <w:rsid w:val="00CD304E"/>
    <w:rsid w:val="00CD3C47"/>
    <w:rsid w:val="00CD4365"/>
    <w:rsid w:val="00CD5C48"/>
    <w:rsid w:val="00CD61B7"/>
    <w:rsid w:val="00CD691D"/>
    <w:rsid w:val="00CD79E2"/>
    <w:rsid w:val="00CE12DC"/>
    <w:rsid w:val="00CE6AB2"/>
    <w:rsid w:val="00CE7153"/>
    <w:rsid w:val="00CE7C67"/>
    <w:rsid w:val="00CF0782"/>
    <w:rsid w:val="00CF12A8"/>
    <w:rsid w:val="00CF45ED"/>
    <w:rsid w:val="00CF4727"/>
    <w:rsid w:val="00CF50A0"/>
    <w:rsid w:val="00D005B8"/>
    <w:rsid w:val="00D01533"/>
    <w:rsid w:val="00D01AC0"/>
    <w:rsid w:val="00D02282"/>
    <w:rsid w:val="00D048C6"/>
    <w:rsid w:val="00D06081"/>
    <w:rsid w:val="00D119B8"/>
    <w:rsid w:val="00D13E35"/>
    <w:rsid w:val="00D16EB1"/>
    <w:rsid w:val="00D21538"/>
    <w:rsid w:val="00D30322"/>
    <w:rsid w:val="00D31D44"/>
    <w:rsid w:val="00D31E64"/>
    <w:rsid w:val="00D336D9"/>
    <w:rsid w:val="00D35990"/>
    <w:rsid w:val="00D379D5"/>
    <w:rsid w:val="00D37D6B"/>
    <w:rsid w:val="00D40D6D"/>
    <w:rsid w:val="00D44210"/>
    <w:rsid w:val="00D51C24"/>
    <w:rsid w:val="00D51D19"/>
    <w:rsid w:val="00D5389D"/>
    <w:rsid w:val="00D53AD1"/>
    <w:rsid w:val="00D54CF4"/>
    <w:rsid w:val="00D55F2D"/>
    <w:rsid w:val="00D560A0"/>
    <w:rsid w:val="00D568D0"/>
    <w:rsid w:val="00D63A49"/>
    <w:rsid w:val="00D65D39"/>
    <w:rsid w:val="00D6674E"/>
    <w:rsid w:val="00D673D9"/>
    <w:rsid w:val="00D703E1"/>
    <w:rsid w:val="00D7152B"/>
    <w:rsid w:val="00D72DED"/>
    <w:rsid w:val="00D752E1"/>
    <w:rsid w:val="00D90272"/>
    <w:rsid w:val="00D90DDD"/>
    <w:rsid w:val="00D91F2A"/>
    <w:rsid w:val="00D95C4C"/>
    <w:rsid w:val="00D97066"/>
    <w:rsid w:val="00D97B77"/>
    <w:rsid w:val="00DA034C"/>
    <w:rsid w:val="00DA10B7"/>
    <w:rsid w:val="00DA14F8"/>
    <w:rsid w:val="00DA236A"/>
    <w:rsid w:val="00DA2612"/>
    <w:rsid w:val="00DA296A"/>
    <w:rsid w:val="00DA54B7"/>
    <w:rsid w:val="00DA577B"/>
    <w:rsid w:val="00DA79EF"/>
    <w:rsid w:val="00DB1587"/>
    <w:rsid w:val="00DB26F3"/>
    <w:rsid w:val="00DB3E32"/>
    <w:rsid w:val="00DB7E58"/>
    <w:rsid w:val="00DC0A8D"/>
    <w:rsid w:val="00DC1BED"/>
    <w:rsid w:val="00DC2EB6"/>
    <w:rsid w:val="00DC38C1"/>
    <w:rsid w:val="00DC5EF0"/>
    <w:rsid w:val="00DC6325"/>
    <w:rsid w:val="00DC7636"/>
    <w:rsid w:val="00DD1B85"/>
    <w:rsid w:val="00DD21E2"/>
    <w:rsid w:val="00DD491F"/>
    <w:rsid w:val="00DD5B6F"/>
    <w:rsid w:val="00DD7E8D"/>
    <w:rsid w:val="00DE209E"/>
    <w:rsid w:val="00DE7AD6"/>
    <w:rsid w:val="00DF11AD"/>
    <w:rsid w:val="00DF1ABA"/>
    <w:rsid w:val="00DF28C2"/>
    <w:rsid w:val="00DF30D2"/>
    <w:rsid w:val="00DF314C"/>
    <w:rsid w:val="00DF5B46"/>
    <w:rsid w:val="00E01016"/>
    <w:rsid w:val="00E0293D"/>
    <w:rsid w:val="00E02B09"/>
    <w:rsid w:val="00E02F30"/>
    <w:rsid w:val="00E05393"/>
    <w:rsid w:val="00E0655D"/>
    <w:rsid w:val="00E07535"/>
    <w:rsid w:val="00E13C8A"/>
    <w:rsid w:val="00E171A4"/>
    <w:rsid w:val="00E20C1B"/>
    <w:rsid w:val="00E2394D"/>
    <w:rsid w:val="00E25A0A"/>
    <w:rsid w:val="00E31449"/>
    <w:rsid w:val="00E37C37"/>
    <w:rsid w:val="00E426EA"/>
    <w:rsid w:val="00E42902"/>
    <w:rsid w:val="00E515C7"/>
    <w:rsid w:val="00E54486"/>
    <w:rsid w:val="00E57A3D"/>
    <w:rsid w:val="00E632D5"/>
    <w:rsid w:val="00E656D9"/>
    <w:rsid w:val="00E658EF"/>
    <w:rsid w:val="00E65CF2"/>
    <w:rsid w:val="00E66DBC"/>
    <w:rsid w:val="00E716A1"/>
    <w:rsid w:val="00E71B64"/>
    <w:rsid w:val="00E72F6D"/>
    <w:rsid w:val="00E73D95"/>
    <w:rsid w:val="00E76903"/>
    <w:rsid w:val="00E770B7"/>
    <w:rsid w:val="00E82302"/>
    <w:rsid w:val="00E82B96"/>
    <w:rsid w:val="00E84077"/>
    <w:rsid w:val="00E85995"/>
    <w:rsid w:val="00E876C8"/>
    <w:rsid w:val="00E93E9A"/>
    <w:rsid w:val="00E94376"/>
    <w:rsid w:val="00E95F08"/>
    <w:rsid w:val="00E963C4"/>
    <w:rsid w:val="00EA2337"/>
    <w:rsid w:val="00EB5318"/>
    <w:rsid w:val="00EB5E4A"/>
    <w:rsid w:val="00EB74CE"/>
    <w:rsid w:val="00EC03C6"/>
    <w:rsid w:val="00EC083C"/>
    <w:rsid w:val="00EC10E7"/>
    <w:rsid w:val="00EC653F"/>
    <w:rsid w:val="00ED08CD"/>
    <w:rsid w:val="00ED119B"/>
    <w:rsid w:val="00ED19F7"/>
    <w:rsid w:val="00ED3E5C"/>
    <w:rsid w:val="00EE090C"/>
    <w:rsid w:val="00EE266C"/>
    <w:rsid w:val="00EF1B0A"/>
    <w:rsid w:val="00EF2501"/>
    <w:rsid w:val="00EF4648"/>
    <w:rsid w:val="00EF6E52"/>
    <w:rsid w:val="00F02FB3"/>
    <w:rsid w:val="00F046E1"/>
    <w:rsid w:val="00F0667C"/>
    <w:rsid w:val="00F12B12"/>
    <w:rsid w:val="00F21062"/>
    <w:rsid w:val="00F2154E"/>
    <w:rsid w:val="00F22396"/>
    <w:rsid w:val="00F22570"/>
    <w:rsid w:val="00F236B7"/>
    <w:rsid w:val="00F2397C"/>
    <w:rsid w:val="00F271E2"/>
    <w:rsid w:val="00F27988"/>
    <w:rsid w:val="00F33133"/>
    <w:rsid w:val="00F33F91"/>
    <w:rsid w:val="00F36239"/>
    <w:rsid w:val="00F36C54"/>
    <w:rsid w:val="00F40C9F"/>
    <w:rsid w:val="00F4191D"/>
    <w:rsid w:val="00F42850"/>
    <w:rsid w:val="00F43C4E"/>
    <w:rsid w:val="00F469AC"/>
    <w:rsid w:val="00F47FD9"/>
    <w:rsid w:val="00F51742"/>
    <w:rsid w:val="00F54E1C"/>
    <w:rsid w:val="00F66F20"/>
    <w:rsid w:val="00F729C7"/>
    <w:rsid w:val="00F72CB2"/>
    <w:rsid w:val="00F771B4"/>
    <w:rsid w:val="00F77FF4"/>
    <w:rsid w:val="00F822F8"/>
    <w:rsid w:val="00F84672"/>
    <w:rsid w:val="00F84B85"/>
    <w:rsid w:val="00F85CDE"/>
    <w:rsid w:val="00F9092C"/>
    <w:rsid w:val="00F974A3"/>
    <w:rsid w:val="00F97978"/>
    <w:rsid w:val="00F97ACA"/>
    <w:rsid w:val="00FA4417"/>
    <w:rsid w:val="00FA5024"/>
    <w:rsid w:val="00FA5439"/>
    <w:rsid w:val="00FB1E41"/>
    <w:rsid w:val="00FB1F74"/>
    <w:rsid w:val="00FB4B6B"/>
    <w:rsid w:val="00FB5A21"/>
    <w:rsid w:val="00FB64E8"/>
    <w:rsid w:val="00FC1996"/>
    <w:rsid w:val="00FC4A1D"/>
    <w:rsid w:val="00FD1D8A"/>
    <w:rsid w:val="00FD1F85"/>
    <w:rsid w:val="00FD373E"/>
    <w:rsid w:val="00FD57A0"/>
    <w:rsid w:val="00FE0FBA"/>
    <w:rsid w:val="00FE6B39"/>
    <w:rsid w:val="00FF141D"/>
    <w:rsid w:val="00FF440C"/>
    <w:rsid w:val="00FF5B0B"/>
    <w:rsid w:val="00FF74E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4282ED23"/>
  <w15:chartTrackingRefBased/>
  <w15:docId w15:val="{C45E1082-F1DB-45DE-978C-8AE83B123C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lsdException w:name="heading 1" w:uiPriority="0" w:qFormat="1"/>
    <w:lsdException w:name="heading 2" w:semiHidden="1" w:uiPriority="0" w:unhideWhenUsed="1" w:qFormat="1"/>
    <w:lsdException w:name="heading 3" w:semiHidden="1" w:uiPriority="9"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BB6AF2"/>
    <w:pPr>
      <w:spacing w:after="120" w:line="240" w:lineRule="auto"/>
    </w:pPr>
    <w:rPr>
      <w:rFonts w:ascii="Times New Roman" w:eastAsia="Times New Roman" w:hAnsi="Times New Roman" w:cs="Times New Roman"/>
      <w:szCs w:val="24"/>
      <w:lang w:val="en-US"/>
    </w:rPr>
  </w:style>
  <w:style w:type="paragraph" w:styleId="Heading1">
    <w:name w:val="heading 1"/>
    <w:aliases w:val="Heading 1 [PACKT]"/>
    <w:next w:val="NormalPACKT"/>
    <w:link w:val="Heading1Char"/>
    <w:qFormat/>
    <w:rsid w:val="009D0F10"/>
    <w:pPr>
      <w:keepNext/>
      <w:pBdr>
        <w:top w:val="single" w:sz="4" w:space="1" w:color="auto"/>
        <w:left w:val="single" w:sz="4" w:space="4" w:color="auto"/>
        <w:bottom w:val="single" w:sz="4" w:space="1" w:color="auto"/>
        <w:right w:val="single" w:sz="4" w:space="4" w:color="auto"/>
      </w:pBdr>
      <w:shd w:val="clear" w:color="auto" w:fill="365F91"/>
      <w:spacing w:before="400" w:after="60" w:line="240" w:lineRule="auto"/>
      <w:outlineLvl w:val="0"/>
    </w:pPr>
    <w:rPr>
      <w:rFonts w:ascii="Arial" w:eastAsia="Times New Roman" w:hAnsi="Arial" w:cs="Arial"/>
      <w:b/>
      <w:iCs/>
      <w:color w:val="FFFFFF"/>
      <w:kern w:val="32"/>
      <w:sz w:val="32"/>
      <w:szCs w:val="32"/>
    </w:rPr>
  </w:style>
  <w:style w:type="paragraph" w:styleId="Heading2">
    <w:name w:val="heading 2"/>
    <w:aliases w:val="Heading 2 [PACKT]"/>
    <w:next w:val="NormalPACKT"/>
    <w:link w:val="Heading2Char"/>
    <w:qFormat/>
    <w:rsid w:val="009D0F10"/>
    <w:pPr>
      <w:keepNext/>
      <w:spacing w:before="320" w:after="60" w:line="240" w:lineRule="auto"/>
      <w:outlineLvl w:val="1"/>
    </w:pPr>
    <w:rPr>
      <w:rFonts w:ascii="Arial" w:eastAsia="Times New Roman" w:hAnsi="Arial" w:cs="Arial"/>
      <w:b/>
      <w:bCs/>
      <w:iCs/>
      <w:color w:val="365F91"/>
      <w:sz w:val="28"/>
      <w:szCs w:val="28"/>
    </w:rPr>
  </w:style>
  <w:style w:type="paragraph" w:styleId="Heading3">
    <w:name w:val="heading 3"/>
    <w:basedOn w:val="Normal"/>
    <w:next w:val="Normal"/>
    <w:link w:val="Heading3Char"/>
    <w:uiPriority w:val="9"/>
    <w:semiHidden/>
    <w:unhideWhenUsed/>
    <w:rsid w:val="00684E4B"/>
    <w:pPr>
      <w:keepNext/>
      <w:keepLines/>
      <w:spacing w:before="40" w:after="0"/>
      <w:outlineLvl w:val="2"/>
    </w:pPr>
    <w:rPr>
      <w:rFonts w:asciiTheme="majorHAnsi" w:eastAsiaTheme="majorEastAsia" w:hAnsiTheme="majorHAnsi" w:cstheme="majorBidi"/>
      <w:color w:val="1F3763" w:themeColor="accent1" w:themeShade="7F"/>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hapterTitlePACKT">
    <w:name w:val="Chapter Title [PACKT]"/>
    <w:next w:val="Normal"/>
    <w:uiPriority w:val="99"/>
    <w:rsid w:val="009D0F10"/>
    <w:pPr>
      <w:spacing w:after="840" w:line="240" w:lineRule="auto"/>
      <w:jc w:val="right"/>
    </w:pPr>
    <w:rPr>
      <w:rFonts w:ascii="Arial" w:eastAsia="Times New Roman" w:hAnsi="Arial" w:cs="Arial"/>
      <w:bCs/>
      <w:color w:val="000000"/>
      <w:kern w:val="32"/>
      <w:sz w:val="56"/>
      <w:szCs w:val="32"/>
    </w:rPr>
  </w:style>
  <w:style w:type="paragraph" w:customStyle="1" w:styleId="ChapterNumberPACKT">
    <w:name w:val="Chapter Number [PACKT]"/>
    <w:next w:val="ChapterTitlePACKT"/>
    <w:rsid w:val="009D0F10"/>
    <w:pPr>
      <w:spacing w:after="0" w:line="240" w:lineRule="auto"/>
      <w:jc w:val="right"/>
    </w:pPr>
    <w:rPr>
      <w:rFonts w:ascii="Arial" w:eastAsia="Times New Roman" w:hAnsi="Arial" w:cs="Arial"/>
      <w:bCs/>
      <w:color w:val="000000"/>
      <w:kern w:val="32"/>
      <w:sz w:val="120"/>
      <w:szCs w:val="32"/>
    </w:rPr>
  </w:style>
  <w:style w:type="paragraph" w:customStyle="1" w:styleId="NormalPACKT">
    <w:name w:val="Normal [PACKT]"/>
    <w:uiPriority w:val="99"/>
    <w:qFormat/>
    <w:rsid w:val="009D0F10"/>
    <w:pPr>
      <w:spacing w:after="120" w:line="240" w:lineRule="auto"/>
    </w:pPr>
    <w:rPr>
      <w:rFonts w:ascii="Times New Roman" w:eastAsia="Times New Roman" w:hAnsi="Times New Roman" w:cs="Times New Roman"/>
      <w:szCs w:val="24"/>
      <w:lang w:val="en-US"/>
    </w:rPr>
  </w:style>
  <w:style w:type="paragraph" w:customStyle="1" w:styleId="BulletPACKT">
    <w:name w:val="Bullet [PACKT]"/>
    <w:basedOn w:val="NormalPACKT"/>
    <w:uiPriority w:val="99"/>
    <w:rsid w:val="009D0F10"/>
    <w:pPr>
      <w:numPr>
        <w:numId w:val="1"/>
      </w:numPr>
      <w:tabs>
        <w:tab w:val="left" w:pos="360"/>
      </w:tabs>
      <w:suppressAutoHyphens/>
      <w:spacing w:after="60"/>
      <w:ind w:left="720" w:right="360"/>
    </w:pPr>
  </w:style>
  <w:style w:type="paragraph" w:styleId="BalloonText">
    <w:name w:val="Balloon Text"/>
    <w:basedOn w:val="Normal"/>
    <w:link w:val="BalloonTextChar"/>
    <w:uiPriority w:val="99"/>
    <w:semiHidden/>
    <w:unhideWhenUsed/>
    <w:rsid w:val="009D0F10"/>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D0F10"/>
    <w:rPr>
      <w:rFonts w:ascii="Segoe UI" w:hAnsi="Segoe UI" w:cs="Segoe UI"/>
      <w:sz w:val="18"/>
      <w:szCs w:val="18"/>
    </w:rPr>
  </w:style>
  <w:style w:type="character" w:customStyle="1" w:styleId="Heading1Char">
    <w:name w:val="Heading 1 Char"/>
    <w:aliases w:val="Heading 1 [PACKT] Char"/>
    <w:basedOn w:val="DefaultParagraphFont"/>
    <w:link w:val="Heading1"/>
    <w:rsid w:val="009D0F10"/>
    <w:rPr>
      <w:rFonts w:ascii="Arial" w:eastAsia="Times New Roman" w:hAnsi="Arial" w:cs="Arial"/>
      <w:b/>
      <w:iCs/>
      <w:color w:val="FFFFFF"/>
      <w:kern w:val="32"/>
      <w:sz w:val="32"/>
      <w:szCs w:val="32"/>
      <w:shd w:val="clear" w:color="auto" w:fill="365F91"/>
    </w:rPr>
  </w:style>
  <w:style w:type="character" w:customStyle="1" w:styleId="Heading2Char">
    <w:name w:val="Heading 2 Char"/>
    <w:aliases w:val="Heading 2 [PACKT] Char"/>
    <w:basedOn w:val="DefaultParagraphFont"/>
    <w:link w:val="Heading2"/>
    <w:rsid w:val="009D0F10"/>
    <w:rPr>
      <w:rFonts w:ascii="Arial" w:eastAsia="Times New Roman" w:hAnsi="Arial" w:cs="Arial"/>
      <w:b/>
      <w:bCs/>
      <w:iCs/>
      <w:color w:val="365F91"/>
      <w:sz w:val="28"/>
      <w:szCs w:val="28"/>
    </w:rPr>
  </w:style>
  <w:style w:type="character" w:customStyle="1" w:styleId="CodeInTextPACKT">
    <w:name w:val="Code In Text [PACKT]"/>
    <w:uiPriority w:val="99"/>
    <w:qFormat/>
    <w:rsid w:val="00C41783"/>
    <w:rPr>
      <w:rFonts w:ascii="Lucida Console" w:hAnsi="Lucida Console"/>
      <w:color w:val="4472C4" w:themeColor="accent1"/>
      <w:sz w:val="19"/>
      <w:szCs w:val="18"/>
    </w:rPr>
  </w:style>
  <w:style w:type="paragraph" w:customStyle="1" w:styleId="CodePACKT">
    <w:name w:val="Code [PACKT]"/>
    <w:basedOn w:val="NormalPACKT"/>
    <w:uiPriority w:val="99"/>
    <w:qFormat/>
    <w:rsid w:val="00C41783"/>
    <w:pPr>
      <w:spacing w:after="50"/>
      <w:ind w:left="360"/>
    </w:pPr>
    <w:rPr>
      <w:rFonts w:ascii="Lucida Console" w:hAnsi="Lucida Console"/>
      <w:color w:val="7030A0"/>
      <w:sz w:val="19"/>
      <w:szCs w:val="18"/>
      <w:lang w:eastAsia="ar-SA"/>
    </w:rPr>
  </w:style>
  <w:style w:type="paragraph" w:customStyle="1" w:styleId="NumberedBulletPACKT">
    <w:name w:val="Numbered Bullet [PACKT]"/>
    <w:basedOn w:val="Normal"/>
    <w:uiPriority w:val="99"/>
    <w:qFormat/>
    <w:rsid w:val="009D0F10"/>
    <w:pPr>
      <w:numPr>
        <w:numId w:val="2"/>
      </w:numPr>
      <w:tabs>
        <w:tab w:val="left" w:pos="360"/>
      </w:tabs>
      <w:suppressAutoHyphens/>
      <w:spacing w:after="60"/>
      <w:ind w:right="360"/>
    </w:pPr>
  </w:style>
  <w:style w:type="numbering" w:customStyle="1" w:styleId="NumberedBullet">
    <w:name w:val="Numbered Bullet"/>
    <w:uiPriority w:val="99"/>
    <w:rsid w:val="009D0F10"/>
    <w:pPr>
      <w:numPr>
        <w:numId w:val="2"/>
      </w:numPr>
    </w:pPr>
  </w:style>
  <w:style w:type="character" w:styleId="SubtleReference">
    <w:name w:val="Subtle Reference"/>
    <w:basedOn w:val="DefaultParagraphFont"/>
    <w:uiPriority w:val="31"/>
    <w:rsid w:val="00FB64E8"/>
    <w:rPr>
      <w:smallCaps/>
      <w:color w:val="5A5A5A" w:themeColor="text1" w:themeTint="A5"/>
    </w:rPr>
  </w:style>
  <w:style w:type="character" w:customStyle="1" w:styleId="ItalicsPACKT">
    <w:name w:val="Italics [PACKT]"/>
    <w:uiPriority w:val="99"/>
    <w:qFormat/>
    <w:rsid w:val="00C41783"/>
    <w:rPr>
      <w:i/>
      <w:color w:val="C00000"/>
    </w:rPr>
  </w:style>
  <w:style w:type="character" w:styleId="CommentReference">
    <w:name w:val="annotation reference"/>
    <w:basedOn w:val="DefaultParagraphFont"/>
    <w:uiPriority w:val="99"/>
    <w:semiHidden/>
    <w:unhideWhenUsed/>
    <w:rsid w:val="00C41783"/>
    <w:rPr>
      <w:sz w:val="16"/>
      <w:szCs w:val="16"/>
    </w:rPr>
  </w:style>
  <w:style w:type="paragraph" w:styleId="CommentText">
    <w:name w:val="annotation text"/>
    <w:basedOn w:val="Normal"/>
    <w:link w:val="CommentTextChar"/>
    <w:autoRedefine/>
    <w:uiPriority w:val="99"/>
    <w:unhideWhenUsed/>
    <w:rsid w:val="00FE0FBA"/>
    <w:rPr>
      <w:rFonts w:ascii="Arial" w:hAnsi="Arial"/>
      <w:sz w:val="20"/>
      <w:szCs w:val="20"/>
    </w:rPr>
  </w:style>
  <w:style w:type="character" w:customStyle="1" w:styleId="CommentTextChar">
    <w:name w:val="Comment Text Char"/>
    <w:basedOn w:val="DefaultParagraphFont"/>
    <w:link w:val="CommentText"/>
    <w:uiPriority w:val="99"/>
    <w:rsid w:val="00FE0FBA"/>
    <w:rPr>
      <w:rFonts w:ascii="Arial" w:eastAsia="Times New Roman" w:hAnsi="Arial" w:cs="Times New Roman"/>
      <w:sz w:val="20"/>
      <w:szCs w:val="20"/>
      <w:lang w:val="en-US"/>
    </w:rPr>
  </w:style>
  <w:style w:type="paragraph" w:styleId="CommentSubject">
    <w:name w:val="annotation subject"/>
    <w:basedOn w:val="CommentText"/>
    <w:next w:val="CommentText"/>
    <w:link w:val="CommentSubjectChar"/>
    <w:uiPriority w:val="99"/>
    <w:semiHidden/>
    <w:unhideWhenUsed/>
    <w:rsid w:val="00C41783"/>
    <w:rPr>
      <w:b/>
      <w:bCs/>
    </w:rPr>
  </w:style>
  <w:style w:type="character" w:customStyle="1" w:styleId="CommentSubjectChar">
    <w:name w:val="Comment Subject Char"/>
    <w:basedOn w:val="CommentTextChar"/>
    <w:link w:val="CommentSubject"/>
    <w:uiPriority w:val="99"/>
    <w:semiHidden/>
    <w:rsid w:val="00C41783"/>
    <w:rPr>
      <w:rFonts w:ascii="Times New Roman" w:eastAsia="Times New Roman" w:hAnsi="Times New Roman" w:cs="Times New Roman"/>
      <w:b/>
      <w:bCs/>
      <w:sz w:val="20"/>
      <w:szCs w:val="20"/>
      <w:lang w:val="en-US"/>
    </w:rPr>
  </w:style>
  <w:style w:type="paragraph" w:customStyle="1" w:styleId="LayoutInformationPACKT">
    <w:name w:val="Layout Information [PACKT]"/>
    <w:basedOn w:val="Normal"/>
    <w:next w:val="Normal"/>
    <w:qFormat/>
    <w:rsid w:val="00C41783"/>
    <w:rPr>
      <w:rFonts w:ascii="Arial" w:hAnsi="Arial"/>
      <w:b/>
      <w:color w:val="FF0000"/>
      <w:sz w:val="28"/>
      <w:szCs w:val="28"/>
    </w:rPr>
  </w:style>
  <w:style w:type="paragraph" w:customStyle="1" w:styleId="FigurePACKT">
    <w:name w:val="Figure [PACKT]"/>
    <w:autoRedefine/>
    <w:qFormat/>
    <w:rsid w:val="00951AEC"/>
    <w:pPr>
      <w:spacing w:before="240" w:after="240" w:line="240" w:lineRule="auto"/>
      <w:jc w:val="center"/>
    </w:pPr>
    <w:rPr>
      <w:rFonts w:ascii="Times New Roman" w:eastAsia="Times New Roman" w:hAnsi="Times New Roman" w:cs="Times New Roman"/>
      <w:noProof/>
      <w:sz w:val="20"/>
      <w:szCs w:val="24"/>
      <w:lang w:val="en-US"/>
    </w:rPr>
  </w:style>
  <w:style w:type="paragraph" w:styleId="ListParagraph">
    <w:name w:val="List Paragraph"/>
    <w:basedOn w:val="Normal"/>
    <w:uiPriority w:val="34"/>
    <w:qFormat/>
    <w:rsid w:val="00784F5C"/>
    <w:pPr>
      <w:ind w:left="720"/>
      <w:contextualSpacing/>
    </w:pPr>
  </w:style>
  <w:style w:type="character" w:styleId="Hyperlink">
    <w:name w:val="Hyperlink"/>
    <w:basedOn w:val="DefaultParagraphFont"/>
    <w:uiPriority w:val="99"/>
    <w:unhideWhenUsed/>
    <w:rsid w:val="00D048C6"/>
    <w:rPr>
      <w:color w:val="0000FF"/>
      <w:u w:val="single"/>
    </w:rPr>
  </w:style>
  <w:style w:type="character" w:customStyle="1" w:styleId="Heading3Char">
    <w:name w:val="Heading 3 Char"/>
    <w:basedOn w:val="DefaultParagraphFont"/>
    <w:link w:val="Heading3"/>
    <w:uiPriority w:val="9"/>
    <w:semiHidden/>
    <w:rsid w:val="00684E4B"/>
    <w:rPr>
      <w:rFonts w:asciiTheme="majorHAnsi" w:eastAsiaTheme="majorEastAsia" w:hAnsiTheme="majorHAnsi" w:cstheme="majorBidi"/>
      <w:color w:val="1F3763" w:themeColor="accent1" w:themeShade="7F"/>
      <w:sz w:val="24"/>
      <w:szCs w:val="24"/>
      <w:lang w:val="en-US"/>
    </w:rPr>
  </w:style>
  <w:style w:type="character" w:styleId="HTMLCode">
    <w:name w:val="HTML Code"/>
    <w:basedOn w:val="DefaultParagraphFont"/>
    <w:uiPriority w:val="99"/>
    <w:semiHidden/>
    <w:unhideWhenUsed/>
    <w:rsid w:val="00D72DED"/>
    <w:rPr>
      <w:rFonts w:ascii="Courier New" w:eastAsia="Times New Roman" w:hAnsi="Courier New" w:cs="Courier New"/>
      <w:sz w:val="20"/>
      <w:szCs w:val="20"/>
    </w:rPr>
  </w:style>
  <w:style w:type="character" w:customStyle="1" w:styleId="InlineCode">
    <w:name w:val="InlineCode"/>
    <w:rsid w:val="00047CA9"/>
    <w:rPr>
      <w:rFonts w:ascii="Courier New" w:hAnsi="Courier New"/>
      <w:noProof/>
      <w:color w:val="auto"/>
    </w:rPr>
  </w:style>
  <w:style w:type="paragraph" w:customStyle="1" w:styleId="ListBulleted">
    <w:name w:val="ListBulleted"/>
    <w:qFormat/>
    <w:rsid w:val="00047CA9"/>
    <w:pPr>
      <w:numPr>
        <w:numId w:val="4"/>
      </w:numPr>
      <w:spacing w:before="120" w:after="120" w:line="240" w:lineRule="auto"/>
      <w:contextualSpacing/>
    </w:pPr>
    <w:rPr>
      <w:rFonts w:ascii="Times New Roman" w:eastAsia="Times New Roman" w:hAnsi="Times New Roman" w:cs="Times New Roman"/>
      <w:snapToGrid w:val="0"/>
      <w:sz w:val="26"/>
      <w:szCs w:val="20"/>
      <w:lang w:val="en-US"/>
    </w:rPr>
  </w:style>
  <w:style w:type="character" w:customStyle="1" w:styleId="fontstyle01">
    <w:name w:val="fontstyle01"/>
    <w:basedOn w:val="DefaultParagraphFont"/>
    <w:rsid w:val="00737B95"/>
    <w:rPr>
      <w:rFonts w:ascii="FranklinGothic-Book" w:hAnsi="FranklinGothic-Book" w:hint="default"/>
      <w:b w:val="0"/>
      <w:bCs w:val="0"/>
      <w:i w:val="0"/>
      <w:iCs w:val="0"/>
      <w:color w:val="000000"/>
      <w:sz w:val="20"/>
      <w:szCs w:val="20"/>
    </w:rPr>
  </w:style>
  <w:style w:type="character" w:customStyle="1" w:styleId="fontstyle21">
    <w:name w:val="fontstyle21"/>
    <w:basedOn w:val="DefaultParagraphFont"/>
    <w:rsid w:val="00737B95"/>
    <w:rPr>
      <w:rFonts w:ascii="CourierStd" w:hAnsi="CourierStd" w:hint="default"/>
      <w:b w:val="0"/>
      <w:bCs w:val="0"/>
      <w:i w:val="0"/>
      <w:iCs w:val="0"/>
      <w:color w:val="000000"/>
      <w:sz w:val="20"/>
      <w:szCs w:val="20"/>
    </w:rPr>
  </w:style>
  <w:style w:type="character" w:customStyle="1" w:styleId="fontstyle31">
    <w:name w:val="fontstyle31"/>
    <w:basedOn w:val="DefaultParagraphFont"/>
    <w:rsid w:val="00737B95"/>
    <w:rPr>
      <w:rFonts w:ascii="FranklinGothic-BookItalic" w:hAnsi="FranklinGothic-BookItalic" w:hint="default"/>
      <w:b w:val="0"/>
      <w:bCs w:val="0"/>
      <w:i/>
      <w:iCs/>
      <w:color w:val="000000"/>
      <w:sz w:val="20"/>
      <w:szCs w:val="20"/>
    </w:rPr>
  </w:style>
  <w:style w:type="character" w:customStyle="1" w:styleId="fontstyle41">
    <w:name w:val="fontstyle41"/>
    <w:basedOn w:val="DefaultParagraphFont"/>
    <w:rsid w:val="00277147"/>
    <w:rPr>
      <w:rFonts w:ascii="Wingdings3" w:hAnsi="Wingdings3" w:hint="default"/>
      <w:b w:val="0"/>
      <w:bCs w:val="0"/>
      <w:i w:val="0"/>
      <w:iCs w:val="0"/>
      <w:color w:val="000000"/>
      <w:sz w:val="14"/>
      <w:szCs w:val="14"/>
    </w:rPr>
  </w:style>
  <w:style w:type="character" w:styleId="UnresolvedMention">
    <w:name w:val="Unresolved Mention"/>
    <w:basedOn w:val="DefaultParagraphFont"/>
    <w:uiPriority w:val="99"/>
    <w:semiHidden/>
    <w:unhideWhenUsed/>
    <w:rsid w:val="009C2C35"/>
    <w:rPr>
      <w:color w:val="605E5C"/>
      <w:shd w:val="clear" w:color="auto" w:fill="E1DFDD"/>
    </w:rPr>
  </w:style>
  <w:style w:type="character" w:customStyle="1" w:styleId="FigureCaptionPACKT">
    <w:name w:val="Figure Caption [PACKT]"/>
    <w:basedOn w:val="DefaultParagraphFont"/>
    <w:uiPriority w:val="1"/>
    <w:rsid w:val="00D90DDD"/>
    <w:rPr>
      <w:rFonts w:ascii="Times New Roman" w:hAnsi="Times New Roman"/>
      <w:noProof/>
      <w:sz w:val="20"/>
    </w:rPr>
  </w:style>
  <w:style w:type="paragraph" w:styleId="Revision">
    <w:name w:val="Revision"/>
    <w:hidden/>
    <w:uiPriority w:val="99"/>
    <w:semiHidden/>
    <w:rsid w:val="00835DA2"/>
    <w:pPr>
      <w:spacing w:after="0" w:line="240" w:lineRule="auto"/>
    </w:pPr>
    <w:rPr>
      <w:rFonts w:ascii="Times New Roman" w:eastAsia="Times New Roman" w:hAnsi="Times New Roman" w:cs="Times New Roman"/>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6395664">
      <w:bodyDiv w:val="1"/>
      <w:marLeft w:val="0"/>
      <w:marRight w:val="0"/>
      <w:marTop w:val="0"/>
      <w:marBottom w:val="0"/>
      <w:divBdr>
        <w:top w:val="none" w:sz="0" w:space="0" w:color="auto"/>
        <w:left w:val="none" w:sz="0" w:space="0" w:color="auto"/>
        <w:bottom w:val="none" w:sz="0" w:space="0" w:color="auto"/>
        <w:right w:val="none" w:sz="0" w:space="0" w:color="auto"/>
      </w:divBdr>
      <w:divsChild>
        <w:div w:id="968362468">
          <w:marLeft w:val="0"/>
          <w:marRight w:val="0"/>
          <w:marTop w:val="0"/>
          <w:marBottom w:val="0"/>
          <w:divBdr>
            <w:top w:val="none" w:sz="0" w:space="0" w:color="auto"/>
            <w:left w:val="none" w:sz="0" w:space="0" w:color="auto"/>
            <w:bottom w:val="none" w:sz="0" w:space="0" w:color="auto"/>
            <w:right w:val="none" w:sz="0" w:space="0" w:color="auto"/>
          </w:divBdr>
          <w:divsChild>
            <w:div w:id="87235529">
              <w:marLeft w:val="0"/>
              <w:marRight w:val="0"/>
              <w:marTop w:val="0"/>
              <w:marBottom w:val="0"/>
              <w:divBdr>
                <w:top w:val="none" w:sz="0" w:space="0" w:color="auto"/>
                <w:left w:val="none" w:sz="0" w:space="0" w:color="auto"/>
                <w:bottom w:val="none" w:sz="0" w:space="0" w:color="auto"/>
                <w:right w:val="none" w:sz="0" w:space="0" w:color="auto"/>
              </w:divBdr>
            </w:div>
            <w:div w:id="114179598">
              <w:marLeft w:val="0"/>
              <w:marRight w:val="0"/>
              <w:marTop w:val="0"/>
              <w:marBottom w:val="0"/>
              <w:divBdr>
                <w:top w:val="none" w:sz="0" w:space="0" w:color="auto"/>
                <w:left w:val="none" w:sz="0" w:space="0" w:color="auto"/>
                <w:bottom w:val="none" w:sz="0" w:space="0" w:color="auto"/>
                <w:right w:val="none" w:sz="0" w:space="0" w:color="auto"/>
              </w:divBdr>
            </w:div>
            <w:div w:id="205416167">
              <w:marLeft w:val="0"/>
              <w:marRight w:val="0"/>
              <w:marTop w:val="0"/>
              <w:marBottom w:val="0"/>
              <w:divBdr>
                <w:top w:val="none" w:sz="0" w:space="0" w:color="auto"/>
                <w:left w:val="none" w:sz="0" w:space="0" w:color="auto"/>
                <w:bottom w:val="none" w:sz="0" w:space="0" w:color="auto"/>
                <w:right w:val="none" w:sz="0" w:space="0" w:color="auto"/>
              </w:divBdr>
            </w:div>
            <w:div w:id="381057274">
              <w:marLeft w:val="0"/>
              <w:marRight w:val="0"/>
              <w:marTop w:val="0"/>
              <w:marBottom w:val="0"/>
              <w:divBdr>
                <w:top w:val="none" w:sz="0" w:space="0" w:color="auto"/>
                <w:left w:val="none" w:sz="0" w:space="0" w:color="auto"/>
                <w:bottom w:val="none" w:sz="0" w:space="0" w:color="auto"/>
                <w:right w:val="none" w:sz="0" w:space="0" w:color="auto"/>
              </w:divBdr>
            </w:div>
            <w:div w:id="388382617">
              <w:marLeft w:val="0"/>
              <w:marRight w:val="0"/>
              <w:marTop w:val="0"/>
              <w:marBottom w:val="0"/>
              <w:divBdr>
                <w:top w:val="none" w:sz="0" w:space="0" w:color="auto"/>
                <w:left w:val="none" w:sz="0" w:space="0" w:color="auto"/>
                <w:bottom w:val="none" w:sz="0" w:space="0" w:color="auto"/>
                <w:right w:val="none" w:sz="0" w:space="0" w:color="auto"/>
              </w:divBdr>
            </w:div>
            <w:div w:id="398334559">
              <w:marLeft w:val="0"/>
              <w:marRight w:val="0"/>
              <w:marTop w:val="0"/>
              <w:marBottom w:val="0"/>
              <w:divBdr>
                <w:top w:val="none" w:sz="0" w:space="0" w:color="auto"/>
                <w:left w:val="none" w:sz="0" w:space="0" w:color="auto"/>
                <w:bottom w:val="none" w:sz="0" w:space="0" w:color="auto"/>
                <w:right w:val="none" w:sz="0" w:space="0" w:color="auto"/>
              </w:divBdr>
            </w:div>
            <w:div w:id="446893220">
              <w:marLeft w:val="0"/>
              <w:marRight w:val="0"/>
              <w:marTop w:val="0"/>
              <w:marBottom w:val="0"/>
              <w:divBdr>
                <w:top w:val="none" w:sz="0" w:space="0" w:color="auto"/>
                <w:left w:val="none" w:sz="0" w:space="0" w:color="auto"/>
                <w:bottom w:val="none" w:sz="0" w:space="0" w:color="auto"/>
                <w:right w:val="none" w:sz="0" w:space="0" w:color="auto"/>
              </w:divBdr>
            </w:div>
            <w:div w:id="712652276">
              <w:marLeft w:val="0"/>
              <w:marRight w:val="0"/>
              <w:marTop w:val="0"/>
              <w:marBottom w:val="0"/>
              <w:divBdr>
                <w:top w:val="none" w:sz="0" w:space="0" w:color="auto"/>
                <w:left w:val="none" w:sz="0" w:space="0" w:color="auto"/>
                <w:bottom w:val="none" w:sz="0" w:space="0" w:color="auto"/>
                <w:right w:val="none" w:sz="0" w:space="0" w:color="auto"/>
              </w:divBdr>
            </w:div>
            <w:div w:id="780027533">
              <w:marLeft w:val="0"/>
              <w:marRight w:val="0"/>
              <w:marTop w:val="0"/>
              <w:marBottom w:val="0"/>
              <w:divBdr>
                <w:top w:val="none" w:sz="0" w:space="0" w:color="auto"/>
                <w:left w:val="none" w:sz="0" w:space="0" w:color="auto"/>
                <w:bottom w:val="none" w:sz="0" w:space="0" w:color="auto"/>
                <w:right w:val="none" w:sz="0" w:space="0" w:color="auto"/>
              </w:divBdr>
            </w:div>
            <w:div w:id="805318389">
              <w:marLeft w:val="0"/>
              <w:marRight w:val="0"/>
              <w:marTop w:val="0"/>
              <w:marBottom w:val="0"/>
              <w:divBdr>
                <w:top w:val="none" w:sz="0" w:space="0" w:color="auto"/>
                <w:left w:val="none" w:sz="0" w:space="0" w:color="auto"/>
                <w:bottom w:val="none" w:sz="0" w:space="0" w:color="auto"/>
                <w:right w:val="none" w:sz="0" w:space="0" w:color="auto"/>
              </w:divBdr>
            </w:div>
            <w:div w:id="817845577">
              <w:marLeft w:val="0"/>
              <w:marRight w:val="0"/>
              <w:marTop w:val="0"/>
              <w:marBottom w:val="0"/>
              <w:divBdr>
                <w:top w:val="none" w:sz="0" w:space="0" w:color="auto"/>
                <w:left w:val="none" w:sz="0" w:space="0" w:color="auto"/>
                <w:bottom w:val="none" w:sz="0" w:space="0" w:color="auto"/>
                <w:right w:val="none" w:sz="0" w:space="0" w:color="auto"/>
              </w:divBdr>
            </w:div>
            <w:div w:id="983509944">
              <w:marLeft w:val="0"/>
              <w:marRight w:val="0"/>
              <w:marTop w:val="0"/>
              <w:marBottom w:val="0"/>
              <w:divBdr>
                <w:top w:val="none" w:sz="0" w:space="0" w:color="auto"/>
                <w:left w:val="none" w:sz="0" w:space="0" w:color="auto"/>
                <w:bottom w:val="none" w:sz="0" w:space="0" w:color="auto"/>
                <w:right w:val="none" w:sz="0" w:space="0" w:color="auto"/>
              </w:divBdr>
            </w:div>
            <w:div w:id="1019432984">
              <w:marLeft w:val="0"/>
              <w:marRight w:val="0"/>
              <w:marTop w:val="0"/>
              <w:marBottom w:val="0"/>
              <w:divBdr>
                <w:top w:val="none" w:sz="0" w:space="0" w:color="auto"/>
                <w:left w:val="none" w:sz="0" w:space="0" w:color="auto"/>
                <w:bottom w:val="none" w:sz="0" w:space="0" w:color="auto"/>
                <w:right w:val="none" w:sz="0" w:space="0" w:color="auto"/>
              </w:divBdr>
            </w:div>
            <w:div w:id="1076317994">
              <w:marLeft w:val="0"/>
              <w:marRight w:val="0"/>
              <w:marTop w:val="0"/>
              <w:marBottom w:val="0"/>
              <w:divBdr>
                <w:top w:val="none" w:sz="0" w:space="0" w:color="auto"/>
                <w:left w:val="none" w:sz="0" w:space="0" w:color="auto"/>
                <w:bottom w:val="none" w:sz="0" w:space="0" w:color="auto"/>
                <w:right w:val="none" w:sz="0" w:space="0" w:color="auto"/>
              </w:divBdr>
            </w:div>
            <w:div w:id="1096827062">
              <w:marLeft w:val="0"/>
              <w:marRight w:val="0"/>
              <w:marTop w:val="0"/>
              <w:marBottom w:val="0"/>
              <w:divBdr>
                <w:top w:val="none" w:sz="0" w:space="0" w:color="auto"/>
                <w:left w:val="none" w:sz="0" w:space="0" w:color="auto"/>
                <w:bottom w:val="none" w:sz="0" w:space="0" w:color="auto"/>
                <w:right w:val="none" w:sz="0" w:space="0" w:color="auto"/>
              </w:divBdr>
            </w:div>
            <w:div w:id="1210216917">
              <w:marLeft w:val="0"/>
              <w:marRight w:val="0"/>
              <w:marTop w:val="0"/>
              <w:marBottom w:val="0"/>
              <w:divBdr>
                <w:top w:val="none" w:sz="0" w:space="0" w:color="auto"/>
                <w:left w:val="none" w:sz="0" w:space="0" w:color="auto"/>
                <w:bottom w:val="none" w:sz="0" w:space="0" w:color="auto"/>
                <w:right w:val="none" w:sz="0" w:space="0" w:color="auto"/>
              </w:divBdr>
            </w:div>
            <w:div w:id="1237207910">
              <w:marLeft w:val="0"/>
              <w:marRight w:val="0"/>
              <w:marTop w:val="0"/>
              <w:marBottom w:val="0"/>
              <w:divBdr>
                <w:top w:val="none" w:sz="0" w:space="0" w:color="auto"/>
                <w:left w:val="none" w:sz="0" w:space="0" w:color="auto"/>
                <w:bottom w:val="none" w:sz="0" w:space="0" w:color="auto"/>
                <w:right w:val="none" w:sz="0" w:space="0" w:color="auto"/>
              </w:divBdr>
            </w:div>
            <w:div w:id="1289625672">
              <w:marLeft w:val="0"/>
              <w:marRight w:val="0"/>
              <w:marTop w:val="0"/>
              <w:marBottom w:val="0"/>
              <w:divBdr>
                <w:top w:val="none" w:sz="0" w:space="0" w:color="auto"/>
                <w:left w:val="none" w:sz="0" w:space="0" w:color="auto"/>
                <w:bottom w:val="none" w:sz="0" w:space="0" w:color="auto"/>
                <w:right w:val="none" w:sz="0" w:space="0" w:color="auto"/>
              </w:divBdr>
            </w:div>
            <w:div w:id="1384404856">
              <w:marLeft w:val="0"/>
              <w:marRight w:val="0"/>
              <w:marTop w:val="0"/>
              <w:marBottom w:val="0"/>
              <w:divBdr>
                <w:top w:val="none" w:sz="0" w:space="0" w:color="auto"/>
                <w:left w:val="none" w:sz="0" w:space="0" w:color="auto"/>
                <w:bottom w:val="none" w:sz="0" w:space="0" w:color="auto"/>
                <w:right w:val="none" w:sz="0" w:space="0" w:color="auto"/>
              </w:divBdr>
            </w:div>
            <w:div w:id="1574124699">
              <w:marLeft w:val="0"/>
              <w:marRight w:val="0"/>
              <w:marTop w:val="0"/>
              <w:marBottom w:val="0"/>
              <w:divBdr>
                <w:top w:val="none" w:sz="0" w:space="0" w:color="auto"/>
                <w:left w:val="none" w:sz="0" w:space="0" w:color="auto"/>
                <w:bottom w:val="none" w:sz="0" w:space="0" w:color="auto"/>
                <w:right w:val="none" w:sz="0" w:space="0" w:color="auto"/>
              </w:divBdr>
            </w:div>
            <w:div w:id="1574269971">
              <w:marLeft w:val="0"/>
              <w:marRight w:val="0"/>
              <w:marTop w:val="0"/>
              <w:marBottom w:val="0"/>
              <w:divBdr>
                <w:top w:val="none" w:sz="0" w:space="0" w:color="auto"/>
                <w:left w:val="none" w:sz="0" w:space="0" w:color="auto"/>
                <w:bottom w:val="none" w:sz="0" w:space="0" w:color="auto"/>
                <w:right w:val="none" w:sz="0" w:space="0" w:color="auto"/>
              </w:divBdr>
            </w:div>
            <w:div w:id="1653868794">
              <w:marLeft w:val="0"/>
              <w:marRight w:val="0"/>
              <w:marTop w:val="0"/>
              <w:marBottom w:val="0"/>
              <w:divBdr>
                <w:top w:val="none" w:sz="0" w:space="0" w:color="auto"/>
                <w:left w:val="none" w:sz="0" w:space="0" w:color="auto"/>
                <w:bottom w:val="none" w:sz="0" w:space="0" w:color="auto"/>
                <w:right w:val="none" w:sz="0" w:space="0" w:color="auto"/>
              </w:divBdr>
            </w:div>
            <w:div w:id="1717701905">
              <w:marLeft w:val="0"/>
              <w:marRight w:val="0"/>
              <w:marTop w:val="0"/>
              <w:marBottom w:val="0"/>
              <w:divBdr>
                <w:top w:val="none" w:sz="0" w:space="0" w:color="auto"/>
                <w:left w:val="none" w:sz="0" w:space="0" w:color="auto"/>
                <w:bottom w:val="none" w:sz="0" w:space="0" w:color="auto"/>
                <w:right w:val="none" w:sz="0" w:space="0" w:color="auto"/>
              </w:divBdr>
            </w:div>
            <w:div w:id="1855995118">
              <w:marLeft w:val="0"/>
              <w:marRight w:val="0"/>
              <w:marTop w:val="0"/>
              <w:marBottom w:val="0"/>
              <w:divBdr>
                <w:top w:val="none" w:sz="0" w:space="0" w:color="auto"/>
                <w:left w:val="none" w:sz="0" w:space="0" w:color="auto"/>
                <w:bottom w:val="none" w:sz="0" w:space="0" w:color="auto"/>
                <w:right w:val="none" w:sz="0" w:space="0" w:color="auto"/>
              </w:divBdr>
            </w:div>
            <w:div w:id="1869834415">
              <w:marLeft w:val="0"/>
              <w:marRight w:val="0"/>
              <w:marTop w:val="0"/>
              <w:marBottom w:val="0"/>
              <w:divBdr>
                <w:top w:val="none" w:sz="0" w:space="0" w:color="auto"/>
                <w:left w:val="none" w:sz="0" w:space="0" w:color="auto"/>
                <w:bottom w:val="none" w:sz="0" w:space="0" w:color="auto"/>
                <w:right w:val="none" w:sz="0" w:space="0" w:color="auto"/>
              </w:divBdr>
            </w:div>
            <w:div w:id="2144692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654665">
      <w:bodyDiv w:val="1"/>
      <w:marLeft w:val="0"/>
      <w:marRight w:val="0"/>
      <w:marTop w:val="0"/>
      <w:marBottom w:val="0"/>
      <w:divBdr>
        <w:top w:val="none" w:sz="0" w:space="0" w:color="auto"/>
        <w:left w:val="none" w:sz="0" w:space="0" w:color="auto"/>
        <w:bottom w:val="none" w:sz="0" w:space="0" w:color="auto"/>
        <w:right w:val="none" w:sz="0" w:space="0" w:color="auto"/>
      </w:divBdr>
      <w:divsChild>
        <w:div w:id="1458521383">
          <w:marLeft w:val="0"/>
          <w:marRight w:val="0"/>
          <w:marTop w:val="0"/>
          <w:marBottom w:val="0"/>
          <w:divBdr>
            <w:top w:val="none" w:sz="0" w:space="0" w:color="auto"/>
            <w:left w:val="none" w:sz="0" w:space="0" w:color="auto"/>
            <w:bottom w:val="none" w:sz="0" w:space="0" w:color="auto"/>
            <w:right w:val="none" w:sz="0" w:space="0" w:color="auto"/>
          </w:divBdr>
          <w:divsChild>
            <w:div w:id="170461144">
              <w:marLeft w:val="0"/>
              <w:marRight w:val="0"/>
              <w:marTop w:val="0"/>
              <w:marBottom w:val="0"/>
              <w:divBdr>
                <w:top w:val="none" w:sz="0" w:space="0" w:color="auto"/>
                <w:left w:val="none" w:sz="0" w:space="0" w:color="auto"/>
                <w:bottom w:val="none" w:sz="0" w:space="0" w:color="auto"/>
                <w:right w:val="none" w:sz="0" w:space="0" w:color="auto"/>
              </w:divBdr>
            </w:div>
            <w:div w:id="255754020">
              <w:marLeft w:val="0"/>
              <w:marRight w:val="0"/>
              <w:marTop w:val="0"/>
              <w:marBottom w:val="0"/>
              <w:divBdr>
                <w:top w:val="none" w:sz="0" w:space="0" w:color="auto"/>
                <w:left w:val="none" w:sz="0" w:space="0" w:color="auto"/>
                <w:bottom w:val="none" w:sz="0" w:space="0" w:color="auto"/>
                <w:right w:val="none" w:sz="0" w:space="0" w:color="auto"/>
              </w:divBdr>
            </w:div>
            <w:div w:id="320276814">
              <w:marLeft w:val="0"/>
              <w:marRight w:val="0"/>
              <w:marTop w:val="0"/>
              <w:marBottom w:val="0"/>
              <w:divBdr>
                <w:top w:val="none" w:sz="0" w:space="0" w:color="auto"/>
                <w:left w:val="none" w:sz="0" w:space="0" w:color="auto"/>
                <w:bottom w:val="none" w:sz="0" w:space="0" w:color="auto"/>
                <w:right w:val="none" w:sz="0" w:space="0" w:color="auto"/>
              </w:divBdr>
            </w:div>
            <w:div w:id="625426639">
              <w:marLeft w:val="0"/>
              <w:marRight w:val="0"/>
              <w:marTop w:val="0"/>
              <w:marBottom w:val="0"/>
              <w:divBdr>
                <w:top w:val="none" w:sz="0" w:space="0" w:color="auto"/>
                <w:left w:val="none" w:sz="0" w:space="0" w:color="auto"/>
                <w:bottom w:val="none" w:sz="0" w:space="0" w:color="auto"/>
                <w:right w:val="none" w:sz="0" w:space="0" w:color="auto"/>
              </w:divBdr>
            </w:div>
            <w:div w:id="635792157">
              <w:marLeft w:val="0"/>
              <w:marRight w:val="0"/>
              <w:marTop w:val="0"/>
              <w:marBottom w:val="0"/>
              <w:divBdr>
                <w:top w:val="none" w:sz="0" w:space="0" w:color="auto"/>
                <w:left w:val="none" w:sz="0" w:space="0" w:color="auto"/>
                <w:bottom w:val="none" w:sz="0" w:space="0" w:color="auto"/>
                <w:right w:val="none" w:sz="0" w:space="0" w:color="auto"/>
              </w:divBdr>
            </w:div>
            <w:div w:id="923145928">
              <w:marLeft w:val="0"/>
              <w:marRight w:val="0"/>
              <w:marTop w:val="0"/>
              <w:marBottom w:val="0"/>
              <w:divBdr>
                <w:top w:val="none" w:sz="0" w:space="0" w:color="auto"/>
                <w:left w:val="none" w:sz="0" w:space="0" w:color="auto"/>
                <w:bottom w:val="none" w:sz="0" w:space="0" w:color="auto"/>
                <w:right w:val="none" w:sz="0" w:space="0" w:color="auto"/>
              </w:divBdr>
            </w:div>
            <w:div w:id="1499464074">
              <w:marLeft w:val="0"/>
              <w:marRight w:val="0"/>
              <w:marTop w:val="0"/>
              <w:marBottom w:val="0"/>
              <w:divBdr>
                <w:top w:val="none" w:sz="0" w:space="0" w:color="auto"/>
                <w:left w:val="none" w:sz="0" w:space="0" w:color="auto"/>
                <w:bottom w:val="none" w:sz="0" w:space="0" w:color="auto"/>
                <w:right w:val="none" w:sz="0" w:space="0" w:color="auto"/>
              </w:divBdr>
            </w:div>
            <w:div w:id="1779446958">
              <w:marLeft w:val="0"/>
              <w:marRight w:val="0"/>
              <w:marTop w:val="0"/>
              <w:marBottom w:val="0"/>
              <w:divBdr>
                <w:top w:val="none" w:sz="0" w:space="0" w:color="auto"/>
                <w:left w:val="none" w:sz="0" w:space="0" w:color="auto"/>
                <w:bottom w:val="none" w:sz="0" w:space="0" w:color="auto"/>
                <w:right w:val="none" w:sz="0" w:space="0" w:color="auto"/>
              </w:divBdr>
            </w:div>
            <w:div w:id="1858081703">
              <w:marLeft w:val="0"/>
              <w:marRight w:val="0"/>
              <w:marTop w:val="0"/>
              <w:marBottom w:val="0"/>
              <w:divBdr>
                <w:top w:val="none" w:sz="0" w:space="0" w:color="auto"/>
                <w:left w:val="none" w:sz="0" w:space="0" w:color="auto"/>
                <w:bottom w:val="none" w:sz="0" w:space="0" w:color="auto"/>
                <w:right w:val="none" w:sz="0" w:space="0" w:color="auto"/>
              </w:divBdr>
            </w:div>
            <w:div w:id="1858615475">
              <w:marLeft w:val="0"/>
              <w:marRight w:val="0"/>
              <w:marTop w:val="0"/>
              <w:marBottom w:val="0"/>
              <w:divBdr>
                <w:top w:val="none" w:sz="0" w:space="0" w:color="auto"/>
                <w:left w:val="none" w:sz="0" w:space="0" w:color="auto"/>
                <w:bottom w:val="none" w:sz="0" w:space="0" w:color="auto"/>
                <w:right w:val="none" w:sz="0" w:space="0" w:color="auto"/>
              </w:divBdr>
            </w:div>
            <w:div w:id="1903516310">
              <w:marLeft w:val="0"/>
              <w:marRight w:val="0"/>
              <w:marTop w:val="0"/>
              <w:marBottom w:val="0"/>
              <w:divBdr>
                <w:top w:val="none" w:sz="0" w:space="0" w:color="auto"/>
                <w:left w:val="none" w:sz="0" w:space="0" w:color="auto"/>
                <w:bottom w:val="none" w:sz="0" w:space="0" w:color="auto"/>
                <w:right w:val="none" w:sz="0" w:space="0" w:color="auto"/>
              </w:divBdr>
            </w:div>
            <w:div w:id="2034572988">
              <w:marLeft w:val="0"/>
              <w:marRight w:val="0"/>
              <w:marTop w:val="0"/>
              <w:marBottom w:val="0"/>
              <w:divBdr>
                <w:top w:val="none" w:sz="0" w:space="0" w:color="auto"/>
                <w:left w:val="none" w:sz="0" w:space="0" w:color="auto"/>
                <w:bottom w:val="none" w:sz="0" w:space="0" w:color="auto"/>
                <w:right w:val="none" w:sz="0" w:space="0" w:color="auto"/>
              </w:divBdr>
            </w:div>
            <w:div w:id="2061129864">
              <w:marLeft w:val="0"/>
              <w:marRight w:val="0"/>
              <w:marTop w:val="0"/>
              <w:marBottom w:val="0"/>
              <w:divBdr>
                <w:top w:val="none" w:sz="0" w:space="0" w:color="auto"/>
                <w:left w:val="none" w:sz="0" w:space="0" w:color="auto"/>
                <w:bottom w:val="none" w:sz="0" w:space="0" w:color="auto"/>
                <w:right w:val="none" w:sz="0" w:space="0" w:color="auto"/>
              </w:divBdr>
            </w:div>
            <w:div w:id="2127001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62372">
      <w:bodyDiv w:val="1"/>
      <w:marLeft w:val="0"/>
      <w:marRight w:val="0"/>
      <w:marTop w:val="0"/>
      <w:marBottom w:val="0"/>
      <w:divBdr>
        <w:top w:val="none" w:sz="0" w:space="0" w:color="auto"/>
        <w:left w:val="none" w:sz="0" w:space="0" w:color="auto"/>
        <w:bottom w:val="none" w:sz="0" w:space="0" w:color="auto"/>
        <w:right w:val="none" w:sz="0" w:space="0" w:color="auto"/>
      </w:divBdr>
      <w:divsChild>
        <w:div w:id="1782141067">
          <w:marLeft w:val="0"/>
          <w:marRight w:val="0"/>
          <w:marTop w:val="0"/>
          <w:marBottom w:val="0"/>
          <w:divBdr>
            <w:top w:val="none" w:sz="0" w:space="0" w:color="auto"/>
            <w:left w:val="none" w:sz="0" w:space="0" w:color="auto"/>
            <w:bottom w:val="none" w:sz="0" w:space="0" w:color="auto"/>
            <w:right w:val="none" w:sz="0" w:space="0" w:color="auto"/>
          </w:divBdr>
          <w:divsChild>
            <w:div w:id="46803146">
              <w:marLeft w:val="0"/>
              <w:marRight w:val="0"/>
              <w:marTop w:val="0"/>
              <w:marBottom w:val="0"/>
              <w:divBdr>
                <w:top w:val="none" w:sz="0" w:space="0" w:color="auto"/>
                <w:left w:val="none" w:sz="0" w:space="0" w:color="auto"/>
                <w:bottom w:val="none" w:sz="0" w:space="0" w:color="auto"/>
                <w:right w:val="none" w:sz="0" w:space="0" w:color="auto"/>
              </w:divBdr>
            </w:div>
            <w:div w:id="385104667">
              <w:marLeft w:val="0"/>
              <w:marRight w:val="0"/>
              <w:marTop w:val="0"/>
              <w:marBottom w:val="0"/>
              <w:divBdr>
                <w:top w:val="none" w:sz="0" w:space="0" w:color="auto"/>
                <w:left w:val="none" w:sz="0" w:space="0" w:color="auto"/>
                <w:bottom w:val="none" w:sz="0" w:space="0" w:color="auto"/>
                <w:right w:val="none" w:sz="0" w:space="0" w:color="auto"/>
              </w:divBdr>
            </w:div>
            <w:div w:id="397094873">
              <w:marLeft w:val="0"/>
              <w:marRight w:val="0"/>
              <w:marTop w:val="0"/>
              <w:marBottom w:val="0"/>
              <w:divBdr>
                <w:top w:val="none" w:sz="0" w:space="0" w:color="auto"/>
                <w:left w:val="none" w:sz="0" w:space="0" w:color="auto"/>
                <w:bottom w:val="none" w:sz="0" w:space="0" w:color="auto"/>
                <w:right w:val="none" w:sz="0" w:space="0" w:color="auto"/>
              </w:divBdr>
            </w:div>
            <w:div w:id="451479277">
              <w:marLeft w:val="0"/>
              <w:marRight w:val="0"/>
              <w:marTop w:val="0"/>
              <w:marBottom w:val="0"/>
              <w:divBdr>
                <w:top w:val="none" w:sz="0" w:space="0" w:color="auto"/>
                <w:left w:val="none" w:sz="0" w:space="0" w:color="auto"/>
                <w:bottom w:val="none" w:sz="0" w:space="0" w:color="auto"/>
                <w:right w:val="none" w:sz="0" w:space="0" w:color="auto"/>
              </w:divBdr>
            </w:div>
            <w:div w:id="477723912">
              <w:marLeft w:val="0"/>
              <w:marRight w:val="0"/>
              <w:marTop w:val="0"/>
              <w:marBottom w:val="0"/>
              <w:divBdr>
                <w:top w:val="none" w:sz="0" w:space="0" w:color="auto"/>
                <w:left w:val="none" w:sz="0" w:space="0" w:color="auto"/>
                <w:bottom w:val="none" w:sz="0" w:space="0" w:color="auto"/>
                <w:right w:val="none" w:sz="0" w:space="0" w:color="auto"/>
              </w:divBdr>
            </w:div>
            <w:div w:id="596408081">
              <w:marLeft w:val="0"/>
              <w:marRight w:val="0"/>
              <w:marTop w:val="0"/>
              <w:marBottom w:val="0"/>
              <w:divBdr>
                <w:top w:val="none" w:sz="0" w:space="0" w:color="auto"/>
                <w:left w:val="none" w:sz="0" w:space="0" w:color="auto"/>
                <w:bottom w:val="none" w:sz="0" w:space="0" w:color="auto"/>
                <w:right w:val="none" w:sz="0" w:space="0" w:color="auto"/>
              </w:divBdr>
            </w:div>
            <w:div w:id="748424855">
              <w:marLeft w:val="0"/>
              <w:marRight w:val="0"/>
              <w:marTop w:val="0"/>
              <w:marBottom w:val="0"/>
              <w:divBdr>
                <w:top w:val="none" w:sz="0" w:space="0" w:color="auto"/>
                <w:left w:val="none" w:sz="0" w:space="0" w:color="auto"/>
                <w:bottom w:val="none" w:sz="0" w:space="0" w:color="auto"/>
                <w:right w:val="none" w:sz="0" w:space="0" w:color="auto"/>
              </w:divBdr>
            </w:div>
            <w:div w:id="819270436">
              <w:marLeft w:val="0"/>
              <w:marRight w:val="0"/>
              <w:marTop w:val="0"/>
              <w:marBottom w:val="0"/>
              <w:divBdr>
                <w:top w:val="none" w:sz="0" w:space="0" w:color="auto"/>
                <w:left w:val="none" w:sz="0" w:space="0" w:color="auto"/>
                <w:bottom w:val="none" w:sz="0" w:space="0" w:color="auto"/>
                <w:right w:val="none" w:sz="0" w:space="0" w:color="auto"/>
              </w:divBdr>
            </w:div>
            <w:div w:id="876240897">
              <w:marLeft w:val="0"/>
              <w:marRight w:val="0"/>
              <w:marTop w:val="0"/>
              <w:marBottom w:val="0"/>
              <w:divBdr>
                <w:top w:val="none" w:sz="0" w:space="0" w:color="auto"/>
                <w:left w:val="none" w:sz="0" w:space="0" w:color="auto"/>
                <w:bottom w:val="none" w:sz="0" w:space="0" w:color="auto"/>
                <w:right w:val="none" w:sz="0" w:space="0" w:color="auto"/>
              </w:divBdr>
            </w:div>
            <w:div w:id="899902377">
              <w:marLeft w:val="0"/>
              <w:marRight w:val="0"/>
              <w:marTop w:val="0"/>
              <w:marBottom w:val="0"/>
              <w:divBdr>
                <w:top w:val="none" w:sz="0" w:space="0" w:color="auto"/>
                <w:left w:val="none" w:sz="0" w:space="0" w:color="auto"/>
                <w:bottom w:val="none" w:sz="0" w:space="0" w:color="auto"/>
                <w:right w:val="none" w:sz="0" w:space="0" w:color="auto"/>
              </w:divBdr>
            </w:div>
            <w:div w:id="923075214">
              <w:marLeft w:val="0"/>
              <w:marRight w:val="0"/>
              <w:marTop w:val="0"/>
              <w:marBottom w:val="0"/>
              <w:divBdr>
                <w:top w:val="none" w:sz="0" w:space="0" w:color="auto"/>
                <w:left w:val="none" w:sz="0" w:space="0" w:color="auto"/>
                <w:bottom w:val="none" w:sz="0" w:space="0" w:color="auto"/>
                <w:right w:val="none" w:sz="0" w:space="0" w:color="auto"/>
              </w:divBdr>
            </w:div>
            <w:div w:id="1173449748">
              <w:marLeft w:val="0"/>
              <w:marRight w:val="0"/>
              <w:marTop w:val="0"/>
              <w:marBottom w:val="0"/>
              <w:divBdr>
                <w:top w:val="none" w:sz="0" w:space="0" w:color="auto"/>
                <w:left w:val="none" w:sz="0" w:space="0" w:color="auto"/>
                <w:bottom w:val="none" w:sz="0" w:space="0" w:color="auto"/>
                <w:right w:val="none" w:sz="0" w:space="0" w:color="auto"/>
              </w:divBdr>
            </w:div>
            <w:div w:id="1201431172">
              <w:marLeft w:val="0"/>
              <w:marRight w:val="0"/>
              <w:marTop w:val="0"/>
              <w:marBottom w:val="0"/>
              <w:divBdr>
                <w:top w:val="none" w:sz="0" w:space="0" w:color="auto"/>
                <w:left w:val="none" w:sz="0" w:space="0" w:color="auto"/>
                <w:bottom w:val="none" w:sz="0" w:space="0" w:color="auto"/>
                <w:right w:val="none" w:sz="0" w:space="0" w:color="auto"/>
              </w:divBdr>
            </w:div>
            <w:div w:id="1394886133">
              <w:marLeft w:val="0"/>
              <w:marRight w:val="0"/>
              <w:marTop w:val="0"/>
              <w:marBottom w:val="0"/>
              <w:divBdr>
                <w:top w:val="none" w:sz="0" w:space="0" w:color="auto"/>
                <w:left w:val="none" w:sz="0" w:space="0" w:color="auto"/>
                <w:bottom w:val="none" w:sz="0" w:space="0" w:color="auto"/>
                <w:right w:val="none" w:sz="0" w:space="0" w:color="auto"/>
              </w:divBdr>
            </w:div>
            <w:div w:id="1429472374">
              <w:marLeft w:val="0"/>
              <w:marRight w:val="0"/>
              <w:marTop w:val="0"/>
              <w:marBottom w:val="0"/>
              <w:divBdr>
                <w:top w:val="none" w:sz="0" w:space="0" w:color="auto"/>
                <w:left w:val="none" w:sz="0" w:space="0" w:color="auto"/>
                <w:bottom w:val="none" w:sz="0" w:space="0" w:color="auto"/>
                <w:right w:val="none" w:sz="0" w:space="0" w:color="auto"/>
              </w:divBdr>
            </w:div>
            <w:div w:id="1506747383">
              <w:marLeft w:val="0"/>
              <w:marRight w:val="0"/>
              <w:marTop w:val="0"/>
              <w:marBottom w:val="0"/>
              <w:divBdr>
                <w:top w:val="none" w:sz="0" w:space="0" w:color="auto"/>
                <w:left w:val="none" w:sz="0" w:space="0" w:color="auto"/>
                <w:bottom w:val="none" w:sz="0" w:space="0" w:color="auto"/>
                <w:right w:val="none" w:sz="0" w:space="0" w:color="auto"/>
              </w:divBdr>
            </w:div>
            <w:div w:id="1562406509">
              <w:marLeft w:val="0"/>
              <w:marRight w:val="0"/>
              <w:marTop w:val="0"/>
              <w:marBottom w:val="0"/>
              <w:divBdr>
                <w:top w:val="none" w:sz="0" w:space="0" w:color="auto"/>
                <w:left w:val="none" w:sz="0" w:space="0" w:color="auto"/>
                <w:bottom w:val="none" w:sz="0" w:space="0" w:color="auto"/>
                <w:right w:val="none" w:sz="0" w:space="0" w:color="auto"/>
              </w:divBdr>
            </w:div>
            <w:div w:id="1580557119">
              <w:marLeft w:val="0"/>
              <w:marRight w:val="0"/>
              <w:marTop w:val="0"/>
              <w:marBottom w:val="0"/>
              <w:divBdr>
                <w:top w:val="none" w:sz="0" w:space="0" w:color="auto"/>
                <w:left w:val="none" w:sz="0" w:space="0" w:color="auto"/>
                <w:bottom w:val="none" w:sz="0" w:space="0" w:color="auto"/>
                <w:right w:val="none" w:sz="0" w:space="0" w:color="auto"/>
              </w:divBdr>
            </w:div>
            <w:div w:id="1604459973">
              <w:marLeft w:val="0"/>
              <w:marRight w:val="0"/>
              <w:marTop w:val="0"/>
              <w:marBottom w:val="0"/>
              <w:divBdr>
                <w:top w:val="none" w:sz="0" w:space="0" w:color="auto"/>
                <w:left w:val="none" w:sz="0" w:space="0" w:color="auto"/>
                <w:bottom w:val="none" w:sz="0" w:space="0" w:color="auto"/>
                <w:right w:val="none" w:sz="0" w:space="0" w:color="auto"/>
              </w:divBdr>
            </w:div>
            <w:div w:id="1703357015">
              <w:marLeft w:val="0"/>
              <w:marRight w:val="0"/>
              <w:marTop w:val="0"/>
              <w:marBottom w:val="0"/>
              <w:divBdr>
                <w:top w:val="none" w:sz="0" w:space="0" w:color="auto"/>
                <w:left w:val="none" w:sz="0" w:space="0" w:color="auto"/>
                <w:bottom w:val="none" w:sz="0" w:space="0" w:color="auto"/>
                <w:right w:val="none" w:sz="0" w:space="0" w:color="auto"/>
              </w:divBdr>
            </w:div>
            <w:div w:id="1706904779">
              <w:marLeft w:val="0"/>
              <w:marRight w:val="0"/>
              <w:marTop w:val="0"/>
              <w:marBottom w:val="0"/>
              <w:divBdr>
                <w:top w:val="none" w:sz="0" w:space="0" w:color="auto"/>
                <w:left w:val="none" w:sz="0" w:space="0" w:color="auto"/>
                <w:bottom w:val="none" w:sz="0" w:space="0" w:color="auto"/>
                <w:right w:val="none" w:sz="0" w:space="0" w:color="auto"/>
              </w:divBdr>
            </w:div>
            <w:div w:id="1774664590">
              <w:marLeft w:val="0"/>
              <w:marRight w:val="0"/>
              <w:marTop w:val="0"/>
              <w:marBottom w:val="0"/>
              <w:divBdr>
                <w:top w:val="none" w:sz="0" w:space="0" w:color="auto"/>
                <w:left w:val="none" w:sz="0" w:space="0" w:color="auto"/>
                <w:bottom w:val="none" w:sz="0" w:space="0" w:color="auto"/>
                <w:right w:val="none" w:sz="0" w:space="0" w:color="auto"/>
              </w:divBdr>
            </w:div>
            <w:div w:id="1991640259">
              <w:marLeft w:val="0"/>
              <w:marRight w:val="0"/>
              <w:marTop w:val="0"/>
              <w:marBottom w:val="0"/>
              <w:divBdr>
                <w:top w:val="none" w:sz="0" w:space="0" w:color="auto"/>
                <w:left w:val="none" w:sz="0" w:space="0" w:color="auto"/>
                <w:bottom w:val="none" w:sz="0" w:space="0" w:color="auto"/>
                <w:right w:val="none" w:sz="0" w:space="0" w:color="auto"/>
              </w:divBdr>
            </w:div>
            <w:div w:id="1992561072">
              <w:marLeft w:val="0"/>
              <w:marRight w:val="0"/>
              <w:marTop w:val="0"/>
              <w:marBottom w:val="0"/>
              <w:divBdr>
                <w:top w:val="none" w:sz="0" w:space="0" w:color="auto"/>
                <w:left w:val="none" w:sz="0" w:space="0" w:color="auto"/>
                <w:bottom w:val="none" w:sz="0" w:space="0" w:color="auto"/>
                <w:right w:val="none" w:sz="0" w:space="0" w:color="auto"/>
              </w:divBdr>
            </w:div>
            <w:div w:id="2097702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48812">
      <w:bodyDiv w:val="1"/>
      <w:marLeft w:val="0"/>
      <w:marRight w:val="0"/>
      <w:marTop w:val="0"/>
      <w:marBottom w:val="0"/>
      <w:divBdr>
        <w:top w:val="none" w:sz="0" w:space="0" w:color="auto"/>
        <w:left w:val="none" w:sz="0" w:space="0" w:color="auto"/>
        <w:bottom w:val="none" w:sz="0" w:space="0" w:color="auto"/>
        <w:right w:val="none" w:sz="0" w:space="0" w:color="auto"/>
      </w:divBdr>
      <w:divsChild>
        <w:div w:id="995760740">
          <w:marLeft w:val="0"/>
          <w:marRight w:val="0"/>
          <w:marTop w:val="0"/>
          <w:marBottom w:val="0"/>
          <w:divBdr>
            <w:top w:val="none" w:sz="0" w:space="0" w:color="auto"/>
            <w:left w:val="none" w:sz="0" w:space="0" w:color="auto"/>
            <w:bottom w:val="none" w:sz="0" w:space="0" w:color="auto"/>
            <w:right w:val="none" w:sz="0" w:space="0" w:color="auto"/>
          </w:divBdr>
          <w:divsChild>
            <w:div w:id="1478034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473622">
      <w:bodyDiv w:val="1"/>
      <w:marLeft w:val="0"/>
      <w:marRight w:val="0"/>
      <w:marTop w:val="0"/>
      <w:marBottom w:val="0"/>
      <w:divBdr>
        <w:top w:val="none" w:sz="0" w:space="0" w:color="auto"/>
        <w:left w:val="none" w:sz="0" w:space="0" w:color="auto"/>
        <w:bottom w:val="none" w:sz="0" w:space="0" w:color="auto"/>
        <w:right w:val="none" w:sz="0" w:space="0" w:color="auto"/>
      </w:divBdr>
      <w:divsChild>
        <w:div w:id="1962833425">
          <w:marLeft w:val="0"/>
          <w:marRight w:val="0"/>
          <w:marTop w:val="0"/>
          <w:marBottom w:val="0"/>
          <w:divBdr>
            <w:top w:val="none" w:sz="0" w:space="0" w:color="auto"/>
            <w:left w:val="none" w:sz="0" w:space="0" w:color="auto"/>
            <w:bottom w:val="none" w:sz="0" w:space="0" w:color="auto"/>
            <w:right w:val="none" w:sz="0" w:space="0" w:color="auto"/>
          </w:divBdr>
          <w:divsChild>
            <w:div w:id="1638147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30955">
      <w:bodyDiv w:val="1"/>
      <w:marLeft w:val="0"/>
      <w:marRight w:val="0"/>
      <w:marTop w:val="0"/>
      <w:marBottom w:val="0"/>
      <w:divBdr>
        <w:top w:val="none" w:sz="0" w:space="0" w:color="auto"/>
        <w:left w:val="none" w:sz="0" w:space="0" w:color="auto"/>
        <w:bottom w:val="none" w:sz="0" w:space="0" w:color="auto"/>
        <w:right w:val="none" w:sz="0" w:space="0" w:color="auto"/>
      </w:divBdr>
      <w:divsChild>
        <w:div w:id="1107846902">
          <w:marLeft w:val="0"/>
          <w:marRight w:val="0"/>
          <w:marTop w:val="0"/>
          <w:marBottom w:val="0"/>
          <w:divBdr>
            <w:top w:val="none" w:sz="0" w:space="0" w:color="auto"/>
            <w:left w:val="none" w:sz="0" w:space="0" w:color="auto"/>
            <w:bottom w:val="none" w:sz="0" w:space="0" w:color="auto"/>
            <w:right w:val="none" w:sz="0" w:space="0" w:color="auto"/>
          </w:divBdr>
          <w:divsChild>
            <w:div w:id="1648315080">
              <w:marLeft w:val="0"/>
              <w:marRight w:val="0"/>
              <w:marTop w:val="0"/>
              <w:marBottom w:val="0"/>
              <w:divBdr>
                <w:top w:val="none" w:sz="0" w:space="0" w:color="auto"/>
                <w:left w:val="none" w:sz="0" w:space="0" w:color="auto"/>
                <w:bottom w:val="none" w:sz="0" w:space="0" w:color="auto"/>
                <w:right w:val="none" w:sz="0" w:space="0" w:color="auto"/>
              </w:divBdr>
            </w:div>
            <w:div w:id="1852184973">
              <w:marLeft w:val="0"/>
              <w:marRight w:val="0"/>
              <w:marTop w:val="0"/>
              <w:marBottom w:val="0"/>
              <w:divBdr>
                <w:top w:val="none" w:sz="0" w:space="0" w:color="auto"/>
                <w:left w:val="none" w:sz="0" w:space="0" w:color="auto"/>
                <w:bottom w:val="none" w:sz="0" w:space="0" w:color="auto"/>
                <w:right w:val="none" w:sz="0" w:space="0" w:color="auto"/>
              </w:divBdr>
            </w:div>
            <w:div w:id="2133937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37597">
      <w:bodyDiv w:val="1"/>
      <w:marLeft w:val="0"/>
      <w:marRight w:val="0"/>
      <w:marTop w:val="0"/>
      <w:marBottom w:val="0"/>
      <w:divBdr>
        <w:top w:val="none" w:sz="0" w:space="0" w:color="auto"/>
        <w:left w:val="none" w:sz="0" w:space="0" w:color="auto"/>
        <w:bottom w:val="none" w:sz="0" w:space="0" w:color="auto"/>
        <w:right w:val="none" w:sz="0" w:space="0" w:color="auto"/>
      </w:divBdr>
      <w:divsChild>
        <w:div w:id="1113473589">
          <w:marLeft w:val="0"/>
          <w:marRight w:val="0"/>
          <w:marTop w:val="0"/>
          <w:marBottom w:val="0"/>
          <w:divBdr>
            <w:top w:val="none" w:sz="0" w:space="0" w:color="auto"/>
            <w:left w:val="none" w:sz="0" w:space="0" w:color="auto"/>
            <w:bottom w:val="none" w:sz="0" w:space="0" w:color="auto"/>
            <w:right w:val="none" w:sz="0" w:space="0" w:color="auto"/>
          </w:divBdr>
          <w:divsChild>
            <w:div w:id="421991358">
              <w:marLeft w:val="0"/>
              <w:marRight w:val="0"/>
              <w:marTop w:val="0"/>
              <w:marBottom w:val="0"/>
              <w:divBdr>
                <w:top w:val="none" w:sz="0" w:space="0" w:color="auto"/>
                <w:left w:val="none" w:sz="0" w:space="0" w:color="auto"/>
                <w:bottom w:val="none" w:sz="0" w:space="0" w:color="auto"/>
                <w:right w:val="none" w:sz="0" w:space="0" w:color="auto"/>
              </w:divBdr>
            </w:div>
            <w:div w:id="1634217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84358">
      <w:bodyDiv w:val="1"/>
      <w:marLeft w:val="0"/>
      <w:marRight w:val="0"/>
      <w:marTop w:val="0"/>
      <w:marBottom w:val="0"/>
      <w:divBdr>
        <w:top w:val="none" w:sz="0" w:space="0" w:color="auto"/>
        <w:left w:val="none" w:sz="0" w:space="0" w:color="auto"/>
        <w:bottom w:val="none" w:sz="0" w:space="0" w:color="auto"/>
        <w:right w:val="none" w:sz="0" w:space="0" w:color="auto"/>
      </w:divBdr>
      <w:divsChild>
        <w:div w:id="785152322">
          <w:marLeft w:val="0"/>
          <w:marRight w:val="0"/>
          <w:marTop w:val="0"/>
          <w:marBottom w:val="0"/>
          <w:divBdr>
            <w:top w:val="none" w:sz="0" w:space="0" w:color="auto"/>
            <w:left w:val="none" w:sz="0" w:space="0" w:color="auto"/>
            <w:bottom w:val="none" w:sz="0" w:space="0" w:color="auto"/>
            <w:right w:val="none" w:sz="0" w:space="0" w:color="auto"/>
          </w:divBdr>
          <w:divsChild>
            <w:div w:id="71900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665717">
      <w:bodyDiv w:val="1"/>
      <w:marLeft w:val="0"/>
      <w:marRight w:val="0"/>
      <w:marTop w:val="0"/>
      <w:marBottom w:val="0"/>
      <w:divBdr>
        <w:top w:val="none" w:sz="0" w:space="0" w:color="auto"/>
        <w:left w:val="none" w:sz="0" w:space="0" w:color="auto"/>
        <w:bottom w:val="none" w:sz="0" w:space="0" w:color="auto"/>
        <w:right w:val="none" w:sz="0" w:space="0" w:color="auto"/>
      </w:divBdr>
      <w:divsChild>
        <w:div w:id="1106847910">
          <w:marLeft w:val="0"/>
          <w:marRight w:val="0"/>
          <w:marTop w:val="0"/>
          <w:marBottom w:val="0"/>
          <w:divBdr>
            <w:top w:val="none" w:sz="0" w:space="0" w:color="auto"/>
            <w:left w:val="none" w:sz="0" w:space="0" w:color="auto"/>
            <w:bottom w:val="none" w:sz="0" w:space="0" w:color="auto"/>
            <w:right w:val="none" w:sz="0" w:space="0" w:color="auto"/>
          </w:divBdr>
          <w:divsChild>
            <w:div w:id="61566177">
              <w:marLeft w:val="0"/>
              <w:marRight w:val="0"/>
              <w:marTop w:val="0"/>
              <w:marBottom w:val="0"/>
              <w:divBdr>
                <w:top w:val="none" w:sz="0" w:space="0" w:color="auto"/>
                <w:left w:val="none" w:sz="0" w:space="0" w:color="auto"/>
                <w:bottom w:val="none" w:sz="0" w:space="0" w:color="auto"/>
                <w:right w:val="none" w:sz="0" w:space="0" w:color="auto"/>
              </w:divBdr>
            </w:div>
            <w:div w:id="79257633">
              <w:marLeft w:val="0"/>
              <w:marRight w:val="0"/>
              <w:marTop w:val="0"/>
              <w:marBottom w:val="0"/>
              <w:divBdr>
                <w:top w:val="none" w:sz="0" w:space="0" w:color="auto"/>
                <w:left w:val="none" w:sz="0" w:space="0" w:color="auto"/>
                <w:bottom w:val="none" w:sz="0" w:space="0" w:color="auto"/>
                <w:right w:val="none" w:sz="0" w:space="0" w:color="auto"/>
              </w:divBdr>
            </w:div>
            <w:div w:id="80836692">
              <w:marLeft w:val="0"/>
              <w:marRight w:val="0"/>
              <w:marTop w:val="0"/>
              <w:marBottom w:val="0"/>
              <w:divBdr>
                <w:top w:val="none" w:sz="0" w:space="0" w:color="auto"/>
                <w:left w:val="none" w:sz="0" w:space="0" w:color="auto"/>
                <w:bottom w:val="none" w:sz="0" w:space="0" w:color="auto"/>
                <w:right w:val="none" w:sz="0" w:space="0" w:color="auto"/>
              </w:divBdr>
            </w:div>
            <w:div w:id="100801230">
              <w:marLeft w:val="0"/>
              <w:marRight w:val="0"/>
              <w:marTop w:val="0"/>
              <w:marBottom w:val="0"/>
              <w:divBdr>
                <w:top w:val="none" w:sz="0" w:space="0" w:color="auto"/>
                <w:left w:val="none" w:sz="0" w:space="0" w:color="auto"/>
                <w:bottom w:val="none" w:sz="0" w:space="0" w:color="auto"/>
                <w:right w:val="none" w:sz="0" w:space="0" w:color="auto"/>
              </w:divBdr>
            </w:div>
            <w:div w:id="173033416">
              <w:marLeft w:val="0"/>
              <w:marRight w:val="0"/>
              <w:marTop w:val="0"/>
              <w:marBottom w:val="0"/>
              <w:divBdr>
                <w:top w:val="none" w:sz="0" w:space="0" w:color="auto"/>
                <w:left w:val="none" w:sz="0" w:space="0" w:color="auto"/>
                <w:bottom w:val="none" w:sz="0" w:space="0" w:color="auto"/>
                <w:right w:val="none" w:sz="0" w:space="0" w:color="auto"/>
              </w:divBdr>
            </w:div>
            <w:div w:id="195630424">
              <w:marLeft w:val="0"/>
              <w:marRight w:val="0"/>
              <w:marTop w:val="0"/>
              <w:marBottom w:val="0"/>
              <w:divBdr>
                <w:top w:val="none" w:sz="0" w:space="0" w:color="auto"/>
                <w:left w:val="none" w:sz="0" w:space="0" w:color="auto"/>
                <w:bottom w:val="none" w:sz="0" w:space="0" w:color="auto"/>
                <w:right w:val="none" w:sz="0" w:space="0" w:color="auto"/>
              </w:divBdr>
            </w:div>
            <w:div w:id="251669163">
              <w:marLeft w:val="0"/>
              <w:marRight w:val="0"/>
              <w:marTop w:val="0"/>
              <w:marBottom w:val="0"/>
              <w:divBdr>
                <w:top w:val="none" w:sz="0" w:space="0" w:color="auto"/>
                <w:left w:val="none" w:sz="0" w:space="0" w:color="auto"/>
                <w:bottom w:val="none" w:sz="0" w:space="0" w:color="auto"/>
                <w:right w:val="none" w:sz="0" w:space="0" w:color="auto"/>
              </w:divBdr>
            </w:div>
            <w:div w:id="380634086">
              <w:marLeft w:val="0"/>
              <w:marRight w:val="0"/>
              <w:marTop w:val="0"/>
              <w:marBottom w:val="0"/>
              <w:divBdr>
                <w:top w:val="none" w:sz="0" w:space="0" w:color="auto"/>
                <w:left w:val="none" w:sz="0" w:space="0" w:color="auto"/>
                <w:bottom w:val="none" w:sz="0" w:space="0" w:color="auto"/>
                <w:right w:val="none" w:sz="0" w:space="0" w:color="auto"/>
              </w:divBdr>
            </w:div>
            <w:div w:id="491994640">
              <w:marLeft w:val="0"/>
              <w:marRight w:val="0"/>
              <w:marTop w:val="0"/>
              <w:marBottom w:val="0"/>
              <w:divBdr>
                <w:top w:val="none" w:sz="0" w:space="0" w:color="auto"/>
                <w:left w:val="none" w:sz="0" w:space="0" w:color="auto"/>
                <w:bottom w:val="none" w:sz="0" w:space="0" w:color="auto"/>
                <w:right w:val="none" w:sz="0" w:space="0" w:color="auto"/>
              </w:divBdr>
            </w:div>
            <w:div w:id="505217553">
              <w:marLeft w:val="0"/>
              <w:marRight w:val="0"/>
              <w:marTop w:val="0"/>
              <w:marBottom w:val="0"/>
              <w:divBdr>
                <w:top w:val="none" w:sz="0" w:space="0" w:color="auto"/>
                <w:left w:val="none" w:sz="0" w:space="0" w:color="auto"/>
                <w:bottom w:val="none" w:sz="0" w:space="0" w:color="auto"/>
                <w:right w:val="none" w:sz="0" w:space="0" w:color="auto"/>
              </w:divBdr>
            </w:div>
            <w:div w:id="506946134">
              <w:marLeft w:val="0"/>
              <w:marRight w:val="0"/>
              <w:marTop w:val="0"/>
              <w:marBottom w:val="0"/>
              <w:divBdr>
                <w:top w:val="none" w:sz="0" w:space="0" w:color="auto"/>
                <w:left w:val="none" w:sz="0" w:space="0" w:color="auto"/>
                <w:bottom w:val="none" w:sz="0" w:space="0" w:color="auto"/>
                <w:right w:val="none" w:sz="0" w:space="0" w:color="auto"/>
              </w:divBdr>
            </w:div>
            <w:div w:id="596984071">
              <w:marLeft w:val="0"/>
              <w:marRight w:val="0"/>
              <w:marTop w:val="0"/>
              <w:marBottom w:val="0"/>
              <w:divBdr>
                <w:top w:val="none" w:sz="0" w:space="0" w:color="auto"/>
                <w:left w:val="none" w:sz="0" w:space="0" w:color="auto"/>
                <w:bottom w:val="none" w:sz="0" w:space="0" w:color="auto"/>
                <w:right w:val="none" w:sz="0" w:space="0" w:color="auto"/>
              </w:divBdr>
            </w:div>
            <w:div w:id="648755816">
              <w:marLeft w:val="0"/>
              <w:marRight w:val="0"/>
              <w:marTop w:val="0"/>
              <w:marBottom w:val="0"/>
              <w:divBdr>
                <w:top w:val="none" w:sz="0" w:space="0" w:color="auto"/>
                <w:left w:val="none" w:sz="0" w:space="0" w:color="auto"/>
                <w:bottom w:val="none" w:sz="0" w:space="0" w:color="auto"/>
                <w:right w:val="none" w:sz="0" w:space="0" w:color="auto"/>
              </w:divBdr>
            </w:div>
            <w:div w:id="834033075">
              <w:marLeft w:val="0"/>
              <w:marRight w:val="0"/>
              <w:marTop w:val="0"/>
              <w:marBottom w:val="0"/>
              <w:divBdr>
                <w:top w:val="none" w:sz="0" w:space="0" w:color="auto"/>
                <w:left w:val="none" w:sz="0" w:space="0" w:color="auto"/>
                <w:bottom w:val="none" w:sz="0" w:space="0" w:color="auto"/>
                <w:right w:val="none" w:sz="0" w:space="0" w:color="auto"/>
              </w:divBdr>
            </w:div>
            <w:div w:id="895778392">
              <w:marLeft w:val="0"/>
              <w:marRight w:val="0"/>
              <w:marTop w:val="0"/>
              <w:marBottom w:val="0"/>
              <w:divBdr>
                <w:top w:val="none" w:sz="0" w:space="0" w:color="auto"/>
                <w:left w:val="none" w:sz="0" w:space="0" w:color="auto"/>
                <w:bottom w:val="none" w:sz="0" w:space="0" w:color="auto"/>
                <w:right w:val="none" w:sz="0" w:space="0" w:color="auto"/>
              </w:divBdr>
            </w:div>
            <w:div w:id="955985508">
              <w:marLeft w:val="0"/>
              <w:marRight w:val="0"/>
              <w:marTop w:val="0"/>
              <w:marBottom w:val="0"/>
              <w:divBdr>
                <w:top w:val="none" w:sz="0" w:space="0" w:color="auto"/>
                <w:left w:val="none" w:sz="0" w:space="0" w:color="auto"/>
                <w:bottom w:val="none" w:sz="0" w:space="0" w:color="auto"/>
                <w:right w:val="none" w:sz="0" w:space="0" w:color="auto"/>
              </w:divBdr>
            </w:div>
            <w:div w:id="996111352">
              <w:marLeft w:val="0"/>
              <w:marRight w:val="0"/>
              <w:marTop w:val="0"/>
              <w:marBottom w:val="0"/>
              <w:divBdr>
                <w:top w:val="none" w:sz="0" w:space="0" w:color="auto"/>
                <w:left w:val="none" w:sz="0" w:space="0" w:color="auto"/>
                <w:bottom w:val="none" w:sz="0" w:space="0" w:color="auto"/>
                <w:right w:val="none" w:sz="0" w:space="0" w:color="auto"/>
              </w:divBdr>
            </w:div>
            <w:div w:id="1020744051">
              <w:marLeft w:val="0"/>
              <w:marRight w:val="0"/>
              <w:marTop w:val="0"/>
              <w:marBottom w:val="0"/>
              <w:divBdr>
                <w:top w:val="none" w:sz="0" w:space="0" w:color="auto"/>
                <w:left w:val="none" w:sz="0" w:space="0" w:color="auto"/>
                <w:bottom w:val="none" w:sz="0" w:space="0" w:color="auto"/>
                <w:right w:val="none" w:sz="0" w:space="0" w:color="auto"/>
              </w:divBdr>
            </w:div>
            <w:div w:id="1049576236">
              <w:marLeft w:val="0"/>
              <w:marRight w:val="0"/>
              <w:marTop w:val="0"/>
              <w:marBottom w:val="0"/>
              <w:divBdr>
                <w:top w:val="none" w:sz="0" w:space="0" w:color="auto"/>
                <w:left w:val="none" w:sz="0" w:space="0" w:color="auto"/>
                <w:bottom w:val="none" w:sz="0" w:space="0" w:color="auto"/>
                <w:right w:val="none" w:sz="0" w:space="0" w:color="auto"/>
              </w:divBdr>
            </w:div>
            <w:div w:id="1074357828">
              <w:marLeft w:val="0"/>
              <w:marRight w:val="0"/>
              <w:marTop w:val="0"/>
              <w:marBottom w:val="0"/>
              <w:divBdr>
                <w:top w:val="none" w:sz="0" w:space="0" w:color="auto"/>
                <w:left w:val="none" w:sz="0" w:space="0" w:color="auto"/>
                <w:bottom w:val="none" w:sz="0" w:space="0" w:color="auto"/>
                <w:right w:val="none" w:sz="0" w:space="0" w:color="auto"/>
              </w:divBdr>
            </w:div>
            <w:div w:id="1176111620">
              <w:marLeft w:val="0"/>
              <w:marRight w:val="0"/>
              <w:marTop w:val="0"/>
              <w:marBottom w:val="0"/>
              <w:divBdr>
                <w:top w:val="none" w:sz="0" w:space="0" w:color="auto"/>
                <w:left w:val="none" w:sz="0" w:space="0" w:color="auto"/>
                <w:bottom w:val="none" w:sz="0" w:space="0" w:color="auto"/>
                <w:right w:val="none" w:sz="0" w:space="0" w:color="auto"/>
              </w:divBdr>
            </w:div>
            <w:div w:id="1255549322">
              <w:marLeft w:val="0"/>
              <w:marRight w:val="0"/>
              <w:marTop w:val="0"/>
              <w:marBottom w:val="0"/>
              <w:divBdr>
                <w:top w:val="none" w:sz="0" w:space="0" w:color="auto"/>
                <w:left w:val="none" w:sz="0" w:space="0" w:color="auto"/>
                <w:bottom w:val="none" w:sz="0" w:space="0" w:color="auto"/>
                <w:right w:val="none" w:sz="0" w:space="0" w:color="auto"/>
              </w:divBdr>
            </w:div>
            <w:div w:id="1345981516">
              <w:marLeft w:val="0"/>
              <w:marRight w:val="0"/>
              <w:marTop w:val="0"/>
              <w:marBottom w:val="0"/>
              <w:divBdr>
                <w:top w:val="none" w:sz="0" w:space="0" w:color="auto"/>
                <w:left w:val="none" w:sz="0" w:space="0" w:color="auto"/>
                <w:bottom w:val="none" w:sz="0" w:space="0" w:color="auto"/>
                <w:right w:val="none" w:sz="0" w:space="0" w:color="auto"/>
              </w:divBdr>
            </w:div>
            <w:div w:id="1362708964">
              <w:marLeft w:val="0"/>
              <w:marRight w:val="0"/>
              <w:marTop w:val="0"/>
              <w:marBottom w:val="0"/>
              <w:divBdr>
                <w:top w:val="none" w:sz="0" w:space="0" w:color="auto"/>
                <w:left w:val="none" w:sz="0" w:space="0" w:color="auto"/>
                <w:bottom w:val="none" w:sz="0" w:space="0" w:color="auto"/>
                <w:right w:val="none" w:sz="0" w:space="0" w:color="auto"/>
              </w:divBdr>
            </w:div>
            <w:div w:id="1388457601">
              <w:marLeft w:val="0"/>
              <w:marRight w:val="0"/>
              <w:marTop w:val="0"/>
              <w:marBottom w:val="0"/>
              <w:divBdr>
                <w:top w:val="none" w:sz="0" w:space="0" w:color="auto"/>
                <w:left w:val="none" w:sz="0" w:space="0" w:color="auto"/>
                <w:bottom w:val="none" w:sz="0" w:space="0" w:color="auto"/>
                <w:right w:val="none" w:sz="0" w:space="0" w:color="auto"/>
              </w:divBdr>
            </w:div>
            <w:div w:id="1416626779">
              <w:marLeft w:val="0"/>
              <w:marRight w:val="0"/>
              <w:marTop w:val="0"/>
              <w:marBottom w:val="0"/>
              <w:divBdr>
                <w:top w:val="none" w:sz="0" w:space="0" w:color="auto"/>
                <w:left w:val="none" w:sz="0" w:space="0" w:color="auto"/>
                <w:bottom w:val="none" w:sz="0" w:space="0" w:color="auto"/>
                <w:right w:val="none" w:sz="0" w:space="0" w:color="auto"/>
              </w:divBdr>
            </w:div>
            <w:div w:id="1432358134">
              <w:marLeft w:val="0"/>
              <w:marRight w:val="0"/>
              <w:marTop w:val="0"/>
              <w:marBottom w:val="0"/>
              <w:divBdr>
                <w:top w:val="none" w:sz="0" w:space="0" w:color="auto"/>
                <w:left w:val="none" w:sz="0" w:space="0" w:color="auto"/>
                <w:bottom w:val="none" w:sz="0" w:space="0" w:color="auto"/>
                <w:right w:val="none" w:sz="0" w:space="0" w:color="auto"/>
              </w:divBdr>
            </w:div>
            <w:div w:id="1442384839">
              <w:marLeft w:val="0"/>
              <w:marRight w:val="0"/>
              <w:marTop w:val="0"/>
              <w:marBottom w:val="0"/>
              <w:divBdr>
                <w:top w:val="none" w:sz="0" w:space="0" w:color="auto"/>
                <w:left w:val="none" w:sz="0" w:space="0" w:color="auto"/>
                <w:bottom w:val="none" w:sz="0" w:space="0" w:color="auto"/>
                <w:right w:val="none" w:sz="0" w:space="0" w:color="auto"/>
              </w:divBdr>
            </w:div>
            <w:div w:id="1477448600">
              <w:marLeft w:val="0"/>
              <w:marRight w:val="0"/>
              <w:marTop w:val="0"/>
              <w:marBottom w:val="0"/>
              <w:divBdr>
                <w:top w:val="none" w:sz="0" w:space="0" w:color="auto"/>
                <w:left w:val="none" w:sz="0" w:space="0" w:color="auto"/>
                <w:bottom w:val="none" w:sz="0" w:space="0" w:color="auto"/>
                <w:right w:val="none" w:sz="0" w:space="0" w:color="auto"/>
              </w:divBdr>
            </w:div>
            <w:div w:id="1498808920">
              <w:marLeft w:val="0"/>
              <w:marRight w:val="0"/>
              <w:marTop w:val="0"/>
              <w:marBottom w:val="0"/>
              <w:divBdr>
                <w:top w:val="none" w:sz="0" w:space="0" w:color="auto"/>
                <w:left w:val="none" w:sz="0" w:space="0" w:color="auto"/>
                <w:bottom w:val="none" w:sz="0" w:space="0" w:color="auto"/>
                <w:right w:val="none" w:sz="0" w:space="0" w:color="auto"/>
              </w:divBdr>
            </w:div>
            <w:div w:id="1500347894">
              <w:marLeft w:val="0"/>
              <w:marRight w:val="0"/>
              <w:marTop w:val="0"/>
              <w:marBottom w:val="0"/>
              <w:divBdr>
                <w:top w:val="none" w:sz="0" w:space="0" w:color="auto"/>
                <w:left w:val="none" w:sz="0" w:space="0" w:color="auto"/>
                <w:bottom w:val="none" w:sz="0" w:space="0" w:color="auto"/>
                <w:right w:val="none" w:sz="0" w:space="0" w:color="auto"/>
              </w:divBdr>
            </w:div>
            <w:div w:id="1511067447">
              <w:marLeft w:val="0"/>
              <w:marRight w:val="0"/>
              <w:marTop w:val="0"/>
              <w:marBottom w:val="0"/>
              <w:divBdr>
                <w:top w:val="none" w:sz="0" w:space="0" w:color="auto"/>
                <w:left w:val="none" w:sz="0" w:space="0" w:color="auto"/>
                <w:bottom w:val="none" w:sz="0" w:space="0" w:color="auto"/>
                <w:right w:val="none" w:sz="0" w:space="0" w:color="auto"/>
              </w:divBdr>
            </w:div>
            <w:div w:id="1520269531">
              <w:marLeft w:val="0"/>
              <w:marRight w:val="0"/>
              <w:marTop w:val="0"/>
              <w:marBottom w:val="0"/>
              <w:divBdr>
                <w:top w:val="none" w:sz="0" w:space="0" w:color="auto"/>
                <w:left w:val="none" w:sz="0" w:space="0" w:color="auto"/>
                <w:bottom w:val="none" w:sz="0" w:space="0" w:color="auto"/>
                <w:right w:val="none" w:sz="0" w:space="0" w:color="auto"/>
              </w:divBdr>
            </w:div>
            <w:div w:id="1572689551">
              <w:marLeft w:val="0"/>
              <w:marRight w:val="0"/>
              <w:marTop w:val="0"/>
              <w:marBottom w:val="0"/>
              <w:divBdr>
                <w:top w:val="none" w:sz="0" w:space="0" w:color="auto"/>
                <w:left w:val="none" w:sz="0" w:space="0" w:color="auto"/>
                <w:bottom w:val="none" w:sz="0" w:space="0" w:color="auto"/>
                <w:right w:val="none" w:sz="0" w:space="0" w:color="auto"/>
              </w:divBdr>
            </w:div>
            <w:div w:id="1588419940">
              <w:marLeft w:val="0"/>
              <w:marRight w:val="0"/>
              <w:marTop w:val="0"/>
              <w:marBottom w:val="0"/>
              <w:divBdr>
                <w:top w:val="none" w:sz="0" w:space="0" w:color="auto"/>
                <w:left w:val="none" w:sz="0" w:space="0" w:color="auto"/>
                <w:bottom w:val="none" w:sz="0" w:space="0" w:color="auto"/>
                <w:right w:val="none" w:sz="0" w:space="0" w:color="auto"/>
              </w:divBdr>
            </w:div>
            <w:div w:id="1626354907">
              <w:marLeft w:val="0"/>
              <w:marRight w:val="0"/>
              <w:marTop w:val="0"/>
              <w:marBottom w:val="0"/>
              <w:divBdr>
                <w:top w:val="none" w:sz="0" w:space="0" w:color="auto"/>
                <w:left w:val="none" w:sz="0" w:space="0" w:color="auto"/>
                <w:bottom w:val="none" w:sz="0" w:space="0" w:color="auto"/>
                <w:right w:val="none" w:sz="0" w:space="0" w:color="auto"/>
              </w:divBdr>
            </w:div>
            <w:div w:id="1730228608">
              <w:marLeft w:val="0"/>
              <w:marRight w:val="0"/>
              <w:marTop w:val="0"/>
              <w:marBottom w:val="0"/>
              <w:divBdr>
                <w:top w:val="none" w:sz="0" w:space="0" w:color="auto"/>
                <w:left w:val="none" w:sz="0" w:space="0" w:color="auto"/>
                <w:bottom w:val="none" w:sz="0" w:space="0" w:color="auto"/>
                <w:right w:val="none" w:sz="0" w:space="0" w:color="auto"/>
              </w:divBdr>
            </w:div>
            <w:div w:id="1797525665">
              <w:marLeft w:val="0"/>
              <w:marRight w:val="0"/>
              <w:marTop w:val="0"/>
              <w:marBottom w:val="0"/>
              <w:divBdr>
                <w:top w:val="none" w:sz="0" w:space="0" w:color="auto"/>
                <w:left w:val="none" w:sz="0" w:space="0" w:color="auto"/>
                <w:bottom w:val="none" w:sz="0" w:space="0" w:color="auto"/>
                <w:right w:val="none" w:sz="0" w:space="0" w:color="auto"/>
              </w:divBdr>
            </w:div>
            <w:div w:id="1812940041">
              <w:marLeft w:val="0"/>
              <w:marRight w:val="0"/>
              <w:marTop w:val="0"/>
              <w:marBottom w:val="0"/>
              <w:divBdr>
                <w:top w:val="none" w:sz="0" w:space="0" w:color="auto"/>
                <w:left w:val="none" w:sz="0" w:space="0" w:color="auto"/>
                <w:bottom w:val="none" w:sz="0" w:space="0" w:color="auto"/>
                <w:right w:val="none" w:sz="0" w:space="0" w:color="auto"/>
              </w:divBdr>
            </w:div>
            <w:div w:id="1835142207">
              <w:marLeft w:val="0"/>
              <w:marRight w:val="0"/>
              <w:marTop w:val="0"/>
              <w:marBottom w:val="0"/>
              <w:divBdr>
                <w:top w:val="none" w:sz="0" w:space="0" w:color="auto"/>
                <w:left w:val="none" w:sz="0" w:space="0" w:color="auto"/>
                <w:bottom w:val="none" w:sz="0" w:space="0" w:color="auto"/>
                <w:right w:val="none" w:sz="0" w:space="0" w:color="auto"/>
              </w:divBdr>
            </w:div>
            <w:div w:id="1862936332">
              <w:marLeft w:val="0"/>
              <w:marRight w:val="0"/>
              <w:marTop w:val="0"/>
              <w:marBottom w:val="0"/>
              <w:divBdr>
                <w:top w:val="none" w:sz="0" w:space="0" w:color="auto"/>
                <w:left w:val="none" w:sz="0" w:space="0" w:color="auto"/>
                <w:bottom w:val="none" w:sz="0" w:space="0" w:color="auto"/>
                <w:right w:val="none" w:sz="0" w:space="0" w:color="auto"/>
              </w:divBdr>
            </w:div>
            <w:div w:id="1970816418">
              <w:marLeft w:val="0"/>
              <w:marRight w:val="0"/>
              <w:marTop w:val="0"/>
              <w:marBottom w:val="0"/>
              <w:divBdr>
                <w:top w:val="none" w:sz="0" w:space="0" w:color="auto"/>
                <w:left w:val="none" w:sz="0" w:space="0" w:color="auto"/>
                <w:bottom w:val="none" w:sz="0" w:space="0" w:color="auto"/>
                <w:right w:val="none" w:sz="0" w:space="0" w:color="auto"/>
              </w:divBdr>
            </w:div>
            <w:div w:id="1984769259">
              <w:marLeft w:val="0"/>
              <w:marRight w:val="0"/>
              <w:marTop w:val="0"/>
              <w:marBottom w:val="0"/>
              <w:divBdr>
                <w:top w:val="none" w:sz="0" w:space="0" w:color="auto"/>
                <w:left w:val="none" w:sz="0" w:space="0" w:color="auto"/>
                <w:bottom w:val="none" w:sz="0" w:space="0" w:color="auto"/>
                <w:right w:val="none" w:sz="0" w:space="0" w:color="auto"/>
              </w:divBdr>
            </w:div>
            <w:div w:id="2032535729">
              <w:marLeft w:val="0"/>
              <w:marRight w:val="0"/>
              <w:marTop w:val="0"/>
              <w:marBottom w:val="0"/>
              <w:divBdr>
                <w:top w:val="none" w:sz="0" w:space="0" w:color="auto"/>
                <w:left w:val="none" w:sz="0" w:space="0" w:color="auto"/>
                <w:bottom w:val="none" w:sz="0" w:space="0" w:color="auto"/>
                <w:right w:val="none" w:sz="0" w:space="0" w:color="auto"/>
              </w:divBdr>
            </w:div>
            <w:div w:id="2050258140">
              <w:marLeft w:val="0"/>
              <w:marRight w:val="0"/>
              <w:marTop w:val="0"/>
              <w:marBottom w:val="0"/>
              <w:divBdr>
                <w:top w:val="none" w:sz="0" w:space="0" w:color="auto"/>
                <w:left w:val="none" w:sz="0" w:space="0" w:color="auto"/>
                <w:bottom w:val="none" w:sz="0" w:space="0" w:color="auto"/>
                <w:right w:val="none" w:sz="0" w:space="0" w:color="auto"/>
              </w:divBdr>
            </w:div>
            <w:div w:id="2074427151">
              <w:marLeft w:val="0"/>
              <w:marRight w:val="0"/>
              <w:marTop w:val="0"/>
              <w:marBottom w:val="0"/>
              <w:divBdr>
                <w:top w:val="none" w:sz="0" w:space="0" w:color="auto"/>
                <w:left w:val="none" w:sz="0" w:space="0" w:color="auto"/>
                <w:bottom w:val="none" w:sz="0" w:space="0" w:color="auto"/>
                <w:right w:val="none" w:sz="0" w:space="0" w:color="auto"/>
              </w:divBdr>
            </w:div>
            <w:div w:id="2132505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58688">
      <w:bodyDiv w:val="1"/>
      <w:marLeft w:val="0"/>
      <w:marRight w:val="0"/>
      <w:marTop w:val="0"/>
      <w:marBottom w:val="0"/>
      <w:divBdr>
        <w:top w:val="none" w:sz="0" w:space="0" w:color="auto"/>
        <w:left w:val="none" w:sz="0" w:space="0" w:color="auto"/>
        <w:bottom w:val="none" w:sz="0" w:space="0" w:color="auto"/>
        <w:right w:val="none" w:sz="0" w:space="0" w:color="auto"/>
      </w:divBdr>
      <w:divsChild>
        <w:div w:id="1491141943">
          <w:marLeft w:val="0"/>
          <w:marRight w:val="0"/>
          <w:marTop w:val="0"/>
          <w:marBottom w:val="0"/>
          <w:divBdr>
            <w:top w:val="none" w:sz="0" w:space="0" w:color="auto"/>
            <w:left w:val="none" w:sz="0" w:space="0" w:color="auto"/>
            <w:bottom w:val="none" w:sz="0" w:space="0" w:color="auto"/>
            <w:right w:val="none" w:sz="0" w:space="0" w:color="auto"/>
          </w:divBdr>
          <w:divsChild>
            <w:div w:id="372468202">
              <w:marLeft w:val="0"/>
              <w:marRight w:val="0"/>
              <w:marTop w:val="0"/>
              <w:marBottom w:val="0"/>
              <w:divBdr>
                <w:top w:val="none" w:sz="0" w:space="0" w:color="auto"/>
                <w:left w:val="none" w:sz="0" w:space="0" w:color="auto"/>
                <w:bottom w:val="none" w:sz="0" w:space="0" w:color="auto"/>
                <w:right w:val="none" w:sz="0" w:space="0" w:color="auto"/>
              </w:divBdr>
            </w:div>
            <w:div w:id="1540506175">
              <w:marLeft w:val="0"/>
              <w:marRight w:val="0"/>
              <w:marTop w:val="0"/>
              <w:marBottom w:val="0"/>
              <w:divBdr>
                <w:top w:val="none" w:sz="0" w:space="0" w:color="auto"/>
                <w:left w:val="none" w:sz="0" w:space="0" w:color="auto"/>
                <w:bottom w:val="none" w:sz="0" w:space="0" w:color="auto"/>
                <w:right w:val="none" w:sz="0" w:space="0" w:color="auto"/>
              </w:divBdr>
            </w:div>
            <w:div w:id="379744377">
              <w:marLeft w:val="0"/>
              <w:marRight w:val="0"/>
              <w:marTop w:val="0"/>
              <w:marBottom w:val="0"/>
              <w:divBdr>
                <w:top w:val="none" w:sz="0" w:space="0" w:color="auto"/>
                <w:left w:val="none" w:sz="0" w:space="0" w:color="auto"/>
                <w:bottom w:val="none" w:sz="0" w:space="0" w:color="auto"/>
                <w:right w:val="none" w:sz="0" w:space="0" w:color="auto"/>
              </w:divBdr>
            </w:div>
            <w:div w:id="1885672851">
              <w:marLeft w:val="0"/>
              <w:marRight w:val="0"/>
              <w:marTop w:val="0"/>
              <w:marBottom w:val="0"/>
              <w:divBdr>
                <w:top w:val="none" w:sz="0" w:space="0" w:color="auto"/>
                <w:left w:val="none" w:sz="0" w:space="0" w:color="auto"/>
                <w:bottom w:val="none" w:sz="0" w:space="0" w:color="auto"/>
                <w:right w:val="none" w:sz="0" w:space="0" w:color="auto"/>
              </w:divBdr>
            </w:div>
            <w:div w:id="654069728">
              <w:marLeft w:val="0"/>
              <w:marRight w:val="0"/>
              <w:marTop w:val="0"/>
              <w:marBottom w:val="0"/>
              <w:divBdr>
                <w:top w:val="none" w:sz="0" w:space="0" w:color="auto"/>
                <w:left w:val="none" w:sz="0" w:space="0" w:color="auto"/>
                <w:bottom w:val="none" w:sz="0" w:space="0" w:color="auto"/>
                <w:right w:val="none" w:sz="0" w:space="0" w:color="auto"/>
              </w:divBdr>
            </w:div>
            <w:div w:id="1973900184">
              <w:marLeft w:val="0"/>
              <w:marRight w:val="0"/>
              <w:marTop w:val="0"/>
              <w:marBottom w:val="0"/>
              <w:divBdr>
                <w:top w:val="none" w:sz="0" w:space="0" w:color="auto"/>
                <w:left w:val="none" w:sz="0" w:space="0" w:color="auto"/>
                <w:bottom w:val="none" w:sz="0" w:space="0" w:color="auto"/>
                <w:right w:val="none" w:sz="0" w:space="0" w:color="auto"/>
              </w:divBdr>
            </w:div>
            <w:div w:id="2142454170">
              <w:marLeft w:val="0"/>
              <w:marRight w:val="0"/>
              <w:marTop w:val="0"/>
              <w:marBottom w:val="0"/>
              <w:divBdr>
                <w:top w:val="none" w:sz="0" w:space="0" w:color="auto"/>
                <w:left w:val="none" w:sz="0" w:space="0" w:color="auto"/>
                <w:bottom w:val="none" w:sz="0" w:space="0" w:color="auto"/>
                <w:right w:val="none" w:sz="0" w:space="0" w:color="auto"/>
              </w:divBdr>
            </w:div>
            <w:div w:id="1351100441">
              <w:marLeft w:val="0"/>
              <w:marRight w:val="0"/>
              <w:marTop w:val="0"/>
              <w:marBottom w:val="0"/>
              <w:divBdr>
                <w:top w:val="none" w:sz="0" w:space="0" w:color="auto"/>
                <w:left w:val="none" w:sz="0" w:space="0" w:color="auto"/>
                <w:bottom w:val="none" w:sz="0" w:space="0" w:color="auto"/>
                <w:right w:val="none" w:sz="0" w:space="0" w:color="auto"/>
              </w:divBdr>
            </w:div>
            <w:div w:id="1639072422">
              <w:marLeft w:val="0"/>
              <w:marRight w:val="0"/>
              <w:marTop w:val="0"/>
              <w:marBottom w:val="0"/>
              <w:divBdr>
                <w:top w:val="none" w:sz="0" w:space="0" w:color="auto"/>
                <w:left w:val="none" w:sz="0" w:space="0" w:color="auto"/>
                <w:bottom w:val="none" w:sz="0" w:space="0" w:color="auto"/>
                <w:right w:val="none" w:sz="0" w:space="0" w:color="auto"/>
              </w:divBdr>
            </w:div>
            <w:div w:id="71045911">
              <w:marLeft w:val="0"/>
              <w:marRight w:val="0"/>
              <w:marTop w:val="0"/>
              <w:marBottom w:val="0"/>
              <w:divBdr>
                <w:top w:val="none" w:sz="0" w:space="0" w:color="auto"/>
                <w:left w:val="none" w:sz="0" w:space="0" w:color="auto"/>
                <w:bottom w:val="none" w:sz="0" w:space="0" w:color="auto"/>
                <w:right w:val="none" w:sz="0" w:space="0" w:color="auto"/>
              </w:divBdr>
            </w:div>
            <w:div w:id="1963145264">
              <w:marLeft w:val="0"/>
              <w:marRight w:val="0"/>
              <w:marTop w:val="0"/>
              <w:marBottom w:val="0"/>
              <w:divBdr>
                <w:top w:val="none" w:sz="0" w:space="0" w:color="auto"/>
                <w:left w:val="none" w:sz="0" w:space="0" w:color="auto"/>
                <w:bottom w:val="none" w:sz="0" w:space="0" w:color="auto"/>
                <w:right w:val="none" w:sz="0" w:space="0" w:color="auto"/>
              </w:divBdr>
            </w:div>
            <w:div w:id="603660098">
              <w:marLeft w:val="0"/>
              <w:marRight w:val="0"/>
              <w:marTop w:val="0"/>
              <w:marBottom w:val="0"/>
              <w:divBdr>
                <w:top w:val="none" w:sz="0" w:space="0" w:color="auto"/>
                <w:left w:val="none" w:sz="0" w:space="0" w:color="auto"/>
                <w:bottom w:val="none" w:sz="0" w:space="0" w:color="auto"/>
                <w:right w:val="none" w:sz="0" w:space="0" w:color="auto"/>
              </w:divBdr>
            </w:div>
            <w:div w:id="677655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52977">
      <w:bodyDiv w:val="1"/>
      <w:marLeft w:val="0"/>
      <w:marRight w:val="0"/>
      <w:marTop w:val="0"/>
      <w:marBottom w:val="0"/>
      <w:divBdr>
        <w:top w:val="none" w:sz="0" w:space="0" w:color="auto"/>
        <w:left w:val="none" w:sz="0" w:space="0" w:color="auto"/>
        <w:bottom w:val="none" w:sz="0" w:space="0" w:color="auto"/>
        <w:right w:val="none" w:sz="0" w:space="0" w:color="auto"/>
      </w:divBdr>
      <w:divsChild>
        <w:div w:id="355158555">
          <w:marLeft w:val="0"/>
          <w:marRight w:val="0"/>
          <w:marTop w:val="0"/>
          <w:marBottom w:val="0"/>
          <w:divBdr>
            <w:top w:val="none" w:sz="0" w:space="0" w:color="auto"/>
            <w:left w:val="none" w:sz="0" w:space="0" w:color="auto"/>
            <w:bottom w:val="none" w:sz="0" w:space="0" w:color="auto"/>
            <w:right w:val="none" w:sz="0" w:space="0" w:color="auto"/>
          </w:divBdr>
          <w:divsChild>
            <w:div w:id="1672483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9623110">
      <w:bodyDiv w:val="1"/>
      <w:marLeft w:val="0"/>
      <w:marRight w:val="0"/>
      <w:marTop w:val="0"/>
      <w:marBottom w:val="0"/>
      <w:divBdr>
        <w:top w:val="none" w:sz="0" w:space="0" w:color="auto"/>
        <w:left w:val="none" w:sz="0" w:space="0" w:color="auto"/>
        <w:bottom w:val="none" w:sz="0" w:space="0" w:color="auto"/>
        <w:right w:val="none" w:sz="0" w:space="0" w:color="auto"/>
      </w:divBdr>
      <w:divsChild>
        <w:div w:id="1341619152">
          <w:marLeft w:val="0"/>
          <w:marRight w:val="0"/>
          <w:marTop w:val="0"/>
          <w:marBottom w:val="0"/>
          <w:divBdr>
            <w:top w:val="none" w:sz="0" w:space="0" w:color="auto"/>
            <w:left w:val="none" w:sz="0" w:space="0" w:color="auto"/>
            <w:bottom w:val="none" w:sz="0" w:space="0" w:color="auto"/>
            <w:right w:val="none" w:sz="0" w:space="0" w:color="auto"/>
          </w:divBdr>
          <w:divsChild>
            <w:div w:id="54814206">
              <w:marLeft w:val="0"/>
              <w:marRight w:val="0"/>
              <w:marTop w:val="0"/>
              <w:marBottom w:val="0"/>
              <w:divBdr>
                <w:top w:val="none" w:sz="0" w:space="0" w:color="auto"/>
                <w:left w:val="none" w:sz="0" w:space="0" w:color="auto"/>
                <w:bottom w:val="none" w:sz="0" w:space="0" w:color="auto"/>
                <w:right w:val="none" w:sz="0" w:space="0" w:color="auto"/>
              </w:divBdr>
            </w:div>
            <w:div w:id="152263144">
              <w:marLeft w:val="0"/>
              <w:marRight w:val="0"/>
              <w:marTop w:val="0"/>
              <w:marBottom w:val="0"/>
              <w:divBdr>
                <w:top w:val="none" w:sz="0" w:space="0" w:color="auto"/>
                <w:left w:val="none" w:sz="0" w:space="0" w:color="auto"/>
                <w:bottom w:val="none" w:sz="0" w:space="0" w:color="auto"/>
                <w:right w:val="none" w:sz="0" w:space="0" w:color="auto"/>
              </w:divBdr>
            </w:div>
            <w:div w:id="214970510">
              <w:marLeft w:val="0"/>
              <w:marRight w:val="0"/>
              <w:marTop w:val="0"/>
              <w:marBottom w:val="0"/>
              <w:divBdr>
                <w:top w:val="none" w:sz="0" w:space="0" w:color="auto"/>
                <w:left w:val="none" w:sz="0" w:space="0" w:color="auto"/>
                <w:bottom w:val="none" w:sz="0" w:space="0" w:color="auto"/>
                <w:right w:val="none" w:sz="0" w:space="0" w:color="auto"/>
              </w:divBdr>
            </w:div>
            <w:div w:id="269044033">
              <w:marLeft w:val="0"/>
              <w:marRight w:val="0"/>
              <w:marTop w:val="0"/>
              <w:marBottom w:val="0"/>
              <w:divBdr>
                <w:top w:val="none" w:sz="0" w:space="0" w:color="auto"/>
                <w:left w:val="none" w:sz="0" w:space="0" w:color="auto"/>
                <w:bottom w:val="none" w:sz="0" w:space="0" w:color="auto"/>
                <w:right w:val="none" w:sz="0" w:space="0" w:color="auto"/>
              </w:divBdr>
            </w:div>
            <w:div w:id="321353751">
              <w:marLeft w:val="0"/>
              <w:marRight w:val="0"/>
              <w:marTop w:val="0"/>
              <w:marBottom w:val="0"/>
              <w:divBdr>
                <w:top w:val="none" w:sz="0" w:space="0" w:color="auto"/>
                <w:left w:val="none" w:sz="0" w:space="0" w:color="auto"/>
                <w:bottom w:val="none" w:sz="0" w:space="0" w:color="auto"/>
                <w:right w:val="none" w:sz="0" w:space="0" w:color="auto"/>
              </w:divBdr>
            </w:div>
            <w:div w:id="324168974">
              <w:marLeft w:val="0"/>
              <w:marRight w:val="0"/>
              <w:marTop w:val="0"/>
              <w:marBottom w:val="0"/>
              <w:divBdr>
                <w:top w:val="none" w:sz="0" w:space="0" w:color="auto"/>
                <w:left w:val="none" w:sz="0" w:space="0" w:color="auto"/>
                <w:bottom w:val="none" w:sz="0" w:space="0" w:color="auto"/>
                <w:right w:val="none" w:sz="0" w:space="0" w:color="auto"/>
              </w:divBdr>
            </w:div>
            <w:div w:id="376005134">
              <w:marLeft w:val="0"/>
              <w:marRight w:val="0"/>
              <w:marTop w:val="0"/>
              <w:marBottom w:val="0"/>
              <w:divBdr>
                <w:top w:val="none" w:sz="0" w:space="0" w:color="auto"/>
                <w:left w:val="none" w:sz="0" w:space="0" w:color="auto"/>
                <w:bottom w:val="none" w:sz="0" w:space="0" w:color="auto"/>
                <w:right w:val="none" w:sz="0" w:space="0" w:color="auto"/>
              </w:divBdr>
            </w:div>
            <w:div w:id="399327532">
              <w:marLeft w:val="0"/>
              <w:marRight w:val="0"/>
              <w:marTop w:val="0"/>
              <w:marBottom w:val="0"/>
              <w:divBdr>
                <w:top w:val="none" w:sz="0" w:space="0" w:color="auto"/>
                <w:left w:val="none" w:sz="0" w:space="0" w:color="auto"/>
                <w:bottom w:val="none" w:sz="0" w:space="0" w:color="auto"/>
                <w:right w:val="none" w:sz="0" w:space="0" w:color="auto"/>
              </w:divBdr>
            </w:div>
            <w:div w:id="438332621">
              <w:marLeft w:val="0"/>
              <w:marRight w:val="0"/>
              <w:marTop w:val="0"/>
              <w:marBottom w:val="0"/>
              <w:divBdr>
                <w:top w:val="none" w:sz="0" w:space="0" w:color="auto"/>
                <w:left w:val="none" w:sz="0" w:space="0" w:color="auto"/>
                <w:bottom w:val="none" w:sz="0" w:space="0" w:color="auto"/>
                <w:right w:val="none" w:sz="0" w:space="0" w:color="auto"/>
              </w:divBdr>
            </w:div>
            <w:div w:id="519859915">
              <w:marLeft w:val="0"/>
              <w:marRight w:val="0"/>
              <w:marTop w:val="0"/>
              <w:marBottom w:val="0"/>
              <w:divBdr>
                <w:top w:val="none" w:sz="0" w:space="0" w:color="auto"/>
                <w:left w:val="none" w:sz="0" w:space="0" w:color="auto"/>
                <w:bottom w:val="none" w:sz="0" w:space="0" w:color="auto"/>
                <w:right w:val="none" w:sz="0" w:space="0" w:color="auto"/>
              </w:divBdr>
            </w:div>
            <w:div w:id="527380086">
              <w:marLeft w:val="0"/>
              <w:marRight w:val="0"/>
              <w:marTop w:val="0"/>
              <w:marBottom w:val="0"/>
              <w:divBdr>
                <w:top w:val="none" w:sz="0" w:space="0" w:color="auto"/>
                <w:left w:val="none" w:sz="0" w:space="0" w:color="auto"/>
                <w:bottom w:val="none" w:sz="0" w:space="0" w:color="auto"/>
                <w:right w:val="none" w:sz="0" w:space="0" w:color="auto"/>
              </w:divBdr>
            </w:div>
            <w:div w:id="529339264">
              <w:marLeft w:val="0"/>
              <w:marRight w:val="0"/>
              <w:marTop w:val="0"/>
              <w:marBottom w:val="0"/>
              <w:divBdr>
                <w:top w:val="none" w:sz="0" w:space="0" w:color="auto"/>
                <w:left w:val="none" w:sz="0" w:space="0" w:color="auto"/>
                <w:bottom w:val="none" w:sz="0" w:space="0" w:color="auto"/>
                <w:right w:val="none" w:sz="0" w:space="0" w:color="auto"/>
              </w:divBdr>
            </w:div>
            <w:div w:id="605847513">
              <w:marLeft w:val="0"/>
              <w:marRight w:val="0"/>
              <w:marTop w:val="0"/>
              <w:marBottom w:val="0"/>
              <w:divBdr>
                <w:top w:val="none" w:sz="0" w:space="0" w:color="auto"/>
                <w:left w:val="none" w:sz="0" w:space="0" w:color="auto"/>
                <w:bottom w:val="none" w:sz="0" w:space="0" w:color="auto"/>
                <w:right w:val="none" w:sz="0" w:space="0" w:color="auto"/>
              </w:divBdr>
            </w:div>
            <w:div w:id="676691580">
              <w:marLeft w:val="0"/>
              <w:marRight w:val="0"/>
              <w:marTop w:val="0"/>
              <w:marBottom w:val="0"/>
              <w:divBdr>
                <w:top w:val="none" w:sz="0" w:space="0" w:color="auto"/>
                <w:left w:val="none" w:sz="0" w:space="0" w:color="auto"/>
                <w:bottom w:val="none" w:sz="0" w:space="0" w:color="auto"/>
                <w:right w:val="none" w:sz="0" w:space="0" w:color="auto"/>
              </w:divBdr>
            </w:div>
            <w:div w:id="712732272">
              <w:marLeft w:val="0"/>
              <w:marRight w:val="0"/>
              <w:marTop w:val="0"/>
              <w:marBottom w:val="0"/>
              <w:divBdr>
                <w:top w:val="none" w:sz="0" w:space="0" w:color="auto"/>
                <w:left w:val="none" w:sz="0" w:space="0" w:color="auto"/>
                <w:bottom w:val="none" w:sz="0" w:space="0" w:color="auto"/>
                <w:right w:val="none" w:sz="0" w:space="0" w:color="auto"/>
              </w:divBdr>
            </w:div>
            <w:div w:id="765072840">
              <w:marLeft w:val="0"/>
              <w:marRight w:val="0"/>
              <w:marTop w:val="0"/>
              <w:marBottom w:val="0"/>
              <w:divBdr>
                <w:top w:val="none" w:sz="0" w:space="0" w:color="auto"/>
                <w:left w:val="none" w:sz="0" w:space="0" w:color="auto"/>
                <w:bottom w:val="none" w:sz="0" w:space="0" w:color="auto"/>
                <w:right w:val="none" w:sz="0" w:space="0" w:color="auto"/>
              </w:divBdr>
            </w:div>
            <w:div w:id="802887135">
              <w:marLeft w:val="0"/>
              <w:marRight w:val="0"/>
              <w:marTop w:val="0"/>
              <w:marBottom w:val="0"/>
              <w:divBdr>
                <w:top w:val="none" w:sz="0" w:space="0" w:color="auto"/>
                <w:left w:val="none" w:sz="0" w:space="0" w:color="auto"/>
                <w:bottom w:val="none" w:sz="0" w:space="0" w:color="auto"/>
                <w:right w:val="none" w:sz="0" w:space="0" w:color="auto"/>
              </w:divBdr>
            </w:div>
            <w:div w:id="847446381">
              <w:marLeft w:val="0"/>
              <w:marRight w:val="0"/>
              <w:marTop w:val="0"/>
              <w:marBottom w:val="0"/>
              <w:divBdr>
                <w:top w:val="none" w:sz="0" w:space="0" w:color="auto"/>
                <w:left w:val="none" w:sz="0" w:space="0" w:color="auto"/>
                <w:bottom w:val="none" w:sz="0" w:space="0" w:color="auto"/>
                <w:right w:val="none" w:sz="0" w:space="0" w:color="auto"/>
              </w:divBdr>
            </w:div>
            <w:div w:id="937371214">
              <w:marLeft w:val="0"/>
              <w:marRight w:val="0"/>
              <w:marTop w:val="0"/>
              <w:marBottom w:val="0"/>
              <w:divBdr>
                <w:top w:val="none" w:sz="0" w:space="0" w:color="auto"/>
                <w:left w:val="none" w:sz="0" w:space="0" w:color="auto"/>
                <w:bottom w:val="none" w:sz="0" w:space="0" w:color="auto"/>
                <w:right w:val="none" w:sz="0" w:space="0" w:color="auto"/>
              </w:divBdr>
            </w:div>
            <w:div w:id="949553068">
              <w:marLeft w:val="0"/>
              <w:marRight w:val="0"/>
              <w:marTop w:val="0"/>
              <w:marBottom w:val="0"/>
              <w:divBdr>
                <w:top w:val="none" w:sz="0" w:space="0" w:color="auto"/>
                <w:left w:val="none" w:sz="0" w:space="0" w:color="auto"/>
                <w:bottom w:val="none" w:sz="0" w:space="0" w:color="auto"/>
                <w:right w:val="none" w:sz="0" w:space="0" w:color="auto"/>
              </w:divBdr>
            </w:div>
            <w:div w:id="1038239573">
              <w:marLeft w:val="0"/>
              <w:marRight w:val="0"/>
              <w:marTop w:val="0"/>
              <w:marBottom w:val="0"/>
              <w:divBdr>
                <w:top w:val="none" w:sz="0" w:space="0" w:color="auto"/>
                <w:left w:val="none" w:sz="0" w:space="0" w:color="auto"/>
                <w:bottom w:val="none" w:sz="0" w:space="0" w:color="auto"/>
                <w:right w:val="none" w:sz="0" w:space="0" w:color="auto"/>
              </w:divBdr>
            </w:div>
            <w:div w:id="1162821010">
              <w:marLeft w:val="0"/>
              <w:marRight w:val="0"/>
              <w:marTop w:val="0"/>
              <w:marBottom w:val="0"/>
              <w:divBdr>
                <w:top w:val="none" w:sz="0" w:space="0" w:color="auto"/>
                <w:left w:val="none" w:sz="0" w:space="0" w:color="auto"/>
                <w:bottom w:val="none" w:sz="0" w:space="0" w:color="auto"/>
                <w:right w:val="none" w:sz="0" w:space="0" w:color="auto"/>
              </w:divBdr>
            </w:div>
            <w:div w:id="1203979366">
              <w:marLeft w:val="0"/>
              <w:marRight w:val="0"/>
              <w:marTop w:val="0"/>
              <w:marBottom w:val="0"/>
              <w:divBdr>
                <w:top w:val="none" w:sz="0" w:space="0" w:color="auto"/>
                <w:left w:val="none" w:sz="0" w:space="0" w:color="auto"/>
                <w:bottom w:val="none" w:sz="0" w:space="0" w:color="auto"/>
                <w:right w:val="none" w:sz="0" w:space="0" w:color="auto"/>
              </w:divBdr>
            </w:div>
            <w:div w:id="1258825610">
              <w:marLeft w:val="0"/>
              <w:marRight w:val="0"/>
              <w:marTop w:val="0"/>
              <w:marBottom w:val="0"/>
              <w:divBdr>
                <w:top w:val="none" w:sz="0" w:space="0" w:color="auto"/>
                <w:left w:val="none" w:sz="0" w:space="0" w:color="auto"/>
                <w:bottom w:val="none" w:sz="0" w:space="0" w:color="auto"/>
                <w:right w:val="none" w:sz="0" w:space="0" w:color="auto"/>
              </w:divBdr>
            </w:div>
            <w:div w:id="1270116795">
              <w:marLeft w:val="0"/>
              <w:marRight w:val="0"/>
              <w:marTop w:val="0"/>
              <w:marBottom w:val="0"/>
              <w:divBdr>
                <w:top w:val="none" w:sz="0" w:space="0" w:color="auto"/>
                <w:left w:val="none" w:sz="0" w:space="0" w:color="auto"/>
                <w:bottom w:val="none" w:sz="0" w:space="0" w:color="auto"/>
                <w:right w:val="none" w:sz="0" w:space="0" w:color="auto"/>
              </w:divBdr>
            </w:div>
            <w:div w:id="1270158151">
              <w:marLeft w:val="0"/>
              <w:marRight w:val="0"/>
              <w:marTop w:val="0"/>
              <w:marBottom w:val="0"/>
              <w:divBdr>
                <w:top w:val="none" w:sz="0" w:space="0" w:color="auto"/>
                <w:left w:val="none" w:sz="0" w:space="0" w:color="auto"/>
                <w:bottom w:val="none" w:sz="0" w:space="0" w:color="auto"/>
                <w:right w:val="none" w:sz="0" w:space="0" w:color="auto"/>
              </w:divBdr>
            </w:div>
            <w:div w:id="1307472878">
              <w:marLeft w:val="0"/>
              <w:marRight w:val="0"/>
              <w:marTop w:val="0"/>
              <w:marBottom w:val="0"/>
              <w:divBdr>
                <w:top w:val="none" w:sz="0" w:space="0" w:color="auto"/>
                <w:left w:val="none" w:sz="0" w:space="0" w:color="auto"/>
                <w:bottom w:val="none" w:sz="0" w:space="0" w:color="auto"/>
                <w:right w:val="none" w:sz="0" w:space="0" w:color="auto"/>
              </w:divBdr>
            </w:div>
            <w:div w:id="1430585891">
              <w:marLeft w:val="0"/>
              <w:marRight w:val="0"/>
              <w:marTop w:val="0"/>
              <w:marBottom w:val="0"/>
              <w:divBdr>
                <w:top w:val="none" w:sz="0" w:space="0" w:color="auto"/>
                <w:left w:val="none" w:sz="0" w:space="0" w:color="auto"/>
                <w:bottom w:val="none" w:sz="0" w:space="0" w:color="auto"/>
                <w:right w:val="none" w:sz="0" w:space="0" w:color="auto"/>
              </w:divBdr>
            </w:div>
            <w:div w:id="1445267359">
              <w:marLeft w:val="0"/>
              <w:marRight w:val="0"/>
              <w:marTop w:val="0"/>
              <w:marBottom w:val="0"/>
              <w:divBdr>
                <w:top w:val="none" w:sz="0" w:space="0" w:color="auto"/>
                <w:left w:val="none" w:sz="0" w:space="0" w:color="auto"/>
                <w:bottom w:val="none" w:sz="0" w:space="0" w:color="auto"/>
                <w:right w:val="none" w:sz="0" w:space="0" w:color="auto"/>
              </w:divBdr>
            </w:div>
            <w:div w:id="1503350560">
              <w:marLeft w:val="0"/>
              <w:marRight w:val="0"/>
              <w:marTop w:val="0"/>
              <w:marBottom w:val="0"/>
              <w:divBdr>
                <w:top w:val="none" w:sz="0" w:space="0" w:color="auto"/>
                <w:left w:val="none" w:sz="0" w:space="0" w:color="auto"/>
                <w:bottom w:val="none" w:sz="0" w:space="0" w:color="auto"/>
                <w:right w:val="none" w:sz="0" w:space="0" w:color="auto"/>
              </w:divBdr>
            </w:div>
            <w:div w:id="1569921255">
              <w:marLeft w:val="0"/>
              <w:marRight w:val="0"/>
              <w:marTop w:val="0"/>
              <w:marBottom w:val="0"/>
              <w:divBdr>
                <w:top w:val="none" w:sz="0" w:space="0" w:color="auto"/>
                <w:left w:val="none" w:sz="0" w:space="0" w:color="auto"/>
                <w:bottom w:val="none" w:sz="0" w:space="0" w:color="auto"/>
                <w:right w:val="none" w:sz="0" w:space="0" w:color="auto"/>
              </w:divBdr>
            </w:div>
            <w:div w:id="1816338082">
              <w:marLeft w:val="0"/>
              <w:marRight w:val="0"/>
              <w:marTop w:val="0"/>
              <w:marBottom w:val="0"/>
              <w:divBdr>
                <w:top w:val="none" w:sz="0" w:space="0" w:color="auto"/>
                <w:left w:val="none" w:sz="0" w:space="0" w:color="auto"/>
                <w:bottom w:val="none" w:sz="0" w:space="0" w:color="auto"/>
                <w:right w:val="none" w:sz="0" w:space="0" w:color="auto"/>
              </w:divBdr>
            </w:div>
            <w:div w:id="1860460785">
              <w:marLeft w:val="0"/>
              <w:marRight w:val="0"/>
              <w:marTop w:val="0"/>
              <w:marBottom w:val="0"/>
              <w:divBdr>
                <w:top w:val="none" w:sz="0" w:space="0" w:color="auto"/>
                <w:left w:val="none" w:sz="0" w:space="0" w:color="auto"/>
                <w:bottom w:val="none" w:sz="0" w:space="0" w:color="auto"/>
                <w:right w:val="none" w:sz="0" w:space="0" w:color="auto"/>
              </w:divBdr>
            </w:div>
            <w:div w:id="1862742550">
              <w:marLeft w:val="0"/>
              <w:marRight w:val="0"/>
              <w:marTop w:val="0"/>
              <w:marBottom w:val="0"/>
              <w:divBdr>
                <w:top w:val="none" w:sz="0" w:space="0" w:color="auto"/>
                <w:left w:val="none" w:sz="0" w:space="0" w:color="auto"/>
                <w:bottom w:val="none" w:sz="0" w:space="0" w:color="auto"/>
                <w:right w:val="none" w:sz="0" w:space="0" w:color="auto"/>
              </w:divBdr>
            </w:div>
            <w:div w:id="1937253412">
              <w:marLeft w:val="0"/>
              <w:marRight w:val="0"/>
              <w:marTop w:val="0"/>
              <w:marBottom w:val="0"/>
              <w:divBdr>
                <w:top w:val="none" w:sz="0" w:space="0" w:color="auto"/>
                <w:left w:val="none" w:sz="0" w:space="0" w:color="auto"/>
                <w:bottom w:val="none" w:sz="0" w:space="0" w:color="auto"/>
                <w:right w:val="none" w:sz="0" w:space="0" w:color="auto"/>
              </w:divBdr>
            </w:div>
            <w:div w:id="2032536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724684">
      <w:bodyDiv w:val="1"/>
      <w:marLeft w:val="0"/>
      <w:marRight w:val="0"/>
      <w:marTop w:val="0"/>
      <w:marBottom w:val="0"/>
      <w:divBdr>
        <w:top w:val="none" w:sz="0" w:space="0" w:color="auto"/>
        <w:left w:val="none" w:sz="0" w:space="0" w:color="auto"/>
        <w:bottom w:val="none" w:sz="0" w:space="0" w:color="auto"/>
        <w:right w:val="none" w:sz="0" w:space="0" w:color="auto"/>
      </w:divBdr>
      <w:divsChild>
        <w:div w:id="1995722174">
          <w:marLeft w:val="0"/>
          <w:marRight w:val="0"/>
          <w:marTop w:val="0"/>
          <w:marBottom w:val="0"/>
          <w:divBdr>
            <w:top w:val="none" w:sz="0" w:space="0" w:color="auto"/>
            <w:left w:val="none" w:sz="0" w:space="0" w:color="auto"/>
            <w:bottom w:val="none" w:sz="0" w:space="0" w:color="auto"/>
            <w:right w:val="none" w:sz="0" w:space="0" w:color="auto"/>
          </w:divBdr>
          <w:divsChild>
            <w:div w:id="447047615">
              <w:marLeft w:val="0"/>
              <w:marRight w:val="0"/>
              <w:marTop w:val="0"/>
              <w:marBottom w:val="0"/>
              <w:divBdr>
                <w:top w:val="none" w:sz="0" w:space="0" w:color="auto"/>
                <w:left w:val="none" w:sz="0" w:space="0" w:color="auto"/>
                <w:bottom w:val="none" w:sz="0" w:space="0" w:color="auto"/>
                <w:right w:val="none" w:sz="0" w:space="0" w:color="auto"/>
              </w:divBdr>
            </w:div>
            <w:div w:id="1116483544">
              <w:marLeft w:val="0"/>
              <w:marRight w:val="0"/>
              <w:marTop w:val="0"/>
              <w:marBottom w:val="0"/>
              <w:divBdr>
                <w:top w:val="none" w:sz="0" w:space="0" w:color="auto"/>
                <w:left w:val="none" w:sz="0" w:space="0" w:color="auto"/>
                <w:bottom w:val="none" w:sz="0" w:space="0" w:color="auto"/>
                <w:right w:val="none" w:sz="0" w:space="0" w:color="auto"/>
              </w:divBdr>
            </w:div>
            <w:div w:id="6686335">
              <w:marLeft w:val="0"/>
              <w:marRight w:val="0"/>
              <w:marTop w:val="0"/>
              <w:marBottom w:val="0"/>
              <w:divBdr>
                <w:top w:val="none" w:sz="0" w:space="0" w:color="auto"/>
                <w:left w:val="none" w:sz="0" w:space="0" w:color="auto"/>
                <w:bottom w:val="none" w:sz="0" w:space="0" w:color="auto"/>
                <w:right w:val="none" w:sz="0" w:space="0" w:color="auto"/>
              </w:divBdr>
            </w:div>
            <w:div w:id="849875374">
              <w:marLeft w:val="0"/>
              <w:marRight w:val="0"/>
              <w:marTop w:val="0"/>
              <w:marBottom w:val="0"/>
              <w:divBdr>
                <w:top w:val="none" w:sz="0" w:space="0" w:color="auto"/>
                <w:left w:val="none" w:sz="0" w:space="0" w:color="auto"/>
                <w:bottom w:val="none" w:sz="0" w:space="0" w:color="auto"/>
                <w:right w:val="none" w:sz="0" w:space="0" w:color="auto"/>
              </w:divBdr>
            </w:div>
            <w:div w:id="1371342804">
              <w:marLeft w:val="0"/>
              <w:marRight w:val="0"/>
              <w:marTop w:val="0"/>
              <w:marBottom w:val="0"/>
              <w:divBdr>
                <w:top w:val="none" w:sz="0" w:space="0" w:color="auto"/>
                <w:left w:val="none" w:sz="0" w:space="0" w:color="auto"/>
                <w:bottom w:val="none" w:sz="0" w:space="0" w:color="auto"/>
                <w:right w:val="none" w:sz="0" w:space="0" w:color="auto"/>
              </w:divBdr>
            </w:div>
            <w:div w:id="1231305679">
              <w:marLeft w:val="0"/>
              <w:marRight w:val="0"/>
              <w:marTop w:val="0"/>
              <w:marBottom w:val="0"/>
              <w:divBdr>
                <w:top w:val="none" w:sz="0" w:space="0" w:color="auto"/>
                <w:left w:val="none" w:sz="0" w:space="0" w:color="auto"/>
                <w:bottom w:val="none" w:sz="0" w:space="0" w:color="auto"/>
                <w:right w:val="none" w:sz="0" w:space="0" w:color="auto"/>
              </w:divBdr>
            </w:div>
            <w:div w:id="499975863">
              <w:marLeft w:val="0"/>
              <w:marRight w:val="0"/>
              <w:marTop w:val="0"/>
              <w:marBottom w:val="0"/>
              <w:divBdr>
                <w:top w:val="none" w:sz="0" w:space="0" w:color="auto"/>
                <w:left w:val="none" w:sz="0" w:space="0" w:color="auto"/>
                <w:bottom w:val="none" w:sz="0" w:space="0" w:color="auto"/>
                <w:right w:val="none" w:sz="0" w:space="0" w:color="auto"/>
              </w:divBdr>
            </w:div>
            <w:div w:id="580876366">
              <w:marLeft w:val="0"/>
              <w:marRight w:val="0"/>
              <w:marTop w:val="0"/>
              <w:marBottom w:val="0"/>
              <w:divBdr>
                <w:top w:val="none" w:sz="0" w:space="0" w:color="auto"/>
                <w:left w:val="none" w:sz="0" w:space="0" w:color="auto"/>
                <w:bottom w:val="none" w:sz="0" w:space="0" w:color="auto"/>
                <w:right w:val="none" w:sz="0" w:space="0" w:color="auto"/>
              </w:divBdr>
            </w:div>
            <w:div w:id="95561922">
              <w:marLeft w:val="0"/>
              <w:marRight w:val="0"/>
              <w:marTop w:val="0"/>
              <w:marBottom w:val="0"/>
              <w:divBdr>
                <w:top w:val="none" w:sz="0" w:space="0" w:color="auto"/>
                <w:left w:val="none" w:sz="0" w:space="0" w:color="auto"/>
                <w:bottom w:val="none" w:sz="0" w:space="0" w:color="auto"/>
                <w:right w:val="none" w:sz="0" w:space="0" w:color="auto"/>
              </w:divBdr>
            </w:div>
            <w:div w:id="962231748">
              <w:marLeft w:val="0"/>
              <w:marRight w:val="0"/>
              <w:marTop w:val="0"/>
              <w:marBottom w:val="0"/>
              <w:divBdr>
                <w:top w:val="none" w:sz="0" w:space="0" w:color="auto"/>
                <w:left w:val="none" w:sz="0" w:space="0" w:color="auto"/>
                <w:bottom w:val="none" w:sz="0" w:space="0" w:color="auto"/>
                <w:right w:val="none" w:sz="0" w:space="0" w:color="auto"/>
              </w:divBdr>
            </w:div>
            <w:div w:id="21565132">
              <w:marLeft w:val="0"/>
              <w:marRight w:val="0"/>
              <w:marTop w:val="0"/>
              <w:marBottom w:val="0"/>
              <w:divBdr>
                <w:top w:val="none" w:sz="0" w:space="0" w:color="auto"/>
                <w:left w:val="none" w:sz="0" w:space="0" w:color="auto"/>
                <w:bottom w:val="none" w:sz="0" w:space="0" w:color="auto"/>
                <w:right w:val="none" w:sz="0" w:space="0" w:color="auto"/>
              </w:divBdr>
            </w:div>
            <w:div w:id="686567152">
              <w:marLeft w:val="0"/>
              <w:marRight w:val="0"/>
              <w:marTop w:val="0"/>
              <w:marBottom w:val="0"/>
              <w:divBdr>
                <w:top w:val="none" w:sz="0" w:space="0" w:color="auto"/>
                <w:left w:val="none" w:sz="0" w:space="0" w:color="auto"/>
                <w:bottom w:val="none" w:sz="0" w:space="0" w:color="auto"/>
                <w:right w:val="none" w:sz="0" w:space="0" w:color="auto"/>
              </w:divBdr>
            </w:div>
            <w:div w:id="1029792151">
              <w:marLeft w:val="0"/>
              <w:marRight w:val="0"/>
              <w:marTop w:val="0"/>
              <w:marBottom w:val="0"/>
              <w:divBdr>
                <w:top w:val="none" w:sz="0" w:space="0" w:color="auto"/>
                <w:left w:val="none" w:sz="0" w:space="0" w:color="auto"/>
                <w:bottom w:val="none" w:sz="0" w:space="0" w:color="auto"/>
                <w:right w:val="none" w:sz="0" w:space="0" w:color="auto"/>
              </w:divBdr>
            </w:div>
            <w:div w:id="140999505">
              <w:marLeft w:val="0"/>
              <w:marRight w:val="0"/>
              <w:marTop w:val="0"/>
              <w:marBottom w:val="0"/>
              <w:divBdr>
                <w:top w:val="none" w:sz="0" w:space="0" w:color="auto"/>
                <w:left w:val="none" w:sz="0" w:space="0" w:color="auto"/>
                <w:bottom w:val="none" w:sz="0" w:space="0" w:color="auto"/>
                <w:right w:val="none" w:sz="0" w:space="0" w:color="auto"/>
              </w:divBdr>
            </w:div>
            <w:div w:id="2040206512">
              <w:marLeft w:val="0"/>
              <w:marRight w:val="0"/>
              <w:marTop w:val="0"/>
              <w:marBottom w:val="0"/>
              <w:divBdr>
                <w:top w:val="none" w:sz="0" w:space="0" w:color="auto"/>
                <w:left w:val="none" w:sz="0" w:space="0" w:color="auto"/>
                <w:bottom w:val="none" w:sz="0" w:space="0" w:color="auto"/>
                <w:right w:val="none" w:sz="0" w:space="0" w:color="auto"/>
              </w:divBdr>
            </w:div>
            <w:div w:id="1010638417">
              <w:marLeft w:val="0"/>
              <w:marRight w:val="0"/>
              <w:marTop w:val="0"/>
              <w:marBottom w:val="0"/>
              <w:divBdr>
                <w:top w:val="none" w:sz="0" w:space="0" w:color="auto"/>
                <w:left w:val="none" w:sz="0" w:space="0" w:color="auto"/>
                <w:bottom w:val="none" w:sz="0" w:space="0" w:color="auto"/>
                <w:right w:val="none" w:sz="0" w:space="0" w:color="auto"/>
              </w:divBdr>
            </w:div>
            <w:div w:id="196242801">
              <w:marLeft w:val="0"/>
              <w:marRight w:val="0"/>
              <w:marTop w:val="0"/>
              <w:marBottom w:val="0"/>
              <w:divBdr>
                <w:top w:val="none" w:sz="0" w:space="0" w:color="auto"/>
                <w:left w:val="none" w:sz="0" w:space="0" w:color="auto"/>
                <w:bottom w:val="none" w:sz="0" w:space="0" w:color="auto"/>
                <w:right w:val="none" w:sz="0" w:space="0" w:color="auto"/>
              </w:divBdr>
            </w:div>
            <w:div w:id="1126116258">
              <w:marLeft w:val="0"/>
              <w:marRight w:val="0"/>
              <w:marTop w:val="0"/>
              <w:marBottom w:val="0"/>
              <w:divBdr>
                <w:top w:val="none" w:sz="0" w:space="0" w:color="auto"/>
                <w:left w:val="none" w:sz="0" w:space="0" w:color="auto"/>
                <w:bottom w:val="none" w:sz="0" w:space="0" w:color="auto"/>
                <w:right w:val="none" w:sz="0" w:space="0" w:color="auto"/>
              </w:divBdr>
            </w:div>
            <w:div w:id="1979408050">
              <w:marLeft w:val="0"/>
              <w:marRight w:val="0"/>
              <w:marTop w:val="0"/>
              <w:marBottom w:val="0"/>
              <w:divBdr>
                <w:top w:val="none" w:sz="0" w:space="0" w:color="auto"/>
                <w:left w:val="none" w:sz="0" w:space="0" w:color="auto"/>
                <w:bottom w:val="none" w:sz="0" w:space="0" w:color="auto"/>
                <w:right w:val="none" w:sz="0" w:space="0" w:color="auto"/>
              </w:divBdr>
            </w:div>
            <w:div w:id="1799033324">
              <w:marLeft w:val="0"/>
              <w:marRight w:val="0"/>
              <w:marTop w:val="0"/>
              <w:marBottom w:val="0"/>
              <w:divBdr>
                <w:top w:val="none" w:sz="0" w:space="0" w:color="auto"/>
                <w:left w:val="none" w:sz="0" w:space="0" w:color="auto"/>
                <w:bottom w:val="none" w:sz="0" w:space="0" w:color="auto"/>
                <w:right w:val="none" w:sz="0" w:space="0" w:color="auto"/>
              </w:divBdr>
            </w:div>
            <w:div w:id="117067135">
              <w:marLeft w:val="0"/>
              <w:marRight w:val="0"/>
              <w:marTop w:val="0"/>
              <w:marBottom w:val="0"/>
              <w:divBdr>
                <w:top w:val="none" w:sz="0" w:space="0" w:color="auto"/>
                <w:left w:val="none" w:sz="0" w:space="0" w:color="auto"/>
                <w:bottom w:val="none" w:sz="0" w:space="0" w:color="auto"/>
                <w:right w:val="none" w:sz="0" w:space="0" w:color="auto"/>
              </w:divBdr>
            </w:div>
            <w:div w:id="746342455">
              <w:marLeft w:val="0"/>
              <w:marRight w:val="0"/>
              <w:marTop w:val="0"/>
              <w:marBottom w:val="0"/>
              <w:divBdr>
                <w:top w:val="none" w:sz="0" w:space="0" w:color="auto"/>
                <w:left w:val="none" w:sz="0" w:space="0" w:color="auto"/>
                <w:bottom w:val="none" w:sz="0" w:space="0" w:color="auto"/>
                <w:right w:val="none" w:sz="0" w:space="0" w:color="auto"/>
              </w:divBdr>
            </w:div>
            <w:div w:id="2000883437">
              <w:marLeft w:val="0"/>
              <w:marRight w:val="0"/>
              <w:marTop w:val="0"/>
              <w:marBottom w:val="0"/>
              <w:divBdr>
                <w:top w:val="none" w:sz="0" w:space="0" w:color="auto"/>
                <w:left w:val="none" w:sz="0" w:space="0" w:color="auto"/>
                <w:bottom w:val="none" w:sz="0" w:space="0" w:color="auto"/>
                <w:right w:val="none" w:sz="0" w:space="0" w:color="auto"/>
              </w:divBdr>
            </w:div>
            <w:div w:id="398406482">
              <w:marLeft w:val="0"/>
              <w:marRight w:val="0"/>
              <w:marTop w:val="0"/>
              <w:marBottom w:val="0"/>
              <w:divBdr>
                <w:top w:val="none" w:sz="0" w:space="0" w:color="auto"/>
                <w:left w:val="none" w:sz="0" w:space="0" w:color="auto"/>
                <w:bottom w:val="none" w:sz="0" w:space="0" w:color="auto"/>
                <w:right w:val="none" w:sz="0" w:space="0" w:color="auto"/>
              </w:divBdr>
            </w:div>
            <w:div w:id="2024893195">
              <w:marLeft w:val="0"/>
              <w:marRight w:val="0"/>
              <w:marTop w:val="0"/>
              <w:marBottom w:val="0"/>
              <w:divBdr>
                <w:top w:val="none" w:sz="0" w:space="0" w:color="auto"/>
                <w:left w:val="none" w:sz="0" w:space="0" w:color="auto"/>
                <w:bottom w:val="none" w:sz="0" w:space="0" w:color="auto"/>
                <w:right w:val="none" w:sz="0" w:space="0" w:color="auto"/>
              </w:divBdr>
            </w:div>
            <w:div w:id="603656882">
              <w:marLeft w:val="0"/>
              <w:marRight w:val="0"/>
              <w:marTop w:val="0"/>
              <w:marBottom w:val="0"/>
              <w:divBdr>
                <w:top w:val="none" w:sz="0" w:space="0" w:color="auto"/>
                <w:left w:val="none" w:sz="0" w:space="0" w:color="auto"/>
                <w:bottom w:val="none" w:sz="0" w:space="0" w:color="auto"/>
                <w:right w:val="none" w:sz="0" w:space="0" w:color="auto"/>
              </w:divBdr>
            </w:div>
            <w:div w:id="1332634159">
              <w:marLeft w:val="0"/>
              <w:marRight w:val="0"/>
              <w:marTop w:val="0"/>
              <w:marBottom w:val="0"/>
              <w:divBdr>
                <w:top w:val="none" w:sz="0" w:space="0" w:color="auto"/>
                <w:left w:val="none" w:sz="0" w:space="0" w:color="auto"/>
                <w:bottom w:val="none" w:sz="0" w:space="0" w:color="auto"/>
                <w:right w:val="none" w:sz="0" w:space="0" w:color="auto"/>
              </w:divBdr>
            </w:div>
            <w:div w:id="1305963094">
              <w:marLeft w:val="0"/>
              <w:marRight w:val="0"/>
              <w:marTop w:val="0"/>
              <w:marBottom w:val="0"/>
              <w:divBdr>
                <w:top w:val="none" w:sz="0" w:space="0" w:color="auto"/>
                <w:left w:val="none" w:sz="0" w:space="0" w:color="auto"/>
                <w:bottom w:val="none" w:sz="0" w:space="0" w:color="auto"/>
                <w:right w:val="none" w:sz="0" w:space="0" w:color="auto"/>
              </w:divBdr>
            </w:div>
            <w:div w:id="108204080">
              <w:marLeft w:val="0"/>
              <w:marRight w:val="0"/>
              <w:marTop w:val="0"/>
              <w:marBottom w:val="0"/>
              <w:divBdr>
                <w:top w:val="none" w:sz="0" w:space="0" w:color="auto"/>
                <w:left w:val="none" w:sz="0" w:space="0" w:color="auto"/>
                <w:bottom w:val="none" w:sz="0" w:space="0" w:color="auto"/>
                <w:right w:val="none" w:sz="0" w:space="0" w:color="auto"/>
              </w:divBdr>
            </w:div>
            <w:div w:id="193620965">
              <w:marLeft w:val="0"/>
              <w:marRight w:val="0"/>
              <w:marTop w:val="0"/>
              <w:marBottom w:val="0"/>
              <w:divBdr>
                <w:top w:val="none" w:sz="0" w:space="0" w:color="auto"/>
                <w:left w:val="none" w:sz="0" w:space="0" w:color="auto"/>
                <w:bottom w:val="none" w:sz="0" w:space="0" w:color="auto"/>
                <w:right w:val="none" w:sz="0" w:space="0" w:color="auto"/>
              </w:divBdr>
            </w:div>
            <w:div w:id="1567913452">
              <w:marLeft w:val="0"/>
              <w:marRight w:val="0"/>
              <w:marTop w:val="0"/>
              <w:marBottom w:val="0"/>
              <w:divBdr>
                <w:top w:val="none" w:sz="0" w:space="0" w:color="auto"/>
                <w:left w:val="none" w:sz="0" w:space="0" w:color="auto"/>
                <w:bottom w:val="none" w:sz="0" w:space="0" w:color="auto"/>
                <w:right w:val="none" w:sz="0" w:space="0" w:color="auto"/>
              </w:divBdr>
            </w:div>
            <w:div w:id="2043706331">
              <w:marLeft w:val="0"/>
              <w:marRight w:val="0"/>
              <w:marTop w:val="0"/>
              <w:marBottom w:val="0"/>
              <w:divBdr>
                <w:top w:val="none" w:sz="0" w:space="0" w:color="auto"/>
                <w:left w:val="none" w:sz="0" w:space="0" w:color="auto"/>
                <w:bottom w:val="none" w:sz="0" w:space="0" w:color="auto"/>
                <w:right w:val="none" w:sz="0" w:space="0" w:color="auto"/>
              </w:divBdr>
            </w:div>
            <w:div w:id="634454487">
              <w:marLeft w:val="0"/>
              <w:marRight w:val="0"/>
              <w:marTop w:val="0"/>
              <w:marBottom w:val="0"/>
              <w:divBdr>
                <w:top w:val="none" w:sz="0" w:space="0" w:color="auto"/>
                <w:left w:val="none" w:sz="0" w:space="0" w:color="auto"/>
                <w:bottom w:val="none" w:sz="0" w:space="0" w:color="auto"/>
                <w:right w:val="none" w:sz="0" w:space="0" w:color="auto"/>
              </w:divBdr>
            </w:div>
            <w:div w:id="791094455">
              <w:marLeft w:val="0"/>
              <w:marRight w:val="0"/>
              <w:marTop w:val="0"/>
              <w:marBottom w:val="0"/>
              <w:divBdr>
                <w:top w:val="none" w:sz="0" w:space="0" w:color="auto"/>
                <w:left w:val="none" w:sz="0" w:space="0" w:color="auto"/>
                <w:bottom w:val="none" w:sz="0" w:space="0" w:color="auto"/>
                <w:right w:val="none" w:sz="0" w:space="0" w:color="auto"/>
              </w:divBdr>
            </w:div>
            <w:div w:id="427576511">
              <w:marLeft w:val="0"/>
              <w:marRight w:val="0"/>
              <w:marTop w:val="0"/>
              <w:marBottom w:val="0"/>
              <w:divBdr>
                <w:top w:val="none" w:sz="0" w:space="0" w:color="auto"/>
                <w:left w:val="none" w:sz="0" w:space="0" w:color="auto"/>
                <w:bottom w:val="none" w:sz="0" w:space="0" w:color="auto"/>
                <w:right w:val="none" w:sz="0" w:space="0" w:color="auto"/>
              </w:divBdr>
            </w:div>
            <w:div w:id="1572614984">
              <w:marLeft w:val="0"/>
              <w:marRight w:val="0"/>
              <w:marTop w:val="0"/>
              <w:marBottom w:val="0"/>
              <w:divBdr>
                <w:top w:val="none" w:sz="0" w:space="0" w:color="auto"/>
                <w:left w:val="none" w:sz="0" w:space="0" w:color="auto"/>
                <w:bottom w:val="none" w:sz="0" w:space="0" w:color="auto"/>
                <w:right w:val="none" w:sz="0" w:space="0" w:color="auto"/>
              </w:divBdr>
            </w:div>
            <w:div w:id="1900245759">
              <w:marLeft w:val="0"/>
              <w:marRight w:val="0"/>
              <w:marTop w:val="0"/>
              <w:marBottom w:val="0"/>
              <w:divBdr>
                <w:top w:val="none" w:sz="0" w:space="0" w:color="auto"/>
                <w:left w:val="none" w:sz="0" w:space="0" w:color="auto"/>
                <w:bottom w:val="none" w:sz="0" w:space="0" w:color="auto"/>
                <w:right w:val="none" w:sz="0" w:space="0" w:color="auto"/>
              </w:divBdr>
            </w:div>
            <w:div w:id="1173960588">
              <w:marLeft w:val="0"/>
              <w:marRight w:val="0"/>
              <w:marTop w:val="0"/>
              <w:marBottom w:val="0"/>
              <w:divBdr>
                <w:top w:val="none" w:sz="0" w:space="0" w:color="auto"/>
                <w:left w:val="none" w:sz="0" w:space="0" w:color="auto"/>
                <w:bottom w:val="none" w:sz="0" w:space="0" w:color="auto"/>
                <w:right w:val="none" w:sz="0" w:space="0" w:color="auto"/>
              </w:divBdr>
            </w:div>
            <w:div w:id="226578961">
              <w:marLeft w:val="0"/>
              <w:marRight w:val="0"/>
              <w:marTop w:val="0"/>
              <w:marBottom w:val="0"/>
              <w:divBdr>
                <w:top w:val="none" w:sz="0" w:space="0" w:color="auto"/>
                <w:left w:val="none" w:sz="0" w:space="0" w:color="auto"/>
                <w:bottom w:val="none" w:sz="0" w:space="0" w:color="auto"/>
                <w:right w:val="none" w:sz="0" w:space="0" w:color="auto"/>
              </w:divBdr>
            </w:div>
            <w:div w:id="44524567">
              <w:marLeft w:val="0"/>
              <w:marRight w:val="0"/>
              <w:marTop w:val="0"/>
              <w:marBottom w:val="0"/>
              <w:divBdr>
                <w:top w:val="none" w:sz="0" w:space="0" w:color="auto"/>
                <w:left w:val="none" w:sz="0" w:space="0" w:color="auto"/>
                <w:bottom w:val="none" w:sz="0" w:space="0" w:color="auto"/>
                <w:right w:val="none" w:sz="0" w:space="0" w:color="auto"/>
              </w:divBdr>
            </w:div>
            <w:div w:id="1599485675">
              <w:marLeft w:val="0"/>
              <w:marRight w:val="0"/>
              <w:marTop w:val="0"/>
              <w:marBottom w:val="0"/>
              <w:divBdr>
                <w:top w:val="none" w:sz="0" w:space="0" w:color="auto"/>
                <w:left w:val="none" w:sz="0" w:space="0" w:color="auto"/>
                <w:bottom w:val="none" w:sz="0" w:space="0" w:color="auto"/>
                <w:right w:val="none" w:sz="0" w:space="0" w:color="auto"/>
              </w:divBdr>
            </w:div>
            <w:div w:id="2010019273">
              <w:marLeft w:val="0"/>
              <w:marRight w:val="0"/>
              <w:marTop w:val="0"/>
              <w:marBottom w:val="0"/>
              <w:divBdr>
                <w:top w:val="none" w:sz="0" w:space="0" w:color="auto"/>
                <w:left w:val="none" w:sz="0" w:space="0" w:color="auto"/>
                <w:bottom w:val="none" w:sz="0" w:space="0" w:color="auto"/>
                <w:right w:val="none" w:sz="0" w:space="0" w:color="auto"/>
              </w:divBdr>
            </w:div>
            <w:div w:id="1352537386">
              <w:marLeft w:val="0"/>
              <w:marRight w:val="0"/>
              <w:marTop w:val="0"/>
              <w:marBottom w:val="0"/>
              <w:divBdr>
                <w:top w:val="none" w:sz="0" w:space="0" w:color="auto"/>
                <w:left w:val="none" w:sz="0" w:space="0" w:color="auto"/>
                <w:bottom w:val="none" w:sz="0" w:space="0" w:color="auto"/>
                <w:right w:val="none" w:sz="0" w:space="0" w:color="auto"/>
              </w:divBdr>
            </w:div>
            <w:div w:id="2135756324">
              <w:marLeft w:val="0"/>
              <w:marRight w:val="0"/>
              <w:marTop w:val="0"/>
              <w:marBottom w:val="0"/>
              <w:divBdr>
                <w:top w:val="none" w:sz="0" w:space="0" w:color="auto"/>
                <w:left w:val="none" w:sz="0" w:space="0" w:color="auto"/>
                <w:bottom w:val="none" w:sz="0" w:space="0" w:color="auto"/>
                <w:right w:val="none" w:sz="0" w:space="0" w:color="auto"/>
              </w:divBdr>
            </w:div>
            <w:div w:id="2115593796">
              <w:marLeft w:val="0"/>
              <w:marRight w:val="0"/>
              <w:marTop w:val="0"/>
              <w:marBottom w:val="0"/>
              <w:divBdr>
                <w:top w:val="none" w:sz="0" w:space="0" w:color="auto"/>
                <w:left w:val="none" w:sz="0" w:space="0" w:color="auto"/>
                <w:bottom w:val="none" w:sz="0" w:space="0" w:color="auto"/>
                <w:right w:val="none" w:sz="0" w:space="0" w:color="auto"/>
              </w:divBdr>
            </w:div>
            <w:div w:id="1525553821">
              <w:marLeft w:val="0"/>
              <w:marRight w:val="0"/>
              <w:marTop w:val="0"/>
              <w:marBottom w:val="0"/>
              <w:divBdr>
                <w:top w:val="none" w:sz="0" w:space="0" w:color="auto"/>
                <w:left w:val="none" w:sz="0" w:space="0" w:color="auto"/>
                <w:bottom w:val="none" w:sz="0" w:space="0" w:color="auto"/>
                <w:right w:val="none" w:sz="0" w:space="0" w:color="auto"/>
              </w:divBdr>
            </w:div>
            <w:div w:id="21053654">
              <w:marLeft w:val="0"/>
              <w:marRight w:val="0"/>
              <w:marTop w:val="0"/>
              <w:marBottom w:val="0"/>
              <w:divBdr>
                <w:top w:val="none" w:sz="0" w:space="0" w:color="auto"/>
                <w:left w:val="none" w:sz="0" w:space="0" w:color="auto"/>
                <w:bottom w:val="none" w:sz="0" w:space="0" w:color="auto"/>
                <w:right w:val="none" w:sz="0" w:space="0" w:color="auto"/>
              </w:divBdr>
            </w:div>
            <w:div w:id="1750342111">
              <w:marLeft w:val="0"/>
              <w:marRight w:val="0"/>
              <w:marTop w:val="0"/>
              <w:marBottom w:val="0"/>
              <w:divBdr>
                <w:top w:val="none" w:sz="0" w:space="0" w:color="auto"/>
                <w:left w:val="none" w:sz="0" w:space="0" w:color="auto"/>
                <w:bottom w:val="none" w:sz="0" w:space="0" w:color="auto"/>
                <w:right w:val="none" w:sz="0" w:space="0" w:color="auto"/>
              </w:divBdr>
            </w:div>
            <w:div w:id="143160910">
              <w:marLeft w:val="0"/>
              <w:marRight w:val="0"/>
              <w:marTop w:val="0"/>
              <w:marBottom w:val="0"/>
              <w:divBdr>
                <w:top w:val="none" w:sz="0" w:space="0" w:color="auto"/>
                <w:left w:val="none" w:sz="0" w:space="0" w:color="auto"/>
                <w:bottom w:val="none" w:sz="0" w:space="0" w:color="auto"/>
                <w:right w:val="none" w:sz="0" w:space="0" w:color="auto"/>
              </w:divBdr>
            </w:div>
            <w:div w:id="1052508252">
              <w:marLeft w:val="0"/>
              <w:marRight w:val="0"/>
              <w:marTop w:val="0"/>
              <w:marBottom w:val="0"/>
              <w:divBdr>
                <w:top w:val="none" w:sz="0" w:space="0" w:color="auto"/>
                <w:left w:val="none" w:sz="0" w:space="0" w:color="auto"/>
                <w:bottom w:val="none" w:sz="0" w:space="0" w:color="auto"/>
                <w:right w:val="none" w:sz="0" w:space="0" w:color="auto"/>
              </w:divBdr>
            </w:div>
            <w:div w:id="1124733457">
              <w:marLeft w:val="0"/>
              <w:marRight w:val="0"/>
              <w:marTop w:val="0"/>
              <w:marBottom w:val="0"/>
              <w:divBdr>
                <w:top w:val="none" w:sz="0" w:space="0" w:color="auto"/>
                <w:left w:val="none" w:sz="0" w:space="0" w:color="auto"/>
                <w:bottom w:val="none" w:sz="0" w:space="0" w:color="auto"/>
                <w:right w:val="none" w:sz="0" w:space="0" w:color="auto"/>
              </w:divBdr>
            </w:div>
            <w:div w:id="874006837">
              <w:marLeft w:val="0"/>
              <w:marRight w:val="0"/>
              <w:marTop w:val="0"/>
              <w:marBottom w:val="0"/>
              <w:divBdr>
                <w:top w:val="none" w:sz="0" w:space="0" w:color="auto"/>
                <w:left w:val="none" w:sz="0" w:space="0" w:color="auto"/>
                <w:bottom w:val="none" w:sz="0" w:space="0" w:color="auto"/>
                <w:right w:val="none" w:sz="0" w:space="0" w:color="auto"/>
              </w:divBdr>
            </w:div>
            <w:div w:id="536818088">
              <w:marLeft w:val="0"/>
              <w:marRight w:val="0"/>
              <w:marTop w:val="0"/>
              <w:marBottom w:val="0"/>
              <w:divBdr>
                <w:top w:val="none" w:sz="0" w:space="0" w:color="auto"/>
                <w:left w:val="none" w:sz="0" w:space="0" w:color="auto"/>
                <w:bottom w:val="none" w:sz="0" w:space="0" w:color="auto"/>
                <w:right w:val="none" w:sz="0" w:space="0" w:color="auto"/>
              </w:divBdr>
            </w:div>
            <w:div w:id="10182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447349">
      <w:bodyDiv w:val="1"/>
      <w:marLeft w:val="0"/>
      <w:marRight w:val="0"/>
      <w:marTop w:val="0"/>
      <w:marBottom w:val="0"/>
      <w:divBdr>
        <w:top w:val="none" w:sz="0" w:space="0" w:color="auto"/>
        <w:left w:val="none" w:sz="0" w:space="0" w:color="auto"/>
        <w:bottom w:val="none" w:sz="0" w:space="0" w:color="auto"/>
        <w:right w:val="none" w:sz="0" w:space="0" w:color="auto"/>
      </w:divBdr>
      <w:divsChild>
        <w:div w:id="850801992">
          <w:marLeft w:val="0"/>
          <w:marRight w:val="0"/>
          <w:marTop w:val="0"/>
          <w:marBottom w:val="0"/>
          <w:divBdr>
            <w:top w:val="none" w:sz="0" w:space="0" w:color="auto"/>
            <w:left w:val="none" w:sz="0" w:space="0" w:color="auto"/>
            <w:bottom w:val="none" w:sz="0" w:space="0" w:color="auto"/>
            <w:right w:val="none" w:sz="0" w:space="0" w:color="auto"/>
          </w:divBdr>
          <w:divsChild>
            <w:div w:id="1758166161">
              <w:marLeft w:val="0"/>
              <w:marRight w:val="0"/>
              <w:marTop w:val="0"/>
              <w:marBottom w:val="0"/>
              <w:divBdr>
                <w:top w:val="none" w:sz="0" w:space="0" w:color="auto"/>
                <w:left w:val="none" w:sz="0" w:space="0" w:color="auto"/>
                <w:bottom w:val="none" w:sz="0" w:space="0" w:color="auto"/>
                <w:right w:val="none" w:sz="0" w:space="0" w:color="auto"/>
              </w:divBdr>
            </w:div>
            <w:div w:id="1971863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097829">
      <w:bodyDiv w:val="1"/>
      <w:marLeft w:val="0"/>
      <w:marRight w:val="0"/>
      <w:marTop w:val="0"/>
      <w:marBottom w:val="0"/>
      <w:divBdr>
        <w:top w:val="none" w:sz="0" w:space="0" w:color="auto"/>
        <w:left w:val="none" w:sz="0" w:space="0" w:color="auto"/>
        <w:bottom w:val="none" w:sz="0" w:space="0" w:color="auto"/>
        <w:right w:val="none" w:sz="0" w:space="0" w:color="auto"/>
      </w:divBdr>
      <w:divsChild>
        <w:div w:id="723144950">
          <w:marLeft w:val="0"/>
          <w:marRight w:val="0"/>
          <w:marTop w:val="0"/>
          <w:marBottom w:val="0"/>
          <w:divBdr>
            <w:top w:val="none" w:sz="0" w:space="0" w:color="auto"/>
            <w:left w:val="none" w:sz="0" w:space="0" w:color="auto"/>
            <w:bottom w:val="none" w:sz="0" w:space="0" w:color="auto"/>
            <w:right w:val="none" w:sz="0" w:space="0" w:color="auto"/>
          </w:divBdr>
          <w:divsChild>
            <w:div w:id="262998223">
              <w:marLeft w:val="0"/>
              <w:marRight w:val="0"/>
              <w:marTop w:val="0"/>
              <w:marBottom w:val="0"/>
              <w:divBdr>
                <w:top w:val="none" w:sz="0" w:space="0" w:color="auto"/>
                <w:left w:val="none" w:sz="0" w:space="0" w:color="auto"/>
                <w:bottom w:val="none" w:sz="0" w:space="0" w:color="auto"/>
                <w:right w:val="none" w:sz="0" w:space="0" w:color="auto"/>
              </w:divBdr>
            </w:div>
            <w:div w:id="1809392577">
              <w:marLeft w:val="0"/>
              <w:marRight w:val="0"/>
              <w:marTop w:val="0"/>
              <w:marBottom w:val="0"/>
              <w:divBdr>
                <w:top w:val="none" w:sz="0" w:space="0" w:color="auto"/>
                <w:left w:val="none" w:sz="0" w:space="0" w:color="auto"/>
                <w:bottom w:val="none" w:sz="0" w:space="0" w:color="auto"/>
                <w:right w:val="none" w:sz="0" w:space="0" w:color="auto"/>
              </w:divBdr>
            </w:div>
            <w:div w:id="1149708315">
              <w:marLeft w:val="0"/>
              <w:marRight w:val="0"/>
              <w:marTop w:val="0"/>
              <w:marBottom w:val="0"/>
              <w:divBdr>
                <w:top w:val="none" w:sz="0" w:space="0" w:color="auto"/>
                <w:left w:val="none" w:sz="0" w:space="0" w:color="auto"/>
                <w:bottom w:val="none" w:sz="0" w:space="0" w:color="auto"/>
                <w:right w:val="none" w:sz="0" w:space="0" w:color="auto"/>
              </w:divBdr>
            </w:div>
            <w:div w:id="539173664">
              <w:marLeft w:val="0"/>
              <w:marRight w:val="0"/>
              <w:marTop w:val="0"/>
              <w:marBottom w:val="0"/>
              <w:divBdr>
                <w:top w:val="none" w:sz="0" w:space="0" w:color="auto"/>
                <w:left w:val="none" w:sz="0" w:space="0" w:color="auto"/>
                <w:bottom w:val="none" w:sz="0" w:space="0" w:color="auto"/>
                <w:right w:val="none" w:sz="0" w:space="0" w:color="auto"/>
              </w:divBdr>
            </w:div>
            <w:div w:id="355274445">
              <w:marLeft w:val="0"/>
              <w:marRight w:val="0"/>
              <w:marTop w:val="0"/>
              <w:marBottom w:val="0"/>
              <w:divBdr>
                <w:top w:val="none" w:sz="0" w:space="0" w:color="auto"/>
                <w:left w:val="none" w:sz="0" w:space="0" w:color="auto"/>
                <w:bottom w:val="none" w:sz="0" w:space="0" w:color="auto"/>
                <w:right w:val="none" w:sz="0" w:space="0" w:color="auto"/>
              </w:divBdr>
            </w:div>
            <w:div w:id="1745100867">
              <w:marLeft w:val="0"/>
              <w:marRight w:val="0"/>
              <w:marTop w:val="0"/>
              <w:marBottom w:val="0"/>
              <w:divBdr>
                <w:top w:val="none" w:sz="0" w:space="0" w:color="auto"/>
                <w:left w:val="none" w:sz="0" w:space="0" w:color="auto"/>
                <w:bottom w:val="none" w:sz="0" w:space="0" w:color="auto"/>
                <w:right w:val="none" w:sz="0" w:space="0" w:color="auto"/>
              </w:divBdr>
            </w:div>
            <w:div w:id="834877513">
              <w:marLeft w:val="0"/>
              <w:marRight w:val="0"/>
              <w:marTop w:val="0"/>
              <w:marBottom w:val="0"/>
              <w:divBdr>
                <w:top w:val="none" w:sz="0" w:space="0" w:color="auto"/>
                <w:left w:val="none" w:sz="0" w:space="0" w:color="auto"/>
                <w:bottom w:val="none" w:sz="0" w:space="0" w:color="auto"/>
                <w:right w:val="none" w:sz="0" w:space="0" w:color="auto"/>
              </w:divBdr>
            </w:div>
            <w:div w:id="1468931081">
              <w:marLeft w:val="0"/>
              <w:marRight w:val="0"/>
              <w:marTop w:val="0"/>
              <w:marBottom w:val="0"/>
              <w:divBdr>
                <w:top w:val="none" w:sz="0" w:space="0" w:color="auto"/>
                <w:left w:val="none" w:sz="0" w:space="0" w:color="auto"/>
                <w:bottom w:val="none" w:sz="0" w:space="0" w:color="auto"/>
                <w:right w:val="none" w:sz="0" w:space="0" w:color="auto"/>
              </w:divBdr>
            </w:div>
            <w:div w:id="643124512">
              <w:marLeft w:val="0"/>
              <w:marRight w:val="0"/>
              <w:marTop w:val="0"/>
              <w:marBottom w:val="0"/>
              <w:divBdr>
                <w:top w:val="none" w:sz="0" w:space="0" w:color="auto"/>
                <w:left w:val="none" w:sz="0" w:space="0" w:color="auto"/>
                <w:bottom w:val="none" w:sz="0" w:space="0" w:color="auto"/>
                <w:right w:val="none" w:sz="0" w:space="0" w:color="auto"/>
              </w:divBdr>
            </w:div>
            <w:div w:id="1632589352">
              <w:marLeft w:val="0"/>
              <w:marRight w:val="0"/>
              <w:marTop w:val="0"/>
              <w:marBottom w:val="0"/>
              <w:divBdr>
                <w:top w:val="none" w:sz="0" w:space="0" w:color="auto"/>
                <w:left w:val="none" w:sz="0" w:space="0" w:color="auto"/>
                <w:bottom w:val="none" w:sz="0" w:space="0" w:color="auto"/>
                <w:right w:val="none" w:sz="0" w:space="0" w:color="auto"/>
              </w:divBdr>
            </w:div>
            <w:div w:id="1870800262">
              <w:marLeft w:val="0"/>
              <w:marRight w:val="0"/>
              <w:marTop w:val="0"/>
              <w:marBottom w:val="0"/>
              <w:divBdr>
                <w:top w:val="none" w:sz="0" w:space="0" w:color="auto"/>
                <w:left w:val="none" w:sz="0" w:space="0" w:color="auto"/>
                <w:bottom w:val="none" w:sz="0" w:space="0" w:color="auto"/>
                <w:right w:val="none" w:sz="0" w:space="0" w:color="auto"/>
              </w:divBdr>
            </w:div>
            <w:div w:id="665595667">
              <w:marLeft w:val="0"/>
              <w:marRight w:val="0"/>
              <w:marTop w:val="0"/>
              <w:marBottom w:val="0"/>
              <w:divBdr>
                <w:top w:val="none" w:sz="0" w:space="0" w:color="auto"/>
                <w:left w:val="none" w:sz="0" w:space="0" w:color="auto"/>
                <w:bottom w:val="none" w:sz="0" w:space="0" w:color="auto"/>
                <w:right w:val="none" w:sz="0" w:space="0" w:color="auto"/>
              </w:divBdr>
            </w:div>
            <w:div w:id="1919943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583877">
      <w:bodyDiv w:val="1"/>
      <w:marLeft w:val="0"/>
      <w:marRight w:val="0"/>
      <w:marTop w:val="0"/>
      <w:marBottom w:val="0"/>
      <w:divBdr>
        <w:top w:val="none" w:sz="0" w:space="0" w:color="auto"/>
        <w:left w:val="none" w:sz="0" w:space="0" w:color="auto"/>
        <w:bottom w:val="none" w:sz="0" w:space="0" w:color="auto"/>
        <w:right w:val="none" w:sz="0" w:space="0" w:color="auto"/>
      </w:divBdr>
      <w:divsChild>
        <w:div w:id="1638683288">
          <w:marLeft w:val="0"/>
          <w:marRight w:val="0"/>
          <w:marTop w:val="0"/>
          <w:marBottom w:val="0"/>
          <w:divBdr>
            <w:top w:val="none" w:sz="0" w:space="0" w:color="auto"/>
            <w:left w:val="none" w:sz="0" w:space="0" w:color="auto"/>
            <w:bottom w:val="none" w:sz="0" w:space="0" w:color="auto"/>
            <w:right w:val="none" w:sz="0" w:space="0" w:color="auto"/>
          </w:divBdr>
          <w:divsChild>
            <w:div w:id="274022882">
              <w:marLeft w:val="0"/>
              <w:marRight w:val="0"/>
              <w:marTop w:val="0"/>
              <w:marBottom w:val="0"/>
              <w:divBdr>
                <w:top w:val="none" w:sz="0" w:space="0" w:color="auto"/>
                <w:left w:val="none" w:sz="0" w:space="0" w:color="auto"/>
                <w:bottom w:val="none" w:sz="0" w:space="0" w:color="auto"/>
                <w:right w:val="none" w:sz="0" w:space="0" w:color="auto"/>
              </w:divBdr>
            </w:div>
            <w:div w:id="437914697">
              <w:marLeft w:val="0"/>
              <w:marRight w:val="0"/>
              <w:marTop w:val="0"/>
              <w:marBottom w:val="0"/>
              <w:divBdr>
                <w:top w:val="none" w:sz="0" w:space="0" w:color="auto"/>
                <w:left w:val="none" w:sz="0" w:space="0" w:color="auto"/>
                <w:bottom w:val="none" w:sz="0" w:space="0" w:color="auto"/>
                <w:right w:val="none" w:sz="0" w:space="0" w:color="auto"/>
              </w:divBdr>
            </w:div>
            <w:div w:id="905797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729233">
      <w:bodyDiv w:val="1"/>
      <w:marLeft w:val="0"/>
      <w:marRight w:val="0"/>
      <w:marTop w:val="0"/>
      <w:marBottom w:val="0"/>
      <w:divBdr>
        <w:top w:val="none" w:sz="0" w:space="0" w:color="auto"/>
        <w:left w:val="none" w:sz="0" w:space="0" w:color="auto"/>
        <w:bottom w:val="none" w:sz="0" w:space="0" w:color="auto"/>
        <w:right w:val="none" w:sz="0" w:space="0" w:color="auto"/>
      </w:divBdr>
      <w:divsChild>
        <w:div w:id="1496410020">
          <w:marLeft w:val="0"/>
          <w:marRight w:val="0"/>
          <w:marTop w:val="0"/>
          <w:marBottom w:val="0"/>
          <w:divBdr>
            <w:top w:val="none" w:sz="0" w:space="0" w:color="auto"/>
            <w:left w:val="none" w:sz="0" w:space="0" w:color="auto"/>
            <w:bottom w:val="none" w:sz="0" w:space="0" w:color="auto"/>
            <w:right w:val="none" w:sz="0" w:space="0" w:color="auto"/>
          </w:divBdr>
          <w:divsChild>
            <w:div w:id="1455367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3731990">
      <w:bodyDiv w:val="1"/>
      <w:marLeft w:val="0"/>
      <w:marRight w:val="0"/>
      <w:marTop w:val="0"/>
      <w:marBottom w:val="0"/>
      <w:divBdr>
        <w:top w:val="none" w:sz="0" w:space="0" w:color="auto"/>
        <w:left w:val="none" w:sz="0" w:space="0" w:color="auto"/>
        <w:bottom w:val="none" w:sz="0" w:space="0" w:color="auto"/>
        <w:right w:val="none" w:sz="0" w:space="0" w:color="auto"/>
      </w:divBdr>
      <w:divsChild>
        <w:div w:id="2061661927">
          <w:marLeft w:val="0"/>
          <w:marRight w:val="0"/>
          <w:marTop w:val="0"/>
          <w:marBottom w:val="0"/>
          <w:divBdr>
            <w:top w:val="none" w:sz="0" w:space="0" w:color="auto"/>
            <w:left w:val="none" w:sz="0" w:space="0" w:color="auto"/>
            <w:bottom w:val="none" w:sz="0" w:space="0" w:color="auto"/>
            <w:right w:val="none" w:sz="0" w:space="0" w:color="auto"/>
          </w:divBdr>
          <w:divsChild>
            <w:div w:id="68623350">
              <w:marLeft w:val="0"/>
              <w:marRight w:val="0"/>
              <w:marTop w:val="0"/>
              <w:marBottom w:val="0"/>
              <w:divBdr>
                <w:top w:val="none" w:sz="0" w:space="0" w:color="auto"/>
                <w:left w:val="none" w:sz="0" w:space="0" w:color="auto"/>
                <w:bottom w:val="none" w:sz="0" w:space="0" w:color="auto"/>
                <w:right w:val="none" w:sz="0" w:space="0" w:color="auto"/>
              </w:divBdr>
            </w:div>
            <w:div w:id="99450639">
              <w:marLeft w:val="0"/>
              <w:marRight w:val="0"/>
              <w:marTop w:val="0"/>
              <w:marBottom w:val="0"/>
              <w:divBdr>
                <w:top w:val="none" w:sz="0" w:space="0" w:color="auto"/>
                <w:left w:val="none" w:sz="0" w:space="0" w:color="auto"/>
                <w:bottom w:val="none" w:sz="0" w:space="0" w:color="auto"/>
                <w:right w:val="none" w:sz="0" w:space="0" w:color="auto"/>
              </w:divBdr>
            </w:div>
            <w:div w:id="112941221">
              <w:marLeft w:val="0"/>
              <w:marRight w:val="0"/>
              <w:marTop w:val="0"/>
              <w:marBottom w:val="0"/>
              <w:divBdr>
                <w:top w:val="none" w:sz="0" w:space="0" w:color="auto"/>
                <w:left w:val="none" w:sz="0" w:space="0" w:color="auto"/>
                <w:bottom w:val="none" w:sz="0" w:space="0" w:color="auto"/>
                <w:right w:val="none" w:sz="0" w:space="0" w:color="auto"/>
              </w:divBdr>
            </w:div>
            <w:div w:id="114175934">
              <w:marLeft w:val="0"/>
              <w:marRight w:val="0"/>
              <w:marTop w:val="0"/>
              <w:marBottom w:val="0"/>
              <w:divBdr>
                <w:top w:val="none" w:sz="0" w:space="0" w:color="auto"/>
                <w:left w:val="none" w:sz="0" w:space="0" w:color="auto"/>
                <w:bottom w:val="none" w:sz="0" w:space="0" w:color="auto"/>
                <w:right w:val="none" w:sz="0" w:space="0" w:color="auto"/>
              </w:divBdr>
            </w:div>
            <w:div w:id="168952519">
              <w:marLeft w:val="0"/>
              <w:marRight w:val="0"/>
              <w:marTop w:val="0"/>
              <w:marBottom w:val="0"/>
              <w:divBdr>
                <w:top w:val="none" w:sz="0" w:space="0" w:color="auto"/>
                <w:left w:val="none" w:sz="0" w:space="0" w:color="auto"/>
                <w:bottom w:val="none" w:sz="0" w:space="0" w:color="auto"/>
                <w:right w:val="none" w:sz="0" w:space="0" w:color="auto"/>
              </w:divBdr>
            </w:div>
            <w:div w:id="182482710">
              <w:marLeft w:val="0"/>
              <w:marRight w:val="0"/>
              <w:marTop w:val="0"/>
              <w:marBottom w:val="0"/>
              <w:divBdr>
                <w:top w:val="none" w:sz="0" w:space="0" w:color="auto"/>
                <w:left w:val="none" w:sz="0" w:space="0" w:color="auto"/>
                <w:bottom w:val="none" w:sz="0" w:space="0" w:color="auto"/>
                <w:right w:val="none" w:sz="0" w:space="0" w:color="auto"/>
              </w:divBdr>
            </w:div>
            <w:div w:id="259918748">
              <w:marLeft w:val="0"/>
              <w:marRight w:val="0"/>
              <w:marTop w:val="0"/>
              <w:marBottom w:val="0"/>
              <w:divBdr>
                <w:top w:val="none" w:sz="0" w:space="0" w:color="auto"/>
                <w:left w:val="none" w:sz="0" w:space="0" w:color="auto"/>
                <w:bottom w:val="none" w:sz="0" w:space="0" w:color="auto"/>
                <w:right w:val="none" w:sz="0" w:space="0" w:color="auto"/>
              </w:divBdr>
            </w:div>
            <w:div w:id="298196472">
              <w:marLeft w:val="0"/>
              <w:marRight w:val="0"/>
              <w:marTop w:val="0"/>
              <w:marBottom w:val="0"/>
              <w:divBdr>
                <w:top w:val="none" w:sz="0" w:space="0" w:color="auto"/>
                <w:left w:val="none" w:sz="0" w:space="0" w:color="auto"/>
                <w:bottom w:val="none" w:sz="0" w:space="0" w:color="auto"/>
                <w:right w:val="none" w:sz="0" w:space="0" w:color="auto"/>
              </w:divBdr>
            </w:div>
            <w:div w:id="352800672">
              <w:marLeft w:val="0"/>
              <w:marRight w:val="0"/>
              <w:marTop w:val="0"/>
              <w:marBottom w:val="0"/>
              <w:divBdr>
                <w:top w:val="none" w:sz="0" w:space="0" w:color="auto"/>
                <w:left w:val="none" w:sz="0" w:space="0" w:color="auto"/>
                <w:bottom w:val="none" w:sz="0" w:space="0" w:color="auto"/>
                <w:right w:val="none" w:sz="0" w:space="0" w:color="auto"/>
              </w:divBdr>
            </w:div>
            <w:div w:id="408113722">
              <w:marLeft w:val="0"/>
              <w:marRight w:val="0"/>
              <w:marTop w:val="0"/>
              <w:marBottom w:val="0"/>
              <w:divBdr>
                <w:top w:val="none" w:sz="0" w:space="0" w:color="auto"/>
                <w:left w:val="none" w:sz="0" w:space="0" w:color="auto"/>
                <w:bottom w:val="none" w:sz="0" w:space="0" w:color="auto"/>
                <w:right w:val="none" w:sz="0" w:space="0" w:color="auto"/>
              </w:divBdr>
            </w:div>
            <w:div w:id="530805330">
              <w:marLeft w:val="0"/>
              <w:marRight w:val="0"/>
              <w:marTop w:val="0"/>
              <w:marBottom w:val="0"/>
              <w:divBdr>
                <w:top w:val="none" w:sz="0" w:space="0" w:color="auto"/>
                <w:left w:val="none" w:sz="0" w:space="0" w:color="auto"/>
                <w:bottom w:val="none" w:sz="0" w:space="0" w:color="auto"/>
                <w:right w:val="none" w:sz="0" w:space="0" w:color="auto"/>
              </w:divBdr>
            </w:div>
            <w:div w:id="543717173">
              <w:marLeft w:val="0"/>
              <w:marRight w:val="0"/>
              <w:marTop w:val="0"/>
              <w:marBottom w:val="0"/>
              <w:divBdr>
                <w:top w:val="none" w:sz="0" w:space="0" w:color="auto"/>
                <w:left w:val="none" w:sz="0" w:space="0" w:color="auto"/>
                <w:bottom w:val="none" w:sz="0" w:space="0" w:color="auto"/>
                <w:right w:val="none" w:sz="0" w:space="0" w:color="auto"/>
              </w:divBdr>
            </w:div>
            <w:div w:id="594632889">
              <w:marLeft w:val="0"/>
              <w:marRight w:val="0"/>
              <w:marTop w:val="0"/>
              <w:marBottom w:val="0"/>
              <w:divBdr>
                <w:top w:val="none" w:sz="0" w:space="0" w:color="auto"/>
                <w:left w:val="none" w:sz="0" w:space="0" w:color="auto"/>
                <w:bottom w:val="none" w:sz="0" w:space="0" w:color="auto"/>
                <w:right w:val="none" w:sz="0" w:space="0" w:color="auto"/>
              </w:divBdr>
            </w:div>
            <w:div w:id="689797232">
              <w:marLeft w:val="0"/>
              <w:marRight w:val="0"/>
              <w:marTop w:val="0"/>
              <w:marBottom w:val="0"/>
              <w:divBdr>
                <w:top w:val="none" w:sz="0" w:space="0" w:color="auto"/>
                <w:left w:val="none" w:sz="0" w:space="0" w:color="auto"/>
                <w:bottom w:val="none" w:sz="0" w:space="0" w:color="auto"/>
                <w:right w:val="none" w:sz="0" w:space="0" w:color="auto"/>
              </w:divBdr>
            </w:div>
            <w:div w:id="732580397">
              <w:marLeft w:val="0"/>
              <w:marRight w:val="0"/>
              <w:marTop w:val="0"/>
              <w:marBottom w:val="0"/>
              <w:divBdr>
                <w:top w:val="none" w:sz="0" w:space="0" w:color="auto"/>
                <w:left w:val="none" w:sz="0" w:space="0" w:color="auto"/>
                <w:bottom w:val="none" w:sz="0" w:space="0" w:color="auto"/>
                <w:right w:val="none" w:sz="0" w:space="0" w:color="auto"/>
              </w:divBdr>
            </w:div>
            <w:div w:id="875123742">
              <w:marLeft w:val="0"/>
              <w:marRight w:val="0"/>
              <w:marTop w:val="0"/>
              <w:marBottom w:val="0"/>
              <w:divBdr>
                <w:top w:val="none" w:sz="0" w:space="0" w:color="auto"/>
                <w:left w:val="none" w:sz="0" w:space="0" w:color="auto"/>
                <w:bottom w:val="none" w:sz="0" w:space="0" w:color="auto"/>
                <w:right w:val="none" w:sz="0" w:space="0" w:color="auto"/>
              </w:divBdr>
            </w:div>
            <w:div w:id="967779097">
              <w:marLeft w:val="0"/>
              <w:marRight w:val="0"/>
              <w:marTop w:val="0"/>
              <w:marBottom w:val="0"/>
              <w:divBdr>
                <w:top w:val="none" w:sz="0" w:space="0" w:color="auto"/>
                <w:left w:val="none" w:sz="0" w:space="0" w:color="auto"/>
                <w:bottom w:val="none" w:sz="0" w:space="0" w:color="auto"/>
                <w:right w:val="none" w:sz="0" w:space="0" w:color="auto"/>
              </w:divBdr>
            </w:div>
            <w:div w:id="982538628">
              <w:marLeft w:val="0"/>
              <w:marRight w:val="0"/>
              <w:marTop w:val="0"/>
              <w:marBottom w:val="0"/>
              <w:divBdr>
                <w:top w:val="none" w:sz="0" w:space="0" w:color="auto"/>
                <w:left w:val="none" w:sz="0" w:space="0" w:color="auto"/>
                <w:bottom w:val="none" w:sz="0" w:space="0" w:color="auto"/>
                <w:right w:val="none" w:sz="0" w:space="0" w:color="auto"/>
              </w:divBdr>
            </w:div>
            <w:div w:id="1059858850">
              <w:marLeft w:val="0"/>
              <w:marRight w:val="0"/>
              <w:marTop w:val="0"/>
              <w:marBottom w:val="0"/>
              <w:divBdr>
                <w:top w:val="none" w:sz="0" w:space="0" w:color="auto"/>
                <w:left w:val="none" w:sz="0" w:space="0" w:color="auto"/>
                <w:bottom w:val="none" w:sz="0" w:space="0" w:color="auto"/>
                <w:right w:val="none" w:sz="0" w:space="0" w:color="auto"/>
              </w:divBdr>
            </w:div>
            <w:div w:id="1062825393">
              <w:marLeft w:val="0"/>
              <w:marRight w:val="0"/>
              <w:marTop w:val="0"/>
              <w:marBottom w:val="0"/>
              <w:divBdr>
                <w:top w:val="none" w:sz="0" w:space="0" w:color="auto"/>
                <w:left w:val="none" w:sz="0" w:space="0" w:color="auto"/>
                <w:bottom w:val="none" w:sz="0" w:space="0" w:color="auto"/>
                <w:right w:val="none" w:sz="0" w:space="0" w:color="auto"/>
              </w:divBdr>
            </w:div>
            <w:div w:id="1091660906">
              <w:marLeft w:val="0"/>
              <w:marRight w:val="0"/>
              <w:marTop w:val="0"/>
              <w:marBottom w:val="0"/>
              <w:divBdr>
                <w:top w:val="none" w:sz="0" w:space="0" w:color="auto"/>
                <w:left w:val="none" w:sz="0" w:space="0" w:color="auto"/>
                <w:bottom w:val="none" w:sz="0" w:space="0" w:color="auto"/>
                <w:right w:val="none" w:sz="0" w:space="0" w:color="auto"/>
              </w:divBdr>
            </w:div>
            <w:div w:id="1107432026">
              <w:marLeft w:val="0"/>
              <w:marRight w:val="0"/>
              <w:marTop w:val="0"/>
              <w:marBottom w:val="0"/>
              <w:divBdr>
                <w:top w:val="none" w:sz="0" w:space="0" w:color="auto"/>
                <w:left w:val="none" w:sz="0" w:space="0" w:color="auto"/>
                <w:bottom w:val="none" w:sz="0" w:space="0" w:color="auto"/>
                <w:right w:val="none" w:sz="0" w:space="0" w:color="auto"/>
              </w:divBdr>
            </w:div>
            <w:div w:id="1118791614">
              <w:marLeft w:val="0"/>
              <w:marRight w:val="0"/>
              <w:marTop w:val="0"/>
              <w:marBottom w:val="0"/>
              <w:divBdr>
                <w:top w:val="none" w:sz="0" w:space="0" w:color="auto"/>
                <w:left w:val="none" w:sz="0" w:space="0" w:color="auto"/>
                <w:bottom w:val="none" w:sz="0" w:space="0" w:color="auto"/>
                <w:right w:val="none" w:sz="0" w:space="0" w:color="auto"/>
              </w:divBdr>
            </w:div>
            <w:div w:id="1139499064">
              <w:marLeft w:val="0"/>
              <w:marRight w:val="0"/>
              <w:marTop w:val="0"/>
              <w:marBottom w:val="0"/>
              <w:divBdr>
                <w:top w:val="none" w:sz="0" w:space="0" w:color="auto"/>
                <w:left w:val="none" w:sz="0" w:space="0" w:color="auto"/>
                <w:bottom w:val="none" w:sz="0" w:space="0" w:color="auto"/>
                <w:right w:val="none" w:sz="0" w:space="0" w:color="auto"/>
              </w:divBdr>
            </w:div>
            <w:div w:id="1235361464">
              <w:marLeft w:val="0"/>
              <w:marRight w:val="0"/>
              <w:marTop w:val="0"/>
              <w:marBottom w:val="0"/>
              <w:divBdr>
                <w:top w:val="none" w:sz="0" w:space="0" w:color="auto"/>
                <w:left w:val="none" w:sz="0" w:space="0" w:color="auto"/>
                <w:bottom w:val="none" w:sz="0" w:space="0" w:color="auto"/>
                <w:right w:val="none" w:sz="0" w:space="0" w:color="auto"/>
              </w:divBdr>
            </w:div>
            <w:div w:id="1319726949">
              <w:marLeft w:val="0"/>
              <w:marRight w:val="0"/>
              <w:marTop w:val="0"/>
              <w:marBottom w:val="0"/>
              <w:divBdr>
                <w:top w:val="none" w:sz="0" w:space="0" w:color="auto"/>
                <w:left w:val="none" w:sz="0" w:space="0" w:color="auto"/>
                <w:bottom w:val="none" w:sz="0" w:space="0" w:color="auto"/>
                <w:right w:val="none" w:sz="0" w:space="0" w:color="auto"/>
              </w:divBdr>
            </w:div>
            <w:div w:id="1327245323">
              <w:marLeft w:val="0"/>
              <w:marRight w:val="0"/>
              <w:marTop w:val="0"/>
              <w:marBottom w:val="0"/>
              <w:divBdr>
                <w:top w:val="none" w:sz="0" w:space="0" w:color="auto"/>
                <w:left w:val="none" w:sz="0" w:space="0" w:color="auto"/>
                <w:bottom w:val="none" w:sz="0" w:space="0" w:color="auto"/>
                <w:right w:val="none" w:sz="0" w:space="0" w:color="auto"/>
              </w:divBdr>
            </w:div>
            <w:div w:id="1333264427">
              <w:marLeft w:val="0"/>
              <w:marRight w:val="0"/>
              <w:marTop w:val="0"/>
              <w:marBottom w:val="0"/>
              <w:divBdr>
                <w:top w:val="none" w:sz="0" w:space="0" w:color="auto"/>
                <w:left w:val="none" w:sz="0" w:space="0" w:color="auto"/>
                <w:bottom w:val="none" w:sz="0" w:space="0" w:color="auto"/>
                <w:right w:val="none" w:sz="0" w:space="0" w:color="auto"/>
              </w:divBdr>
            </w:div>
            <w:div w:id="1360861858">
              <w:marLeft w:val="0"/>
              <w:marRight w:val="0"/>
              <w:marTop w:val="0"/>
              <w:marBottom w:val="0"/>
              <w:divBdr>
                <w:top w:val="none" w:sz="0" w:space="0" w:color="auto"/>
                <w:left w:val="none" w:sz="0" w:space="0" w:color="auto"/>
                <w:bottom w:val="none" w:sz="0" w:space="0" w:color="auto"/>
                <w:right w:val="none" w:sz="0" w:space="0" w:color="auto"/>
              </w:divBdr>
            </w:div>
            <w:div w:id="1388411546">
              <w:marLeft w:val="0"/>
              <w:marRight w:val="0"/>
              <w:marTop w:val="0"/>
              <w:marBottom w:val="0"/>
              <w:divBdr>
                <w:top w:val="none" w:sz="0" w:space="0" w:color="auto"/>
                <w:left w:val="none" w:sz="0" w:space="0" w:color="auto"/>
                <w:bottom w:val="none" w:sz="0" w:space="0" w:color="auto"/>
                <w:right w:val="none" w:sz="0" w:space="0" w:color="auto"/>
              </w:divBdr>
            </w:div>
            <w:div w:id="1391273453">
              <w:marLeft w:val="0"/>
              <w:marRight w:val="0"/>
              <w:marTop w:val="0"/>
              <w:marBottom w:val="0"/>
              <w:divBdr>
                <w:top w:val="none" w:sz="0" w:space="0" w:color="auto"/>
                <w:left w:val="none" w:sz="0" w:space="0" w:color="auto"/>
                <w:bottom w:val="none" w:sz="0" w:space="0" w:color="auto"/>
                <w:right w:val="none" w:sz="0" w:space="0" w:color="auto"/>
              </w:divBdr>
            </w:div>
            <w:div w:id="1540512122">
              <w:marLeft w:val="0"/>
              <w:marRight w:val="0"/>
              <w:marTop w:val="0"/>
              <w:marBottom w:val="0"/>
              <w:divBdr>
                <w:top w:val="none" w:sz="0" w:space="0" w:color="auto"/>
                <w:left w:val="none" w:sz="0" w:space="0" w:color="auto"/>
                <w:bottom w:val="none" w:sz="0" w:space="0" w:color="auto"/>
                <w:right w:val="none" w:sz="0" w:space="0" w:color="auto"/>
              </w:divBdr>
            </w:div>
            <w:div w:id="1820489868">
              <w:marLeft w:val="0"/>
              <w:marRight w:val="0"/>
              <w:marTop w:val="0"/>
              <w:marBottom w:val="0"/>
              <w:divBdr>
                <w:top w:val="none" w:sz="0" w:space="0" w:color="auto"/>
                <w:left w:val="none" w:sz="0" w:space="0" w:color="auto"/>
                <w:bottom w:val="none" w:sz="0" w:space="0" w:color="auto"/>
                <w:right w:val="none" w:sz="0" w:space="0" w:color="auto"/>
              </w:divBdr>
            </w:div>
            <w:div w:id="1879005340">
              <w:marLeft w:val="0"/>
              <w:marRight w:val="0"/>
              <w:marTop w:val="0"/>
              <w:marBottom w:val="0"/>
              <w:divBdr>
                <w:top w:val="none" w:sz="0" w:space="0" w:color="auto"/>
                <w:left w:val="none" w:sz="0" w:space="0" w:color="auto"/>
                <w:bottom w:val="none" w:sz="0" w:space="0" w:color="auto"/>
                <w:right w:val="none" w:sz="0" w:space="0" w:color="auto"/>
              </w:divBdr>
            </w:div>
            <w:div w:id="2028671047">
              <w:marLeft w:val="0"/>
              <w:marRight w:val="0"/>
              <w:marTop w:val="0"/>
              <w:marBottom w:val="0"/>
              <w:divBdr>
                <w:top w:val="none" w:sz="0" w:space="0" w:color="auto"/>
                <w:left w:val="none" w:sz="0" w:space="0" w:color="auto"/>
                <w:bottom w:val="none" w:sz="0" w:space="0" w:color="auto"/>
                <w:right w:val="none" w:sz="0" w:space="0" w:color="auto"/>
              </w:divBdr>
            </w:div>
            <w:div w:id="2029481999">
              <w:marLeft w:val="0"/>
              <w:marRight w:val="0"/>
              <w:marTop w:val="0"/>
              <w:marBottom w:val="0"/>
              <w:divBdr>
                <w:top w:val="none" w:sz="0" w:space="0" w:color="auto"/>
                <w:left w:val="none" w:sz="0" w:space="0" w:color="auto"/>
                <w:bottom w:val="none" w:sz="0" w:space="0" w:color="auto"/>
                <w:right w:val="none" w:sz="0" w:space="0" w:color="auto"/>
              </w:divBdr>
            </w:div>
            <w:div w:id="2039163099">
              <w:marLeft w:val="0"/>
              <w:marRight w:val="0"/>
              <w:marTop w:val="0"/>
              <w:marBottom w:val="0"/>
              <w:divBdr>
                <w:top w:val="none" w:sz="0" w:space="0" w:color="auto"/>
                <w:left w:val="none" w:sz="0" w:space="0" w:color="auto"/>
                <w:bottom w:val="none" w:sz="0" w:space="0" w:color="auto"/>
                <w:right w:val="none" w:sz="0" w:space="0" w:color="auto"/>
              </w:divBdr>
            </w:div>
            <w:div w:id="2051958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442655">
      <w:bodyDiv w:val="1"/>
      <w:marLeft w:val="0"/>
      <w:marRight w:val="0"/>
      <w:marTop w:val="0"/>
      <w:marBottom w:val="0"/>
      <w:divBdr>
        <w:top w:val="none" w:sz="0" w:space="0" w:color="auto"/>
        <w:left w:val="none" w:sz="0" w:space="0" w:color="auto"/>
        <w:bottom w:val="none" w:sz="0" w:space="0" w:color="auto"/>
        <w:right w:val="none" w:sz="0" w:space="0" w:color="auto"/>
      </w:divBdr>
      <w:divsChild>
        <w:div w:id="1605848233">
          <w:marLeft w:val="0"/>
          <w:marRight w:val="0"/>
          <w:marTop w:val="0"/>
          <w:marBottom w:val="0"/>
          <w:divBdr>
            <w:top w:val="none" w:sz="0" w:space="0" w:color="auto"/>
            <w:left w:val="none" w:sz="0" w:space="0" w:color="auto"/>
            <w:bottom w:val="none" w:sz="0" w:space="0" w:color="auto"/>
            <w:right w:val="none" w:sz="0" w:space="0" w:color="auto"/>
          </w:divBdr>
          <w:divsChild>
            <w:div w:id="1795754534">
              <w:marLeft w:val="0"/>
              <w:marRight w:val="0"/>
              <w:marTop w:val="0"/>
              <w:marBottom w:val="0"/>
              <w:divBdr>
                <w:top w:val="none" w:sz="0" w:space="0" w:color="auto"/>
                <w:left w:val="none" w:sz="0" w:space="0" w:color="auto"/>
                <w:bottom w:val="none" w:sz="0" w:space="0" w:color="auto"/>
                <w:right w:val="none" w:sz="0" w:space="0" w:color="auto"/>
              </w:divBdr>
            </w:div>
            <w:div w:id="1976137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7351480">
      <w:bodyDiv w:val="1"/>
      <w:marLeft w:val="0"/>
      <w:marRight w:val="0"/>
      <w:marTop w:val="0"/>
      <w:marBottom w:val="0"/>
      <w:divBdr>
        <w:top w:val="none" w:sz="0" w:space="0" w:color="auto"/>
        <w:left w:val="none" w:sz="0" w:space="0" w:color="auto"/>
        <w:bottom w:val="none" w:sz="0" w:space="0" w:color="auto"/>
        <w:right w:val="none" w:sz="0" w:space="0" w:color="auto"/>
      </w:divBdr>
      <w:divsChild>
        <w:div w:id="1208226648">
          <w:marLeft w:val="0"/>
          <w:marRight w:val="0"/>
          <w:marTop w:val="0"/>
          <w:marBottom w:val="0"/>
          <w:divBdr>
            <w:top w:val="none" w:sz="0" w:space="0" w:color="auto"/>
            <w:left w:val="none" w:sz="0" w:space="0" w:color="auto"/>
            <w:bottom w:val="none" w:sz="0" w:space="0" w:color="auto"/>
            <w:right w:val="none" w:sz="0" w:space="0" w:color="auto"/>
          </w:divBdr>
          <w:divsChild>
            <w:div w:id="1507600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042166">
      <w:bodyDiv w:val="1"/>
      <w:marLeft w:val="0"/>
      <w:marRight w:val="0"/>
      <w:marTop w:val="0"/>
      <w:marBottom w:val="0"/>
      <w:divBdr>
        <w:top w:val="none" w:sz="0" w:space="0" w:color="auto"/>
        <w:left w:val="none" w:sz="0" w:space="0" w:color="auto"/>
        <w:bottom w:val="none" w:sz="0" w:space="0" w:color="auto"/>
        <w:right w:val="none" w:sz="0" w:space="0" w:color="auto"/>
      </w:divBdr>
    </w:div>
    <w:div w:id="694234533">
      <w:bodyDiv w:val="1"/>
      <w:marLeft w:val="0"/>
      <w:marRight w:val="0"/>
      <w:marTop w:val="0"/>
      <w:marBottom w:val="0"/>
      <w:divBdr>
        <w:top w:val="none" w:sz="0" w:space="0" w:color="auto"/>
        <w:left w:val="none" w:sz="0" w:space="0" w:color="auto"/>
        <w:bottom w:val="none" w:sz="0" w:space="0" w:color="auto"/>
        <w:right w:val="none" w:sz="0" w:space="0" w:color="auto"/>
      </w:divBdr>
      <w:divsChild>
        <w:div w:id="1618679420">
          <w:marLeft w:val="0"/>
          <w:marRight w:val="0"/>
          <w:marTop w:val="0"/>
          <w:marBottom w:val="0"/>
          <w:divBdr>
            <w:top w:val="none" w:sz="0" w:space="0" w:color="auto"/>
            <w:left w:val="none" w:sz="0" w:space="0" w:color="auto"/>
            <w:bottom w:val="none" w:sz="0" w:space="0" w:color="auto"/>
            <w:right w:val="none" w:sz="0" w:space="0" w:color="auto"/>
          </w:divBdr>
          <w:divsChild>
            <w:div w:id="7801900">
              <w:marLeft w:val="0"/>
              <w:marRight w:val="0"/>
              <w:marTop w:val="0"/>
              <w:marBottom w:val="0"/>
              <w:divBdr>
                <w:top w:val="none" w:sz="0" w:space="0" w:color="auto"/>
                <w:left w:val="none" w:sz="0" w:space="0" w:color="auto"/>
                <w:bottom w:val="none" w:sz="0" w:space="0" w:color="auto"/>
                <w:right w:val="none" w:sz="0" w:space="0" w:color="auto"/>
              </w:divBdr>
            </w:div>
            <w:div w:id="148522391">
              <w:marLeft w:val="0"/>
              <w:marRight w:val="0"/>
              <w:marTop w:val="0"/>
              <w:marBottom w:val="0"/>
              <w:divBdr>
                <w:top w:val="none" w:sz="0" w:space="0" w:color="auto"/>
                <w:left w:val="none" w:sz="0" w:space="0" w:color="auto"/>
                <w:bottom w:val="none" w:sz="0" w:space="0" w:color="auto"/>
                <w:right w:val="none" w:sz="0" w:space="0" w:color="auto"/>
              </w:divBdr>
            </w:div>
            <w:div w:id="238487722">
              <w:marLeft w:val="0"/>
              <w:marRight w:val="0"/>
              <w:marTop w:val="0"/>
              <w:marBottom w:val="0"/>
              <w:divBdr>
                <w:top w:val="none" w:sz="0" w:space="0" w:color="auto"/>
                <w:left w:val="none" w:sz="0" w:space="0" w:color="auto"/>
                <w:bottom w:val="none" w:sz="0" w:space="0" w:color="auto"/>
                <w:right w:val="none" w:sz="0" w:space="0" w:color="auto"/>
              </w:divBdr>
            </w:div>
            <w:div w:id="311718963">
              <w:marLeft w:val="0"/>
              <w:marRight w:val="0"/>
              <w:marTop w:val="0"/>
              <w:marBottom w:val="0"/>
              <w:divBdr>
                <w:top w:val="none" w:sz="0" w:space="0" w:color="auto"/>
                <w:left w:val="none" w:sz="0" w:space="0" w:color="auto"/>
                <w:bottom w:val="none" w:sz="0" w:space="0" w:color="auto"/>
                <w:right w:val="none" w:sz="0" w:space="0" w:color="auto"/>
              </w:divBdr>
            </w:div>
            <w:div w:id="337343789">
              <w:marLeft w:val="0"/>
              <w:marRight w:val="0"/>
              <w:marTop w:val="0"/>
              <w:marBottom w:val="0"/>
              <w:divBdr>
                <w:top w:val="none" w:sz="0" w:space="0" w:color="auto"/>
                <w:left w:val="none" w:sz="0" w:space="0" w:color="auto"/>
                <w:bottom w:val="none" w:sz="0" w:space="0" w:color="auto"/>
                <w:right w:val="none" w:sz="0" w:space="0" w:color="auto"/>
              </w:divBdr>
            </w:div>
            <w:div w:id="362218573">
              <w:marLeft w:val="0"/>
              <w:marRight w:val="0"/>
              <w:marTop w:val="0"/>
              <w:marBottom w:val="0"/>
              <w:divBdr>
                <w:top w:val="none" w:sz="0" w:space="0" w:color="auto"/>
                <w:left w:val="none" w:sz="0" w:space="0" w:color="auto"/>
                <w:bottom w:val="none" w:sz="0" w:space="0" w:color="auto"/>
                <w:right w:val="none" w:sz="0" w:space="0" w:color="auto"/>
              </w:divBdr>
            </w:div>
            <w:div w:id="372384774">
              <w:marLeft w:val="0"/>
              <w:marRight w:val="0"/>
              <w:marTop w:val="0"/>
              <w:marBottom w:val="0"/>
              <w:divBdr>
                <w:top w:val="none" w:sz="0" w:space="0" w:color="auto"/>
                <w:left w:val="none" w:sz="0" w:space="0" w:color="auto"/>
                <w:bottom w:val="none" w:sz="0" w:space="0" w:color="auto"/>
                <w:right w:val="none" w:sz="0" w:space="0" w:color="auto"/>
              </w:divBdr>
            </w:div>
            <w:div w:id="435639962">
              <w:marLeft w:val="0"/>
              <w:marRight w:val="0"/>
              <w:marTop w:val="0"/>
              <w:marBottom w:val="0"/>
              <w:divBdr>
                <w:top w:val="none" w:sz="0" w:space="0" w:color="auto"/>
                <w:left w:val="none" w:sz="0" w:space="0" w:color="auto"/>
                <w:bottom w:val="none" w:sz="0" w:space="0" w:color="auto"/>
                <w:right w:val="none" w:sz="0" w:space="0" w:color="auto"/>
              </w:divBdr>
            </w:div>
            <w:div w:id="505559050">
              <w:marLeft w:val="0"/>
              <w:marRight w:val="0"/>
              <w:marTop w:val="0"/>
              <w:marBottom w:val="0"/>
              <w:divBdr>
                <w:top w:val="none" w:sz="0" w:space="0" w:color="auto"/>
                <w:left w:val="none" w:sz="0" w:space="0" w:color="auto"/>
                <w:bottom w:val="none" w:sz="0" w:space="0" w:color="auto"/>
                <w:right w:val="none" w:sz="0" w:space="0" w:color="auto"/>
              </w:divBdr>
            </w:div>
            <w:div w:id="533543982">
              <w:marLeft w:val="0"/>
              <w:marRight w:val="0"/>
              <w:marTop w:val="0"/>
              <w:marBottom w:val="0"/>
              <w:divBdr>
                <w:top w:val="none" w:sz="0" w:space="0" w:color="auto"/>
                <w:left w:val="none" w:sz="0" w:space="0" w:color="auto"/>
                <w:bottom w:val="none" w:sz="0" w:space="0" w:color="auto"/>
                <w:right w:val="none" w:sz="0" w:space="0" w:color="auto"/>
              </w:divBdr>
            </w:div>
            <w:div w:id="723992826">
              <w:marLeft w:val="0"/>
              <w:marRight w:val="0"/>
              <w:marTop w:val="0"/>
              <w:marBottom w:val="0"/>
              <w:divBdr>
                <w:top w:val="none" w:sz="0" w:space="0" w:color="auto"/>
                <w:left w:val="none" w:sz="0" w:space="0" w:color="auto"/>
                <w:bottom w:val="none" w:sz="0" w:space="0" w:color="auto"/>
                <w:right w:val="none" w:sz="0" w:space="0" w:color="auto"/>
              </w:divBdr>
            </w:div>
            <w:div w:id="911696993">
              <w:marLeft w:val="0"/>
              <w:marRight w:val="0"/>
              <w:marTop w:val="0"/>
              <w:marBottom w:val="0"/>
              <w:divBdr>
                <w:top w:val="none" w:sz="0" w:space="0" w:color="auto"/>
                <w:left w:val="none" w:sz="0" w:space="0" w:color="auto"/>
                <w:bottom w:val="none" w:sz="0" w:space="0" w:color="auto"/>
                <w:right w:val="none" w:sz="0" w:space="0" w:color="auto"/>
              </w:divBdr>
            </w:div>
            <w:div w:id="948045352">
              <w:marLeft w:val="0"/>
              <w:marRight w:val="0"/>
              <w:marTop w:val="0"/>
              <w:marBottom w:val="0"/>
              <w:divBdr>
                <w:top w:val="none" w:sz="0" w:space="0" w:color="auto"/>
                <w:left w:val="none" w:sz="0" w:space="0" w:color="auto"/>
                <w:bottom w:val="none" w:sz="0" w:space="0" w:color="auto"/>
                <w:right w:val="none" w:sz="0" w:space="0" w:color="auto"/>
              </w:divBdr>
            </w:div>
            <w:div w:id="957561715">
              <w:marLeft w:val="0"/>
              <w:marRight w:val="0"/>
              <w:marTop w:val="0"/>
              <w:marBottom w:val="0"/>
              <w:divBdr>
                <w:top w:val="none" w:sz="0" w:space="0" w:color="auto"/>
                <w:left w:val="none" w:sz="0" w:space="0" w:color="auto"/>
                <w:bottom w:val="none" w:sz="0" w:space="0" w:color="auto"/>
                <w:right w:val="none" w:sz="0" w:space="0" w:color="auto"/>
              </w:divBdr>
            </w:div>
            <w:div w:id="1031105210">
              <w:marLeft w:val="0"/>
              <w:marRight w:val="0"/>
              <w:marTop w:val="0"/>
              <w:marBottom w:val="0"/>
              <w:divBdr>
                <w:top w:val="none" w:sz="0" w:space="0" w:color="auto"/>
                <w:left w:val="none" w:sz="0" w:space="0" w:color="auto"/>
                <w:bottom w:val="none" w:sz="0" w:space="0" w:color="auto"/>
                <w:right w:val="none" w:sz="0" w:space="0" w:color="auto"/>
              </w:divBdr>
            </w:div>
            <w:div w:id="1036781845">
              <w:marLeft w:val="0"/>
              <w:marRight w:val="0"/>
              <w:marTop w:val="0"/>
              <w:marBottom w:val="0"/>
              <w:divBdr>
                <w:top w:val="none" w:sz="0" w:space="0" w:color="auto"/>
                <w:left w:val="none" w:sz="0" w:space="0" w:color="auto"/>
                <w:bottom w:val="none" w:sz="0" w:space="0" w:color="auto"/>
                <w:right w:val="none" w:sz="0" w:space="0" w:color="auto"/>
              </w:divBdr>
            </w:div>
            <w:div w:id="1059984618">
              <w:marLeft w:val="0"/>
              <w:marRight w:val="0"/>
              <w:marTop w:val="0"/>
              <w:marBottom w:val="0"/>
              <w:divBdr>
                <w:top w:val="none" w:sz="0" w:space="0" w:color="auto"/>
                <w:left w:val="none" w:sz="0" w:space="0" w:color="auto"/>
                <w:bottom w:val="none" w:sz="0" w:space="0" w:color="auto"/>
                <w:right w:val="none" w:sz="0" w:space="0" w:color="auto"/>
              </w:divBdr>
            </w:div>
            <w:div w:id="1154685837">
              <w:marLeft w:val="0"/>
              <w:marRight w:val="0"/>
              <w:marTop w:val="0"/>
              <w:marBottom w:val="0"/>
              <w:divBdr>
                <w:top w:val="none" w:sz="0" w:space="0" w:color="auto"/>
                <w:left w:val="none" w:sz="0" w:space="0" w:color="auto"/>
                <w:bottom w:val="none" w:sz="0" w:space="0" w:color="auto"/>
                <w:right w:val="none" w:sz="0" w:space="0" w:color="auto"/>
              </w:divBdr>
            </w:div>
            <w:div w:id="1194810051">
              <w:marLeft w:val="0"/>
              <w:marRight w:val="0"/>
              <w:marTop w:val="0"/>
              <w:marBottom w:val="0"/>
              <w:divBdr>
                <w:top w:val="none" w:sz="0" w:space="0" w:color="auto"/>
                <w:left w:val="none" w:sz="0" w:space="0" w:color="auto"/>
                <w:bottom w:val="none" w:sz="0" w:space="0" w:color="auto"/>
                <w:right w:val="none" w:sz="0" w:space="0" w:color="auto"/>
              </w:divBdr>
            </w:div>
            <w:div w:id="1199468414">
              <w:marLeft w:val="0"/>
              <w:marRight w:val="0"/>
              <w:marTop w:val="0"/>
              <w:marBottom w:val="0"/>
              <w:divBdr>
                <w:top w:val="none" w:sz="0" w:space="0" w:color="auto"/>
                <w:left w:val="none" w:sz="0" w:space="0" w:color="auto"/>
                <w:bottom w:val="none" w:sz="0" w:space="0" w:color="auto"/>
                <w:right w:val="none" w:sz="0" w:space="0" w:color="auto"/>
              </w:divBdr>
            </w:div>
            <w:div w:id="1328631432">
              <w:marLeft w:val="0"/>
              <w:marRight w:val="0"/>
              <w:marTop w:val="0"/>
              <w:marBottom w:val="0"/>
              <w:divBdr>
                <w:top w:val="none" w:sz="0" w:space="0" w:color="auto"/>
                <w:left w:val="none" w:sz="0" w:space="0" w:color="auto"/>
                <w:bottom w:val="none" w:sz="0" w:space="0" w:color="auto"/>
                <w:right w:val="none" w:sz="0" w:space="0" w:color="auto"/>
              </w:divBdr>
            </w:div>
            <w:div w:id="1382483605">
              <w:marLeft w:val="0"/>
              <w:marRight w:val="0"/>
              <w:marTop w:val="0"/>
              <w:marBottom w:val="0"/>
              <w:divBdr>
                <w:top w:val="none" w:sz="0" w:space="0" w:color="auto"/>
                <w:left w:val="none" w:sz="0" w:space="0" w:color="auto"/>
                <w:bottom w:val="none" w:sz="0" w:space="0" w:color="auto"/>
                <w:right w:val="none" w:sz="0" w:space="0" w:color="auto"/>
              </w:divBdr>
            </w:div>
            <w:div w:id="1399939060">
              <w:marLeft w:val="0"/>
              <w:marRight w:val="0"/>
              <w:marTop w:val="0"/>
              <w:marBottom w:val="0"/>
              <w:divBdr>
                <w:top w:val="none" w:sz="0" w:space="0" w:color="auto"/>
                <w:left w:val="none" w:sz="0" w:space="0" w:color="auto"/>
                <w:bottom w:val="none" w:sz="0" w:space="0" w:color="auto"/>
                <w:right w:val="none" w:sz="0" w:space="0" w:color="auto"/>
              </w:divBdr>
            </w:div>
            <w:div w:id="1584412637">
              <w:marLeft w:val="0"/>
              <w:marRight w:val="0"/>
              <w:marTop w:val="0"/>
              <w:marBottom w:val="0"/>
              <w:divBdr>
                <w:top w:val="none" w:sz="0" w:space="0" w:color="auto"/>
                <w:left w:val="none" w:sz="0" w:space="0" w:color="auto"/>
                <w:bottom w:val="none" w:sz="0" w:space="0" w:color="auto"/>
                <w:right w:val="none" w:sz="0" w:space="0" w:color="auto"/>
              </w:divBdr>
            </w:div>
            <w:div w:id="1624385080">
              <w:marLeft w:val="0"/>
              <w:marRight w:val="0"/>
              <w:marTop w:val="0"/>
              <w:marBottom w:val="0"/>
              <w:divBdr>
                <w:top w:val="none" w:sz="0" w:space="0" w:color="auto"/>
                <w:left w:val="none" w:sz="0" w:space="0" w:color="auto"/>
                <w:bottom w:val="none" w:sz="0" w:space="0" w:color="auto"/>
                <w:right w:val="none" w:sz="0" w:space="0" w:color="auto"/>
              </w:divBdr>
            </w:div>
            <w:div w:id="1639649708">
              <w:marLeft w:val="0"/>
              <w:marRight w:val="0"/>
              <w:marTop w:val="0"/>
              <w:marBottom w:val="0"/>
              <w:divBdr>
                <w:top w:val="none" w:sz="0" w:space="0" w:color="auto"/>
                <w:left w:val="none" w:sz="0" w:space="0" w:color="auto"/>
                <w:bottom w:val="none" w:sz="0" w:space="0" w:color="auto"/>
                <w:right w:val="none" w:sz="0" w:space="0" w:color="auto"/>
              </w:divBdr>
            </w:div>
            <w:div w:id="1771387157">
              <w:marLeft w:val="0"/>
              <w:marRight w:val="0"/>
              <w:marTop w:val="0"/>
              <w:marBottom w:val="0"/>
              <w:divBdr>
                <w:top w:val="none" w:sz="0" w:space="0" w:color="auto"/>
                <w:left w:val="none" w:sz="0" w:space="0" w:color="auto"/>
                <w:bottom w:val="none" w:sz="0" w:space="0" w:color="auto"/>
                <w:right w:val="none" w:sz="0" w:space="0" w:color="auto"/>
              </w:divBdr>
            </w:div>
            <w:div w:id="1785691066">
              <w:marLeft w:val="0"/>
              <w:marRight w:val="0"/>
              <w:marTop w:val="0"/>
              <w:marBottom w:val="0"/>
              <w:divBdr>
                <w:top w:val="none" w:sz="0" w:space="0" w:color="auto"/>
                <w:left w:val="none" w:sz="0" w:space="0" w:color="auto"/>
                <w:bottom w:val="none" w:sz="0" w:space="0" w:color="auto"/>
                <w:right w:val="none" w:sz="0" w:space="0" w:color="auto"/>
              </w:divBdr>
            </w:div>
            <w:div w:id="1811441371">
              <w:marLeft w:val="0"/>
              <w:marRight w:val="0"/>
              <w:marTop w:val="0"/>
              <w:marBottom w:val="0"/>
              <w:divBdr>
                <w:top w:val="none" w:sz="0" w:space="0" w:color="auto"/>
                <w:left w:val="none" w:sz="0" w:space="0" w:color="auto"/>
                <w:bottom w:val="none" w:sz="0" w:space="0" w:color="auto"/>
                <w:right w:val="none" w:sz="0" w:space="0" w:color="auto"/>
              </w:divBdr>
            </w:div>
            <w:div w:id="1876579212">
              <w:marLeft w:val="0"/>
              <w:marRight w:val="0"/>
              <w:marTop w:val="0"/>
              <w:marBottom w:val="0"/>
              <w:divBdr>
                <w:top w:val="none" w:sz="0" w:space="0" w:color="auto"/>
                <w:left w:val="none" w:sz="0" w:space="0" w:color="auto"/>
                <w:bottom w:val="none" w:sz="0" w:space="0" w:color="auto"/>
                <w:right w:val="none" w:sz="0" w:space="0" w:color="auto"/>
              </w:divBdr>
            </w:div>
            <w:div w:id="1886140410">
              <w:marLeft w:val="0"/>
              <w:marRight w:val="0"/>
              <w:marTop w:val="0"/>
              <w:marBottom w:val="0"/>
              <w:divBdr>
                <w:top w:val="none" w:sz="0" w:space="0" w:color="auto"/>
                <w:left w:val="none" w:sz="0" w:space="0" w:color="auto"/>
                <w:bottom w:val="none" w:sz="0" w:space="0" w:color="auto"/>
                <w:right w:val="none" w:sz="0" w:space="0" w:color="auto"/>
              </w:divBdr>
            </w:div>
            <w:div w:id="1909538699">
              <w:marLeft w:val="0"/>
              <w:marRight w:val="0"/>
              <w:marTop w:val="0"/>
              <w:marBottom w:val="0"/>
              <w:divBdr>
                <w:top w:val="none" w:sz="0" w:space="0" w:color="auto"/>
                <w:left w:val="none" w:sz="0" w:space="0" w:color="auto"/>
                <w:bottom w:val="none" w:sz="0" w:space="0" w:color="auto"/>
                <w:right w:val="none" w:sz="0" w:space="0" w:color="auto"/>
              </w:divBdr>
            </w:div>
            <w:div w:id="1938174505">
              <w:marLeft w:val="0"/>
              <w:marRight w:val="0"/>
              <w:marTop w:val="0"/>
              <w:marBottom w:val="0"/>
              <w:divBdr>
                <w:top w:val="none" w:sz="0" w:space="0" w:color="auto"/>
                <w:left w:val="none" w:sz="0" w:space="0" w:color="auto"/>
                <w:bottom w:val="none" w:sz="0" w:space="0" w:color="auto"/>
                <w:right w:val="none" w:sz="0" w:space="0" w:color="auto"/>
              </w:divBdr>
            </w:div>
            <w:div w:id="1938253145">
              <w:marLeft w:val="0"/>
              <w:marRight w:val="0"/>
              <w:marTop w:val="0"/>
              <w:marBottom w:val="0"/>
              <w:divBdr>
                <w:top w:val="none" w:sz="0" w:space="0" w:color="auto"/>
                <w:left w:val="none" w:sz="0" w:space="0" w:color="auto"/>
                <w:bottom w:val="none" w:sz="0" w:space="0" w:color="auto"/>
                <w:right w:val="none" w:sz="0" w:space="0" w:color="auto"/>
              </w:divBdr>
            </w:div>
            <w:div w:id="1955091142">
              <w:marLeft w:val="0"/>
              <w:marRight w:val="0"/>
              <w:marTop w:val="0"/>
              <w:marBottom w:val="0"/>
              <w:divBdr>
                <w:top w:val="none" w:sz="0" w:space="0" w:color="auto"/>
                <w:left w:val="none" w:sz="0" w:space="0" w:color="auto"/>
                <w:bottom w:val="none" w:sz="0" w:space="0" w:color="auto"/>
                <w:right w:val="none" w:sz="0" w:space="0" w:color="auto"/>
              </w:divBdr>
            </w:div>
            <w:div w:id="2026325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348897">
      <w:bodyDiv w:val="1"/>
      <w:marLeft w:val="0"/>
      <w:marRight w:val="0"/>
      <w:marTop w:val="0"/>
      <w:marBottom w:val="0"/>
      <w:divBdr>
        <w:top w:val="none" w:sz="0" w:space="0" w:color="auto"/>
        <w:left w:val="none" w:sz="0" w:space="0" w:color="auto"/>
        <w:bottom w:val="none" w:sz="0" w:space="0" w:color="auto"/>
        <w:right w:val="none" w:sz="0" w:space="0" w:color="auto"/>
      </w:divBdr>
      <w:divsChild>
        <w:div w:id="1634484983">
          <w:marLeft w:val="0"/>
          <w:marRight w:val="0"/>
          <w:marTop w:val="0"/>
          <w:marBottom w:val="0"/>
          <w:divBdr>
            <w:top w:val="none" w:sz="0" w:space="0" w:color="auto"/>
            <w:left w:val="none" w:sz="0" w:space="0" w:color="auto"/>
            <w:bottom w:val="none" w:sz="0" w:space="0" w:color="auto"/>
            <w:right w:val="none" w:sz="0" w:space="0" w:color="auto"/>
          </w:divBdr>
          <w:divsChild>
            <w:div w:id="859717">
              <w:marLeft w:val="0"/>
              <w:marRight w:val="0"/>
              <w:marTop w:val="0"/>
              <w:marBottom w:val="0"/>
              <w:divBdr>
                <w:top w:val="none" w:sz="0" w:space="0" w:color="auto"/>
                <w:left w:val="none" w:sz="0" w:space="0" w:color="auto"/>
                <w:bottom w:val="none" w:sz="0" w:space="0" w:color="auto"/>
                <w:right w:val="none" w:sz="0" w:space="0" w:color="auto"/>
              </w:divBdr>
            </w:div>
            <w:div w:id="47073943">
              <w:marLeft w:val="0"/>
              <w:marRight w:val="0"/>
              <w:marTop w:val="0"/>
              <w:marBottom w:val="0"/>
              <w:divBdr>
                <w:top w:val="none" w:sz="0" w:space="0" w:color="auto"/>
                <w:left w:val="none" w:sz="0" w:space="0" w:color="auto"/>
                <w:bottom w:val="none" w:sz="0" w:space="0" w:color="auto"/>
                <w:right w:val="none" w:sz="0" w:space="0" w:color="auto"/>
              </w:divBdr>
            </w:div>
            <w:div w:id="84813779">
              <w:marLeft w:val="0"/>
              <w:marRight w:val="0"/>
              <w:marTop w:val="0"/>
              <w:marBottom w:val="0"/>
              <w:divBdr>
                <w:top w:val="none" w:sz="0" w:space="0" w:color="auto"/>
                <w:left w:val="none" w:sz="0" w:space="0" w:color="auto"/>
                <w:bottom w:val="none" w:sz="0" w:space="0" w:color="auto"/>
                <w:right w:val="none" w:sz="0" w:space="0" w:color="auto"/>
              </w:divBdr>
            </w:div>
            <w:div w:id="134107353">
              <w:marLeft w:val="0"/>
              <w:marRight w:val="0"/>
              <w:marTop w:val="0"/>
              <w:marBottom w:val="0"/>
              <w:divBdr>
                <w:top w:val="none" w:sz="0" w:space="0" w:color="auto"/>
                <w:left w:val="none" w:sz="0" w:space="0" w:color="auto"/>
                <w:bottom w:val="none" w:sz="0" w:space="0" w:color="auto"/>
                <w:right w:val="none" w:sz="0" w:space="0" w:color="auto"/>
              </w:divBdr>
            </w:div>
            <w:div w:id="194201155">
              <w:marLeft w:val="0"/>
              <w:marRight w:val="0"/>
              <w:marTop w:val="0"/>
              <w:marBottom w:val="0"/>
              <w:divBdr>
                <w:top w:val="none" w:sz="0" w:space="0" w:color="auto"/>
                <w:left w:val="none" w:sz="0" w:space="0" w:color="auto"/>
                <w:bottom w:val="none" w:sz="0" w:space="0" w:color="auto"/>
                <w:right w:val="none" w:sz="0" w:space="0" w:color="auto"/>
              </w:divBdr>
            </w:div>
            <w:div w:id="207497295">
              <w:marLeft w:val="0"/>
              <w:marRight w:val="0"/>
              <w:marTop w:val="0"/>
              <w:marBottom w:val="0"/>
              <w:divBdr>
                <w:top w:val="none" w:sz="0" w:space="0" w:color="auto"/>
                <w:left w:val="none" w:sz="0" w:space="0" w:color="auto"/>
                <w:bottom w:val="none" w:sz="0" w:space="0" w:color="auto"/>
                <w:right w:val="none" w:sz="0" w:space="0" w:color="auto"/>
              </w:divBdr>
            </w:div>
            <w:div w:id="246428488">
              <w:marLeft w:val="0"/>
              <w:marRight w:val="0"/>
              <w:marTop w:val="0"/>
              <w:marBottom w:val="0"/>
              <w:divBdr>
                <w:top w:val="none" w:sz="0" w:space="0" w:color="auto"/>
                <w:left w:val="none" w:sz="0" w:space="0" w:color="auto"/>
                <w:bottom w:val="none" w:sz="0" w:space="0" w:color="auto"/>
                <w:right w:val="none" w:sz="0" w:space="0" w:color="auto"/>
              </w:divBdr>
            </w:div>
            <w:div w:id="374233996">
              <w:marLeft w:val="0"/>
              <w:marRight w:val="0"/>
              <w:marTop w:val="0"/>
              <w:marBottom w:val="0"/>
              <w:divBdr>
                <w:top w:val="none" w:sz="0" w:space="0" w:color="auto"/>
                <w:left w:val="none" w:sz="0" w:space="0" w:color="auto"/>
                <w:bottom w:val="none" w:sz="0" w:space="0" w:color="auto"/>
                <w:right w:val="none" w:sz="0" w:space="0" w:color="auto"/>
              </w:divBdr>
            </w:div>
            <w:div w:id="427889818">
              <w:marLeft w:val="0"/>
              <w:marRight w:val="0"/>
              <w:marTop w:val="0"/>
              <w:marBottom w:val="0"/>
              <w:divBdr>
                <w:top w:val="none" w:sz="0" w:space="0" w:color="auto"/>
                <w:left w:val="none" w:sz="0" w:space="0" w:color="auto"/>
                <w:bottom w:val="none" w:sz="0" w:space="0" w:color="auto"/>
                <w:right w:val="none" w:sz="0" w:space="0" w:color="auto"/>
              </w:divBdr>
            </w:div>
            <w:div w:id="443574411">
              <w:marLeft w:val="0"/>
              <w:marRight w:val="0"/>
              <w:marTop w:val="0"/>
              <w:marBottom w:val="0"/>
              <w:divBdr>
                <w:top w:val="none" w:sz="0" w:space="0" w:color="auto"/>
                <w:left w:val="none" w:sz="0" w:space="0" w:color="auto"/>
                <w:bottom w:val="none" w:sz="0" w:space="0" w:color="auto"/>
                <w:right w:val="none" w:sz="0" w:space="0" w:color="auto"/>
              </w:divBdr>
            </w:div>
            <w:div w:id="455102134">
              <w:marLeft w:val="0"/>
              <w:marRight w:val="0"/>
              <w:marTop w:val="0"/>
              <w:marBottom w:val="0"/>
              <w:divBdr>
                <w:top w:val="none" w:sz="0" w:space="0" w:color="auto"/>
                <w:left w:val="none" w:sz="0" w:space="0" w:color="auto"/>
                <w:bottom w:val="none" w:sz="0" w:space="0" w:color="auto"/>
                <w:right w:val="none" w:sz="0" w:space="0" w:color="auto"/>
              </w:divBdr>
            </w:div>
            <w:div w:id="507797685">
              <w:marLeft w:val="0"/>
              <w:marRight w:val="0"/>
              <w:marTop w:val="0"/>
              <w:marBottom w:val="0"/>
              <w:divBdr>
                <w:top w:val="none" w:sz="0" w:space="0" w:color="auto"/>
                <w:left w:val="none" w:sz="0" w:space="0" w:color="auto"/>
                <w:bottom w:val="none" w:sz="0" w:space="0" w:color="auto"/>
                <w:right w:val="none" w:sz="0" w:space="0" w:color="auto"/>
              </w:divBdr>
            </w:div>
            <w:div w:id="519510051">
              <w:marLeft w:val="0"/>
              <w:marRight w:val="0"/>
              <w:marTop w:val="0"/>
              <w:marBottom w:val="0"/>
              <w:divBdr>
                <w:top w:val="none" w:sz="0" w:space="0" w:color="auto"/>
                <w:left w:val="none" w:sz="0" w:space="0" w:color="auto"/>
                <w:bottom w:val="none" w:sz="0" w:space="0" w:color="auto"/>
                <w:right w:val="none" w:sz="0" w:space="0" w:color="auto"/>
              </w:divBdr>
            </w:div>
            <w:div w:id="599411303">
              <w:marLeft w:val="0"/>
              <w:marRight w:val="0"/>
              <w:marTop w:val="0"/>
              <w:marBottom w:val="0"/>
              <w:divBdr>
                <w:top w:val="none" w:sz="0" w:space="0" w:color="auto"/>
                <w:left w:val="none" w:sz="0" w:space="0" w:color="auto"/>
                <w:bottom w:val="none" w:sz="0" w:space="0" w:color="auto"/>
                <w:right w:val="none" w:sz="0" w:space="0" w:color="auto"/>
              </w:divBdr>
            </w:div>
            <w:div w:id="621302954">
              <w:marLeft w:val="0"/>
              <w:marRight w:val="0"/>
              <w:marTop w:val="0"/>
              <w:marBottom w:val="0"/>
              <w:divBdr>
                <w:top w:val="none" w:sz="0" w:space="0" w:color="auto"/>
                <w:left w:val="none" w:sz="0" w:space="0" w:color="auto"/>
                <w:bottom w:val="none" w:sz="0" w:space="0" w:color="auto"/>
                <w:right w:val="none" w:sz="0" w:space="0" w:color="auto"/>
              </w:divBdr>
            </w:div>
            <w:div w:id="674188824">
              <w:marLeft w:val="0"/>
              <w:marRight w:val="0"/>
              <w:marTop w:val="0"/>
              <w:marBottom w:val="0"/>
              <w:divBdr>
                <w:top w:val="none" w:sz="0" w:space="0" w:color="auto"/>
                <w:left w:val="none" w:sz="0" w:space="0" w:color="auto"/>
                <w:bottom w:val="none" w:sz="0" w:space="0" w:color="auto"/>
                <w:right w:val="none" w:sz="0" w:space="0" w:color="auto"/>
              </w:divBdr>
            </w:div>
            <w:div w:id="677001606">
              <w:marLeft w:val="0"/>
              <w:marRight w:val="0"/>
              <w:marTop w:val="0"/>
              <w:marBottom w:val="0"/>
              <w:divBdr>
                <w:top w:val="none" w:sz="0" w:space="0" w:color="auto"/>
                <w:left w:val="none" w:sz="0" w:space="0" w:color="auto"/>
                <w:bottom w:val="none" w:sz="0" w:space="0" w:color="auto"/>
                <w:right w:val="none" w:sz="0" w:space="0" w:color="auto"/>
              </w:divBdr>
            </w:div>
            <w:div w:id="786856448">
              <w:marLeft w:val="0"/>
              <w:marRight w:val="0"/>
              <w:marTop w:val="0"/>
              <w:marBottom w:val="0"/>
              <w:divBdr>
                <w:top w:val="none" w:sz="0" w:space="0" w:color="auto"/>
                <w:left w:val="none" w:sz="0" w:space="0" w:color="auto"/>
                <w:bottom w:val="none" w:sz="0" w:space="0" w:color="auto"/>
                <w:right w:val="none" w:sz="0" w:space="0" w:color="auto"/>
              </w:divBdr>
            </w:div>
            <w:div w:id="827482615">
              <w:marLeft w:val="0"/>
              <w:marRight w:val="0"/>
              <w:marTop w:val="0"/>
              <w:marBottom w:val="0"/>
              <w:divBdr>
                <w:top w:val="none" w:sz="0" w:space="0" w:color="auto"/>
                <w:left w:val="none" w:sz="0" w:space="0" w:color="auto"/>
                <w:bottom w:val="none" w:sz="0" w:space="0" w:color="auto"/>
                <w:right w:val="none" w:sz="0" w:space="0" w:color="auto"/>
              </w:divBdr>
            </w:div>
            <w:div w:id="832574131">
              <w:marLeft w:val="0"/>
              <w:marRight w:val="0"/>
              <w:marTop w:val="0"/>
              <w:marBottom w:val="0"/>
              <w:divBdr>
                <w:top w:val="none" w:sz="0" w:space="0" w:color="auto"/>
                <w:left w:val="none" w:sz="0" w:space="0" w:color="auto"/>
                <w:bottom w:val="none" w:sz="0" w:space="0" w:color="auto"/>
                <w:right w:val="none" w:sz="0" w:space="0" w:color="auto"/>
              </w:divBdr>
            </w:div>
            <w:div w:id="835656846">
              <w:marLeft w:val="0"/>
              <w:marRight w:val="0"/>
              <w:marTop w:val="0"/>
              <w:marBottom w:val="0"/>
              <w:divBdr>
                <w:top w:val="none" w:sz="0" w:space="0" w:color="auto"/>
                <w:left w:val="none" w:sz="0" w:space="0" w:color="auto"/>
                <w:bottom w:val="none" w:sz="0" w:space="0" w:color="auto"/>
                <w:right w:val="none" w:sz="0" w:space="0" w:color="auto"/>
              </w:divBdr>
            </w:div>
            <w:div w:id="876431916">
              <w:marLeft w:val="0"/>
              <w:marRight w:val="0"/>
              <w:marTop w:val="0"/>
              <w:marBottom w:val="0"/>
              <w:divBdr>
                <w:top w:val="none" w:sz="0" w:space="0" w:color="auto"/>
                <w:left w:val="none" w:sz="0" w:space="0" w:color="auto"/>
                <w:bottom w:val="none" w:sz="0" w:space="0" w:color="auto"/>
                <w:right w:val="none" w:sz="0" w:space="0" w:color="auto"/>
              </w:divBdr>
            </w:div>
            <w:div w:id="921522506">
              <w:marLeft w:val="0"/>
              <w:marRight w:val="0"/>
              <w:marTop w:val="0"/>
              <w:marBottom w:val="0"/>
              <w:divBdr>
                <w:top w:val="none" w:sz="0" w:space="0" w:color="auto"/>
                <w:left w:val="none" w:sz="0" w:space="0" w:color="auto"/>
                <w:bottom w:val="none" w:sz="0" w:space="0" w:color="auto"/>
                <w:right w:val="none" w:sz="0" w:space="0" w:color="auto"/>
              </w:divBdr>
            </w:div>
            <w:div w:id="921645200">
              <w:marLeft w:val="0"/>
              <w:marRight w:val="0"/>
              <w:marTop w:val="0"/>
              <w:marBottom w:val="0"/>
              <w:divBdr>
                <w:top w:val="none" w:sz="0" w:space="0" w:color="auto"/>
                <w:left w:val="none" w:sz="0" w:space="0" w:color="auto"/>
                <w:bottom w:val="none" w:sz="0" w:space="0" w:color="auto"/>
                <w:right w:val="none" w:sz="0" w:space="0" w:color="auto"/>
              </w:divBdr>
            </w:div>
            <w:div w:id="978801890">
              <w:marLeft w:val="0"/>
              <w:marRight w:val="0"/>
              <w:marTop w:val="0"/>
              <w:marBottom w:val="0"/>
              <w:divBdr>
                <w:top w:val="none" w:sz="0" w:space="0" w:color="auto"/>
                <w:left w:val="none" w:sz="0" w:space="0" w:color="auto"/>
                <w:bottom w:val="none" w:sz="0" w:space="0" w:color="auto"/>
                <w:right w:val="none" w:sz="0" w:space="0" w:color="auto"/>
              </w:divBdr>
            </w:div>
            <w:div w:id="987319786">
              <w:marLeft w:val="0"/>
              <w:marRight w:val="0"/>
              <w:marTop w:val="0"/>
              <w:marBottom w:val="0"/>
              <w:divBdr>
                <w:top w:val="none" w:sz="0" w:space="0" w:color="auto"/>
                <w:left w:val="none" w:sz="0" w:space="0" w:color="auto"/>
                <w:bottom w:val="none" w:sz="0" w:space="0" w:color="auto"/>
                <w:right w:val="none" w:sz="0" w:space="0" w:color="auto"/>
              </w:divBdr>
            </w:div>
            <w:div w:id="987513698">
              <w:marLeft w:val="0"/>
              <w:marRight w:val="0"/>
              <w:marTop w:val="0"/>
              <w:marBottom w:val="0"/>
              <w:divBdr>
                <w:top w:val="none" w:sz="0" w:space="0" w:color="auto"/>
                <w:left w:val="none" w:sz="0" w:space="0" w:color="auto"/>
                <w:bottom w:val="none" w:sz="0" w:space="0" w:color="auto"/>
                <w:right w:val="none" w:sz="0" w:space="0" w:color="auto"/>
              </w:divBdr>
            </w:div>
            <w:div w:id="995769335">
              <w:marLeft w:val="0"/>
              <w:marRight w:val="0"/>
              <w:marTop w:val="0"/>
              <w:marBottom w:val="0"/>
              <w:divBdr>
                <w:top w:val="none" w:sz="0" w:space="0" w:color="auto"/>
                <w:left w:val="none" w:sz="0" w:space="0" w:color="auto"/>
                <w:bottom w:val="none" w:sz="0" w:space="0" w:color="auto"/>
                <w:right w:val="none" w:sz="0" w:space="0" w:color="auto"/>
              </w:divBdr>
            </w:div>
            <w:div w:id="1008560775">
              <w:marLeft w:val="0"/>
              <w:marRight w:val="0"/>
              <w:marTop w:val="0"/>
              <w:marBottom w:val="0"/>
              <w:divBdr>
                <w:top w:val="none" w:sz="0" w:space="0" w:color="auto"/>
                <w:left w:val="none" w:sz="0" w:space="0" w:color="auto"/>
                <w:bottom w:val="none" w:sz="0" w:space="0" w:color="auto"/>
                <w:right w:val="none" w:sz="0" w:space="0" w:color="auto"/>
              </w:divBdr>
            </w:div>
            <w:div w:id="1035303249">
              <w:marLeft w:val="0"/>
              <w:marRight w:val="0"/>
              <w:marTop w:val="0"/>
              <w:marBottom w:val="0"/>
              <w:divBdr>
                <w:top w:val="none" w:sz="0" w:space="0" w:color="auto"/>
                <w:left w:val="none" w:sz="0" w:space="0" w:color="auto"/>
                <w:bottom w:val="none" w:sz="0" w:space="0" w:color="auto"/>
                <w:right w:val="none" w:sz="0" w:space="0" w:color="auto"/>
              </w:divBdr>
            </w:div>
            <w:div w:id="1055009896">
              <w:marLeft w:val="0"/>
              <w:marRight w:val="0"/>
              <w:marTop w:val="0"/>
              <w:marBottom w:val="0"/>
              <w:divBdr>
                <w:top w:val="none" w:sz="0" w:space="0" w:color="auto"/>
                <w:left w:val="none" w:sz="0" w:space="0" w:color="auto"/>
                <w:bottom w:val="none" w:sz="0" w:space="0" w:color="auto"/>
                <w:right w:val="none" w:sz="0" w:space="0" w:color="auto"/>
              </w:divBdr>
            </w:div>
            <w:div w:id="1116872311">
              <w:marLeft w:val="0"/>
              <w:marRight w:val="0"/>
              <w:marTop w:val="0"/>
              <w:marBottom w:val="0"/>
              <w:divBdr>
                <w:top w:val="none" w:sz="0" w:space="0" w:color="auto"/>
                <w:left w:val="none" w:sz="0" w:space="0" w:color="auto"/>
                <w:bottom w:val="none" w:sz="0" w:space="0" w:color="auto"/>
                <w:right w:val="none" w:sz="0" w:space="0" w:color="auto"/>
              </w:divBdr>
            </w:div>
            <w:div w:id="1153718763">
              <w:marLeft w:val="0"/>
              <w:marRight w:val="0"/>
              <w:marTop w:val="0"/>
              <w:marBottom w:val="0"/>
              <w:divBdr>
                <w:top w:val="none" w:sz="0" w:space="0" w:color="auto"/>
                <w:left w:val="none" w:sz="0" w:space="0" w:color="auto"/>
                <w:bottom w:val="none" w:sz="0" w:space="0" w:color="auto"/>
                <w:right w:val="none" w:sz="0" w:space="0" w:color="auto"/>
              </w:divBdr>
            </w:div>
            <w:div w:id="1211305188">
              <w:marLeft w:val="0"/>
              <w:marRight w:val="0"/>
              <w:marTop w:val="0"/>
              <w:marBottom w:val="0"/>
              <w:divBdr>
                <w:top w:val="none" w:sz="0" w:space="0" w:color="auto"/>
                <w:left w:val="none" w:sz="0" w:space="0" w:color="auto"/>
                <w:bottom w:val="none" w:sz="0" w:space="0" w:color="auto"/>
                <w:right w:val="none" w:sz="0" w:space="0" w:color="auto"/>
              </w:divBdr>
            </w:div>
            <w:div w:id="1289241882">
              <w:marLeft w:val="0"/>
              <w:marRight w:val="0"/>
              <w:marTop w:val="0"/>
              <w:marBottom w:val="0"/>
              <w:divBdr>
                <w:top w:val="none" w:sz="0" w:space="0" w:color="auto"/>
                <w:left w:val="none" w:sz="0" w:space="0" w:color="auto"/>
                <w:bottom w:val="none" w:sz="0" w:space="0" w:color="auto"/>
                <w:right w:val="none" w:sz="0" w:space="0" w:color="auto"/>
              </w:divBdr>
            </w:div>
            <w:div w:id="1442651313">
              <w:marLeft w:val="0"/>
              <w:marRight w:val="0"/>
              <w:marTop w:val="0"/>
              <w:marBottom w:val="0"/>
              <w:divBdr>
                <w:top w:val="none" w:sz="0" w:space="0" w:color="auto"/>
                <w:left w:val="none" w:sz="0" w:space="0" w:color="auto"/>
                <w:bottom w:val="none" w:sz="0" w:space="0" w:color="auto"/>
                <w:right w:val="none" w:sz="0" w:space="0" w:color="auto"/>
              </w:divBdr>
            </w:div>
            <w:div w:id="1517840061">
              <w:marLeft w:val="0"/>
              <w:marRight w:val="0"/>
              <w:marTop w:val="0"/>
              <w:marBottom w:val="0"/>
              <w:divBdr>
                <w:top w:val="none" w:sz="0" w:space="0" w:color="auto"/>
                <w:left w:val="none" w:sz="0" w:space="0" w:color="auto"/>
                <w:bottom w:val="none" w:sz="0" w:space="0" w:color="auto"/>
                <w:right w:val="none" w:sz="0" w:space="0" w:color="auto"/>
              </w:divBdr>
            </w:div>
            <w:div w:id="1565287572">
              <w:marLeft w:val="0"/>
              <w:marRight w:val="0"/>
              <w:marTop w:val="0"/>
              <w:marBottom w:val="0"/>
              <w:divBdr>
                <w:top w:val="none" w:sz="0" w:space="0" w:color="auto"/>
                <w:left w:val="none" w:sz="0" w:space="0" w:color="auto"/>
                <w:bottom w:val="none" w:sz="0" w:space="0" w:color="auto"/>
                <w:right w:val="none" w:sz="0" w:space="0" w:color="auto"/>
              </w:divBdr>
            </w:div>
            <w:div w:id="1574853318">
              <w:marLeft w:val="0"/>
              <w:marRight w:val="0"/>
              <w:marTop w:val="0"/>
              <w:marBottom w:val="0"/>
              <w:divBdr>
                <w:top w:val="none" w:sz="0" w:space="0" w:color="auto"/>
                <w:left w:val="none" w:sz="0" w:space="0" w:color="auto"/>
                <w:bottom w:val="none" w:sz="0" w:space="0" w:color="auto"/>
                <w:right w:val="none" w:sz="0" w:space="0" w:color="auto"/>
              </w:divBdr>
            </w:div>
            <w:div w:id="1658653773">
              <w:marLeft w:val="0"/>
              <w:marRight w:val="0"/>
              <w:marTop w:val="0"/>
              <w:marBottom w:val="0"/>
              <w:divBdr>
                <w:top w:val="none" w:sz="0" w:space="0" w:color="auto"/>
                <w:left w:val="none" w:sz="0" w:space="0" w:color="auto"/>
                <w:bottom w:val="none" w:sz="0" w:space="0" w:color="auto"/>
                <w:right w:val="none" w:sz="0" w:space="0" w:color="auto"/>
              </w:divBdr>
            </w:div>
            <w:div w:id="1737583753">
              <w:marLeft w:val="0"/>
              <w:marRight w:val="0"/>
              <w:marTop w:val="0"/>
              <w:marBottom w:val="0"/>
              <w:divBdr>
                <w:top w:val="none" w:sz="0" w:space="0" w:color="auto"/>
                <w:left w:val="none" w:sz="0" w:space="0" w:color="auto"/>
                <w:bottom w:val="none" w:sz="0" w:space="0" w:color="auto"/>
                <w:right w:val="none" w:sz="0" w:space="0" w:color="auto"/>
              </w:divBdr>
            </w:div>
            <w:div w:id="1740052845">
              <w:marLeft w:val="0"/>
              <w:marRight w:val="0"/>
              <w:marTop w:val="0"/>
              <w:marBottom w:val="0"/>
              <w:divBdr>
                <w:top w:val="none" w:sz="0" w:space="0" w:color="auto"/>
                <w:left w:val="none" w:sz="0" w:space="0" w:color="auto"/>
                <w:bottom w:val="none" w:sz="0" w:space="0" w:color="auto"/>
                <w:right w:val="none" w:sz="0" w:space="0" w:color="auto"/>
              </w:divBdr>
            </w:div>
            <w:div w:id="1763841360">
              <w:marLeft w:val="0"/>
              <w:marRight w:val="0"/>
              <w:marTop w:val="0"/>
              <w:marBottom w:val="0"/>
              <w:divBdr>
                <w:top w:val="none" w:sz="0" w:space="0" w:color="auto"/>
                <w:left w:val="none" w:sz="0" w:space="0" w:color="auto"/>
                <w:bottom w:val="none" w:sz="0" w:space="0" w:color="auto"/>
                <w:right w:val="none" w:sz="0" w:space="0" w:color="auto"/>
              </w:divBdr>
            </w:div>
            <w:div w:id="1803570543">
              <w:marLeft w:val="0"/>
              <w:marRight w:val="0"/>
              <w:marTop w:val="0"/>
              <w:marBottom w:val="0"/>
              <w:divBdr>
                <w:top w:val="none" w:sz="0" w:space="0" w:color="auto"/>
                <w:left w:val="none" w:sz="0" w:space="0" w:color="auto"/>
                <w:bottom w:val="none" w:sz="0" w:space="0" w:color="auto"/>
                <w:right w:val="none" w:sz="0" w:space="0" w:color="auto"/>
              </w:divBdr>
            </w:div>
            <w:div w:id="1828016737">
              <w:marLeft w:val="0"/>
              <w:marRight w:val="0"/>
              <w:marTop w:val="0"/>
              <w:marBottom w:val="0"/>
              <w:divBdr>
                <w:top w:val="none" w:sz="0" w:space="0" w:color="auto"/>
                <w:left w:val="none" w:sz="0" w:space="0" w:color="auto"/>
                <w:bottom w:val="none" w:sz="0" w:space="0" w:color="auto"/>
                <w:right w:val="none" w:sz="0" w:space="0" w:color="auto"/>
              </w:divBdr>
            </w:div>
            <w:div w:id="1863127046">
              <w:marLeft w:val="0"/>
              <w:marRight w:val="0"/>
              <w:marTop w:val="0"/>
              <w:marBottom w:val="0"/>
              <w:divBdr>
                <w:top w:val="none" w:sz="0" w:space="0" w:color="auto"/>
                <w:left w:val="none" w:sz="0" w:space="0" w:color="auto"/>
                <w:bottom w:val="none" w:sz="0" w:space="0" w:color="auto"/>
                <w:right w:val="none" w:sz="0" w:space="0" w:color="auto"/>
              </w:divBdr>
            </w:div>
            <w:div w:id="1892694552">
              <w:marLeft w:val="0"/>
              <w:marRight w:val="0"/>
              <w:marTop w:val="0"/>
              <w:marBottom w:val="0"/>
              <w:divBdr>
                <w:top w:val="none" w:sz="0" w:space="0" w:color="auto"/>
                <w:left w:val="none" w:sz="0" w:space="0" w:color="auto"/>
                <w:bottom w:val="none" w:sz="0" w:space="0" w:color="auto"/>
                <w:right w:val="none" w:sz="0" w:space="0" w:color="auto"/>
              </w:divBdr>
            </w:div>
            <w:div w:id="1902212126">
              <w:marLeft w:val="0"/>
              <w:marRight w:val="0"/>
              <w:marTop w:val="0"/>
              <w:marBottom w:val="0"/>
              <w:divBdr>
                <w:top w:val="none" w:sz="0" w:space="0" w:color="auto"/>
                <w:left w:val="none" w:sz="0" w:space="0" w:color="auto"/>
                <w:bottom w:val="none" w:sz="0" w:space="0" w:color="auto"/>
                <w:right w:val="none" w:sz="0" w:space="0" w:color="auto"/>
              </w:divBdr>
            </w:div>
            <w:div w:id="1912806401">
              <w:marLeft w:val="0"/>
              <w:marRight w:val="0"/>
              <w:marTop w:val="0"/>
              <w:marBottom w:val="0"/>
              <w:divBdr>
                <w:top w:val="none" w:sz="0" w:space="0" w:color="auto"/>
                <w:left w:val="none" w:sz="0" w:space="0" w:color="auto"/>
                <w:bottom w:val="none" w:sz="0" w:space="0" w:color="auto"/>
                <w:right w:val="none" w:sz="0" w:space="0" w:color="auto"/>
              </w:divBdr>
            </w:div>
            <w:div w:id="1997998076">
              <w:marLeft w:val="0"/>
              <w:marRight w:val="0"/>
              <w:marTop w:val="0"/>
              <w:marBottom w:val="0"/>
              <w:divBdr>
                <w:top w:val="none" w:sz="0" w:space="0" w:color="auto"/>
                <w:left w:val="none" w:sz="0" w:space="0" w:color="auto"/>
                <w:bottom w:val="none" w:sz="0" w:space="0" w:color="auto"/>
                <w:right w:val="none" w:sz="0" w:space="0" w:color="auto"/>
              </w:divBdr>
            </w:div>
            <w:div w:id="2037539812">
              <w:marLeft w:val="0"/>
              <w:marRight w:val="0"/>
              <w:marTop w:val="0"/>
              <w:marBottom w:val="0"/>
              <w:divBdr>
                <w:top w:val="none" w:sz="0" w:space="0" w:color="auto"/>
                <w:left w:val="none" w:sz="0" w:space="0" w:color="auto"/>
                <w:bottom w:val="none" w:sz="0" w:space="0" w:color="auto"/>
                <w:right w:val="none" w:sz="0" w:space="0" w:color="auto"/>
              </w:divBdr>
            </w:div>
            <w:div w:id="2119252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122762">
      <w:bodyDiv w:val="1"/>
      <w:marLeft w:val="0"/>
      <w:marRight w:val="0"/>
      <w:marTop w:val="0"/>
      <w:marBottom w:val="0"/>
      <w:divBdr>
        <w:top w:val="none" w:sz="0" w:space="0" w:color="auto"/>
        <w:left w:val="none" w:sz="0" w:space="0" w:color="auto"/>
        <w:bottom w:val="none" w:sz="0" w:space="0" w:color="auto"/>
        <w:right w:val="none" w:sz="0" w:space="0" w:color="auto"/>
      </w:divBdr>
    </w:div>
    <w:div w:id="735586191">
      <w:bodyDiv w:val="1"/>
      <w:marLeft w:val="0"/>
      <w:marRight w:val="0"/>
      <w:marTop w:val="0"/>
      <w:marBottom w:val="0"/>
      <w:divBdr>
        <w:top w:val="none" w:sz="0" w:space="0" w:color="auto"/>
        <w:left w:val="none" w:sz="0" w:space="0" w:color="auto"/>
        <w:bottom w:val="none" w:sz="0" w:space="0" w:color="auto"/>
        <w:right w:val="none" w:sz="0" w:space="0" w:color="auto"/>
      </w:divBdr>
      <w:divsChild>
        <w:div w:id="59445117">
          <w:marLeft w:val="0"/>
          <w:marRight w:val="0"/>
          <w:marTop w:val="0"/>
          <w:marBottom w:val="0"/>
          <w:divBdr>
            <w:top w:val="none" w:sz="0" w:space="0" w:color="auto"/>
            <w:left w:val="none" w:sz="0" w:space="0" w:color="auto"/>
            <w:bottom w:val="none" w:sz="0" w:space="0" w:color="auto"/>
            <w:right w:val="none" w:sz="0" w:space="0" w:color="auto"/>
          </w:divBdr>
          <w:divsChild>
            <w:div w:id="1272936409">
              <w:marLeft w:val="0"/>
              <w:marRight w:val="0"/>
              <w:marTop w:val="0"/>
              <w:marBottom w:val="0"/>
              <w:divBdr>
                <w:top w:val="none" w:sz="0" w:space="0" w:color="auto"/>
                <w:left w:val="none" w:sz="0" w:space="0" w:color="auto"/>
                <w:bottom w:val="none" w:sz="0" w:space="0" w:color="auto"/>
                <w:right w:val="none" w:sz="0" w:space="0" w:color="auto"/>
              </w:divBdr>
            </w:div>
            <w:div w:id="1548369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3182345">
      <w:bodyDiv w:val="1"/>
      <w:marLeft w:val="0"/>
      <w:marRight w:val="0"/>
      <w:marTop w:val="0"/>
      <w:marBottom w:val="0"/>
      <w:divBdr>
        <w:top w:val="none" w:sz="0" w:space="0" w:color="auto"/>
        <w:left w:val="none" w:sz="0" w:space="0" w:color="auto"/>
        <w:bottom w:val="none" w:sz="0" w:space="0" w:color="auto"/>
        <w:right w:val="none" w:sz="0" w:space="0" w:color="auto"/>
      </w:divBdr>
      <w:divsChild>
        <w:div w:id="1075666198">
          <w:marLeft w:val="0"/>
          <w:marRight w:val="0"/>
          <w:marTop w:val="0"/>
          <w:marBottom w:val="0"/>
          <w:divBdr>
            <w:top w:val="none" w:sz="0" w:space="0" w:color="auto"/>
            <w:left w:val="none" w:sz="0" w:space="0" w:color="auto"/>
            <w:bottom w:val="none" w:sz="0" w:space="0" w:color="auto"/>
            <w:right w:val="none" w:sz="0" w:space="0" w:color="auto"/>
          </w:divBdr>
          <w:divsChild>
            <w:div w:id="223414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342214">
      <w:bodyDiv w:val="1"/>
      <w:marLeft w:val="0"/>
      <w:marRight w:val="0"/>
      <w:marTop w:val="0"/>
      <w:marBottom w:val="0"/>
      <w:divBdr>
        <w:top w:val="none" w:sz="0" w:space="0" w:color="auto"/>
        <w:left w:val="none" w:sz="0" w:space="0" w:color="auto"/>
        <w:bottom w:val="none" w:sz="0" w:space="0" w:color="auto"/>
        <w:right w:val="none" w:sz="0" w:space="0" w:color="auto"/>
      </w:divBdr>
      <w:divsChild>
        <w:div w:id="882786366">
          <w:marLeft w:val="0"/>
          <w:marRight w:val="0"/>
          <w:marTop w:val="0"/>
          <w:marBottom w:val="0"/>
          <w:divBdr>
            <w:top w:val="none" w:sz="0" w:space="0" w:color="auto"/>
            <w:left w:val="none" w:sz="0" w:space="0" w:color="auto"/>
            <w:bottom w:val="none" w:sz="0" w:space="0" w:color="auto"/>
            <w:right w:val="none" w:sz="0" w:space="0" w:color="auto"/>
          </w:divBdr>
          <w:divsChild>
            <w:div w:id="43337343">
              <w:marLeft w:val="0"/>
              <w:marRight w:val="0"/>
              <w:marTop w:val="0"/>
              <w:marBottom w:val="0"/>
              <w:divBdr>
                <w:top w:val="none" w:sz="0" w:space="0" w:color="auto"/>
                <w:left w:val="none" w:sz="0" w:space="0" w:color="auto"/>
                <w:bottom w:val="none" w:sz="0" w:space="0" w:color="auto"/>
                <w:right w:val="none" w:sz="0" w:space="0" w:color="auto"/>
              </w:divBdr>
            </w:div>
            <w:div w:id="183328573">
              <w:marLeft w:val="0"/>
              <w:marRight w:val="0"/>
              <w:marTop w:val="0"/>
              <w:marBottom w:val="0"/>
              <w:divBdr>
                <w:top w:val="none" w:sz="0" w:space="0" w:color="auto"/>
                <w:left w:val="none" w:sz="0" w:space="0" w:color="auto"/>
                <w:bottom w:val="none" w:sz="0" w:space="0" w:color="auto"/>
                <w:right w:val="none" w:sz="0" w:space="0" w:color="auto"/>
              </w:divBdr>
            </w:div>
            <w:div w:id="308167233">
              <w:marLeft w:val="0"/>
              <w:marRight w:val="0"/>
              <w:marTop w:val="0"/>
              <w:marBottom w:val="0"/>
              <w:divBdr>
                <w:top w:val="none" w:sz="0" w:space="0" w:color="auto"/>
                <w:left w:val="none" w:sz="0" w:space="0" w:color="auto"/>
                <w:bottom w:val="none" w:sz="0" w:space="0" w:color="auto"/>
                <w:right w:val="none" w:sz="0" w:space="0" w:color="auto"/>
              </w:divBdr>
            </w:div>
            <w:div w:id="439224651">
              <w:marLeft w:val="0"/>
              <w:marRight w:val="0"/>
              <w:marTop w:val="0"/>
              <w:marBottom w:val="0"/>
              <w:divBdr>
                <w:top w:val="none" w:sz="0" w:space="0" w:color="auto"/>
                <w:left w:val="none" w:sz="0" w:space="0" w:color="auto"/>
                <w:bottom w:val="none" w:sz="0" w:space="0" w:color="auto"/>
                <w:right w:val="none" w:sz="0" w:space="0" w:color="auto"/>
              </w:divBdr>
            </w:div>
            <w:div w:id="509412789">
              <w:marLeft w:val="0"/>
              <w:marRight w:val="0"/>
              <w:marTop w:val="0"/>
              <w:marBottom w:val="0"/>
              <w:divBdr>
                <w:top w:val="none" w:sz="0" w:space="0" w:color="auto"/>
                <w:left w:val="none" w:sz="0" w:space="0" w:color="auto"/>
                <w:bottom w:val="none" w:sz="0" w:space="0" w:color="auto"/>
                <w:right w:val="none" w:sz="0" w:space="0" w:color="auto"/>
              </w:divBdr>
            </w:div>
            <w:div w:id="851142054">
              <w:marLeft w:val="0"/>
              <w:marRight w:val="0"/>
              <w:marTop w:val="0"/>
              <w:marBottom w:val="0"/>
              <w:divBdr>
                <w:top w:val="none" w:sz="0" w:space="0" w:color="auto"/>
                <w:left w:val="none" w:sz="0" w:space="0" w:color="auto"/>
                <w:bottom w:val="none" w:sz="0" w:space="0" w:color="auto"/>
                <w:right w:val="none" w:sz="0" w:space="0" w:color="auto"/>
              </w:divBdr>
            </w:div>
            <w:div w:id="1019434304">
              <w:marLeft w:val="0"/>
              <w:marRight w:val="0"/>
              <w:marTop w:val="0"/>
              <w:marBottom w:val="0"/>
              <w:divBdr>
                <w:top w:val="none" w:sz="0" w:space="0" w:color="auto"/>
                <w:left w:val="none" w:sz="0" w:space="0" w:color="auto"/>
                <w:bottom w:val="none" w:sz="0" w:space="0" w:color="auto"/>
                <w:right w:val="none" w:sz="0" w:space="0" w:color="auto"/>
              </w:divBdr>
            </w:div>
            <w:div w:id="1102645343">
              <w:marLeft w:val="0"/>
              <w:marRight w:val="0"/>
              <w:marTop w:val="0"/>
              <w:marBottom w:val="0"/>
              <w:divBdr>
                <w:top w:val="none" w:sz="0" w:space="0" w:color="auto"/>
                <w:left w:val="none" w:sz="0" w:space="0" w:color="auto"/>
                <w:bottom w:val="none" w:sz="0" w:space="0" w:color="auto"/>
                <w:right w:val="none" w:sz="0" w:space="0" w:color="auto"/>
              </w:divBdr>
            </w:div>
            <w:div w:id="1157569817">
              <w:marLeft w:val="0"/>
              <w:marRight w:val="0"/>
              <w:marTop w:val="0"/>
              <w:marBottom w:val="0"/>
              <w:divBdr>
                <w:top w:val="none" w:sz="0" w:space="0" w:color="auto"/>
                <w:left w:val="none" w:sz="0" w:space="0" w:color="auto"/>
                <w:bottom w:val="none" w:sz="0" w:space="0" w:color="auto"/>
                <w:right w:val="none" w:sz="0" w:space="0" w:color="auto"/>
              </w:divBdr>
            </w:div>
            <w:div w:id="1248809613">
              <w:marLeft w:val="0"/>
              <w:marRight w:val="0"/>
              <w:marTop w:val="0"/>
              <w:marBottom w:val="0"/>
              <w:divBdr>
                <w:top w:val="none" w:sz="0" w:space="0" w:color="auto"/>
                <w:left w:val="none" w:sz="0" w:space="0" w:color="auto"/>
                <w:bottom w:val="none" w:sz="0" w:space="0" w:color="auto"/>
                <w:right w:val="none" w:sz="0" w:space="0" w:color="auto"/>
              </w:divBdr>
            </w:div>
            <w:div w:id="1340963581">
              <w:marLeft w:val="0"/>
              <w:marRight w:val="0"/>
              <w:marTop w:val="0"/>
              <w:marBottom w:val="0"/>
              <w:divBdr>
                <w:top w:val="none" w:sz="0" w:space="0" w:color="auto"/>
                <w:left w:val="none" w:sz="0" w:space="0" w:color="auto"/>
                <w:bottom w:val="none" w:sz="0" w:space="0" w:color="auto"/>
                <w:right w:val="none" w:sz="0" w:space="0" w:color="auto"/>
              </w:divBdr>
            </w:div>
            <w:div w:id="1626736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739818">
      <w:bodyDiv w:val="1"/>
      <w:marLeft w:val="0"/>
      <w:marRight w:val="0"/>
      <w:marTop w:val="0"/>
      <w:marBottom w:val="0"/>
      <w:divBdr>
        <w:top w:val="none" w:sz="0" w:space="0" w:color="auto"/>
        <w:left w:val="none" w:sz="0" w:space="0" w:color="auto"/>
        <w:bottom w:val="none" w:sz="0" w:space="0" w:color="auto"/>
        <w:right w:val="none" w:sz="0" w:space="0" w:color="auto"/>
      </w:divBdr>
      <w:divsChild>
        <w:div w:id="944112174">
          <w:marLeft w:val="0"/>
          <w:marRight w:val="0"/>
          <w:marTop w:val="0"/>
          <w:marBottom w:val="0"/>
          <w:divBdr>
            <w:top w:val="none" w:sz="0" w:space="0" w:color="auto"/>
            <w:left w:val="none" w:sz="0" w:space="0" w:color="auto"/>
            <w:bottom w:val="none" w:sz="0" w:space="0" w:color="auto"/>
            <w:right w:val="none" w:sz="0" w:space="0" w:color="auto"/>
          </w:divBdr>
          <w:divsChild>
            <w:div w:id="133374005">
              <w:marLeft w:val="0"/>
              <w:marRight w:val="0"/>
              <w:marTop w:val="0"/>
              <w:marBottom w:val="0"/>
              <w:divBdr>
                <w:top w:val="none" w:sz="0" w:space="0" w:color="auto"/>
                <w:left w:val="none" w:sz="0" w:space="0" w:color="auto"/>
                <w:bottom w:val="none" w:sz="0" w:space="0" w:color="auto"/>
                <w:right w:val="none" w:sz="0" w:space="0" w:color="auto"/>
              </w:divBdr>
            </w:div>
            <w:div w:id="281768730">
              <w:marLeft w:val="0"/>
              <w:marRight w:val="0"/>
              <w:marTop w:val="0"/>
              <w:marBottom w:val="0"/>
              <w:divBdr>
                <w:top w:val="none" w:sz="0" w:space="0" w:color="auto"/>
                <w:left w:val="none" w:sz="0" w:space="0" w:color="auto"/>
                <w:bottom w:val="none" w:sz="0" w:space="0" w:color="auto"/>
                <w:right w:val="none" w:sz="0" w:space="0" w:color="auto"/>
              </w:divBdr>
            </w:div>
            <w:div w:id="332995068">
              <w:marLeft w:val="0"/>
              <w:marRight w:val="0"/>
              <w:marTop w:val="0"/>
              <w:marBottom w:val="0"/>
              <w:divBdr>
                <w:top w:val="none" w:sz="0" w:space="0" w:color="auto"/>
                <w:left w:val="none" w:sz="0" w:space="0" w:color="auto"/>
                <w:bottom w:val="none" w:sz="0" w:space="0" w:color="auto"/>
                <w:right w:val="none" w:sz="0" w:space="0" w:color="auto"/>
              </w:divBdr>
            </w:div>
            <w:div w:id="451166776">
              <w:marLeft w:val="0"/>
              <w:marRight w:val="0"/>
              <w:marTop w:val="0"/>
              <w:marBottom w:val="0"/>
              <w:divBdr>
                <w:top w:val="none" w:sz="0" w:space="0" w:color="auto"/>
                <w:left w:val="none" w:sz="0" w:space="0" w:color="auto"/>
                <w:bottom w:val="none" w:sz="0" w:space="0" w:color="auto"/>
                <w:right w:val="none" w:sz="0" w:space="0" w:color="auto"/>
              </w:divBdr>
            </w:div>
            <w:div w:id="492724736">
              <w:marLeft w:val="0"/>
              <w:marRight w:val="0"/>
              <w:marTop w:val="0"/>
              <w:marBottom w:val="0"/>
              <w:divBdr>
                <w:top w:val="none" w:sz="0" w:space="0" w:color="auto"/>
                <w:left w:val="none" w:sz="0" w:space="0" w:color="auto"/>
                <w:bottom w:val="none" w:sz="0" w:space="0" w:color="auto"/>
                <w:right w:val="none" w:sz="0" w:space="0" w:color="auto"/>
              </w:divBdr>
            </w:div>
            <w:div w:id="582493235">
              <w:marLeft w:val="0"/>
              <w:marRight w:val="0"/>
              <w:marTop w:val="0"/>
              <w:marBottom w:val="0"/>
              <w:divBdr>
                <w:top w:val="none" w:sz="0" w:space="0" w:color="auto"/>
                <w:left w:val="none" w:sz="0" w:space="0" w:color="auto"/>
                <w:bottom w:val="none" w:sz="0" w:space="0" w:color="auto"/>
                <w:right w:val="none" w:sz="0" w:space="0" w:color="auto"/>
              </w:divBdr>
            </w:div>
            <w:div w:id="582833853">
              <w:marLeft w:val="0"/>
              <w:marRight w:val="0"/>
              <w:marTop w:val="0"/>
              <w:marBottom w:val="0"/>
              <w:divBdr>
                <w:top w:val="none" w:sz="0" w:space="0" w:color="auto"/>
                <w:left w:val="none" w:sz="0" w:space="0" w:color="auto"/>
                <w:bottom w:val="none" w:sz="0" w:space="0" w:color="auto"/>
                <w:right w:val="none" w:sz="0" w:space="0" w:color="auto"/>
              </w:divBdr>
            </w:div>
            <w:div w:id="664361142">
              <w:marLeft w:val="0"/>
              <w:marRight w:val="0"/>
              <w:marTop w:val="0"/>
              <w:marBottom w:val="0"/>
              <w:divBdr>
                <w:top w:val="none" w:sz="0" w:space="0" w:color="auto"/>
                <w:left w:val="none" w:sz="0" w:space="0" w:color="auto"/>
                <w:bottom w:val="none" w:sz="0" w:space="0" w:color="auto"/>
                <w:right w:val="none" w:sz="0" w:space="0" w:color="auto"/>
              </w:divBdr>
            </w:div>
            <w:div w:id="667514686">
              <w:marLeft w:val="0"/>
              <w:marRight w:val="0"/>
              <w:marTop w:val="0"/>
              <w:marBottom w:val="0"/>
              <w:divBdr>
                <w:top w:val="none" w:sz="0" w:space="0" w:color="auto"/>
                <w:left w:val="none" w:sz="0" w:space="0" w:color="auto"/>
                <w:bottom w:val="none" w:sz="0" w:space="0" w:color="auto"/>
                <w:right w:val="none" w:sz="0" w:space="0" w:color="auto"/>
              </w:divBdr>
            </w:div>
            <w:div w:id="736166778">
              <w:marLeft w:val="0"/>
              <w:marRight w:val="0"/>
              <w:marTop w:val="0"/>
              <w:marBottom w:val="0"/>
              <w:divBdr>
                <w:top w:val="none" w:sz="0" w:space="0" w:color="auto"/>
                <w:left w:val="none" w:sz="0" w:space="0" w:color="auto"/>
                <w:bottom w:val="none" w:sz="0" w:space="0" w:color="auto"/>
                <w:right w:val="none" w:sz="0" w:space="0" w:color="auto"/>
              </w:divBdr>
            </w:div>
            <w:div w:id="739601557">
              <w:marLeft w:val="0"/>
              <w:marRight w:val="0"/>
              <w:marTop w:val="0"/>
              <w:marBottom w:val="0"/>
              <w:divBdr>
                <w:top w:val="none" w:sz="0" w:space="0" w:color="auto"/>
                <w:left w:val="none" w:sz="0" w:space="0" w:color="auto"/>
                <w:bottom w:val="none" w:sz="0" w:space="0" w:color="auto"/>
                <w:right w:val="none" w:sz="0" w:space="0" w:color="auto"/>
              </w:divBdr>
            </w:div>
            <w:div w:id="807892921">
              <w:marLeft w:val="0"/>
              <w:marRight w:val="0"/>
              <w:marTop w:val="0"/>
              <w:marBottom w:val="0"/>
              <w:divBdr>
                <w:top w:val="none" w:sz="0" w:space="0" w:color="auto"/>
                <w:left w:val="none" w:sz="0" w:space="0" w:color="auto"/>
                <w:bottom w:val="none" w:sz="0" w:space="0" w:color="auto"/>
                <w:right w:val="none" w:sz="0" w:space="0" w:color="auto"/>
              </w:divBdr>
            </w:div>
            <w:div w:id="833571447">
              <w:marLeft w:val="0"/>
              <w:marRight w:val="0"/>
              <w:marTop w:val="0"/>
              <w:marBottom w:val="0"/>
              <w:divBdr>
                <w:top w:val="none" w:sz="0" w:space="0" w:color="auto"/>
                <w:left w:val="none" w:sz="0" w:space="0" w:color="auto"/>
                <w:bottom w:val="none" w:sz="0" w:space="0" w:color="auto"/>
                <w:right w:val="none" w:sz="0" w:space="0" w:color="auto"/>
              </w:divBdr>
            </w:div>
            <w:div w:id="869100839">
              <w:marLeft w:val="0"/>
              <w:marRight w:val="0"/>
              <w:marTop w:val="0"/>
              <w:marBottom w:val="0"/>
              <w:divBdr>
                <w:top w:val="none" w:sz="0" w:space="0" w:color="auto"/>
                <w:left w:val="none" w:sz="0" w:space="0" w:color="auto"/>
                <w:bottom w:val="none" w:sz="0" w:space="0" w:color="auto"/>
                <w:right w:val="none" w:sz="0" w:space="0" w:color="auto"/>
              </w:divBdr>
            </w:div>
            <w:div w:id="947009878">
              <w:marLeft w:val="0"/>
              <w:marRight w:val="0"/>
              <w:marTop w:val="0"/>
              <w:marBottom w:val="0"/>
              <w:divBdr>
                <w:top w:val="none" w:sz="0" w:space="0" w:color="auto"/>
                <w:left w:val="none" w:sz="0" w:space="0" w:color="auto"/>
                <w:bottom w:val="none" w:sz="0" w:space="0" w:color="auto"/>
                <w:right w:val="none" w:sz="0" w:space="0" w:color="auto"/>
              </w:divBdr>
            </w:div>
            <w:div w:id="1003631021">
              <w:marLeft w:val="0"/>
              <w:marRight w:val="0"/>
              <w:marTop w:val="0"/>
              <w:marBottom w:val="0"/>
              <w:divBdr>
                <w:top w:val="none" w:sz="0" w:space="0" w:color="auto"/>
                <w:left w:val="none" w:sz="0" w:space="0" w:color="auto"/>
                <w:bottom w:val="none" w:sz="0" w:space="0" w:color="auto"/>
                <w:right w:val="none" w:sz="0" w:space="0" w:color="auto"/>
              </w:divBdr>
            </w:div>
            <w:div w:id="1055081561">
              <w:marLeft w:val="0"/>
              <w:marRight w:val="0"/>
              <w:marTop w:val="0"/>
              <w:marBottom w:val="0"/>
              <w:divBdr>
                <w:top w:val="none" w:sz="0" w:space="0" w:color="auto"/>
                <w:left w:val="none" w:sz="0" w:space="0" w:color="auto"/>
                <w:bottom w:val="none" w:sz="0" w:space="0" w:color="auto"/>
                <w:right w:val="none" w:sz="0" w:space="0" w:color="auto"/>
              </w:divBdr>
            </w:div>
            <w:div w:id="1199275928">
              <w:marLeft w:val="0"/>
              <w:marRight w:val="0"/>
              <w:marTop w:val="0"/>
              <w:marBottom w:val="0"/>
              <w:divBdr>
                <w:top w:val="none" w:sz="0" w:space="0" w:color="auto"/>
                <w:left w:val="none" w:sz="0" w:space="0" w:color="auto"/>
                <w:bottom w:val="none" w:sz="0" w:space="0" w:color="auto"/>
                <w:right w:val="none" w:sz="0" w:space="0" w:color="auto"/>
              </w:divBdr>
            </w:div>
            <w:div w:id="1215388006">
              <w:marLeft w:val="0"/>
              <w:marRight w:val="0"/>
              <w:marTop w:val="0"/>
              <w:marBottom w:val="0"/>
              <w:divBdr>
                <w:top w:val="none" w:sz="0" w:space="0" w:color="auto"/>
                <w:left w:val="none" w:sz="0" w:space="0" w:color="auto"/>
                <w:bottom w:val="none" w:sz="0" w:space="0" w:color="auto"/>
                <w:right w:val="none" w:sz="0" w:space="0" w:color="auto"/>
              </w:divBdr>
            </w:div>
            <w:div w:id="1277174955">
              <w:marLeft w:val="0"/>
              <w:marRight w:val="0"/>
              <w:marTop w:val="0"/>
              <w:marBottom w:val="0"/>
              <w:divBdr>
                <w:top w:val="none" w:sz="0" w:space="0" w:color="auto"/>
                <w:left w:val="none" w:sz="0" w:space="0" w:color="auto"/>
                <w:bottom w:val="none" w:sz="0" w:space="0" w:color="auto"/>
                <w:right w:val="none" w:sz="0" w:space="0" w:color="auto"/>
              </w:divBdr>
            </w:div>
            <w:div w:id="1281109964">
              <w:marLeft w:val="0"/>
              <w:marRight w:val="0"/>
              <w:marTop w:val="0"/>
              <w:marBottom w:val="0"/>
              <w:divBdr>
                <w:top w:val="none" w:sz="0" w:space="0" w:color="auto"/>
                <w:left w:val="none" w:sz="0" w:space="0" w:color="auto"/>
                <w:bottom w:val="none" w:sz="0" w:space="0" w:color="auto"/>
                <w:right w:val="none" w:sz="0" w:space="0" w:color="auto"/>
              </w:divBdr>
            </w:div>
            <w:div w:id="1454708799">
              <w:marLeft w:val="0"/>
              <w:marRight w:val="0"/>
              <w:marTop w:val="0"/>
              <w:marBottom w:val="0"/>
              <w:divBdr>
                <w:top w:val="none" w:sz="0" w:space="0" w:color="auto"/>
                <w:left w:val="none" w:sz="0" w:space="0" w:color="auto"/>
                <w:bottom w:val="none" w:sz="0" w:space="0" w:color="auto"/>
                <w:right w:val="none" w:sz="0" w:space="0" w:color="auto"/>
              </w:divBdr>
            </w:div>
            <w:div w:id="1467695633">
              <w:marLeft w:val="0"/>
              <w:marRight w:val="0"/>
              <w:marTop w:val="0"/>
              <w:marBottom w:val="0"/>
              <w:divBdr>
                <w:top w:val="none" w:sz="0" w:space="0" w:color="auto"/>
                <w:left w:val="none" w:sz="0" w:space="0" w:color="auto"/>
                <w:bottom w:val="none" w:sz="0" w:space="0" w:color="auto"/>
                <w:right w:val="none" w:sz="0" w:space="0" w:color="auto"/>
              </w:divBdr>
            </w:div>
            <w:div w:id="1644389443">
              <w:marLeft w:val="0"/>
              <w:marRight w:val="0"/>
              <w:marTop w:val="0"/>
              <w:marBottom w:val="0"/>
              <w:divBdr>
                <w:top w:val="none" w:sz="0" w:space="0" w:color="auto"/>
                <w:left w:val="none" w:sz="0" w:space="0" w:color="auto"/>
                <w:bottom w:val="none" w:sz="0" w:space="0" w:color="auto"/>
                <w:right w:val="none" w:sz="0" w:space="0" w:color="auto"/>
              </w:divBdr>
            </w:div>
            <w:div w:id="1651788948">
              <w:marLeft w:val="0"/>
              <w:marRight w:val="0"/>
              <w:marTop w:val="0"/>
              <w:marBottom w:val="0"/>
              <w:divBdr>
                <w:top w:val="none" w:sz="0" w:space="0" w:color="auto"/>
                <w:left w:val="none" w:sz="0" w:space="0" w:color="auto"/>
                <w:bottom w:val="none" w:sz="0" w:space="0" w:color="auto"/>
                <w:right w:val="none" w:sz="0" w:space="0" w:color="auto"/>
              </w:divBdr>
            </w:div>
            <w:div w:id="1696422726">
              <w:marLeft w:val="0"/>
              <w:marRight w:val="0"/>
              <w:marTop w:val="0"/>
              <w:marBottom w:val="0"/>
              <w:divBdr>
                <w:top w:val="none" w:sz="0" w:space="0" w:color="auto"/>
                <w:left w:val="none" w:sz="0" w:space="0" w:color="auto"/>
                <w:bottom w:val="none" w:sz="0" w:space="0" w:color="auto"/>
                <w:right w:val="none" w:sz="0" w:space="0" w:color="auto"/>
              </w:divBdr>
            </w:div>
            <w:div w:id="1755980334">
              <w:marLeft w:val="0"/>
              <w:marRight w:val="0"/>
              <w:marTop w:val="0"/>
              <w:marBottom w:val="0"/>
              <w:divBdr>
                <w:top w:val="none" w:sz="0" w:space="0" w:color="auto"/>
                <w:left w:val="none" w:sz="0" w:space="0" w:color="auto"/>
                <w:bottom w:val="none" w:sz="0" w:space="0" w:color="auto"/>
                <w:right w:val="none" w:sz="0" w:space="0" w:color="auto"/>
              </w:divBdr>
            </w:div>
            <w:div w:id="1779838376">
              <w:marLeft w:val="0"/>
              <w:marRight w:val="0"/>
              <w:marTop w:val="0"/>
              <w:marBottom w:val="0"/>
              <w:divBdr>
                <w:top w:val="none" w:sz="0" w:space="0" w:color="auto"/>
                <w:left w:val="none" w:sz="0" w:space="0" w:color="auto"/>
                <w:bottom w:val="none" w:sz="0" w:space="0" w:color="auto"/>
                <w:right w:val="none" w:sz="0" w:space="0" w:color="auto"/>
              </w:divBdr>
            </w:div>
            <w:div w:id="1781951188">
              <w:marLeft w:val="0"/>
              <w:marRight w:val="0"/>
              <w:marTop w:val="0"/>
              <w:marBottom w:val="0"/>
              <w:divBdr>
                <w:top w:val="none" w:sz="0" w:space="0" w:color="auto"/>
                <w:left w:val="none" w:sz="0" w:space="0" w:color="auto"/>
                <w:bottom w:val="none" w:sz="0" w:space="0" w:color="auto"/>
                <w:right w:val="none" w:sz="0" w:space="0" w:color="auto"/>
              </w:divBdr>
            </w:div>
            <w:div w:id="1804038060">
              <w:marLeft w:val="0"/>
              <w:marRight w:val="0"/>
              <w:marTop w:val="0"/>
              <w:marBottom w:val="0"/>
              <w:divBdr>
                <w:top w:val="none" w:sz="0" w:space="0" w:color="auto"/>
                <w:left w:val="none" w:sz="0" w:space="0" w:color="auto"/>
                <w:bottom w:val="none" w:sz="0" w:space="0" w:color="auto"/>
                <w:right w:val="none" w:sz="0" w:space="0" w:color="auto"/>
              </w:divBdr>
            </w:div>
            <w:div w:id="1938707403">
              <w:marLeft w:val="0"/>
              <w:marRight w:val="0"/>
              <w:marTop w:val="0"/>
              <w:marBottom w:val="0"/>
              <w:divBdr>
                <w:top w:val="none" w:sz="0" w:space="0" w:color="auto"/>
                <w:left w:val="none" w:sz="0" w:space="0" w:color="auto"/>
                <w:bottom w:val="none" w:sz="0" w:space="0" w:color="auto"/>
                <w:right w:val="none" w:sz="0" w:space="0" w:color="auto"/>
              </w:divBdr>
            </w:div>
            <w:div w:id="1945919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9582887">
      <w:bodyDiv w:val="1"/>
      <w:marLeft w:val="0"/>
      <w:marRight w:val="0"/>
      <w:marTop w:val="0"/>
      <w:marBottom w:val="0"/>
      <w:divBdr>
        <w:top w:val="none" w:sz="0" w:space="0" w:color="auto"/>
        <w:left w:val="none" w:sz="0" w:space="0" w:color="auto"/>
        <w:bottom w:val="none" w:sz="0" w:space="0" w:color="auto"/>
        <w:right w:val="none" w:sz="0" w:space="0" w:color="auto"/>
      </w:divBdr>
      <w:divsChild>
        <w:div w:id="2038850235">
          <w:marLeft w:val="0"/>
          <w:marRight w:val="0"/>
          <w:marTop w:val="0"/>
          <w:marBottom w:val="0"/>
          <w:divBdr>
            <w:top w:val="none" w:sz="0" w:space="0" w:color="auto"/>
            <w:left w:val="none" w:sz="0" w:space="0" w:color="auto"/>
            <w:bottom w:val="none" w:sz="0" w:space="0" w:color="auto"/>
            <w:right w:val="none" w:sz="0" w:space="0" w:color="auto"/>
          </w:divBdr>
          <w:divsChild>
            <w:div w:id="518079374">
              <w:marLeft w:val="0"/>
              <w:marRight w:val="0"/>
              <w:marTop w:val="0"/>
              <w:marBottom w:val="0"/>
              <w:divBdr>
                <w:top w:val="none" w:sz="0" w:space="0" w:color="auto"/>
                <w:left w:val="none" w:sz="0" w:space="0" w:color="auto"/>
                <w:bottom w:val="none" w:sz="0" w:space="0" w:color="auto"/>
                <w:right w:val="none" w:sz="0" w:space="0" w:color="auto"/>
              </w:divBdr>
            </w:div>
            <w:div w:id="704450289">
              <w:marLeft w:val="0"/>
              <w:marRight w:val="0"/>
              <w:marTop w:val="0"/>
              <w:marBottom w:val="0"/>
              <w:divBdr>
                <w:top w:val="none" w:sz="0" w:space="0" w:color="auto"/>
                <w:left w:val="none" w:sz="0" w:space="0" w:color="auto"/>
                <w:bottom w:val="none" w:sz="0" w:space="0" w:color="auto"/>
                <w:right w:val="none" w:sz="0" w:space="0" w:color="auto"/>
              </w:divBdr>
            </w:div>
            <w:div w:id="832836551">
              <w:marLeft w:val="0"/>
              <w:marRight w:val="0"/>
              <w:marTop w:val="0"/>
              <w:marBottom w:val="0"/>
              <w:divBdr>
                <w:top w:val="none" w:sz="0" w:space="0" w:color="auto"/>
                <w:left w:val="none" w:sz="0" w:space="0" w:color="auto"/>
                <w:bottom w:val="none" w:sz="0" w:space="0" w:color="auto"/>
                <w:right w:val="none" w:sz="0" w:space="0" w:color="auto"/>
              </w:divBdr>
            </w:div>
            <w:div w:id="855071269">
              <w:marLeft w:val="0"/>
              <w:marRight w:val="0"/>
              <w:marTop w:val="0"/>
              <w:marBottom w:val="0"/>
              <w:divBdr>
                <w:top w:val="none" w:sz="0" w:space="0" w:color="auto"/>
                <w:left w:val="none" w:sz="0" w:space="0" w:color="auto"/>
                <w:bottom w:val="none" w:sz="0" w:space="0" w:color="auto"/>
                <w:right w:val="none" w:sz="0" w:space="0" w:color="auto"/>
              </w:divBdr>
            </w:div>
            <w:div w:id="875655392">
              <w:marLeft w:val="0"/>
              <w:marRight w:val="0"/>
              <w:marTop w:val="0"/>
              <w:marBottom w:val="0"/>
              <w:divBdr>
                <w:top w:val="none" w:sz="0" w:space="0" w:color="auto"/>
                <w:left w:val="none" w:sz="0" w:space="0" w:color="auto"/>
                <w:bottom w:val="none" w:sz="0" w:space="0" w:color="auto"/>
                <w:right w:val="none" w:sz="0" w:space="0" w:color="auto"/>
              </w:divBdr>
            </w:div>
            <w:div w:id="965115070">
              <w:marLeft w:val="0"/>
              <w:marRight w:val="0"/>
              <w:marTop w:val="0"/>
              <w:marBottom w:val="0"/>
              <w:divBdr>
                <w:top w:val="none" w:sz="0" w:space="0" w:color="auto"/>
                <w:left w:val="none" w:sz="0" w:space="0" w:color="auto"/>
                <w:bottom w:val="none" w:sz="0" w:space="0" w:color="auto"/>
                <w:right w:val="none" w:sz="0" w:space="0" w:color="auto"/>
              </w:divBdr>
            </w:div>
            <w:div w:id="1158109806">
              <w:marLeft w:val="0"/>
              <w:marRight w:val="0"/>
              <w:marTop w:val="0"/>
              <w:marBottom w:val="0"/>
              <w:divBdr>
                <w:top w:val="none" w:sz="0" w:space="0" w:color="auto"/>
                <w:left w:val="none" w:sz="0" w:space="0" w:color="auto"/>
                <w:bottom w:val="none" w:sz="0" w:space="0" w:color="auto"/>
                <w:right w:val="none" w:sz="0" w:space="0" w:color="auto"/>
              </w:divBdr>
            </w:div>
            <w:div w:id="1176731203">
              <w:marLeft w:val="0"/>
              <w:marRight w:val="0"/>
              <w:marTop w:val="0"/>
              <w:marBottom w:val="0"/>
              <w:divBdr>
                <w:top w:val="none" w:sz="0" w:space="0" w:color="auto"/>
                <w:left w:val="none" w:sz="0" w:space="0" w:color="auto"/>
                <w:bottom w:val="none" w:sz="0" w:space="0" w:color="auto"/>
                <w:right w:val="none" w:sz="0" w:space="0" w:color="auto"/>
              </w:divBdr>
            </w:div>
            <w:div w:id="1188638757">
              <w:marLeft w:val="0"/>
              <w:marRight w:val="0"/>
              <w:marTop w:val="0"/>
              <w:marBottom w:val="0"/>
              <w:divBdr>
                <w:top w:val="none" w:sz="0" w:space="0" w:color="auto"/>
                <w:left w:val="none" w:sz="0" w:space="0" w:color="auto"/>
                <w:bottom w:val="none" w:sz="0" w:space="0" w:color="auto"/>
                <w:right w:val="none" w:sz="0" w:space="0" w:color="auto"/>
              </w:divBdr>
            </w:div>
            <w:div w:id="1263030526">
              <w:marLeft w:val="0"/>
              <w:marRight w:val="0"/>
              <w:marTop w:val="0"/>
              <w:marBottom w:val="0"/>
              <w:divBdr>
                <w:top w:val="none" w:sz="0" w:space="0" w:color="auto"/>
                <w:left w:val="none" w:sz="0" w:space="0" w:color="auto"/>
                <w:bottom w:val="none" w:sz="0" w:space="0" w:color="auto"/>
                <w:right w:val="none" w:sz="0" w:space="0" w:color="auto"/>
              </w:divBdr>
            </w:div>
            <w:div w:id="1308166988">
              <w:marLeft w:val="0"/>
              <w:marRight w:val="0"/>
              <w:marTop w:val="0"/>
              <w:marBottom w:val="0"/>
              <w:divBdr>
                <w:top w:val="none" w:sz="0" w:space="0" w:color="auto"/>
                <w:left w:val="none" w:sz="0" w:space="0" w:color="auto"/>
                <w:bottom w:val="none" w:sz="0" w:space="0" w:color="auto"/>
                <w:right w:val="none" w:sz="0" w:space="0" w:color="auto"/>
              </w:divBdr>
            </w:div>
            <w:div w:id="1483960037">
              <w:marLeft w:val="0"/>
              <w:marRight w:val="0"/>
              <w:marTop w:val="0"/>
              <w:marBottom w:val="0"/>
              <w:divBdr>
                <w:top w:val="none" w:sz="0" w:space="0" w:color="auto"/>
                <w:left w:val="none" w:sz="0" w:space="0" w:color="auto"/>
                <w:bottom w:val="none" w:sz="0" w:space="0" w:color="auto"/>
                <w:right w:val="none" w:sz="0" w:space="0" w:color="auto"/>
              </w:divBdr>
            </w:div>
            <w:div w:id="1540358726">
              <w:marLeft w:val="0"/>
              <w:marRight w:val="0"/>
              <w:marTop w:val="0"/>
              <w:marBottom w:val="0"/>
              <w:divBdr>
                <w:top w:val="none" w:sz="0" w:space="0" w:color="auto"/>
                <w:left w:val="none" w:sz="0" w:space="0" w:color="auto"/>
                <w:bottom w:val="none" w:sz="0" w:space="0" w:color="auto"/>
                <w:right w:val="none" w:sz="0" w:space="0" w:color="auto"/>
              </w:divBdr>
            </w:div>
            <w:div w:id="1637682419">
              <w:marLeft w:val="0"/>
              <w:marRight w:val="0"/>
              <w:marTop w:val="0"/>
              <w:marBottom w:val="0"/>
              <w:divBdr>
                <w:top w:val="none" w:sz="0" w:space="0" w:color="auto"/>
                <w:left w:val="none" w:sz="0" w:space="0" w:color="auto"/>
                <w:bottom w:val="none" w:sz="0" w:space="0" w:color="auto"/>
                <w:right w:val="none" w:sz="0" w:space="0" w:color="auto"/>
              </w:divBdr>
            </w:div>
            <w:div w:id="1973899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094688">
      <w:bodyDiv w:val="1"/>
      <w:marLeft w:val="0"/>
      <w:marRight w:val="0"/>
      <w:marTop w:val="0"/>
      <w:marBottom w:val="0"/>
      <w:divBdr>
        <w:top w:val="none" w:sz="0" w:space="0" w:color="auto"/>
        <w:left w:val="none" w:sz="0" w:space="0" w:color="auto"/>
        <w:bottom w:val="none" w:sz="0" w:space="0" w:color="auto"/>
        <w:right w:val="none" w:sz="0" w:space="0" w:color="auto"/>
      </w:divBdr>
      <w:divsChild>
        <w:div w:id="1178085026">
          <w:marLeft w:val="0"/>
          <w:marRight w:val="0"/>
          <w:marTop w:val="0"/>
          <w:marBottom w:val="0"/>
          <w:divBdr>
            <w:top w:val="none" w:sz="0" w:space="0" w:color="auto"/>
            <w:left w:val="none" w:sz="0" w:space="0" w:color="auto"/>
            <w:bottom w:val="none" w:sz="0" w:space="0" w:color="auto"/>
            <w:right w:val="none" w:sz="0" w:space="0" w:color="auto"/>
          </w:divBdr>
          <w:divsChild>
            <w:div w:id="1583952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6011596">
      <w:bodyDiv w:val="1"/>
      <w:marLeft w:val="0"/>
      <w:marRight w:val="0"/>
      <w:marTop w:val="0"/>
      <w:marBottom w:val="0"/>
      <w:divBdr>
        <w:top w:val="none" w:sz="0" w:space="0" w:color="auto"/>
        <w:left w:val="none" w:sz="0" w:space="0" w:color="auto"/>
        <w:bottom w:val="none" w:sz="0" w:space="0" w:color="auto"/>
        <w:right w:val="none" w:sz="0" w:space="0" w:color="auto"/>
      </w:divBdr>
      <w:divsChild>
        <w:div w:id="94255780">
          <w:marLeft w:val="0"/>
          <w:marRight w:val="0"/>
          <w:marTop w:val="0"/>
          <w:marBottom w:val="0"/>
          <w:divBdr>
            <w:top w:val="none" w:sz="0" w:space="0" w:color="auto"/>
            <w:left w:val="none" w:sz="0" w:space="0" w:color="auto"/>
            <w:bottom w:val="none" w:sz="0" w:space="0" w:color="auto"/>
            <w:right w:val="none" w:sz="0" w:space="0" w:color="auto"/>
          </w:divBdr>
          <w:divsChild>
            <w:div w:id="1418480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389353">
      <w:bodyDiv w:val="1"/>
      <w:marLeft w:val="0"/>
      <w:marRight w:val="0"/>
      <w:marTop w:val="0"/>
      <w:marBottom w:val="0"/>
      <w:divBdr>
        <w:top w:val="none" w:sz="0" w:space="0" w:color="auto"/>
        <w:left w:val="none" w:sz="0" w:space="0" w:color="auto"/>
        <w:bottom w:val="none" w:sz="0" w:space="0" w:color="auto"/>
        <w:right w:val="none" w:sz="0" w:space="0" w:color="auto"/>
      </w:divBdr>
      <w:divsChild>
        <w:div w:id="498347363">
          <w:marLeft w:val="0"/>
          <w:marRight w:val="0"/>
          <w:marTop w:val="0"/>
          <w:marBottom w:val="0"/>
          <w:divBdr>
            <w:top w:val="none" w:sz="0" w:space="0" w:color="auto"/>
            <w:left w:val="none" w:sz="0" w:space="0" w:color="auto"/>
            <w:bottom w:val="none" w:sz="0" w:space="0" w:color="auto"/>
            <w:right w:val="none" w:sz="0" w:space="0" w:color="auto"/>
          </w:divBdr>
          <w:divsChild>
            <w:div w:id="1158233862">
              <w:marLeft w:val="0"/>
              <w:marRight w:val="0"/>
              <w:marTop w:val="0"/>
              <w:marBottom w:val="0"/>
              <w:divBdr>
                <w:top w:val="none" w:sz="0" w:space="0" w:color="auto"/>
                <w:left w:val="none" w:sz="0" w:space="0" w:color="auto"/>
                <w:bottom w:val="none" w:sz="0" w:space="0" w:color="auto"/>
                <w:right w:val="none" w:sz="0" w:space="0" w:color="auto"/>
              </w:divBdr>
            </w:div>
            <w:div w:id="1626739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293848">
      <w:bodyDiv w:val="1"/>
      <w:marLeft w:val="0"/>
      <w:marRight w:val="0"/>
      <w:marTop w:val="0"/>
      <w:marBottom w:val="0"/>
      <w:divBdr>
        <w:top w:val="none" w:sz="0" w:space="0" w:color="auto"/>
        <w:left w:val="none" w:sz="0" w:space="0" w:color="auto"/>
        <w:bottom w:val="none" w:sz="0" w:space="0" w:color="auto"/>
        <w:right w:val="none" w:sz="0" w:space="0" w:color="auto"/>
      </w:divBdr>
      <w:divsChild>
        <w:div w:id="1334526335">
          <w:marLeft w:val="0"/>
          <w:marRight w:val="0"/>
          <w:marTop w:val="0"/>
          <w:marBottom w:val="0"/>
          <w:divBdr>
            <w:top w:val="none" w:sz="0" w:space="0" w:color="auto"/>
            <w:left w:val="none" w:sz="0" w:space="0" w:color="auto"/>
            <w:bottom w:val="none" w:sz="0" w:space="0" w:color="auto"/>
            <w:right w:val="none" w:sz="0" w:space="0" w:color="auto"/>
          </w:divBdr>
          <w:divsChild>
            <w:div w:id="7562315">
              <w:marLeft w:val="0"/>
              <w:marRight w:val="0"/>
              <w:marTop w:val="0"/>
              <w:marBottom w:val="0"/>
              <w:divBdr>
                <w:top w:val="none" w:sz="0" w:space="0" w:color="auto"/>
                <w:left w:val="none" w:sz="0" w:space="0" w:color="auto"/>
                <w:bottom w:val="none" w:sz="0" w:space="0" w:color="auto"/>
                <w:right w:val="none" w:sz="0" w:space="0" w:color="auto"/>
              </w:divBdr>
            </w:div>
            <w:div w:id="26180780">
              <w:marLeft w:val="0"/>
              <w:marRight w:val="0"/>
              <w:marTop w:val="0"/>
              <w:marBottom w:val="0"/>
              <w:divBdr>
                <w:top w:val="none" w:sz="0" w:space="0" w:color="auto"/>
                <w:left w:val="none" w:sz="0" w:space="0" w:color="auto"/>
                <w:bottom w:val="none" w:sz="0" w:space="0" w:color="auto"/>
                <w:right w:val="none" w:sz="0" w:space="0" w:color="auto"/>
              </w:divBdr>
            </w:div>
            <w:div w:id="82797243">
              <w:marLeft w:val="0"/>
              <w:marRight w:val="0"/>
              <w:marTop w:val="0"/>
              <w:marBottom w:val="0"/>
              <w:divBdr>
                <w:top w:val="none" w:sz="0" w:space="0" w:color="auto"/>
                <w:left w:val="none" w:sz="0" w:space="0" w:color="auto"/>
                <w:bottom w:val="none" w:sz="0" w:space="0" w:color="auto"/>
                <w:right w:val="none" w:sz="0" w:space="0" w:color="auto"/>
              </w:divBdr>
            </w:div>
            <w:div w:id="90584775">
              <w:marLeft w:val="0"/>
              <w:marRight w:val="0"/>
              <w:marTop w:val="0"/>
              <w:marBottom w:val="0"/>
              <w:divBdr>
                <w:top w:val="none" w:sz="0" w:space="0" w:color="auto"/>
                <w:left w:val="none" w:sz="0" w:space="0" w:color="auto"/>
                <w:bottom w:val="none" w:sz="0" w:space="0" w:color="auto"/>
                <w:right w:val="none" w:sz="0" w:space="0" w:color="auto"/>
              </w:divBdr>
            </w:div>
            <w:div w:id="240876594">
              <w:marLeft w:val="0"/>
              <w:marRight w:val="0"/>
              <w:marTop w:val="0"/>
              <w:marBottom w:val="0"/>
              <w:divBdr>
                <w:top w:val="none" w:sz="0" w:space="0" w:color="auto"/>
                <w:left w:val="none" w:sz="0" w:space="0" w:color="auto"/>
                <w:bottom w:val="none" w:sz="0" w:space="0" w:color="auto"/>
                <w:right w:val="none" w:sz="0" w:space="0" w:color="auto"/>
              </w:divBdr>
            </w:div>
            <w:div w:id="311562765">
              <w:marLeft w:val="0"/>
              <w:marRight w:val="0"/>
              <w:marTop w:val="0"/>
              <w:marBottom w:val="0"/>
              <w:divBdr>
                <w:top w:val="none" w:sz="0" w:space="0" w:color="auto"/>
                <w:left w:val="none" w:sz="0" w:space="0" w:color="auto"/>
                <w:bottom w:val="none" w:sz="0" w:space="0" w:color="auto"/>
                <w:right w:val="none" w:sz="0" w:space="0" w:color="auto"/>
              </w:divBdr>
            </w:div>
            <w:div w:id="316686210">
              <w:marLeft w:val="0"/>
              <w:marRight w:val="0"/>
              <w:marTop w:val="0"/>
              <w:marBottom w:val="0"/>
              <w:divBdr>
                <w:top w:val="none" w:sz="0" w:space="0" w:color="auto"/>
                <w:left w:val="none" w:sz="0" w:space="0" w:color="auto"/>
                <w:bottom w:val="none" w:sz="0" w:space="0" w:color="auto"/>
                <w:right w:val="none" w:sz="0" w:space="0" w:color="auto"/>
              </w:divBdr>
            </w:div>
            <w:div w:id="324288593">
              <w:marLeft w:val="0"/>
              <w:marRight w:val="0"/>
              <w:marTop w:val="0"/>
              <w:marBottom w:val="0"/>
              <w:divBdr>
                <w:top w:val="none" w:sz="0" w:space="0" w:color="auto"/>
                <w:left w:val="none" w:sz="0" w:space="0" w:color="auto"/>
                <w:bottom w:val="none" w:sz="0" w:space="0" w:color="auto"/>
                <w:right w:val="none" w:sz="0" w:space="0" w:color="auto"/>
              </w:divBdr>
            </w:div>
            <w:div w:id="572663917">
              <w:marLeft w:val="0"/>
              <w:marRight w:val="0"/>
              <w:marTop w:val="0"/>
              <w:marBottom w:val="0"/>
              <w:divBdr>
                <w:top w:val="none" w:sz="0" w:space="0" w:color="auto"/>
                <w:left w:val="none" w:sz="0" w:space="0" w:color="auto"/>
                <w:bottom w:val="none" w:sz="0" w:space="0" w:color="auto"/>
                <w:right w:val="none" w:sz="0" w:space="0" w:color="auto"/>
              </w:divBdr>
            </w:div>
            <w:div w:id="1035156576">
              <w:marLeft w:val="0"/>
              <w:marRight w:val="0"/>
              <w:marTop w:val="0"/>
              <w:marBottom w:val="0"/>
              <w:divBdr>
                <w:top w:val="none" w:sz="0" w:space="0" w:color="auto"/>
                <w:left w:val="none" w:sz="0" w:space="0" w:color="auto"/>
                <w:bottom w:val="none" w:sz="0" w:space="0" w:color="auto"/>
                <w:right w:val="none" w:sz="0" w:space="0" w:color="auto"/>
              </w:divBdr>
            </w:div>
            <w:div w:id="1049108884">
              <w:marLeft w:val="0"/>
              <w:marRight w:val="0"/>
              <w:marTop w:val="0"/>
              <w:marBottom w:val="0"/>
              <w:divBdr>
                <w:top w:val="none" w:sz="0" w:space="0" w:color="auto"/>
                <w:left w:val="none" w:sz="0" w:space="0" w:color="auto"/>
                <w:bottom w:val="none" w:sz="0" w:space="0" w:color="auto"/>
                <w:right w:val="none" w:sz="0" w:space="0" w:color="auto"/>
              </w:divBdr>
            </w:div>
            <w:div w:id="1106999290">
              <w:marLeft w:val="0"/>
              <w:marRight w:val="0"/>
              <w:marTop w:val="0"/>
              <w:marBottom w:val="0"/>
              <w:divBdr>
                <w:top w:val="none" w:sz="0" w:space="0" w:color="auto"/>
                <w:left w:val="none" w:sz="0" w:space="0" w:color="auto"/>
                <w:bottom w:val="none" w:sz="0" w:space="0" w:color="auto"/>
                <w:right w:val="none" w:sz="0" w:space="0" w:color="auto"/>
              </w:divBdr>
            </w:div>
            <w:div w:id="1196650186">
              <w:marLeft w:val="0"/>
              <w:marRight w:val="0"/>
              <w:marTop w:val="0"/>
              <w:marBottom w:val="0"/>
              <w:divBdr>
                <w:top w:val="none" w:sz="0" w:space="0" w:color="auto"/>
                <w:left w:val="none" w:sz="0" w:space="0" w:color="auto"/>
                <w:bottom w:val="none" w:sz="0" w:space="0" w:color="auto"/>
                <w:right w:val="none" w:sz="0" w:space="0" w:color="auto"/>
              </w:divBdr>
            </w:div>
            <w:div w:id="1209756036">
              <w:marLeft w:val="0"/>
              <w:marRight w:val="0"/>
              <w:marTop w:val="0"/>
              <w:marBottom w:val="0"/>
              <w:divBdr>
                <w:top w:val="none" w:sz="0" w:space="0" w:color="auto"/>
                <w:left w:val="none" w:sz="0" w:space="0" w:color="auto"/>
                <w:bottom w:val="none" w:sz="0" w:space="0" w:color="auto"/>
                <w:right w:val="none" w:sz="0" w:space="0" w:color="auto"/>
              </w:divBdr>
            </w:div>
            <w:div w:id="1435859488">
              <w:marLeft w:val="0"/>
              <w:marRight w:val="0"/>
              <w:marTop w:val="0"/>
              <w:marBottom w:val="0"/>
              <w:divBdr>
                <w:top w:val="none" w:sz="0" w:space="0" w:color="auto"/>
                <w:left w:val="none" w:sz="0" w:space="0" w:color="auto"/>
                <w:bottom w:val="none" w:sz="0" w:space="0" w:color="auto"/>
                <w:right w:val="none" w:sz="0" w:space="0" w:color="auto"/>
              </w:divBdr>
            </w:div>
            <w:div w:id="1437598983">
              <w:marLeft w:val="0"/>
              <w:marRight w:val="0"/>
              <w:marTop w:val="0"/>
              <w:marBottom w:val="0"/>
              <w:divBdr>
                <w:top w:val="none" w:sz="0" w:space="0" w:color="auto"/>
                <w:left w:val="none" w:sz="0" w:space="0" w:color="auto"/>
                <w:bottom w:val="none" w:sz="0" w:space="0" w:color="auto"/>
                <w:right w:val="none" w:sz="0" w:space="0" w:color="auto"/>
              </w:divBdr>
            </w:div>
            <w:div w:id="1613397975">
              <w:marLeft w:val="0"/>
              <w:marRight w:val="0"/>
              <w:marTop w:val="0"/>
              <w:marBottom w:val="0"/>
              <w:divBdr>
                <w:top w:val="none" w:sz="0" w:space="0" w:color="auto"/>
                <w:left w:val="none" w:sz="0" w:space="0" w:color="auto"/>
                <w:bottom w:val="none" w:sz="0" w:space="0" w:color="auto"/>
                <w:right w:val="none" w:sz="0" w:space="0" w:color="auto"/>
              </w:divBdr>
            </w:div>
            <w:div w:id="1642079729">
              <w:marLeft w:val="0"/>
              <w:marRight w:val="0"/>
              <w:marTop w:val="0"/>
              <w:marBottom w:val="0"/>
              <w:divBdr>
                <w:top w:val="none" w:sz="0" w:space="0" w:color="auto"/>
                <w:left w:val="none" w:sz="0" w:space="0" w:color="auto"/>
                <w:bottom w:val="none" w:sz="0" w:space="0" w:color="auto"/>
                <w:right w:val="none" w:sz="0" w:space="0" w:color="auto"/>
              </w:divBdr>
            </w:div>
            <w:div w:id="1702365061">
              <w:marLeft w:val="0"/>
              <w:marRight w:val="0"/>
              <w:marTop w:val="0"/>
              <w:marBottom w:val="0"/>
              <w:divBdr>
                <w:top w:val="none" w:sz="0" w:space="0" w:color="auto"/>
                <w:left w:val="none" w:sz="0" w:space="0" w:color="auto"/>
                <w:bottom w:val="none" w:sz="0" w:space="0" w:color="auto"/>
                <w:right w:val="none" w:sz="0" w:space="0" w:color="auto"/>
              </w:divBdr>
            </w:div>
            <w:div w:id="1837455012">
              <w:marLeft w:val="0"/>
              <w:marRight w:val="0"/>
              <w:marTop w:val="0"/>
              <w:marBottom w:val="0"/>
              <w:divBdr>
                <w:top w:val="none" w:sz="0" w:space="0" w:color="auto"/>
                <w:left w:val="none" w:sz="0" w:space="0" w:color="auto"/>
                <w:bottom w:val="none" w:sz="0" w:space="0" w:color="auto"/>
                <w:right w:val="none" w:sz="0" w:space="0" w:color="auto"/>
              </w:divBdr>
            </w:div>
            <w:div w:id="1926761132">
              <w:marLeft w:val="0"/>
              <w:marRight w:val="0"/>
              <w:marTop w:val="0"/>
              <w:marBottom w:val="0"/>
              <w:divBdr>
                <w:top w:val="none" w:sz="0" w:space="0" w:color="auto"/>
                <w:left w:val="none" w:sz="0" w:space="0" w:color="auto"/>
                <w:bottom w:val="none" w:sz="0" w:space="0" w:color="auto"/>
                <w:right w:val="none" w:sz="0" w:space="0" w:color="auto"/>
              </w:divBdr>
            </w:div>
            <w:div w:id="1942296499">
              <w:marLeft w:val="0"/>
              <w:marRight w:val="0"/>
              <w:marTop w:val="0"/>
              <w:marBottom w:val="0"/>
              <w:divBdr>
                <w:top w:val="none" w:sz="0" w:space="0" w:color="auto"/>
                <w:left w:val="none" w:sz="0" w:space="0" w:color="auto"/>
                <w:bottom w:val="none" w:sz="0" w:space="0" w:color="auto"/>
                <w:right w:val="none" w:sz="0" w:space="0" w:color="auto"/>
              </w:divBdr>
            </w:div>
            <w:div w:id="1974825698">
              <w:marLeft w:val="0"/>
              <w:marRight w:val="0"/>
              <w:marTop w:val="0"/>
              <w:marBottom w:val="0"/>
              <w:divBdr>
                <w:top w:val="none" w:sz="0" w:space="0" w:color="auto"/>
                <w:left w:val="none" w:sz="0" w:space="0" w:color="auto"/>
                <w:bottom w:val="none" w:sz="0" w:space="0" w:color="auto"/>
                <w:right w:val="none" w:sz="0" w:space="0" w:color="auto"/>
              </w:divBdr>
            </w:div>
            <w:div w:id="2105802779">
              <w:marLeft w:val="0"/>
              <w:marRight w:val="0"/>
              <w:marTop w:val="0"/>
              <w:marBottom w:val="0"/>
              <w:divBdr>
                <w:top w:val="none" w:sz="0" w:space="0" w:color="auto"/>
                <w:left w:val="none" w:sz="0" w:space="0" w:color="auto"/>
                <w:bottom w:val="none" w:sz="0" w:space="0" w:color="auto"/>
                <w:right w:val="none" w:sz="0" w:space="0" w:color="auto"/>
              </w:divBdr>
            </w:div>
            <w:div w:id="2133397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6845">
      <w:bodyDiv w:val="1"/>
      <w:marLeft w:val="0"/>
      <w:marRight w:val="0"/>
      <w:marTop w:val="0"/>
      <w:marBottom w:val="0"/>
      <w:divBdr>
        <w:top w:val="none" w:sz="0" w:space="0" w:color="auto"/>
        <w:left w:val="none" w:sz="0" w:space="0" w:color="auto"/>
        <w:bottom w:val="none" w:sz="0" w:space="0" w:color="auto"/>
        <w:right w:val="none" w:sz="0" w:space="0" w:color="auto"/>
      </w:divBdr>
      <w:divsChild>
        <w:div w:id="687566240">
          <w:marLeft w:val="0"/>
          <w:marRight w:val="0"/>
          <w:marTop w:val="0"/>
          <w:marBottom w:val="0"/>
          <w:divBdr>
            <w:top w:val="none" w:sz="0" w:space="0" w:color="auto"/>
            <w:left w:val="none" w:sz="0" w:space="0" w:color="auto"/>
            <w:bottom w:val="none" w:sz="0" w:space="0" w:color="auto"/>
            <w:right w:val="none" w:sz="0" w:space="0" w:color="auto"/>
          </w:divBdr>
          <w:divsChild>
            <w:div w:id="324090548">
              <w:marLeft w:val="0"/>
              <w:marRight w:val="0"/>
              <w:marTop w:val="0"/>
              <w:marBottom w:val="0"/>
              <w:divBdr>
                <w:top w:val="none" w:sz="0" w:space="0" w:color="auto"/>
                <w:left w:val="none" w:sz="0" w:space="0" w:color="auto"/>
                <w:bottom w:val="none" w:sz="0" w:space="0" w:color="auto"/>
                <w:right w:val="none" w:sz="0" w:space="0" w:color="auto"/>
              </w:divBdr>
            </w:div>
            <w:div w:id="342130482">
              <w:marLeft w:val="0"/>
              <w:marRight w:val="0"/>
              <w:marTop w:val="0"/>
              <w:marBottom w:val="0"/>
              <w:divBdr>
                <w:top w:val="none" w:sz="0" w:space="0" w:color="auto"/>
                <w:left w:val="none" w:sz="0" w:space="0" w:color="auto"/>
                <w:bottom w:val="none" w:sz="0" w:space="0" w:color="auto"/>
                <w:right w:val="none" w:sz="0" w:space="0" w:color="auto"/>
              </w:divBdr>
            </w:div>
            <w:div w:id="367804429">
              <w:marLeft w:val="0"/>
              <w:marRight w:val="0"/>
              <w:marTop w:val="0"/>
              <w:marBottom w:val="0"/>
              <w:divBdr>
                <w:top w:val="none" w:sz="0" w:space="0" w:color="auto"/>
                <w:left w:val="none" w:sz="0" w:space="0" w:color="auto"/>
                <w:bottom w:val="none" w:sz="0" w:space="0" w:color="auto"/>
                <w:right w:val="none" w:sz="0" w:space="0" w:color="auto"/>
              </w:divBdr>
            </w:div>
            <w:div w:id="433979774">
              <w:marLeft w:val="0"/>
              <w:marRight w:val="0"/>
              <w:marTop w:val="0"/>
              <w:marBottom w:val="0"/>
              <w:divBdr>
                <w:top w:val="none" w:sz="0" w:space="0" w:color="auto"/>
                <w:left w:val="none" w:sz="0" w:space="0" w:color="auto"/>
                <w:bottom w:val="none" w:sz="0" w:space="0" w:color="auto"/>
                <w:right w:val="none" w:sz="0" w:space="0" w:color="auto"/>
              </w:divBdr>
            </w:div>
            <w:div w:id="542785935">
              <w:marLeft w:val="0"/>
              <w:marRight w:val="0"/>
              <w:marTop w:val="0"/>
              <w:marBottom w:val="0"/>
              <w:divBdr>
                <w:top w:val="none" w:sz="0" w:space="0" w:color="auto"/>
                <w:left w:val="none" w:sz="0" w:space="0" w:color="auto"/>
                <w:bottom w:val="none" w:sz="0" w:space="0" w:color="auto"/>
                <w:right w:val="none" w:sz="0" w:space="0" w:color="auto"/>
              </w:divBdr>
            </w:div>
            <w:div w:id="566262522">
              <w:marLeft w:val="0"/>
              <w:marRight w:val="0"/>
              <w:marTop w:val="0"/>
              <w:marBottom w:val="0"/>
              <w:divBdr>
                <w:top w:val="none" w:sz="0" w:space="0" w:color="auto"/>
                <w:left w:val="none" w:sz="0" w:space="0" w:color="auto"/>
                <w:bottom w:val="none" w:sz="0" w:space="0" w:color="auto"/>
                <w:right w:val="none" w:sz="0" w:space="0" w:color="auto"/>
              </w:divBdr>
            </w:div>
            <w:div w:id="578491157">
              <w:marLeft w:val="0"/>
              <w:marRight w:val="0"/>
              <w:marTop w:val="0"/>
              <w:marBottom w:val="0"/>
              <w:divBdr>
                <w:top w:val="none" w:sz="0" w:space="0" w:color="auto"/>
                <w:left w:val="none" w:sz="0" w:space="0" w:color="auto"/>
                <w:bottom w:val="none" w:sz="0" w:space="0" w:color="auto"/>
                <w:right w:val="none" w:sz="0" w:space="0" w:color="auto"/>
              </w:divBdr>
            </w:div>
            <w:div w:id="581330220">
              <w:marLeft w:val="0"/>
              <w:marRight w:val="0"/>
              <w:marTop w:val="0"/>
              <w:marBottom w:val="0"/>
              <w:divBdr>
                <w:top w:val="none" w:sz="0" w:space="0" w:color="auto"/>
                <w:left w:val="none" w:sz="0" w:space="0" w:color="auto"/>
                <w:bottom w:val="none" w:sz="0" w:space="0" w:color="auto"/>
                <w:right w:val="none" w:sz="0" w:space="0" w:color="auto"/>
              </w:divBdr>
            </w:div>
            <w:div w:id="754788224">
              <w:marLeft w:val="0"/>
              <w:marRight w:val="0"/>
              <w:marTop w:val="0"/>
              <w:marBottom w:val="0"/>
              <w:divBdr>
                <w:top w:val="none" w:sz="0" w:space="0" w:color="auto"/>
                <w:left w:val="none" w:sz="0" w:space="0" w:color="auto"/>
                <w:bottom w:val="none" w:sz="0" w:space="0" w:color="auto"/>
                <w:right w:val="none" w:sz="0" w:space="0" w:color="auto"/>
              </w:divBdr>
            </w:div>
            <w:div w:id="816606493">
              <w:marLeft w:val="0"/>
              <w:marRight w:val="0"/>
              <w:marTop w:val="0"/>
              <w:marBottom w:val="0"/>
              <w:divBdr>
                <w:top w:val="none" w:sz="0" w:space="0" w:color="auto"/>
                <w:left w:val="none" w:sz="0" w:space="0" w:color="auto"/>
                <w:bottom w:val="none" w:sz="0" w:space="0" w:color="auto"/>
                <w:right w:val="none" w:sz="0" w:space="0" w:color="auto"/>
              </w:divBdr>
            </w:div>
            <w:div w:id="1012222515">
              <w:marLeft w:val="0"/>
              <w:marRight w:val="0"/>
              <w:marTop w:val="0"/>
              <w:marBottom w:val="0"/>
              <w:divBdr>
                <w:top w:val="none" w:sz="0" w:space="0" w:color="auto"/>
                <w:left w:val="none" w:sz="0" w:space="0" w:color="auto"/>
                <w:bottom w:val="none" w:sz="0" w:space="0" w:color="auto"/>
                <w:right w:val="none" w:sz="0" w:space="0" w:color="auto"/>
              </w:divBdr>
            </w:div>
            <w:div w:id="1022124969">
              <w:marLeft w:val="0"/>
              <w:marRight w:val="0"/>
              <w:marTop w:val="0"/>
              <w:marBottom w:val="0"/>
              <w:divBdr>
                <w:top w:val="none" w:sz="0" w:space="0" w:color="auto"/>
                <w:left w:val="none" w:sz="0" w:space="0" w:color="auto"/>
                <w:bottom w:val="none" w:sz="0" w:space="0" w:color="auto"/>
                <w:right w:val="none" w:sz="0" w:space="0" w:color="auto"/>
              </w:divBdr>
            </w:div>
            <w:div w:id="1069425464">
              <w:marLeft w:val="0"/>
              <w:marRight w:val="0"/>
              <w:marTop w:val="0"/>
              <w:marBottom w:val="0"/>
              <w:divBdr>
                <w:top w:val="none" w:sz="0" w:space="0" w:color="auto"/>
                <w:left w:val="none" w:sz="0" w:space="0" w:color="auto"/>
                <w:bottom w:val="none" w:sz="0" w:space="0" w:color="auto"/>
                <w:right w:val="none" w:sz="0" w:space="0" w:color="auto"/>
              </w:divBdr>
            </w:div>
            <w:div w:id="1107775701">
              <w:marLeft w:val="0"/>
              <w:marRight w:val="0"/>
              <w:marTop w:val="0"/>
              <w:marBottom w:val="0"/>
              <w:divBdr>
                <w:top w:val="none" w:sz="0" w:space="0" w:color="auto"/>
                <w:left w:val="none" w:sz="0" w:space="0" w:color="auto"/>
                <w:bottom w:val="none" w:sz="0" w:space="0" w:color="auto"/>
                <w:right w:val="none" w:sz="0" w:space="0" w:color="auto"/>
              </w:divBdr>
            </w:div>
            <w:div w:id="1145975161">
              <w:marLeft w:val="0"/>
              <w:marRight w:val="0"/>
              <w:marTop w:val="0"/>
              <w:marBottom w:val="0"/>
              <w:divBdr>
                <w:top w:val="none" w:sz="0" w:space="0" w:color="auto"/>
                <w:left w:val="none" w:sz="0" w:space="0" w:color="auto"/>
                <w:bottom w:val="none" w:sz="0" w:space="0" w:color="auto"/>
                <w:right w:val="none" w:sz="0" w:space="0" w:color="auto"/>
              </w:divBdr>
            </w:div>
            <w:div w:id="1154182232">
              <w:marLeft w:val="0"/>
              <w:marRight w:val="0"/>
              <w:marTop w:val="0"/>
              <w:marBottom w:val="0"/>
              <w:divBdr>
                <w:top w:val="none" w:sz="0" w:space="0" w:color="auto"/>
                <w:left w:val="none" w:sz="0" w:space="0" w:color="auto"/>
                <w:bottom w:val="none" w:sz="0" w:space="0" w:color="auto"/>
                <w:right w:val="none" w:sz="0" w:space="0" w:color="auto"/>
              </w:divBdr>
            </w:div>
            <w:div w:id="1177159893">
              <w:marLeft w:val="0"/>
              <w:marRight w:val="0"/>
              <w:marTop w:val="0"/>
              <w:marBottom w:val="0"/>
              <w:divBdr>
                <w:top w:val="none" w:sz="0" w:space="0" w:color="auto"/>
                <w:left w:val="none" w:sz="0" w:space="0" w:color="auto"/>
                <w:bottom w:val="none" w:sz="0" w:space="0" w:color="auto"/>
                <w:right w:val="none" w:sz="0" w:space="0" w:color="auto"/>
              </w:divBdr>
            </w:div>
            <w:div w:id="1259145463">
              <w:marLeft w:val="0"/>
              <w:marRight w:val="0"/>
              <w:marTop w:val="0"/>
              <w:marBottom w:val="0"/>
              <w:divBdr>
                <w:top w:val="none" w:sz="0" w:space="0" w:color="auto"/>
                <w:left w:val="none" w:sz="0" w:space="0" w:color="auto"/>
                <w:bottom w:val="none" w:sz="0" w:space="0" w:color="auto"/>
                <w:right w:val="none" w:sz="0" w:space="0" w:color="auto"/>
              </w:divBdr>
            </w:div>
            <w:div w:id="1287471625">
              <w:marLeft w:val="0"/>
              <w:marRight w:val="0"/>
              <w:marTop w:val="0"/>
              <w:marBottom w:val="0"/>
              <w:divBdr>
                <w:top w:val="none" w:sz="0" w:space="0" w:color="auto"/>
                <w:left w:val="none" w:sz="0" w:space="0" w:color="auto"/>
                <w:bottom w:val="none" w:sz="0" w:space="0" w:color="auto"/>
                <w:right w:val="none" w:sz="0" w:space="0" w:color="auto"/>
              </w:divBdr>
            </w:div>
            <w:div w:id="1375618417">
              <w:marLeft w:val="0"/>
              <w:marRight w:val="0"/>
              <w:marTop w:val="0"/>
              <w:marBottom w:val="0"/>
              <w:divBdr>
                <w:top w:val="none" w:sz="0" w:space="0" w:color="auto"/>
                <w:left w:val="none" w:sz="0" w:space="0" w:color="auto"/>
                <w:bottom w:val="none" w:sz="0" w:space="0" w:color="auto"/>
                <w:right w:val="none" w:sz="0" w:space="0" w:color="auto"/>
              </w:divBdr>
            </w:div>
            <w:div w:id="1493259603">
              <w:marLeft w:val="0"/>
              <w:marRight w:val="0"/>
              <w:marTop w:val="0"/>
              <w:marBottom w:val="0"/>
              <w:divBdr>
                <w:top w:val="none" w:sz="0" w:space="0" w:color="auto"/>
                <w:left w:val="none" w:sz="0" w:space="0" w:color="auto"/>
                <w:bottom w:val="none" w:sz="0" w:space="0" w:color="auto"/>
                <w:right w:val="none" w:sz="0" w:space="0" w:color="auto"/>
              </w:divBdr>
            </w:div>
            <w:div w:id="1640920859">
              <w:marLeft w:val="0"/>
              <w:marRight w:val="0"/>
              <w:marTop w:val="0"/>
              <w:marBottom w:val="0"/>
              <w:divBdr>
                <w:top w:val="none" w:sz="0" w:space="0" w:color="auto"/>
                <w:left w:val="none" w:sz="0" w:space="0" w:color="auto"/>
                <w:bottom w:val="none" w:sz="0" w:space="0" w:color="auto"/>
                <w:right w:val="none" w:sz="0" w:space="0" w:color="auto"/>
              </w:divBdr>
            </w:div>
            <w:div w:id="1733847242">
              <w:marLeft w:val="0"/>
              <w:marRight w:val="0"/>
              <w:marTop w:val="0"/>
              <w:marBottom w:val="0"/>
              <w:divBdr>
                <w:top w:val="none" w:sz="0" w:space="0" w:color="auto"/>
                <w:left w:val="none" w:sz="0" w:space="0" w:color="auto"/>
                <w:bottom w:val="none" w:sz="0" w:space="0" w:color="auto"/>
                <w:right w:val="none" w:sz="0" w:space="0" w:color="auto"/>
              </w:divBdr>
            </w:div>
            <w:div w:id="1757824891">
              <w:marLeft w:val="0"/>
              <w:marRight w:val="0"/>
              <w:marTop w:val="0"/>
              <w:marBottom w:val="0"/>
              <w:divBdr>
                <w:top w:val="none" w:sz="0" w:space="0" w:color="auto"/>
                <w:left w:val="none" w:sz="0" w:space="0" w:color="auto"/>
                <w:bottom w:val="none" w:sz="0" w:space="0" w:color="auto"/>
                <w:right w:val="none" w:sz="0" w:space="0" w:color="auto"/>
              </w:divBdr>
            </w:div>
            <w:div w:id="1783180969">
              <w:marLeft w:val="0"/>
              <w:marRight w:val="0"/>
              <w:marTop w:val="0"/>
              <w:marBottom w:val="0"/>
              <w:divBdr>
                <w:top w:val="none" w:sz="0" w:space="0" w:color="auto"/>
                <w:left w:val="none" w:sz="0" w:space="0" w:color="auto"/>
                <w:bottom w:val="none" w:sz="0" w:space="0" w:color="auto"/>
                <w:right w:val="none" w:sz="0" w:space="0" w:color="auto"/>
              </w:divBdr>
            </w:div>
            <w:div w:id="1809853869">
              <w:marLeft w:val="0"/>
              <w:marRight w:val="0"/>
              <w:marTop w:val="0"/>
              <w:marBottom w:val="0"/>
              <w:divBdr>
                <w:top w:val="none" w:sz="0" w:space="0" w:color="auto"/>
                <w:left w:val="none" w:sz="0" w:space="0" w:color="auto"/>
                <w:bottom w:val="none" w:sz="0" w:space="0" w:color="auto"/>
                <w:right w:val="none" w:sz="0" w:space="0" w:color="auto"/>
              </w:divBdr>
            </w:div>
            <w:div w:id="1846705417">
              <w:marLeft w:val="0"/>
              <w:marRight w:val="0"/>
              <w:marTop w:val="0"/>
              <w:marBottom w:val="0"/>
              <w:divBdr>
                <w:top w:val="none" w:sz="0" w:space="0" w:color="auto"/>
                <w:left w:val="none" w:sz="0" w:space="0" w:color="auto"/>
                <w:bottom w:val="none" w:sz="0" w:space="0" w:color="auto"/>
                <w:right w:val="none" w:sz="0" w:space="0" w:color="auto"/>
              </w:divBdr>
            </w:div>
            <w:div w:id="1872915270">
              <w:marLeft w:val="0"/>
              <w:marRight w:val="0"/>
              <w:marTop w:val="0"/>
              <w:marBottom w:val="0"/>
              <w:divBdr>
                <w:top w:val="none" w:sz="0" w:space="0" w:color="auto"/>
                <w:left w:val="none" w:sz="0" w:space="0" w:color="auto"/>
                <w:bottom w:val="none" w:sz="0" w:space="0" w:color="auto"/>
                <w:right w:val="none" w:sz="0" w:space="0" w:color="auto"/>
              </w:divBdr>
            </w:div>
            <w:div w:id="1877961087">
              <w:marLeft w:val="0"/>
              <w:marRight w:val="0"/>
              <w:marTop w:val="0"/>
              <w:marBottom w:val="0"/>
              <w:divBdr>
                <w:top w:val="none" w:sz="0" w:space="0" w:color="auto"/>
                <w:left w:val="none" w:sz="0" w:space="0" w:color="auto"/>
                <w:bottom w:val="none" w:sz="0" w:space="0" w:color="auto"/>
                <w:right w:val="none" w:sz="0" w:space="0" w:color="auto"/>
              </w:divBdr>
            </w:div>
            <w:div w:id="1945380161">
              <w:marLeft w:val="0"/>
              <w:marRight w:val="0"/>
              <w:marTop w:val="0"/>
              <w:marBottom w:val="0"/>
              <w:divBdr>
                <w:top w:val="none" w:sz="0" w:space="0" w:color="auto"/>
                <w:left w:val="none" w:sz="0" w:space="0" w:color="auto"/>
                <w:bottom w:val="none" w:sz="0" w:space="0" w:color="auto"/>
                <w:right w:val="none" w:sz="0" w:space="0" w:color="auto"/>
              </w:divBdr>
            </w:div>
            <w:div w:id="1983651942">
              <w:marLeft w:val="0"/>
              <w:marRight w:val="0"/>
              <w:marTop w:val="0"/>
              <w:marBottom w:val="0"/>
              <w:divBdr>
                <w:top w:val="none" w:sz="0" w:space="0" w:color="auto"/>
                <w:left w:val="none" w:sz="0" w:space="0" w:color="auto"/>
                <w:bottom w:val="none" w:sz="0" w:space="0" w:color="auto"/>
                <w:right w:val="none" w:sz="0" w:space="0" w:color="auto"/>
              </w:divBdr>
            </w:div>
            <w:div w:id="2070225344">
              <w:marLeft w:val="0"/>
              <w:marRight w:val="0"/>
              <w:marTop w:val="0"/>
              <w:marBottom w:val="0"/>
              <w:divBdr>
                <w:top w:val="none" w:sz="0" w:space="0" w:color="auto"/>
                <w:left w:val="none" w:sz="0" w:space="0" w:color="auto"/>
                <w:bottom w:val="none" w:sz="0" w:space="0" w:color="auto"/>
                <w:right w:val="none" w:sz="0" w:space="0" w:color="auto"/>
              </w:divBdr>
            </w:div>
            <w:div w:id="2110617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785210">
      <w:bodyDiv w:val="1"/>
      <w:marLeft w:val="0"/>
      <w:marRight w:val="0"/>
      <w:marTop w:val="0"/>
      <w:marBottom w:val="0"/>
      <w:divBdr>
        <w:top w:val="none" w:sz="0" w:space="0" w:color="auto"/>
        <w:left w:val="none" w:sz="0" w:space="0" w:color="auto"/>
        <w:bottom w:val="none" w:sz="0" w:space="0" w:color="auto"/>
        <w:right w:val="none" w:sz="0" w:space="0" w:color="auto"/>
      </w:divBdr>
      <w:divsChild>
        <w:div w:id="2034381613">
          <w:marLeft w:val="0"/>
          <w:marRight w:val="0"/>
          <w:marTop w:val="0"/>
          <w:marBottom w:val="0"/>
          <w:divBdr>
            <w:top w:val="none" w:sz="0" w:space="0" w:color="auto"/>
            <w:left w:val="none" w:sz="0" w:space="0" w:color="auto"/>
            <w:bottom w:val="none" w:sz="0" w:space="0" w:color="auto"/>
            <w:right w:val="none" w:sz="0" w:space="0" w:color="auto"/>
          </w:divBdr>
          <w:divsChild>
            <w:div w:id="860776838">
              <w:marLeft w:val="0"/>
              <w:marRight w:val="0"/>
              <w:marTop w:val="0"/>
              <w:marBottom w:val="0"/>
              <w:divBdr>
                <w:top w:val="none" w:sz="0" w:space="0" w:color="auto"/>
                <w:left w:val="none" w:sz="0" w:space="0" w:color="auto"/>
                <w:bottom w:val="none" w:sz="0" w:space="0" w:color="auto"/>
                <w:right w:val="none" w:sz="0" w:space="0" w:color="auto"/>
              </w:divBdr>
            </w:div>
            <w:div w:id="933396212">
              <w:marLeft w:val="0"/>
              <w:marRight w:val="0"/>
              <w:marTop w:val="0"/>
              <w:marBottom w:val="0"/>
              <w:divBdr>
                <w:top w:val="none" w:sz="0" w:space="0" w:color="auto"/>
                <w:left w:val="none" w:sz="0" w:space="0" w:color="auto"/>
                <w:bottom w:val="none" w:sz="0" w:space="0" w:color="auto"/>
                <w:right w:val="none" w:sz="0" w:space="0" w:color="auto"/>
              </w:divBdr>
            </w:div>
            <w:div w:id="1173182692">
              <w:marLeft w:val="0"/>
              <w:marRight w:val="0"/>
              <w:marTop w:val="0"/>
              <w:marBottom w:val="0"/>
              <w:divBdr>
                <w:top w:val="none" w:sz="0" w:space="0" w:color="auto"/>
                <w:left w:val="none" w:sz="0" w:space="0" w:color="auto"/>
                <w:bottom w:val="none" w:sz="0" w:space="0" w:color="auto"/>
                <w:right w:val="none" w:sz="0" w:space="0" w:color="auto"/>
              </w:divBdr>
            </w:div>
            <w:div w:id="1863936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067921">
      <w:bodyDiv w:val="1"/>
      <w:marLeft w:val="0"/>
      <w:marRight w:val="0"/>
      <w:marTop w:val="0"/>
      <w:marBottom w:val="0"/>
      <w:divBdr>
        <w:top w:val="none" w:sz="0" w:space="0" w:color="auto"/>
        <w:left w:val="none" w:sz="0" w:space="0" w:color="auto"/>
        <w:bottom w:val="none" w:sz="0" w:space="0" w:color="auto"/>
        <w:right w:val="none" w:sz="0" w:space="0" w:color="auto"/>
      </w:divBdr>
      <w:divsChild>
        <w:div w:id="1695106675">
          <w:marLeft w:val="0"/>
          <w:marRight w:val="0"/>
          <w:marTop w:val="0"/>
          <w:marBottom w:val="0"/>
          <w:divBdr>
            <w:top w:val="none" w:sz="0" w:space="0" w:color="auto"/>
            <w:left w:val="none" w:sz="0" w:space="0" w:color="auto"/>
            <w:bottom w:val="none" w:sz="0" w:space="0" w:color="auto"/>
            <w:right w:val="none" w:sz="0" w:space="0" w:color="auto"/>
          </w:divBdr>
          <w:divsChild>
            <w:div w:id="518006826">
              <w:marLeft w:val="0"/>
              <w:marRight w:val="0"/>
              <w:marTop w:val="0"/>
              <w:marBottom w:val="0"/>
              <w:divBdr>
                <w:top w:val="none" w:sz="0" w:space="0" w:color="auto"/>
                <w:left w:val="none" w:sz="0" w:space="0" w:color="auto"/>
                <w:bottom w:val="none" w:sz="0" w:space="0" w:color="auto"/>
                <w:right w:val="none" w:sz="0" w:space="0" w:color="auto"/>
              </w:divBdr>
            </w:div>
            <w:div w:id="544560019">
              <w:marLeft w:val="0"/>
              <w:marRight w:val="0"/>
              <w:marTop w:val="0"/>
              <w:marBottom w:val="0"/>
              <w:divBdr>
                <w:top w:val="none" w:sz="0" w:space="0" w:color="auto"/>
                <w:left w:val="none" w:sz="0" w:space="0" w:color="auto"/>
                <w:bottom w:val="none" w:sz="0" w:space="0" w:color="auto"/>
                <w:right w:val="none" w:sz="0" w:space="0" w:color="auto"/>
              </w:divBdr>
            </w:div>
            <w:div w:id="877090992">
              <w:marLeft w:val="0"/>
              <w:marRight w:val="0"/>
              <w:marTop w:val="0"/>
              <w:marBottom w:val="0"/>
              <w:divBdr>
                <w:top w:val="none" w:sz="0" w:space="0" w:color="auto"/>
                <w:left w:val="none" w:sz="0" w:space="0" w:color="auto"/>
                <w:bottom w:val="none" w:sz="0" w:space="0" w:color="auto"/>
                <w:right w:val="none" w:sz="0" w:space="0" w:color="auto"/>
              </w:divBdr>
            </w:div>
            <w:div w:id="1005792166">
              <w:marLeft w:val="0"/>
              <w:marRight w:val="0"/>
              <w:marTop w:val="0"/>
              <w:marBottom w:val="0"/>
              <w:divBdr>
                <w:top w:val="none" w:sz="0" w:space="0" w:color="auto"/>
                <w:left w:val="none" w:sz="0" w:space="0" w:color="auto"/>
                <w:bottom w:val="none" w:sz="0" w:space="0" w:color="auto"/>
                <w:right w:val="none" w:sz="0" w:space="0" w:color="auto"/>
              </w:divBdr>
            </w:div>
            <w:div w:id="1451439020">
              <w:marLeft w:val="0"/>
              <w:marRight w:val="0"/>
              <w:marTop w:val="0"/>
              <w:marBottom w:val="0"/>
              <w:divBdr>
                <w:top w:val="none" w:sz="0" w:space="0" w:color="auto"/>
                <w:left w:val="none" w:sz="0" w:space="0" w:color="auto"/>
                <w:bottom w:val="none" w:sz="0" w:space="0" w:color="auto"/>
                <w:right w:val="none" w:sz="0" w:space="0" w:color="auto"/>
              </w:divBdr>
            </w:div>
            <w:div w:id="1594970525">
              <w:marLeft w:val="0"/>
              <w:marRight w:val="0"/>
              <w:marTop w:val="0"/>
              <w:marBottom w:val="0"/>
              <w:divBdr>
                <w:top w:val="none" w:sz="0" w:space="0" w:color="auto"/>
                <w:left w:val="none" w:sz="0" w:space="0" w:color="auto"/>
                <w:bottom w:val="none" w:sz="0" w:space="0" w:color="auto"/>
                <w:right w:val="none" w:sz="0" w:space="0" w:color="auto"/>
              </w:divBdr>
            </w:div>
            <w:div w:id="1642466371">
              <w:marLeft w:val="0"/>
              <w:marRight w:val="0"/>
              <w:marTop w:val="0"/>
              <w:marBottom w:val="0"/>
              <w:divBdr>
                <w:top w:val="none" w:sz="0" w:space="0" w:color="auto"/>
                <w:left w:val="none" w:sz="0" w:space="0" w:color="auto"/>
                <w:bottom w:val="none" w:sz="0" w:space="0" w:color="auto"/>
                <w:right w:val="none" w:sz="0" w:space="0" w:color="auto"/>
              </w:divBdr>
            </w:div>
            <w:div w:id="1919944697">
              <w:marLeft w:val="0"/>
              <w:marRight w:val="0"/>
              <w:marTop w:val="0"/>
              <w:marBottom w:val="0"/>
              <w:divBdr>
                <w:top w:val="none" w:sz="0" w:space="0" w:color="auto"/>
                <w:left w:val="none" w:sz="0" w:space="0" w:color="auto"/>
                <w:bottom w:val="none" w:sz="0" w:space="0" w:color="auto"/>
                <w:right w:val="none" w:sz="0" w:space="0" w:color="auto"/>
              </w:divBdr>
            </w:div>
            <w:div w:id="1954709281">
              <w:marLeft w:val="0"/>
              <w:marRight w:val="0"/>
              <w:marTop w:val="0"/>
              <w:marBottom w:val="0"/>
              <w:divBdr>
                <w:top w:val="none" w:sz="0" w:space="0" w:color="auto"/>
                <w:left w:val="none" w:sz="0" w:space="0" w:color="auto"/>
                <w:bottom w:val="none" w:sz="0" w:space="0" w:color="auto"/>
                <w:right w:val="none" w:sz="0" w:space="0" w:color="auto"/>
              </w:divBdr>
            </w:div>
            <w:div w:id="1977369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911566">
      <w:bodyDiv w:val="1"/>
      <w:marLeft w:val="0"/>
      <w:marRight w:val="0"/>
      <w:marTop w:val="0"/>
      <w:marBottom w:val="0"/>
      <w:divBdr>
        <w:top w:val="none" w:sz="0" w:space="0" w:color="auto"/>
        <w:left w:val="none" w:sz="0" w:space="0" w:color="auto"/>
        <w:bottom w:val="none" w:sz="0" w:space="0" w:color="auto"/>
        <w:right w:val="none" w:sz="0" w:space="0" w:color="auto"/>
      </w:divBdr>
      <w:divsChild>
        <w:div w:id="546451592">
          <w:marLeft w:val="0"/>
          <w:marRight w:val="0"/>
          <w:marTop w:val="0"/>
          <w:marBottom w:val="0"/>
          <w:divBdr>
            <w:top w:val="none" w:sz="0" w:space="0" w:color="auto"/>
            <w:left w:val="none" w:sz="0" w:space="0" w:color="auto"/>
            <w:bottom w:val="none" w:sz="0" w:space="0" w:color="auto"/>
            <w:right w:val="none" w:sz="0" w:space="0" w:color="auto"/>
          </w:divBdr>
          <w:divsChild>
            <w:div w:id="1603101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853934">
      <w:bodyDiv w:val="1"/>
      <w:marLeft w:val="0"/>
      <w:marRight w:val="0"/>
      <w:marTop w:val="0"/>
      <w:marBottom w:val="0"/>
      <w:divBdr>
        <w:top w:val="none" w:sz="0" w:space="0" w:color="auto"/>
        <w:left w:val="none" w:sz="0" w:space="0" w:color="auto"/>
        <w:bottom w:val="none" w:sz="0" w:space="0" w:color="auto"/>
        <w:right w:val="none" w:sz="0" w:space="0" w:color="auto"/>
      </w:divBdr>
      <w:divsChild>
        <w:div w:id="40137051">
          <w:marLeft w:val="0"/>
          <w:marRight w:val="0"/>
          <w:marTop w:val="0"/>
          <w:marBottom w:val="0"/>
          <w:divBdr>
            <w:top w:val="none" w:sz="0" w:space="0" w:color="auto"/>
            <w:left w:val="none" w:sz="0" w:space="0" w:color="auto"/>
            <w:bottom w:val="none" w:sz="0" w:space="0" w:color="auto"/>
            <w:right w:val="none" w:sz="0" w:space="0" w:color="auto"/>
          </w:divBdr>
          <w:divsChild>
            <w:div w:id="475224435">
              <w:marLeft w:val="0"/>
              <w:marRight w:val="0"/>
              <w:marTop w:val="0"/>
              <w:marBottom w:val="0"/>
              <w:divBdr>
                <w:top w:val="none" w:sz="0" w:space="0" w:color="auto"/>
                <w:left w:val="none" w:sz="0" w:space="0" w:color="auto"/>
                <w:bottom w:val="none" w:sz="0" w:space="0" w:color="auto"/>
                <w:right w:val="none" w:sz="0" w:space="0" w:color="auto"/>
              </w:divBdr>
            </w:div>
            <w:div w:id="1136795836">
              <w:marLeft w:val="0"/>
              <w:marRight w:val="0"/>
              <w:marTop w:val="0"/>
              <w:marBottom w:val="0"/>
              <w:divBdr>
                <w:top w:val="none" w:sz="0" w:space="0" w:color="auto"/>
                <w:left w:val="none" w:sz="0" w:space="0" w:color="auto"/>
                <w:bottom w:val="none" w:sz="0" w:space="0" w:color="auto"/>
                <w:right w:val="none" w:sz="0" w:space="0" w:color="auto"/>
              </w:divBdr>
            </w:div>
            <w:div w:id="1425952028">
              <w:marLeft w:val="0"/>
              <w:marRight w:val="0"/>
              <w:marTop w:val="0"/>
              <w:marBottom w:val="0"/>
              <w:divBdr>
                <w:top w:val="none" w:sz="0" w:space="0" w:color="auto"/>
                <w:left w:val="none" w:sz="0" w:space="0" w:color="auto"/>
                <w:bottom w:val="none" w:sz="0" w:space="0" w:color="auto"/>
                <w:right w:val="none" w:sz="0" w:space="0" w:color="auto"/>
              </w:divBdr>
            </w:div>
            <w:div w:id="1242331252">
              <w:marLeft w:val="0"/>
              <w:marRight w:val="0"/>
              <w:marTop w:val="0"/>
              <w:marBottom w:val="0"/>
              <w:divBdr>
                <w:top w:val="none" w:sz="0" w:space="0" w:color="auto"/>
                <w:left w:val="none" w:sz="0" w:space="0" w:color="auto"/>
                <w:bottom w:val="none" w:sz="0" w:space="0" w:color="auto"/>
                <w:right w:val="none" w:sz="0" w:space="0" w:color="auto"/>
              </w:divBdr>
            </w:div>
            <w:div w:id="916598222">
              <w:marLeft w:val="0"/>
              <w:marRight w:val="0"/>
              <w:marTop w:val="0"/>
              <w:marBottom w:val="0"/>
              <w:divBdr>
                <w:top w:val="none" w:sz="0" w:space="0" w:color="auto"/>
                <w:left w:val="none" w:sz="0" w:space="0" w:color="auto"/>
                <w:bottom w:val="none" w:sz="0" w:space="0" w:color="auto"/>
                <w:right w:val="none" w:sz="0" w:space="0" w:color="auto"/>
              </w:divBdr>
            </w:div>
            <w:div w:id="1504318828">
              <w:marLeft w:val="0"/>
              <w:marRight w:val="0"/>
              <w:marTop w:val="0"/>
              <w:marBottom w:val="0"/>
              <w:divBdr>
                <w:top w:val="none" w:sz="0" w:space="0" w:color="auto"/>
                <w:left w:val="none" w:sz="0" w:space="0" w:color="auto"/>
                <w:bottom w:val="none" w:sz="0" w:space="0" w:color="auto"/>
                <w:right w:val="none" w:sz="0" w:space="0" w:color="auto"/>
              </w:divBdr>
            </w:div>
            <w:div w:id="1589998642">
              <w:marLeft w:val="0"/>
              <w:marRight w:val="0"/>
              <w:marTop w:val="0"/>
              <w:marBottom w:val="0"/>
              <w:divBdr>
                <w:top w:val="none" w:sz="0" w:space="0" w:color="auto"/>
                <w:left w:val="none" w:sz="0" w:space="0" w:color="auto"/>
                <w:bottom w:val="none" w:sz="0" w:space="0" w:color="auto"/>
                <w:right w:val="none" w:sz="0" w:space="0" w:color="auto"/>
              </w:divBdr>
            </w:div>
            <w:div w:id="1043870124">
              <w:marLeft w:val="0"/>
              <w:marRight w:val="0"/>
              <w:marTop w:val="0"/>
              <w:marBottom w:val="0"/>
              <w:divBdr>
                <w:top w:val="none" w:sz="0" w:space="0" w:color="auto"/>
                <w:left w:val="none" w:sz="0" w:space="0" w:color="auto"/>
                <w:bottom w:val="none" w:sz="0" w:space="0" w:color="auto"/>
                <w:right w:val="none" w:sz="0" w:space="0" w:color="auto"/>
              </w:divBdr>
            </w:div>
            <w:div w:id="887228940">
              <w:marLeft w:val="0"/>
              <w:marRight w:val="0"/>
              <w:marTop w:val="0"/>
              <w:marBottom w:val="0"/>
              <w:divBdr>
                <w:top w:val="none" w:sz="0" w:space="0" w:color="auto"/>
                <w:left w:val="none" w:sz="0" w:space="0" w:color="auto"/>
                <w:bottom w:val="none" w:sz="0" w:space="0" w:color="auto"/>
                <w:right w:val="none" w:sz="0" w:space="0" w:color="auto"/>
              </w:divBdr>
            </w:div>
            <w:div w:id="1967853349">
              <w:marLeft w:val="0"/>
              <w:marRight w:val="0"/>
              <w:marTop w:val="0"/>
              <w:marBottom w:val="0"/>
              <w:divBdr>
                <w:top w:val="none" w:sz="0" w:space="0" w:color="auto"/>
                <w:left w:val="none" w:sz="0" w:space="0" w:color="auto"/>
                <w:bottom w:val="none" w:sz="0" w:space="0" w:color="auto"/>
                <w:right w:val="none" w:sz="0" w:space="0" w:color="auto"/>
              </w:divBdr>
            </w:div>
            <w:div w:id="68038924">
              <w:marLeft w:val="0"/>
              <w:marRight w:val="0"/>
              <w:marTop w:val="0"/>
              <w:marBottom w:val="0"/>
              <w:divBdr>
                <w:top w:val="none" w:sz="0" w:space="0" w:color="auto"/>
                <w:left w:val="none" w:sz="0" w:space="0" w:color="auto"/>
                <w:bottom w:val="none" w:sz="0" w:space="0" w:color="auto"/>
                <w:right w:val="none" w:sz="0" w:space="0" w:color="auto"/>
              </w:divBdr>
            </w:div>
            <w:div w:id="540946863">
              <w:marLeft w:val="0"/>
              <w:marRight w:val="0"/>
              <w:marTop w:val="0"/>
              <w:marBottom w:val="0"/>
              <w:divBdr>
                <w:top w:val="none" w:sz="0" w:space="0" w:color="auto"/>
                <w:left w:val="none" w:sz="0" w:space="0" w:color="auto"/>
                <w:bottom w:val="none" w:sz="0" w:space="0" w:color="auto"/>
                <w:right w:val="none" w:sz="0" w:space="0" w:color="auto"/>
              </w:divBdr>
            </w:div>
            <w:div w:id="366027834">
              <w:marLeft w:val="0"/>
              <w:marRight w:val="0"/>
              <w:marTop w:val="0"/>
              <w:marBottom w:val="0"/>
              <w:divBdr>
                <w:top w:val="none" w:sz="0" w:space="0" w:color="auto"/>
                <w:left w:val="none" w:sz="0" w:space="0" w:color="auto"/>
                <w:bottom w:val="none" w:sz="0" w:space="0" w:color="auto"/>
                <w:right w:val="none" w:sz="0" w:space="0" w:color="auto"/>
              </w:divBdr>
            </w:div>
            <w:div w:id="1481145525">
              <w:marLeft w:val="0"/>
              <w:marRight w:val="0"/>
              <w:marTop w:val="0"/>
              <w:marBottom w:val="0"/>
              <w:divBdr>
                <w:top w:val="none" w:sz="0" w:space="0" w:color="auto"/>
                <w:left w:val="none" w:sz="0" w:space="0" w:color="auto"/>
                <w:bottom w:val="none" w:sz="0" w:space="0" w:color="auto"/>
                <w:right w:val="none" w:sz="0" w:space="0" w:color="auto"/>
              </w:divBdr>
            </w:div>
            <w:div w:id="1521356043">
              <w:marLeft w:val="0"/>
              <w:marRight w:val="0"/>
              <w:marTop w:val="0"/>
              <w:marBottom w:val="0"/>
              <w:divBdr>
                <w:top w:val="none" w:sz="0" w:space="0" w:color="auto"/>
                <w:left w:val="none" w:sz="0" w:space="0" w:color="auto"/>
                <w:bottom w:val="none" w:sz="0" w:space="0" w:color="auto"/>
                <w:right w:val="none" w:sz="0" w:space="0" w:color="auto"/>
              </w:divBdr>
            </w:div>
            <w:div w:id="1876506226">
              <w:marLeft w:val="0"/>
              <w:marRight w:val="0"/>
              <w:marTop w:val="0"/>
              <w:marBottom w:val="0"/>
              <w:divBdr>
                <w:top w:val="none" w:sz="0" w:space="0" w:color="auto"/>
                <w:left w:val="none" w:sz="0" w:space="0" w:color="auto"/>
                <w:bottom w:val="none" w:sz="0" w:space="0" w:color="auto"/>
                <w:right w:val="none" w:sz="0" w:space="0" w:color="auto"/>
              </w:divBdr>
            </w:div>
            <w:div w:id="1491368562">
              <w:marLeft w:val="0"/>
              <w:marRight w:val="0"/>
              <w:marTop w:val="0"/>
              <w:marBottom w:val="0"/>
              <w:divBdr>
                <w:top w:val="none" w:sz="0" w:space="0" w:color="auto"/>
                <w:left w:val="none" w:sz="0" w:space="0" w:color="auto"/>
                <w:bottom w:val="none" w:sz="0" w:space="0" w:color="auto"/>
                <w:right w:val="none" w:sz="0" w:space="0" w:color="auto"/>
              </w:divBdr>
            </w:div>
            <w:div w:id="656807367">
              <w:marLeft w:val="0"/>
              <w:marRight w:val="0"/>
              <w:marTop w:val="0"/>
              <w:marBottom w:val="0"/>
              <w:divBdr>
                <w:top w:val="none" w:sz="0" w:space="0" w:color="auto"/>
                <w:left w:val="none" w:sz="0" w:space="0" w:color="auto"/>
                <w:bottom w:val="none" w:sz="0" w:space="0" w:color="auto"/>
                <w:right w:val="none" w:sz="0" w:space="0" w:color="auto"/>
              </w:divBdr>
            </w:div>
            <w:div w:id="205219041">
              <w:marLeft w:val="0"/>
              <w:marRight w:val="0"/>
              <w:marTop w:val="0"/>
              <w:marBottom w:val="0"/>
              <w:divBdr>
                <w:top w:val="none" w:sz="0" w:space="0" w:color="auto"/>
                <w:left w:val="none" w:sz="0" w:space="0" w:color="auto"/>
                <w:bottom w:val="none" w:sz="0" w:space="0" w:color="auto"/>
                <w:right w:val="none" w:sz="0" w:space="0" w:color="auto"/>
              </w:divBdr>
            </w:div>
            <w:div w:id="646714259">
              <w:marLeft w:val="0"/>
              <w:marRight w:val="0"/>
              <w:marTop w:val="0"/>
              <w:marBottom w:val="0"/>
              <w:divBdr>
                <w:top w:val="none" w:sz="0" w:space="0" w:color="auto"/>
                <w:left w:val="none" w:sz="0" w:space="0" w:color="auto"/>
                <w:bottom w:val="none" w:sz="0" w:space="0" w:color="auto"/>
                <w:right w:val="none" w:sz="0" w:space="0" w:color="auto"/>
              </w:divBdr>
            </w:div>
            <w:div w:id="65347765">
              <w:marLeft w:val="0"/>
              <w:marRight w:val="0"/>
              <w:marTop w:val="0"/>
              <w:marBottom w:val="0"/>
              <w:divBdr>
                <w:top w:val="none" w:sz="0" w:space="0" w:color="auto"/>
                <w:left w:val="none" w:sz="0" w:space="0" w:color="auto"/>
                <w:bottom w:val="none" w:sz="0" w:space="0" w:color="auto"/>
                <w:right w:val="none" w:sz="0" w:space="0" w:color="auto"/>
              </w:divBdr>
            </w:div>
            <w:div w:id="1203909501">
              <w:marLeft w:val="0"/>
              <w:marRight w:val="0"/>
              <w:marTop w:val="0"/>
              <w:marBottom w:val="0"/>
              <w:divBdr>
                <w:top w:val="none" w:sz="0" w:space="0" w:color="auto"/>
                <w:left w:val="none" w:sz="0" w:space="0" w:color="auto"/>
                <w:bottom w:val="none" w:sz="0" w:space="0" w:color="auto"/>
                <w:right w:val="none" w:sz="0" w:space="0" w:color="auto"/>
              </w:divBdr>
            </w:div>
            <w:div w:id="1431774344">
              <w:marLeft w:val="0"/>
              <w:marRight w:val="0"/>
              <w:marTop w:val="0"/>
              <w:marBottom w:val="0"/>
              <w:divBdr>
                <w:top w:val="none" w:sz="0" w:space="0" w:color="auto"/>
                <w:left w:val="none" w:sz="0" w:space="0" w:color="auto"/>
                <w:bottom w:val="none" w:sz="0" w:space="0" w:color="auto"/>
                <w:right w:val="none" w:sz="0" w:space="0" w:color="auto"/>
              </w:divBdr>
            </w:div>
            <w:div w:id="400296764">
              <w:marLeft w:val="0"/>
              <w:marRight w:val="0"/>
              <w:marTop w:val="0"/>
              <w:marBottom w:val="0"/>
              <w:divBdr>
                <w:top w:val="none" w:sz="0" w:space="0" w:color="auto"/>
                <w:left w:val="none" w:sz="0" w:space="0" w:color="auto"/>
                <w:bottom w:val="none" w:sz="0" w:space="0" w:color="auto"/>
                <w:right w:val="none" w:sz="0" w:space="0" w:color="auto"/>
              </w:divBdr>
            </w:div>
            <w:div w:id="342322834">
              <w:marLeft w:val="0"/>
              <w:marRight w:val="0"/>
              <w:marTop w:val="0"/>
              <w:marBottom w:val="0"/>
              <w:divBdr>
                <w:top w:val="none" w:sz="0" w:space="0" w:color="auto"/>
                <w:left w:val="none" w:sz="0" w:space="0" w:color="auto"/>
                <w:bottom w:val="none" w:sz="0" w:space="0" w:color="auto"/>
                <w:right w:val="none" w:sz="0" w:space="0" w:color="auto"/>
              </w:divBdr>
            </w:div>
            <w:div w:id="166558122">
              <w:marLeft w:val="0"/>
              <w:marRight w:val="0"/>
              <w:marTop w:val="0"/>
              <w:marBottom w:val="0"/>
              <w:divBdr>
                <w:top w:val="none" w:sz="0" w:space="0" w:color="auto"/>
                <w:left w:val="none" w:sz="0" w:space="0" w:color="auto"/>
                <w:bottom w:val="none" w:sz="0" w:space="0" w:color="auto"/>
                <w:right w:val="none" w:sz="0" w:space="0" w:color="auto"/>
              </w:divBdr>
            </w:div>
            <w:div w:id="484012351">
              <w:marLeft w:val="0"/>
              <w:marRight w:val="0"/>
              <w:marTop w:val="0"/>
              <w:marBottom w:val="0"/>
              <w:divBdr>
                <w:top w:val="none" w:sz="0" w:space="0" w:color="auto"/>
                <w:left w:val="none" w:sz="0" w:space="0" w:color="auto"/>
                <w:bottom w:val="none" w:sz="0" w:space="0" w:color="auto"/>
                <w:right w:val="none" w:sz="0" w:space="0" w:color="auto"/>
              </w:divBdr>
            </w:div>
            <w:div w:id="454566955">
              <w:marLeft w:val="0"/>
              <w:marRight w:val="0"/>
              <w:marTop w:val="0"/>
              <w:marBottom w:val="0"/>
              <w:divBdr>
                <w:top w:val="none" w:sz="0" w:space="0" w:color="auto"/>
                <w:left w:val="none" w:sz="0" w:space="0" w:color="auto"/>
                <w:bottom w:val="none" w:sz="0" w:space="0" w:color="auto"/>
                <w:right w:val="none" w:sz="0" w:space="0" w:color="auto"/>
              </w:divBdr>
            </w:div>
            <w:div w:id="217665711">
              <w:marLeft w:val="0"/>
              <w:marRight w:val="0"/>
              <w:marTop w:val="0"/>
              <w:marBottom w:val="0"/>
              <w:divBdr>
                <w:top w:val="none" w:sz="0" w:space="0" w:color="auto"/>
                <w:left w:val="none" w:sz="0" w:space="0" w:color="auto"/>
                <w:bottom w:val="none" w:sz="0" w:space="0" w:color="auto"/>
                <w:right w:val="none" w:sz="0" w:space="0" w:color="auto"/>
              </w:divBdr>
            </w:div>
            <w:div w:id="1700661062">
              <w:marLeft w:val="0"/>
              <w:marRight w:val="0"/>
              <w:marTop w:val="0"/>
              <w:marBottom w:val="0"/>
              <w:divBdr>
                <w:top w:val="none" w:sz="0" w:space="0" w:color="auto"/>
                <w:left w:val="none" w:sz="0" w:space="0" w:color="auto"/>
                <w:bottom w:val="none" w:sz="0" w:space="0" w:color="auto"/>
                <w:right w:val="none" w:sz="0" w:space="0" w:color="auto"/>
              </w:divBdr>
            </w:div>
            <w:div w:id="196744903">
              <w:marLeft w:val="0"/>
              <w:marRight w:val="0"/>
              <w:marTop w:val="0"/>
              <w:marBottom w:val="0"/>
              <w:divBdr>
                <w:top w:val="none" w:sz="0" w:space="0" w:color="auto"/>
                <w:left w:val="none" w:sz="0" w:space="0" w:color="auto"/>
                <w:bottom w:val="none" w:sz="0" w:space="0" w:color="auto"/>
                <w:right w:val="none" w:sz="0" w:space="0" w:color="auto"/>
              </w:divBdr>
            </w:div>
            <w:div w:id="1288394961">
              <w:marLeft w:val="0"/>
              <w:marRight w:val="0"/>
              <w:marTop w:val="0"/>
              <w:marBottom w:val="0"/>
              <w:divBdr>
                <w:top w:val="none" w:sz="0" w:space="0" w:color="auto"/>
                <w:left w:val="none" w:sz="0" w:space="0" w:color="auto"/>
                <w:bottom w:val="none" w:sz="0" w:space="0" w:color="auto"/>
                <w:right w:val="none" w:sz="0" w:space="0" w:color="auto"/>
              </w:divBdr>
            </w:div>
            <w:div w:id="1737051995">
              <w:marLeft w:val="0"/>
              <w:marRight w:val="0"/>
              <w:marTop w:val="0"/>
              <w:marBottom w:val="0"/>
              <w:divBdr>
                <w:top w:val="none" w:sz="0" w:space="0" w:color="auto"/>
                <w:left w:val="none" w:sz="0" w:space="0" w:color="auto"/>
                <w:bottom w:val="none" w:sz="0" w:space="0" w:color="auto"/>
                <w:right w:val="none" w:sz="0" w:space="0" w:color="auto"/>
              </w:divBdr>
            </w:div>
            <w:div w:id="1744722287">
              <w:marLeft w:val="0"/>
              <w:marRight w:val="0"/>
              <w:marTop w:val="0"/>
              <w:marBottom w:val="0"/>
              <w:divBdr>
                <w:top w:val="none" w:sz="0" w:space="0" w:color="auto"/>
                <w:left w:val="none" w:sz="0" w:space="0" w:color="auto"/>
                <w:bottom w:val="none" w:sz="0" w:space="0" w:color="auto"/>
                <w:right w:val="none" w:sz="0" w:space="0" w:color="auto"/>
              </w:divBdr>
            </w:div>
            <w:div w:id="592473070">
              <w:marLeft w:val="0"/>
              <w:marRight w:val="0"/>
              <w:marTop w:val="0"/>
              <w:marBottom w:val="0"/>
              <w:divBdr>
                <w:top w:val="none" w:sz="0" w:space="0" w:color="auto"/>
                <w:left w:val="none" w:sz="0" w:space="0" w:color="auto"/>
                <w:bottom w:val="none" w:sz="0" w:space="0" w:color="auto"/>
                <w:right w:val="none" w:sz="0" w:space="0" w:color="auto"/>
              </w:divBdr>
            </w:div>
            <w:div w:id="950823668">
              <w:marLeft w:val="0"/>
              <w:marRight w:val="0"/>
              <w:marTop w:val="0"/>
              <w:marBottom w:val="0"/>
              <w:divBdr>
                <w:top w:val="none" w:sz="0" w:space="0" w:color="auto"/>
                <w:left w:val="none" w:sz="0" w:space="0" w:color="auto"/>
                <w:bottom w:val="none" w:sz="0" w:space="0" w:color="auto"/>
                <w:right w:val="none" w:sz="0" w:space="0" w:color="auto"/>
              </w:divBdr>
            </w:div>
            <w:div w:id="1025642557">
              <w:marLeft w:val="0"/>
              <w:marRight w:val="0"/>
              <w:marTop w:val="0"/>
              <w:marBottom w:val="0"/>
              <w:divBdr>
                <w:top w:val="none" w:sz="0" w:space="0" w:color="auto"/>
                <w:left w:val="none" w:sz="0" w:space="0" w:color="auto"/>
                <w:bottom w:val="none" w:sz="0" w:space="0" w:color="auto"/>
                <w:right w:val="none" w:sz="0" w:space="0" w:color="auto"/>
              </w:divBdr>
            </w:div>
            <w:div w:id="285284256">
              <w:marLeft w:val="0"/>
              <w:marRight w:val="0"/>
              <w:marTop w:val="0"/>
              <w:marBottom w:val="0"/>
              <w:divBdr>
                <w:top w:val="none" w:sz="0" w:space="0" w:color="auto"/>
                <w:left w:val="none" w:sz="0" w:space="0" w:color="auto"/>
                <w:bottom w:val="none" w:sz="0" w:space="0" w:color="auto"/>
                <w:right w:val="none" w:sz="0" w:space="0" w:color="auto"/>
              </w:divBdr>
            </w:div>
            <w:div w:id="1657953247">
              <w:marLeft w:val="0"/>
              <w:marRight w:val="0"/>
              <w:marTop w:val="0"/>
              <w:marBottom w:val="0"/>
              <w:divBdr>
                <w:top w:val="none" w:sz="0" w:space="0" w:color="auto"/>
                <w:left w:val="none" w:sz="0" w:space="0" w:color="auto"/>
                <w:bottom w:val="none" w:sz="0" w:space="0" w:color="auto"/>
                <w:right w:val="none" w:sz="0" w:space="0" w:color="auto"/>
              </w:divBdr>
            </w:div>
            <w:div w:id="721709396">
              <w:marLeft w:val="0"/>
              <w:marRight w:val="0"/>
              <w:marTop w:val="0"/>
              <w:marBottom w:val="0"/>
              <w:divBdr>
                <w:top w:val="none" w:sz="0" w:space="0" w:color="auto"/>
                <w:left w:val="none" w:sz="0" w:space="0" w:color="auto"/>
                <w:bottom w:val="none" w:sz="0" w:space="0" w:color="auto"/>
                <w:right w:val="none" w:sz="0" w:space="0" w:color="auto"/>
              </w:divBdr>
            </w:div>
            <w:div w:id="1556771010">
              <w:marLeft w:val="0"/>
              <w:marRight w:val="0"/>
              <w:marTop w:val="0"/>
              <w:marBottom w:val="0"/>
              <w:divBdr>
                <w:top w:val="none" w:sz="0" w:space="0" w:color="auto"/>
                <w:left w:val="none" w:sz="0" w:space="0" w:color="auto"/>
                <w:bottom w:val="none" w:sz="0" w:space="0" w:color="auto"/>
                <w:right w:val="none" w:sz="0" w:space="0" w:color="auto"/>
              </w:divBdr>
            </w:div>
            <w:div w:id="2111584873">
              <w:marLeft w:val="0"/>
              <w:marRight w:val="0"/>
              <w:marTop w:val="0"/>
              <w:marBottom w:val="0"/>
              <w:divBdr>
                <w:top w:val="none" w:sz="0" w:space="0" w:color="auto"/>
                <w:left w:val="none" w:sz="0" w:space="0" w:color="auto"/>
                <w:bottom w:val="none" w:sz="0" w:space="0" w:color="auto"/>
                <w:right w:val="none" w:sz="0" w:space="0" w:color="auto"/>
              </w:divBdr>
            </w:div>
            <w:div w:id="1678656263">
              <w:marLeft w:val="0"/>
              <w:marRight w:val="0"/>
              <w:marTop w:val="0"/>
              <w:marBottom w:val="0"/>
              <w:divBdr>
                <w:top w:val="none" w:sz="0" w:space="0" w:color="auto"/>
                <w:left w:val="none" w:sz="0" w:space="0" w:color="auto"/>
                <w:bottom w:val="none" w:sz="0" w:space="0" w:color="auto"/>
                <w:right w:val="none" w:sz="0" w:space="0" w:color="auto"/>
              </w:divBdr>
            </w:div>
            <w:div w:id="2042171464">
              <w:marLeft w:val="0"/>
              <w:marRight w:val="0"/>
              <w:marTop w:val="0"/>
              <w:marBottom w:val="0"/>
              <w:divBdr>
                <w:top w:val="none" w:sz="0" w:space="0" w:color="auto"/>
                <w:left w:val="none" w:sz="0" w:space="0" w:color="auto"/>
                <w:bottom w:val="none" w:sz="0" w:space="0" w:color="auto"/>
                <w:right w:val="none" w:sz="0" w:space="0" w:color="auto"/>
              </w:divBdr>
            </w:div>
            <w:div w:id="882130642">
              <w:marLeft w:val="0"/>
              <w:marRight w:val="0"/>
              <w:marTop w:val="0"/>
              <w:marBottom w:val="0"/>
              <w:divBdr>
                <w:top w:val="none" w:sz="0" w:space="0" w:color="auto"/>
                <w:left w:val="none" w:sz="0" w:space="0" w:color="auto"/>
                <w:bottom w:val="none" w:sz="0" w:space="0" w:color="auto"/>
                <w:right w:val="none" w:sz="0" w:space="0" w:color="auto"/>
              </w:divBdr>
            </w:div>
            <w:div w:id="224415843">
              <w:marLeft w:val="0"/>
              <w:marRight w:val="0"/>
              <w:marTop w:val="0"/>
              <w:marBottom w:val="0"/>
              <w:divBdr>
                <w:top w:val="none" w:sz="0" w:space="0" w:color="auto"/>
                <w:left w:val="none" w:sz="0" w:space="0" w:color="auto"/>
                <w:bottom w:val="none" w:sz="0" w:space="0" w:color="auto"/>
                <w:right w:val="none" w:sz="0" w:space="0" w:color="auto"/>
              </w:divBdr>
            </w:div>
            <w:div w:id="2126532394">
              <w:marLeft w:val="0"/>
              <w:marRight w:val="0"/>
              <w:marTop w:val="0"/>
              <w:marBottom w:val="0"/>
              <w:divBdr>
                <w:top w:val="none" w:sz="0" w:space="0" w:color="auto"/>
                <w:left w:val="none" w:sz="0" w:space="0" w:color="auto"/>
                <w:bottom w:val="none" w:sz="0" w:space="0" w:color="auto"/>
                <w:right w:val="none" w:sz="0" w:space="0" w:color="auto"/>
              </w:divBdr>
            </w:div>
            <w:div w:id="665397285">
              <w:marLeft w:val="0"/>
              <w:marRight w:val="0"/>
              <w:marTop w:val="0"/>
              <w:marBottom w:val="0"/>
              <w:divBdr>
                <w:top w:val="none" w:sz="0" w:space="0" w:color="auto"/>
                <w:left w:val="none" w:sz="0" w:space="0" w:color="auto"/>
                <w:bottom w:val="none" w:sz="0" w:space="0" w:color="auto"/>
                <w:right w:val="none" w:sz="0" w:space="0" w:color="auto"/>
              </w:divBdr>
            </w:div>
            <w:div w:id="551386376">
              <w:marLeft w:val="0"/>
              <w:marRight w:val="0"/>
              <w:marTop w:val="0"/>
              <w:marBottom w:val="0"/>
              <w:divBdr>
                <w:top w:val="none" w:sz="0" w:space="0" w:color="auto"/>
                <w:left w:val="none" w:sz="0" w:space="0" w:color="auto"/>
                <w:bottom w:val="none" w:sz="0" w:space="0" w:color="auto"/>
                <w:right w:val="none" w:sz="0" w:space="0" w:color="auto"/>
              </w:divBdr>
            </w:div>
            <w:div w:id="1407536727">
              <w:marLeft w:val="0"/>
              <w:marRight w:val="0"/>
              <w:marTop w:val="0"/>
              <w:marBottom w:val="0"/>
              <w:divBdr>
                <w:top w:val="none" w:sz="0" w:space="0" w:color="auto"/>
                <w:left w:val="none" w:sz="0" w:space="0" w:color="auto"/>
                <w:bottom w:val="none" w:sz="0" w:space="0" w:color="auto"/>
                <w:right w:val="none" w:sz="0" w:space="0" w:color="auto"/>
              </w:divBdr>
            </w:div>
            <w:div w:id="91169607">
              <w:marLeft w:val="0"/>
              <w:marRight w:val="0"/>
              <w:marTop w:val="0"/>
              <w:marBottom w:val="0"/>
              <w:divBdr>
                <w:top w:val="none" w:sz="0" w:space="0" w:color="auto"/>
                <w:left w:val="none" w:sz="0" w:space="0" w:color="auto"/>
                <w:bottom w:val="none" w:sz="0" w:space="0" w:color="auto"/>
                <w:right w:val="none" w:sz="0" w:space="0" w:color="auto"/>
              </w:divBdr>
            </w:div>
            <w:div w:id="1511405605">
              <w:marLeft w:val="0"/>
              <w:marRight w:val="0"/>
              <w:marTop w:val="0"/>
              <w:marBottom w:val="0"/>
              <w:divBdr>
                <w:top w:val="none" w:sz="0" w:space="0" w:color="auto"/>
                <w:left w:val="none" w:sz="0" w:space="0" w:color="auto"/>
                <w:bottom w:val="none" w:sz="0" w:space="0" w:color="auto"/>
                <w:right w:val="none" w:sz="0" w:space="0" w:color="auto"/>
              </w:divBdr>
            </w:div>
            <w:div w:id="1807626175">
              <w:marLeft w:val="0"/>
              <w:marRight w:val="0"/>
              <w:marTop w:val="0"/>
              <w:marBottom w:val="0"/>
              <w:divBdr>
                <w:top w:val="none" w:sz="0" w:space="0" w:color="auto"/>
                <w:left w:val="none" w:sz="0" w:space="0" w:color="auto"/>
                <w:bottom w:val="none" w:sz="0" w:space="0" w:color="auto"/>
                <w:right w:val="none" w:sz="0" w:space="0" w:color="auto"/>
              </w:divBdr>
            </w:div>
            <w:div w:id="1161237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136595">
      <w:bodyDiv w:val="1"/>
      <w:marLeft w:val="0"/>
      <w:marRight w:val="0"/>
      <w:marTop w:val="0"/>
      <w:marBottom w:val="0"/>
      <w:divBdr>
        <w:top w:val="none" w:sz="0" w:space="0" w:color="auto"/>
        <w:left w:val="none" w:sz="0" w:space="0" w:color="auto"/>
        <w:bottom w:val="none" w:sz="0" w:space="0" w:color="auto"/>
        <w:right w:val="none" w:sz="0" w:space="0" w:color="auto"/>
      </w:divBdr>
      <w:divsChild>
        <w:div w:id="940264008">
          <w:marLeft w:val="0"/>
          <w:marRight w:val="0"/>
          <w:marTop w:val="0"/>
          <w:marBottom w:val="0"/>
          <w:divBdr>
            <w:top w:val="none" w:sz="0" w:space="0" w:color="auto"/>
            <w:left w:val="none" w:sz="0" w:space="0" w:color="auto"/>
            <w:bottom w:val="none" w:sz="0" w:space="0" w:color="auto"/>
            <w:right w:val="none" w:sz="0" w:space="0" w:color="auto"/>
          </w:divBdr>
          <w:divsChild>
            <w:div w:id="1385327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411445">
      <w:bodyDiv w:val="1"/>
      <w:marLeft w:val="0"/>
      <w:marRight w:val="0"/>
      <w:marTop w:val="0"/>
      <w:marBottom w:val="0"/>
      <w:divBdr>
        <w:top w:val="none" w:sz="0" w:space="0" w:color="auto"/>
        <w:left w:val="none" w:sz="0" w:space="0" w:color="auto"/>
        <w:bottom w:val="none" w:sz="0" w:space="0" w:color="auto"/>
        <w:right w:val="none" w:sz="0" w:space="0" w:color="auto"/>
      </w:divBdr>
      <w:divsChild>
        <w:div w:id="1833644528">
          <w:marLeft w:val="0"/>
          <w:marRight w:val="0"/>
          <w:marTop w:val="0"/>
          <w:marBottom w:val="0"/>
          <w:divBdr>
            <w:top w:val="none" w:sz="0" w:space="0" w:color="auto"/>
            <w:left w:val="none" w:sz="0" w:space="0" w:color="auto"/>
            <w:bottom w:val="none" w:sz="0" w:space="0" w:color="auto"/>
            <w:right w:val="none" w:sz="0" w:space="0" w:color="auto"/>
          </w:divBdr>
          <w:divsChild>
            <w:div w:id="13390022">
              <w:marLeft w:val="0"/>
              <w:marRight w:val="0"/>
              <w:marTop w:val="0"/>
              <w:marBottom w:val="0"/>
              <w:divBdr>
                <w:top w:val="none" w:sz="0" w:space="0" w:color="auto"/>
                <w:left w:val="none" w:sz="0" w:space="0" w:color="auto"/>
                <w:bottom w:val="none" w:sz="0" w:space="0" w:color="auto"/>
                <w:right w:val="none" w:sz="0" w:space="0" w:color="auto"/>
              </w:divBdr>
            </w:div>
            <w:div w:id="35353973">
              <w:marLeft w:val="0"/>
              <w:marRight w:val="0"/>
              <w:marTop w:val="0"/>
              <w:marBottom w:val="0"/>
              <w:divBdr>
                <w:top w:val="none" w:sz="0" w:space="0" w:color="auto"/>
                <w:left w:val="none" w:sz="0" w:space="0" w:color="auto"/>
                <w:bottom w:val="none" w:sz="0" w:space="0" w:color="auto"/>
                <w:right w:val="none" w:sz="0" w:space="0" w:color="auto"/>
              </w:divBdr>
            </w:div>
            <w:div w:id="72358847">
              <w:marLeft w:val="0"/>
              <w:marRight w:val="0"/>
              <w:marTop w:val="0"/>
              <w:marBottom w:val="0"/>
              <w:divBdr>
                <w:top w:val="none" w:sz="0" w:space="0" w:color="auto"/>
                <w:left w:val="none" w:sz="0" w:space="0" w:color="auto"/>
                <w:bottom w:val="none" w:sz="0" w:space="0" w:color="auto"/>
                <w:right w:val="none" w:sz="0" w:space="0" w:color="auto"/>
              </w:divBdr>
            </w:div>
            <w:div w:id="183904688">
              <w:marLeft w:val="0"/>
              <w:marRight w:val="0"/>
              <w:marTop w:val="0"/>
              <w:marBottom w:val="0"/>
              <w:divBdr>
                <w:top w:val="none" w:sz="0" w:space="0" w:color="auto"/>
                <w:left w:val="none" w:sz="0" w:space="0" w:color="auto"/>
                <w:bottom w:val="none" w:sz="0" w:space="0" w:color="auto"/>
                <w:right w:val="none" w:sz="0" w:space="0" w:color="auto"/>
              </w:divBdr>
            </w:div>
            <w:div w:id="242305454">
              <w:marLeft w:val="0"/>
              <w:marRight w:val="0"/>
              <w:marTop w:val="0"/>
              <w:marBottom w:val="0"/>
              <w:divBdr>
                <w:top w:val="none" w:sz="0" w:space="0" w:color="auto"/>
                <w:left w:val="none" w:sz="0" w:space="0" w:color="auto"/>
                <w:bottom w:val="none" w:sz="0" w:space="0" w:color="auto"/>
                <w:right w:val="none" w:sz="0" w:space="0" w:color="auto"/>
              </w:divBdr>
            </w:div>
            <w:div w:id="251856404">
              <w:marLeft w:val="0"/>
              <w:marRight w:val="0"/>
              <w:marTop w:val="0"/>
              <w:marBottom w:val="0"/>
              <w:divBdr>
                <w:top w:val="none" w:sz="0" w:space="0" w:color="auto"/>
                <w:left w:val="none" w:sz="0" w:space="0" w:color="auto"/>
                <w:bottom w:val="none" w:sz="0" w:space="0" w:color="auto"/>
                <w:right w:val="none" w:sz="0" w:space="0" w:color="auto"/>
              </w:divBdr>
            </w:div>
            <w:div w:id="258220785">
              <w:marLeft w:val="0"/>
              <w:marRight w:val="0"/>
              <w:marTop w:val="0"/>
              <w:marBottom w:val="0"/>
              <w:divBdr>
                <w:top w:val="none" w:sz="0" w:space="0" w:color="auto"/>
                <w:left w:val="none" w:sz="0" w:space="0" w:color="auto"/>
                <w:bottom w:val="none" w:sz="0" w:space="0" w:color="auto"/>
                <w:right w:val="none" w:sz="0" w:space="0" w:color="auto"/>
              </w:divBdr>
            </w:div>
            <w:div w:id="309215634">
              <w:marLeft w:val="0"/>
              <w:marRight w:val="0"/>
              <w:marTop w:val="0"/>
              <w:marBottom w:val="0"/>
              <w:divBdr>
                <w:top w:val="none" w:sz="0" w:space="0" w:color="auto"/>
                <w:left w:val="none" w:sz="0" w:space="0" w:color="auto"/>
                <w:bottom w:val="none" w:sz="0" w:space="0" w:color="auto"/>
                <w:right w:val="none" w:sz="0" w:space="0" w:color="auto"/>
              </w:divBdr>
            </w:div>
            <w:div w:id="325935248">
              <w:marLeft w:val="0"/>
              <w:marRight w:val="0"/>
              <w:marTop w:val="0"/>
              <w:marBottom w:val="0"/>
              <w:divBdr>
                <w:top w:val="none" w:sz="0" w:space="0" w:color="auto"/>
                <w:left w:val="none" w:sz="0" w:space="0" w:color="auto"/>
                <w:bottom w:val="none" w:sz="0" w:space="0" w:color="auto"/>
                <w:right w:val="none" w:sz="0" w:space="0" w:color="auto"/>
              </w:divBdr>
            </w:div>
            <w:div w:id="340788612">
              <w:marLeft w:val="0"/>
              <w:marRight w:val="0"/>
              <w:marTop w:val="0"/>
              <w:marBottom w:val="0"/>
              <w:divBdr>
                <w:top w:val="none" w:sz="0" w:space="0" w:color="auto"/>
                <w:left w:val="none" w:sz="0" w:space="0" w:color="auto"/>
                <w:bottom w:val="none" w:sz="0" w:space="0" w:color="auto"/>
                <w:right w:val="none" w:sz="0" w:space="0" w:color="auto"/>
              </w:divBdr>
            </w:div>
            <w:div w:id="428895619">
              <w:marLeft w:val="0"/>
              <w:marRight w:val="0"/>
              <w:marTop w:val="0"/>
              <w:marBottom w:val="0"/>
              <w:divBdr>
                <w:top w:val="none" w:sz="0" w:space="0" w:color="auto"/>
                <w:left w:val="none" w:sz="0" w:space="0" w:color="auto"/>
                <w:bottom w:val="none" w:sz="0" w:space="0" w:color="auto"/>
                <w:right w:val="none" w:sz="0" w:space="0" w:color="auto"/>
              </w:divBdr>
            </w:div>
            <w:div w:id="638651971">
              <w:marLeft w:val="0"/>
              <w:marRight w:val="0"/>
              <w:marTop w:val="0"/>
              <w:marBottom w:val="0"/>
              <w:divBdr>
                <w:top w:val="none" w:sz="0" w:space="0" w:color="auto"/>
                <w:left w:val="none" w:sz="0" w:space="0" w:color="auto"/>
                <w:bottom w:val="none" w:sz="0" w:space="0" w:color="auto"/>
                <w:right w:val="none" w:sz="0" w:space="0" w:color="auto"/>
              </w:divBdr>
            </w:div>
            <w:div w:id="691957020">
              <w:marLeft w:val="0"/>
              <w:marRight w:val="0"/>
              <w:marTop w:val="0"/>
              <w:marBottom w:val="0"/>
              <w:divBdr>
                <w:top w:val="none" w:sz="0" w:space="0" w:color="auto"/>
                <w:left w:val="none" w:sz="0" w:space="0" w:color="auto"/>
                <w:bottom w:val="none" w:sz="0" w:space="0" w:color="auto"/>
                <w:right w:val="none" w:sz="0" w:space="0" w:color="auto"/>
              </w:divBdr>
            </w:div>
            <w:div w:id="693651192">
              <w:marLeft w:val="0"/>
              <w:marRight w:val="0"/>
              <w:marTop w:val="0"/>
              <w:marBottom w:val="0"/>
              <w:divBdr>
                <w:top w:val="none" w:sz="0" w:space="0" w:color="auto"/>
                <w:left w:val="none" w:sz="0" w:space="0" w:color="auto"/>
                <w:bottom w:val="none" w:sz="0" w:space="0" w:color="auto"/>
                <w:right w:val="none" w:sz="0" w:space="0" w:color="auto"/>
              </w:divBdr>
            </w:div>
            <w:div w:id="711923165">
              <w:marLeft w:val="0"/>
              <w:marRight w:val="0"/>
              <w:marTop w:val="0"/>
              <w:marBottom w:val="0"/>
              <w:divBdr>
                <w:top w:val="none" w:sz="0" w:space="0" w:color="auto"/>
                <w:left w:val="none" w:sz="0" w:space="0" w:color="auto"/>
                <w:bottom w:val="none" w:sz="0" w:space="0" w:color="auto"/>
                <w:right w:val="none" w:sz="0" w:space="0" w:color="auto"/>
              </w:divBdr>
            </w:div>
            <w:div w:id="737704008">
              <w:marLeft w:val="0"/>
              <w:marRight w:val="0"/>
              <w:marTop w:val="0"/>
              <w:marBottom w:val="0"/>
              <w:divBdr>
                <w:top w:val="none" w:sz="0" w:space="0" w:color="auto"/>
                <w:left w:val="none" w:sz="0" w:space="0" w:color="auto"/>
                <w:bottom w:val="none" w:sz="0" w:space="0" w:color="auto"/>
                <w:right w:val="none" w:sz="0" w:space="0" w:color="auto"/>
              </w:divBdr>
            </w:div>
            <w:div w:id="744494272">
              <w:marLeft w:val="0"/>
              <w:marRight w:val="0"/>
              <w:marTop w:val="0"/>
              <w:marBottom w:val="0"/>
              <w:divBdr>
                <w:top w:val="none" w:sz="0" w:space="0" w:color="auto"/>
                <w:left w:val="none" w:sz="0" w:space="0" w:color="auto"/>
                <w:bottom w:val="none" w:sz="0" w:space="0" w:color="auto"/>
                <w:right w:val="none" w:sz="0" w:space="0" w:color="auto"/>
              </w:divBdr>
            </w:div>
            <w:div w:id="775828226">
              <w:marLeft w:val="0"/>
              <w:marRight w:val="0"/>
              <w:marTop w:val="0"/>
              <w:marBottom w:val="0"/>
              <w:divBdr>
                <w:top w:val="none" w:sz="0" w:space="0" w:color="auto"/>
                <w:left w:val="none" w:sz="0" w:space="0" w:color="auto"/>
                <w:bottom w:val="none" w:sz="0" w:space="0" w:color="auto"/>
                <w:right w:val="none" w:sz="0" w:space="0" w:color="auto"/>
              </w:divBdr>
            </w:div>
            <w:div w:id="779644205">
              <w:marLeft w:val="0"/>
              <w:marRight w:val="0"/>
              <w:marTop w:val="0"/>
              <w:marBottom w:val="0"/>
              <w:divBdr>
                <w:top w:val="none" w:sz="0" w:space="0" w:color="auto"/>
                <w:left w:val="none" w:sz="0" w:space="0" w:color="auto"/>
                <w:bottom w:val="none" w:sz="0" w:space="0" w:color="auto"/>
                <w:right w:val="none" w:sz="0" w:space="0" w:color="auto"/>
              </w:divBdr>
            </w:div>
            <w:div w:id="987588005">
              <w:marLeft w:val="0"/>
              <w:marRight w:val="0"/>
              <w:marTop w:val="0"/>
              <w:marBottom w:val="0"/>
              <w:divBdr>
                <w:top w:val="none" w:sz="0" w:space="0" w:color="auto"/>
                <w:left w:val="none" w:sz="0" w:space="0" w:color="auto"/>
                <w:bottom w:val="none" w:sz="0" w:space="0" w:color="auto"/>
                <w:right w:val="none" w:sz="0" w:space="0" w:color="auto"/>
              </w:divBdr>
            </w:div>
            <w:div w:id="1052657373">
              <w:marLeft w:val="0"/>
              <w:marRight w:val="0"/>
              <w:marTop w:val="0"/>
              <w:marBottom w:val="0"/>
              <w:divBdr>
                <w:top w:val="none" w:sz="0" w:space="0" w:color="auto"/>
                <w:left w:val="none" w:sz="0" w:space="0" w:color="auto"/>
                <w:bottom w:val="none" w:sz="0" w:space="0" w:color="auto"/>
                <w:right w:val="none" w:sz="0" w:space="0" w:color="auto"/>
              </w:divBdr>
            </w:div>
            <w:div w:id="1078405957">
              <w:marLeft w:val="0"/>
              <w:marRight w:val="0"/>
              <w:marTop w:val="0"/>
              <w:marBottom w:val="0"/>
              <w:divBdr>
                <w:top w:val="none" w:sz="0" w:space="0" w:color="auto"/>
                <w:left w:val="none" w:sz="0" w:space="0" w:color="auto"/>
                <w:bottom w:val="none" w:sz="0" w:space="0" w:color="auto"/>
                <w:right w:val="none" w:sz="0" w:space="0" w:color="auto"/>
              </w:divBdr>
            </w:div>
            <w:div w:id="1103184603">
              <w:marLeft w:val="0"/>
              <w:marRight w:val="0"/>
              <w:marTop w:val="0"/>
              <w:marBottom w:val="0"/>
              <w:divBdr>
                <w:top w:val="none" w:sz="0" w:space="0" w:color="auto"/>
                <w:left w:val="none" w:sz="0" w:space="0" w:color="auto"/>
                <w:bottom w:val="none" w:sz="0" w:space="0" w:color="auto"/>
                <w:right w:val="none" w:sz="0" w:space="0" w:color="auto"/>
              </w:divBdr>
            </w:div>
            <w:div w:id="1104963489">
              <w:marLeft w:val="0"/>
              <w:marRight w:val="0"/>
              <w:marTop w:val="0"/>
              <w:marBottom w:val="0"/>
              <w:divBdr>
                <w:top w:val="none" w:sz="0" w:space="0" w:color="auto"/>
                <w:left w:val="none" w:sz="0" w:space="0" w:color="auto"/>
                <w:bottom w:val="none" w:sz="0" w:space="0" w:color="auto"/>
                <w:right w:val="none" w:sz="0" w:space="0" w:color="auto"/>
              </w:divBdr>
            </w:div>
            <w:div w:id="1120956472">
              <w:marLeft w:val="0"/>
              <w:marRight w:val="0"/>
              <w:marTop w:val="0"/>
              <w:marBottom w:val="0"/>
              <w:divBdr>
                <w:top w:val="none" w:sz="0" w:space="0" w:color="auto"/>
                <w:left w:val="none" w:sz="0" w:space="0" w:color="auto"/>
                <w:bottom w:val="none" w:sz="0" w:space="0" w:color="auto"/>
                <w:right w:val="none" w:sz="0" w:space="0" w:color="auto"/>
              </w:divBdr>
            </w:div>
            <w:div w:id="1222978720">
              <w:marLeft w:val="0"/>
              <w:marRight w:val="0"/>
              <w:marTop w:val="0"/>
              <w:marBottom w:val="0"/>
              <w:divBdr>
                <w:top w:val="none" w:sz="0" w:space="0" w:color="auto"/>
                <w:left w:val="none" w:sz="0" w:space="0" w:color="auto"/>
                <w:bottom w:val="none" w:sz="0" w:space="0" w:color="auto"/>
                <w:right w:val="none" w:sz="0" w:space="0" w:color="auto"/>
              </w:divBdr>
            </w:div>
            <w:div w:id="1360933032">
              <w:marLeft w:val="0"/>
              <w:marRight w:val="0"/>
              <w:marTop w:val="0"/>
              <w:marBottom w:val="0"/>
              <w:divBdr>
                <w:top w:val="none" w:sz="0" w:space="0" w:color="auto"/>
                <w:left w:val="none" w:sz="0" w:space="0" w:color="auto"/>
                <w:bottom w:val="none" w:sz="0" w:space="0" w:color="auto"/>
                <w:right w:val="none" w:sz="0" w:space="0" w:color="auto"/>
              </w:divBdr>
            </w:div>
            <w:div w:id="1549143514">
              <w:marLeft w:val="0"/>
              <w:marRight w:val="0"/>
              <w:marTop w:val="0"/>
              <w:marBottom w:val="0"/>
              <w:divBdr>
                <w:top w:val="none" w:sz="0" w:space="0" w:color="auto"/>
                <w:left w:val="none" w:sz="0" w:space="0" w:color="auto"/>
                <w:bottom w:val="none" w:sz="0" w:space="0" w:color="auto"/>
                <w:right w:val="none" w:sz="0" w:space="0" w:color="auto"/>
              </w:divBdr>
            </w:div>
            <w:div w:id="1673223223">
              <w:marLeft w:val="0"/>
              <w:marRight w:val="0"/>
              <w:marTop w:val="0"/>
              <w:marBottom w:val="0"/>
              <w:divBdr>
                <w:top w:val="none" w:sz="0" w:space="0" w:color="auto"/>
                <w:left w:val="none" w:sz="0" w:space="0" w:color="auto"/>
                <w:bottom w:val="none" w:sz="0" w:space="0" w:color="auto"/>
                <w:right w:val="none" w:sz="0" w:space="0" w:color="auto"/>
              </w:divBdr>
            </w:div>
            <w:div w:id="1700277481">
              <w:marLeft w:val="0"/>
              <w:marRight w:val="0"/>
              <w:marTop w:val="0"/>
              <w:marBottom w:val="0"/>
              <w:divBdr>
                <w:top w:val="none" w:sz="0" w:space="0" w:color="auto"/>
                <w:left w:val="none" w:sz="0" w:space="0" w:color="auto"/>
                <w:bottom w:val="none" w:sz="0" w:space="0" w:color="auto"/>
                <w:right w:val="none" w:sz="0" w:space="0" w:color="auto"/>
              </w:divBdr>
            </w:div>
            <w:div w:id="1835534363">
              <w:marLeft w:val="0"/>
              <w:marRight w:val="0"/>
              <w:marTop w:val="0"/>
              <w:marBottom w:val="0"/>
              <w:divBdr>
                <w:top w:val="none" w:sz="0" w:space="0" w:color="auto"/>
                <w:left w:val="none" w:sz="0" w:space="0" w:color="auto"/>
                <w:bottom w:val="none" w:sz="0" w:space="0" w:color="auto"/>
                <w:right w:val="none" w:sz="0" w:space="0" w:color="auto"/>
              </w:divBdr>
            </w:div>
            <w:div w:id="1841310773">
              <w:marLeft w:val="0"/>
              <w:marRight w:val="0"/>
              <w:marTop w:val="0"/>
              <w:marBottom w:val="0"/>
              <w:divBdr>
                <w:top w:val="none" w:sz="0" w:space="0" w:color="auto"/>
                <w:left w:val="none" w:sz="0" w:space="0" w:color="auto"/>
                <w:bottom w:val="none" w:sz="0" w:space="0" w:color="auto"/>
                <w:right w:val="none" w:sz="0" w:space="0" w:color="auto"/>
              </w:divBdr>
            </w:div>
            <w:div w:id="1863786075">
              <w:marLeft w:val="0"/>
              <w:marRight w:val="0"/>
              <w:marTop w:val="0"/>
              <w:marBottom w:val="0"/>
              <w:divBdr>
                <w:top w:val="none" w:sz="0" w:space="0" w:color="auto"/>
                <w:left w:val="none" w:sz="0" w:space="0" w:color="auto"/>
                <w:bottom w:val="none" w:sz="0" w:space="0" w:color="auto"/>
                <w:right w:val="none" w:sz="0" w:space="0" w:color="auto"/>
              </w:divBdr>
            </w:div>
            <w:div w:id="2014838856">
              <w:marLeft w:val="0"/>
              <w:marRight w:val="0"/>
              <w:marTop w:val="0"/>
              <w:marBottom w:val="0"/>
              <w:divBdr>
                <w:top w:val="none" w:sz="0" w:space="0" w:color="auto"/>
                <w:left w:val="none" w:sz="0" w:space="0" w:color="auto"/>
                <w:bottom w:val="none" w:sz="0" w:space="0" w:color="auto"/>
                <w:right w:val="none" w:sz="0" w:space="0" w:color="auto"/>
              </w:divBdr>
            </w:div>
            <w:div w:id="2056466764">
              <w:marLeft w:val="0"/>
              <w:marRight w:val="0"/>
              <w:marTop w:val="0"/>
              <w:marBottom w:val="0"/>
              <w:divBdr>
                <w:top w:val="none" w:sz="0" w:space="0" w:color="auto"/>
                <w:left w:val="none" w:sz="0" w:space="0" w:color="auto"/>
                <w:bottom w:val="none" w:sz="0" w:space="0" w:color="auto"/>
                <w:right w:val="none" w:sz="0" w:space="0" w:color="auto"/>
              </w:divBdr>
            </w:div>
            <w:div w:id="2058161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5166534">
      <w:bodyDiv w:val="1"/>
      <w:marLeft w:val="0"/>
      <w:marRight w:val="0"/>
      <w:marTop w:val="0"/>
      <w:marBottom w:val="0"/>
      <w:divBdr>
        <w:top w:val="none" w:sz="0" w:space="0" w:color="auto"/>
        <w:left w:val="none" w:sz="0" w:space="0" w:color="auto"/>
        <w:bottom w:val="none" w:sz="0" w:space="0" w:color="auto"/>
        <w:right w:val="none" w:sz="0" w:space="0" w:color="auto"/>
      </w:divBdr>
      <w:divsChild>
        <w:div w:id="1151169840">
          <w:marLeft w:val="0"/>
          <w:marRight w:val="0"/>
          <w:marTop w:val="0"/>
          <w:marBottom w:val="0"/>
          <w:divBdr>
            <w:top w:val="none" w:sz="0" w:space="0" w:color="auto"/>
            <w:left w:val="none" w:sz="0" w:space="0" w:color="auto"/>
            <w:bottom w:val="none" w:sz="0" w:space="0" w:color="auto"/>
            <w:right w:val="none" w:sz="0" w:space="0" w:color="auto"/>
          </w:divBdr>
          <w:divsChild>
            <w:div w:id="20666651">
              <w:marLeft w:val="0"/>
              <w:marRight w:val="0"/>
              <w:marTop w:val="0"/>
              <w:marBottom w:val="0"/>
              <w:divBdr>
                <w:top w:val="none" w:sz="0" w:space="0" w:color="auto"/>
                <w:left w:val="none" w:sz="0" w:space="0" w:color="auto"/>
                <w:bottom w:val="none" w:sz="0" w:space="0" w:color="auto"/>
                <w:right w:val="none" w:sz="0" w:space="0" w:color="auto"/>
              </w:divBdr>
            </w:div>
            <w:div w:id="32198140">
              <w:marLeft w:val="0"/>
              <w:marRight w:val="0"/>
              <w:marTop w:val="0"/>
              <w:marBottom w:val="0"/>
              <w:divBdr>
                <w:top w:val="none" w:sz="0" w:space="0" w:color="auto"/>
                <w:left w:val="none" w:sz="0" w:space="0" w:color="auto"/>
                <w:bottom w:val="none" w:sz="0" w:space="0" w:color="auto"/>
                <w:right w:val="none" w:sz="0" w:space="0" w:color="auto"/>
              </w:divBdr>
            </w:div>
            <w:div w:id="44374453">
              <w:marLeft w:val="0"/>
              <w:marRight w:val="0"/>
              <w:marTop w:val="0"/>
              <w:marBottom w:val="0"/>
              <w:divBdr>
                <w:top w:val="none" w:sz="0" w:space="0" w:color="auto"/>
                <w:left w:val="none" w:sz="0" w:space="0" w:color="auto"/>
                <w:bottom w:val="none" w:sz="0" w:space="0" w:color="auto"/>
                <w:right w:val="none" w:sz="0" w:space="0" w:color="auto"/>
              </w:divBdr>
            </w:div>
            <w:div w:id="71321103">
              <w:marLeft w:val="0"/>
              <w:marRight w:val="0"/>
              <w:marTop w:val="0"/>
              <w:marBottom w:val="0"/>
              <w:divBdr>
                <w:top w:val="none" w:sz="0" w:space="0" w:color="auto"/>
                <w:left w:val="none" w:sz="0" w:space="0" w:color="auto"/>
                <w:bottom w:val="none" w:sz="0" w:space="0" w:color="auto"/>
                <w:right w:val="none" w:sz="0" w:space="0" w:color="auto"/>
              </w:divBdr>
            </w:div>
            <w:div w:id="106900173">
              <w:marLeft w:val="0"/>
              <w:marRight w:val="0"/>
              <w:marTop w:val="0"/>
              <w:marBottom w:val="0"/>
              <w:divBdr>
                <w:top w:val="none" w:sz="0" w:space="0" w:color="auto"/>
                <w:left w:val="none" w:sz="0" w:space="0" w:color="auto"/>
                <w:bottom w:val="none" w:sz="0" w:space="0" w:color="auto"/>
                <w:right w:val="none" w:sz="0" w:space="0" w:color="auto"/>
              </w:divBdr>
            </w:div>
            <w:div w:id="211311082">
              <w:marLeft w:val="0"/>
              <w:marRight w:val="0"/>
              <w:marTop w:val="0"/>
              <w:marBottom w:val="0"/>
              <w:divBdr>
                <w:top w:val="none" w:sz="0" w:space="0" w:color="auto"/>
                <w:left w:val="none" w:sz="0" w:space="0" w:color="auto"/>
                <w:bottom w:val="none" w:sz="0" w:space="0" w:color="auto"/>
                <w:right w:val="none" w:sz="0" w:space="0" w:color="auto"/>
              </w:divBdr>
            </w:div>
            <w:div w:id="240138389">
              <w:marLeft w:val="0"/>
              <w:marRight w:val="0"/>
              <w:marTop w:val="0"/>
              <w:marBottom w:val="0"/>
              <w:divBdr>
                <w:top w:val="none" w:sz="0" w:space="0" w:color="auto"/>
                <w:left w:val="none" w:sz="0" w:space="0" w:color="auto"/>
                <w:bottom w:val="none" w:sz="0" w:space="0" w:color="auto"/>
                <w:right w:val="none" w:sz="0" w:space="0" w:color="auto"/>
              </w:divBdr>
            </w:div>
            <w:div w:id="305940506">
              <w:marLeft w:val="0"/>
              <w:marRight w:val="0"/>
              <w:marTop w:val="0"/>
              <w:marBottom w:val="0"/>
              <w:divBdr>
                <w:top w:val="none" w:sz="0" w:space="0" w:color="auto"/>
                <w:left w:val="none" w:sz="0" w:space="0" w:color="auto"/>
                <w:bottom w:val="none" w:sz="0" w:space="0" w:color="auto"/>
                <w:right w:val="none" w:sz="0" w:space="0" w:color="auto"/>
              </w:divBdr>
            </w:div>
            <w:div w:id="330135997">
              <w:marLeft w:val="0"/>
              <w:marRight w:val="0"/>
              <w:marTop w:val="0"/>
              <w:marBottom w:val="0"/>
              <w:divBdr>
                <w:top w:val="none" w:sz="0" w:space="0" w:color="auto"/>
                <w:left w:val="none" w:sz="0" w:space="0" w:color="auto"/>
                <w:bottom w:val="none" w:sz="0" w:space="0" w:color="auto"/>
                <w:right w:val="none" w:sz="0" w:space="0" w:color="auto"/>
              </w:divBdr>
            </w:div>
            <w:div w:id="370765707">
              <w:marLeft w:val="0"/>
              <w:marRight w:val="0"/>
              <w:marTop w:val="0"/>
              <w:marBottom w:val="0"/>
              <w:divBdr>
                <w:top w:val="none" w:sz="0" w:space="0" w:color="auto"/>
                <w:left w:val="none" w:sz="0" w:space="0" w:color="auto"/>
                <w:bottom w:val="none" w:sz="0" w:space="0" w:color="auto"/>
                <w:right w:val="none" w:sz="0" w:space="0" w:color="auto"/>
              </w:divBdr>
            </w:div>
            <w:div w:id="413868198">
              <w:marLeft w:val="0"/>
              <w:marRight w:val="0"/>
              <w:marTop w:val="0"/>
              <w:marBottom w:val="0"/>
              <w:divBdr>
                <w:top w:val="none" w:sz="0" w:space="0" w:color="auto"/>
                <w:left w:val="none" w:sz="0" w:space="0" w:color="auto"/>
                <w:bottom w:val="none" w:sz="0" w:space="0" w:color="auto"/>
                <w:right w:val="none" w:sz="0" w:space="0" w:color="auto"/>
              </w:divBdr>
            </w:div>
            <w:div w:id="432897366">
              <w:marLeft w:val="0"/>
              <w:marRight w:val="0"/>
              <w:marTop w:val="0"/>
              <w:marBottom w:val="0"/>
              <w:divBdr>
                <w:top w:val="none" w:sz="0" w:space="0" w:color="auto"/>
                <w:left w:val="none" w:sz="0" w:space="0" w:color="auto"/>
                <w:bottom w:val="none" w:sz="0" w:space="0" w:color="auto"/>
                <w:right w:val="none" w:sz="0" w:space="0" w:color="auto"/>
              </w:divBdr>
            </w:div>
            <w:div w:id="503056878">
              <w:marLeft w:val="0"/>
              <w:marRight w:val="0"/>
              <w:marTop w:val="0"/>
              <w:marBottom w:val="0"/>
              <w:divBdr>
                <w:top w:val="none" w:sz="0" w:space="0" w:color="auto"/>
                <w:left w:val="none" w:sz="0" w:space="0" w:color="auto"/>
                <w:bottom w:val="none" w:sz="0" w:space="0" w:color="auto"/>
                <w:right w:val="none" w:sz="0" w:space="0" w:color="auto"/>
              </w:divBdr>
            </w:div>
            <w:div w:id="566572928">
              <w:marLeft w:val="0"/>
              <w:marRight w:val="0"/>
              <w:marTop w:val="0"/>
              <w:marBottom w:val="0"/>
              <w:divBdr>
                <w:top w:val="none" w:sz="0" w:space="0" w:color="auto"/>
                <w:left w:val="none" w:sz="0" w:space="0" w:color="auto"/>
                <w:bottom w:val="none" w:sz="0" w:space="0" w:color="auto"/>
                <w:right w:val="none" w:sz="0" w:space="0" w:color="auto"/>
              </w:divBdr>
            </w:div>
            <w:div w:id="568347794">
              <w:marLeft w:val="0"/>
              <w:marRight w:val="0"/>
              <w:marTop w:val="0"/>
              <w:marBottom w:val="0"/>
              <w:divBdr>
                <w:top w:val="none" w:sz="0" w:space="0" w:color="auto"/>
                <w:left w:val="none" w:sz="0" w:space="0" w:color="auto"/>
                <w:bottom w:val="none" w:sz="0" w:space="0" w:color="auto"/>
                <w:right w:val="none" w:sz="0" w:space="0" w:color="auto"/>
              </w:divBdr>
            </w:div>
            <w:div w:id="588928804">
              <w:marLeft w:val="0"/>
              <w:marRight w:val="0"/>
              <w:marTop w:val="0"/>
              <w:marBottom w:val="0"/>
              <w:divBdr>
                <w:top w:val="none" w:sz="0" w:space="0" w:color="auto"/>
                <w:left w:val="none" w:sz="0" w:space="0" w:color="auto"/>
                <w:bottom w:val="none" w:sz="0" w:space="0" w:color="auto"/>
                <w:right w:val="none" w:sz="0" w:space="0" w:color="auto"/>
              </w:divBdr>
            </w:div>
            <w:div w:id="621811977">
              <w:marLeft w:val="0"/>
              <w:marRight w:val="0"/>
              <w:marTop w:val="0"/>
              <w:marBottom w:val="0"/>
              <w:divBdr>
                <w:top w:val="none" w:sz="0" w:space="0" w:color="auto"/>
                <w:left w:val="none" w:sz="0" w:space="0" w:color="auto"/>
                <w:bottom w:val="none" w:sz="0" w:space="0" w:color="auto"/>
                <w:right w:val="none" w:sz="0" w:space="0" w:color="auto"/>
              </w:divBdr>
            </w:div>
            <w:div w:id="725419421">
              <w:marLeft w:val="0"/>
              <w:marRight w:val="0"/>
              <w:marTop w:val="0"/>
              <w:marBottom w:val="0"/>
              <w:divBdr>
                <w:top w:val="none" w:sz="0" w:space="0" w:color="auto"/>
                <w:left w:val="none" w:sz="0" w:space="0" w:color="auto"/>
                <w:bottom w:val="none" w:sz="0" w:space="0" w:color="auto"/>
                <w:right w:val="none" w:sz="0" w:space="0" w:color="auto"/>
              </w:divBdr>
            </w:div>
            <w:div w:id="728071729">
              <w:marLeft w:val="0"/>
              <w:marRight w:val="0"/>
              <w:marTop w:val="0"/>
              <w:marBottom w:val="0"/>
              <w:divBdr>
                <w:top w:val="none" w:sz="0" w:space="0" w:color="auto"/>
                <w:left w:val="none" w:sz="0" w:space="0" w:color="auto"/>
                <w:bottom w:val="none" w:sz="0" w:space="0" w:color="auto"/>
                <w:right w:val="none" w:sz="0" w:space="0" w:color="auto"/>
              </w:divBdr>
            </w:div>
            <w:div w:id="793789191">
              <w:marLeft w:val="0"/>
              <w:marRight w:val="0"/>
              <w:marTop w:val="0"/>
              <w:marBottom w:val="0"/>
              <w:divBdr>
                <w:top w:val="none" w:sz="0" w:space="0" w:color="auto"/>
                <w:left w:val="none" w:sz="0" w:space="0" w:color="auto"/>
                <w:bottom w:val="none" w:sz="0" w:space="0" w:color="auto"/>
                <w:right w:val="none" w:sz="0" w:space="0" w:color="auto"/>
              </w:divBdr>
            </w:div>
            <w:div w:id="850992567">
              <w:marLeft w:val="0"/>
              <w:marRight w:val="0"/>
              <w:marTop w:val="0"/>
              <w:marBottom w:val="0"/>
              <w:divBdr>
                <w:top w:val="none" w:sz="0" w:space="0" w:color="auto"/>
                <w:left w:val="none" w:sz="0" w:space="0" w:color="auto"/>
                <w:bottom w:val="none" w:sz="0" w:space="0" w:color="auto"/>
                <w:right w:val="none" w:sz="0" w:space="0" w:color="auto"/>
              </w:divBdr>
            </w:div>
            <w:div w:id="911310824">
              <w:marLeft w:val="0"/>
              <w:marRight w:val="0"/>
              <w:marTop w:val="0"/>
              <w:marBottom w:val="0"/>
              <w:divBdr>
                <w:top w:val="none" w:sz="0" w:space="0" w:color="auto"/>
                <w:left w:val="none" w:sz="0" w:space="0" w:color="auto"/>
                <w:bottom w:val="none" w:sz="0" w:space="0" w:color="auto"/>
                <w:right w:val="none" w:sz="0" w:space="0" w:color="auto"/>
              </w:divBdr>
            </w:div>
            <w:div w:id="912351989">
              <w:marLeft w:val="0"/>
              <w:marRight w:val="0"/>
              <w:marTop w:val="0"/>
              <w:marBottom w:val="0"/>
              <w:divBdr>
                <w:top w:val="none" w:sz="0" w:space="0" w:color="auto"/>
                <w:left w:val="none" w:sz="0" w:space="0" w:color="auto"/>
                <w:bottom w:val="none" w:sz="0" w:space="0" w:color="auto"/>
                <w:right w:val="none" w:sz="0" w:space="0" w:color="auto"/>
              </w:divBdr>
            </w:div>
            <w:div w:id="1009991963">
              <w:marLeft w:val="0"/>
              <w:marRight w:val="0"/>
              <w:marTop w:val="0"/>
              <w:marBottom w:val="0"/>
              <w:divBdr>
                <w:top w:val="none" w:sz="0" w:space="0" w:color="auto"/>
                <w:left w:val="none" w:sz="0" w:space="0" w:color="auto"/>
                <w:bottom w:val="none" w:sz="0" w:space="0" w:color="auto"/>
                <w:right w:val="none" w:sz="0" w:space="0" w:color="auto"/>
              </w:divBdr>
            </w:div>
            <w:div w:id="1110322713">
              <w:marLeft w:val="0"/>
              <w:marRight w:val="0"/>
              <w:marTop w:val="0"/>
              <w:marBottom w:val="0"/>
              <w:divBdr>
                <w:top w:val="none" w:sz="0" w:space="0" w:color="auto"/>
                <w:left w:val="none" w:sz="0" w:space="0" w:color="auto"/>
                <w:bottom w:val="none" w:sz="0" w:space="0" w:color="auto"/>
                <w:right w:val="none" w:sz="0" w:space="0" w:color="auto"/>
              </w:divBdr>
            </w:div>
            <w:div w:id="1138643140">
              <w:marLeft w:val="0"/>
              <w:marRight w:val="0"/>
              <w:marTop w:val="0"/>
              <w:marBottom w:val="0"/>
              <w:divBdr>
                <w:top w:val="none" w:sz="0" w:space="0" w:color="auto"/>
                <w:left w:val="none" w:sz="0" w:space="0" w:color="auto"/>
                <w:bottom w:val="none" w:sz="0" w:space="0" w:color="auto"/>
                <w:right w:val="none" w:sz="0" w:space="0" w:color="auto"/>
              </w:divBdr>
            </w:div>
            <w:div w:id="1176119542">
              <w:marLeft w:val="0"/>
              <w:marRight w:val="0"/>
              <w:marTop w:val="0"/>
              <w:marBottom w:val="0"/>
              <w:divBdr>
                <w:top w:val="none" w:sz="0" w:space="0" w:color="auto"/>
                <w:left w:val="none" w:sz="0" w:space="0" w:color="auto"/>
                <w:bottom w:val="none" w:sz="0" w:space="0" w:color="auto"/>
                <w:right w:val="none" w:sz="0" w:space="0" w:color="auto"/>
              </w:divBdr>
            </w:div>
            <w:div w:id="1209683819">
              <w:marLeft w:val="0"/>
              <w:marRight w:val="0"/>
              <w:marTop w:val="0"/>
              <w:marBottom w:val="0"/>
              <w:divBdr>
                <w:top w:val="none" w:sz="0" w:space="0" w:color="auto"/>
                <w:left w:val="none" w:sz="0" w:space="0" w:color="auto"/>
                <w:bottom w:val="none" w:sz="0" w:space="0" w:color="auto"/>
                <w:right w:val="none" w:sz="0" w:space="0" w:color="auto"/>
              </w:divBdr>
            </w:div>
            <w:div w:id="1247835987">
              <w:marLeft w:val="0"/>
              <w:marRight w:val="0"/>
              <w:marTop w:val="0"/>
              <w:marBottom w:val="0"/>
              <w:divBdr>
                <w:top w:val="none" w:sz="0" w:space="0" w:color="auto"/>
                <w:left w:val="none" w:sz="0" w:space="0" w:color="auto"/>
                <w:bottom w:val="none" w:sz="0" w:space="0" w:color="auto"/>
                <w:right w:val="none" w:sz="0" w:space="0" w:color="auto"/>
              </w:divBdr>
            </w:div>
            <w:div w:id="1359698979">
              <w:marLeft w:val="0"/>
              <w:marRight w:val="0"/>
              <w:marTop w:val="0"/>
              <w:marBottom w:val="0"/>
              <w:divBdr>
                <w:top w:val="none" w:sz="0" w:space="0" w:color="auto"/>
                <w:left w:val="none" w:sz="0" w:space="0" w:color="auto"/>
                <w:bottom w:val="none" w:sz="0" w:space="0" w:color="auto"/>
                <w:right w:val="none" w:sz="0" w:space="0" w:color="auto"/>
              </w:divBdr>
            </w:div>
            <w:div w:id="1391464238">
              <w:marLeft w:val="0"/>
              <w:marRight w:val="0"/>
              <w:marTop w:val="0"/>
              <w:marBottom w:val="0"/>
              <w:divBdr>
                <w:top w:val="none" w:sz="0" w:space="0" w:color="auto"/>
                <w:left w:val="none" w:sz="0" w:space="0" w:color="auto"/>
                <w:bottom w:val="none" w:sz="0" w:space="0" w:color="auto"/>
                <w:right w:val="none" w:sz="0" w:space="0" w:color="auto"/>
              </w:divBdr>
            </w:div>
            <w:div w:id="1407073230">
              <w:marLeft w:val="0"/>
              <w:marRight w:val="0"/>
              <w:marTop w:val="0"/>
              <w:marBottom w:val="0"/>
              <w:divBdr>
                <w:top w:val="none" w:sz="0" w:space="0" w:color="auto"/>
                <w:left w:val="none" w:sz="0" w:space="0" w:color="auto"/>
                <w:bottom w:val="none" w:sz="0" w:space="0" w:color="auto"/>
                <w:right w:val="none" w:sz="0" w:space="0" w:color="auto"/>
              </w:divBdr>
            </w:div>
            <w:div w:id="1411729567">
              <w:marLeft w:val="0"/>
              <w:marRight w:val="0"/>
              <w:marTop w:val="0"/>
              <w:marBottom w:val="0"/>
              <w:divBdr>
                <w:top w:val="none" w:sz="0" w:space="0" w:color="auto"/>
                <w:left w:val="none" w:sz="0" w:space="0" w:color="auto"/>
                <w:bottom w:val="none" w:sz="0" w:space="0" w:color="auto"/>
                <w:right w:val="none" w:sz="0" w:space="0" w:color="auto"/>
              </w:divBdr>
            </w:div>
            <w:div w:id="1507329566">
              <w:marLeft w:val="0"/>
              <w:marRight w:val="0"/>
              <w:marTop w:val="0"/>
              <w:marBottom w:val="0"/>
              <w:divBdr>
                <w:top w:val="none" w:sz="0" w:space="0" w:color="auto"/>
                <w:left w:val="none" w:sz="0" w:space="0" w:color="auto"/>
                <w:bottom w:val="none" w:sz="0" w:space="0" w:color="auto"/>
                <w:right w:val="none" w:sz="0" w:space="0" w:color="auto"/>
              </w:divBdr>
            </w:div>
            <w:div w:id="1546328292">
              <w:marLeft w:val="0"/>
              <w:marRight w:val="0"/>
              <w:marTop w:val="0"/>
              <w:marBottom w:val="0"/>
              <w:divBdr>
                <w:top w:val="none" w:sz="0" w:space="0" w:color="auto"/>
                <w:left w:val="none" w:sz="0" w:space="0" w:color="auto"/>
                <w:bottom w:val="none" w:sz="0" w:space="0" w:color="auto"/>
                <w:right w:val="none" w:sz="0" w:space="0" w:color="auto"/>
              </w:divBdr>
            </w:div>
            <w:div w:id="1582060998">
              <w:marLeft w:val="0"/>
              <w:marRight w:val="0"/>
              <w:marTop w:val="0"/>
              <w:marBottom w:val="0"/>
              <w:divBdr>
                <w:top w:val="none" w:sz="0" w:space="0" w:color="auto"/>
                <w:left w:val="none" w:sz="0" w:space="0" w:color="auto"/>
                <w:bottom w:val="none" w:sz="0" w:space="0" w:color="auto"/>
                <w:right w:val="none" w:sz="0" w:space="0" w:color="auto"/>
              </w:divBdr>
            </w:div>
            <w:div w:id="1585718906">
              <w:marLeft w:val="0"/>
              <w:marRight w:val="0"/>
              <w:marTop w:val="0"/>
              <w:marBottom w:val="0"/>
              <w:divBdr>
                <w:top w:val="none" w:sz="0" w:space="0" w:color="auto"/>
                <w:left w:val="none" w:sz="0" w:space="0" w:color="auto"/>
                <w:bottom w:val="none" w:sz="0" w:space="0" w:color="auto"/>
                <w:right w:val="none" w:sz="0" w:space="0" w:color="auto"/>
              </w:divBdr>
            </w:div>
            <w:div w:id="1599370075">
              <w:marLeft w:val="0"/>
              <w:marRight w:val="0"/>
              <w:marTop w:val="0"/>
              <w:marBottom w:val="0"/>
              <w:divBdr>
                <w:top w:val="none" w:sz="0" w:space="0" w:color="auto"/>
                <w:left w:val="none" w:sz="0" w:space="0" w:color="auto"/>
                <w:bottom w:val="none" w:sz="0" w:space="0" w:color="auto"/>
                <w:right w:val="none" w:sz="0" w:space="0" w:color="auto"/>
              </w:divBdr>
            </w:div>
            <w:div w:id="1696687379">
              <w:marLeft w:val="0"/>
              <w:marRight w:val="0"/>
              <w:marTop w:val="0"/>
              <w:marBottom w:val="0"/>
              <w:divBdr>
                <w:top w:val="none" w:sz="0" w:space="0" w:color="auto"/>
                <w:left w:val="none" w:sz="0" w:space="0" w:color="auto"/>
                <w:bottom w:val="none" w:sz="0" w:space="0" w:color="auto"/>
                <w:right w:val="none" w:sz="0" w:space="0" w:color="auto"/>
              </w:divBdr>
            </w:div>
            <w:div w:id="1723673299">
              <w:marLeft w:val="0"/>
              <w:marRight w:val="0"/>
              <w:marTop w:val="0"/>
              <w:marBottom w:val="0"/>
              <w:divBdr>
                <w:top w:val="none" w:sz="0" w:space="0" w:color="auto"/>
                <w:left w:val="none" w:sz="0" w:space="0" w:color="auto"/>
                <w:bottom w:val="none" w:sz="0" w:space="0" w:color="auto"/>
                <w:right w:val="none" w:sz="0" w:space="0" w:color="auto"/>
              </w:divBdr>
            </w:div>
            <w:div w:id="1749187998">
              <w:marLeft w:val="0"/>
              <w:marRight w:val="0"/>
              <w:marTop w:val="0"/>
              <w:marBottom w:val="0"/>
              <w:divBdr>
                <w:top w:val="none" w:sz="0" w:space="0" w:color="auto"/>
                <w:left w:val="none" w:sz="0" w:space="0" w:color="auto"/>
                <w:bottom w:val="none" w:sz="0" w:space="0" w:color="auto"/>
                <w:right w:val="none" w:sz="0" w:space="0" w:color="auto"/>
              </w:divBdr>
            </w:div>
            <w:div w:id="1765489489">
              <w:marLeft w:val="0"/>
              <w:marRight w:val="0"/>
              <w:marTop w:val="0"/>
              <w:marBottom w:val="0"/>
              <w:divBdr>
                <w:top w:val="none" w:sz="0" w:space="0" w:color="auto"/>
                <w:left w:val="none" w:sz="0" w:space="0" w:color="auto"/>
                <w:bottom w:val="none" w:sz="0" w:space="0" w:color="auto"/>
                <w:right w:val="none" w:sz="0" w:space="0" w:color="auto"/>
              </w:divBdr>
            </w:div>
            <w:div w:id="1800419860">
              <w:marLeft w:val="0"/>
              <w:marRight w:val="0"/>
              <w:marTop w:val="0"/>
              <w:marBottom w:val="0"/>
              <w:divBdr>
                <w:top w:val="none" w:sz="0" w:space="0" w:color="auto"/>
                <w:left w:val="none" w:sz="0" w:space="0" w:color="auto"/>
                <w:bottom w:val="none" w:sz="0" w:space="0" w:color="auto"/>
                <w:right w:val="none" w:sz="0" w:space="0" w:color="auto"/>
              </w:divBdr>
            </w:div>
            <w:div w:id="1819490107">
              <w:marLeft w:val="0"/>
              <w:marRight w:val="0"/>
              <w:marTop w:val="0"/>
              <w:marBottom w:val="0"/>
              <w:divBdr>
                <w:top w:val="none" w:sz="0" w:space="0" w:color="auto"/>
                <w:left w:val="none" w:sz="0" w:space="0" w:color="auto"/>
                <w:bottom w:val="none" w:sz="0" w:space="0" w:color="auto"/>
                <w:right w:val="none" w:sz="0" w:space="0" w:color="auto"/>
              </w:divBdr>
            </w:div>
            <w:div w:id="1837958634">
              <w:marLeft w:val="0"/>
              <w:marRight w:val="0"/>
              <w:marTop w:val="0"/>
              <w:marBottom w:val="0"/>
              <w:divBdr>
                <w:top w:val="none" w:sz="0" w:space="0" w:color="auto"/>
                <w:left w:val="none" w:sz="0" w:space="0" w:color="auto"/>
                <w:bottom w:val="none" w:sz="0" w:space="0" w:color="auto"/>
                <w:right w:val="none" w:sz="0" w:space="0" w:color="auto"/>
              </w:divBdr>
            </w:div>
            <w:div w:id="1851722236">
              <w:marLeft w:val="0"/>
              <w:marRight w:val="0"/>
              <w:marTop w:val="0"/>
              <w:marBottom w:val="0"/>
              <w:divBdr>
                <w:top w:val="none" w:sz="0" w:space="0" w:color="auto"/>
                <w:left w:val="none" w:sz="0" w:space="0" w:color="auto"/>
                <w:bottom w:val="none" w:sz="0" w:space="0" w:color="auto"/>
                <w:right w:val="none" w:sz="0" w:space="0" w:color="auto"/>
              </w:divBdr>
            </w:div>
            <w:div w:id="1912962713">
              <w:marLeft w:val="0"/>
              <w:marRight w:val="0"/>
              <w:marTop w:val="0"/>
              <w:marBottom w:val="0"/>
              <w:divBdr>
                <w:top w:val="none" w:sz="0" w:space="0" w:color="auto"/>
                <w:left w:val="none" w:sz="0" w:space="0" w:color="auto"/>
                <w:bottom w:val="none" w:sz="0" w:space="0" w:color="auto"/>
                <w:right w:val="none" w:sz="0" w:space="0" w:color="auto"/>
              </w:divBdr>
            </w:div>
            <w:div w:id="1924603279">
              <w:marLeft w:val="0"/>
              <w:marRight w:val="0"/>
              <w:marTop w:val="0"/>
              <w:marBottom w:val="0"/>
              <w:divBdr>
                <w:top w:val="none" w:sz="0" w:space="0" w:color="auto"/>
                <w:left w:val="none" w:sz="0" w:space="0" w:color="auto"/>
                <w:bottom w:val="none" w:sz="0" w:space="0" w:color="auto"/>
                <w:right w:val="none" w:sz="0" w:space="0" w:color="auto"/>
              </w:divBdr>
            </w:div>
            <w:div w:id="1970239632">
              <w:marLeft w:val="0"/>
              <w:marRight w:val="0"/>
              <w:marTop w:val="0"/>
              <w:marBottom w:val="0"/>
              <w:divBdr>
                <w:top w:val="none" w:sz="0" w:space="0" w:color="auto"/>
                <w:left w:val="none" w:sz="0" w:space="0" w:color="auto"/>
                <w:bottom w:val="none" w:sz="0" w:space="0" w:color="auto"/>
                <w:right w:val="none" w:sz="0" w:space="0" w:color="auto"/>
              </w:divBdr>
            </w:div>
            <w:div w:id="2058507022">
              <w:marLeft w:val="0"/>
              <w:marRight w:val="0"/>
              <w:marTop w:val="0"/>
              <w:marBottom w:val="0"/>
              <w:divBdr>
                <w:top w:val="none" w:sz="0" w:space="0" w:color="auto"/>
                <w:left w:val="none" w:sz="0" w:space="0" w:color="auto"/>
                <w:bottom w:val="none" w:sz="0" w:space="0" w:color="auto"/>
                <w:right w:val="none" w:sz="0" w:space="0" w:color="auto"/>
              </w:divBdr>
            </w:div>
            <w:div w:id="2071726522">
              <w:marLeft w:val="0"/>
              <w:marRight w:val="0"/>
              <w:marTop w:val="0"/>
              <w:marBottom w:val="0"/>
              <w:divBdr>
                <w:top w:val="none" w:sz="0" w:space="0" w:color="auto"/>
                <w:left w:val="none" w:sz="0" w:space="0" w:color="auto"/>
                <w:bottom w:val="none" w:sz="0" w:space="0" w:color="auto"/>
                <w:right w:val="none" w:sz="0" w:space="0" w:color="auto"/>
              </w:divBdr>
            </w:div>
            <w:div w:id="2112045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6376319">
      <w:bodyDiv w:val="1"/>
      <w:marLeft w:val="0"/>
      <w:marRight w:val="0"/>
      <w:marTop w:val="0"/>
      <w:marBottom w:val="0"/>
      <w:divBdr>
        <w:top w:val="none" w:sz="0" w:space="0" w:color="auto"/>
        <w:left w:val="none" w:sz="0" w:space="0" w:color="auto"/>
        <w:bottom w:val="none" w:sz="0" w:space="0" w:color="auto"/>
        <w:right w:val="none" w:sz="0" w:space="0" w:color="auto"/>
      </w:divBdr>
      <w:divsChild>
        <w:div w:id="2136560628">
          <w:marLeft w:val="0"/>
          <w:marRight w:val="0"/>
          <w:marTop w:val="0"/>
          <w:marBottom w:val="0"/>
          <w:divBdr>
            <w:top w:val="none" w:sz="0" w:space="0" w:color="auto"/>
            <w:left w:val="none" w:sz="0" w:space="0" w:color="auto"/>
            <w:bottom w:val="none" w:sz="0" w:space="0" w:color="auto"/>
            <w:right w:val="none" w:sz="0" w:space="0" w:color="auto"/>
          </w:divBdr>
          <w:divsChild>
            <w:div w:id="22099351">
              <w:marLeft w:val="0"/>
              <w:marRight w:val="0"/>
              <w:marTop w:val="0"/>
              <w:marBottom w:val="0"/>
              <w:divBdr>
                <w:top w:val="none" w:sz="0" w:space="0" w:color="auto"/>
                <w:left w:val="none" w:sz="0" w:space="0" w:color="auto"/>
                <w:bottom w:val="none" w:sz="0" w:space="0" w:color="auto"/>
                <w:right w:val="none" w:sz="0" w:space="0" w:color="auto"/>
              </w:divBdr>
            </w:div>
            <w:div w:id="103811098">
              <w:marLeft w:val="0"/>
              <w:marRight w:val="0"/>
              <w:marTop w:val="0"/>
              <w:marBottom w:val="0"/>
              <w:divBdr>
                <w:top w:val="none" w:sz="0" w:space="0" w:color="auto"/>
                <w:left w:val="none" w:sz="0" w:space="0" w:color="auto"/>
                <w:bottom w:val="none" w:sz="0" w:space="0" w:color="auto"/>
                <w:right w:val="none" w:sz="0" w:space="0" w:color="auto"/>
              </w:divBdr>
            </w:div>
            <w:div w:id="109014789">
              <w:marLeft w:val="0"/>
              <w:marRight w:val="0"/>
              <w:marTop w:val="0"/>
              <w:marBottom w:val="0"/>
              <w:divBdr>
                <w:top w:val="none" w:sz="0" w:space="0" w:color="auto"/>
                <w:left w:val="none" w:sz="0" w:space="0" w:color="auto"/>
                <w:bottom w:val="none" w:sz="0" w:space="0" w:color="auto"/>
                <w:right w:val="none" w:sz="0" w:space="0" w:color="auto"/>
              </w:divBdr>
            </w:div>
            <w:div w:id="122159120">
              <w:marLeft w:val="0"/>
              <w:marRight w:val="0"/>
              <w:marTop w:val="0"/>
              <w:marBottom w:val="0"/>
              <w:divBdr>
                <w:top w:val="none" w:sz="0" w:space="0" w:color="auto"/>
                <w:left w:val="none" w:sz="0" w:space="0" w:color="auto"/>
                <w:bottom w:val="none" w:sz="0" w:space="0" w:color="auto"/>
                <w:right w:val="none" w:sz="0" w:space="0" w:color="auto"/>
              </w:divBdr>
            </w:div>
            <w:div w:id="151407746">
              <w:marLeft w:val="0"/>
              <w:marRight w:val="0"/>
              <w:marTop w:val="0"/>
              <w:marBottom w:val="0"/>
              <w:divBdr>
                <w:top w:val="none" w:sz="0" w:space="0" w:color="auto"/>
                <w:left w:val="none" w:sz="0" w:space="0" w:color="auto"/>
                <w:bottom w:val="none" w:sz="0" w:space="0" w:color="auto"/>
                <w:right w:val="none" w:sz="0" w:space="0" w:color="auto"/>
              </w:divBdr>
            </w:div>
            <w:div w:id="156312186">
              <w:marLeft w:val="0"/>
              <w:marRight w:val="0"/>
              <w:marTop w:val="0"/>
              <w:marBottom w:val="0"/>
              <w:divBdr>
                <w:top w:val="none" w:sz="0" w:space="0" w:color="auto"/>
                <w:left w:val="none" w:sz="0" w:space="0" w:color="auto"/>
                <w:bottom w:val="none" w:sz="0" w:space="0" w:color="auto"/>
                <w:right w:val="none" w:sz="0" w:space="0" w:color="auto"/>
              </w:divBdr>
            </w:div>
            <w:div w:id="163864536">
              <w:marLeft w:val="0"/>
              <w:marRight w:val="0"/>
              <w:marTop w:val="0"/>
              <w:marBottom w:val="0"/>
              <w:divBdr>
                <w:top w:val="none" w:sz="0" w:space="0" w:color="auto"/>
                <w:left w:val="none" w:sz="0" w:space="0" w:color="auto"/>
                <w:bottom w:val="none" w:sz="0" w:space="0" w:color="auto"/>
                <w:right w:val="none" w:sz="0" w:space="0" w:color="auto"/>
              </w:divBdr>
            </w:div>
            <w:div w:id="166747519">
              <w:marLeft w:val="0"/>
              <w:marRight w:val="0"/>
              <w:marTop w:val="0"/>
              <w:marBottom w:val="0"/>
              <w:divBdr>
                <w:top w:val="none" w:sz="0" w:space="0" w:color="auto"/>
                <w:left w:val="none" w:sz="0" w:space="0" w:color="auto"/>
                <w:bottom w:val="none" w:sz="0" w:space="0" w:color="auto"/>
                <w:right w:val="none" w:sz="0" w:space="0" w:color="auto"/>
              </w:divBdr>
            </w:div>
            <w:div w:id="351762827">
              <w:marLeft w:val="0"/>
              <w:marRight w:val="0"/>
              <w:marTop w:val="0"/>
              <w:marBottom w:val="0"/>
              <w:divBdr>
                <w:top w:val="none" w:sz="0" w:space="0" w:color="auto"/>
                <w:left w:val="none" w:sz="0" w:space="0" w:color="auto"/>
                <w:bottom w:val="none" w:sz="0" w:space="0" w:color="auto"/>
                <w:right w:val="none" w:sz="0" w:space="0" w:color="auto"/>
              </w:divBdr>
            </w:div>
            <w:div w:id="422803329">
              <w:marLeft w:val="0"/>
              <w:marRight w:val="0"/>
              <w:marTop w:val="0"/>
              <w:marBottom w:val="0"/>
              <w:divBdr>
                <w:top w:val="none" w:sz="0" w:space="0" w:color="auto"/>
                <w:left w:val="none" w:sz="0" w:space="0" w:color="auto"/>
                <w:bottom w:val="none" w:sz="0" w:space="0" w:color="auto"/>
                <w:right w:val="none" w:sz="0" w:space="0" w:color="auto"/>
              </w:divBdr>
            </w:div>
            <w:div w:id="425004574">
              <w:marLeft w:val="0"/>
              <w:marRight w:val="0"/>
              <w:marTop w:val="0"/>
              <w:marBottom w:val="0"/>
              <w:divBdr>
                <w:top w:val="none" w:sz="0" w:space="0" w:color="auto"/>
                <w:left w:val="none" w:sz="0" w:space="0" w:color="auto"/>
                <w:bottom w:val="none" w:sz="0" w:space="0" w:color="auto"/>
                <w:right w:val="none" w:sz="0" w:space="0" w:color="auto"/>
              </w:divBdr>
            </w:div>
            <w:div w:id="442502371">
              <w:marLeft w:val="0"/>
              <w:marRight w:val="0"/>
              <w:marTop w:val="0"/>
              <w:marBottom w:val="0"/>
              <w:divBdr>
                <w:top w:val="none" w:sz="0" w:space="0" w:color="auto"/>
                <w:left w:val="none" w:sz="0" w:space="0" w:color="auto"/>
                <w:bottom w:val="none" w:sz="0" w:space="0" w:color="auto"/>
                <w:right w:val="none" w:sz="0" w:space="0" w:color="auto"/>
              </w:divBdr>
            </w:div>
            <w:div w:id="459997305">
              <w:marLeft w:val="0"/>
              <w:marRight w:val="0"/>
              <w:marTop w:val="0"/>
              <w:marBottom w:val="0"/>
              <w:divBdr>
                <w:top w:val="none" w:sz="0" w:space="0" w:color="auto"/>
                <w:left w:val="none" w:sz="0" w:space="0" w:color="auto"/>
                <w:bottom w:val="none" w:sz="0" w:space="0" w:color="auto"/>
                <w:right w:val="none" w:sz="0" w:space="0" w:color="auto"/>
              </w:divBdr>
            </w:div>
            <w:div w:id="477848686">
              <w:marLeft w:val="0"/>
              <w:marRight w:val="0"/>
              <w:marTop w:val="0"/>
              <w:marBottom w:val="0"/>
              <w:divBdr>
                <w:top w:val="none" w:sz="0" w:space="0" w:color="auto"/>
                <w:left w:val="none" w:sz="0" w:space="0" w:color="auto"/>
                <w:bottom w:val="none" w:sz="0" w:space="0" w:color="auto"/>
                <w:right w:val="none" w:sz="0" w:space="0" w:color="auto"/>
              </w:divBdr>
            </w:div>
            <w:div w:id="502090282">
              <w:marLeft w:val="0"/>
              <w:marRight w:val="0"/>
              <w:marTop w:val="0"/>
              <w:marBottom w:val="0"/>
              <w:divBdr>
                <w:top w:val="none" w:sz="0" w:space="0" w:color="auto"/>
                <w:left w:val="none" w:sz="0" w:space="0" w:color="auto"/>
                <w:bottom w:val="none" w:sz="0" w:space="0" w:color="auto"/>
                <w:right w:val="none" w:sz="0" w:space="0" w:color="auto"/>
              </w:divBdr>
            </w:div>
            <w:div w:id="630329422">
              <w:marLeft w:val="0"/>
              <w:marRight w:val="0"/>
              <w:marTop w:val="0"/>
              <w:marBottom w:val="0"/>
              <w:divBdr>
                <w:top w:val="none" w:sz="0" w:space="0" w:color="auto"/>
                <w:left w:val="none" w:sz="0" w:space="0" w:color="auto"/>
                <w:bottom w:val="none" w:sz="0" w:space="0" w:color="auto"/>
                <w:right w:val="none" w:sz="0" w:space="0" w:color="auto"/>
              </w:divBdr>
            </w:div>
            <w:div w:id="730422200">
              <w:marLeft w:val="0"/>
              <w:marRight w:val="0"/>
              <w:marTop w:val="0"/>
              <w:marBottom w:val="0"/>
              <w:divBdr>
                <w:top w:val="none" w:sz="0" w:space="0" w:color="auto"/>
                <w:left w:val="none" w:sz="0" w:space="0" w:color="auto"/>
                <w:bottom w:val="none" w:sz="0" w:space="0" w:color="auto"/>
                <w:right w:val="none" w:sz="0" w:space="0" w:color="auto"/>
              </w:divBdr>
            </w:div>
            <w:div w:id="734936694">
              <w:marLeft w:val="0"/>
              <w:marRight w:val="0"/>
              <w:marTop w:val="0"/>
              <w:marBottom w:val="0"/>
              <w:divBdr>
                <w:top w:val="none" w:sz="0" w:space="0" w:color="auto"/>
                <w:left w:val="none" w:sz="0" w:space="0" w:color="auto"/>
                <w:bottom w:val="none" w:sz="0" w:space="0" w:color="auto"/>
                <w:right w:val="none" w:sz="0" w:space="0" w:color="auto"/>
              </w:divBdr>
            </w:div>
            <w:div w:id="767579223">
              <w:marLeft w:val="0"/>
              <w:marRight w:val="0"/>
              <w:marTop w:val="0"/>
              <w:marBottom w:val="0"/>
              <w:divBdr>
                <w:top w:val="none" w:sz="0" w:space="0" w:color="auto"/>
                <w:left w:val="none" w:sz="0" w:space="0" w:color="auto"/>
                <w:bottom w:val="none" w:sz="0" w:space="0" w:color="auto"/>
                <w:right w:val="none" w:sz="0" w:space="0" w:color="auto"/>
              </w:divBdr>
            </w:div>
            <w:div w:id="825903104">
              <w:marLeft w:val="0"/>
              <w:marRight w:val="0"/>
              <w:marTop w:val="0"/>
              <w:marBottom w:val="0"/>
              <w:divBdr>
                <w:top w:val="none" w:sz="0" w:space="0" w:color="auto"/>
                <w:left w:val="none" w:sz="0" w:space="0" w:color="auto"/>
                <w:bottom w:val="none" w:sz="0" w:space="0" w:color="auto"/>
                <w:right w:val="none" w:sz="0" w:space="0" w:color="auto"/>
              </w:divBdr>
            </w:div>
            <w:div w:id="855997061">
              <w:marLeft w:val="0"/>
              <w:marRight w:val="0"/>
              <w:marTop w:val="0"/>
              <w:marBottom w:val="0"/>
              <w:divBdr>
                <w:top w:val="none" w:sz="0" w:space="0" w:color="auto"/>
                <w:left w:val="none" w:sz="0" w:space="0" w:color="auto"/>
                <w:bottom w:val="none" w:sz="0" w:space="0" w:color="auto"/>
                <w:right w:val="none" w:sz="0" w:space="0" w:color="auto"/>
              </w:divBdr>
            </w:div>
            <w:div w:id="856389648">
              <w:marLeft w:val="0"/>
              <w:marRight w:val="0"/>
              <w:marTop w:val="0"/>
              <w:marBottom w:val="0"/>
              <w:divBdr>
                <w:top w:val="none" w:sz="0" w:space="0" w:color="auto"/>
                <w:left w:val="none" w:sz="0" w:space="0" w:color="auto"/>
                <w:bottom w:val="none" w:sz="0" w:space="0" w:color="auto"/>
                <w:right w:val="none" w:sz="0" w:space="0" w:color="auto"/>
              </w:divBdr>
            </w:div>
            <w:div w:id="890768733">
              <w:marLeft w:val="0"/>
              <w:marRight w:val="0"/>
              <w:marTop w:val="0"/>
              <w:marBottom w:val="0"/>
              <w:divBdr>
                <w:top w:val="none" w:sz="0" w:space="0" w:color="auto"/>
                <w:left w:val="none" w:sz="0" w:space="0" w:color="auto"/>
                <w:bottom w:val="none" w:sz="0" w:space="0" w:color="auto"/>
                <w:right w:val="none" w:sz="0" w:space="0" w:color="auto"/>
              </w:divBdr>
            </w:div>
            <w:div w:id="929510316">
              <w:marLeft w:val="0"/>
              <w:marRight w:val="0"/>
              <w:marTop w:val="0"/>
              <w:marBottom w:val="0"/>
              <w:divBdr>
                <w:top w:val="none" w:sz="0" w:space="0" w:color="auto"/>
                <w:left w:val="none" w:sz="0" w:space="0" w:color="auto"/>
                <w:bottom w:val="none" w:sz="0" w:space="0" w:color="auto"/>
                <w:right w:val="none" w:sz="0" w:space="0" w:color="auto"/>
              </w:divBdr>
            </w:div>
            <w:div w:id="984353985">
              <w:marLeft w:val="0"/>
              <w:marRight w:val="0"/>
              <w:marTop w:val="0"/>
              <w:marBottom w:val="0"/>
              <w:divBdr>
                <w:top w:val="none" w:sz="0" w:space="0" w:color="auto"/>
                <w:left w:val="none" w:sz="0" w:space="0" w:color="auto"/>
                <w:bottom w:val="none" w:sz="0" w:space="0" w:color="auto"/>
                <w:right w:val="none" w:sz="0" w:space="0" w:color="auto"/>
              </w:divBdr>
            </w:div>
            <w:div w:id="1093745316">
              <w:marLeft w:val="0"/>
              <w:marRight w:val="0"/>
              <w:marTop w:val="0"/>
              <w:marBottom w:val="0"/>
              <w:divBdr>
                <w:top w:val="none" w:sz="0" w:space="0" w:color="auto"/>
                <w:left w:val="none" w:sz="0" w:space="0" w:color="auto"/>
                <w:bottom w:val="none" w:sz="0" w:space="0" w:color="auto"/>
                <w:right w:val="none" w:sz="0" w:space="0" w:color="auto"/>
              </w:divBdr>
            </w:div>
            <w:div w:id="1108425932">
              <w:marLeft w:val="0"/>
              <w:marRight w:val="0"/>
              <w:marTop w:val="0"/>
              <w:marBottom w:val="0"/>
              <w:divBdr>
                <w:top w:val="none" w:sz="0" w:space="0" w:color="auto"/>
                <w:left w:val="none" w:sz="0" w:space="0" w:color="auto"/>
                <w:bottom w:val="none" w:sz="0" w:space="0" w:color="auto"/>
                <w:right w:val="none" w:sz="0" w:space="0" w:color="auto"/>
              </w:divBdr>
            </w:div>
            <w:div w:id="1150174478">
              <w:marLeft w:val="0"/>
              <w:marRight w:val="0"/>
              <w:marTop w:val="0"/>
              <w:marBottom w:val="0"/>
              <w:divBdr>
                <w:top w:val="none" w:sz="0" w:space="0" w:color="auto"/>
                <w:left w:val="none" w:sz="0" w:space="0" w:color="auto"/>
                <w:bottom w:val="none" w:sz="0" w:space="0" w:color="auto"/>
                <w:right w:val="none" w:sz="0" w:space="0" w:color="auto"/>
              </w:divBdr>
            </w:div>
            <w:div w:id="1159033507">
              <w:marLeft w:val="0"/>
              <w:marRight w:val="0"/>
              <w:marTop w:val="0"/>
              <w:marBottom w:val="0"/>
              <w:divBdr>
                <w:top w:val="none" w:sz="0" w:space="0" w:color="auto"/>
                <w:left w:val="none" w:sz="0" w:space="0" w:color="auto"/>
                <w:bottom w:val="none" w:sz="0" w:space="0" w:color="auto"/>
                <w:right w:val="none" w:sz="0" w:space="0" w:color="auto"/>
              </w:divBdr>
            </w:div>
            <w:div w:id="1170560370">
              <w:marLeft w:val="0"/>
              <w:marRight w:val="0"/>
              <w:marTop w:val="0"/>
              <w:marBottom w:val="0"/>
              <w:divBdr>
                <w:top w:val="none" w:sz="0" w:space="0" w:color="auto"/>
                <w:left w:val="none" w:sz="0" w:space="0" w:color="auto"/>
                <w:bottom w:val="none" w:sz="0" w:space="0" w:color="auto"/>
                <w:right w:val="none" w:sz="0" w:space="0" w:color="auto"/>
              </w:divBdr>
            </w:div>
            <w:div w:id="1173572250">
              <w:marLeft w:val="0"/>
              <w:marRight w:val="0"/>
              <w:marTop w:val="0"/>
              <w:marBottom w:val="0"/>
              <w:divBdr>
                <w:top w:val="none" w:sz="0" w:space="0" w:color="auto"/>
                <w:left w:val="none" w:sz="0" w:space="0" w:color="auto"/>
                <w:bottom w:val="none" w:sz="0" w:space="0" w:color="auto"/>
                <w:right w:val="none" w:sz="0" w:space="0" w:color="auto"/>
              </w:divBdr>
            </w:div>
            <w:div w:id="1179199513">
              <w:marLeft w:val="0"/>
              <w:marRight w:val="0"/>
              <w:marTop w:val="0"/>
              <w:marBottom w:val="0"/>
              <w:divBdr>
                <w:top w:val="none" w:sz="0" w:space="0" w:color="auto"/>
                <w:left w:val="none" w:sz="0" w:space="0" w:color="auto"/>
                <w:bottom w:val="none" w:sz="0" w:space="0" w:color="auto"/>
                <w:right w:val="none" w:sz="0" w:space="0" w:color="auto"/>
              </w:divBdr>
            </w:div>
            <w:div w:id="1182234355">
              <w:marLeft w:val="0"/>
              <w:marRight w:val="0"/>
              <w:marTop w:val="0"/>
              <w:marBottom w:val="0"/>
              <w:divBdr>
                <w:top w:val="none" w:sz="0" w:space="0" w:color="auto"/>
                <w:left w:val="none" w:sz="0" w:space="0" w:color="auto"/>
                <w:bottom w:val="none" w:sz="0" w:space="0" w:color="auto"/>
                <w:right w:val="none" w:sz="0" w:space="0" w:color="auto"/>
              </w:divBdr>
            </w:div>
            <w:div w:id="1218781577">
              <w:marLeft w:val="0"/>
              <w:marRight w:val="0"/>
              <w:marTop w:val="0"/>
              <w:marBottom w:val="0"/>
              <w:divBdr>
                <w:top w:val="none" w:sz="0" w:space="0" w:color="auto"/>
                <w:left w:val="none" w:sz="0" w:space="0" w:color="auto"/>
                <w:bottom w:val="none" w:sz="0" w:space="0" w:color="auto"/>
                <w:right w:val="none" w:sz="0" w:space="0" w:color="auto"/>
              </w:divBdr>
            </w:div>
            <w:div w:id="1273440755">
              <w:marLeft w:val="0"/>
              <w:marRight w:val="0"/>
              <w:marTop w:val="0"/>
              <w:marBottom w:val="0"/>
              <w:divBdr>
                <w:top w:val="none" w:sz="0" w:space="0" w:color="auto"/>
                <w:left w:val="none" w:sz="0" w:space="0" w:color="auto"/>
                <w:bottom w:val="none" w:sz="0" w:space="0" w:color="auto"/>
                <w:right w:val="none" w:sz="0" w:space="0" w:color="auto"/>
              </w:divBdr>
            </w:div>
            <w:div w:id="1344286577">
              <w:marLeft w:val="0"/>
              <w:marRight w:val="0"/>
              <w:marTop w:val="0"/>
              <w:marBottom w:val="0"/>
              <w:divBdr>
                <w:top w:val="none" w:sz="0" w:space="0" w:color="auto"/>
                <w:left w:val="none" w:sz="0" w:space="0" w:color="auto"/>
                <w:bottom w:val="none" w:sz="0" w:space="0" w:color="auto"/>
                <w:right w:val="none" w:sz="0" w:space="0" w:color="auto"/>
              </w:divBdr>
            </w:div>
            <w:div w:id="1354645579">
              <w:marLeft w:val="0"/>
              <w:marRight w:val="0"/>
              <w:marTop w:val="0"/>
              <w:marBottom w:val="0"/>
              <w:divBdr>
                <w:top w:val="none" w:sz="0" w:space="0" w:color="auto"/>
                <w:left w:val="none" w:sz="0" w:space="0" w:color="auto"/>
                <w:bottom w:val="none" w:sz="0" w:space="0" w:color="auto"/>
                <w:right w:val="none" w:sz="0" w:space="0" w:color="auto"/>
              </w:divBdr>
            </w:div>
            <w:div w:id="1365597656">
              <w:marLeft w:val="0"/>
              <w:marRight w:val="0"/>
              <w:marTop w:val="0"/>
              <w:marBottom w:val="0"/>
              <w:divBdr>
                <w:top w:val="none" w:sz="0" w:space="0" w:color="auto"/>
                <w:left w:val="none" w:sz="0" w:space="0" w:color="auto"/>
                <w:bottom w:val="none" w:sz="0" w:space="0" w:color="auto"/>
                <w:right w:val="none" w:sz="0" w:space="0" w:color="auto"/>
              </w:divBdr>
            </w:div>
            <w:div w:id="1398433284">
              <w:marLeft w:val="0"/>
              <w:marRight w:val="0"/>
              <w:marTop w:val="0"/>
              <w:marBottom w:val="0"/>
              <w:divBdr>
                <w:top w:val="none" w:sz="0" w:space="0" w:color="auto"/>
                <w:left w:val="none" w:sz="0" w:space="0" w:color="auto"/>
                <w:bottom w:val="none" w:sz="0" w:space="0" w:color="auto"/>
                <w:right w:val="none" w:sz="0" w:space="0" w:color="auto"/>
              </w:divBdr>
            </w:div>
            <w:div w:id="1410034711">
              <w:marLeft w:val="0"/>
              <w:marRight w:val="0"/>
              <w:marTop w:val="0"/>
              <w:marBottom w:val="0"/>
              <w:divBdr>
                <w:top w:val="none" w:sz="0" w:space="0" w:color="auto"/>
                <w:left w:val="none" w:sz="0" w:space="0" w:color="auto"/>
                <w:bottom w:val="none" w:sz="0" w:space="0" w:color="auto"/>
                <w:right w:val="none" w:sz="0" w:space="0" w:color="auto"/>
              </w:divBdr>
            </w:div>
            <w:div w:id="1472863113">
              <w:marLeft w:val="0"/>
              <w:marRight w:val="0"/>
              <w:marTop w:val="0"/>
              <w:marBottom w:val="0"/>
              <w:divBdr>
                <w:top w:val="none" w:sz="0" w:space="0" w:color="auto"/>
                <w:left w:val="none" w:sz="0" w:space="0" w:color="auto"/>
                <w:bottom w:val="none" w:sz="0" w:space="0" w:color="auto"/>
                <w:right w:val="none" w:sz="0" w:space="0" w:color="auto"/>
              </w:divBdr>
            </w:div>
            <w:div w:id="1507399220">
              <w:marLeft w:val="0"/>
              <w:marRight w:val="0"/>
              <w:marTop w:val="0"/>
              <w:marBottom w:val="0"/>
              <w:divBdr>
                <w:top w:val="none" w:sz="0" w:space="0" w:color="auto"/>
                <w:left w:val="none" w:sz="0" w:space="0" w:color="auto"/>
                <w:bottom w:val="none" w:sz="0" w:space="0" w:color="auto"/>
                <w:right w:val="none" w:sz="0" w:space="0" w:color="auto"/>
              </w:divBdr>
            </w:div>
            <w:div w:id="1515535262">
              <w:marLeft w:val="0"/>
              <w:marRight w:val="0"/>
              <w:marTop w:val="0"/>
              <w:marBottom w:val="0"/>
              <w:divBdr>
                <w:top w:val="none" w:sz="0" w:space="0" w:color="auto"/>
                <w:left w:val="none" w:sz="0" w:space="0" w:color="auto"/>
                <w:bottom w:val="none" w:sz="0" w:space="0" w:color="auto"/>
                <w:right w:val="none" w:sz="0" w:space="0" w:color="auto"/>
              </w:divBdr>
            </w:div>
            <w:div w:id="1551108650">
              <w:marLeft w:val="0"/>
              <w:marRight w:val="0"/>
              <w:marTop w:val="0"/>
              <w:marBottom w:val="0"/>
              <w:divBdr>
                <w:top w:val="none" w:sz="0" w:space="0" w:color="auto"/>
                <w:left w:val="none" w:sz="0" w:space="0" w:color="auto"/>
                <w:bottom w:val="none" w:sz="0" w:space="0" w:color="auto"/>
                <w:right w:val="none" w:sz="0" w:space="0" w:color="auto"/>
              </w:divBdr>
            </w:div>
            <w:div w:id="1552889213">
              <w:marLeft w:val="0"/>
              <w:marRight w:val="0"/>
              <w:marTop w:val="0"/>
              <w:marBottom w:val="0"/>
              <w:divBdr>
                <w:top w:val="none" w:sz="0" w:space="0" w:color="auto"/>
                <w:left w:val="none" w:sz="0" w:space="0" w:color="auto"/>
                <w:bottom w:val="none" w:sz="0" w:space="0" w:color="auto"/>
                <w:right w:val="none" w:sz="0" w:space="0" w:color="auto"/>
              </w:divBdr>
            </w:div>
            <w:div w:id="1561598256">
              <w:marLeft w:val="0"/>
              <w:marRight w:val="0"/>
              <w:marTop w:val="0"/>
              <w:marBottom w:val="0"/>
              <w:divBdr>
                <w:top w:val="none" w:sz="0" w:space="0" w:color="auto"/>
                <w:left w:val="none" w:sz="0" w:space="0" w:color="auto"/>
                <w:bottom w:val="none" w:sz="0" w:space="0" w:color="auto"/>
                <w:right w:val="none" w:sz="0" w:space="0" w:color="auto"/>
              </w:divBdr>
            </w:div>
            <w:div w:id="1573193333">
              <w:marLeft w:val="0"/>
              <w:marRight w:val="0"/>
              <w:marTop w:val="0"/>
              <w:marBottom w:val="0"/>
              <w:divBdr>
                <w:top w:val="none" w:sz="0" w:space="0" w:color="auto"/>
                <w:left w:val="none" w:sz="0" w:space="0" w:color="auto"/>
                <w:bottom w:val="none" w:sz="0" w:space="0" w:color="auto"/>
                <w:right w:val="none" w:sz="0" w:space="0" w:color="auto"/>
              </w:divBdr>
            </w:div>
            <w:div w:id="1596942592">
              <w:marLeft w:val="0"/>
              <w:marRight w:val="0"/>
              <w:marTop w:val="0"/>
              <w:marBottom w:val="0"/>
              <w:divBdr>
                <w:top w:val="none" w:sz="0" w:space="0" w:color="auto"/>
                <w:left w:val="none" w:sz="0" w:space="0" w:color="auto"/>
                <w:bottom w:val="none" w:sz="0" w:space="0" w:color="auto"/>
                <w:right w:val="none" w:sz="0" w:space="0" w:color="auto"/>
              </w:divBdr>
            </w:div>
            <w:div w:id="1605579749">
              <w:marLeft w:val="0"/>
              <w:marRight w:val="0"/>
              <w:marTop w:val="0"/>
              <w:marBottom w:val="0"/>
              <w:divBdr>
                <w:top w:val="none" w:sz="0" w:space="0" w:color="auto"/>
                <w:left w:val="none" w:sz="0" w:space="0" w:color="auto"/>
                <w:bottom w:val="none" w:sz="0" w:space="0" w:color="auto"/>
                <w:right w:val="none" w:sz="0" w:space="0" w:color="auto"/>
              </w:divBdr>
            </w:div>
            <w:div w:id="1739790440">
              <w:marLeft w:val="0"/>
              <w:marRight w:val="0"/>
              <w:marTop w:val="0"/>
              <w:marBottom w:val="0"/>
              <w:divBdr>
                <w:top w:val="none" w:sz="0" w:space="0" w:color="auto"/>
                <w:left w:val="none" w:sz="0" w:space="0" w:color="auto"/>
                <w:bottom w:val="none" w:sz="0" w:space="0" w:color="auto"/>
                <w:right w:val="none" w:sz="0" w:space="0" w:color="auto"/>
              </w:divBdr>
            </w:div>
            <w:div w:id="1793356568">
              <w:marLeft w:val="0"/>
              <w:marRight w:val="0"/>
              <w:marTop w:val="0"/>
              <w:marBottom w:val="0"/>
              <w:divBdr>
                <w:top w:val="none" w:sz="0" w:space="0" w:color="auto"/>
                <w:left w:val="none" w:sz="0" w:space="0" w:color="auto"/>
                <w:bottom w:val="none" w:sz="0" w:space="0" w:color="auto"/>
                <w:right w:val="none" w:sz="0" w:space="0" w:color="auto"/>
              </w:divBdr>
            </w:div>
            <w:div w:id="1824226831">
              <w:marLeft w:val="0"/>
              <w:marRight w:val="0"/>
              <w:marTop w:val="0"/>
              <w:marBottom w:val="0"/>
              <w:divBdr>
                <w:top w:val="none" w:sz="0" w:space="0" w:color="auto"/>
                <w:left w:val="none" w:sz="0" w:space="0" w:color="auto"/>
                <w:bottom w:val="none" w:sz="0" w:space="0" w:color="auto"/>
                <w:right w:val="none" w:sz="0" w:space="0" w:color="auto"/>
              </w:divBdr>
            </w:div>
            <w:div w:id="1831675257">
              <w:marLeft w:val="0"/>
              <w:marRight w:val="0"/>
              <w:marTop w:val="0"/>
              <w:marBottom w:val="0"/>
              <w:divBdr>
                <w:top w:val="none" w:sz="0" w:space="0" w:color="auto"/>
                <w:left w:val="none" w:sz="0" w:space="0" w:color="auto"/>
                <w:bottom w:val="none" w:sz="0" w:space="0" w:color="auto"/>
                <w:right w:val="none" w:sz="0" w:space="0" w:color="auto"/>
              </w:divBdr>
            </w:div>
            <w:div w:id="1850754010">
              <w:marLeft w:val="0"/>
              <w:marRight w:val="0"/>
              <w:marTop w:val="0"/>
              <w:marBottom w:val="0"/>
              <w:divBdr>
                <w:top w:val="none" w:sz="0" w:space="0" w:color="auto"/>
                <w:left w:val="none" w:sz="0" w:space="0" w:color="auto"/>
                <w:bottom w:val="none" w:sz="0" w:space="0" w:color="auto"/>
                <w:right w:val="none" w:sz="0" w:space="0" w:color="auto"/>
              </w:divBdr>
            </w:div>
            <w:div w:id="1925412566">
              <w:marLeft w:val="0"/>
              <w:marRight w:val="0"/>
              <w:marTop w:val="0"/>
              <w:marBottom w:val="0"/>
              <w:divBdr>
                <w:top w:val="none" w:sz="0" w:space="0" w:color="auto"/>
                <w:left w:val="none" w:sz="0" w:space="0" w:color="auto"/>
                <w:bottom w:val="none" w:sz="0" w:space="0" w:color="auto"/>
                <w:right w:val="none" w:sz="0" w:space="0" w:color="auto"/>
              </w:divBdr>
            </w:div>
            <w:div w:id="2092847388">
              <w:marLeft w:val="0"/>
              <w:marRight w:val="0"/>
              <w:marTop w:val="0"/>
              <w:marBottom w:val="0"/>
              <w:divBdr>
                <w:top w:val="none" w:sz="0" w:space="0" w:color="auto"/>
                <w:left w:val="none" w:sz="0" w:space="0" w:color="auto"/>
                <w:bottom w:val="none" w:sz="0" w:space="0" w:color="auto"/>
                <w:right w:val="none" w:sz="0" w:space="0" w:color="auto"/>
              </w:divBdr>
            </w:div>
            <w:div w:id="2114670185">
              <w:marLeft w:val="0"/>
              <w:marRight w:val="0"/>
              <w:marTop w:val="0"/>
              <w:marBottom w:val="0"/>
              <w:divBdr>
                <w:top w:val="none" w:sz="0" w:space="0" w:color="auto"/>
                <w:left w:val="none" w:sz="0" w:space="0" w:color="auto"/>
                <w:bottom w:val="none" w:sz="0" w:space="0" w:color="auto"/>
                <w:right w:val="none" w:sz="0" w:space="0" w:color="auto"/>
              </w:divBdr>
            </w:div>
            <w:div w:id="2116821617">
              <w:marLeft w:val="0"/>
              <w:marRight w:val="0"/>
              <w:marTop w:val="0"/>
              <w:marBottom w:val="0"/>
              <w:divBdr>
                <w:top w:val="none" w:sz="0" w:space="0" w:color="auto"/>
                <w:left w:val="none" w:sz="0" w:space="0" w:color="auto"/>
                <w:bottom w:val="none" w:sz="0" w:space="0" w:color="auto"/>
                <w:right w:val="none" w:sz="0" w:space="0" w:color="auto"/>
              </w:divBdr>
            </w:div>
            <w:div w:id="2138527940">
              <w:marLeft w:val="0"/>
              <w:marRight w:val="0"/>
              <w:marTop w:val="0"/>
              <w:marBottom w:val="0"/>
              <w:divBdr>
                <w:top w:val="none" w:sz="0" w:space="0" w:color="auto"/>
                <w:left w:val="none" w:sz="0" w:space="0" w:color="auto"/>
                <w:bottom w:val="none" w:sz="0" w:space="0" w:color="auto"/>
                <w:right w:val="none" w:sz="0" w:space="0" w:color="auto"/>
              </w:divBdr>
            </w:div>
            <w:div w:id="2144274982">
              <w:marLeft w:val="0"/>
              <w:marRight w:val="0"/>
              <w:marTop w:val="0"/>
              <w:marBottom w:val="0"/>
              <w:divBdr>
                <w:top w:val="none" w:sz="0" w:space="0" w:color="auto"/>
                <w:left w:val="none" w:sz="0" w:space="0" w:color="auto"/>
                <w:bottom w:val="none" w:sz="0" w:space="0" w:color="auto"/>
                <w:right w:val="none" w:sz="0" w:space="0" w:color="auto"/>
              </w:divBdr>
            </w:div>
            <w:div w:id="2146972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727811">
      <w:bodyDiv w:val="1"/>
      <w:marLeft w:val="0"/>
      <w:marRight w:val="0"/>
      <w:marTop w:val="0"/>
      <w:marBottom w:val="0"/>
      <w:divBdr>
        <w:top w:val="none" w:sz="0" w:space="0" w:color="auto"/>
        <w:left w:val="none" w:sz="0" w:space="0" w:color="auto"/>
        <w:bottom w:val="none" w:sz="0" w:space="0" w:color="auto"/>
        <w:right w:val="none" w:sz="0" w:space="0" w:color="auto"/>
      </w:divBdr>
    </w:div>
    <w:div w:id="1754928745">
      <w:bodyDiv w:val="1"/>
      <w:marLeft w:val="0"/>
      <w:marRight w:val="0"/>
      <w:marTop w:val="0"/>
      <w:marBottom w:val="0"/>
      <w:divBdr>
        <w:top w:val="none" w:sz="0" w:space="0" w:color="auto"/>
        <w:left w:val="none" w:sz="0" w:space="0" w:color="auto"/>
        <w:bottom w:val="none" w:sz="0" w:space="0" w:color="auto"/>
        <w:right w:val="none" w:sz="0" w:space="0" w:color="auto"/>
      </w:divBdr>
      <w:divsChild>
        <w:div w:id="1134906940">
          <w:marLeft w:val="0"/>
          <w:marRight w:val="0"/>
          <w:marTop w:val="0"/>
          <w:marBottom w:val="0"/>
          <w:divBdr>
            <w:top w:val="none" w:sz="0" w:space="0" w:color="auto"/>
            <w:left w:val="none" w:sz="0" w:space="0" w:color="auto"/>
            <w:bottom w:val="none" w:sz="0" w:space="0" w:color="auto"/>
            <w:right w:val="none" w:sz="0" w:space="0" w:color="auto"/>
          </w:divBdr>
          <w:divsChild>
            <w:div w:id="74284969">
              <w:marLeft w:val="0"/>
              <w:marRight w:val="0"/>
              <w:marTop w:val="0"/>
              <w:marBottom w:val="0"/>
              <w:divBdr>
                <w:top w:val="none" w:sz="0" w:space="0" w:color="auto"/>
                <w:left w:val="none" w:sz="0" w:space="0" w:color="auto"/>
                <w:bottom w:val="none" w:sz="0" w:space="0" w:color="auto"/>
                <w:right w:val="none" w:sz="0" w:space="0" w:color="auto"/>
              </w:divBdr>
            </w:div>
            <w:div w:id="226455626">
              <w:marLeft w:val="0"/>
              <w:marRight w:val="0"/>
              <w:marTop w:val="0"/>
              <w:marBottom w:val="0"/>
              <w:divBdr>
                <w:top w:val="none" w:sz="0" w:space="0" w:color="auto"/>
                <w:left w:val="none" w:sz="0" w:space="0" w:color="auto"/>
                <w:bottom w:val="none" w:sz="0" w:space="0" w:color="auto"/>
                <w:right w:val="none" w:sz="0" w:space="0" w:color="auto"/>
              </w:divBdr>
            </w:div>
            <w:div w:id="233440697">
              <w:marLeft w:val="0"/>
              <w:marRight w:val="0"/>
              <w:marTop w:val="0"/>
              <w:marBottom w:val="0"/>
              <w:divBdr>
                <w:top w:val="none" w:sz="0" w:space="0" w:color="auto"/>
                <w:left w:val="none" w:sz="0" w:space="0" w:color="auto"/>
                <w:bottom w:val="none" w:sz="0" w:space="0" w:color="auto"/>
                <w:right w:val="none" w:sz="0" w:space="0" w:color="auto"/>
              </w:divBdr>
            </w:div>
            <w:div w:id="336006333">
              <w:marLeft w:val="0"/>
              <w:marRight w:val="0"/>
              <w:marTop w:val="0"/>
              <w:marBottom w:val="0"/>
              <w:divBdr>
                <w:top w:val="none" w:sz="0" w:space="0" w:color="auto"/>
                <w:left w:val="none" w:sz="0" w:space="0" w:color="auto"/>
                <w:bottom w:val="none" w:sz="0" w:space="0" w:color="auto"/>
                <w:right w:val="none" w:sz="0" w:space="0" w:color="auto"/>
              </w:divBdr>
            </w:div>
            <w:div w:id="452672753">
              <w:marLeft w:val="0"/>
              <w:marRight w:val="0"/>
              <w:marTop w:val="0"/>
              <w:marBottom w:val="0"/>
              <w:divBdr>
                <w:top w:val="none" w:sz="0" w:space="0" w:color="auto"/>
                <w:left w:val="none" w:sz="0" w:space="0" w:color="auto"/>
                <w:bottom w:val="none" w:sz="0" w:space="0" w:color="auto"/>
                <w:right w:val="none" w:sz="0" w:space="0" w:color="auto"/>
              </w:divBdr>
            </w:div>
            <w:div w:id="485627905">
              <w:marLeft w:val="0"/>
              <w:marRight w:val="0"/>
              <w:marTop w:val="0"/>
              <w:marBottom w:val="0"/>
              <w:divBdr>
                <w:top w:val="none" w:sz="0" w:space="0" w:color="auto"/>
                <w:left w:val="none" w:sz="0" w:space="0" w:color="auto"/>
                <w:bottom w:val="none" w:sz="0" w:space="0" w:color="auto"/>
                <w:right w:val="none" w:sz="0" w:space="0" w:color="auto"/>
              </w:divBdr>
            </w:div>
            <w:div w:id="523983696">
              <w:marLeft w:val="0"/>
              <w:marRight w:val="0"/>
              <w:marTop w:val="0"/>
              <w:marBottom w:val="0"/>
              <w:divBdr>
                <w:top w:val="none" w:sz="0" w:space="0" w:color="auto"/>
                <w:left w:val="none" w:sz="0" w:space="0" w:color="auto"/>
                <w:bottom w:val="none" w:sz="0" w:space="0" w:color="auto"/>
                <w:right w:val="none" w:sz="0" w:space="0" w:color="auto"/>
              </w:divBdr>
            </w:div>
            <w:div w:id="533856317">
              <w:marLeft w:val="0"/>
              <w:marRight w:val="0"/>
              <w:marTop w:val="0"/>
              <w:marBottom w:val="0"/>
              <w:divBdr>
                <w:top w:val="none" w:sz="0" w:space="0" w:color="auto"/>
                <w:left w:val="none" w:sz="0" w:space="0" w:color="auto"/>
                <w:bottom w:val="none" w:sz="0" w:space="0" w:color="auto"/>
                <w:right w:val="none" w:sz="0" w:space="0" w:color="auto"/>
              </w:divBdr>
            </w:div>
            <w:div w:id="540481555">
              <w:marLeft w:val="0"/>
              <w:marRight w:val="0"/>
              <w:marTop w:val="0"/>
              <w:marBottom w:val="0"/>
              <w:divBdr>
                <w:top w:val="none" w:sz="0" w:space="0" w:color="auto"/>
                <w:left w:val="none" w:sz="0" w:space="0" w:color="auto"/>
                <w:bottom w:val="none" w:sz="0" w:space="0" w:color="auto"/>
                <w:right w:val="none" w:sz="0" w:space="0" w:color="auto"/>
              </w:divBdr>
            </w:div>
            <w:div w:id="734545273">
              <w:marLeft w:val="0"/>
              <w:marRight w:val="0"/>
              <w:marTop w:val="0"/>
              <w:marBottom w:val="0"/>
              <w:divBdr>
                <w:top w:val="none" w:sz="0" w:space="0" w:color="auto"/>
                <w:left w:val="none" w:sz="0" w:space="0" w:color="auto"/>
                <w:bottom w:val="none" w:sz="0" w:space="0" w:color="auto"/>
                <w:right w:val="none" w:sz="0" w:space="0" w:color="auto"/>
              </w:divBdr>
            </w:div>
            <w:div w:id="798567671">
              <w:marLeft w:val="0"/>
              <w:marRight w:val="0"/>
              <w:marTop w:val="0"/>
              <w:marBottom w:val="0"/>
              <w:divBdr>
                <w:top w:val="none" w:sz="0" w:space="0" w:color="auto"/>
                <w:left w:val="none" w:sz="0" w:space="0" w:color="auto"/>
                <w:bottom w:val="none" w:sz="0" w:space="0" w:color="auto"/>
                <w:right w:val="none" w:sz="0" w:space="0" w:color="auto"/>
              </w:divBdr>
            </w:div>
            <w:div w:id="808741758">
              <w:marLeft w:val="0"/>
              <w:marRight w:val="0"/>
              <w:marTop w:val="0"/>
              <w:marBottom w:val="0"/>
              <w:divBdr>
                <w:top w:val="none" w:sz="0" w:space="0" w:color="auto"/>
                <w:left w:val="none" w:sz="0" w:space="0" w:color="auto"/>
                <w:bottom w:val="none" w:sz="0" w:space="0" w:color="auto"/>
                <w:right w:val="none" w:sz="0" w:space="0" w:color="auto"/>
              </w:divBdr>
            </w:div>
            <w:div w:id="809371118">
              <w:marLeft w:val="0"/>
              <w:marRight w:val="0"/>
              <w:marTop w:val="0"/>
              <w:marBottom w:val="0"/>
              <w:divBdr>
                <w:top w:val="none" w:sz="0" w:space="0" w:color="auto"/>
                <w:left w:val="none" w:sz="0" w:space="0" w:color="auto"/>
                <w:bottom w:val="none" w:sz="0" w:space="0" w:color="auto"/>
                <w:right w:val="none" w:sz="0" w:space="0" w:color="auto"/>
              </w:divBdr>
            </w:div>
            <w:div w:id="899561437">
              <w:marLeft w:val="0"/>
              <w:marRight w:val="0"/>
              <w:marTop w:val="0"/>
              <w:marBottom w:val="0"/>
              <w:divBdr>
                <w:top w:val="none" w:sz="0" w:space="0" w:color="auto"/>
                <w:left w:val="none" w:sz="0" w:space="0" w:color="auto"/>
                <w:bottom w:val="none" w:sz="0" w:space="0" w:color="auto"/>
                <w:right w:val="none" w:sz="0" w:space="0" w:color="auto"/>
              </w:divBdr>
            </w:div>
            <w:div w:id="899706106">
              <w:marLeft w:val="0"/>
              <w:marRight w:val="0"/>
              <w:marTop w:val="0"/>
              <w:marBottom w:val="0"/>
              <w:divBdr>
                <w:top w:val="none" w:sz="0" w:space="0" w:color="auto"/>
                <w:left w:val="none" w:sz="0" w:space="0" w:color="auto"/>
                <w:bottom w:val="none" w:sz="0" w:space="0" w:color="auto"/>
                <w:right w:val="none" w:sz="0" w:space="0" w:color="auto"/>
              </w:divBdr>
            </w:div>
            <w:div w:id="935361226">
              <w:marLeft w:val="0"/>
              <w:marRight w:val="0"/>
              <w:marTop w:val="0"/>
              <w:marBottom w:val="0"/>
              <w:divBdr>
                <w:top w:val="none" w:sz="0" w:space="0" w:color="auto"/>
                <w:left w:val="none" w:sz="0" w:space="0" w:color="auto"/>
                <w:bottom w:val="none" w:sz="0" w:space="0" w:color="auto"/>
                <w:right w:val="none" w:sz="0" w:space="0" w:color="auto"/>
              </w:divBdr>
            </w:div>
            <w:div w:id="1229608464">
              <w:marLeft w:val="0"/>
              <w:marRight w:val="0"/>
              <w:marTop w:val="0"/>
              <w:marBottom w:val="0"/>
              <w:divBdr>
                <w:top w:val="none" w:sz="0" w:space="0" w:color="auto"/>
                <w:left w:val="none" w:sz="0" w:space="0" w:color="auto"/>
                <w:bottom w:val="none" w:sz="0" w:space="0" w:color="auto"/>
                <w:right w:val="none" w:sz="0" w:space="0" w:color="auto"/>
              </w:divBdr>
            </w:div>
            <w:div w:id="1279221014">
              <w:marLeft w:val="0"/>
              <w:marRight w:val="0"/>
              <w:marTop w:val="0"/>
              <w:marBottom w:val="0"/>
              <w:divBdr>
                <w:top w:val="none" w:sz="0" w:space="0" w:color="auto"/>
                <w:left w:val="none" w:sz="0" w:space="0" w:color="auto"/>
                <w:bottom w:val="none" w:sz="0" w:space="0" w:color="auto"/>
                <w:right w:val="none" w:sz="0" w:space="0" w:color="auto"/>
              </w:divBdr>
            </w:div>
            <w:div w:id="1373073949">
              <w:marLeft w:val="0"/>
              <w:marRight w:val="0"/>
              <w:marTop w:val="0"/>
              <w:marBottom w:val="0"/>
              <w:divBdr>
                <w:top w:val="none" w:sz="0" w:space="0" w:color="auto"/>
                <w:left w:val="none" w:sz="0" w:space="0" w:color="auto"/>
                <w:bottom w:val="none" w:sz="0" w:space="0" w:color="auto"/>
                <w:right w:val="none" w:sz="0" w:space="0" w:color="auto"/>
              </w:divBdr>
            </w:div>
            <w:div w:id="1557202501">
              <w:marLeft w:val="0"/>
              <w:marRight w:val="0"/>
              <w:marTop w:val="0"/>
              <w:marBottom w:val="0"/>
              <w:divBdr>
                <w:top w:val="none" w:sz="0" w:space="0" w:color="auto"/>
                <w:left w:val="none" w:sz="0" w:space="0" w:color="auto"/>
                <w:bottom w:val="none" w:sz="0" w:space="0" w:color="auto"/>
                <w:right w:val="none" w:sz="0" w:space="0" w:color="auto"/>
              </w:divBdr>
            </w:div>
            <w:div w:id="1637642108">
              <w:marLeft w:val="0"/>
              <w:marRight w:val="0"/>
              <w:marTop w:val="0"/>
              <w:marBottom w:val="0"/>
              <w:divBdr>
                <w:top w:val="none" w:sz="0" w:space="0" w:color="auto"/>
                <w:left w:val="none" w:sz="0" w:space="0" w:color="auto"/>
                <w:bottom w:val="none" w:sz="0" w:space="0" w:color="auto"/>
                <w:right w:val="none" w:sz="0" w:space="0" w:color="auto"/>
              </w:divBdr>
            </w:div>
            <w:div w:id="1685933562">
              <w:marLeft w:val="0"/>
              <w:marRight w:val="0"/>
              <w:marTop w:val="0"/>
              <w:marBottom w:val="0"/>
              <w:divBdr>
                <w:top w:val="none" w:sz="0" w:space="0" w:color="auto"/>
                <w:left w:val="none" w:sz="0" w:space="0" w:color="auto"/>
                <w:bottom w:val="none" w:sz="0" w:space="0" w:color="auto"/>
                <w:right w:val="none" w:sz="0" w:space="0" w:color="auto"/>
              </w:divBdr>
            </w:div>
            <w:div w:id="1817794239">
              <w:marLeft w:val="0"/>
              <w:marRight w:val="0"/>
              <w:marTop w:val="0"/>
              <w:marBottom w:val="0"/>
              <w:divBdr>
                <w:top w:val="none" w:sz="0" w:space="0" w:color="auto"/>
                <w:left w:val="none" w:sz="0" w:space="0" w:color="auto"/>
                <w:bottom w:val="none" w:sz="0" w:space="0" w:color="auto"/>
                <w:right w:val="none" w:sz="0" w:space="0" w:color="auto"/>
              </w:divBdr>
            </w:div>
            <w:div w:id="1826318306">
              <w:marLeft w:val="0"/>
              <w:marRight w:val="0"/>
              <w:marTop w:val="0"/>
              <w:marBottom w:val="0"/>
              <w:divBdr>
                <w:top w:val="none" w:sz="0" w:space="0" w:color="auto"/>
                <w:left w:val="none" w:sz="0" w:space="0" w:color="auto"/>
                <w:bottom w:val="none" w:sz="0" w:space="0" w:color="auto"/>
                <w:right w:val="none" w:sz="0" w:space="0" w:color="auto"/>
              </w:divBdr>
            </w:div>
            <w:div w:id="1868911987">
              <w:marLeft w:val="0"/>
              <w:marRight w:val="0"/>
              <w:marTop w:val="0"/>
              <w:marBottom w:val="0"/>
              <w:divBdr>
                <w:top w:val="none" w:sz="0" w:space="0" w:color="auto"/>
                <w:left w:val="none" w:sz="0" w:space="0" w:color="auto"/>
                <w:bottom w:val="none" w:sz="0" w:space="0" w:color="auto"/>
                <w:right w:val="none" w:sz="0" w:space="0" w:color="auto"/>
              </w:divBdr>
            </w:div>
            <w:div w:id="1930767067">
              <w:marLeft w:val="0"/>
              <w:marRight w:val="0"/>
              <w:marTop w:val="0"/>
              <w:marBottom w:val="0"/>
              <w:divBdr>
                <w:top w:val="none" w:sz="0" w:space="0" w:color="auto"/>
                <w:left w:val="none" w:sz="0" w:space="0" w:color="auto"/>
                <w:bottom w:val="none" w:sz="0" w:space="0" w:color="auto"/>
                <w:right w:val="none" w:sz="0" w:space="0" w:color="auto"/>
              </w:divBdr>
            </w:div>
            <w:div w:id="2072776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864525">
      <w:bodyDiv w:val="1"/>
      <w:marLeft w:val="0"/>
      <w:marRight w:val="0"/>
      <w:marTop w:val="0"/>
      <w:marBottom w:val="0"/>
      <w:divBdr>
        <w:top w:val="none" w:sz="0" w:space="0" w:color="auto"/>
        <w:left w:val="none" w:sz="0" w:space="0" w:color="auto"/>
        <w:bottom w:val="none" w:sz="0" w:space="0" w:color="auto"/>
        <w:right w:val="none" w:sz="0" w:space="0" w:color="auto"/>
      </w:divBdr>
      <w:divsChild>
        <w:div w:id="69547808">
          <w:marLeft w:val="0"/>
          <w:marRight w:val="0"/>
          <w:marTop w:val="0"/>
          <w:marBottom w:val="0"/>
          <w:divBdr>
            <w:top w:val="none" w:sz="0" w:space="0" w:color="auto"/>
            <w:left w:val="none" w:sz="0" w:space="0" w:color="auto"/>
            <w:bottom w:val="none" w:sz="0" w:space="0" w:color="auto"/>
            <w:right w:val="none" w:sz="0" w:space="0" w:color="auto"/>
          </w:divBdr>
          <w:divsChild>
            <w:div w:id="81921879">
              <w:marLeft w:val="0"/>
              <w:marRight w:val="0"/>
              <w:marTop w:val="0"/>
              <w:marBottom w:val="0"/>
              <w:divBdr>
                <w:top w:val="none" w:sz="0" w:space="0" w:color="auto"/>
                <w:left w:val="none" w:sz="0" w:space="0" w:color="auto"/>
                <w:bottom w:val="none" w:sz="0" w:space="0" w:color="auto"/>
                <w:right w:val="none" w:sz="0" w:space="0" w:color="auto"/>
              </w:divBdr>
            </w:div>
            <w:div w:id="435029783">
              <w:marLeft w:val="0"/>
              <w:marRight w:val="0"/>
              <w:marTop w:val="0"/>
              <w:marBottom w:val="0"/>
              <w:divBdr>
                <w:top w:val="none" w:sz="0" w:space="0" w:color="auto"/>
                <w:left w:val="none" w:sz="0" w:space="0" w:color="auto"/>
                <w:bottom w:val="none" w:sz="0" w:space="0" w:color="auto"/>
                <w:right w:val="none" w:sz="0" w:space="0" w:color="auto"/>
              </w:divBdr>
            </w:div>
            <w:div w:id="520552673">
              <w:marLeft w:val="0"/>
              <w:marRight w:val="0"/>
              <w:marTop w:val="0"/>
              <w:marBottom w:val="0"/>
              <w:divBdr>
                <w:top w:val="none" w:sz="0" w:space="0" w:color="auto"/>
                <w:left w:val="none" w:sz="0" w:space="0" w:color="auto"/>
                <w:bottom w:val="none" w:sz="0" w:space="0" w:color="auto"/>
                <w:right w:val="none" w:sz="0" w:space="0" w:color="auto"/>
              </w:divBdr>
            </w:div>
            <w:div w:id="526987790">
              <w:marLeft w:val="0"/>
              <w:marRight w:val="0"/>
              <w:marTop w:val="0"/>
              <w:marBottom w:val="0"/>
              <w:divBdr>
                <w:top w:val="none" w:sz="0" w:space="0" w:color="auto"/>
                <w:left w:val="none" w:sz="0" w:space="0" w:color="auto"/>
                <w:bottom w:val="none" w:sz="0" w:space="0" w:color="auto"/>
                <w:right w:val="none" w:sz="0" w:space="0" w:color="auto"/>
              </w:divBdr>
            </w:div>
            <w:div w:id="683629999">
              <w:marLeft w:val="0"/>
              <w:marRight w:val="0"/>
              <w:marTop w:val="0"/>
              <w:marBottom w:val="0"/>
              <w:divBdr>
                <w:top w:val="none" w:sz="0" w:space="0" w:color="auto"/>
                <w:left w:val="none" w:sz="0" w:space="0" w:color="auto"/>
                <w:bottom w:val="none" w:sz="0" w:space="0" w:color="auto"/>
                <w:right w:val="none" w:sz="0" w:space="0" w:color="auto"/>
              </w:divBdr>
            </w:div>
            <w:div w:id="692847452">
              <w:marLeft w:val="0"/>
              <w:marRight w:val="0"/>
              <w:marTop w:val="0"/>
              <w:marBottom w:val="0"/>
              <w:divBdr>
                <w:top w:val="none" w:sz="0" w:space="0" w:color="auto"/>
                <w:left w:val="none" w:sz="0" w:space="0" w:color="auto"/>
                <w:bottom w:val="none" w:sz="0" w:space="0" w:color="auto"/>
                <w:right w:val="none" w:sz="0" w:space="0" w:color="auto"/>
              </w:divBdr>
            </w:div>
            <w:div w:id="770204277">
              <w:marLeft w:val="0"/>
              <w:marRight w:val="0"/>
              <w:marTop w:val="0"/>
              <w:marBottom w:val="0"/>
              <w:divBdr>
                <w:top w:val="none" w:sz="0" w:space="0" w:color="auto"/>
                <w:left w:val="none" w:sz="0" w:space="0" w:color="auto"/>
                <w:bottom w:val="none" w:sz="0" w:space="0" w:color="auto"/>
                <w:right w:val="none" w:sz="0" w:space="0" w:color="auto"/>
              </w:divBdr>
            </w:div>
            <w:div w:id="777916510">
              <w:marLeft w:val="0"/>
              <w:marRight w:val="0"/>
              <w:marTop w:val="0"/>
              <w:marBottom w:val="0"/>
              <w:divBdr>
                <w:top w:val="none" w:sz="0" w:space="0" w:color="auto"/>
                <w:left w:val="none" w:sz="0" w:space="0" w:color="auto"/>
                <w:bottom w:val="none" w:sz="0" w:space="0" w:color="auto"/>
                <w:right w:val="none" w:sz="0" w:space="0" w:color="auto"/>
              </w:divBdr>
            </w:div>
            <w:div w:id="859856294">
              <w:marLeft w:val="0"/>
              <w:marRight w:val="0"/>
              <w:marTop w:val="0"/>
              <w:marBottom w:val="0"/>
              <w:divBdr>
                <w:top w:val="none" w:sz="0" w:space="0" w:color="auto"/>
                <w:left w:val="none" w:sz="0" w:space="0" w:color="auto"/>
                <w:bottom w:val="none" w:sz="0" w:space="0" w:color="auto"/>
                <w:right w:val="none" w:sz="0" w:space="0" w:color="auto"/>
              </w:divBdr>
            </w:div>
            <w:div w:id="875771712">
              <w:marLeft w:val="0"/>
              <w:marRight w:val="0"/>
              <w:marTop w:val="0"/>
              <w:marBottom w:val="0"/>
              <w:divBdr>
                <w:top w:val="none" w:sz="0" w:space="0" w:color="auto"/>
                <w:left w:val="none" w:sz="0" w:space="0" w:color="auto"/>
                <w:bottom w:val="none" w:sz="0" w:space="0" w:color="auto"/>
                <w:right w:val="none" w:sz="0" w:space="0" w:color="auto"/>
              </w:divBdr>
            </w:div>
            <w:div w:id="896430387">
              <w:marLeft w:val="0"/>
              <w:marRight w:val="0"/>
              <w:marTop w:val="0"/>
              <w:marBottom w:val="0"/>
              <w:divBdr>
                <w:top w:val="none" w:sz="0" w:space="0" w:color="auto"/>
                <w:left w:val="none" w:sz="0" w:space="0" w:color="auto"/>
                <w:bottom w:val="none" w:sz="0" w:space="0" w:color="auto"/>
                <w:right w:val="none" w:sz="0" w:space="0" w:color="auto"/>
              </w:divBdr>
            </w:div>
            <w:div w:id="933855231">
              <w:marLeft w:val="0"/>
              <w:marRight w:val="0"/>
              <w:marTop w:val="0"/>
              <w:marBottom w:val="0"/>
              <w:divBdr>
                <w:top w:val="none" w:sz="0" w:space="0" w:color="auto"/>
                <w:left w:val="none" w:sz="0" w:space="0" w:color="auto"/>
                <w:bottom w:val="none" w:sz="0" w:space="0" w:color="auto"/>
                <w:right w:val="none" w:sz="0" w:space="0" w:color="auto"/>
              </w:divBdr>
            </w:div>
            <w:div w:id="984166681">
              <w:marLeft w:val="0"/>
              <w:marRight w:val="0"/>
              <w:marTop w:val="0"/>
              <w:marBottom w:val="0"/>
              <w:divBdr>
                <w:top w:val="none" w:sz="0" w:space="0" w:color="auto"/>
                <w:left w:val="none" w:sz="0" w:space="0" w:color="auto"/>
                <w:bottom w:val="none" w:sz="0" w:space="0" w:color="auto"/>
                <w:right w:val="none" w:sz="0" w:space="0" w:color="auto"/>
              </w:divBdr>
            </w:div>
            <w:div w:id="993026136">
              <w:marLeft w:val="0"/>
              <w:marRight w:val="0"/>
              <w:marTop w:val="0"/>
              <w:marBottom w:val="0"/>
              <w:divBdr>
                <w:top w:val="none" w:sz="0" w:space="0" w:color="auto"/>
                <w:left w:val="none" w:sz="0" w:space="0" w:color="auto"/>
                <w:bottom w:val="none" w:sz="0" w:space="0" w:color="auto"/>
                <w:right w:val="none" w:sz="0" w:space="0" w:color="auto"/>
              </w:divBdr>
            </w:div>
            <w:div w:id="1222401395">
              <w:marLeft w:val="0"/>
              <w:marRight w:val="0"/>
              <w:marTop w:val="0"/>
              <w:marBottom w:val="0"/>
              <w:divBdr>
                <w:top w:val="none" w:sz="0" w:space="0" w:color="auto"/>
                <w:left w:val="none" w:sz="0" w:space="0" w:color="auto"/>
                <w:bottom w:val="none" w:sz="0" w:space="0" w:color="auto"/>
                <w:right w:val="none" w:sz="0" w:space="0" w:color="auto"/>
              </w:divBdr>
            </w:div>
            <w:div w:id="1272592494">
              <w:marLeft w:val="0"/>
              <w:marRight w:val="0"/>
              <w:marTop w:val="0"/>
              <w:marBottom w:val="0"/>
              <w:divBdr>
                <w:top w:val="none" w:sz="0" w:space="0" w:color="auto"/>
                <w:left w:val="none" w:sz="0" w:space="0" w:color="auto"/>
                <w:bottom w:val="none" w:sz="0" w:space="0" w:color="auto"/>
                <w:right w:val="none" w:sz="0" w:space="0" w:color="auto"/>
              </w:divBdr>
            </w:div>
            <w:div w:id="1560558883">
              <w:marLeft w:val="0"/>
              <w:marRight w:val="0"/>
              <w:marTop w:val="0"/>
              <w:marBottom w:val="0"/>
              <w:divBdr>
                <w:top w:val="none" w:sz="0" w:space="0" w:color="auto"/>
                <w:left w:val="none" w:sz="0" w:space="0" w:color="auto"/>
                <w:bottom w:val="none" w:sz="0" w:space="0" w:color="auto"/>
                <w:right w:val="none" w:sz="0" w:space="0" w:color="auto"/>
              </w:divBdr>
            </w:div>
            <w:div w:id="1593851723">
              <w:marLeft w:val="0"/>
              <w:marRight w:val="0"/>
              <w:marTop w:val="0"/>
              <w:marBottom w:val="0"/>
              <w:divBdr>
                <w:top w:val="none" w:sz="0" w:space="0" w:color="auto"/>
                <w:left w:val="none" w:sz="0" w:space="0" w:color="auto"/>
                <w:bottom w:val="none" w:sz="0" w:space="0" w:color="auto"/>
                <w:right w:val="none" w:sz="0" w:space="0" w:color="auto"/>
              </w:divBdr>
            </w:div>
            <w:div w:id="1638413053">
              <w:marLeft w:val="0"/>
              <w:marRight w:val="0"/>
              <w:marTop w:val="0"/>
              <w:marBottom w:val="0"/>
              <w:divBdr>
                <w:top w:val="none" w:sz="0" w:space="0" w:color="auto"/>
                <w:left w:val="none" w:sz="0" w:space="0" w:color="auto"/>
                <w:bottom w:val="none" w:sz="0" w:space="0" w:color="auto"/>
                <w:right w:val="none" w:sz="0" w:space="0" w:color="auto"/>
              </w:divBdr>
            </w:div>
            <w:div w:id="1899050121">
              <w:marLeft w:val="0"/>
              <w:marRight w:val="0"/>
              <w:marTop w:val="0"/>
              <w:marBottom w:val="0"/>
              <w:divBdr>
                <w:top w:val="none" w:sz="0" w:space="0" w:color="auto"/>
                <w:left w:val="none" w:sz="0" w:space="0" w:color="auto"/>
                <w:bottom w:val="none" w:sz="0" w:space="0" w:color="auto"/>
                <w:right w:val="none" w:sz="0" w:space="0" w:color="auto"/>
              </w:divBdr>
            </w:div>
            <w:div w:id="1899707470">
              <w:marLeft w:val="0"/>
              <w:marRight w:val="0"/>
              <w:marTop w:val="0"/>
              <w:marBottom w:val="0"/>
              <w:divBdr>
                <w:top w:val="none" w:sz="0" w:space="0" w:color="auto"/>
                <w:left w:val="none" w:sz="0" w:space="0" w:color="auto"/>
                <w:bottom w:val="none" w:sz="0" w:space="0" w:color="auto"/>
                <w:right w:val="none" w:sz="0" w:space="0" w:color="auto"/>
              </w:divBdr>
            </w:div>
            <w:div w:id="1943292764">
              <w:marLeft w:val="0"/>
              <w:marRight w:val="0"/>
              <w:marTop w:val="0"/>
              <w:marBottom w:val="0"/>
              <w:divBdr>
                <w:top w:val="none" w:sz="0" w:space="0" w:color="auto"/>
                <w:left w:val="none" w:sz="0" w:space="0" w:color="auto"/>
                <w:bottom w:val="none" w:sz="0" w:space="0" w:color="auto"/>
                <w:right w:val="none" w:sz="0" w:space="0" w:color="auto"/>
              </w:divBdr>
            </w:div>
            <w:div w:id="1968733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2043759">
      <w:bodyDiv w:val="1"/>
      <w:marLeft w:val="0"/>
      <w:marRight w:val="0"/>
      <w:marTop w:val="0"/>
      <w:marBottom w:val="0"/>
      <w:divBdr>
        <w:top w:val="none" w:sz="0" w:space="0" w:color="auto"/>
        <w:left w:val="none" w:sz="0" w:space="0" w:color="auto"/>
        <w:bottom w:val="none" w:sz="0" w:space="0" w:color="auto"/>
        <w:right w:val="none" w:sz="0" w:space="0" w:color="auto"/>
      </w:divBdr>
      <w:divsChild>
        <w:div w:id="25372941">
          <w:marLeft w:val="0"/>
          <w:marRight w:val="0"/>
          <w:marTop w:val="0"/>
          <w:marBottom w:val="0"/>
          <w:divBdr>
            <w:top w:val="none" w:sz="0" w:space="0" w:color="auto"/>
            <w:left w:val="none" w:sz="0" w:space="0" w:color="auto"/>
            <w:bottom w:val="none" w:sz="0" w:space="0" w:color="auto"/>
            <w:right w:val="none" w:sz="0" w:space="0" w:color="auto"/>
          </w:divBdr>
          <w:divsChild>
            <w:div w:id="71045312">
              <w:marLeft w:val="0"/>
              <w:marRight w:val="0"/>
              <w:marTop w:val="0"/>
              <w:marBottom w:val="0"/>
              <w:divBdr>
                <w:top w:val="none" w:sz="0" w:space="0" w:color="auto"/>
                <w:left w:val="none" w:sz="0" w:space="0" w:color="auto"/>
                <w:bottom w:val="none" w:sz="0" w:space="0" w:color="auto"/>
                <w:right w:val="none" w:sz="0" w:space="0" w:color="auto"/>
              </w:divBdr>
            </w:div>
            <w:div w:id="72898232">
              <w:marLeft w:val="0"/>
              <w:marRight w:val="0"/>
              <w:marTop w:val="0"/>
              <w:marBottom w:val="0"/>
              <w:divBdr>
                <w:top w:val="none" w:sz="0" w:space="0" w:color="auto"/>
                <w:left w:val="none" w:sz="0" w:space="0" w:color="auto"/>
                <w:bottom w:val="none" w:sz="0" w:space="0" w:color="auto"/>
                <w:right w:val="none" w:sz="0" w:space="0" w:color="auto"/>
              </w:divBdr>
            </w:div>
            <w:div w:id="439450023">
              <w:marLeft w:val="0"/>
              <w:marRight w:val="0"/>
              <w:marTop w:val="0"/>
              <w:marBottom w:val="0"/>
              <w:divBdr>
                <w:top w:val="none" w:sz="0" w:space="0" w:color="auto"/>
                <w:left w:val="none" w:sz="0" w:space="0" w:color="auto"/>
                <w:bottom w:val="none" w:sz="0" w:space="0" w:color="auto"/>
                <w:right w:val="none" w:sz="0" w:space="0" w:color="auto"/>
              </w:divBdr>
            </w:div>
            <w:div w:id="461313921">
              <w:marLeft w:val="0"/>
              <w:marRight w:val="0"/>
              <w:marTop w:val="0"/>
              <w:marBottom w:val="0"/>
              <w:divBdr>
                <w:top w:val="none" w:sz="0" w:space="0" w:color="auto"/>
                <w:left w:val="none" w:sz="0" w:space="0" w:color="auto"/>
                <w:bottom w:val="none" w:sz="0" w:space="0" w:color="auto"/>
                <w:right w:val="none" w:sz="0" w:space="0" w:color="auto"/>
              </w:divBdr>
            </w:div>
            <w:div w:id="567303479">
              <w:marLeft w:val="0"/>
              <w:marRight w:val="0"/>
              <w:marTop w:val="0"/>
              <w:marBottom w:val="0"/>
              <w:divBdr>
                <w:top w:val="none" w:sz="0" w:space="0" w:color="auto"/>
                <w:left w:val="none" w:sz="0" w:space="0" w:color="auto"/>
                <w:bottom w:val="none" w:sz="0" w:space="0" w:color="auto"/>
                <w:right w:val="none" w:sz="0" w:space="0" w:color="auto"/>
              </w:divBdr>
            </w:div>
            <w:div w:id="604388374">
              <w:marLeft w:val="0"/>
              <w:marRight w:val="0"/>
              <w:marTop w:val="0"/>
              <w:marBottom w:val="0"/>
              <w:divBdr>
                <w:top w:val="none" w:sz="0" w:space="0" w:color="auto"/>
                <w:left w:val="none" w:sz="0" w:space="0" w:color="auto"/>
                <w:bottom w:val="none" w:sz="0" w:space="0" w:color="auto"/>
                <w:right w:val="none" w:sz="0" w:space="0" w:color="auto"/>
              </w:divBdr>
            </w:div>
            <w:div w:id="727650986">
              <w:marLeft w:val="0"/>
              <w:marRight w:val="0"/>
              <w:marTop w:val="0"/>
              <w:marBottom w:val="0"/>
              <w:divBdr>
                <w:top w:val="none" w:sz="0" w:space="0" w:color="auto"/>
                <w:left w:val="none" w:sz="0" w:space="0" w:color="auto"/>
                <w:bottom w:val="none" w:sz="0" w:space="0" w:color="auto"/>
                <w:right w:val="none" w:sz="0" w:space="0" w:color="auto"/>
              </w:divBdr>
            </w:div>
            <w:div w:id="881788640">
              <w:marLeft w:val="0"/>
              <w:marRight w:val="0"/>
              <w:marTop w:val="0"/>
              <w:marBottom w:val="0"/>
              <w:divBdr>
                <w:top w:val="none" w:sz="0" w:space="0" w:color="auto"/>
                <w:left w:val="none" w:sz="0" w:space="0" w:color="auto"/>
                <w:bottom w:val="none" w:sz="0" w:space="0" w:color="auto"/>
                <w:right w:val="none" w:sz="0" w:space="0" w:color="auto"/>
              </w:divBdr>
            </w:div>
            <w:div w:id="980504143">
              <w:marLeft w:val="0"/>
              <w:marRight w:val="0"/>
              <w:marTop w:val="0"/>
              <w:marBottom w:val="0"/>
              <w:divBdr>
                <w:top w:val="none" w:sz="0" w:space="0" w:color="auto"/>
                <w:left w:val="none" w:sz="0" w:space="0" w:color="auto"/>
                <w:bottom w:val="none" w:sz="0" w:space="0" w:color="auto"/>
                <w:right w:val="none" w:sz="0" w:space="0" w:color="auto"/>
              </w:divBdr>
            </w:div>
            <w:div w:id="996957623">
              <w:marLeft w:val="0"/>
              <w:marRight w:val="0"/>
              <w:marTop w:val="0"/>
              <w:marBottom w:val="0"/>
              <w:divBdr>
                <w:top w:val="none" w:sz="0" w:space="0" w:color="auto"/>
                <w:left w:val="none" w:sz="0" w:space="0" w:color="auto"/>
                <w:bottom w:val="none" w:sz="0" w:space="0" w:color="auto"/>
                <w:right w:val="none" w:sz="0" w:space="0" w:color="auto"/>
              </w:divBdr>
            </w:div>
            <w:div w:id="1248151131">
              <w:marLeft w:val="0"/>
              <w:marRight w:val="0"/>
              <w:marTop w:val="0"/>
              <w:marBottom w:val="0"/>
              <w:divBdr>
                <w:top w:val="none" w:sz="0" w:space="0" w:color="auto"/>
                <w:left w:val="none" w:sz="0" w:space="0" w:color="auto"/>
                <w:bottom w:val="none" w:sz="0" w:space="0" w:color="auto"/>
                <w:right w:val="none" w:sz="0" w:space="0" w:color="auto"/>
              </w:divBdr>
            </w:div>
            <w:div w:id="1364476095">
              <w:marLeft w:val="0"/>
              <w:marRight w:val="0"/>
              <w:marTop w:val="0"/>
              <w:marBottom w:val="0"/>
              <w:divBdr>
                <w:top w:val="none" w:sz="0" w:space="0" w:color="auto"/>
                <w:left w:val="none" w:sz="0" w:space="0" w:color="auto"/>
                <w:bottom w:val="none" w:sz="0" w:space="0" w:color="auto"/>
                <w:right w:val="none" w:sz="0" w:space="0" w:color="auto"/>
              </w:divBdr>
            </w:div>
            <w:div w:id="1484665102">
              <w:marLeft w:val="0"/>
              <w:marRight w:val="0"/>
              <w:marTop w:val="0"/>
              <w:marBottom w:val="0"/>
              <w:divBdr>
                <w:top w:val="none" w:sz="0" w:space="0" w:color="auto"/>
                <w:left w:val="none" w:sz="0" w:space="0" w:color="auto"/>
                <w:bottom w:val="none" w:sz="0" w:space="0" w:color="auto"/>
                <w:right w:val="none" w:sz="0" w:space="0" w:color="auto"/>
              </w:divBdr>
            </w:div>
            <w:div w:id="1526404891">
              <w:marLeft w:val="0"/>
              <w:marRight w:val="0"/>
              <w:marTop w:val="0"/>
              <w:marBottom w:val="0"/>
              <w:divBdr>
                <w:top w:val="none" w:sz="0" w:space="0" w:color="auto"/>
                <w:left w:val="none" w:sz="0" w:space="0" w:color="auto"/>
                <w:bottom w:val="none" w:sz="0" w:space="0" w:color="auto"/>
                <w:right w:val="none" w:sz="0" w:space="0" w:color="auto"/>
              </w:divBdr>
            </w:div>
            <w:div w:id="1806852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470509">
      <w:bodyDiv w:val="1"/>
      <w:marLeft w:val="0"/>
      <w:marRight w:val="0"/>
      <w:marTop w:val="0"/>
      <w:marBottom w:val="0"/>
      <w:divBdr>
        <w:top w:val="none" w:sz="0" w:space="0" w:color="auto"/>
        <w:left w:val="none" w:sz="0" w:space="0" w:color="auto"/>
        <w:bottom w:val="none" w:sz="0" w:space="0" w:color="auto"/>
        <w:right w:val="none" w:sz="0" w:space="0" w:color="auto"/>
      </w:divBdr>
      <w:divsChild>
        <w:div w:id="1513300343">
          <w:marLeft w:val="0"/>
          <w:marRight w:val="0"/>
          <w:marTop w:val="0"/>
          <w:marBottom w:val="0"/>
          <w:divBdr>
            <w:top w:val="none" w:sz="0" w:space="0" w:color="auto"/>
            <w:left w:val="none" w:sz="0" w:space="0" w:color="auto"/>
            <w:bottom w:val="none" w:sz="0" w:space="0" w:color="auto"/>
            <w:right w:val="none" w:sz="0" w:space="0" w:color="auto"/>
          </w:divBdr>
          <w:divsChild>
            <w:div w:id="189488754">
              <w:marLeft w:val="0"/>
              <w:marRight w:val="0"/>
              <w:marTop w:val="0"/>
              <w:marBottom w:val="0"/>
              <w:divBdr>
                <w:top w:val="none" w:sz="0" w:space="0" w:color="auto"/>
                <w:left w:val="none" w:sz="0" w:space="0" w:color="auto"/>
                <w:bottom w:val="none" w:sz="0" w:space="0" w:color="auto"/>
                <w:right w:val="none" w:sz="0" w:space="0" w:color="auto"/>
              </w:divBdr>
            </w:div>
            <w:div w:id="641883564">
              <w:marLeft w:val="0"/>
              <w:marRight w:val="0"/>
              <w:marTop w:val="0"/>
              <w:marBottom w:val="0"/>
              <w:divBdr>
                <w:top w:val="none" w:sz="0" w:space="0" w:color="auto"/>
                <w:left w:val="none" w:sz="0" w:space="0" w:color="auto"/>
                <w:bottom w:val="none" w:sz="0" w:space="0" w:color="auto"/>
                <w:right w:val="none" w:sz="0" w:space="0" w:color="auto"/>
              </w:divBdr>
            </w:div>
            <w:div w:id="1010913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528175">
      <w:bodyDiv w:val="1"/>
      <w:marLeft w:val="0"/>
      <w:marRight w:val="0"/>
      <w:marTop w:val="0"/>
      <w:marBottom w:val="0"/>
      <w:divBdr>
        <w:top w:val="none" w:sz="0" w:space="0" w:color="auto"/>
        <w:left w:val="none" w:sz="0" w:space="0" w:color="auto"/>
        <w:bottom w:val="none" w:sz="0" w:space="0" w:color="auto"/>
        <w:right w:val="none" w:sz="0" w:space="0" w:color="auto"/>
      </w:divBdr>
      <w:divsChild>
        <w:div w:id="1730417628">
          <w:marLeft w:val="0"/>
          <w:marRight w:val="0"/>
          <w:marTop w:val="0"/>
          <w:marBottom w:val="0"/>
          <w:divBdr>
            <w:top w:val="none" w:sz="0" w:space="0" w:color="auto"/>
            <w:left w:val="none" w:sz="0" w:space="0" w:color="auto"/>
            <w:bottom w:val="none" w:sz="0" w:space="0" w:color="auto"/>
            <w:right w:val="none" w:sz="0" w:space="0" w:color="auto"/>
          </w:divBdr>
          <w:divsChild>
            <w:div w:id="81684364">
              <w:marLeft w:val="0"/>
              <w:marRight w:val="0"/>
              <w:marTop w:val="0"/>
              <w:marBottom w:val="0"/>
              <w:divBdr>
                <w:top w:val="none" w:sz="0" w:space="0" w:color="auto"/>
                <w:left w:val="none" w:sz="0" w:space="0" w:color="auto"/>
                <w:bottom w:val="none" w:sz="0" w:space="0" w:color="auto"/>
                <w:right w:val="none" w:sz="0" w:space="0" w:color="auto"/>
              </w:divBdr>
            </w:div>
            <w:div w:id="162815173">
              <w:marLeft w:val="0"/>
              <w:marRight w:val="0"/>
              <w:marTop w:val="0"/>
              <w:marBottom w:val="0"/>
              <w:divBdr>
                <w:top w:val="none" w:sz="0" w:space="0" w:color="auto"/>
                <w:left w:val="none" w:sz="0" w:space="0" w:color="auto"/>
                <w:bottom w:val="none" w:sz="0" w:space="0" w:color="auto"/>
                <w:right w:val="none" w:sz="0" w:space="0" w:color="auto"/>
              </w:divBdr>
            </w:div>
            <w:div w:id="174156322">
              <w:marLeft w:val="0"/>
              <w:marRight w:val="0"/>
              <w:marTop w:val="0"/>
              <w:marBottom w:val="0"/>
              <w:divBdr>
                <w:top w:val="none" w:sz="0" w:space="0" w:color="auto"/>
                <w:left w:val="none" w:sz="0" w:space="0" w:color="auto"/>
                <w:bottom w:val="none" w:sz="0" w:space="0" w:color="auto"/>
                <w:right w:val="none" w:sz="0" w:space="0" w:color="auto"/>
              </w:divBdr>
            </w:div>
            <w:div w:id="202912170">
              <w:marLeft w:val="0"/>
              <w:marRight w:val="0"/>
              <w:marTop w:val="0"/>
              <w:marBottom w:val="0"/>
              <w:divBdr>
                <w:top w:val="none" w:sz="0" w:space="0" w:color="auto"/>
                <w:left w:val="none" w:sz="0" w:space="0" w:color="auto"/>
                <w:bottom w:val="none" w:sz="0" w:space="0" w:color="auto"/>
                <w:right w:val="none" w:sz="0" w:space="0" w:color="auto"/>
              </w:divBdr>
            </w:div>
            <w:div w:id="205337532">
              <w:marLeft w:val="0"/>
              <w:marRight w:val="0"/>
              <w:marTop w:val="0"/>
              <w:marBottom w:val="0"/>
              <w:divBdr>
                <w:top w:val="none" w:sz="0" w:space="0" w:color="auto"/>
                <w:left w:val="none" w:sz="0" w:space="0" w:color="auto"/>
                <w:bottom w:val="none" w:sz="0" w:space="0" w:color="auto"/>
                <w:right w:val="none" w:sz="0" w:space="0" w:color="auto"/>
              </w:divBdr>
            </w:div>
            <w:div w:id="223218793">
              <w:marLeft w:val="0"/>
              <w:marRight w:val="0"/>
              <w:marTop w:val="0"/>
              <w:marBottom w:val="0"/>
              <w:divBdr>
                <w:top w:val="none" w:sz="0" w:space="0" w:color="auto"/>
                <w:left w:val="none" w:sz="0" w:space="0" w:color="auto"/>
                <w:bottom w:val="none" w:sz="0" w:space="0" w:color="auto"/>
                <w:right w:val="none" w:sz="0" w:space="0" w:color="auto"/>
              </w:divBdr>
            </w:div>
            <w:div w:id="250047988">
              <w:marLeft w:val="0"/>
              <w:marRight w:val="0"/>
              <w:marTop w:val="0"/>
              <w:marBottom w:val="0"/>
              <w:divBdr>
                <w:top w:val="none" w:sz="0" w:space="0" w:color="auto"/>
                <w:left w:val="none" w:sz="0" w:space="0" w:color="auto"/>
                <w:bottom w:val="none" w:sz="0" w:space="0" w:color="auto"/>
                <w:right w:val="none" w:sz="0" w:space="0" w:color="auto"/>
              </w:divBdr>
            </w:div>
            <w:div w:id="403381784">
              <w:marLeft w:val="0"/>
              <w:marRight w:val="0"/>
              <w:marTop w:val="0"/>
              <w:marBottom w:val="0"/>
              <w:divBdr>
                <w:top w:val="none" w:sz="0" w:space="0" w:color="auto"/>
                <w:left w:val="none" w:sz="0" w:space="0" w:color="auto"/>
                <w:bottom w:val="none" w:sz="0" w:space="0" w:color="auto"/>
                <w:right w:val="none" w:sz="0" w:space="0" w:color="auto"/>
              </w:divBdr>
            </w:div>
            <w:div w:id="413361211">
              <w:marLeft w:val="0"/>
              <w:marRight w:val="0"/>
              <w:marTop w:val="0"/>
              <w:marBottom w:val="0"/>
              <w:divBdr>
                <w:top w:val="none" w:sz="0" w:space="0" w:color="auto"/>
                <w:left w:val="none" w:sz="0" w:space="0" w:color="auto"/>
                <w:bottom w:val="none" w:sz="0" w:space="0" w:color="auto"/>
                <w:right w:val="none" w:sz="0" w:space="0" w:color="auto"/>
              </w:divBdr>
            </w:div>
            <w:div w:id="436828162">
              <w:marLeft w:val="0"/>
              <w:marRight w:val="0"/>
              <w:marTop w:val="0"/>
              <w:marBottom w:val="0"/>
              <w:divBdr>
                <w:top w:val="none" w:sz="0" w:space="0" w:color="auto"/>
                <w:left w:val="none" w:sz="0" w:space="0" w:color="auto"/>
                <w:bottom w:val="none" w:sz="0" w:space="0" w:color="auto"/>
                <w:right w:val="none" w:sz="0" w:space="0" w:color="auto"/>
              </w:divBdr>
            </w:div>
            <w:div w:id="474683984">
              <w:marLeft w:val="0"/>
              <w:marRight w:val="0"/>
              <w:marTop w:val="0"/>
              <w:marBottom w:val="0"/>
              <w:divBdr>
                <w:top w:val="none" w:sz="0" w:space="0" w:color="auto"/>
                <w:left w:val="none" w:sz="0" w:space="0" w:color="auto"/>
                <w:bottom w:val="none" w:sz="0" w:space="0" w:color="auto"/>
                <w:right w:val="none" w:sz="0" w:space="0" w:color="auto"/>
              </w:divBdr>
            </w:div>
            <w:div w:id="672923841">
              <w:marLeft w:val="0"/>
              <w:marRight w:val="0"/>
              <w:marTop w:val="0"/>
              <w:marBottom w:val="0"/>
              <w:divBdr>
                <w:top w:val="none" w:sz="0" w:space="0" w:color="auto"/>
                <w:left w:val="none" w:sz="0" w:space="0" w:color="auto"/>
                <w:bottom w:val="none" w:sz="0" w:space="0" w:color="auto"/>
                <w:right w:val="none" w:sz="0" w:space="0" w:color="auto"/>
              </w:divBdr>
            </w:div>
            <w:div w:id="788430129">
              <w:marLeft w:val="0"/>
              <w:marRight w:val="0"/>
              <w:marTop w:val="0"/>
              <w:marBottom w:val="0"/>
              <w:divBdr>
                <w:top w:val="none" w:sz="0" w:space="0" w:color="auto"/>
                <w:left w:val="none" w:sz="0" w:space="0" w:color="auto"/>
                <w:bottom w:val="none" w:sz="0" w:space="0" w:color="auto"/>
                <w:right w:val="none" w:sz="0" w:space="0" w:color="auto"/>
              </w:divBdr>
            </w:div>
            <w:div w:id="1085567789">
              <w:marLeft w:val="0"/>
              <w:marRight w:val="0"/>
              <w:marTop w:val="0"/>
              <w:marBottom w:val="0"/>
              <w:divBdr>
                <w:top w:val="none" w:sz="0" w:space="0" w:color="auto"/>
                <w:left w:val="none" w:sz="0" w:space="0" w:color="auto"/>
                <w:bottom w:val="none" w:sz="0" w:space="0" w:color="auto"/>
                <w:right w:val="none" w:sz="0" w:space="0" w:color="auto"/>
              </w:divBdr>
            </w:div>
            <w:div w:id="1194074799">
              <w:marLeft w:val="0"/>
              <w:marRight w:val="0"/>
              <w:marTop w:val="0"/>
              <w:marBottom w:val="0"/>
              <w:divBdr>
                <w:top w:val="none" w:sz="0" w:space="0" w:color="auto"/>
                <w:left w:val="none" w:sz="0" w:space="0" w:color="auto"/>
                <w:bottom w:val="none" w:sz="0" w:space="0" w:color="auto"/>
                <w:right w:val="none" w:sz="0" w:space="0" w:color="auto"/>
              </w:divBdr>
            </w:div>
            <w:div w:id="1269771309">
              <w:marLeft w:val="0"/>
              <w:marRight w:val="0"/>
              <w:marTop w:val="0"/>
              <w:marBottom w:val="0"/>
              <w:divBdr>
                <w:top w:val="none" w:sz="0" w:space="0" w:color="auto"/>
                <w:left w:val="none" w:sz="0" w:space="0" w:color="auto"/>
                <w:bottom w:val="none" w:sz="0" w:space="0" w:color="auto"/>
                <w:right w:val="none" w:sz="0" w:space="0" w:color="auto"/>
              </w:divBdr>
            </w:div>
            <w:div w:id="1269891102">
              <w:marLeft w:val="0"/>
              <w:marRight w:val="0"/>
              <w:marTop w:val="0"/>
              <w:marBottom w:val="0"/>
              <w:divBdr>
                <w:top w:val="none" w:sz="0" w:space="0" w:color="auto"/>
                <w:left w:val="none" w:sz="0" w:space="0" w:color="auto"/>
                <w:bottom w:val="none" w:sz="0" w:space="0" w:color="auto"/>
                <w:right w:val="none" w:sz="0" w:space="0" w:color="auto"/>
              </w:divBdr>
            </w:div>
            <w:div w:id="1282496258">
              <w:marLeft w:val="0"/>
              <w:marRight w:val="0"/>
              <w:marTop w:val="0"/>
              <w:marBottom w:val="0"/>
              <w:divBdr>
                <w:top w:val="none" w:sz="0" w:space="0" w:color="auto"/>
                <w:left w:val="none" w:sz="0" w:space="0" w:color="auto"/>
                <w:bottom w:val="none" w:sz="0" w:space="0" w:color="auto"/>
                <w:right w:val="none" w:sz="0" w:space="0" w:color="auto"/>
              </w:divBdr>
            </w:div>
            <w:div w:id="1437824427">
              <w:marLeft w:val="0"/>
              <w:marRight w:val="0"/>
              <w:marTop w:val="0"/>
              <w:marBottom w:val="0"/>
              <w:divBdr>
                <w:top w:val="none" w:sz="0" w:space="0" w:color="auto"/>
                <w:left w:val="none" w:sz="0" w:space="0" w:color="auto"/>
                <w:bottom w:val="none" w:sz="0" w:space="0" w:color="auto"/>
                <w:right w:val="none" w:sz="0" w:space="0" w:color="auto"/>
              </w:divBdr>
            </w:div>
            <w:div w:id="1515414131">
              <w:marLeft w:val="0"/>
              <w:marRight w:val="0"/>
              <w:marTop w:val="0"/>
              <w:marBottom w:val="0"/>
              <w:divBdr>
                <w:top w:val="none" w:sz="0" w:space="0" w:color="auto"/>
                <w:left w:val="none" w:sz="0" w:space="0" w:color="auto"/>
                <w:bottom w:val="none" w:sz="0" w:space="0" w:color="auto"/>
                <w:right w:val="none" w:sz="0" w:space="0" w:color="auto"/>
              </w:divBdr>
            </w:div>
            <w:div w:id="1647320180">
              <w:marLeft w:val="0"/>
              <w:marRight w:val="0"/>
              <w:marTop w:val="0"/>
              <w:marBottom w:val="0"/>
              <w:divBdr>
                <w:top w:val="none" w:sz="0" w:space="0" w:color="auto"/>
                <w:left w:val="none" w:sz="0" w:space="0" w:color="auto"/>
                <w:bottom w:val="none" w:sz="0" w:space="0" w:color="auto"/>
                <w:right w:val="none" w:sz="0" w:space="0" w:color="auto"/>
              </w:divBdr>
            </w:div>
            <w:div w:id="1737047678">
              <w:marLeft w:val="0"/>
              <w:marRight w:val="0"/>
              <w:marTop w:val="0"/>
              <w:marBottom w:val="0"/>
              <w:divBdr>
                <w:top w:val="none" w:sz="0" w:space="0" w:color="auto"/>
                <w:left w:val="none" w:sz="0" w:space="0" w:color="auto"/>
                <w:bottom w:val="none" w:sz="0" w:space="0" w:color="auto"/>
                <w:right w:val="none" w:sz="0" w:space="0" w:color="auto"/>
              </w:divBdr>
            </w:div>
            <w:div w:id="1919947891">
              <w:marLeft w:val="0"/>
              <w:marRight w:val="0"/>
              <w:marTop w:val="0"/>
              <w:marBottom w:val="0"/>
              <w:divBdr>
                <w:top w:val="none" w:sz="0" w:space="0" w:color="auto"/>
                <w:left w:val="none" w:sz="0" w:space="0" w:color="auto"/>
                <w:bottom w:val="none" w:sz="0" w:space="0" w:color="auto"/>
                <w:right w:val="none" w:sz="0" w:space="0" w:color="auto"/>
              </w:divBdr>
            </w:div>
            <w:div w:id="1946381255">
              <w:marLeft w:val="0"/>
              <w:marRight w:val="0"/>
              <w:marTop w:val="0"/>
              <w:marBottom w:val="0"/>
              <w:divBdr>
                <w:top w:val="none" w:sz="0" w:space="0" w:color="auto"/>
                <w:left w:val="none" w:sz="0" w:space="0" w:color="auto"/>
                <w:bottom w:val="none" w:sz="0" w:space="0" w:color="auto"/>
                <w:right w:val="none" w:sz="0" w:space="0" w:color="auto"/>
              </w:divBdr>
            </w:div>
            <w:div w:id="2107921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409480">
      <w:bodyDiv w:val="1"/>
      <w:marLeft w:val="0"/>
      <w:marRight w:val="0"/>
      <w:marTop w:val="0"/>
      <w:marBottom w:val="0"/>
      <w:divBdr>
        <w:top w:val="none" w:sz="0" w:space="0" w:color="auto"/>
        <w:left w:val="none" w:sz="0" w:space="0" w:color="auto"/>
        <w:bottom w:val="none" w:sz="0" w:space="0" w:color="auto"/>
        <w:right w:val="none" w:sz="0" w:space="0" w:color="auto"/>
      </w:divBdr>
      <w:divsChild>
        <w:div w:id="1151486917">
          <w:marLeft w:val="0"/>
          <w:marRight w:val="0"/>
          <w:marTop w:val="0"/>
          <w:marBottom w:val="0"/>
          <w:divBdr>
            <w:top w:val="none" w:sz="0" w:space="0" w:color="auto"/>
            <w:left w:val="none" w:sz="0" w:space="0" w:color="auto"/>
            <w:bottom w:val="none" w:sz="0" w:space="0" w:color="auto"/>
            <w:right w:val="none" w:sz="0" w:space="0" w:color="auto"/>
          </w:divBdr>
          <w:divsChild>
            <w:div w:id="47650338">
              <w:marLeft w:val="0"/>
              <w:marRight w:val="0"/>
              <w:marTop w:val="0"/>
              <w:marBottom w:val="0"/>
              <w:divBdr>
                <w:top w:val="none" w:sz="0" w:space="0" w:color="auto"/>
                <w:left w:val="none" w:sz="0" w:space="0" w:color="auto"/>
                <w:bottom w:val="none" w:sz="0" w:space="0" w:color="auto"/>
                <w:right w:val="none" w:sz="0" w:space="0" w:color="auto"/>
              </w:divBdr>
            </w:div>
            <w:div w:id="89737672">
              <w:marLeft w:val="0"/>
              <w:marRight w:val="0"/>
              <w:marTop w:val="0"/>
              <w:marBottom w:val="0"/>
              <w:divBdr>
                <w:top w:val="none" w:sz="0" w:space="0" w:color="auto"/>
                <w:left w:val="none" w:sz="0" w:space="0" w:color="auto"/>
                <w:bottom w:val="none" w:sz="0" w:space="0" w:color="auto"/>
                <w:right w:val="none" w:sz="0" w:space="0" w:color="auto"/>
              </w:divBdr>
            </w:div>
            <w:div w:id="149563484">
              <w:marLeft w:val="0"/>
              <w:marRight w:val="0"/>
              <w:marTop w:val="0"/>
              <w:marBottom w:val="0"/>
              <w:divBdr>
                <w:top w:val="none" w:sz="0" w:space="0" w:color="auto"/>
                <w:left w:val="none" w:sz="0" w:space="0" w:color="auto"/>
                <w:bottom w:val="none" w:sz="0" w:space="0" w:color="auto"/>
                <w:right w:val="none" w:sz="0" w:space="0" w:color="auto"/>
              </w:divBdr>
            </w:div>
            <w:div w:id="164251412">
              <w:marLeft w:val="0"/>
              <w:marRight w:val="0"/>
              <w:marTop w:val="0"/>
              <w:marBottom w:val="0"/>
              <w:divBdr>
                <w:top w:val="none" w:sz="0" w:space="0" w:color="auto"/>
                <w:left w:val="none" w:sz="0" w:space="0" w:color="auto"/>
                <w:bottom w:val="none" w:sz="0" w:space="0" w:color="auto"/>
                <w:right w:val="none" w:sz="0" w:space="0" w:color="auto"/>
              </w:divBdr>
            </w:div>
            <w:div w:id="175464952">
              <w:marLeft w:val="0"/>
              <w:marRight w:val="0"/>
              <w:marTop w:val="0"/>
              <w:marBottom w:val="0"/>
              <w:divBdr>
                <w:top w:val="none" w:sz="0" w:space="0" w:color="auto"/>
                <w:left w:val="none" w:sz="0" w:space="0" w:color="auto"/>
                <w:bottom w:val="none" w:sz="0" w:space="0" w:color="auto"/>
                <w:right w:val="none" w:sz="0" w:space="0" w:color="auto"/>
              </w:divBdr>
            </w:div>
            <w:div w:id="256719263">
              <w:marLeft w:val="0"/>
              <w:marRight w:val="0"/>
              <w:marTop w:val="0"/>
              <w:marBottom w:val="0"/>
              <w:divBdr>
                <w:top w:val="none" w:sz="0" w:space="0" w:color="auto"/>
                <w:left w:val="none" w:sz="0" w:space="0" w:color="auto"/>
                <w:bottom w:val="none" w:sz="0" w:space="0" w:color="auto"/>
                <w:right w:val="none" w:sz="0" w:space="0" w:color="auto"/>
              </w:divBdr>
            </w:div>
            <w:div w:id="323096778">
              <w:marLeft w:val="0"/>
              <w:marRight w:val="0"/>
              <w:marTop w:val="0"/>
              <w:marBottom w:val="0"/>
              <w:divBdr>
                <w:top w:val="none" w:sz="0" w:space="0" w:color="auto"/>
                <w:left w:val="none" w:sz="0" w:space="0" w:color="auto"/>
                <w:bottom w:val="none" w:sz="0" w:space="0" w:color="auto"/>
                <w:right w:val="none" w:sz="0" w:space="0" w:color="auto"/>
              </w:divBdr>
            </w:div>
            <w:div w:id="396827057">
              <w:marLeft w:val="0"/>
              <w:marRight w:val="0"/>
              <w:marTop w:val="0"/>
              <w:marBottom w:val="0"/>
              <w:divBdr>
                <w:top w:val="none" w:sz="0" w:space="0" w:color="auto"/>
                <w:left w:val="none" w:sz="0" w:space="0" w:color="auto"/>
                <w:bottom w:val="none" w:sz="0" w:space="0" w:color="auto"/>
                <w:right w:val="none" w:sz="0" w:space="0" w:color="auto"/>
              </w:divBdr>
            </w:div>
            <w:div w:id="415708174">
              <w:marLeft w:val="0"/>
              <w:marRight w:val="0"/>
              <w:marTop w:val="0"/>
              <w:marBottom w:val="0"/>
              <w:divBdr>
                <w:top w:val="none" w:sz="0" w:space="0" w:color="auto"/>
                <w:left w:val="none" w:sz="0" w:space="0" w:color="auto"/>
                <w:bottom w:val="none" w:sz="0" w:space="0" w:color="auto"/>
                <w:right w:val="none" w:sz="0" w:space="0" w:color="auto"/>
              </w:divBdr>
            </w:div>
            <w:div w:id="507450222">
              <w:marLeft w:val="0"/>
              <w:marRight w:val="0"/>
              <w:marTop w:val="0"/>
              <w:marBottom w:val="0"/>
              <w:divBdr>
                <w:top w:val="none" w:sz="0" w:space="0" w:color="auto"/>
                <w:left w:val="none" w:sz="0" w:space="0" w:color="auto"/>
                <w:bottom w:val="none" w:sz="0" w:space="0" w:color="auto"/>
                <w:right w:val="none" w:sz="0" w:space="0" w:color="auto"/>
              </w:divBdr>
            </w:div>
            <w:div w:id="510724979">
              <w:marLeft w:val="0"/>
              <w:marRight w:val="0"/>
              <w:marTop w:val="0"/>
              <w:marBottom w:val="0"/>
              <w:divBdr>
                <w:top w:val="none" w:sz="0" w:space="0" w:color="auto"/>
                <w:left w:val="none" w:sz="0" w:space="0" w:color="auto"/>
                <w:bottom w:val="none" w:sz="0" w:space="0" w:color="auto"/>
                <w:right w:val="none" w:sz="0" w:space="0" w:color="auto"/>
              </w:divBdr>
            </w:div>
            <w:div w:id="515919895">
              <w:marLeft w:val="0"/>
              <w:marRight w:val="0"/>
              <w:marTop w:val="0"/>
              <w:marBottom w:val="0"/>
              <w:divBdr>
                <w:top w:val="none" w:sz="0" w:space="0" w:color="auto"/>
                <w:left w:val="none" w:sz="0" w:space="0" w:color="auto"/>
                <w:bottom w:val="none" w:sz="0" w:space="0" w:color="auto"/>
                <w:right w:val="none" w:sz="0" w:space="0" w:color="auto"/>
              </w:divBdr>
            </w:div>
            <w:div w:id="518088212">
              <w:marLeft w:val="0"/>
              <w:marRight w:val="0"/>
              <w:marTop w:val="0"/>
              <w:marBottom w:val="0"/>
              <w:divBdr>
                <w:top w:val="none" w:sz="0" w:space="0" w:color="auto"/>
                <w:left w:val="none" w:sz="0" w:space="0" w:color="auto"/>
                <w:bottom w:val="none" w:sz="0" w:space="0" w:color="auto"/>
                <w:right w:val="none" w:sz="0" w:space="0" w:color="auto"/>
              </w:divBdr>
            </w:div>
            <w:div w:id="544949228">
              <w:marLeft w:val="0"/>
              <w:marRight w:val="0"/>
              <w:marTop w:val="0"/>
              <w:marBottom w:val="0"/>
              <w:divBdr>
                <w:top w:val="none" w:sz="0" w:space="0" w:color="auto"/>
                <w:left w:val="none" w:sz="0" w:space="0" w:color="auto"/>
                <w:bottom w:val="none" w:sz="0" w:space="0" w:color="auto"/>
                <w:right w:val="none" w:sz="0" w:space="0" w:color="auto"/>
              </w:divBdr>
            </w:div>
            <w:div w:id="623996785">
              <w:marLeft w:val="0"/>
              <w:marRight w:val="0"/>
              <w:marTop w:val="0"/>
              <w:marBottom w:val="0"/>
              <w:divBdr>
                <w:top w:val="none" w:sz="0" w:space="0" w:color="auto"/>
                <w:left w:val="none" w:sz="0" w:space="0" w:color="auto"/>
                <w:bottom w:val="none" w:sz="0" w:space="0" w:color="auto"/>
                <w:right w:val="none" w:sz="0" w:space="0" w:color="auto"/>
              </w:divBdr>
            </w:div>
            <w:div w:id="627317744">
              <w:marLeft w:val="0"/>
              <w:marRight w:val="0"/>
              <w:marTop w:val="0"/>
              <w:marBottom w:val="0"/>
              <w:divBdr>
                <w:top w:val="none" w:sz="0" w:space="0" w:color="auto"/>
                <w:left w:val="none" w:sz="0" w:space="0" w:color="auto"/>
                <w:bottom w:val="none" w:sz="0" w:space="0" w:color="auto"/>
                <w:right w:val="none" w:sz="0" w:space="0" w:color="auto"/>
              </w:divBdr>
            </w:div>
            <w:div w:id="657147050">
              <w:marLeft w:val="0"/>
              <w:marRight w:val="0"/>
              <w:marTop w:val="0"/>
              <w:marBottom w:val="0"/>
              <w:divBdr>
                <w:top w:val="none" w:sz="0" w:space="0" w:color="auto"/>
                <w:left w:val="none" w:sz="0" w:space="0" w:color="auto"/>
                <w:bottom w:val="none" w:sz="0" w:space="0" w:color="auto"/>
                <w:right w:val="none" w:sz="0" w:space="0" w:color="auto"/>
              </w:divBdr>
            </w:div>
            <w:div w:id="669672653">
              <w:marLeft w:val="0"/>
              <w:marRight w:val="0"/>
              <w:marTop w:val="0"/>
              <w:marBottom w:val="0"/>
              <w:divBdr>
                <w:top w:val="none" w:sz="0" w:space="0" w:color="auto"/>
                <w:left w:val="none" w:sz="0" w:space="0" w:color="auto"/>
                <w:bottom w:val="none" w:sz="0" w:space="0" w:color="auto"/>
                <w:right w:val="none" w:sz="0" w:space="0" w:color="auto"/>
              </w:divBdr>
            </w:div>
            <w:div w:id="701127922">
              <w:marLeft w:val="0"/>
              <w:marRight w:val="0"/>
              <w:marTop w:val="0"/>
              <w:marBottom w:val="0"/>
              <w:divBdr>
                <w:top w:val="none" w:sz="0" w:space="0" w:color="auto"/>
                <w:left w:val="none" w:sz="0" w:space="0" w:color="auto"/>
                <w:bottom w:val="none" w:sz="0" w:space="0" w:color="auto"/>
                <w:right w:val="none" w:sz="0" w:space="0" w:color="auto"/>
              </w:divBdr>
            </w:div>
            <w:div w:id="762383966">
              <w:marLeft w:val="0"/>
              <w:marRight w:val="0"/>
              <w:marTop w:val="0"/>
              <w:marBottom w:val="0"/>
              <w:divBdr>
                <w:top w:val="none" w:sz="0" w:space="0" w:color="auto"/>
                <w:left w:val="none" w:sz="0" w:space="0" w:color="auto"/>
                <w:bottom w:val="none" w:sz="0" w:space="0" w:color="auto"/>
                <w:right w:val="none" w:sz="0" w:space="0" w:color="auto"/>
              </w:divBdr>
            </w:div>
            <w:div w:id="789473846">
              <w:marLeft w:val="0"/>
              <w:marRight w:val="0"/>
              <w:marTop w:val="0"/>
              <w:marBottom w:val="0"/>
              <w:divBdr>
                <w:top w:val="none" w:sz="0" w:space="0" w:color="auto"/>
                <w:left w:val="none" w:sz="0" w:space="0" w:color="auto"/>
                <w:bottom w:val="none" w:sz="0" w:space="0" w:color="auto"/>
                <w:right w:val="none" w:sz="0" w:space="0" w:color="auto"/>
              </w:divBdr>
            </w:div>
            <w:div w:id="792594784">
              <w:marLeft w:val="0"/>
              <w:marRight w:val="0"/>
              <w:marTop w:val="0"/>
              <w:marBottom w:val="0"/>
              <w:divBdr>
                <w:top w:val="none" w:sz="0" w:space="0" w:color="auto"/>
                <w:left w:val="none" w:sz="0" w:space="0" w:color="auto"/>
                <w:bottom w:val="none" w:sz="0" w:space="0" w:color="auto"/>
                <w:right w:val="none" w:sz="0" w:space="0" w:color="auto"/>
              </w:divBdr>
            </w:div>
            <w:div w:id="825826613">
              <w:marLeft w:val="0"/>
              <w:marRight w:val="0"/>
              <w:marTop w:val="0"/>
              <w:marBottom w:val="0"/>
              <w:divBdr>
                <w:top w:val="none" w:sz="0" w:space="0" w:color="auto"/>
                <w:left w:val="none" w:sz="0" w:space="0" w:color="auto"/>
                <w:bottom w:val="none" w:sz="0" w:space="0" w:color="auto"/>
                <w:right w:val="none" w:sz="0" w:space="0" w:color="auto"/>
              </w:divBdr>
            </w:div>
            <w:div w:id="850604552">
              <w:marLeft w:val="0"/>
              <w:marRight w:val="0"/>
              <w:marTop w:val="0"/>
              <w:marBottom w:val="0"/>
              <w:divBdr>
                <w:top w:val="none" w:sz="0" w:space="0" w:color="auto"/>
                <w:left w:val="none" w:sz="0" w:space="0" w:color="auto"/>
                <w:bottom w:val="none" w:sz="0" w:space="0" w:color="auto"/>
                <w:right w:val="none" w:sz="0" w:space="0" w:color="auto"/>
              </w:divBdr>
            </w:div>
            <w:div w:id="887886378">
              <w:marLeft w:val="0"/>
              <w:marRight w:val="0"/>
              <w:marTop w:val="0"/>
              <w:marBottom w:val="0"/>
              <w:divBdr>
                <w:top w:val="none" w:sz="0" w:space="0" w:color="auto"/>
                <w:left w:val="none" w:sz="0" w:space="0" w:color="auto"/>
                <w:bottom w:val="none" w:sz="0" w:space="0" w:color="auto"/>
                <w:right w:val="none" w:sz="0" w:space="0" w:color="auto"/>
              </w:divBdr>
            </w:div>
            <w:div w:id="918053307">
              <w:marLeft w:val="0"/>
              <w:marRight w:val="0"/>
              <w:marTop w:val="0"/>
              <w:marBottom w:val="0"/>
              <w:divBdr>
                <w:top w:val="none" w:sz="0" w:space="0" w:color="auto"/>
                <w:left w:val="none" w:sz="0" w:space="0" w:color="auto"/>
                <w:bottom w:val="none" w:sz="0" w:space="0" w:color="auto"/>
                <w:right w:val="none" w:sz="0" w:space="0" w:color="auto"/>
              </w:divBdr>
            </w:div>
            <w:div w:id="924846277">
              <w:marLeft w:val="0"/>
              <w:marRight w:val="0"/>
              <w:marTop w:val="0"/>
              <w:marBottom w:val="0"/>
              <w:divBdr>
                <w:top w:val="none" w:sz="0" w:space="0" w:color="auto"/>
                <w:left w:val="none" w:sz="0" w:space="0" w:color="auto"/>
                <w:bottom w:val="none" w:sz="0" w:space="0" w:color="auto"/>
                <w:right w:val="none" w:sz="0" w:space="0" w:color="auto"/>
              </w:divBdr>
            </w:div>
            <w:div w:id="1086341133">
              <w:marLeft w:val="0"/>
              <w:marRight w:val="0"/>
              <w:marTop w:val="0"/>
              <w:marBottom w:val="0"/>
              <w:divBdr>
                <w:top w:val="none" w:sz="0" w:space="0" w:color="auto"/>
                <w:left w:val="none" w:sz="0" w:space="0" w:color="auto"/>
                <w:bottom w:val="none" w:sz="0" w:space="0" w:color="auto"/>
                <w:right w:val="none" w:sz="0" w:space="0" w:color="auto"/>
              </w:divBdr>
            </w:div>
            <w:div w:id="1092314823">
              <w:marLeft w:val="0"/>
              <w:marRight w:val="0"/>
              <w:marTop w:val="0"/>
              <w:marBottom w:val="0"/>
              <w:divBdr>
                <w:top w:val="none" w:sz="0" w:space="0" w:color="auto"/>
                <w:left w:val="none" w:sz="0" w:space="0" w:color="auto"/>
                <w:bottom w:val="none" w:sz="0" w:space="0" w:color="auto"/>
                <w:right w:val="none" w:sz="0" w:space="0" w:color="auto"/>
              </w:divBdr>
            </w:div>
            <w:div w:id="1123422976">
              <w:marLeft w:val="0"/>
              <w:marRight w:val="0"/>
              <w:marTop w:val="0"/>
              <w:marBottom w:val="0"/>
              <w:divBdr>
                <w:top w:val="none" w:sz="0" w:space="0" w:color="auto"/>
                <w:left w:val="none" w:sz="0" w:space="0" w:color="auto"/>
                <w:bottom w:val="none" w:sz="0" w:space="0" w:color="auto"/>
                <w:right w:val="none" w:sz="0" w:space="0" w:color="auto"/>
              </w:divBdr>
            </w:div>
            <w:div w:id="1151410115">
              <w:marLeft w:val="0"/>
              <w:marRight w:val="0"/>
              <w:marTop w:val="0"/>
              <w:marBottom w:val="0"/>
              <w:divBdr>
                <w:top w:val="none" w:sz="0" w:space="0" w:color="auto"/>
                <w:left w:val="none" w:sz="0" w:space="0" w:color="auto"/>
                <w:bottom w:val="none" w:sz="0" w:space="0" w:color="auto"/>
                <w:right w:val="none" w:sz="0" w:space="0" w:color="auto"/>
              </w:divBdr>
            </w:div>
            <w:div w:id="1180049639">
              <w:marLeft w:val="0"/>
              <w:marRight w:val="0"/>
              <w:marTop w:val="0"/>
              <w:marBottom w:val="0"/>
              <w:divBdr>
                <w:top w:val="none" w:sz="0" w:space="0" w:color="auto"/>
                <w:left w:val="none" w:sz="0" w:space="0" w:color="auto"/>
                <w:bottom w:val="none" w:sz="0" w:space="0" w:color="auto"/>
                <w:right w:val="none" w:sz="0" w:space="0" w:color="auto"/>
              </w:divBdr>
            </w:div>
            <w:div w:id="1184587542">
              <w:marLeft w:val="0"/>
              <w:marRight w:val="0"/>
              <w:marTop w:val="0"/>
              <w:marBottom w:val="0"/>
              <w:divBdr>
                <w:top w:val="none" w:sz="0" w:space="0" w:color="auto"/>
                <w:left w:val="none" w:sz="0" w:space="0" w:color="auto"/>
                <w:bottom w:val="none" w:sz="0" w:space="0" w:color="auto"/>
                <w:right w:val="none" w:sz="0" w:space="0" w:color="auto"/>
              </w:divBdr>
            </w:div>
            <w:div w:id="1201934791">
              <w:marLeft w:val="0"/>
              <w:marRight w:val="0"/>
              <w:marTop w:val="0"/>
              <w:marBottom w:val="0"/>
              <w:divBdr>
                <w:top w:val="none" w:sz="0" w:space="0" w:color="auto"/>
                <w:left w:val="none" w:sz="0" w:space="0" w:color="auto"/>
                <w:bottom w:val="none" w:sz="0" w:space="0" w:color="auto"/>
                <w:right w:val="none" w:sz="0" w:space="0" w:color="auto"/>
              </w:divBdr>
            </w:div>
            <w:div w:id="1211380132">
              <w:marLeft w:val="0"/>
              <w:marRight w:val="0"/>
              <w:marTop w:val="0"/>
              <w:marBottom w:val="0"/>
              <w:divBdr>
                <w:top w:val="none" w:sz="0" w:space="0" w:color="auto"/>
                <w:left w:val="none" w:sz="0" w:space="0" w:color="auto"/>
                <w:bottom w:val="none" w:sz="0" w:space="0" w:color="auto"/>
                <w:right w:val="none" w:sz="0" w:space="0" w:color="auto"/>
              </w:divBdr>
            </w:div>
            <w:div w:id="1226798059">
              <w:marLeft w:val="0"/>
              <w:marRight w:val="0"/>
              <w:marTop w:val="0"/>
              <w:marBottom w:val="0"/>
              <w:divBdr>
                <w:top w:val="none" w:sz="0" w:space="0" w:color="auto"/>
                <w:left w:val="none" w:sz="0" w:space="0" w:color="auto"/>
                <w:bottom w:val="none" w:sz="0" w:space="0" w:color="auto"/>
                <w:right w:val="none" w:sz="0" w:space="0" w:color="auto"/>
              </w:divBdr>
            </w:div>
            <w:div w:id="1304197482">
              <w:marLeft w:val="0"/>
              <w:marRight w:val="0"/>
              <w:marTop w:val="0"/>
              <w:marBottom w:val="0"/>
              <w:divBdr>
                <w:top w:val="none" w:sz="0" w:space="0" w:color="auto"/>
                <w:left w:val="none" w:sz="0" w:space="0" w:color="auto"/>
                <w:bottom w:val="none" w:sz="0" w:space="0" w:color="auto"/>
                <w:right w:val="none" w:sz="0" w:space="0" w:color="auto"/>
              </w:divBdr>
            </w:div>
            <w:div w:id="1348872687">
              <w:marLeft w:val="0"/>
              <w:marRight w:val="0"/>
              <w:marTop w:val="0"/>
              <w:marBottom w:val="0"/>
              <w:divBdr>
                <w:top w:val="none" w:sz="0" w:space="0" w:color="auto"/>
                <w:left w:val="none" w:sz="0" w:space="0" w:color="auto"/>
                <w:bottom w:val="none" w:sz="0" w:space="0" w:color="auto"/>
                <w:right w:val="none" w:sz="0" w:space="0" w:color="auto"/>
              </w:divBdr>
            </w:div>
            <w:div w:id="1402022304">
              <w:marLeft w:val="0"/>
              <w:marRight w:val="0"/>
              <w:marTop w:val="0"/>
              <w:marBottom w:val="0"/>
              <w:divBdr>
                <w:top w:val="none" w:sz="0" w:space="0" w:color="auto"/>
                <w:left w:val="none" w:sz="0" w:space="0" w:color="auto"/>
                <w:bottom w:val="none" w:sz="0" w:space="0" w:color="auto"/>
                <w:right w:val="none" w:sz="0" w:space="0" w:color="auto"/>
              </w:divBdr>
            </w:div>
            <w:div w:id="1444880141">
              <w:marLeft w:val="0"/>
              <w:marRight w:val="0"/>
              <w:marTop w:val="0"/>
              <w:marBottom w:val="0"/>
              <w:divBdr>
                <w:top w:val="none" w:sz="0" w:space="0" w:color="auto"/>
                <w:left w:val="none" w:sz="0" w:space="0" w:color="auto"/>
                <w:bottom w:val="none" w:sz="0" w:space="0" w:color="auto"/>
                <w:right w:val="none" w:sz="0" w:space="0" w:color="auto"/>
              </w:divBdr>
            </w:div>
            <w:div w:id="1446852855">
              <w:marLeft w:val="0"/>
              <w:marRight w:val="0"/>
              <w:marTop w:val="0"/>
              <w:marBottom w:val="0"/>
              <w:divBdr>
                <w:top w:val="none" w:sz="0" w:space="0" w:color="auto"/>
                <w:left w:val="none" w:sz="0" w:space="0" w:color="auto"/>
                <w:bottom w:val="none" w:sz="0" w:space="0" w:color="auto"/>
                <w:right w:val="none" w:sz="0" w:space="0" w:color="auto"/>
              </w:divBdr>
            </w:div>
            <w:div w:id="1463692627">
              <w:marLeft w:val="0"/>
              <w:marRight w:val="0"/>
              <w:marTop w:val="0"/>
              <w:marBottom w:val="0"/>
              <w:divBdr>
                <w:top w:val="none" w:sz="0" w:space="0" w:color="auto"/>
                <w:left w:val="none" w:sz="0" w:space="0" w:color="auto"/>
                <w:bottom w:val="none" w:sz="0" w:space="0" w:color="auto"/>
                <w:right w:val="none" w:sz="0" w:space="0" w:color="auto"/>
              </w:divBdr>
            </w:div>
            <w:div w:id="1494374792">
              <w:marLeft w:val="0"/>
              <w:marRight w:val="0"/>
              <w:marTop w:val="0"/>
              <w:marBottom w:val="0"/>
              <w:divBdr>
                <w:top w:val="none" w:sz="0" w:space="0" w:color="auto"/>
                <w:left w:val="none" w:sz="0" w:space="0" w:color="auto"/>
                <w:bottom w:val="none" w:sz="0" w:space="0" w:color="auto"/>
                <w:right w:val="none" w:sz="0" w:space="0" w:color="auto"/>
              </w:divBdr>
            </w:div>
            <w:div w:id="1503085969">
              <w:marLeft w:val="0"/>
              <w:marRight w:val="0"/>
              <w:marTop w:val="0"/>
              <w:marBottom w:val="0"/>
              <w:divBdr>
                <w:top w:val="none" w:sz="0" w:space="0" w:color="auto"/>
                <w:left w:val="none" w:sz="0" w:space="0" w:color="auto"/>
                <w:bottom w:val="none" w:sz="0" w:space="0" w:color="auto"/>
                <w:right w:val="none" w:sz="0" w:space="0" w:color="auto"/>
              </w:divBdr>
            </w:div>
            <w:div w:id="1554274634">
              <w:marLeft w:val="0"/>
              <w:marRight w:val="0"/>
              <w:marTop w:val="0"/>
              <w:marBottom w:val="0"/>
              <w:divBdr>
                <w:top w:val="none" w:sz="0" w:space="0" w:color="auto"/>
                <w:left w:val="none" w:sz="0" w:space="0" w:color="auto"/>
                <w:bottom w:val="none" w:sz="0" w:space="0" w:color="auto"/>
                <w:right w:val="none" w:sz="0" w:space="0" w:color="auto"/>
              </w:divBdr>
            </w:div>
            <w:div w:id="1561014127">
              <w:marLeft w:val="0"/>
              <w:marRight w:val="0"/>
              <w:marTop w:val="0"/>
              <w:marBottom w:val="0"/>
              <w:divBdr>
                <w:top w:val="none" w:sz="0" w:space="0" w:color="auto"/>
                <w:left w:val="none" w:sz="0" w:space="0" w:color="auto"/>
                <w:bottom w:val="none" w:sz="0" w:space="0" w:color="auto"/>
                <w:right w:val="none" w:sz="0" w:space="0" w:color="auto"/>
              </w:divBdr>
            </w:div>
            <w:div w:id="1651517331">
              <w:marLeft w:val="0"/>
              <w:marRight w:val="0"/>
              <w:marTop w:val="0"/>
              <w:marBottom w:val="0"/>
              <w:divBdr>
                <w:top w:val="none" w:sz="0" w:space="0" w:color="auto"/>
                <w:left w:val="none" w:sz="0" w:space="0" w:color="auto"/>
                <w:bottom w:val="none" w:sz="0" w:space="0" w:color="auto"/>
                <w:right w:val="none" w:sz="0" w:space="0" w:color="auto"/>
              </w:divBdr>
            </w:div>
            <w:div w:id="1674455285">
              <w:marLeft w:val="0"/>
              <w:marRight w:val="0"/>
              <w:marTop w:val="0"/>
              <w:marBottom w:val="0"/>
              <w:divBdr>
                <w:top w:val="none" w:sz="0" w:space="0" w:color="auto"/>
                <w:left w:val="none" w:sz="0" w:space="0" w:color="auto"/>
                <w:bottom w:val="none" w:sz="0" w:space="0" w:color="auto"/>
                <w:right w:val="none" w:sz="0" w:space="0" w:color="auto"/>
              </w:divBdr>
            </w:div>
            <w:div w:id="1694187656">
              <w:marLeft w:val="0"/>
              <w:marRight w:val="0"/>
              <w:marTop w:val="0"/>
              <w:marBottom w:val="0"/>
              <w:divBdr>
                <w:top w:val="none" w:sz="0" w:space="0" w:color="auto"/>
                <w:left w:val="none" w:sz="0" w:space="0" w:color="auto"/>
                <w:bottom w:val="none" w:sz="0" w:space="0" w:color="auto"/>
                <w:right w:val="none" w:sz="0" w:space="0" w:color="auto"/>
              </w:divBdr>
            </w:div>
            <w:div w:id="1726101175">
              <w:marLeft w:val="0"/>
              <w:marRight w:val="0"/>
              <w:marTop w:val="0"/>
              <w:marBottom w:val="0"/>
              <w:divBdr>
                <w:top w:val="none" w:sz="0" w:space="0" w:color="auto"/>
                <w:left w:val="none" w:sz="0" w:space="0" w:color="auto"/>
                <w:bottom w:val="none" w:sz="0" w:space="0" w:color="auto"/>
                <w:right w:val="none" w:sz="0" w:space="0" w:color="auto"/>
              </w:divBdr>
            </w:div>
            <w:div w:id="1741632868">
              <w:marLeft w:val="0"/>
              <w:marRight w:val="0"/>
              <w:marTop w:val="0"/>
              <w:marBottom w:val="0"/>
              <w:divBdr>
                <w:top w:val="none" w:sz="0" w:space="0" w:color="auto"/>
                <w:left w:val="none" w:sz="0" w:space="0" w:color="auto"/>
                <w:bottom w:val="none" w:sz="0" w:space="0" w:color="auto"/>
                <w:right w:val="none" w:sz="0" w:space="0" w:color="auto"/>
              </w:divBdr>
            </w:div>
            <w:div w:id="1764718555">
              <w:marLeft w:val="0"/>
              <w:marRight w:val="0"/>
              <w:marTop w:val="0"/>
              <w:marBottom w:val="0"/>
              <w:divBdr>
                <w:top w:val="none" w:sz="0" w:space="0" w:color="auto"/>
                <w:left w:val="none" w:sz="0" w:space="0" w:color="auto"/>
                <w:bottom w:val="none" w:sz="0" w:space="0" w:color="auto"/>
                <w:right w:val="none" w:sz="0" w:space="0" w:color="auto"/>
              </w:divBdr>
            </w:div>
            <w:div w:id="1767535548">
              <w:marLeft w:val="0"/>
              <w:marRight w:val="0"/>
              <w:marTop w:val="0"/>
              <w:marBottom w:val="0"/>
              <w:divBdr>
                <w:top w:val="none" w:sz="0" w:space="0" w:color="auto"/>
                <w:left w:val="none" w:sz="0" w:space="0" w:color="auto"/>
                <w:bottom w:val="none" w:sz="0" w:space="0" w:color="auto"/>
                <w:right w:val="none" w:sz="0" w:space="0" w:color="auto"/>
              </w:divBdr>
            </w:div>
            <w:div w:id="1768578716">
              <w:marLeft w:val="0"/>
              <w:marRight w:val="0"/>
              <w:marTop w:val="0"/>
              <w:marBottom w:val="0"/>
              <w:divBdr>
                <w:top w:val="none" w:sz="0" w:space="0" w:color="auto"/>
                <w:left w:val="none" w:sz="0" w:space="0" w:color="auto"/>
                <w:bottom w:val="none" w:sz="0" w:space="0" w:color="auto"/>
                <w:right w:val="none" w:sz="0" w:space="0" w:color="auto"/>
              </w:divBdr>
            </w:div>
            <w:div w:id="1775858736">
              <w:marLeft w:val="0"/>
              <w:marRight w:val="0"/>
              <w:marTop w:val="0"/>
              <w:marBottom w:val="0"/>
              <w:divBdr>
                <w:top w:val="none" w:sz="0" w:space="0" w:color="auto"/>
                <w:left w:val="none" w:sz="0" w:space="0" w:color="auto"/>
                <w:bottom w:val="none" w:sz="0" w:space="0" w:color="auto"/>
                <w:right w:val="none" w:sz="0" w:space="0" w:color="auto"/>
              </w:divBdr>
            </w:div>
            <w:div w:id="1790472730">
              <w:marLeft w:val="0"/>
              <w:marRight w:val="0"/>
              <w:marTop w:val="0"/>
              <w:marBottom w:val="0"/>
              <w:divBdr>
                <w:top w:val="none" w:sz="0" w:space="0" w:color="auto"/>
                <w:left w:val="none" w:sz="0" w:space="0" w:color="auto"/>
                <w:bottom w:val="none" w:sz="0" w:space="0" w:color="auto"/>
                <w:right w:val="none" w:sz="0" w:space="0" w:color="auto"/>
              </w:divBdr>
            </w:div>
            <w:div w:id="1920169094">
              <w:marLeft w:val="0"/>
              <w:marRight w:val="0"/>
              <w:marTop w:val="0"/>
              <w:marBottom w:val="0"/>
              <w:divBdr>
                <w:top w:val="none" w:sz="0" w:space="0" w:color="auto"/>
                <w:left w:val="none" w:sz="0" w:space="0" w:color="auto"/>
                <w:bottom w:val="none" w:sz="0" w:space="0" w:color="auto"/>
                <w:right w:val="none" w:sz="0" w:space="0" w:color="auto"/>
              </w:divBdr>
            </w:div>
            <w:div w:id="1936204409">
              <w:marLeft w:val="0"/>
              <w:marRight w:val="0"/>
              <w:marTop w:val="0"/>
              <w:marBottom w:val="0"/>
              <w:divBdr>
                <w:top w:val="none" w:sz="0" w:space="0" w:color="auto"/>
                <w:left w:val="none" w:sz="0" w:space="0" w:color="auto"/>
                <w:bottom w:val="none" w:sz="0" w:space="0" w:color="auto"/>
                <w:right w:val="none" w:sz="0" w:space="0" w:color="auto"/>
              </w:divBdr>
            </w:div>
            <w:div w:id="2029285634">
              <w:marLeft w:val="0"/>
              <w:marRight w:val="0"/>
              <w:marTop w:val="0"/>
              <w:marBottom w:val="0"/>
              <w:divBdr>
                <w:top w:val="none" w:sz="0" w:space="0" w:color="auto"/>
                <w:left w:val="none" w:sz="0" w:space="0" w:color="auto"/>
                <w:bottom w:val="none" w:sz="0" w:space="0" w:color="auto"/>
                <w:right w:val="none" w:sz="0" w:space="0" w:color="auto"/>
              </w:divBdr>
            </w:div>
            <w:div w:id="2053768091">
              <w:marLeft w:val="0"/>
              <w:marRight w:val="0"/>
              <w:marTop w:val="0"/>
              <w:marBottom w:val="0"/>
              <w:divBdr>
                <w:top w:val="none" w:sz="0" w:space="0" w:color="auto"/>
                <w:left w:val="none" w:sz="0" w:space="0" w:color="auto"/>
                <w:bottom w:val="none" w:sz="0" w:space="0" w:color="auto"/>
                <w:right w:val="none" w:sz="0" w:space="0" w:color="auto"/>
              </w:divBdr>
            </w:div>
            <w:div w:id="2106461039">
              <w:marLeft w:val="0"/>
              <w:marRight w:val="0"/>
              <w:marTop w:val="0"/>
              <w:marBottom w:val="0"/>
              <w:divBdr>
                <w:top w:val="none" w:sz="0" w:space="0" w:color="auto"/>
                <w:left w:val="none" w:sz="0" w:space="0" w:color="auto"/>
                <w:bottom w:val="none" w:sz="0" w:space="0" w:color="auto"/>
                <w:right w:val="none" w:sz="0" w:space="0" w:color="auto"/>
              </w:divBdr>
            </w:div>
            <w:div w:id="2108233845">
              <w:marLeft w:val="0"/>
              <w:marRight w:val="0"/>
              <w:marTop w:val="0"/>
              <w:marBottom w:val="0"/>
              <w:divBdr>
                <w:top w:val="none" w:sz="0" w:space="0" w:color="auto"/>
                <w:left w:val="none" w:sz="0" w:space="0" w:color="auto"/>
                <w:bottom w:val="none" w:sz="0" w:space="0" w:color="auto"/>
                <w:right w:val="none" w:sz="0" w:space="0" w:color="auto"/>
              </w:divBdr>
            </w:div>
            <w:div w:id="2117675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1310909">
      <w:bodyDiv w:val="1"/>
      <w:marLeft w:val="0"/>
      <w:marRight w:val="0"/>
      <w:marTop w:val="0"/>
      <w:marBottom w:val="0"/>
      <w:divBdr>
        <w:top w:val="none" w:sz="0" w:space="0" w:color="auto"/>
        <w:left w:val="none" w:sz="0" w:space="0" w:color="auto"/>
        <w:bottom w:val="none" w:sz="0" w:space="0" w:color="auto"/>
        <w:right w:val="none" w:sz="0" w:space="0" w:color="auto"/>
      </w:divBdr>
      <w:divsChild>
        <w:div w:id="2086418082">
          <w:marLeft w:val="0"/>
          <w:marRight w:val="0"/>
          <w:marTop w:val="0"/>
          <w:marBottom w:val="0"/>
          <w:divBdr>
            <w:top w:val="none" w:sz="0" w:space="0" w:color="auto"/>
            <w:left w:val="none" w:sz="0" w:space="0" w:color="auto"/>
            <w:bottom w:val="none" w:sz="0" w:space="0" w:color="auto"/>
            <w:right w:val="none" w:sz="0" w:space="0" w:color="auto"/>
          </w:divBdr>
          <w:divsChild>
            <w:div w:id="10959011">
              <w:marLeft w:val="0"/>
              <w:marRight w:val="0"/>
              <w:marTop w:val="0"/>
              <w:marBottom w:val="0"/>
              <w:divBdr>
                <w:top w:val="none" w:sz="0" w:space="0" w:color="auto"/>
                <w:left w:val="none" w:sz="0" w:space="0" w:color="auto"/>
                <w:bottom w:val="none" w:sz="0" w:space="0" w:color="auto"/>
                <w:right w:val="none" w:sz="0" w:space="0" w:color="auto"/>
              </w:divBdr>
            </w:div>
            <w:div w:id="47000003">
              <w:marLeft w:val="0"/>
              <w:marRight w:val="0"/>
              <w:marTop w:val="0"/>
              <w:marBottom w:val="0"/>
              <w:divBdr>
                <w:top w:val="none" w:sz="0" w:space="0" w:color="auto"/>
                <w:left w:val="none" w:sz="0" w:space="0" w:color="auto"/>
                <w:bottom w:val="none" w:sz="0" w:space="0" w:color="auto"/>
                <w:right w:val="none" w:sz="0" w:space="0" w:color="auto"/>
              </w:divBdr>
            </w:div>
            <w:div w:id="72821862">
              <w:marLeft w:val="0"/>
              <w:marRight w:val="0"/>
              <w:marTop w:val="0"/>
              <w:marBottom w:val="0"/>
              <w:divBdr>
                <w:top w:val="none" w:sz="0" w:space="0" w:color="auto"/>
                <w:left w:val="none" w:sz="0" w:space="0" w:color="auto"/>
                <w:bottom w:val="none" w:sz="0" w:space="0" w:color="auto"/>
                <w:right w:val="none" w:sz="0" w:space="0" w:color="auto"/>
              </w:divBdr>
            </w:div>
            <w:div w:id="101459283">
              <w:marLeft w:val="0"/>
              <w:marRight w:val="0"/>
              <w:marTop w:val="0"/>
              <w:marBottom w:val="0"/>
              <w:divBdr>
                <w:top w:val="none" w:sz="0" w:space="0" w:color="auto"/>
                <w:left w:val="none" w:sz="0" w:space="0" w:color="auto"/>
                <w:bottom w:val="none" w:sz="0" w:space="0" w:color="auto"/>
                <w:right w:val="none" w:sz="0" w:space="0" w:color="auto"/>
              </w:divBdr>
            </w:div>
            <w:div w:id="103304673">
              <w:marLeft w:val="0"/>
              <w:marRight w:val="0"/>
              <w:marTop w:val="0"/>
              <w:marBottom w:val="0"/>
              <w:divBdr>
                <w:top w:val="none" w:sz="0" w:space="0" w:color="auto"/>
                <w:left w:val="none" w:sz="0" w:space="0" w:color="auto"/>
                <w:bottom w:val="none" w:sz="0" w:space="0" w:color="auto"/>
                <w:right w:val="none" w:sz="0" w:space="0" w:color="auto"/>
              </w:divBdr>
            </w:div>
            <w:div w:id="115565300">
              <w:marLeft w:val="0"/>
              <w:marRight w:val="0"/>
              <w:marTop w:val="0"/>
              <w:marBottom w:val="0"/>
              <w:divBdr>
                <w:top w:val="none" w:sz="0" w:space="0" w:color="auto"/>
                <w:left w:val="none" w:sz="0" w:space="0" w:color="auto"/>
                <w:bottom w:val="none" w:sz="0" w:space="0" w:color="auto"/>
                <w:right w:val="none" w:sz="0" w:space="0" w:color="auto"/>
              </w:divBdr>
            </w:div>
            <w:div w:id="190000498">
              <w:marLeft w:val="0"/>
              <w:marRight w:val="0"/>
              <w:marTop w:val="0"/>
              <w:marBottom w:val="0"/>
              <w:divBdr>
                <w:top w:val="none" w:sz="0" w:space="0" w:color="auto"/>
                <w:left w:val="none" w:sz="0" w:space="0" w:color="auto"/>
                <w:bottom w:val="none" w:sz="0" w:space="0" w:color="auto"/>
                <w:right w:val="none" w:sz="0" w:space="0" w:color="auto"/>
              </w:divBdr>
            </w:div>
            <w:div w:id="234512393">
              <w:marLeft w:val="0"/>
              <w:marRight w:val="0"/>
              <w:marTop w:val="0"/>
              <w:marBottom w:val="0"/>
              <w:divBdr>
                <w:top w:val="none" w:sz="0" w:space="0" w:color="auto"/>
                <w:left w:val="none" w:sz="0" w:space="0" w:color="auto"/>
                <w:bottom w:val="none" w:sz="0" w:space="0" w:color="auto"/>
                <w:right w:val="none" w:sz="0" w:space="0" w:color="auto"/>
              </w:divBdr>
            </w:div>
            <w:div w:id="252129800">
              <w:marLeft w:val="0"/>
              <w:marRight w:val="0"/>
              <w:marTop w:val="0"/>
              <w:marBottom w:val="0"/>
              <w:divBdr>
                <w:top w:val="none" w:sz="0" w:space="0" w:color="auto"/>
                <w:left w:val="none" w:sz="0" w:space="0" w:color="auto"/>
                <w:bottom w:val="none" w:sz="0" w:space="0" w:color="auto"/>
                <w:right w:val="none" w:sz="0" w:space="0" w:color="auto"/>
              </w:divBdr>
            </w:div>
            <w:div w:id="252863740">
              <w:marLeft w:val="0"/>
              <w:marRight w:val="0"/>
              <w:marTop w:val="0"/>
              <w:marBottom w:val="0"/>
              <w:divBdr>
                <w:top w:val="none" w:sz="0" w:space="0" w:color="auto"/>
                <w:left w:val="none" w:sz="0" w:space="0" w:color="auto"/>
                <w:bottom w:val="none" w:sz="0" w:space="0" w:color="auto"/>
                <w:right w:val="none" w:sz="0" w:space="0" w:color="auto"/>
              </w:divBdr>
            </w:div>
            <w:div w:id="254675138">
              <w:marLeft w:val="0"/>
              <w:marRight w:val="0"/>
              <w:marTop w:val="0"/>
              <w:marBottom w:val="0"/>
              <w:divBdr>
                <w:top w:val="none" w:sz="0" w:space="0" w:color="auto"/>
                <w:left w:val="none" w:sz="0" w:space="0" w:color="auto"/>
                <w:bottom w:val="none" w:sz="0" w:space="0" w:color="auto"/>
                <w:right w:val="none" w:sz="0" w:space="0" w:color="auto"/>
              </w:divBdr>
            </w:div>
            <w:div w:id="285896503">
              <w:marLeft w:val="0"/>
              <w:marRight w:val="0"/>
              <w:marTop w:val="0"/>
              <w:marBottom w:val="0"/>
              <w:divBdr>
                <w:top w:val="none" w:sz="0" w:space="0" w:color="auto"/>
                <w:left w:val="none" w:sz="0" w:space="0" w:color="auto"/>
                <w:bottom w:val="none" w:sz="0" w:space="0" w:color="auto"/>
                <w:right w:val="none" w:sz="0" w:space="0" w:color="auto"/>
              </w:divBdr>
            </w:div>
            <w:div w:id="306473283">
              <w:marLeft w:val="0"/>
              <w:marRight w:val="0"/>
              <w:marTop w:val="0"/>
              <w:marBottom w:val="0"/>
              <w:divBdr>
                <w:top w:val="none" w:sz="0" w:space="0" w:color="auto"/>
                <w:left w:val="none" w:sz="0" w:space="0" w:color="auto"/>
                <w:bottom w:val="none" w:sz="0" w:space="0" w:color="auto"/>
                <w:right w:val="none" w:sz="0" w:space="0" w:color="auto"/>
              </w:divBdr>
            </w:div>
            <w:div w:id="322508772">
              <w:marLeft w:val="0"/>
              <w:marRight w:val="0"/>
              <w:marTop w:val="0"/>
              <w:marBottom w:val="0"/>
              <w:divBdr>
                <w:top w:val="none" w:sz="0" w:space="0" w:color="auto"/>
                <w:left w:val="none" w:sz="0" w:space="0" w:color="auto"/>
                <w:bottom w:val="none" w:sz="0" w:space="0" w:color="auto"/>
                <w:right w:val="none" w:sz="0" w:space="0" w:color="auto"/>
              </w:divBdr>
            </w:div>
            <w:div w:id="323315846">
              <w:marLeft w:val="0"/>
              <w:marRight w:val="0"/>
              <w:marTop w:val="0"/>
              <w:marBottom w:val="0"/>
              <w:divBdr>
                <w:top w:val="none" w:sz="0" w:space="0" w:color="auto"/>
                <w:left w:val="none" w:sz="0" w:space="0" w:color="auto"/>
                <w:bottom w:val="none" w:sz="0" w:space="0" w:color="auto"/>
                <w:right w:val="none" w:sz="0" w:space="0" w:color="auto"/>
              </w:divBdr>
            </w:div>
            <w:div w:id="329261878">
              <w:marLeft w:val="0"/>
              <w:marRight w:val="0"/>
              <w:marTop w:val="0"/>
              <w:marBottom w:val="0"/>
              <w:divBdr>
                <w:top w:val="none" w:sz="0" w:space="0" w:color="auto"/>
                <w:left w:val="none" w:sz="0" w:space="0" w:color="auto"/>
                <w:bottom w:val="none" w:sz="0" w:space="0" w:color="auto"/>
                <w:right w:val="none" w:sz="0" w:space="0" w:color="auto"/>
              </w:divBdr>
            </w:div>
            <w:div w:id="329330687">
              <w:marLeft w:val="0"/>
              <w:marRight w:val="0"/>
              <w:marTop w:val="0"/>
              <w:marBottom w:val="0"/>
              <w:divBdr>
                <w:top w:val="none" w:sz="0" w:space="0" w:color="auto"/>
                <w:left w:val="none" w:sz="0" w:space="0" w:color="auto"/>
                <w:bottom w:val="none" w:sz="0" w:space="0" w:color="auto"/>
                <w:right w:val="none" w:sz="0" w:space="0" w:color="auto"/>
              </w:divBdr>
            </w:div>
            <w:div w:id="355498369">
              <w:marLeft w:val="0"/>
              <w:marRight w:val="0"/>
              <w:marTop w:val="0"/>
              <w:marBottom w:val="0"/>
              <w:divBdr>
                <w:top w:val="none" w:sz="0" w:space="0" w:color="auto"/>
                <w:left w:val="none" w:sz="0" w:space="0" w:color="auto"/>
                <w:bottom w:val="none" w:sz="0" w:space="0" w:color="auto"/>
                <w:right w:val="none" w:sz="0" w:space="0" w:color="auto"/>
              </w:divBdr>
            </w:div>
            <w:div w:id="490409079">
              <w:marLeft w:val="0"/>
              <w:marRight w:val="0"/>
              <w:marTop w:val="0"/>
              <w:marBottom w:val="0"/>
              <w:divBdr>
                <w:top w:val="none" w:sz="0" w:space="0" w:color="auto"/>
                <w:left w:val="none" w:sz="0" w:space="0" w:color="auto"/>
                <w:bottom w:val="none" w:sz="0" w:space="0" w:color="auto"/>
                <w:right w:val="none" w:sz="0" w:space="0" w:color="auto"/>
              </w:divBdr>
            </w:div>
            <w:div w:id="493256343">
              <w:marLeft w:val="0"/>
              <w:marRight w:val="0"/>
              <w:marTop w:val="0"/>
              <w:marBottom w:val="0"/>
              <w:divBdr>
                <w:top w:val="none" w:sz="0" w:space="0" w:color="auto"/>
                <w:left w:val="none" w:sz="0" w:space="0" w:color="auto"/>
                <w:bottom w:val="none" w:sz="0" w:space="0" w:color="auto"/>
                <w:right w:val="none" w:sz="0" w:space="0" w:color="auto"/>
              </w:divBdr>
            </w:div>
            <w:div w:id="559554888">
              <w:marLeft w:val="0"/>
              <w:marRight w:val="0"/>
              <w:marTop w:val="0"/>
              <w:marBottom w:val="0"/>
              <w:divBdr>
                <w:top w:val="none" w:sz="0" w:space="0" w:color="auto"/>
                <w:left w:val="none" w:sz="0" w:space="0" w:color="auto"/>
                <w:bottom w:val="none" w:sz="0" w:space="0" w:color="auto"/>
                <w:right w:val="none" w:sz="0" w:space="0" w:color="auto"/>
              </w:divBdr>
            </w:div>
            <w:div w:id="573781553">
              <w:marLeft w:val="0"/>
              <w:marRight w:val="0"/>
              <w:marTop w:val="0"/>
              <w:marBottom w:val="0"/>
              <w:divBdr>
                <w:top w:val="none" w:sz="0" w:space="0" w:color="auto"/>
                <w:left w:val="none" w:sz="0" w:space="0" w:color="auto"/>
                <w:bottom w:val="none" w:sz="0" w:space="0" w:color="auto"/>
                <w:right w:val="none" w:sz="0" w:space="0" w:color="auto"/>
              </w:divBdr>
            </w:div>
            <w:div w:id="573930514">
              <w:marLeft w:val="0"/>
              <w:marRight w:val="0"/>
              <w:marTop w:val="0"/>
              <w:marBottom w:val="0"/>
              <w:divBdr>
                <w:top w:val="none" w:sz="0" w:space="0" w:color="auto"/>
                <w:left w:val="none" w:sz="0" w:space="0" w:color="auto"/>
                <w:bottom w:val="none" w:sz="0" w:space="0" w:color="auto"/>
                <w:right w:val="none" w:sz="0" w:space="0" w:color="auto"/>
              </w:divBdr>
            </w:div>
            <w:div w:id="615135405">
              <w:marLeft w:val="0"/>
              <w:marRight w:val="0"/>
              <w:marTop w:val="0"/>
              <w:marBottom w:val="0"/>
              <w:divBdr>
                <w:top w:val="none" w:sz="0" w:space="0" w:color="auto"/>
                <w:left w:val="none" w:sz="0" w:space="0" w:color="auto"/>
                <w:bottom w:val="none" w:sz="0" w:space="0" w:color="auto"/>
                <w:right w:val="none" w:sz="0" w:space="0" w:color="auto"/>
              </w:divBdr>
            </w:div>
            <w:div w:id="628779574">
              <w:marLeft w:val="0"/>
              <w:marRight w:val="0"/>
              <w:marTop w:val="0"/>
              <w:marBottom w:val="0"/>
              <w:divBdr>
                <w:top w:val="none" w:sz="0" w:space="0" w:color="auto"/>
                <w:left w:val="none" w:sz="0" w:space="0" w:color="auto"/>
                <w:bottom w:val="none" w:sz="0" w:space="0" w:color="auto"/>
                <w:right w:val="none" w:sz="0" w:space="0" w:color="auto"/>
              </w:divBdr>
            </w:div>
            <w:div w:id="689070253">
              <w:marLeft w:val="0"/>
              <w:marRight w:val="0"/>
              <w:marTop w:val="0"/>
              <w:marBottom w:val="0"/>
              <w:divBdr>
                <w:top w:val="none" w:sz="0" w:space="0" w:color="auto"/>
                <w:left w:val="none" w:sz="0" w:space="0" w:color="auto"/>
                <w:bottom w:val="none" w:sz="0" w:space="0" w:color="auto"/>
                <w:right w:val="none" w:sz="0" w:space="0" w:color="auto"/>
              </w:divBdr>
            </w:div>
            <w:div w:id="689111422">
              <w:marLeft w:val="0"/>
              <w:marRight w:val="0"/>
              <w:marTop w:val="0"/>
              <w:marBottom w:val="0"/>
              <w:divBdr>
                <w:top w:val="none" w:sz="0" w:space="0" w:color="auto"/>
                <w:left w:val="none" w:sz="0" w:space="0" w:color="auto"/>
                <w:bottom w:val="none" w:sz="0" w:space="0" w:color="auto"/>
                <w:right w:val="none" w:sz="0" w:space="0" w:color="auto"/>
              </w:divBdr>
            </w:div>
            <w:div w:id="692145200">
              <w:marLeft w:val="0"/>
              <w:marRight w:val="0"/>
              <w:marTop w:val="0"/>
              <w:marBottom w:val="0"/>
              <w:divBdr>
                <w:top w:val="none" w:sz="0" w:space="0" w:color="auto"/>
                <w:left w:val="none" w:sz="0" w:space="0" w:color="auto"/>
                <w:bottom w:val="none" w:sz="0" w:space="0" w:color="auto"/>
                <w:right w:val="none" w:sz="0" w:space="0" w:color="auto"/>
              </w:divBdr>
            </w:div>
            <w:div w:id="874543773">
              <w:marLeft w:val="0"/>
              <w:marRight w:val="0"/>
              <w:marTop w:val="0"/>
              <w:marBottom w:val="0"/>
              <w:divBdr>
                <w:top w:val="none" w:sz="0" w:space="0" w:color="auto"/>
                <w:left w:val="none" w:sz="0" w:space="0" w:color="auto"/>
                <w:bottom w:val="none" w:sz="0" w:space="0" w:color="auto"/>
                <w:right w:val="none" w:sz="0" w:space="0" w:color="auto"/>
              </w:divBdr>
            </w:div>
            <w:div w:id="889264081">
              <w:marLeft w:val="0"/>
              <w:marRight w:val="0"/>
              <w:marTop w:val="0"/>
              <w:marBottom w:val="0"/>
              <w:divBdr>
                <w:top w:val="none" w:sz="0" w:space="0" w:color="auto"/>
                <w:left w:val="none" w:sz="0" w:space="0" w:color="auto"/>
                <w:bottom w:val="none" w:sz="0" w:space="0" w:color="auto"/>
                <w:right w:val="none" w:sz="0" w:space="0" w:color="auto"/>
              </w:divBdr>
            </w:div>
            <w:div w:id="918372328">
              <w:marLeft w:val="0"/>
              <w:marRight w:val="0"/>
              <w:marTop w:val="0"/>
              <w:marBottom w:val="0"/>
              <w:divBdr>
                <w:top w:val="none" w:sz="0" w:space="0" w:color="auto"/>
                <w:left w:val="none" w:sz="0" w:space="0" w:color="auto"/>
                <w:bottom w:val="none" w:sz="0" w:space="0" w:color="auto"/>
                <w:right w:val="none" w:sz="0" w:space="0" w:color="auto"/>
              </w:divBdr>
            </w:div>
            <w:div w:id="925462957">
              <w:marLeft w:val="0"/>
              <w:marRight w:val="0"/>
              <w:marTop w:val="0"/>
              <w:marBottom w:val="0"/>
              <w:divBdr>
                <w:top w:val="none" w:sz="0" w:space="0" w:color="auto"/>
                <w:left w:val="none" w:sz="0" w:space="0" w:color="auto"/>
                <w:bottom w:val="none" w:sz="0" w:space="0" w:color="auto"/>
                <w:right w:val="none" w:sz="0" w:space="0" w:color="auto"/>
              </w:divBdr>
            </w:div>
            <w:div w:id="990912325">
              <w:marLeft w:val="0"/>
              <w:marRight w:val="0"/>
              <w:marTop w:val="0"/>
              <w:marBottom w:val="0"/>
              <w:divBdr>
                <w:top w:val="none" w:sz="0" w:space="0" w:color="auto"/>
                <w:left w:val="none" w:sz="0" w:space="0" w:color="auto"/>
                <w:bottom w:val="none" w:sz="0" w:space="0" w:color="auto"/>
                <w:right w:val="none" w:sz="0" w:space="0" w:color="auto"/>
              </w:divBdr>
            </w:div>
            <w:div w:id="1104152215">
              <w:marLeft w:val="0"/>
              <w:marRight w:val="0"/>
              <w:marTop w:val="0"/>
              <w:marBottom w:val="0"/>
              <w:divBdr>
                <w:top w:val="none" w:sz="0" w:space="0" w:color="auto"/>
                <w:left w:val="none" w:sz="0" w:space="0" w:color="auto"/>
                <w:bottom w:val="none" w:sz="0" w:space="0" w:color="auto"/>
                <w:right w:val="none" w:sz="0" w:space="0" w:color="auto"/>
              </w:divBdr>
            </w:div>
            <w:div w:id="1118840960">
              <w:marLeft w:val="0"/>
              <w:marRight w:val="0"/>
              <w:marTop w:val="0"/>
              <w:marBottom w:val="0"/>
              <w:divBdr>
                <w:top w:val="none" w:sz="0" w:space="0" w:color="auto"/>
                <w:left w:val="none" w:sz="0" w:space="0" w:color="auto"/>
                <w:bottom w:val="none" w:sz="0" w:space="0" w:color="auto"/>
                <w:right w:val="none" w:sz="0" w:space="0" w:color="auto"/>
              </w:divBdr>
            </w:div>
            <w:div w:id="1120029719">
              <w:marLeft w:val="0"/>
              <w:marRight w:val="0"/>
              <w:marTop w:val="0"/>
              <w:marBottom w:val="0"/>
              <w:divBdr>
                <w:top w:val="none" w:sz="0" w:space="0" w:color="auto"/>
                <w:left w:val="none" w:sz="0" w:space="0" w:color="auto"/>
                <w:bottom w:val="none" w:sz="0" w:space="0" w:color="auto"/>
                <w:right w:val="none" w:sz="0" w:space="0" w:color="auto"/>
              </w:divBdr>
            </w:div>
            <w:div w:id="1149980853">
              <w:marLeft w:val="0"/>
              <w:marRight w:val="0"/>
              <w:marTop w:val="0"/>
              <w:marBottom w:val="0"/>
              <w:divBdr>
                <w:top w:val="none" w:sz="0" w:space="0" w:color="auto"/>
                <w:left w:val="none" w:sz="0" w:space="0" w:color="auto"/>
                <w:bottom w:val="none" w:sz="0" w:space="0" w:color="auto"/>
                <w:right w:val="none" w:sz="0" w:space="0" w:color="auto"/>
              </w:divBdr>
            </w:div>
            <w:div w:id="1161652577">
              <w:marLeft w:val="0"/>
              <w:marRight w:val="0"/>
              <w:marTop w:val="0"/>
              <w:marBottom w:val="0"/>
              <w:divBdr>
                <w:top w:val="none" w:sz="0" w:space="0" w:color="auto"/>
                <w:left w:val="none" w:sz="0" w:space="0" w:color="auto"/>
                <w:bottom w:val="none" w:sz="0" w:space="0" w:color="auto"/>
                <w:right w:val="none" w:sz="0" w:space="0" w:color="auto"/>
              </w:divBdr>
            </w:div>
            <w:div w:id="1178154945">
              <w:marLeft w:val="0"/>
              <w:marRight w:val="0"/>
              <w:marTop w:val="0"/>
              <w:marBottom w:val="0"/>
              <w:divBdr>
                <w:top w:val="none" w:sz="0" w:space="0" w:color="auto"/>
                <w:left w:val="none" w:sz="0" w:space="0" w:color="auto"/>
                <w:bottom w:val="none" w:sz="0" w:space="0" w:color="auto"/>
                <w:right w:val="none" w:sz="0" w:space="0" w:color="auto"/>
              </w:divBdr>
            </w:div>
            <w:div w:id="1196195505">
              <w:marLeft w:val="0"/>
              <w:marRight w:val="0"/>
              <w:marTop w:val="0"/>
              <w:marBottom w:val="0"/>
              <w:divBdr>
                <w:top w:val="none" w:sz="0" w:space="0" w:color="auto"/>
                <w:left w:val="none" w:sz="0" w:space="0" w:color="auto"/>
                <w:bottom w:val="none" w:sz="0" w:space="0" w:color="auto"/>
                <w:right w:val="none" w:sz="0" w:space="0" w:color="auto"/>
              </w:divBdr>
            </w:div>
            <w:div w:id="1199734253">
              <w:marLeft w:val="0"/>
              <w:marRight w:val="0"/>
              <w:marTop w:val="0"/>
              <w:marBottom w:val="0"/>
              <w:divBdr>
                <w:top w:val="none" w:sz="0" w:space="0" w:color="auto"/>
                <w:left w:val="none" w:sz="0" w:space="0" w:color="auto"/>
                <w:bottom w:val="none" w:sz="0" w:space="0" w:color="auto"/>
                <w:right w:val="none" w:sz="0" w:space="0" w:color="auto"/>
              </w:divBdr>
            </w:div>
            <w:div w:id="1270695170">
              <w:marLeft w:val="0"/>
              <w:marRight w:val="0"/>
              <w:marTop w:val="0"/>
              <w:marBottom w:val="0"/>
              <w:divBdr>
                <w:top w:val="none" w:sz="0" w:space="0" w:color="auto"/>
                <w:left w:val="none" w:sz="0" w:space="0" w:color="auto"/>
                <w:bottom w:val="none" w:sz="0" w:space="0" w:color="auto"/>
                <w:right w:val="none" w:sz="0" w:space="0" w:color="auto"/>
              </w:divBdr>
            </w:div>
            <w:div w:id="1282028385">
              <w:marLeft w:val="0"/>
              <w:marRight w:val="0"/>
              <w:marTop w:val="0"/>
              <w:marBottom w:val="0"/>
              <w:divBdr>
                <w:top w:val="none" w:sz="0" w:space="0" w:color="auto"/>
                <w:left w:val="none" w:sz="0" w:space="0" w:color="auto"/>
                <w:bottom w:val="none" w:sz="0" w:space="0" w:color="auto"/>
                <w:right w:val="none" w:sz="0" w:space="0" w:color="auto"/>
              </w:divBdr>
            </w:div>
            <w:div w:id="1315599265">
              <w:marLeft w:val="0"/>
              <w:marRight w:val="0"/>
              <w:marTop w:val="0"/>
              <w:marBottom w:val="0"/>
              <w:divBdr>
                <w:top w:val="none" w:sz="0" w:space="0" w:color="auto"/>
                <w:left w:val="none" w:sz="0" w:space="0" w:color="auto"/>
                <w:bottom w:val="none" w:sz="0" w:space="0" w:color="auto"/>
                <w:right w:val="none" w:sz="0" w:space="0" w:color="auto"/>
              </w:divBdr>
            </w:div>
            <w:div w:id="1325932932">
              <w:marLeft w:val="0"/>
              <w:marRight w:val="0"/>
              <w:marTop w:val="0"/>
              <w:marBottom w:val="0"/>
              <w:divBdr>
                <w:top w:val="none" w:sz="0" w:space="0" w:color="auto"/>
                <w:left w:val="none" w:sz="0" w:space="0" w:color="auto"/>
                <w:bottom w:val="none" w:sz="0" w:space="0" w:color="auto"/>
                <w:right w:val="none" w:sz="0" w:space="0" w:color="auto"/>
              </w:divBdr>
            </w:div>
            <w:div w:id="1380351928">
              <w:marLeft w:val="0"/>
              <w:marRight w:val="0"/>
              <w:marTop w:val="0"/>
              <w:marBottom w:val="0"/>
              <w:divBdr>
                <w:top w:val="none" w:sz="0" w:space="0" w:color="auto"/>
                <w:left w:val="none" w:sz="0" w:space="0" w:color="auto"/>
                <w:bottom w:val="none" w:sz="0" w:space="0" w:color="auto"/>
                <w:right w:val="none" w:sz="0" w:space="0" w:color="auto"/>
              </w:divBdr>
            </w:div>
            <w:div w:id="1382360000">
              <w:marLeft w:val="0"/>
              <w:marRight w:val="0"/>
              <w:marTop w:val="0"/>
              <w:marBottom w:val="0"/>
              <w:divBdr>
                <w:top w:val="none" w:sz="0" w:space="0" w:color="auto"/>
                <w:left w:val="none" w:sz="0" w:space="0" w:color="auto"/>
                <w:bottom w:val="none" w:sz="0" w:space="0" w:color="auto"/>
                <w:right w:val="none" w:sz="0" w:space="0" w:color="auto"/>
              </w:divBdr>
            </w:div>
            <w:div w:id="1426345245">
              <w:marLeft w:val="0"/>
              <w:marRight w:val="0"/>
              <w:marTop w:val="0"/>
              <w:marBottom w:val="0"/>
              <w:divBdr>
                <w:top w:val="none" w:sz="0" w:space="0" w:color="auto"/>
                <w:left w:val="none" w:sz="0" w:space="0" w:color="auto"/>
                <w:bottom w:val="none" w:sz="0" w:space="0" w:color="auto"/>
                <w:right w:val="none" w:sz="0" w:space="0" w:color="auto"/>
              </w:divBdr>
            </w:div>
            <w:div w:id="1472285899">
              <w:marLeft w:val="0"/>
              <w:marRight w:val="0"/>
              <w:marTop w:val="0"/>
              <w:marBottom w:val="0"/>
              <w:divBdr>
                <w:top w:val="none" w:sz="0" w:space="0" w:color="auto"/>
                <w:left w:val="none" w:sz="0" w:space="0" w:color="auto"/>
                <w:bottom w:val="none" w:sz="0" w:space="0" w:color="auto"/>
                <w:right w:val="none" w:sz="0" w:space="0" w:color="auto"/>
              </w:divBdr>
            </w:div>
            <w:div w:id="1546597042">
              <w:marLeft w:val="0"/>
              <w:marRight w:val="0"/>
              <w:marTop w:val="0"/>
              <w:marBottom w:val="0"/>
              <w:divBdr>
                <w:top w:val="none" w:sz="0" w:space="0" w:color="auto"/>
                <w:left w:val="none" w:sz="0" w:space="0" w:color="auto"/>
                <w:bottom w:val="none" w:sz="0" w:space="0" w:color="auto"/>
                <w:right w:val="none" w:sz="0" w:space="0" w:color="auto"/>
              </w:divBdr>
            </w:div>
            <w:div w:id="1547446962">
              <w:marLeft w:val="0"/>
              <w:marRight w:val="0"/>
              <w:marTop w:val="0"/>
              <w:marBottom w:val="0"/>
              <w:divBdr>
                <w:top w:val="none" w:sz="0" w:space="0" w:color="auto"/>
                <w:left w:val="none" w:sz="0" w:space="0" w:color="auto"/>
                <w:bottom w:val="none" w:sz="0" w:space="0" w:color="auto"/>
                <w:right w:val="none" w:sz="0" w:space="0" w:color="auto"/>
              </w:divBdr>
            </w:div>
            <w:div w:id="1549803097">
              <w:marLeft w:val="0"/>
              <w:marRight w:val="0"/>
              <w:marTop w:val="0"/>
              <w:marBottom w:val="0"/>
              <w:divBdr>
                <w:top w:val="none" w:sz="0" w:space="0" w:color="auto"/>
                <w:left w:val="none" w:sz="0" w:space="0" w:color="auto"/>
                <w:bottom w:val="none" w:sz="0" w:space="0" w:color="auto"/>
                <w:right w:val="none" w:sz="0" w:space="0" w:color="auto"/>
              </w:divBdr>
            </w:div>
            <w:div w:id="1556311030">
              <w:marLeft w:val="0"/>
              <w:marRight w:val="0"/>
              <w:marTop w:val="0"/>
              <w:marBottom w:val="0"/>
              <w:divBdr>
                <w:top w:val="none" w:sz="0" w:space="0" w:color="auto"/>
                <w:left w:val="none" w:sz="0" w:space="0" w:color="auto"/>
                <w:bottom w:val="none" w:sz="0" w:space="0" w:color="auto"/>
                <w:right w:val="none" w:sz="0" w:space="0" w:color="auto"/>
              </w:divBdr>
            </w:div>
            <w:div w:id="1561094662">
              <w:marLeft w:val="0"/>
              <w:marRight w:val="0"/>
              <w:marTop w:val="0"/>
              <w:marBottom w:val="0"/>
              <w:divBdr>
                <w:top w:val="none" w:sz="0" w:space="0" w:color="auto"/>
                <w:left w:val="none" w:sz="0" w:space="0" w:color="auto"/>
                <w:bottom w:val="none" w:sz="0" w:space="0" w:color="auto"/>
                <w:right w:val="none" w:sz="0" w:space="0" w:color="auto"/>
              </w:divBdr>
            </w:div>
            <w:div w:id="1574972126">
              <w:marLeft w:val="0"/>
              <w:marRight w:val="0"/>
              <w:marTop w:val="0"/>
              <w:marBottom w:val="0"/>
              <w:divBdr>
                <w:top w:val="none" w:sz="0" w:space="0" w:color="auto"/>
                <w:left w:val="none" w:sz="0" w:space="0" w:color="auto"/>
                <w:bottom w:val="none" w:sz="0" w:space="0" w:color="auto"/>
                <w:right w:val="none" w:sz="0" w:space="0" w:color="auto"/>
              </w:divBdr>
            </w:div>
            <w:div w:id="1583298093">
              <w:marLeft w:val="0"/>
              <w:marRight w:val="0"/>
              <w:marTop w:val="0"/>
              <w:marBottom w:val="0"/>
              <w:divBdr>
                <w:top w:val="none" w:sz="0" w:space="0" w:color="auto"/>
                <w:left w:val="none" w:sz="0" w:space="0" w:color="auto"/>
                <w:bottom w:val="none" w:sz="0" w:space="0" w:color="auto"/>
                <w:right w:val="none" w:sz="0" w:space="0" w:color="auto"/>
              </w:divBdr>
            </w:div>
            <w:div w:id="1617833036">
              <w:marLeft w:val="0"/>
              <w:marRight w:val="0"/>
              <w:marTop w:val="0"/>
              <w:marBottom w:val="0"/>
              <w:divBdr>
                <w:top w:val="none" w:sz="0" w:space="0" w:color="auto"/>
                <w:left w:val="none" w:sz="0" w:space="0" w:color="auto"/>
                <w:bottom w:val="none" w:sz="0" w:space="0" w:color="auto"/>
                <w:right w:val="none" w:sz="0" w:space="0" w:color="auto"/>
              </w:divBdr>
            </w:div>
            <w:div w:id="1638950083">
              <w:marLeft w:val="0"/>
              <w:marRight w:val="0"/>
              <w:marTop w:val="0"/>
              <w:marBottom w:val="0"/>
              <w:divBdr>
                <w:top w:val="none" w:sz="0" w:space="0" w:color="auto"/>
                <w:left w:val="none" w:sz="0" w:space="0" w:color="auto"/>
                <w:bottom w:val="none" w:sz="0" w:space="0" w:color="auto"/>
                <w:right w:val="none" w:sz="0" w:space="0" w:color="auto"/>
              </w:divBdr>
            </w:div>
            <w:div w:id="1687633578">
              <w:marLeft w:val="0"/>
              <w:marRight w:val="0"/>
              <w:marTop w:val="0"/>
              <w:marBottom w:val="0"/>
              <w:divBdr>
                <w:top w:val="none" w:sz="0" w:space="0" w:color="auto"/>
                <w:left w:val="none" w:sz="0" w:space="0" w:color="auto"/>
                <w:bottom w:val="none" w:sz="0" w:space="0" w:color="auto"/>
                <w:right w:val="none" w:sz="0" w:space="0" w:color="auto"/>
              </w:divBdr>
            </w:div>
            <w:div w:id="1695111375">
              <w:marLeft w:val="0"/>
              <w:marRight w:val="0"/>
              <w:marTop w:val="0"/>
              <w:marBottom w:val="0"/>
              <w:divBdr>
                <w:top w:val="none" w:sz="0" w:space="0" w:color="auto"/>
                <w:left w:val="none" w:sz="0" w:space="0" w:color="auto"/>
                <w:bottom w:val="none" w:sz="0" w:space="0" w:color="auto"/>
                <w:right w:val="none" w:sz="0" w:space="0" w:color="auto"/>
              </w:divBdr>
            </w:div>
            <w:div w:id="1704935132">
              <w:marLeft w:val="0"/>
              <w:marRight w:val="0"/>
              <w:marTop w:val="0"/>
              <w:marBottom w:val="0"/>
              <w:divBdr>
                <w:top w:val="none" w:sz="0" w:space="0" w:color="auto"/>
                <w:left w:val="none" w:sz="0" w:space="0" w:color="auto"/>
                <w:bottom w:val="none" w:sz="0" w:space="0" w:color="auto"/>
                <w:right w:val="none" w:sz="0" w:space="0" w:color="auto"/>
              </w:divBdr>
            </w:div>
            <w:div w:id="1795556625">
              <w:marLeft w:val="0"/>
              <w:marRight w:val="0"/>
              <w:marTop w:val="0"/>
              <w:marBottom w:val="0"/>
              <w:divBdr>
                <w:top w:val="none" w:sz="0" w:space="0" w:color="auto"/>
                <w:left w:val="none" w:sz="0" w:space="0" w:color="auto"/>
                <w:bottom w:val="none" w:sz="0" w:space="0" w:color="auto"/>
                <w:right w:val="none" w:sz="0" w:space="0" w:color="auto"/>
              </w:divBdr>
            </w:div>
            <w:div w:id="1799182181">
              <w:marLeft w:val="0"/>
              <w:marRight w:val="0"/>
              <w:marTop w:val="0"/>
              <w:marBottom w:val="0"/>
              <w:divBdr>
                <w:top w:val="none" w:sz="0" w:space="0" w:color="auto"/>
                <w:left w:val="none" w:sz="0" w:space="0" w:color="auto"/>
                <w:bottom w:val="none" w:sz="0" w:space="0" w:color="auto"/>
                <w:right w:val="none" w:sz="0" w:space="0" w:color="auto"/>
              </w:divBdr>
            </w:div>
            <w:div w:id="1824276294">
              <w:marLeft w:val="0"/>
              <w:marRight w:val="0"/>
              <w:marTop w:val="0"/>
              <w:marBottom w:val="0"/>
              <w:divBdr>
                <w:top w:val="none" w:sz="0" w:space="0" w:color="auto"/>
                <w:left w:val="none" w:sz="0" w:space="0" w:color="auto"/>
                <w:bottom w:val="none" w:sz="0" w:space="0" w:color="auto"/>
                <w:right w:val="none" w:sz="0" w:space="0" w:color="auto"/>
              </w:divBdr>
            </w:div>
            <w:div w:id="1826164773">
              <w:marLeft w:val="0"/>
              <w:marRight w:val="0"/>
              <w:marTop w:val="0"/>
              <w:marBottom w:val="0"/>
              <w:divBdr>
                <w:top w:val="none" w:sz="0" w:space="0" w:color="auto"/>
                <w:left w:val="none" w:sz="0" w:space="0" w:color="auto"/>
                <w:bottom w:val="none" w:sz="0" w:space="0" w:color="auto"/>
                <w:right w:val="none" w:sz="0" w:space="0" w:color="auto"/>
              </w:divBdr>
            </w:div>
            <w:div w:id="1829244816">
              <w:marLeft w:val="0"/>
              <w:marRight w:val="0"/>
              <w:marTop w:val="0"/>
              <w:marBottom w:val="0"/>
              <w:divBdr>
                <w:top w:val="none" w:sz="0" w:space="0" w:color="auto"/>
                <w:left w:val="none" w:sz="0" w:space="0" w:color="auto"/>
                <w:bottom w:val="none" w:sz="0" w:space="0" w:color="auto"/>
                <w:right w:val="none" w:sz="0" w:space="0" w:color="auto"/>
              </w:divBdr>
            </w:div>
            <w:div w:id="1875381336">
              <w:marLeft w:val="0"/>
              <w:marRight w:val="0"/>
              <w:marTop w:val="0"/>
              <w:marBottom w:val="0"/>
              <w:divBdr>
                <w:top w:val="none" w:sz="0" w:space="0" w:color="auto"/>
                <w:left w:val="none" w:sz="0" w:space="0" w:color="auto"/>
                <w:bottom w:val="none" w:sz="0" w:space="0" w:color="auto"/>
                <w:right w:val="none" w:sz="0" w:space="0" w:color="auto"/>
              </w:divBdr>
            </w:div>
            <w:div w:id="1900242296">
              <w:marLeft w:val="0"/>
              <w:marRight w:val="0"/>
              <w:marTop w:val="0"/>
              <w:marBottom w:val="0"/>
              <w:divBdr>
                <w:top w:val="none" w:sz="0" w:space="0" w:color="auto"/>
                <w:left w:val="none" w:sz="0" w:space="0" w:color="auto"/>
                <w:bottom w:val="none" w:sz="0" w:space="0" w:color="auto"/>
                <w:right w:val="none" w:sz="0" w:space="0" w:color="auto"/>
              </w:divBdr>
            </w:div>
            <w:div w:id="1929923686">
              <w:marLeft w:val="0"/>
              <w:marRight w:val="0"/>
              <w:marTop w:val="0"/>
              <w:marBottom w:val="0"/>
              <w:divBdr>
                <w:top w:val="none" w:sz="0" w:space="0" w:color="auto"/>
                <w:left w:val="none" w:sz="0" w:space="0" w:color="auto"/>
                <w:bottom w:val="none" w:sz="0" w:space="0" w:color="auto"/>
                <w:right w:val="none" w:sz="0" w:space="0" w:color="auto"/>
              </w:divBdr>
            </w:div>
            <w:div w:id="1952393078">
              <w:marLeft w:val="0"/>
              <w:marRight w:val="0"/>
              <w:marTop w:val="0"/>
              <w:marBottom w:val="0"/>
              <w:divBdr>
                <w:top w:val="none" w:sz="0" w:space="0" w:color="auto"/>
                <w:left w:val="none" w:sz="0" w:space="0" w:color="auto"/>
                <w:bottom w:val="none" w:sz="0" w:space="0" w:color="auto"/>
                <w:right w:val="none" w:sz="0" w:space="0" w:color="auto"/>
              </w:divBdr>
            </w:div>
            <w:div w:id="1954745183">
              <w:marLeft w:val="0"/>
              <w:marRight w:val="0"/>
              <w:marTop w:val="0"/>
              <w:marBottom w:val="0"/>
              <w:divBdr>
                <w:top w:val="none" w:sz="0" w:space="0" w:color="auto"/>
                <w:left w:val="none" w:sz="0" w:space="0" w:color="auto"/>
                <w:bottom w:val="none" w:sz="0" w:space="0" w:color="auto"/>
                <w:right w:val="none" w:sz="0" w:space="0" w:color="auto"/>
              </w:divBdr>
            </w:div>
            <w:div w:id="1968662924">
              <w:marLeft w:val="0"/>
              <w:marRight w:val="0"/>
              <w:marTop w:val="0"/>
              <w:marBottom w:val="0"/>
              <w:divBdr>
                <w:top w:val="none" w:sz="0" w:space="0" w:color="auto"/>
                <w:left w:val="none" w:sz="0" w:space="0" w:color="auto"/>
                <w:bottom w:val="none" w:sz="0" w:space="0" w:color="auto"/>
                <w:right w:val="none" w:sz="0" w:space="0" w:color="auto"/>
              </w:divBdr>
            </w:div>
            <w:div w:id="1974552688">
              <w:marLeft w:val="0"/>
              <w:marRight w:val="0"/>
              <w:marTop w:val="0"/>
              <w:marBottom w:val="0"/>
              <w:divBdr>
                <w:top w:val="none" w:sz="0" w:space="0" w:color="auto"/>
                <w:left w:val="none" w:sz="0" w:space="0" w:color="auto"/>
                <w:bottom w:val="none" w:sz="0" w:space="0" w:color="auto"/>
                <w:right w:val="none" w:sz="0" w:space="0" w:color="auto"/>
              </w:divBdr>
            </w:div>
            <w:div w:id="1976135064">
              <w:marLeft w:val="0"/>
              <w:marRight w:val="0"/>
              <w:marTop w:val="0"/>
              <w:marBottom w:val="0"/>
              <w:divBdr>
                <w:top w:val="none" w:sz="0" w:space="0" w:color="auto"/>
                <w:left w:val="none" w:sz="0" w:space="0" w:color="auto"/>
                <w:bottom w:val="none" w:sz="0" w:space="0" w:color="auto"/>
                <w:right w:val="none" w:sz="0" w:space="0" w:color="auto"/>
              </w:divBdr>
            </w:div>
            <w:div w:id="1999570164">
              <w:marLeft w:val="0"/>
              <w:marRight w:val="0"/>
              <w:marTop w:val="0"/>
              <w:marBottom w:val="0"/>
              <w:divBdr>
                <w:top w:val="none" w:sz="0" w:space="0" w:color="auto"/>
                <w:left w:val="none" w:sz="0" w:space="0" w:color="auto"/>
                <w:bottom w:val="none" w:sz="0" w:space="0" w:color="auto"/>
                <w:right w:val="none" w:sz="0" w:space="0" w:color="auto"/>
              </w:divBdr>
            </w:div>
            <w:div w:id="2040272179">
              <w:marLeft w:val="0"/>
              <w:marRight w:val="0"/>
              <w:marTop w:val="0"/>
              <w:marBottom w:val="0"/>
              <w:divBdr>
                <w:top w:val="none" w:sz="0" w:space="0" w:color="auto"/>
                <w:left w:val="none" w:sz="0" w:space="0" w:color="auto"/>
                <w:bottom w:val="none" w:sz="0" w:space="0" w:color="auto"/>
                <w:right w:val="none" w:sz="0" w:space="0" w:color="auto"/>
              </w:divBdr>
            </w:div>
            <w:div w:id="2102408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466526">
      <w:bodyDiv w:val="1"/>
      <w:marLeft w:val="0"/>
      <w:marRight w:val="0"/>
      <w:marTop w:val="0"/>
      <w:marBottom w:val="0"/>
      <w:divBdr>
        <w:top w:val="none" w:sz="0" w:space="0" w:color="auto"/>
        <w:left w:val="none" w:sz="0" w:space="0" w:color="auto"/>
        <w:bottom w:val="none" w:sz="0" w:space="0" w:color="auto"/>
        <w:right w:val="none" w:sz="0" w:space="0" w:color="auto"/>
      </w:divBdr>
      <w:divsChild>
        <w:div w:id="986475600">
          <w:marLeft w:val="0"/>
          <w:marRight w:val="0"/>
          <w:marTop w:val="0"/>
          <w:marBottom w:val="0"/>
          <w:divBdr>
            <w:top w:val="none" w:sz="0" w:space="0" w:color="auto"/>
            <w:left w:val="none" w:sz="0" w:space="0" w:color="auto"/>
            <w:bottom w:val="none" w:sz="0" w:space="0" w:color="auto"/>
            <w:right w:val="none" w:sz="0" w:space="0" w:color="auto"/>
          </w:divBdr>
          <w:divsChild>
            <w:div w:id="5788467">
              <w:marLeft w:val="0"/>
              <w:marRight w:val="0"/>
              <w:marTop w:val="0"/>
              <w:marBottom w:val="0"/>
              <w:divBdr>
                <w:top w:val="none" w:sz="0" w:space="0" w:color="auto"/>
                <w:left w:val="none" w:sz="0" w:space="0" w:color="auto"/>
                <w:bottom w:val="none" w:sz="0" w:space="0" w:color="auto"/>
                <w:right w:val="none" w:sz="0" w:space="0" w:color="auto"/>
              </w:divBdr>
            </w:div>
            <w:div w:id="74326309">
              <w:marLeft w:val="0"/>
              <w:marRight w:val="0"/>
              <w:marTop w:val="0"/>
              <w:marBottom w:val="0"/>
              <w:divBdr>
                <w:top w:val="none" w:sz="0" w:space="0" w:color="auto"/>
                <w:left w:val="none" w:sz="0" w:space="0" w:color="auto"/>
                <w:bottom w:val="none" w:sz="0" w:space="0" w:color="auto"/>
                <w:right w:val="none" w:sz="0" w:space="0" w:color="auto"/>
              </w:divBdr>
            </w:div>
            <w:div w:id="216402931">
              <w:marLeft w:val="0"/>
              <w:marRight w:val="0"/>
              <w:marTop w:val="0"/>
              <w:marBottom w:val="0"/>
              <w:divBdr>
                <w:top w:val="none" w:sz="0" w:space="0" w:color="auto"/>
                <w:left w:val="none" w:sz="0" w:space="0" w:color="auto"/>
                <w:bottom w:val="none" w:sz="0" w:space="0" w:color="auto"/>
                <w:right w:val="none" w:sz="0" w:space="0" w:color="auto"/>
              </w:divBdr>
            </w:div>
            <w:div w:id="301159830">
              <w:marLeft w:val="0"/>
              <w:marRight w:val="0"/>
              <w:marTop w:val="0"/>
              <w:marBottom w:val="0"/>
              <w:divBdr>
                <w:top w:val="none" w:sz="0" w:space="0" w:color="auto"/>
                <w:left w:val="none" w:sz="0" w:space="0" w:color="auto"/>
                <w:bottom w:val="none" w:sz="0" w:space="0" w:color="auto"/>
                <w:right w:val="none" w:sz="0" w:space="0" w:color="auto"/>
              </w:divBdr>
            </w:div>
            <w:div w:id="307436326">
              <w:marLeft w:val="0"/>
              <w:marRight w:val="0"/>
              <w:marTop w:val="0"/>
              <w:marBottom w:val="0"/>
              <w:divBdr>
                <w:top w:val="none" w:sz="0" w:space="0" w:color="auto"/>
                <w:left w:val="none" w:sz="0" w:space="0" w:color="auto"/>
                <w:bottom w:val="none" w:sz="0" w:space="0" w:color="auto"/>
                <w:right w:val="none" w:sz="0" w:space="0" w:color="auto"/>
              </w:divBdr>
            </w:div>
            <w:div w:id="427194576">
              <w:marLeft w:val="0"/>
              <w:marRight w:val="0"/>
              <w:marTop w:val="0"/>
              <w:marBottom w:val="0"/>
              <w:divBdr>
                <w:top w:val="none" w:sz="0" w:space="0" w:color="auto"/>
                <w:left w:val="none" w:sz="0" w:space="0" w:color="auto"/>
                <w:bottom w:val="none" w:sz="0" w:space="0" w:color="auto"/>
                <w:right w:val="none" w:sz="0" w:space="0" w:color="auto"/>
              </w:divBdr>
            </w:div>
            <w:div w:id="437991312">
              <w:marLeft w:val="0"/>
              <w:marRight w:val="0"/>
              <w:marTop w:val="0"/>
              <w:marBottom w:val="0"/>
              <w:divBdr>
                <w:top w:val="none" w:sz="0" w:space="0" w:color="auto"/>
                <w:left w:val="none" w:sz="0" w:space="0" w:color="auto"/>
                <w:bottom w:val="none" w:sz="0" w:space="0" w:color="auto"/>
                <w:right w:val="none" w:sz="0" w:space="0" w:color="auto"/>
              </w:divBdr>
            </w:div>
            <w:div w:id="504133837">
              <w:marLeft w:val="0"/>
              <w:marRight w:val="0"/>
              <w:marTop w:val="0"/>
              <w:marBottom w:val="0"/>
              <w:divBdr>
                <w:top w:val="none" w:sz="0" w:space="0" w:color="auto"/>
                <w:left w:val="none" w:sz="0" w:space="0" w:color="auto"/>
                <w:bottom w:val="none" w:sz="0" w:space="0" w:color="auto"/>
                <w:right w:val="none" w:sz="0" w:space="0" w:color="auto"/>
              </w:divBdr>
            </w:div>
            <w:div w:id="581525432">
              <w:marLeft w:val="0"/>
              <w:marRight w:val="0"/>
              <w:marTop w:val="0"/>
              <w:marBottom w:val="0"/>
              <w:divBdr>
                <w:top w:val="none" w:sz="0" w:space="0" w:color="auto"/>
                <w:left w:val="none" w:sz="0" w:space="0" w:color="auto"/>
                <w:bottom w:val="none" w:sz="0" w:space="0" w:color="auto"/>
                <w:right w:val="none" w:sz="0" w:space="0" w:color="auto"/>
              </w:divBdr>
            </w:div>
            <w:div w:id="742410767">
              <w:marLeft w:val="0"/>
              <w:marRight w:val="0"/>
              <w:marTop w:val="0"/>
              <w:marBottom w:val="0"/>
              <w:divBdr>
                <w:top w:val="none" w:sz="0" w:space="0" w:color="auto"/>
                <w:left w:val="none" w:sz="0" w:space="0" w:color="auto"/>
                <w:bottom w:val="none" w:sz="0" w:space="0" w:color="auto"/>
                <w:right w:val="none" w:sz="0" w:space="0" w:color="auto"/>
              </w:divBdr>
            </w:div>
            <w:div w:id="815268700">
              <w:marLeft w:val="0"/>
              <w:marRight w:val="0"/>
              <w:marTop w:val="0"/>
              <w:marBottom w:val="0"/>
              <w:divBdr>
                <w:top w:val="none" w:sz="0" w:space="0" w:color="auto"/>
                <w:left w:val="none" w:sz="0" w:space="0" w:color="auto"/>
                <w:bottom w:val="none" w:sz="0" w:space="0" w:color="auto"/>
                <w:right w:val="none" w:sz="0" w:space="0" w:color="auto"/>
              </w:divBdr>
            </w:div>
            <w:div w:id="843596096">
              <w:marLeft w:val="0"/>
              <w:marRight w:val="0"/>
              <w:marTop w:val="0"/>
              <w:marBottom w:val="0"/>
              <w:divBdr>
                <w:top w:val="none" w:sz="0" w:space="0" w:color="auto"/>
                <w:left w:val="none" w:sz="0" w:space="0" w:color="auto"/>
                <w:bottom w:val="none" w:sz="0" w:space="0" w:color="auto"/>
                <w:right w:val="none" w:sz="0" w:space="0" w:color="auto"/>
              </w:divBdr>
            </w:div>
            <w:div w:id="937983610">
              <w:marLeft w:val="0"/>
              <w:marRight w:val="0"/>
              <w:marTop w:val="0"/>
              <w:marBottom w:val="0"/>
              <w:divBdr>
                <w:top w:val="none" w:sz="0" w:space="0" w:color="auto"/>
                <w:left w:val="none" w:sz="0" w:space="0" w:color="auto"/>
                <w:bottom w:val="none" w:sz="0" w:space="0" w:color="auto"/>
                <w:right w:val="none" w:sz="0" w:space="0" w:color="auto"/>
              </w:divBdr>
            </w:div>
            <w:div w:id="1211764106">
              <w:marLeft w:val="0"/>
              <w:marRight w:val="0"/>
              <w:marTop w:val="0"/>
              <w:marBottom w:val="0"/>
              <w:divBdr>
                <w:top w:val="none" w:sz="0" w:space="0" w:color="auto"/>
                <w:left w:val="none" w:sz="0" w:space="0" w:color="auto"/>
                <w:bottom w:val="none" w:sz="0" w:space="0" w:color="auto"/>
                <w:right w:val="none" w:sz="0" w:space="0" w:color="auto"/>
              </w:divBdr>
            </w:div>
            <w:div w:id="1258103668">
              <w:marLeft w:val="0"/>
              <w:marRight w:val="0"/>
              <w:marTop w:val="0"/>
              <w:marBottom w:val="0"/>
              <w:divBdr>
                <w:top w:val="none" w:sz="0" w:space="0" w:color="auto"/>
                <w:left w:val="none" w:sz="0" w:space="0" w:color="auto"/>
                <w:bottom w:val="none" w:sz="0" w:space="0" w:color="auto"/>
                <w:right w:val="none" w:sz="0" w:space="0" w:color="auto"/>
              </w:divBdr>
            </w:div>
            <w:div w:id="1437215293">
              <w:marLeft w:val="0"/>
              <w:marRight w:val="0"/>
              <w:marTop w:val="0"/>
              <w:marBottom w:val="0"/>
              <w:divBdr>
                <w:top w:val="none" w:sz="0" w:space="0" w:color="auto"/>
                <w:left w:val="none" w:sz="0" w:space="0" w:color="auto"/>
                <w:bottom w:val="none" w:sz="0" w:space="0" w:color="auto"/>
                <w:right w:val="none" w:sz="0" w:space="0" w:color="auto"/>
              </w:divBdr>
            </w:div>
            <w:div w:id="1479882098">
              <w:marLeft w:val="0"/>
              <w:marRight w:val="0"/>
              <w:marTop w:val="0"/>
              <w:marBottom w:val="0"/>
              <w:divBdr>
                <w:top w:val="none" w:sz="0" w:space="0" w:color="auto"/>
                <w:left w:val="none" w:sz="0" w:space="0" w:color="auto"/>
                <w:bottom w:val="none" w:sz="0" w:space="0" w:color="auto"/>
                <w:right w:val="none" w:sz="0" w:space="0" w:color="auto"/>
              </w:divBdr>
            </w:div>
            <w:div w:id="1542403006">
              <w:marLeft w:val="0"/>
              <w:marRight w:val="0"/>
              <w:marTop w:val="0"/>
              <w:marBottom w:val="0"/>
              <w:divBdr>
                <w:top w:val="none" w:sz="0" w:space="0" w:color="auto"/>
                <w:left w:val="none" w:sz="0" w:space="0" w:color="auto"/>
                <w:bottom w:val="none" w:sz="0" w:space="0" w:color="auto"/>
                <w:right w:val="none" w:sz="0" w:space="0" w:color="auto"/>
              </w:divBdr>
            </w:div>
            <w:div w:id="1571694342">
              <w:marLeft w:val="0"/>
              <w:marRight w:val="0"/>
              <w:marTop w:val="0"/>
              <w:marBottom w:val="0"/>
              <w:divBdr>
                <w:top w:val="none" w:sz="0" w:space="0" w:color="auto"/>
                <w:left w:val="none" w:sz="0" w:space="0" w:color="auto"/>
                <w:bottom w:val="none" w:sz="0" w:space="0" w:color="auto"/>
                <w:right w:val="none" w:sz="0" w:space="0" w:color="auto"/>
              </w:divBdr>
            </w:div>
            <w:div w:id="1641152757">
              <w:marLeft w:val="0"/>
              <w:marRight w:val="0"/>
              <w:marTop w:val="0"/>
              <w:marBottom w:val="0"/>
              <w:divBdr>
                <w:top w:val="none" w:sz="0" w:space="0" w:color="auto"/>
                <w:left w:val="none" w:sz="0" w:space="0" w:color="auto"/>
                <w:bottom w:val="none" w:sz="0" w:space="0" w:color="auto"/>
                <w:right w:val="none" w:sz="0" w:space="0" w:color="auto"/>
              </w:divBdr>
            </w:div>
            <w:div w:id="1688215768">
              <w:marLeft w:val="0"/>
              <w:marRight w:val="0"/>
              <w:marTop w:val="0"/>
              <w:marBottom w:val="0"/>
              <w:divBdr>
                <w:top w:val="none" w:sz="0" w:space="0" w:color="auto"/>
                <w:left w:val="none" w:sz="0" w:space="0" w:color="auto"/>
                <w:bottom w:val="none" w:sz="0" w:space="0" w:color="auto"/>
                <w:right w:val="none" w:sz="0" w:space="0" w:color="auto"/>
              </w:divBdr>
            </w:div>
            <w:div w:id="1704943804">
              <w:marLeft w:val="0"/>
              <w:marRight w:val="0"/>
              <w:marTop w:val="0"/>
              <w:marBottom w:val="0"/>
              <w:divBdr>
                <w:top w:val="none" w:sz="0" w:space="0" w:color="auto"/>
                <w:left w:val="none" w:sz="0" w:space="0" w:color="auto"/>
                <w:bottom w:val="none" w:sz="0" w:space="0" w:color="auto"/>
                <w:right w:val="none" w:sz="0" w:space="0" w:color="auto"/>
              </w:divBdr>
            </w:div>
            <w:div w:id="1787769450">
              <w:marLeft w:val="0"/>
              <w:marRight w:val="0"/>
              <w:marTop w:val="0"/>
              <w:marBottom w:val="0"/>
              <w:divBdr>
                <w:top w:val="none" w:sz="0" w:space="0" w:color="auto"/>
                <w:left w:val="none" w:sz="0" w:space="0" w:color="auto"/>
                <w:bottom w:val="none" w:sz="0" w:space="0" w:color="auto"/>
                <w:right w:val="none" w:sz="0" w:space="0" w:color="auto"/>
              </w:divBdr>
            </w:div>
            <w:div w:id="1863277893">
              <w:marLeft w:val="0"/>
              <w:marRight w:val="0"/>
              <w:marTop w:val="0"/>
              <w:marBottom w:val="0"/>
              <w:divBdr>
                <w:top w:val="none" w:sz="0" w:space="0" w:color="auto"/>
                <w:left w:val="none" w:sz="0" w:space="0" w:color="auto"/>
                <w:bottom w:val="none" w:sz="0" w:space="0" w:color="auto"/>
                <w:right w:val="none" w:sz="0" w:space="0" w:color="auto"/>
              </w:divBdr>
            </w:div>
            <w:div w:id="1960258435">
              <w:marLeft w:val="0"/>
              <w:marRight w:val="0"/>
              <w:marTop w:val="0"/>
              <w:marBottom w:val="0"/>
              <w:divBdr>
                <w:top w:val="none" w:sz="0" w:space="0" w:color="auto"/>
                <w:left w:val="none" w:sz="0" w:space="0" w:color="auto"/>
                <w:bottom w:val="none" w:sz="0" w:space="0" w:color="auto"/>
                <w:right w:val="none" w:sz="0" w:space="0" w:color="auto"/>
              </w:divBdr>
            </w:div>
            <w:div w:id="2125422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737033">
      <w:bodyDiv w:val="1"/>
      <w:marLeft w:val="0"/>
      <w:marRight w:val="0"/>
      <w:marTop w:val="0"/>
      <w:marBottom w:val="0"/>
      <w:divBdr>
        <w:top w:val="none" w:sz="0" w:space="0" w:color="auto"/>
        <w:left w:val="none" w:sz="0" w:space="0" w:color="auto"/>
        <w:bottom w:val="none" w:sz="0" w:space="0" w:color="auto"/>
        <w:right w:val="none" w:sz="0" w:space="0" w:color="auto"/>
      </w:divBdr>
      <w:divsChild>
        <w:div w:id="941380283">
          <w:marLeft w:val="0"/>
          <w:marRight w:val="0"/>
          <w:marTop w:val="0"/>
          <w:marBottom w:val="0"/>
          <w:divBdr>
            <w:top w:val="none" w:sz="0" w:space="0" w:color="auto"/>
            <w:left w:val="none" w:sz="0" w:space="0" w:color="auto"/>
            <w:bottom w:val="none" w:sz="0" w:space="0" w:color="auto"/>
            <w:right w:val="none" w:sz="0" w:space="0" w:color="auto"/>
          </w:divBdr>
          <w:divsChild>
            <w:div w:id="1488665627">
              <w:marLeft w:val="0"/>
              <w:marRight w:val="0"/>
              <w:marTop w:val="0"/>
              <w:marBottom w:val="0"/>
              <w:divBdr>
                <w:top w:val="none" w:sz="0" w:space="0" w:color="auto"/>
                <w:left w:val="none" w:sz="0" w:space="0" w:color="auto"/>
                <w:bottom w:val="none" w:sz="0" w:space="0" w:color="auto"/>
                <w:right w:val="none" w:sz="0" w:space="0" w:color="auto"/>
              </w:divBdr>
            </w:div>
            <w:div w:id="1622570425">
              <w:marLeft w:val="0"/>
              <w:marRight w:val="0"/>
              <w:marTop w:val="0"/>
              <w:marBottom w:val="0"/>
              <w:divBdr>
                <w:top w:val="none" w:sz="0" w:space="0" w:color="auto"/>
                <w:left w:val="none" w:sz="0" w:space="0" w:color="auto"/>
                <w:bottom w:val="none" w:sz="0" w:space="0" w:color="auto"/>
                <w:right w:val="none" w:sz="0" w:space="0" w:color="auto"/>
              </w:divBdr>
            </w:div>
            <w:div w:id="2086874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356843">
      <w:bodyDiv w:val="1"/>
      <w:marLeft w:val="0"/>
      <w:marRight w:val="0"/>
      <w:marTop w:val="0"/>
      <w:marBottom w:val="0"/>
      <w:divBdr>
        <w:top w:val="none" w:sz="0" w:space="0" w:color="auto"/>
        <w:left w:val="none" w:sz="0" w:space="0" w:color="auto"/>
        <w:bottom w:val="none" w:sz="0" w:space="0" w:color="auto"/>
        <w:right w:val="none" w:sz="0" w:space="0" w:color="auto"/>
      </w:divBdr>
      <w:divsChild>
        <w:div w:id="421802537">
          <w:marLeft w:val="0"/>
          <w:marRight w:val="0"/>
          <w:marTop w:val="0"/>
          <w:marBottom w:val="0"/>
          <w:divBdr>
            <w:top w:val="none" w:sz="0" w:space="0" w:color="auto"/>
            <w:left w:val="none" w:sz="0" w:space="0" w:color="auto"/>
            <w:bottom w:val="none" w:sz="0" w:space="0" w:color="auto"/>
            <w:right w:val="none" w:sz="0" w:space="0" w:color="auto"/>
          </w:divBdr>
          <w:divsChild>
            <w:div w:id="801001310">
              <w:marLeft w:val="0"/>
              <w:marRight w:val="0"/>
              <w:marTop w:val="0"/>
              <w:marBottom w:val="0"/>
              <w:divBdr>
                <w:top w:val="none" w:sz="0" w:space="0" w:color="auto"/>
                <w:left w:val="none" w:sz="0" w:space="0" w:color="auto"/>
                <w:bottom w:val="none" w:sz="0" w:space="0" w:color="auto"/>
                <w:right w:val="none" w:sz="0" w:space="0" w:color="auto"/>
              </w:divBdr>
            </w:div>
            <w:div w:id="983971044">
              <w:marLeft w:val="0"/>
              <w:marRight w:val="0"/>
              <w:marTop w:val="0"/>
              <w:marBottom w:val="0"/>
              <w:divBdr>
                <w:top w:val="none" w:sz="0" w:space="0" w:color="auto"/>
                <w:left w:val="none" w:sz="0" w:space="0" w:color="auto"/>
                <w:bottom w:val="none" w:sz="0" w:space="0" w:color="auto"/>
                <w:right w:val="none" w:sz="0" w:space="0" w:color="auto"/>
              </w:divBdr>
            </w:div>
            <w:div w:id="1120611324">
              <w:marLeft w:val="0"/>
              <w:marRight w:val="0"/>
              <w:marTop w:val="0"/>
              <w:marBottom w:val="0"/>
              <w:divBdr>
                <w:top w:val="none" w:sz="0" w:space="0" w:color="auto"/>
                <w:left w:val="none" w:sz="0" w:space="0" w:color="auto"/>
                <w:bottom w:val="none" w:sz="0" w:space="0" w:color="auto"/>
                <w:right w:val="none" w:sz="0" w:space="0" w:color="auto"/>
              </w:divBdr>
            </w:div>
            <w:div w:id="1774276137">
              <w:marLeft w:val="0"/>
              <w:marRight w:val="0"/>
              <w:marTop w:val="0"/>
              <w:marBottom w:val="0"/>
              <w:divBdr>
                <w:top w:val="none" w:sz="0" w:space="0" w:color="auto"/>
                <w:left w:val="none" w:sz="0" w:space="0" w:color="auto"/>
                <w:bottom w:val="none" w:sz="0" w:space="0" w:color="auto"/>
                <w:right w:val="none" w:sz="0" w:space="0" w:color="auto"/>
              </w:divBdr>
            </w:div>
            <w:div w:id="1813667251">
              <w:marLeft w:val="0"/>
              <w:marRight w:val="0"/>
              <w:marTop w:val="0"/>
              <w:marBottom w:val="0"/>
              <w:divBdr>
                <w:top w:val="none" w:sz="0" w:space="0" w:color="auto"/>
                <w:left w:val="none" w:sz="0" w:space="0" w:color="auto"/>
                <w:bottom w:val="none" w:sz="0" w:space="0" w:color="auto"/>
                <w:right w:val="none" w:sz="0" w:space="0" w:color="auto"/>
              </w:divBdr>
            </w:div>
            <w:div w:id="2049137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386702">
      <w:bodyDiv w:val="1"/>
      <w:marLeft w:val="0"/>
      <w:marRight w:val="0"/>
      <w:marTop w:val="0"/>
      <w:marBottom w:val="0"/>
      <w:divBdr>
        <w:top w:val="none" w:sz="0" w:space="0" w:color="auto"/>
        <w:left w:val="none" w:sz="0" w:space="0" w:color="auto"/>
        <w:bottom w:val="none" w:sz="0" w:space="0" w:color="auto"/>
        <w:right w:val="none" w:sz="0" w:space="0" w:color="auto"/>
      </w:divBdr>
      <w:divsChild>
        <w:div w:id="1884442719">
          <w:marLeft w:val="0"/>
          <w:marRight w:val="0"/>
          <w:marTop w:val="0"/>
          <w:marBottom w:val="0"/>
          <w:divBdr>
            <w:top w:val="none" w:sz="0" w:space="0" w:color="auto"/>
            <w:left w:val="none" w:sz="0" w:space="0" w:color="auto"/>
            <w:bottom w:val="none" w:sz="0" w:space="0" w:color="auto"/>
            <w:right w:val="none" w:sz="0" w:space="0" w:color="auto"/>
          </w:divBdr>
          <w:divsChild>
            <w:div w:id="1554386271">
              <w:marLeft w:val="0"/>
              <w:marRight w:val="0"/>
              <w:marTop w:val="0"/>
              <w:marBottom w:val="0"/>
              <w:divBdr>
                <w:top w:val="none" w:sz="0" w:space="0" w:color="auto"/>
                <w:left w:val="none" w:sz="0" w:space="0" w:color="auto"/>
                <w:bottom w:val="none" w:sz="0" w:space="0" w:color="auto"/>
                <w:right w:val="none" w:sz="0" w:space="0" w:color="auto"/>
              </w:divBdr>
            </w:div>
            <w:div w:id="1777670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989509">
      <w:bodyDiv w:val="1"/>
      <w:marLeft w:val="0"/>
      <w:marRight w:val="0"/>
      <w:marTop w:val="0"/>
      <w:marBottom w:val="0"/>
      <w:divBdr>
        <w:top w:val="none" w:sz="0" w:space="0" w:color="auto"/>
        <w:left w:val="none" w:sz="0" w:space="0" w:color="auto"/>
        <w:bottom w:val="none" w:sz="0" w:space="0" w:color="auto"/>
        <w:right w:val="none" w:sz="0" w:space="0" w:color="auto"/>
      </w:divBdr>
      <w:divsChild>
        <w:div w:id="2027827703">
          <w:marLeft w:val="0"/>
          <w:marRight w:val="0"/>
          <w:marTop w:val="0"/>
          <w:marBottom w:val="0"/>
          <w:divBdr>
            <w:top w:val="none" w:sz="0" w:space="0" w:color="auto"/>
            <w:left w:val="none" w:sz="0" w:space="0" w:color="auto"/>
            <w:bottom w:val="none" w:sz="0" w:space="0" w:color="auto"/>
            <w:right w:val="none" w:sz="0" w:space="0" w:color="auto"/>
          </w:divBdr>
          <w:divsChild>
            <w:div w:id="1947998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385059">
      <w:bodyDiv w:val="1"/>
      <w:marLeft w:val="0"/>
      <w:marRight w:val="0"/>
      <w:marTop w:val="0"/>
      <w:marBottom w:val="0"/>
      <w:divBdr>
        <w:top w:val="none" w:sz="0" w:space="0" w:color="auto"/>
        <w:left w:val="none" w:sz="0" w:space="0" w:color="auto"/>
        <w:bottom w:val="none" w:sz="0" w:space="0" w:color="auto"/>
        <w:right w:val="none" w:sz="0" w:space="0" w:color="auto"/>
      </w:divBdr>
      <w:divsChild>
        <w:div w:id="1698853075">
          <w:marLeft w:val="0"/>
          <w:marRight w:val="0"/>
          <w:marTop w:val="0"/>
          <w:marBottom w:val="0"/>
          <w:divBdr>
            <w:top w:val="none" w:sz="0" w:space="0" w:color="auto"/>
            <w:left w:val="none" w:sz="0" w:space="0" w:color="auto"/>
            <w:bottom w:val="none" w:sz="0" w:space="0" w:color="auto"/>
            <w:right w:val="none" w:sz="0" w:space="0" w:color="auto"/>
          </w:divBdr>
          <w:divsChild>
            <w:div w:id="15817836">
              <w:marLeft w:val="0"/>
              <w:marRight w:val="0"/>
              <w:marTop w:val="0"/>
              <w:marBottom w:val="0"/>
              <w:divBdr>
                <w:top w:val="none" w:sz="0" w:space="0" w:color="auto"/>
                <w:left w:val="none" w:sz="0" w:space="0" w:color="auto"/>
                <w:bottom w:val="none" w:sz="0" w:space="0" w:color="auto"/>
                <w:right w:val="none" w:sz="0" w:space="0" w:color="auto"/>
              </w:divBdr>
            </w:div>
            <w:div w:id="46149171">
              <w:marLeft w:val="0"/>
              <w:marRight w:val="0"/>
              <w:marTop w:val="0"/>
              <w:marBottom w:val="0"/>
              <w:divBdr>
                <w:top w:val="none" w:sz="0" w:space="0" w:color="auto"/>
                <w:left w:val="none" w:sz="0" w:space="0" w:color="auto"/>
                <w:bottom w:val="none" w:sz="0" w:space="0" w:color="auto"/>
                <w:right w:val="none" w:sz="0" w:space="0" w:color="auto"/>
              </w:divBdr>
            </w:div>
            <w:div w:id="66346691">
              <w:marLeft w:val="0"/>
              <w:marRight w:val="0"/>
              <w:marTop w:val="0"/>
              <w:marBottom w:val="0"/>
              <w:divBdr>
                <w:top w:val="none" w:sz="0" w:space="0" w:color="auto"/>
                <w:left w:val="none" w:sz="0" w:space="0" w:color="auto"/>
                <w:bottom w:val="none" w:sz="0" w:space="0" w:color="auto"/>
                <w:right w:val="none" w:sz="0" w:space="0" w:color="auto"/>
              </w:divBdr>
            </w:div>
            <w:div w:id="82917896">
              <w:marLeft w:val="0"/>
              <w:marRight w:val="0"/>
              <w:marTop w:val="0"/>
              <w:marBottom w:val="0"/>
              <w:divBdr>
                <w:top w:val="none" w:sz="0" w:space="0" w:color="auto"/>
                <w:left w:val="none" w:sz="0" w:space="0" w:color="auto"/>
                <w:bottom w:val="none" w:sz="0" w:space="0" w:color="auto"/>
                <w:right w:val="none" w:sz="0" w:space="0" w:color="auto"/>
              </w:divBdr>
            </w:div>
            <w:div w:id="337461831">
              <w:marLeft w:val="0"/>
              <w:marRight w:val="0"/>
              <w:marTop w:val="0"/>
              <w:marBottom w:val="0"/>
              <w:divBdr>
                <w:top w:val="none" w:sz="0" w:space="0" w:color="auto"/>
                <w:left w:val="none" w:sz="0" w:space="0" w:color="auto"/>
                <w:bottom w:val="none" w:sz="0" w:space="0" w:color="auto"/>
                <w:right w:val="none" w:sz="0" w:space="0" w:color="auto"/>
              </w:divBdr>
            </w:div>
            <w:div w:id="370805655">
              <w:marLeft w:val="0"/>
              <w:marRight w:val="0"/>
              <w:marTop w:val="0"/>
              <w:marBottom w:val="0"/>
              <w:divBdr>
                <w:top w:val="none" w:sz="0" w:space="0" w:color="auto"/>
                <w:left w:val="none" w:sz="0" w:space="0" w:color="auto"/>
                <w:bottom w:val="none" w:sz="0" w:space="0" w:color="auto"/>
                <w:right w:val="none" w:sz="0" w:space="0" w:color="auto"/>
              </w:divBdr>
            </w:div>
            <w:div w:id="408505272">
              <w:marLeft w:val="0"/>
              <w:marRight w:val="0"/>
              <w:marTop w:val="0"/>
              <w:marBottom w:val="0"/>
              <w:divBdr>
                <w:top w:val="none" w:sz="0" w:space="0" w:color="auto"/>
                <w:left w:val="none" w:sz="0" w:space="0" w:color="auto"/>
                <w:bottom w:val="none" w:sz="0" w:space="0" w:color="auto"/>
                <w:right w:val="none" w:sz="0" w:space="0" w:color="auto"/>
              </w:divBdr>
            </w:div>
            <w:div w:id="507912803">
              <w:marLeft w:val="0"/>
              <w:marRight w:val="0"/>
              <w:marTop w:val="0"/>
              <w:marBottom w:val="0"/>
              <w:divBdr>
                <w:top w:val="none" w:sz="0" w:space="0" w:color="auto"/>
                <w:left w:val="none" w:sz="0" w:space="0" w:color="auto"/>
                <w:bottom w:val="none" w:sz="0" w:space="0" w:color="auto"/>
                <w:right w:val="none" w:sz="0" w:space="0" w:color="auto"/>
              </w:divBdr>
            </w:div>
            <w:div w:id="567299952">
              <w:marLeft w:val="0"/>
              <w:marRight w:val="0"/>
              <w:marTop w:val="0"/>
              <w:marBottom w:val="0"/>
              <w:divBdr>
                <w:top w:val="none" w:sz="0" w:space="0" w:color="auto"/>
                <w:left w:val="none" w:sz="0" w:space="0" w:color="auto"/>
                <w:bottom w:val="none" w:sz="0" w:space="0" w:color="auto"/>
                <w:right w:val="none" w:sz="0" w:space="0" w:color="auto"/>
              </w:divBdr>
            </w:div>
            <w:div w:id="605192040">
              <w:marLeft w:val="0"/>
              <w:marRight w:val="0"/>
              <w:marTop w:val="0"/>
              <w:marBottom w:val="0"/>
              <w:divBdr>
                <w:top w:val="none" w:sz="0" w:space="0" w:color="auto"/>
                <w:left w:val="none" w:sz="0" w:space="0" w:color="auto"/>
                <w:bottom w:val="none" w:sz="0" w:space="0" w:color="auto"/>
                <w:right w:val="none" w:sz="0" w:space="0" w:color="auto"/>
              </w:divBdr>
            </w:div>
            <w:div w:id="652638589">
              <w:marLeft w:val="0"/>
              <w:marRight w:val="0"/>
              <w:marTop w:val="0"/>
              <w:marBottom w:val="0"/>
              <w:divBdr>
                <w:top w:val="none" w:sz="0" w:space="0" w:color="auto"/>
                <w:left w:val="none" w:sz="0" w:space="0" w:color="auto"/>
                <w:bottom w:val="none" w:sz="0" w:space="0" w:color="auto"/>
                <w:right w:val="none" w:sz="0" w:space="0" w:color="auto"/>
              </w:divBdr>
            </w:div>
            <w:div w:id="673338662">
              <w:marLeft w:val="0"/>
              <w:marRight w:val="0"/>
              <w:marTop w:val="0"/>
              <w:marBottom w:val="0"/>
              <w:divBdr>
                <w:top w:val="none" w:sz="0" w:space="0" w:color="auto"/>
                <w:left w:val="none" w:sz="0" w:space="0" w:color="auto"/>
                <w:bottom w:val="none" w:sz="0" w:space="0" w:color="auto"/>
                <w:right w:val="none" w:sz="0" w:space="0" w:color="auto"/>
              </w:divBdr>
            </w:div>
            <w:div w:id="699015880">
              <w:marLeft w:val="0"/>
              <w:marRight w:val="0"/>
              <w:marTop w:val="0"/>
              <w:marBottom w:val="0"/>
              <w:divBdr>
                <w:top w:val="none" w:sz="0" w:space="0" w:color="auto"/>
                <w:left w:val="none" w:sz="0" w:space="0" w:color="auto"/>
                <w:bottom w:val="none" w:sz="0" w:space="0" w:color="auto"/>
                <w:right w:val="none" w:sz="0" w:space="0" w:color="auto"/>
              </w:divBdr>
            </w:div>
            <w:div w:id="718558225">
              <w:marLeft w:val="0"/>
              <w:marRight w:val="0"/>
              <w:marTop w:val="0"/>
              <w:marBottom w:val="0"/>
              <w:divBdr>
                <w:top w:val="none" w:sz="0" w:space="0" w:color="auto"/>
                <w:left w:val="none" w:sz="0" w:space="0" w:color="auto"/>
                <w:bottom w:val="none" w:sz="0" w:space="0" w:color="auto"/>
                <w:right w:val="none" w:sz="0" w:space="0" w:color="auto"/>
              </w:divBdr>
            </w:div>
            <w:div w:id="719479075">
              <w:marLeft w:val="0"/>
              <w:marRight w:val="0"/>
              <w:marTop w:val="0"/>
              <w:marBottom w:val="0"/>
              <w:divBdr>
                <w:top w:val="none" w:sz="0" w:space="0" w:color="auto"/>
                <w:left w:val="none" w:sz="0" w:space="0" w:color="auto"/>
                <w:bottom w:val="none" w:sz="0" w:space="0" w:color="auto"/>
                <w:right w:val="none" w:sz="0" w:space="0" w:color="auto"/>
              </w:divBdr>
            </w:div>
            <w:div w:id="743797692">
              <w:marLeft w:val="0"/>
              <w:marRight w:val="0"/>
              <w:marTop w:val="0"/>
              <w:marBottom w:val="0"/>
              <w:divBdr>
                <w:top w:val="none" w:sz="0" w:space="0" w:color="auto"/>
                <w:left w:val="none" w:sz="0" w:space="0" w:color="auto"/>
                <w:bottom w:val="none" w:sz="0" w:space="0" w:color="auto"/>
                <w:right w:val="none" w:sz="0" w:space="0" w:color="auto"/>
              </w:divBdr>
            </w:div>
            <w:div w:id="745497899">
              <w:marLeft w:val="0"/>
              <w:marRight w:val="0"/>
              <w:marTop w:val="0"/>
              <w:marBottom w:val="0"/>
              <w:divBdr>
                <w:top w:val="none" w:sz="0" w:space="0" w:color="auto"/>
                <w:left w:val="none" w:sz="0" w:space="0" w:color="auto"/>
                <w:bottom w:val="none" w:sz="0" w:space="0" w:color="auto"/>
                <w:right w:val="none" w:sz="0" w:space="0" w:color="auto"/>
              </w:divBdr>
            </w:div>
            <w:div w:id="781075380">
              <w:marLeft w:val="0"/>
              <w:marRight w:val="0"/>
              <w:marTop w:val="0"/>
              <w:marBottom w:val="0"/>
              <w:divBdr>
                <w:top w:val="none" w:sz="0" w:space="0" w:color="auto"/>
                <w:left w:val="none" w:sz="0" w:space="0" w:color="auto"/>
                <w:bottom w:val="none" w:sz="0" w:space="0" w:color="auto"/>
                <w:right w:val="none" w:sz="0" w:space="0" w:color="auto"/>
              </w:divBdr>
            </w:div>
            <w:div w:id="787891895">
              <w:marLeft w:val="0"/>
              <w:marRight w:val="0"/>
              <w:marTop w:val="0"/>
              <w:marBottom w:val="0"/>
              <w:divBdr>
                <w:top w:val="none" w:sz="0" w:space="0" w:color="auto"/>
                <w:left w:val="none" w:sz="0" w:space="0" w:color="auto"/>
                <w:bottom w:val="none" w:sz="0" w:space="0" w:color="auto"/>
                <w:right w:val="none" w:sz="0" w:space="0" w:color="auto"/>
              </w:divBdr>
            </w:div>
            <w:div w:id="890076877">
              <w:marLeft w:val="0"/>
              <w:marRight w:val="0"/>
              <w:marTop w:val="0"/>
              <w:marBottom w:val="0"/>
              <w:divBdr>
                <w:top w:val="none" w:sz="0" w:space="0" w:color="auto"/>
                <w:left w:val="none" w:sz="0" w:space="0" w:color="auto"/>
                <w:bottom w:val="none" w:sz="0" w:space="0" w:color="auto"/>
                <w:right w:val="none" w:sz="0" w:space="0" w:color="auto"/>
              </w:divBdr>
            </w:div>
            <w:div w:id="1053887739">
              <w:marLeft w:val="0"/>
              <w:marRight w:val="0"/>
              <w:marTop w:val="0"/>
              <w:marBottom w:val="0"/>
              <w:divBdr>
                <w:top w:val="none" w:sz="0" w:space="0" w:color="auto"/>
                <w:left w:val="none" w:sz="0" w:space="0" w:color="auto"/>
                <w:bottom w:val="none" w:sz="0" w:space="0" w:color="auto"/>
                <w:right w:val="none" w:sz="0" w:space="0" w:color="auto"/>
              </w:divBdr>
            </w:div>
            <w:div w:id="1061321683">
              <w:marLeft w:val="0"/>
              <w:marRight w:val="0"/>
              <w:marTop w:val="0"/>
              <w:marBottom w:val="0"/>
              <w:divBdr>
                <w:top w:val="none" w:sz="0" w:space="0" w:color="auto"/>
                <w:left w:val="none" w:sz="0" w:space="0" w:color="auto"/>
                <w:bottom w:val="none" w:sz="0" w:space="0" w:color="auto"/>
                <w:right w:val="none" w:sz="0" w:space="0" w:color="auto"/>
              </w:divBdr>
            </w:div>
            <w:div w:id="1071663218">
              <w:marLeft w:val="0"/>
              <w:marRight w:val="0"/>
              <w:marTop w:val="0"/>
              <w:marBottom w:val="0"/>
              <w:divBdr>
                <w:top w:val="none" w:sz="0" w:space="0" w:color="auto"/>
                <w:left w:val="none" w:sz="0" w:space="0" w:color="auto"/>
                <w:bottom w:val="none" w:sz="0" w:space="0" w:color="auto"/>
                <w:right w:val="none" w:sz="0" w:space="0" w:color="auto"/>
              </w:divBdr>
            </w:div>
            <w:div w:id="1112282484">
              <w:marLeft w:val="0"/>
              <w:marRight w:val="0"/>
              <w:marTop w:val="0"/>
              <w:marBottom w:val="0"/>
              <w:divBdr>
                <w:top w:val="none" w:sz="0" w:space="0" w:color="auto"/>
                <w:left w:val="none" w:sz="0" w:space="0" w:color="auto"/>
                <w:bottom w:val="none" w:sz="0" w:space="0" w:color="auto"/>
                <w:right w:val="none" w:sz="0" w:space="0" w:color="auto"/>
              </w:divBdr>
            </w:div>
            <w:div w:id="1167745322">
              <w:marLeft w:val="0"/>
              <w:marRight w:val="0"/>
              <w:marTop w:val="0"/>
              <w:marBottom w:val="0"/>
              <w:divBdr>
                <w:top w:val="none" w:sz="0" w:space="0" w:color="auto"/>
                <w:left w:val="none" w:sz="0" w:space="0" w:color="auto"/>
                <w:bottom w:val="none" w:sz="0" w:space="0" w:color="auto"/>
                <w:right w:val="none" w:sz="0" w:space="0" w:color="auto"/>
              </w:divBdr>
            </w:div>
            <w:div w:id="1181507333">
              <w:marLeft w:val="0"/>
              <w:marRight w:val="0"/>
              <w:marTop w:val="0"/>
              <w:marBottom w:val="0"/>
              <w:divBdr>
                <w:top w:val="none" w:sz="0" w:space="0" w:color="auto"/>
                <w:left w:val="none" w:sz="0" w:space="0" w:color="auto"/>
                <w:bottom w:val="none" w:sz="0" w:space="0" w:color="auto"/>
                <w:right w:val="none" w:sz="0" w:space="0" w:color="auto"/>
              </w:divBdr>
            </w:div>
            <w:div w:id="1206261368">
              <w:marLeft w:val="0"/>
              <w:marRight w:val="0"/>
              <w:marTop w:val="0"/>
              <w:marBottom w:val="0"/>
              <w:divBdr>
                <w:top w:val="none" w:sz="0" w:space="0" w:color="auto"/>
                <w:left w:val="none" w:sz="0" w:space="0" w:color="auto"/>
                <w:bottom w:val="none" w:sz="0" w:space="0" w:color="auto"/>
                <w:right w:val="none" w:sz="0" w:space="0" w:color="auto"/>
              </w:divBdr>
            </w:div>
            <w:div w:id="1304852069">
              <w:marLeft w:val="0"/>
              <w:marRight w:val="0"/>
              <w:marTop w:val="0"/>
              <w:marBottom w:val="0"/>
              <w:divBdr>
                <w:top w:val="none" w:sz="0" w:space="0" w:color="auto"/>
                <w:left w:val="none" w:sz="0" w:space="0" w:color="auto"/>
                <w:bottom w:val="none" w:sz="0" w:space="0" w:color="auto"/>
                <w:right w:val="none" w:sz="0" w:space="0" w:color="auto"/>
              </w:divBdr>
            </w:div>
            <w:div w:id="1465737332">
              <w:marLeft w:val="0"/>
              <w:marRight w:val="0"/>
              <w:marTop w:val="0"/>
              <w:marBottom w:val="0"/>
              <w:divBdr>
                <w:top w:val="none" w:sz="0" w:space="0" w:color="auto"/>
                <w:left w:val="none" w:sz="0" w:space="0" w:color="auto"/>
                <w:bottom w:val="none" w:sz="0" w:space="0" w:color="auto"/>
                <w:right w:val="none" w:sz="0" w:space="0" w:color="auto"/>
              </w:divBdr>
            </w:div>
            <w:div w:id="1526482311">
              <w:marLeft w:val="0"/>
              <w:marRight w:val="0"/>
              <w:marTop w:val="0"/>
              <w:marBottom w:val="0"/>
              <w:divBdr>
                <w:top w:val="none" w:sz="0" w:space="0" w:color="auto"/>
                <w:left w:val="none" w:sz="0" w:space="0" w:color="auto"/>
                <w:bottom w:val="none" w:sz="0" w:space="0" w:color="auto"/>
                <w:right w:val="none" w:sz="0" w:space="0" w:color="auto"/>
              </w:divBdr>
            </w:div>
            <w:div w:id="1544749189">
              <w:marLeft w:val="0"/>
              <w:marRight w:val="0"/>
              <w:marTop w:val="0"/>
              <w:marBottom w:val="0"/>
              <w:divBdr>
                <w:top w:val="none" w:sz="0" w:space="0" w:color="auto"/>
                <w:left w:val="none" w:sz="0" w:space="0" w:color="auto"/>
                <w:bottom w:val="none" w:sz="0" w:space="0" w:color="auto"/>
                <w:right w:val="none" w:sz="0" w:space="0" w:color="auto"/>
              </w:divBdr>
            </w:div>
            <w:div w:id="1548881017">
              <w:marLeft w:val="0"/>
              <w:marRight w:val="0"/>
              <w:marTop w:val="0"/>
              <w:marBottom w:val="0"/>
              <w:divBdr>
                <w:top w:val="none" w:sz="0" w:space="0" w:color="auto"/>
                <w:left w:val="none" w:sz="0" w:space="0" w:color="auto"/>
                <w:bottom w:val="none" w:sz="0" w:space="0" w:color="auto"/>
                <w:right w:val="none" w:sz="0" w:space="0" w:color="auto"/>
              </w:divBdr>
            </w:div>
            <w:div w:id="1697467147">
              <w:marLeft w:val="0"/>
              <w:marRight w:val="0"/>
              <w:marTop w:val="0"/>
              <w:marBottom w:val="0"/>
              <w:divBdr>
                <w:top w:val="none" w:sz="0" w:space="0" w:color="auto"/>
                <w:left w:val="none" w:sz="0" w:space="0" w:color="auto"/>
                <w:bottom w:val="none" w:sz="0" w:space="0" w:color="auto"/>
                <w:right w:val="none" w:sz="0" w:space="0" w:color="auto"/>
              </w:divBdr>
            </w:div>
            <w:div w:id="1772622565">
              <w:marLeft w:val="0"/>
              <w:marRight w:val="0"/>
              <w:marTop w:val="0"/>
              <w:marBottom w:val="0"/>
              <w:divBdr>
                <w:top w:val="none" w:sz="0" w:space="0" w:color="auto"/>
                <w:left w:val="none" w:sz="0" w:space="0" w:color="auto"/>
                <w:bottom w:val="none" w:sz="0" w:space="0" w:color="auto"/>
                <w:right w:val="none" w:sz="0" w:space="0" w:color="auto"/>
              </w:divBdr>
            </w:div>
            <w:div w:id="1793818066">
              <w:marLeft w:val="0"/>
              <w:marRight w:val="0"/>
              <w:marTop w:val="0"/>
              <w:marBottom w:val="0"/>
              <w:divBdr>
                <w:top w:val="none" w:sz="0" w:space="0" w:color="auto"/>
                <w:left w:val="none" w:sz="0" w:space="0" w:color="auto"/>
                <w:bottom w:val="none" w:sz="0" w:space="0" w:color="auto"/>
                <w:right w:val="none" w:sz="0" w:space="0" w:color="auto"/>
              </w:divBdr>
            </w:div>
            <w:div w:id="1838880362">
              <w:marLeft w:val="0"/>
              <w:marRight w:val="0"/>
              <w:marTop w:val="0"/>
              <w:marBottom w:val="0"/>
              <w:divBdr>
                <w:top w:val="none" w:sz="0" w:space="0" w:color="auto"/>
                <w:left w:val="none" w:sz="0" w:space="0" w:color="auto"/>
                <w:bottom w:val="none" w:sz="0" w:space="0" w:color="auto"/>
                <w:right w:val="none" w:sz="0" w:space="0" w:color="auto"/>
              </w:divBdr>
            </w:div>
            <w:div w:id="1939483050">
              <w:marLeft w:val="0"/>
              <w:marRight w:val="0"/>
              <w:marTop w:val="0"/>
              <w:marBottom w:val="0"/>
              <w:divBdr>
                <w:top w:val="none" w:sz="0" w:space="0" w:color="auto"/>
                <w:left w:val="none" w:sz="0" w:space="0" w:color="auto"/>
                <w:bottom w:val="none" w:sz="0" w:space="0" w:color="auto"/>
                <w:right w:val="none" w:sz="0" w:space="0" w:color="auto"/>
              </w:divBdr>
            </w:div>
            <w:div w:id="1991933419">
              <w:marLeft w:val="0"/>
              <w:marRight w:val="0"/>
              <w:marTop w:val="0"/>
              <w:marBottom w:val="0"/>
              <w:divBdr>
                <w:top w:val="none" w:sz="0" w:space="0" w:color="auto"/>
                <w:left w:val="none" w:sz="0" w:space="0" w:color="auto"/>
                <w:bottom w:val="none" w:sz="0" w:space="0" w:color="auto"/>
                <w:right w:val="none" w:sz="0" w:space="0" w:color="auto"/>
              </w:divBdr>
            </w:div>
            <w:div w:id="1993831969">
              <w:marLeft w:val="0"/>
              <w:marRight w:val="0"/>
              <w:marTop w:val="0"/>
              <w:marBottom w:val="0"/>
              <w:divBdr>
                <w:top w:val="none" w:sz="0" w:space="0" w:color="auto"/>
                <w:left w:val="none" w:sz="0" w:space="0" w:color="auto"/>
                <w:bottom w:val="none" w:sz="0" w:space="0" w:color="auto"/>
                <w:right w:val="none" w:sz="0" w:space="0" w:color="auto"/>
              </w:divBdr>
            </w:div>
            <w:div w:id="2002460374">
              <w:marLeft w:val="0"/>
              <w:marRight w:val="0"/>
              <w:marTop w:val="0"/>
              <w:marBottom w:val="0"/>
              <w:divBdr>
                <w:top w:val="none" w:sz="0" w:space="0" w:color="auto"/>
                <w:left w:val="none" w:sz="0" w:space="0" w:color="auto"/>
                <w:bottom w:val="none" w:sz="0" w:space="0" w:color="auto"/>
                <w:right w:val="none" w:sz="0" w:space="0" w:color="auto"/>
              </w:divBdr>
            </w:div>
            <w:div w:id="2010210560">
              <w:marLeft w:val="0"/>
              <w:marRight w:val="0"/>
              <w:marTop w:val="0"/>
              <w:marBottom w:val="0"/>
              <w:divBdr>
                <w:top w:val="none" w:sz="0" w:space="0" w:color="auto"/>
                <w:left w:val="none" w:sz="0" w:space="0" w:color="auto"/>
                <w:bottom w:val="none" w:sz="0" w:space="0" w:color="auto"/>
                <w:right w:val="none" w:sz="0" w:space="0" w:color="auto"/>
              </w:divBdr>
            </w:div>
            <w:div w:id="2032368020">
              <w:marLeft w:val="0"/>
              <w:marRight w:val="0"/>
              <w:marTop w:val="0"/>
              <w:marBottom w:val="0"/>
              <w:divBdr>
                <w:top w:val="none" w:sz="0" w:space="0" w:color="auto"/>
                <w:left w:val="none" w:sz="0" w:space="0" w:color="auto"/>
                <w:bottom w:val="none" w:sz="0" w:space="0" w:color="auto"/>
                <w:right w:val="none" w:sz="0" w:space="0" w:color="auto"/>
              </w:divBdr>
            </w:div>
            <w:div w:id="2036732016">
              <w:marLeft w:val="0"/>
              <w:marRight w:val="0"/>
              <w:marTop w:val="0"/>
              <w:marBottom w:val="0"/>
              <w:divBdr>
                <w:top w:val="none" w:sz="0" w:space="0" w:color="auto"/>
                <w:left w:val="none" w:sz="0" w:space="0" w:color="auto"/>
                <w:bottom w:val="none" w:sz="0" w:space="0" w:color="auto"/>
                <w:right w:val="none" w:sz="0" w:space="0" w:color="auto"/>
              </w:divBdr>
            </w:div>
            <w:div w:id="2038384319">
              <w:marLeft w:val="0"/>
              <w:marRight w:val="0"/>
              <w:marTop w:val="0"/>
              <w:marBottom w:val="0"/>
              <w:divBdr>
                <w:top w:val="none" w:sz="0" w:space="0" w:color="auto"/>
                <w:left w:val="none" w:sz="0" w:space="0" w:color="auto"/>
                <w:bottom w:val="none" w:sz="0" w:space="0" w:color="auto"/>
                <w:right w:val="none" w:sz="0" w:space="0" w:color="auto"/>
              </w:divBdr>
            </w:div>
            <w:div w:id="2056389950">
              <w:marLeft w:val="0"/>
              <w:marRight w:val="0"/>
              <w:marTop w:val="0"/>
              <w:marBottom w:val="0"/>
              <w:divBdr>
                <w:top w:val="none" w:sz="0" w:space="0" w:color="auto"/>
                <w:left w:val="none" w:sz="0" w:space="0" w:color="auto"/>
                <w:bottom w:val="none" w:sz="0" w:space="0" w:color="auto"/>
                <w:right w:val="none" w:sz="0" w:space="0" w:color="auto"/>
              </w:divBdr>
            </w:div>
            <w:div w:id="2066177005">
              <w:marLeft w:val="0"/>
              <w:marRight w:val="0"/>
              <w:marTop w:val="0"/>
              <w:marBottom w:val="0"/>
              <w:divBdr>
                <w:top w:val="none" w:sz="0" w:space="0" w:color="auto"/>
                <w:left w:val="none" w:sz="0" w:space="0" w:color="auto"/>
                <w:bottom w:val="none" w:sz="0" w:space="0" w:color="auto"/>
                <w:right w:val="none" w:sz="0" w:space="0" w:color="auto"/>
              </w:divBdr>
            </w:div>
            <w:div w:id="2086604606">
              <w:marLeft w:val="0"/>
              <w:marRight w:val="0"/>
              <w:marTop w:val="0"/>
              <w:marBottom w:val="0"/>
              <w:divBdr>
                <w:top w:val="none" w:sz="0" w:space="0" w:color="auto"/>
                <w:left w:val="none" w:sz="0" w:space="0" w:color="auto"/>
                <w:bottom w:val="none" w:sz="0" w:space="0" w:color="auto"/>
                <w:right w:val="none" w:sz="0" w:space="0" w:color="auto"/>
              </w:divBdr>
            </w:div>
            <w:div w:id="2102530815">
              <w:marLeft w:val="0"/>
              <w:marRight w:val="0"/>
              <w:marTop w:val="0"/>
              <w:marBottom w:val="0"/>
              <w:divBdr>
                <w:top w:val="none" w:sz="0" w:space="0" w:color="auto"/>
                <w:left w:val="none" w:sz="0" w:space="0" w:color="auto"/>
                <w:bottom w:val="none" w:sz="0" w:space="0" w:color="auto"/>
                <w:right w:val="none" w:sz="0" w:space="0" w:color="auto"/>
              </w:divBdr>
            </w:div>
            <w:div w:id="2131655999">
              <w:marLeft w:val="0"/>
              <w:marRight w:val="0"/>
              <w:marTop w:val="0"/>
              <w:marBottom w:val="0"/>
              <w:divBdr>
                <w:top w:val="none" w:sz="0" w:space="0" w:color="auto"/>
                <w:left w:val="none" w:sz="0" w:space="0" w:color="auto"/>
                <w:bottom w:val="none" w:sz="0" w:space="0" w:color="auto"/>
                <w:right w:val="none" w:sz="0" w:space="0" w:color="auto"/>
              </w:divBdr>
            </w:div>
            <w:div w:id="2137793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698905">
      <w:bodyDiv w:val="1"/>
      <w:marLeft w:val="0"/>
      <w:marRight w:val="0"/>
      <w:marTop w:val="0"/>
      <w:marBottom w:val="0"/>
      <w:divBdr>
        <w:top w:val="none" w:sz="0" w:space="0" w:color="auto"/>
        <w:left w:val="none" w:sz="0" w:space="0" w:color="auto"/>
        <w:bottom w:val="none" w:sz="0" w:space="0" w:color="auto"/>
        <w:right w:val="none" w:sz="0" w:space="0" w:color="auto"/>
      </w:divBdr>
      <w:divsChild>
        <w:div w:id="2030836741">
          <w:marLeft w:val="0"/>
          <w:marRight w:val="0"/>
          <w:marTop w:val="0"/>
          <w:marBottom w:val="0"/>
          <w:divBdr>
            <w:top w:val="none" w:sz="0" w:space="0" w:color="auto"/>
            <w:left w:val="none" w:sz="0" w:space="0" w:color="auto"/>
            <w:bottom w:val="none" w:sz="0" w:space="0" w:color="auto"/>
            <w:right w:val="none" w:sz="0" w:space="0" w:color="auto"/>
          </w:divBdr>
          <w:divsChild>
            <w:div w:id="53623581">
              <w:marLeft w:val="0"/>
              <w:marRight w:val="0"/>
              <w:marTop w:val="0"/>
              <w:marBottom w:val="0"/>
              <w:divBdr>
                <w:top w:val="none" w:sz="0" w:space="0" w:color="auto"/>
                <w:left w:val="none" w:sz="0" w:space="0" w:color="auto"/>
                <w:bottom w:val="none" w:sz="0" w:space="0" w:color="auto"/>
                <w:right w:val="none" w:sz="0" w:space="0" w:color="auto"/>
              </w:divBdr>
            </w:div>
            <w:div w:id="85268208">
              <w:marLeft w:val="0"/>
              <w:marRight w:val="0"/>
              <w:marTop w:val="0"/>
              <w:marBottom w:val="0"/>
              <w:divBdr>
                <w:top w:val="none" w:sz="0" w:space="0" w:color="auto"/>
                <w:left w:val="none" w:sz="0" w:space="0" w:color="auto"/>
                <w:bottom w:val="none" w:sz="0" w:space="0" w:color="auto"/>
                <w:right w:val="none" w:sz="0" w:space="0" w:color="auto"/>
              </w:divBdr>
            </w:div>
            <w:div w:id="111705020">
              <w:marLeft w:val="0"/>
              <w:marRight w:val="0"/>
              <w:marTop w:val="0"/>
              <w:marBottom w:val="0"/>
              <w:divBdr>
                <w:top w:val="none" w:sz="0" w:space="0" w:color="auto"/>
                <w:left w:val="none" w:sz="0" w:space="0" w:color="auto"/>
                <w:bottom w:val="none" w:sz="0" w:space="0" w:color="auto"/>
                <w:right w:val="none" w:sz="0" w:space="0" w:color="auto"/>
              </w:divBdr>
            </w:div>
            <w:div w:id="160388415">
              <w:marLeft w:val="0"/>
              <w:marRight w:val="0"/>
              <w:marTop w:val="0"/>
              <w:marBottom w:val="0"/>
              <w:divBdr>
                <w:top w:val="none" w:sz="0" w:space="0" w:color="auto"/>
                <w:left w:val="none" w:sz="0" w:space="0" w:color="auto"/>
                <w:bottom w:val="none" w:sz="0" w:space="0" w:color="auto"/>
                <w:right w:val="none" w:sz="0" w:space="0" w:color="auto"/>
              </w:divBdr>
            </w:div>
            <w:div w:id="169412591">
              <w:marLeft w:val="0"/>
              <w:marRight w:val="0"/>
              <w:marTop w:val="0"/>
              <w:marBottom w:val="0"/>
              <w:divBdr>
                <w:top w:val="none" w:sz="0" w:space="0" w:color="auto"/>
                <w:left w:val="none" w:sz="0" w:space="0" w:color="auto"/>
                <w:bottom w:val="none" w:sz="0" w:space="0" w:color="auto"/>
                <w:right w:val="none" w:sz="0" w:space="0" w:color="auto"/>
              </w:divBdr>
            </w:div>
            <w:div w:id="184057307">
              <w:marLeft w:val="0"/>
              <w:marRight w:val="0"/>
              <w:marTop w:val="0"/>
              <w:marBottom w:val="0"/>
              <w:divBdr>
                <w:top w:val="none" w:sz="0" w:space="0" w:color="auto"/>
                <w:left w:val="none" w:sz="0" w:space="0" w:color="auto"/>
                <w:bottom w:val="none" w:sz="0" w:space="0" w:color="auto"/>
                <w:right w:val="none" w:sz="0" w:space="0" w:color="auto"/>
              </w:divBdr>
            </w:div>
            <w:div w:id="192302647">
              <w:marLeft w:val="0"/>
              <w:marRight w:val="0"/>
              <w:marTop w:val="0"/>
              <w:marBottom w:val="0"/>
              <w:divBdr>
                <w:top w:val="none" w:sz="0" w:space="0" w:color="auto"/>
                <w:left w:val="none" w:sz="0" w:space="0" w:color="auto"/>
                <w:bottom w:val="none" w:sz="0" w:space="0" w:color="auto"/>
                <w:right w:val="none" w:sz="0" w:space="0" w:color="auto"/>
              </w:divBdr>
            </w:div>
            <w:div w:id="259946678">
              <w:marLeft w:val="0"/>
              <w:marRight w:val="0"/>
              <w:marTop w:val="0"/>
              <w:marBottom w:val="0"/>
              <w:divBdr>
                <w:top w:val="none" w:sz="0" w:space="0" w:color="auto"/>
                <w:left w:val="none" w:sz="0" w:space="0" w:color="auto"/>
                <w:bottom w:val="none" w:sz="0" w:space="0" w:color="auto"/>
                <w:right w:val="none" w:sz="0" w:space="0" w:color="auto"/>
              </w:divBdr>
            </w:div>
            <w:div w:id="312759579">
              <w:marLeft w:val="0"/>
              <w:marRight w:val="0"/>
              <w:marTop w:val="0"/>
              <w:marBottom w:val="0"/>
              <w:divBdr>
                <w:top w:val="none" w:sz="0" w:space="0" w:color="auto"/>
                <w:left w:val="none" w:sz="0" w:space="0" w:color="auto"/>
                <w:bottom w:val="none" w:sz="0" w:space="0" w:color="auto"/>
                <w:right w:val="none" w:sz="0" w:space="0" w:color="auto"/>
              </w:divBdr>
            </w:div>
            <w:div w:id="342165943">
              <w:marLeft w:val="0"/>
              <w:marRight w:val="0"/>
              <w:marTop w:val="0"/>
              <w:marBottom w:val="0"/>
              <w:divBdr>
                <w:top w:val="none" w:sz="0" w:space="0" w:color="auto"/>
                <w:left w:val="none" w:sz="0" w:space="0" w:color="auto"/>
                <w:bottom w:val="none" w:sz="0" w:space="0" w:color="auto"/>
                <w:right w:val="none" w:sz="0" w:space="0" w:color="auto"/>
              </w:divBdr>
            </w:div>
            <w:div w:id="391119129">
              <w:marLeft w:val="0"/>
              <w:marRight w:val="0"/>
              <w:marTop w:val="0"/>
              <w:marBottom w:val="0"/>
              <w:divBdr>
                <w:top w:val="none" w:sz="0" w:space="0" w:color="auto"/>
                <w:left w:val="none" w:sz="0" w:space="0" w:color="auto"/>
                <w:bottom w:val="none" w:sz="0" w:space="0" w:color="auto"/>
                <w:right w:val="none" w:sz="0" w:space="0" w:color="auto"/>
              </w:divBdr>
            </w:div>
            <w:div w:id="411972789">
              <w:marLeft w:val="0"/>
              <w:marRight w:val="0"/>
              <w:marTop w:val="0"/>
              <w:marBottom w:val="0"/>
              <w:divBdr>
                <w:top w:val="none" w:sz="0" w:space="0" w:color="auto"/>
                <w:left w:val="none" w:sz="0" w:space="0" w:color="auto"/>
                <w:bottom w:val="none" w:sz="0" w:space="0" w:color="auto"/>
                <w:right w:val="none" w:sz="0" w:space="0" w:color="auto"/>
              </w:divBdr>
            </w:div>
            <w:div w:id="491601654">
              <w:marLeft w:val="0"/>
              <w:marRight w:val="0"/>
              <w:marTop w:val="0"/>
              <w:marBottom w:val="0"/>
              <w:divBdr>
                <w:top w:val="none" w:sz="0" w:space="0" w:color="auto"/>
                <w:left w:val="none" w:sz="0" w:space="0" w:color="auto"/>
                <w:bottom w:val="none" w:sz="0" w:space="0" w:color="auto"/>
                <w:right w:val="none" w:sz="0" w:space="0" w:color="auto"/>
              </w:divBdr>
            </w:div>
            <w:div w:id="496186569">
              <w:marLeft w:val="0"/>
              <w:marRight w:val="0"/>
              <w:marTop w:val="0"/>
              <w:marBottom w:val="0"/>
              <w:divBdr>
                <w:top w:val="none" w:sz="0" w:space="0" w:color="auto"/>
                <w:left w:val="none" w:sz="0" w:space="0" w:color="auto"/>
                <w:bottom w:val="none" w:sz="0" w:space="0" w:color="auto"/>
                <w:right w:val="none" w:sz="0" w:space="0" w:color="auto"/>
              </w:divBdr>
            </w:div>
            <w:div w:id="664091898">
              <w:marLeft w:val="0"/>
              <w:marRight w:val="0"/>
              <w:marTop w:val="0"/>
              <w:marBottom w:val="0"/>
              <w:divBdr>
                <w:top w:val="none" w:sz="0" w:space="0" w:color="auto"/>
                <w:left w:val="none" w:sz="0" w:space="0" w:color="auto"/>
                <w:bottom w:val="none" w:sz="0" w:space="0" w:color="auto"/>
                <w:right w:val="none" w:sz="0" w:space="0" w:color="auto"/>
              </w:divBdr>
            </w:div>
            <w:div w:id="721752237">
              <w:marLeft w:val="0"/>
              <w:marRight w:val="0"/>
              <w:marTop w:val="0"/>
              <w:marBottom w:val="0"/>
              <w:divBdr>
                <w:top w:val="none" w:sz="0" w:space="0" w:color="auto"/>
                <w:left w:val="none" w:sz="0" w:space="0" w:color="auto"/>
                <w:bottom w:val="none" w:sz="0" w:space="0" w:color="auto"/>
                <w:right w:val="none" w:sz="0" w:space="0" w:color="auto"/>
              </w:divBdr>
            </w:div>
            <w:div w:id="753279228">
              <w:marLeft w:val="0"/>
              <w:marRight w:val="0"/>
              <w:marTop w:val="0"/>
              <w:marBottom w:val="0"/>
              <w:divBdr>
                <w:top w:val="none" w:sz="0" w:space="0" w:color="auto"/>
                <w:left w:val="none" w:sz="0" w:space="0" w:color="auto"/>
                <w:bottom w:val="none" w:sz="0" w:space="0" w:color="auto"/>
                <w:right w:val="none" w:sz="0" w:space="0" w:color="auto"/>
              </w:divBdr>
            </w:div>
            <w:div w:id="755710675">
              <w:marLeft w:val="0"/>
              <w:marRight w:val="0"/>
              <w:marTop w:val="0"/>
              <w:marBottom w:val="0"/>
              <w:divBdr>
                <w:top w:val="none" w:sz="0" w:space="0" w:color="auto"/>
                <w:left w:val="none" w:sz="0" w:space="0" w:color="auto"/>
                <w:bottom w:val="none" w:sz="0" w:space="0" w:color="auto"/>
                <w:right w:val="none" w:sz="0" w:space="0" w:color="auto"/>
              </w:divBdr>
            </w:div>
            <w:div w:id="757022341">
              <w:marLeft w:val="0"/>
              <w:marRight w:val="0"/>
              <w:marTop w:val="0"/>
              <w:marBottom w:val="0"/>
              <w:divBdr>
                <w:top w:val="none" w:sz="0" w:space="0" w:color="auto"/>
                <w:left w:val="none" w:sz="0" w:space="0" w:color="auto"/>
                <w:bottom w:val="none" w:sz="0" w:space="0" w:color="auto"/>
                <w:right w:val="none" w:sz="0" w:space="0" w:color="auto"/>
              </w:divBdr>
            </w:div>
            <w:div w:id="788159177">
              <w:marLeft w:val="0"/>
              <w:marRight w:val="0"/>
              <w:marTop w:val="0"/>
              <w:marBottom w:val="0"/>
              <w:divBdr>
                <w:top w:val="none" w:sz="0" w:space="0" w:color="auto"/>
                <w:left w:val="none" w:sz="0" w:space="0" w:color="auto"/>
                <w:bottom w:val="none" w:sz="0" w:space="0" w:color="auto"/>
                <w:right w:val="none" w:sz="0" w:space="0" w:color="auto"/>
              </w:divBdr>
            </w:div>
            <w:div w:id="841704202">
              <w:marLeft w:val="0"/>
              <w:marRight w:val="0"/>
              <w:marTop w:val="0"/>
              <w:marBottom w:val="0"/>
              <w:divBdr>
                <w:top w:val="none" w:sz="0" w:space="0" w:color="auto"/>
                <w:left w:val="none" w:sz="0" w:space="0" w:color="auto"/>
                <w:bottom w:val="none" w:sz="0" w:space="0" w:color="auto"/>
                <w:right w:val="none" w:sz="0" w:space="0" w:color="auto"/>
              </w:divBdr>
            </w:div>
            <w:div w:id="852188180">
              <w:marLeft w:val="0"/>
              <w:marRight w:val="0"/>
              <w:marTop w:val="0"/>
              <w:marBottom w:val="0"/>
              <w:divBdr>
                <w:top w:val="none" w:sz="0" w:space="0" w:color="auto"/>
                <w:left w:val="none" w:sz="0" w:space="0" w:color="auto"/>
                <w:bottom w:val="none" w:sz="0" w:space="0" w:color="auto"/>
                <w:right w:val="none" w:sz="0" w:space="0" w:color="auto"/>
              </w:divBdr>
            </w:div>
            <w:div w:id="1041202374">
              <w:marLeft w:val="0"/>
              <w:marRight w:val="0"/>
              <w:marTop w:val="0"/>
              <w:marBottom w:val="0"/>
              <w:divBdr>
                <w:top w:val="none" w:sz="0" w:space="0" w:color="auto"/>
                <w:left w:val="none" w:sz="0" w:space="0" w:color="auto"/>
                <w:bottom w:val="none" w:sz="0" w:space="0" w:color="auto"/>
                <w:right w:val="none" w:sz="0" w:space="0" w:color="auto"/>
              </w:divBdr>
            </w:div>
            <w:div w:id="1050030708">
              <w:marLeft w:val="0"/>
              <w:marRight w:val="0"/>
              <w:marTop w:val="0"/>
              <w:marBottom w:val="0"/>
              <w:divBdr>
                <w:top w:val="none" w:sz="0" w:space="0" w:color="auto"/>
                <w:left w:val="none" w:sz="0" w:space="0" w:color="auto"/>
                <w:bottom w:val="none" w:sz="0" w:space="0" w:color="auto"/>
                <w:right w:val="none" w:sz="0" w:space="0" w:color="auto"/>
              </w:divBdr>
            </w:div>
            <w:div w:id="1064838858">
              <w:marLeft w:val="0"/>
              <w:marRight w:val="0"/>
              <w:marTop w:val="0"/>
              <w:marBottom w:val="0"/>
              <w:divBdr>
                <w:top w:val="none" w:sz="0" w:space="0" w:color="auto"/>
                <w:left w:val="none" w:sz="0" w:space="0" w:color="auto"/>
                <w:bottom w:val="none" w:sz="0" w:space="0" w:color="auto"/>
                <w:right w:val="none" w:sz="0" w:space="0" w:color="auto"/>
              </w:divBdr>
            </w:div>
            <w:div w:id="1080248248">
              <w:marLeft w:val="0"/>
              <w:marRight w:val="0"/>
              <w:marTop w:val="0"/>
              <w:marBottom w:val="0"/>
              <w:divBdr>
                <w:top w:val="none" w:sz="0" w:space="0" w:color="auto"/>
                <w:left w:val="none" w:sz="0" w:space="0" w:color="auto"/>
                <w:bottom w:val="none" w:sz="0" w:space="0" w:color="auto"/>
                <w:right w:val="none" w:sz="0" w:space="0" w:color="auto"/>
              </w:divBdr>
            </w:div>
            <w:div w:id="1114135060">
              <w:marLeft w:val="0"/>
              <w:marRight w:val="0"/>
              <w:marTop w:val="0"/>
              <w:marBottom w:val="0"/>
              <w:divBdr>
                <w:top w:val="none" w:sz="0" w:space="0" w:color="auto"/>
                <w:left w:val="none" w:sz="0" w:space="0" w:color="auto"/>
                <w:bottom w:val="none" w:sz="0" w:space="0" w:color="auto"/>
                <w:right w:val="none" w:sz="0" w:space="0" w:color="auto"/>
              </w:divBdr>
            </w:div>
            <w:div w:id="1149321072">
              <w:marLeft w:val="0"/>
              <w:marRight w:val="0"/>
              <w:marTop w:val="0"/>
              <w:marBottom w:val="0"/>
              <w:divBdr>
                <w:top w:val="none" w:sz="0" w:space="0" w:color="auto"/>
                <w:left w:val="none" w:sz="0" w:space="0" w:color="auto"/>
                <w:bottom w:val="none" w:sz="0" w:space="0" w:color="auto"/>
                <w:right w:val="none" w:sz="0" w:space="0" w:color="auto"/>
              </w:divBdr>
            </w:div>
            <w:div w:id="1252277799">
              <w:marLeft w:val="0"/>
              <w:marRight w:val="0"/>
              <w:marTop w:val="0"/>
              <w:marBottom w:val="0"/>
              <w:divBdr>
                <w:top w:val="none" w:sz="0" w:space="0" w:color="auto"/>
                <w:left w:val="none" w:sz="0" w:space="0" w:color="auto"/>
                <w:bottom w:val="none" w:sz="0" w:space="0" w:color="auto"/>
                <w:right w:val="none" w:sz="0" w:space="0" w:color="auto"/>
              </w:divBdr>
            </w:div>
            <w:div w:id="1345936819">
              <w:marLeft w:val="0"/>
              <w:marRight w:val="0"/>
              <w:marTop w:val="0"/>
              <w:marBottom w:val="0"/>
              <w:divBdr>
                <w:top w:val="none" w:sz="0" w:space="0" w:color="auto"/>
                <w:left w:val="none" w:sz="0" w:space="0" w:color="auto"/>
                <w:bottom w:val="none" w:sz="0" w:space="0" w:color="auto"/>
                <w:right w:val="none" w:sz="0" w:space="0" w:color="auto"/>
              </w:divBdr>
            </w:div>
            <w:div w:id="1376277627">
              <w:marLeft w:val="0"/>
              <w:marRight w:val="0"/>
              <w:marTop w:val="0"/>
              <w:marBottom w:val="0"/>
              <w:divBdr>
                <w:top w:val="none" w:sz="0" w:space="0" w:color="auto"/>
                <w:left w:val="none" w:sz="0" w:space="0" w:color="auto"/>
                <w:bottom w:val="none" w:sz="0" w:space="0" w:color="auto"/>
                <w:right w:val="none" w:sz="0" w:space="0" w:color="auto"/>
              </w:divBdr>
            </w:div>
            <w:div w:id="1377269416">
              <w:marLeft w:val="0"/>
              <w:marRight w:val="0"/>
              <w:marTop w:val="0"/>
              <w:marBottom w:val="0"/>
              <w:divBdr>
                <w:top w:val="none" w:sz="0" w:space="0" w:color="auto"/>
                <w:left w:val="none" w:sz="0" w:space="0" w:color="auto"/>
                <w:bottom w:val="none" w:sz="0" w:space="0" w:color="auto"/>
                <w:right w:val="none" w:sz="0" w:space="0" w:color="auto"/>
              </w:divBdr>
            </w:div>
            <w:div w:id="1401365955">
              <w:marLeft w:val="0"/>
              <w:marRight w:val="0"/>
              <w:marTop w:val="0"/>
              <w:marBottom w:val="0"/>
              <w:divBdr>
                <w:top w:val="none" w:sz="0" w:space="0" w:color="auto"/>
                <w:left w:val="none" w:sz="0" w:space="0" w:color="auto"/>
                <w:bottom w:val="none" w:sz="0" w:space="0" w:color="auto"/>
                <w:right w:val="none" w:sz="0" w:space="0" w:color="auto"/>
              </w:divBdr>
            </w:div>
            <w:div w:id="1452624829">
              <w:marLeft w:val="0"/>
              <w:marRight w:val="0"/>
              <w:marTop w:val="0"/>
              <w:marBottom w:val="0"/>
              <w:divBdr>
                <w:top w:val="none" w:sz="0" w:space="0" w:color="auto"/>
                <w:left w:val="none" w:sz="0" w:space="0" w:color="auto"/>
                <w:bottom w:val="none" w:sz="0" w:space="0" w:color="auto"/>
                <w:right w:val="none" w:sz="0" w:space="0" w:color="auto"/>
              </w:divBdr>
            </w:div>
            <w:div w:id="1457018178">
              <w:marLeft w:val="0"/>
              <w:marRight w:val="0"/>
              <w:marTop w:val="0"/>
              <w:marBottom w:val="0"/>
              <w:divBdr>
                <w:top w:val="none" w:sz="0" w:space="0" w:color="auto"/>
                <w:left w:val="none" w:sz="0" w:space="0" w:color="auto"/>
                <w:bottom w:val="none" w:sz="0" w:space="0" w:color="auto"/>
                <w:right w:val="none" w:sz="0" w:space="0" w:color="auto"/>
              </w:divBdr>
            </w:div>
            <w:div w:id="1489588234">
              <w:marLeft w:val="0"/>
              <w:marRight w:val="0"/>
              <w:marTop w:val="0"/>
              <w:marBottom w:val="0"/>
              <w:divBdr>
                <w:top w:val="none" w:sz="0" w:space="0" w:color="auto"/>
                <w:left w:val="none" w:sz="0" w:space="0" w:color="auto"/>
                <w:bottom w:val="none" w:sz="0" w:space="0" w:color="auto"/>
                <w:right w:val="none" w:sz="0" w:space="0" w:color="auto"/>
              </w:divBdr>
            </w:div>
            <w:div w:id="1528174078">
              <w:marLeft w:val="0"/>
              <w:marRight w:val="0"/>
              <w:marTop w:val="0"/>
              <w:marBottom w:val="0"/>
              <w:divBdr>
                <w:top w:val="none" w:sz="0" w:space="0" w:color="auto"/>
                <w:left w:val="none" w:sz="0" w:space="0" w:color="auto"/>
                <w:bottom w:val="none" w:sz="0" w:space="0" w:color="auto"/>
                <w:right w:val="none" w:sz="0" w:space="0" w:color="auto"/>
              </w:divBdr>
            </w:div>
            <w:div w:id="1561088561">
              <w:marLeft w:val="0"/>
              <w:marRight w:val="0"/>
              <w:marTop w:val="0"/>
              <w:marBottom w:val="0"/>
              <w:divBdr>
                <w:top w:val="none" w:sz="0" w:space="0" w:color="auto"/>
                <w:left w:val="none" w:sz="0" w:space="0" w:color="auto"/>
                <w:bottom w:val="none" w:sz="0" w:space="0" w:color="auto"/>
                <w:right w:val="none" w:sz="0" w:space="0" w:color="auto"/>
              </w:divBdr>
            </w:div>
            <w:div w:id="1592814310">
              <w:marLeft w:val="0"/>
              <w:marRight w:val="0"/>
              <w:marTop w:val="0"/>
              <w:marBottom w:val="0"/>
              <w:divBdr>
                <w:top w:val="none" w:sz="0" w:space="0" w:color="auto"/>
                <w:left w:val="none" w:sz="0" w:space="0" w:color="auto"/>
                <w:bottom w:val="none" w:sz="0" w:space="0" w:color="auto"/>
                <w:right w:val="none" w:sz="0" w:space="0" w:color="auto"/>
              </w:divBdr>
            </w:div>
            <w:div w:id="1707018764">
              <w:marLeft w:val="0"/>
              <w:marRight w:val="0"/>
              <w:marTop w:val="0"/>
              <w:marBottom w:val="0"/>
              <w:divBdr>
                <w:top w:val="none" w:sz="0" w:space="0" w:color="auto"/>
                <w:left w:val="none" w:sz="0" w:space="0" w:color="auto"/>
                <w:bottom w:val="none" w:sz="0" w:space="0" w:color="auto"/>
                <w:right w:val="none" w:sz="0" w:space="0" w:color="auto"/>
              </w:divBdr>
            </w:div>
            <w:div w:id="1725059664">
              <w:marLeft w:val="0"/>
              <w:marRight w:val="0"/>
              <w:marTop w:val="0"/>
              <w:marBottom w:val="0"/>
              <w:divBdr>
                <w:top w:val="none" w:sz="0" w:space="0" w:color="auto"/>
                <w:left w:val="none" w:sz="0" w:space="0" w:color="auto"/>
                <w:bottom w:val="none" w:sz="0" w:space="0" w:color="auto"/>
                <w:right w:val="none" w:sz="0" w:space="0" w:color="auto"/>
              </w:divBdr>
            </w:div>
            <w:div w:id="1758287205">
              <w:marLeft w:val="0"/>
              <w:marRight w:val="0"/>
              <w:marTop w:val="0"/>
              <w:marBottom w:val="0"/>
              <w:divBdr>
                <w:top w:val="none" w:sz="0" w:space="0" w:color="auto"/>
                <w:left w:val="none" w:sz="0" w:space="0" w:color="auto"/>
                <w:bottom w:val="none" w:sz="0" w:space="0" w:color="auto"/>
                <w:right w:val="none" w:sz="0" w:space="0" w:color="auto"/>
              </w:divBdr>
            </w:div>
            <w:div w:id="1801799510">
              <w:marLeft w:val="0"/>
              <w:marRight w:val="0"/>
              <w:marTop w:val="0"/>
              <w:marBottom w:val="0"/>
              <w:divBdr>
                <w:top w:val="none" w:sz="0" w:space="0" w:color="auto"/>
                <w:left w:val="none" w:sz="0" w:space="0" w:color="auto"/>
                <w:bottom w:val="none" w:sz="0" w:space="0" w:color="auto"/>
                <w:right w:val="none" w:sz="0" w:space="0" w:color="auto"/>
              </w:divBdr>
            </w:div>
            <w:div w:id="1813407604">
              <w:marLeft w:val="0"/>
              <w:marRight w:val="0"/>
              <w:marTop w:val="0"/>
              <w:marBottom w:val="0"/>
              <w:divBdr>
                <w:top w:val="none" w:sz="0" w:space="0" w:color="auto"/>
                <w:left w:val="none" w:sz="0" w:space="0" w:color="auto"/>
                <w:bottom w:val="none" w:sz="0" w:space="0" w:color="auto"/>
                <w:right w:val="none" w:sz="0" w:space="0" w:color="auto"/>
              </w:divBdr>
            </w:div>
            <w:div w:id="1882785143">
              <w:marLeft w:val="0"/>
              <w:marRight w:val="0"/>
              <w:marTop w:val="0"/>
              <w:marBottom w:val="0"/>
              <w:divBdr>
                <w:top w:val="none" w:sz="0" w:space="0" w:color="auto"/>
                <w:left w:val="none" w:sz="0" w:space="0" w:color="auto"/>
                <w:bottom w:val="none" w:sz="0" w:space="0" w:color="auto"/>
                <w:right w:val="none" w:sz="0" w:space="0" w:color="auto"/>
              </w:divBdr>
            </w:div>
            <w:div w:id="1911650349">
              <w:marLeft w:val="0"/>
              <w:marRight w:val="0"/>
              <w:marTop w:val="0"/>
              <w:marBottom w:val="0"/>
              <w:divBdr>
                <w:top w:val="none" w:sz="0" w:space="0" w:color="auto"/>
                <w:left w:val="none" w:sz="0" w:space="0" w:color="auto"/>
                <w:bottom w:val="none" w:sz="0" w:space="0" w:color="auto"/>
                <w:right w:val="none" w:sz="0" w:space="0" w:color="auto"/>
              </w:divBdr>
            </w:div>
            <w:div w:id="1922786952">
              <w:marLeft w:val="0"/>
              <w:marRight w:val="0"/>
              <w:marTop w:val="0"/>
              <w:marBottom w:val="0"/>
              <w:divBdr>
                <w:top w:val="none" w:sz="0" w:space="0" w:color="auto"/>
                <w:left w:val="none" w:sz="0" w:space="0" w:color="auto"/>
                <w:bottom w:val="none" w:sz="0" w:space="0" w:color="auto"/>
                <w:right w:val="none" w:sz="0" w:space="0" w:color="auto"/>
              </w:divBdr>
            </w:div>
            <w:div w:id="1957323956">
              <w:marLeft w:val="0"/>
              <w:marRight w:val="0"/>
              <w:marTop w:val="0"/>
              <w:marBottom w:val="0"/>
              <w:divBdr>
                <w:top w:val="none" w:sz="0" w:space="0" w:color="auto"/>
                <w:left w:val="none" w:sz="0" w:space="0" w:color="auto"/>
                <w:bottom w:val="none" w:sz="0" w:space="0" w:color="auto"/>
                <w:right w:val="none" w:sz="0" w:space="0" w:color="auto"/>
              </w:divBdr>
            </w:div>
            <w:div w:id="2021278753">
              <w:marLeft w:val="0"/>
              <w:marRight w:val="0"/>
              <w:marTop w:val="0"/>
              <w:marBottom w:val="0"/>
              <w:divBdr>
                <w:top w:val="none" w:sz="0" w:space="0" w:color="auto"/>
                <w:left w:val="none" w:sz="0" w:space="0" w:color="auto"/>
                <w:bottom w:val="none" w:sz="0" w:space="0" w:color="auto"/>
                <w:right w:val="none" w:sz="0" w:space="0" w:color="auto"/>
              </w:divBdr>
            </w:div>
            <w:div w:id="2030520057">
              <w:marLeft w:val="0"/>
              <w:marRight w:val="0"/>
              <w:marTop w:val="0"/>
              <w:marBottom w:val="0"/>
              <w:divBdr>
                <w:top w:val="none" w:sz="0" w:space="0" w:color="auto"/>
                <w:left w:val="none" w:sz="0" w:space="0" w:color="auto"/>
                <w:bottom w:val="none" w:sz="0" w:space="0" w:color="auto"/>
                <w:right w:val="none" w:sz="0" w:space="0" w:color="auto"/>
              </w:divBdr>
            </w:div>
            <w:div w:id="2065369414">
              <w:marLeft w:val="0"/>
              <w:marRight w:val="0"/>
              <w:marTop w:val="0"/>
              <w:marBottom w:val="0"/>
              <w:divBdr>
                <w:top w:val="none" w:sz="0" w:space="0" w:color="auto"/>
                <w:left w:val="none" w:sz="0" w:space="0" w:color="auto"/>
                <w:bottom w:val="none" w:sz="0" w:space="0" w:color="auto"/>
                <w:right w:val="none" w:sz="0" w:space="0" w:color="auto"/>
              </w:divBdr>
            </w:div>
            <w:div w:id="2111703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217938">
      <w:bodyDiv w:val="1"/>
      <w:marLeft w:val="0"/>
      <w:marRight w:val="0"/>
      <w:marTop w:val="0"/>
      <w:marBottom w:val="0"/>
      <w:divBdr>
        <w:top w:val="none" w:sz="0" w:space="0" w:color="auto"/>
        <w:left w:val="none" w:sz="0" w:space="0" w:color="auto"/>
        <w:bottom w:val="none" w:sz="0" w:space="0" w:color="auto"/>
        <w:right w:val="none" w:sz="0" w:space="0" w:color="auto"/>
      </w:divBdr>
      <w:divsChild>
        <w:div w:id="1344211158">
          <w:marLeft w:val="0"/>
          <w:marRight w:val="0"/>
          <w:marTop w:val="0"/>
          <w:marBottom w:val="0"/>
          <w:divBdr>
            <w:top w:val="none" w:sz="0" w:space="0" w:color="auto"/>
            <w:left w:val="none" w:sz="0" w:space="0" w:color="auto"/>
            <w:bottom w:val="none" w:sz="0" w:space="0" w:color="auto"/>
            <w:right w:val="none" w:sz="0" w:space="0" w:color="auto"/>
          </w:divBdr>
          <w:divsChild>
            <w:div w:id="63332668">
              <w:marLeft w:val="0"/>
              <w:marRight w:val="0"/>
              <w:marTop w:val="0"/>
              <w:marBottom w:val="0"/>
              <w:divBdr>
                <w:top w:val="none" w:sz="0" w:space="0" w:color="auto"/>
                <w:left w:val="none" w:sz="0" w:space="0" w:color="auto"/>
                <w:bottom w:val="none" w:sz="0" w:space="0" w:color="auto"/>
                <w:right w:val="none" w:sz="0" w:space="0" w:color="auto"/>
              </w:divBdr>
            </w:div>
            <w:div w:id="313026133">
              <w:marLeft w:val="0"/>
              <w:marRight w:val="0"/>
              <w:marTop w:val="0"/>
              <w:marBottom w:val="0"/>
              <w:divBdr>
                <w:top w:val="none" w:sz="0" w:space="0" w:color="auto"/>
                <w:left w:val="none" w:sz="0" w:space="0" w:color="auto"/>
                <w:bottom w:val="none" w:sz="0" w:space="0" w:color="auto"/>
                <w:right w:val="none" w:sz="0" w:space="0" w:color="auto"/>
              </w:divBdr>
            </w:div>
            <w:div w:id="402609714">
              <w:marLeft w:val="0"/>
              <w:marRight w:val="0"/>
              <w:marTop w:val="0"/>
              <w:marBottom w:val="0"/>
              <w:divBdr>
                <w:top w:val="none" w:sz="0" w:space="0" w:color="auto"/>
                <w:left w:val="none" w:sz="0" w:space="0" w:color="auto"/>
                <w:bottom w:val="none" w:sz="0" w:space="0" w:color="auto"/>
                <w:right w:val="none" w:sz="0" w:space="0" w:color="auto"/>
              </w:divBdr>
            </w:div>
            <w:div w:id="518814577">
              <w:marLeft w:val="0"/>
              <w:marRight w:val="0"/>
              <w:marTop w:val="0"/>
              <w:marBottom w:val="0"/>
              <w:divBdr>
                <w:top w:val="none" w:sz="0" w:space="0" w:color="auto"/>
                <w:left w:val="none" w:sz="0" w:space="0" w:color="auto"/>
                <w:bottom w:val="none" w:sz="0" w:space="0" w:color="auto"/>
                <w:right w:val="none" w:sz="0" w:space="0" w:color="auto"/>
              </w:divBdr>
            </w:div>
            <w:div w:id="525606434">
              <w:marLeft w:val="0"/>
              <w:marRight w:val="0"/>
              <w:marTop w:val="0"/>
              <w:marBottom w:val="0"/>
              <w:divBdr>
                <w:top w:val="none" w:sz="0" w:space="0" w:color="auto"/>
                <w:left w:val="none" w:sz="0" w:space="0" w:color="auto"/>
                <w:bottom w:val="none" w:sz="0" w:space="0" w:color="auto"/>
                <w:right w:val="none" w:sz="0" w:space="0" w:color="auto"/>
              </w:divBdr>
            </w:div>
            <w:div w:id="565721087">
              <w:marLeft w:val="0"/>
              <w:marRight w:val="0"/>
              <w:marTop w:val="0"/>
              <w:marBottom w:val="0"/>
              <w:divBdr>
                <w:top w:val="none" w:sz="0" w:space="0" w:color="auto"/>
                <w:left w:val="none" w:sz="0" w:space="0" w:color="auto"/>
                <w:bottom w:val="none" w:sz="0" w:space="0" w:color="auto"/>
                <w:right w:val="none" w:sz="0" w:space="0" w:color="auto"/>
              </w:divBdr>
            </w:div>
            <w:div w:id="621695936">
              <w:marLeft w:val="0"/>
              <w:marRight w:val="0"/>
              <w:marTop w:val="0"/>
              <w:marBottom w:val="0"/>
              <w:divBdr>
                <w:top w:val="none" w:sz="0" w:space="0" w:color="auto"/>
                <w:left w:val="none" w:sz="0" w:space="0" w:color="auto"/>
                <w:bottom w:val="none" w:sz="0" w:space="0" w:color="auto"/>
                <w:right w:val="none" w:sz="0" w:space="0" w:color="auto"/>
              </w:divBdr>
            </w:div>
            <w:div w:id="783576731">
              <w:marLeft w:val="0"/>
              <w:marRight w:val="0"/>
              <w:marTop w:val="0"/>
              <w:marBottom w:val="0"/>
              <w:divBdr>
                <w:top w:val="none" w:sz="0" w:space="0" w:color="auto"/>
                <w:left w:val="none" w:sz="0" w:space="0" w:color="auto"/>
                <w:bottom w:val="none" w:sz="0" w:space="0" w:color="auto"/>
                <w:right w:val="none" w:sz="0" w:space="0" w:color="auto"/>
              </w:divBdr>
            </w:div>
            <w:div w:id="1003507310">
              <w:marLeft w:val="0"/>
              <w:marRight w:val="0"/>
              <w:marTop w:val="0"/>
              <w:marBottom w:val="0"/>
              <w:divBdr>
                <w:top w:val="none" w:sz="0" w:space="0" w:color="auto"/>
                <w:left w:val="none" w:sz="0" w:space="0" w:color="auto"/>
                <w:bottom w:val="none" w:sz="0" w:space="0" w:color="auto"/>
                <w:right w:val="none" w:sz="0" w:space="0" w:color="auto"/>
              </w:divBdr>
            </w:div>
            <w:div w:id="1164782035">
              <w:marLeft w:val="0"/>
              <w:marRight w:val="0"/>
              <w:marTop w:val="0"/>
              <w:marBottom w:val="0"/>
              <w:divBdr>
                <w:top w:val="none" w:sz="0" w:space="0" w:color="auto"/>
                <w:left w:val="none" w:sz="0" w:space="0" w:color="auto"/>
                <w:bottom w:val="none" w:sz="0" w:space="0" w:color="auto"/>
                <w:right w:val="none" w:sz="0" w:space="0" w:color="auto"/>
              </w:divBdr>
            </w:div>
            <w:div w:id="1166939456">
              <w:marLeft w:val="0"/>
              <w:marRight w:val="0"/>
              <w:marTop w:val="0"/>
              <w:marBottom w:val="0"/>
              <w:divBdr>
                <w:top w:val="none" w:sz="0" w:space="0" w:color="auto"/>
                <w:left w:val="none" w:sz="0" w:space="0" w:color="auto"/>
                <w:bottom w:val="none" w:sz="0" w:space="0" w:color="auto"/>
                <w:right w:val="none" w:sz="0" w:space="0" w:color="auto"/>
              </w:divBdr>
            </w:div>
            <w:div w:id="1210873341">
              <w:marLeft w:val="0"/>
              <w:marRight w:val="0"/>
              <w:marTop w:val="0"/>
              <w:marBottom w:val="0"/>
              <w:divBdr>
                <w:top w:val="none" w:sz="0" w:space="0" w:color="auto"/>
                <w:left w:val="none" w:sz="0" w:space="0" w:color="auto"/>
                <w:bottom w:val="none" w:sz="0" w:space="0" w:color="auto"/>
                <w:right w:val="none" w:sz="0" w:space="0" w:color="auto"/>
              </w:divBdr>
            </w:div>
            <w:div w:id="1377510780">
              <w:marLeft w:val="0"/>
              <w:marRight w:val="0"/>
              <w:marTop w:val="0"/>
              <w:marBottom w:val="0"/>
              <w:divBdr>
                <w:top w:val="none" w:sz="0" w:space="0" w:color="auto"/>
                <w:left w:val="none" w:sz="0" w:space="0" w:color="auto"/>
                <w:bottom w:val="none" w:sz="0" w:space="0" w:color="auto"/>
                <w:right w:val="none" w:sz="0" w:space="0" w:color="auto"/>
              </w:divBdr>
            </w:div>
            <w:div w:id="1394818793">
              <w:marLeft w:val="0"/>
              <w:marRight w:val="0"/>
              <w:marTop w:val="0"/>
              <w:marBottom w:val="0"/>
              <w:divBdr>
                <w:top w:val="none" w:sz="0" w:space="0" w:color="auto"/>
                <w:left w:val="none" w:sz="0" w:space="0" w:color="auto"/>
                <w:bottom w:val="none" w:sz="0" w:space="0" w:color="auto"/>
                <w:right w:val="none" w:sz="0" w:space="0" w:color="auto"/>
              </w:divBdr>
            </w:div>
            <w:div w:id="1578204933">
              <w:marLeft w:val="0"/>
              <w:marRight w:val="0"/>
              <w:marTop w:val="0"/>
              <w:marBottom w:val="0"/>
              <w:divBdr>
                <w:top w:val="none" w:sz="0" w:space="0" w:color="auto"/>
                <w:left w:val="none" w:sz="0" w:space="0" w:color="auto"/>
                <w:bottom w:val="none" w:sz="0" w:space="0" w:color="auto"/>
                <w:right w:val="none" w:sz="0" w:space="0" w:color="auto"/>
              </w:divBdr>
            </w:div>
            <w:div w:id="1587151808">
              <w:marLeft w:val="0"/>
              <w:marRight w:val="0"/>
              <w:marTop w:val="0"/>
              <w:marBottom w:val="0"/>
              <w:divBdr>
                <w:top w:val="none" w:sz="0" w:space="0" w:color="auto"/>
                <w:left w:val="none" w:sz="0" w:space="0" w:color="auto"/>
                <w:bottom w:val="none" w:sz="0" w:space="0" w:color="auto"/>
                <w:right w:val="none" w:sz="0" w:space="0" w:color="auto"/>
              </w:divBdr>
            </w:div>
            <w:div w:id="1683193807">
              <w:marLeft w:val="0"/>
              <w:marRight w:val="0"/>
              <w:marTop w:val="0"/>
              <w:marBottom w:val="0"/>
              <w:divBdr>
                <w:top w:val="none" w:sz="0" w:space="0" w:color="auto"/>
                <w:left w:val="none" w:sz="0" w:space="0" w:color="auto"/>
                <w:bottom w:val="none" w:sz="0" w:space="0" w:color="auto"/>
                <w:right w:val="none" w:sz="0" w:space="0" w:color="auto"/>
              </w:divBdr>
            </w:div>
            <w:div w:id="1689335350">
              <w:marLeft w:val="0"/>
              <w:marRight w:val="0"/>
              <w:marTop w:val="0"/>
              <w:marBottom w:val="0"/>
              <w:divBdr>
                <w:top w:val="none" w:sz="0" w:space="0" w:color="auto"/>
                <w:left w:val="none" w:sz="0" w:space="0" w:color="auto"/>
                <w:bottom w:val="none" w:sz="0" w:space="0" w:color="auto"/>
                <w:right w:val="none" w:sz="0" w:space="0" w:color="auto"/>
              </w:divBdr>
            </w:div>
            <w:div w:id="1705211224">
              <w:marLeft w:val="0"/>
              <w:marRight w:val="0"/>
              <w:marTop w:val="0"/>
              <w:marBottom w:val="0"/>
              <w:divBdr>
                <w:top w:val="none" w:sz="0" w:space="0" w:color="auto"/>
                <w:left w:val="none" w:sz="0" w:space="0" w:color="auto"/>
                <w:bottom w:val="none" w:sz="0" w:space="0" w:color="auto"/>
                <w:right w:val="none" w:sz="0" w:space="0" w:color="auto"/>
              </w:divBdr>
            </w:div>
            <w:div w:id="1734424481">
              <w:marLeft w:val="0"/>
              <w:marRight w:val="0"/>
              <w:marTop w:val="0"/>
              <w:marBottom w:val="0"/>
              <w:divBdr>
                <w:top w:val="none" w:sz="0" w:space="0" w:color="auto"/>
                <w:left w:val="none" w:sz="0" w:space="0" w:color="auto"/>
                <w:bottom w:val="none" w:sz="0" w:space="0" w:color="auto"/>
                <w:right w:val="none" w:sz="0" w:space="0" w:color="auto"/>
              </w:divBdr>
            </w:div>
            <w:div w:id="1866864774">
              <w:marLeft w:val="0"/>
              <w:marRight w:val="0"/>
              <w:marTop w:val="0"/>
              <w:marBottom w:val="0"/>
              <w:divBdr>
                <w:top w:val="none" w:sz="0" w:space="0" w:color="auto"/>
                <w:left w:val="none" w:sz="0" w:space="0" w:color="auto"/>
                <w:bottom w:val="none" w:sz="0" w:space="0" w:color="auto"/>
                <w:right w:val="none" w:sz="0" w:space="0" w:color="auto"/>
              </w:divBdr>
            </w:div>
            <w:div w:id="1897009990">
              <w:marLeft w:val="0"/>
              <w:marRight w:val="0"/>
              <w:marTop w:val="0"/>
              <w:marBottom w:val="0"/>
              <w:divBdr>
                <w:top w:val="none" w:sz="0" w:space="0" w:color="auto"/>
                <w:left w:val="none" w:sz="0" w:space="0" w:color="auto"/>
                <w:bottom w:val="none" w:sz="0" w:space="0" w:color="auto"/>
                <w:right w:val="none" w:sz="0" w:space="0" w:color="auto"/>
              </w:divBdr>
            </w:div>
            <w:div w:id="1927109623">
              <w:marLeft w:val="0"/>
              <w:marRight w:val="0"/>
              <w:marTop w:val="0"/>
              <w:marBottom w:val="0"/>
              <w:divBdr>
                <w:top w:val="none" w:sz="0" w:space="0" w:color="auto"/>
                <w:left w:val="none" w:sz="0" w:space="0" w:color="auto"/>
                <w:bottom w:val="none" w:sz="0" w:space="0" w:color="auto"/>
                <w:right w:val="none" w:sz="0" w:space="0" w:color="auto"/>
              </w:divBdr>
            </w:div>
            <w:div w:id="2086875361">
              <w:marLeft w:val="0"/>
              <w:marRight w:val="0"/>
              <w:marTop w:val="0"/>
              <w:marBottom w:val="0"/>
              <w:divBdr>
                <w:top w:val="none" w:sz="0" w:space="0" w:color="auto"/>
                <w:left w:val="none" w:sz="0" w:space="0" w:color="auto"/>
                <w:bottom w:val="none" w:sz="0" w:space="0" w:color="auto"/>
                <w:right w:val="none" w:sz="0" w:space="0" w:color="auto"/>
              </w:divBdr>
            </w:div>
            <w:div w:id="2106222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459539">
      <w:bodyDiv w:val="1"/>
      <w:marLeft w:val="0"/>
      <w:marRight w:val="0"/>
      <w:marTop w:val="0"/>
      <w:marBottom w:val="0"/>
      <w:divBdr>
        <w:top w:val="none" w:sz="0" w:space="0" w:color="auto"/>
        <w:left w:val="none" w:sz="0" w:space="0" w:color="auto"/>
        <w:bottom w:val="none" w:sz="0" w:space="0" w:color="auto"/>
        <w:right w:val="none" w:sz="0" w:space="0" w:color="auto"/>
      </w:divBdr>
    </w:div>
    <w:div w:id="2020619486">
      <w:bodyDiv w:val="1"/>
      <w:marLeft w:val="0"/>
      <w:marRight w:val="0"/>
      <w:marTop w:val="0"/>
      <w:marBottom w:val="0"/>
      <w:divBdr>
        <w:top w:val="none" w:sz="0" w:space="0" w:color="auto"/>
        <w:left w:val="none" w:sz="0" w:space="0" w:color="auto"/>
        <w:bottom w:val="none" w:sz="0" w:space="0" w:color="auto"/>
        <w:right w:val="none" w:sz="0" w:space="0" w:color="auto"/>
      </w:divBdr>
      <w:divsChild>
        <w:div w:id="570238001">
          <w:marLeft w:val="0"/>
          <w:marRight w:val="0"/>
          <w:marTop w:val="0"/>
          <w:marBottom w:val="0"/>
          <w:divBdr>
            <w:top w:val="none" w:sz="0" w:space="0" w:color="auto"/>
            <w:left w:val="none" w:sz="0" w:space="0" w:color="auto"/>
            <w:bottom w:val="none" w:sz="0" w:space="0" w:color="auto"/>
            <w:right w:val="none" w:sz="0" w:space="0" w:color="auto"/>
          </w:divBdr>
          <w:divsChild>
            <w:div w:id="1208627">
              <w:marLeft w:val="0"/>
              <w:marRight w:val="0"/>
              <w:marTop w:val="0"/>
              <w:marBottom w:val="0"/>
              <w:divBdr>
                <w:top w:val="none" w:sz="0" w:space="0" w:color="auto"/>
                <w:left w:val="none" w:sz="0" w:space="0" w:color="auto"/>
                <w:bottom w:val="none" w:sz="0" w:space="0" w:color="auto"/>
                <w:right w:val="none" w:sz="0" w:space="0" w:color="auto"/>
              </w:divBdr>
            </w:div>
            <w:div w:id="25571519">
              <w:marLeft w:val="0"/>
              <w:marRight w:val="0"/>
              <w:marTop w:val="0"/>
              <w:marBottom w:val="0"/>
              <w:divBdr>
                <w:top w:val="none" w:sz="0" w:space="0" w:color="auto"/>
                <w:left w:val="none" w:sz="0" w:space="0" w:color="auto"/>
                <w:bottom w:val="none" w:sz="0" w:space="0" w:color="auto"/>
                <w:right w:val="none" w:sz="0" w:space="0" w:color="auto"/>
              </w:divBdr>
            </w:div>
            <w:div w:id="55903300">
              <w:marLeft w:val="0"/>
              <w:marRight w:val="0"/>
              <w:marTop w:val="0"/>
              <w:marBottom w:val="0"/>
              <w:divBdr>
                <w:top w:val="none" w:sz="0" w:space="0" w:color="auto"/>
                <w:left w:val="none" w:sz="0" w:space="0" w:color="auto"/>
                <w:bottom w:val="none" w:sz="0" w:space="0" w:color="auto"/>
                <w:right w:val="none" w:sz="0" w:space="0" w:color="auto"/>
              </w:divBdr>
            </w:div>
            <w:div w:id="74203744">
              <w:marLeft w:val="0"/>
              <w:marRight w:val="0"/>
              <w:marTop w:val="0"/>
              <w:marBottom w:val="0"/>
              <w:divBdr>
                <w:top w:val="none" w:sz="0" w:space="0" w:color="auto"/>
                <w:left w:val="none" w:sz="0" w:space="0" w:color="auto"/>
                <w:bottom w:val="none" w:sz="0" w:space="0" w:color="auto"/>
                <w:right w:val="none" w:sz="0" w:space="0" w:color="auto"/>
              </w:divBdr>
            </w:div>
            <w:div w:id="95297826">
              <w:marLeft w:val="0"/>
              <w:marRight w:val="0"/>
              <w:marTop w:val="0"/>
              <w:marBottom w:val="0"/>
              <w:divBdr>
                <w:top w:val="none" w:sz="0" w:space="0" w:color="auto"/>
                <w:left w:val="none" w:sz="0" w:space="0" w:color="auto"/>
                <w:bottom w:val="none" w:sz="0" w:space="0" w:color="auto"/>
                <w:right w:val="none" w:sz="0" w:space="0" w:color="auto"/>
              </w:divBdr>
            </w:div>
            <w:div w:id="96602381">
              <w:marLeft w:val="0"/>
              <w:marRight w:val="0"/>
              <w:marTop w:val="0"/>
              <w:marBottom w:val="0"/>
              <w:divBdr>
                <w:top w:val="none" w:sz="0" w:space="0" w:color="auto"/>
                <w:left w:val="none" w:sz="0" w:space="0" w:color="auto"/>
                <w:bottom w:val="none" w:sz="0" w:space="0" w:color="auto"/>
                <w:right w:val="none" w:sz="0" w:space="0" w:color="auto"/>
              </w:divBdr>
            </w:div>
            <w:div w:id="103774030">
              <w:marLeft w:val="0"/>
              <w:marRight w:val="0"/>
              <w:marTop w:val="0"/>
              <w:marBottom w:val="0"/>
              <w:divBdr>
                <w:top w:val="none" w:sz="0" w:space="0" w:color="auto"/>
                <w:left w:val="none" w:sz="0" w:space="0" w:color="auto"/>
                <w:bottom w:val="none" w:sz="0" w:space="0" w:color="auto"/>
                <w:right w:val="none" w:sz="0" w:space="0" w:color="auto"/>
              </w:divBdr>
            </w:div>
            <w:div w:id="109933484">
              <w:marLeft w:val="0"/>
              <w:marRight w:val="0"/>
              <w:marTop w:val="0"/>
              <w:marBottom w:val="0"/>
              <w:divBdr>
                <w:top w:val="none" w:sz="0" w:space="0" w:color="auto"/>
                <w:left w:val="none" w:sz="0" w:space="0" w:color="auto"/>
                <w:bottom w:val="none" w:sz="0" w:space="0" w:color="auto"/>
                <w:right w:val="none" w:sz="0" w:space="0" w:color="auto"/>
              </w:divBdr>
            </w:div>
            <w:div w:id="132449917">
              <w:marLeft w:val="0"/>
              <w:marRight w:val="0"/>
              <w:marTop w:val="0"/>
              <w:marBottom w:val="0"/>
              <w:divBdr>
                <w:top w:val="none" w:sz="0" w:space="0" w:color="auto"/>
                <w:left w:val="none" w:sz="0" w:space="0" w:color="auto"/>
                <w:bottom w:val="none" w:sz="0" w:space="0" w:color="auto"/>
                <w:right w:val="none" w:sz="0" w:space="0" w:color="auto"/>
              </w:divBdr>
            </w:div>
            <w:div w:id="155196722">
              <w:marLeft w:val="0"/>
              <w:marRight w:val="0"/>
              <w:marTop w:val="0"/>
              <w:marBottom w:val="0"/>
              <w:divBdr>
                <w:top w:val="none" w:sz="0" w:space="0" w:color="auto"/>
                <w:left w:val="none" w:sz="0" w:space="0" w:color="auto"/>
                <w:bottom w:val="none" w:sz="0" w:space="0" w:color="auto"/>
                <w:right w:val="none" w:sz="0" w:space="0" w:color="auto"/>
              </w:divBdr>
            </w:div>
            <w:div w:id="162205653">
              <w:marLeft w:val="0"/>
              <w:marRight w:val="0"/>
              <w:marTop w:val="0"/>
              <w:marBottom w:val="0"/>
              <w:divBdr>
                <w:top w:val="none" w:sz="0" w:space="0" w:color="auto"/>
                <w:left w:val="none" w:sz="0" w:space="0" w:color="auto"/>
                <w:bottom w:val="none" w:sz="0" w:space="0" w:color="auto"/>
                <w:right w:val="none" w:sz="0" w:space="0" w:color="auto"/>
              </w:divBdr>
            </w:div>
            <w:div w:id="164974627">
              <w:marLeft w:val="0"/>
              <w:marRight w:val="0"/>
              <w:marTop w:val="0"/>
              <w:marBottom w:val="0"/>
              <w:divBdr>
                <w:top w:val="none" w:sz="0" w:space="0" w:color="auto"/>
                <w:left w:val="none" w:sz="0" w:space="0" w:color="auto"/>
                <w:bottom w:val="none" w:sz="0" w:space="0" w:color="auto"/>
                <w:right w:val="none" w:sz="0" w:space="0" w:color="auto"/>
              </w:divBdr>
            </w:div>
            <w:div w:id="172648830">
              <w:marLeft w:val="0"/>
              <w:marRight w:val="0"/>
              <w:marTop w:val="0"/>
              <w:marBottom w:val="0"/>
              <w:divBdr>
                <w:top w:val="none" w:sz="0" w:space="0" w:color="auto"/>
                <w:left w:val="none" w:sz="0" w:space="0" w:color="auto"/>
                <w:bottom w:val="none" w:sz="0" w:space="0" w:color="auto"/>
                <w:right w:val="none" w:sz="0" w:space="0" w:color="auto"/>
              </w:divBdr>
            </w:div>
            <w:div w:id="181364974">
              <w:marLeft w:val="0"/>
              <w:marRight w:val="0"/>
              <w:marTop w:val="0"/>
              <w:marBottom w:val="0"/>
              <w:divBdr>
                <w:top w:val="none" w:sz="0" w:space="0" w:color="auto"/>
                <w:left w:val="none" w:sz="0" w:space="0" w:color="auto"/>
                <w:bottom w:val="none" w:sz="0" w:space="0" w:color="auto"/>
                <w:right w:val="none" w:sz="0" w:space="0" w:color="auto"/>
              </w:divBdr>
            </w:div>
            <w:div w:id="238753551">
              <w:marLeft w:val="0"/>
              <w:marRight w:val="0"/>
              <w:marTop w:val="0"/>
              <w:marBottom w:val="0"/>
              <w:divBdr>
                <w:top w:val="none" w:sz="0" w:space="0" w:color="auto"/>
                <w:left w:val="none" w:sz="0" w:space="0" w:color="auto"/>
                <w:bottom w:val="none" w:sz="0" w:space="0" w:color="auto"/>
                <w:right w:val="none" w:sz="0" w:space="0" w:color="auto"/>
              </w:divBdr>
            </w:div>
            <w:div w:id="241720597">
              <w:marLeft w:val="0"/>
              <w:marRight w:val="0"/>
              <w:marTop w:val="0"/>
              <w:marBottom w:val="0"/>
              <w:divBdr>
                <w:top w:val="none" w:sz="0" w:space="0" w:color="auto"/>
                <w:left w:val="none" w:sz="0" w:space="0" w:color="auto"/>
                <w:bottom w:val="none" w:sz="0" w:space="0" w:color="auto"/>
                <w:right w:val="none" w:sz="0" w:space="0" w:color="auto"/>
              </w:divBdr>
            </w:div>
            <w:div w:id="263465857">
              <w:marLeft w:val="0"/>
              <w:marRight w:val="0"/>
              <w:marTop w:val="0"/>
              <w:marBottom w:val="0"/>
              <w:divBdr>
                <w:top w:val="none" w:sz="0" w:space="0" w:color="auto"/>
                <w:left w:val="none" w:sz="0" w:space="0" w:color="auto"/>
                <w:bottom w:val="none" w:sz="0" w:space="0" w:color="auto"/>
                <w:right w:val="none" w:sz="0" w:space="0" w:color="auto"/>
              </w:divBdr>
            </w:div>
            <w:div w:id="313411198">
              <w:marLeft w:val="0"/>
              <w:marRight w:val="0"/>
              <w:marTop w:val="0"/>
              <w:marBottom w:val="0"/>
              <w:divBdr>
                <w:top w:val="none" w:sz="0" w:space="0" w:color="auto"/>
                <w:left w:val="none" w:sz="0" w:space="0" w:color="auto"/>
                <w:bottom w:val="none" w:sz="0" w:space="0" w:color="auto"/>
                <w:right w:val="none" w:sz="0" w:space="0" w:color="auto"/>
              </w:divBdr>
            </w:div>
            <w:div w:id="315108019">
              <w:marLeft w:val="0"/>
              <w:marRight w:val="0"/>
              <w:marTop w:val="0"/>
              <w:marBottom w:val="0"/>
              <w:divBdr>
                <w:top w:val="none" w:sz="0" w:space="0" w:color="auto"/>
                <w:left w:val="none" w:sz="0" w:space="0" w:color="auto"/>
                <w:bottom w:val="none" w:sz="0" w:space="0" w:color="auto"/>
                <w:right w:val="none" w:sz="0" w:space="0" w:color="auto"/>
              </w:divBdr>
            </w:div>
            <w:div w:id="320234645">
              <w:marLeft w:val="0"/>
              <w:marRight w:val="0"/>
              <w:marTop w:val="0"/>
              <w:marBottom w:val="0"/>
              <w:divBdr>
                <w:top w:val="none" w:sz="0" w:space="0" w:color="auto"/>
                <w:left w:val="none" w:sz="0" w:space="0" w:color="auto"/>
                <w:bottom w:val="none" w:sz="0" w:space="0" w:color="auto"/>
                <w:right w:val="none" w:sz="0" w:space="0" w:color="auto"/>
              </w:divBdr>
            </w:div>
            <w:div w:id="322592273">
              <w:marLeft w:val="0"/>
              <w:marRight w:val="0"/>
              <w:marTop w:val="0"/>
              <w:marBottom w:val="0"/>
              <w:divBdr>
                <w:top w:val="none" w:sz="0" w:space="0" w:color="auto"/>
                <w:left w:val="none" w:sz="0" w:space="0" w:color="auto"/>
                <w:bottom w:val="none" w:sz="0" w:space="0" w:color="auto"/>
                <w:right w:val="none" w:sz="0" w:space="0" w:color="auto"/>
              </w:divBdr>
            </w:div>
            <w:div w:id="379942184">
              <w:marLeft w:val="0"/>
              <w:marRight w:val="0"/>
              <w:marTop w:val="0"/>
              <w:marBottom w:val="0"/>
              <w:divBdr>
                <w:top w:val="none" w:sz="0" w:space="0" w:color="auto"/>
                <w:left w:val="none" w:sz="0" w:space="0" w:color="auto"/>
                <w:bottom w:val="none" w:sz="0" w:space="0" w:color="auto"/>
                <w:right w:val="none" w:sz="0" w:space="0" w:color="auto"/>
              </w:divBdr>
            </w:div>
            <w:div w:id="396510799">
              <w:marLeft w:val="0"/>
              <w:marRight w:val="0"/>
              <w:marTop w:val="0"/>
              <w:marBottom w:val="0"/>
              <w:divBdr>
                <w:top w:val="none" w:sz="0" w:space="0" w:color="auto"/>
                <w:left w:val="none" w:sz="0" w:space="0" w:color="auto"/>
                <w:bottom w:val="none" w:sz="0" w:space="0" w:color="auto"/>
                <w:right w:val="none" w:sz="0" w:space="0" w:color="auto"/>
              </w:divBdr>
            </w:div>
            <w:div w:id="403840334">
              <w:marLeft w:val="0"/>
              <w:marRight w:val="0"/>
              <w:marTop w:val="0"/>
              <w:marBottom w:val="0"/>
              <w:divBdr>
                <w:top w:val="none" w:sz="0" w:space="0" w:color="auto"/>
                <w:left w:val="none" w:sz="0" w:space="0" w:color="auto"/>
                <w:bottom w:val="none" w:sz="0" w:space="0" w:color="auto"/>
                <w:right w:val="none" w:sz="0" w:space="0" w:color="auto"/>
              </w:divBdr>
            </w:div>
            <w:div w:id="418991371">
              <w:marLeft w:val="0"/>
              <w:marRight w:val="0"/>
              <w:marTop w:val="0"/>
              <w:marBottom w:val="0"/>
              <w:divBdr>
                <w:top w:val="none" w:sz="0" w:space="0" w:color="auto"/>
                <w:left w:val="none" w:sz="0" w:space="0" w:color="auto"/>
                <w:bottom w:val="none" w:sz="0" w:space="0" w:color="auto"/>
                <w:right w:val="none" w:sz="0" w:space="0" w:color="auto"/>
              </w:divBdr>
            </w:div>
            <w:div w:id="451097036">
              <w:marLeft w:val="0"/>
              <w:marRight w:val="0"/>
              <w:marTop w:val="0"/>
              <w:marBottom w:val="0"/>
              <w:divBdr>
                <w:top w:val="none" w:sz="0" w:space="0" w:color="auto"/>
                <w:left w:val="none" w:sz="0" w:space="0" w:color="auto"/>
                <w:bottom w:val="none" w:sz="0" w:space="0" w:color="auto"/>
                <w:right w:val="none" w:sz="0" w:space="0" w:color="auto"/>
              </w:divBdr>
            </w:div>
            <w:div w:id="452557444">
              <w:marLeft w:val="0"/>
              <w:marRight w:val="0"/>
              <w:marTop w:val="0"/>
              <w:marBottom w:val="0"/>
              <w:divBdr>
                <w:top w:val="none" w:sz="0" w:space="0" w:color="auto"/>
                <w:left w:val="none" w:sz="0" w:space="0" w:color="auto"/>
                <w:bottom w:val="none" w:sz="0" w:space="0" w:color="auto"/>
                <w:right w:val="none" w:sz="0" w:space="0" w:color="auto"/>
              </w:divBdr>
            </w:div>
            <w:div w:id="455755341">
              <w:marLeft w:val="0"/>
              <w:marRight w:val="0"/>
              <w:marTop w:val="0"/>
              <w:marBottom w:val="0"/>
              <w:divBdr>
                <w:top w:val="none" w:sz="0" w:space="0" w:color="auto"/>
                <w:left w:val="none" w:sz="0" w:space="0" w:color="auto"/>
                <w:bottom w:val="none" w:sz="0" w:space="0" w:color="auto"/>
                <w:right w:val="none" w:sz="0" w:space="0" w:color="auto"/>
              </w:divBdr>
            </w:div>
            <w:div w:id="457377764">
              <w:marLeft w:val="0"/>
              <w:marRight w:val="0"/>
              <w:marTop w:val="0"/>
              <w:marBottom w:val="0"/>
              <w:divBdr>
                <w:top w:val="none" w:sz="0" w:space="0" w:color="auto"/>
                <w:left w:val="none" w:sz="0" w:space="0" w:color="auto"/>
                <w:bottom w:val="none" w:sz="0" w:space="0" w:color="auto"/>
                <w:right w:val="none" w:sz="0" w:space="0" w:color="auto"/>
              </w:divBdr>
            </w:div>
            <w:div w:id="478038087">
              <w:marLeft w:val="0"/>
              <w:marRight w:val="0"/>
              <w:marTop w:val="0"/>
              <w:marBottom w:val="0"/>
              <w:divBdr>
                <w:top w:val="none" w:sz="0" w:space="0" w:color="auto"/>
                <w:left w:val="none" w:sz="0" w:space="0" w:color="auto"/>
                <w:bottom w:val="none" w:sz="0" w:space="0" w:color="auto"/>
                <w:right w:val="none" w:sz="0" w:space="0" w:color="auto"/>
              </w:divBdr>
            </w:div>
            <w:div w:id="515846968">
              <w:marLeft w:val="0"/>
              <w:marRight w:val="0"/>
              <w:marTop w:val="0"/>
              <w:marBottom w:val="0"/>
              <w:divBdr>
                <w:top w:val="none" w:sz="0" w:space="0" w:color="auto"/>
                <w:left w:val="none" w:sz="0" w:space="0" w:color="auto"/>
                <w:bottom w:val="none" w:sz="0" w:space="0" w:color="auto"/>
                <w:right w:val="none" w:sz="0" w:space="0" w:color="auto"/>
              </w:divBdr>
            </w:div>
            <w:div w:id="534855731">
              <w:marLeft w:val="0"/>
              <w:marRight w:val="0"/>
              <w:marTop w:val="0"/>
              <w:marBottom w:val="0"/>
              <w:divBdr>
                <w:top w:val="none" w:sz="0" w:space="0" w:color="auto"/>
                <w:left w:val="none" w:sz="0" w:space="0" w:color="auto"/>
                <w:bottom w:val="none" w:sz="0" w:space="0" w:color="auto"/>
                <w:right w:val="none" w:sz="0" w:space="0" w:color="auto"/>
              </w:divBdr>
            </w:div>
            <w:div w:id="540826523">
              <w:marLeft w:val="0"/>
              <w:marRight w:val="0"/>
              <w:marTop w:val="0"/>
              <w:marBottom w:val="0"/>
              <w:divBdr>
                <w:top w:val="none" w:sz="0" w:space="0" w:color="auto"/>
                <w:left w:val="none" w:sz="0" w:space="0" w:color="auto"/>
                <w:bottom w:val="none" w:sz="0" w:space="0" w:color="auto"/>
                <w:right w:val="none" w:sz="0" w:space="0" w:color="auto"/>
              </w:divBdr>
            </w:div>
            <w:div w:id="557057353">
              <w:marLeft w:val="0"/>
              <w:marRight w:val="0"/>
              <w:marTop w:val="0"/>
              <w:marBottom w:val="0"/>
              <w:divBdr>
                <w:top w:val="none" w:sz="0" w:space="0" w:color="auto"/>
                <w:left w:val="none" w:sz="0" w:space="0" w:color="auto"/>
                <w:bottom w:val="none" w:sz="0" w:space="0" w:color="auto"/>
                <w:right w:val="none" w:sz="0" w:space="0" w:color="auto"/>
              </w:divBdr>
            </w:div>
            <w:div w:id="589588257">
              <w:marLeft w:val="0"/>
              <w:marRight w:val="0"/>
              <w:marTop w:val="0"/>
              <w:marBottom w:val="0"/>
              <w:divBdr>
                <w:top w:val="none" w:sz="0" w:space="0" w:color="auto"/>
                <w:left w:val="none" w:sz="0" w:space="0" w:color="auto"/>
                <w:bottom w:val="none" w:sz="0" w:space="0" w:color="auto"/>
                <w:right w:val="none" w:sz="0" w:space="0" w:color="auto"/>
              </w:divBdr>
            </w:div>
            <w:div w:id="611592250">
              <w:marLeft w:val="0"/>
              <w:marRight w:val="0"/>
              <w:marTop w:val="0"/>
              <w:marBottom w:val="0"/>
              <w:divBdr>
                <w:top w:val="none" w:sz="0" w:space="0" w:color="auto"/>
                <w:left w:val="none" w:sz="0" w:space="0" w:color="auto"/>
                <w:bottom w:val="none" w:sz="0" w:space="0" w:color="auto"/>
                <w:right w:val="none" w:sz="0" w:space="0" w:color="auto"/>
              </w:divBdr>
            </w:div>
            <w:div w:id="650450558">
              <w:marLeft w:val="0"/>
              <w:marRight w:val="0"/>
              <w:marTop w:val="0"/>
              <w:marBottom w:val="0"/>
              <w:divBdr>
                <w:top w:val="none" w:sz="0" w:space="0" w:color="auto"/>
                <w:left w:val="none" w:sz="0" w:space="0" w:color="auto"/>
                <w:bottom w:val="none" w:sz="0" w:space="0" w:color="auto"/>
                <w:right w:val="none" w:sz="0" w:space="0" w:color="auto"/>
              </w:divBdr>
            </w:div>
            <w:div w:id="653067146">
              <w:marLeft w:val="0"/>
              <w:marRight w:val="0"/>
              <w:marTop w:val="0"/>
              <w:marBottom w:val="0"/>
              <w:divBdr>
                <w:top w:val="none" w:sz="0" w:space="0" w:color="auto"/>
                <w:left w:val="none" w:sz="0" w:space="0" w:color="auto"/>
                <w:bottom w:val="none" w:sz="0" w:space="0" w:color="auto"/>
                <w:right w:val="none" w:sz="0" w:space="0" w:color="auto"/>
              </w:divBdr>
            </w:div>
            <w:div w:id="699819872">
              <w:marLeft w:val="0"/>
              <w:marRight w:val="0"/>
              <w:marTop w:val="0"/>
              <w:marBottom w:val="0"/>
              <w:divBdr>
                <w:top w:val="none" w:sz="0" w:space="0" w:color="auto"/>
                <w:left w:val="none" w:sz="0" w:space="0" w:color="auto"/>
                <w:bottom w:val="none" w:sz="0" w:space="0" w:color="auto"/>
                <w:right w:val="none" w:sz="0" w:space="0" w:color="auto"/>
              </w:divBdr>
            </w:div>
            <w:div w:id="728454480">
              <w:marLeft w:val="0"/>
              <w:marRight w:val="0"/>
              <w:marTop w:val="0"/>
              <w:marBottom w:val="0"/>
              <w:divBdr>
                <w:top w:val="none" w:sz="0" w:space="0" w:color="auto"/>
                <w:left w:val="none" w:sz="0" w:space="0" w:color="auto"/>
                <w:bottom w:val="none" w:sz="0" w:space="0" w:color="auto"/>
                <w:right w:val="none" w:sz="0" w:space="0" w:color="auto"/>
              </w:divBdr>
            </w:div>
            <w:div w:id="755708752">
              <w:marLeft w:val="0"/>
              <w:marRight w:val="0"/>
              <w:marTop w:val="0"/>
              <w:marBottom w:val="0"/>
              <w:divBdr>
                <w:top w:val="none" w:sz="0" w:space="0" w:color="auto"/>
                <w:left w:val="none" w:sz="0" w:space="0" w:color="auto"/>
                <w:bottom w:val="none" w:sz="0" w:space="0" w:color="auto"/>
                <w:right w:val="none" w:sz="0" w:space="0" w:color="auto"/>
              </w:divBdr>
            </w:div>
            <w:div w:id="758328324">
              <w:marLeft w:val="0"/>
              <w:marRight w:val="0"/>
              <w:marTop w:val="0"/>
              <w:marBottom w:val="0"/>
              <w:divBdr>
                <w:top w:val="none" w:sz="0" w:space="0" w:color="auto"/>
                <w:left w:val="none" w:sz="0" w:space="0" w:color="auto"/>
                <w:bottom w:val="none" w:sz="0" w:space="0" w:color="auto"/>
                <w:right w:val="none" w:sz="0" w:space="0" w:color="auto"/>
              </w:divBdr>
            </w:div>
            <w:div w:id="759835323">
              <w:marLeft w:val="0"/>
              <w:marRight w:val="0"/>
              <w:marTop w:val="0"/>
              <w:marBottom w:val="0"/>
              <w:divBdr>
                <w:top w:val="none" w:sz="0" w:space="0" w:color="auto"/>
                <w:left w:val="none" w:sz="0" w:space="0" w:color="auto"/>
                <w:bottom w:val="none" w:sz="0" w:space="0" w:color="auto"/>
                <w:right w:val="none" w:sz="0" w:space="0" w:color="auto"/>
              </w:divBdr>
            </w:div>
            <w:div w:id="762457483">
              <w:marLeft w:val="0"/>
              <w:marRight w:val="0"/>
              <w:marTop w:val="0"/>
              <w:marBottom w:val="0"/>
              <w:divBdr>
                <w:top w:val="none" w:sz="0" w:space="0" w:color="auto"/>
                <w:left w:val="none" w:sz="0" w:space="0" w:color="auto"/>
                <w:bottom w:val="none" w:sz="0" w:space="0" w:color="auto"/>
                <w:right w:val="none" w:sz="0" w:space="0" w:color="auto"/>
              </w:divBdr>
            </w:div>
            <w:div w:id="773020314">
              <w:marLeft w:val="0"/>
              <w:marRight w:val="0"/>
              <w:marTop w:val="0"/>
              <w:marBottom w:val="0"/>
              <w:divBdr>
                <w:top w:val="none" w:sz="0" w:space="0" w:color="auto"/>
                <w:left w:val="none" w:sz="0" w:space="0" w:color="auto"/>
                <w:bottom w:val="none" w:sz="0" w:space="0" w:color="auto"/>
                <w:right w:val="none" w:sz="0" w:space="0" w:color="auto"/>
              </w:divBdr>
            </w:div>
            <w:div w:id="824126321">
              <w:marLeft w:val="0"/>
              <w:marRight w:val="0"/>
              <w:marTop w:val="0"/>
              <w:marBottom w:val="0"/>
              <w:divBdr>
                <w:top w:val="none" w:sz="0" w:space="0" w:color="auto"/>
                <w:left w:val="none" w:sz="0" w:space="0" w:color="auto"/>
                <w:bottom w:val="none" w:sz="0" w:space="0" w:color="auto"/>
                <w:right w:val="none" w:sz="0" w:space="0" w:color="auto"/>
              </w:divBdr>
            </w:div>
            <w:div w:id="854809732">
              <w:marLeft w:val="0"/>
              <w:marRight w:val="0"/>
              <w:marTop w:val="0"/>
              <w:marBottom w:val="0"/>
              <w:divBdr>
                <w:top w:val="none" w:sz="0" w:space="0" w:color="auto"/>
                <w:left w:val="none" w:sz="0" w:space="0" w:color="auto"/>
                <w:bottom w:val="none" w:sz="0" w:space="0" w:color="auto"/>
                <w:right w:val="none" w:sz="0" w:space="0" w:color="auto"/>
              </w:divBdr>
            </w:div>
            <w:div w:id="877010259">
              <w:marLeft w:val="0"/>
              <w:marRight w:val="0"/>
              <w:marTop w:val="0"/>
              <w:marBottom w:val="0"/>
              <w:divBdr>
                <w:top w:val="none" w:sz="0" w:space="0" w:color="auto"/>
                <w:left w:val="none" w:sz="0" w:space="0" w:color="auto"/>
                <w:bottom w:val="none" w:sz="0" w:space="0" w:color="auto"/>
                <w:right w:val="none" w:sz="0" w:space="0" w:color="auto"/>
              </w:divBdr>
            </w:div>
            <w:div w:id="899098339">
              <w:marLeft w:val="0"/>
              <w:marRight w:val="0"/>
              <w:marTop w:val="0"/>
              <w:marBottom w:val="0"/>
              <w:divBdr>
                <w:top w:val="none" w:sz="0" w:space="0" w:color="auto"/>
                <w:left w:val="none" w:sz="0" w:space="0" w:color="auto"/>
                <w:bottom w:val="none" w:sz="0" w:space="0" w:color="auto"/>
                <w:right w:val="none" w:sz="0" w:space="0" w:color="auto"/>
              </w:divBdr>
            </w:div>
            <w:div w:id="946690685">
              <w:marLeft w:val="0"/>
              <w:marRight w:val="0"/>
              <w:marTop w:val="0"/>
              <w:marBottom w:val="0"/>
              <w:divBdr>
                <w:top w:val="none" w:sz="0" w:space="0" w:color="auto"/>
                <w:left w:val="none" w:sz="0" w:space="0" w:color="auto"/>
                <w:bottom w:val="none" w:sz="0" w:space="0" w:color="auto"/>
                <w:right w:val="none" w:sz="0" w:space="0" w:color="auto"/>
              </w:divBdr>
            </w:div>
            <w:div w:id="948855228">
              <w:marLeft w:val="0"/>
              <w:marRight w:val="0"/>
              <w:marTop w:val="0"/>
              <w:marBottom w:val="0"/>
              <w:divBdr>
                <w:top w:val="none" w:sz="0" w:space="0" w:color="auto"/>
                <w:left w:val="none" w:sz="0" w:space="0" w:color="auto"/>
                <w:bottom w:val="none" w:sz="0" w:space="0" w:color="auto"/>
                <w:right w:val="none" w:sz="0" w:space="0" w:color="auto"/>
              </w:divBdr>
            </w:div>
            <w:div w:id="953440908">
              <w:marLeft w:val="0"/>
              <w:marRight w:val="0"/>
              <w:marTop w:val="0"/>
              <w:marBottom w:val="0"/>
              <w:divBdr>
                <w:top w:val="none" w:sz="0" w:space="0" w:color="auto"/>
                <w:left w:val="none" w:sz="0" w:space="0" w:color="auto"/>
                <w:bottom w:val="none" w:sz="0" w:space="0" w:color="auto"/>
                <w:right w:val="none" w:sz="0" w:space="0" w:color="auto"/>
              </w:divBdr>
            </w:div>
            <w:div w:id="985819927">
              <w:marLeft w:val="0"/>
              <w:marRight w:val="0"/>
              <w:marTop w:val="0"/>
              <w:marBottom w:val="0"/>
              <w:divBdr>
                <w:top w:val="none" w:sz="0" w:space="0" w:color="auto"/>
                <w:left w:val="none" w:sz="0" w:space="0" w:color="auto"/>
                <w:bottom w:val="none" w:sz="0" w:space="0" w:color="auto"/>
                <w:right w:val="none" w:sz="0" w:space="0" w:color="auto"/>
              </w:divBdr>
            </w:div>
            <w:div w:id="1005549580">
              <w:marLeft w:val="0"/>
              <w:marRight w:val="0"/>
              <w:marTop w:val="0"/>
              <w:marBottom w:val="0"/>
              <w:divBdr>
                <w:top w:val="none" w:sz="0" w:space="0" w:color="auto"/>
                <w:left w:val="none" w:sz="0" w:space="0" w:color="auto"/>
                <w:bottom w:val="none" w:sz="0" w:space="0" w:color="auto"/>
                <w:right w:val="none" w:sz="0" w:space="0" w:color="auto"/>
              </w:divBdr>
            </w:div>
            <w:div w:id="1017779340">
              <w:marLeft w:val="0"/>
              <w:marRight w:val="0"/>
              <w:marTop w:val="0"/>
              <w:marBottom w:val="0"/>
              <w:divBdr>
                <w:top w:val="none" w:sz="0" w:space="0" w:color="auto"/>
                <w:left w:val="none" w:sz="0" w:space="0" w:color="auto"/>
                <w:bottom w:val="none" w:sz="0" w:space="0" w:color="auto"/>
                <w:right w:val="none" w:sz="0" w:space="0" w:color="auto"/>
              </w:divBdr>
            </w:div>
            <w:div w:id="1069225908">
              <w:marLeft w:val="0"/>
              <w:marRight w:val="0"/>
              <w:marTop w:val="0"/>
              <w:marBottom w:val="0"/>
              <w:divBdr>
                <w:top w:val="none" w:sz="0" w:space="0" w:color="auto"/>
                <w:left w:val="none" w:sz="0" w:space="0" w:color="auto"/>
                <w:bottom w:val="none" w:sz="0" w:space="0" w:color="auto"/>
                <w:right w:val="none" w:sz="0" w:space="0" w:color="auto"/>
              </w:divBdr>
            </w:div>
            <w:div w:id="1093207057">
              <w:marLeft w:val="0"/>
              <w:marRight w:val="0"/>
              <w:marTop w:val="0"/>
              <w:marBottom w:val="0"/>
              <w:divBdr>
                <w:top w:val="none" w:sz="0" w:space="0" w:color="auto"/>
                <w:left w:val="none" w:sz="0" w:space="0" w:color="auto"/>
                <w:bottom w:val="none" w:sz="0" w:space="0" w:color="auto"/>
                <w:right w:val="none" w:sz="0" w:space="0" w:color="auto"/>
              </w:divBdr>
            </w:div>
            <w:div w:id="1121723083">
              <w:marLeft w:val="0"/>
              <w:marRight w:val="0"/>
              <w:marTop w:val="0"/>
              <w:marBottom w:val="0"/>
              <w:divBdr>
                <w:top w:val="none" w:sz="0" w:space="0" w:color="auto"/>
                <w:left w:val="none" w:sz="0" w:space="0" w:color="auto"/>
                <w:bottom w:val="none" w:sz="0" w:space="0" w:color="auto"/>
                <w:right w:val="none" w:sz="0" w:space="0" w:color="auto"/>
              </w:divBdr>
            </w:div>
            <w:div w:id="1150291885">
              <w:marLeft w:val="0"/>
              <w:marRight w:val="0"/>
              <w:marTop w:val="0"/>
              <w:marBottom w:val="0"/>
              <w:divBdr>
                <w:top w:val="none" w:sz="0" w:space="0" w:color="auto"/>
                <w:left w:val="none" w:sz="0" w:space="0" w:color="auto"/>
                <w:bottom w:val="none" w:sz="0" w:space="0" w:color="auto"/>
                <w:right w:val="none" w:sz="0" w:space="0" w:color="auto"/>
              </w:divBdr>
            </w:div>
            <w:div w:id="1157308074">
              <w:marLeft w:val="0"/>
              <w:marRight w:val="0"/>
              <w:marTop w:val="0"/>
              <w:marBottom w:val="0"/>
              <w:divBdr>
                <w:top w:val="none" w:sz="0" w:space="0" w:color="auto"/>
                <w:left w:val="none" w:sz="0" w:space="0" w:color="auto"/>
                <w:bottom w:val="none" w:sz="0" w:space="0" w:color="auto"/>
                <w:right w:val="none" w:sz="0" w:space="0" w:color="auto"/>
              </w:divBdr>
            </w:div>
            <w:div w:id="1173882992">
              <w:marLeft w:val="0"/>
              <w:marRight w:val="0"/>
              <w:marTop w:val="0"/>
              <w:marBottom w:val="0"/>
              <w:divBdr>
                <w:top w:val="none" w:sz="0" w:space="0" w:color="auto"/>
                <w:left w:val="none" w:sz="0" w:space="0" w:color="auto"/>
                <w:bottom w:val="none" w:sz="0" w:space="0" w:color="auto"/>
                <w:right w:val="none" w:sz="0" w:space="0" w:color="auto"/>
              </w:divBdr>
            </w:div>
            <w:div w:id="1176579222">
              <w:marLeft w:val="0"/>
              <w:marRight w:val="0"/>
              <w:marTop w:val="0"/>
              <w:marBottom w:val="0"/>
              <w:divBdr>
                <w:top w:val="none" w:sz="0" w:space="0" w:color="auto"/>
                <w:left w:val="none" w:sz="0" w:space="0" w:color="auto"/>
                <w:bottom w:val="none" w:sz="0" w:space="0" w:color="auto"/>
                <w:right w:val="none" w:sz="0" w:space="0" w:color="auto"/>
              </w:divBdr>
            </w:div>
            <w:div w:id="1180503813">
              <w:marLeft w:val="0"/>
              <w:marRight w:val="0"/>
              <w:marTop w:val="0"/>
              <w:marBottom w:val="0"/>
              <w:divBdr>
                <w:top w:val="none" w:sz="0" w:space="0" w:color="auto"/>
                <w:left w:val="none" w:sz="0" w:space="0" w:color="auto"/>
                <w:bottom w:val="none" w:sz="0" w:space="0" w:color="auto"/>
                <w:right w:val="none" w:sz="0" w:space="0" w:color="auto"/>
              </w:divBdr>
            </w:div>
            <w:div w:id="1250625963">
              <w:marLeft w:val="0"/>
              <w:marRight w:val="0"/>
              <w:marTop w:val="0"/>
              <w:marBottom w:val="0"/>
              <w:divBdr>
                <w:top w:val="none" w:sz="0" w:space="0" w:color="auto"/>
                <w:left w:val="none" w:sz="0" w:space="0" w:color="auto"/>
                <w:bottom w:val="none" w:sz="0" w:space="0" w:color="auto"/>
                <w:right w:val="none" w:sz="0" w:space="0" w:color="auto"/>
              </w:divBdr>
            </w:div>
            <w:div w:id="1250777268">
              <w:marLeft w:val="0"/>
              <w:marRight w:val="0"/>
              <w:marTop w:val="0"/>
              <w:marBottom w:val="0"/>
              <w:divBdr>
                <w:top w:val="none" w:sz="0" w:space="0" w:color="auto"/>
                <w:left w:val="none" w:sz="0" w:space="0" w:color="auto"/>
                <w:bottom w:val="none" w:sz="0" w:space="0" w:color="auto"/>
                <w:right w:val="none" w:sz="0" w:space="0" w:color="auto"/>
              </w:divBdr>
            </w:div>
            <w:div w:id="1299842029">
              <w:marLeft w:val="0"/>
              <w:marRight w:val="0"/>
              <w:marTop w:val="0"/>
              <w:marBottom w:val="0"/>
              <w:divBdr>
                <w:top w:val="none" w:sz="0" w:space="0" w:color="auto"/>
                <w:left w:val="none" w:sz="0" w:space="0" w:color="auto"/>
                <w:bottom w:val="none" w:sz="0" w:space="0" w:color="auto"/>
                <w:right w:val="none" w:sz="0" w:space="0" w:color="auto"/>
              </w:divBdr>
            </w:div>
            <w:div w:id="1306861780">
              <w:marLeft w:val="0"/>
              <w:marRight w:val="0"/>
              <w:marTop w:val="0"/>
              <w:marBottom w:val="0"/>
              <w:divBdr>
                <w:top w:val="none" w:sz="0" w:space="0" w:color="auto"/>
                <w:left w:val="none" w:sz="0" w:space="0" w:color="auto"/>
                <w:bottom w:val="none" w:sz="0" w:space="0" w:color="auto"/>
                <w:right w:val="none" w:sz="0" w:space="0" w:color="auto"/>
              </w:divBdr>
            </w:div>
            <w:div w:id="1345980033">
              <w:marLeft w:val="0"/>
              <w:marRight w:val="0"/>
              <w:marTop w:val="0"/>
              <w:marBottom w:val="0"/>
              <w:divBdr>
                <w:top w:val="none" w:sz="0" w:space="0" w:color="auto"/>
                <w:left w:val="none" w:sz="0" w:space="0" w:color="auto"/>
                <w:bottom w:val="none" w:sz="0" w:space="0" w:color="auto"/>
                <w:right w:val="none" w:sz="0" w:space="0" w:color="auto"/>
              </w:divBdr>
            </w:div>
            <w:div w:id="1349602207">
              <w:marLeft w:val="0"/>
              <w:marRight w:val="0"/>
              <w:marTop w:val="0"/>
              <w:marBottom w:val="0"/>
              <w:divBdr>
                <w:top w:val="none" w:sz="0" w:space="0" w:color="auto"/>
                <w:left w:val="none" w:sz="0" w:space="0" w:color="auto"/>
                <w:bottom w:val="none" w:sz="0" w:space="0" w:color="auto"/>
                <w:right w:val="none" w:sz="0" w:space="0" w:color="auto"/>
              </w:divBdr>
            </w:div>
            <w:div w:id="1402681993">
              <w:marLeft w:val="0"/>
              <w:marRight w:val="0"/>
              <w:marTop w:val="0"/>
              <w:marBottom w:val="0"/>
              <w:divBdr>
                <w:top w:val="none" w:sz="0" w:space="0" w:color="auto"/>
                <w:left w:val="none" w:sz="0" w:space="0" w:color="auto"/>
                <w:bottom w:val="none" w:sz="0" w:space="0" w:color="auto"/>
                <w:right w:val="none" w:sz="0" w:space="0" w:color="auto"/>
              </w:divBdr>
            </w:div>
            <w:div w:id="1434784076">
              <w:marLeft w:val="0"/>
              <w:marRight w:val="0"/>
              <w:marTop w:val="0"/>
              <w:marBottom w:val="0"/>
              <w:divBdr>
                <w:top w:val="none" w:sz="0" w:space="0" w:color="auto"/>
                <w:left w:val="none" w:sz="0" w:space="0" w:color="auto"/>
                <w:bottom w:val="none" w:sz="0" w:space="0" w:color="auto"/>
                <w:right w:val="none" w:sz="0" w:space="0" w:color="auto"/>
              </w:divBdr>
            </w:div>
            <w:div w:id="1435638637">
              <w:marLeft w:val="0"/>
              <w:marRight w:val="0"/>
              <w:marTop w:val="0"/>
              <w:marBottom w:val="0"/>
              <w:divBdr>
                <w:top w:val="none" w:sz="0" w:space="0" w:color="auto"/>
                <w:left w:val="none" w:sz="0" w:space="0" w:color="auto"/>
                <w:bottom w:val="none" w:sz="0" w:space="0" w:color="auto"/>
                <w:right w:val="none" w:sz="0" w:space="0" w:color="auto"/>
              </w:divBdr>
            </w:div>
            <w:div w:id="1540776761">
              <w:marLeft w:val="0"/>
              <w:marRight w:val="0"/>
              <w:marTop w:val="0"/>
              <w:marBottom w:val="0"/>
              <w:divBdr>
                <w:top w:val="none" w:sz="0" w:space="0" w:color="auto"/>
                <w:left w:val="none" w:sz="0" w:space="0" w:color="auto"/>
                <w:bottom w:val="none" w:sz="0" w:space="0" w:color="auto"/>
                <w:right w:val="none" w:sz="0" w:space="0" w:color="auto"/>
              </w:divBdr>
            </w:div>
            <w:div w:id="1557204079">
              <w:marLeft w:val="0"/>
              <w:marRight w:val="0"/>
              <w:marTop w:val="0"/>
              <w:marBottom w:val="0"/>
              <w:divBdr>
                <w:top w:val="none" w:sz="0" w:space="0" w:color="auto"/>
                <w:left w:val="none" w:sz="0" w:space="0" w:color="auto"/>
                <w:bottom w:val="none" w:sz="0" w:space="0" w:color="auto"/>
                <w:right w:val="none" w:sz="0" w:space="0" w:color="auto"/>
              </w:divBdr>
            </w:div>
            <w:div w:id="1586375072">
              <w:marLeft w:val="0"/>
              <w:marRight w:val="0"/>
              <w:marTop w:val="0"/>
              <w:marBottom w:val="0"/>
              <w:divBdr>
                <w:top w:val="none" w:sz="0" w:space="0" w:color="auto"/>
                <w:left w:val="none" w:sz="0" w:space="0" w:color="auto"/>
                <w:bottom w:val="none" w:sz="0" w:space="0" w:color="auto"/>
                <w:right w:val="none" w:sz="0" w:space="0" w:color="auto"/>
              </w:divBdr>
            </w:div>
            <w:div w:id="1589265540">
              <w:marLeft w:val="0"/>
              <w:marRight w:val="0"/>
              <w:marTop w:val="0"/>
              <w:marBottom w:val="0"/>
              <w:divBdr>
                <w:top w:val="none" w:sz="0" w:space="0" w:color="auto"/>
                <w:left w:val="none" w:sz="0" w:space="0" w:color="auto"/>
                <w:bottom w:val="none" w:sz="0" w:space="0" w:color="auto"/>
                <w:right w:val="none" w:sz="0" w:space="0" w:color="auto"/>
              </w:divBdr>
            </w:div>
            <w:div w:id="1590969382">
              <w:marLeft w:val="0"/>
              <w:marRight w:val="0"/>
              <w:marTop w:val="0"/>
              <w:marBottom w:val="0"/>
              <w:divBdr>
                <w:top w:val="none" w:sz="0" w:space="0" w:color="auto"/>
                <w:left w:val="none" w:sz="0" w:space="0" w:color="auto"/>
                <w:bottom w:val="none" w:sz="0" w:space="0" w:color="auto"/>
                <w:right w:val="none" w:sz="0" w:space="0" w:color="auto"/>
              </w:divBdr>
            </w:div>
            <w:div w:id="1592884802">
              <w:marLeft w:val="0"/>
              <w:marRight w:val="0"/>
              <w:marTop w:val="0"/>
              <w:marBottom w:val="0"/>
              <w:divBdr>
                <w:top w:val="none" w:sz="0" w:space="0" w:color="auto"/>
                <w:left w:val="none" w:sz="0" w:space="0" w:color="auto"/>
                <w:bottom w:val="none" w:sz="0" w:space="0" w:color="auto"/>
                <w:right w:val="none" w:sz="0" w:space="0" w:color="auto"/>
              </w:divBdr>
            </w:div>
            <w:div w:id="1602760482">
              <w:marLeft w:val="0"/>
              <w:marRight w:val="0"/>
              <w:marTop w:val="0"/>
              <w:marBottom w:val="0"/>
              <w:divBdr>
                <w:top w:val="none" w:sz="0" w:space="0" w:color="auto"/>
                <w:left w:val="none" w:sz="0" w:space="0" w:color="auto"/>
                <w:bottom w:val="none" w:sz="0" w:space="0" w:color="auto"/>
                <w:right w:val="none" w:sz="0" w:space="0" w:color="auto"/>
              </w:divBdr>
            </w:div>
            <w:div w:id="1618561354">
              <w:marLeft w:val="0"/>
              <w:marRight w:val="0"/>
              <w:marTop w:val="0"/>
              <w:marBottom w:val="0"/>
              <w:divBdr>
                <w:top w:val="none" w:sz="0" w:space="0" w:color="auto"/>
                <w:left w:val="none" w:sz="0" w:space="0" w:color="auto"/>
                <w:bottom w:val="none" w:sz="0" w:space="0" w:color="auto"/>
                <w:right w:val="none" w:sz="0" w:space="0" w:color="auto"/>
              </w:divBdr>
            </w:div>
            <w:div w:id="1665891376">
              <w:marLeft w:val="0"/>
              <w:marRight w:val="0"/>
              <w:marTop w:val="0"/>
              <w:marBottom w:val="0"/>
              <w:divBdr>
                <w:top w:val="none" w:sz="0" w:space="0" w:color="auto"/>
                <w:left w:val="none" w:sz="0" w:space="0" w:color="auto"/>
                <w:bottom w:val="none" w:sz="0" w:space="0" w:color="auto"/>
                <w:right w:val="none" w:sz="0" w:space="0" w:color="auto"/>
              </w:divBdr>
            </w:div>
            <w:div w:id="1676689179">
              <w:marLeft w:val="0"/>
              <w:marRight w:val="0"/>
              <w:marTop w:val="0"/>
              <w:marBottom w:val="0"/>
              <w:divBdr>
                <w:top w:val="none" w:sz="0" w:space="0" w:color="auto"/>
                <w:left w:val="none" w:sz="0" w:space="0" w:color="auto"/>
                <w:bottom w:val="none" w:sz="0" w:space="0" w:color="auto"/>
                <w:right w:val="none" w:sz="0" w:space="0" w:color="auto"/>
              </w:divBdr>
            </w:div>
            <w:div w:id="1681665705">
              <w:marLeft w:val="0"/>
              <w:marRight w:val="0"/>
              <w:marTop w:val="0"/>
              <w:marBottom w:val="0"/>
              <w:divBdr>
                <w:top w:val="none" w:sz="0" w:space="0" w:color="auto"/>
                <w:left w:val="none" w:sz="0" w:space="0" w:color="auto"/>
                <w:bottom w:val="none" w:sz="0" w:space="0" w:color="auto"/>
                <w:right w:val="none" w:sz="0" w:space="0" w:color="auto"/>
              </w:divBdr>
            </w:div>
            <w:div w:id="1694309720">
              <w:marLeft w:val="0"/>
              <w:marRight w:val="0"/>
              <w:marTop w:val="0"/>
              <w:marBottom w:val="0"/>
              <w:divBdr>
                <w:top w:val="none" w:sz="0" w:space="0" w:color="auto"/>
                <w:left w:val="none" w:sz="0" w:space="0" w:color="auto"/>
                <w:bottom w:val="none" w:sz="0" w:space="0" w:color="auto"/>
                <w:right w:val="none" w:sz="0" w:space="0" w:color="auto"/>
              </w:divBdr>
            </w:div>
            <w:div w:id="1737822558">
              <w:marLeft w:val="0"/>
              <w:marRight w:val="0"/>
              <w:marTop w:val="0"/>
              <w:marBottom w:val="0"/>
              <w:divBdr>
                <w:top w:val="none" w:sz="0" w:space="0" w:color="auto"/>
                <w:left w:val="none" w:sz="0" w:space="0" w:color="auto"/>
                <w:bottom w:val="none" w:sz="0" w:space="0" w:color="auto"/>
                <w:right w:val="none" w:sz="0" w:space="0" w:color="auto"/>
              </w:divBdr>
            </w:div>
            <w:div w:id="1783648570">
              <w:marLeft w:val="0"/>
              <w:marRight w:val="0"/>
              <w:marTop w:val="0"/>
              <w:marBottom w:val="0"/>
              <w:divBdr>
                <w:top w:val="none" w:sz="0" w:space="0" w:color="auto"/>
                <w:left w:val="none" w:sz="0" w:space="0" w:color="auto"/>
                <w:bottom w:val="none" w:sz="0" w:space="0" w:color="auto"/>
                <w:right w:val="none" w:sz="0" w:space="0" w:color="auto"/>
              </w:divBdr>
            </w:div>
            <w:div w:id="1800683392">
              <w:marLeft w:val="0"/>
              <w:marRight w:val="0"/>
              <w:marTop w:val="0"/>
              <w:marBottom w:val="0"/>
              <w:divBdr>
                <w:top w:val="none" w:sz="0" w:space="0" w:color="auto"/>
                <w:left w:val="none" w:sz="0" w:space="0" w:color="auto"/>
                <w:bottom w:val="none" w:sz="0" w:space="0" w:color="auto"/>
                <w:right w:val="none" w:sz="0" w:space="0" w:color="auto"/>
              </w:divBdr>
            </w:div>
            <w:div w:id="1802260732">
              <w:marLeft w:val="0"/>
              <w:marRight w:val="0"/>
              <w:marTop w:val="0"/>
              <w:marBottom w:val="0"/>
              <w:divBdr>
                <w:top w:val="none" w:sz="0" w:space="0" w:color="auto"/>
                <w:left w:val="none" w:sz="0" w:space="0" w:color="auto"/>
                <w:bottom w:val="none" w:sz="0" w:space="0" w:color="auto"/>
                <w:right w:val="none" w:sz="0" w:space="0" w:color="auto"/>
              </w:divBdr>
            </w:div>
            <w:div w:id="1827743550">
              <w:marLeft w:val="0"/>
              <w:marRight w:val="0"/>
              <w:marTop w:val="0"/>
              <w:marBottom w:val="0"/>
              <w:divBdr>
                <w:top w:val="none" w:sz="0" w:space="0" w:color="auto"/>
                <w:left w:val="none" w:sz="0" w:space="0" w:color="auto"/>
                <w:bottom w:val="none" w:sz="0" w:space="0" w:color="auto"/>
                <w:right w:val="none" w:sz="0" w:space="0" w:color="auto"/>
              </w:divBdr>
            </w:div>
            <w:div w:id="1852337501">
              <w:marLeft w:val="0"/>
              <w:marRight w:val="0"/>
              <w:marTop w:val="0"/>
              <w:marBottom w:val="0"/>
              <w:divBdr>
                <w:top w:val="none" w:sz="0" w:space="0" w:color="auto"/>
                <w:left w:val="none" w:sz="0" w:space="0" w:color="auto"/>
                <w:bottom w:val="none" w:sz="0" w:space="0" w:color="auto"/>
                <w:right w:val="none" w:sz="0" w:space="0" w:color="auto"/>
              </w:divBdr>
            </w:div>
            <w:div w:id="1926719684">
              <w:marLeft w:val="0"/>
              <w:marRight w:val="0"/>
              <w:marTop w:val="0"/>
              <w:marBottom w:val="0"/>
              <w:divBdr>
                <w:top w:val="none" w:sz="0" w:space="0" w:color="auto"/>
                <w:left w:val="none" w:sz="0" w:space="0" w:color="auto"/>
                <w:bottom w:val="none" w:sz="0" w:space="0" w:color="auto"/>
                <w:right w:val="none" w:sz="0" w:space="0" w:color="auto"/>
              </w:divBdr>
            </w:div>
            <w:div w:id="1935244751">
              <w:marLeft w:val="0"/>
              <w:marRight w:val="0"/>
              <w:marTop w:val="0"/>
              <w:marBottom w:val="0"/>
              <w:divBdr>
                <w:top w:val="none" w:sz="0" w:space="0" w:color="auto"/>
                <w:left w:val="none" w:sz="0" w:space="0" w:color="auto"/>
                <w:bottom w:val="none" w:sz="0" w:space="0" w:color="auto"/>
                <w:right w:val="none" w:sz="0" w:space="0" w:color="auto"/>
              </w:divBdr>
            </w:div>
            <w:div w:id="1935555177">
              <w:marLeft w:val="0"/>
              <w:marRight w:val="0"/>
              <w:marTop w:val="0"/>
              <w:marBottom w:val="0"/>
              <w:divBdr>
                <w:top w:val="none" w:sz="0" w:space="0" w:color="auto"/>
                <w:left w:val="none" w:sz="0" w:space="0" w:color="auto"/>
                <w:bottom w:val="none" w:sz="0" w:space="0" w:color="auto"/>
                <w:right w:val="none" w:sz="0" w:space="0" w:color="auto"/>
              </w:divBdr>
            </w:div>
            <w:div w:id="1950888557">
              <w:marLeft w:val="0"/>
              <w:marRight w:val="0"/>
              <w:marTop w:val="0"/>
              <w:marBottom w:val="0"/>
              <w:divBdr>
                <w:top w:val="none" w:sz="0" w:space="0" w:color="auto"/>
                <w:left w:val="none" w:sz="0" w:space="0" w:color="auto"/>
                <w:bottom w:val="none" w:sz="0" w:space="0" w:color="auto"/>
                <w:right w:val="none" w:sz="0" w:space="0" w:color="auto"/>
              </w:divBdr>
            </w:div>
            <w:div w:id="1963462409">
              <w:marLeft w:val="0"/>
              <w:marRight w:val="0"/>
              <w:marTop w:val="0"/>
              <w:marBottom w:val="0"/>
              <w:divBdr>
                <w:top w:val="none" w:sz="0" w:space="0" w:color="auto"/>
                <w:left w:val="none" w:sz="0" w:space="0" w:color="auto"/>
                <w:bottom w:val="none" w:sz="0" w:space="0" w:color="auto"/>
                <w:right w:val="none" w:sz="0" w:space="0" w:color="auto"/>
              </w:divBdr>
            </w:div>
            <w:div w:id="1970474174">
              <w:marLeft w:val="0"/>
              <w:marRight w:val="0"/>
              <w:marTop w:val="0"/>
              <w:marBottom w:val="0"/>
              <w:divBdr>
                <w:top w:val="none" w:sz="0" w:space="0" w:color="auto"/>
                <w:left w:val="none" w:sz="0" w:space="0" w:color="auto"/>
                <w:bottom w:val="none" w:sz="0" w:space="0" w:color="auto"/>
                <w:right w:val="none" w:sz="0" w:space="0" w:color="auto"/>
              </w:divBdr>
            </w:div>
            <w:div w:id="1979649299">
              <w:marLeft w:val="0"/>
              <w:marRight w:val="0"/>
              <w:marTop w:val="0"/>
              <w:marBottom w:val="0"/>
              <w:divBdr>
                <w:top w:val="none" w:sz="0" w:space="0" w:color="auto"/>
                <w:left w:val="none" w:sz="0" w:space="0" w:color="auto"/>
                <w:bottom w:val="none" w:sz="0" w:space="0" w:color="auto"/>
                <w:right w:val="none" w:sz="0" w:space="0" w:color="auto"/>
              </w:divBdr>
            </w:div>
            <w:div w:id="2004701303">
              <w:marLeft w:val="0"/>
              <w:marRight w:val="0"/>
              <w:marTop w:val="0"/>
              <w:marBottom w:val="0"/>
              <w:divBdr>
                <w:top w:val="none" w:sz="0" w:space="0" w:color="auto"/>
                <w:left w:val="none" w:sz="0" w:space="0" w:color="auto"/>
                <w:bottom w:val="none" w:sz="0" w:space="0" w:color="auto"/>
                <w:right w:val="none" w:sz="0" w:space="0" w:color="auto"/>
              </w:divBdr>
            </w:div>
            <w:div w:id="2031948468">
              <w:marLeft w:val="0"/>
              <w:marRight w:val="0"/>
              <w:marTop w:val="0"/>
              <w:marBottom w:val="0"/>
              <w:divBdr>
                <w:top w:val="none" w:sz="0" w:space="0" w:color="auto"/>
                <w:left w:val="none" w:sz="0" w:space="0" w:color="auto"/>
                <w:bottom w:val="none" w:sz="0" w:space="0" w:color="auto"/>
                <w:right w:val="none" w:sz="0" w:space="0" w:color="auto"/>
              </w:divBdr>
            </w:div>
            <w:div w:id="2036419306">
              <w:marLeft w:val="0"/>
              <w:marRight w:val="0"/>
              <w:marTop w:val="0"/>
              <w:marBottom w:val="0"/>
              <w:divBdr>
                <w:top w:val="none" w:sz="0" w:space="0" w:color="auto"/>
                <w:left w:val="none" w:sz="0" w:space="0" w:color="auto"/>
                <w:bottom w:val="none" w:sz="0" w:space="0" w:color="auto"/>
                <w:right w:val="none" w:sz="0" w:space="0" w:color="auto"/>
              </w:divBdr>
            </w:div>
            <w:div w:id="2043747391">
              <w:marLeft w:val="0"/>
              <w:marRight w:val="0"/>
              <w:marTop w:val="0"/>
              <w:marBottom w:val="0"/>
              <w:divBdr>
                <w:top w:val="none" w:sz="0" w:space="0" w:color="auto"/>
                <w:left w:val="none" w:sz="0" w:space="0" w:color="auto"/>
                <w:bottom w:val="none" w:sz="0" w:space="0" w:color="auto"/>
                <w:right w:val="none" w:sz="0" w:space="0" w:color="auto"/>
              </w:divBdr>
            </w:div>
            <w:div w:id="2061512850">
              <w:marLeft w:val="0"/>
              <w:marRight w:val="0"/>
              <w:marTop w:val="0"/>
              <w:marBottom w:val="0"/>
              <w:divBdr>
                <w:top w:val="none" w:sz="0" w:space="0" w:color="auto"/>
                <w:left w:val="none" w:sz="0" w:space="0" w:color="auto"/>
                <w:bottom w:val="none" w:sz="0" w:space="0" w:color="auto"/>
                <w:right w:val="none" w:sz="0" w:space="0" w:color="auto"/>
              </w:divBdr>
            </w:div>
            <w:div w:id="2062244587">
              <w:marLeft w:val="0"/>
              <w:marRight w:val="0"/>
              <w:marTop w:val="0"/>
              <w:marBottom w:val="0"/>
              <w:divBdr>
                <w:top w:val="none" w:sz="0" w:space="0" w:color="auto"/>
                <w:left w:val="none" w:sz="0" w:space="0" w:color="auto"/>
                <w:bottom w:val="none" w:sz="0" w:space="0" w:color="auto"/>
                <w:right w:val="none" w:sz="0" w:space="0" w:color="auto"/>
              </w:divBdr>
            </w:div>
            <w:div w:id="2092046025">
              <w:marLeft w:val="0"/>
              <w:marRight w:val="0"/>
              <w:marTop w:val="0"/>
              <w:marBottom w:val="0"/>
              <w:divBdr>
                <w:top w:val="none" w:sz="0" w:space="0" w:color="auto"/>
                <w:left w:val="none" w:sz="0" w:space="0" w:color="auto"/>
                <w:bottom w:val="none" w:sz="0" w:space="0" w:color="auto"/>
                <w:right w:val="none" w:sz="0" w:space="0" w:color="auto"/>
              </w:divBdr>
            </w:div>
            <w:div w:id="2111927092">
              <w:marLeft w:val="0"/>
              <w:marRight w:val="0"/>
              <w:marTop w:val="0"/>
              <w:marBottom w:val="0"/>
              <w:divBdr>
                <w:top w:val="none" w:sz="0" w:space="0" w:color="auto"/>
                <w:left w:val="none" w:sz="0" w:space="0" w:color="auto"/>
                <w:bottom w:val="none" w:sz="0" w:space="0" w:color="auto"/>
                <w:right w:val="none" w:sz="0" w:space="0" w:color="auto"/>
              </w:divBdr>
            </w:div>
            <w:div w:id="2112314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714253">
      <w:bodyDiv w:val="1"/>
      <w:marLeft w:val="0"/>
      <w:marRight w:val="0"/>
      <w:marTop w:val="0"/>
      <w:marBottom w:val="0"/>
      <w:divBdr>
        <w:top w:val="none" w:sz="0" w:space="0" w:color="auto"/>
        <w:left w:val="none" w:sz="0" w:space="0" w:color="auto"/>
        <w:bottom w:val="none" w:sz="0" w:space="0" w:color="auto"/>
        <w:right w:val="none" w:sz="0" w:space="0" w:color="auto"/>
      </w:divBdr>
      <w:divsChild>
        <w:div w:id="1551310386">
          <w:marLeft w:val="0"/>
          <w:marRight w:val="0"/>
          <w:marTop w:val="0"/>
          <w:marBottom w:val="0"/>
          <w:divBdr>
            <w:top w:val="none" w:sz="0" w:space="0" w:color="auto"/>
            <w:left w:val="none" w:sz="0" w:space="0" w:color="auto"/>
            <w:bottom w:val="none" w:sz="0" w:space="0" w:color="auto"/>
            <w:right w:val="none" w:sz="0" w:space="0" w:color="auto"/>
          </w:divBdr>
          <w:divsChild>
            <w:div w:id="218054983">
              <w:marLeft w:val="0"/>
              <w:marRight w:val="0"/>
              <w:marTop w:val="0"/>
              <w:marBottom w:val="0"/>
              <w:divBdr>
                <w:top w:val="none" w:sz="0" w:space="0" w:color="auto"/>
                <w:left w:val="none" w:sz="0" w:space="0" w:color="auto"/>
                <w:bottom w:val="none" w:sz="0" w:space="0" w:color="auto"/>
                <w:right w:val="none" w:sz="0" w:space="0" w:color="auto"/>
              </w:divBdr>
            </w:div>
            <w:div w:id="930696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762041">
      <w:bodyDiv w:val="1"/>
      <w:marLeft w:val="0"/>
      <w:marRight w:val="0"/>
      <w:marTop w:val="0"/>
      <w:marBottom w:val="0"/>
      <w:divBdr>
        <w:top w:val="none" w:sz="0" w:space="0" w:color="auto"/>
        <w:left w:val="none" w:sz="0" w:space="0" w:color="auto"/>
        <w:bottom w:val="none" w:sz="0" w:space="0" w:color="auto"/>
        <w:right w:val="none" w:sz="0" w:space="0" w:color="auto"/>
      </w:divBdr>
      <w:divsChild>
        <w:div w:id="1008019889">
          <w:marLeft w:val="0"/>
          <w:marRight w:val="0"/>
          <w:marTop w:val="0"/>
          <w:marBottom w:val="0"/>
          <w:divBdr>
            <w:top w:val="none" w:sz="0" w:space="0" w:color="auto"/>
            <w:left w:val="none" w:sz="0" w:space="0" w:color="auto"/>
            <w:bottom w:val="none" w:sz="0" w:space="0" w:color="auto"/>
            <w:right w:val="none" w:sz="0" w:space="0" w:color="auto"/>
          </w:divBdr>
          <w:divsChild>
            <w:div w:id="854535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comments.xml.rels><?xml version="1.0" encoding="UTF-8" standalone="yes"?>
<Relationships xmlns="http://schemas.openxmlformats.org/package/2006/relationships"><Relationship Id="rId2" Type="http://schemas.openxmlformats.org/officeDocument/2006/relationships/image" Target="media/image32.png"/><Relationship Id="rId1" Type="http://schemas.openxmlformats.org/officeDocument/2006/relationships/image" Target="media/image31.png"/></Relationship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 Type="http://schemas.microsoft.com/office/2011/relationships/commentsExtended" Target="commentsExtended.xml"/><Relationship Id="rId71" Type="http://schemas.openxmlformats.org/officeDocument/2006/relationships/image" Target="media/image64.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microsoft.com/office/2011/relationships/people" Target="people.xml"/><Relationship Id="rId4" Type="http://schemas.openxmlformats.org/officeDocument/2006/relationships/settings" Target="settings.xml"/><Relationship Id="rId9" Type="http://schemas.microsoft.com/office/2018/08/relationships/commentsExtensible" Target="commentsExtensible.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8" Type="http://schemas.microsoft.com/office/2016/09/relationships/commentsIds" Target="commentsIds.xml"/><Relationship Id="rId51" Type="http://schemas.openxmlformats.org/officeDocument/2006/relationships/image" Target="media/image44.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1.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1" Type="http://schemas.openxmlformats.org/officeDocument/2006/relationships/customXml" Target="../customXml/item1.xml"/><Relationship Id="rId6" Type="http://schemas.openxmlformats.org/officeDocument/2006/relationships/comments" Target="comment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CV615\Desktop\Templates\PEN_EditTools_Cookbook.do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14B673A-7462-41D0-8FCB-13142A9943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PEN_EditTools_Cookbook.dotm</Template>
  <TotalTime>1437</TotalTime>
  <Pages>1</Pages>
  <Words>8067</Words>
  <Characters>45985</Characters>
  <Application>Microsoft Office Word</Application>
  <DocSecurity>0</DocSecurity>
  <Lines>383</Lines>
  <Paragraphs>107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53945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Thomas Lee</dc:creator>
  <cp:keywords/>
  <dc:description/>
  <cp:lastModifiedBy>Thomas Lee</cp:lastModifiedBy>
  <cp:revision>7</cp:revision>
  <dcterms:created xsi:type="dcterms:W3CDTF">2021-02-10T11:42:00Z</dcterms:created>
  <dcterms:modified xsi:type="dcterms:W3CDTF">2021-02-11T17:10:00Z</dcterms:modified>
</cp:coreProperties>
</file>