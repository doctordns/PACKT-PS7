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412D22" w14:textId="3B12714B" w:rsidR="00D014F6" w:rsidRDefault="00C60974" w:rsidP="005126E2">
      <w:pPr>
        <w:pStyle w:val="ChapterNumberPACKT"/>
      </w:pPr>
      <w:r>
        <w:t>9</w:t>
      </w:r>
    </w:p>
    <w:p w14:paraId="68814EDF" w14:textId="2593DA60" w:rsidR="00C60974" w:rsidRPr="00A57B9E" w:rsidRDefault="00C60974" w:rsidP="00A57B9E">
      <w:pPr>
        <w:pStyle w:val="ChapterTitlePACKT"/>
      </w:pPr>
      <w:r w:rsidRPr="00A57B9E">
        <w:t>Managing</w:t>
      </w:r>
      <w:r w:rsidR="00375DBD">
        <w:t xml:space="preserve"> </w:t>
      </w:r>
      <w:r w:rsidRPr="00A57B9E">
        <w:t>Windows</w:t>
      </w:r>
      <w:r w:rsidR="00375DBD">
        <w:t xml:space="preserve"> </w:t>
      </w:r>
      <w:r w:rsidRPr="00A57B9E">
        <w:t>Internet</w:t>
      </w:r>
      <w:r w:rsidR="00375DBD">
        <w:t xml:space="preserve"> </w:t>
      </w:r>
      <w:r w:rsidRPr="00A57B9E">
        <w:t>Information</w:t>
      </w:r>
      <w:r w:rsidR="00375DBD">
        <w:t xml:space="preserve"> </w:t>
      </w:r>
      <w:r w:rsidRPr="00A57B9E">
        <w:t>Server</w:t>
      </w:r>
    </w:p>
    <w:p w14:paraId="43BBB1A1" w14:textId="28241224" w:rsidR="00C60974" w:rsidRDefault="00C60974" w:rsidP="00A57B9E">
      <w:pPr>
        <w:pStyle w:val="NormalPACKT"/>
      </w:pPr>
      <w:r>
        <w:t>In</w:t>
      </w:r>
      <w:r w:rsidR="00375DBD">
        <w:t xml:space="preserve"> </w:t>
      </w:r>
      <w:r>
        <w:t>this</w:t>
      </w:r>
      <w:r w:rsidR="00375DBD">
        <w:t xml:space="preserve"> </w:t>
      </w:r>
      <w:r>
        <w:t>chapter,</w:t>
      </w:r>
      <w:r w:rsidR="00375DBD">
        <w:t xml:space="preserve"> </w:t>
      </w:r>
      <w:r>
        <w:t>we</w:t>
      </w:r>
      <w:r w:rsidR="00375DBD">
        <w:t xml:space="preserve"> </w:t>
      </w:r>
      <w:r>
        <w:t>cover</w:t>
      </w:r>
      <w:r w:rsidR="00375DBD">
        <w:t xml:space="preserve"> </w:t>
      </w:r>
      <w:r>
        <w:t>the</w:t>
      </w:r>
      <w:r w:rsidR="00375DBD">
        <w:t xml:space="preserve"> </w:t>
      </w:r>
      <w:r>
        <w:t>following</w:t>
      </w:r>
      <w:r w:rsidR="00375DBD">
        <w:t xml:space="preserve"> </w:t>
      </w:r>
      <w:r>
        <w:t>recipes:</w:t>
      </w:r>
    </w:p>
    <w:p w14:paraId="129A478E" w14:textId="35F79B34" w:rsidR="00C60974" w:rsidRDefault="00C60974" w:rsidP="00A57B9E">
      <w:pPr>
        <w:pStyle w:val="BulletPACKT"/>
      </w:pPr>
      <w:r>
        <w:t>Installing</w:t>
      </w:r>
      <w:r w:rsidR="00375DBD">
        <w:t xml:space="preserve"> </w:t>
      </w:r>
      <w:r>
        <w:t>IIS</w:t>
      </w:r>
    </w:p>
    <w:p w14:paraId="43B7D2CD" w14:textId="2CDB9929" w:rsidR="00C60974" w:rsidRDefault="00C60974" w:rsidP="00A57B9E">
      <w:pPr>
        <w:pStyle w:val="BulletPACKT"/>
      </w:pPr>
      <w:r>
        <w:t>Configuring</w:t>
      </w:r>
      <w:r w:rsidR="00375DBD">
        <w:t xml:space="preserve"> </w:t>
      </w:r>
      <w:r>
        <w:t>IIS</w:t>
      </w:r>
      <w:r w:rsidR="00375DBD">
        <w:t xml:space="preserve"> </w:t>
      </w:r>
      <w:r>
        <w:t>for</w:t>
      </w:r>
      <w:r w:rsidR="00375DBD">
        <w:t xml:space="preserve"> </w:t>
      </w:r>
      <w:r>
        <w:t>SSL</w:t>
      </w:r>
    </w:p>
    <w:p w14:paraId="7E1ECF7F" w14:textId="0D92BD02" w:rsidR="00C60974" w:rsidRDefault="00C60974" w:rsidP="00A57B9E">
      <w:pPr>
        <w:pStyle w:val="BulletPACKT"/>
      </w:pPr>
      <w:r>
        <w:t>Managing</w:t>
      </w:r>
      <w:r w:rsidR="00375DBD">
        <w:t xml:space="preserve"> </w:t>
      </w:r>
      <w:r>
        <w:t>TLS</w:t>
      </w:r>
      <w:r w:rsidR="00375DBD">
        <w:t xml:space="preserve"> </w:t>
      </w:r>
      <w:r>
        <w:t>cipher</w:t>
      </w:r>
      <w:r w:rsidR="00375DBD">
        <w:t xml:space="preserve"> </w:t>
      </w:r>
      <w:r>
        <w:t>suites</w:t>
      </w:r>
    </w:p>
    <w:p w14:paraId="7F0B30D8" w14:textId="79259348" w:rsidR="00C60974" w:rsidRDefault="00C60974" w:rsidP="00A57B9E">
      <w:pPr>
        <w:pStyle w:val="BulletPACKT"/>
      </w:pPr>
      <w:r>
        <w:t>Configuring</w:t>
      </w:r>
      <w:r w:rsidR="00375DBD">
        <w:t xml:space="preserve"> </w:t>
      </w:r>
      <w:r>
        <w:t>a</w:t>
      </w:r>
      <w:r w:rsidR="00375DBD">
        <w:t xml:space="preserve"> </w:t>
      </w:r>
      <w:r>
        <w:t>central</w:t>
      </w:r>
      <w:r w:rsidR="00375DBD">
        <w:t xml:space="preserve"> </w:t>
      </w:r>
      <w:r>
        <w:t>certificate</w:t>
      </w:r>
      <w:r w:rsidR="00375DBD">
        <w:t xml:space="preserve"> </w:t>
      </w:r>
      <w:r>
        <w:t>store</w:t>
      </w:r>
    </w:p>
    <w:p w14:paraId="6B5DDC75" w14:textId="093C3EB9" w:rsidR="00C60974" w:rsidRDefault="00C60974" w:rsidP="00A57B9E">
      <w:pPr>
        <w:pStyle w:val="BulletPACKT"/>
      </w:pPr>
      <w:r>
        <w:t>Configuring</w:t>
      </w:r>
      <w:r w:rsidR="00375DBD">
        <w:t xml:space="preserve"> </w:t>
      </w:r>
      <w:r>
        <w:t>IIS</w:t>
      </w:r>
      <w:r w:rsidR="00375DBD">
        <w:t xml:space="preserve"> </w:t>
      </w:r>
      <w:r>
        <w:t>bindings</w:t>
      </w:r>
    </w:p>
    <w:p w14:paraId="0ADF5670" w14:textId="4B7C8871" w:rsidR="00C60974" w:rsidRDefault="00C60974" w:rsidP="00A57B9E">
      <w:pPr>
        <w:pStyle w:val="BulletPACKT"/>
      </w:pPr>
      <w:r>
        <w:t>Managing</w:t>
      </w:r>
      <w:r w:rsidR="00375DBD">
        <w:t xml:space="preserve"> </w:t>
      </w:r>
      <w:r>
        <w:t>IIS</w:t>
      </w:r>
      <w:r w:rsidR="00375DBD">
        <w:t xml:space="preserve"> </w:t>
      </w:r>
      <w:r>
        <w:t>logging</w:t>
      </w:r>
      <w:r w:rsidR="00375DBD">
        <w:t xml:space="preserve"> </w:t>
      </w:r>
      <w:r>
        <w:t>and</w:t>
      </w:r>
      <w:r w:rsidR="00375DBD">
        <w:t xml:space="preserve"> </w:t>
      </w:r>
      <w:r>
        <w:t>log</w:t>
      </w:r>
      <w:r w:rsidR="00375DBD">
        <w:t xml:space="preserve"> </w:t>
      </w:r>
      <w:r>
        <w:t>files</w:t>
      </w:r>
    </w:p>
    <w:p w14:paraId="3503C9C0" w14:textId="029B3780" w:rsidR="00C60974" w:rsidRDefault="00C60974" w:rsidP="00A57B9E">
      <w:pPr>
        <w:pStyle w:val="BulletPACKT"/>
      </w:pPr>
      <w:r>
        <w:t>Managing</w:t>
      </w:r>
      <w:r w:rsidR="00375DBD">
        <w:t xml:space="preserve"> </w:t>
      </w:r>
      <w:r>
        <w:t>IIS</w:t>
      </w:r>
      <w:r w:rsidR="00375DBD">
        <w:t xml:space="preserve"> </w:t>
      </w:r>
      <w:r>
        <w:t>applications</w:t>
      </w:r>
      <w:r w:rsidR="00375DBD">
        <w:t xml:space="preserve"> </w:t>
      </w:r>
      <w:r>
        <w:t>and</w:t>
      </w:r>
      <w:r w:rsidR="00375DBD">
        <w:t xml:space="preserve"> </w:t>
      </w:r>
      <w:r>
        <w:t>application</w:t>
      </w:r>
      <w:r w:rsidR="00375DBD">
        <w:t xml:space="preserve"> </w:t>
      </w:r>
      <w:r>
        <w:t>pools</w:t>
      </w:r>
    </w:p>
    <w:p w14:paraId="6D5F9407" w14:textId="491FC60A" w:rsidR="00C60974" w:rsidRDefault="00C60974" w:rsidP="00A57B9E">
      <w:pPr>
        <w:pStyle w:val="BulletPACKT"/>
      </w:pPr>
      <w:r>
        <w:t>Analyzing</w:t>
      </w:r>
      <w:r w:rsidR="00375DBD">
        <w:t xml:space="preserve"> </w:t>
      </w:r>
      <w:r>
        <w:t>IIS</w:t>
      </w:r>
      <w:r w:rsidR="00375DBD">
        <w:t xml:space="preserve"> </w:t>
      </w:r>
      <w:r>
        <w:t>log</w:t>
      </w:r>
      <w:r w:rsidR="00375DBD">
        <w:t xml:space="preserve"> </w:t>
      </w:r>
      <w:r>
        <w:t>files</w:t>
      </w:r>
    </w:p>
    <w:p w14:paraId="06BEC31D" w14:textId="5A9C3DEB" w:rsidR="00C60974" w:rsidRDefault="00C60974" w:rsidP="00A57B9E">
      <w:pPr>
        <w:pStyle w:val="BulletPACKT"/>
      </w:pPr>
      <w:r>
        <w:t>Managing</w:t>
      </w:r>
      <w:r w:rsidR="00375DBD">
        <w:t xml:space="preserve"> </w:t>
      </w:r>
      <w:r>
        <w:t>and</w:t>
      </w:r>
      <w:r w:rsidR="00375DBD">
        <w:t xml:space="preserve"> </w:t>
      </w:r>
      <w:r>
        <w:t>monitoring</w:t>
      </w:r>
      <w:r w:rsidR="00375DBD">
        <w:t xml:space="preserve"> </w:t>
      </w:r>
      <w:r>
        <w:t>Network</w:t>
      </w:r>
      <w:r w:rsidR="00375DBD">
        <w:t xml:space="preserve"> </w:t>
      </w:r>
      <w:r>
        <w:t>Load</w:t>
      </w:r>
      <w:r w:rsidR="00375DBD">
        <w:t xml:space="preserve"> </w:t>
      </w:r>
      <w:r>
        <w:t>Balancing</w:t>
      </w:r>
    </w:p>
    <w:p w14:paraId="5F4FD8AB" w14:textId="77777777" w:rsidR="00C60974" w:rsidRPr="00A57B9E" w:rsidRDefault="00C60974" w:rsidP="00A57B9E">
      <w:pPr>
        <w:pStyle w:val="Heading1"/>
      </w:pPr>
      <w:r w:rsidRPr="00A57B9E">
        <w:t>Introduction</w:t>
      </w:r>
    </w:p>
    <w:p w14:paraId="15380D9D" w14:textId="023285E2" w:rsidR="00C60974" w:rsidRDefault="00C60974" w:rsidP="00A57B9E">
      <w:pPr>
        <w:pStyle w:val="NormalPACKT"/>
      </w:pPr>
      <w:r w:rsidRPr="00A57B9E">
        <w:rPr>
          <w:rStyle w:val="KeyWordPACKT"/>
        </w:rPr>
        <w:t>Internet</w:t>
      </w:r>
      <w:r w:rsidR="00375DBD">
        <w:rPr>
          <w:rStyle w:val="KeyWordPACKT"/>
        </w:rPr>
        <w:t xml:space="preserve"> </w:t>
      </w:r>
      <w:r w:rsidRPr="00A57B9E">
        <w:rPr>
          <w:rStyle w:val="KeyWordPACKT"/>
        </w:rPr>
        <w:t>Information</w:t>
      </w:r>
      <w:r w:rsidR="00375DBD">
        <w:rPr>
          <w:rStyle w:val="KeyWordPACKT"/>
        </w:rPr>
        <w:t xml:space="preserve"> </w:t>
      </w:r>
      <w:r w:rsidRPr="00A57B9E">
        <w:rPr>
          <w:rStyle w:val="KeyWordPACKT"/>
        </w:rPr>
        <w:t>Services</w:t>
      </w:r>
      <w:r w:rsidR="00375DBD">
        <w:t xml:space="preserve"> </w:t>
      </w:r>
      <w:r>
        <w:t>(</w:t>
      </w:r>
      <w:r w:rsidRPr="00A57B9E">
        <w:rPr>
          <w:rStyle w:val="KeyWordPACKT"/>
        </w:rPr>
        <w:t>IIS</w:t>
      </w:r>
      <w:r>
        <w:t>)</w:t>
      </w:r>
      <w:r w:rsidR="00375DBD">
        <w:t xml:space="preserve"> </w:t>
      </w:r>
      <w:r>
        <w:t>is</w:t>
      </w:r>
      <w:r w:rsidR="00375DBD">
        <w:t xml:space="preserve"> </w:t>
      </w:r>
      <w:r>
        <w:t>a</w:t>
      </w:r>
      <w:r w:rsidR="00375DBD">
        <w:t xml:space="preserve"> </w:t>
      </w:r>
      <w:r>
        <w:t>Windows</w:t>
      </w:r>
      <w:r w:rsidR="00375DBD">
        <w:t xml:space="preserve"> </w:t>
      </w:r>
      <w:r>
        <w:t>feature</w:t>
      </w:r>
      <w:r w:rsidR="00375DBD">
        <w:t xml:space="preserve"> </w:t>
      </w:r>
      <w:r>
        <w:t>that</w:t>
      </w:r>
      <w:r w:rsidR="00375DBD">
        <w:t xml:space="preserve"> </w:t>
      </w:r>
      <w:r>
        <w:t>implements</w:t>
      </w:r>
      <w:r w:rsidR="00375DBD">
        <w:t xml:space="preserve"> </w:t>
      </w:r>
      <w:r>
        <w:t>an</w:t>
      </w:r>
      <w:r w:rsidR="00375DBD">
        <w:t xml:space="preserve"> </w:t>
      </w:r>
      <w:r>
        <w:t>extensible</w:t>
      </w:r>
      <w:r w:rsidR="00375DBD">
        <w:t xml:space="preserve"> </w:t>
      </w:r>
      <w:r>
        <w:t>web</w:t>
      </w:r>
      <w:r w:rsidR="00375DBD">
        <w:t xml:space="preserve"> </w:t>
      </w:r>
      <w:r>
        <w:t>server.</w:t>
      </w:r>
      <w:r w:rsidR="00375DBD">
        <w:t xml:space="preserve"> </w:t>
      </w:r>
      <w:r>
        <w:t>IIS</w:t>
      </w:r>
      <w:r w:rsidR="00375DBD">
        <w:t xml:space="preserve"> </w:t>
      </w:r>
      <w:r>
        <w:t>was</w:t>
      </w:r>
      <w:r w:rsidR="00375DBD">
        <w:t xml:space="preserve"> </w:t>
      </w:r>
      <w:r>
        <w:t>first</w:t>
      </w:r>
      <w:r w:rsidR="00375DBD">
        <w:t xml:space="preserve"> </w:t>
      </w:r>
      <w:r>
        <w:t>introduced</w:t>
      </w:r>
      <w:r w:rsidR="00375DBD">
        <w:t xml:space="preserve"> </w:t>
      </w:r>
      <w:r>
        <w:t>as</w:t>
      </w:r>
      <w:r w:rsidR="00375DBD">
        <w:t xml:space="preserve"> </w:t>
      </w:r>
      <w:r>
        <w:t>an</w:t>
      </w:r>
      <w:r w:rsidR="00375DBD">
        <w:t xml:space="preserve"> </w:t>
      </w:r>
      <w:r>
        <w:t>add-on</w:t>
      </w:r>
      <w:r w:rsidR="00375DBD">
        <w:t xml:space="preserve"> </w:t>
      </w:r>
      <w:r>
        <w:t>for</w:t>
      </w:r>
      <w:r w:rsidR="00375DBD">
        <w:t xml:space="preserve"> </w:t>
      </w:r>
      <w:r>
        <w:t>Windows</w:t>
      </w:r>
      <w:r w:rsidR="00375DBD">
        <w:t xml:space="preserve"> </w:t>
      </w:r>
      <w:r>
        <w:t>NT</w:t>
      </w:r>
      <w:r w:rsidR="00375DBD">
        <w:t xml:space="preserve"> </w:t>
      </w:r>
      <w:r>
        <w:t>4.0,</w:t>
      </w:r>
      <w:r w:rsidR="00375DBD">
        <w:t xml:space="preserve"> </w:t>
      </w:r>
      <w:r>
        <w:t>and</w:t>
      </w:r>
      <w:r w:rsidR="00375DBD">
        <w:t xml:space="preserve"> </w:t>
      </w:r>
      <w:r>
        <w:t>has</w:t>
      </w:r>
      <w:r w:rsidR="00375DBD">
        <w:t xml:space="preserve"> </w:t>
      </w:r>
      <w:r>
        <w:t>been</w:t>
      </w:r>
      <w:r w:rsidR="00375DBD">
        <w:t xml:space="preserve"> </w:t>
      </w:r>
      <w:r>
        <w:t>the</w:t>
      </w:r>
      <w:r w:rsidR="00375DBD">
        <w:t xml:space="preserve"> </w:t>
      </w:r>
      <w:r>
        <w:t>focus</w:t>
      </w:r>
      <w:r w:rsidR="00375DBD">
        <w:t xml:space="preserve"> </w:t>
      </w:r>
      <w:r>
        <w:t>of</w:t>
      </w:r>
      <w:r w:rsidR="00375DBD">
        <w:t xml:space="preserve"> </w:t>
      </w:r>
      <w:r>
        <w:t>substantial</w:t>
      </w:r>
      <w:r w:rsidR="00375DBD">
        <w:t xml:space="preserve"> </w:t>
      </w:r>
      <w:r>
        <w:t>development</w:t>
      </w:r>
      <w:r w:rsidR="00375DBD">
        <w:t xml:space="preserve"> </w:t>
      </w:r>
      <w:r>
        <w:t>ever</w:t>
      </w:r>
      <w:r w:rsidR="00375DBD">
        <w:t xml:space="preserve"> </w:t>
      </w:r>
      <w:r>
        <w:t>since.</w:t>
      </w:r>
      <w:r w:rsidR="00375DBD">
        <w:t xml:space="preserve"> </w:t>
      </w:r>
      <w:r>
        <w:t>IIS</w:t>
      </w:r>
      <w:r w:rsidR="00375DBD">
        <w:t xml:space="preserve"> </w:t>
      </w:r>
      <w:r>
        <w:t>is</w:t>
      </w:r>
      <w:r w:rsidR="00375DBD">
        <w:t xml:space="preserve"> </w:t>
      </w:r>
      <w:r>
        <w:t>an</w:t>
      </w:r>
      <w:r w:rsidR="00375DBD">
        <w:t xml:space="preserve"> </w:t>
      </w:r>
      <w:r>
        <w:t>add-on</w:t>
      </w:r>
      <w:r w:rsidR="00375DBD">
        <w:t xml:space="preserve"> </w:t>
      </w:r>
      <w:r>
        <w:t>feature</w:t>
      </w:r>
      <w:r w:rsidR="00375DBD">
        <w:t xml:space="preserve"> </w:t>
      </w:r>
      <w:r>
        <w:t>that</w:t>
      </w:r>
      <w:r w:rsidR="00375DBD">
        <w:t xml:space="preserve"> </w:t>
      </w:r>
      <w:r>
        <w:t>Microsoft</w:t>
      </w:r>
      <w:r w:rsidR="00375DBD">
        <w:t xml:space="preserve"> </w:t>
      </w:r>
      <w:r>
        <w:t>has</w:t>
      </w:r>
      <w:r w:rsidR="00375DBD">
        <w:t xml:space="preserve"> </w:t>
      </w:r>
      <w:r>
        <w:t>built</w:t>
      </w:r>
      <w:r w:rsidR="00375DBD">
        <w:t xml:space="preserve"> </w:t>
      </w:r>
      <w:r>
        <w:t>into</w:t>
      </w:r>
      <w:r w:rsidR="00375DBD">
        <w:t xml:space="preserve"> </w:t>
      </w:r>
      <w:r>
        <w:t>both</w:t>
      </w:r>
      <w:r w:rsidR="00375DBD">
        <w:t xml:space="preserve"> </w:t>
      </w:r>
      <w:r>
        <w:t>Windows</w:t>
      </w:r>
      <w:r w:rsidR="00375DBD">
        <w:t xml:space="preserve"> </w:t>
      </w:r>
      <w:r>
        <w:t>Server</w:t>
      </w:r>
      <w:r w:rsidR="00375DBD">
        <w:t xml:space="preserve"> </w:t>
      </w:r>
      <w:r>
        <w:t>2019</w:t>
      </w:r>
      <w:r w:rsidR="00375DBD">
        <w:t xml:space="preserve"> </w:t>
      </w:r>
      <w:r>
        <w:t>and</w:t>
      </w:r>
      <w:r w:rsidR="00375DBD">
        <w:t xml:space="preserve"> </w:t>
      </w:r>
      <w:r>
        <w:t>Windows</w:t>
      </w:r>
      <w:r w:rsidR="00375DBD">
        <w:t xml:space="preserve"> </w:t>
      </w:r>
      <w:r>
        <w:t>10.</w:t>
      </w:r>
    </w:p>
    <w:p w14:paraId="226EEC52" w14:textId="51D67428" w:rsidR="00C60974" w:rsidRDefault="00C60974" w:rsidP="00A57B9E">
      <w:pPr>
        <w:pStyle w:val="NormalPACKT"/>
      </w:pPr>
      <w:r>
        <w:t>With</w:t>
      </w:r>
      <w:r w:rsidR="00375DBD">
        <w:t xml:space="preserve"> </w:t>
      </w:r>
      <w:r>
        <w:t>IIS</w:t>
      </w:r>
      <w:r w:rsidR="00375DBD">
        <w:t xml:space="preserve"> </w:t>
      </w:r>
      <w:r>
        <w:t>in</w:t>
      </w:r>
      <w:r w:rsidR="00375DBD">
        <w:t xml:space="preserve"> </w:t>
      </w:r>
      <w:r>
        <w:t>Windows</w:t>
      </w:r>
      <w:r w:rsidR="00375DBD">
        <w:t xml:space="preserve"> </w:t>
      </w:r>
      <w:r>
        <w:t>Server,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deploy</w:t>
      </w:r>
      <w:r w:rsidR="00375DBD">
        <w:t xml:space="preserve"> </w:t>
      </w:r>
      <w:r>
        <w:t>both</w:t>
      </w:r>
      <w:r w:rsidR="00375DBD">
        <w:t xml:space="preserve"> </w:t>
      </w:r>
      <w:r>
        <w:t>internet-facing</w:t>
      </w:r>
      <w:r w:rsidR="00375DBD">
        <w:t xml:space="preserve"> </w:t>
      </w:r>
      <w:r>
        <w:t>public</w:t>
      </w:r>
      <w:r w:rsidR="00375DBD">
        <w:t xml:space="preserve"> </w:t>
      </w:r>
      <w:r>
        <w:t>websites</w:t>
      </w:r>
      <w:r w:rsidR="00375DBD">
        <w:t xml:space="preserve"> </w:t>
      </w:r>
      <w:r>
        <w:t>and</w:t>
      </w:r>
      <w:r w:rsidR="00375DBD">
        <w:t xml:space="preserve"> </w:t>
      </w:r>
      <w:r>
        <w:t>sites</w:t>
      </w:r>
      <w:r w:rsidR="00375DBD">
        <w:t xml:space="preserve"> </w:t>
      </w:r>
      <w:r>
        <w:t>on</w:t>
      </w:r>
      <w:r w:rsidR="00375DBD">
        <w:t xml:space="preserve"> </w:t>
      </w:r>
      <w:r>
        <w:t>your</w:t>
      </w:r>
      <w:r w:rsidR="00375DBD">
        <w:t xml:space="preserve"> </w:t>
      </w:r>
      <w:r>
        <w:t>internal</w:t>
      </w:r>
      <w:r w:rsidR="00375DBD">
        <w:t xml:space="preserve"> </w:t>
      </w:r>
      <w:r>
        <w:t>intranet.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integrate</w:t>
      </w:r>
      <w:r w:rsidR="00375DBD">
        <w:t xml:space="preserve"> </w:t>
      </w:r>
      <w:r>
        <w:t>IIS</w:t>
      </w:r>
      <w:r w:rsidR="00375DBD">
        <w:t xml:space="preserve"> </w:t>
      </w:r>
      <w:r>
        <w:t>with</w:t>
      </w:r>
      <w:r w:rsidR="00375DBD">
        <w:t xml:space="preserve"> </w:t>
      </w:r>
      <w:r>
        <w:t>enterprise</w:t>
      </w:r>
      <w:r w:rsidR="00375DBD">
        <w:t xml:space="preserve"> </w:t>
      </w:r>
      <w:r>
        <w:t>applications,</w:t>
      </w:r>
      <w:r w:rsidR="00375DBD">
        <w:t xml:space="preserve"> </w:t>
      </w:r>
      <w:r>
        <w:t>including</w:t>
      </w:r>
      <w:r w:rsidR="00375DBD">
        <w:t xml:space="preserve"> </w:t>
      </w:r>
      <w:r>
        <w:t>SharePoint,</w:t>
      </w:r>
      <w:r w:rsidR="00375DBD">
        <w:t xml:space="preserve"> </w:t>
      </w:r>
      <w:r>
        <w:t>Exchange,</w:t>
      </w:r>
      <w:r w:rsidR="00375DBD">
        <w:t xml:space="preserve"> </w:t>
      </w:r>
      <w:r>
        <w:t>and</w:t>
      </w:r>
      <w:r w:rsidR="00375DBD">
        <w:t xml:space="preserve"> </w:t>
      </w:r>
      <w:r>
        <w:t>System</w:t>
      </w:r>
      <w:r w:rsidR="00375DBD">
        <w:t xml:space="preserve"> </w:t>
      </w:r>
      <w:r>
        <w:t>Center.</w:t>
      </w:r>
    </w:p>
    <w:p w14:paraId="146CC6AE" w14:textId="1F5452CF" w:rsidR="00C60974" w:rsidRDefault="00C60974" w:rsidP="00A57B9E">
      <w:pPr>
        <w:pStyle w:val="NormalPACKT"/>
      </w:pPr>
      <w:r>
        <w:t>IIS</w:t>
      </w:r>
      <w:r w:rsidR="00375DBD">
        <w:t xml:space="preserve"> </w:t>
      </w:r>
      <w:r>
        <w:t>provides</w:t>
      </w:r>
      <w:r w:rsidR="00375DBD">
        <w:t xml:space="preserve"> </w:t>
      </w:r>
      <w:r>
        <w:t>a</w:t>
      </w:r>
      <w:r w:rsidR="00375DBD">
        <w:t xml:space="preserve"> </w:t>
      </w:r>
      <w:r>
        <w:t>platform</w:t>
      </w:r>
      <w:r w:rsidR="00375DBD">
        <w:t xml:space="preserve"> </w:t>
      </w:r>
      <w:r>
        <w:t>for</w:t>
      </w:r>
      <w:r w:rsidR="00375DBD">
        <w:t xml:space="preserve"> </w:t>
      </w:r>
      <w:r>
        <w:t>a</w:t>
      </w:r>
      <w:r w:rsidR="00375DBD">
        <w:t xml:space="preserve"> </w:t>
      </w:r>
      <w:r>
        <w:t>variety</w:t>
      </w:r>
      <w:r w:rsidR="00375DBD">
        <w:t xml:space="preserve"> </w:t>
      </w:r>
      <w:r>
        <w:t>of</w:t>
      </w:r>
      <w:r w:rsidR="00375DBD">
        <w:t xml:space="preserve"> </w:t>
      </w:r>
      <w:r>
        <w:t>web-based</w:t>
      </w:r>
      <w:r w:rsidR="00375DBD">
        <w:t xml:space="preserve"> </w:t>
      </w:r>
      <w:r>
        <w:t>applications.</w:t>
      </w:r>
      <w:r w:rsidR="00375DBD">
        <w:t xml:space="preserve"> </w:t>
      </w:r>
      <w:r>
        <w:t>With</w:t>
      </w:r>
      <w:r w:rsidR="00375DBD">
        <w:t xml:space="preserve"> </w:t>
      </w:r>
      <w:r>
        <w:t>IIS,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provide</w:t>
      </w:r>
      <w:r w:rsidR="00375DBD">
        <w:t xml:space="preserve"> </w:t>
      </w:r>
      <w:r>
        <w:t>a</w:t>
      </w:r>
      <w:r w:rsidR="00375DBD">
        <w:t xml:space="preserve"> </w:t>
      </w:r>
      <w:r>
        <w:t>simple,</w:t>
      </w:r>
      <w:r w:rsidR="00375DBD">
        <w:t xml:space="preserve"> </w:t>
      </w:r>
      <w:r>
        <w:t>HTML-based</w:t>
      </w:r>
      <w:r w:rsidR="00375DBD">
        <w:t xml:space="preserve"> </w:t>
      </w:r>
      <w:r>
        <w:t>static</w:t>
      </w:r>
      <w:r w:rsidR="00375DBD">
        <w:t xml:space="preserve"> </w:t>
      </w:r>
      <w:r>
        <w:t>website,</w:t>
      </w:r>
      <w:r w:rsidR="00375DBD">
        <w:t xml:space="preserve"> </w:t>
      </w:r>
      <w:r>
        <w:t>as</w:t>
      </w:r>
      <w:r w:rsidR="00375DBD">
        <w:t xml:space="preserve"> </w:t>
      </w:r>
      <w:r>
        <w:t>well</w:t>
      </w:r>
      <w:r w:rsidR="00375DBD">
        <w:t xml:space="preserve"> </w:t>
      </w:r>
      <w:r>
        <w:t>as</w:t>
      </w:r>
      <w:r w:rsidR="00375DBD">
        <w:t xml:space="preserve"> </w:t>
      </w:r>
      <w:r>
        <w:t>rich,</w:t>
      </w:r>
      <w:r w:rsidR="00375DBD">
        <w:t xml:space="preserve"> </w:t>
      </w:r>
      <w:r>
        <w:t>multi-tiered</w:t>
      </w:r>
      <w:r w:rsidR="00375DBD">
        <w:t xml:space="preserve"> </w:t>
      </w:r>
      <w:r>
        <w:t>applications.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combine</w:t>
      </w:r>
      <w:r w:rsidR="00375DBD">
        <w:t xml:space="preserve"> </w:t>
      </w:r>
      <w:r>
        <w:t>the</w:t>
      </w:r>
      <w:r w:rsidR="00375DBD">
        <w:t xml:space="preserve"> </w:t>
      </w:r>
      <w:r>
        <w:t>applications</w:t>
      </w:r>
      <w:r w:rsidR="00375DBD">
        <w:t xml:space="preserve"> </w:t>
      </w:r>
      <w:r>
        <w:t>running</w:t>
      </w:r>
      <w:r w:rsidR="00375DBD">
        <w:t xml:space="preserve"> </w:t>
      </w:r>
      <w:r>
        <w:t>on</w:t>
      </w:r>
      <w:r w:rsidR="00375DBD">
        <w:t xml:space="preserve"> </w:t>
      </w:r>
      <w:r>
        <w:t>IIS</w:t>
      </w:r>
      <w:r w:rsidR="00375DBD">
        <w:t xml:space="preserve"> </w:t>
      </w:r>
      <w:r>
        <w:t>with</w:t>
      </w:r>
      <w:r w:rsidR="00375DBD">
        <w:t xml:space="preserve"> </w:t>
      </w:r>
      <w:r>
        <w:t>backend</w:t>
      </w:r>
      <w:r w:rsidR="00375DBD">
        <w:t xml:space="preserve"> </w:t>
      </w:r>
      <w:r>
        <w:t>databases,</w:t>
      </w:r>
      <w:r w:rsidR="00375DBD">
        <w:t xml:space="preserve"> </w:t>
      </w:r>
      <w:r>
        <w:t>such</w:t>
      </w:r>
      <w:r w:rsidR="00375DBD">
        <w:t xml:space="preserve"> </w:t>
      </w:r>
      <w:r>
        <w:t>as</w:t>
      </w:r>
      <w:r w:rsidR="00375DBD">
        <w:t xml:space="preserve"> </w:t>
      </w:r>
      <w:r>
        <w:t>Microsoft</w:t>
      </w:r>
      <w:r w:rsidR="00375DBD">
        <w:t xml:space="preserve"> </w:t>
      </w:r>
      <w:r>
        <w:t>SQL</w:t>
      </w:r>
      <w:r w:rsidR="00375DBD">
        <w:t xml:space="preserve"> </w:t>
      </w:r>
      <w:r>
        <w:t>Server.</w:t>
      </w:r>
    </w:p>
    <w:p w14:paraId="2C0EC03A" w14:textId="5DED741F" w:rsidR="00C60974" w:rsidRDefault="00C60974" w:rsidP="00A57B9E">
      <w:pPr>
        <w:pStyle w:val="NormalPACKT"/>
      </w:pPr>
      <w:r>
        <w:t>Like</w:t>
      </w:r>
      <w:r w:rsidR="00375DBD">
        <w:t xml:space="preserve"> </w:t>
      </w:r>
      <w:r>
        <w:t>other</w:t>
      </w:r>
      <w:r w:rsidR="00375DBD">
        <w:t xml:space="preserve"> </w:t>
      </w:r>
      <w:r>
        <w:t>Windows</w:t>
      </w:r>
      <w:r w:rsidR="00375DBD">
        <w:t xml:space="preserve"> </w:t>
      </w:r>
      <w:r>
        <w:t>Server</w:t>
      </w:r>
      <w:r w:rsidR="00375DBD">
        <w:t xml:space="preserve"> </w:t>
      </w:r>
      <w:r>
        <w:t>features,</w:t>
      </w:r>
      <w:r w:rsidR="00375DBD">
        <w:t xml:space="preserve"> </w:t>
      </w:r>
      <w:r>
        <w:t>there</w:t>
      </w:r>
      <w:r w:rsidR="00375DBD">
        <w:t xml:space="preserve"> </w:t>
      </w:r>
      <w:r>
        <w:t>is</w:t>
      </w:r>
      <w:r w:rsidR="00375DBD">
        <w:t xml:space="preserve"> </w:t>
      </w:r>
      <w:r>
        <w:t>good</w:t>
      </w:r>
      <w:r w:rsidR="00375DBD">
        <w:t xml:space="preserve"> </w:t>
      </w:r>
      <w:r>
        <w:t>PowerShell</w:t>
      </w:r>
      <w:r w:rsidR="00375DBD">
        <w:t xml:space="preserve"> </w:t>
      </w:r>
      <w:r>
        <w:t>cmdlet</w:t>
      </w:r>
      <w:r w:rsidR="00375DBD">
        <w:t xml:space="preserve"> </w:t>
      </w:r>
      <w:r>
        <w:t>coverage</w:t>
      </w:r>
      <w:r w:rsidR="00375DBD">
        <w:t xml:space="preserve"> </w:t>
      </w:r>
      <w:r>
        <w:t>for</w:t>
      </w:r>
      <w:r w:rsidR="00375DBD">
        <w:t xml:space="preserve"> </w:t>
      </w:r>
      <w:r>
        <w:t>IIS.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make</w:t>
      </w:r>
      <w:r w:rsidR="00375DBD">
        <w:t xml:space="preserve"> </w:t>
      </w:r>
      <w:r>
        <w:t>use</w:t>
      </w:r>
      <w:r w:rsidR="00375DBD">
        <w:t xml:space="preserve"> </w:t>
      </w:r>
      <w:r>
        <w:t>of</w:t>
      </w:r>
      <w:r w:rsidR="00375DBD">
        <w:t xml:space="preserve"> </w:t>
      </w:r>
      <w:r>
        <w:t>two</w:t>
      </w:r>
      <w:r w:rsidR="00375DBD">
        <w:t xml:space="preserve"> </w:t>
      </w:r>
      <w:r>
        <w:t>PowerShell</w:t>
      </w:r>
      <w:r w:rsidR="00375DBD">
        <w:t xml:space="preserve"> </w:t>
      </w:r>
      <w:r>
        <w:t>modules:</w:t>
      </w:r>
      <w:r w:rsidR="00375DBD">
        <w:t xml:space="preserve"> </w:t>
      </w:r>
      <w:r>
        <w:t>the</w:t>
      </w:r>
      <w:r w:rsidR="00375DBD">
        <w:t xml:space="preserve"> </w:t>
      </w:r>
      <w:proofErr w:type="spellStart"/>
      <w:r w:rsidRPr="00A57B9E">
        <w:rPr>
          <w:rStyle w:val="CodeInTextPACKT"/>
        </w:rPr>
        <w:t>WebAdministration</w:t>
      </w:r>
      <w:proofErr w:type="spellEnd"/>
      <w:r w:rsidR="00375DBD">
        <w:t xml:space="preserve"> </w:t>
      </w:r>
      <w:r>
        <w:t>module,</w:t>
      </w:r>
      <w:r w:rsidR="00375DBD">
        <w:t xml:space="preserve"> </w:t>
      </w:r>
      <w:r>
        <w:t>introduced</w:t>
      </w:r>
      <w:r w:rsidR="00375DBD">
        <w:t xml:space="preserve"> </w:t>
      </w:r>
      <w:r>
        <w:t>in</w:t>
      </w:r>
      <w:r w:rsidR="00375DBD">
        <w:t xml:space="preserve"> </w:t>
      </w:r>
      <w:r>
        <w:t>earlier</w:t>
      </w:r>
      <w:r w:rsidR="00375DBD">
        <w:t xml:space="preserve"> </w:t>
      </w:r>
      <w:r>
        <w:t>versions</w:t>
      </w:r>
      <w:r w:rsidR="00375DBD">
        <w:t xml:space="preserve"> </w:t>
      </w:r>
      <w:r>
        <w:t>of</w:t>
      </w:r>
      <w:r w:rsidR="00375DBD">
        <w:t xml:space="preserve"> </w:t>
      </w:r>
      <w:r>
        <w:t>Windows</w:t>
      </w:r>
      <w:r w:rsidR="00375DBD">
        <w:t xml:space="preserve"> </w:t>
      </w:r>
      <w:r>
        <w:t>Server,</w:t>
      </w:r>
      <w:r w:rsidR="00375DBD">
        <w:t xml:space="preserve"> </w:t>
      </w:r>
      <w:r>
        <w:t>and</w:t>
      </w:r>
      <w:r w:rsidR="00375DBD">
        <w:t xml:space="preserve"> </w:t>
      </w:r>
      <w:r>
        <w:t>the</w:t>
      </w:r>
      <w:r w:rsidR="00375DBD">
        <w:t xml:space="preserve"> </w:t>
      </w:r>
      <w:proofErr w:type="spellStart"/>
      <w:r w:rsidRPr="00A57B9E">
        <w:rPr>
          <w:rStyle w:val="CodeInTextPACKT"/>
        </w:rPr>
        <w:t>IISAdministration</w:t>
      </w:r>
      <w:proofErr w:type="spellEnd"/>
      <w:r w:rsidR="00375DBD">
        <w:t xml:space="preserve"> </w:t>
      </w:r>
      <w:r>
        <w:t>module,</w:t>
      </w:r>
      <w:r w:rsidR="00375DBD">
        <w:t xml:space="preserve"> </w:t>
      </w:r>
      <w:r>
        <w:t>which</w:t>
      </w:r>
      <w:r w:rsidR="00375DBD">
        <w:t xml:space="preserve"> </w:t>
      </w:r>
      <w:r>
        <w:t>provides</w:t>
      </w:r>
      <w:r w:rsidR="00375DBD">
        <w:t xml:space="preserve"> </w:t>
      </w:r>
      <w:r>
        <w:t>additional</w:t>
      </w:r>
      <w:r w:rsidR="00375DBD">
        <w:t xml:space="preserve"> </w:t>
      </w:r>
      <w:r>
        <w:t>cmdlets.</w:t>
      </w:r>
      <w:r w:rsidR="00375DBD">
        <w:t xml:space="preserve"> </w:t>
      </w:r>
      <w:r>
        <w:t>While</w:t>
      </w:r>
      <w:r w:rsidR="00375DBD">
        <w:t xml:space="preserve"> </w:t>
      </w:r>
      <w:r>
        <w:t>many</w:t>
      </w:r>
      <w:r w:rsidR="00375DBD">
        <w:t xml:space="preserve"> </w:t>
      </w:r>
      <w:r>
        <w:t>PowerShell</w:t>
      </w:r>
      <w:r w:rsidR="00375DBD">
        <w:t xml:space="preserve"> </w:t>
      </w:r>
      <w:r>
        <w:t>modules</w:t>
      </w:r>
      <w:r w:rsidR="00375DBD">
        <w:t xml:space="preserve"> </w:t>
      </w:r>
      <w:r>
        <w:t>work</w:t>
      </w:r>
      <w:r w:rsidR="00375DBD">
        <w:t xml:space="preserve"> </w:t>
      </w:r>
      <w:r>
        <w:t>well</w:t>
      </w:r>
      <w:r w:rsidR="00375DBD">
        <w:t xml:space="preserve"> </w:t>
      </w:r>
      <w:r>
        <w:t>in</w:t>
      </w:r>
      <w:r w:rsidR="00375DBD">
        <w:t xml:space="preserve"> </w:t>
      </w:r>
      <w:r>
        <w:t>PowerShell</w:t>
      </w:r>
      <w:r w:rsidR="00375DBD">
        <w:t xml:space="preserve"> </w:t>
      </w:r>
      <w:r>
        <w:t>Core,</w:t>
      </w:r>
      <w:r w:rsidR="00375DBD">
        <w:t xml:space="preserve"> </w:t>
      </w:r>
      <w:r>
        <w:t>neither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>
        <w:t>IIS</w:t>
      </w:r>
      <w:r w:rsidR="00375DBD">
        <w:t xml:space="preserve"> </w:t>
      </w:r>
      <w:r>
        <w:t>modules</w:t>
      </w:r>
      <w:r w:rsidR="00375DBD">
        <w:t xml:space="preserve"> </w:t>
      </w:r>
      <w:r>
        <w:t>work</w:t>
      </w:r>
      <w:r w:rsidR="00375DBD">
        <w:t xml:space="preserve"> </w:t>
      </w:r>
      <w:r>
        <w:t>in</w:t>
      </w:r>
      <w:r w:rsidR="00375DBD">
        <w:t xml:space="preserve"> </w:t>
      </w:r>
      <w:r>
        <w:t>PowerShell</w:t>
      </w:r>
      <w:r w:rsidR="00375DBD">
        <w:t xml:space="preserve"> </w:t>
      </w:r>
      <w:r>
        <w:t>Core.</w:t>
      </w:r>
      <w:r w:rsidR="00375DBD">
        <w:t xml:space="preserve"> </w:t>
      </w:r>
      <w:r>
        <w:t>As</w:t>
      </w:r>
      <w:r w:rsidR="00375DBD">
        <w:t xml:space="preserve"> </w:t>
      </w:r>
      <w:r>
        <w:t>a</w:t>
      </w:r>
      <w:r w:rsidR="00375DBD">
        <w:t xml:space="preserve"> </w:t>
      </w:r>
      <w:r>
        <w:t>workaround</w:t>
      </w:r>
      <w:r w:rsidR="00375DBD">
        <w:t xml:space="preserve"> </w:t>
      </w:r>
      <w:r>
        <w:t>(if</w:t>
      </w:r>
      <w:r w:rsidR="00375DBD">
        <w:t xml:space="preserve"> </w:t>
      </w:r>
      <w:r>
        <w:t>you</w:t>
      </w:r>
      <w:r w:rsidR="00375DBD">
        <w:t xml:space="preserve"> </w:t>
      </w:r>
      <w:r>
        <w:t>are</w:t>
      </w:r>
      <w:r w:rsidR="00375DBD">
        <w:t xml:space="preserve"> </w:t>
      </w:r>
      <w:r>
        <w:t>using</w:t>
      </w:r>
      <w:r w:rsidR="00375DBD">
        <w:t xml:space="preserve"> </w:t>
      </w:r>
      <w:r>
        <w:t>PowerShell</w:t>
      </w:r>
      <w:r w:rsidR="00375DBD">
        <w:t xml:space="preserve"> </w:t>
      </w:r>
      <w:r>
        <w:t>Core),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use</w:t>
      </w:r>
      <w:r w:rsidR="00375DBD">
        <w:t xml:space="preserve"> </w:t>
      </w:r>
      <w:r>
        <w:t>PowerShell</w:t>
      </w:r>
      <w:r w:rsidR="00375DBD">
        <w:t xml:space="preserve"> </w:t>
      </w:r>
      <w:r>
        <w:t>remoting</w:t>
      </w:r>
      <w:r w:rsidR="00375DBD">
        <w:t xml:space="preserve"> </w:t>
      </w:r>
      <w:r>
        <w:t>to</w:t>
      </w:r>
      <w:r w:rsidR="00375DBD">
        <w:t xml:space="preserve"> </w:t>
      </w:r>
      <w:r>
        <w:t>run</w:t>
      </w:r>
      <w:r w:rsidR="00375DBD">
        <w:t xml:space="preserve"> </w:t>
      </w:r>
      <w:r>
        <w:t>these</w:t>
      </w:r>
      <w:r w:rsidR="00375DBD">
        <w:t xml:space="preserve"> </w:t>
      </w:r>
      <w:r>
        <w:t>cmdlets</w:t>
      </w:r>
      <w:r w:rsidR="00375DBD">
        <w:t xml:space="preserve"> </w:t>
      </w:r>
      <w:r>
        <w:t>on</w:t>
      </w:r>
      <w:r w:rsidR="00375DBD">
        <w:t xml:space="preserve"> </w:t>
      </w:r>
      <w:r>
        <w:t>the</w:t>
      </w:r>
      <w:r w:rsidR="00375DBD">
        <w:t xml:space="preserve"> </w:t>
      </w:r>
      <w:r>
        <w:t>remote</w:t>
      </w:r>
      <w:r w:rsidR="00375DBD">
        <w:t xml:space="preserve"> </w:t>
      </w:r>
      <w:r>
        <w:t>IIS</w:t>
      </w:r>
      <w:r w:rsidR="00375DBD">
        <w:t xml:space="preserve"> </w:t>
      </w:r>
      <w:r>
        <w:t>server.</w:t>
      </w:r>
    </w:p>
    <w:p w14:paraId="4CF141B1" w14:textId="10ECB2E0" w:rsidR="00C60974" w:rsidRDefault="00C60974" w:rsidP="00A57B9E">
      <w:pPr>
        <w:pStyle w:val="NormalPACKT"/>
      </w:pPr>
      <w:r>
        <w:t>This</w:t>
      </w:r>
      <w:r w:rsidR="00375DBD">
        <w:t xml:space="preserve"> </w:t>
      </w:r>
      <w:r>
        <w:t>chapter</w:t>
      </w:r>
      <w:r w:rsidR="00375DBD">
        <w:t xml:space="preserve"> </w:t>
      </w:r>
      <w:r>
        <w:t>covers</w:t>
      </w:r>
      <w:r w:rsidR="00375DBD">
        <w:t xml:space="preserve"> </w:t>
      </w:r>
      <w:r>
        <w:t>how</w:t>
      </w:r>
      <w:r w:rsidR="00375DBD">
        <w:t xml:space="preserve"> </w:t>
      </w:r>
      <w:r>
        <w:t>to</w:t>
      </w:r>
      <w:r w:rsidR="00375DBD">
        <w:t xml:space="preserve"> </w:t>
      </w:r>
      <w:r>
        <w:t>install,</w:t>
      </w:r>
      <w:r w:rsidR="00375DBD">
        <w:t xml:space="preserve"> </w:t>
      </w:r>
      <w:r>
        <w:t>configure,</w:t>
      </w:r>
      <w:r w:rsidR="00375DBD">
        <w:t xml:space="preserve"> </w:t>
      </w:r>
      <w:r>
        <w:t>manage,</w:t>
      </w:r>
      <w:r w:rsidR="00375DBD">
        <w:t xml:space="preserve"> </w:t>
      </w:r>
      <w:r>
        <w:t>and</w:t>
      </w:r>
      <w:r w:rsidR="00375DBD">
        <w:t xml:space="preserve"> </w:t>
      </w:r>
      <w:r>
        <w:t>maintain</w:t>
      </w:r>
      <w:r w:rsidR="00375DBD">
        <w:t xml:space="preserve"> </w:t>
      </w:r>
      <w:r>
        <w:t>IIS</w:t>
      </w:r>
      <w:r w:rsidR="00375DBD">
        <w:t xml:space="preserve"> </w:t>
      </w:r>
      <w:r>
        <w:t>on</w:t>
      </w:r>
      <w:r w:rsidR="00375DBD">
        <w:t xml:space="preserve"> </w:t>
      </w:r>
      <w:r>
        <w:t>Windows</w:t>
      </w:r>
      <w:r w:rsidR="00375DBD">
        <w:t xml:space="preserve"> </w:t>
      </w:r>
      <w:r>
        <w:t>Server</w:t>
      </w:r>
      <w:r w:rsidR="00375DBD">
        <w:t xml:space="preserve"> </w:t>
      </w:r>
      <w:r>
        <w:t>2019.</w:t>
      </w:r>
      <w:r w:rsidR="00375DBD">
        <w:t xml:space="preserve"> </w:t>
      </w:r>
      <w:r>
        <w:t>While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load</w:t>
      </w:r>
      <w:r w:rsidR="00375DBD">
        <w:t xml:space="preserve"> </w:t>
      </w:r>
      <w:r>
        <w:t>and</w:t>
      </w:r>
      <w:r w:rsidR="00375DBD">
        <w:t xml:space="preserve"> </w:t>
      </w:r>
      <w:r>
        <w:t>use</w:t>
      </w:r>
      <w:r w:rsidR="00375DBD">
        <w:t xml:space="preserve"> </w:t>
      </w:r>
      <w:r>
        <w:t>IIS</w:t>
      </w:r>
      <w:r w:rsidR="00375DBD">
        <w:t xml:space="preserve"> </w:t>
      </w:r>
      <w:r>
        <w:t>in</w:t>
      </w:r>
      <w:r w:rsidR="00375DBD">
        <w:t xml:space="preserve"> </w:t>
      </w:r>
      <w:r>
        <w:t>Windows</w:t>
      </w:r>
      <w:r w:rsidR="00375DBD">
        <w:t xml:space="preserve"> </w:t>
      </w:r>
      <w:r>
        <w:t>10,</w:t>
      </w:r>
      <w:r w:rsidR="00375DBD">
        <w:t xml:space="preserve"> </w:t>
      </w:r>
      <w:r>
        <w:t>the</w:t>
      </w:r>
      <w:r w:rsidR="00375DBD">
        <w:t xml:space="preserve"> </w:t>
      </w:r>
      <w:r>
        <w:t>focus,</w:t>
      </w:r>
      <w:r w:rsidR="00375DBD">
        <w:t xml:space="preserve"> </w:t>
      </w:r>
      <w:r>
        <w:t>in</w:t>
      </w:r>
      <w:r w:rsidR="00375DBD">
        <w:t xml:space="preserve"> </w:t>
      </w:r>
      <w:r>
        <w:t>this</w:t>
      </w:r>
      <w:r w:rsidR="00375DBD">
        <w:t xml:space="preserve"> </w:t>
      </w:r>
      <w:r>
        <w:t>chapter,</w:t>
      </w:r>
      <w:r w:rsidR="00375DBD">
        <w:t xml:space="preserve"> </w:t>
      </w:r>
      <w:r>
        <w:t>is</w:t>
      </w:r>
      <w:r w:rsidR="00375DBD">
        <w:t xml:space="preserve"> </w:t>
      </w:r>
      <w:r>
        <w:t>on</w:t>
      </w:r>
      <w:r w:rsidR="00375DBD">
        <w:t xml:space="preserve"> </w:t>
      </w:r>
      <w:r>
        <w:t>Windows</w:t>
      </w:r>
      <w:r w:rsidR="00375DBD">
        <w:t xml:space="preserve"> </w:t>
      </w:r>
      <w:r>
        <w:t>Server</w:t>
      </w:r>
      <w:r w:rsidR="00375DBD">
        <w:t xml:space="preserve"> </w:t>
      </w:r>
      <w:r>
        <w:t>2019.</w:t>
      </w:r>
    </w:p>
    <w:p w14:paraId="7B5B637E" w14:textId="325B5B97" w:rsidR="00D76281" w:rsidRPr="00A57B9E" w:rsidRDefault="00D76281" w:rsidP="00A57B9E">
      <w:pPr>
        <w:pStyle w:val="Heading1"/>
      </w:pPr>
      <w:r w:rsidRPr="00A57B9E">
        <w:lastRenderedPageBreak/>
        <w:t>Installing</w:t>
      </w:r>
      <w:r w:rsidR="00375DBD">
        <w:t xml:space="preserve"> </w:t>
      </w:r>
      <w:r w:rsidRPr="00A57B9E">
        <w:t>IIS</w:t>
      </w:r>
    </w:p>
    <w:p w14:paraId="7C04C318" w14:textId="60541821" w:rsidR="00D76281" w:rsidRDefault="00D76281" w:rsidP="00A57B9E">
      <w:pPr>
        <w:pStyle w:val="NormalPACKT"/>
      </w:pPr>
      <w:r>
        <w:t>Before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use</w:t>
      </w:r>
      <w:r w:rsidR="00375DBD">
        <w:t xml:space="preserve"> </w:t>
      </w:r>
      <w:r>
        <w:t>IIS,</w:t>
      </w:r>
      <w:r w:rsidR="00375DBD">
        <w:t xml:space="preserve"> </w:t>
      </w:r>
      <w:r>
        <w:t>you</w:t>
      </w:r>
      <w:r w:rsidR="00375DBD">
        <w:t xml:space="preserve"> </w:t>
      </w:r>
      <w:r>
        <w:t>must</w:t>
      </w:r>
      <w:r w:rsidR="00375DBD">
        <w:t xml:space="preserve"> </w:t>
      </w:r>
      <w:r>
        <w:t>install</w:t>
      </w:r>
      <w:r w:rsidR="00375DBD">
        <w:t xml:space="preserve"> </w:t>
      </w:r>
      <w:r>
        <w:t>it</w:t>
      </w:r>
      <w:r w:rsidR="00375DBD">
        <w:t xml:space="preserve"> </w:t>
      </w:r>
      <w:r>
        <w:t>onto</w:t>
      </w:r>
      <w:r w:rsidR="00375DBD">
        <w:t xml:space="preserve"> </w:t>
      </w:r>
      <w:r>
        <w:t>your</w:t>
      </w:r>
      <w:r w:rsidR="00375DBD">
        <w:t xml:space="preserve"> </w:t>
      </w:r>
      <w:r>
        <w:t>host.</w:t>
      </w:r>
      <w:r w:rsidR="00375DBD">
        <w:t xml:space="preserve"> </w:t>
      </w:r>
      <w:r>
        <w:t>Like</w:t>
      </w:r>
      <w:r w:rsidR="00375DBD">
        <w:t xml:space="preserve"> </w:t>
      </w:r>
      <w:r>
        <w:t>other</w:t>
      </w:r>
      <w:r w:rsidR="00375DBD">
        <w:t xml:space="preserve"> </w:t>
      </w:r>
      <w:r>
        <w:t>roles</w:t>
      </w:r>
      <w:r w:rsidR="00375DBD">
        <w:t xml:space="preserve"> </w:t>
      </w:r>
      <w:r>
        <w:t>and</w:t>
      </w:r>
      <w:r w:rsidR="00375DBD">
        <w:t xml:space="preserve"> </w:t>
      </w:r>
      <w:r>
        <w:t>features</w:t>
      </w:r>
      <w:r w:rsidR="00375DBD">
        <w:t xml:space="preserve"> </w:t>
      </w:r>
      <w:r>
        <w:t>of</w:t>
      </w:r>
      <w:r w:rsidR="00375DBD">
        <w:t xml:space="preserve"> </w:t>
      </w:r>
      <w:r>
        <w:t>Windows</w:t>
      </w:r>
      <w:r w:rsidR="00375DBD">
        <w:t xml:space="preserve"> </w:t>
      </w:r>
      <w:r>
        <w:t>Server</w:t>
      </w:r>
      <w:r w:rsidR="00375DBD">
        <w:t xml:space="preserve"> </w:t>
      </w:r>
      <w:r>
        <w:t>2019</w:t>
      </w:r>
      <w:r w:rsidR="00375DBD">
        <w:t xml:space="preserve"> </w:t>
      </w:r>
      <w:r>
        <w:t>that</w:t>
      </w:r>
      <w:r w:rsidR="00375DBD">
        <w:t xml:space="preserve"> </w:t>
      </w:r>
      <w:r>
        <w:t>are</w:t>
      </w:r>
      <w:r w:rsidR="00375DBD">
        <w:t xml:space="preserve"> </w:t>
      </w:r>
      <w:r>
        <w:t>covered</w:t>
      </w:r>
      <w:r w:rsidR="00375DBD">
        <w:t xml:space="preserve"> </w:t>
      </w:r>
      <w:r>
        <w:t>in</w:t>
      </w:r>
      <w:r w:rsidR="00375DBD">
        <w:t xml:space="preserve"> </w:t>
      </w:r>
      <w:r>
        <w:t>this</w:t>
      </w:r>
      <w:r w:rsidR="00375DBD">
        <w:t xml:space="preserve"> </w:t>
      </w:r>
      <w:r>
        <w:t>book,</w:t>
      </w:r>
      <w:r w:rsidR="00375DBD">
        <w:t xml:space="preserve"> </w:t>
      </w:r>
      <w:r>
        <w:t>you</w:t>
      </w:r>
      <w:r w:rsidR="00375DBD">
        <w:t xml:space="preserve"> </w:t>
      </w:r>
      <w:r>
        <w:t>install</w:t>
      </w:r>
      <w:r w:rsidR="00375DBD">
        <w:t xml:space="preserve"> </w:t>
      </w:r>
      <w:r>
        <w:t>IIS</w:t>
      </w:r>
      <w:r w:rsidR="00375DBD">
        <w:t xml:space="preserve"> </w:t>
      </w:r>
      <w:r>
        <w:t>by</w:t>
      </w:r>
      <w:r w:rsidR="00375DBD">
        <w:t xml:space="preserve"> </w:t>
      </w:r>
      <w:r>
        <w:t>using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Install-</w:t>
      </w:r>
      <w:proofErr w:type="spellStart"/>
      <w:r w:rsidRPr="00A57B9E">
        <w:rPr>
          <w:rStyle w:val="CodeInTextPACKT"/>
        </w:rPr>
        <w:t>WindowsFeature</w:t>
      </w:r>
      <w:proofErr w:type="spellEnd"/>
      <w:r w:rsidR="00375DBD">
        <w:t xml:space="preserve"> </w:t>
      </w:r>
      <w:r>
        <w:t>cmdlet.</w:t>
      </w:r>
      <w:r w:rsidR="00375DBD">
        <w:t xml:space="preserve"> </w:t>
      </w:r>
      <w:r>
        <w:t>Once</w:t>
      </w:r>
      <w:r w:rsidR="00375DBD">
        <w:t xml:space="preserve"> </w:t>
      </w:r>
      <w:r>
        <w:t>you</w:t>
      </w:r>
      <w:r w:rsidR="00375DBD">
        <w:t xml:space="preserve"> </w:t>
      </w:r>
      <w:r>
        <w:t>have</w:t>
      </w:r>
      <w:r w:rsidR="00375DBD">
        <w:t xml:space="preserve"> </w:t>
      </w:r>
      <w:r>
        <w:t>installed</w:t>
      </w:r>
      <w:r w:rsidR="00375DBD">
        <w:t xml:space="preserve"> </w:t>
      </w:r>
      <w:r>
        <w:t>the</w:t>
      </w:r>
      <w:r w:rsidR="00375DBD">
        <w:t xml:space="preserve"> </w:t>
      </w:r>
      <w:r>
        <w:t>web</w:t>
      </w:r>
      <w:r w:rsidR="00375DBD">
        <w:t xml:space="preserve"> </w:t>
      </w:r>
      <w:r>
        <w:t>server,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take</w:t>
      </w:r>
      <w:r w:rsidR="00375DBD">
        <w:t xml:space="preserve"> </w:t>
      </w:r>
      <w:r>
        <w:t>a</w:t>
      </w:r>
      <w:r w:rsidR="00375DBD">
        <w:t xml:space="preserve"> </w:t>
      </w:r>
      <w:r>
        <w:t>look</w:t>
      </w:r>
      <w:r w:rsidR="00375DBD">
        <w:t xml:space="preserve"> </w:t>
      </w:r>
      <w:r>
        <w:t>at</w:t>
      </w:r>
      <w:r w:rsidR="00375DBD">
        <w:t xml:space="preserve"> </w:t>
      </w:r>
      <w:r>
        <w:t>the</w:t>
      </w:r>
      <w:r w:rsidR="00375DBD">
        <w:t xml:space="preserve"> </w:t>
      </w:r>
      <w:r>
        <w:t>host.</w:t>
      </w:r>
    </w:p>
    <w:p w14:paraId="5DBD6654" w14:textId="38BCFD10" w:rsidR="00D76281" w:rsidRPr="00A57B9E" w:rsidRDefault="00D76281" w:rsidP="00A57B9E">
      <w:pPr>
        <w:pStyle w:val="Heading2"/>
      </w:pPr>
      <w:r w:rsidRPr="00A57B9E">
        <w:t>Getting</w:t>
      </w:r>
      <w:r w:rsidR="00375DBD">
        <w:t xml:space="preserve"> </w:t>
      </w:r>
      <w:r w:rsidRPr="00A57B9E">
        <w:t>ready</w:t>
      </w:r>
    </w:p>
    <w:p w14:paraId="460B9309" w14:textId="543E95A2" w:rsidR="00D76281" w:rsidRDefault="00D76281" w:rsidP="00A57B9E">
      <w:pPr>
        <w:pStyle w:val="NormalPACKT"/>
      </w:pPr>
      <w:r>
        <w:t>This</w:t>
      </w:r>
      <w:r w:rsidR="00375DBD">
        <w:t xml:space="preserve"> </w:t>
      </w:r>
      <w:r>
        <w:t>recipe</w:t>
      </w:r>
      <w:r w:rsidR="00375DBD">
        <w:t xml:space="preserve"> </w:t>
      </w:r>
      <w:r>
        <w:t>uses</w:t>
      </w:r>
      <w:r w:rsidR="00375DBD">
        <w:t xml:space="preserve"> </w:t>
      </w:r>
      <w:r w:rsidRPr="00A57B9E">
        <w:rPr>
          <w:rStyle w:val="CodeInTextPACKT"/>
        </w:rPr>
        <w:t>SRV1</w:t>
      </w:r>
      <w:r w:rsidR="00375DBD">
        <w:t xml:space="preserve"> </w:t>
      </w:r>
      <w:r>
        <w:t>and</w:t>
      </w:r>
      <w:r w:rsidR="00375DBD">
        <w:t xml:space="preserve"> </w:t>
      </w:r>
      <w:r>
        <w:t>assumes</w:t>
      </w:r>
      <w:r w:rsidR="00375DBD">
        <w:t xml:space="preserve"> </w:t>
      </w:r>
      <w:r>
        <w:t>a</w:t>
      </w:r>
      <w:r w:rsidR="00375DBD">
        <w:t xml:space="preserve"> </w:t>
      </w:r>
      <w:r>
        <w:t>fresh</w:t>
      </w:r>
      <w:r w:rsidR="00375DBD">
        <w:t xml:space="preserve"> </w:t>
      </w:r>
      <w:r>
        <w:t>installation.</w:t>
      </w:r>
      <w:r w:rsidR="00375DBD">
        <w:t xml:space="preserve"> </w:t>
      </w:r>
      <w:r>
        <w:t>If</w:t>
      </w:r>
      <w:r w:rsidR="00375DBD">
        <w:t xml:space="preserve"> </w:t>
      </w:r>
      <w:r>
        <w:t>you</w:t>
      </w:r>
      <w:r w:rsidR="00375DBD">
        <w:t xml:space="preserve"> </w:t>
      </w:r>
      <w:r>
        <w:t>have</w:t>
      </w:r>
      <w:r w:rsidR="00375DBD">
        <w:t xml:space="preserve"> </w:t>
      </w:r>
      <w:r>
        <w:t>used</w:t>
      </w:r>
      <w:r w:rsidR="00375DBD">
        <w:t xml:space="preserve"> </w:t>
      </w:r>
      <w:r w:rsidRPr="00A57B9E">
        <w:rPr>
          <w:rStyle w:val="CodeInTextPACKT"/>
        </w:rPr>
        <w:t>SRV1</w:t>
      </w:r>
      <w:r w:rsidR="00375DBD">
        <w:t xml:space="preserve"> </w:t>
      </w:r>
      <w:r>
        <w:t>to</w:t>
      </w:r>
      <w:r w:rsidR="00375DBD">
        <w:t xml:space="preserve"> </w:t>
      </w:r>
      <w:r>
        <w:t>test</w:t>
      </w:r>
      <w:r w:rsidR="00375DBD">
        <w:t xml:space="preserve"> </w:t>
      </w:r>
      <w:r>
        <w:t>previous</w:t>
      </w:r>
      <w:r w:rsidR="00375DBD">
        <w:t xml:space="preserve"> </w:t>
      </w:r>
      <w:r>
        <w:t>recipes,</w:t>
      </w:r>
      <w:r w:rsidR="00375DBD">
        <w:t xml:space="preserve"> </w:t>
      </w:r>
      <w:r>
        <w:t>you</w:t>
      </w:r>
      <w:r w:rsidR="00375DBD">
        <w:t xml:space="preserve"> </w:t>
      </w:r>
      <w:r>
        <w:t>may</w:t>
      </w:r>
      <w:r w:rsidR="00375DBD">
        <w:t xml:space="preserve"> </w:t>
      </w:r>
      <w:r>
        <w:t>need</w:t>
      </w:r>
      <w:r w:rsidR="00375DBD">
        <w:t xml:space="preserve"> </w:t>
      </w:r>
      <w:r>
        <w:t>to</w:t>
      </w:r>
      <w:r w:rsidR="00375DBD">
        <w:t xml:space="preserve"> </w:t>
      </w:r>
      <w:r>
        <w:t>remove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Web-Server</w:t>
      </w:r>
      <w:r w:rsidR="00375DBD">
        <w:t xml:space="preserve"> </w:t>
      </w:r>
      <w:r>
        <w:t>feature</w:t>
      </w:r>
      <w:r w:rsidR="00375DBD">
        <w:t xml:space="preserve"> </w:t>
      </w:r>
      <w:r>
        <w:t>before</w:t>
      </w:r>
      <w:r w:rsidR="00375DBD">
        <w:t xml:space="preserve"> </w:t>
      </w:r>
      <w:r>
        <w:t>you</w:t>
      </w:r>
      <w:r w:rsidR="00375DBD">
        <w:t xml:space="preserve"> </w:t>
      </w:r>
      <w:r>
        <w:t>run</w:t>
      </w:r>
      <w:r w:rsidR="00375DBD">
        <w:t xml:space="preserve"> </w:t>
      </w:r>
      <w:r>
        <w:t>this</w:t>
      </w:r>
      <w:r w:rsidR="00375DBD">
        <w:t xml:space="preserve"> </w:t>
      </w:r>
      <w:r>
        <w:t>recipe.</w:t>
      </w:r>
      <w:r w:rsidR="00375DBD">
        <w:t xml:space="preserve"> </w:t>
      </w:r>
      <w:r>
        <w:t>Also,</w:t>
      </w:r>
      <w:r w:rsidR="00375DBD">
        <w:t xml:space="preserve"> </w:t>
      </w:r>
      <w:r>
        <w:t>you</w:t>
      </w:r>
      <w:r w:rsidR="00375DBD">
        <w:t xml:space="preserve"> </w:t>
      </w:r>
      <w:r>
        <w:t>should</w:t>
      </w:r>
      <w:r w:rsidR="00375DBD">
        <w:t xml:space="preserve"> </w:t>
      </w:r>
      <w:r>
        <w:t>have</w:t>
      </w:r>
      <w:r w:rsidR="00375DBD">
        <w:t xml:space="preserve"> </w:t>
      </w:r>
      <w:r>
        <w:t>the</w:t>
      </w:r>
      <w:r w:rsidR="00375DBD">
        <w:t xml:space="preserve"> </w:t>
      </w:r>
      <w:r>
        <w:t>Windows</w:t>
      </w:r>
      <w:r w:rsidR="00375DBD">
        <w:t xml:space="preserve"> </w:t>
      </w:r>
      <w:r>
        <w:t>Server</w:t>
      </w:r>
      <w:r w:rsidR="00375DBD">
        <w:t xml:space="preserve"> </w:t>
      </w:r>
      <w:r>
        <w:t>2019</w:t>
      </w:r>
      <w:r w:rsidR="00375DBD">
        <w:t xml:space="preserve"> </w:t>
      </w:r>
      <w:r>
        <w:t>installation</w:t>
      </w:r>
      <w:r w:rsidR="00375DBD">
        <w:t xml:space="preserve"> </w:t>
      </w:r>
      <w:r>
        <w:t>DVD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D:</w:t>
      </w:r>
      <w:r w:rsidR="00375DBD">
        <w:t xml:space="preserve"> </w:t>
      </w:r>
      <w:r>
        <w:t>drive</w:t>
      </w:r>
      <w:r w:rsidR="00375DBD">
        <w:t xml:space="preserve"> </w:t>
      </w:r>
      <w:r>
        <w:t>of</w:t>
      </w:r>
      <w:r w:rsidR="00375DBD">
        <w:t xml:space="preserve"> </w:t>
      </w:r>
      <w:r w:rsidRPr="00A57B9E">
        <w:rPr>
          <w:rStyle w:val="CodeInTextPACKT"/>
        </w:rPr>
        <w:t>SRV1</w:t>
      </w:r>
      <w:r>
        <w:t>.</w:t>
      </w:r>
    </w:p>
    <w:p w14:paraId="45149709" w14:textId="73CF563C" w:rsidR="00D76281" w:rsidRPr="00A57B9E" w:rsidRDefault="00D76281" w:rsidP="00A57B9E">
      <w:pPr>
        <w:pStyle w:val="Heading2"/>
      </w:pPr>
      <w:r w:rsidRPr="00A57B9E">
        <w:t>How</w:t>
      </w:r>
      <w:r w:rsidR="00375DBD">
        <w:t xml:space="preserve"> </w:t>
      </w:r>
      <w:r w:rsidRPr="00A57B9E">
        <w:t>to</w:t>
      </w:r>
      <w:r w:rsidR="00375DBD">
        <w:t xml:space="preserve"> </w:t>
      </w:r>
      <w:r w:rsidRPr="00A57B9E">
        <w:t>do</w:t>
      </w:r>
      <w:r w:rsidR="00375DBD">
        <w:t xml:space="preserve"> </w:t>
      </w:r>
      <w:r w:rsidRPr="00A57B9E">
        <w:t>it…</w:t>
      </w:r>
    </w:p>
    <w:p w14:paraId="41F31B25" w14:textId="1E50A3C1" w:rsidR="00D76281" w:rsidRDefault="00D76281" w:rsidP="00A57B9E">
      <w:pPr>
        <w:pStyle w:val="NumberedBulletPACKT"/>
      </w:pPr>
      <w:r>
        <w:t>Add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Web-Server</w:t>
      </w:r>
      <w:r w:rsidR="00375DBD">
        <w:t xml:space="preserve"> </w:t>
      </w:r>
      <w:r>
        <w:t>feature,</w:t>
      </w:r>
      <w:r w:rsidR="00375DBD">
        <w:t xml:space="preserve"> </w:t>
      </w:r>
      <w:r>
        <w:t>sub-features,</w:t>
      </w:r>
      <w:r w:rsidR="00375DBD">
        <w:t xml:space="preserve"> </w:t>
      </w:r>
      <w:r>
        <w:t>and</w:t>
      </w:r>
      <w:r w:rsidR="00375DBD">
        <w:t xml:space="preserve"> </w:t>
      </w:r>
      <w:r>
        <w:t>tools</w:t>
      </w:r>
      <w:r w:rsidR="00375DBD">
        <w:t xml:space="preserve"> </w:t>
      </w:r>
      <w:r>
        <w:t>to</w:t>
      </w:r>
      <w:r w:rsidR="00375DBD">
        <w:t xml:space="preserve"> </w:t>
      </w:r>
      <w:r w:rsidRPr="00A57B9E">
        <w:rPr>
          <w:rStyle w:val="CodeInTextPACKT"/>
        </w:rPr>
        <w:t>SRV1</w:t>
      </w:r>
      <w:r>
        <w:t>,</w:t>
      </w:r>
      <w:r w:rsidR="00375DBD">
        <w:t xml:space="preserve"> </w:t>
      </w:r>
      <w:r>
        <w:t>as</w:t>
      </w:r>
      <w:r w:rsidR="00375DBD">
        <w:t xml:space="preserve"> </w:t>
      </w:r>
      <w:r>
        <w:t>follows:</w:t>
      </w:r>
    </w:p>
    <w:p w14:paraId="26654358" w14:textId="129F9BB4" w:rsidR="00D76281" w:rsidRDefault="00D76281" w:rsidP="00A57B9E">
      <w:pPr>
        <w:pStyle w:val="CodeWithinBulletsEndPACKT"/>
      </w:pPr>
      <w:r>
        <w:t>$FHT</w:t>
      </w:r>
      <w:r w:rsidR="00375DBD">
        <w:t xml:space="preserve"> </w:t>
      </w:r>
      <w:r>
        <w:t>=</w:t>
      </w:r>
      <w:r w:rsidR="00375DBD">
        <w:t xml:space="preserve"> </w:t>
      </w:r>
      <w:proofErr w:type="gramStart"/>
      <w:r>
        <w:t>@{</w:t>
      </w:r>
      <w:proofErr w:type="gramEnd"/>
    </w:p>
    <w:p w14:paraId="15D545D6" w14:textId="056319BB" w:rsidR="00D76281" w:rsidRDefault="00375DBD" w:rsidP="00A57B9E">
      <w:pPr>
        <w:pStyle w:val="CodeWithinBulletsEndPACKT"/>
      </w:pPr>
      <w:r>
        <w:t xml:space="preserve">  </w:t>
      </w:r>
      <w:r w:rsidR="00D76281">
        <w:t>Name</w:t>
      </w:r>
      <w:r>
        <w:t xml:space="preserve">                  </w:t>
      </w:r>
      <w:r w:rsidR="00D76281">
        <w:t>=</w:t>
      </w:r>
      <w:r>
        <w:t xml:space="preserve"> </w:t>
      </w:r>
      <w:r w:rsidR="00D76281">
        <w:t>'Web-Server'</w:t>
      </w:r>
    </w:p>
    <w:p w14:paraId="31E4E56E" w14:textId="7E152D31" w:rsidR="00D76281" w:rsidRDefault="00375DBD" w:rsidP="00A57B9E">
      <w:pPr>
        <w:pStyle w:val="CodeWithinBulletsEndPACKT"/>
      </w:pPr>
      <w:r>
        <w:t xml:space="preserve">  </w:t>
      </w:r>
      <w:proofErr w:type="spellStart"/>
      <w:r w:rsidR="00D76281">
        <w:t>IncludeAllSubFeature</w:t>
      </w:r>
      <w:proofErr w:type="spellEnd"/>
      <w:r>
        <w:t xml:space="preserve">   </w:t>
      </w:r>
      <w:r w:rsidR="00D76281">
        <w:t>=</w:t>
      </w:r>
      <w:r>
        <w:t xml:space="preserve"> </w:t>
      </w:r>
      <w:r w:rsidR="00D76281">
        <w:t>$true</w:t>
      </w:r>
    </w:p>
    <w:p w14:paraId="354279C3" w14:textId="33970505" w:rsidR="00D76281" w:rsidRDefault="00375DBD" w:rsidP="00A57B9E">
      <w:pPr>
        <w:pStyle w:val="CodeWithinBulletsEndPACKT"/>
      </w:pPr>
      <w:r>
        <w:t xml:space="preserve">  </w:t>
      </w:r>
      <w:proofErr w:type="spellStart"/>
      <w:r w:rsidR="00D76281">
        <w:t>IncludeManagementTools</w:t>
      </w:r>
      <w:proofErr w:type="spellEnd"/>
      <w:r>
        <w:t xml:space="preserve"> </w:t>
      </w:r>
      <w:r w:rsidR="00D76281">
        <w:t>=</w:t>
      </w:r>
      <w:r>
        <w:t xml:space="preserve"> </w:t>
      </w:r>
      <w:r w:rsidR="00D76281">
        <w:t>$true</w:t>
      </w:r>
    </w:p>
    <w:p w14:paraId="52460EA5" w14:textId="1C15B412" w:rsidR="00D76281" w:rsidRDefault="00375DBD" w:rsidP="00A57B9E">
      <w:pPr>
        <w:pStyle w:val="CodeWithinBulletsEndPACKT"/>
      </w:pPr>
      <w:r>
        <w:t xml:space="preserve">  </w:t>
      </w:r>
      <w:r w:rsidR="00D76281">
        <w:t>Source</w:t>
      </w:r>
      <w:r>
        <w:t xml:space="preserve">                 </w:t>
      </w:r>
      <w:r w:rsidR="00D76281">
        <w:t>=</w:t>
      </w:r>
      <w:r>
        <w:t xml:space="preserve"> </w:t>
      </w:r>
      <w:r w:rsidR="00D76281">
        <w:t>"D:\sources\sxs"</w:t>
      </w:r>
    </w:p>
    <w:p w14:paraId="64ACC3DB" w14:textId="77777777" w:rsidR="00D76281" w:rsidRDefault="00D76281" w:rsidP="00A57B9E">
      <w:pPr>
        <w:pStyle w:val="CodeWithinBulletsEndPACKT"/>
      </w:pPr>
      <w:r>
        <w:t>}</w:t>
      </w:r>
    </w:p>
    <w:p w14:paraId="52E28252" w14:textId="24A57A45" w:rsidR="00D76281" w:rsidRDefault="00D76281" w:rsidP="00A57B9E">
      <w:pPr>
        <w:pStyle w:val="CodeWithinBulletsEndPACKT"/>
      </w:pPr>
      <w:r>
        <w:t>Install-</w:t>
      </w:r>
      <w:proofErr w:type="spellStart"/>
      <w:proofErr w:type="gramStart"/>
      <w:r>
        <w:t>WindowsFeature</w:t>
      </w:r>
      <w:proofErr w:type="spellEnd"/>
      <w:r w:rsidR="00375DBD">
        <w:t xml:space="preserve">  </w:t>
      </w:r>
      <w:r>
        <w:t>@</w:t>
      </w:r>
      <w:proofErr w:type="gramEnd"/>
      <w:r>
        <w:t>FHT</w:t>
      </w:r>
    </w:p>
    <w:p w14:paraId="56AE74DB" w14:textId="159A5E93" w:rsidR="00D76281" w:rsidRDefault="00D76281" w:rsidP="00A57B9E">
      <w:pPr>
        <w:pStyle w:val="NumberedBulletPACKT"/>
      </w:pPr>
      <w:r>
        <w:t>See</w:t>
      </w:r>
      <w:r w:rsidR="00375DBD">
        <w:t xml:space="preserve"> </w:t>
      </w:r>
      <w:r>
        <w:t>what</w:t>
      </w:r>
      <w:r w:rsidR="00375DBD">
        <w:t xml:space="preserve"> </w:t>
      </w:r>
      <w:r>
        <w:t>features</w:t>
      </w:r>
      <w:r w:rsidR="00375DBD">
        <w:t xml:space="preserve"> </w:t>
      </w:r>
      <w:r>
        <w:t>are</w:t>
      </w:r>
      <w:r w:rsidR="00375DBD">
        <w:t xml:space="preserve"> </w:t>
      </w:r>
      <w:r>
        <w:t>installed:</w:t>
      </w:r>
    </w:p>
    <w:p w14:paraId="7DC5D311" w14:textId="2B11593F" w:rsidR="00D76281" w:rsidRDefault="00D76281" w:rsidP="00A57B9E">
      <w:pPr>
        <w:pStyle w:val="CodeWithinBulletsEndPACKT"/>
      </w:pPr>
      <w:r>
        <w:t>Get-</w:t>
      </w:r>
      <w:proofErr w:type="spellStart"/>
      <w:r>
        <w:t>WindowsFeature</w:t>
      </w:r>
      <w:proofErr w:type="spellEnd"/>
      <w:r w:rsidR="00375DBD">
        <w:t xml:space="preserve"> </w:t>
      </w:r>
      <w:r>
        <w:t>-Name</w:t>
      </w:r>
      <w:r w:rsidR="00375DBD">
        <w:t xml:space="preserve"> </w:t>
      </w:r>
      <w:r>
        <w:t>Web</w:t>
      </w:r>
      <w:proofErr w:type="gramStart"/>
      <w:r>
        <w:t>*</w:t>
      </w:r>
      <w:r w:rsidR="00375DBD">
        <w:t xml:space="preserve">  </w:t>
      </w:r>
      <w:r>
        <w:t>|</w:t>
      </w:r>
      <w:proofErr w:type="gramEnd"/>
      <w:r w:rsidR="00375DBD">
        <w:t xml:space="preserve"> </w:t>
      </w:r>
      <w:r>
        <w:t>Where-Object</w:t>
      </w:r>
      <w:r w:rsidR="00375DBD">
        <w:t xml:space="preserve"> </w:t>
      </w:r>
      <w:r>
        <w:t>Installed</w:t>
      </w:r>
    </w:p>
    <w:p w14:paraId="293F2764" w14:textId="469F9293" w:rsidR="00D76281" w:rsidRDefault="00D76281" w:rsidP="00A57B9E">
      <w:pPr>
        <w:pStyle w:val="NumberedBulletPACKT"/>
      </w:pPr>
      <w:r>
        <w:t>Check</w:t>
      </w:r>
      <w:r w:rsidR="00375DBD">
        <w:t xml:space="preserve"> </w:t>
      </w:r>
      <w:r>
        <w:t>the</w:t>
      </w:r>
      <w:r w:rsidR="00375DBD">
        <w:t xml:space="preserve"> </w:t>
      </w:r>
      <w:r>
        <w:t>IIS</w:t>
      </w:r>
      <w:r w:rsidR="00375DBD">
        <w:t xml:space="preserve"> </w:t>
      </w:r>
      <w:r>
        <w:t>administration</w:t>
      </w:r>
      <w:r w:rsidR="00375DBD">
        <w:t xml:space="preserve"> </w:t>
      </w:r>
      <w:r>
        <w:t>modules:</w:t>
      </w:r>
    </w:p>
    <w:p w14:paraId="76D6F6AD" w14:textId="7B52AB36" w:rsidR="00D76281" w:rsidRDefault="00D76281" w:rsidP="00A57B9E">
      <w:pPr>
        <w:pStyle w:val="CodeWithinBulletsEndPACKT"/>
      </w:pPr>
      <w:r>
        <w:t>$Modules</w:t>
      </w:r>
      <w:r w:rsidR="00375DBD">
        <w:t xml:space="preserve"> </w:t>
      </w:r>
      <w:r>
        <w:t>=</w:t>
      </w:r>
      <w:r w:rsidR="00375DBD">
        <w:t xml:space="preserve"> </w:t>
      </w:r>
      <w:proofErr w:type="gramStart"/>
      <w:r>
        <w:t>@(</w:t>
      </w:r>
      <w:proofErr w:type="gramEnd"/>
      <w:r>
        <w:t>'WebAdministration',</w:t>
      </w:r>
      <w:r w:rsidR="00375DBD">
        <w:t xml:space="preserve"> </w:t>
      </w:r>
      <w:r>
        <w:t>'</w:t>
      </w:r>
      <w:proofErr w:type="spellStart"/>
      <w:r>
        <w:t>IISAdministration</w:t>
      </w:r>
      <w:proofErr w:type="spellEnd"/>
      <w:r>
        <w:t>')</w:t>
      </w:r>
    </w:p>
    <w:p w14:paraId="2FC23266" w14:textId="18E7A771" w:rsidR="00D76281" w:rsidRDefault="00D76281" w:rsidP="00A57B9E">
      <w:pPr>
        <w:pStyle w:val="CodeWithinBulletsEndPACKT"/>
      </w:pPr>
      <w:r>
        <w:t>Get-Module</w:t>
      </w:r>
      <w:r w:rsidR="00375DBD">
        <w:t xml:space="preserve"> </w:t>
      </w:r>
      <w:r>
        <w:t>-Name</w:t>
      </w:r>
      <w:r w:rsidR="00375DBD">
        <w:t xml:space="preserve"> </w:t>
      </w:r>
      <w:r>
        <w:t>$Modules</w:t>
      </w:r>
      <w:r w:rsidR="00375DBD">
        <w:t xml:space="preserve"> </w:t>
      </w:r>
      <w:r>
        <w:t>-</w:t>
      </w:r>
      <w:proofErr w:type="spellStart"/>
      <w:r>
        <w:t>ListAvailable</w:t>
      </w:r>
      <w:proofErr w:type="spellEnd"/>
    </w:p>
    <w:p w14:paraId="48144E18" w14:textId="0F2AA3EE" w:rsidR="00D76281" w:rsidRDefault="00D76281" w:rsidP="00A57B9E">
      <w:pPr>
        <w:pStyle w:val="NumberedBulletPACKT"/>
      </w:pPr>
      <w:r>
        <w:t>Get</w:t>
      </w:r>
      <w:r w:rsidR="00375DBD">
        <w:t xml:space="preserve"> </w:t>
      </w:r>
      <w:r>
        <w:t>a</w:t>
      </w:r>
      <w:r w:rsidR="00375DBD">
        <w:t xml:space="preserve"> </w:t>
      </w:r>
      <w:r>
        <w:t>count</w:t>
      </w:r>
      <w:r w:rsidR="00375DBD">
        <w:t xml:space="preserve"> </w:t>
      </w:r>
      <w:r>
        <w:t>of</w:t>
      </w:r>
      <w:r w:rsidR="00375DBD">
        <w:t xml:space="preserve"> </w:t>
      </w:r>
      <w:r>
        <w:t>how</w:t>
      </w:r>
      <w:r w:rsidR="00375DBD">
        <w:t xml:space="preserve"> </w:t>
      </w:r>
      <w:r>
        <w:t>many</w:t>
      </w:r>
      <w:r w:rsidR="00375DBD">
        <w:t xml:space="preserve"> </w:t>
      </w:r>
      <w:r>
        <w:t>commands</w:t>
      </w:r>
      <w:r w:rsidR="00375DBD">
        <w:t xml:space="preserve"> </w:t>
      </w:r>
      <w:r>
        <w:t>are</w:t>
      </w:r>
      <w:r w:rsidR="00375DBD">
        <w:t xml:space="preserve"> </w:t>
      </w:r>
      <w:r>
        <w:t>in</w:t>
      </w:r>
      <w:r w:rsidR="00375DBD">
        <w:t xml:space="preserve"> </w:t>
      </w:r>
      <w:r>
        <w:t>each</w:t>
      </w:r>
      <w:r w:rsidR="00375DBD">
        <w:t xml:space="preserve"> </w:t>
      </w:r>
      <w:r>
        <w:t>module:</w:t>
      </w:r>
    </w:p>
    <w:p w14:paraId="4E04BCCB" w14:textId="438FC837" w:rsidR="00D76281" w:rsidRDefault="00D76281" w:rsidP="00A57B9E">
      <w:pPr>
        <w:pStyle w:val="CodeWithinBulletsEndPACKT"/>
      </w:pPr>
      <w:r>
        <w:t>$C1</w:t>
      </w:r>
      <w:r w:rsidR="00375DBD">
        <w:t xml:space="preserve"> </w:t>
      </w:r>
      <w:r>
        <w:t>=</w:t>
      </w:r>
      <w:r w:rsidR="00375DBD">
        <w:t xml:space="preserve"> </w:t>
      </w:r>
      <w:r>
        <w:t>(Get-Command</w:t>
      </w:r>
      <w:r w:rsidR="00375DBD">
        <w:t xml:space="preserve"> </w:t>
      </w:r>
      <w:r>
        <w:t>-Module</w:t>
      </w:r>
      <w:r w:rsidR="00375DBD">
        <w:t xml:space="preserve"> </w:t>
      </w:r>
      <w:proofErr w:type="spellStart"/>
      <w:r>
        <w:t>WebAdministration</w:t>
      </w:r>
      <w:proofErr w:type="spellEnd"/>
      <w:r w:rsidR="00375DBD">
        <w:t xml:space="preserve"> </w:t>
      </w:r>
      <w:r>
        <w:t>|</w:t>
      </w:r>
    </w:p>
    <w:p w14:paraId="26CB9BED" w14:textId="16BC67AE" w:rsidR="00D76281" w:rsidRDefault="00375DBD" w:rsidP="00A57B9E">
      <w:pPr>
        <w:pStyle w:val="CodeWithinBulletsEndPACKT"/>
      </w:pPr>
      <w:r>
        <w:t xml:space="preserve">        </w:t>
      </w:r>
      <w:r w:rsidR="00D76281">
        <w:t>Measure-Object</w:t>
      </w:r>
      <w:r>
        <w:t xml:space="preserve"> </w:t>
      </w:r>
      <w:r w:rsidR="00D76281">
        <w:t>|</w:t>
      </w:r>
    </w:p>
    <w:p w14:paraId="6C29A751" w14:textId="0CC2219E" w:rsidR="00D76281" w:rsidRDefault="00375DBD" w:rsidP="00A57B9E">
      <w:pPr>
        <w:pStyle w:val="CodeWithinBulletsEndPACKT"/>
      </w:pPr>
      <w:r>
        <w:t xml:space="preserve">          </w:t>
      </w:r>
      <w:r w:rsidR="00D76281">
        <w:t>Select-Object</w:t>
      </w:r>
      <w:r>
        <w:t xml:space="preserve"> </w:t>
      </w:r>
      <w:r w:rsidR="00D76281">
        <w:t>-Property</w:t>
      </w:r>
      <w:r>
        <w:t xml:space="preserve"> </w:t>
      </w:r>
      <w:r w:rsidR="00D76281">
        <w:t>Count</w:t>
      </w:r>
      <w:proofErr w:type="gramStart"/>
      <w:r w:rsidR="00D76281">
        <w:t>).Count</w:t>
      </w:r>
      <w:proofErr w:type="gramEnd"/>
    </w:p>
    <w:p w14:paraId="1504AE90" w14:textId="56EF712C" w:rsidR="00D76281" w:rsidRDefault="00D76281" w:rsidP="00A57B9E">
      <w:pPr>
        <w:pStyle w:val="CodeWithinBulletsEndPACKT"/>
      </w:pPr>
      <w:r>
        <w:t>$C2</w:t>
      </w:r>
      <w:r w:rsidR="00375DBD">
        <w:t xml:space="preserve"> </w:t>
      </w:r>
      <w:r>
        <w:t>=</w:t>
      </w:r>
      <w:r w:rsidR="00375DBD">
        <w:t xml:space="preserve"> </w:t>
      </w:r>
      <w:r>
        <w:t>(Get-Command</w:t>
      </w:r>
      <w:r w:rsidR="00375DBD">
        <w:t xml:space="preserve"> </w:t>
      </w:r>
      <w:r>
        <w:t>-Module</w:t>
      </w:r>
      <w:r w:rsidR="00375DBD">
        <w:t xml:space="preserve"> </w:t>
      </w:r>
      <w:proofErr w:type="spellStart"/>
      <w:r>
        <w:t>IISAdministration</w:t>
      </w:r>
      <w:proofErr w:type="spellEnd"/>
      <w:r w:rsidR="00375DBD">
        <w:t xml:space="preserve"> </w:t>
      </w:r>
      <w:r>
        <w:t>|</w:t>
      </w:r>
    </w:p>
    <w:p w14:paraId="6FA97F95" w14:textId="4AF6C108" w:rsidR="00D76281" w:rsidRDefault="00375DBD" w:rsidP="00A57B9E">
      <w:pPr>
        <w:pStyle w:val="CodeWithinBulletsEndPACKT"/>
      </w:pPr>
      <w:r>
        <w:t xml:space="preserve">        </w:t>
      </w:r>
      <w:r w:rsidR="00D76281">
        <w:t>Measure-Object</w:t>
      </w:r>
      <w:r>
        <w:t xml:space="preserve"> </w:t>
      </w:r>
      <w:r w:rsidR="00D76281">
        <w:t>|</w:t>
      </w:r>
    </w:p>
    <w:p w14:paraId="54907CF3" w14:textId="3D33D127" w:rsidR="00D76281" w:rsidRDefault="00375DBD" w:rsidP="00A57B9E">
      <w:pPr>
        <w:pStyle w:val="CodeWithinBulletsEndPACKT"/>
      </w:pPr>
      <w:r>
        <w:t xml:space="preserve">          </w:t>
      </w:r>
      <w:r w:rsidR="00D76281">
        <w:t>Select-Object</w:t>
      </w:r>
      <w:r>
        <w:t xml:space="preserve"> </w:t>
      </w:r>
      <w:r w:rsidR="00D76281">
        <w:t>-Property</w:t>
      </w:r>
      <w:r>
        <w:t xml:space="preserve"> </w:t>
      </w:r>
      <w:r w:rsidR="00D76281">
        <w:t>Count</w:t>
      </w:r>
      <w:proofErr w:type="gramStart"/>
      <w:r w:rsidR="00D76281">
        <w:t>).Count</w:t>
      </w:r>
      <w:proofErr w:type="gramEnd"/>
    </w:p>
    <w:p w14:paraId="46166000" w14:textId="2E011067" w:rsidR="00D76281" w:rsidRDefault="00D76281" w:rsidP="00A57B9E">
      <w:pPr>
        <w:pStyle w:val="CodeWithinBulletsEndPACKT"/>
      </w:pPr>
      <w:r>
        <w:t>"$C1</w:t>
      </w:r>
      <w:r w:rsidR="00375DBD">
        <w:t xml:space="preserve"> </w:t>
      </w:r>
      <w:r>
        <w:t>commands</w:t>
      </w:r>
      <w:r w:rsidR="00375DBD">
        <w:t xml:space="preserve"> </w:t>
      </w:r>
      <w:r>
        <w:t>in</w:t>
      </w:r>
      <w:r w:rsidR="00375DBD">
        <w:t xml:space="preserve"> </w:t>
      </w:r>
      <w:proofErr w:type="spellStart"/>
      <w:r>
        <w:t>WebAdministration</w:t>
      </w:r>
      <w:proofErr w:type="spellEnd"/>
      <w:r w:rsidR="00375DBD">
        <w:t xml:space="preserve"> </w:t>
      </w:r>
      <w:r>
        <w:t>Module"</w:t>
      </w:r>
    </w:p>
    <w:p w14:paraId="636DC527" w14:textId="2AE4CD1C" w:rsidR="00D76281" w:rsidRDefault="00D76281" w:rsidP="00A57B9E">
      <w:pPr>
        <w:pStyle w:val="CodeWithinBulletsEndPACKT"/>
      </w:pPr>
      <w:r>
        <w:t>"$C2</w:t>
      </w:r>
      <w:r w:rsidR="00375DBD">
        <w:t xml:space="preserve"> </w:t>
      </w:r>
      <w:r>
        <w:t>commands</w:t>
      </w:r>
      <w:r w:rsidR="00375DBD">
        <w:t xml:space="preserve"> </w:t>
      </w:r>
      <w:r>
        <w:t>in</w:t>
      </w:r>
      <w:r w:rsidR="00375DBD">
        <w:t xml:space="preserve"> </w:t>
      </w:r>
      <w:proofErr w:type="spellStart"/>
      <w:r>
        <w:t>IISAdministration</w:t>
      </w:r>
      <w:proofErr w:type="spellEnd"/>
      <w:r w:rsidR="00375DBD">
        <w:t xml:space="preserve"> </w:t>
      </w:r>
      <w:r>
        <w:t>Module"</w:t>
      </w:r>
    </w:p>
    <w:p w14:paraId="05314B41" w14:textId="30418079" w:rsidR="00D76281" w:rsidRDefault="00D76281" w:rsidP="00A57B9E">
      <w:pPr>
        <w:pStyle w:val="NumberedBulletPACKT"/>
      </w:pPr>
      <w:r>
        <w:t>Get</w:t>
      </w:r>
      <w:r w:rsidR="00375DBD">
        <w:t xml:space="preserve"> </w:t>
      </w:r>
      <w:r>
        <w:t>details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>
        <w:t>IIS</w:t>
      </w:r>
      <w:r w:rsidR="00375DBD">
        <w:t xml:space="preserve"> </w:t>
      </w:r>
      <w:r>
        <w:t>provider</w:t>
      </w:r>
      <w:r w:rsidR="00375DBD">
        <w:t xml:space="preserve"> </w:t>
      </w:r>
      <w:r>
        <w:t>contained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proofErr w:type="spellStart"/>
      <w:r w:rsidRPr="00A57B9E">
        <w:rPr>
          <w:rStyle w:val="CodeInTextPACKT"/>
        </w:rPr>
        <w:t>WebAdministration</w:t>
      </w:r>
      <w:proofErr w:type="spellEnd"/>
      <w:r w:rsidR="00375DBD">
        <w:t xml:space="preserve"> </w:t>
      </w:r>
      <w:r>
        <w:t>module:</w:t>
      </w:r>
    </w:p>
    <w:p w14:paraId="4F20A72C" w14:textId="1E81621C" w:rsidR="00D76281" w:rsidRDefault="00D76281" w:rsidP="00A57B9E">
      <w:pPr>
        <w:pStyle w:val="CodeWithinBulletsEndPACKT"/>
      </w:pPr>
      <w:r>
        <w:t>Import-Module</w:t>
      </w:r>
      <w:r w:rsidR="00375DBD">
        <w:t xml:space="preserve"> </w:t>
      </w:r>
      <w:r>
        <w:t>-Name</w:t>
      </w:r>
      <w:r w:rsidR="00375DBD">
        <w:t xml:space="preserve"> </w:t>
      </w:r>
      <w:proofErr w:type="spellStart"/>
      <w:r>
        <w:t>WebAdministration</w:t>
      </w:r>
      <w:proofErr w:type="spellEnd"/>
    </w:p>
    <w:p w14:paraId="32BA236B" w14:textId="387D601C" w:rsidR="00D76281" w:rsidRDefault="00D76281" w:rsidP="00A57B9E">
      <w:pPr>
        <w:pStyle w:val="CodeWithinBulletsEndPACKT"/>
      </w:pPr>
      <w:r>
        <w:t>Get-</w:t>
      </w:r>
      <w:proofErr w:type="spellStart"/>
      <w:r>
        <w:t>PSProvider</w:t>
      </w:r>
      <w:proofErr w:type="spellEnd"/>
      <w:r w:rsidR="00375DBD">
        <w:t xml:space="preserve"> </w:t>
      </w:r>
      <w:r>
        <w:t>-</w:t>
      </w:r>
      <w:proofErr w:type="spellStart"/>
      <w:r>
        <w:t>PSProvider</w:t>
      </w:r>
      <w:proofErr w:type="spellEnd"/>
      <w:r w:rsidR="00375DBD">
        <w:t xml:space="preserve"> </w:t>
      </w:r>
      <w:proofErr w:type="spellStart"/>
      <w:r>
        <w:t>WebAdministration</w:t>
      </w:r>
      <w:proofErr w:type="spellEnd"/>
    </w:p>
    <w:p w14:paraId="29ED90F2" w14:textId="63F4B749" w:rsidR="00D76281" w:rsidRDefault="00D76281" w:rsidP="00A57B9E">
      <w:pPr>
        <w:pStyle w:val="NumberedBulletPACKT"/>
      </w:pP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find</w:t>
      </w:r>
      <w:r w:rsidR="00375DBD">
        <w:t xml:space="preserve"> </w:t>
      </w:r>
      <w:r>
        <w:t>out</w:t>
      </w:r>
      <w:r w:rsidR="00375DBD">
        <w:t xml:space="preserve"> </w:t>
      </w:r>
      <w:r>
        <w:t>what</w:t>
      </w:r>
      <w:r w:rsidR="00375DBD">
        <w:t xml:space="preserve"> </w:t>
      </w:r>
      <w:r>
        <w:t>is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IIS:</w:t>
      </w:r>
      <w:r w:rsidR="00375DBD">
        <w:t xml:space="preserve"> </w:t>
      </w:r>
      <w:r>
        <w:t>drive</w:t>
      </w:r>
      <w:r w:rsidR="00375DBD">
        <w:t xml:space="preserve"> </w:t>
      </w:r>
      <w:r>
        <w:t>with</w:t>
      </w:r>
      <w:r w:rsidR="00375DBD">
        <w:t xml:space="preserve"> </w:t>
      </w:r>
      <w:r>
        <w:t>the</w:t>
      </w:r>
      <w:r w:rsidR="00375DBD">
        <w:t xml:space="preserve"> </w:t>
      </w:r>
      <w:r>
        <w:t>following</w:t>
      </w:r>
      <w:r w:rsidR="00375DBD">
        <w:t xml:space="preserve"> </w:t>
      </w:r>
      <w:r>
        <w:t>command:</w:t>
      </w:r>
    </w:p>
    <w:p w14:paraId="19DE5BEC" w14:textId="0F183F52" w:rsidR="00D76281" w:rsidRDefault="00D76281" w:rsidP="00A57B9E">
      <w:pPr>
        <w:pStyle w:val="CodeWithinBulletsEndPACKT"/>
      </w:pPr>
      <w:r>
        <w:t>Get-</w:t>
      </w:r>
      <w:proofErr w:type="spellStart"/>
      <w:r>
        <w:t>ChildItem</w:t>
      </w:r>
      <w:proofErr w:type="spellEnd"/>
      <w:r w:rsidR="00375DBD">
        <w:t xml:space="preserve"> </w:t>
      </w:r>
      <w:r>
        <w:t>-Path</w:t>
      </w:r>
      <w:r w:rsidR="00375DBD">
        <w:t xml:space="preserve"> </w:t>
      </w:r>
      <w:proofErr w:type="gramStart"/>
      <w:r>
        <w:t>IIS:\</w:t>
      </w:r>
      <w:proofErr w:type="gramEnd"/>
    </w:p>
    <w:p w14:paraId="02793592" w14:textId="5C82470B" w:rsidR="00D76281" w:rsidRDefault="00D76281" w:rsidP="00A57B9E">
      <w:pPr>
        <w:pStyle w:val="NumberedBulletPACKT"/>
      </w:pP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find</w:t>
      </w:r>
      <w:r w:rsidR="00375DBD">
        <w:t xml:space="preserve"> </w:t>
      </w:r>
      <w:r>
        <w:t>out</w:t>
      </w:r>
      <w:r w:rsidR="00375DBD">
        <w:t xml:space="preserve"> </w:t>
      </w:r>
      <w:r>
        <w:t>what</w:t>
      </w:r>
      <w:r w:rsidR="00375DBD">
        <w:t xml:space="preserve"> </w:t>
      </w:r>
      <w:r>
        <w:t>is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Sites</w:t>
      </w:r>
      <w:r w:rsidR="00375DBD">
        <w:t xml:space="preserve"> </w:t>
      </w:r>
      <w:r>
        <w:t>folder</w:t>
      </w:r>
      <w:r w:rsidR="00375DBD">
        <w:t xml:space="preserve"> </w:t>
      </w:r>
      <w:r>
        <w:t>with</w:t>
      </w:r>
      <w:r w:rsidR="00375DBD">
        <w:t xml:space="preserve"> </w:t>
      </w:r>
      <w:r>
        <w:t>the</w:t>
      </w:r>
      <w:r w:rsidR="00375DBD">
        <w:t xml:space="preserve"> </w:t>
      </w:r>
      <w:r>
        <w:t>following</w:t>
      </w:r>
      <w:r w:rsidR="00375DBD">
        <w:t xml:space="preserve"> </w:t>
      </w:r>
      <w:r>
        <w:t>command:</w:t>
      </w:r>
    </w:p>
    <w:p w14:paraId="7F08C46D" w14:textId="50373F08" w:rsidR="00D76281" w:rsidRDefault="00D76281" w:rsidP="00A57B9E">
      <w:pPr>
        <w:pStyle w:val="CodeWithinBulletsEndPACKT"/>
      </w:pPr>
      <w:r>
        <w:t>Get-</w:t>
      </w:r>
      <w:proofErr w:type="spellStart"/>
      <w:r>
        <w:t>Childitem</w:t>
      </w:r>
      <w:proofErr w:type="spellEnd"/>
      <w:r w:rsidR="00375DBD">
        <w:t xml:space="preserve"> </w:t>
      </w:r>
      <w:r>
        <w:t>-Path</w:t>
      </w:r>
      <w:r w:rsidR="00375DBD">
        <w:t xml:space="preserve"> </w:t>
      </w:r>
      <w:r>
        <w:t>IIS:\Sites</w:t>
      </w:r>
    </w:p>
    <w:p w14:paraId="0E64981E" w14:textId="43223EC5" w:rsidR="00D76281" w:rsidRDefault="00D76281" w:rsidP="00A57B9E">
      <w:pPr>
        <w:pStyle w:val="NumberedBulletPACKT"/>
      </w:pPr>
      <w:r>
        <w:t>Look</w:t>
      </w:r>
      <w:r w:rsidR="00375DBD">
        <w:t xml:space="preserve"> </w:t>
      </w:r>
      <w:r>
        <w:t>at</w:t>
      </w:r>
      <w:r w:rsidR="00375DBD">
        <w:t xml:space="preserve"> </w:t>
      </w:r>
      <w:r>
        <w:t>the</w:t>
      </w:r>
      <w:r w:rsidR="00375DBD">
        <w:t xml:space="preserve"> </w:t>
      </w:r>
      <w:r>
        <w:t>default</w:t>
      </w:r>
      <w:r w:rsidR="00375DBD">
        <w:t xml:space="preserve"> </w:t>
      </w:r>
      <w:r>
        <w:t>website,</w:t>
      </w:r>
      <w:r w:rsidR="00375DBD">
        <w:t xml:space="preserve"> </w:t>
      </w:r>
      <w:r>
        <w:t>as</w:t>
      </w:r>
      <w:r w:rsidR="00375DBD">
        <w:t xml:space="preserve"> </w:t>
      </w:r>
      <w:r>
        <w:t>follows:</w:t>
      </w:r>
    </w:p>
    <w:p w14:paraId="442C6D85" w14:textId="756DF791" w:rsidR="00D76281" w:rsidRDefault="00D76281" w:rsidP="00A57B9E">
      <w:pPr>
        <w:pStyle w:val="CodeWithinBulletsEndPACKT"/>
      </w:pPr>
      <w:r>
        <w:t>$</w:t>
      </w:r>
      <w:proofErr w:type="gramStart"/>
      <w:r>
        <w:t>IE</w:t>
      </w:r>
      <w:r w:rsidR="00375DBD">
        <w:t xml:space="preserve">  </w:t>
      </w:r>
      <w:r>
        <w:t>=</w:t>
      </w:r>
      <w:proofErr w:type="gramEnd"/>
      <w:r w:rsidR="00375DBD">
        <w:t xml:space="preserve"> </w:t>
      </w:r>
      <w:r>
        <w:t>New-Object</w:t>
      </w:r>
      <w:r w:rsidR="00375DBD">
        <w:t xml:space="preserve"> </w:t>
      </w:r>
      <w:r>
        <w:t>-</w:t>
      </w:r>
      <w:proofErr w:type="spellStart"/>
      <w:r>
        <w:t>ComObject</w:t>
      </w:r>
      <w:proofErr w:type="spellEnd"/>
      <w:r w:rsidR="00375DBD">
        <w:t xml:space="preserve"> </w:t>
      </w:r>
      <w:proofErr w:type="spellStart"/>
      <w:r>
        <w:t>InterNetExplorer.Application</w:t>
      </w:r>
      <w:proofErr w:type="spellEnd"/>
    </w:p>
    <w:p w14:paraId="7772711D" w14:textId="002BCE17" w:rsidR="00D76281" w:rsidRDefault="00D76281" w:rsidP="00A57B9E">
      <w:pPr>
        <w:pStyle w:val="CodeWithinBulletsEndPACKT"/>
      </w:pPr>
      <w:r>
        <w:lastRenderedPageBreak/>
        <w:t>$URL</w:t>
      </w:r>
      <w:r w:rsidR="00375DBD">
        <w:t xml:space="preserve"> </w:t>
      </w:r>
      <w:r>
        <w:t>=</w:t>
      </w:r>
      <w:r w:rsidR="00375DBD">
        <w:t xml:space="preserve"> </w:t>
      </w:r>
      <w:r>
        <w:t>'HTTP://SRV1'</w:t>
      </w:r>
    </w:p>
    <w:p w14:paraId="7C6A51A7" w14:textId="77777777" w:rsidR="00D76281" w:rsidRDefault="00D76281" w:rsidP="00A57B9E">
      <w:pPr>
        <w:pStyle w:val="CodeWithinBulletsEndPACKT"/>
      </w:pPr>
      <w:r>
        <w:t>$IE.Navigate2($URL)</w:t>
      </w:r>
    </w:p>
    <w:p w14:paraId="15CB7812" w14:textId="7130E628" w:rsidR="00D76281" w:rsidRDefault="00D76281" w:rsidP="00A57B9E">
      <w:pPr>
        <w:pStyle w:val="CodeWithinBulletsEndPACKT"/>
      </w:pPr>
      <w:r>
        <w:t>$</w:t>
      </w:r>
      <w:proofErr w:type="spellStart"/>
      <w:r>
        <w:t>IE.Visible</w:t>
      </w:r>
      <w:proofErr w:type="spellEnd"/>
      <w:r w:rsidR="00375DBD">
        <w:t xml:space="preserve"> </w:t>
      </w:r>
      <w:r>
        <w:t>=</w:t>
      </w:r>
      <w:r w:rsidR="00375DBD">
        <w:t xml:space="preserve"> </w:t>
      </w:r>
      <w:r>
        <w:t>$true</w:t>
      </w:r>
      <w:r w:rsidR="00375DBD">
        <w:t xml:space="preserve"> </w:t>
      </w:r>
    </w:p>
    <w:p w14:paraId="39C9FC84" w14:textId="4BDAA39A" w:rsidR="00D76281" w:rsidRPr="00A57B9E" w:rsidRDefault="00D76281" w:rsidP="00A57B9E">
      <w:pPr>
        <w:pStyle w:val="Heading2"/>
      </w:pPr>
      <w:r w:rsidRPr="00A57B9E">
        <w:t>How</w:t>
      </w:r>
      <w:r w:rsidR="00375DBD">
        <w:t xml:space="preserve"> </w:t>
      </w:r>
      <w:r w:rsidRPr="00A57B9E">
        <w:t>it</w:t>
      </w:r>
      <w:r w:rsidR="00375DBD">
        <w:t xml:space="preserve"> </w:t>
      </w:r>
      <w:r w:rsidRPr="00A57B9E">
        <w:t>works…</w:t>
      </w:r>
    </w:p>
    <w:p w14:paraId="14E933B7" w14:textId="17B2EE21" w:rsidR="00D76281" w:rsidRDefault="00D76281" w:rsidP="00A57B9E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1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use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Install-</w:t>
      </w:r>
      <w:proofErr w:type="spellStart"/>
      <w:r w:rsidRPr="00A57B9E">
        <w:rPr>
          <w:rStyle w:val="CodeInTextPACKT"/>
        </w:rPr>
        <w:t>WindowsFeature</w:t>
      </w:r>
      <w:proofErr w:type="spellEnd"/>
      <w:r w:rsidR="00375DBD">
        <w:t xml:space="preserve"> </w:t>
      </w:r>
      <w:r>
        <w:t>cmdlet</w:t>
      </w:r>
      <w:r w:rsidR="00375DBD">
        <w:t xml:space="preserve"> </w:t>
      </w:r>
      <w:r>
        <w:t>to</w:t>
      </w:r>
      <w:r w:rsidR="00375DBD">
        <w:t xml:space="preserve"> </w:t>
      </w:r>
      <w:r>
        <w:t>install</w:t>
      </w:r>
      <w:r w:rsidR="00375DBD">
        <w:t xml:space="preserve"> </w:t>
      </w:r>
      <w:r>
        <w:t>IIS,</w:t>
      </w:r>
      <w:r w:rsidR="00375DBD">
        <w:t xml:space="preserve"> </w:t>
      </w:r>
      <w:r>
        <w:t>as</w:t>
      </w:r>
      <w:r w:rsidR="00375DBD">
        <w:t xml:space="preserve"> </w:t>
      </w:r>
      <w:r>
        <w:t>well</w:t>
      </w:r>
      <w:r w:rsidR="00375DBD">
        <w:t xml:space="preserve"> </w:t>
      </w:r>
      <w:r>
        <w:t>as</w:t>
      </w:r>
      <w:r w:rsidR="00375DBD">
        <w:t xml:space="preserve"> </w:t>
      </w:r>
      <w:r>
        <w:t>a</w:t>
      </w:r>
      <w:r w:rsidR="00375DBD">
        <w:t xml:space="preserve"> </w:t>
      </w:r>
      <w:r>
        <w:t>number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>
        <w:t>web</w:t>
      </w:r>
      <w:r w:rsidR="00375DBD">
        <w:t xml:space="preserve"> </w:t>
      </w:r>
      <w:r>
        <w:t>server</w:t>
      </w:r>
      <w:r w:rsidR="00375DBD">
        <w:t xml:space="preserve"> </w:t>
      </w:r>
      <w:r>
        <w:t>sub-features</w:t>
      </w:r>
      <w:r w:rsidR="00375DBD">
        <w:t xml:space="preserve"> </w:t>
      </w:r>
      <w:r>
        <w:t>and</w:t>
      </w:r>
      <w:r w:rsidR="00375DBD">
        <w:t xml:space="preserve"> </w:t>
      </w:r>
      <w:r>
        <w:t>management</w:t>
      </w:r>
      <w:r w:rsidR="00375DBD">
        <w:t xml:space="preserve"> </w:t>
      </w:r>
      <w:r>
        <w:t>tools,</w:t>
      </w:r>
      <w:r w:rsidR="00375DBD">
        <w:t xml:space="preserve"> </w:t>
      </w:r>
      <w:r>
        <w:t>which</w:t>
      </w:r>
      <w:r w:rsidR="00375DBD">
        <w:t xml:space="preserve"> </w:t>
      </w:r>
      <w:r>
        <w:t>look</w:t>
      </w:r>
      <w:r w:rsidR="00375DBD">
        <w:t xml:space="preserve"> </w:t>
      </w:r>
      <w:r>
        <w:t>like</w:t>
      </w:r>
      <w:r w:rsidR="00375DBD">
        <w:t xml:space="preserve"> </w:t>
      </w:r>
      <w:r>
        <w:t>this:</w:t>
      </w:r>
    </w:p>
    <w:p w14:paraId="5171AC33" w14:textId="7E0FEF4D" w:rsidR="00D76281" w:rsidRDefault="00D76281" w:rsidP="00A57B9E">
      <w:pPr>
        <w:pStyle w:val="FigurePACKT"/>
      </w:pPr>
      <w:r>
        <w:rPr>
          <w:noProof/>
        </w:rPr>
        <w:drawing>
          <wp:inline distT="0" distB="0" distL="0" distR="0" wp14:anchorId="4DB45CB5" wp14:editId="03C37FF1">
            <wp:extent cx="5943600" cy="1400175"/>
            <wp:effectExtent l="0" t="0" r="0" b="9525"/>
            <wp:docPr id="33" name="Picture 33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80DA0" w14:textId="74666401" w:rsidR="00D76281" w:rsidRDefault="00D76281" w:rsidP="00A57B9E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2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use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Get-</w:t>
      </w:r>
      <w:proofErr w:type="spellStart"/>
      <w:r w:rsidRPr="00A57B9E">
        <w:rPr>
          <w:rStyle w:val="CodeInTextPACKT"/>
        </w:rPr>
        <w:t>WindowsFeature</w:t>
      </w:r>
      <w:proofErr w:type="spellEnd"/>
      <w:r w:rsidR="00375DBD">
        <w:t xml:space="preserve"> </w:t>
      </w:r>
      <w:r>
        <w:t>cmdlet</w:t>
      </w:r>
      <w:r w:rsidR="00375DBD">
        <w:t xml:space="preserve"> </w:t>
      </w:r>
      <w:r>
        <w:t>to</w:t>
      </w:r>
      <w:r w:rsidR="00375DBD">
        <w:t xml:space="preserve"> </w:t>
      </w:r>
      <w:r>
        <w:t>retrieve</w:t>
      </w:r>
      <w:r w:rsidR="00375DBD">
        <w:t xml:space="preserve"> </w:t>
      </w:r>
      <w:r>
        <w:t>the</w:t>
      </w:r>
      <w:r w:rsidR="00375DBD">
        <w:t xml:space="preserve"> </w:t>
      </w:r>
      <w:r>
        <w:t>web</w:t>
      </w:r>
      <w:r w:rsidR="00375DBD">
        <w:t xml:space="preserve"> </w:t>
      </w:r>
      <w:r>
        <w:t>server</w:t>
      </w:r>
      <w:r w:rsidR="00375DBD">
        <w:t xml:space="preserve"> </w:t>
      </w:r>
      <w:r>
        <w:t>related</w:t>
      </w:r>
      <w:r w:rsidR="00375DBD">
        <w:t xml:space="preserve"> </w:t>
      </w:r>
      <w:r>
        <w:t>features</w:t>
      </w:r>
      <w:r w:rsidR="00375DBD">
        <w:t xml:space="preserve"> </w:t>
      </w:r>
      <w:r>
        <w:t>installed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SRV1</w:t>
      </w:r>
      <w:r>
        <w:t>,</w:t>
      </w:r>
      <w:r w:rsidR="00375DBD">
        <w:t xml:space="preserve"> </w:t>
      </w:r>
      <w:r>
        <w:t>the</w:t>
      </w:r>
      <w:r w:rsidR="00375DBD">
        <w:t xml:space="preserve"> </w:t>
      </w:r>
      <w:r>
        <w:t>output</w:t>
      </w:r>
      <w:r w:rsidR="00375DBD">
        <w:t xml:space="preserve"> </w:t>
      </w:r>
      <w:r>
        <w:t>for</w:t>
      </w:r>
      <w:r w:rsidR="00375DBD">
        <w:t xml:space="preserve"> </w:t>
      </w:r>
      <w:r>
        <w:t>which</w:t>
      </w:r>
      <w:r w:rsidR="00375DBD">
        <w:t xml:space="preserve"> </w:t>
      </w:r>
      <w:r>
        <w:t>looks</w:t>
      </w:r>
      <w:r w:rsidR="00375DBD">
        <w:t xml:space="preserve"> </w:t>
      </w:r>
      <w:r>
        <w:t>like</w:t>
      </w:r>
      <w:r w:rsidR="00375DBD">
        <w:t xml:space="preserve"> </w:t>
      </w:r>
      <w:r>
        <w:t>this:</w:t>
      </w:r>
    </w:p>
    <w:p w14:paraId="315F7896" w14:textId="3CD18406" w:rsidR="00D76281" w:rsidRDefault="00D76281" w:rsidP="00A57B9E">
      <w:pPr>
        <w:pStyle w:val="FigurePACKT"/>
      </w:pPr>
      <w:r>
        <w:rPr>
          <w:noProof/>
        </w:rPr>
        <w:lastRenderedPageBreak/>
        <w:drawing>
          <wp:inline distT="0" distB="0" distL="0" distR="0" wp14:anchorId="1B5570AF" wp14:editId="1B3E3705">
            <wp:extent cx="5943600" cy="6317615"/>
            <wp:effectExtent l="0" t="0" r="0" b="6985"/>
            <wp:docPr id="32" name="Picture 32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1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1D494" w14:textId="59F9FCBA" w:rsidR="00D76281" w:rsidRDefault="00D76281" w:rsidP="00A57B9E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3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get</w:t>
      </w:r>
      <w:r w:rsidR="00375DBD">
        <w:t xml:space="preserve"> </w:t>
      </w:r>
      <w:r>
        <w:t>the</w:t>
      </w:r>
      <w:r w:rsidR="00375DBD">
        <w:t xml:space="preserve"> </w:t>
      </w:r>
      <w:r>
        <w:t>IIS-related</w:t>
      </w:r>
      <w:r w:rsidR="00375DBD">
        <w:t xml:space="preserve"> </w:t>
      </w:r>
      <w:r>
        <w:t>modules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SRV1</w:t>
      </w:r>
      <w:r>
        <w:t>,</w:t>
      </w:r>
      <w:r w:rsidR="00375DBD">
        <w:t xml:space="preserve"> </w:t>
      </w:r>
      <w:r>
        <w:t>which</w:t>
      </w:r>
      <w:r w:rsidR="00375DBD">
        <w:t xml:space="preserve"> </w:t>
      </w:r>
      <w:r>
        <w:t>produces</w:t>
      </w:r>
      <w:r w:rsidR="00375DBD">
        <w:t xml:space="preserve"> </w:t>
      </w:r>
      <w:r>
        <w:t>the</w:t>
      </w:r>
      <w:r w:rsidR="00375DBD">
        <w:t xml:space="preserve"> </w:t>
      </w:r>
      <w:r>
        <w:t>following</w:t>
      </w:r>
      <w:r w:rsidR="00375DBD">
        <w:t xml:space="preserve"> </w:t>
      </w:r>
      <w:r>
        <w:t>output:</w:t>
      </w:r>
    </w:p>
    <w:p w14:paraId="7965138B" w14:textId="792A2AAA" w:rsidR="00D76281" w:rsidRDefault="00D76281" w:rsidP="00A57B9E">
      <w:pPr>
        <w:pStyle w:val="FigurePACKT"/>
      </w:pPr>
      <w:r>
        <w:rPr>
          <w:noProof/>
        </w:rPr>
        <w:drawing>
          <wp:inline distT="0" distB="0" distL="0" distR="0" wp14:anchorId="37D0B6C0" wp14:editId="33A26C86">
            <wp:extent cx="5943600" cy="991870"/>
            <wp:effectExtent l="0" t="0" r="0" b="0"/>
            <wp:docPr id="31" name="Picture 31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BBD46" w14:textId="153ADDFA" w:rsidR="00D76281" w:rsidRDefault="00D76281" w:rsidP="00A57B9E">
      <w:pPr>
        <w:pStyle w:val="NormalPACKT"/>
      </w:pPr>
      <w:r>
        <w:lastRenderedPageBreak/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4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get</w:t>
      </w:r>
      <w:r w:rsidR="00375DBD">
        <w:t xml:space="preserve"> </w:t>
      </w:r>
      <w:r>
        <w:t>a</w:t>
      </w:r>
      <w:r w:rsidR="00375DBD">
        <w:t xml:space="preserve"> </w:t>
      </w:r>
      <w:r>
        <w:t>count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>
        <w:t>number</w:t>
      </w:r>
      <w:r w:rsidR="00375DBD">
        <w:t xml:space="preserve"> </w:t>
      </w:r>
      <w:r>
        <w:t>of</w:t>
      </w:r>
      <w:r w:rsidR="00375DBD">
        <w:t xml:space="preserve"> </w:t>
      </w:r>
      <w:r>
        <w:t>commands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proofErr w:type="spellStart"/>
      <w:r w:rsidRPr="00A57B9E">
        <w:rPr>
          <w:rStyle w:val="CodeInTextPACKT"/>
        </w:rPr>
        <w:t>WebAdministration</w:t>
      </w:r>
      <w:proofErr w:type="spellEnd"/>
      <w:r w:rsidR="00375DBD">
        <w:t xml:space="preserve"> </w:t>
      </w:r>
      <w:r>
        <w:t>and</w:t>
      </w:r>
      <w:r w:rsidR="00375DBD">
        <w:t xml:space="preserve"> </w:t>
      </w:r>
      <w:proofErr w:type="spellStart"/>
      <w:r w:rsidRPr="00A57B9E">
        <w:rPr>
          <w:rStyle w:val="CodeInTextPACKT"/>
        </w:rPr>
        <w:t>IISAdministrtion</w:t>
      </w:r>
      <w:proofErr w:type="spellEnd"/>
      <w:r w:rsidR="00375DBD">
        <w:t xml:space="preserve"> </w:t>
      </w:r>
      <w:r>
        <w:t>modules,</w:t>
      </w:r>
      <w:r w:rsidR="00375DBD">
        <w:t xml:space="preserve"> </w:t>
      </w:r>
      <w:r>
        <w:t>as</w:t>
      </w:r>
      <w:r w:rsidR="00375DBD">
        <w:t xml:space="preserve"> </w:t>
      </w:r>
      <w:r>
        <w:t>follows:</w:t>
      </w:r>
    </w:p>
    <w:p w14:paraId="1888F0FC" w14:textId="2C0CC3CE" w:rsidR="00D76281" w:rsidRDefault="00D76281" w:rsidP="00A57B9E">
      <w:pPr>
        <w:pStyle w:val="FigurePACKT"/>
      </w:pPr>
      <w:r>
        <w:rPr>
          <w:noProof/>
        </w:rPr>
        <w:drawing>
          <wp:inline distT="0" distB="0" distL="0" distR="0" wp14:anchorId="5CFFC109" wp14:editId="2431F83B">
            <wp:extent cx="4584700" cy="1765300"/>
            <wp:effectExtent l="0" t="0" r="6350" b="6350"/>
            <wp:docPr id="30" name="Picture 30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1C31F" w14:textId="58D389AF" w:rsidR="00D76281" w:rsidRDefault="00D76281" w:rsidP="00A57B9E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5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import</w:t>
      </w:r>
      <w:r w:rsidR="00375DBD">
        <w:t xml:space="preserve"> </w:t>
      </w:r>
      <w:r>
        <w:t>the</w:t>
      </w:r>
      <w:r w:rsidR="00375DBD">
        <w:t xml:space="preserve"> </w:t>
      </w:r>
      <w:proofErr w:type="spellStart"/>
      <w:r w:rsidRPr="00A57B9E">
        <w:rPr>
          <w:rStyle w:val="CodeInTextPACKT"/>
        </w:rPr>
        <w:t>WebAdministration</w:t>
      </w:r>
      <w:proofErr w:type="spellEnd"/>
      <w:r w:rsidR="00375DBD">
        <w:t xml:space="preserve"> </w:t>
      </w:r>
      <w:r>
        <w:t>module,</w:t>
      </w:r>
      <w:r w:rsidR="00375DBD">
        <w:t xml:space="preserve"> </w:t>
      </w:r>
      <w:r>
        <w:t>which</w:t>
      </w:r>
      <w:r w:rsidR="00375DBD">
        <w:t xml:space="preserve"> </w:t>
      </w:r>
      <w:r>
        <w:t>loads</w:t>
      </w:r>
      <w:r w:rsidR="00375DBD">
        <w:t xml:space="preserve"> </w:t>
      </w:r>
      <w:r>
        <w:t>the</w:t>
      </w:r>
      <w:r w:rsidR="00375DBD">
        <w:t xml:space="preserve"> </w:t>
      </w:r>
      <w:r>
        <w:t>IIS</w:t>
      </w:r>
      <w:r w:rsidR="00375DBD">
        <w:t xml:space="preserve"> </w:t>
      </w:r>
      <w:r>
        <w:t>provider.</w:t>
      </w:r>
      <w:r w:rsidR="00375DBD">
        <w:t xml:space="preserve"> </w:t>
      </w:r>
      <w:r>
        <w:t>Then</w:t>
      </w:r>
      <w:r w:rsidR="00375DBD">
        <w:t xml:space="preserve"> </w:t>
      </w:r>
      <w:r>
        <w:t>you</w:t>
      </w:r>
      <w:r w:rsidR="00375DBD">
        <w:t xml:space="preserve"> </w:t>
      </w:r>
      <w:r>
        <w:t>get</w:t>
      </w:r>
      <w:r w:rsidR="00375DBD">
        <w:t xml:space="preserve"> </w:t>
      </w:r>
      <w:r>
        <w:t>details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>
        <w:t>provider,</w:t>
      </w:r>
      <w:r w:rsidR="00375DBD">
        <w:t xml:space="preserve"> </w:t>
      </w:r>
      <w:r>
        <w:t>as</w:t>
      </w:r>
      <w:r w:rsidR="00375DBD">
        <w:t xml:space="preserve"> </w:t>
      </w:r>
      <w:r>
        <w:t>follows:</w:t>
      </w:r>
    </w:p>
    <w:p w14:paraId="6AF7525A" w14:textId="5EF413E8" w:rsidR="00D76281" w:rsidRDefault="00D76281" w:rsidP="00A57B9E">
      <w:pPr>
        <w:pStyle w:val="FigurePACKT"/>
      </w:pPr>
      <w:r>
        <w:rPr>
          <w:noProof/>
        </w:rPr>
        <w:drawing>
          <wp:inline distT="0" distB="0" distL="0" distR="0" wp14:anchorId="5A9D5594" wp14:editId="0910A76F">
            <wp:extent cx="4305300" cy="1130300"/>
            <wp:effectExtent l="0" t="0" r="0" b="0"/>
            <wp:docPr id="29" name="Picture 29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F3B96" w14:textId="1814CED4" w:rsidR="00D76281" w:rsidRDefault="00D76281" w:rsidP="00A57B9E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6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use</w:t>
      </w:r>
      <w:r w:rsidR="00375DBD">
        <w:t xml:space="preserve"> </w:t>
      </w:r>
      <w:r>
        <w:t>the</w:t>
      </w:r>
      <w:r w:rsidR="00375DBD">
        <w:t xml:space="preserve"> </w:t>
      </w:r>
      <w:r>
        <w:t>provider</w:t>
      </w:r>
      <w:r w:rsidR="00375DBD">
        <w:t xml:space="preserve"> </w:t>
      </w:r>
      <w:r>
        <w:t>to</w:t>
      </w:r>
      <w:r w:rsidR="00375DBD">
        <w:t xml:space="preserve"> </w:t>
      </w:r>
      <w:r>
        <w:t>view</w:t>
      </w:r>
      <w:r w:rsidR="00375DBD">
        <w:t xml:space="preserve"> </w:t>
      </w:r>
      <w:r>
        <w:t>the</w:t>
      </w:r>
      <w:r w:rsidR="00375DBD">
        <w:t xml:space="preserve"> </w:t>
      </w:r>
      <w:r>
        <w:t>contents</w:t>
      </w:r>
      <w:r w:rsidR="00375DBD">
        <w:t xml:space="preserve"> </w:t>
      </w:r>
      <w:r>
        <w:t>of</w:t>
      </w:r>
      <w:r w:rsidR="00375DBD">
        <w:t xml:space="preserve"> </w:t>
      </w:r>
      <w:proofErr w:type="gramStart"/>
      <w:r w:rsidRPr="00A57B9E">
        <w:rPr>
          <w:rStyle w:val="CodeInTextPACKT"/>
        </w:rPr>
        <w:t>IIS:</w:t>
      </w:r>
      <w:r>
        <w:t>,</w:t>
      </w:r>
      <w:proofErr w:type="gramEnd"/>
      <w:r w:rsidR="00375DBD">
        <w:t xml:space="preserve"> </w:t>
      </w:r>
      <w:r>
        <w:t>which</w:t>
      </w:r>
      <w:r w:rsidR="00375DBD">
        <w:t xml:space="preserve"> </w:t>
      </w:r>
      <w:r>
        <w:t>looks</w:t>
      </w:r>
      <w:r w:rsidR="00375DBD">
        <w:t xml:space="preserve"> </w:t>
      </w:r>
      <w:r>
        <w:t>as</w:t>
      </w:r>
      <w:r w:rsidR="00375DBD">
        <w:t xml:space="preserve"> </w:t>
      </w:r>
      <w:r>
        <w:t>follows:</w:t>
      </w:r>
    </w:p>
    <w:p w14:paraId="223DAAC2" w14:textId="63B0702D" w:rsidR="00D76281" w:rsidRDefault="00D76281" w:rsidP="00A57B9E">
      <w:pPr>
        <w:pStyle w:val="FigurePACKT"/>
      </w:pPr>
      <w:r>
        <w:rPr>
          <w:noProof/>
        </w:rPr>
        <w:drawing>
          <wp:inline distT="0" distB="0" distL="0" distR="0" wp14:anchorId="60E8EA67" wp14:editId="3F1D5771">
            <wp:extent cx="2946400" cy="1130300"/>
            <wp:effectExtent l="0" t="0" r="6350" b="0"/>
            <wp:docPr id="3" name="Picture 3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C8FF9" w14:textId="38A3A7B3" w:rsidR="00D76281" w:rsidRDefault="00D76281" w:rsidP="00A57B9E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7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view</w:t>
      </w:r>
      <w:r w:rsidR="00375DBD">
        <w:t xml:space="preserve"> </w:t>
      </w:r>
      <w:r>
        <w:t>the</w:t>
      </w:r>
      <w:r w:rsidR="00375DBD">
        <w:t xml:space="preserve"> </w:t>
      </w:r>
      <w:r>
        <w:t>contents</w:t>
      </w:r>
      <w:r w:rsidR="00375DBD">
        <w:t xml:space="preserve"> </w:t>
      </w:r>
      <w:r>
        <w:t>of</w:t>
      </w:r>
      <w:r w:rsidR="00375DBD">
        <w:t xml:space="preserve"> </w:t>
      </w:r>
      <w:r w:rsidRPr="00A57B9E">
        <w:rPr>
          <w:rStyle w:val="CodeInTextPACKT"/>
        </w:rPr>
        <w:t>IIS:\Sites</w:t>
      </w:r>
      <w:r>
        <w:t>,</w:t>
      </w:r>
      <w:r w:rsidR="00375DBD">
        <w:t xml:space="preserve"> </w:t>
      </w:r>
      <w:r>
        <w:t>which</w:t>
      </w:r>
      <w:r w:rsidR="00375DBD">
        <w:t xml:space="preserve"> </w:t>
      </w:r>
      <w:r>
        <w:t>looks</w:t>
      </w:r>
      <w:r w:rsidR="00375DBD">
        <w:t xml:space="preserve"> </w:t>
      </w:r>
      <w:r>
        <w:t>like</w:t>
      </w:r>
      <w:r w:rsidR="00375DBD">
        <w:t xml:space="preserve"> </w:t>
      </w:r>
      <w:r>
        <w:t>this:</w:t>
      </w:r>
    </w:p>
    <w:p w14:paraId="6CBBFF79" w14:textId="43A98D36" w:rsidR="00D76281" w:rsidRDefault="00D76281" w:rsidP="00A57B9E">
      <w:pPr>
        <w:pStyle w:val="FigurePACKT"/>
      </w:pPr>
      <w:r>
        <w:rPr>
          <w:noProof/>
        </w:rPr>
        <w:drawing>
          <wp:inline distT="0" distB="0" distL="0" distR="0" wp14:anchorId="627550E0" wp14:editId="73CABC5F">
            <wp:extent cx="5676900" cy="1003300"/>
            <wp:effectExtent l="0" t="0" r="0" b="6350"/>
            <wp:docPr id="2" name="Picture 2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4B1C2" w14:textId="1A74562F" w:rsidR="00D76281" w:rsidRDefault="00D76281" w:rsidP="00A57B9E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8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use</w:t>
      </w:r>
      <w:r w:rsidR="00375DBD">
        <w:t xml:space="preserve"> </w:t>
      </w:r>
      <w:r>
        <w:t>Internet</w:t>
      </w:r>
      <w:r w:rsidR="00375DBD">
        <w:t xml:space="preserve"> </w:t>
      </w:r>
      <w:r>
        <w:t>Explorer</w:t>
      </w:r>
      <w:r w:rsidR="00375DBD">
        <w:t xml:space="preserve"> </w:t>
      </w:r>
      <w:r>
        <w:t>to</w:t>
      </w:r>
      <w:r w:rsidR="00375DBD">
        <w:t xml:space="preserve"> </w:t>
      </w:r>
      <w:r>
        <w:t>view</w:t>
      </w:r>
      <w:r w:rsidR="00375DBD">
        <w:t xml:space="preserve"> </w:t>
      </w:r>
      <w:r>
        <w:t>the</w:t>
      </w:r>
      <w:r w:rsidR="00375DBD">
        <w:t xml:space="preserve"> </w:t>
      </w:r>
      <w:r>
        <w:t>web</w:t>
      </w:r>
      <w:r w:rsidR="00375DBD">
        <w:t xml:space="preserve"> </w:t>
      </w:r>
      <w:r>
        <w:t>service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SRV1</w:t>
      </w:r>
      <w:r>
        <w:t>,</w:t>
      </w:r>
      <w:r w:rsidR="00375DBD">
        <w:t xml:space="preserve"> </w:t>
      </w:r>
      <w:r>
        <w:t>which</w:t>
      </w:r>
      <w:r w:rsidR="00375DBD">
        <w:t xml:space="preserve"> </w:t>
      </w:r>
      <w:r>
        <w:t>looks</w:t>
      </w:r>
      <w:r w:rsidR="00375DBD">
        <w:t xml:space="preserve"> </w:t>
      </w:r>
      <w:r>
        <w:t>like</w:t>
      </w:r>
      <w:r w:rsidR="00375DBD">
        <w:t xml:space="preserve"> </w:t>
      </w:r>
      <w:r>
        <w:t>this:</w:t>
      </w:r>
    </w:p>
    <w:p w14:paraId="7D64090F" w14:textId="52E14FCE" w:rsidR="00D76281" w:rsidRDefault="00D76281" w:rsidP="00A57B9E">
      <w:pPr>
        <w:pStyle w:val="FigurePACKT"/>
      </w:pPr>
      <w:r>
        <w:rPr>
          <w:noProof/>
        </w:rPr>
        <w:lastRenderedPageBreak/>
        <w:drawing>
          <wp:inline distT="0" distB="0" distL="0" distR="0" wp14:anchorId="49AC8AF3" wp14:editId="54BF886B">
            <wp:extent cx="5943600" cy="3994150"/>
            <wp:effectExtent l="0" t="0" r="0" b="6350"/>
            <wp:docPr id="1" name="Picture 1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C7D64" w14:textId="325D4A23" w:rsidR="00D76281" w:rsidRPr="00A57B9E" w:rsidRDefault="00D76281" w:rsidP="00A57B9E">
      <w:pPr>
        <w:pStyle w:val="Heading2"/>
      </w:pPr>
      <w:r w:rsidRPr="00A57B9E">
        <w:t>There's</w:t>
      </w:r>
      <w:r w:rsidR="00375DBD">
        <w:t xml:space="preserve"> </w:t>
      </w:r>
      <w:r w:rsidRPr="00A57B9E">
        <w:t>more...</w:t>
      </w:r>
    </w:p>
    <w:p w14:paraId="37230FF7" w14:textId="727ADFBD" w:rsidR="00D76281" w:rsidRDefault="00D76281" w:rsidP="00A57B9E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1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installed</w:t>
      </w:r>
      <w:r w:rsidR="00375DBD">
        <w:t xml:space="preserve"> </w:t>
      </w:r>
      <w:r>
        <w:t>the</w:t>
      </w:r>
      <w:r w:rsidR="00375DBD">
        <w:t xml:space="preserve"> </w:t>
      </w:r>
      <w:r>
        <w:t>IIS</w:t>
      </w:r>
      <w:r w:rsidR="00375DBD">
        <w:t xml:space="preserve"> </w:t>
      </w:r>
      <w:r>
        <w:t>management</w:t>
      </w:r>
      <w:r w:rsidR="00375DBD">
        <w:t xml:space="preserve"> </w:t>
      </w:r>
      <w:r>
        <w:t>tools.</w:t>
      </w:r>
      <w:r w:rsidR="00375DBD">
        <w:t xml:space="preserve"> </w:t>
      </w:r>
      <w:r>
        <w:t>These</w:t>
      </w:r>
      <w:r w:rsidR="00375DBD">
        <w:t xml:space="preserve"> </w:t>
      </w:r>
      <w:r>
        <w:t>tools</w:t>
      </w:r>
      <w:r w:rsidR="00375DBD">
        <w:t xml:space="preserve"> </w:t>
      </w:r>
      <w:r>
        <w:t>include</w:t>
      </w:r>
      <w:r w:rsidR="00375DBD">
        <w:t xml:space="preserve"> </w:t>
      </w:r>
      <w:r>
        <w:t>the</w:t>
      </w:r>
      <w:r w:rsidR="00375DBD">
        <w:t xml:space="preserve"> </w:t>
      </w:r>
      <w:r>
        <w:t>IIS</w:t>
      </w:r>
      <w:r w:rsidR="00375DBD">
        <w:t xml:space="preserve"> </w:t>
      </w:r>
      <w:r>
        <w:t>GUI</w:t>
      </w:r>
      <w:r w:rsidR="00375DBD">
        <w:t xml:space="preserve"> </w:t>
      </w:r>
      <w:r>
        <w:t>tool,</w:t>
      </w:r>
      <w:r w:rsidR="00375DBD">
        <w:t xml:space="preserve"> </w:t>
      </w:r>
      <w:r>
        <w:t>plus</w:t>
      </w:r>
      <w:r w:rsidR="00375DBD">
        <w:t xml:space="preserve"> </w:t>
      </w:r>
      <w:r>
        <w:t>the</w:t>
      </w:r>
      <w:r w:rsidR="00375DBD">
        <w:t xml:space="preserve"> </w:t>
      </w:r>
      <w:proofErr w:type="spellStart"/>
      <w:r w:rsidRPr="00A57B9E">
        <w:rPr>
          <w:rStyle w:val="CodeInTextPACKT"/>
        </w:rPr>
        <w:t>WebAddministration</w:t>
      </w:r>
      <w:proofErr w:type="spellEnd"/>
      <w:r w:rsidR="00375DBD">
        <w:t xml:space="preserve"> </w:t>
      </w:r>
      <w:r>
        <w:t>and</w:t>
      </w:r>
      <w:r w:rsidR="00375DBD">
        <w:t xml:space="preserve"> </w:t>
      </w:r>
      <w:proofErr w:type="spellStart"/>
      <w:r w:rsidRPr="00A57B9E">
        <w:rPr>
          <w:rStyle w:val="CodeInTextPACKT"/>
        </w:rPr>
        <w:t>IISAdministration</w:t>
      </w:r>
      <w:proofErr w:type="spellEnd"/>
      <w:r w:rsidR="00375DBD">
        <w:t xml:space="preserve"> </w:t>
      </w:r>
      <w:r>
        <w:t>PowerShell</w:t>
      </w:r>
      <w:r w:rsidR="00375DBD">
        <w:t xml:space="preserve"> </w:t>
      </w:r>
      <w:r>
        <w:t>modules.</w:t>
      </w:r>
    </w:p>
    <w:p w14:paraId="572837C5" w14:textId="509CA6F3" w:rsidR="00D76281" w:rsidRDefault="00D76281" w:rsidP="00A57B9E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5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import</w:t>
      </w:r>
      <w:r w:rsidR="00375DBD">
        <w:t xml:space="preserve"> </w:t>
      </w:r>
      <w:r>
        <w:t>the</w:t>
      </w:r>
      <w:r w:rsidR="00375DBD">
        <w:t xml:space="preserve"> </w:t>
      </w:r>
      <w:proofErr w:type="spellStart"/>
      <w:r w:rsidRPr="00A57B9E">
        <w:rPr>
          <w:rStyle w:val="CodeInTextPACKT"/>
        </w:rPr>
        <w:t>WebAdministration</w:t>
      </w:r>
      <w:proofErr w:type="spellEnd"/>
      <w:r w:rsidR="00375DBD">
        <w:t xml:space="preserve"> </w:t>
      </w:r>
      <w:r>
        <w:t>module</w:t>
      </w:r>
      <w:r w:rsidR="00375DBD">
        <w:t xml:space="preserve"> </w:t>
      </w:r>
      <w:r>
        <w:t>manually.</w:t>
      </w:r>
      <w:r w:rsidR="00375DBD">
        <w:t xml:space="preserve"> </w:t>
      </w:r>
      <w:r>
        <w:t>In</w:t>
      </w:r>
      <w:r w:rsidR="00375DBD">
        <w:t xml:space="preserve"> </w:t>
      </w:r>
      <w:r>
        <w:t>addition</w:t>
      </w:r>
      <w:r w:rsidR="00375DBD">
        <w:t xml:space="preserve"> </w:t>
      </w:r>
      <w:r>
        <w:t>to</w:t>
      </w:r>
      <w:r w:rsidR="00375DBD">
        <w:t xml:space="preserve"> </w:t>
      </w:r>
      <w:r>
        <w:t>loading</w:t>
      </w:r>
      <w:r w:rsidR="00375DBD">
        <w:t xml:space="preserve"> </w:t>
      </w:r>
      <w:r>
        <w:t>the</w:t>
      </w:r>
      <w:r w:rsidR="00375DBD">
        <w:t xml:space="preserve"> </w:t>
      </w:r>
      <w:r>
        <w:t>cmdlets/functions</w:t>
      </w:r>
      <w:r w:rsidR="00375DBD">
        <w:t xml:space="preserve"> </w:t>
      </w:r>
      <w:r>
        <w:t>contained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>
        <w:t>module,</w:t>
      </w:r>
      <w:r w:rsidR="00375DBD">
        <w:t xml:space="preserve"> </w:t>
      </w:r>
      <w:r>
        <w:t>when</w:t>
      </w:r>
      <w:r w:rsidR="00375DBD">
        <w:t xml:space="preserve"> </w:t>
      </w:r>
      <w:r>
        <w:t>you</w:t>
      </w:r>
      <w:r w:rsidR="00375DBD">
        <w:t xml:space="preserve"> </w:t>
      </w:r>
      <w:r>
        <w:t>import</w:t>
      </w:r>
      <w:r w:rsidR="00375DBD">
        <w:t xml:space="preserve"> </w:t>
      </w:r>
      <w:r>
        <w:t>the</w:t>
      </w:r>
      <w:r w:rsidR="00375DBD">
        <w:t xml:space="preserve"> </w:t>
      </w:r>
      <w:r>
        <w:t>module,</w:t>
      </w:r>
      <w:r w:rsidR="00375DBD">
        <w:t xml:space="preserve"> </w:t>
      </w:r>
      <w:r>
        <w:t>PowerShell</w:t>
      </w:r>
      <w:r w:rsidR="00375DBD">
        <w:t xml:space="preserve"> </w:t>
      </w:r>
      <w:r>
        <w:t>loads</w:t>
      </w:r>
      <w:r w:rsidR="00375DBD">
        <w:t xml:space="preserve"> </w:t>
      </w:r>
      <w:r>
        <w:t>the</w:t>
      </w:r>
      <w:r w:rsidR="00375DBD">
        <w:t xml:space="preserve"> </w:t>
      </w:r>
      <w:proofErr w:type="spellStart"/>
      <w:r w:rsidRPr="00A57B9E">
        <w:rPr>
          <w:rStyle w:val="CodeInTextPACKT"/>
        </w:rPr>
        <w:t>WebAdministration</w:t>
      </w:r>
      <w:proofErr w:type="spellEnd"/>
      <w:r w:rsidR="00375DBD">
        <w:t xml:space="preserve"> </w:t>
      </w:r>
      <w:r>
        <w:t>PowerShell</w:t>
      </w:r>
      <w:r w:rsidR="00375DBD">
        <w:t xml:space="preserve"> </w:t>
      </w:r>
      <w:r>
        <w:t>provider.</w:t>
      </w:r>
      <w:r w:rsidR="00375DBD">
        <w:t xml:space="preserve"> </w:t>
      </w:r>
      <w:r>
        <w:t>This</w:t>
      </w:r>
      <w:r w:rsidR="00375DBD">
        <w:t xml:space="preserve"> </w:t>
      </w:r>
      <w:r>
        <w:t>provider</w:t>
      </w:r>
      <w:r w:rsidR="00375DBD">
        <w:t xml:space="preserve"> </w:t>
      </w:r>
      <w:r>
        <w:t>enables</w:t>
      </w:r>
      <w:r w:rsidR="00375DBD">
        <w:t xml:space="preserve"> </w:t>
      </w:r>
      <w:r>
        <w:t>you</w:t>
      </w:r>
      <w:r w:rsidR="00375DBD">
        <w:t xml:space="preserve"> </w:t>
      </w:r>
      <w:r>
        <w:t>to</w:t>
      </w:r>
      <w:r w:rsidR="00375DBD">
        <w:t xml:space="preserve"> </w:t>
      </w:r>
      <w:r>
        <w:t>browse</w:t>
      </w:r>
      <w:r w:rsidR="00375DBD">
        <w:t xml:space="preserve"> </w:t>
      </w:r>
      <w:r>
        <w:t>aspects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>
        <w:t>web</w:t>
      </w:r>
      <w:r w:rsidR="00375DBD">
        <w:t xml:space="preserve"> </w:t>
      </w:r>
      <w:r>
        <w:t>server,</w:t>
      </w:r>
      <w:r w:rsidR="00375DBD">
        <w:t xml:space="preserve"> </w:t>
      </w:r>
      <w:r>
        <w:t>including</w:t>
      </w:r>
      <w:r w:rsidR="00375DBD">
        <w:t xml:space="preserve"> </w:t>
      </w:r>
      <w:r>
        <w:t>the</w:t>
      </w:r>
      <w:r w:rsidR="00375DBD">
        <w:t xml:space="preserve"> </w:t>
      </w:r>
      <w:r>
        <w:t>sites,</w:t>
      </w:r>
      <w:r w:rsidR="00375DBD">
        <w:t xml:space="preserve"> </w:t>
      </w:r>
      <w:r>
        <w:t>application</w:t>
      </w:r>
      <w:r w:rsidR="00375DBD">
        <w:t xml:space="preserve"> </w:t>
      </w:r>
      <w:r>
        <w:t>pools,</w:t>
      </w:r>
      <w:r w:rsidR="00375DBD">
        <w:t xml:space="preserve"> </w:t>
      </w:r>
      <w:r>
        <w:t>and</w:t>
      </w:r>
      <w:r w:rsidR="00375DBD">
        <w:t xml:space="preserve"> </w:t>
      </w:r>
      <w:r>
        <w:t>SSL</w:t>
      </w:r>
      <w:r w:rsidR="00375DBD">
        <w:t xml:space="preserve"> </w:t>
      </w:r>
      <w:r>
        <w:t>bindings</w:t>
      </w:r>
      <w:r w:rsidR="00375DBD">
        <w:t xml:space="preserve"> </w:t>
      </w:r>
      <w:r>
        <w:t>on</w:t>
      </w:r>
      <w:r w:rsidR="00375DBD">
        <w:t xml:space="preserve"> </w:t>
      </w:r>
      <w:r>
        <w:t>the</w:t>
      </w:r>
      <w:r w:rsidR="00375DBD">
        <w:t xml:space="preserve"> </w:t>
      </w:r>
      <w:r>
        <w:t>host.</w:t>
      </w:r>
      <w:r w:rsidR="00375DBD">
        <w:t xml:space="preserve"> </w:t>
      </w:r>
      <w:r>
        <w:t>You</w:t>
      </w:r>
      <w:r w:rsidR="00375DBD">
        <w:t xml:space="preserve"> </w:t>
      </w:r>
      <w:r>
        <w:t>use</w:t>
      </w:r>
      <w:r w:rsidR="00375DBD">
        <w:t xml:space="preserve"> </w:t>
      </w:r>
      <w:r>
        <w:t>this</w:t>
      </w:r>
      <w:r w:rsidR="00375DBD">
        <w:t xml:space="preserve"> </w:t>
      </w:r>
      <w:r>
        <w:t>feature</w:t>
      </w:r>
      <w:r w:rsidR="00375DBD">
        <w:t xml:space="preserve"> </w:t>
      </w:r>
      <w:r>
        <w:t>in</w:t>
      </w:r>
      <w:r w:rsidR="00375DBD">
        <w:t xml:space="preserve"> </w:t>
      </w:r>
      <w:r>
        <w:t>later</w:t>
      </w:r>
      <w:r w:rsidR="00375DBD">
        <w:t xml:space="preserve"> </w:t>
      </w:r>
      <w:r>
        <w:t>recipes</w:t>
      </w:r>
      <w:r w:rsidR="00375DBD">
        <w:t xml:space="preserve"> </w:t>
      </w:r>
      <w:r>
        <w:t>in</w:t>
      </w:r>
      <w:r w:rsidR="00375DBD">
        <w:t xml:space="preserve"> </w:t>
      </w:r>
      <w:r>
        <w:t>this</w:t>
      </w:r>
      <w:r w:rsidR="00375DBD">
        <w:t xml:space="preserve"> </w:t>
      </w:r>
      <w:r>
        <w:t>chapter.</w:t>
      </w:r>
      <w:r w:rsidR="00375DBD">
        <w:t xml:space="preserve"> </w:t>
      </w:r>
      <w:r>
        <w:t>When</w:t>
      </w:r>
      <w:r w:rsidR="00375DBD">
        <w:t xml:space="preserve"> </w:t>
      </w:r>
      <w:r>
        <w:t>you</w:t>
      </w:r>
      <w:r w:rsidR="00375DBD">
        <w:t xml:space="preserve"> </w:t>
      </w:r>
      <w:r>
        <w:t>use</w:t>
      </w:r>
      <w:r w:rsidR="00375DBD">
        <w:t xml:space="preserve"> </w:t>
      </w:r>
      <w:r>
        <w:t>any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>
        <w:t>cmdlets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proofErr w:type="spellStart"/>
      <w:r w:rsidRPr="00A57B9E">
        <w:rPr>
          <w:rStyle w:val="CodeInTextPACKT"/>
        </w:rPr>
        <w:t>WebAdministration</w:t>
      </w:r>
      <w:proofErr w:type="spellEnd"/>
      <w:r w:rsidR="00375DBD">
        <w:t xml:space="preserve"> </w:t>
      </w:r>
      <w:r>
        <w:t>module,</w:t>
      </w:r>
      <w:r w:rsidR="00375DBD">
        <w:t xml:space="preserve"> </w:t>
      </w:r>
      <w:r>
        <w:t>PowerShell,</w:t>
      </w:r>
      <w:r w:rsidR="00375DBD">
        <w:t xml:space="preserve"> </w:t>
      </w:r>
      <w:r>
        <w:t>by</w:t>
      </w:r>
      <w:r w:rsidR="00375DBD">
        <w:t xml:space="preserve"> </w:t>
      </w:r>
      <w:r>
        <w:t>default,</w:t>
      </w:r>
      <w:r w:rsidR="00375DBD">
        <w:t xml:space="preserve"> </w:t>
      </w:r>
      <w:r>
        <w:t>auto-loads</w:t>
      </w:r>
      <w:r w:rsidR="00375DBD">
        <w:t xml:space="preserve"> </w:t>
      </w:r>
      <w:r>
        <w:t>the</w:t>
      </w:r>
      <w:r w:rsidR="00375DBD">
        <w:t xml:space="preserve"> </w:t>
      </w:r>
      <w:r>
        <w:t>module.</w:t>
      </w:r>
      <w:r w:rsidR="00375DBD">
        <w:t xml:space="preserve"> </w:t>
      </w:r>
      <w:r>
        <w:t>But</w:t>
      </w:r>
      <w:r w:rsidR="00375DBD">
        <w:t xml:space="preserve"> </w:t>
      </w:r>
      <w:r>
        <w:t>if</w:t>
      </w:r>
      <w:r w:rsidR="00375DBD">
        <w:t xml:space="preserve"> </w:t>
      </w:r>
      <w:r>
        <w:t>you</w:t>
      </w:r>
      <w:r w:rsidR="00375DBD">
        <w:t xml:space="preserve"> </w:t>
      </w:r>
      <w:r>
        <w:t>only</w:t>
      </w:r>
      <w:r w:rsidR="00375DBD">
        <w:t xml:space="preserve"> </w:t>
      </w:r>
      <w:r>
        <w:t>want</w:t>
      </w:r>
      <w:r w:rsidR="00375DBD">
        <w:t xml:space="preserve"> </w:t>
      </w:r>
      <w:r>
        <w:t>to</w:t>
      </w:r>
      <w:r w:rsidR="00375DBD">
        <w:t xml:space="preserve"> </w:t>
      </w:r>
      <w:r>
        <w:t>use</w:t>
      </w:r>
      <w:r w:rsidR="00375DBD">
        <w:t xml:space="preserve"> </w:t>
      </w:r>
      <w:r>
        <w:t>the</w:t>
      </w:r>
      <w:r w:rsidR="00375DBD">
        <w:t xml:space="preserve"> </w:t>
      </w:r>
      <w:r>
        <w:t>provider,</w:t>
      </w:r>
      <w:r w:rsidR="00375DBD">
        <w:t xml:space="preserve"> </w:t>
      </w:r>
      <w:r>
        <w:t>you</w:t>
      </w:r>
      <w:r w:rsidR="00375DBD">
        <w:t xml:space="preserve"> </w:t>
      </w:r>
      <w:r>
        <w:t>have</w:t>
      </w:r>
      <w:r w:rsidR="00375DBD">
        <w:t xml:space="preserve"> </w:t>
      </w:r>
      <w:r>
        <w:t>to</w:t>
      </w:r>
      <w:r w:rsidR="00375DBD">
        <w:t xml:space="preserve"> </w:t>
      </w:r>
      <w:r>
        <w:t>manually</w:t>
      </w:r>
      <w:r w:rsidR="00375DBD">
        <w:t xml:space="preserve"> </w:t>
      </w:r>
      <w:r>
        <w:t>load</w:t>
      </w:r>
      <w:r w:rsidR="00375DBD">
        <w:t xml:space="preserve"> </w:t>
      </w:r>
      <w:r>
        <w:t>the</w:t>
      </w:r>
      <w:r w:rsidR="00375DBD">
        <w:t xml:space="preserve"> </w:t>
      </w:r>
      <w:r>
        <w:t>module</w:t>
      </w:r>
      <w:r w:rsidR="00375DBD">
        <w:t xml:space="preserve"> </w:t>
      </w:r>
      <w:r>
        <w:t>first,</w:t>
      </w:r>
      <w:r w:rsidR="00375DBD">
        <w:t xml:space="preserve"> </w:t>
      </w:r>
      <w:r>
        <w:t>as</w:t>
      </w:r>
      <w:r w:rsidR="00375DBD">
        <w:t xml:space="preserve"> </w:t>
      </w:r>
      <w:r>
        <w:t>shown</w:t>
      </w:r>
      <w:r w:rsidR="00375DBD">
        <w:t xml:space="preserve"> </w:t>
      </w:r>
      <w:r>
        <w:t>in</w:t>
      </w:r>
      <w:r w:rsidR="00375DBD">
        <w:t xml:space="preserve"> </w:t>
      </w:r>
      <w:r>
        <w:t>this</w:t>
      </w:r>
      <w:r w:rsidR="00375DBD">
        <w:t xml:space="preserve"> </w:t>
      </w:r>
      <w:r>
        <w:t>recipe.</w:t>
      </w:r>
    </w:p>
    <w:p w14:paraId="3CF06485" w14:textId="3C7DBB57" w:rsidR="00D76281" w:rsidRDefault="00D76281" w:rsidP="00A57B9E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8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view</w:t>
      </w:r>
      <w:r w:rsidR="00375DBD">
        <w:t xml:space="preserve"> </w:t>
      </w:r>
      <w:r>
        <w:t>the</w:t>
      </w:r>
      <w:r w:rsidR="00375DBD">
        <w:t xml:space="preserve"> </w:t>
      </w:r>
      <w:r>
        <w:t>default</w:t>
      </w:r>
      <w:r w:rsidR="00375DBD">
        <w:t xml:space="preserve"> </w:t>
      </w:r>
      <w:r>
        <w:t>website</w:t>
      </w:r>
      <w:r w:rsidR="00375DBD">
        <w:t xml:space="preserve"> </w:t>
      </w:r>
      <w:r>
        <w:t>that</w:t>
      </w:r>
      <w:r w:rsidR="00375DBD">
        <w:t xml:space="preserve"> </w:t>
      </w:r>
      <w:r>
        <w:t>the</w:t>
      </w:r>
      <w:r w:rsidR="00375DBD">
        <w:t xml:space="preserve"> </w:t>
      </w:r>
      <w:r>
        <w:t>installation</w:t>
      </w:r>
      <w:r w:rsidR="00375DBD">
        <w:t xml:space="preserve"> </w:t>
      </w:r>
      <w:r>
        <w:t>process</w:t>
      </w:r>
      <w:r w:rsidR="00375DBD">
        <w:t xml:space="preserve"> </w:t>
      </w:r>
      <w:r>
        <w:t>adds</w:t>
      </w:r>
      <w:r w:rsidR="00375DBD">
        <w:t xml:space="preserve"> </w:t>
      </w:r>
      <w:r>
        <w:t>for</w:t>
      </w:r>
      <w:r w:rsidR="00375DBD">
        <w:t xml:space="preserve"> </w:t>
      </w:r>
      <w:r>
        <w:t>you.</w:t>
      </w:r>
      <w:r w:rsidR="00375DBD">
        <w:t xml:space="preserve"> </w:t>
      </w:r>
      <w:r>
        <w:t>Browsing</w:t>
      </w:r>
      <w:r w:rsidR="00375DBD">
        <w:t xml:space="preserve"> </w:t>
      </w:r>
      <w:r>
        <w:t>to</w:t>
      </w:r>
      <w:r w:rsidR="00375DBD">
        <w:t xml:space="preserve"> </w:t>
      </w:r>
      <w:r>
        <w:t>the</w:t>
      </w:r>
      <w:r w:rsidR="00375DBD">
        <w:t xml:space="preserve"> </w:t>
      </w:r>
      <w:r>
        <w:t>server</w:t>
      </w:r>
      <w:r w:rsidR="00375DBD">
        <w:t xml:space="preserve"> </w:t>
      </w:r>
      <w:r>
        <w:t>is</w:t>
      </w:r>
      <w:r w:rsidR="00375DBD">
        <w:t xml:space="preserve"> </w:t>
      </w:r>
      <w:r>
        <w:t>a</w:t>
      </w:r>
      <w:r w:rsidR="00375DBD">
        <w:t xml:space="preserve"> </w:t>
      </w:r>
      <w:r>
        <w:t>great</w:t>
      </w:r>
      <w:r w:rsidR="00375DBD">
        <w:t xml:space="preserve"> </w:t>
      </w:r>
      <w:r>
        <w:t>way</w:t>
      </w:r>
      <w:r w:rsidR="00375DBD">
        <w:t xml:space="preserve"> </w:t>
      </w:r>
      <w:r>
        <w:t>to</w:t>
      </w:r>
      <w:r w:rsidR="00375DBD">
        <w:t xml:space="preserve"> </w:t>
      </w:r>
      <w:r>
        <w:t>determine</w:t>
      </w:r>
      <w:r w:rsidR="00375DBD">
        <w:t xml:space="preserve"> </w:t>
      </w:r>
      <w:r>
        <w:t>that</w:t>
      </w:r>
      <w:r w:rsidR="00375DBD">
        <w:t xml:space="preserve"> </w:t>
      </w:r>
      <w:r>
        <w:t>IIS</w:t>
      </w:r>
      <w:r w:rsidR="00375DBD">
        <w:t xml:space="preserve"> </w:t>
      </w:r>
      <w:r>
        <w:t>is</w:t>
      </w:r>
      <w:r w:rsidR="00375DBD">
        <w:t xml:space="preserve"> </w:t>
      </w:r>
      <w:r>
        <w:t>loaded</w:t>
      </w:r>
      <w:r w:rsidR="00375DBD">
        <w:t xml:space="preserve"> </w:t>
      </w:r>
      <w:r>
        <w:t>and</w:t>
      </w:r>
      <w:r w:rsidR="00375DBD">
        <w:t xml:space="preserve"> </w:t>
      </w:r>
      <w:r>
        <w:t>is</w:t>
      </w:r>
      <w:r w:rsidR="00375DBD">
        <w:t xml:space="preserve"> </w:t>
      </w:r>
      <w:r>
        <w:t>running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SRV1</w:t>
      </w:r>
      <w:r>
        <w:t>.</w:t>
      </w:r>
    </w:p>
    <w:p w14:paraId="6044C20C" w14:textId="2C762663" w:rsidR="00E15188" w:rsidRPr="00A57B9E" w:rsidRDefault="00E15188" w:rsidP="00A57B9E">
      <w:pPr>
        <w:pStyle w:val="Heading1"/>
      </w:pPr>
      <w:r w:rsidRPr="00A57B9E">
        <w:t>Configuring</w:t>
      </w:r>
      <w:r w:rsidR="00375DBD">
        <w:t xml:space="preserve"> </w:t>
      </w:r>
      <w:r w:rsidRPr="00A57B9E">
        <w:t>IIS</w:t>
      </w:r>
      <w:r w:rsidR="00375DBD">
        <w:t xml:space="preserve"> </w:t>
      </w:r>
      <w:r w:rsidRPr="00A57B9E">
        <w:t>for</w:t>
      </w:r>
      <w:r w:rsidR="00375DBD">
        <w:t xml:space="preserve"> </w:t>
      </w:r>
      <w:r w:rsidRPr="00A57B9E">
        <w:t>SSL</w:t>
      </w:r>
    </w:p>
    <w:p w14:paraId="48D5316F" w14:textId="774BACAD" w:rsidR="00E15188" w:rsidRDefault="00E15188" w:rsidP="00A57B9E">
      <w:pPr>
        <w:pStyle w:val="NormalPACKT"/>
      </w:pPr>
      <w:r>
        <w:t>Traffic</w:t>
      </w:r>
      <w:r w:rsidR="00375DBD">
        <w:t xml:space="preserve"> </w:t>
      </w:r>
      <w:r>
        <w:t>between</w:t>
      </w:r>
      <w:r w:rsidR="00375DBD">
        <w:t xml:space="preserve"> </w:t>
      </w:r>
      <w:r>
        <w:t>a</w:t>
      </w:r>
      <w:r w:rsidR="00375DBD">
        <w:t xml:space="preserve"> </w:t>
      </w:r>
      <w:r>
        <w:t>web</w:t>
      </w:r>
      <w:r w:rsidR="00375DBD">
        <w:t xml:space="preserve"> </w:t>
      </w:r>
      <w:r>
        <w:t>browser</w:t>
      </w:r>
      <w:r w:rsidR="00375DBD">
        <w:t xml:space="preserve"> </w:t>
      </w:r>
      <w:r>
        <w:t>and</w:t>
      </w:r>
      <w:r w:rsidR="00375DBD">
        <w:t xml:space="preserve"> </w:t>
      </w:r>
      <w:r>
        <w:t>a</w:t>
      </w:r>
      <w:r w:rsidR="00375DBD">
        <w:t xml:space="preserve"> </w:t>
      </w:r>
      <w:r>
        <w:t>web</w:t>
      </w:r>
      <w:r w:rsidR="00375DBD">
        <w:t xml:space="preserve"> </w:t>
      </w:r>
      <w:r>
        <w:t>server</w:t>
      </w:r>
      <w:r w:rsidR="00375DBD">
        <w:t xml:space="preserve"> </w:t>
      </w:r>
      <w:r>
        <w:t>on</w:t>
      </w:r>
      <w:r w:rsidR="00375DBD">
        <w:t xml:space="preserve"> </w:t>
      </w:r>
      <w:r>
        <w:t>the</w:t>
      </w:r>
      <w:r w:rsidR="00375DBD">
        <w:t xml:space="preserve"> </w:t>
      </w:r>
      <w:r>
        <w:t>internet,</w:t>
      </w:r>
      <w:r w:rsidR="00375DBD">
        <w:t xml:space="preserve"> </w:t>
      </w:r>
      <w:r>
        <w:t>or</w:t>
      </w:r>
      <w:r w:rsidR="00375DBD">
        <w:t xml:space="preserve"> </w:t>
      </w:r>
      <w:r>
        <w:t>even</w:t>
      </w:r>
      <w:r w:rsidR="00375DBD">
        <w:t xml:space="preserve"> </w:t>
      </w:r>
      <w:r>
        <w:t>within</w:t>
      </w:r>
      <w:r w:rsidR="00375DBD">
        <w:t xml:space="preserve"> </w:t>
      </w:r>
      <w:r>
        <w:t>a</w:t>
      </w:r>
      <w:r w:rsidR="00375DBD">
        <w:t xml:space="preserve"> </w:t>
      </w:r>
      <w:r>
        <w:t>corporate</w:t>
      </w:r>
      <w:r w:rsidR="00375DBD">
        <w:t xml:space="preserve"> </w:t>
      </w:r>
      <w:r>
        <w:t>intranet,</w:t>
      </w:r>
      <w:r w:rsidR="00375DBD">
        <w:t xml:space="preserve"> </w:t>
      </w:r>
      <w:r>
        <w:t>is</w:t>
      </w:r>
      <w:r w:rsidR="00375DBD">
        <w:t xml:space="preserve"> </w:t>
      </w:r>
      <w:r>
        <w:t>open,</w:t>
      </w:r>
      <w:r w:rsidR="00375DBD">
        <w:t xml:space="preserve"> </w:t>
      </w:r>
      <w:r>
        <w:t>and</w:t>
      </w:r>
      <w:r w:rsidR="00375DBD">
        <w:t xml:space="preserve"> </w:t>
      </w:r>
      <w:r>
        <w:t>can</w:t>
      </w:r>
      <w:r w:rsidR="00375DBD">
        <w:t xml:space="preserve"> </w:t>
      </w:r>
      <w:r>
        <w:t>be</w:t>
      </w:r>
      <w:r w:rsidR="00375DBD">
        <w:t xml:space="preserve"> </w:t>
      </w:r>
      <w:r>
        <w:t>intercepted.</w:t>
      </w:r>
      <w:r w:rsidR="00375DBD">
        <w:t xml:space="preserve"> </w:t>
      </w:r>
      <w:r>
        <w:t>To</w:t>
      </w:r>
      <w:r w:rsidR="00375DBD">
        <w:t xml:space="preserve"> </w:t>
      </w:r>
      <w:r>
        <w:t>avoid</w:t>
      </w:r>
      <w:r w:rsidR="00375DBD">
        <w:t xml:space="preserve"> </w:t>
      </w:r>
      <w:r>
        <w:t>the</w:t>
      </w:r>
      <w:r w:rsidR="00375DBD">
        <w:t xml:space="preserve"> </w:t>
      </w:r>
      <w:r>
        <w:t>data</w:t>
      </w:r>
      <w:r w:rsidR="00375DBD">
        <w:t xml:space="preserve"> </w:t>
      </w:r>
      <w:r>
        <w:t>being</w:t>
      </w:r>
      <w:r w:rsidR="00375DBD">
        <w:t xml:space="preserve"> </w:t>
      </w:r>
      <w:r>
        <w:t>compromised,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make</w:t>
      </w:r>
      <w:r w:rsidR="00375DBD">
        <w:t xml:space="preserve"> </w:t>
      </w:r>
      <w:r>
        <w:t>use</w:t>
      </w:r>
      <w:r w:rsidR="00375DBD">
        <w:t xml:space="preserve"> </w:t>
      </w:r>
      <w:r>
        <w:t>of</w:t>
      </w:r>
      <w:r w:rsidR="00375DBD">
        <w:t xml:space="preserve"> </w:t>
      </w:r>
      <w:r>
        <w:t>protocols</w:t>
      </w:r>
      <w:r w:rsidR="00375DBD">
        <w:t xml:space="preserve"> </w:t>
      </w:r>
      <w:r>
        <w:t>built</w:t>
      </w:r>
      <w:r w:rsidR="00375DBD">
        <w:t xml:space="preserve"> </w:t>
      </w:r>
      <w:r>
        <w:t>into</w:t>
      </w:r>
      <w:r w:rsidR="00375DBD">
        <w:t xml:space="preserve"> </w:t>
      </w:r>
      <w:r>
        <w:t>your</w:t>
      </w:r>
      <w:r w:rsidR="00375DBD">
        <w:t xml:space="preserve"> </w:t>
      </w:r>
      <w:r>
        <w:t>web</w:t>
      </w:r>
      <w:r w:rsidR="00375DBD">
        <w:t xml:space="preserve"> </w:t>
      </w:r>
      <w:r>
        <w:t>browser,</w:t>
      </w:r>
      <w:r w:rsidR="00375DBD">
        <w:t xml:space="preserve"> </w:t>
      </w:r>
      <w:r>
        <w:t>along</w:t>
      </w:r>
      <w:r w:rsidR="00375DBD">
        <w:t xml:space="preserve"> </w:t>
      </w:r>
      <w:r>
        <w:t>with</w:t>
      </w:r>
      <w:r w:rsidR="00375DBD">
        <w:t xml:space="preserve"> </w:t>
      </w:r>
      <w:r>
        <w:t>IIS,</w:t>
      </w:r>
      <w:r w:rsidR="00375DBD">
        <w:t xml:space="preserve"> </w:t>
      </w:r>
      <w:r>
        <w:t>to</w:t>
      </w:r>
      <w:r w:rsidR="00375DBD">
        <w:t xml:space="preserve"> </w:t>
      </w:r>
      <w:r>
        <w:t>provide</w:t>
      </w:r>
      <w:r w:rsidR="00375DBD">
        <w:t xml:space="preserve"> </w:t>
      </w:r>
      <w:r>
        <w:t>encryption,</w:t>
      </w:r>
      <w:r w:rsidR="00375DBD">
        <w:t xml:space="preserve"> </w:t>
      </w:r>
      <w:r>
        <w:t>as</w:t>
      </w:r>
      <w:r w:rsidR="00375DBD">
        <w:t xml:space="preserve"> </w:t>
      </w:r>
      <w:r>
        <w:t>well</w:t>
      </w:r>
      <w:r w:rsidR="00375DBD">
        <w:t xml:space="preserve"> </w:t>
      </w:r>
      <w:r>
        <w:t>as</w:t>
      </w:r>
      <w:r w:rsidR="00375DBD">
        <w:t xml:space="preserve"> </w:t>
      </w:r>
      <w:r>
        <w:t>authentication.</w:t>
      </w:r>
    </w:p>
    <w:p w14:paraId="35D63875" w14:textId="12E5B4CD" w:rsidR="00E15188" w:rsidRDefault="00E15188" w:rsidP="00A57B9E">
      <w:pPr>
        <w:pStyle w:val="NormalPACKT"/>
      </w:pP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>
        <w:t>1990s,</w:t>
      </w:r>
      <w:r w:rsidR="00375DBD">
        <w:t xml:space="preserve"> </w:t>
      </w:r>
      <w:r>
        <w:t>Netscape</w:t>
      </w:r>
      <w:r w:rsidR="00375DBD">
        <w:t xml:space="preserve"> </w:t>
      </w:r>
      <w:r>
        <w:t>Communications</w:t>
      </w:r>
      <w:r w:rsidR="00375DBD">
        <w:t xml:space="preserve"> </w:t>
      </w:r>
      <w:r>
        <w:t>developed</w:t>
      </w:r>
      <w:r w:rsidR="00375DBD">
        <w:t xml:space="preserve"> </w:t>
      </w:r>
      <w:r>
        <w:t>a</w:t>
      </w:r>
      <w:r w:rsidR="00375DBD">
        <w:t xml:space="preserve"> </w:t>
      </w:r>
      <w:r>
        <w:t>protocol</w:t>
      </w:r>
      <w:r w:rsidR="00375DBD">
        <w:t xml:space="preserve"> </w:t>
      </w:r>
      <w:r>
        <w:t>that</w:t>
      </w:r>
      <w:r w:rsidR="00375DBD">
        <w:t xml:space="preserve"> </w:t>
      </w:r>
      <w:r>
        <w:t>provided</w:t>
      </w:r>
      <w:r w:rsidR="00375DBD">
        <w:t xml:space="preserve"> </w:t>
      </w:r>
      <w:r>
        <w:t>some</w:t>
      </w:r>
      <w:r w:rsidR="00375DBD">
        <w:t xml:space="preserve"> </w:t>
      </w:r>
      <w:r>
        <w:t>necessary</w:t>
      </w:r>
      <w:r w:rsidR="00375DBD">
        <w:t xml:space="preserve"> </w:t>
      </w:r>
      <w:r>
        <w:t>security,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>
        <w:t>form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KeyWordPACKT"/>
        </w:rPr>
        <w:t>Secure</w:t>
      </w:r>
      <w:r w:rsidR="00375DBD">
        <w:rPr>
          <w:rStyle w:val="KeyWordPACKT"/>
        </w:rPr>
        <w:t xml:space="preserve"> </w:t>
      </w:r>
      <w:r w:rsidRPr="00A57B9E">
        <w:rPr>
          <w:rStyle w:val="KeyWordPACKT"/>
        </w:rPr>
        <w:t>Socket</w:t>
      </w:r>
      <w:r w:rsidR="00375DBD">
        <w:rPr>
          <w:rStyle w:val="KeyWordPACKT"/>
        </w:rPr>
        <w:t xml:space="preserve"> </w:t>
      </w:r>
      <w:r w:rsidRPr="00A57B9E">
        <w:rPr>
          <w:rStyle w:val="KeyWordPACKT"/>
        </w:rPr>
        <w:t>Layer</w:t>
      </w:r>
      <w:r w:rsidR="00375DBD">
        <w:t xml:space="preserve"> </w:t>
      </w:r>
      <w:r>
        <w:t>(</w:t>
      </w:r>
      <w:r w:rsidRPr="00A57B9E">
        <w:rPr>
          <w:rStyle w:val="KeyWordPACKT"/>
        </w:rPr>
        <w:t>SSL</w:t>
      </w:r>
      <w:r>
        <w:t>)</w:t>
      </w:r>
      <w:r w:rsidR="00375DBD">
        <w:t xml:space="preserve"> </w:t>
      </w:r>
      <w:r>
        <w:t>protocol.</w:t>
      </w:r>
      <w:r w:rsidR="00375DBD">
        <w:t xml:space="preserve"> </w:t>
      </w:r>
      <w:r>
        <w:t>SSL</w:t>
      </w:r>
      <w:r w:rsidR="00375DBD">
        <w:t xml:space="preserve"> </w:t>
      </w:r>
      <w:r>
        <w:t>1.0</w:t>
      </w:r>
      <w:r w:rsidR="00375DBD">
        <w:t xml:space="preserve"> </w:t>
      </w:r>
      <w:r>
        <w:t>was</w:t>
      </w:r>
      <w:r w:rsidR="00375DBD">
        <w:t xml:space="preserve"> </w:t>
      </w:r>
      <w:r>
        <w:t>never</w:t>
      </w:r>
      <w:r w:rsidR="00375DBD">
        <w:t xml:space="preserve"> </w:t>
      </w:r>
      <w:r>
        <w:t>commercially</w:t>
      </w:r>
      <w:r w:rsidR="00375DBD">
        <w:t xml:space="preserve"> </w:t>
      </w:r>
      <w:r>
        <w:t>released,</w:t>
      </w:r>
      <w:r w:rsidR="00375DBD">
        <w:t xml:space="preserve"> </w:t>
      </w:r>
      <w:r>
        <w:t>while</w:t>
      </w:r>
      <w:r w:rsidR="00375DBD">
        <w:t xml:space="preserve"> </w:t>
      </w:r>
      <w:r>
        <w:t>SSL</w:t>
      </w:r>
      <w:r w:rsidR="00375DBD">
        <w:t xml:space="preserve"> </w:t>
      </w:r>
      <w:r>
        <w:t>2.0</w:t>
      </w:r>
      <w:r w:rsidR="00375DBD">
        <w:t xml:space="preserve"> </w:t>
      </w:r>
      <w:r>
        <w:t>and</w:t>
      </w:r>
      <w:r w:rsidR="00375DBD">
        <w:t xml:space="preserve"> </w:t>
      </w:r>
      <w:r>
        <w:t>SSL</w:t>
      </w:r>
      <w:r w:rsidR="00375DBD">
        <w:t xml:space="preserve"> </w:t>
      </w:r>
      <w:r>
        <w:t>3.0</w:t>
      </w:r>
      <w:r w:rsidR="00375DBD">
        <w:t xml:space="preserve"> </w:t>
      </w:r>
      <w:r>
        <w:t>were</w:t>
      </w:r>
      <w:r w:rsidR="00375DBD">
        <w:t xml:space="preserve"> </w:t>
      </w:r>
      <w:r>
        <w:t>developed</w:t>
      </w:r>
      <w:r w:rsidR="00375DBD">
        <w:t xml:space="preserve"> </w:t>
      </w:r>
      <w:r>
        <w:t>and</w:t>
      </w:r>
      <w:r w:rsidR="00375DBD">
        <w:t xml:space="preserve"> </w:t>
      </w:r>
      <w:proofErr w:type="gramStart"/>
      <w:r>
        <w:t>released,</w:t>
      </w:r>
      <w:r w:rsidR="00375DBD">
        <w:t xml:space="preserve"> </w:t>
      </w:r>
      <w:r>
        <w:t>but</w:t>
      </w:r>
      <w:proofErr w:type="gramEnd"/>
      <w:r w:rsidR="00375DBD">
        <w:t xml:space="preserve"> </w:t>
      </w:r>
      <w:r>
        <w:t>are</w:t>
      </w:r>
      <w:r w:rsidR="00375DBD">
        <w:t xml:space="preserve"> </w:t>
      </w:r>
      <w:r>
        <w:t>now</w:t>
      </w:r>
      <w:r w:rsidR="00375DBD">
        <w:t xml:space="preserve"> </w:t>
      </w:r>
      <w:r>
        <w:t>deprecated</w:t>
      </w:r>
      <w:r w:rsidR="00375DBD">
        <w:t xml:space="preserve"> </w:t>
      </w:r>
      <w:r>
        <w:t>as</w:t>
      </w:r>
      <w:r w:rsidR="00375DBD">
        <w:t xml:space="preserve"> </w:t>
      </w:r>
      <w:r>
        <w:t>unsafe.</w:t>
      </w:r>
    </w:p>
    <w:p w14:paraId="76409EC4" w14:textId="378F14B2" w:rsidR="00E15188" w:rsidRDefault="00E15188" w:rsidP="00A57B9E">
      <w:pPr>
        <w:pStyle w:val="NormalPACKT"/>
      </w:pPr>
      <w:r w:rsidRPr="00A57B9E">
        <w:rPr>
          <w:rStyle w:val="KeyWordPACKT"/>
        </w:rPr>
        <w:lastRenderedPageBreak/>
        <w:t>Transport</w:t>
      </w:r>
      <w:r w:rsidR="00375DBD">
        <w:rPr>
          <w:rStyle w:val="KeyWordPACKT"/>
        </w:rPr>
        <w:t xml:space="preserve"> </w:t>
      </w:r>
      <w:r w:rsidRPr="00A57B9E">
        <w:rPr>
          <w:rStyle w:val="KeyWordPACKT"/>
        </w:rPr>
        <w:t>Layer</w:t>
      </w:r>
      <w:r w:rsidR="00375DBD">
        <w:rPr>
          <w:rStyle w:val="KeyWordPACKT"/>
        </w:rPr>
        <w:t xml:space="preserve"> </w:t>
      </w:r>
      <w:r w:rsidRPr="00A57B9E">
        <w:rPr>
          <w:rStyle w:val="KeyWordPACKT"/>
        </w:rPr>
        <w:t>Security</w:t>
      </w:r>
      <w:r w:rsidR="00375DBD">
        <w:t xml:space="preserve"> </w:t>
      </w:r>
      <w:r>
        <w:t>(</w:t>
      </w:r>
      <w:r w:rsidRPr="00A57B9E">
        <w:rPr>
          <w:rStyle w:val="KeyWordPACKT"/>
        </w:rPr>
        <w:t>TLS</w:t>
      </w:r>
      <w:r>
        <w:t>)</w:t>
      </w:r>
      <w:r w:rsidR="00375DBD">
        <w:t xml:space="preserve"> </w:t>
      </w:r>
      <w:r>
        <w:t>was</w:t>
      </w:r>
      <w:r w:rsidR="00375DBD">
        <w:t xml:space="preserve"> </w:t>
      </w:r>
      <w:r>
        <w:t>developed</w:t>
      </w:r>
      <w:r w:rsidR="00375DBD">
        <w:t xml:space="preserve"> </w:t>
      </w:r>
      <w:r>
        <w:t>openly</w:t>
      </w:r>
      <w:r w:rsidR="00375DBD">
        <w:t xml:space="preserve"> </w:t>
      </w:r>
      <w:r>
        <w:t>as</w:t>
      </w:r>
      <w:r w:rsidR="00375DBD">
        <w:t xml:space="preserve"> </w:t>
      </w:r>
      <w:r>
        <w:t>the</w:t>
      </w:r>
      <w:r w:rsidR="00375DBD">
        <w:t xml:space="preserve"> </w:t>
      </w:r>
      <w:r>
        <w:t>next</w:t>
      </w:r>
      <w:r w:rsidR="00375DBD">
        <w:t xml:space="preserve"> </w:t>
      </w:r>
      <w:r>
        <w:t>version</w:t>
      </w:r>
      <w:r w:rsidR="00375DBD">
        <w:t xml:space="preserve"> </w:t>
      </w:r>
      <w:r>
        <w:t>of</w:t>
      </w:r>
      <w:r w:rsidR="00375DBD">
        <w:t xml:space="preserve"> </w:t>
      </w:r>
      <w:r>
        <w:t>SSL.</w:t>
      </w:r>
      <w:r w:rsidR="00375DBD">
        <w:t xml:space="preserve"> </w:t>
      </w:r>
      <w:r>
        <w:t>TLS</w:t>
      </w:r>
      <w:r w:rsidR="00375DBD">
        <w:t xml:space="preserve"> </w:t>
      </w:r>
      <w:r>
        <w:t>1.0</w:t>
      </w:r>
      <w:r w:rsidR="00375DBD">
        <w:t xml:space="preserve"> </w:t>
      </w:r>
      <w:r>
        <w:t>is</w:t>
      </w:r>
      <w:r w:rsidR="00375DBD">
        <w:t xml:space="preserve"> </w:t>
      </w:r>
      <w:r>
        <w:t>essentially</w:t>
      </w:r>
      <w:r w:rsidR="00375DBD">
        <w:t xml:space="preserve"> </w:t>
      </w:r>
      <w:r>
        <w:t>SSL</w:t>
      </w:r>
      <w:r w:rsidR="00375DBD">
        <w:t xml:space="preserve"> </w:t>
      </w:r>
      <w:r>
        <w:t>3.1.</w:t>
      </w:r>
      <w:r w:rsidR="00375DBD">
        <w:t xml:space="preserve"> </w:t>
      </w:r>
      <w:r>
        <w:t>In</w:t>
      </w:r>
      <w:r w:rsidR="00375DBD">
        <w:t xml:space="preserve"> </w:t>
      </w:r>
      <w:r>
        <w:t>2014,</w:t>
      </w:r>
      <w:r w:rsidR="00375DBD">
        <w:t xml:space="preserve"> </w:t>
      </w:r>
      <w:r>
        <w:t>Google</w:t>
      </w:r>
      <w:r w:rsidR="00375DBD">
        <w:t xml:space="preserve"> </w:t>
      </w:r>
      <w:r>
        <w:t>identified</w:t>
      </w:r>
      <w:r w:rsidR="00375DBD">
        <w:t xml:space="preserve"> </w:t>
      </w:r>
      <w:r>
        <w:t>a</w:t>
      </w:r>
      <w:r w:rsidR="00375DBD">
        <w:t xml:space="preserve"> </w:t>
      </w:r>
      <w:r>
        <w:t>serious</w:t>
      </w:r>
      <w:r w:rsidR="00375DBD">
        <w:t xml:space="preserve"> </w:t>
      </w:r>
      <w:r>
        <w:t>vulnerability</w:t>
      </w:r>
      <w:r w:rsidR="00375DBD">
        <w:t xml:space="preserve"> </w:t>
      </w:r>
      <w:r>
        <w:t>in</w:t>
      </w:r>
      <w:r w:rsidR="00375DBD">
        <w:t xml:space="preserve"> </w:t>
      </w:r>
      <w:r>
        <w:t>both</w:t>
      </w:r>
      <w:r w:rsidR="00375DBD">
        <w:t xml:space="preserve"> </w:t>
      </w:r>
      <w:r>
        <w:t>SSL</w:t>
      </w:r>
      <w:r w:rsidR="00375DBD">
        <w:t xml:space="preserve"> </w:t>
      </w:r>
      <w:r>
        <w:t>3.0</w:t>
      </w:r>
      <w:r w:rsidR="00375DBD">
        <w:t xml:space="preserve"> </w:t>
      </w:r>
      <w:r>
        <w:t>and</w:t>
      </w:r>
      <w:r w:rsidR="00375DBD">
        <w:t xml:space="preserve"> </w:t>
      </w:r>
      <w:r>
        <w:t>TLS</w:t>
      </w:r>
      <w:r w:rsidR="00375DBD">
        <w:t xml:space="preserve"> </w:t>
      </w:r>
      <w:r>
        <w:t>1.0.</w:t>
      </w:r>
      <w:r w:rsidR="00375DBD">
        <w:t xml:space="preserve"> </w:t>
      </w:r>
      <w:r>
        <w:t>That</w:t>
      </w:r>
      <w:r w:rsidR="00375DBD">
        <w:t xml:space="preserve"> </w:t>
      </w:r>
      <w:r>
        <w:t>leaves</w:t>
      </w:r>
      <w:r w:rsidR="00375DBD">
        <w:t xml:space="preserve"> </w:t>
      </w:r>
      <w:r>
        <w:t>TLS</w:t>
      </w:r>
      <w:r w:rsidR="00375DBD">
        <w:t xml:space="preserve"> </w:t>
      </w:r>
      <w:r>
        <w:t>2.0</w:t>
      </w:r>
      <w:r w:rsidR="00375DBD">
        <w:t xml:space="preserve"> </w:t>
      </w:r>
      <w:r>
        <w:t>as</w:t>
      </w:r>
      <w:r w:rsidR="00375DBD">
        <w:t xml:space="preserve"> </w:t>
      </w:r>
      <w:r>
        <w:t>the</w:t>
      </w:r>
      <w:r w:rsidR="00375DBD">
        <w:t xml:space="preserve"> </w:t>
      </w:r>
      <w:r>
        <w:t>best</w:t>
      </w:r>
      <w:r w:rsidR="00375DBD">
        <w:t xml:space="preserve"> </w:t>
      </w:r>
      <w:r>
        <w:t>protocol</w:t>
      </w:r>
      <w:r w:rsidR="00375DBD">
        <w:t xml:space="preserve"> </w:t>
      </w:r>
      <w:r>
        <w:t>to</w:t>
      </w:r>
      <w:r w:rsidR="00375DBD">
        <w:t xml:space="preserve"> </w:t>
      </w:r>
      <w:r>
        <w:t>deploy,</w:t>
      </w:r>
      <w:r w:rsidR="00375DBD">
        <w:t xml:space="preserve"> </w:t>
      </w:r>
      <w:r>
        <w:t>and</w:t>
      </w:r>
      <w:r w:rsidR="00375DBD">
        <w:t xml:space="preserve"> </w:t>
      </w:r>
      <w:r>
        <w:t>it</w:t>
      </w:r>
      <w:r w:rsidR="00375DBD">
        <w:t xml:space="preserve"> </w:t>
      </w:r>
      <w:r>
        <w:t>is</w:t>
      </w:r>
      <w:r w:rsidR="00375DBD">
        <w:t xml:space="preserve"> </w:t>
      </w:r>
      <w:r>
        <w:t>the</w:t>
      </w:r>
      <w:r w:rsidR="00375DBD">
        <w:t xml:space="preserve"> </w:t>
      </w:r>
      <w:r>
        <w:t>only</w:t>
      </w:r>
      <w:r w:rsidR="00375DBD">
        <w:t xml:space="preserve"> </w:t>
      </w:r>
      <w:r>
        <w:t>one</w:t>
      </w:r>
      <w:r w:rsidR="00375DBD">
        <w:t xml:space="preserve"> </w:t>
      </w:r>
      <w:r>
        <w:t>installed</w:t>
      </w:r>
      <w:r w:rsidR="00375DBD">
        <w:t xml:space="preserve"> </w:t>
      </w:r>
      <w:r>
        <w:t>by</w:t>
      </w:r>
      <w:r w:rsidR="00375DBD">
        <w:t xml:space="preserve"> </w:t>
      </w:r>
      <w:r>
        <w:t>default</w:t>
      </w:r>
      <w:r w:rsidR="00375DBD">
        <w:t xml:space="preserve"> </w:t>
      </w:r>
      <w:r>
        <w:t>with</w:t>
      </w:r>
      <w:r w:rsidR="00375DBD">
        <w:t xml:space="preserve"> </w:t>
      </w:r>
      <w:r>
        <w:t>IIS</w:t>
      </w:r>
      <w:r w:rsidR="00375DBD">
        <w:t xml:space="preserve"> </w:t>
      </w:r>
      <w:r>
        <w:t>in</w:t>
      </w:r>
      <w:r w:rsidR="00375DBD">
        <w:t xml:space="preserve"> </w:t>
      </w:r>
      <w:r>
        <w:t>Windows</w:t>
      </w:r>
      <w:r w:rsidR="00375DBD">
        <w:t xml:space="preserve"> </w:t>
      </w:r>
      <w:r>
        <w:t>Server</w:t>
      </w:r>
      <w:r w:rsidR="00375DBD">
        <w:t xml:space="preserve"> </w:t>
      </w:r>
      <w:r>
        <w:t>2019.</w:t>
      </w:r>
    </w:p>
    <w:p w14:paraId="2817C33C" w14:textId="01CF6D23" w:rsidR="00E15188" w:rsidRDefault="00E15188" w:rsidP="00A57B9E">
      <w:pPr>
        <w:pStyle w:val="NormalPACKT"/>
      </w:pPr>
      <w:r>
        <w:t>These</w:t>
      </w:r>
      <w:r w:rsidR="00375DBD">
        <w:t xml:space="preserve"> </w:t>
      </w:r>
      <w:r>
        <w:t>days,</w:t>
      </w:r>
      <w:r w:rsidR="00375DBD">
        <w:t xml:space="preserve"> </w:t>
      </w:r>
      <w:r>
        <w:t>SSL,</w:t>
      </w:r>
      <w:r w:rsidR="00375DBD">
        <w:t xml:space="preserve"> </w:t>
      </w:r>
      <w:r>
        <w:t>as</w:t>
      </w:r>
      <w:r w:rsidR="00375DBD">
        <w:t xml:space="preserve"> </w:t>
      </w:r>
      <w:r>
        <w:t>a</w:t>
      </w:r>
      <w:r w:rsidR="00375DBD">
        <w:t xml:space="preserve"> </w:t>
      </w:r>
      <w:r>
        <w:t>protocol,</w:t>
      </w:r>
      <w:r w:rsidR="00375DBD">
        <w:t xml:space="preserve"> </w:t>
      </w:r>
      <w:r>
        <w:t>is</w:t>
      </w:r>
      <w:r w:rsidR="00375DBD">
        <w:t xml:space="preserve"> </w:t>
      </w:r>
      <w:r>
        <w:t>being</w:t>
      </w:r>
      <w:r w:rsidR="00375DBD">
        <w:t xml:space="preserve"> </w:t>
      </w:r>
      <w:r>
        <w:t>deprecated</w:t>
      </w:r>
      <w:r w:rsidR="00375DBD">
        <w:t xml:space="preserve"> </w:t>
      </w:r>
      <w:r>
        <w:t>in</w:t>
      </w:r>
      <w:r w:rsidR="00375DBD">
        <w:t xml:space="preserve"> </w:t>
      </w:r>
      <w:r>
        <w:t>favor</w:t>
      </w:r>
      <w:r w:rsidR="00375DBD">
        <w:t xml:space="preserve"> </w:t>
      </w:r>
      <w:r>
        <w:t>of</w:t>
      </w:r>
      <w:r w:rsidR="00375DBD">
        <w:t xml:space="preserve"> </w:t>
      </w:r>
      <w:r>
        <w:t>TLS.</w:t>
      </w:r>
      <w:r w:rsidR="00375DBD">
        <w:t xml:space="preserve"> </w:t>
      </w:r>
      <w:r>
        <w:t>Most</w:t>
      </w:r>
      <w:r w:rsidR="00375DBD">
        <w:t xml:space="preserve"> </w:t>
      </w:r>
      <w:r>
        <w:t>major</w:t>
      </w:r>
      <w:r w:rsidR="00375DBD">
        <w:t xml:space="preserve"> </w:t>
      </w:r>
      <w:r>
        <w:t>websites</w:t>
      </w:r>
      <w:r w:rsidR="00375DBD">
        <w:t xml:space="preserve"> </w:t>
      </w:r>
      <w:r>
        <w:t>no</w:t>
      </w:r>
      <w:r w:rsidR="00375DBD">
        <w:t xml:space="preserve"> </w:t>
      </w:r>
      <w:r>
        <w:t>longer</w:t>
      </w:r>
      <w:r w:rsidR="00375DBD">
        <w:t xml:space="preserve"> </w:t>
      </w:r>
      <w:r>
        <w:t>actually</w:t>
      </w:r>
      <w:r w:rsidR="00375DBD">
        <w:t xml:space="preserve"> </w:t>
      </w:r>
      <w:r>
        <w:t>use</w:t>
      </w:r>
      <w:r w:rsidR="00375DBD">
        <w:t xml:space="preserve"> </w:t>
      </w:r>
      <w:r>
        <w:t>the</w:t>
      </w:r>
      <w:r w:rsidR="00375DBD">
        <w:t xml:space="preserve"> </w:t>
      </w:r>
      <w:r>
        <w:t>SSL</w:t>
      </w:r>
      <w:r w:rsidR="00375DBD">
        <w:t xml:space="preserve"> </w:t>
      </w:r>
      <w:r>
        <w:t>protocol.</w:t>
      </w:r>
      <w:r w:rsidR="00375DBD">
        <w:t xml:space="preserve"> </w:t>
      </w:r>
      <w:r>
        <w:t>Nevertheless,</w:t>
      </w:r>
      <w:r w:rsidR="00375DBD">
        <w:t xml:space="preserve"> </w:t>
      </w:r>
      <w:r>
        <w:t>we</w:t>
      </w:r>
      <w:r w:rsidR="00375DBD">
        <w:t xml:space="preserve"> </w:t>
      </w:r>
      <w:r>
        <w:t>refer</w:t>
      </w:r>
      <w:r w:rsidR="00375DBD">
        <w:t xml:space="preserve"> </w:t>
      </w:r>
      <w:r>
        <w:t>to</w:t>
      </w:r>
      <w:r w:rsidR="00375DBD">
        <w:t xml:space="preserve"> </w:t>
      </w:r>
      <w:r>
        <w:t>such</w:t>
      </w:r>
      <w:r w:rsidR="00375DBD">
        <w:t xml:space="preserve"> </w:t>
      </w:r>
      <w:r>
        <w:t>websites</w:t>
      </w:r>
      <w:r w:rsidR="00375DBD">
        <w:t xml:space="preserve"> </w:t>
      </w:r>
      <w:r>
        <w:t>as</w:t>
      </w:r>
      <w:r w:rsidR="00375DBD">
        <w:t xml:space="preserve"> </w:t>
      </w:r>
      <w:r>
        <w:t>using</w:t>
      </w:r>
      <w:r w:rsidR="00375DBD">
        <w:t xml:space="preserve"> </w:t>
      </w:r>
      <w:r>
        <w:t>SSL,</w:t>
      </w:r>
      <w:r w:rsidR="00375DBD">
        <w:t xml:space="preserve"> </w:t>
      </w:r>
      <w:r>
        <w:t>and</w:t>
      </w:r>
      <w:r w:rsidR="00375DBD">
        <w:t xml:space="preserve"> </w:t>
      </w:r>
      <w:r>
        <w:t>we</w:t>
      </w:r>
      <w:r w:rsidR="00375DBD">
        <w:t xml:space="preserve"> </w:t>
      </w:r>
      <w:r>
        <w:t>continue</w:t>
      </w:r>
      <w:r w:rsidR="00375DBD">
        <w:t xml:space="preserve"> </w:t>
      </w:r>
      <w:r>
        <w:t>to</w:t>
      </w:r>
      <w:r w:rsidR="00375DBD">
        <w:t xml:space="preserve"> </w:t>
      </w:r>
      <w:r>
        <w:t>use</w:t>
      </w:r>
      <w:r w:rsidR="00375DBD">
        <w:t xml:space="preserve"> </w:t>
      </w:r>
      <w:r>
        <w:t>the</w:t>
      </w:r>
      <w:r w:rsidR="00375DBD">
        <w:t xml:space="preserve"> </w:t>
      </w:r>
      <w:r>
        <w:t>HTTPS</w:t>
      </w:r>
      <w:r w:rsidR="00375DBD">
        <w:t xml:space="preserve"> </w:t>
      </w:r>
      <w:r>
        <w:t>scheme,</w:t>
      </w:r>
      <w:r w:rsidR="00375DBD">
        <w:t xml:space="preserve"> </w:t>
      </w:r>
      <w:r>
        <w:t>since</w:t>
      </w:r>
      <w:r w:rsidR="00375DBD">
        <w:t xml:space="preserve"> </w:t>
      </w:r>
      <w:r>
        <w:t>end</w:t>
      </w:r>
      <w:r w:rsidR="00375DBD">
        <w:t xml:space="preserve"> </w:t>
      </w:r>
      <w:r>
        <w:t>users</w:t>
      </w:r>
      <w:r w:rsidR="00375DBD">
        <w:t xml:space="preserve"> </w:t>
      </w:r>
      <w:r>
        <w:t>cannot</w:t>
      </w:r>
      <w:r w:rsidR="00375DBD">
        <w:t xml:space="preserve"> </w:t>
      </w:r>
      <w:r>
        <w:t>explicitly</w:t>
      </w:r>
      <w:r w:rsidR="00375DBD">
        <w:t xml:space="preserve"> </w:t>
      </w:r>
      <w:r>
        <w:t>choose</w:t>
      </w:r>
      <w:r w:rsidR="00375DBD">
        <w:t xml:space="preserve"> </w:t>
      </w:r>
      <w:r>
        <w:t>between</w:t>
      </w:r>
      <w:r w:rsidR="00375DBD">
        <w:t xml:space="preserve"> </w:t>
      </w:r>
      <w:r>
        <w:t>SSL</w:t>
      </w:r>
      <w:r w:rsidR="00375DBD">
        <w:t xml:space="preserve"> </w:t>
      </w:r>
      <w:r>
        <w:t>and</w:t>
      </w:r>
      <w:r w:rsidR="00375DBD">
        <w:t xml:space="preserve"> </w:t>
      </w:r>
      <w:r>
        <w:t>TLS.</w:t>
      </w:r>
    </w:p>
    <w:p w14:paraId="32A99C5B" w14:textId="41A1EE4D" w:rsidR="00E15188" w:rsidRDefault="00E15188" w:rsidP="00A57B9E">
      <w:pPr>
        <w:pStyle w:val="NormalPACKT"/>
      </w:pPr>
      <w:r>
        <w:t>When</w:t>
      </w:r>
      <w:r w:rsidR="00375DBD">
        <w:t xml:space="preserve"> </w:t>
      </w:r>
      <w:r>
        <w:t>the</w:t>
      </w:r>
      <w:r w:rsidR="00375DBD">
        <w:t xml:space="preserve"> </w:t>
      </w:r>
      <w:r>
        <w:t>user</w:t>
      </w:r>
      <w:r w:rsidR="00375DBD">
        <w:t xml:space="preserve"> </w:t>
      </w:r>
      <w:r>
        <w:t>specifies</w:t>
      </w:r>
      <w:r w:rsidR="00375DBD">
        <w:t xml:space="preserve"> </w:t>
      </w:r>
      <w:r>
        <w:t>a</w:t>
      </w:r>
      <w:r w:rsidR="00375DBD">
        <w:t xml:space="preserve"> </w:t>
      </w:r>
      <w:r>
        <w:t>URL</w:t>
      </w:r>
      <w:r w:rsidR="00375DBD">
        <w:t xml:space="preserve"> </w:t>
      </w:r>
      <w:r>
        <w:t>beginning</w:t>
      </w:r>
      <w:r w:rsidR="00375DBD">
        <w:t xml:space="preserve"> </w:t>
      </w:r>
      <w:r>
        <w:t>with</w:t>
      </w:r>
      <w:r w:rsidR="00375DBD">
        <w:t xml:space="preserve"> </w:t>
      </w:r>
      <w:proofErr w:type="gramStart"/>
      <w:r w:rsidRPr="00A57B9E">
        <w:rPr>
          <w:rStyle w:val="CodeInTextPACKT"/>
        </w:rPr>
        <w:t>HTTPS:</w:t>
      </w:r>
      <w:r>
        <w:t>,</w:t>
      </w:r>
      <w:proofErr w:type="gramEnd"/>
      <w:r w:rsidR="00375DBD">
        <w:t xml:space="preserve"> </w:t>
      </w:r>
      <w:r>
        <w:t>the</w:t>
      </w:r>
      <w:r w:rsidR="00375DBD">
        <w:t xml:space="preserve"> </w:t>
      </w:r>
      <w:r>
        <w:t>browser</w:t>
      </w:r>
      <w:r w:rsidR="00375DBD">
        <w:t xml:space="preserve"> </w:t>
      </w:r>
      <w:r>
        <w:t>contacts</w:t>
      </w:r>
      <w:r w:rsidR="00375DBD">
        <w:t xml:space="preserve"> </w:t>
      </w:r>
      <w:r>
        <w:t>the</w:t>
      </w:r>
      <w:r w:rsidR="00375DBD">
        <w:t xml:space="preserve"> </w:t>
      </w:r>
      <w:r>
        <w:t>server</w:t>
      </w:r>
      <w:r w:rsidR="00375DBD">
        <w:t xml:space="preserve"> </w:t>
      </w:r>
      <w:r>
        <w:t>on</w:t>
      </w:r>
      <w:r w:rsidR="00375DBD">
        <w:t xml:space="preserve"> </w:t>
      </w:r>
      <w:r>
        <w:t>port</w:t>
      </w:r>
      <w:r w:rsidR="00375DBD">
        <w:t xml:space="preserve"> </w:t>
      </w:r>
      <w:r w:rsidRPr="00A57B9E">
        <w:rPr>
          <w:rStyle w:val="CodeInTextPACKT"/>
        </w:rPr>
        <w:t>443</w:t>
      </w:r>
      <w:r>
        <w:t>.</w:t>
      </w:r>
      <w:r w:rsidR="00375DBD">
        <w:t xml:space="preserve"> </w:t>
      </w:r>
      <w:r>
        <w:t>The</w:t>
      </w:r>
      <w:r w:rsidR="00375DBD">
        <w:t xml:space="preserve"> </w:t>
      </w:r>
      <w:r>
        <w:t>browser</w:t>
      </w:r>
      <w:r w:rsidR="00375DBD">
        <w:t xml:space="preserve"> </w:t>
      </w:r>
      <w:r>
        <w:t>and</w:t>
      </w:r>
      <w:r w:rsidR="00375DBD">
        <w:t xml:space="preserve"> </w:t>
      </w:r>
      <w:r>
        <w:t>server</w:t>
      </w:r>
      <w:r w:rsidR="00375DBD">
        <w:t xml:space="preserve"> </w:t>
      </w:r>
      <w:r>
        <w:t>then</w:t>
      </w:r>
      <w:r w:rsidR="00375DBD">
        <w:t xml:space="preserve"> </w:t>
      </w:r>
      <w:r>
        <w:t>negotiate</w:t>
      </w:r>
      <w:r w:rsidR="00375DBD">
        <w:t xml:space="preserve"> </w:t>
      </w:r>
      <w:r>
        <w:t>which</w:t>
      </w:r>
      <w:r w:rsidR="00375DBD">
        <w:t xml:space="preserve"> </w:t>
      </w:r>
      <w:r>
        <w:t>security</w:t>
      </w:r>
      <w:r w:rsidR="00375DBD">
        <w:t xml:space="preserve"> </w:t>
      </w:r>
      <w:r>
        <w:t>protocol</w:t>
      </w:r>
      <w:r w:rsidR="00375DBD">
        <w:t xml:space="preserve"> </w:t>
      </w:r>
      <w:r>
        <w:t>to</w:t>
      </w:r>
      <w:r w:rsidR="00375DBD">
        <w:t xml:space="preserve"> </w:t>
      </w:r>
      <w:r>
        <w:t>use</w:t>
      </w:r>
      <w:r w:rsidR="00375DBD">
        <w:t xml:space="preserve"> </w:t>
      </w:r>
      <w:r>
        <w:t>(for</w:t>
      </w:r>
      <w:r w:rsidR="00375DBD">
        <w:t xml:space="preserve"> </w:t>
      </w:r>
      <w:r>
        <w:t>example,</w:t>
      </w:r>
      <w:r w:rsidR="00375DBD">
        <w:t xml:space="preserve"> </w:t>
      </w:r>
      <w:r>
        <w:t>TLS</w:t>
      </w:r>
      <w:r w:rsidR="00375DBD">
        <w:t xml:space="preserve"> </w:t>
      </w:r>
      <w:r>
        <w:t>2.0)</w:t>
      </w:r>
      <w:r w:rsidR="00375DBD">
        <w:t xml:space="preserve"> </w:t>
      </w:r>
      <w:r>
        <w:t>and</w:t>
      </w:r>
      <w:r w:rsidR="00375DBD">
        <w:t xml:space="preserve"> </w:t>
      </w:r>
      <w:r>
        <w:t>which</w:t>
      </w:r>
      <w:r w:rsidR="00375DBD">
        <w:t xml:space="preserve"> </w:t>
      </w:r>
      <w:r>
        <w:t>cipher</w:t>
      </w:r>
      <w:r w:rsidR="00375DBD">
        <w:t xml:space="preserve"> </w:t>
      </w:r>
      <w:r>
        <w:t>suite</w:t>
      </w:r>
      <w:r w:rsidR="00375DBD">
        <w:t xml:space="preserve"> </w:t>
      </w:r>
      <w:r>
        <w:t>to</w:t>
      </w:r>
      <w:r w:rsidR="00375DBD">
        <w:t xml:space="preserve"> </w:t>
      </w:r>
      <w:r>
        <w:t>use</w:t>
      </w:r>
      <w:r w:rsidR="00375DBD">
        <w:t xml:space="preserve"> </w:t>
      </w:r>
      <w:r>
        <w:t>to</w:t>
      </w:r>
      <w:r w:rsidR="00375DBD">
        <w:t xml:space="preserve"> </w:t>
      </w:r>
      <w:r>
        <w:t>protect</w:t>
      </w:r>
      <w:r w:rsidR="00375DBD">
        <w:t xml:space="preserve"> </w:t>
      </w:r>
      <w:r>
        <w:t>the</w:t>
      </w:r>
      <w:r w:rsidR="00375DBD">
        <w:t xml:space="preserve"> </w:t>
      </w:r>
      <w:r>
        <w:t>data</w:t>
      </w:r>
      <w:r w:rsidR="00375DBD">
        <w:t xml:space="preserve"> </w:t>
      </w:r>
      <w:r>
        <w:t>being</w:t>
      </w:r>
      <w:r w:rsidR="00375DBD">
        <w:t xml:space="preserve"> </w:t>
      </w:r>
      <w:r>
        <w:t>transferred.</w:t>
      </w:r>
      <w:r w:rsidR="00375DBD">
        <w:t xml:space="preserve"> </w:t>
      </w:r>
      <w:r>
        <w:t>A</w:t>
      </w:r>
      <w:r w:rsidR="00375DBD">
        <w:t xml:space="preserve"> </w:t>
      </w:r>
      <w:r>
        <w:t>cipher</w:t>
      </w:r>
      <w:r w:rsidR="00375DBD">
        <w:t xml:space="preserve"> </w:t>
      </w:r>
      <w:r>
        <w:t>suite</w:t>
      </w:r>
      <w:r w:rsidR="00375DBD">
        <w:t xml:space="preserve"> </w:t>
      </w:r>
      <w:r>
        <w:t>is</w:t>
      </w:r>
      <w:r w:rsidR="00375DBD">
        <w:t xml:space="preserve"> </w:t>
      </w:r>
      <w:r>
        <w:t>a</w:t>
      </w:r>
      <w:r w:rsidR="00375DBD">
        <w:t xml:space="preserve"> </w:t>
      </w:r>
      <w:r>
        <w:t>distinct</w:t>
      </w:r>
      <w:r w:rsidR="00375DBD">
        <w:t xml:space="preserve"> </w:t>
      </w:r>
      <w:r>
        <w:t>set</w:t>
      </w:r>
      <w:r w:rsidR="00375DBD">
        <w:t xml:space="preserve"> </w:t>
      </w:r>
      <w:r>
        <w:t>of</w:t>
      </w:r>
      <w:r w:rsidR="00375DBD">
        <w:t xml:space="preserve"> </w:t>
      </w:r>
      <w:r>
        <w:t>algorithms</w:t>
      </w:r>
      <w:r w:rsidR="00375DBD">
        <w:t xml:space="preserve"> </w:t>
      </w:r>
      <w:r>
        <w:t>to</w:t>
      </w:r>
      <w:r w:rsidR="00375DBD">
        <w:t xml:space="preserve"> </w:t>
      </w:r>
      <w:r>
        <w:t>provide</w:t>
      </w:r>
      <w:r w:rsidR="00375DBD">
        <w:t xml:space="preserve"> </w:t>
      </w:r>
      <w:r>
        <w:t>for</w:t>
      </w:r>
      <w:r w:rsidR="00375DBD">
        <w:t xml:space="preserve"> </w:t>
      </w:r>
      <w:r>
        <w:t>key</w:t>
      </w:r>
      <w:r w:rsidR="00375DBD">
        <w:t xml:space="preserve"> </w:t>
      </w:r>
      <w:r>
        <w:t>exchange</w:t>
      </w:r>
      <w:r w:rsidR="00375DBD">
        <w:t xml:space="preserve"> </w:t>
      </w:r>
      <w:r>
        <w:t>and</w:t>
      </w:r>
      <w:r w:rsidR="00375DBD">
        <w:t xml:space="preserve"> </w:t>
      </w:r>
      <w:r>
        <w:t>the</w:t>
      </w:r>
      <w:r w:rsidR="00375DBD">
        <w:t xml:space="preserve"> </w:t>
      </w:r>
      <w:r>
        <w:t>encryption</w:t>
      </w:r>
      <w:r w:rsidR="00375DBD">
        <w:t xml:space="preserve"> </w:t>
      </w:r>
      <w:r>
        <w:t>algorithms</w:t>
      </w:r>
      <w:r w:rsidR="00375DBD">
        <w:t xml:space="preserve"> </w:t>
      </w:r>
      <w:r>
        <w:t>to</w:t>
      </w:r>
      <w:r w:rsidR="00375DBD">
        <w:t xml:space="preserve"> </w:t>
      </w:r>
      <w:r>
        <w:t>be</w:t>
      </w:r>
      <w:r w:rsidR="00375DBD">
        <w:t xml:space="preserve"> </w:t>
      </w:r>
      <w:r>
        <w:t>used</w:t>
      </w:r>
      <w:r w:rsidR="00375DBD">
        <w:t xml:space="preserve"> </w:t>
      </w:r>
      <w:r>
        <w:t>for</w:t>
      </w:r>
      <w:r w:rsidR="00375DBD">
        <w:t xml:space="preserve"> </w:t>
      </w:r>
      <w:r>
        <w:t>both</w:t>
      </w:r>
      <w:r w:rsidR="00375DBD">
        <w:t xml:space="preserve"> </w:t>
      </w:r>
      <w:r>
        <w:t>bulk</w:t>
      </w:r>
      <w:r w:rsidR="00375DBD">
        <w:t xml:space="preserve"> </w:t>
      </w:r>
      <w:r>
        <w:t>encryption</w:t>
      </w:r>
      <w:r w:rsidR="00375DBD">
        <w:t xml:space="preserve"> </w:t>
      </w:r>
      <w:r>
        <w:t>and</w:t>
      </w:r>
      <w:r w:rsidR="00375DBD">
        <w:t xml:space="preserve"> </w:t>
      </w:r>
      <w:r>
        <w:t>hashing.</w:t>
      </w:r>
    </w:p>
    <w:p w14:paraId="2FE01472" w14:textId="0EFE5046" w:rsidR="00E15188" w:rsidRDefault="00E15188" w:rsidP="00A57B9E">
      <w:pPr>
        <w:pStyle w:val="NormalPACKT"/>
      </w:pPr>
      <w:r>
        <w:t>In</w:t>
      </w:r>
      <w:r w:rsidR="00375DBD">
        <w:t xml:space="preserve"> </w:t>
      </w:r>
      <w:r>
        <w:t>order</w:t>
      </w:r>
      <w:r w:rsidR="00375DBD">
        <w:t xml:space="preserve"> </w:t>
      </w:r>
      <w:r>
        <w:t>to</w:t>
      </w:r>
      <w:r w:rsidR="00375DBD">
        <w:t xml:space="preserve"> </w:t>
      </w:r>
      <w:r>
        <w:t>set</w:t>
      </w:r>
      <w:r w:rsidR="00375DBD">
        <w:t xml:space="preserve"> </w:t>
      </w:r>
      <w:r>
        <w:t>up</w:t>
      </w:r>
      <w:r w:rsidR="00375DBD">
        <w:t xml:space="preserve"> </w:t>
      </w:r>
      <w:r>
        <w:t>IIS</w:t>
      </w:r>
      <w:r w:rsidR="00375DBD">
        <w:t xml:space="preserve"> </w:t>
      </w:r>
      <w:r>
        <w:t>for</w:t>
      </w:r>
      <w:r w:rsidR="00375DBD">
        <w:t xml:space="preserve"> </w:t>
      </w:r>
      <w:r>
        <w:t>secure</w:t>
      </w:r>
      <w:r w:rsidR="00375DBD">
        <w:t xml:space="preserve"> </w:t>
      </w:r>
      <w:r>
        <w:t>transfer,</w:t>
      </w:r>
      <w:r w:rsidR="00375DBD">
        <w:t xml:space="preserve"> </w:t>
      </w:r>
      <w:r>
        <w:t>first,</w:t>
      </w:r>
      <w:r w:rsidR="00375DBD">
        <w:t xml:space="preserve"> </w:t>
      </w:r>
      <w:r>
        <w:t>you</w:t>
      </w:r>
      <w:r w:rsidR="00375DBD">
        <w:t xml:space="preserve"> </w:t>
      </w:r>
      <w:r>
        <w:t>need</w:t>
      </w:r>
      <w:r w:rsidR="00375DBD">
        <w:t xml:space="preserve"> </w:t>
      </w:r>
      <w:r>
        <w:t>a</w:t>
      </w:r>
      <w:r w:rsidR="00375DBD">
        <w:t xml:space="preserve"> </w:t>
      </w:r>
      <w:r>
        <w:t>certificate.</w:t>
      </w:r>
      <w:r w:rsidR="00375DBD">
        <w:t xml:space="preserve"> </w:t>
      </w:r>
      <w:r>
        <w:t>The</w:t>
      </w:r>
      <w:r w:rsidR="00375DBD">
        <w:t xml:space="preserve"> </w:t>
      </w:r>
      <w:r>
        <w:t>certificate</w:t>
      </w:r>
      <w:r w:rsidR="00375DBD">
        <w:t xml:space="preserve"> </w:t>
      </w:r>
      <w:r>
        <w:t>identifies</w:t>
      </w:r>
      <w:r w:rsidR="00375DBD">
        <w:t xml:space="preserve"> </w:t>
      </w:r>
      <w:r>
        <w:t>the</w:t>
      </w:r>
      <w:r w:rsidR="00375DBD">
        <w:t xml:space="preserve"> </w:t>
      </w:r>
      <w:r>
        <w:t>server</w:t>
      </w:r>
      <w:r w:rsidR="00375DBD">
        <w:t xml:space="preserve"> </w:t>
      </w:r>
      <w:r>
        <w:t>by</w:t>
      </w:r>
      <w:r w:rsidR="00375DBD">
        <w:t xml:space="preserve"> </w:t>
      </w:r>
      <w:r>
        <w:t>name</w:t>
      </w:r>
      <w:r w:rsidR="00375DBD">
        <w:t xml:space="preserve"> </w:t>
      </w:r>
      <w:r>
        <w:t>and</w:t>
      </w:r>
      <w:r w:rsidR="00375DBD">
        <w:t xml:space="preserve"> </w:t>
      </w:r>
      <w:r>
        <w:t>specifies</w:t>
      </w:r>
      <w:r w:rsidR="00375DBD">
        <w:t xml:space="preserve"> </w:t>
      </w:r>
      <w:r>
        <w:t>what</w:t>
      </w:r>
      <w:r w:rsidR="00375DBD">
        <w:t xml:space="preserve"> </w:t>
      </w:r>
      <w:r>
        <w:t>the</w:t>
      </w:r>
      <w:r w:rsidR="00375DBD">
        <w:t xml:space="preserve"> </w:t>
      </w:r>
      <w:r>
        <w:t>certificate</w:t>
      </w:r>
      <w:r w:rsidR="00375DBD">
        <w:t xml:space="preserve"> </w:t>
      </w:r>
      <w:r>
        <w:t>can</w:t>
      </w:r>
      <w:r w:rsidR="00375DBD">
        <w:t xml:space="preserve"> </w:t>
      </w:r>
      <w:r>
        <w:t>be</w:t>
      </w:r>
      <w:r w:rsidR="00375DBD">
        <w:t xml:space="preserve"> </w:t>
      </w:r>
      <w:r>
        <w:t>used</w:t>
      </w:r>
      <w:r w:rsidR="00375DBD">
        <w:t xml:space="preserve"> </w:t>
      </w:r>
      <w:r>
        <w:t>for.</w:t>
      </w:r>
      <w:r w:rsidR="00375DBD">
        <w:t xml:space="preserve"> </w:t>
      </w:r>
      <w:r>
        <w:t>Public</w:t>
      </w:r>
      <w:r w:rsidR="00375DBD">
        <w:t xml:space="preserve"> </w:t>
      </w:r>
      <w:r>
        <w:t>and</w:t>
      </w:r>
      <w:r w:rsidR="00375DBD">
        <w:t xml:space="preserve"> </w:t>
      </w:r>
      <w:r>
        <w:t>private</w:t>
      </w:r>
      <w:r w:rsidR="00375DBD">
        <w:t xml:space="preserve"> </w:t>
      </w:r>
      <w:r>
        <w:t>keys</w:t>
      </w:r>
      <w:r w:rsidR="00375DBD">
        <w:t xml:space="preserve"> </w:t>
      </w:r>
      <w:r>
        <w:t>are</w:t>
      </w:r>
      <w:r w:rsidR="00375DBD">
        <w:t xml:space="preserve"> </w:t>
      </w:r>
      <w:r>
        <w:t>associated</w:t>
      </w:r>
      <w:r w:rsidR="00375DBD">
        <w:t xml:space="preserve"> </w:t>
      </w:r>
      <w:r>
        <w:t>with</w:t>
      </w:r>
      <w:r w:rsidR="00375DBD">
        <w:t xml:space="preserve"> </w:t>
      </w:r>
      <w:r>
        <w:t>the</w:t>
      </w:r>
      <w:r w:rsidR="00375DBD">
        <w:t xml:space="preserve"> </w:t>
      </w:r>
      <w:r>
        <w:t>certificate.</w:t>
      </w:r>
    </w:p>
    <w:p w14:paraId="427D1488" w14:textId="0675BF72" w:rsidR="00E15188" w:rsidRDefault="00E15188" w:rsidP="00A57B9E">
      <w:pPr>
        <w:pStyle w:val="NormalPACKT"/>
      </w:pPr>
      <w:r>
        <w:t>If</w:t>
      </w:r>
      <w:r w:rsidR="00375DBD">
        <w:t xml:space="preserve"> </w:t>
      </w:r>
      <w:r>
        <w:t>you</w:t>
      </w:r>
      <w:r w:rsidR="00375DBD">
        <w:t xml:space="preserve"> </w:t>
      </w:r>
      <w:r>
        <w:t>are</w:t>
      </w:r>
      <w:r w:rsidR="00375DBD">
        <w:t xml:space="preserve"> </w:t>
      </w:r>
      <w:r>
        <w:t>setting</w:t>
      </w:r>
      <w:r w:rsidR="00375DBD">
        <w:t xml:space="preserve"> </w:t>
      </w:r>
      <w:r>
        <w:t>up</w:t>
      </w:r>
      <w:r w:rsidR="00375DBD">
        <w:t xml:space="preserve"> </w:t>
      </w:r>
      <w:r>
        <w:t>IIS</w:t>
      </w:r>
      <w:r w:rsidR="00375DBD">
        <w:t xml:space="preserve"> </w:t>
      </w:r>
      <w:r>
        <w:t>as</w:t>
      </w:r>
      <w:r w:rsidR="00375DBD">
        <w:t xml:space="preserve"> </w:t>
      </w:r>
      <w:r>
        <w:t>an</w:t>
      </w:r>
      <w:r w:rsidR="00375DBD">
        <w:t xml:space="preserve"> </w:t>
      </w:r>
      <w:r>
        <w:t>internal</w:t>
      </w:r>
      <w:r w:rsidR="00375DBD">
        <w:t xml:space="preserve"> </w:t>
      </w:r>
      <w:r>
        <w:t>web</w:t>
      </w:r>
      <w:r w:rsidR="00375DBD">
        <w:t xml:space="preserve"> </w:t>
      </w:r>
      <w:r>
        <w:t>server,</w:t>
      </w:r>
      <w:r w:rsidR="00375DBD">
        <w:t xml:space="preserve"> </w:t>
      </w:r>
      <w:r>
        <w:t>then</w:t>
      </w:r>
      <w:r w:rsidR="00375DBD">
        <w:t xml:space="preserve"> </w:t>
      </w:r>
      <w:r>
        <w:t>you</w:t>
      </w:r>
      <w:r w:rsidR="00375DBD">
        <w:t xml:space="preserve"> </w:t>
      </w:r>
      <w:r>
        <w:t>should</w:t>
      </w:r>
      <w:r w:rsidR="00375DBD">
        <w:t xml:space="preserve"> </w:t>
      </w:r>
      <w:r>
        <w:t>use</w:t>
      </w:r>
      <w:r w:rsidR="00375DBD">
        <w:t xml:space="preserve"> </w:t>
      </w:r>
      <w:r>
        <w:t>your</w:t>
      </w:r>
      <w:r w:rsidR="00375DBD">
        <w:t xml:space="preserve"> </w:t>
      </w:r>
      <w:r>
        <w:t>internal</w:t>
      </w:r>
      <w:r w:rsidR="00375DBD">
        <w:t xml:space="preserve"> </w:t>
      </w:r>
      <w:r w:rsidRPr="00A57B9E">
        <w:rPr>
          <w:rStyle w:val="KeyWordPACKT"/>
        </w:rPr>
        <w:t>Certificate</w:t>
      </w:r>
      <w:r w:rsidR="00375DBD">
        <w:rPr>
          <w:rStyle w:val="KeyWordPACKT"/>
        </w:rPr>
        <w:t xml:space="preserve"> </w:t>
      </w:r>
      <w:r w:rsidRPr="00A57B9E">
        <w:rPr>
          <w:rStyle w:val="KeyWordPACKT"/>
        </w:rPr>
        <w:t>Authority</w:t>
      </w:r>
      <w:r w:rsidR="00375DBD">
        <w:t xml:space="preserve"> </w:t>
      </w:r>
      <w:r>
        <w:t>(</w:t>
      </w:r>
      <w:r w:rsidRPr="00A57B9E">
        <w:rPr>
          <w:rStyle w:val="KeyWordPACKT"/>
        </w:rPr>
        <w:t>CA</w:t>
      </w:r>
      <w:r>
        <w:t>)</w:t>
      </w:r>
      <w:r w:rsidR="00375DBD">
        <w:t xml:space="preserve"> </w:t>
      </w:r>
      <w:r>
        <w:t>to</w:t>
      </w:r>
      <w:r w:rsidR="00375DBD">
        <w:t xml:space="preserve"> </w:t>
      </w:r>
      <w:r>
        <w:t>create</w:t>
      </w:r>
      <w:r w:rsidR="00375DBD">
        <w:t xml:space="preserve"> </w:t>
      </w:r>
      <w:r>
        <w:t>the</w:t>
      </w:r>
      <w:r w:rsidR="00375DBD">
        <w:t xml:space="preserve"> </w:t>
      </w:r>
      <w:r>
        <w:t>web</w:t>
      </w:r>
      <w:r w:rsidR="00375DBD">
        <w:t xml:space="preserve"> </w:t>
      </w:r>
      <w:r>
        <w:t>server</w:t>
      </w:r>
      <w:r w:rsidR="00375DBD">
        <w:t xml:space="preserve"> </w:t>
      </w:r>
      <w:r>
        <w:t>certificate.</w:t>
      </w:r>
      <w:r w:rsidR="00375DBD">
        <w:t xml:space="preserve"> </w:t>
      </w:r>
      <w:r>
        <w:t>If</w:t>
      </w:r>
      <w:r w:rsidR="00375DBD">
        <w:t xml:space="preserve"> </w:t>
      </w:r>
      <w:r>
        <w:t>your</w:t>
      </w:r>
      <w:r w:rsidR="00375DBD">
        <w:t xml:space="preserve"> </w:t>
      </w:r>
      <w:r>
        <w:t>web</w:t>
      </w:r>
      <w:r w:rsidR="00375DBD">
        <w:t xml:space="preserve"> </w:t>
      </w:r>
      <w:r>
        <w:t>server</w:t>
      </w:r>
      <w:r w:rsidR="00375DBD">
        <w:t xml:space="preserve"> </w:t>
      </w:r>
      <w:r>
        <w:t>is</w:t>
      </w:r>
      <w:r w:rsidR="00375DBD">
        <w:t xml:space="preserve"> </w:t>
      </w:r>
      <w:r>
        <w:t>to</w:t>
      </w:r>
      <w:r w:rsidR="00375DBD">
        <w:t xml:space="preserve"> </w:t>
      </w:r>
      <w:r>
        <w:t>be</w:t>
      </w:r>
      <w:r w:rsidR="00375DBD">
        <w:t xml:space="preserve"> </w:t>
      </w:r>
      <w:r>
        <w:t>internet-facing,</w:t>
      </w:r>
      <w:r w:rsidR="00375DBD">
        <w:t xml:space="preserve"> </w:t>
      </w:r>
      <w:r>
        <w:t>then</w:t>
      </w:r>
      <w:r w:rsidR="00375DBD">
        <w:t xml:space="preserve"> </w:t>
      </w:r>
      <w:r>
        <w:t>you</w:t>
      </w:r>
      <w:r w:rsidR="00375DBD">
        <w:t xml:space="preserve"> </w:t>
      </w:r>
      <w:r>
        <w:t>should</w:t>
      </w:r>
      <w:r w:rsidR="00375DBD">
        <w:t xml:space="preserve"> </w:t>
      </w:r>
      <w:r>
        <w:t>get</w:t>
      </w:r>
      <w:r w:rsidR="00375DBD">
        <w:t xml:space="preserve"> </w:t>
      </w:r>
      <w:r>
        <w:t>a</w:t>
      </w:r>
      <w:r w:rsidR="00375DBD">
        <w:t xml:space="preserve"> </w:t>
      </w:r>
      <w:r>
        <w:t>certificate</w:t>
      </w:r>
      <w:r w:rsidR="00375DBD">
        <w:t xml:space="preserve"> </w:t>
      </w:r>
      <w:r>
        <w:t>from</w:t>
      </w:r>
      <w:r w:rsidR="00375DBD">
        <w:t xml:space="preserve"> </w:t>
      </w:r>
      <w:r>
        <w:t>a</w:t>
      </w:r>
      <w:r w:rsidR="00375DBD">
        <w:t xml:space="preserve"> </w:t>
      </w:r>
      <w:r>
        <w:t>public</w:t>
      </w:r>
      <w:r w:rsidR="00375DBD">
        <w:t xml:space="preserve"> </w:t>
      </w:r>
      <w:r>
        <w:t>CA.</w:t>
      </w:r>
      <w:r w:rsidR="00375DBD">
        <w:t xml:space="preserve"> </w:t>
      </w:r>
      <w:r>
        <w:t>Remember</w:t>
      </w:r>
      <w:r w:rsidR="00375DBD">
        <w:t xml:space="preserve"> </w:t>
      </w:r>
      <w:r>
        <w:t>that</w:t>
      </w:r>
      <w:r w:rsidR="00375DBD">
        <w:t xml:space="preserve"> </w:t>
      </w:r>
      <w:r>
        <w:t>the</w:t>
      </w:r>
      <w:r w:rsidR="00375DBD">
        <w:t xml:space="preserve"> </w:t>
      </w:r>
      <w:r>
        <w:t>certificate</w:t>
      </w:r>
      <w:r w:rsidR="00375DBD">
        <w:t xml:space="preserve"> </w:t>
      </w:r>
      <w:r>
        <w:t>should</w:t>
      </w:r>
      <w:r w:rsidR="00375DBD">
        <w:t xml:space="preserve"> </w:t>
      </w:r>
      <w:r>
        <w:t>be</w:t>
      </w:r>
      <w:r w:rsidR="00375DBD">
        <w:t xml:space="preserve"> </w:t>
      </w:r>
      <w:r>
        <w:t>issued</w:t>
      </w:r>
      <w:r w:rsidR="00375DBD">
        <w:t xml:space="preserve"> </w:t>
      </w:r>
      <w:r>
        <w:t>(and</w:t>
      </w:r>
      <w:r w:rsidR="00375DBD">
        <w:t xml:space="preserve"> </w:t>
      </w:r>
      <w:r>
        <w:t>signed)</w:t>
      </w:r>
      <w:r w:rsidR="00375DBD">
        <w:t xml:space="preserve"> </w:t>
      </w:r>
      <w:r>
        <w:t>by</w:t>
      </w:r>
      <w:r w:rsidR="00375DBD">
        <w:t xml:space="preserve"> </w:t>
      </w:r>
      <w:r>
        <w:t>a</w:t>
      </w:r>
      <w:r w:rsidR="00375DBD">
        <w:t xml:space="preserve"> </w:t>
      </w:r>
      <w:r>
        <w:t>CA</w:t>
      </w:r>
      <w:r w:rsidR="00375DBD">
        <w:t xml:space="preserve"> </w:t>
      </w:r>
      <w:r>
        <w:t>that</w:t>
      </w:r>
      <w:r w:rsidR="00375DBD">
        <w:t xml:space="preserve"> </w:t>
      </w:r>
      <w:r>
        <w:t>is</w:t>
      </w:r>
      <w:r w:rsidR="00375DBD">
        <w:t xml:space="preserve"> </w:t>
      </w:r>
      <w:r>
        <w:t>explicitly</w:t>
      </w:r>
      <w:r w:rsidR="00375DBD">
        <w:t xml:space="preserve"> </w:t>
      </w:r>
      <w:r>
        <w:t>trusted</w:t>
      </w:r>
      <w:r w:rsidR="00375DBD">
        <w:t xml:space="preserve"> </w:t>
      </w:r>
      <w:r>
        <w:t>by</w:t>
      </w:r>
      <w:r w:rsidR="00375DBD">
        <w:t xml:space="preserve"> </w:t>
      </w:r>
      <w:r>
        <w:t>any</w:t>
      </w:r>
      <w:r w:rsidR="00375DBD">
        <w:t xml:space="preserve"> </w:t>
      </w:r>
      <w:r>
        <w:t>client</w:t>
      </w:r>
      <w:r w:rsidR="00375DBD">
        <w:t xml:space="preserve"> </w:t>
      </w:r>
      <w:r>
        <w:t>accessing</w:t>
      </w:r>
      <w:r w:rsidR="00375DBD">
        <w:t xml:space="preserve"> </w:t>
      </w:r>
      <w:r>
        <w:t>the</w:t>
      </w:r>
      <w:r w:rsidR="00375DBD">
        <w:t xml:space="preserve"> </w:t>
      </w:r>
      <w:r>
        <w:t>secure</w:t>
      </w:r>
      <w:r w:rsidR="00375DBD">
        <w:t xml:space="preserve"> </w:t>
      </w:r>
      <w:r>
        <w:t>site.</w:t>
      </w:r>
      <w:r w:rsidR="00375DBD">
        <w:t xml:space="preserve"> </w:t>
      </w:r>
      <w:r>
        <w:t>Many</w:t>
      </w:r>
      <w:r w:rsidR="00375DBD">
        <w:t xml:space="preserve"> </w:t>
      </w:r>
      <w:r>
        <w:t>public</w:t>
      </w:r>
      <w:r w:rsidR="00375DBD">
        <w:t xml:space="preserve"> </w:t>
      </w:r>
      <w:r>
        <w:t>CAs</w:t>
      </w:r>
      <w:r w:rsidR="00375DBD">
        <w:t xml:space="preserve"> </w:t>
      </w:r>
      <w:r>
        <w:t>around</w:t>
      </w:r>
      <w:r w:rsidR="00375DBD">
        <w:t xml:space="preserve"> </w:t>
      </w:r>
      <w:r>
        <w:t>the</w:t>
      </w:r>
      <w:r w:rsidR="00375DBD">
        <w:t xml:space="preserve"> </w:t>
      </w:r>
      <w:r>
        <w:t>world</w:t>
      </w:r>
      <w:r w:rsidR="00375DBD">
        <w:t xml:space="preserve"> </w:t>
      </w:r>
      <w:r>
        <w:t>are</w:t>
      </w:r>
      <w:r w:rsidR="00375DBD">
        <w:t xml:space="preserve"> </w:t>
      </w:r>
      <w:r>
        <w:t>automatically</w:t>
      </w:r>
      <w:r w:rsidR="00375DBD">
        <w:t xml:space="preserve"> </w:t>
      </w:r>
      <w:r>
        <w:t>trusted</w:t>
      </w:r>
      <w:r w:rsidR="00375DBD">
        <w:t xml:space="preserve"> </w:t>
      </w:r>
      <w:r>
        <w:t>by</w:t>
      </w:r>
      <w:r w:rsidR="00375DBD">
        <w:t xml:space="preserve"> </w:t>
      </w:r>
      <w:r>
        <w:t>most</w:t>
      </w:r>
      <w:r w:rsidR="00375DBD">
        <w:t xml:space="preserve"> </w:t>
      </w:r>
      <w:r>
        <w:t>modern</w:t>
      </w:r>
      <w:r w:rsidR="00375DBD">
        <w:t xml:space="preserve"> </w:t>
      </w:r>
      <w:r>
        <w:t>browsers.</w:t>
      </w:r>
      <w:r w:rsidR="00375DBD">
        <w:t xml:space="preserve"> </w:t>
      </w:r>
      <w:r>
        <w:t>Additionally,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configure</w:t>
      </w:r>
      <w:r w:rsidR="00375DBD">
        <w:t xml:space="preserve"> </w:t>
      </w:r>
      <w:r>
        <w:t>workstations</w:t>
      </w:r>
      <w:r w:rsidR="00375DBD">
        <w:t xml:space="preserve"> </w:t>
      </w:r>
      <w:r>
        <w:t>and</w:t>
      </w:r>
      <w:r w:rsidR="00375DBD">
        <w:t xml:space="preserve"> </w:t>
      </w:r>
      <w:r>
        <w:t>servers</w:t>
      </w:r>
      <w:r w:rsidR="00375DBD">
        <w:t xml:space="preserve"> </w:t>
      </w:r>
      <w:r>
        <w:t>to</w:t>
      </w:r>
      <w:r w:rsidR="00375DBD">
        <w:t xml:space="preserve"> </w:t>
      </w:r>
      <w:r>
        <w:t>enroll</w:t>
      </w:r>
      <w:r w:rsidR="00375DBD">
        <w:t xml:space="preserve"> </w:t>
      </w:r>
      <w:r>
        <w:t>the</w:t>
      </w:r>
      <w:r w:rsidR="00375DBD">
        <w:t xml:space="preserve"> </w:t>
      </w:r>
      <w:r>
        <w:t>root</w:t>
      </w:r>
      <w:r w:rsidR="00375DBD">
        <w:t xml:space="preserve"> </w:t>
      </w:r>
      <w:r>
        <w:t>CA</w:t>
      </w:r>
      <w:r w:rsidR="00375DBD">
        <w:t xml:space="preserve"> </w:t>
      </w:r>
      <w:r>
        <w:t>certificate</w:t>
      </w:r>
      <w:r w:rsidR="00375DBD">
        <w:t xml:space="preserve"> </w:t>
      </w:r>
      <w:r>
        <w:t>for</w:t>
      </w:r>
      <w:r w:rsidR="00375DBD">
        <w:t xml:space="preserve"> </w:t>
      </w:r>
      <w:r>
        <w:t>your</w:t>
      </w:r>
      <w:r w:rsidR="00375DBD">
        <w:t xml:space="preserve"> </w:t>
      </w:r>
      <w:r>
        <w:t>internal</w:t>
      </w:r>
      <w:r w:rsidR="00375DBD">
        <w:t xml:space="preserve"> </w:t>
      </w:r>
      <w:r>
        <w:t>CA</w:t>
      </w:r>
      <w:r w:rsidR="00375DBD">
        <w:t xml:space="preserve"> </w:t>
      </w:r>
      <w:r>
        <w:t>automatically.</w:t>
      </w:r>
    </w:p>
    <w:p w14:paraId="53898B4F" w14:textId="2259C9B9" w:rsidR="00E15188" w:rsidRDefault="00E15188" w:rsidP="00A57B9E">
      <w:pPr>
        <w:pStyle w:val="NormalPACKT"/>
      </w:pPr>
      <w:r>
        <w:t>In</w:t>
      </w:r>
      <w:r w:rsidR="00375DBD">
        <w:t xml:space="preserve"> </w:t>
      </w:r>
      <w:r>
        <w:t>this</w:t>
      </w:r>
      <w:r w:rsidR="00375DBD">
        <w:t xml:space="preserve"> </w:t>
      </w:r>
      <w:r>
        <w:t>recipe,</w:t>
      </w:r>
      <w:r w:rsidR="00375DBD">
        <w:t xml:space="preserve"> </w:t>
      </w:r>
      <w:r>
        <w:t>you</w:t>
      </w:r>
      <w:r w:rsidR="00375DBD">
        <w:t xml:space="preserve"> </w:t>
      </w:r>
      <w:r>
        <w:t>use</w:t>
      </w:r>
      <w:r w:rsidR="00375DBD">
        <w:t xml:space="preserve"> </w:t>
      </w:r>
      <w:r>
        <w:t>self-signed</w:t>
      </w:r>
      <w:r w:rsidR="00375DBD">
        <w:t xml:space="preserve"> </w:t>
      </w:r>
      <w:r>
        <w:t>certificates.</w:t>
      </w:r>
      <w:r w:rsidR="00375DBD">
        <w:t xml:space="preserve"> </w:t>
      </w:r>
      <w:r>
        <w:t>This</w:t>
      </w:r>
      <w:r w:rsidR="00375DBD">
        <w:t xml:space="preserve"> </w:t>
      </w:r>
      <w:r>
        <w:t>works</w:t>
      </w:r>
      <w:r w:rsidR="00375DBD">
        <w:t xml:space="preserve"> </w:t>
      </w:r>
      <w:r>
        <w:t>wonderfully</w:t>
      </w:r>
      <w:r w:rsidR="00375DBD">
        <w:t xml:space="preserve"> </w:t>
      </w:r>
      <w:r>
        <w:t>in</w:t>
      </w:r>
      <w:r w:rsidR="00375DBD">
        <w:t xml:space="preserve"> </w:t>
      </w:r>
      <w:r>
        <w:t>a</w:t>
      </w:r>
      <w:r w:rsidR="00375DBD">
        <w:t xml:space="preserve"> </w:t>
      </w:r>
      <w:r>
        <w:t>test</w:t>
      </w:r>
      <w:r w:rsidR="00375DBD">
        <w:t xml:space="preserve"> </w:t>
      </w:r>
      <w:proofErr w:type="gramStart"/>
      <w:r>
        <w:t>environment,</w:t>
      </w:r>
      <w:r w:rsidR="00375DBD">
        <w:t xml:space="preserve"> </w:t>
      </w:r>
      <w:r>
        <w:t>but</w:t>
      </w:r>
      <w:proofErr w:type="gramEnd"/>
      <w:r w:rsidR="00375DBD">
        <w:t xml:space="preserve"> </w:t>
      </w:r>
      <w:r>
        <w:t>should</w:t>
      </w:r>
      <w:r w:rsidR="00375DBD">
        <w:t xml:space="preserve"> </w:t>
      </w:r>
      <w:r>
        <w:t>never</w:t>
      </w:r>
      <w:r w:rsidR="00375DBD">
        <w:t xml:space="preserve"> </w:t>
      </w:r>
      <w:r>
        <w:t>be</w:t>
      </w:r>
      <w:r w:rsidR="00375DBD">
        <w:t xml:space="preserve"> </w:t>
      </w:r>
      <w:r>
        <w:t>used</w:t>
      </w:r>
      <w:r w:rsidR="00375DBD">
        <w:t xml:space="preserve"> </w:t>
      </w:r>
      <w:r>
        <w:t>in</w:t>
      </w:r>
      <w:r w:rsidR="00375DBD">
        <w:t xml:space="preserve"> </w:t>
      </w:r>
      <w:r>
        <w:t>production.</w:t>
      </w:r>
      <w:r w:rsidR="00375DBD">
        <w:t xml:space="preserve"> </w:t>
      </w:r>
      <w:r>
        <w:t>The</w:t>
      </w:r>
      <w:r w:rsidR="00375DBD">
        <w:t xml:space="preserve"> </w:t>
      </w:r>
      <w:r>
        <w:t>technique</w:t>
      </w:r>
      <w:r w:rsidR="00375DBD">
        <w:t xml:space="preserve"> </w:t>
      </w:r>
      <w:r>
        <w:t>that</w:t>
      </w:r>
      <w:r w:rsidR="00375DBD">
        <w:t xml:space="preserve"> </w:t>
      </w:r>
      <w:r>
        <w:t>you</w:t>
      </w:r>
      <w:r w:rsidR="00375DBD">
        <w:t xml:space="preserve"> </w:t>
      </w:r>
      <w:r>
        <w:t>use</w:t>
      </w:r>
      <w:r w:rsidR="00375DBD">
        <w:t xml:space="preserve"> </w:t>
      </w:r>
      <w:r>
        <w:t>in</w:t>
      </w:r>
      <w:r w:rsidR="00375DBD">
        <w:t xml:space="preserve"> </w:t>
      </w:r>
      <w:r>
        <w:t>this</w:t>
      </w:r>
      <w:r w:rsidR="00375DBD">
        <w:t xml:space="preserve"> </w:t>
      </w:r>
      <w:r>
        <w:t>recipe</w:t>
      </w:r>
      <w:r w:rsidR="00375DBD">
        <w:t xml:space="preserve"> </w:t>
      </w:r>
      <w:r>
        <w:t>first</w:t>
      </w:r>
      <w:r w:rsidR="00375DBD">
        <w:t xml:space="preserve"> </w:t>
      </w:r>
      <w:r>
        <w:t>generates</w:t>
      </w:r>
      <w:r w:rsidR="00375DBD">
        <w:t xml:space="preserve"> </w:t>
      </w:r>
      <w:r>
        <w:t>a</w:t>
      </w:r>
      <w:r w:rsidR="00375DBD">
        <w:t xml:space="preserve"> </w:t>
      </w:r>
      <w:r>
        <w:t>self-signed</w:t>
      </w:r>
      <w:r w:rsidR="00375DBD">
        <w:t xml:space="preserve"> </w:t>
      </w:r>
      <w:r>
        <w:t>certificate,</w:t>
      </w:r>
      <w:r w:rsidR="00375DBD">
        <w:t xml:space="preserve"> </w:t>
      </w:r>
      <w:r>
        <w:t>which</w:t>
      </w:r>
      <w:r w:rsidR="00375DBD">
        <w:t xml:space="preserve"> </w:t>
      </w:r>
      <w:r>
        <w:t>you</w:t>
      </w:r>
      <w:r w:rsidR="00375DBD">
        <w:t xml:space="preserve"> </w:t>
      </w:r>
      <w:r>
        <w:t>then</w:t>
      </w:r>
      <w:r w:rsidR="00375DBD">
        <w:t xml:space="preserve"> </w:t>
      </w:r>
      <w:r>
        <w:t>copy</w:t>
      </w:r>
      <w:r w:rsidR="00375DBD">
        <w:t xml:space="preserve"> </w:t>
      </w:r>
      <w:r>
        <w:t>into</w:t>
      </w:r>
      <w:r w:rsidR="00375DBD">
        <w:t xml:space="preserve"> </w:t>
      </w:r>
      <w:r>
        <w:t>the</w:t>
      </w:r>
      <w:r w:rsidR="00375DBD">
        <w:t xml:space="preserve"> </w:t>
      </w:r>
      <w:r>
        <w:t>local</w:t>
      </w:r>
      <w:r w:rsidR="00375DBD">
        <w:t xml:space="preserve"> </w:t>
      </w:r>
      <w:r>
        <w:t>machine's</w:t>
      </w:r>
      <w:r w:rsidR="00375DBD">
        <w:t xml:space="preserve"> </w:t>
      </w:r>
      <w:r>
        <w:t>trusted</w:t>
      </w:r>
      <w:r w:rsidR="00375DBD">
        <w:t xml:space="preserve"> </w:t>
      </w:r>
      <w:r>
        <w:t>root</w:t>
      </w:r>
      <w:r w:rsidR="00375DBD">
        <w:t xml:space="preserve"> </w:t>
      </w:r>
      <w:r>
        <w:t>store.</w:t>
      </w:r>
      <w:r w:rsidR="00375DBD">
        <w:t xml:space="preserve"> </w:t>
      </w:r>
      <w:r>
        <w:t>This</w:t>
      </w:r>
      <w:r w:rsidR="00375DBD">
        <w:t xml:space="preserve"> </w:t>
      </w:r>
      <w:r>
        <w:t>action</w:t>
      </w:r>
      <w:r w:rsidR="00375DBD">
        <w:t xml:space="preserve"> </w:t>
      </w:r>
      <w:r>
        <w:t>makes</w:t>
      </w:r>
      <w:r w:rsidR="00375DBD">
        <w:t xml:space="preserve"> </w:t>
      </w:r>
      <w:r>
        <w:t>the</w:t>
      </w:r>
      <w:r w:rsidR="00375DBD">
        <w:t xml:space="preserve"> </w:t>
      </w:r>
      <w:r>
        <w:t>local</w:t>
      </w:r>
      <w:r w:rsidR="00375DBD">
        <w:t xml:space="preserve"> </w:t>
      </w:r>
      <w:r>
        <w:t>machine</w:t>
      </w:r>
      <w:r w:rsidR="00375DBD">
        <w:t xml:space="preserve"> </w:t>
      </w:r>
      <w:r>
        <w:t>trust</w:t>
      </w:r>
      <w:r w:rsidR="00375DBD">
        <w:t xml:space="preserve"> </w:t>
      </w:r>
      <w:r>
        <w:t>the</w:t>
      </w:r>
      <w:r w:rsidR="00375DBD">
        <w:t xml:space="preserve"> </w:t>
      </w:r>
      <w:r>
        <w:t>self-signed</w:t>
      </w:r>
      <w:r w:rsidR="00375DBD">
        <w:t xml:space="preserve"> </w:t>
      </w:r>
      <w:r>
        <w:t>certificate.</w:t>
      </w:r>
      <w:r w:rsidR="00375DBD">
        <w:t xml:space="preserve"> </w:t>
      </w:r>
      <w:r>
        <w:t>Should</w:t>
      </w:r>
      <w:r w:rsidR="00375DBD">
        <w:t xml:space="preserve"> </w:t>
      </w:r>
      <w:r>
        <w:t>you</w:t>
      </w:r>
      <w:r w:rsidR="00375DBD">
        <w:t xml:space="preserve"> </w:t>
      </w:r>
      <w:r>
        <w:t>access</w:t>
      </w:r>
      <w:r w:rsidR="00375DBD">
        <w:t xml:space="preserve"> </w:t>
      </w:r>
      <w:r>
        <w:t>the</w:t>
      </w:r>
      <w:r w:rsidR="00375DBD">
        <w:t xml:space="preserve"> </w:t>
      </w:r>
      <w:r>
        <w:t>server</w:t>
      </w:r>
      <w:r w:rsidR="00375DBD">
        <w:t xml:space="preserve"> </w:t>
      </w:r>
      <w:r>
        <w:t>from</w:t>
      </w:r>
      <w:r w:rsidR="00375DBD">
        <w:t xml:space="preserve"> </w:t>
      </w:r>
      <w:r>
        <w:t>any</w:t>
      </w:r>
      <w:r w:rsidR="00375DBD">
        <w:t xml:space="preserve"> </w:t>
      </w:r>
      <w:r>
        <w:t>other</w:t>
      </w:r>
      <w:r w:rsidR="00375DBD">
        <w:t xml:space="preserve"> </w:t>
      </w:r>
      <w:r>
        <w:t>host,</w:t>
      </w:r>
      <w:r w:rsidR="00375DBD">
        <w:t xml:space="preserve"> </w:t>
      </w:r>
      <w:r>
        <w:t>the</w:t>
      </w:r>
      <w:r w:rsidR="00375DBD">
        <w:t xml:space="preserve"> </w:t>
      </w:r>
      <w:r>
        <w:t>browser</w:t>
      </w:r>
      <w:r w:rsidR="00375DBD">
        <w:t xml:space="preserve"> </w:t>
      </w:r>
      <w:r>
        <w:t>generates</w:t>
      </w:r>
      <w:r w:rsidR="00375DBD">
        <w:t xml:space="preserve"> </w:t>
      </w:r>
      <w:r>
        <w:t>certificate</w:t>
      </w:r>
      <w:r w:rsidR="00375DBD">
        <w:t xml:space="preserve"> </w:t>
      </w:r>
      <w:r>
        <w:t>errors,</w:t>
      </w:r>
      <w:r w:rsidR="00375DBD">
        <w:t xml:space="preserve"> </w:t>
      </w:r>
      <w:r>
        <w:t>since</w:t>
      </w:r>
      <w:r w:rsidR="00375DBD">
        <w:t xml:space="preserve"> </w:t>
      </w:r>
      <w:r>
        <w:t>those</w:t>
      </w:r>
      <w:r w:rsidR="00375DBD">
        <w:t xml:space="preserve"> </w:t>
      </w:r>
      <w:r>
        <w:t>other</w:t>
      </w:r>
      <w:r w:rsidR="00375DBD">
        <w:t xml:space="preserve"> </w:t>
      </w:r>
      <w:r>
        <w:t>machines</w:t>
      </w:r>
      <w:r w:rsidR="00375DBD">
        <w:t xml:space="preserve"> </w:t>
      </w:r>
      <w:r>
        <w:t>do</w:t>
      </w:r>
      <w:r w:rsidR="00375DBD">
        <w:t xml:space="preserve"> </w:t>
      </w:r>
      <w:r>
        <w:t>not</w:t>
      </w:r>
      <w:r w:rsidR="00375DBD">
        <w:t xml:space="preserve"> </w:t>
      </w:r>
      <w:r>
        <w:t>trust</w:t>
      </w:r>
      <w:r w:rsidR="00375DBD">
        <w:t xml:space="preserve"> </w:t>
      </w:r>
      <w:r>
        <w:t>the</w:t>
      </w:r>
      <w:r w:rsidR="00375DBD">
        <w:t xml:space="preserve"> </w:t>
      </w:r>
      <w:r>
        <w:t>certificate.</w:t>
      </w:r>
    </w:p>
    <w:p w14:paraId="5EB230BC" w14:textId="35798D71" w:rsidR="00E15188" w:rsidRPr="00A57B9E" w:rsidRDefault="00E15188" w:rsidP="00A57B9E">
      <w:pPr>
        <w:pStyle w:val="Heading2"/>
      </w:pPr>
      <w:r w:rsidRPr="00A57B9E">
        <w:t>Getting</w:t>
      </w:r>
      <w:r w:rsidR="00375DBD">
        <w:t xml:space="preserve"> </w:t>
      </w:r>
      <w:r w:rsidRPr="00A57B9E">
        <w:t>ready</w:t>
      </w:r>
    </w:p>
    <w:p w14:paraId="750490BC" w14:textId="2B1BBF70" w:rsidR="00E15188" w:rsidRDefault="00E15188" w:rsidP="00A57B9E">
      <w:pPr>
        <w:pStyle w:val="NormalPACKT"/>
      </w:pPr>
      <w:r>
        <w:t>You</w:t>
      </w:r>
      <w:r w:rsidR="00375DBD">
        <w:t xml:space="preserve"> </w:t>
      </w:r>
      <w:r>
        <w:t>need</w:t>
      </w:r>
      <w:r w:rsidR="00375DBD">
        <w:t xml:space="preserve"> </w:t>
      </w:r>
      <w:r>
        <w:t>to</w:t>
      </w:r>
      <w:r w:rsidR="00375DBD">
        <w:t xml:space="preserve"> </w:t>
      </w:r>
      <w:r>
        <w:t>run</w:t>
      </w:r>
      <w:r w:rsidR="00375DBD">
        <w:t xml:space="preserve"> </w:t>
      </w:r>
      <w:r>
        <w:t>this</w:t>
      </w:r>
      <w:r w:rsidR="00375DBD">
        <w:t xml:space="preserve"> </w:t>
      </w:r>
      <w:r>
        <w:t>recipe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SRV1</w:t>
      </w:r>
      <w:r>
        <w:t>,</w:t>
      </w:r>
      <w:r w:rsidR="00375DBD">
        <w:t xml:space="preserve"> </w:t>
      </w:r>
      <w:r>
        <w:t>after</w:t>
      </w:r>
      <w:r w:rsidR="00375DBD">
        <w:t xml:space="preserve"> </w:t>
      </w:r>
      <w:r>
        <w:t>you</w:t>
      </w:r>
      <w:r w:rsidR="00375DBD">
        <w:t xml:space="preserve"> </w:t>
      </w:r>
      <w:r>
        <w:t>have</w:t>
      </w:r>
      <w:r w:rsidR="00375DBD">
        <w:t xml:space="preserve"> </w:t>
      </w:r>
      <w:r>
        <w:t>installed</w:t>
      </w:r>
      <w:r w:rsidR="00375DBD">
        <w:t xml:space="preserve"> </w:t>
      </w:r>
      <w:r>
        <w:t>IIS,</w:t>
      </w:r>
      <w:r w:rsidR="00375DBD">
        <w:t xml:space="preserve"> </w:t>
      </w:r>
      <w:r>
        <w:t>as</w:t>
      </w:r>
      <w:r w:rsidR="00375DBD">
        <w:t xml:space="preserve"> </w:t>
      </w:r>
      <w:r>
        <w:t>you</w:t>
      </w:r>
      <w:r w:rsidR="00375DBD">
        <w:t xml:space="preserve"> </w:t>
      </w:r>
      <w:r>
        <w:t>did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ItalicsPACKT"/>
        </w:rPr>
        <w:t>Installing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IIS</w:t>
      </w:r>
      <w:r w:rsidR="00375DBD">
        <w:t xml:space="preserve"> </w:t>
      </w:r>
      <w:r>
        <w:t>recipe.</w:t>
      </w:r>
    </w:p>
    <w:p w14:paraId="4B31607A" w14:textId="5B819A63" w:rsidR="00E15188" w:rsidRPr="00A57B9E" w:rsidRDefault="00E15188" w:rsidP="00A57B9E">
      <w:pPr>
        <w:pStyle w:val="Heading2"/>
      </w:pPr>
      <w:r w:rsidRPr="00A57B9E">
        <w:t>How</w:t>
      </w:r>
      <w:r w:rsidR="00375DBD">
        <w:t xml:space="preserve"> </w:t>
      </w:r>
      <w:r w:rsidRPr="00A57B9E">
        <w:t>to</w:t>
      </w:r>
      <w:r w:rsidR="00375DBD">
        <w:t xml:space="preserve"> </w:t>
      </w:r>
      <w:r w:rsidRPr="00A57B9E">
        <w:t>do</w:t>
      </w:r>
      <w:r w:rsidR="00375DBD">
        <w:t xml:space="preserve"> </w:t>
      </w:r>
      <w:r w:rsidRPr="00A57B9E">
        <w:t>it...</w:t>
      </w:r>
    </w:p>
    <w:p w14:paraId="404EFC9D" w14:textId="78F109BD" w:rsidR="00E15188" w:rsidRDefault="00E15188" w:rsidP="00D901A2">
      <w:pPr>
        <w:pStyle w:val="NumberedBulletPACKT"/>
        <w:numPr>
          <w:ilvl w:val="0"/>
          <w:numId w:val="8"/>
        </w:numPr>
      </w:pPr>
      <w:r>
        <w:t>Import</w:t>
      </w:r>
      <w:r w:rsidR="00375DBD">
        <w:t xml:space="preserve"> </w:t>
      </w:r>
      <w:r>
        <w:t>the</w:t>
      </w:r>
      <w:r w:rsidR="00375DBD">
        <w:t xml:space="preserve"> </w:t>
      </w:r>
      <w:proofErr w:type="spellStart"/>
      <w:r w:rsidRPr="00A57B9E">
        <w:rPr>
          <w:rStyle w:val="CodeInTextPACKT"/>
        </w:rPr>
        <w:t>WebAdministration</w:t>
      </w:r>
      <w:proofErr w:type="spellEnd"/>
      <w:r w:rsidR="00375DBD">
        <w:t xml:space="preserve"> </w:t>
      </w:r>
      <w:r>
        <w:t>module:</w:t>
      </w:r>
    </w:p>
    <w:p w14:paraId="313DFA23" w14:textId="5402A93B" w:rsidR="00E15188" w:rsidRDefault="00E15188" w:rsidP="00A57B9E">
      <w:pPr>
        <w:pStyle w:val="CodeWithinBulletsEndPACKT"/>
      </w:pPr>
      <w:r>
        <w:t>Import-Module</w:t>
      </w:r>
      <w:r w:rsidR="00375DBD">
        <w:t xml:space="preserve"> </w:t>
      </w:r>
      <w:r>
        <w:t>-Name</w:t>
      </w:r>
      <w:r w:rsidR="00375DBD">
        <w:t xml:space="preserve"> </w:t>
      </w:r>
      <w:proofErr w:type="spellStart"/>
      <w:r>
        <w:t>WebAdministration</w:t>
      </w:r>
      <w:proofErr w:type="spellEnd"/>
    </w:p>
    <w:p w14:paraId="31B1E828" w14:textId="2EBDF8BB" w:rsidR="00E15188" w:rsidRDefault="00E15188" w:rsidP="00A57B9E">
      <w:pPr>
        <w:pStyle w:val="NumberedBulletPACKT"/>
      </w:pPr>
      <w:r>
        <w:t>Create</w:t>
      </w:r>
      <w:r w:rsidR="00375DBD">
        <w:t xml:space="preserve"> </w:t>
      </w:r>
      <w:r>
        <w:t>a</w:t>
      </w:r>
      <w:r w:rsidR="00375DBD">
        <w:t xml:space="preserve"> </w:t>
      </w:r>
      <w:r>
        <w:t>self-signed</w:t>
      </w:r>
      <w:r w:rsidR="00375DBD">
        <w:t xml:space="preserve"> </w:t>
      </w:r>
      <w:r>
        <w:t>certificate:</w:t>
      </w:r>
    </w:p>
    <w:p w14:paraId="11241F66" w14:textId="5FCAAFC2" w:rsidR="00E15188" w:rsidRDefault="00E15188" w:rsidP="00A57B9E">
      <w:pPr>
        <w:pStyle w:val="CodeWithinBulletsEndPACKT"/>
      </w:pPr>
      <w:r>
        <w:t>$CHT</w:t>
      </w:r>
      <w:r w:rsidR="00375DBD">
        <w:t xml:space="preserve"> </w:t>
      </w:r>
      <w:r>
        <w:t>=</w:t>
      </w:r>
      <w:r w:rsidR="00375DBD">
        <w:t xml:space="preserve"> </w:t>
      </w:r>
      <w:proofErr w:type="gramStart"/>
      <w:r>
        <w:t>@{</w:t>
      </w:r>
      <w:proofErr w:type="gramEnd"/>
    </w:p>
    <w:p w14:paraId="31D54FDE" w14:textId="568592FA" w:rsidR="00E15188" w:rsidRDefault="00375DBD" w:rsidP="00A57B9E">
      <w:pPr>
        <w:pStyle w:val="CodeWithinBulletsEndPACKT"/>
      </w:pPr>
      <w:r>
        <w:t xml:space="preserve">  </w:t>
      </w:r>
      <w:proofErr w:type="spellStart"/>
      <w:r w:rsidR="00E15188">
        <w:t>CertStoreLocation</w:t>
      </w:r>
      <w:proofErr w:type="spellEnd"/>
      <w:r>
        <w:t xml:space="preserve"> </w:t>
      </w:r>
      <w:r w:rsidR="00E15188">
        <w:t>=</w:t>
      </w:r>
      <w:r>
        <w:t xml:space="preserve"> </w:t>
      </w:r>
      <w:r w:rsidR="00E15188">
        <w:t>'CERT:\</w:t>
      </w:r>
      <w:proofErr w:type="spellStart"/>
      <w:r w:rsidR="00E15188">
        <w:t>LocalMachine</w:t>
      </w:r>
      <w:proofErr w:type="spellEnd"/>
      <w:r w:rsidR="00E15188">
        <w:t>\MY'</w:t>
      </w:r>
    </w:p>
    <w:p w14:paraId="5F65B9E2" w14:textId="326E2761" w:rsidR="00E15188" w:rsidRDefault="00375DBD" w:rsidP="00A57B9E">
      <w:pPr>
        <w:pStyle w:val="CodeWithinBulletsEndPACKT"/>
      </w:pPr>
      <w:r>
        <w:t xml:space="preserve">  </w:t>
      </w:r>
      <w:proofErr w:type="spellStart"/>
      <w:r w:rsidR="00E15188">
        <w:t>DnsName</w:t>
      </w:r>
      <w:proofErr w:type="spellEnd"/>
      <w:r>
        <w:t xml:space="preserve">           </w:t>
      </w:r>
      <w:r w:rsidR="00E15188">
        <w:t>=</w:t>
      </w:r>
      <w:r>
        <w:t xml:space="preserve"> </w:t>
      </w:r>
      <w:r w:rsidR="00E15188">
        <w:t>'</w:t>
      </w:r>
      <w:proofErr w:type="gramStart"/>
      <w:r w:rsidR="00E15188">
        <w:t>SRV1.Reskit.Org</w:t>
      </w:r>
      <w:proofErr w:type="gramEnd"/>
      <w:r w:rsidR="00E15188">
        <w:t>'</w:t>
      </w:r>
    </w:p>
    <w:p w14:paraId="5C9902D1" w14:textId="77777777" w:rsidR="00E15188" w:rsidRDefault="00E15188" w:rsidP="00A57B9E">
      <w:pPr>
        <w:pStyle w:val="CodeWithinBulletsEndPACKT"/>
      </w:pPr>
      <w:r>
        <w:t>}</w:t>
      </w:r>
    </w:p>
    <w:p w14:paraId="750E0575" w14:textId="31875654" w:rsidR="00E15188" w:rsidRDefault="00E15188" w:rsidP="00A57B9E">
      <w:pPr>
        <w:pStyle w:val="CodeWithinBulletsEndPACKT"/>
      </w:pPr>
      <w:r>
        <w:t>$</w:t>
      </w:r>
      <w:proofErr w:type="spellStart"/>
      <w:r>
        <w:t>SSLCert</w:t>
      </w:r>
      <w:proofErr w:type="spellEnd"/>
      <w:r w:rsidR="00375DBD">
        <w:t xml:space="preserve"> </w:t>
      </w:r>
      <w:r>
        <w:t>=</w:t>
      </w:r>
      <w:r w:rsidR="00375DBD">
        <w:t xml:space="preserve"> </w:t>
      </w:r>
      <w:r>
        <w:t>New-</w:t>
      </w:r>
      <w:proofErr w:type="spellStart"/>
      <w:r>
        <w:t>SelfSignedCertificate</w:t>
      </w:r>
      <w:proofErr w:type="spellEnd"/>
      <w:r w:rsidR="00375DBD">
        <w:t xml:space="preserve"> </w:t>
      </w:r>
      <w:r>
        <w:t>@CHT</w:t>
      </w:r>
    </w:p>
    <w:p w14:paraId="35F44B2C" w14:textId="04D39E9F" w:rsidR="00E15188" w:rsidRDefault="00E15188" w:rsidP="00A57B9E">
      <w:pPr>
        <w:pStyle w:val="NumberedBulletPACKT"/>
      </w:pPr>
      <w:r>
        <w:t>Copy</w:t>
      </w:r>
      <w:r w:rsidR="00375DBD">
        <w:t xml:space="preserve"> </w:t>
      </w:r>
      <w:r>
        <w:t>the</w:t>
      </w:r>
      <w:r w:rsidR="00375DBD">
        <w:t xml:space="preserve"> </w:t>
      </w:r>
      <w:r>
        <w:t>certificate</w:t>
      </w:r>
      <w:r w:rsidR="00375DBD">
        <w:t xml:space="preserve"> </w:t>
      </w:r>
      <w:r>
        <w:t>to</w:t>
      </w:r>
      <w:r w:rsidR="00375DBD">
        <w:t xml:space="preserve"> </w:t>
      </w:r>
      <w:r>
        <w:t>the</w:t>
      </w:r>
      <w:r w:rsidR="00375DBD">
        <w:t xml:space="preserve"> </w:t>
      </w:r>
      <w:r>
        <w:t>root</w:t>
      </w:r>
      <w:r w:rsidR="00375DBD">
        <w:t xml:space="preserve"> </w:t>
      </w:r>
      <w:r>
        <w:t>store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SRV1</w:t>
      </w:r>
      <w:r>
        <w:t>:</w:t>
      </w:r>
    </w:p>
    <w:p w14:paraId="77F49F96" w14:textId="102885CB" w:rsidR="00E15188" w:rsidRDefault="00E15188" w:rsidP="00A57B9E">
      <w:pPr>
        <w:pStyle w:val="CodeWithinBulletsEndPACKT"/>
      </w:pPr>
      <w:r>
        <w:t>$C</w:t>
      </w:r>
      <w:r w:rsidR="00375DBD">
        <w:t xml:space="preserve"> </w:t>
      </w:r>
      <w:r>
        <w:t>=</w:t>
      </w:r>
      <w:r w:rsidR="00375DBD">
        <w:t xml:space="preserve"> </w:t>
      </w:r>
      <w:r>
        <w:t>'</w:t>
      </w:r>
      <w:proofErr w:type="gramStart"/>
      <w:r>
        <w:t>System.Security.Cryptography.X</w:t>
      </w:r>
      <w:proofErr w:type="gramEnd"/>
      <w:r>
        <w:t>509Certificates.X509Store'</w:t>
      </w:r>
    </w:p>
    <w:p w14:paraId="7E9B3E11" w14:textId="21FE03DE" w:rsidR="00E15188" w:rsidRDefault="00E15188" w:rsidP="00A57B9E">
      <w:pPr>
        <w:pStyle w:val="CodeWithinBulletsEndPACKT"/>
      </w:pPr>
      <w:r>
        <w:t>$AL</w:t>
      </w:r>
      <w:r w:rsidR="00375DBD">
        <w:t xml:space="preserve"> </w:t>
      </w:r>
      <w:r>
        <w:t>=</w:t>
      </w:r>
      <w:r w:rsidR="00375DBD">
        <w:t xml:space="preserve"> </w:t>
      </w:r>
      <w:r>
        <w:t>'Root',</w:t>
      </w:r>
      <w:r w:rsidR="00375DBD">
        <w:t xml:space="preserve"> </w:t>
      </w:r>
      <w:r>
        <w:t>'</w:t>
      </w:r>
      <w:proofErr w:type="spellStart"/>
      <w:r>
        <w:t>LocalMachine</w:t>
      </w:r>
      <w:proofErr w:type="spellEnd"/>
      <w:r>
        <w:t>'</w:t>
      </w:r>
    </w:p>
    <w:p w14:paraId="24A906B1" w14:textId="3DCFCC3B" w:rsidR="00E15188" w:rsidRDefault="00E15188" w:rsidP="00A57B9E">
      <w:pPr>
        <w:pStyle w:val="CodeWithinBulletsEndPACKT"/>
      </w:pPr>
      <w:r>
        <w:t>$Store</w:t>
      </w:r>
      <w:r w:rsidR="00375DBD">
        <w:t xml:space="preserve"> </w:t>
      </w:r>
      <w:r>
        <w:t>=</w:t>
      </w:r>
      <w:r w:rsidR="00375DBD">
        <w:t xml:space="preserve"> </w:t>
      </w:r>
      <w:r>
        <w:t>New-Object</w:t>
      </w:r>
      <w:r w:rsidR="00375DBD">
        <w:t xml:space="preserve"> </w:t>
      </w:r>
      <w:r>
        <w:t>-TypeName</w:t>
      </w:r>
      <w:r w:rsidR="00375DBD">
        <w:t xml:space="preserve"> </w:t>
      </w:r>
      <w:r>
        <w:t>$C</w:t>
      </w:r>
      <w:r w:rsidR="00375DBD">
        <w:t xml:space="preserve"> </w:t>
      </w:r>
      <w:r>
        <w:t>-</w:t>
      </w:r>
      <w:proofErr w:type="spellStart"/>
      <w:r>
        <w:t>ArgumentList</w:t>
      </w:r>
      <w:proofErr w:type="spellEnd"/>
      <w:r w:rsidR="00375DBD">
        <w:t xml:space="preserve"> </w:t>
      </w:r>
      <w:r>
        <w:t>$AL</w:t>
      </w:r>
    </w:p>
    <w:p w14:paraId="0372792A" w14:textId="77777777" w:rsidR="00E15188" w:rsidRDefault="00E15188" w:rsidP="00A57B9E">
      <w:pPr>
        <w:pStyle w:val="CodeWithinBulletsEndPACKT"/>
      </w:pPr>
      <w:r>
        <w:t>$</w:t>
      </w:r>
      <w:proofErr w:type="spellStart"/>
      <w:r>
        <w:t>Store.Open</w:t>
      </w:r>
      <w:proofErr w:type="spellEnd"/>
      <w:r>
        <w:t>('</w:t>
      </w:r>
      <w:proofErr w:type="spellStart"/>
      <w:r>
        <w:t>ReadWrite</w:t>
      </w:r>
      <w:proofErr w:type="spellEnd"/>
      <w:r>
        <w:t>')</w:t>
      </w:r>
    </w:p>
    <w:p w14:paraId="599EF0F6" w14:textId="77777777" w:rsidR="00E15188" w:rsidRDefault="00E15188" w:rsidP="00A57B9E">
      <w:pPr>
        <w:pStyle w:val="CodeWithinBulletsEndPACKT"/>
      </w:pPr>
      <w:r>
        <w:t>$</w:t>
      </w:r>
      <w:proofErr w:type="spellStart"/>
      <w:r>
        <w:t>Store.Add</w:t>
      </w:r>
      <w:proofErr w:type="spellEnd"/>
      <w:r>
        <w:t>($</w:t>
      </w:r>
      <w:proofErr w:type="spellStart"/>
      <w:r>
        <w:t>SSLcert</w:t>
      </w:r>
      <w:proofErr w:type="spellEnd"/>
      <w:r>
        <w:t>)</w:t>
      </w:r>
    </w:p>
    <w:p w14:paraId="418EE9C1" w14:textId="77777777" w:rsidR="00E15188" w:rsidRDefault="00E15188" w:rsidP="00A57B9E">
      <w:pPr>
        <w:pStyle w:val="CodeWithinBulletsEndPACKT"/>
      </w:pPr>
      <w:r>
        <w:lastRenderedPageBreak/>
        <w:t>$</w:t>
      </w:r>
      <w:proofErr w:type="spellStart"/>
      <w:r>
        <w:t>Store.Close</w:t>
      </w:r>
      <w:proofErr w:type="spellEnd"/>
      <w:r>
        <w:t>()</w:t>
      </w:r>
    </w:p>
    <w:p w14:paraId="22AA6988" w14:textId="0948A3C5" w:rsidR="00E15188" w:rsidRDefault="00E15188" w:rsidP="00A57B9E">
      <w:pPr>
        <w:pStyle w:val="NumberedBulletPACKT"/>
      </w:pPr>
      <w:r>
        <w:t>Create</w:t>
      </w:r>
      <w:r w:rsidR="00375DBD">
        <w:t xml:space="preserve"> </w:t>
      </w:r>
      <w:r>
        <w:t>a</w:t>
      </w:r>
      <w:r w:rsidR="00375DBD">
        <w:t xml:space="preserve"> </w:t>
      </w:r>
      <w:r>
        <w:t>new</w:t>
      </w:r>
      <w:r w:rsidR="00375DBD">
        <w:t xml:space="preserve"> </w:t>
      </w:r>
      <w:r>
        <w:t>SSL</w:t>
      </w:r>
      <w:r w:rsidR="00375DBD">
        <w:t xml:space="preserve"> </w:t>
      </w:r>
      <w:r>
        <w:t>binding</w:t>
      </w:r>
      <w:r w:rsidR="00375DBD">
        <w:t xml:space="preserve"> </w:t>
      </w:r>
      <w:r>
        <w:t>on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Default</w:t>
      </w:r>
      <w:r w:rsidR="00375DBD">
        <w:rPr>
          <w:rStyle w:val="CodeInTextPACKT"/>
        </w:rPr>
        <w:t xml:space="preserve"> </w:t>
      </w:r>
      <w:r w:rsidRPr="00A57B9E">
        <w:rPr>
          <w:rStyle w:val="CodeInTextPACKT"/>
        </w:rPr>
        <w:t>Web</w:t>
      </w:r>
      <w:r w:rsidR="00375DBD">
        <w:rPr>
          <w:rStyle w:val="CodeInTextPACKT"/>
        </w:rPr>
        <w:t xml:space="preserve"> </w:t>
      </w:r>
      <w:r w:rsidRPr="00A57B9E">
        <w:rPr>
          <w:rStyle w:val="CodeInTextPACKT"/>
        </w:rPr>
        <w:t>Site</w:t>
      </w:r>
      <w:r>
        <w:t>:</w:t>
      </w:r>
    </w:p>
    <w:p w14:paraId="7E9F46C4" w14:textId="28BE358A" w:rsidR="00E15188" w:rsidRDefault="00E15188" w:rsidP="00A57B9E">
      <w:pPr>
        <w:pStyle w:val="CodeWithinBulletsEndPACKT"/>
      </w:pPr>
      <w:r>
        <w:t>New-</w:t>
      </w:r>
      <w:proofErr w:type="spellStart"/>
      <w:r>
        <w:t>WebBinding</w:t>
      </w:r>
      <w:proofErr w:type="spellEnd"/>
      <w:r w:rsidR="00375DBD">
        <w:t xml:space="preserve"> </w:t>
      </w:r>
      <w:r>
        <w:t>-Name</w:t>
      </w:r>
      <w:r w:rsidR="00375DBD">
        <w:t xml:space="preserve"> </w:t>
      </w:r>
      <w:r>
        <w:t>'Default</w:t>
      </w:r>
      <w:r w:rsidR="00375DBD">
        <w:t xml:space="preserve"> </w:t>
      </w:r>
      <w:r>
        <w:t>Web</w:t>
      </w:r>
      <w:r w:rsidR="00375DBD">
        <w:t xml:space="preserve"> </w:t>
      </w:r>
      <w:r>
        <w:t>Site'</w:t>
      </w:r>
      <w:r w:rsidR="00375DBD">
        <w:t xml:space="preserve"> </w:t>
      </w:r>
      <w:r>
        <w:t>-Protocol</w:t>
      </w:r>
      <w:r w:rsidR="00375DBD">
        <w:t xml:space="preserve"> </w:t>
      </w:r>
      <w:r>
        <w:t>https</w:t>
      </w:r>
      <w:r w:rsidR="00375DBD">
        <w:t xml:space="preserve"> </w:t>
      </w:r>
      <w:r>
        <w:t>-Port</w:t>
      </w:r>
      <w:r w:rsidR="00375DBD">
        <w:t xml:space="preserve"> </w:t>
      </w:r>
      <w:r>
        <w:t>443</w:t>
      </w:r>
    </w:p>
    <w:p w14:paraId="3F6ACE88" w14:textId="145A052D" w:rsidR="00E15188" w:rsidRDefault="00E15188" w:rsidP="00A57B9E">
      <w:pPr>
        <w:pStyle w:val="NumberedBulletPACKT"/>
      </w:pPr>
      <w:r>
        <w:t>Assign</w:t>
      </w:r>
      <w:r w:rsidR="00375DBD">
        <w:t xml:space="preserve"> </w:t>
      </w:r>
      <w:r>
        <w:t>the</w:t>
      </w:r>
      <w:r w:rsidR="00375DBD">
        <w:t xml:space="preserve"> </w:t>
      </w:r>
      <w:r>
        <w:t>certificate</w:t>
      </w:r>
      <w:r w:rsidR="00375DBD">
        <w:t xml:space="preserve"> </w:t>
      </w:r>
      <w:r>
        <w:t>that</w:t>
      </w:r>
      <w:r w:rsidR="00375DBD">
        <w:t xml:space="preserve"> </w:t>
      </w:r>
      <w:r>
        <w:t>was</w:t>
      </w:r>
      <w:r w:rsidR="00375DBD">
        <w:t xml:space="preserve"> </w:t>
      </w:r>
      <w:r>
        <w:t>created</w:t>
      </w:r>
      <w:r w:rsidR="00375DBD">
        <w:t xml:space="preserve"> </w:t>
      </w:r>
      <w:r>
        <w:t>earlier</w:t>
      </w:r>
      <w:r w:rsidR="00375DBD">
        <w:t xml:space="preserve"> </w:t>
      </w:r>
      <w:r>
        <w:t>to</w:t>
      </w:r>
      <w:r w:rsidR="00375DBD">
        <w:t xml:space="preserve"> </w:t>
      </w:r>
      <w:r>
        <w:t>this</w:t>
      </w:r>
      <w:r w:rsidR="00375DBD">
        <w:t xml:space="preserve"> </w:t>
      </w:r>
      <w:r>
        <w:t>new</w:t>
      </w:r>
      <w:r w:rsidR="00375DBD">
        <w:t xml:space="preserve"> </w:t>
      </w:r>
      <w:r>
        <w:t>binding:</w:t>
      </w:r>
    </w:p>
    <w:p w14:paraId="7F81FEA9" w14:textId="797D005D" w:rsidR="00E15188" w:rsidRDefault="00E15188" w:rsidP="00A57B9E">
      <w:pPr>
        <w:pStyle w:val="CodeWithinBulletsEndPACKT"/>
      </w:pPr>
      <w:r>
        <w:t>$</w:t>
      </w:r>
      <w:proofErr w:type="spellStart"/>
      <w:r>
        <w:t>SSLCert</w:t>
      </w:r>
      <w:proofErr w:type="spellEnd"/>
      <w:r w:rsidR="00375DBD">
        <w:t xml:space="preserve"> </w:t>
      </w:r>
      <w:r>
        <w:t>|</w:t>
      </w:r>
      <w:r w:rsidR="00375DBD">
        <w:t xml:space="preserve"> </w:t>
      </w:r>
      <w:r>
        <w:t>New-Item</w:t>
      </w:r>
      <w:r w:rsidR="00375DBD">
        <w:t xml:space="preserve"> </w:t>
      </w:r>
      <w:r>
        <w:t>-Path</w:t>
      </w:r>
      <w:r w:rsidR="00375DBD">
        <w:t xml:space="preserve"> </w:t>
      </w:r>
      <w:r>
        <w:t>IIS:\</w:t>
      </w:r>
      <w:proofErr w:type="spellStart"/>
      <w:r>
        <w:t>SslBindings</w:t>
      </w:r>
      <w:proofErr w:type="spellEnd"/>
      <w:r>
        <w:t>\0.0.0.0!443</w:t>
      </w:r>
    </w:p>
    <w:p w14:paraId="39138FA2" w14:textId="6066CE50" w:rsidR="00E15188" w:rsidRDefault="00E15188" w:rsidP="00A57B9E">
      <w:pPr>
        <w:pStyle w:val="NumberedBulletPACKT"/>
      </w:pPr>
      <w:r>
        <w:t>View</w:t>
      </w:r>
      <w:r w:rsidR="00375DBD">
        <w:t xml:space="preserve"> </w:t>
      </w:r>
      <w:r>
        <w:t>the</w:t>
      </w:r>
      <w:r w:rsidR="00375DBD">
        <w:t xml:space="preserve"> </w:t>
      </w:r>
      <w:r>
        <w:t>site</w:t>
      </w:r>
      <w:r w:rsidR="00375DBD">
        <w:t xml:space="preserve"> </w:t>
      </w:r>
      <w:r>
        <w:t>using</w:t>
      </w:r>
      <w:r w:rsidR="00375DBD">
        <w:t xml:space="preserve"> </w:t>
      </w:r>
      <w:r>
        <w:t>HTTPS:</w:t>
      </w:r>
    </w:p>
    <w:p w14:paraId="3E7A059B" w14:textId="5E4D8016" w:rsidR="00E15188" w:rsidRDefault="00E15188" w:rsidP="00A57B9E">
      <w:pPr>
        <w:pStyle w:val="CodeWithinBulletsEndPACKT"/>
      </w:pPr>
      <w:r>
        <w:t>$</w:t>
      </w:r>
      <w:proofErr w:type="gramStart"/>
      <w:r>
        <w:t>IE</w:t>
      </w:r>
      <w:r w:rsidR="00375DBD">
        <w:t xml:space="preserve">  </w:t>
      </w:r>
      <w:r>
        <w:t>=</w:t>
      </w:r>
      <w:proofErr w:type="gramEnd"/>
      <w:r w:rsidR="00375DBD">
        <w:t xml:space="preserve"> </w:t>
      </w:r>
      <w:r>
        <w:t>New-Object</w:t>
      </w:r>
      <w:r w:rsidR="00375DBD">
        <w:t xml:space="preserve"> </w:t>
      </w:r>
      <w:r>
        <w:t>-</w:t>
      </w:r>
      <w:proofErr w:type="spellStart"/>
      <w:r>
        <w:t>ComObject</w:t>
      </w:r>
      <w:proofErr w:type="spellEnd"/>
      <w:r w:rsidR="00375DBD">
        <w:t xml:space="preserve"> </w:t>
      </w:r>
      <w:proofErr w:type="spellStart"/>
      <w:r>
        <w:t>InterNetExplorer.Application</w:t>
      </w:r>
      <w:proofErr w:type="spellEnd"/>
    </w:p>
    <w:p w14:paraId="6A35D749" w14:textId="584347BF" w:rsidR="00E15188" w:rsidRDefault="00E15188" w:rsidP="00A57B9E">
      <w:pPr>
        <w:pStyle w:val="CodeWithinBulletsEndPACKT"/>
      </w:pPr>
      <w:r>
        <w:t>$URL</w:t>
      </w:r>
      <w:r w:rsidR="00375DBD">
        <w:t xml:space="preserve"> </w:t>
      </w:r>
      <w:r>
        <w:t>=</w:t>
      </w:r>
      <w:r w:rsidR="00375DBD">
        <w:t xml:space="preserve"> </w:t>
      </w:r>
      <w:r>
        <w:t>'https://SRV1.Reskit.Org'</w:t>
      </w:r>
    </w:p>
    <w:p w14:paraId="2E90EC67" w14:textId="77777777" w:rsidR="00E15188" w:rsidRDefault="00E15188" w:rsidP="00A57B9E">
      <w:pPr>
        <w:pStyle w:val="CodeWithinBulletsEndPACKT"/>
      </w:pPr>
      <w:r>
        <w:t>$IE.Navigate2($URL)</w:t>
      </w:r>
    </w:p>
    <w:p w14:paraId="08C9FFF1" w14:textId="11724AE5" w:rsidR="00E15188" w:rsidRDefault="00E15188" w:rsidP="00A57B9E">
      <w:pPr>
        <w:pStyle w:val="CodeWithinBulletsEndPACKT"/>
      </w:pPr>
      <w:r>
        <w:t>$</w:t>
      </w:r>
      <w:proofErr w:type="spellStart"/>
      <w:r>
        <w:t>IE.Visible</w:t>
      </w:r>
      <w:proofErr w:type="spellEnd"/>
      <w:r w:rsidR="00375DBD">
        <w:t xml:space="preserve"> </w:t>
      </w:r>
      <w:r>
        <w:t>=</w:t>
      </w:r>
      <w:r w:rsidR="00375DBD">
        <w:t xml:space="preserve"> </w:t>
      </w:r>
      <w:r>
        <w:t>$true</w:t>
      </w:r>
    </w:p>
    <w:p w14:paraId="486C6FD5" w14:textId="0FDDCF3F" w:rsidR="00E15188" w:rsidRPr="00A57B9E" w:rsidRDefault="00E15188" w:rsidP="00A57B9E">
      <w:pPr>
        <w:pStyle w:val="Heading2"/>
      </w:pPr>
      <w:r w:rsidRPr="00A57B9E">
        <w:t>How</w:t>
      </w:r>
      <w:r w:rsidR="00375DBD">
        <w:t xml:space="preserve"> </w:t>
      </w:r>
      <w:r w:rsidRPr="00A57B9E">
        <w:t>it</w:t>
      </w:r>
      <w:r w:rsidR="00375DBD">
        <w:t xml:space="preserve"> </w:t>
      </w:r>
      <w:r w:rsidRPr="00A57B9E">
        <w:t>works…</w:t>
      </w:r>
    </w:p>
    <w:p w14:paraId="030B0976" w14:textId="05321CCD" w:rsidR="00E15188" w:rsidRDefault="00E15188" w:rsidP="00A57B9E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1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import</w:t>
      </w:r>
      <w:r w:rsidR="00375DBD">
        <w:t xml:space="preserve"> </w:t>
      </w:r>
      <w:r>
        <w:t>the</w:t>
      </w:r>
      <w:r w:rsidR="00375DBD">
        <w:t xml:space="preserve"> </w:t>
      </w:r>
      <w:r>
        <w:t>web</w:t>
      </w:r>
      <w:r w:rsidR="00375DBD">
        <w:t xml:space="preserve"> </w:t>
      </w:r>
      <w:r>
        <w:t>administration</w:t>
      </w:r>
      <w:r w:rsidR="00375DBD">
        <w:t xml:space="preserve"> </w:t>
      </w:r>
      <w:r>
        <w:t>module</w:t>
      </w:r>
      <w:r w:rsidR="00375DBD">
        <w:t xml:space="preserve"> </w:t>
      </w:r>
      <w:r>
        <w:t>manually.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2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create</w:t>
      </w:r>
      <w:r w:rsidR="00375DBD">
        <w:t xml:space="preserve"> </w:t>
      </w:r>
      <w:r>
        <w:t>a</w:t>
      </w:r>
      <w:r w:rsidR="00375DBD">
        <w:t xml:space="preserve"> </w:t>
      </w:r>
      <w:r>
        <w:t>self-signed</w:t>
      </w:r>
      <w:r w:rsidR="00375DBD">
        <w:t xml:space="preserve"> </w:t>
      </w:r>
      <w:r>
        <w:t>certificate</w:t>
      </w:r>
      <w:r w:rsidR="00375DBD">
        <w:t xml:space="preserve"> </w:t>
      </w:r>
      <w:r>
        <w:t>for</w:t>
      </w:r>
      <w:r w:rsidR="00375DBD">
        <w:t xml:space="preserve"> </w:t>
      </w:r>
      <w:r w:rsidRPr="00A57B9E">
        <w:rPr>
          <w:rStyle w:val="CodeInTextPACKT"/>
        </w:rPr>
        <w:t>SRV1</w:t>
      </w:r>
      <w:r>
        <w:t>,</w:t>
      </w:r>
      <w:r w:rsidR="00375DBD">
        <w:t xml:space="preserve"> </w:t>
      </w:r>
      <w:r>
        <w:t>and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3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copy</w:t>
      </w:r>
      <w:r w:rsidR="00375DBD">
        <w:t xml:space="preserve"> </w:t>
      </w:r>
      <w:r>
        <w:t>that</w:t>
      </w:r>
      <w:r w:rsidR="00375DBD">
        <w:t xml:space="preserve"> </w:t>
      </w:r>
      <w:r>
        <w:t>newly</w:t>
      </w:r>
      <w:r w:rsidR="00375DBD">
        <w:t xml:space="preserve"> </w:t>
      </w:r>
      <w:r>
        <w:t>created</w:t>
      </w:r>
      <w:r w:rsidR="00375DBD">
        <w:t xml:space="preserve"> </w:t>
      </w:r>
      <w:r>
        <w:t>certificate</w:t>
      </w:r>
      <w:r w:rsidR="00375DBD">
        <w:t xml:space="preserve"> </w:t>
      </w:r>
      <w:r>
        <w:t>to</w:t>
      </w:r>
      <w:r w:rsidR="00375DBD">
        <w:t xml:space="preserve"> </w:t>
      </w:r>
      <w:r>
        <w:t>the</w:t>
      </w:r>
      <w:r w:rsidR="00375DBD">
        <w:t xml:space="preserve"> </w:t>
      </w:r>
      <w:r>
        <w:t>local</w:t>
      </w:r>
      <w:r w:rsidR="00375DBD">
        <w:t xml:space="preserve"> </w:t>
      </w:r>
      <w:r>
        <w:t>machine's</w:t>
      </w:r>
      <w:r w:rsidR="00375DBD">
        <w:t xml:space="preserve"> </w:t>
      </w:r>
      <w:r>
        <w:t>root</w:t>
      </w:r>
      <w:r w:rsidR="00375DBD">
        <w:t xml:space="preserve"> </w:t>
      </w:r>
      <w:r>
        <w:t>certificate</w:t>
      </w:r>
      <w:r w:rsidR="00375DBD">
        <w:t xml:space="preserve"> </w:t>
      </w:r>
      <w:r>
        <w:t>store.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4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create</w:t>
      </w:r>
      <w:r w:rsidR="00375DBD">
        <w:t xml:space="preserve"> </w:t>
      </w:r>
      <w:r>
        <w:t>a</w:t>
      </w:r>
      <w:r w:rsidR="00375DBD">
        <w:t xml:space="preserve"> </w:t>
      </w:r>
      <w:r>
        <w:t>new</w:t>
      </w:r>
      <w:r w:rsidR="00375DBD">
        <w:t xml:space="preserve"> </w:t>
      </w:r>
      <w:r>
        <w:t>binding</w:t>
      </w:r>
      <w:r w:rsidR="00375DBD">
        <w:t xml:space="preserve"> </w:t>
      </w:r>
      <w:r>
        <w:t>for</w:t>
      </w:r>
      <w:r w:rsidR="00375DBD">
        <w:t xml:space="preserve"> </w:t>
      </w:r>
      <w:r>
        <w:t>port</w:t>
      </w:r>
      <w:r w:rsidR="00375DBD">
        <w:t xml:space="preserve"> </w:t>
      </w:r>
      <w:r w:rsidRPr="00A57B9E">
        <w:rPr>
          <w:rStyle w:val="CodeInTextPACKT"/>
        </w:rPr>
        <w:t>443</w:t>
      </w:r>
      <w:r w:rsidR="00375DBD">
        <w:t xml:space="preserve"> </w:t>
      </w:r>
      <w:r>
        <w:t>on</w:t>
      </w:r>
      <w:r w:rsidR="00375DBD">
        <w:t xml:space="preserve"> </w:t>
      </w:r>
      <w:r>
        <w:t>the</w:t>
      </w:r>
      <w:r w:rsidR="00375DBD">
        <w:t xml:space="preserve"> </w:t>
      </w:r>
      <w:r>
        <w:t>default</w:t>
      </w:r>
      <w:r w:rsidR="00375DBD">
        <w:t xml:space="preserve"> </w:t>
      </w:r>
      <w:r>
        <w:t>website.</w:t>
      </w:r>
      <w:r w:rsidR="00375DBD">
        <w:t xml:space="preserve"> </w:t>
      </w:r>
      <w:r>
        <w:t>These</w:t>
      </w:r>
      <w:r w:rsidR="00375DBD">
        <w:t xml:space="preserve"> </w:t>
      </w:r>
      <w:r>
        <w:t>steps</w:t>
      </w:r>
      <w:r w:rsidR="00375DBD">
        <w:t xml:space="preserve"> </w:t>
      </w:r>
      <w:r>
        <w:t>produce</w:t>
      </w:r>
      <w:r w:rsidR="00375DBD">
        <w:t xml:space="preserve"> </w:t>
      </w:r>
      <w:r>
        <w:t>no</w:t>
      </w:r>
      <w:r w:rsidR="00375DBD">
        <w:t xml:space="preserve"> </w:t>
      </w:r>
      <w:r>
        <w:t>output.</w:t>
      </w:r>
    </w:p>
    <w:p w14:paraId="5976A77E" w14:textId="2CB84494" w:rsidR="00E15188" w:rsidRDefault="00E15188" w:rsidP="00A57B9E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5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assign</w:t>
      </w:r>
      <w:r w:rsidR="00375DBD">
        <w:t xml:space="preserve"> </w:t>
      </w:r>
      <w:r>
        <w:t>your</w:t>
      </w:r>
      <w:r w:rsidR="00375DBD">
        <w:t xml:space="preserve"> </w:t>
      </w:r>
      <w:r>
        <w:t>self-signed</w:t>
      </w:r>
      <w:r w:rsidR="00375DBD">
        <w:t xml:space="preserve"> </w:t>
      </w:r>
      <w:r>
        <w:t>certificate</w:t>
      </w:r>
      <w:r w:rsidR="00375DBD">
        <w:t xml:space="preserve"> </w:t>
      </w:r>
      <w:r>
        <w:t>to</w:t>
      </w:r>
      <w:r w:rsidR="00375DBD">
        <w:t xml:space="preserve"> </w:t>
      </w:r>
      <w:r>
        <w:t>the</w:t>
      </w:r>
      <w:r w:rsidR="00375DBD">
        <w:t xml:space="preserve"> </w:t>
      </w:r>
      <w:r>
        <w:t>default</w:t>
      </w:r>
      <w:r w:rsidR="00375DBD">
        <w:t xml:space="preserve"> </w:t>
      </w:r>
      <w:r>
        <w:t>website,</w:t>
      </w:r>
      <w:r w:rsidR="00375DBD">
        <w:t xml:space="preserve"> </w:t>
      </w:r>
      <w:r>
        <w:t>which</w:t>
      </w:r>
      <w:r w:rsidR="00375DBD">
        <w:t xml:space="preserve"> </w:t>
      </w:r>
      <w:r>
        <w:t>looks</w:t>
      </w:r>
      <w:r w:rsidR="00375DBD">
        <w:t xml:space="preserve"> </w:t>
      </w:r>
      <w:r>
        <w:t>like</w:t>
      </w:r>
      <w:r w:rsidR="00375DBD">
        <w:t xml:space="preserve"> </w:t>
      </w:r>
      <w:r>
        <w:t>this:</w:t>
      </w:r>
    </w:p>
    <w:p w14:paraId="38046C63" w14:textId="3BB943DF" w:rsidR="00E15188" w:rsidRDefault="00E15188" w:rsidP="00A57B9E">
      <w:pPr>
        <w:pStyle w:val="FigurePACKT"/>
      </w:pPr>
      <w:r>
        <w:rPr>
          <w:noProof/>
        </w:rPr>
        <w:drawing>
          <wp:inline distT="0" distB="0" distL="0" distR="0" wp14:anchorId="283D709D" wp14:editId="520C44D3">
            <wp:extent cx="5016500" cy="977900"/>
            <wp:effectExtent l="0" t="0" r="0" b="0"/>
            <wp:docPr id="35" name="Picture 35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ED3C1" w14:textId="05949EE3" w:rsidR="00E15188" w:rsidRDefault="00E15188" w:rsidP="00A57B9E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6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use</w:t>
      </w:r>
      <w:r w:rsidR="00375DBD">
        <w:t xml:space="preserve"> </w:t>
      </w:r>
      <w:r>
        <w:t>HTTPS</w:t>
      </w:r>
      <w:r w:rsidR="00375DBD">
        <w:t xml:space="preserve"> </w:t>
      </w:r>
      <w:r>
        <w:t>to</w:t>
      </w:r>
      <w:r w:rsidR="00375DBD">
        <w:t xml:space="preserve"> </w:t>
      </w:r>
      <w:r>
        <w:t>view</w:t>
      </w:r>
      <w:r w:rsidR="00375DBD">
        <w:t xml:space="preserve"> </w:t>
      </w:r>
      <w:r>
        <w:t>the</w:t>
      </w:r>
      <w:r w:rsidR="00375DBD">
        <w:t xml:space="preserve"> </w:t>
      </w:r>
      <w:r>
        <w:t>default</w:t>
      </w:r>
      <w:r w:rsidR="00375DBD">
        <w:t xml:space="preserve"> </w:t>
      </w:r>
      <w:r>
        <w:t>website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SRV1</w:t>
      </w:r>
      <w:r>
        <w:t>,</w:t>
      </w:r>
      <w:r w:rsidR="00375DBD">
        <w:t xml:space="preserve"> </w:t>
      </w:r>
      <w:r>
        <w:t>which</w:t>
      </w:r>
      <w:r w:rsidR="00375DBD">
        <w:t xml:space="preserve"> </w:t>
      </w:r>
      <w:r>
        <w:t>looks</w:t>
      </w:r>
      <w:r w:rsidR="00375DBD">
        <w:t xml:space="preserve"> </w:t>
      </w:r>
      <w:r>
        <w:t>like</w:t>
      </w:r>
      <w:r w:rsidR="00375DBD">
        <w:t xml:space="preserve"> </w:t>
      </w:r>
      <w:r>
        <w:t>this:</w:t>
      </w:r>
    </w:p>
    <w:p w14:paraId="5FCE5905" w14:textId="035F819F" w:rsidR="00E15188" w:rsidRDefault="00E15188" w:rsidP="00A57B9E">
      <w:pPr>
        <w:pStyle w:val="FigurePACKT"/>
      </w:pPr>
      <w:r>
        <w:rPr>
          <w:noProof/>
        </w:rPr>
        <w:drawing>
          <wp:inline distT="0" distB="0" distL="0" distR="0" wp14:anchorId="5816082E" wp14:editId="60E9C60B">
            <wp:extent cx="5943600" cy="2979420"/>
            <wp:effectExtent l="0" t="0" r="0" b="0"/>
            <wp:docPr id="34" name="Picture 34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A00B7" w14:textId="65CC222E" w:rsidR="00E15188" w:rsidRPr="00A57B9E" w:rsidRDefault="00E15188" w:rsidP="00A57B9E">
      <w:pPr>
        <w:pStyle w:val="Heading2"/>
      </w:pPr>
      <w:r w:rsidRPr="00A57B9E">
        <w:lastRenderedPageBreak/>
        <w:t>There's</w:t>
      </w:r>
      <w:r w:rsidR="00375DBD">
        <w:t xml:space="preserve"> </w:t>
      </w:r>
      <w:r w:rsidRPr="00A57B9E">
        <w:t>more...</w:t>
      </w:r>
    </w:p>
    <w:p w14:paraId="6E3A3588" w14:textId="3213F380" w:rsidR="00E15188" w:rsidRDefault="00E15188" w:rsidP="00A57B9E">
      <w:pPr>
        <w:pStyle w:val="NormalPACKT"/>
      </w:pPr>
      <w:r>
        <w:t>In</w:t>
      </w:r>
      <w:r w:rsidR="00375DBD">
        <w:t xml:space="preserve"> </w:t>
      </w:r>
      <w:r>
        <w:t>this</w:t>
      </w:r>
      <w:r w:rsidR="00375DBD">
        <w:t xml:space="preserve"> </w:t>
      </w:r>
      <w:r>
        <w:t>recipe,</w:t>
      </w:r>
      <w:r w:rsidR="00375DBD">
        <w:t xml:space="preserve"> </w:t>
      </w:r>
      <w:r>
        <w:t>you</w:t>
      </w:r>
      <w:r w:rsidR="00375DBD">
        <w:t xml:space="preserve"> </w:t>
      </w:r>
      <w:r>
        <w:t>manually</w:t>
      </w:r>
      <w:r w:rsidR="00375DBD">
        <w:t xml:space="preserve"> </w:t>
      </w:r>
      <w:r>
        <w:t>import</w:t>
      </w:r>
      <w:r w:rsidR="00375DBD">
        <w:t xml:space="preserve"> </w:t>
      </w:r>
      <w:r>
        <w:t>the</w:t>
      </w:r>
      <w:r w:rsidR="00375DBD">
        <w:t xml:space="preserve"> </w:t>
      </w:r>
      <w:proofErr w:type="spellStart"/>
      <w:r w:rsidRPr="00A57B9E">
        <w:rPr>
          <w:rStyle w:val="CodeInTextPACKT"/>
        </w:rPr>
        <w:t>WebAdministration</w:t>
      </w:r>
      <w:proofErr w:type="spellEnd"/>
      <w:r w:rsidR="00375DBD">
        <w:t xml:space="preserve"> </w:t>
      </w:r>
      <w:r>
        <w:t>module</w:t>
      </w:r>
      <w:r w:rsidR="00375DBD">
        <w:t xml:space="preserve"> </w:t>
      </w:r>
      <w:r>
        <w:t>(in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1</w:t>
      </w:r>
      <w:r>
        <w:t>).</w:t>
      </w:r>
      <w:r w:rsidR="00375DBD">
        <w:t xml:space="preserve"> </w:t>
      </w:r>
      <w:r>
        <w:t>You</w:t>
      </w:r>
      <w:r w:rsidR="00375DBD">
        <w:t xml:space="preserve"> </w:t>
      </w:r>
      <w:r>
        <w:t>need</w:t>
      </w:r>
      <w:r w:rsidR="00375DBD">
        <w:t xml:space="preserve"> </w:t>
      </w:r>
      <w:r>
        <w:t>to</w:t>
      </w:r>
      <w:r w:rsidR="00375DBD">
        <w:t xml:space="preserve"> </w:t>
      </w:r>
      <w:r>
        <w:t>do</w:t>
      </w:r>
      <w:r w:rsidR="00375DBD">
        <w:t xml:space="preserve"> </w:t>
      </w:r>
      <w:r>
        <w:t>this</w:t>
      </w:r>
      <w:r w:rsidR="00375DBD">
        <w:t xml:space="preserve"> </w:t>
      </w:r>
      <w:r>
        <w:t>because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5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use</w:t>
      </w:r>
      <w:r w:rsidR="00375DBD">
        <w:t xml:space="preserve"> </w:t>
      </w:r>
      <w:r>
        <w:t>the</w:t>
      </w:r>
      <w:r w:rsidR="00375DBD">
        <w:t xml:space="preserve"> </w:t>
      </w:r>
      <w:r>
        <w:t>IIS</w:t>
      </w:r>
      <w:r w:rsidR="00375DBD">
        <w:t xml:space="preserve"> </w:t>
      </w:r>
      <w:r>
        <w:t>Provider</w:t>
      </w:r>
      <w:r w:rsidR="00375DBD">
        <w:t xml:space="preserve"> </w:t>
      </w:r>
      <w:r>
        <w:t>to</w:t>
      </w:r>
      <w:r w:rsidR="00375DBD">
        <w:t xml:space="preserve"> </w:t>
      </w:r>
      <w:r>
        <w:t>bind</w:t>
      </w:r>
      <w:r w:rsidR="00375DBD">
        <w:t xml:space="preserve"> </w:t>
      </w:r>
      <w:r>
        <w:t>the</w:t>
      </w:r>
      <w:r w:rsidR="00375DBD">
        <w:t xml:space="preserve"> </w:t>
      </w:r>
      <w:r>
        <w:t>certificate</w:t>
      </w:r>
      <w:r w:rsidR="00375DBD">
        <w:t xml:space="preserve"> </w:t>
      </w:r>
      <w:r>
        <w:t>to</w:t>
      </w:r>
      <w:r w:rsidR="00375DBD">
        <w:t xml:space="preserve"> </w:t>
      </w:r>
      <w:r>
        <w:t>the</w:t>
      </w:r>
      <w:r w:rsidR="00375DBD">
        <w:t xml:space="preserve"> </w:t>
      </w:r>
      <w:r>
        <w:t>SSL/TLS</w:t>
      </w:r>
      <w:r w:rsidR="00375DBD">
        <w:t xml:space="preserve"> </w:t>
      </w:r>
      <w:r>
        <w:t>port</w:t>
      </w:r>
      <w:r w:rsidR="00375DBD">
        <w:t xml:space="preserve"> </w:t>
      </w:r>
      <w:r>
        <w:t>(that</w:t>
      </w:r>
      <w:r w:rsidR="00375DBD">
        <w:t xml:space="preserve"> </w:t>
      </w:r>
      <w:r>
        <w:t>is,</w:t>
      </w:r>
      <w:r w:rsidR="00375DBD">
        <w:t xml:space="preserve"> </w:t>
      </w:r>
      <w:r>
        <w:t>443).</w:t>
      </w:r>
      <w:r w:rsidR="00375DBD">
        <w:t xml:space="preserve"> </w:t>
      </w:r>
      <w:r>
        <w:t>Since</w:t>
      </w:r>
      <w:r w:rsidR="00375DBD">
        <w:t xml:space="preserve"> </w:t>
      </w:r>
      <w:r>
        <w:t>you</w:t>
      </w:r>
      <w:r w:rsidR="00375DBD">
        <w:t xml:space="preserve"> </w:t>
      </w:r>
      <w:r>
        <w:t>were</w:t>
      </w:r>
      <w:r w:rsidR="00375DBD">
        <w:t xml:space="preserve"> </w:t>
      </w:r>
      <w:r>
        <w:t>not</w:t>
      </w:r>
      <w:r w:rsidR="00375DBD">
        <w:t xml:space="preserve"> </w:t>
      </w:r>
      <w:r>
        <w:t>using</w:t>
      </w:r>
      <w:r w:rsidR="00375DBD">
        <w:t xml:space="preserve"> </w:t>
      </w:r>
      <w:r>
        <w:t>any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>
        <w:t>cmdlets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>
        <w:t>module,</w:t>
      </w:r>
      <w:r w:rsidR="00375DBD">
        <w:t xml:space="preserve"> </w:t>
      </w:r>
      <w:r>
        <w:t>you</w:t>
      </w:r>
      <w:r w:rsidR="00375DBD">
        <w:t xml:space="preserve"> </w:t>
      </w:r>
      <w:r>
        <w:t>have</w:t>
      </w:r>
      <w:r w:rsidR="00375DBD">
        <w:t xml:space="preserve"> </w:t>
      </w:r>
      <w:r>
        <w:t>to</w:t>
      </w:r>
      <w:r w:rsidR="00375DBD">
        <w:t xml:space="preserve"> </w:t>
      </w:r>
      <w:r>
        <w:t>import</w:t>
      </w:r>
      <w:r w:rsidR="00375DBD">
        <w:t xml:space="preserve"> </w:t>
      </w:r>
      <w:r>
        <w:t>the</w:t>
      </w:r>
      <w:r w:rsidR="00375DBD">
        <w:t xml:space="preserve"> </w:t>
      </w:r>
      <w:r>
        <w:t>module</w:t>
      </w:r>
      <w:r w:rsidR="00375DBD">
        <w:t xml:space="preserve"> </w:t>
      </w:r>
      <w:r>
        <w:t>before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use</w:t>
      </w:r>
      <w:r w:rsidR="00375DBD">
        <w:t xml:space="preserve"> </w:t>
      </w:r>
      <w:r>
        <w:t>the</w:t>
      </w:r>
      <w:r w:rsidR="00375DBD">
        <w:t xml:space="preserve"> </w:t>
      </w:r>
      <w:r>
        <w:t>provider.</w:t>
      </w:r>
    </w:p>
    <w:p w14:paraId="4A24A66E" w14:textId="61F130B1" w:rsidR="00E15188" w:rsidRDefault="00E15188" w:rsidP="00A57B9E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3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use</w:t>
      </w:r>
      <w:r w:rsidR="00375DBD">
        <w:t xml:space="preserve"> </w:t>
      </w:r>
      <w:r>
        <w:t>the</w:t>
      </w:r>
      <w:r w:rsidR="00375DBD">
        <w:t xml:space="preserve"> </w:t>
      </w:r>
      <w:r>
        <w:t>.NET</w:t>
      </w:r>
      <w:r w:rsidR="00375DBD">
        <w:t xml:space="preserve"> </w:t>
      </w:r>
      <w:r>
        <w:t>framework</w:t>
      </w:r>
      <w:r w:rsidR="00375DBD">
        <w:t xml:space="preserve"> </w:t>
      </w:r>
      <w:r>
        <w:t>to</w:t>
      </w:r>
      <w:r w:rsidR="00375DBD">
        <w:t xml:space="preserve"> </w:t>
      </w:r>
      <w:r>
        <w:t>copy</w:t>
      </w:r>
      <w:r w:rsidR="00375DBD">
        <w:t xml:space="preserve"> </w:t>
      </w:r>
      <w:r>
        <w:t>the</w:t>
      </w:r>
      <w:r w:rsidR="00375DBD">
        <w:t xml:space="preserve"> </w:t>
      </w:r>
      <w:r>
        <w:t>self-signed</w:t>
      </w:r>
      <w:r w:rsidR="00375DBD">
        <w:t xml:space="preserve"> </w:t>
      </w:r>
      <w:r>
        <w:t>certificate</w:t>
      </w:r>
      <w:r w:rsidR="00375DBD">
        <w:t xml:space="preserve"> </w:t>
      </w:r>
      <w:r>
        <w:t>into</w:t>
      </w:r>
      <w:r w:rsidR="00375DBD">
        <w:t xml:space="preserve"> </w:t>
      </w:r>
      <w:r>
        <w:t>the</w:t>
      </w:r>
      <w:r w:rsidR="00375DBD">
        <w:t xml:space="preserve"> </w:t>
      </w:r>
      <w:r>
        <w:t>local</w:t>
      </w:r>
      <w:r w:rsidR="00375DBD">
        <w:t xml:space="preserve"> </w:t>
      </w:r>
      <w:r>
        <w:t>server's</w:t>
      </w:r>
      <w:r w:rsidR="00375DBD">
        <w:t xml:space="preserve"> </w:t>
      </w:r>
      <w:r>
        <w:t>trusted</w:t>
      </w:r>
      <w:r w:rsidR="00375DBD">
        <w:t xml:space="preserve"> </w:t>
      </w:r>
      <w:r>
        <w:t>root</w:t>
      </w:r>
      <w:r w:rsidR="00375DBD">
        <w:t xml:space="preserve"> </w:t>
      </w:r>
      <w:r>
        <w:t>certificate</w:t>
      </w:r>
      <w:r w:rsidR="00375DBD">
        <w:t xml:space="preserve"> </w:t>
      </w:r>
      <w:r>
        <w:t>store.</w:t>
      </w:r>
      <w:r w:rsidR="00375DBD">
        <w:t xml:space="preserve"> </w:t>
      </w:r>
      <w:r>
        <w:t>This</w:t>
      </w:r>
      <w:r w:rsidR="00375DBD">
        <w:t xml:space="preserve"> </w:t>
      </w:r>
      <w:r>
        <w:t>enables</w:t>
      </w:r>
      <w:r w:rsidR="00375DBD">
        <w:t xml:space="preserve"> </w:t>
      </w:r>
      <w:r w:rsidRPr="00A57B9E">
        <w:rPr>
          <w:rStyle w:val="CodeInTextPACKT"/>
        </w:rPr>
        <w:t>SRV1</w:t>
      </w:r>
      <w:r w:rsidR="00375DBD">
        <w:t xml:space="preserve"> </w:t>
      </w:r>
      <w:r>
        <w:t>to</w:t>
      </w:r>
      <w:r w:rsidR="00375DBD">
        <w:t xml:space="preserve"> </w:t>
      </w:r>
      <w:r>
        <w:t>trust</w:t>
      </w:r>
      <w:r w:rsidR="00375DBD">
        <w:t xml:space="preserve"> </w:t>
      </w:r>
      <w:r>
        <w:t>the</w:t>
      </w:r>
      <w:r w:rsidR="00375DBD">
        <w:t xml:space="preserve"> </w:t>
      </w:r>
      <w:r>
        <w:t>self-signed</w:t>
      </w:r>
      <w:r w:rsidR="00375DBD">
        <w:t xml:space="preserve"> </w:t>
      </w:r>
      <w:r>
        <w:t>certificate.</w:t>
      </w:r>
      <w:r w:rsidR="00375DBD">
        <w:t xml:space="preserve"> </w:t>
      </w:r>
      <w:r>
        <w:t>You</w:t>
      </w:r>
      <w:r w:rsidR="00375DBD">
        <w:t xml:space="preserve"> </w:t>
      </w:r>
      <w:r>
        <w:t>have</w:t>
      </w:r>
      <w:r w:rsidR="00375DBD">
        <w:t xml:space="preserve"> </w:t>
      </w:r>
      <w:r>
        <w:t>to</w:t>
      </w:r>
      <w:r w:rsidR="00375DBD">
        <w:t xml:space="preserve"> </w:t>
      </w:r>
      <w:r>
        <w:t>use</w:t>
      </w:r>
      <w:r w:rsidR="00375DBD">
        <w:t xml:space="preserve"> </w:t>
      </w:r>
      <w:r>
        <w:t>.NET</w:t>
      </w:r>
      <w:r w:rsidR="00375DBD">
        <w:t xml:space="preserve"> </w:t>
      </w:r>
      <w:r>
        <w:t>because</w:t>
      </w:r>
      <w:r w:rsidR="00375DBD">
        <w:t xml:space="preserve"> </w:t>
      </w:r>
      <w:r>
        <w:t>the</w:t>
      </w:r>
      <w:r w:rsidR="00375DBD">
        <w:t xml:space="preserve"> </w:t>
      </w:r>
      <w:r>
        <w:t>PowerShell</w:t>
      </w:r>
      <w:r w:rsidR="00375DBD">
        <w:t xml:space="preserve"> </w:t>
      </w:r>
      <w:r>
        <w:t>certificate</w:t>
      </w:r>
      <w:r w:rsidR="00375DBD">
        <w:t xml:space="preserve"> </w:t>
      </w:r>
      <w:r>
        <w:t>provider</w:t>
      </w:r>
      <w:r w:rsidR="00375DBD">
        <w:t xml:space="preserve"> </w:t>
      </w:r>
      <w:r>
        <w:t>does</w:t>
      </w:r>
      <w:r w:rsidR="00375DBD">
        <w:t xml:space="preserve"> </w:t>
      </w:r>
      <w:r>
        <w:t>not</w:t>
      </w:r>
      <w:r w:rsidR="00375DBD">
        <w:t xml:space="preserve"> </w:t>
      </w:r>
      <w:r>
        <w:t>support</w:t>
      </w:r>
      <w:r w:rsidR="00375DBD">
        <w:t xml:space="preserve"> </w:t>
      </w:r>
      <w:r>
        <w:t>a</w:t>
      </w:r>
      <w:r w:rsidR="00375DBD">
        <w:t xml:space="preserve"> </w:t>
      </w:r>
      <w:r>
        <w:t>copy</w:t>
      </w:r>
      <w:r w:rsidR="00375DBD">
        <w:t xml:space="preserve"> </w:t>
      </w:r>
      <w:r>
        <w:t>operation.</w:t>
      </w:r>
      <w:r w:rsidR="00375DBD">
        <w:t xml:space="preserve"> </w:t>
      </w:r>
      <w:r>
        <w:t>As</w:t>
      </w:r>
      <w:r w:rsidR="00375DBD">
        <w:t xml:space="preserve"> </w:t>
      </w:r>
      <w:r>
        <w:t>an</w:t>
      </w:r>
      <w:r w:rsidR="00375DBD">
        <w:t xml:space="preserve"> </w:t>
      </w:r>
      <w:r>
        <w:t>alternative,</w:t>
      </w:r>
      <w:r w:rsidR="00375DBD">
        <w:t xml:space="preserve"> </w:t>
      </w:r>
      <w:r>
        <w:t>you</w:t>
      </w:r>
      <w:r w:rsidR="00375DBD">
        <w:t xml:space="preserve"> </w:t>
      </w:r>
      <w:r>
        <w:t>could</w:t>
      </w:r>
      <w:r w:rsidR="00375DBD">
        <w:t xml:space="preserve"> </w:t>
      </w:r>
      <w:r>
        <w:t>use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Export-Certificate</w:t>
      </w:r>
      <w:r w:rsidR="00375DBD">
        <w:t xml:space="preserve"> </w:t>
      </w:r>
      <w:r>
        <w:t>and</w:t>
      </w:r>
      <w:r w:rsidR="00375DBD">
        <w:t xml:space="preserve"> </w:t>
      </w:r>
      <w:r w:rsidRPr="00A57B9E">
        <w:rPr>
          <w:rStyle w:val="CodeInTextPACKT"/>
        </w:rPr>
        <w:t>Import-Certificate</w:t>
      </w:r>
      <w:r w:rsidR="00375DBD">
        <w:t xml:space="preserve"> </w:t>
      </w:r>
      <w:r>
        <w:t>to</w:t>
      </w:r>
      <w:r w:rsidR="00375DBD">
        <w:t xml:space="preserve"> </w:t>
      </w:r>
      <w:r>
        <w:t>export</w:t>
      </w:r>
      <w:r w:rsidR="00375DBD">
        <w:t xml:space="preserve"> </w:t>
      </w:r>
      <w:r>
        <w:t>the</w:t>
      </w:r>
      <w:r w:rsidR="00375DBD">
        <w:t xml:space="preserve"> </w:t>
      </w:r>
      <w:r>
        <w:t>certificate</w:t>
      </w:r>
      <w:r w:rsidR="00375DBD">
        <w:t xml:space="preserve"> </w:t>
      </w:r>
      <w:r>
        <w:t>to</w:t>
      </w:r>
      <w:r w:rsidR="00375DBD">
        <w:t xml:space="preserve"> </w:t>
      </w:r>
      <w:r>
        <w:t>a</w:t>
      </w:r>
      <w:r w:rsidR="00375DBD">
        <w:t xml:space="preserve"> </w:t>
      </w:r>
      <w:r>
        <w:t>file,</w:t>
      </w:r>
      <w:r w:rsidR="00375DBD">
        <w:t xml:space="preserve"> </w:t>
      </w:r>
      <w:r>
        <w:t>and</w:t>
      </w:r>
      <w:r w:rsidR="00375DBD">
        <w:t xml:space="preserve"> </w:t>
      </w:r>
      <w:r>
        <w:t>then</w:t>
      </w:r>
      <w:r w:rsidR="00375DBD">
        <w:t xml:space="preserve"> </w:t>
      </w:r>
      <w:r>
        <w:t>re-import</w:t>
      </w:r>
      <w:r w:rsidR="00375DBD">
        <w:t xml:space="preserve"> </w:t>
      </w:r>
      <w:r>
        <w:t>it.</w:t>
      </w:r>
    </w:p>
    <w:p w14:paraId="7B11A5E5" w14:textId="29C8FA57" w:rsidR="00E15188" w:rsidRDefault="00E15188" w:rsidP="00A57B9E">
      <w:pPr>
        <w:pStyle w:val="NormalPACKT"/>
      </w:pPr>
      <w:r>
        <w:t>The</w:t>
      </w:r>
      <w:r w:rsidR="00375DBD">
        <w:t xml:space="preserve"> </w:t>
      </w:r>
      <w:r>
        <w:t>output</w:t>
      </w:r>
      <w:r w:rsidR="00375DBD">
        <w:t xml:space="preserve"> </w:t>
      </w:r>
      <w:r>
        <w:t>shown</w:t>
      </w:r>
      <w:r w:rsidR="00375DBD">
        <w:t xml:space="preserve"> </w:t>
      </w:r>
      <w:r>
        <w:t>for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6</w:t>
      </w:r>
      <w:r w:rsidR="00375DBD">
        <w:t xml:space="preserve"> </w:t>
      </w:r>
      <w:r>
        <w:t>in</w:t>
      </w:r>
      <w:r w:rsidR="00375DBD">
        <w:t xml:space="preserve"> </w:t>
      </w:r>
      <w:r>
        <w:t>this</w:t>
      </w:r>
      <w:r w:rsidR="00375DBD">
        <w:t xml:space="preserve"> </w:t>
      </w:r>
      <w:r>
        <w:t>recipe</w:t>
      </w:r>
      <w:r w:rsidR="00375DBD">
        <w:t xml:space="preserve"> </w:t>
      </w:r>
      <w:r>
        <w:t>is</w:t>
      </w:r>
      <w:r w:rsidR="00375DBD">
        <w:t xml:space="preserve"> </w:t>
      </w:r>
      <w:r>
        <w:t>identical</w:t>
      </w:r>
      <w:r w:rsidR="00375DBD">
        <w:t xml:space="preserve"> </w:t>
      </w:r>
      <w:r>
        <w:t>to</w:t>
      </w:r>
      <w:r w:rsidR="00375DBD">
        <w:t xml:space="preserve"> </w:t>
      </w:r>
      <w:r>
        <w:t>the</w:t>
      </w:r>
      <w:r w:rsidR="00375DBD">
        <w:t xml:space="preserve"> </w:t>
      </w:r>
      <w:r>
        <w:t>output</w:t>
      </w:r>
      <w:r w:rsidR="00375DBD">
        <w:t xml:space="preserve"> </w:t>
      </w:r>
      <w:r>
        <w:t>for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8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ItalicsPACKT"/>
        </w:rPr>
        <w:t>Install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IIS</w:t>
      </w:r>
      <w:r w:rsidR="00375DBD">
        <w:t xml:space="preserve"> </w:t>
      </w:r>
      <w:r>
        <w:t>recipe,</w:t>
      </w:r>
      <w:r w:rsidR="00375DBD">
        <w:t xml:space="preserve"> </w:t>
      </w:r>
      <w:r>
        <w:t>except</w:t>
      </w:r>
      <w:r w:rsidR="00375DBD">
        <w:t xml:space="preserve"> </w:t>
      </w:r>
      <w:r>
        <w:t>that</w:t>
      </w:r>
      <w:r w:rsidR="00375DBD">
        <w:t xml:space="preserve"> </w:t>
      </w:r>
      <w:r>
        <w:t>in</w:t>
      </w:r>
      <w:r w:rsidR="00375DBD">
        <w:t xml:space="preserve"> </w:t>
      </w:r>
      <w:r>
        <w:t>this</w:t>
      </w:r>
      <w:r w:rsidR="00375DBD">
        <w:t xml:space="preserve"> </w:t>
      </w:r>
      <w:r>
        <w:t>recipe,</w:t>
      </w:r>
      <w:r w:rsidR="00375DBD">
        <w:t xml:space="preserve"> </w:t>
      </w:r>
      <w:r>
        <w:t>you</w:t>
      </w:r>
      <w:r w:rsidR="00375DBD">
        <w:t xml:space="preserve"> </w:t>
      </w:r>
      <w:r>
        <w:t>used</w:t>
      </w:r>
      <w:r w:rsidR="00375DBD">
        <w:t xml:space="preserve"> </w:t>
      </w:r>
      <w:r>
        <w:t>TLS</w:t>
      </w:r>
      <w:r w:rsidR="00375DBD">
        <w:t xml:space="preserve"> </w:t>
      </w:r>
      <w:r>
        <w:t>to</w:t>
      </w:r>
      <w:r w:rsidR="00375DBD">
        <w:t xml:space="preserve"> </w:t>
      </w:r>
      <w:r>
        <w:t>view</w:t>
      </w:r>
      <w:r w:rsidR="00375DBD">
        <w:t xml:space="preserve"> </w:t>
      </w:r>
      <w:r>
        <w:t>the</w:t>
      </w:r>
      <w:r w:rsidR="00375DBD">
        <w:t xml:space="preserve"> </w:t>
      </w:r>
      <w:r>
        <w:t>web</w:t>
      </w:r>
      <w:r w:rsidR="00375DBD">
        <w:t xml:space="preserve"> </w:t>
      </w:r>
      <w:r>
        <w:t>page.</w:t>
      </w:r>
    </w:p>
    <w:p w14:paraId="467B921B" w14:textId="7F1DCDF7" w:rsidR="00E15188" w:rsidRPr="00A57B9E" w:rsidRDefault="00E15188" w:rsidP="00A57B9E">
      <w:pPr>
        <w:pStyle w:val="Heading1"/>
      </w:pPr>
      <w:r w:rsidRPr="00A57B9E">
        <w:t>Managing</w:t>
      </w:r>
      <w:r w:rsidR="00375DBD">
        <w:t xml:space="preserve"> </w:t>
      </w:r>
      <w:r w:rsidRPr="00A57B9E">
        <w:t>TLS</w:t>
      </w:r>
      <w:r w:rsidR="00375DBD">
        <w:t xml:space="preserve"> </w:t>
      </w:r>
      <w:r w:rsidRPr="00A57B9E">
        <w:t>cipher</w:t>
      </w:r>
      <w:r w:rsidR="00375DBD">
        <w:t xml:space="preserve"> </w:t>
      </w:r>
      <w:r w:rsidRPr="00A57B9E">
        <w:t>suites</w:t>
      </w:r>
    </w:p>
    <w:p w14:paraId="0DA0E16A" w14:textId="6BC04B50" w:rsidR="00E15188" w:rsidRDefault="00E15188" w:rsidP="00A57B9E">
      <w:pPr>
        <w:pStyle w:val="NormalPACKT"/>
      </w:pPr>
      <w:r>
        <w:t>A</w:t>
      </w:r>
      <w:r w:rsidR="00375DBD">
        <w:t xml:space="preserve"> </w:t>
      </w:r>
      <w:r>
        <w:t>cipher</w:t>
      </w:r>
      <w:r w:rsidR="00375DBD">
        <w:t xml:space="preserve"> </w:t>
      </w:r>
      <w:r>
        <w:t>suite</w:t>
      </w:r>
      <w:r w:rsidR="00375DBD">
        <w:t xml:space="preserve"> </w:t>
      </w:r>
      <w:r>
        <w:t>is</w:t>
      </w:r>
      <w:r w:rsidR="00375DBD">
        <w:t xml:space="preserve"> </w:t>
      </w:r>
      <w:r>
        <w:t>a</w:t>
      </w:r>
      <w:r w:rsidR="00375DBD">
        <w:t xml:space="preserve"> </w:t>
      </w:r>
      <w:r>
        <w:t>specific</w:t>
      </w:r>
      <w:r w:rsidR="00375DBD">
        <w:t xml:space="preserve"> </w:t>
      </w:r>
      <w:r>
        <w:t>set</w:t>
      </w:r>
      <w:r w:rsidR="00375DBD">
        <w:t xml:space="preserve"> </w:t>
      </w:r>
      <w:r>
        <w:t>of</w:t>
      </w:r>
      <w:r w:rsidR="00375DBD">
        <w:t xml:space="preserve"> </w:t>
      </w:r>
      <w:r>
        <w:t>methods</w:t>
      </w:r>
      <w:r w:rsidR="00375DBD">
        <w:t xml:space="preserve"> </w:t>
      </w:r>
      <w:r>
        <w:t>or</w:t>
      </w:r>
      <w:r w:rsidR="00375DBD">
        <w:t xml:space="preserve"> </w:t>
      </w:r>
      <w:r>
        <w:t>algorithms</w:t>
      </w:r>
      <w:r w:rsidR="00375DBD">
        <w:t xml:space="preserve"> </w:t>
      </w:r>
      <w:r>
        <w:t>that</w:t>
      </w:r>
      <w:r w:rsidR="00375DBD">
        <w:t xml:space="preserve"> </w:t>
      </w:r>
      <w:r>
        <w:t>provide</w:t>
      </w:r>
      <w:r w:rsidR="00375DBD">
        <w:t xml:space="preserve"> </w:t>
      </w:r>
      <w:r>
        <w:t>functions,</w:t>
      </w:r>
      <w:r w:rsidR="00375DBD">
        <w:t xml:space="preserve"> </w:t>
      </w:r>
      <w:r>
        <w:t>including</w:t>
      </w:r>
      <w:r w:rsidR="00375DBD">
        <w:t xml:space="preserve"> </w:t>
      </w:r>
      <w:r>
        <w:t>key</w:t>
      </w:r>
      <w:r w:rsidR="00375DBD">
        <w:t xml:space="preserve"> </w:t>
      </w:r>
      <w:r>
        <w:t>exchange,</w:t>
      </w:r>
      <w:r w:rsidR="00375DBD">
        <w:t xml:space="preserve"> </w:t>
      </w:r>
      <w:r>
        <w:t>bulk</w:t>
      </w:r>
      <w:r w:rsidR="00375DBD">
        <w:t xml:space="preserve"> </w:t>
      </w:r>
      <w:r>
        <w:t>encryption,</w:t>
      </w:r>
      <w:r w:rsidR="00375DBD">
        <w:t xml:space="preserve"> </w:t>
      </w:r>
      <w:r>
        <w:t>hashing,</w:t>
      </w:r>
      <w:r w:rsidR="00375DBD">
        <w:t xml:space="preserve"> </w:t>
      </w:r>
      <w:r>
        <w:t>and</w:t>
      </w:r>
      <w:r w:rsidR="00375DBD">
        <w:t xml:space="preserve"> </w:t>
      </w:r>
      <w:r>
        <w:t>creating</w:t>
      </w:r>
      <w:r w:rsidR="00375DBD">
        <w:t xml:space="preserve"> </w:t>
      </w:r>
      <w:r>
        <w:t>message</w:t>
      </w:r>
      <w:r w:rsidR="00375DBD">
        <w:t xml:space="preserve"> </w:t>
      </w:r>
      <w:r>
        <w:t>digests.</w:t>
      </w:r>
      <w:r w:rsidR="00375DBD">
        <w:t xml:space="preserve"> </w:t>
      </w:r>
      <w:r>
        <w:t>Numerous</w:t>
      </w:r>
      <w:r w:rsidR="00375DBD">
        <w:t xml:space="preserve"> </w:t>
      </w:r>
      <w:r>
        <w:t>Windows</w:t>
      </w:r>
      <w:r w:rsidR="00375DBD">
        <w:t xml:space="preserve"> </w:t>
      </w:r>
      <w:r>
        <w:t>services,</w:t>
      </w:r>
      <w:r w:rsidR="00375DBD">
        <w:t xml:space="preserve"> </w:t>
      </w:r>
      <w:r>
        <w:t>such</w:t>
      </w:r>
      <w:r w:rsidR="00375DBD">
        <w:t xml:space="preserve"> </w:t>
      </w:r>
      <w:r>
        <w:t>as</w:t>
      </w:r>
      <w:r w:rsidR="00375DBD">
        <w:t xml:space="preserve"> </w:t>
      </w:r>
      <w:r>
        <w:t>TLS,</w:t>
      </w:r>
      <w:r w:rsidR="00375DBD">
        <w:t xml:space="preserve"> </w:t>
      </w:r>
      <w:r>
        <w:t>SSH,</w:t>
      </w:r>
      <w:r w:rsidR="00375DBD">
        <w:t xml:space="preserve"> </w:t>
      </w:r>
      <w:r>
        <w:t>and</w:t>
      </w:r>
      <w:r w:rsidR="00375DBD">
        <w:t xml:space="preserve"> </w:t>
      </w:r>
      <w:r>
        <w:t>IPSEC,</w:t>
      </w:r>
      <w:r w:rsidR="00375DBD">
        <w:t xml:space="preserve"> </w:t>
      </w:r>
      <w:r>
        <w:t>make</w:t>
      </w:r>
      <w:r w:rsidR="00375DBD">
        <w:t xml:space="preserve"> </w:t>
      </w:r>
      <w:r>
        <w:t>use</w:t>
      </w:r>
      <w:r w:rsidR="00375DBD">
        <w:t xml:space="preserve"> </w:t>
      </w:r>
      <w:r>
        <w:t>of</w:t>
      </w:r>
      <w:r w:rsidR="00375DBD">
        <w:t xml:space="preserve"> </w:t>
      </w:r>
      <w:r>
        <w:t>cipher</w:t>
      </w:r>
      <w:r w:rsidR="00375DBD">
        <w:t xml:space="preserve"> </w:t>
      </w:r>
      <w:r>
        <w:t>suites</w:t>
      </w:r>
      <w:r w:rsidR="00375DBD">
        <w:t xml:space="preserve"> </w:t>
      </w:r>
      <w:r>
        <w:t>when</w:t>
      </w:r>
      <w:r w:rsidR="00375DBD">
        <w:t xml:space="preserve"> </w:t>
      </w:r>
      <w:r>
        <w:t>communicating</w:t>
      </w:r>
      <w:r w:rsidR="00375DBD">
        <w:t xml:space="preserve"> </w:t>
      </w:r>
      <w:r>
        <w:t>with</w:t>
      </w:r>
      <w:r w:rsidR="00375DBD">
        <w:t xml:space="preserve"> </w:t>
      </w:r>
      <w:r>
        <w:t>other</w:t>
      </w:r>
      <w:r w:rsidR="00375DBD">
        <w:t xml:space="preserve"> </w:t>
      </w:r>
      <w:r>
        <w:t>hosts.</w:t>
      </w:r>
      <w:r w:rsidR="00375DBD">
        <w:t xml:space="preserve"> </w:t>
      </w:r>
      <w:r>
        <w:t>With</w:t>
      </w:r>
      <w:r w:rsidR="00375DBD">
        <w:t xml:space="preserve"> </w:t>
      </w:r>
      <w:r>
        <w:t>TLS,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use</w:t>
      </w:r>
      <w:r w:rsidR="00375DBD">
        <w:t xml:space="preserve"> </w:t>
      </w:r>
      <w:r>
        <w:t>the</w:t>
      </w:r>
      <w:r w:rsidR="00375DBD">
        <w:t xml:space="preserve"> </w:t>
      </w:r>
      <w:r>
        <w:t>TLS</w:t>
      </w:r>
      <w:r w:rsidR="00375DBD">
        <w:t xml:space="preserve"> </w:t>
      </w:r>
      <w:r>
        <w:t>cipher</w:t>
      </w:r>
      <w:r w:rsidR="00375DBD">
        <w:t xml:space="preserve"> </w:t>
      </w:r>
      <w:r>
        <w:t>suite</w:t>
      </w:r>
      <w:r w:rsidR="00375DBD">
        <w:t xml:space="preserve"> </w:t>
      </w:r>
      <w:r>
        <w:t>cmdlets</w:t>
      </w:r>
      <w:r w:rsidR="00375DBD">
        <w:t xml:space="preserve"> </w:t>
      </w:r>
      <w:r>
        <w:t>to</w:t>
      </w:r>
      <w:r w:rsidR="00375DBD">
        <w:t xml:space="preserve"> </w:t>
      </w:r>
      <w:r>
        <w:t>manage</w:t>
      </w:r>
      <w:r w:rsidR="00375DBD">
        <w:t xml:space="preserve"> </w:t>
      </w:r>
      <w:r>
        <w:t>the</w:t>
      </w:r>
      <w:r w:rsidR="00375DBD">
        <w:t xml:space="preserve"> </w:t>
      </w:r>
      <w:r>
        <w:t>cipher</w:t>
      </w:r>
      <w:r w:rsidR="00375DBD">
        <w:t xml:space="preserve"> </w:t>
      </w:r>
      <w:r>
        <w:t>suites</w:t>
      </w:r>
      <w:r w:rsidR="00375DBD">
        <w:t xml:space="preserve"> </w:t>
      </w:r>
      <w:r>
        <w:t>that</w:t>
      </w:r>
      <w:r w:rsidR="00375DBD">
        <w:t xml:space="preserve"> </w:t>
      </w:r>
      <w:r>
        <w:t>your</w:t>
      </w:r>
      <w:r w:rsidR="00375DBD">
        <w:t xml:space="preserve"> </w:t>
      </w:r>
      <w:r>
        <w:t>IIS</w:t>
      </w:r>
      <w:r w:rsidR="00375DBD">
        <w:t xml:space="preserve"> </w:t>
      </w:r>
      <w:r>
        <w:t>web</w:t>
      </w:r>
      <w:r w:rsidR="00375DBD">
        <w:t xml:space="preserve"> </w:t>
      </w:r>
      <w:r>
        <w:t>server</w:t>
      </w:r>
      <w:r w:rsidR="00375DBD">
        <w:t xml:space="preserve"> </w:t>
      </w:r>
      <w:r>
        <w:t>is</w:t>
      </w:r>
      <w:r w:rsidR="00375DBD">
        <w:t xml:space="preserve"> </w:t>
      </w:r>
      <w:r>
        <w:t>going</w:t>
      </w:r>
      <w:r w:rsidR="00375DBD">
        <w:t xml:space="preserve"> </w:t>
      </w:r>
      <w:r>
        <w:t>to</w:t>
      </w:r>
      <w:r w:rsidR="00375DBD">
        <w:t xml:space="preserve"> </w:t>
      </w:r>
      <w:r>
        <w:t>negotiate</w:t>
      </w:r>
      <w:r w:rsidR="00375DBD">
        <w:t xml:space="preserve"> </w:t>
      </w:r>
      <w:r>
        <w:t>(or</w:t>
      </w:r>
      <w:r w:rsidR="00375DBD">
        <w:t xml:space="preserve"> </w:t>
      </w:r>
      <w:r>
        <w:t>not).</w:t>
      </w:r>
    </w:p>
    <w:p w14:paraId="6FF45D8C" w14:textId="68E55C0A" w:rsidR="00E15188" w:rsidRDefault="00E15188" w:rsidP="00A57B9E">
      <w:pPr>
        <w:pStyle w:val="NormalPACKT"/>
      </w:pPr>
      <w:r>
        <w:t>Once</w:t>
      </w:r>
      <w:r w:rsidR="00375DBD">
        <w:t xml:space="preserve"> </w:t>
      </w:r>
      <w:r>
        <w:t>the</w:t>
      </w:r>
      <w:r w:rsidR="00375DBD">
        <w:t xml:space="preserve"> </w:t>
      </w:r>
      <w:r>
        <w:t>browser</w:t>
      </w:r>
      <w:r w:rsidR="00375DBD">
        <w:t xml:space="preserve"> </w:t>
      </w:r>
      <w:r>
        <w:t>connects</w:t>
      </w:r>
      <w:r w:rsidR="00375DBD">
        <w:t xml:space="preserve"> </w:t>
      </w:r>
      <w:r>
        <w:t>to</w:t>
      </w:r>
      <w:r w:rsidR="00375DBD">
        <w:t xml:space="preserve"> </w:t>
      </w:r>
      <w:r>
        <w:t>the</w:t>
      </w:r>
      <w:r w:rsidR="00375DBD">
        <w:t xml:space="preserve"> </w:t>
      </w:r>
      <w:r>
        <w:t>web</w:t>
      </w:r>
      <w:r w:rsidR="00375DBD">
        <w:t xml:space="preserve"> </w:t>
      </w:r>
      <w:r>
        <w:t>server,</w:t>
      </w:r>
      <w:r w:rsidR="00375DBD">
        <w:t xml:space="preserve"> </w:t>
      </w:r>
      <w:r>
        <w:t>the</w:t>
      </w:r>
      <w:r w:rsidR="00375DBD">
        <w:t xml:space="preserve"> </w:t>
      </w:r>
      <w:r>
        <w:t>web</w:t>
      </w:r>
      <w:r w:rsidR="00375DBD">
        <w:t xml:space="preserve"> </w:t>
      </w:r>
      <w:r>
        <w:t>server</w:t>
      </w:r>
      <w:r w:rsidR="00375DBD">
        <w:t xml:space="preserve"> </w:t>
      </w:r>
      <w:r>
        <w:t>and</w:t>
      </w:r>
      <w:r w:rsidR="00375DBD">
        <w:t xml:space="preserve"> </w:t>
      </w:r>
      <w:r>
        <w:t>the</w:t>
      </w:r>
      <w:r w:rsidR="00375DBD">
        <w:t xml:space="preserve"> </w:t>
      </w:r>
      <w:r>
        <w:t>browser</w:t>
      </w:r>
      <w:r w:rsidR="00375DBD">
        <w:t xml:space="preserve"> </w:t>
      </w:r>
      <w:r>
        <w:t>negotiate</w:t>
      </w:r>
      <w:r w:rsidR="00375DBD">
        <w:t xml:space="preserve"> </w:t>
      </w:r>
      <w:r>
        <w:t>and</w:t>
      </w:r>
      <w:r w:rsidR="00375DBD">
        <w:t xml:space="preserve"> </w:t>
      </w:r>
      <w:r>
        <w:t>choose</w:t>
      </w:r>
      <w:r w:rsidR="00375DBD">
        <w:t xml:space="preserve"> </w:t>
      </w:r>
      <w:r>
        <w:t>the</w:t>
      </w:r>
      <w:r w:rsidR="00375DBD">
        <w:t xml:space="preserve"> </w:t>
      </w:r>
      <w:r>
        <w:t>best</w:t>
      </w:r>
      <w:r w:rsidR="00375DBD">
        <w:t xml:space="preserve"> </w:t>
      </w:r>
      <w:r>
        <w:t>cipher</w:t>
      </w:r>
      <w:r w:rsidR="00375DBD">
        <w:t xml:space="preserve"> </w:t>
      </w:r>
      <w:r>
        <w:t>suite</w:t>
      </w:r>
      <w:r w:rsidR="00375DBD">
        <w:t xml:space="preserve"> </w:t>
      </w:r>
      <w:r>
        <w:t>that</w:t>
      </w:r>
      <w:r w:rsidR="00375DBD">
        <w:t xml:space="preserve"> </w:t>
      </w:r>
      <w:r>
        <w:t>both</w:t>
      </w:r>
      <w:r w:rsidR="00375DBD">
        <w:t xml:space="preserve"> </w:t>
      </w:r>
      <w:r>
        <w:t>sides</w:t>
      </w:r>
      <w:r w:rsidR="00375DBD">
        <w:t xml:space="preserve"> </w:t>
      </w:r>
      <w:r>
        <w:t>can</w:t>
      </w:r>
      <w:r w:rsidR="00375DBD">
        <w:t xml:space="preserve"> </w:t>
      </w:r>
      <w:r>
        <w:t>support.</w:t>
      </w:r>
      <w:r w:rsidR="00375DBD">
        <w:t xml:space="preserve"> </w:t>
      </w:r>
      <w:r>
        <w:t>If</w:t>
      </w:r>
      <w:r w:rsidR="00375DBD">
        <w:t xml:space="preserve"> </w:t>
      </w:r>
      <w:r>
        <w:t>the</w:t>
      </w:r>
      <w:r w:rsidR="00375DBD">
        <w:t xml:space="preserve"> </w:t>
      </w:r>
      <w:r>
        <w:t>browser</w:t>
      </w:r>
      <w:r w:rsidR="00375DBD">
        <w:t xml:space="preserve"> </w:t>
      </w:r>
      <w:r>
        <w:t>only</w:t>
      </w:r>
      <w:r w:rsidR="00375DBD">
        <w:t xml:space="preserve"> </w:t>
      </w:r>
      <w:r>
        <w:t>asks</w:t>
      </w:r>
      <w:r w:rsidR="00375DBD">
        <w:t xml:space="preserve"> </w:t>
      </w:r>
      <w:r>
        <w:t>for</w:t>
      </w:r>
      <w:r w:rsidR="00375DBD">
        <w:t xml:space="preserve"> </w:t>
      </w:r>
      <w:r>
        <w:t>cipher</w:t>
      </w:r>
      <w:r w:rsidR="00375DBD">
        <w:t xml:space="preserve"> </w:t>
      </w:r>
      <w:r>
        <w:t>suites</w:t>
      </w:r>
      <w:r w:rsidR="00375DBD">
        <w:t xml:space="preserve"> </w:t>
      </w:r>
      <w:r>
        <w:t>that</w:t>
      </w:r>
      <w:r w:rsidR="00375DBD">
        <w:t xml:space="preserve"> </w:t>
      </w:r>
      <w:r>
        <w:t>the</w:t>
      </w:r>
      <w:r w:rsidR="00375DBD">
        <w:t xml:space="preserve"> </w:t>
      </w:r>
      <w:r>
        <w:t>web</w:t>
      </w:r>
      <w:r w:rsidR="00375DBD">
        <w:t xml:space="preserve"> </w:t>
      </w:r>
      <w:r>
        <w:t>server</w:t>
      </w:r>
      <w:r w:rsidR="00375DBD">
        <w:t xml:space="preserve"> </w:t>
      </w:r>
      <w:r>
        <w:t>does</w:t>
      </w:r>
      <w:r w:rsidR="00375DBD">
        <w:t xml:space="preserve"> </w:t>
      </w:r>
      <w:r>
        <w:t>not</w:t>
      </w:r>
      <w:r w:rsidR="00375DBD">
        <w:t xml:space="preserve"> </w:t>
      </w:r>
      <w:r>
        <w:t>support,</w:t>
      </w:r>
      <w:r w:rsidR="00375DBD">
        <w:t xml:space="preserve"> </w:t>
      </w:r>
      <w:r>
        <w:t>then</w:t>
      </w:r>
      <w:r w:rsidR="00375DBD">
        <w:t xml:space="preserve"> </w:t>
      </w:r>
      <w:r>
        <w:t>the</w:t>
      </w:r>
      <w:r w:rsidR="00375DBD">
        <w:t xml:space="preserve"> </w:t>
      </w:r>
      <w:r>
        <w:t>server</w:t>
      </w:r>
      <w:r w:rsidR="00375DBD">
        <w:t xml:space="preserve"> </w:t>
      </w:r>
      <w:r>
        <w:t>terminates</w:t>
      </w:r>
      <w:r w:rsidR="00375DBD">
        <w:t xml:space="preserve"> </w:t>
      </w:r>
      <w:r>
        <w:t>the</w:t>
      </w:r>
      <w:r w:rsidR="00375DBD">
        <w:t xml:space="preserve"> </w:t>
      </w:r>
      <w:r>
        <w:t>communication.</w:t>
      </w:r>
    </w:p>
    <w:p w14:paraId="0CB5ACFD" w14:textId="5CBA2C6B" w:rsidR="00E15188" w:rsidRDefault="00E15188" w:rsidP="00A57B9E">
      <w:pPr>
        <w:pStyle w:val="NormalPACKT"/>
      </w:pPr>
      <w:r>
        <w:t>By</w:t>
      </w:r>
      <w:r w:rsidR="00375DBD">
        <w:t xml:space="preserve"> </w:t>
      </w:r>
      <w:r>
        <w:t>default,</w:t>
      </w:r>
      <w:r w:rsidR="00375DBD">
        <w:t xml:space="preserve"> </w:t>
      </w:r>
      <w:r>
        <w:t>Windows</w:t>
      </w:r>
      <w:r w:rsidR="00375DBD">
        <w:t xml:space="preserve"> </w:t>
      </w:r>
      <w:r>
        <w:t>Server</w:t>
      </w:r>
      <w:r w:rsidR="00375DBD">
        <w:t xml:space="preserve"> </w:t>
      </w:r>
      <w:r>
        <w:t>2019</w:t>
      </w:r>
      <w:r w:rsidR="00375DBD">
        <w:t xml:space="preserve"> </w:t>
      </w:r>
      <w:r>
        <w:t>supports</w:t>
      </w:r>
      <w:r w:rsidR="00375DBD">
        <w:t xml:space="preserve"> </w:t>
      </w:r>
      <w:r>
        <w:t>31</w:t>
      </w:r>
      <w:r w:rsidR="00375DBD">
        <w:t xml:space="preserve"> </w:t>
      </w:r>
      <w:r>
        <w:t>cipher</w:t>
      </w:r>
      <w:r w:rsidR="00375DBD">
        <w:t xml:space="preserve"> </w:t>
      </w:r>
      <w:r>
        <w:t>suites,</w:t>
      </w:r>
      <w:r w:rsidR="00375DBD">
        <w:t xml:space="preserve"> </w:t>
      </w:r>
      <w:r>
        <w:t>providing</w:t>
      </w:r>
      <w:r w:rsidR="00375DBD">
        <w:t xml:space="preserve"> </w:t>
      </w:r>
      <w:r>
        <w:t>different</w:t>
      </w:r>
      <w:r w:rsidR="00375DBD">
        <w:t xml:space="preserve"> </w:t>
      </w:r>
      <w:r>
        <w:t>algorithms</w:t>
      </w:r>
      <w:r w:rsidR="00375DBD">
        <w:t xml:space="preserve"> </w:t>
      </w:r>
      <w:r>
        <w:t>and</w:t>
      </w:r>
      <w:r w:rsidR="00375DBD">
        <w:t xml:space="preserve"> </w:t>
      </w:r>
      <w:r>
        <w:t>key</w:t>
      </w:r>
      <w:r w:rsidR="00375DBD">
        <w:t xml:space="preserve"> </w:t>
      </w:r>
      <w:r>
        <w:t>lengths.</w:t>
      </w:r>
      <w:r w:rsidR="00375DBD">
        <w:t xml:space="preserve"> </w:t>
      </w:r>
      <w:r>
        <w:t>In</w:t>
      </w:r>
      <w:r w:rsidR="00375DBD">
        <w:t xml:space="preserve"> </w:t>
      </w:r>
      <w:r>
        <w:t>this</w:t>
      </w:r>
      <w:r w:rsidR="00375DBD">
        <w:t xml:space="preserve"> </w:t>
      </w:r>
      <w:r>
        <w:t>recipe,</w:t>
      </w:r>
      <w:r w:rsidR="00375DBD">
        <w:t xml:space="preserve"> </w:t>
      </w:r>
      <w:r>
        <w:t>you</w:t>
      </w:r>
      <w:r w:rsidR="00375DBD">
        <w:t xml:space="preserve"> </w:t>
      </w:r>
      <w:r>
        <w:t>retrieve</w:t>
      </w:r>
      <w:r w:rsidR="00375DBD">
        <w:t xml:space="preserve"> </w:t>
      </w:r>
      <w:r>
        <w:t>the</w:t>
      </w:r>
      <w:r w:rsidR="00375DBD">
        <w:t xml:space="preserve"> </w:t>
      </w:r>
      <w:r>
        <w:t>cipher</w:t>
      </w:r>
      <w:r w:rsidR="00375DBD">
        <w:t xml:space="preserve"> </w:t>
      </w:r>
      <w:r>
        <w:t>suites</w:t>
      </w:r>
      <w:r w:rsidR="00375DBD">
        <w:t xml:space="preserve"> </w:t>
      </w:r>
      <w:r>
        <w:t>on</w:t>
      </w:r>
      <w:r w:rsidR="00375DBD">
        <w:t xml:space="preserve"> </w:t>
      </w:r>
      <w:r>
        <w:t>Windows</w:t>
      </w:r>
      <w:r w:rsidR="00375DBD">
        <w:t xml:space="preserve"> </w:t>
      </w:r>
      <w:r>
        <w:t>Server</w:t>
      </w:r>
      <w:r w:rsidR="00375DBD">
        <w:t xml:space="preserve"> </w:t>
      </w:r>
      <w:r>
        <w:t>2019,</w:t>
      </w:r>
      <w:r w:rsidR="00375DBD">
        <w:t xml:space="preserve"> </w:t>
      </w:r>
      <w:r>
        <w:t>and</w:t>
      </w:r>
      <w:r w:rsidR="00375DBD">
        <w:t xml:space="preserve"> </w:t>
      </w:r>
      <w:r>
        <w:t>both</w:t>
      </w:r>
      <w:r w:rsidR="00375DBD">
        <w:t xml:space="preserve"> </w:t>
      </w:r>
      <w:r>
        <w:t>enable</w:t>
      </w:r>
      <w:r w:rsidR="00375DBD">
        <w:t xml:space="preserve"> </w:t>
      </w:r>
      <w:r>
        <w:t>and</w:t>
      </w:r>
      <w:r w:rsidR="00375DBD">
        <w:t xml:space="preserve"> </w:t>
      </w:r>
      <w:r>
        <w:t>disable</w:t>
      </w:r>
      <w:r w:rsidR="00375DBD">
        <w:t xml:space="preserve"> </w:t>
      </w:r>
      <w:r>
        <w:t>a</w:t>
      </w:r>
      <w:r w:rsidR="00375DBD">
        <w:t xml:space="preserve"> </w:t>
      </w:r>
      <w:r>
        <w:t>specific</w:t>
      </w:r>
      <w:r w:rsidR="00375DBD">
        <w:t xml:space="preserve"> </w:t>
      </w:r>
      <w:r>
        <w:t>cipher</w:t>
      </w:r>
      <w:r w:rsidR="00375DBD">
        <w:t xml:space="preserve"> </w:t>
      </w:r>
      <w:r>
        <w:t>suite.</w:t>
      </w:r>
    </w:p>
    <w:p w14:paraId="30BA1365" w14:textId="577B0881" w:rsidR="00E15188" w:rsidRPr="00A57B9E" w:rsidRDefault="00E15188" w:rsidP="00A57B9E">
      <w:pPr>
        <w:pStyle w:val="Heading2"/>
      </w:pPr>
      <w:r w:rsidRPr="00A57B9E">
        <w:t>Getting</w:t>
      </w:r>
      <w:r w:rsidR="00375DBD">
        <w:t xml:space="preserve"> </w:t>
      </w:r>
      <w:r w:rsidRPr="00A57B9E">
        <w:t>ready</w:t>
      </w:r>
    </w:p>
    <w:p w14:paraId="6D86C6FB" w14:textId="27534DA7" w:rsidR="00E15188" w:rsidRDefault="00E15188" w:rsidP="00A57B9E">
      <w:pPr>
        <w:pStyle w:val="NormalPACKT"/>
      </w:pPr>
      <w:r>
        <w:t>This</w:t>
      </w:r>
      <w:r w:rsidR="00375DBD">
        <w:t xml:space="preserve"> </w:t>
      </w:r>
      <w:r>
        <w:t>recipe</w:t>
      </w:r>
      <w:r w:rsidR="00375DBD">
        <w:t xml:space="preserve"> </w:t>
      </w:r>
      <w:r>
        <w:t>makes</w:t>
      </w:r>
      <w:r w:rsidR="00375DBD">
        <w:t xml:space="preserve"> </w:t>
      </w:r>
      <w:r>
        <w:t>use</w:t>
      </w:r>
      <w:r w:rsidR="00375DBD">
        <w:t xml:space="preserve"> </w:t>
      </w:r>
      <w:r>
        <w:t>of</w:t>
      </w:r>
      <w:r w:rsidR="00375DBD">
        <w:t xml:space="preserve"> </w:t>
      </w:r>
      <w:r w:rsidRPr="00A57B9E">
        <w:rPr>
          <w:rStyle w:val="CodeInTextPACKT"/>
        </w:rPr>
        <w:t>SRV1</w:t>
      </w:r>
      <w:r>
        <w:t>,</w:t>
      </w:r>
      <w:r w:rsidR="00375DBD">
        <w:t xml:space="preserve"> </w:t>
      </w:r>
      <w:r>
        <w:t>after</w:t>
      </w:r>
      <w:r w:rsidR="00375DBD">
        <w:t xml:space="preserve"> </w:t>
      </w:r>
      <w:r>
        <w:t>you</w:t>
      </w:r>
      <w:r w:rsidR="00375DBD">
        <w:t xml:space="preserve"> </w:t>
      </w:r>
      <w:r>
        <w:t>have</w:t>
      </w:r>
      <w:r w:rsidR="00375DBD">
        <w:t xml:space="preserve"> </w:t>
      </w:r>
      <w:r>
        <w:t>run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ItalicsPACKT"/>
        </w:rPr>
        <w:t>Installing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IIS</w:t>
      </w:r>
      <w:r w:rsidR="00375DBD">
        <w:t xml:space="preserve"> </w:t>
      </w:r>
      <w:r>
        <w:t>recipe.</w:t>
      </w:r>
    </w:p>
    <w:p w14:paraId="668C7B59" w14:textId="4B2E115A" w:rsidR="00E15188" w:rsidRPr="00A57B9E" w:rsidRDefault="00E15188" w:rsidP="00A57B9E">
      <w:pPr>
        <w:pStyle w:val="Heading2"/>
      </w:pPr>
      <w:r w:rsidRPr="00A57B9E">
        <w:t>How</w:t>
      </w:r>
      <w:r w:rsidR="00375DBD">
        <w:t xml:space="preserve"> </w:t>
      </w:r>
      <w:r w:rsidRPr="00A57B9E">
        <w:t>to</w:t>
      </w:r>
      <w:r w:rsidR="00375DBD">
        <w:t xml:space="preserve"> </w:t>
      </w:r>
      <w:r w:rsidRPr="00A57B9E">
        <w:t>do</w:t>
      </w:r>
      <w:r w:rsidR="00375DBD">
        <w:t xml:space="preserve"> </w:t>
      </w:r>
      <w:r w:rsidRPr="00A57B9E">
        <w:t>it...</w:t>
      </w:r>
    </w:p>
    <w:p w14:paraId="36650263" w14:textId="1C070F18" w:rsidR="00E15188" w:rsidRDefault="00E15188" w:rsidP="00D901A2">
      <w:pPr>
        <w:pStyle w:val="NumberedBulletPACKT"/>
        <w:numPr>
          <w:ilvl w:val="0"/>
          <w:numId w:val="9"/>
        </w:numPr>
      </w:pPr>
      <w:r>
        <w:t>Get</w:t>
      </w:r>
      <w:r w:rsidR="00375DBD">
        <w:t xml:space="preserve"> </w:t>
      </w:r>
      <w:r>
        <w:t>the</w:t>
      </w:r>
      <w:r w:rsidR="00375DBD">
        <w:t xml:space="preserve"> </w:t>
      </w:r>
      <w:r>
        <w:t>cipher</w:t>
      </w:r>
      <w:r w:rsidR="00375DBD">
        <w:t xml:space="preserve"> </w:t>
      </w:r>
      <w:r>
        <w:t>suites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SRV1</w:t>
      </w:r>
      <w:r w:rsidR="00375DBD">
        <w:t xml:space="preserve"> </w:t>
      </w:r>
      <w:r>
        <w:t>and</w:t>
      </w:r>
      <w:r w:rsidR="00375DBD">
        <w:t xml:space="preserve"> </w:t>
      </w:r>
      <w:r>
        <w:t>display</w:t>
      </w:r>
      <w:r w:rsidR="00375DBD">
        <w:t xml:space="preserve"> </w:t>
      </w:r>
      <w:r>
        <w:t>them,</w:t>
      </w:r>
      <w:r w:rsidR="00375DBD">
        <w:t xml:space="preserve"> </w:t>
      </w:r>
      <w:r>
        <w:t>as</w:t>
      </w:r>
      <w:r w:rsidR="00375DBD">
        <w:t xml:space="preserve"> </w:t>
      </w:r>
      <w:r>
        <w:t>follows:</w:t>
      </w:r>
    </w:p>
    <w:p w14:paraId="5C196FDF" w14:textId="48523FE2" w:rsidR="00E15188" w:rsidRDefault="00E15188" w:rsidP="00A57B9E">
      <w:pPr>
        <w:pStyle w:val="CodeWithinBulletsEndPACKT"/>
      </w:pPr>
      <w:r>
        <w:t>Get-</w:t>
      </w:r>
      <w:proofErr w:type="spellStart"/>
      <w:r>
        <w:t>TlsCipherSuite</w:t>
      </w:r>
      <w:proofErr w:type="spellEnd"/>
      <w:r w:rsidR="00375DBD">
        <w:t xml:space="preserve"> </w:t>
      </w:r>
      <w:r>
        <w:t>|</w:t>
      </w:r>
    </w:p>
    <w:p w14:paraId="56E5AB08" w14:textId="66283DBE" w:rsidR="00E15188" w:rsidRDefault="00375DBD" w:rsidP="00A57B9E">
      <w:pPr>
        <w:pStyle w:val="CodeWithinBulletsEndPACKT"/>
      </w:pPr>
      <w:r>
        <w:t xml:space="preserve">  </w:t>
      </w:r>
      <w:r w:rsidR="00E15188">
        <w:t>Format-Table</w:t>
      </w:r>
      <w:r>
        <w:t xml:space="preserve"> </w:t>
      </w:r>
      <w:r w:rsidR="00E15188">
        <w:t>Name,</w:t>
      </w:r>
      <w:r>
        <w:t xml:space="preserve"> </w:t>
      </w:r>
      <w:r w:rsidR="00E15188">
        <w:t>Exchange,</w:t>
      </w:r>
      <w:r>
        <w:t xml:space="preserve"> </w:t>
      </w:r>
      <w:r w:rsidR="00E15188">
        <w:t>Cipher,</w:t>
      </w:r>
      <w:r>
        <w:t xml:space="preserve"> </w:t>
      </w:r>
      <w:r w:rsidR="00E15188">
        <w:t>Hash,</w:t>
      </w:r>
      <w:r>
        <w:t xml:space="preserve"> </w:t>
      </w:r>
      <w:r w:rsidR="00E15188">
        <w:t>Certificate</w:t>
      </w:r>
    </w:p>
    <w:p w14:paraId="43DF36C3" w14:textId="7CD0A3CC" w:rsidR="00E15188" w:rsidRDefault="00E15188" w:rsidP="00A57B9E">
      <w:pPr>
        <w:pStyle w:val="NumberedBulletPACKT"/>
      </w:pPr>
      <w:r>
        <w:t>Find</w:t>
      </w:r>
      <w:r w:rsidR="00375DBD">
        <w:t xml:space="preserve"> </w:t>
      </w:r>
      <w:r>
        <w:t>the</w:t>
      </w:r>
      <w:r w:rsidR="00375DBD">
        <w:t xml:space="preserve"> </w:t>
      </w:r>
      <w:r>
        <w:t>cipher</w:t>
      </w:r>
      <w:r w:rsidR="00375DBD">
        <w:t xml:space="preserve"> </w:t>
      </w:r>
      <w:r>
        <w:t>suites</w:t>
      </w:r>
      <w:r w:rsidR="00375DBD">
        <w:t xml:space="preserve"> </w:t>
      </w:r>
      <w:r>
        <w:t>that</w:t>
      </w:r>
      <w:r w:rsidR="00375DBD">
        <w:t xml:space="preserve"> </w:t>
      </w:r>
      <w:r>
        <w:t>support</w:t>
      </w:r>
      <w:r w:rsidR="00375DBD">
        <w:t xml:space="preserve"> </w:t>
      </w:r>
      <w:r>
        <w:t>3DES</w:t>
      </w:r>
      <w:r w:rsidR="00375DBD">
        <w:t xml:space="preserve"> </w:t>
      </w:r>
      <w:r>
        <w:t>with</w:t>
      </w:r>
      <w:r w:rsidR="00375DBD">
        <w:t xml:space="preserve"> </w:t>
      </w:r>
      <w:r>
        <w:t>the</w:t>
      </w:r>
      <w:r w:rsidR="00375DBD">
        <w:t xml:space="preserve"> </w:t>
      </w:r>
      <w:r>
        <w:t>following</w:t>
      </w:r>
      <w:r w:rsidR="00375DBD">
        <w:t xml:space="preserve"> </w:t>
      </w:r>
      <w:r>
        <w:t>command:</w:t>
      </w:r>
    </w:p>
    <w:p w14:paraId="65449D0C" w14:textId="791875FF" w:rsidR="00E15188" w:rsidRDefault="00E15188" w:rsidP="00A57B9E">
      <w:pPr>
        <w:pStyle w:val="CodeWithinBulletsEndPACKT"/>
      </w:pPr>
      <w:r>
        <w:t>Get-</w:t>
      </w:r>
      <w:proofErr w:type="spellStart"/>
      <w:r>
        <w:t>TlsCipherSuite</w:t>
      </w:r>
      <w:proofErr w:type="spellEnd"/>
      <w:r w:rsidR="00375DBD">
        <w:t xml:space="preserve"> </w:t>
      </w:r>
      <w:r>
        <w:t>-Name</w:t>
      </w:r>
      <w:r w:rsidR="00375DBD">
        <w:t xml:space="preserve"> </w:t>
      </w:r>
      <w:r>
        <w:t>3DES</w:t>
      </w:r>
      <w:r w:rsidR="00375DBD">
        <w:t xml:space="preserve"> </w:t>
      </w:r>
      <w:r>
        <w:t>|</w:t>
      </w:r>
    </w:p>
    <w:p w14:paraId="1449B6C5" w14:textId="190265D4" w:rsidR="00E15188" w:rsidRDefault="00375DBD" w:rsidP="00A57B9E">
      <w:pPr>
        <w:pStyle w:val="CodeWithinBulletsEndPACKT"/>
      </w:pPr>
      <w:r>
        <w:t xml:space="preserve">  </w:t>
      </w:r>
      <w:r w:rsidR="00E15188">
        <w:t>Format-Table</w:t>
      </w:r>
      <w:r>
        <w:t xml:space="preserve"> </w:t>
      </w:r>
      <w:r w:rsidR="00E15188">
        <w:t>Name,</w:t>
      </w:r>
      <w:r>
        <w:t xml:space="preserve"> </w:t>
      </w:r>
      <w:r w:rsidR="00E15188">
        <w:t>Exchange,</w:t>
      </w:r>
      <w:r>
        <w:t xml:space="preserve"> </w:t>
      </w:r>
      <w:r w:rsidR="00E15188">
        <w:t>Cipher,</w:t>
      </w:r>
      <w:r>
        <w:t xml:space="preserve"> </w:t>
      </w:r>
      <w:r w:rsidR="00E15188">
        <w:t>Hash,</w:t>
      </w:r>
      <w:r>
        <w:t xml:space="preserve"> </w:t>
      </w:r>
      <w:r w:rsidR="00E15188">
        <w:t>Certificate</w:t>
      </w:r>
    </w:p>
    <w:p w14:paraId="6AF55C23" w14:textId="3887A246" w:rsidR="00E15188" w:rsidRDefault="00E15188" w:rsidP="00A57B9E">
      <w:pPr>
        <w:pStyle w:val="NumberedBulletPACKT"/>
      </w:pPr>
      <w:r>
        <w:t>Disable</w:t>
      </w:r>
      <w:r w:rsidR="00375DBD">
        <w:t xml:space="preserve"> </w:t>
      </w:r>
      <w:r>
        <w:t>the</w:t>
      </w:r>
      <w:r w:rsidR="00375DBD">
        <w:t xml:space="preserve"> </w:t>
      </w:r>
      <w:r>
        <w:t>3DES-based</w:t>
      </w:r>
      <w:r w:rsidR="00375DBD">
        <w:t xml:space="preserve"> </w:t>
      </w:r>
      <w:r>
        <w:t>cipher</w:t>
      </w:r>
      <w:r w:rsidR="00375DBD">
        <w:t xml:space="preserve"> </w:t>
      </w:r>
      <w:r>
        <w:t>suites:</w:t>
      </w:r>
    </w:p>
    <w:p w14:paraId="61DC89DF" w14:textId="7FAA3970" w:rsidR="00E15188" w:rsidRDefault="00E15188" w:rsidP="00A57B9E">
      <w:pPr>
        <w:pStyle w:val="CodeWithinBulletsEndPACKT"/>
      </w:pPr>
      <w:r>
        <w:t>Foreach</w:t>
      </w:r>
      <w:r w:rsidR="00375DBD">
        <w:t xml:space="preserve"> </w:t>
      </w:r>
      <w:r>
        <w:t>($CS</w:t>
      </w:r>
      <w:r w:rsidR="00375DBD">
        <w:t xml:space="preserve"> </w:t>
      </w:r>
      <w:r>
        <w:t>in</w:t>
      </w:r>
      <w:r w:rsidR="00375DBD">
        <w:t xml:space="preserve"> </w:t>
      </w:r>
      <w:r>
        <w:t>(Get-</w:t>
      </w:r>
      <w:proofErr w:type="spellStart"/>
      <w:r>
        <w:t>TlsCipherSuite</w:t>
      </w:r>
      <w:proofErr w:type="spellEnd"/>
      <w:r w:rsidR="00375DBD">
        <w:t xml:space="preserve"> </w:t>
      </w:r>
      <w:r>
        <w:t>-Name</w:t>
      </w:r>
      <w:r w:rsidR="00375DBD">
        <w:t xml:space="preserve"> </w:t>
      </w:r>
      <w:r>
        <w:t>'3DES'))</w:t>
      </w:r>
    </w:p>
    <w:p w14:paraId="64A22439" w14:textId="41418E7E" w:rsidR="00E15188" w:rsidRDefault="00375DBD" w:rsidP="00A57B9E">
      <w:pPr>
        <w:pStyle w:val="CodeWithinBulletsEndPACKT"/>
      </w:pPr>
      <w:r>
        <w:t xml:space="preserve">  </w:t>
      </w:r>
      <w:r w:rsidR="00E15188">
        <w:t>{Disable-</w:t>
      </w:r>
      <w:proofErr w:type="spellStart"/>
      <w:r w:rsidR="00E15188">
        <w:t>TlsCipherSuite</w:t>
      </w:r>
      <w:proofErr w:type="spellEnd"/>
      <w:r>
        <w:t xml:space="preserve"> </w:t>
      </w:r>
      <w:r w:rsidR="00E15188">
        <w:t>-Name</w:t>
      </w:r>
      <w:r>
        <w:t xml:space="preserve"> </w:t>
      </w:r>
      <w:r w:rsidR="00E15188">
        <w:t>$</w:t>
      </w:r>
      <w:proofErr w:type="spellStart"/>
      <w:r w:rsidR="00E15188">
        <w:t>CS.Name</w:t>
      </w:r>
      <w:proofErr w:type="spellEnd"/>
      <w:r w:rsidR="00E15188">
        <w:t>}</w:t>
      </w:r>
    </w:p>
    <w:p w14:paraId="3B549458" w14:textId="0B82B81B" w:rsidR="00E15188" w:rsidRDefault="00E15188" w:rsidP="00A57B9E">
      <w:pPr>
        <w:pStyle w:val="NumberedBulletPACKT"/>
      </w:pPr>
      <w:r>
        <w:t>Check</w:t>
      </w:r>
      <w:r w:rsidR="00375DBD">
        <w:t xml:space="preserve"> </w:t>
      </w:r>
      <w:r>
        <w:t>whether</w:t>
      </w:r>
      <w:r w:rsidR="00375DBD">
        <w:t xml:space="preserve"> </w:t>
      </w:r>
      <w:r>
        <w:t>any</w:t>
      </w:r>
      <w:r w:rsidR="00375DBD">
        <w:t xml:space="preserve"> </w:t>
      </w:r>
      <w:r>
        <w:t>cipher</w:t>
      </w:r>
      <w:r w:rsidR="00375DBD">
        <w:t xml:space="preserve"> </w:t>
      </w:r>
      <w:r>
        <w:t>suites</w:t>
      </w:r>
      <w:r w:rsidR="00375DBD">
        <w:t xml:space="preserve"> </w:t>
      </w:r>
      <w:r>
        <w:t>that</w:t>
      </w:r>
      <w:r w:rsidR="00375DBD">
        <w:t xml:space="preserve"> </w:t>
      </w:r>
      <w:r>
        <w:t>support</w:t>
      </w:r>
      <w:r w:rsidR="00375DBD">
        <w:t xml:space="preserve"> </w:t>
      </w:r>
      <w:r>
        <w:t>3DES</w:t>
      </w:r>
      <w:r w:rsidR="00375DBD">
        <w:t xml:space="preserve"> </w:t>
      </w:r>
      <w:r>
        <w:t>remain:</w:t>
      </w:r>
    </w:p>
    <w:p w14:paraId="36CBD48D" w14:textId="4C603C19" w:rsidR="00E15188" w:rsidRDefault="00E15188" w:rsidP="00A57B9E">
      <w:pPr>
        <w:pStyle w:val="CodeWithinBulletsEndPACKT"/>
      </w:pPr>
      <w:r>
        <w:t>Get-</w:t>
      </w:r>
      <w:proofErr w:type="spellStart"/>
      <w:r>
        <w:t>TlsCipherSuite</w:t>
      </w:r>
      <w:proofErr w:type="spellEnd"/>
      <w:r w:rsidR="00375DBD">
        <w:t xml:space="preserve"> </w:t>
      </w:r>
      <w:r>
        <w:t>3DES</w:t>
      </w:r>
      <w:r w:rsidR="00375DBD">
        <w:t xml:space="preserve"> </w:t>
      </w:r>
      <w:r>
        <w:t>|</w:t>
      </w:r>
    </w:p>
    <w:p w14:paraId="44A6043B" w14:textId="07D6C0BC" w:rsidR="00E15188" w:rsidRDefault="00375DBD" w:rsidP="00A57B9E">
      <w:pPr>
        <w:pStyle w:val="CodeWithinBulletsEndPACKT"/>
      </w:pPr>
      <w:r>
        <w:t xml:space="preserve">  </w:t>
      </w:r>
      <w:r w:rsidR="00E15188">
        <w:t>Format-Table</w:t>
      </w:r>
      <w:r>
        <w:t xml:space="preserve"> </w:t>
      </w:r>
      <w:r w:rsidR="00E15188">
        <w:t>Name,</w:t>
      </w:r>
      <w:r>
        <w:t xml:space="preserve"> </w:t>
      </w:r>
      <w:r w:rsidR="00E15188">
        <w:t>Exchange,</w:t>
      </w:r>
      <w:r>
        <w:t xml:space="preserve"> </w:t>
      </w:r>
      <w:r w:rsidR="00E15188">
        <w:t>Cipher,</w:t>
      </w:r>
      <w:r>
        <w:t xml:space="preserve"> </w:t>
      </w:r>
      <w:r w:rsidR="00E15188">
        <w:t>Hash,</w:t>
      </w:r>
      <w:r>
        <w:t xml:space="preserve"> </w:t>
      </w:r>
      <w:r w:rsidR="00E15188">
        <w:t>Certificate</w:t>
      </w:r>
    </w:p>
    <w:p w14:paraId="2FFD3190" w14:textId="46096E57" w:rsidR="00E15188" w:rsidRDefault="00E15188" w:rsidP="00A57B9E">
      <w:pPr>
        <w:pStyle w:val="NumberedBulletPACKT"/>
      </w:pPr>
      <w:r>
        <w:t>Re-enable</w:t>
      </w:r>
      <w:r w:rsidR="00375DBD">
        <w:t xml:space="preserve"> </w:t>
      </w:r>
      <w:r>
        <w:t>the</w:t>
      </w:r>
      <w:r w:rsidR="00375DBD">
        <w:t xml:space="preserve"> </w:t>
      </w:r>
      <w:r>
        <w:t>3DES-based</w:t>
      </w:r>
      <w:r w:rsidR="00375DBD">
        <w:t xml:space="preserve"> </w:t>
      </w:r>
      <w:r>
        <w:t>cipher</w:t>
      </w:r>
      <w:r w:rsidR="00375DBD">
        <w:t xml:space="preserve"> </w:t>
      </w:r>
      <w:r>
        <w:t>suite:</w:t>
      </w:r>
    </w:p>
    <w:p w14:paraId="1F632AE5" w14:textId="5733857B" w:rsidR="00E15188" w:rsidRDefault="00E15188" w:rsidP="00A57B9E">
      <w:pPr>
        <w:pStyle w:val="CodeWithinBulletsEndPACKT"/>
      </w:pPr>
      <w:r>
        <w:t>Enable-</w:t>
      </w:r>
      <w:proofErr w:type="spellStart"/>
      <w:r>
        <w:t>TlsCipherSuite</w:t>
      </w:r>
      <w:proofErr w:type="spellEnd"/>
      <w:r w:rsidR="00375DBD">
        <w:t xml:space="preserve"> </w:t>
      </w:r>
      <w:r>
        <w:t>-Name</w:t>
      </w:r>
      <w:r w:rsidR="00375DBD">
        <w:t xml:space="preserve"> </w:t>
      </w:r>
      <w:r>
        <w:t>TLS_RSA_WITH_3DES_EDE_CBC_SHA</w:t>
      </w:r>
    </w:p>
    <w:p w14:paraId="3A7154E7" w14:textId="4D14A356" w:rsidR="00E15188" w:rsidRDefault="00E15188" w:rsidP="00A57B9E">
      <w:pPr>
        <w:pStyle w:val="NumberedBulletPACKT"/>
      </w:pPr>
      <w:r>
        <w:lastRenderedPageBreak/>
        <w:t>Check</w:t>
      </w:r>
      <w:r w:rsidR="00375DBD">
        <w:t xml:space="preserve"> </w:t>
      </w:r>
      <w:r>
        <w:t>for</w:t>
      </w:r>
      <w:r w:rsidR="00375DBD">
        <w:t xml:space="preserve"> </w:t>
      </w:r>
      <w:r>
        <w:t>enabled</w:t>
      </w:r>
      <w:r w:rsidR="00375DBD">
        <w:t xml:space="preserve"> </w:t>
      </w:r>
      <w:r>
        <w:t>cipher</w:t>
      </w:r>
      <w:r w:rsidR="00375DBD">
        <w:t xml:space="preserve"> </w:t>
      </w:r>
      <w:r>
        <w:t>suites</w:t>
      </w:r>
      <w:r w:rsidR="00375DBD">
        <w:t xml:space="preserve"> </w:t>
      </w:r>
      <w:r>
        <w:t>that</w:t>
      </w:r>
      <w:r w:rsidR="00375DBD">
        <w:t xml:space="preserve"> </w:t>
      </w:r>
      <w:r>
        <w:t>support</w:t>
      </w:r>
      <w:r w:rsidR="00375DBD">
        <w:t xml:space="preserve"> </w:t>
      </w:r>
      <w:r>
        <w:t>3DES:</w:t>
      </w:r>
    </w:p>
    <w:p w14:paraId="28D30739" w14:textId="62FFC6D9" w:rsidR="00E15188" w:rsidRDefault="00E15188" w:rsidP="00A57B9E">
      <w:pPr>
        <w:pStyle w:val="CodeWithinBulletsEndPACKT"/>
      </w:pPr>
      <w:r>
        <w:t>Get-</w:t>
      </w:r>
      <w:proofErr w:type="spellStart"/>
      <w:r>
        <w:t>TlsCipherSuite</w:t>
      </w:r>
      <w:proofErr w:type="spellEnd"/>
      <w:r w:rsidR="00375DBD">
        <w:t xml:space="preserve"> </w:t>
      </w:r>
      <w:r>
        <w:t>3DES</w:t>
      </w:r>
      <w:r w:rsidR="00375DBD">
        <w:t xml:space="preserve"> </w:t>
      </w:r>
      <w:r>
        <w:t>|</w:t>
      </w:r>
    </w:p>
    <w:p w14:paraId="42C8DF5D" w14:textId="7794B7EE" w:rsidR="00E15188" w:rsidRDefault="00375DBD" w:rsidP="00A57B9E">
      <w:pPr>
        <w:pStyle w:val="CodeWithinBulletsEndPACKT"/>
      </w:pPr>
      <w:r>
        <w:t xml:space="preserve">  </w:t>
      </w:r>
      <w:r w:rsidR="00E15188">
        <w:t>Format-Table</w:t>
      </w:r>
      <w:r>
        <w:t xml:space="preserve"> </w:t>
      </w:r>
      <w:r w:rsidR="00E15188">
        <w:t>-Property</w:t>
      </w:r>
      <w:r>
        <w:t xml:space="preserve"> </w:t>
      </w:r>
      <w:r w:rsidR="00E15188">
        <w:t>Name,</w:t>
      </w:r>
      <w:r>
        <w:t xml:space="preserve"> </w:t>
      </w:r>
      <w:r w:rsidR="00E15188">
        <w:t>Exchange,</w:t>
      </w:r>
      <w:r>
        <w:t xml:space="preserve"> </w:t>
      </w:r>
      <w:r w:rsidR="00E15188">
        <w:t>Cipher,</w:t>
      </w:r>
      <w:r>
        <w:t xml:space="preserve"> </w:t>
      </w:r>
      <w:r w:rsidR="00E15188">
        <w:t>Hash,</w:t>
      </w:r>
      <w:r>
        <w:t xml:space="preserve"> </w:t>
      </w:r>
      <w:r w:rsidR="00E15188">
        <w:t>Certificate</w:t>
      </w:r>
    </w:p>
    <w:p w14:paraId="2F2DBB78" w14:textId="1021DA07" w:rsidR="00E15188" w:rsidRPr="00A57B9E" w:rsidRDefault="00E15188" w:rsidP="00A57B9E">
      <w:pPr>
        <w:pStyle w:val="Heading2"/>
      </w:pPr>
      <w:r w:rsidRPr="00A57B9E">
        <w:t>How</w:t>
      </w:r>
      <w:r w:rsidR="00375DBD">
        <w:t xml:space="preserve"> </w:t>
      </w:r>
      <w:r w:rsidRPr="00A57B9E">
        <w:t>it</w:t>
      </w:r>
      <w:r w:rsidR="00375DBD">
        <w:t xml:space="preserve"> </w:t>
      </w:r>
      <w:r w:rsidRPr="00A57B9E">
        <w:t>works…</w:t>
      </w:r>
    </w:p>
    <w:p w14:paraId="087DA56B" w14:textId="75867B62" w:rsidR="00E15188" w:rsidRDefault="00E15188" w:rsidP="00A57B9E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1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get</w:t>
      </w:r>
      <w:r w:rsidR="00375DBD">
        <w:t xml:space="preserve"> </w:t>
      </w:r>
      <w:r>
        <w:t>the</w:t>
      </w:r>
      <w:r w:rsidR="00375DBD">
        <w:t xml:space="preserve"> </w:t>
      </w:r>
      <w:r>
        <w:t>available</w:t>
      </w:r>
      <w:r w:rsidR="00375DBD">
        <w:t xml:space="preserve"> </w:t>
      </w:r>
      <w:r>
        <w:t>cipher</w:t>
      </w:r>
      <w:r w:rsidR="00375DBD">
        <w:t xml:space="preserve"> </w:t>
      </w:r>
      <w:r>
        <w:t>suites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SRV1</w:t>
      </w:r>
      <w:r>
        <w:t>,</w:t>
      </w:r>
      <w:r w:rsidR="00375DBD">
        <w:t xml:space="preserve"> </w:t>
      </w:r>
      <w:r>
        <w:t>which</w:t>
      </w:r>
      <w:r w:rsidR="00375DBD">
        <w:t xml:space="preserve"> </w:t>
      </w:r>
      <w:r>
        <w:t>looks</w:t>
      </w:r>
      <w:r w:rsidR="00375DBD">
        <w:t xml:space="preserve"> </w:t>
      </w:r>
      <w:r>
        <w:t>like</w:t>
      </w:r>
      <w:r w:rsidR="00375DBD">
        <w:t xml:space="preserve"> </w:t>
      </w:r>
      <w:r>
        <w:t>this:</w:t>
      </w:r>
    </w:p>
    <w:p w14:paraId="573F9D89" w14:textId="6E0647F2" w:rsidR="00E15188" w:rsidRDefault="00E15188" w:rsidP="00A57B9E">
      <w:pPr>
        <w:pStyle w:val="FigurePACKT"/>
      </w:pPr>
      <w:r>
        <w:rPr>
          <w:noProof/>
        </w:rPr>
        <w:drawing>
          <wp:inline distT="0" distB="0" distL="0" distR="0" wp14:anchorId="7986E5A9" wp14:editId="634F2333">
            <wp:extent cx="5638800" cy="5003800"/>
            <wp:effectExtent l="0" t="0" r="0" b="6350"/>
            <wp:docPr id="38" name="Picture 38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B7C4B" w14:textId="69452121" w:rsidR="00E15188" w:rsidRDefault="00E15188" w:rsidP="00A57B9E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2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discover</w:t>
      </w:r>
      <w:r w:rsidR="00375DBD">
        <w:t xml:space="preserve"> </w:t>
      </w:r>
      <w:r>
        <w:t>which</w:t>
      </w:r>
      <w:r w:rsidR="00375DBD">
        <w:t xml:space="preserve"> </w:t>
      </w:r>
      <w:r>
        <w:t>cipher</w:t>
      </w:r>
      <w:r w:rsidR="00375DBD">
        <w:t xml:space="preserve"> </w:t>
      </w:r>
      <w:r>
        <w:t>suites</w:t>
      </w:r>
      <w:r w:rsidR="00375DBD">
        <w:t xml:space="preserve"> </w:t>
      </w:r>
      <w:r>
        <w:t>utilize</w:t>
      </w:r>
      <w:r w:rsidR="00375DBD">
        <w:t xml:space="preserve"> </w:t>
      </w:r>
      <w:r>
        <w:t>3DES,</w:t>
      </w:r>
      <w:r w:rsidR="00375DBD">
        <w:t xml:space="preserve"> </w:t>
      </w:r>
      <w:r>
        <w:t>which</w:t>
      </w:r>
      <w:r w:rsidR="00375DBD">
        <w:t xml:space="preserve"> </w:t>
      </w:r>
      <w:r>
        <w:t>looks</w:t>
      </w:r>
      <w:r w:rsidR="00375DBD">
        <w:t xml:space="preserve"> </w:t>
      </w:r>
      <w:r>
        <w:t>like</w:t>
      </w:r>
      <w:r w:rsidR="00375DBD">
        <w:t xml:space="preserve"> </w:t>
      </w:r>
      <w:r>
        <w:t>this:</w:t>
      </w:r>
    </w:p>
    <w:p w14:paraId="082C15D4" w14:textId="321A7AAA" w:rsidR="00E15188" w:rsidRDefault="00E15188" w:rsidP="00A57B9E">
      <w:pPr>
        <w:pStyle w:val="FigurePACKT"/>
      </w:pPr>
      <w:r>
        <w:rPr>
          <w:noProof/>
        </w:rPr>
        <w:drawing>
          <wp:inline distT="0" distB="0" distL="0" distR="0" wp14:anchorId="472585B8" wp14:editId="543FE3FE">
            <wp:extent cx="5346700" cy="1295400"/>
            <wp:effectExtent l="0" t="0" r="6350" b="0"/>
            <wp:docPr id="37" name="Picture 37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E0B8F" w14:textId="5E6AE236" w:rsidR="00E15188" w:rsidRDefault="00E15188" w:rsidP="00A57B9E">
      <w:pPr>
        <w:pStyle w:val="NormalPACKT"/>
      </w:pPr>
      <w:r>
        <w:lastRenderedPageBreak/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3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disable</w:t>
      </w:r>
      <w:r w:rsidR="00375DBD">
        <w:t xml:space="preserve"> </w:t>
      </w:r>
      <w:r>
        <w:t>any</w:t>
      </w:r>
      <w:r w:rsidR="00375DBD">
        <w:t xml:space="preserve"> </w:t>
      </w:r>
      <w:r>
        <w:t>cipher</w:t>
      </w:r>
      <w:r w:rsidR="00375DBD">
        <w:t xml:space="preserve"> </w:t>
      </w:r>
      <w:r>
        <w:t>suites</w:t>
      </w:r>
      <w:r w:rsidR="00375DBD">
        <w:t xml:space="preserve"> </w:t>
      </w:r>
      <w:r>
        <w:t>based</w:t>
      </w:r>
      <w:r w:rsidR="00375DBD">
        <w:t xml:space="preserve"> </w:t>
      </w:r>
      <w:r>
        <w:t>on</w:t>
      </w:r>
      <w:r w:rsidR="00375DBD">
        <w:t xml:space="preserve"> </w:t>
      </w:r>
      <w:r>
        <w:t>3DES,</w:t>
      </w:r>
      <w:r w:rsidR="00375DBD">
        <w:t xml:space="preserve"> </w:t>
      </w:r>
      <w:r>
        <w:t>which</w:t>
      </w:r>
      <w:r w:rsidR="00375DBD">
        <w:t xml:space="preserve"> </w:t>
      </w:r>
      <w:r>
        <w:t>produces</w:t>
      </w:r>
      <w:r w:rsidR="00375DBD">
        <w:t xml:space="preserve"> </w:t>
      </w:r>
      <w:r>
        <w:t>no</w:t>
      </w:r>
      <w:r w:rsidR="00375DBD">
        <w:t xml:space="preserve"> </w:t>
      </w:r>
      <w:r>
        <w:t>output.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4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re-query</w:t>
      </w:r>
      <w:r w:rsidR="00375DBD">
        <w:t xml:space="preserve"> </w:t>
      </w:r>
      <w:r>
        <w:t>to</w:t>
      </w:r>
      <w:r w:rsidR="00375DBD">
        <w:t xml:space="preserve"> </w:t>
      </w:r>
      <w:r>
        <w:t>check</w:t>
      </w:r>
      <w:r w:rsidR="00375DBD">
        <w:t xml:space="preserve"> </w:t>
      </w:r>
      <w:r>
        <w:t>for</w:t>
      </w:r>
      <w:r w:rsidR="00375DBD">
        <w:t xml:space="preserve"> </w:t>
      </w:r>
      <w:r>
        <w:t>any</w:t>
      </w:r>
      <w:r w:rsidR="00375DBD">
        <w:t xml:space="preserve"> </w:t>
      </w:r>
      <w:r>
        <w:t>3DES</w:t>
      </w:r>
      <w:r w:rsidR="00375DBD">
        <w:t xml:space="preserve"> </w:t>
      </w:r>
      <w:r>
        <w:t>based</w:t>
      </w:r>
      <w:r w:rsidR="00375DBD">
        <w:t xml:space="preserve"> </w:t>
      </w:r>
      <w:r>
        <w:t>cipher</w:t>
      </w:r>
      <w:r w:rsidR="00375DBD">
        <w:t xml:space="preserve"> </w:t>
      </w:r>
      <w:r>
        <w:t>suites—having</w:t>
      </w:r>
      <w:r w:rsidR="00375DBD">
        <w:t xml:space="preserve"> </w:t>
      </w:r>
      <w:r>
        <w:t>just</w:t>
      </w:r>
      <w:r w:rsidR="00375DBD">
        <w:t xml:space="preserve"> </w:t>
      </w:r>
      <w:r>
        <w:t>removed</w:t>
      </w:r>
      <w:r w:rsidR="00375DBD">
        <w:t xml:space="preserve"> </w:t>
      </w:r>
      <w:r>
        <w:t>that</w:t>
      </w:r>
      <w:r w:rsidR="00375DBD">
        <w:t xml:space="preserve"> </w:t>
      </w:r>
      <w:r>
        <w:t>suite,</w:t>
      </w:r>
      <w:r w:rsidR="00375DBD">
        <w:t xml:space="preserve"> </w:t>
      </w:r>
      <w:r>
        <w:t>this</w:t>
      </w:r>
      <w:r w:rsidR="00375DBD">
        <w:t xml:space="preserve"> </w:t>
      </w:r>
      <w:r>
        <w:t>step</w:t>
      </w:r>
      <w:r w:rsidR="00375DBD">
        <w:t xml:space="preserve"> </w:t>
      </w:r>
      <w:r>
        <w:t>produces</w:t>
      </w:r>
      <w:r w:rsidR="00375DBD">
        <w:t xml:space="preserve"> </w:t>
      </w:r>
      <w:r>
        <w:t>no</w:t>
      </w:r>
      <w:r w:rsidR="00375DBD">
        <w:t xml:space="preserve"> </w:t>
      </w:r>
      <w:r>
        <w:t>output.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5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re-enable</w:t>
      </w:r>
      <w:r w:rsidR="00375DBD">
        <w:t xml:space="preserve"> </w:t>
      </w:r>
      <w:r>
        <w:t>the</w:t>
      </w:r>
      <w:r w:rsidR="00375DBD">
        <w:t xml:space="preserve"> </w:t>
      </w:r>
      <w:r>
        <w:t>cipher</w:t>
      </w:r>
      <w:r w:rsidR="00375DBD">
        <w:t xml:space="preserve"> </w:t>
      </w:r>
      <w:r>
        <w:t>suite</w:t>
      </w:r>
      <w:r w:rsidR="00375DBD">
        <w:t xml:space="preserve"> </w:t>
      </w:r>
      <w:r>
        <w:t>named</w:t>
      </w:r>
      <w:r w:rsidR="00375DBD">
        <w:t xml:space="preserve"> </w:t>
      </w:r>
      <w:r w:rsidRPr="00A57B9E">
        <w:rPr>
          <w:rStyle w:val="CodeInTextPACKT"/>
        </w:rPr>
        <w:t>TLS_RSA_WITH_3DES_EDE_CBC_SHA</w:t>
      </w:r>
      <w:r w:rsidR="00375DBD">
        <w:t xml:space="preserve"> </w:t>
      </w:r>
      <w:r>
        <w:t>(which</w:t>
      </w:r>
      <w:r w:rsidR="00375DBD">
        <w:t xml:space="preserve"> </w:t>
      </w:r>
      <w:r>
        <w:t>you</w:t>
      </w:r>
      <w:r w:rsidR="00375DBD">
        <w:t xml:space="preserve"> </w:t>
      </w:r>
      <w:r>
        <w:t>previously</w:t>
      </w:r>
      <w:r w:rsidR="00375DBD">
        <w:t xml:space="preserve"> </w:t>
      </w:r>
      <w:r>
        <w:t>disabled).</w:t>
      </w:r>
      <w:r w:rsidR="00375DBD">
        <w:t xml:space="preserve"> </w:t>
      </w:r>
      <w:r>
        <w:t>This</w:t>
      </w:r>
      <w:r w:rsidR="00375DBD">
        <w:t xml:space="preserve"> </w:t>
      </w:r>
      <w:r>
        <w:t>step</w:t>
      </w:r>
      <w:r w:rsidR="00375DBD">
        <w:t xml:space="preserve"> </w:t>
      </w:r>
      <w:r>
        <w:t>also</w:t>
      </w:r>
      <w:r w:rsidR="00375DBD">
        <w:t xml:space="preserve"> </w:t>
      </w:r>
      <w:r>
        <w:t>produces</w:t>
      </w:r>
      <w:r w:rsidR="00375DBD">
        <w:t xml:space="preserve"> </w:t>
      </w:r>
      <w:r>
        <w:t>no</w:t>
      </w:r>
      <w:r w:rsidR="00375DBD">
        <w:t xml:space="preserve"> </w:t>
      </w:r>
      <w:r>
        <w:t>output.</w:t>
      </w:r>
    </w:p>
    <w:p w14:paraId="331E2080" w14:textId="3D7147B4" w:rsidR="00E15188" w:rsidRDefault="00E15188" w:rsidP="00A57B9E">
      <w:pPr>
        <w:pStyle w:val="NormalPACKT"/>
      </w:pP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>
        <w:t>final</w:t>
      </w:r>
      <w:r w:rsidR="00375DBD">
        <w:t xml:space="preserve"> </w:t>
      </w:r>
      <w:r>
        <w:t>step,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6,</w:t>
      </w:r>
      <w:r w:rsidR="00375DBD">
        <w:t xml:space="preserve"> </w:t>
      </w:r>
      <w:r>
        <w:t>you</w:t>
      </w:r>
      <w:r w:rsidR="00375DBD">
        <w:t xml:space="preserve"> </w:t>
      </w:r>
      <w:r>
        <w:t>check</w:t>
      </w:r>
      <w:r w:rsidR="00375DBD">
        <w:t xml:space="preserve"> </w:t>
      </w:r>
      <w:r>
        <w:t>to</w:t>
      </w:r>
      <w:r w:rsidR="00375DBD">
        <w:t xml:space="preserve"> </w:t>
      </w:r>
      <w:r>
        <w:t>see</w:t>
      </w:r>
      <w:r w:rsidR="00375DBD">
        <w:t xml:space="preserve"> </w:t>
      </w:r>
      <w:r>
        <w:t>which</w:t>
      </w:r>
      <w:r w:rsidR="00375DBD">
        <w:t xml:space="preserve"> </w:t>
      </w:r>
      <w:r>
        <w:t>TLS</w:t>
      </w:r>
      <w:r w:rsidR="00375DBD">
        <w:t xml:space="preserve"> </w:t>
      </w:r>
      <w:r>
        <w:t>cipher</w:t>
      </w:r>
      <w:r w:rsidR="00375DBD">
        <w:t xml:space="preserve"> </w:t>
      </w:r>
      <w:r>
        <w:t>suites</w:t>
      </w:r>
      <w:r w:rsidR="00375DBD">
        <w:t xml:space="preserve"> </w:t>
      </w:r>
      <w:r>
        <w:t>are</w:t>
      </w:r>
      <w:r w:rsidR="00375DBD">
        <w:t xml:space="preserve"> </w:t>
      </w:r>
      <w:r>
        <w:t>enabled</w:t>
      </w:r>
      <w:r w:rsidR="00375DBD">
        <w:t xml:space="preserve"> </w:t>
      </w:r>
      <w:r>
        <w:t>that</w:t>
      </w:r>
      <w:r w:rsidR="00375DBD">
        <w:t xml:space="preserve"> </w:t>
      </w:r>
      <w:r>
        <w:t>support</w:t>
      </w:r>
      <w:r w:rsidR="00375DBD">
        <w:t xml:space="preserve"> </w:t>
      </w:r>
      <w:r>
        <w:t>3DES,</w:t>
      </w:r>
      <w:r w:rsidR="00375DBD">
        <w:t xml:space="preserve"> </w:t>
      </w:r>
      <w:r>
        <w:t>which</w:t>
      </w:r>
      <w:r w:rsidR="00375DBD">
        <w:t xml:space="preserve"> </w:t>
      </w:r>
      <w:r>
        <w:t>looks</w:t>
      </w:r>
      <w:r w:rsidR="00375DBD">
        <w:t xml:space="preserve"> </w:t>
      </w:r>
      <w:r>
        <w:t>like</w:t>
      </w:r>
      <w:r w:rsidR="00375DBD">
        <w:t xml:space="preserve"> </w:t>
      </w:r>
      <w:r>
        <w:t>this:</w:t>
      </w:r>
    </w:p>
    <w:p w14:paraId="25D1A724" w14:textId="5EEE086B" w:rsidR="00E15188" w:rsidRDefault="00E15188" w:rsidP="00A57B9E">
      <w:pPr>
        <w:pStyle w:val="FigurePACKT"/>
      </w:pPr>
      <w:r>
        <w:rPr>
          <w:noProof/>
        </w:rPr>
        <w:drawing>
          <wp:inline distT="0" distB="0" distL="0" distR="0" wp14:anchorId="0587D178" wp14:editId="3AC627B4">
            <wp:extent cx="5816600" cy="1003300"/>
            <wp:effectExtent l="0" t="0" r="0" b="6350"/>
            <wp:docPr id="36" name="Picture 36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5E558" w14:textId="37892E25" w:rsidR="00E15188" w:rsidRPr="00A57B9E" w:rsidRDefault="00E15188" w:rsidP="00A57B9E">
      <w:pPr>
        <w:pStyle w:val="Heading2"/>
      </w:pPr>
      <w:r w:rsidRPr="00A57B9E">
        <w:t>There's</w:t>
      </w:r>
      <w:r w:rsidR="00375DBD">
        <w:t xml:space="preserve"> </w:t>
      </w:r>
      <w:r w:rsidRPr="00A57B9E">
        <w:t>more...</w:t>
      </w:r>
    </w:p>
    <w:p w14:paraId="383C55EF" w14:textId="14918A62" w:rsidR="00E15188" w:rsidRDefault="00E15188" w:rsidP="00A57B9E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5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re-enabled</w:t>
      </w:r>
      <w:r w:rsidR="00375DBD">
        <w:t xml:space="preserve"> </w:t>
      </w:r>
      <w:r>
        <w:t>the</w:t>
      </w:r>
      <w:r w:rsidR="00375DBD">
        <w:t xml:space="preserve"> </w:t>
      </w:r>
      <w:r>
        <w:t>3DES-based</w:t>
      </w:r>
      <w:r w:rsidR="00375DBD">
        <w:t xml:space="preserve"> </w:t>
      </w:r>
      <w:r>
        <w:t>cipher</w:t>
      </w:r>
      <w:r w:rsidR="00375DBD">
        <w:t xml:space="preserve"> </w:t>
      </w:r>
      <w:r>
        <w:t>suite</w:t>
      </w:r>
      <w:r w:rsidR="00375DBD">
        <w:t xml:space="preserve"> </w:t>
      </w:r>
      <w:r>
        <w:t>that</w:t>
      </w:r>
      <w:r w:rsidR="00375DBD">
        <w:t xml:space="preserve"> </w:t>
      </w:r>
      <w:r>
        <w:t>you</w:t>
      </w:r>
      <w:r w:rsidR="00375DBD">
        <w:t xml:space="preserve"> </w:t>
      </w:r>
      <w:r>
        <w:t>disabled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3</w:t>
      </w:r>
      <w:r>
        <w:t>.</w:t>
      </w:r>
      <w:r w:rsidR="00375DBD">
        <w:t xml:space="preserve"> </w:t>
      </w:r>
      <w:r>
        <w:t>You</w:t>
      </w:r>
      <w:r w:rsidR="00375DBD">
        <w:t xml:space="preserve"> </w:t>
      </w:r>
      <w:r>
        <w:t>enabled</w:t>
      </w:r>
      <w:r w:rsidR="00375DBD">
        <w:t xml:space="preserve"> </w:t>
      </w:r>
      <w:r>
        <w:t>the</w:t>
      </w:r>
      <w:r w:rsidR="00375DBD">
        <w:t xml:space="preserve"> </w:t>
      </w:r>
      <w:r>
        <w:t>cipher</w:t>
      </w:r>
      <w:r w:rsidR="00375DBD">
        <w:t xml:space="preserve"> </w:t>
      </w:r>
      <w:r>
        <w:t>suite</w:t>
      </w:r>
      <w:r w:rsidR="00375DBD">
        <w:t xml:space="preserve"> </w:t>
      </w:r>
      <w:r>
        <w:t>using</w:t>
      </w:r>
      <w:r w:rsidR="00375DBD">
        <w:t xml:space="preserve"> </w:t>
      </w:r>
      <w:r>
        <w:t>its</w:t>
      </w:r>
      <w:r w:rsidR="00375DBD">
        <w:t xml:space="preserve"> </w:t>
      </w:r>
      <w:r>
        <w:t>full</w:t>
      </w:r>
      <w:r w:rsidR="00375DBD">
        <w:t xml:space="preserve"> </w:t>
      </w:r>
      <w:r>
        <w:t>name.</w:t>
      </w:r>
      <w:r w:rsidR="00375DBD">
        <w:t xml:space="preserve"> </w:t>
      </w:r>
      <w:r>
        <w:t>There</w:t>
      </w:r>
      <w:r w:rsidR="00375DBD">
        <w:t xml:space="preserve"> </w:t>
      </w:r>
      <w:r>
        <w:t>is</w:t>
      </w:r>
      <w:r w:rsidR="00375DBD">
        <w:t xml:space="preserve"> </w:t>
      </w:r>
      <w:r>
        <w:t>no</w:t>
      </w:r>
      <w:r w:rsidR="00375DBD">
        <w:t xml:space="preserve"> </w:t>
      </w:r>
      <w:r>
        <w:t>cmdlet</w:t>
      </w:r>
      <w:r w:rsidR="00375DBD">
        <w:t xml:space="preserve"> </w:t>
      </w:r>
      <w:r>
        <w:t>that</w:t>
      </w:r>
      <w:r w:rsidR="00375DBD">
        <w:t xml:space="preserve"> </w:t>
      </w:r>
      <w:r>
        <w:t>can</w:t>
      </w:r>
      <w:r w:rsidR="00375DBD">
        <w:t xml:space="preserve"> </w:t>
      </w:r>
      <w:r>
        <w:t>show</w:t>
      </w:r>
      <w:r w:rsidR="00375DBD">
        <w:t xml:space="preserve"> </w:t>
      </w:r>
      <w:r>
        <w:t>you</w:t>
      </w:r>
      <w:r w:rsidR="00375DBD">
        <w:t xml:space="preserve"> </w:t>
      </w:r>
      <w:r>
        <w:t>which</w:t>
      </w:r>
      <w:r w:rsidR="00375DBD">
        <w:t xml:space="preserve"> </w:t>
      </w:r>
      <w:r>
        <w:t>cipher</w:t>
      </w:r>
      <w:r w:rsidR="00375DBD">
        <w:t xml:space="preserve"> </w:t>
      </w:r>
      <w:r>
        <w:t>suites</w:t>
      </w:r>
      <w:r w:rsidR="00375DBD">
        <w:t xml:space="preserve"> </w:t>
      </w:r>
      <w:r>
        <w:t>you</w:t>
      </w:r>
      <w:r w:rsidR="00375DBD">
        <w:t xml:space="preserve"> </w:t>
      </w:r>
      <w:r>
        <w:t>have</w:t>
      </w:r>
      <w:r w:rsidR="00375DBD">
        <w:t xml:space="preserve"> </w:t>
      </w:r>
      <w:r>
        <w:t>on</w:t>
      </w:r>
      <w:r w:rsidR="00375DBD">
        <w:t xml:space="preserve"> </w:t>
      </w:r>
      <w:r>
        <w:t>your</w:t>
      </w:r>
      <w:r w:rsidR="00375DBD">
        <w:t xml:space="preserve"> </w:t>
      </w:r>
      <w:r>
        <w:t>system</w:t>
      </w:r>
      <w:r w:rsidR="00375DBD">
        <w:t xml:space="preserve"> </w:t>
      </w:r>
      <w:r>
        <w:t>that</w:t>
      </w:r>
      <w:r w:rsidR="00375DBD">
        <w:t xml:space="preserve"> </w:t>
      </w:r>
      <w:r>
        <w:t>are</w:t>
      </w:r>
      <w:r w:rsidR="00375DBD">
        <w:t xml:space="preserve"> </w:t>
      </w:r>
      <w:r>
        <w:t>now</w:t>
      </w:r>
      <w:r w:rsidR="00375DBD">
        <w:t xml:space="preserve"> </w:t>
      </w:r>
      <w:r>
        <w:t>disabled—you</w:t>
      </w:r>
      <w:r w:rsidR="00375DBD">
        <w:t xml:space="preserve"> </w:t>
      </w:r>
      <w:r>
        <w:t>can</w:t>
      </w:r>
      <w:r w:rsidR="00375DBD">
        <w:t xml:space="preserve"> </w:t>
      </w:r>
      <w:r>
        <w:t>only</w:t>
      </w:r>
      <w:r w:rsidR="00375DBD">
        <w:t xml:space="preserve"> </w:t>
      </w:r>
      <w:r>
        <w:t>see</w:t>
      </w:r>
      <w:r w:rsidR="00375DBD">
        <w:t xml:space="preserve"> </w:t>
      </w:r>
      <w:r>
        <w:t>which</w:t>
      </w:r>
      <w:r w:rsidR="00375DBD">
        <w:t xml:space="preserve"> </w:t>
      </w:r>
      <w:r>
        <w:t>ones</w:t>
      </w:r>
      <w:r w:rsidR="00375DBD">
        <w:t xml:space="preserve"> </w:t>
      </w:r>
      <w:r>
        <w:t>are</w:t>
      </w:r>
      <w:r w:rsidR="00375DBD">
        <w:t xml:space="preserve"> </w:t>
      </w:r>
      <w:r>
        <w:t>specifically</w:t>
      </w:r>
      <w:r w:rsidR="00375DBD">
        <w:t xml:space="preserve"> </w:t>
      </w:r>
      <w:r>
        <w:t>enabled,</w:t>
      </w:r>
      <w:r w:rsidR="00375DBD">
        <w:t xml:space="preserve"> </w:t>
      </w:r>
      <w:r>
        <w:t>so</w:t>
      </w:r>
      <w:r w:rsidR="00375DBD">
        <w:t xml:space="preserve"> </w:t>
      </w:r>
      <w:r w:rsidRPr="00A57B9E">
        <w:rPr>
          <w:rStyle w:val="KeyWordPACKT"/>
        </w:rPr>
        <w:t>be</w:t>
      </w:r>
      <w:r w:rsidR="00375DBD">
        <w:rPr>
          <w:rStyle w:val="KeyWordPACKT"/>
        </w:rPr>
        <w:t xml:space="preserve"> </w:t>
      </w:r>
      <w:r w:rsidRPr="00A57B9E">
        <w:rPr>
          <w:rStyle w:val="KeyWordPACKT"/>
        </w:rPr>
        <w:t>careful</w:t>
      </w:r>
      <w:r w:rsidR="00375DBD">
        <w:t xml:space="preserve"> </w:t>
      </w:r>
      <w:r>
        <w:t>when</w:t>
      </w:r>
      <w:r w:rsidR="00375DBD">
        <w:t xml:space="preserve"> </w:t>
      </w:r>
      <w:r>
        <w:t>disabling</w:t>
      </w:r>
      <w:r w:rsidR="00375DBD">
        <w:t xml:space="preserve"> </w:t>
      </w:r>
      <w:r>
        <w:t>cipher</w:t>
      </w:r>
      <w:r w:rsidR="00375DBD">
        <w:t xml:space="preserve"> </w:t>
      </w:r>
      <w:r>
        <w:t>suites</w:t>
      </w:r>
      <w:r w:rsidR="00375DBD">
        <w:t xml:space="preserve"> </w:t>
      </w:r>
      <w:r>
        <w:t>you</w:t>
      </w:r>
      <w:r w:rsidR="00375DBD">
        <w:t xml:space="preserve"> </w:t>
      </w:r>
      <w:r>
        <w:t>may</w:t>
      </w:r>
      <w:r w:rsidR="00375DBD">
        <w:t xml:space="preserve"> </w:t>
      </w:r>
      <w:r>
        <w:t>subsequently</w:t>
      </w:r>
      <w:r w:rsidR="00375DBD">
        <w:t xml:space="preserve"> </w:t>
      </w:r>
      <w:r>
        <w:t>need</w:t>
      </w:r>
      <w:r w:rsidR="00375DBD">
        <w:t xml:space="preserve"> </w:t>
      </w:r>
      <w:r>
        <w:t>to</w:t>
      </w:r>
      <w:r w:rsidR="00375DBD">
        <w:t xml:space="preserve"> </w:t>
      </w:r>
      <w:r>
        <w:t>re-enable!</w:t>
      </w:r>
    </w:p>
    <w:p w14:paraId="7DB97A20" w14:textId="180691F6" w:rsidR="00E15188" w:rsidRPr="00A57B9E" w:rsidRDefault="00E15188" w:rsidP="00A57B9E">
      <w:pPr>
        <w:pStyle w:val="Heading2"/>
      </w:pPr>
      <w:r w:rsidRPr="00A57B9E">
        <w:t>See</w:t>
      </w:r>
      <w:r w:rsidR="00375DBD">
        <w:t xml:space="preserve"> </w:t>
      </w:r>
      <w:r w:rsidRPr="00A57B9E">
        <w:t>also</w:t>
      </w:r>
    </w:p>
    <w:p w14:paraId="4F8F28B1" w14:textId="40F46238" w:rsidR="00E15188" w:rsidRPr="00375DBD" w:rsidRDefault="00E15188" w:rsidP="00375DBD">
      <w:pPr>
        <w:pStyle w:val="NormalPACKT"/>
      </w:pPr>
      <w:r w:rsidRPr="00375DBD">
        <w:t>For</w:t>
      </w:r>
      <w:r w:rsidR="00375DBD">
        <w:t xml:space="preserve"> </w:t>
      </w:r>
      <w:r w:rsidRPr="00375DBD">
        <w:t>more</w:t>
      </w:r>
      <w:r w:rsidR="00375DBD">
        <w:t xml:space="preserve"> </w:t>
      </w:r>
      <w:r w:rsidRPr="00375DBD">
        <w:t>details</w:t>
      </w:r>
      <w:r w:rsidR="00375DBD">
        <w:t xml:space="preserve"> </w:t>
      </w:r>
      <w:r w:rsidRPr="00375DBD">
        <w:t>on</w:t>
      </w:r>
      <w:r w:rsidR="00375DBD">
        <w:t xml:space="preserve"> </w:t>
      </w:r>
      <w:r w:rsidRPr="00375DBD">
        <w:t>cipher</w:t>
      </w:r>
      <w:r w:rsidR="00375DBD">
        <w:t xml:space="preserve"> </w:t>
      </w:r>
      <w:r w:rsidRPr="00375DBD">
        <w:t>suites</w:t>
      </w:r>
      <w:r w:rsidR="00375DBD">
        <w:t xml:space="preserve"> </w:t>
      </w:r>
      <w:r w:rsidRPr="00375DBD">
        <w:t>in</w:t>
      </w:r>
      <w:r w:rsidR="00375DBD">
        <w:t xml:space="preserve"> </w:t>
      </w:r>
      <w:r w:rsidRPr="00375DBD">
        <w:t>Windows,</w:t>
      </w:r>
      <w:r w:rsidR="00375DBD">
        <w:t xml:space="preserve"> </w:t>
      </w:r>
      <w:r w:rsidRPr="00375DBD">
        <w:t>see</w:t>
      </w:r>
      <w:r w:rsidR="00375DBD">
        <w:t xml:space="preserve"> </w:t>
      </w:r>
      <w:ins w:id="0" w:author="Siddhant" w:date="2020-09-23T10:09:00Z">
        <w:r w:rsidR="00A57B9E">
          <w:rPr>
            <w:rStyle w:val="URLPACKT0"/>
          </w:rPr>
          <w:fldChar w:fldCharType="begin"/>
        </w:r>
        <w:r w:rsidR="00A57B9E">
          <w:rPr>
            <w:rStyle w:val="URLPACKT0"/>
          </w:rPr>
          <w:instrText xml:space="preserve"> HYPERLINK "</w:instrText>
        </w:r>
      </w:ins>
      <w:r w:rsidR="00A57B9E" w:rsidRPr="00A57B9E">
        <w:rPr>
          <w:rStyle w:val="URLPACKT0"/>
        </w:rPr>
        <w:instrText>https://docs.microsoft.com/windows/desktop/secauthn/cipher-suites-in-schannel</w:instrText>
      </w:r>
      <w:ins w:id="1" w:author="Siddhant" w:date="2020-09-23T10:09:00Z">
        <w:r w:rsidR="00A57B9E">
          <w:rPr>
            <w:rStyle w:val="URLPACKT0"/>
          </w:rPr>
          <w:instrText xml:space="preserve">" </w:instrText>
        </w:r>
        <w:r w:rsidR="00A57B9E">
          <w:rPr>
            <w:rStyle w:val="URLPACKT0"/>
          </w:rPr>
          <w:fldChar w:fldCharType="separate"/>
        </w:r>
      </w:ins>
      <w:r w:rsidR="00A57B9E" w:rsidRPr="00CA04FE">
        <w:rPr>
          <w:rStyle w:val="Hyperlink"/>
          <w:rFonts w:ascii="Lucida Console" w:hAnsi="Lucida Console"/>
          <w:sz w:val="19"/>
          <w:szCs w:val="18"/>
        </w:rPr>
        <w:t>https://docs.microsoft.com</w:t>
      </w:r>
      <w:del w:id="2" w:author="Siddhant" w:date="2020-09-23T10:09:00Z">
        <w:r w:rsidR="00A57B9E" w:rsidRPr="00CA04FE" w:rsidDel="00A57B9E">
          <w:rPr>
            <w:rStyle w:val="Hyperlink"/>
            <w:rFonts w:ascii="Lucida Console" w:hAnsi="Lucida Console"/>
            <w:sz w:val="19"/>
            <w:szCs w:val="18"/>
          </w:rPr>
          <w:delText>/en-us</w:delText>
        </w:r>
      </w:del>
      <w:r w:rsidR="00A57B9E" w:rsidRPr="00CA04FE">
        <w:rPr>
          <w:rStyle w:val="Hyperlink"/>
          <w:rFonts w:ascii="Lucida Console" w:hAnsi="Lucida Console"/>
          <w:sz w:val="19"/>
          <w:szCs w:val="18"/>
        </w:rPr>
        <w:t>/windows/desktop/secauthn/cipher-suites-in-schannel</w:t>
      </w:r>
      <w:ins w:id="3" w:author="Siddhant" w:date="2020-09-23T10:09:00Z">
        <w:r w:rsidR="00A57B9E">
          <w:rPr>
            <w:rStyle w:val="URLPACKT0"/>
          </w:rPr>
          <w:fldChar w:fldCharType="end"/>
        </w:r>
      </w:ins>
      <w:r w:rsidRPr="00375DBD">
        <w:t>.</w:t>
      </w:r>
    </w:p>
    <w:p w14:paraId="4218ECEF" w14:textId="61F0AE8D" w:rsidR="00E15188" w:rsidRPr="00375DBD" w:rsidRDefault="00E15188" w:rsidP="00375DBD">
      <w:pPr>
        <w:pStyle w:val="NormalPACKT"/>
      </w:pPr>
      <w:r w:rsidRPr="00375DBD">
        <w:t>The</w:t>
      </w:r>
      <w:r w:rsidR="00375DBD">
        <w:t xml:space="preserve"> </w:t>
      </w:r>
      <w:r w:rsidRPr="00375DBD">
        <w:t>3DES</w:t>
      </w:r>
      <w:r w:rsidR="00375DBD">
        <w:t xml:space="preserve"> </w:t>
      </w:r>
      <w:r w:rsidRPr="00375DBD">
        <w:t>cryptographic</w:t>
      </w:r>
      <w:r w:rsidR="00375DBD">
        <w:t xml:space="preserve"> </w:t>
      </w:r>
      <w:r w:rsidRPr="00375DBD">
        <w:t>algorithm</w:t>
      </w:r>
      <w:r w:rsidR="00375DBD">
        <w:t xml:space="preserve"> </w:t>
      </w:r>
      <w:r w:rsidRPr="00375DBD">
        <w:t>uses</w:t>
      </w:r>
      <w:r w:rsidR="00375DBD">
        <w:t xml:space="preserve"> </w:t>
      </w:r>
      <w:r w:rsidRPr="00375DBD">
        <w:t>a</w:t>
      </w:r>
      <w:r w:rsidR="00375DBD">
        <w:t xml:space="preserve"> </w:t>
      </w:r>
      <w:r w:rsidRPr="00375DBD">
        <w:t>block</w:t>
      </w:r>
      <w:r w:rsidR="00375DBD">
        <w:t xml:space="preserve"> </w:t>
      </w:r>
      <w:r w:rsidRPr="00375DBD">
        <w:t>cipher</w:t>
      </w:r>
      <w:r w:rsidR="00375DBD">
        <w:t xml:space="preserve"> </w:t>
      </w:r>
      <w:r w:rsidRPr="00375DBD">
        <w:t>mechanism</w:t>
      </w:r>
      <w:r w:rsidR="00375DBD">
        <w:t xml:space="preserve"> </w:t>
      </w:r>
      <w:r w:rsidRPr="00375DBD">
        <w:t>based</w:t>
      </w:r>
      <w:r w:rsidR="00375DBD">
        <w:t xml:space="preserve"> </w:t>
      </w:r>
      <w:r w:rsidRPr="00375DBD">
        <w:t>on</w:t>
      </w:r>
      <w:r w:rsidR="00375DBD">
        <w:t xml:space="preserve"> </w:t>
      </w:r>
      <w:r w:rsidRPr="00375DBD">
        <w:t>64-bit</w:t>
      </w:r>
      <w:r w:rsidR="00375DBD">
        <w:t xml:space="preserve"> </w:t>
      </w:r>
      <w:r w:rsidRPr="00375DBD">
        <w:t>blocks.</w:t>
      </w:r>
      <w:r w:rsidR="00375DBD">
        <w:t xml:space="preserve"> </w:t>
      </w:r>
      <w:r w:rsidRPr="00375DBD">
        <w:t>The</w:t>
      </w:r>
      <w:r w:rsidR="00375DBD">
        <w:t xml:space="preserve"> </w:t>
      </w:r>
      <w:r w:rsidRPr="00375DBD">
        <w:t>Sweet32</w:t>
      </w:r>
      <w:r w:rsidR="00375DBD">
        <w:t xml:space="preserve"> </w:t>
      </w:r>
      <w:r w:rsidRPr="00375DBD">
        <w:t>Birthday</w:t>
      </w:r>
      <w:r w:rsidR="00375DBD">
        <w:t xml:space="preserve"> </w:t>
      </w:r>
      <w:r w:rsidRPr="00375DBD">
        <w:t>attacks</w:t>
      </w:r>
      <w:r w:rsidR="00375DBD">
        <w:t xml:space="preserve"> </w:t>
      </w:r>
      <w:r w:rsidRPr="00375DBD">
        <w:t>show</w:t>
      </w:r>
      <w:r w:rsidR="00375DBD">
        <w:t xml:space="preserve"> </w:t>
      </w:r>
      <w:r w:rsidRPr="00375DBD">
        <w:t>the</w:t>
      </w:r>
      <w:r w:rsidR="00375DBD">
        <w:t xml:space="preserve"> </w:t>
      </w:r>
      <w:r w:rsidRPr="00375DBD">
        <w:t>vulnerability</w:t>
      </w:r>
      <w:r w:rsidR="00375DBD">
        <w:t xml:space="preserve"> </w:t>
      </w:r>
      <w:r w:rsidRPr="00375DBD">
        <w:t>potential</w:t>
      </w:r>
      <w:r w:rsidR="00375DBD">
        <w:t xml:space="preserve"> </w:t>
      </w:r>
      <w:r w:rsidRPr="00375DBD">
        <w:t>of</w:t>
      </w:r>
      <w:r w:rsidR="00375DBD">
        <w:t xml:space="preserve"> </w:t>
      </w:r>
      <w:r w:rsidRPr="00375DBD">
        <w:t>using</w:t>
      </w:r>
      <w:r w:rsidR="00375DBD">
        <w:t xml:space="preserve"> </w:t>
      </w:r>
      <w:r w:rsidRPr="00375DBD">
        <w:t>block</w:t>
      </w:r>
      <w:r w:rsidR="00375DBD">
        <w:t xml:space="preserve"> </w:t>
      </w:r>
      <w:r w:rsidRPr="00375DBD">
        <w:t>ciphers</w:t>
      </w:r>
      <w:r w:rsidR="00375DBD">
        <w:t xml:space="preserve"> </w:t>
      </w:r>
      <w:r w:rsidRPr="00375DBD">
        <w:t>with</w:t>
      </w:r>
      <w:r w:rsidR="00375DBD">
        <w:t xml:space="preserve"> </w:t>
      </w:r>
      <w:r w:rsidRPr="00375DBD">
        <w:t>small</w:t>
      </w:r>
      <w:r w:rsidR="00375DBD">
        <w:t xml:space="preserve"> </w:t>
      </w:r>
      <w:r w:rsidRPr="00375DBD">
        <w:t>block</w:t>
      </w:r>
      <w:r w:rsidR="00375DBD">
        <w:t xml:space="preserve"> </w:t>
      </w:r>
      <w:r w:rsidRPr="00375DBD">
        <w:t>sizes,</w:t>
      </w:r>
      <w:r w:rsidR="00375DBD">
        <w:t xml:space="preserve"> </w:t>
      </w:r>
      <w:r w:rsidRPr="00375DBD">
        <w:t>which</w:t>
      </w:r>
      <w:r w:rsidR="00375DBD">
        <w:t xml:space="preserve"> </w:t>
      </w:r>
      <w:r w:rsidRPr="00375DBD">
        <w:t>includes</w:t>
      </w:r>
      <w:r w:rsidR="00375DBD">
        <w:t xml:space="preserve"> </w:t>
      </w:r>
      <w:r w:rsidRPr="00375DBD">
        <w:t>3DES.</w:t>
      </w:r>
      <w:r w:rsidR="00375DBD">
        <w:t xml:space="preserve"> </w:t>
      </w:r>
      <w:r w:rsidRPr="00375DBD">
        <w:t>For</w:t>
      </w:r>
      <w:r w:rsidR="00375DBD">
        <w:t xml:space="preserve"> </w:t>
      </w:r>
      <w:r w:rsidRPr="00375DBD">
        <w:t>this</w:t>
      </w:r>
      <w:r w:rsidR="00375DBD">
        <w:t xml:space="preserve"> </w:t>
      </w:r>
      <w:r w:rsidRPr="00375DBD">
        <w:t>reason,</w:t>
      </w:r>
      <w:r w:rsidR="00375DBD">
        <w:t xml:space="preserve"> </w:t>
      </w:r>
      <w:r w:rsidRPr="00375DBD">
        <w:t>and</w:t>
      </w:r>
      <w:r w:rsidR="00375DBD">
        <w:t xml:space="preserve"> </w:t>
      </w:r>
      <w:r w:rsidRPr="00375DBD">
        <w:t>especially</w:t>
      </w:r>
      <w:r w:rsidR="00375DBD">
        <w:t xml:space="preserve"> </w:t>
      </w:r>
      <w:r w:rsidRPr="00375DBD">
        <w:t>if</w:t>
      </w:r>
      <w:r w:rsidR="00375DBD">
        <w:t xml:space="preserve"> </w:t>
      </w:r>
      <w:r w:rsidRPr="00375DBD">
        <w:t>you</w:t>
      </w:r>
      <w:r w:rsidR="00375DBD">
        <w:t xml:space="preserve"> </w:t>
      </w:r>
      <w:r w:rsidRPr="00375DBD">
        <w:t>are</w:t>
      </w:r>
      <w:r w:rsidR="00375DBD">
        <w:t xml:space="preserve"> </w:t>
      </w:r>
      <w:r w:rsidRPr="00375DBD">
        <w:t>using</w:t>
      </w:r>
      <w:r w:rsidR="00375DBD">
        <w:t xml:space="preserve"> </w:t>
      </w:r>
      <w:r w:rsidRPr="00375DBD">
        <w:t>IIS</w:t>
      </w:r>
      <w:r w:rsidR="00375DBD">
        <w:t xml:space="preserve"> </w:t>
      </w:r>
      <w:r w:rsidRPr="00375DBD">
        <w:t>on</w:t>
      </w:r>
      <w:r w:rsidR="00375DBD">
        <w:t xml:space="preserve"> </w:t>
      </w:r>
      <w:r w:rsidRPr="00375DBD">
        <w:t>a</w:t>
      </w:r>
      <w:r w:rsidR="00375DBD">
        <w:t xml:space="preserve"> </w:t>
      </w:r>
      <w:r w:rsidRPr="00375DBD">
        <w:t>large-scale,</w:t>
      </w:r>
      <w:r w:rsidR="00375DBD">
        <w:t xml:space="preserve"> </w:t>
      </w:r>
      <w:r w:rsidRPr="00375DBD">
        <w:t>internet-facing</w:t>
      </w:r>
      <w:r w:rsidR="00375DBD">
        <w:t xml:space="preserve"> </w:t>
      </w:r>
      <w:r w:rsidRPr="00375DBD">
        <w:t>server,</w:t>
      </w:r>
      <w:r w:rsidR="00375DBD">
        <w:t xml:space="preserve"> </w:t>
      </w:r>
      <w:r w:rsidRPr="00375DBD">
        <w:t>you</w:t>
      </w:r>
      <w:r w:rsidR="00375DBD">
        <w:t xml:space="preserve"> </w:t>
      </w:r>
      <w:r w:rsidRPr="00375DBD">
        <w:t>should</w:t>
      </w:r>
      <w:r w:rsidR="00375DBD">
        <w:t xml:space="preserve"> </w:t>
      </w:r>
      <w:r w:rsidRPr="00375DBD">
        <w:t>consider</w:t>
      </w:r>
      <w:r w:rsidR="00375DBD">
        <w:t xml:space="preserve"> </w:t>
      </w:r>
      <w:r w:rsidRPr="00375DBD">
        <w:t>disabling</w:t>
      </w:r>
      <w:r w:rsidR="00375DBD">
        <w:t xml:space="preserve"> </w:t>
      </w:r>
      <w:r w:rsidRPr="00375DBD">
        <w:t>the</w:t>
      </w:r>
      <w:r w:rsidR="00375DBD">
        <w:t xml:space="preserve"> </w:t>
      </w:r>
      <w:r w:rsidRPr="00375DBD">
        <w:t>3DES-based</w:t>
      </w:r>
      <w:r w:rsidR="00375DBD">
        <w:t xml:space="preserve"> </w:t>
      </w:r>
      <w:r w:rsidRPr="00375DBD">
        <w:t>cipher,</w:t>
      </w:r>
      <w:r w:rsidR="00375DBD">
        <w:t xml:space="preserve"> </w:t>
      </w:r>
      <w:r w:rsidRPr="00375DBD">
        <w:t>as</w:t>
      </w:r>
      <w:r w:rsidR="00375DBD">
        <w:t xml:space="preserve"> </w:t>
      </w:r>
      <w:r w:rsidRPr="00375DBD">
        <w:t>shown</w:t>
      </w:r>
      <w:r w:rsidR="00375DBD">
        <w:t xml:space="preserve"> </w:t>
      </w:r>
      <w:r w:rsidRPr="00375DBD">
        <w:t>in</w:t>
      </w:r>
      <w:r w:rsidR="00375DBD">
        <w:t xml:space="preserve"> </w:t>
      </w:r>
      <w:r w:rsidRPr="00375DBD">
        <w:t>the</w:t>
      </w:r>
      <w:r w:rsidR="00375DBD">
        <w:t xml:space="preserve"> </w:t>
      </w:r>
      <w:r w:rsidRPr="00375DBD">
        <w:t>recipe.</w:t>
      </w:r>
      <w:r w:rsidR="00375DBD">
        <w:t xml:space="preserve"> </w:t>
      </w:r>
      <w:r w:rsidRPr="00375DBD">
        <w:t>For</w:t>
      </w:r>
      <w:r w:rsidR="00375DBD">
        <w:t xml:space="preserve"> </w:t>
      </w:r>
      <w:r w:rsidRPr="00375DBD">
        <w:t>more</w:t>
      </w:r>
      <w:r w:rsidR="00375DBD">
        <w:t xml:space="preserve"> </w:t>
      </w:r>
      <w:r w:rsidRPr="00375DBD">
        <w:t>information</w:t>
      </w:r>
      <w:r w:rsidR="00375DBD">
        <w:t xml:space="preserve"> </w:t>
      </w:r>
      <w:r w:rsidRPr="00375DBD">
        <w:t>on</w:t>
      </w:r>
      <w:r w:rsidR="00375DBD">
        <w:t xml:space="preserve"> </w:t>
      </w:r>
      <w:r w:rsidRPr="00375DBD">
        <w:t>block</w:t>
      </w:r>
      <w:r w:rsidR="00375DBD">
        <w:t xml:space="preserve"> </w:t>
      </w:r>
      <w:r w:rsidRPr="00375DBD">
        <w:t>ciphers</w:t>
      </w:r>
      <w:r w:rsidR="00375DBD">
        <w:t xml:space="preserve"> </w:t>
      </w:r>
      <w:r w:rsidRPr="00375DBD">
        <w:t>and</w:t>
      </w:r>
      <w:r w:rsidR="00375DBD">
        <w:t xml:space="preserve"> </w:t>
      </w:r>
      <w:r w:rsidRPr="00375DBD">
        <w:t>the</w:t>
      </w:r>
      <w:r w:rsidR="00375DBD">
        <w:t xml:space="preserve"> </w:t>
      </w:r>
      <w:r w:rsidRPr="00375DBD">
        <w:t>Sweet32</w:t>
      </w:r>
      <w:r w:rsidR="00375DBD">
        <w:t xml:space="preserve"> </w:t>
      </w:r>
      <w:r w:rsidRPr="00375DBD">
        <w:t>Birthday</w:t>
      </w:r>
      <w:r w:rsidR="00375DBD">
        <w:t xml:space="preserve"> </w:t>
      </w:r>
      <w:r w:rsidRPr="00375DBD">
        <w:t>attacks,</w:t>
      </w:r>
      <w:r w:rsidR="00375DBD">
        <w:t xml:space="preserve"> </w:t>
      </w:r>
      <w:r w:rsidRPr="00375DBD">
        <w:t>see</w:t>
      </w:r>
      <w:r w:rsidR="00375DBD">
        <w:t xml:space="preserve"> </w:t>
      </w:r>
      <w:hyperlink r:id="rId18" w:history="1">
        <w:r w:rsidRPr="00A57B9E">
          <w:rPr>
            <w:rStyle w:val="URLPACKT0"/>
          </w:rPr>
          <w:t>https://sweet32.info/</w:t>
        </w:r>
      </w:hyperlink>
      <w:r w:rsidRPr="00375DBD">
        <w:t>.</w:t>
      </w:r>
    </w:p>
    <w:p w14:paraId="11D1DD97" w14:textId="5B1C562A" w:rsidR="00E15188" w:rsidRPr="00A57B9E" w:rsidRDefault="00E15188" w:rsidP="00A57B9E">
      <w:pPr>
        <w:pStyle w:val="Heading1"/>
      </w:pPr>
      <w:r w:rsidRPr="00A57B9E">
        <w:t>Configuring</w:t>
      </w:r>
      <w:r w:rsidR="00375DBD">
        <w:t xml:space="preserve"> </w:t>
      </w:r>
      <w:r w:rsidRPr="00A57B9E">
        <w:t>a</w:t>
      </w:r>
      <w:r w:rsidR="00375DBD">
        <w:t xml:space="preserve"> </w:t>
      </w:r>
      <w:r w:rsidRPr="00A57B9E">
        <w:t>central</w:t>
      </w:r>
      <w:r w:rsidR="00375DBD">
        <w:t xml:space="preserve"> </w:t>
      </w:r>
      <w:r w:rsidRPr="00A57B9E">
        <w:t>certificate</w:t>
      </w:r>
      <w:r w:rsidR="00375DBD">
        <w:t xml:space="preserve"> </w:t>
      </w:r>
      <w:r w:rsidRPr="00A57B9E">
        <w:t>store</w:t>
      </w:r>
    </w:p>
    <w:p w14:paraId="3B2E9E88" w14:textId="3694507B" w:rsidR="00E15188" w:rsidRDefault="00E15188" w:rsidP="00375DBD">
      <w:pPr>
        <w:pStyle w:val="NormalPACKT"/>
      </w:pPr>
      <w:r>
        <w:t>If</w:t>
      </w:r>
      <w:r w:rsidR="00375DBD">
        <w:t xml:space="preserve"> </w:t>
      </w:r>
      <w:r>
        <w:t>you</w:t>
      </w:r>
      <w:r w:rsidR="00375DBD">
        <w:t xml:space="preserve"> </w:t>
      </w:r>
      <w:r>
        <w:t>host</w:t>
      </w:r>
      <w:r w:rsidR="00375DBD">
        <w:t xml:space="preserve"> </w:t>
      </w:r>
      <w:r>
        <w:t>multiple</w:t>
      </w:r>
      <w:r w:rsidR="00375DBD">
        <w:t xml:space="preserve"> </w:t>
      </w:r>
      <w:r>
        <w:t>secure</w:t>
      </w:r>
      <w:r w:rsidR="00375DBD">
        <w:t xml:space="preserve"> </w:t>
      </w:r>
      <w:r>
        <w:t>servers</w:t>
      </w:r>
      <w:r w:rsidR="00375DBD">
        <w:t xml:space="preserve"> </w:t>
      </w:r>
      <w:r>
        <w:t>at</w:t>
      </w:r>
      <w:r w:rsidR="00375DBD">
        <w:t xml:space="preserve"> </w:t>
      </w:r>
      <w:r>
        <w:t>the</w:t>
      </w:r>
      <w:r w:rsidR="00375DBD">
        <w:t xml:space="preserve"> </w:t>
      </w:r>
      <w:r>
        <w:t>internet</w:t>
      </w:r>
      <w:r w:rsidR="00375DBD">
        <w:t xml:space="preserve"> </w:t>
      </w:r>
      <w:r>
        <w:t>scale,</w:t>
      </w:r>
      <w:r w:rsidR="00375DBD">
        <w:t xml:space="preserve"> </w:t>
      </w:r>
      <w:r>
        <w:t>you</w:t>
      </w:r>
      <w:r w:rsidR="00375DBD">
        <w:t xml:space="preserve"> </w:t>
      </w:r>
      <w:r>
        <w:t>may</w:t>
      </w:r>
      <w:r w:rsidR="00375DBD">
        <w:t xml:space="preserve"> </w:t>
      </w:r>
      <w:r>
        <w:t>find</w:t>
      </w:r>
      <w:r w:rsidR="00375DBD">
        <w:t xml:space="preserve"> </w:t>
      </w:r>
      <w:r>
        <w:t>that</w:t>
      </w:r>
      <w:r w:rsidR="00375DBD">
        <w:t xml:space="preserve"> </w:t>
      </w:r>
      <w:r>
        <w:t>certificate</w:t>
      </w:r>
      <w:r w:rsidR="00375DBD">
        <w:t xml:space="preserve"> </w:t>
      </w:r>
      <w:r>
        <w:t>management</w:t>
      </w:r>
      <w:r w:rsidR="00375DBD">
        <w:t xml:space="preserve"> </w:t>
      </w:r>
      <w:r>
        <w:t>can</w:t>
      </w:r>
      <w:r w:rsidR="00375DBD">
        <w:t xml:space="preserve"> </w:t>
      </w:r>
      <w:r>
        <w:t>be</w:t>
      </w:r>
      <w:r w:rsidR="00375DBD">
        <w:t xml:space="preserve"> </w:t>
      </w:r>
      <w:r>
        <w:t>challenging.</w:t>
      </w:r>
      <w:r w:rsidR="00375DBD">
        <w:t xml:space="preserve"> </w:t>
      </w:r>
      <w:r>
        <w:t>Each</w:t>
      </w:r>
      <w:r w:rsidR="00375DBD">
        <w:t xml:space="preserve"> </w:t>
      </w:r>
      <w:r>
        <w:t>time</w:t>
      </w:r>
      <w:r w:rsidR="00375DBD">
        <w:t xml:space="preserve"> </w:t>
      </w:r>
      <w:r>
        <w:t>you</w:t>
      </w:r>
      <w:r w:rsidR="00375DBD">
        <w:t xml:space="preserve"> </w:t>
      </w:r>
      <w:r>
        <w:t>add</w:t>
      </w:r>
      <w:r w:rsidR="00375DBD">
        <w:t xml:space="preserve"> </w:t>
      </w:r>
      <w:r>
        <w:t>a</w:t>
      </w:r>
      <w:r w:rsidR="00375DBD">
        <w:t xml:space="preserve"> </w:t>
      </w:r>
      <w:r>
        <w:t>new</w:t>
      </w:r>
      <w:r w:rsidR="00375DBD">
        <w:t xml:space="preserve"> </w:t>
      </w:r>
      <w:r>
        <w:t>IIS</w:t>
      </w:r>
      <w:r w:rsidR="00375DBD">
        <w:t xml:space="preserve"> </w:t>
      </w:r>
      <w:r>
        <w:t>host</w:t>
      </w:r>
      <w:r w:rsidR="00375DBD">
        <w:t xml:space="preserve"> </w:t>
      </w:r>
      <w:r>
        <w:t>into</w:t>
      </w:r>
      <w:r w:rsidR="00375DBD">
        <w:t xml:space="preserve"> </w:t>
      </w:r>
      <w:r>
        <w:t>your</w:t>
      </w:r>
      <w:r w:rsidR="00375DBD">
        <w:t xml:space="preserve"> </w:t>
      </w:r>
      <w:r>
        <w:t>infrastructure,</w:t>
      </w:r>
      <w:r w:rsidR="00375DBD">
        <w:t xml:space="preserve"> </w:t>
      </w:r>
      <w:r>
        <w:t>you</w:t>
      </w:r>
      <w:r w:rsidR="00375DBD">
        <w:t xml:space="preserve"> </w:t>
      </w:r>
      <w:r>
        <w:t>need</w:t>
      </w:r>
      <w:r w:rsidR="00375DBD">
        <w:t xml:space="preserve"> </w:t>
      </w:r>
      <w:r>
        <w:t>to</w:t>
      </w:r>
      <w:r w:rsidR="00375DBD">
        <w:t xml:space="preserve"> </w:t>
      </w:r>
      <w:r>
        <w:t>ensure</w:t>
      </w:r>
      <w:r w:rsidR="00375DBD">
        <w:t xml:space="preserve"> </w:t>
      </w:r>
      <w:r>
        <w:t>that</w:t>
      </w:r>
      <w:r w:rsidR="00375DBD">
        <w:t xml:space="preserve"> </w:t>
      </w:r>
      <w:r>
        <w:t>all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>
        <w:t>correct</w:t>
      </w:r>
      <w:r w:rsidR="00375DBD">
        <w:t xml:space="preserve"> </w:t>
      </w:r>
      <w:r>
        <w:t>certificates</w:t>
      </w:r>
      <w:r w:rsidR="00375DBD">
        <w:t xml:space="preserve"> </w:t>
      </w:r>
      <w:r>
        <w:t>are</w:t>
      </w:r>
      <w:r w:rsidR="00375DBD">
        <w:t xml:space="preserve"> </w:t>
      </w:r>
      <w:r>
        <w:t>in</w:t>
      </w:r>
      <w:r w:rsidR="00375DBD">
        <w:t xml:space="preserve"> </w:t>
      </w:r>
      <w:r>
        <w:t>place</w:t>
      </w:r>
      <w:r w:rsidR="00375DBD">
        <w:t xml:space="preserve"> </w:t>
      </w:r>
      <w:r>
        <w:t>on</w:t>
      </w:r>
      <w:r w:rsidR="00375DBD">
        <w:t xml:space="preserve"> </w:t>
      </w:r>
      <w:r>
        <w:t>that</w:t>
      </w:r>
      <w:r w:rsidR="00375DBD">
        <w:t xml:space="preserve"> </w:t>
      </w:r>
      <w:r>
        <w:t>host</w:t>
      </w:r>
      <w:r w:rsidR="00375DBD">
        <w:t xml:space="preserve"> </w:t>
      </w:r>
      <w:r>
        <w:t>and</w:t>
      </w:r>
      <w:r w:rsidR="00375DBD">
        <w:t xml:space="preserve"> </w:t>
      </w:r>
      <w:r>
        <w:t>the</w:t>
      </w:r>
      <w:r w:rsidR="00375DBD">
        <w:t xml:space="preserve"> </w:t>
      </w:r>
      <w:r>
        <w:t>correct</w:t>
      </w:r>
      <w:r w:rsidR="00375DBD">
        <w:t xml:space="preserve"> </w:t>
      </w:r>
      <w:r>
        <w:t>web</w:t>
      </w:r>
      <w:r w:rsidR="00375DBD">
        <w:t xml:space="preserve"> </w:t>
      </w:r>
      <w:r>
        <w:t>binding</w:t>
      </w:r>
      <w:r w:rsidR="00375DBD">
        <w:t xml:space="preserve"> </w:t>
      </w:r>
      <w:r>
        <w:t>(binding</w:t>
      </w:r>
      <w:r w:rsidR="00375DBD">
        <w:t xml:space="preserve"> </w:t>
      </w:r>
      <w:r>
        <w:t>the</w:t>
      </w:r>
      <w:r w:rsidR="00375DBD">
        <w:t xml:space="preserve"> </w:t>
      </w:r>
      <w:r>
        <w:t>certificates</w:t>
      </w:r>
      <w:r w:rsidR="00375DBD">
        <w:t xml:space="preserve"> </w:t>
      </w:r>
      <w:r>
        <w:t>to</w:t>
      </w:r>
      <w:r w:rsidR="00375DBD">
        <w:t xml:space="preserve"> </w:t>
      </w:r>
      <w:r>
        <w:t>IIS)</w:t>
      </w:r>
      <w:r w:rsidR="00375DBD">
        <w:t xml:space="preserve"> </w:t>
      </w:r>
      <w:r>
        <w:t>is</w:t>
      </w:r>
      <w:r w:rsidR="00375DBD">
        <w:t xml:space="preserve"> </w:t>
      </w:r>
      <w:r>
        <w:t>in</w:t>
      </w:r>
      <w:r w:rsidR="00375DBD">
        <w:t xml:space="preserve"> </w:t>
      </w:r>
      <w:r>
        <w:t>place</w:t>
      </w:r>
      <w:r w:rsidR="00375DBD">
        <w:t xml:space="preserve"> </w:t>
      </w:r>
      <w:r>
        <w:t>for</w:t>
      </w:r>
      <w:r w:rsidR="00375DBD">
        <w:t xml:space="preserve"> </w:t>
      </w:r>
      <w:r>
        <w:t>each</w:t>
      </w:r>
      <w:r w:rsidR="00375DBD">
        <w:t xml:space="preserve"> </w:t>
      </w:r>
      <w:r>
        <w:t>secure</w:t>
      </w:r>
      <w:r w:rsidR="00375DBD">
        <w:t xml:space="preserve"> </w:t>
      </w:r>
      <w:r>
        <w:t>site.</w:t>
      </w:r>
      <w:r w:rsidR="00375DBD">
        <w:t xml:space="preserve"> </w:t>
      </w:r>
      <w:r>
        <w:t>To</w:t>
      </w:r>
      <w:r w:rsidR="00375DBD">
        <w:t xml:space="preserve"> </w:t>
      </w:r>
      <w:r>
        <w:t>add</w:t>
      </w:r>
      <w:r w:rsidR="00375DBD">
        <w:t xml:space="preserve"> </w:t>
      </w:r>
      <w:r>
        <w:t>to</w:t>
      </w:r>
      <w:r w:rsidR="00375DBD">
        <w:t xml:space="preserve"> </w:t>
      </w:r>
      <w:r>
        <w:t>the</w:t>
      </w:r>
      <w:r w:rsidR="00375DBD">
        <w:t xml:space="preserve"> </w:t>
      </w:r>
      <w:r>
        <w:t>workload,</w:t>
      </w:r>
      <w:r w:rsidR="00375DBD">
        <w:t xml:space="preserve"> </w:t>
      </w:r>
      <w:r>
        <w:t>you</w:t>
      </w:r>
      <w:r w:rsidR="00375DBD">
        <w:t xml:space="preserve"> </w:t>
      </w:r>
      <w:r>
        <w:t>need</w:t>
      </w:r>
      <w:r w:rsidR="00375DBD">
        <w:t xml:space="preserve"> </w:t>
      </w:r>
      <w:r>
        <w:t>to</w:t>
      </w:r>
      <w:r w:rsidR="00375DBD">
        <w:t xml:space="preserve"> </w:t>
      </w:r>
      <w:r>
        <w:t>deal</w:t>
      </w:r>
      <w:r w:rsidR="00375DBD">
        <w:t xml:space="preserve"> </w:t>
      </w:r>
      <w:r>
        <w:t>with</w:t>
      </w:r>
      <w:r w:rsidR="00375DBD">
        <w:t xml:space="preserve"> </w:t>
      </w:r>
      <w:r>
        <w:t>certificate</w:t>
      </w:r>
      <w:r w:rsidR="00375DBD">
        <w:t xml:space="preserve"> </w:t>
      </w:r>
      <w:r>
        <w:t>expiration</w:t>
      </w:r>
      <w:r w:rsidR="00375DBD">
        <w:t xml:space="preserve"> </w:t>
      </w:r>
      <w:r>
        <w:t>and</w:t>
      </w:r>
      <w:r w:rsidR="00375DBD">
        <w:t xml:space="preserve"> </w:t>
      </w:r>
      <w:r>
        <w:t>the</w:t>
      </w:r>
      <w:r w:rsidR="00375DBD">
        <w:t xml:space="preserve"> </w:t>
      </w:r>
      <w:r>
        <w:t>renewal</w:t>
      </w:r>
      <w:r w:rsidR="00375DBD">
        <w:t xml:space="preserve"> </w:t>
      </w:r>
      <w:r>
        <w:t>of</w:t>
      </w:r>
      <w:r w:rsidR="00375DBD">
        <w:t xml:space="preserve"> </w:t>
      </w:r>
      <w:r>
        <w:t>certificates</w:t>
      </w:r>
      <w:r w:rsidR="00375DBD">
        <w:t xml:space="preserve"> </w:t>
      </w:r>
      <w:r>
        <w:t>across</w:t>
      </w:r>
      <w:r w:rsidR="00375DBD">
        <w:t xml:space="preserve"> </w:t>
      </w:r>
      <w:r>
        <w:t>each</w:t>
      </w:r>
      <w:r w:rsidR="00375DBD">
        <w:t xml:space="preserve"> </w:t>
      </w:r>
      <w:r>
        <w:t>IIS</w:t>
      </w:r>
      <w:r w:rsidR="00375DBD">
        <w:t xml:space="preserve"> </w:t>
      </w:r>
      <w:r>
        <w:t>server</w:t>
      </w:r>
      <w:r w:rsidR="00375DBD">
        <w:t xml:space="preserve"> </w:t>
      </w:r>
      <w:r>
        <w:t>that</w:t>
      </w:r>
      <w:r w:rsidR="00375DBD">
        <w:t xml:space="preserve"> </w:t>
      </w:r>
      <w:r>
        <w:t>utilizes</w:t>
      </w:r>
      <w:r w:rsidR="00375DBD">
        <w:t xml:space="preserve"> </w:t>
      </w:r>
      <w:r>
        <w:t>those</w:t>
      </w:r>
      <w:r w:rsidR="00375DBD">
        <w:t xml:space="preserve"> </w:t>
      </w:r>
      <w:r>
        <w:t>certificates.</w:t>
      </w:r>
    </w:p>
    <w:p w14:paraId="0684957C" w14:textId="7136C207" w:rsidR="00E15188" w:rsidRDefault="00E15188" w:rsidP="00375DBD">
      <w:pPr>
        <w:pStyle w:val="NormalPACKT"/>
      </w:pPr>
      <w:r>
        <w:t>Windows</w:t>
      </w:r>
      <w:r w:rsidR="00375DBD">
        <w:t xml:space="preserve"> </w:t>
      </w:r>
      <w:r>
        <w:t>2019</w:t>
      </w:r>
      <w:r w:rsidR="00375DBD">
        <w:t xml:space="preserve"> </w:t>
      </w:r>
      <w:r>
        <w:t>includes</w:t>
      </w:r>
      <w:r w:rsidR="00375DBD">
        <w:t xml:space="preserve"> </w:t>
      </w:r>
      <w:r>
        <w:t>a</w:t>
      </w:r>
      <w:r w:rsidR="00375DBD">
        <w:t xml:space="preserve"> </w:t>
      </w:r>
      <w:r>
        <w:t>feature,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KeyWordPACKT"/>
        </w:rPr>
        <w:t>Central</w:t>
      </w:r>
      <w:r w:rsidR="00375DBD">
        <w:rPr>
          <w:rStyle w:val="KeyWordPACKT"/>
        </w:rPr>
        <w:t xml:space="preserve"> </w:t>
      </w:r>
      <w:r w:rsidRPr="00A57B9E">
        <w:rPr>
          <w:rStyle w:val="KeyWordPACKT"/>
        </w:rPr>
        <w:t>Certificate</w:t>
      </w:r>
      <w:r w:rsidR="00375DBD">
        <w:rPr>
          <w:rStyle w:val="KeyWordPACKT"/>
        </w:rPr>
        <w:t xml:space="preserve"> </w:t>
      </w:r>
      <w:r w:rsidRPr="00A57B9E">
        <w:rPr>
          <w:rStyle w:val="KeyWordPACKT"/>
        </w:rPr>
        <w:t>Store</w:t>
      </w:r>
      <w:r w:rsidR="00375DBD">
        <w:t xml:space="preserve"> </w:t>
      </w:r>
      <w:r>
        <w:t>(</w:t>
      </w:r>
      <w:r w:rsidRPr="00A57B9E">
        <w:rPr>
          <w:rStyle w:val="KeyWordPACKT"/>
        </w:rPr>
        <w:t>CCS</w:t>
      </w:r>
      <w:r>
        <w:t>),</w:t>
      </w:r>
      <w:r w:rsidR="00375DBD">
        <w:t xml:space="preserve"> </w:t>
      </w:r>
      <w:r>
        <w:t>that</w:t>
      </w:r>
      <w:r w:rsidR="00375DBD">
        <w:t xml:space="preserve"> </w:t>
      </w:r>
      <w:r>
        <w:t>simplifies</w:t>
      </w:r>
      <w:r w:rsidR="00375DBD">
        <w:t xml:space="preserve"> </w:t>
      </w:r>
      <w:r>
        <w:t>managing</w:t>
      </w:r>
      <w:r w:rsidR="00375DBD">
        <w:t xml:space="preserve"> </w:t>
      </w:r>
      <w:r>
        <w:t>certificates.</w:t>
      </w:r>
      <w:r w:rsidR="00375DBD">
        <w:t xml:space="preserve"> </w:t>
      </w:r>
      <w:r>
        <w:t>With</w:t>
      </w:r>
      <w:r w:rsidR="00375DBD">
        <w:t xml:space="preserve"> </w:t>
      </w:r>
      <w:r>
        <w:t>CCS,</w:t>
      </w:r>
      <w:r w:rsidR="00375DBD">
        <w:t xml:space="preserve"> </w:t>
      </w:r>
      <w:r>
        <w:t>you</w:t>
      </w:r>
      <w:r w:rsidR="00375DBD">
        <w:t xml:space="preserve"> </w:t>
      </w:r>
      <w:r>
        <w:t>store</w:t>
      </w:r>
      <w:r w:rsidR="00375DBD">
        <w:t xml:space="preserve"> </w:t>
      </w:r>
      <w:r>
        <w:t>certificates</w:t>
      </w:r>
      <w:r w:rsidR="00375DBD">
        <w:t xml:space="preserve"> </w:t>
      </w:r>
      <w:r>
        <w:t>in</w:t>
      </w:r>
      <w:r w:rsidR="00375DBD">
        <w:t xml:space="preserve"> </w:t>
      </w:r>
      <w:r>
        <w:t>a</w:t>
      </w:r>
      <w:r w:rsidR="00375DBD">
        <w:t xml:space="preserve"> </w:t>
      </w:r>
      <w:r>
        <w:t>central</w:t>
      </w:r>
      <w:r w:rsidR="00375DBD">
        <w:t xml:space="preserve"> </w:t>
      </w:r>
      <w:r>
        <w:t>location,</w:t>
      </w:r>
      <w:r w:rsidR="00375DBD">
        <w:t xml:space="preserve"> </w:t>
      </w:r>
      <w:r>
        <w:t>such</w:t>
      </w:r>
      <w:r w:rsidR="00375DBD">
        <w:t xml:space="preserve"> </w:t>
      </w:r>
      <w:r>
        <w:t>as</w:t>
      </w:r>
      <w:r w:rsidR="00375DBD">
        <w:t xml:space="preserve"> </w:t>
      </w:r>
      <w:r>
        <w:t>on</w:t>
      </w:r>
      <w:r w:rsidR="00375DBD">
        <w:t xml:space="preserve"> </w:t>
      </w:r>
      <w:r>
        <w:t>an</w:t>
      </w:r>
      <w:r w:rsidR="00375DBD">
        <w:t xml:space="preserve"> </w:t>
      </w:r>
      <w:r>
        <w:t>SMB</w:t>
      </w:r>
      <w:r w:rsidR="00375DBD">
        <w:t xml:space="preserve"> </w:t>
      </w:r>
      <w:r>
        <w:t>file</w:t>
      </w:r>
      <w:r w:rsidR="00375DBD">
        <w:t xml:space="preserve"> </w:t>
      </w:r>
      <w:r>
        <w:t>share,</w:t>
      </w:r>
      <w:r w:rsidR="00375DBD">
        <w:t xml:space="preserve"> </w:t>
      </w:r>
      <w:r>
        <w:t>and</w:t>
      </w:r>
      <w:r w:rsidR="00375DBD">
        <w:t xml:space="preserve"> </w:t>
      </w:r>
      <w:r>
        <w:t>use</w:t>
      </w:r>
      <w:r w:rsidR="00375DBD">
        <w:t xml:space="preserve"> </w:t>
      </w:r>
      <w:r>
        <w:t>IIS</w:t>
      </w:r>
      <w:r w:rsidR="00375DBD">
        <w:t xml:space="preserve"> </w:t>
      </w:r>
      <w:r>
        <w:t>to</w:t>
      </w:r>
      <w:r w:rsidR="00375DBD">
        <w:t xml:space="preserve"> </w:t>
      </w:r>
      <w:r>
        <w:t>load</w:t>
      </w:r>
      <w:r w:rsidR="00375DBD">
        <w:t xml:space="preserve"> </w:t>
      </w:r>
      <w:r>
        <w:t>certificates</w:t>
      </w:r>
      <w:r w:rsidR="00375DBD">
        <w:t xml:space="preserve"> </w:t>
      </w:r>
      <w:r>
        <w:t>from</w:t>
      </w:r>
      <w:r w:rsidR="00375DBD">
        <w:t xml:space="preserve"> </w:t>
      </w:r>
      <w:r>
        <w:t>the</w:t>
      </w:r>
      <w:r w:rsidR="00375DBD">
        <w:t xml:space="preserve"> </w:t>
      </w:r>
      <w:r>
        <w:t>central</w:t>
      </w:r>
      <w:r w:rsidR="00375DBD">
        <w:t xml:space="preserve"> </w:t>
      </w:r>
      <w:r>
        <w:t>CCS</w:t>
      </w:r>
      <w:r w:rsidR="00375DBD">
        <w:t xml:space="preserve"> </w:t>
      </w:r>
      <w:r>
        <w:t>share.</w:t>
      </w:r>
    </w:p>
    <w:p w14:paraId="276773DD" w14:textId="60169F52" w:rsidR="00E15188" w:rsidRDefault="00E15188" w:rsidP="00375DBD">
      <w:pPr>
        <w:pStyle w:val="NormalPACKT"/>
      </w:pPr>
      <w:r>
        <w:t>In</w:t>
      </w:r>
      <w:r w:rsidR="00375DBD">
        <w:t xml:space="preserve"> </w:t>
      </w:r>
      <w:r>
        <w:t>this</w:t>
      </w:r>
      <w:r w:rsidR="00375DBD">
        <w:t xml:space="preserve"> </w:t>
      </w:r>
      <w:r>
        <w:t>recipe,</w:t>
      </w:r>
      <w:r w:rsidR="00375DBD">
        <w:t xml:space="preserve"> </w:t>
      </w:r>
      <w:r>
        <w:t>you</w:t>
      </w:r>
      <w:r w:rsidR="00375DBD">
        <w:t xml:space="preserve"> </w:t>
      </w:r>
      <w:r>
        <w:t>configure</w:t>
      </w:r>
      <w:r w:rsidR="00375DBD">
        <w:t xml:space="preserve"> </w:t>
      </w:r>
      <w:r w:rsidRPr="00A57B9E">
        <w:rPr>
          <w:rStyle w:val="CodeInTextPACKT"/>
        </w:rPr>
        <w:t>SRV1</w:t>
      </w:r>
      <w:r w:rsidR="00375DBD">
        <w:t xml:space="preserve"> </w:t>
      </w:r>
      <w:r>
        <w:t>to</w:t>
      </w:r>
      <w:r w:rsidR="00375DBD">
        <w:t xml:space="preserve"> </w:t>
      </w:r>
      <w:r>
        <w:t>use</w:t>
      </w:r>
      <w:r w:rsidR="00375DBD">
        <w:t xml:space="preserve"> </w:t>
      </w:r>
      <w:r>
        <w:t>a</w:t>
      </w:r>
      <w:r w:rsidR="00375DBD">
        <w:t xml:space="preserve"> </w:t>
      </w:r>
      <w:r>
        <w:t>new</w:t>
      </w:r>
      <w:r w:rsidR="00375DBD">
        <w:t xml:space="preserve"> </w:t>
      </w:r>
      <w:r>
        <w:t>share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DC1</w:t>
      </w:r>
      <w:r>
        <w:t>,</w:t>
      </w:r>
      <w:r w:rsidR="00375DBD">
        <w:t xml:space="preserve"> </w:t>
      </w:r>
      <w:r>
        <w:t>which</w:t>
      </w:r>
      <w:r w:rsidR="00375DBD">
        <w:t xml:space="preserve"> </w:t>
      </w:r>
      <w:r>
        <w:t>holds</w:t>
      </w:r>
      <w:r w:rsidR="00375DBD">
        <w:t xml:space="preserve"> </w:t>
      </w:r>
      <w:r>
        <w:t>the</w:t>
      </w:r>
      <w:r w:rsidR="00375DBD">
        <w:t xml:space="preserve"> </w:t>
      </w:r>
      <w:r>
        <w:t>CCS</w:t>
      </w:r>
      <w:r w:rsidR="00375DBD">
        <w:t xml:space="preserve"> </w:t>
      </w:r>
      <w:r>
        <w:t>SMB</w:t>
      </w:r>
      <w:r w:rsidR="00375DBD">
        <w:t xml:space="preserve"> </w:t>
      </w:r>
      <w:r>
        <w:t>share.</w:t>
      </w:r>
      <w:r w:rsidR="00375DBD">
        <w:t xml:space="preserve"> </w:t>
      </w:r>
      <w:r>
        <w:t>You</w:t>
      </w:r>
      <w:r w:rsidR="00375DBD">
        <w:t xml:space="preserve"> </w:t>
      </w:r>
      <w:r>
        <w:t>create</w:t>
      </w:r>
      <w:r w:rsidR="00375DBD">
        <w:t xml:space="preserve"> </w:t>
      </w:r>
      <w:r>
        <w:t>the</w:t>
      </w:r>
      <w:r w:rsidR="00375DBD">
        <w:t xml:space="preserve"> </w:t>
      </w:r>
      <w:r>
        <w:t>certificate</w:t>
      </w:r>
      <w:r w:rsidR="00375DBD">
        <w:t xml:space="preserve"> </w:t>
      </w:r>
      <w:r>
        <w:t>store,</w:t>
      </w:r>
      <w:r w:rsidR="00375DBD">
        <w:t xml:space="preserve"> </w:t>
      </w:r>
      <w:r>
        <w:t>create</w:t>
      </w:r>
      <w:r w:rsidR="00375DBD">
        <w:t xml:space="preserve"> </w:t>
      </w:r>
      <w:r>
        <w:t>a</w:t>
      </w:r>
      <w:r w:rsidR="00375DBD">
        <w:t xml:space="preserve"> </w:t>
      </w:r>
      <w:r>
        <w:t>new</w:t>
      </w:r>
      <w:r w:rsidR="00375DBD">
        <w:t xml:space="preserve"> </w:t>
      </w:r>
      <w:r>
        <w:t>certificate</w:t>
      </w:r>
      <w:r w:rsidR="00375DBD">
        <w:t xml:space="preserve"> </w:t>
      </w:r>
      <w:r>
        <w:t>for</w:t>
      </w:r>
      <w:r w:rsidR="00375DBD">
        <w:t xml:space="preserve"> </w:t>
      </w:r>
      <w:r w:rsidRPr="00A57B9E">
        <w:rPr>
          <w:rStyle w:val="CodeInTextPACKT"/>
        </w:rPr>
        <w:t>SRV1</w:t>
      </w:r>
      <w:r>
        <w:t>,</w:t>
      </w:r>
      <w:r w:rsidR="00375DBD">
        <w:t xml:space="preserve"> </w:t>
      </w:r>
      <w:r>
        <w:t>and</w:t>
      </w:r>
      <w:r w:rsidR="00375DBD">
        <w:t xml:space="preserve"> </w:t>
      </w:r>
      <w:r>
        <w:t>move</w:t>
      </w:r>
      <w:r w:rsidR="00375DBD">
        <w:t xml:space="preserve"> </w:t>
      </w:r>
      <w:r>
        <w:t>that</w:t>
      </w:r>
      <w:r w:rsidR="00375DBD">
        <w:t xml:space="preserve"> </w:t>
      </w:r>
      <w:r>
        <w:t>certificate</w:t>
      </w:r>
      <w:r w:rsidR="00375DBD">
        <w:t xml:space="preserve"> </w:t>
      </w:r>
      <w:r>
        <w:t>to</w:t>
      </w:r>
      <w:r w:rsidR="00375DBD">
        <w:t xml:space="preserve"> </w:t>
      </w:r>
      <w:r>
        <w:t>the</w:t>
      </w:r>
      <w:r w:rsidR="00375DBD">
        <w:t xml:space="preserve"> </w:t>
      </w:r>
      <w:r>
        <w:t>central</w:t>
      </w:r>
      <w:r w:rsidR="00375DBD">
        <w:t xml:space="preserve"> </w:t>
      </w:r>
      <w:r>
        <w:t>certificate</w:t>
      </w:r>
      <w:r w:rsidR="00375DBD">
        <w:t xml:space="preserve"> </w:t>
      </w:r>
      <w:r>
        <w:t>share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DC1</w:t>
      </w:r>
      <w:r>
        <w:t>.</w:t>
      </w:r>
      <w:r w:rsidR="00375DBD">
        <w:t xml:space="preserve"> </w:t>
      </w:r>
      <w:r>
        <w:t>You</w:t>
      </w:r>
      <w:r w:rsidR="00375DBD">
        <w:t xml:space="preserve"> </w:t>
      </w:r>
      <w:r>
        <w:t>then</w:t>
      </w:r>
      <w:r w:rsidR="00375DBD">
        <w:t xml:space="preserve"> </w:t>
      </w:r>
      <w:r>
        <w:t>configure</w:t>
      </w:r>
      <w:r w:rsidR="00375DBD">
        <w:t xml:space="preserve"> </w:t>
      </w:r>
      <w:r>
        <w:t>IIS</w:t>
      </w:r>
      <w:r w:rsidR="00375DBD">
        <w:t xml:space="preserve"> </w:t>
      </w:r>
      <w:r>
        <w:t>to</w:t>
      </w:r>
      <w:r w:rsidR="00375DBD">
        <w:t xml:space="preserve"> </w:t>
      </w:r>
      <w:r>
        <w:t>make</w:t>
      </w:r>
      <w:r w:rsidR="00375DBD">
        <w:t xml:space="preserve"> </w:t>
      </w:r>
      <w:r>
        <w:t>use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>
        <w:t>central</w:t>
      </w:r>
      <w:r w:rsidR="00375DBD">
        <w:t xml:space="preserve"> </w:t>
      </w:r>
      <w:r>
        <w:t>store,</w:t>
      </w:r>
      <w:r w:rsidR="00375DBD">
        <w:t xml:space="preserve"> </w:t>
      </w:r>
      <w:r>
        <w:t>rather</w:t>
      </w:r>
      <w:r w:rsidR="00375DBD">
        <w:t xml:space="preserve"> </w:t>
      </w:r>
      <w:r>
        <w:t>than</w:t>
      </w:r>
      <w:r w:rsidR="00375DBD">
        <w:t xml:space="preserve"> </w:t>
      </w:r>
      <w:r>
        <w:t>using</w:t>
      </w:r>
      <w:r w:rsidR="00375DBD">
        <w:t xml:space="preserve"> </w:t>
      </w:r>
      <w:r>
        <w:t>the</w:t>
      </w:r>
      <w:r w:rsidR="00375DBD">
        <w:t xml:space="preserve"> </w:t>
      </w:r>
      <w:r>
        <w:t>local</w:t>
      </w:r>
      <w:r w:rsidR="00375DBD">
        <w:t xml:space="preserve"> </w:t>
      </w:r>
      <w:r>
        <w:t>certificate</w:t>
      </w:r>
      <w:r w:rsidR="00375DBD">
        <w:t xml:space="preserve"> </w:t>
      </w:r>
      <w:r>
        <w:t>stores,</w:t>
      </w:r>
      <w:r w:rsidR="00375DBD">
        <w:t xml:space="preserve"> </w:t>
      </w:r>
      <w:r>
        <w:t>like</w:t>
      </w:r>
      <w:r w:rsidR="00375DBD">
        <w:t xml:space="preserve"> </w:t>
      </w:r>
      <w:r>
        <w:t>you</w:t>
      </w:r>
      <w:r w:rsidR="00375DBD">
        <w:t xml:space="preserve"> </w:t>
      </w:r>
      <w:r>
        <w:t>did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ItalicsPACKT"/>
        </w:rPr>
        <w:t>Configuring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IIS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for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SSL</w:t>
      </w:r>
      <w:r w:rsidR="00375DBD">
        <w:t xml:space="preserve"> </w:t>
      </w:r>
      <w:r>
        <w:t>recipe.</w:t>
      </w:r>
    </w:p>
    <w:p w14:paraId="46D4B981" w14:textId="75F1B0E6" w:rsidR="00E15188" w:rsidRPr="00A57B9E" w:rsidRDefault="00E15188" w:rsidP="00A57B9E">
      <w:pPr>
        <w:pStyle w:val="Heading2"/>
      </w:pPr>
      <w:r w:rsidRPr="00A57B9E">
        <w:lastRenderedPageBreak/>
        <w:t>Getting</w:t>
      </w:r>
      <w:r w:rsidR="00375DBD">
        <w:t xml:space="preserve"> </w:t>
      </w:r>
      <w:r w:rsidRPr="00A57B9E">
        <w:t>ready</w:t>
      </w:r>
    </w:p>
    <w:p w14:paraId="69DD69FE" w14:textId="62769CBD" w:rsidR="00E15188" w:rsidRDefault="00E15188" w:rsidP="00375DBD">
      <w:pPr>
        <w:pStyle w:val="NormalPACKT"/>
      </w:pPr>
      <w:r>
        <w:t>This</w:t>
      </w:r>
      <w:r w:rsidR="00375DBD">
        <w:t xml:space="preserve"> </w:t>
      </w:r>
      <w:r>
        <w:t>recipe</w:t>
      </w:r>
      <w:r w:rsidR="00375DBD">
        <w:t xml:space="preserve"> </w:t>
      </w:r>
      <w:r>
        <w:t>uses</w:t>
      </w:r>
      <w:r w:rsidR="00375DBD">
        <w:t xml:space="preserve"> </w:t>
      </w:r>
      <w:r>
        <w:t>two</w:t>
      </w:r>
      <w:r w:rsidR="00375DBD">
        <w:t xml:space="preserve"> </w:t>
      </w:r>
      <w:r>
        <w:t>servers:</w:t>
      </w:r>
      <w:r w:rsidR="00375DBD">
        <w:t xml:space="preserve"> </w:t>
      </w:r>
      <w:r w:rsidRPr="00A57B9E">
        <w:rPr>
          <w:rStyle w:val="CodeInTextPACKT"/>
        </w:rPr>
        <w:t>SRV1</w:t>
      </w:r>
      <w:r w:rsidR="00375DBD">
        <w:t xml:space="preserve"> </w:t>
      </w:r>
      <w:r>
        <w:t>is</w:t>
      </w:r>
      <w:r w:rsidR="00375DBD">
        <w:t xml:space="preserve"> </w:t>
      </w:r>
      <w:r>
        <w:t>an</w:t>
      </w:r>
      <w:r w:rsidR="00375DBD">
        <w:t xml:space="preserve"> </w:t>
      </w:r>
      <w:r>
        <w:t>IIS</w:t>
      </w:r>
      <w:r w:rsidR="00375DBD">
        <w:t xml:space="preserve"> </w:t>
      </w:r>
      <w:r>
        <w:t>server</w:t>
      </w:r>
      <w:r w:rsidR="00375DBD">
        <w:t xml:space="preserve"> </w:t>
      </w:r>
      <w:r>
        <w:t>and</w:t>
      </w:r>
      <w:r w:rsidR="00375DBD">
        <w:t xml:space="preserve"> </w:t>
      </w:r>
      <w:r w:rsidRPr="00A57B9E">
        <w:rPr>
          <w:rStyle w:val="CodeInTextPACKT"/>
        </w:rPr>
        <w:t>DC1</w:t>
      </w:r>
      <w:r w:rsidR="00375DBD">
        <w:t xml:space="preserve"> </w:t>
      </w:r>
      <w:r>
        <w:t>is</w:t>
      </w:r>
      <w:r w:rsidR="00375DBD">
        <w:t xml:space="preserve"> </w:t>
      </w:r>
      <w:r>
        <w:t>configured</w:t>
      </w:r>
      <w:r w:rsidR="00375DBD">
        <w:t xml:space="preserve"> </w:t>
      </w:r>
      <w:r>
        <w:t>to</w:t>
      </w:r>
      <w:r w:rsidR="00375DBD">
        <w:t xml:space="preserve"> </w:t>
      </w:r>
      <w:r>
        <w:t>hold</w:t>
      </w:r>
      <w:r w:rsidR="00375DBD">
        <w:t xml:space="preserve"> </w:t>
      </w:r>
      <w:r>
        <w:t>the</w:t>
      </w:r>
      <w:r w:rsidR="00375DBD">
        <w:t xml:space="preserve"> </w:t>
      </w:r>
      <w:r>
        <w:t>SSL</w:t>
      </w:r>
      <w:r w:rsidR="00375DBD">
        <w:t xml:space="preserve"> </w:t>
      </w:r>
      <w:r>
        <w:t>CCS.</w:t>
      </w:r>
      <w:r w:rsidR="00375DBD">
        <w:t xml:space="preserve"> </w:t>
      </w:r>
      <w:r>
        <w:t>You</w:t>
      </w:r>
      <w:r w:rsidR="00375DBD">
        <w:t xml:space="preserve"> </w:t>
      </w:r>
      <w:r>
        <w:t>should</w:t>
      </w:r>
      <w:r w:rsidR="00375DBD">
        <w:t xml:space="preserve"> </w:t>
      </w:r>
      <w:r>
        <w:t>have</w:t>
      </w:r>
      <w:r w:rsidR="00375DBD">
        <w:t xml:space="preserve"> </w:t>
      </w:r>
      <w:r>
        <w:t>both</w:t>
      </w:r>
      <w:r w:rsidR="00375DBD">
        <w:t xml:space="preserve"> </w:t>
      </w:r>
      <w:r>
        <w:t>servers</w:t>
      </w:r>
      <w:r w:rsidR="00375DBD">
        <w:t xml:space="preserve"> </w:t>
      </w:r>
      <w:r>
        <w:t>up</w:t>
      </w:r>
      <w:r w:rsidR="00375DBD">
        <w:t xml:space="preserve"> </w:t>
      </w:r>
      <w:r>
        <w:t>and</w:t>
      </w:r>
      <w:r w:rsidR="00375DBD">
        <w:t xml:space="preserve"> </w:t>
      </w:r>
      <w:r>
        <w:t>running.</w:t>
      </w:r>
      <w:r w:rsidR="00375DBD">
        <w:t xml:space="preserve"> </w:t>
      </w:r>
      <w:r>
        <w:t>Also,</w:t>
      </w:r>
      <w:r w:rsidR="00375DBD">
        <w:t xml:space="preserve"> </w:t>
      </w:r>
      <w:r>
        <w:t>this</w:t>
      </w:r>
      <w:r w:rsidR="00375DBD">
        <w:t xml:space="preserve"> </w:t>
      </w:r>
      <w:r>
        <w:t>recipe</w:t>
      </w:r>
      <w:r w:rsidR="00375DBD">
        <w:t xml:space="preserve"> </w:t>
      </w:r>
      <w:r>
        <w:t>assumes</w:t>
      </w:r>
      <w:r w:rsidR="00375DBD">
        <w:t xml:space="preserve"> </w:t>
      </w:r>
      <w:r>
        <w:t>that</w:t>
      </w:r>
      <w:r w:rsidR="00375DBD">
        <w:t xml:space="preserve"> </w:t>
      </w:r>
      <w:r>
        <w:t>you</w:t>
      </w:r>
      <w:r w:rsidR="00375DBD">
        <w:t xml:space="preserve"> </w:t>
      </w:r>
      <w:r>
        <w:t>have</w:t>
      </w:r>
      <w:r w:rsidR="00375DBD">
        <w:t xml:space="preserve"> </w:t>
      </w:r>
      <w:r>
        <w:t>IIS</w:t>
      </w:r>
      <w:r w:rsidR="00375DBD">
        <w:t xml:space="preserve"> </w:t>
      </w:r>
      <w:r>
        <w:t>at</w:t>
      </w:r>
      <w:r w:rsidR="00375DBD">
        <w:t xml:space="preserve"> </w:t>
      </w:r>
      <w:r>
        <w:t>least</w:t>
      </w:r>
      <w:r w:rsidR="00375DBD">
        <w:t xml:space="preserve"> </w:t>
      </w:r>
      <w:r>
        <w:t>partly</w:t>
      </w:r>
      <w:r w:rsidR="00375DBD">
        <w:t xml:space="preserve"> </w:t>
      </w:r>
      <w:r>
        <w:t>loaded</w:t>
      </w:r>
      <w:r w:rsidR="00375DBD">
        <w:t xml:space="preserve"> </w:t>
      </w:r>
      <w:r>
        <w:t>and</w:t>
      </w:r>
      <w:r w:rsidR="00375DBD">
        <w:t xml:space="preserve"> </w:t>
      </w:r>
      <w:r>
        <w:t>set</w:t>
      </w:r>
      <w:r w:rsidR="00375DBD">
        <w:t xml:space="preserve"> </w:t>
      </w:r>
      <w:r>
        <w:t>up</w:t>
      </w:r>
      <w:r w:rsidR="00375DBD">
        <w:t xml:space="preserve"> </w:t>
      </w:r>
      <w:r>
        <w:t>for</w:t>
      </w:r>
      <w:r w:rsidR="00375DBD">
        <w:t xml:space="preserve"> </w:t>
      </w:r>
      <w:r>
        <w:t>SSL</w:t>
      </w:r>
      <w:r w:rsidR="00375DBD">
        <w:t xml:space="preserve"> </w:t>
      </w:r>
      <w:r>
        <w:t>(in</w:t>
      </w:r>
      <w:r w:rsidR="00375DBD">
        <w:t xml:space="preserve"> </w:t>
      </w:r>
      <w:r>
        <w:t>other</w:t>
      </w:r>
      <w:r w:rsidR="00375DBD">
        <w:t xml:space="preserve"> </w:t>
      </w:r>
      <w:r>
        <w:t>words,</w:t>
      </w:r>
      <w:r w:rsidR="00375DBD">
        <w:t xml:space="preserve"> </w:t>
      </w:r>
      <w:r>
        <w:t>you</w:t>
      </w:r>
      <w:r w:rsidR="00375DBD">
        <w:t xml:space="preserve"> </w:t>
      </w:r>
      <w:r>
        <w:t>should</w:t>
      </w:r>
      <w:r w:rsidR="00375DBD">
        <w:t xml:space="preserve"> </w:t>
      </w:r>
      <w:r>
        <w:t>have</w:t>
      </w:r>
      <w:r w:rsidR="00375DBD">
        <w:t xml:space="preserve"> </w:t>
      </w:r>
      <w:r>
        <w:t>run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ItalicsPACKT"/>
        </w:rPr>
        <w:t>Install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IIS</w:t>
      </w:r>
      <w:r w:rsidR="00375DBD">
        <w:t xml:space="preserve"> </w:t>
      </w:r>
      <w:r>
        <w:t>and</w:t>
      </w:r>
      <w:r w:rsidR="00375DBD">
        <w:t xml:space="preserve"> </w:t>
      </w:r>
      <w:r w:rsidRPr="00A57B9E">
        <w:rPr>
          <w:rStyle w:val="ItalicsPACKT"/>
        </w:rPr>
        <w:t>Configure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IIS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for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SSL</w:t>
      </w:r>
      <w:r w:rsidR="00375DBD">
        <w:t xml:space="preserve"> </w:t>
      </w:r>
      <w:r>
        <w:t>recipes</w:t>
      </w:r>
      <w:r w:rsidR="00375DBD">
        <w:t xml:space="preserve"> </w:t>
      </w:r>
      <w:r>
        <w:t>in</w:t>
      </w:r>
      <w:r w:rsidR="00375DBD">
        <w:t xml:space="preserve"> </w:t>
      </w:r>
      <w:r>
        <w:t>advance).</w:t>
      </w:r>
      <w:r w:rsidR="00375DBD">
        <w:t xml:space="preserve"> </w:t>
      </w:r>
      <w:r>
        <w:t>This</w:t>
      </w:r>
      <w:r w:rsidR="00375DBD">
        <w:t xml:space="preserve"> </w:t>
      </w:r>
      <w:r>
        <w:t>recipe</w:t>
      </w:r>
      <w:r w:rsidR="00375DBD">
        <w:t xml:space="preserve"> </w:t>
      </w:r>
      <w:r>
        <w:t>does</w:t>
      </w:r>
      <w:r w:rsidR="00375DBD">
        <w:t xml:space="preserve"> </w:t>
      </w:r>
      <w:r>
        <w:t>check</w:t>
      </w:r>
      <w:r w:rsidR="00375DBD">
        <w:t xml:space="preserve"> </w:t>
      </w:r>
      <w:r>
        <w:t>and</w:t>
      </w:r>
      <w:r w:rsidR="00375DBD">
        <w:t xml:space="preserve"> </w:t>
      </w:r>
      <w:r>
        <w:t>ensure</w:t>
      </w:r>
      <w:r w:rsidR="00375DBD">
        <w:t xml:space="preserve"> </w:t>
      </w:r>
      <w:r>
        <w:t>that</w:t>
      </w:r>
      <w:r w:rsidR="00375DBD">
        <w:t xml:space="preserve"> </w:t>
      </w:r>
      <w:r>
        <w:t>the</w:t>
      </w:r>
      <w:r w:rsidR="00375DBD">
        <w:t xml:space="preserve"> </w:t>
      </w:r>
      <w:r>
        <w:t>needed</w:t>
      </w:r>
      <w:r w:rsidR="00375DBD">
        <w:t xml:space="preserve"> </w:t>
      </w:r>
      <w:r>
        <w:t>features</w:t>
      </w:r>
      <w:r w:rsidR="00375DBD">
        <w:t xml:space="preserve"> </w:t>
      </w:r>
      <w:r>
        <w:t>are</w:t>
      </w:r>
      <w:r w:rsidR="00375DBD">
        <w:t xml:space="preserve"> </w:t>
      </w:r>
      <w:r>
        <w:t>added</w:t>
      </w:r>
      <w:r w:rsidR="00375DBD">
        <w:t xml:space="preserve"> </w:t>
      </w:r>
      <w:r>
        <w:t>to</w:t>
      </w:r>
      <w:r w:rsidR="00375DBD">
        <w:t xml:space="preserve"> </w:t>
      </w:r>
      <w:r w:rsidRPr="00A57B9E">
        <w:rPr>
          <w:rStyle w:val="CodeInTextPACKT"/>
        </w:rPr>
        <w:t>SRV1</w:t>
      </w:r>
      <w:r>
        <w:t>.</w:t>
      </w:r>
      <w:r w:rsidR="00375DBD">
        <w:t xml:space="preserve"> </w:t>
      </w:r>
      <w:r>
        <w:t>You</w:t>
      </w:r>
      <w:r w:rsidR="00375DBD">
        <w:t xml:space="preserve"> </w:t>
      </w:r>
      <w:r>
        <w:t>should</w:t>
      </w:r>
      <w:r w:rsidR="00375DBD">
        <w:t xml:space="preserve"> </w:t>
      </w:r>
      <w:r>
        <w:t>also</w:t>
      </w:r>
      <w:r w:rsidR="00375DBD">
        <w:t xml:space="preserve"> </w:t>
      </w:r>
      <w:r>
        <w:t>ensure</w:t>
      </w:r>
      <w:r w:rsidR="00375DBD">
        <w:t xml:space="preserve"> </w:t>
      </w:r>
      <w:r>
        <w:t>that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KeyWordPACKT"/>
        </w:rPr>
        <w:t>Active</w:t>
      </w:r>
      <w:r w:rsidR="00375DBD">
        <w:rPr>
          <w:rStyle w:val="KeyWordPACKT"/>
        </w:rPr>
        <w:t xml:space="preserve"> </w:t>
      </w:r>
      <w:r w:rsidRPr="00A57B9E">
        <w:rPr>
          <w:rStyle w:val="KeyWordPACKT"/>
        </w:rPr>
        <w:t>Directory</w:t>
      </w:r>
      <w:r w:rsidR="00375DBD">
        <w:t xml:space="preserve"> </w:t>
      </w:r>
      <w:r>
        <w:t>(</w:t>
      </w:r>
      <w:r w:rsidRPr="00A57B9E">
        <w:rPr>
          <w:rStyle w:val="KeyWordPACKT"/>
        </w:rPr>
        <w:t>AD</w:t>
      </w:r>
      <w:r>
        <w:t>)</w:t>
      </w:r>
      <w:r w:rsidR="00375DBD">
        <w:t xml:space="preserve"> </w:t>
      </w:r>
      <w:r>
        <w:t>cmdlets</w:t>
      </w:r>
      <w:r w:rsidR="00375DBD">
        <w:t xml:space="preserve"> </w:t>
      </w:r>
      <w:r>
        <w:t>are</w:t>
      </w:r>
      <w:r w:rsidR="00375DBD">
        <w:t xml:space="preserve"> </w:t>
      </w:r>
      <w:r>
        <w:t>loaded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SRV1</w:t>
      </w:r>
      <w:r>
        <w:t>.</w:t>
      </w:r>
    </w:p>
    <w:p w14:paraId="6E383732" w14:textId="48C73A4E" w:rsidR="00E15188" w:rsidRPr="00A57B9E" w:rsidRDefault="00E15188" w:rsidP="00A57B9E">
      <w:pPr>
        <w:pStyle w:val="Heading2"/>
      </w:pPr>
      <w:r w:rsidRPr="00A57B9E">
        <w:t>How</w:t>
      </w:r>
      <w:r w:rsidR="00375DBD">
        <w:t xml:space="preserve"> </w:t>
      </w:r>
      <w:r w:rsidRPr="00A57B9E">
        <w:t>to</w:t>
      </w:r>
      <w:r w:rsidR="00375DBD">
        <w:t xml:space="preserve"> </w:t>
      </w:r>
      <w:r w:rsidRPr="00A57B9E">
        <w:t>do</w:t>
      </w:r>
      <w:r w:rsidR="00375DBD">
        <w:t xml:space="preserve"> </w:t>
      </w:r>
      <w:r w:rsidRPr="00A57B9E">
        <w:t>it...</w:t>
      </w:r>
    </w:p>
    <w:p w14:paraId="7DAA7804" w14:textId="6034F203" w:rsidR="00E15188" w:rsidRDefault="00E15188" w:rsidP="00D901A2">
      <w:pPr>
        <w:pStyle w:val="NumberedBulletPACKT"/>
        <w:numPr>
          <w:ilvl w:val="0"/>
          <w:numId w:val="10"/>
        </w:numPr>
      </w:pPr>
      <w:r>
        <w:t>Remove</w:t>
      </w:r>
      <w:r w:rsidR="00375DBD">
        <w:t xml:space="preserve"> </w:t>
      </w:r>
      <w:r>
        <w:t>the</w:t>
      </w:r>
      <w:r w:rsidR="00375DBD">
        <w:t xml:space="preserve"> </w:t>
      </w:r>
      <w:r>
        <w:t>existing</w:t>
      </w:r>
      <w:r w:rsidR="00375DBD">
        <w:t xml:space="preserve"> </w:t>
      </w:r>
      <w:r>
        <w:t>certificates</w:t>
      </w:r>
      <w:r w:rsidR="00375DBD">
        <w:t xml:space="preserve"> </w:t>
      </w:r>
      <w:r>
        <w:t>from</w:t>
      </w:r>
      <w:r w:rsidR="00375DBD">
        <w:t xml:space="preserve"> </w:t>
      </w:r>
      <w:r w:rsidRPr="00A57B9E">
        <w:rPr>
          <w:rStyle w:val="CodeInTextPACKT"/>
        </w:rPr>
        <w:t>SRV1</w:t>
      </w:r>
      <w:r>
        <w:t>:</w:t>
      </w:r>
    </w:p>
    <w:p w14:paraId="0FCB1F3A" w14:textId="63ACE7A1" w:rsidR="00E15188" w:rsidRDefault="00E15188" w:rsidP="00A57B9E">
      <w:pPr>
        <w:pStyle w:val="CodeWithinBulletsEndPACKT"/>
      </w:pPr>
      <w:r>
        <w:t>Get-</w:t>
      </w:r>
      <w:proofErr w:type="spellStart"/>
      <w:r>
        <w:t>ChildItem</w:t>
      </w:r>
      <w:proofErr w:type="spellEnd"/>
      <w:r w:rsidR="00375DBD">
        <w:t xml:space="preserve"> </w:t>
      </w:r>
      <w:r>
        <w:t>Cert:\</w:t>
      </w:r>
      <w:proofErr w:type="spellStart"/>
      <w:r>
        <w:t>localmachine</w:t>
      </w:r>
      <w:proofErr w:type="spellEnd"/>
      <w:r>
        <w:t>\My</w:t>
      </w:r>
      <w:r w:rsidR="00375DBD">
        <w:t xml:space="preserve"> </w:t>
      </w:r>
      <w:r>
        <w:t>|</w:t>
      </w:r>
      <w:r w:rsidR="00375DBD">
        <w:t xml:space="preserve"> </w:t>
      </w:r>
    </w:p>
    <w:p w14:paraId="7E79AB97" w14:textId="7223C1AC" w:rsidR="00E15188" w:rsidRDefault="00375DBD" w:rsidP="00A57B9E">
      <w:pPr>
        <w:pStyle w:val="CodeWithinBulletsEndPACKT"/>
      </w:pPr>
      <w:r>
        <w:t xml:space="preserve">  </w:t>
      </w:r>
      <w:r w:rsidR="00E15188">
        <w:t>Where-Object</w:t>
      </w:r>
      <w:r>
        <w:t xml:space="preserve"> </w:t>
      </w:r>
      <w:r w:rsidR="00E15188">
        <w:t>Subject</w:t>
      </w:r>
      <w:r>
        <w:t xml:space="preserve"> </w:t>
      </w:r>
      <w:r w:rsidR="00E15188">
        <w:t>-Match</w:t>
      </w:r>
      <w:r>
        <w:t xml:space="preserve"> </w:t>
      </w:r>
      <w:r w:rsidR="00E15188">
        <w:t>'</w:t>
      </w:r>
      <w:proofErr w:type="gramStart"/>
      <w:r w:rsidR="00E15188">
        <w:t>SRV1.Reskit.Org</w:t>
      </w:r>
      <w:proofErr w:type="gramEnd"/>
      <w:r w:rsidR="00E15188">
        <w:t>'</w:t>
      </w:r>
      <w:r>
        <w:t xml:space="preserve"> </w:t>
      </w:r>
      <w:r w:rsidR="00E15188">
        <w:t>|</w:t>
      </w:r>
    </w:p>
    <w:p w14:paraId="1CB8B08D" w14:textId="1EF8CDA0" w:rsidR="00E15188" w:rsidRDefault="00375DBD" w:rsidP="00A57B9E">
      <w:pPr>
        <w:pStyle w:val="CodeWithinBulletsEndPACKT"/>
      </w:pPr>
      <w:r>
        <w:t xml:space="preserve">    </w:t>
      </w:r>
      <w:r w:rsidR="00E15188">
        <w:t>Remove-Item</w:t>
      </w:r>
      <w:r>
        <w:t xml:space="preserve"> </w:t>
      </w:r>
      <w:r w:rsidR="00E15188">
        <w:t>-</w:t>
      </w:r>
      <w:proofErr w:type="spellStart"/>
      <w:r w:rsidR="00E15188">
        <w:t>ErrorAction</w:t>
      </w:r>
      <w:proofErr w:type="spellEnd"/>
      <w:r>
        <w:t xml:space="preserve"> </w:t>
      </w:r>
      <w:proofErr w:type="spellStart"/>
      <w:r w:rsidR="00E15188">
        <w:t>SilentlyContinue</w:t>
      </w:r>
      <w:proofErr w:type="spellEnd"/>
    </w:p>
    <w:p w14:paraId="7459CBE3" w14:textId="776836BA" w:rsidR="00E15188" w:rsidRDefault="00E15188" w:rsidP="00A57B9E">
      <w:pPr>
        <w:pStyle w:val="CodeWithinBulletsEndPACKT"/>
      </w:pPr>
      <w:r>
        <w:t>Get-</w:t>
      </w:r>
      <w:proofErr w:type="spellStart"/>
      <w:r>
        <w:t>ChildItem</w:t>
      </w:r>
      <w:proofErr w:type="spellEnd"/>
      <w:r w:rsidR="00375DBD">
        <w:t xml:space="preserve"> </w:t>
      </w:r>
      <w:r>
        <w:t>Cert:\</w:t>
      </w:r>
      <w:proofErr w:type="spellStart"/>
      <w:r>
        <w:t>localmachine</w:t>
      </w:r>
      <w:proofErr w:type="spellEnd"/>
      <w:r>
        <w:t>\root</w:t>
      </w:r>
      <w:r w:rsidR="00375DBD">
        <w:t xml:space="preserve"> </w:t>
      </w:r>
      <w:r>
        <w:t>|</w:t>
      </w:r>
    </w:p>
    <w:p w14:paraId="33EFCC49" w14:textId="019ED920" w:rsidR="00E15188" w:rsidRDefault="00375DBD" w:rsidP="00A57B9E">
      <w:pPr>
        <w:pStyle w:val="CodeWithinBulletsEndPACKT"/>
      </w:pPr>
      <w:r>
        <w:t xml:space="preserve">  </w:t>
      </w:r>
      <w:r w:rsidR="00E15188">
        <w:t>Where-Object</w:t>
      </w:r>
      <w:r>
        <w:t xml:space="preserve"> </w:t>
      </w:r>
      <w:r w:rsidR="00E15188">
        <w:t>Subject</w:t>
      </w:r>
      <w:r>
        <w:t xml:space="preserve"> </w:t>
      </w:r>
      <w:r w:rsidR="00E15188">
        <w:t>-match</w:t>
      </w:r>
      <w:r>
        <w:t xml:space="preserve"> </w:t>
      </w:r>
      <w:r w:rsidR="00E15188">
        <w:t>'</w:t>
      </w:r>
      <w:proofErr w:type="gramStart"/>
      <w:r w:rsidR="00E15188">
        <w:t>SRV1.Reskit.Org</w:t>
      </w:r>
      <w:proofErr w:type="gramEnd"/>
      <w:r w:rsidR="00E15188">
        <w:t>'</w:t>
      </w:r>
      <w:r>
        <w:t xml:space="preserve"> </w:t>
      </w:r>
      <w:r w:rsidR="00E15188">
        <w:t>|</w:t>
      </w:r>
    </w:p>
    <w:p w14:paraId="117CDA13" w14:textId="17AD612C" w:rsidR="00E15188" w:rsidRDefault="00375DBD" w:rsidP="00A57B9E">
      <w:pPr>
        <w:pStyle w:val="CodeWithinBulletsEndPACKT"/>
      </w:pPr>
      <w:r>
        <w:t xml:space="preserve">    </w:t>
      </w:r>
      <w:r w:rsidR="00E15188">
        <w:t>Remove-Item</w:t>
      </w:r>
    </w:p>
    <w:p w14:paraId="7DC6BE4D" w14:textId="5165EF94" w:rsidR="00E15188" w:rsidRDefault="00E15188" w:rsidP="00375DBD">
      <w:pPr>
        <w:pStyle w:val="NumberedBulletPACKT"/>
      </w:pPr>
      <w:r>
        <w:t>Remove</w:t>
      </w:r>
      <w:r w:rsidR="00375DBD">
        <w:t xml:space="preserve"> </w:t>
      </w:r>
      <w:r>
        <w:t>SSL</w:t>
      </w:r>
      <w:r w:rsidR="00375DBD">
        <w:t xml:space="preserve"> </w:t>
      </w:r>
      <w:r>
        <w:t>web</w:t>
      </w:r>
      <w:r w:rsidR="00375DBD">
        <w:t xml:space="preserve"> </w:t>
      </w:r>
      <w:proofErr w:type="gramStart"/>
      <w:r>
        <w:t>bindings,</w:t>
      </w:r>
      <w:r w:rsidR="00375DBD">
        <w:t xml:space="preserve"> </w:t>
      </w:r>
      <w:r>
        <w:t>if</w:t>
      </w:r>
      <w:proofErr w:type="gramEnd"/>
      <w:r w:rsidR="00375DBD">
        <w:t xml:space="preserve"> </w:t>
      </w:r>
      <w:r>
        <w:t>any</w:t>
      </w:r>
      <w:r w:rsidR="00375DBD">
        <w:t xml:space="preserve"> </w:t>
      </w:r>
      <w:r>
        <w:t>exist:</w:t>
      </w:r>
    </w:p>
    <w:p w14:paraId="4C7F810A" w14:textId="0F335710" w:rsidR="00E15188" w:rsidRDefault="00E15188" w:rsidP="00A57B9E">
      <w:pPr>
        <w:pStyle w:val="CodeWithinBulletsEndPACKT"/>
      </w:pPr>
      <w:r>
        <w:t>Import-Module</w:t>
      </w:r>
      <w:r w:rsidR="00375DBD">
        <w:t xml:space="preserve"> </w:t>
      </w:r>
      <w:r>
        <w:t>-Name</w:t>
      </w:r>
      <w:r w:rsidR="00375DBD">
        <w:t xml:space="preserve"> </w:t>
      </w:r>
      <w:proofErr w:type="spellStart"/>
      <w:r>
        <w:t>WebAdministration</w:t>
      </w:r>
      <w:proofErr w:type="spellEnd"/>
    </w:p>
    <w:p w14:paraId="52863A38" w14:textId="70580413" w:rsidR="00E15188" w:rsidRDefault="00E15188" w:rsidP="00A57B9E">
      <w:pPr>
        <w:pStyle w:val="CodeWithinBulletsEndPACKT"/>
      </w:pPr>
      <w:r>
        <w:t>Get-</w:t>
      </w:r>
      <w:proofErr w:type="spellStart"/>
      <w:r>
        <w:t>WebBinding</w:t>
      </w:r>
      <w:proofErr w:type="spellEnd"/>
      <w:r w:rsidR="00375DBD">
        <w:t xml:space="preserve"> </w:t>
      </w:r>
      <w:r>
        <w:t>|</w:t>
      </w:r>
    </w:p>
    <w:p w14:paraId="02744B2B" w14:textId="45CE316D" w:rsidR="00E15188" w:rsidRDefault="00375DBD" w:rsidP="00A57B9E">
      <w:pPr>
        <w:pStyle w:val="CodeWithinBulletsEndPACKT"/>
      </w:pPr>
      <w:r>
        <w:t xml:space="preserve">  </w:t>
      </w:r>
      <w:r w:rsidR="00E15188">
        <w:t>Where-Object</w:t>
      </w:r>
      <w:r>
        <w:t xml:space="preserve"> </w:t>
      </w:r>
      <w:r w:rsidR="00E15188">
        <w:t>protocol</w:t>
      </w:r>
      <w:r>
        <w:t xml:space="preserve"> </w:t>
      </w:r>
      <w:r w:rsidR="00E15188">
        <w:t>-EQ</w:t>
      </w:r>
      <w:r>
        <w:t xml:space="preserve"> </w:t>
      </w:r>
      <w:r w:rsidR="00E15188">
        <w:t>'https'</w:t>
      </w:r>
      <w:r>
        <w:t xml:space="preserve"> </w:t>
      </w:r>
      <w:r w:rsidR="00E15188">
        <w:t>|</w:t>
      </w:r>
    </w:p>
    <w:p w14:paraId="42745569" w14:textId="790E346B" w:rsidR="00E15188" w:rsidRDefault="00375DBD" w:rsidP="00A57B9E">
      <w:pPr>
        <w:pStyle w:val="CodeWithinBulletsEndPACKT"/>
      </w:pPr>
      <w:r>
        <w:t xml:space="preserve">    </w:t>
      </w:r>
      <w:r w:rsidR="00E15188">
        <w:t>Remove-</w:t>
      </w:r>
      <w:proofErr w:type="spellStart"/>
      <w:r w:rsidR="00E15188">
        <w:t>WebBinding</w:t>
      </w:r>
      <w:proofErr w:type="spellEnd"/>
    </w:p>
    <w:p w14:paraId="03FD7E1C" w14:textId="29EB7B37" w:rsidR="00E15188" w:rsidRDefault="00E15188" w:rsidP="00A57B9E">
      <w:pPr>
        <w:pStyle w:val="CodeWithinBulletsEndPACKT"/>
      </w:pPr>
      <w:r>
        <w:t>Get-</w:t>
      </w:r>
      <w:proofErr w:type="spellStart"/>
      <w:r>
        <w:t>ChildItem</w:t>
      </w:r>
      <w:proofErr w:type="spellEnd"/>
      <w:r w:rsidR="00375DBD">
        <w:t xml:space="preserve"> </w:t>
      </w:r>
      <w:r>
        <w:t>IIS:\</w:t>
      </w:r>
      <w:proofErr w:type="spellStart"/>
      <w:r>
        <w:t>SslBindings</w:t>
      </w:r>
      <w:proofErr w:type="spellEnd"/>
      <w:r w:rsidR="00375DBD">
        <w:t xml:space="preserve"> </w:t>
      </w:r>
      <w:r>
        <w:t>|</w:t>
      </w:r>
    </w:p>
    <w:p w14:paraId="2EDB9DF0" w14:textId="4B2AFA0A" w:rsidR="00E15188" w:rsidRDefault="00375DBD" w:rsidP="00A57B9E">
      <w:pPr>
        <w:pStyle w:val="CodeWithinBulletsEndPACKT"/>
      </w:pPr>
      <w:r>
        <w:t xml:space="preserve">  </w:t>
      </w:r>
      <w:r w:rsidR="00E15188">
        <w:t>Where-Object</w:t>
      </w:r>
      <w:r>
        <w:t xml:space="preserve"> </w:t>
      </w:r>
      <w:r w:rsidR="00E15188">
        <w:t>Port</w:t>
      </w:r>
      <w:r>
        <w:t xml:space="preserve"> </w:t>
      </w:r>
      <w:r w:rsidR="00E15188">
        <w:t>-eq</w:t>
      </w:r>
      <w:r>
        <w:t xml:space="preserve"> </w:t>
      </w:r>
      <w:r w:rsidR="00E15188">
        <w:t>443</w:t>
      </w:r>
      <w:r>
        <w:t xml:space="preserve"> </w:t>
      </w:r>
      <w:r w:rsidR="00E15188">
        <w:t>|</w:t>
      </w:r>
    </w:p>
    <w:p w14:paraId="3A46C8A5" w14:textId="3BF89EBF" w:rsidR="00E15188" w:rsidRDefault="00375DBD" w:rsidP="00A57B9E">
      <w:pPr>
        <w:pStyle w:val="CodeWithinBulletsEndPACKT"/>
      </w:pPr>
      <w:r>
        <w:t xml:space="preserve">     </w:t>
      </w:r>
      <w:r w:rsidR="00E15188">
        <w:t>Remove-Item</w:t>
      </w:r>
    </w:p>
    <w:p w14:paraId="488C2E38" w14:textId="76B8AFF5" w:rsidR="00E15188" w:rsidRDefault="00E15188" w:rsidP="00375DBD">
      <w:pPr>
        <w:pStyle w:val="NumberedBulletPACKT"/>
      </w:pPr>
      <w:r>
        <w:t>Create</w:t>
      </w:r>
      <w:r w:rsidR="00375DBD">
        <w:t xml:space="preserve"> </w:t>
      </w:r>
      <w:r>
        <w:t>a</w:t>
      </w:r>
      <w:r w:rsidR="00375DBD">
        <w:t xml:space="preserve"> </w:t>
      </w:r>
      <w:r>
        <w:t>shared</w:t>
      </w:r>
      <w:r w:rsidR="00375DBD">
        <w:t xml:space="preserve"> </w:t>
      </w:r>
      <w:r>
        <w:t>folder</w:t>
      </w:r>
      <w:r w:rsidR="00375DBD">
        <w:t xml:space="preserve"> </w:t>
      </w:r>
      <w:r>
        <w:t>and</w:t>
      </w:r>
      <w:r w:rsidR="00375DBD">
        <w:t xml:space="preserve"> </w:t>
      </w:r>
      <w:r>
        <w:t>share</w:t>
      </w:r>
      <w:r w:rsidR="00375DBD">
        <w:t xml:space="preserve"> </w:t>
      </w:r>
      <w:r>
        <w:t>it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DC1</w:t>
      </w:r>
      <w:r>
        <w:t>:</w:t>
      </w:r>
    </w:p>
    <w:p w14:paraId="44D5F0BC" w14:textId="11831721" w:rsidR="00E15188" w:rsidRDefault="00E15188" w:rsidP="00A57B9E">
      <w:pPr>
        <w:pStyle w:val="CodeWithinBulletsEndPACKT"/>
      </w:pPr>
      <w:r>
        <w:t>$SB</w:t>
      </w:r>
      <w:r w:rsidR="00375DBD">
        <w:t xml:space="preserve"> </w:t>
      </w:r>
      <w:r>
        <w:t>=</w:t>
      </w:r>
      <w:r w:rsidR="00375DBD">
        <w:t xml:space="preserve"> </w:t>
      </w:r>
      <w:r>
        <w:t>{</w:t>
      </w:r>
    </w:p>
    <w:p w14:paraId="5E8146B2" w14:textId="665F61DA" w:rsidR="00E15188" w:rsidRDefault="00375DBD" w:rsidP="00A57B9E">
      <w:pPr>
        <w:pStyle w:val="CodeWithinBulletsEndPACKT"/>
      </w:pPr>
      <w:r>
        <w:t xml:space="preserve">  </w:t>
      </w:r>
      <w:r w:rsidR="00E15188">
        <w:t>If</w:t>
      </w:r>
      <w:r>
        <w:t xml:space="preserve"> </w:t>
      </w:r>
      <w:proofErr w:type="gramStart"/>
      <w:r w:rsidR="00E15188">
        <w:t>(</w:t>
      </w:r>
      <w:r>
        <w:t xml:space="preserve"> </w:t>
      </w:r>
      <w:r w:rsidR="00E15188">
        <w:t>-</w:t>
      </w:r>
      <w:proofErr w:type="gramEnd"/>
      <w:r w:rsidR="00E15188">
        <w:t>NOT</w:t>
      </w:r>
      <w:r>
        <w:t xml:space="preserve"> </w:t>
      </w:r>
      <w:r w:rsidR="00E15188">
        <w:t>(Test-Path</w:t>
      </w:r>
      <w:r>
        <w:t xml:space="preserve"> </w:t>
      </w:r>
      <w:r w:rsidR="00E15188">
        <w:t>c:\SSLCerts))</w:t>
      </w:r>
      <w:r>
        <w:t xml:space="preserve"> </w:t>
      </w:r>
      <w:r w:rsidR="00E15188">
        <w:t>{</w:t>
      </w:r>
    </w:p>
    <w:p w14:paraId="2081F1CF" w14:textId="2557D88C" w:rsidR="00E15188" w:rsidRDefault="00375DBD" w:rsidP="00A57B9E">
      <w:pPr>
        <w:pStyle w:val="CodeWithinBulletsEndPACKT"/>
      </w:pPr>
      <w:r>
        <w:t xml:space="preserve">     </w:t>
      </w:r>
      <w:r w:rsidR="00E15188">
        <w:t>New-</w:t>
      </w:r>
      <w:proofErr w:type="gramStart"/>
      <w:r w:rsidR="00E15188">
        <w:t>Item</w:t>
      </w:r>
      <w:r>
        <w:t xml:space="preserve">  </w:t>
      </w:r>
      <w:r w:rsidR="00E15188">
        <w:t>-</w:t>
      </w:r>
      <w:proofErr w:type="gramEnd"/>
      <w:r w:rsidR="00E15188">
        <w:t>Path</w:t>
      </w:r>
      <w:r>
        <w:t xml:space="preserve"> </w:t>
      </w:r>
      <w:r w:rsidR="00E15188">
        <w:t>c:\SSLCerts</w:t>
      </w:r>
      <w:r>
        <w:t xml:space="preserve"> </w:t>
      </w:r>
      <w:r w:rsidR="00E15188">
        <w:t>-ItemType</w:t>
      </w:r>
      <w:r>
        <w:t xml:space="preserve"> </w:t>
      </w:r>
      <w:r w:rsidR="00E15188">
        <w:t>Directory</w:t>
      </w:r>
      <w:r>
        <w:t xml:space="preserve"> </w:t>
      </w:r>
      <w:r w:rsidR="00E15188">
        <w:t>|</w:t>
      </w:r>
    </w:p>
    <w:p w14:paraId="34264F31" w14:textId="55167D7B" w:rsidR="00E15188" w:rsidRDefault="00375DBD" w:rsidP="00A57B9E">
      <w:pPr>
        <w:pStyle w:val="CodeWithinBulletsEndPACKT"/>
      </w:pPr>
      <w:r>
        <w:t xml:space="preserve">                   </w:t>
      </w:r>
      <w:r w:rsidR="00E15188">
        <w:t>Out-Null}</w:t>
      </w:r>
    </w:p>
    <w:p w14:paraId="3CB8DF18" w14:textId="3928282A" w:rsidR="00E15188" w:rsidRDefault="00375DBD" w:rsidP="00A57B9E">
      <w:pPr>
        <w:pStyle w:val="CodeWithinBulletsEndPACKT"/>
      </w:pPr>
      <w:r>
        <w:t xml:space="preserve">  </w:t>
      </w:r>
      <w:r w:rsidR="00E15188">
        <w:t>$SHAREHT=</w:t>
      </w:r>
      <w:r>
        <w:t xml:space="preserve"> </w:t>
      </w:r>
      <w:proofErr w:type="gramStart"/>
      <w:r w:rsidR="00E15188">
        <w:t>@{</w:t>
      </w:r>
      <w:proofErr w:type="gramEnd"/>
    </w:p>
    <w:p w14:paraId="1B5382D3" w14:textId="6F6A850A" w:rsidR="00E15188" w:rsidRDefault="00375DBD" w:rsidP="00A57B9E">
      <w:pPr>
        <w:pStyle w:val="CodeWithinBulletsEndPACKT"/>
      </w:pPr>
      <w:r>
        <w:t xml:space="preserve">    </w:t>
      </w:r>
      <w:r w:rsidR="00E15188">
        <w:t>Name</w:t>
      </w:r>
      <w:r>
        <w:t xml:space="preserve">        </w:t>
      </w:r>
      <w:r w:rsidR="00E15188">
        <w:t>=</w:t>
      </w:r>
      <w:r>
        <w:t xml:space="preserve"> </w:t>
      </w:r>
      <w:r w:rsidR="00E15188">
        <w:t>'</w:t>
      </w:r>
      <w:proofErr w:type="spellStart"/>
      <w:r w:rsidR="00E15188">
        <w:t>SSLCertShare</w:t>
      </w:r>
      <w:proofErr w:type="spellEnd"/>
      <w:r w:rsidR="00E15188">
        <w:t>'</w:t>
      </w:r>
    </w:p>
    <w:p w14:paraId="6DCE89BA" w14:textId="4985C940" w:rsidR="00E15188" w:rsidRDefault="00375DBD" w:rsidP="00A57B9E">
      <w:pPr>
        <w:pStyle w:val="CodeWithinBulletsEndPACKT"/>
      </w:pPr>
      <w:r>
        <w:t xml:space="preserve">    </w:t>
      </w:r>
      <w:r w:rsidR="00E15188">
        <w:t>Path</w:t>
      </w:r>
      <w:r>
        <w:t xml:space="preserve">        </w:t>
      </w:r>
      <w:r w:rsidR="00E15188">
        <w:t>=</w:t>
      </w:r>
      <w:r>
        <w:t xml:space="preserve"> </w:t>
      </w:r>
      <w:r w:rsidR="00E15188">
        <w:t>'C:\</w:t>
      </w:r>
      <w:proofErr w:type="spellStart"/>
      <w:r w:rsidR="00E15188">
        <w:t>SSLCerts</w:t>
      </w:r>
      <w:proofErr w:type="spellEnd"/>
      <w:r w:rsidR="00E15188">
        <w:t>'</w:t>
      </w:r>
    </w:p>
    <w:p w14:paraId="2786A3CD" w14:textId="3E36E6D5" w:rsidR="00E15188" w:rsidRDefault="00375DBD" w:rsidP="00A57B9E">
      <w:pPr>
        <w:pStyle w:val="CodeWithinBulletsEndPACKT"/>
      </w:pPr>
      <w:r>
        <w:t xml:space="preserve">    </w:t>
      </w:r>
      <w:proofErr w:type="spellStart"/>
      <w:proofErr w:type="gramStart"/>
      <w:r w:rsidR="00E15188">
        <w:t>FullAccess</w:t>
      </w:r>
      <w:proofErr w:type="spellEnd"/>
      <w:r>
        <w:t xml:space="preserve">  </w:t>
      </w:r>
      <w:r w:rsidR="00E15188">
        <w:t>=</w:t>
      </w:r>
      <w:proofErr w:type="gramEnd"/>
      <w:r>
        <w:t xml:space="preserve"> </w:t>
      </w:r>
      <w:r w:rsidR="00E15188">
        <w:t>'Everyone'</w:t>
      </w:r>
    </w:p>
    <w:p w14:paraId="7346B36E" w14:textId="5426E83F" w:rsidR="00E15188" w:rsidRDefault="00375DBD" w:rsidP="00A57B9E">
      <w:pPr>
        <w:pStyle w:val="CodeWithinBulletsEndPACKT"/>
      </w:pPr>
      <w:r>
        <w:t xml:space="preserve">    </w:t>
      </w:r>
      <w:r w:rsidR="00E15188">
        <w:t>Description</w:t>
      </w:r>
      <w:r>
        <w:t xml:space="preserve"> </w:t>
      </w:r>
      <w:r w:rsidR="00E15188">
        <w:t>=</w:t>
      </w:r>
      <w:r>
        <w:t xml:space="preserve"> </w:t>
      </w:r>
      <w:r w:rsidR="00E15188">
        <w:t>'SSL</w:t>
      </w:r>
      <w:r>
        <w:t xml:space="preserve"> </w:t>
      </w:r>
      <w:r w:rsidR="00E15188">
        <w:t>Certificate</w:t>
      </w:r>
      <w:r>
        <w:t xml:space="preserve"> </w:t>
      </w:r>
      <w:r w:rsidR="00E15188">
        <w:t>Share'</w:t>
      </w:r>
    </w:p>
    <w:p w14:paraId="7A5E797F" w14:textId="70D08816" w:rsidR="00E15188" w:rsidRDefault="00375DBD" w:rsidP="00A57B9E">
      <w:pPr>
        <w:pStyle w:val="CodeWithinBulletsEndPACKT"/>
      </w:pPr>
      <w:r>
        <w:t xml:space="preserve">  </w:t>
      </w:r>
      <w:r w:rsidR="00E15188">
        <w:t>}</w:t>
      </w:r>
    </w:p>
    <w:p w14:paraId="1567E4C4" w14:textId="74D7BC1C" w:rsidR="00E15188" w:rsidRDefault="00375DBD" w:rsidP="00A57B9E">
      <w:pPr>
        <w:pStyle w:val="CodeWithinBulletsEndPACKT"/>
      </w:pPr>
      <w:r>
        <w:t xml:space="preserve">  </w:t>
      </w:r>
      <w:r w:rsidR="00E15188">
        <w:t>New-</w:t>
      </w:r>
      <w:proofErr w:type="spellStart"/>
      <w:r w:rsidR="00E15188">
        <w:t>SmbShare</w:t>
      </w:r>
      <w:proofErr w:type="spellEnd"/>
      <w:r>
        <w:t xml:space="preserve"> </w:t>
      </w:r>
      <w:r w:rsidR="00E15188">
        <w:t>@SHAREHT</w:t>
      </w:r>
    </w:p>
    <w:p w14:paraId="4DBFEEC5" w14:textId="2D29B8F5" w:rsidR="00E15188" w:rsidRDefault="00375DBD" w:rsidP="00A57B9E">
      <w:pPr>
        <w:pStyle w:val="CodeWithinBulletsEndPACKT"/>
      </w:pPr>
      <w:r>
        <w:t xml:space="preserve">  </w:t>
      </w:r>
      <w:r w:rsidR="00E15188">
        <w:t>'SSL</w:t>
      </w:r>
      <w:r>
        <w:t xml:space="preserve"> </w:t>
      </w:r>
      <w:r w:rsidR="00E15188">
        <w:t>Cert</w:t>
      </w:r>
      <w:r>
        <w:t xml:space="preserve"> </w:t>
      </w:r>
      <w:r w:rsidR="00E15188">
        <w:t>Share'</w:t>
      </w:r>
      <w:r>
        <w:t xml:space="preserve"> </w:t>
      </w:r>
      <w:r w:rsidR="00E15188">
        <w:t>|</w:t>
      </w:r>
      <w:r>
        <w:t xml:space="preserve"> </w:t>
      </w:r>
      <w:r w:rsidR="00E15188">
        <w:t>Out-File</w:t>
      </w:r>
      <w:r>
        <w:t xml:space="preserve"> </w:t>
      </w:r>
      <w:r w:rsidR="00E15188">
        <w:t>C:\SSLCerts\Readme.Txt</w:t>
      </w:r>
    </w:p>
    <w:p w14:paraId="5737E4EA" w14:textId="77777777" w:rsidR="00E15188" w:rsidRDefault="00E15188" w:rsidP="00A57B9E">
      <w:pPr>
        <w:pStyle w:val="CodeWithinBulletsEndPACKT"/>
      </w:pPr>
      <w:r>
        <w:t>}</w:t>
      </w:r>
    </w:p>
    <w:p w14:paraId="1655CDAF" w14:textId="0F99EC4C" w:rsidR="00E15188" w:rsidRDefault="00E15188" w:rsidP="00A57B9E">
      <w:pPr>
        <w:pStyle w:val="CodeWithinBulletsEndPACKT"/>
      </w:pPr>
      <w:r>
        <w:t>Invoke-Command</w:t>
      </w:r>
      <w:r w:rsidR="00375DBD">
        <w:t xml:space="preserve"> </w:t>
      </w:r>
      <w:r>
        <w:t>-</w:t>
      </w:r>
      <w:proofErr w:type="spellStart"/>
      <w:r>
        <w:t>ScriptBlock</w:t>
      </w:r>
      <w:proofErr w:type="spellEnd"/>
      <w:r w:rsidR="00375DBD">
        <w:t xml:space="preserve"> </w:t>
      </w:r>
      <w:r>
        <w:t>$SB</w:t>
      </w:r>
      <w:r w:rsidR="00375DBD">
        <w:t xml:space="preserve"> </w:t>
      </w:r>
      <w:r>
        <w:t>-</w:t>
      </w:r>
      <w:proofErr w:type="spellStart"/>
      <w:r>
        <w:t>ComputerName</w:t>
      </w:r>
      <w:proofErr w:type="spellEnd"/>
      <w:r w:rsidR="00375DBD">
        <w:t xml:space="preserve"> </w:t>
      </w:r>
      <w:r>
        <w:t>DC1</w:t>
      </w:r>
      <w:r w:rsidR="00375DBD">
        <w:t xml:space="preserve"> </w:t>
      </w:r>
      <w:r>
        <w:t>|</w:t>
      </w:r>
    </w:p>
    <w:p w14:paraId="74C082E5" w14:textId="6BEF6ABC" w:rsidR="00E15188" w:rsidRDefault="00375DBD" w:rsidP="00A57B9E">
      <w:pPr>
        <w:pStyle w:val="CodeWithinBulletsEndPACKT"/>
      </w:pPr>
      <w:r>
        <w:t xml:space="preserve">  </w:t>
      </w:r>
      <w:r w:rsidR="00E15188">
        <w:t>Out-Null</w:t>
      </w:r>
    </w:p>
    <w:p w14:paraId="186A809B" w14:textId="55320AD2" w:rsidR="00E15188" w:rsidRDefault="00E15188" w:rsidP="00375DBD">
      <w:pPr>
        <w:pStyle w:val="NumberedBulletPACKT"/>
      </w:pPr>
      <w:r>
        <w:t>Check</w:t>
      </w:r>
      <w:r w:rsidR="00375DBD">
        <w:t xml:space="preserve"> </w:t>
      </w:r>
      <w:r>
        <w:t>the</w:t>
      </w:r>
      <w:r w:rsidR="00375DBD">
        <w:t xml:space="preserve"> </w:t>
      </w:r>
      <w:r>
        <w:t>share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DC1</w:t>
      </w:r>
      <w:r>
        <w:t>:</w:t>
      </w:r>
    </w:p>
    <w:p w14:paraId="48D48610" w14:textId="0D2F3C66" w:rsidR="00E15188" w:rsidRDefault="00E15188" w:rsidP="00A57B9E">
      <w:pPr>
        <w:pStyle w:val="CodeWithinBulletsEndPACKT"/>
      </w:pPr>
      <w:r>
        <w:t>New-</w:t>
      </w:r>
      <w:proofErr w:type="spellStart"/>
      <w:r>
        <w:t>SmbMapping</w:t>
      </w:r>
      <w:proofErr w:type="spellEnd"/>
      <w:r w:rsidR="00375DBD">
        <w:t xml:space="preserve"> </w:t>
      </w:r>
      <w:r>
        <w:t>-</w:t>
      </w:r>
      <w:proofErr w:type="spellStart"/>
      <w:r>
        <w:t>LocalPath</w:t>
      </w:r>
      <w:proofErr w:type="spellEnd"/>
      <w:r w:rsidR="00375DBD">
        <w:t xml:space="preserve"> </w:t>
      </w:r>
      <w:r>
        <w:t>X:</w:t>
      </w:r>
      <w:r w:rsidR="00375DBD">
        <w:t xml:space="preserve"> </w:t>
      </w:r>
      <w:r>
        <w:t>-</w:t>
      </w:r>
      <w:proofErr w:type="spellStart"/>
      <w:r>
        <w:t>RemotePath</w:t>
      </w:r>
      <w:proofErr w:type="spellEnd"/>
      <w:r w:rsidR="00375DBD">
        <w:t xml:space="preserve"> </w:t>
      </w:r>
      <w:r>
        <w:t>\\DC1\SSLCertShare</w:t>
      </w:r>
      <w:r w:rsidR="00375DBD">
        <w:t xml:space="preserve"> </w:t>
      </w:r>
      <w:r>
        <w:t>|</w:t>
      </w:r>
    </w:p>
    <w:p w14:paraId="1C27DFCB" w14:textId="15B2B768" w:rsidR="00E15188" w:rsidRDefault="00375DBD" w:rsidP="00A57B9E">
      <w:pPr>
        <w:pStyle w:val="CodeWithinBulletsEndPACKT"/>
      </w:pPr>
      <w:r>
        <w:t xml:space="preserve">    </w:t>
      </w:r>
      <w:r w:rsidR="00E15188">
        <w:t>Out-Null</w:t>
      </w:r>
    </w:p>
    <w:p w14:paraId="40C12944" w14:textId="3F215CE9" w:rsidR="00E15188" w:rsidRDefault="00E15188" w:rsidP="00A57B9E">
      <w:pPr>
        <w:pStyle w:val="CodeWithinBulletsEndPACKT"/>
      </w:pPr>
      <w:r>
        <w:lastRenderedPageBreak/>
        <w:t>Get-</w:t>
      </w:r>
      <w:proofErr w:type="spellStart"/>
      <w:r>
        <w:t>ChildItem</w:t>
      </w:r>
      <w:proofErr w:type="spellEnd"/>
      <w:r w:rsidR="00375DBD">
        <w:t xml:space="preserve"> </w:t>
      </w:r>
      <w:r>
        <w:t>-Path</w:t>
      </w:r>
      <w:r w:rsidR="00375DBD">
        <w:t xml:space="preserve"> </w:t>
      </w:r>
      <w:r>
        <w:t>X:</w:t>
      </w:r>
    </w:p>
    <w:p w14:paraId="4D58EA39" w14:textId="4C82BC16" w:rsidR="00E15188" w:rsidRDefault="00E15188" w:rsidP="00375DBD">
      <w:pPr>
        <w:pStyle w:val="NumberedBulletPACKT"/>
      </w:pPr>
      <w:r>
        <w:t>Add</w:t>
      </w:r>
      <w:r w:rsidR="00375DBD">
        <w:t xml:space="preserve"> </w:t>
      </w:r>
      <w:r>
        <w:t>new</w:t>
      </w:r>
      <w:r w:rsidR="00375DBD">
        <w:t xml:space="preserve"> </w:t>
      </w:r>
      <w:r>
        <w:t>SSL</w:t>
      </w:r>
      <w:r w:rsidR="00375DBD">
        <w:t xml:space="preserve"> </w:t>
      </w:r>
      <w:r>
        <w:t>certificates</w:t>
      </w:r>
      <w:r w:rsidR="00375DBD">
        <w:t xml:space="preserve"> </w:t>
      </w:r>
      <w:r>
        <w:t>to</w:t>
      </w:r>
      <w:r w:rsidR="00375DBD">
        <w:t xml:space="preserve"> </w:t>
      </w:r>
      <w:r>
        <w:t>the</w:t>
      </w:r>
      <w:r w:rsidR="00375DBD">
        <w:t xml:space="preserve"> </w:t>
      </w:r>
      <w:r>
        <w:t>root</w:t>
      </w:r>
      <w:r w:rsidR="00375DBD">
        <w:t xml:space="preserve"> </w:t>
      </w:r>
      <w:r>
        <w:t>certificate</w:t>
      </w:r>
      <w:r w:rsidR="00375DBD">
        <w:t xml:space="preserve"> </w:t>
      </w:r>
      <w:r>
        <w:t>store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SRV1</w:t>
      </w:r>
      <w:r>
        <w:t>:</w:t>
      </w:r>
    </w:p>
    <w:p w14:paraId="671E6259" w14:textId="17809A5E" w:rsidR="00E15188" w:rsidRDefault="00E15188" w:rsidP="00A57B9E">
      <w:pPr>
        <w:pStyle w:val="CodeWithinBulletsEndPACKT"/>
      </w:pPr>
      <w:r>
        <w:t>$SSLHT</w:t>
      </w:r>
      <w:r w:rsidR="00375DBD">
        <w:t xml:space="preserve"> </w:t>
      </w:r>
      <w:r>
        <w:t>=</w:t>
      </w:r>
      <w:r w:rsidR="00375DBD">
        <w:t xml:space="preserve"> </w:t>
      </w:r>
      <w:proofErr w:type="gramStart"/>
      <w:r>
        <w:t>@{</w:t>
      </w:r>
      <w:proofErr w:type="gramEnd"/>
    </w:p>
    <w:p w14:paraId="13AFE1C7" w14:textId="3465A688" w:rsidR="00E15188" w:rsidRDefault="00375DBD" w:rsidP="00A57B9E">
      <w:pPr>
        <w:pStyle w:val="CodeWithinBulletsEndPACKT"/>
      </w:pPr>
      <w:r>
        <w:t xml:space="preserve">  </w:t>
      </w:r>
      <w:proofErr w:type="spellStart"/>
      <w:r w:rsidR="00E15188">
        <w:t>CertStoreLocation</w:t>
      </w:r>
      <w:proofErr w:type="spellEnd"/>
      <w:r>
        <w:t xml:space="preserve"> </w:t>
      </w:r>
      <w:r w:rsidR="00E15188">
        <w:t>=</w:t>
      </w:r>
      <w:r>
        <w:t xml:space="preserve"> </w:t>
      </w:r>
      <w:r w:rsidR="00E15188">
        <w:t>'CERT:\</w:t>
      </w:r>
      <w:proofErr w:type="spellStart"/>
      <w:r w:rsidR="00E15188">
        <w:t>LocalMachine</w:t>
      </w:r>
      <w:proofErr w:type="spellEnd"/>
      <w:r w:rsidR="00E15188">
        <w:t>\MY'</w:t>
      </w:r>
    </w:p>
    <w:p w14:paraId="5D7542EB" w14:textId="5022B358" w:rsidR="00E15188" w:rsidRDefault="00375DBD" w:rsidP="00A57B9E">
      <w:pPr>
        <w:pStyle w:val="CodeWithinBulletsEndPACKT"/>
      </w:pPr>
      <w:r>
        <w:t xml:space="preserve">  </w:t>
      </w:r>
      <w:proofErr w:type="spellStart"/>
      <w:r w:rsidR="00E15188">
        <w:t>DnsName</w:t>
      </w:r>
      <w:proofErr w:type="spellEnd"/>
      <w:r>
        <w:t xml:space="preserve">           </w:t>
      </w:r>
      <w:r w:rsidR="00E15188">
        <w:t>=</w:t>
      </w:r>
      <w:r>
        <w:t xml:space="preserve"> </w:t>
      </w:r>
      <w:r w:rsidR="00E15188">
        <w:t>'</w:t>
      </w:r>
      <w:proofErr w:type="gramStart"/>
      <w:r w:rsidR="00E15188">
        <w:t>SRV1.Reskit.Org</w:t>
      </w:r>
      <w:proofErr w:type="gramEnd"/>
      <w:r w:rsidR="00E15188">
        <w:t>'</w:t>
      </w:r>
    </w:p>
    <w:p w14:paraId="769510FA" w14:textId="77777777" w:rsidR="00E15188" w:rsidRDefault="00E15188" w:rsidP="00A57B9E">
      <w:pPr>
        <w:pStyle w:val="CodeWithinBulletsEndPACKT"/>
      </w:pPr>
      <w:r>
        <w:t>}</w:t>
      </w:r>
    </w:p>
    <w:p w14:paraId="4FB93E55" w14:textId="411FE56A" w:rsidR="00E15188" w:rsidRDefault="00E15188" w:rsidP="00A57B9E">
      <w:pPr>
        <w:pStyle w:val="CodeWithinBulletsEndPACKT"/>
      </w:pPr>
      <w:r>
        <w:t>$</w:t>
      </w:r>
      <w:proofErr w:type="spellStart"/>
      <w:r>
        <w:t>SSLCert</w:t>
      </w:r>
      <w:proofErr w:type="spellEnd"/>
      <w:r w:rsidR="00375DBD">
        <w:t xml:space="preserve"> </w:t>
      </w:r>
      <w:r>
        <w:t>=</w:t>
      </w:r>
      <w:r w:rsidR="00375DBD">
        <w:t xml:space="preserve"> </w:t>
      </w:r>
      <w:r>
        <w:t>New-</w:t>
      </w:r>
      <w:proofErr w:type="spellStart"/>
      <w:r>
        <w:t>SelfSignedCertificate</w:t>
      </w:r>
      <w:proofErr w:type="spellEnd"/>
      <w:r w:rsidR="00375DBD">
        <w:t xml:space="preserve"> </w:t>
      </w:r>
      <w:r>
        <w:t>@SSLHT</w:t>
      </w:r>
    </w:p>
    <w:p w14:paraId="109911EE" w14:textId="22F94ACD" w:rsidR="00E15188" w:rsidRDefault="00E15188" w:rsidP="00A57B9E">
      <w:pPr>
        <w:pStyle w:val="CodeWithinBulletsEndPACKT"/>
      </w:pPr>
      <w:r>
        <w:t>$C</w:t>
      </w:r>
      <w:r w:rsidR="00375DBD">
        <w:t xml:space="preserve"> </w:t>
      </w:r>
      <w:r>
        <w:t>=</w:t>
      </w:r>
      <w:r w:rsidR="00375DBD">
        <w:t xml:space="preserve"> </w:t>
      </w:r>
      <w:r>
        <w:t>'</w:t>
      </w:r>
      <w:proofErr w:type="gramStart"/>
      <w:r>
        <w:t>System.Security.Cryptography.X</w:t>
      </w:r>
      <w:proofErr w:type="gramEnd"/>
      <w:r>
        <w:t>509Certificates.X509Store'</w:t>
      </w:r>
    </w:p>
    <w:p w14:paraId="5B51A323" w14:textId="4D8AF904" w:rsidR="00E15188" w:rsidRDefault="00E15188" w:rsidP="00A57B9E">
      <w:pPr>
        <w:pStyle w:val="CodeWithinBulletsEndPACKT"/>
      </w:pPr>
      <w:r>
        <w:t>$NOHT</w:t>
      </w:r>
      <w:r w:rsidR="00375DBD">
        <w:t xml:space="preserve"> </w:t>
      </w:r>
      <w:r>
        <w:t>=</w:t>
      </w:r>
      <w:r w:rsidR="00375DBD">
        <w:t xml:space="preserve"> </w:t>
      </w:r>
      <w:proofErr w:type="gramStart"/>
      <w:r>
        <w:t>@{</w:t>
      </w:r>
      <w:proofErr w:type="gramEnd"/>
    </w:p>
    <w:p w14:paraId="65EC6116" w14:textId="23BAE921" w:rsidR="00E15188" w:rsidRDefault="00375DBD" w:rsidP="00A57B9E">
      <w:pPr>
        <w:pStyle w:val="CodeWithinBulletsEndPACKT"/>
      </w:pPr>
      <w:r>
        <w:t xml:space="preserve">  </w:t>
      </w:r>
      <w:r w:rsidR="00E15188">
        <w:t>TypeName</w:t>
      </w:r>
      <w:r>
        <w:t xml:space="preserve">     </w:t>
      </w:r>
      <w:r w:rsidR="00E15188">
        <w:t>=</w:t>
      </w:r>
      <w:r>
        <w:t xml:space="preserve"> </w:t>
      </w:r>
      <w:r w:rsidR="00E15188">
        <w:t>$C</w:t>
      </w:r>
    </w:p>
    <w:p w14:paraId="38556DFF" w14:textId="362B4364" w:rsidR="00E15188" w:rsidRDefault="00375DBD" w:rsidP="00A57B9E">
      <w:pPr>
        <w:pStyle w:val="CodeWithinBulletsEndPACKT"/>
      </w:pPr>
      <w:r>
        <w:t xml:space="preserve">  </w:t>
      </w:r>
      <w:proofErr w:type="spellStart"/>
      <w:r w:rsidR="00E15188">
        <w:t>ArgumentList</w:t>
      </w:r>
      <w:proofErr w:type="spellEnd"/>
      <w:r>
        <w:t xml:space="preserve"> </w:t>
      </w:r>
      <w:r w:rsidR="00E15188">
        <w:t>=</w:t>
      </w:r>
      <w:r>
        <w:t xml:space="preserve"> </w:t>
      </w:r>
      <w:r w:rsidR="00E15188">
        <w:t>'Root','</w:t>
      </w:r>
      <w:proofErr w:type="spellStart"/>
      <w:r w:rsidR="00E15188">
        <w:t>LocalMachine</w:t>
      </w:r>
      <w:proofErr w:type="spellEnd"/>
      <w:r w:rsidR="00E15188">
        <w:t>'</w:t>
      </w:r>
    </w:p>
    <w:p w14:paraId="4069A3C8" w14:textId="77777777" w:rsidR="00E15188" w:rsidRDefault="00E15188" w:rsidP="00A57B9E">
      <w:pPr>
        <w:pStyle w:val="CodeWithinBulletsEndPACKT"/>
      </w:pPr>
      <w:r>
        <w:t>}</w:t>
      </w:r>
    </w:p>
    <w:p w14:paraId="2FBD08D2" w14:textId="123811AE" w:rsidR="00E15188" w:rsidRDefault="00E15188" w:rsidP="00A57B9E">
      <w:pPr>
        <w:pStyle w:val="CodeWithinBulletsEndPACKT"/>
      </w:pPr>
      <w:r>
        <w:t>$Store</w:t>
      </w:r>
      <w:r w:rsidR="00375DBD">
        <w:t xml:space="preserve"> </w:t>
      </w:r>
      <w:r>
        <w:t>=</w:t>
      </w:r>
      <w:r w:rsidR="00375DBD">
        <w:t xml:space="preserve"> </w:t>
      </w:r>
      <w:r>
        <w:t>New-Object</w:t>
      </w:r>
      <w:r w:rsidR="00375DBD">
        <w:t xml:space="preserve"> </w:t>
      </w:r>
      <w:r>
        <w:t>@NOHT</w:t>
      </w:r>
    </w:p>
    <w:p w14:paraId="02083FFA" w14:textId="77777777" w:rsidR="00E15188" w:rsidRDefault="00E15188" w:rsidP="00A57B9E">
      <w:pPr>
        <w:pStyle w:val="CodeWithinBulletsEndPACKT"/>
      </w:pPr>
      <w:r>
        <w:t>$</w:t>
      </w:r>
      <w:proofErr w:type="spellStart"/>
      <w:r>
        <w:t>Store.Open</w:t>
      </w:r>
      <w:proofErr w:type="spellEnd"/>
      <w:r>
        <w:t>('</w:t>
      </w:r>
      <w:proofErr w:type="spellStart"/>
      <w:r>
        <w:t>ReadWrite</w:t>
      </w:r>
      <w:proofErr w:type="spellEnd"/>
      <w:r>
        <w:t>')</w:t>
      </w:r>
    </w:p>
    <w:p w14:paraId="118B0B93" w14:textId="77777777" w:rsidR="00E15188" w:rsidRDefault="00E15188" w:rsidP="00A57B9E">
      <w:pPr>
        <w:pStyle w:val="CodeWithinBulletsEndPACKT"/>
      </w:pPr>
      <w:r>
        <w:t>$</w:t>
      </w:r>
      <w:proofErr w:type="spellStart"/>
      <w:r>
        <w:t>Store.Add</w:t>
      </w:r>
      <w:proofErr w:type="spellEnd"/>
      <w:r>
        <w:t>($</w:t>
      </w:r>
      <w:proofErr w:type="spellStart"/>
      <w:r>
        <w:t>SSLcert</w:t>
      </w:r>
      <w:proofErr w:type="spellEnd"/>
      <w:r>
        <w:t>)</w:t>
      </w:r>
    </w:p>
    <w:p w14:paraId="1E47D143" w14:textId="77777777" w:rsidR="00E15188" w:rsidRDefault="00E15188" w:rsidP="00A57B9E">
      <w:pPr>
        <w:pStyle w:val="CodeWithinBulletsEndPACKT"/>
      </w:pPr>
      <w:r>
        <w:t>$</w:t>
      </w:r>
      <w:proofErr w:type="spellStart"/>
      <w:r>
        <w:t>Store.Close</w:t>
      </w:r>
      <w:proofErr w:type="spellEnd"/>
      <w:r>
        <w:t>()</w:t>
      </w:r>
    </w:p>
    <w:p w14:paraId="4433AD10" w14:textId="34FBD2B2" w:rsidR="00E15188" w:rsidRDefault="00E15188" w:rsidP="00375DBD">
      <w:pPr>
        <w:pStyle w:val="NumberedBulletPACKT"/>
      </w:pPr>
      <w:r>
        <w:t>Export</w:t>
      </w:r>
      <w:r w:rsidR="00375DBD">
        <w:t xml:space="preserve"> </w:t>
      </w:r>
      <w:r>
        <w:t>the</w:t>
      </w:r>
      <w:r w:rsidR="00375DBD">
        <w:t xml:space="preserve"> </w:t>
      </w:r>
      <w:r>
        <w:t>certificate</w:t>
      </w:r>
      <w:r w:rsidR="00375DBD">
        <w:t xml:space="preserve"> </w:t>
      </w:r>
      <w:r>
        <w:t>to</w:t>
      </w:r>
      <w:r w:rsidR="00375DBD">
        <w:t xml:space="preserve"> </w:t>
      </w:r>
      <w:r>
        <w:t>a</w:t>
      </w:r>
      <w:r w:rsidR="00375DBD">
        <w:t xml:space="preserve"> </w:t>
      </w:r>
      <w:r>
        <w:t>PFX</w:t>
      </w:r>
      <w:r w:rsidR="00375DBD">
        <w:t xml:space="preserve"> </w:t>
      </w:r>
      <w:r>
        <w:t>file:</w:t>
      </w:r>
    </w:p>
    <w:p w14:paraId="0D8321B9" w14:textId="71DE8A11" w:rsidR="00E15188" w:rsidRDefault="00E15188" w:rsidP="00A57B9E">
      <w:pPr>
        <w:pStyle w:val="CodeWithinBulletsEndPACKT"/>
      </w:pPr>
      <w:r>
        <w:t>$</w:t>
      </w:r>
      <w:proofErr w:type="spellStart"/>
      <w:r>
        <w:t>CertPW</w:t>
      </w:r>
      <w:proofErr w:type="spellEnd"/>
      <w:r w:rsidR="00375DBD">
        <w:t xml:space="preserve">   </w:t>
      </w:r>
      <w:r>
        <w:t>=</w:t>
      </w:r>
      <w:r w:rsidR="00375DBD">
        <w:t xml:space="preserve"> </w:t>
      </w:r>
      <w:r>
        <w:t>'SSLCerts101!'</w:t>
      </w:r>
    </w:p>
    <w:p w14:paraId="7AB160B0" w14:textId="53710FC7" w:rsidR="00E15188" w:rsidRDefault="00E15188" w:rsidP="00A57B9E">
      <w:pPr>
        <w:pStyle w:val="CodeWithinBulletsEndPACKT"/>
      </w:pPr>
      <w:r>
        <w:t>$SSHT</w:t>
      </w:r>
      <w:r w:rsidR="00375DBD">
        <w:t xml:space="preserve"> </w:t>
      </w:r>
      <w:r>
        <w:t>=</w:t>
      </w:r>
      <w:r w:rsidR="00375DBD">
        <w:t xml:space="preserve"> </w:t>
      </w:r>
      <w:proofErr w:type="gramStart"/>
      <w:r>
        <w:t>@{</w:t>
      </w:r>
      <w:proofErr w:type="gramEnd"/>
    </w:p>
    <w:p w14:paraId="01D73FC5" w14:textId="36DD30C5" w:rsidR="00E15188" w:rsidRDefault="00375DBD" w:rsidP="00A57B9E">
      <w:pPr>
        <w:pStyle w:val="CodeWithinBulletsEndPACKT"/>
      </w:pPr>
      <w:r>
        <w:t xml:space="preserve">  </w:t>
      </w:r>
      <w:r w:rsidR="00E15188">
        <w:t>String</w:t>
      </w:r>
      <w:r>
        <w:t xml:space="preserve">      </w:t>
      </w:r>
      <w:r w:rsidR="00E15188">
        <w:t>=</w:t>
      </w:r>
      <w:r>
        <w:t xml:space="preserve"> </w:t>
      </w:r>
      <w:r w:rsidR="00E15188">
        <w:t>$</w:t>
      </w:r>
      <w:proofErr w:type="spellStart"/>
      <w:r w:rsidR="00E15188">
        <w:t>CertPW</w:t>
      </w:r>
      <w:proofErr w:type="spellEnd"/>
    </w:p>
    <w:p w14:paraId="39B6178C" w14:textId="6E9849B6" w:rsidR="00E15188" w:rsidRDefault="00375DBD" w:rsidP="00A57B9E">
      <w:pPr>
        <w:pStyle w:val="CodeWithinBulletsEndPACKT"/>
      </w:pPr>
      <w:r>
        <w:t xml:space="preserve">  </w:t>
      </w:r>
      <w:r w:rsidR="00E15188">
        <w:t>Force</w:t>
      </w:r>
      <w:r>
        <w:t xml:space="preserve">       </w:t>
      </w:r>
      <w:r w:rsidR="00E15188">
        <w:t>=</w:t>
      </w:r>
      <w:r>
        <w:t xml:space="preserve"> </w:t>
      </w:r>
      <w:r w:rsidR="00E15188">
        <w:t>$true</w:t>
      </w:r>
    </w:p>
    <w:p w14:paraId="19B22B6F" w14:textId="43B9FAD8" w:rsidR="00E15188" w:rsidRDefault="00375DBD" w:rsidP="00A57B9E">
      <w:pPr>
        <w:pStyle w:val="CodeWithinBulletsEndPACKT"/>
      </w:pPr>
      <w:r>
        <w:t xml:space="preserve">  </w:t>
      </w:r>
      <w:proofErr w:type="spellStart"/>
      <w:r w:rsidR="00E15188">
        <w:t>AsPlainText</w:t>
      </w:r>
      <w:proofErr w:type="spellEnd"/>
      <w:r>
        <w:t xml:space="preserve"> </w:t>
      </w:r>
      <w:r w:rsidR="00E15188">
        <w:t>=</w:t>
      </w:r>
      <w:r>
        <w:t xml:space="preserve"> </w:t>
      </w:r>
      <w:r w:rsidR="00E15188">
        <w:t>$True</w:t>
      </w:r>
    </w:p>
    <w:p w14:paraId="6338F612" w14:textId="77777777" w:rsidR="00E15188" w:rsidRDefault="00E15188" w:rsidP="00A57B9E">
      <w:pPr>
        <w:pStyle w:val="CodeWithinBulletsEndPACKT"/>
      </w:pPr>
      <w:r>
        <w:t>}</w:t>
      </w:r>
    </w:p>
    <w:p w14:paraId="1B450BF3" w14:textId="61E07EE9" w:rsidR="00E15188" w:rsidRDefault="00E15188" w:rsidP="00A57B9E">
      <w:pPr>
        <w:pStyle w:val="CodeWithinBulletsEndPACKT"/>
      </w:pPr>
      <w:r>
        <w:t>$</w:t>
      </w:r>
      <w:proofErr w:type="spellStart"/>
      <w:r>
        <w:t>Certpwss</w:t>
      </w:r>
      <w:proofErr w:type="spellEnd"/>
      <w:r w:rsidR="00375DBD">
        <w:t xml:space="preserve"> </w:t>
      </w:r>
      <w:r>
        <w:t>=</w:t>
      </w:r>
      <w:r w:rsidR="00375DBD">
        <w:t xml:space="preserve"> </w:t>
      </w:r>
      <w:proofErr w:type="spellStart"/>
      <w:r>
        <w:t>ConvertTo-SecureString</w:t>
      </w:r>
      <w:proofErr w:type="spellEnd"/>
      <w:r w:rsidR="00375DBD">
        <w:t xml:space="preserve"> </w:t>
      </w:r>
      <w:r>
        <w:t>@SSHT</w:t>
      </w:r>
    </w:p>
    <w:p w14:paraId="42E822F9" w14:textId="3146B374" w:rsidR="00E15188" w:rsidRDefault="00E15188" w:rsidP="00A57B9E">
      <w:pPr>
        <w:pStyle w:val="CodeWithinBulletsEndPACKT"/>
      </w:pPr>
      <w:r>
        <w:t>$</w:t>
      </w:r>
      <w:proofErr w:type="spellStart"/>
      <w:r>
        <w:t>CertHT</w:t>
      </w:r>
      <w:proofErr w:type="spellEnd"/>
      <w:r w:rsidR="00375DBD">
        <w:t xml:space="preserve"> </w:t>
      </w:r>
      <w:r>
        <w:t>=</w:t>
      </w:r>
      <w:r w:rsidR="00375DBD">
        <w:t xml:space="preserve"> </w:t>
      </w:r>
      <w:proofErr w:type="gramStart"/>
      <w:r>
        <w:t>@{</w:t>
      </w:r>
      <w:proofErr w:type="gramEnd"/>
    </w:p>
    <w:p w14:paraId="5E927F0D" w14:textId="4BA019FB" w:rsidR="00E15188" w:rsidRDefault="00375DBD" w:rsidP="00A57B9E">
      <w:pPr>
        <w:pStyle w:val="CodeWithinBulletsEndPACKT"/>
      </w:pPr>
      <w:r>
        <w:t xml:space="preserve">    </w:t>
      </w:r>
      <w:r w:rsidR="00E15188">
        <w:t>Cert</w:t>
      </w:r>
      <w:r>
        <w:t xml:space="preserve">      </w:t>
      </w:r>
      <w:r w:rsidR="00E15188">
        <w:t>=</w:t>
      </w:r>
      <w:r>
        <w:t xml:space="preserve"> </w:t>
      </w:r>
      <w:r w:rsidR="00E15188">
        <w:t>$</w:t>
      </w:r>
      <w:proofErr w:type="spellStart"/>
      <w:r w:rsidR="00E15188">
        <w:t>SSLCert</w:t>
      </w:r>
      <w:proofErr w:type="spellEnd"/>
    </w:p>
    <w:p w14:paraId="3520F256" w14:textId="66E8881F" w:rsidR="00E15188" w:rsidRDefault="00375DBD" w:rsidP="00A57B9E">
      <w:pPr>
        <w:pStyle w:val="CodeWithinBulletsEndPACKT"/>
      </w:pPr>
      <w:r>
        <w:t xml:space="preserve">    </w:t>
      </w:r>
      <w:proofErr w:type="spellStart"/>
      <w:proofErr w:type="gramStart"/>
      <w:r w:rsidR="00E15188">
        <w:t>FilePath</w:t>
      </w:r>
      <w:proofErr w:type="spellEnd"/>
      <w:r>
        <w:t xml:space="preserve">  </w:t>
      </w:r>
      <w:r w:rsidR="00E15188">
        <w:t>=</w:t>
      </w:r>
      <w:proofErr w:type="gramEnd"/>
      <w:r>
        <w:t xml:space="preserve"> </w:t>
      </w:r>
      <w:r w:rsidR="00E15188">
        <w:t>'C:\SRV1.Reskit.Org.pfx'</w:t>
      </w:r>
    </w:p>
    <w:p w14:paraId="4BFD9433" w14:textId="35CEC3BE" w:rsidR="00E15188" w:rsidRDefault="00375DBD" w:rsidP="00A57B9E">
      <w:pPr>
        <w:pStyle w:val="CodeWithinBulletsEndPACKT"/>
      </w:pPr>
      <w:r>
        <w:t xml:space="preserve">    </w:t>
      </w:r>
      <w:proofErr w:type="gramStart"/>
      <w:r w:rsidR="00E15188">
        <w:t>Password</w:t>
      </w:r>
      <w:r>
        <w:t xml:space="preserve">  </w:t>
      </w:r>
      <w:r w:rsidR="00E15188">
        <w:t>=</w:t>
      </w:r>
      <w:proofErr w:type="gramEnd"/>
      <w:r>
        <w:t xml:space="preserve"> </w:t>
      </w:r>
      <w:r w:rsidR="00E15188">
        <w:t>$</w:t>
      </w:r>
      <w:proofErr w:type="spellStart"/>
      <w:r w:rsidR="00E15188">
        <w:t>Certpwss</w:t>
      </w:r>
      <w:proofErr w:type="spellEnd"/>
    </w:p>
    <w:p w14:paraId="5A2B42E4" w14:textId="77777777" w:rsidR="00E15188" w:rsidRDefault="00E15188" w:rsidP="00A57B9E">
      <w:pPr>
        <w:pStyle w:val="CodeWithinBulletsEndPACKT"/>
      </w:pPr>
      <w:r>
        <w:t>}</w:t>
      </w:r>
    </w:p>
    <w:p w14:paraId="48B200EA" w14:textId="0B2B70F1" w:rsidR="00E15188" w:rsidRDefault="00E15188" w:rsidP="00A57B9E">
      <w:pPr>
        <w:pStyle w:val="CodeWithinBulletsEndPACKT"/>
      </w:pPr>
      <w:r>
        <w:t>Export-</w:t>
      </w:r>
      <w:proofErr w:type="spellStart"/>
      <w:r>
        <w:t>PfxCertificate</w:t>
      </w:r>
      <w:proofErr w:type="spellEnd"/>
      <w:r w:rsidR="00375DBD">
        <w:t xml:space="preserve"> </w:t>
      </w:r>
      <w:r>
        <w:t>@CertHT</w:t>
      </w:r>
      <w:r w:rsidR="00375DBD">
        <w:t xml:space="preserve"> </w:t>
      </w:r>
    </w:p>
    <w:p w14:paraId="6FD9F3E9" w14:textId="446CAF0C" w:rsidR="00E15188" w:rsidRDefault="00E15188" w:rsidP="00375DBD">
      <w:pPr>
        <w:pStyle w:val="NumberedBulletPACKT"/>
      </w:pPr>
      <w:r>
        <w:t>Move</w:t>
      </w:r>
      <w:r w:rsidR="00375DBD">
        <w:t xml:space="preserve"> </w:t>
      </w:r>
      <w:r>
        <w:t>the</w:t>
      </w:r>
      <w:r w:rsidR="00375DBD">
        <w:t xml:space="preserve"> </w:t>
      </w:r>
      <w:r>
        <w:t>certificate</w:t>
      </w:r>
      <w:r w:rsidR="00375DBD">
        <w:t xml:space="preserve"> </w:t>
      </w:r>
      <w:r>
        <w:t>to</w:t>
      </w:r>
      <w:r w:rsidR="00375DBD">
        <w:t xml:space="preserve"> </w:t>
      </w:r>
      <w:r>
        <w:t>the</w:t>
      </w:r>
      <w:r w:rsidR="00375DBD">
        <w:t xml:space="preserve"> </w:t>
      </w:r>
      <w:proofErr w:type="spellStart"/>
      <w:r w:rsidRPr="00A57B9E">
        <w:rPr>
          <w:rStyle w:val="CodeInTextPACKT"/>
        </w:rPr>
        <w:t>SSLCertShare</w:t>
      </w:r>
      <w:proofErr w:type="spellEnd"/>
      <w:r w:rsidR="00375DBD">
        <w:t xml:space="preserve"> </w:t>
      </w:r>
      <w:r>
        <w:t>share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DC1</w:t>
      </w:r>
      <w:r>
        <w:t>:</w:t>
      </w:r>
    </w:p>
    <w:p w14:paraId="176F28DC" w14:textId="401242A6" w:rsidR="00E15188" w:rsidRDefault="00E15188" w:rsidP="00A57B9E">
      <w:pPr>
        <w:pStyle w:val="CodeWithinBulletsEndPACKT"/>
      </w:pPr>
      <w:r>
        <w:t>$MHT</w:t>
      </w:r>
      <w:r w:rsidR="00375DBD">
        <w:t xml:space="preserve"> </w:t>
      </w:r>
      <w:r>
        <w:t>=</w:t>
      </w:r>
      <w:r w:rsidR="00375DBD">
        <w:t xml:space="preserve"> </w:t>
      </w:r>
      <w:proofErr w:type="gramStart"/>
      <w:r>
        <w:t>@{</w:t>
      </w:r>
      <w:proofErr w:type="gramEnd"/>
    </w:p>
    <w:p w14:paraId="1E7F331A" w14:textId="6681D03A" w:rsidR="00E15188" w:rsidRDefault="00375DBD" w:rsidP="00A57B9E">
      <w:pPr>
        <w:pStyle w:val="CodeWithinBulletsEndPACKT"/>
      </w:pPr>
      <w:r>
        <w:t xml:space="preserve">    </w:t>
      </w:r>
      <w:r w:rsidR="00E15188">
        <w:t>Path</w:t>
      </w:r>
      <w:r>
        <w:t xml:space="preserve">        </w:t>
      </w:r>
      <w:r w:rsidR="00E15188">
        <w:t>=</w:t>
      </w:r>
      <w:r>
        <w:t xml:space="preserve"> </w:t>
      </w:r>
      <w:r w:rsidR="00E15188">
        <w:t>'C:\SRV1.Reskit.Org.pfx'</w:t>
      </w:r>
      <w:r>
        <w:t xml:space="preserve"> </w:t>
      </w:r>
    </w:p>
    <w:p w14:paraId="10D8223F" w14:textId="319471FA" w:rsidR="00E15188" w:rsidRDefault="00375DBD" w:rsidP="00A57B9E">
      <w:pPr>
        <w:pStyle w:val="CodeWithinBulletsEndPACKT"/>
      </w:pPr>
      <w:r>
        <w:t xml:space="preserve">    </w:t>
      </w:r>
      <w:r w:rsidR="00E15188">
        <w:t>Destination</w:t>
      </w:r>
      <w:r>
        <w:t xml:space="preserve"> </w:t>
      </w:r>
      <w:r w:rsidR="00E15188">
        <w:t>=</w:t>
      </w:r>
      <w:r>
        <w:t xml:space="preserve"> </w:t>
      </w:r>
      <w:r w:rsidR="00E15188">
        <w:t>'\\DC1\</w:t>
      </w:r>
      <w:proofErr w:type="spellStart"/>
      <w:r w:rsidR="00E15188">
        <w:t>SSLCertShare</w:t>
      </w:r>
      <w:proofErr w:type="spellEnd"/>
      <w:r w:rsidR="00E15188">
        <w:t>\SRV1.Reskit.Org.Pfx'</w:t>
      </w:r>
    </w:p>
    <w:p w14:paraId="4EA68E66" w14:textId="46030BA6" w:rsidR="00E15188" w:rsidRDefault="00375DBD" w:rsidP="00A57B9E">
      <w:pPr>
        <w:pStyle w:val="CodeWithinBulletsEndPACKT"/>
      </w:pPr>
      <w:r>
        <w:t xml:space="preserve">    </w:t>
      </w:r>
      <w:r w:rsidR="00E15188">
        <w:t>Force</w:t>
      </w:r>
      <w:r>
        <w:t xml:space="preserve">       </w:t>
      </w:r>
      <w:r w:rsidR="00E15188">
        <w:t>=</w:t>
      </w:r>
      <w:r>
        <w:t xml:space="preserve"> </w:t>
      </w:r>
      <w:r w:rsidR="00E15188">
        <w:t>$True</w:t>
      </w:r>
    </w:p>
    <w:p w14:paraId="66B1ABC7" w14:textId="77777777" w:rsidR="00E15188" w:rsidRDefault="00E15188" w:rsidP="00A57B9E">
      <w:pPr>
        <w:pStyle w:val="CodeWithinBulletsEndPACKT"/>
      </w:pPr>
      <w:r>
        <w:t>}</w:t>
      </w:r>
    </w:p>
    <w:p w14:paraId="4917F17F" w14:textId="7EA34993" w:rsidR="00E15188" w:rsidRDefault="00E15188" w:rsidP="00A57B9E">
      <w:pPr>
        <w:pStyle w:val="CodeWithinBulletsEndPACKT"/>
      </w:pPr>
      <w:r>
        <w:t>Move-Item</w:t>
      </w:r>
      <w:r w:rsidR="00375DBD">
        <w:t xml:space="preserve"> </w:t>
      </w:r>
      <w:r>
        <w:t>@MHT</w:t>
      </w:r>
    </w:p>
    <w:p w14:paraId="369866CF" w14:textId="5CA1616F" w:rsidR="00E15188" w:rsidRDefault="00E15188" w:rsidP="00375DBD">
      <w:pPr>
        <w:pStyle w:val="NumberedBulletPACKT"/>
      </w:pPr>
      <w:r>
        <w:t>Install</w:t>
      </w:r>
      <w:r w:rsidR="00375DBD">
        <w:t xml:space="preserve"> </w:t>
      </w:r>
      <w:r>
        <w:t>the</w:t>
      </w:r>
      <w:r w:rsidR="00375DBD">
        <w:t xml:space="preserve"> </w:t>
      </w:r>
      <w:r>
        <w:t>CCS</w:t>
      </w:r>
      <w:r w:rsidR="00375DBD">
        <w:t xml:space="preserve"> </w:t>
      </w:r>
      <w:r>
        <w:t>feature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SRV1</w:t>
      </w:r>
      <w:r>
        <w:t>:</w:t>
      </w:r>
    </w:p>
    <w:p w14:paraId="0FACEC98" w14:textId="14CBA0D3" w:rsidR="00E15188" w:rsidRDefault="00E15188" w:rsidP="00A57B9E">
      <w:pPr>
        <w:pStyle w:val="CodeWithinBulletsEndPACKT"/>
      </w:pPr>
      <w:r>
        <w:t>Install-</w:t>
      </w:r>
      <w:proofErr w:type="spellStart"/>
      <w:r>
        <w:t>WindowsFeature</w:t>
      </w:r>
      <w:proofErr w:type="spellEnd"/>
      <w:r w:rsidR="00375DBD">
        <w:t xml:space="preserve"> </w:t>
      </w:r>
      <w:r>
        <w:t>Web-</w:t>
      </w:r>
      <w:proofErr w:type="spellStart"/>
      <w:r>
        <w:t>CertProvider</w:t>
      </w:r>
      <w:proofErr w:type="spellEnd"/>
      <w:r w:rsidR="00375DBD">
        <w:t xml:space="preserve"> </w:t>
      </w:r>
      <w:r>
        <w:t>|</w:t>
      </w:r>
      <w:r w:rsidR="00375DBD">
        <w:t xml:space="preserve"> </w:t>
      </w:r>
      <w:r>
        <w:t>Out-Null</w:t>
      </w:r>
    </w:p>
    <w:p w14:paraId="77FD2B14" w14:textId="38185F89" w:rsidR="00E15188" w:rsidRDefault="00E15188" w:rsidP="00375DBD">
      <w:pPr>
        <w:pStyle w:val="NumberedBulletPACKT"/>
      </w:pPr>
      <w:r>
        <w:t>Create</w:t>
      </w:r>
      <w:r w:rsidR="00375DBD">
        <w:t xml:space="preserve"> </w:t>
      </w:r>
      <w:r>
        <w:t>a</w:t>
      </w:r>
      <w:r w:rsidR="00375DBD">
        <w:t xml:space="preserve"> </w:t>
      </w:r>
      <w:r>
        <w:t>new</w:t>
      </w:r>
      <w:r w:rsidR="00375DBD">
        <w:t xml:space="preserve"> </w:t>
      </w:r>
      <w:r>
        <w:t>user</w:t>
      </w:r>
      <w:r w:rsidR="00375DBD">
        <w:t xml:space="preserve"> </w:t>
      </w:r>
      <w:r>
        <w:t>for</w:t>
      </w:r>
      <w:r w:rsidR="00375DBD">
        <w:t xml:space="preserve"> </w:t>
      </w:r>
      <w:r>
        <w:t>the</w:t>
      </w:r>
      <w:r w:rsidR="00375DBD">
        <w:t xml:space="preserve"> </w:t>
      </w:r>
      <w:r>
        <w:t>certificate</w:t>
      </w:r>
      <w:r w:rsidR="00375DBD">
        <w:t xml:space="preserve"> </w:t>
      </w:r>
      <w:r>
        <w:t>sharing:</w:t>
      </w:r>
    </w:p>
    <w:p w14:paraId="466A9062" w14:textId="1AFD5704" w:rsidR="00E15188" w:rsidRDefault="00E15188" w:rsidP="00A57B9E">
      <w:pPr>
        <w:pStyle w:val="CodeWithinBulletsEndPACKT"/>
      </w:pPr>
      <w:r>
        <w:t>$User</w:t>
      </w:r>
      <w:r w:rsidR="00375DBD">
        <w:t xml:space="preserve">       </w:t>
      </w:r>
      <w:r>
        <w:t>=</w:t>
      </w:r>
      <w:r w:rsidR="00375DBD">
        <w:t xml:space="preserve"> </w:t>
      </w:r>
      <w:r>
        <w:t>'</w:t>
      </w:r>
      <w:proofErr w:type="spellStart"/>
      <w:r>
        <w:t>Reskit</w:t>
      </w:r>
      <w:proofErr w:type="spellEnd"/>
      <w:r>
        <w:t>\</w:t>
      </w:r>
      <w:proofErr w:type="spellStart"/>
      <w:r>
        <w:t>SSLCertShare</w:t>
      </w:r>
      <w:proofErr w:type="spellEnd"/>
      <w:r>
        <w:t>'</w:t>
      </w:r>
    </w:p>
    <w:p w14:paraId="0131CBA8" w14:textId="704AB3F6" w:rsidR="00E15188" w:rsidRDefault="00E15188" w:rsidP="00A57B9E">
      <w:pPr>
        <w:pStyle w:val="CodeWithinBulletsEndPACKT"/>
      </w:pPr>
      <w:r>
        <w:t>$Password</w:t>
      </w:r>
      <w:r w:rsidR="00375DBD">
        <w:t xml:space="preserve">   </w:t>
      </w:r>
      <w:r>
        <w:t>=</w:t>
      </w:r>
      <w:r w:rsidR="00375DBD">
        <w:t xml:space="preserve"> </w:t>
      </w:r>
      <w:r>
        <w:t>'Pa$$w0rd'</w:t>
      </w:r>
    </w:p>
    <w:p w14:paraId="6E5EAD84" w14:textId="0CE908E6" w:rsidR="00E15188" w:rsidRDefault="00E15188" w:rsidP="00A57B9E">
      <w:pPr>
        <w:pStyle w:val="CodeWithinBulletsEndPACKT"/>
      </w:pPr>
      <w:r>
        <w:lastRenderedPageBreak/>
        <w:t>$SSHT2</w:t>
      </w:r>
      <w:r w:rsidR="00375DBD">
        <w:t xml:space="preserve"> </w:t>
      </w:r>
      <w:r>
        <w:t>=</w:t>
      </w:r>
      <w:r w:rsidR="00375DBD">
        <w:t xml:space="preserve"> </w:t>
      </w:r>
      <w:proofErr w:type="gramStart"/>
      <w:r>
        <w:t>@{</w:t>
      </w:r>
      <w:proofErr w:type="gramEnd"/>
    </w:p>
    <w:p w14:paraId="413397B7" w14:textId="6838A4F8" w:rsidR="00E15188" w:rsidRDefault="00375DBD" w:rsidP="00A57B9E">
      <w:pPr>
        <w:pStyle w:val="CodeWithinBulletsEndPACKT"/>
      </w:pPr>
      <w:r>
        <w:t xml:space="preserve">  </w:t>
      </w:r>
      <w:r w:rsidR="00E15188">
        <w:t>String</w:t>
      </w:r>
      <w:r>
        <w:t xml:space="preserve">      </w:t>
      </w:r>
      <w:r w:rsidR="00E15188">
        <w:t>=</w:t>
      </w:r>
      <w:r>
        <w:t xml:space="preserve"> </w:t>
      </w:r>
      <w:r w:rsidR="00E15188">
        <w:t>$Password</w:t>
      </w:r>
      <w:r>
        <w:t xml:space="preserve"> </w:t>
      </w:r>
    </w:p>
    <w:p w14:paraId="7350291C" w14:textId="24189654" w:rsidR="00E15188" w:rsidRDefault="00375DBD" w:rsidP="00A57B9E">
      <w:pPr>
        <w:pStyle w:val="CodeWithinBulletsEndPACKT"/>
      </w:pPr>
      <w:r>
        <w:t xml:space="preserve">  </w:t>
      </w:r>
      <w:proofErr w:type="spellStart"/>
      <w:r w:rsidR="00E15188">
        <w:t>AsPlainText</w:t>
      </w:r>
      <w:proofErr w:type="spellEnd"/>
      <w:r>
        <w:t xml:space="preserve"> </w:t>
      </w:r>
      <w:r w:rsidR="00E15188">
        <w:t>=</w:t>
      </w:r>
      <w:r>
        <w:t xml:space="preserve"> </w:t>
      </w:r>
      <w:r w:rsidR="00E15188">
        <w:t>$true</w:t>
      </w:r>
    </w:p>
    <w:p w14:paraId="65460B02" w14:textId="2E1671EA" w:rsidR="00E15188" w:rsidRDefault="00375DBD" w:rsidP="00A57B9E">
      <w:pPr>
        <w:pStyle w:val="CodeWithinBulletsEndPACKT"/>
      </w:pPr>
      <w:r>
        <w:t xml:space="preserve">  </w:t>
      </w:r>
      <w:r w:rsidR="00E15188">
        <w:t>$Force</w:t>
      </w:r>
      <w:r>
        <w:t xml:space="preserve">      </w:t>
      </w:r>
      <w:r w:rsidR="00E15188">
        <w:t>=</w:t>
      </w:r>
      <w:r>
        <w:t xml:space="preserve"> </w:t>
      </w:r>
      <w:r w:rsidR="00E15188">
        <w:t>$True</w:t>
      </w:r>
    </w:p>
    <w:p w14:paraId="4B214509" w14:textId="77777777" w:rsidR="00E15188" w:rsidRDefault="00E15188" w:rsidP="00A57B9E">
      <w:pPr>
        <w:pStyle w:val="CodeWithinBulletsEndPACKT"/>
      </w:pPr>
      <w:r>
        <w:t>}</w:t>
      </w:r>
    </w:p>
    <w:p w14:paraId="56624708" w14:textId="2FD8F620" w:rsidR="00E15188" w:rsidRDefault="00E15188" w:rsidP="00A57B9E">
      <w:pPr>
        <w:pStyle w:val="CodeWithinBulletsEndPACKT"/>
      </w:pPr>
      <w:r>
        <w:t>$PSS</w:t>
      </w:r>
      <w:r w:rsidR="00375DBD">
        <w:t xml:space="preserve"> </w:t>
      </w:r>
      <w:r>
        <w:t>=</w:t>
      </w:r>
      <w:r w:rsidR="00375DBD">
        <w:t xml:space="preserve"> </w:t>
      </w:r>
      <w:proofErr w:type="spellStart"/>
      <w:r>
        <w:t>ConvertTo-</w:t>
      </w:r>
      <w:proofErr w:type="gramStart"/>
      <w:r>
        <w:t>SecureString</w:t>
      </w:r>
      <w:proofErr w:type="spellEnd"/>
      <w:r w:rsidR="00375DBD">
        <w:t xml:space="preserve">  </w:t>
      </w:r>
      <w:r>
        <w:t>@</w:t>
      </w:r>
      <w:proofErr w:type="gramEnd"/>
      <w:r>
        <w:t>SSHT2</w:t>
      </w:r>
    </w:p>
    <w:p w14:paraId="134BD2CE" w14:textId="55281212" w:rsidR="00E15188" w:rsidRDefault="00E15188" w:rsidP="00A57B9E">
      <w:pPr>
        <w:pStyle w:val="CodeWithinBulletsEndPACKT"/>
      </w:pPr>
      <w:r>
        <w:t>$</w:t>
      </w:r>
      <w:proofErr w:type="spellStart"/>
      <w:proofErr w:type="gramStart"/>
      <w:r>
        <w:t>NewUserHT</w:t>
      </w:r>
      <w:proofErr w:type="spellEnd"/>
      <w:r w:rsidR="00375DBD">
        <w:t xml:space="preserve">  </w:t>
      </w:r>
      <w:r>
        <w:t>=</w:t>
      </w:r>
      <w:proofErr w:type="gramEnd"/>
      <w:r w:rsidR="00375DBD">
        <w:t xml:space="preserve"> </w:t>
      </w:r>
      <w:r>
        <w:t>@{</w:t>
      </w:r>
    </w:p>
    <w:p w14:paraId="5EE2D498" w14:textId="5561517E" w:rsidR="00E15188" w:rsidRDefault="00375DBD" w:rsidP="00A57B9E">
      <w:pPr>
        <w:pStyle w:val="CodeWithinBulletsEndPACKT"/>
      </w:pPr>
      <w:r>
        <w:t xml:space="preserve">  </w:t>
      </w:r>
      <w:proofErr w:type="spellStart"/>
      <w:r w:rsidR="00E15188">
        <w:t>AccountPassword</w:t>
      </w:r>
      <w:proofErr w:type="spellEnd"/>
      <w:r>
        <w:t xml:space="preserve">       </w:t>
      </w:r>
      <w:r w:rsidR="00E15188">
        <w:t>=</w:t>
      </w:r>
      <w:r>
        <w:t xml:space="preserve"> </w:t>
      </w:r>
      <w:r w:rsidR="00E15188">
        <w:t>$PSS</w:t>
      </w:r>
    </w:p>
    <w:p w14:paraId="3F02A80E" w14:textId="2B6AA6DF" w:rsidR="00E15188" w:rsidRDefault="00375DBD" w:rsidP="00A57B9E">
      <w:pPr>
        <w:pStyle w:val="CodeWithinBulletsEndPACKT"/>
      </w:pPr>
      <w:r>
        <w:t xml:space="preserve">  </w:t>
      </w:r>
      <w:r w:rsidR="00E15188">
        <w:t>Enabled</w:t>
      </w:r>
      <w:r>
        <w:t xml:space="preserve">               </w:t>
      </w:r>
      <w:r w:rsidR="00E15188">
        <w:t>=</w:t>
      </w:r>
      <w:r>
        <w:t xml:space="preserve"> </w:t>
      </w:r>
      <w:r w:rsidR="00E15188">
        <w:t>$true</w:t>
      </w:r>
    </w:p>
    <w:p w14:paraId="63F5FCF2" w14:textId="2A116B62" w:rsidR="00E15188" w:rsidRDefault="00375DBD" w:rsidP="00A57B9E">
      <w:pPr>
        <w:pStyle w:val="CodeWithinBulletsEndPACKT"/>
      </w:pPr>
      <w:r>
        <w:t xml:space="preserve">  </w:t>
      </w:r>
      <w:proofErr w:type="spellStart"/>
      <w:proofErr w:type="gramStart"/>
      <w:r w:rsidR="00E15188">
        <w:t>PasswordNeverExpires</w:t>
      </w:r>
      <w:proofErr w:type="spellEnd"/>
      <w:r>
        <w:t xml:space="preserve">  </w:t>
      </w:r>
      <w:r w:rsidR="00E15188">
        <w:t>=</w:t>
      </w:r>
      <w:proofErr w:type="gramEnd"/>
      <w:r>
        <w:t xml:space="preserve"> </w:t>
      </w:r>
      <w:r w:rsidR="00E15188">
        <w:t>$true</w:t>
      </w:r>
    </w:p>
    <w:p w14:paraId="6EF5C446" w14:textId="64772DAA" w:rsidR="00E15188" w:rsidRDefault="00375DBD" w:rsidP="00A57B9E">
      <w:pPr>
        <w:pStyle w:val="CodeWithinBulletsEndPACKT"/>
      </w:pPr>
      <w:r>
        <w:t xml:space="preserve">  </w:t>
      </w:r>
      <w:proofErr w:type="spellStart"/>
      <w:r w:rsidR="00E15188">
        <w:t>ChangePasswordAtLogon</w:t>
      </w:r>
      <w:proofErr w:type="spellEnd"/>
      <w:r>
        <w:t xml:space="preserve"> </w:t>
      </w:r>
      <w:r w:rsidR="00E15188">
        <w:t>=</w:t>
      </w:r>
      <w:r>
        <w:t xml:space="preserve"> </w:t>
      </w:r>
      <w:r w:rsidR="00E15188">
        <w:t>$false</w:t>
      </w:r>
    </w:p>
    <w:p w14:paraId="6577B500" w14:textId="535C8090" w:rsidR="00E15188" w:rsidRDefault="00375DBD" w:rsidP="00A57B9E">
      <w:pPr>
        <w:pStyle w:val="CodeWithinBulletsEndPACKT"/>
      </w:pPr>
      <w:r>
        <w:t xml:space="preserve">  </w:t>
      </w:r>
      <w:proofErr w:type="spellStart"/>
      <w:r w:rsidR="00E15188">
        <w:t>SamAccountName</w:t>
      </w:r>
      <w:proofErr w:type="spellEnd"/>
      <w:r>
        <w:t xml:space="preserve">        </w:t>
      </w:r>
      <w:r w:rsidR="00E15188">
        <w:t>=</w:t>
      </w:r>
      <w:r>
        <w:t xml:space="preserve"> </w:t>
      </w:r>
      <w:r w:rsidR="00E15188">
        <w:t>'</w:t>
      </w:r>
      <w:proofErr w:type="spellStart"/>
      <w:r w:rsidR="00E15188">
        <w:t>SSLCertShare</w:t>
      </w:r>
      <w:proofErr w:type="spellEnd"/>
      <w:r w:rsidR="00E15188">
        <w:t>'</w:t>
      </w:r>
    </w:p>
    <w:p w14:paraId="3C67BFB4" w14:textId="3A250769" w:rsidR="00E15188" w:rsidRDefault="00375DBD" w:rsidP="00A57B9E">
      <w:pPr>
        <w:pStyle w:val="CodeWithinBulletsEndPACKT"/>
      </w:pPr>
      <w:r>
        <w:t xml:space="preserve">  </w:t>
      </w:r>
      <w:proofErr w:type="spellStart"/>
      <w:r w:rsidR="00E15188">
        <w:t>UserPrincipalName</w:t>
      </w:r>
      <w:proofErr w:type="spellEnd"/>
      <w:r>
        <w:t xml:space="preserve">     </w:t>
      </w:r>
      <w:r w:rsidR="00E15188">
        <w:t>=</w:t>
      </w:r>
      <w:r>
        <w:t xml:space="preserve"> </w:t>
      </w:r>
      <w:r w:rsidR="00E15188">
        <w:t>'SSLCertShare@Reskit.Org'</w:t>
      </w:r>
    </w:p>
    <w:p w14:paraId="73323C25" w14:textId="32991A01" w:rsidR="00E15188" w:rsidRDefault="00375DBD" w:rsidP="00A57B9E">
      <w:pPr>
        <w:pStyle w:val="CodeWithinBulletsEndPACKT"/>
      </w:pPr>
      <w:r>
        <w:t xml:space="preserve">  </w:t>
      </w:r>
      <w:r w:rsidR="00E15188">
        <w:t>Name</w:t>
      </w:r>
      <w:r>
        <w:t xml:space="preserve">                  </w:t>
      </w:r>
      <w:r w:rsidR="00E15188">
        <w:t>=</w:t>
      </w:r>
      <w:r>
        <w:t xml:space="preserve"> </w:t>
      </w:r>
      <w:r w:rsidR="00E15188">
        <w:t>'</w:t>
      </w:r>
      <w:proofErr w:type="spellStart"/>
      <w:r w:rsidR="00E15188">
        <w:t>SSLCertShare</w:t>
      </w:r>
      <w:proofErr w:type="spellEnd"/>
      <w:r w:rsidR="00E15188">
        <w:t>'</w:t>
      </w:r>
      <w:r>
        <w:t xml:space="preserve"> </w:t>
      </w:r>
    </w:p>
    <w:p w14:paraId="693A5CE3" w14:textId="4875F6F0" w:rsidR="00E15188" w:rsidRDefault="00375DBD" w:rsidP="00A57B9E">
      <w:pPr>
        <w:pStyle w:val="CodeWithinBulletsEndPACKT"/>
      </w:pPr>
      <w:r>
        <w:t xml:space="preserve">  </w:t>
      </w:r>
      <w:r w:rsidR="00E15188">
        <w:t>DisplayName</w:t>
      </w:r>
      <w:r>
        <w:t xml:space="preserve">           </w:t>
      </w:r>
      <w:r w:rsidR="00E15188">
        <w:t>=</w:t>
      </w:r>
      <w:r>
        <w:t xml:space="preserve"> </w:t>
      </w:r>
      <w:r w:rsidR="00E15188">
        <w:t>'SSL</w:t>
      </w:r>
      <w:r>
        <w:t xml:space="preserve"> </w:t>
      </w:r>
      <w:r w:rsidR="00E15188">
        <w:t>Cert</w:t>
      </w:r>
      <w:r>
        <w:t xml:space="preserve"> </w:t>
      </w:r>
      <w:r w:rsidR="00E15188">
        <w:t>Share</w:t>
      </w:r>
      <w:r>
        <w:t xml:space="preserve"> </w:t>
      </w:r>
      <w:r w:rsidR="00E15188">
        <w:t>User'</w:t>
      </w:r>
    </w:p>
    <w:p w14:paraId="7F0A5DA2" w14:textId="77777777" w:rsidR="00E15188" w:rsidRDefault="00E15188" w:rsidP="00A57B9E">
      <w:pPr>
        <w:pStyle w:val="CodeWithinBulletsEndPACKT"/>
      </w:pPr>
      <w:r>
        <w:t>}</w:t>
      </w:r>
    </w:p>
    <w:p w14:paraId="4BB702A4" w14:textId="3DD2CAD2" w:rsidR="00E15188" w:rsidRDefault="00E15188" w:rsidP="00A57B9E">
      <w:pPr>
        <w:pStyle w:val="CodeWithinBulletsEndPACKT"/>
      </w:pPr>
      <w:r>
        <w:t>New-</w:t>
      </w:r>
      <w:proofErr w:type="spellStart"/>
      <w:r>
        <w:t>ADUser</w:t>
      </w:r>
      <w:proofErr w:type="spellEnd"/>
      <w:r w:rsidR="00375DBD">
        <w:t xml:space="preserve"> </w:t>
      </w:r>
      <w:r>
        <w:t>@NewUserHT</w:t>
      </w:r>
    </w:p>
    <w:p w14:paraId="46ED31E8" w14:textId="2F4612CC" w:rsidR="00E15188" w:rsidRDefault="00E15188" w:rsidP="00375DBD">
      <w:pPr>
        <w:pStyle w:val="NumberedBulletPACKT"/>
      </w:pPr>
      <w:r>
        <w:t>Configure</w:t>
      </w:r>
      <w:r w:rsidR="00375DBD">
        <w:t xml:space="preserve"> </w:t>
      </w:r>
      <w:r>
        <w:t>the</w:t>
      </w:r>
      <w:r w:rsidR="00375DBD">
        <w:t xml:space="preserve"> </w:t>
      </w:r>
      <w:r>
        <w:t>SSL</w:t>
      </w:r>
      <w:r w:rsidR="00375DBD">
        <w:t xml:space="preserve"> </w:t>
      </w:r>
      <w:r>
        <w:t>CSS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>
        <w:t>registry:</w:t>
      </w:r>
    </w:p>
    <w:p w14:paraId="14A07371" w14:textId="2F0C00F6" w:rsidR="00E15188" w:rsidRDefault="00E15188" w:rsidP="00A57B9E">
      <w:pPr>
        <w:pStyle w:val="CodeWithinBulletsEndPACKT"/>
      </w:pPr>
      <w:r>
        <w:t>$IPHT</w:t>
      </w:r>
      <w:r w:rsidR="00375DBD">
        <w:t xml:space="preserve"> </w:t>
      </w:r>
      <w:r>
        <w:t>=</w:t>
      </w:r>
      <w:r w:rsidR="00375DBD">
        <w:t xml:space="preserve"> </w:t>
      </w:r>
      <w:proofErr w:type="gramStart"/>
      <w:r>
        <w:t>@{</w:t>
      </w:r>
      <w:proofErr w:type="gramEnd"/>
    </w:p>
    <w:p w14:paraId="6A796793" w14:textId="5D44000A" w:rsidR="00E15188" w:rsidRDefault="00375DBD" w:rsidP="00A57B9E">
      <w:pPr>
        <w:pStyle w:val="CodeWithinBulletsEndPACKT"/>
      </w:pPr>
      <w:r>
        <w:t xml:space="preserve">  </w:t>
      </w:r>
      <w:r w:rsidR="00E15188">
        <w:t>Path</w:t>
      </w:r>
      <w:r>
        <w:t xml:space="preserve">   </w:t>
      </w:r>
      <w:r w:rsidR="00E15188">
        <w:t>=</w:t>
      </w:r>
      <w:r>
        <w:t xml:space="preserve"> </w:t>
      </w:r>
      <w:r w:rsidR="00E15188">
        <w:t>'HKLM:\SOFTWARE\Microsoft\IIS\</w:t>
      </w:r>
      <w:proofErr w:type="spellStart"/>
      <w:r w:rsidR="00E15188">
        <w:t>CentralCertProvider</w:t>
      </w:r>
      <w:proofErr w:type="spellEnd"/>
      <w:r w:rsidR="00E15188">
        <w:t>\'</w:t>
      </w:r>
    </w:p>
    <w:p w14:paraId="4E877514" w14:textId="0CCBB991" w:rsidR="00E15188" w:rsidRDefault="00375DBD" w:rsidP="00A57B9E">
      <w:pPr>
        <w:pStyle w:val="CodeWithinBulletsEndPACKT"/>
      </w:pPr>
      <w:r>
        <w:t xml:space="preserve">  </w:t>
      </w:r>
      <w:r w:rsidR="00E15188">
        <w:t>Name</w:t>
      </w:r>
      <w:r>
        <w:t xml:space="preserve">   </w:t>
      </w:r>
      <w:r w:rsidR="00E15188">
        <w:t>=</w:t>
      </w:r>
      <w:r>
        <w:t xml:space="preserve"> </w:t>
      </w:r>
      <w:r w:rsidR="00E15188">
        <w:t>'Enabled'</w:t>
      </w:r>
    </w:p>
    <w:p w14:paraId="3DA351B7" w14:textId="387490DB" w:rsidR="00E15188" w:rsidRDefault="00375DBD" w:rsidP="00A57B9E">
      <w:pPr>
        <w:pStyle w:val="CodeWithinBulletsEndPACKT"/>
      </w:pPr>
      <w:r>
        <w:t xml:space="preserve">  </w:t>
      </w:r>
      <w:proofErr w:type="gramStart"/>
      <w:r w:rsidR="00E15188">
        <w:t>Value</w:t>
      </w:r>
      <w:r>
        <w:t xml:space="preserve">  </w:t>
      </w:r>
      <w:r w:rsidR="00E15188">
        <w:t>=</w:t>
      </w:r>
      <w:proofErr w:type="gramEnd"/>
      <w:r>
        <w:t xml:space="preserve"> </w:t>
      </w:r>
      <w:r w:rsidR="00E15188">
        <w:t>1</w:t>
      </w:r>
    </w:p>
    <w:p w14:paraId="3D829DF7" w14:textId="77777777" w:rsidR="00E15188" w:rsidRDefault="00E15188" w:rsidP="00A57B9E">
      <w:pPr>
        <w:pStyle w:val="CodeWithinBulletsEndPACKT"/>
      </w:pPr>
      <w:r>
        <w:t>}</w:t>
      </w:r>
    </w:p>
    <w:p w14:paraId="56F2E751" w14:textId="1132A907" w:rsidR="00E15188" w:rsidRDefault="00E15188" w:rsidP="00A57B9E">
      <w:pPr>
        <w:pStyle w:val="CodeWithinBulletsEndPACKT"/>
      </w:pPr>
      <w:r>
        <w:t>Set-</w:t>
      </w:r>
      <w:proofErr w:type="spellStart"/>
      <w:r>
        <w:t>ItemProperty</w:t>
      </w:r>
      <w:proofErr w:type="spellEnd"/>
      <w:r w:rsidR="00375DBD">
        <w:t xml:space="preserve"> </w:t>
      </w:r>
      <w:r>
        <w:t>@IPHT</w:t>
      </w:r>
    </w:p>
    <w:p w14:paraId="3FA0FF6B" w14:textId="19D73946" w:rsidR="00E15188" w:rsidRDefault="00E15188" w:rsidP="00A57B9E">
      <w:pPr>
        <w:pStyle w:val="CodeWithinBulletsEndPACKT"/>
      </w:pPr>
      <w:proofErr w:type="gramStart"/>
      <w:r>
        <w:t>$</w:t>
      </w:r>
      <w:proofErr w:type="spellStart"/>
      <w:r>
        <w:t>IPHT.Name</w:t>
      </w:r>
      <w:proofErr w:type="spellEnd"/>
      <w:r w:rsidR="00375DBD">
        <w:t xml:space="preserve">  </w:t>
      </w:r>
      <w:r>
        <w:t>=</w:t>
      </w:r>
      <w:proofErr w:type="gramEnd"/>
      <w:r w:rsidR="00375DBD">
        <w:t xml:space="preserve"> </w:t>
      </w:r>
      <w:r>
        <w:t>'</w:t>
      </w:r>
      <w:proofErr w:type="spellStart"/>
      <w:r>
        <w:t>CertStoreLocation</w:t>
      </w:r>
      <w:proofErr w:type="spellEnd"/>
      <w:r>
        <w:t>'</w:t>
      </w:r>
    </w:p>
    <w:p w14:paraId="1E73826A" w14:textId="05A8B8E8" w:rsidR="00E15188" w:rsidRDefault="00E15188" w:rsidP="00A57B9E">
      <w:pPr>
        <w:pStyle w:val="CodeWithinBulletsEndPACKT"/>
      </w:pPr>
      <w:r>
        <w:t>$</w:t>
      </w:r>
      <w:proofErr w:type="spellStart"/>
      <w:r>
        <w:t>IPHT.Value</w:t>
      </w:r>
      <w:proofErr w:type="spellEnd"/>
      <w:r w:rsidR="00375DBD">
        <w:t xml:space="preserve"> </w:t>
      </w:r>
      <w:r>
        <w:t>=</w:t>
      </w:r>
      <w:r w:rsidR="00375DBD">
        <w:t xml:space="preserve"> </w:t>
      </w:r>
      <w:r>
        <w:t>'\\DC1\</w:t>
      </w:r>
      <w:proofErr w:type="spellStart"/>
      <w:r>
        <w:t>SSLCertShare</w:t>
      </w:r>
      <w:proofErr w:type="spellEnd"/>
      <w:r>
        <w:t>'</w:t>
      </w:r>
    </w:p>
    <w:p w14:paraId="505EEE7B" w14:textId="4FD89D5B" w:rsidR="00E15188" w:rsidRDefault="00E15188" w:rsidP="00A57B9E">
      <w:pPr>
        <w:pStyle w:val="CodeWithinBulletsEndPACKT"/>
      </w:pPr>
      <w:r>
        <w:t>Set-</w:t>
      </w:r>
      <w:proofErr w:type="spellStart"/>
      <w:r>
        <w:t>ItemProperty</w:t>
      </w:r>
      <w:proofErr w:type="spellEnd"/>
      <w:r w:rsidR="00375DBD">
        <w:t xml:space="preserve"> </w:t>
      </w:r>
      <w:r>
        <w:t>@IPHT</w:t>
      </w:r>
    </w:p>
    <w:p w14:paraId="64EFB395" w14:textId="4549AAEC" w:rsidR="00E15188" w:rsidRDefault="00E15188" w:rsidP="00375DBD">
      <w:pPr>
        <w:pStyle w:val="NumberedBulletPACKT"/>
      </w:pPr>
      <w:r>
        <w:t>Enable</w:t>
      </w:r>
      <w:r w:rsidR="00375DBD">
        <w:t xml:space="preserve"> </w:t>
      </w:r>
      <w:r>
        <w:t>the</w:t>
      </w:r>
      <w:r w:rsidR="00375DBD">
        <w:t xml:space="preserve"> </w:t>
      </w:r>
      <w:r>
        <w:t>SSL</w:t>
      </w:r>
      <w:r w:rsidR="00375DBD">
        <w:t xml:space="preserve"> </w:t>
      </w:r>
      <w:r>
        <w:t>CCS,</w:t>
      </w:r>
      <w:r w:rsidR="00375DBD">
        <w:t xml:space="preserve"> </w:t>
      </w:r>
      <w:r>
        <w:t>as</w:t>
      </w:r>
      <w:r w:rsidR="00375DBD">
        <w:t xml:space="preserve"> </w:t>
      </w:r>
      <w:r>
        <w:t>follows:</w:t>
      </w:r>
    </w:p>
    <w:p w14:paraId="5AC93F3B" w14:textId="3AC11BFD" w:rsidR="00E15188" w:rsidRDefault="00E15188" w:rsidP="00A57B9E">
      <w:pPr>
        <w:pStyle w:val="CodeWithinBulletsEndPACKT"/>
      </w:pPr>
      <w:r>
        <w:t>$WCHT</w:t>
      </w:r>
      <w:r w:rsidR="00375DBD">
        <w:t xml:space="preserve"> </w:t>
      </w:r>
      <w:r>
        <w:t>=</w:t>
      </w:r>
      <w:r w:rsidR="00375DBD">
        <w:t xml:space="preserve"> </w:t>
      </w:r>
      <w:proofErr w:type="gramStart"/>
      <w:r>
        <w:t>@{</w:t>
      </w:r>
      <w:proofErr w:type="gramEnd"/>
    </w:p>
    <w:p w14:paraId="758BAE0C" w14:textId="45D46EFC" w:rsidR="00E15188" w:rsidRDefault="00375DBD" w:rsidP="00A57B9E">
      <w:pPr>
        <w:pStyle w:val="CodeWithinBulletsEndPACKT"/>
      </w:pPr>
      <w:r>
        <w:t xml:space="preserve">    </w:t>
      </w:r>
      <w:proofErr w:type="spellStart"/>
      <w:proofErr w:type="gramStart"/>
      <w:r w:rsidR="00E15188">
        <w:t>CertStoreLocation</w:t>
      </w:r>
      <w:proofErr w:type="spellEnd"/>
      <w:r>
        <w:t xml:space="preserve">  </w:t>
      </w:r>
      <w:r w:rsidR="00E15188">
        <w:t>=</w:t>
      </w:r>
      <w:proofErr w:type="gramEnd"/>
      <w:r>
        <w:t xml:space="preserve"> </w:t>
      </w:r>
      <w:r w:rsidR="00E15188">
        <w:t>'\\DC1\</w:t>
      </w:r>
      <w:proofErr w:type="spellStart"/>
      <w:r w:rsidR="00E15188">
        <w:t>SSLCertShare</w:t>
      </w:r>
      <w:proofErr w:type="spellEnd"/>
      <w:r w:rsidR="00E15188">
        <w:t>'</w:t>
      </w:r>
    </w:p>
    <w:p w14:paraId="0AA0E69E" w14:textId="7F34EBB0" w:rsidR="00E15188" w:rsidRDefault="00375DBD" w:rsidP="00A57B9E">
      <w:pPr>
        <w:pStyle w:val="CodeWithinBulletsEndPACKT"/>
      </w:pPr>
      <w:r>
        <w:t xml:space="preserve">    </w:t>
      </w:r>
      <w:proofErr w:type="spellStart"/>
      <w:r w:rsidR="00E15188">
        <w:t>UserName</w:t>
      </w:r>
      <w:proofErr w:type="spellEnd"/>
      <w:r>
        <w:t xml:space="preserve">           </w:t>
      </w:r>
      <w:r w:rsidR="00E15188">
        <w:t>=</w:t>
      </w:r>
      <w:r>
        <w:t xml:space="preserve"> </w:t>
      </w:r>
      <w:r w:rsidR="00E15188">
        <w:t>$User</w:t>
      </w:r>
    </w:p>
    <w:p w14:paraId="59BBF05F" w14:textId="57D3FAC7" w:rsidR="00E15188" w:rsidRDefault="00375DBD" w:rsidP="00A57B9E">
      <w:pPr>
        <w:pStyle w:val="CodeWithinBulletsEndPACKT"/>
      </w:pPr>
      <w:r>
        <w:t xml:space="preserve">    </w:t>
      </w:r>
      <w:r w:rsidR="00E15188">
        <w:t>Password</w:t>
      </w:r>
      <w:r>
        <w:t xml:space="preserve">           </w:t>
      </w:r>
      <w:r w:rsidR="00E15188">
        <w:t>=</w:t>
      </w:r>
      <w:r>
        <w:t xml:space="preserve"> </w:t>
      </w:r>
      <w:r w:rsidR="00E15188">
        <w:t>$Password</w:t>
      </w:r>
    </w:p>
    <w:p w14:paraId="1A015677" w14:textId="6B3B1B2A" w:rsidR="00E15188" w:rsidRDefault="00375DBD" w:rsidP="00A57B9E">
      <w:pPr>
        <w:pStyle w:val="CodeWithinBulletsEndPACKT"/>
      </w:pPr>
      <w:r>
        <w:t xml:space="preserve">    </w:t>
      </w:r>
      <w:proofErr w:type="spellStart"/>
      <w:r w:rsidR="00E15188">
        <w:t>PrivateKeyPassword</w:t>
      </w:r>
      <w:proofErr w:type="spellEnd"/>
      <w:r>
        <w:t xml:space="preserve"> </w:t>
      </w:r>
      <w:r w:rsidR="00E15188">
        <w:t>=</w:t>
      </w:r>
      <w:r>
        <w:t xml:space="preserve"> </w:t>
      </w:r>
      <w:r w:rsidR="00E15188">
        <w:t>$</w:t>
      </w:r>
      <w:proofErr w:type="spellStart"/>
      <w:r w:rsidR="00E15188">
        <w:t>Certpw</w:t>
      </w:r>
      <w:proofErr w:type="spellEnd"/>
    </w:p>
    <w:p w14:paraId="405EC090" w14:textId="77777777" w:rsidR="00E15188" w:rsidRDefault="00E15188" w:rsidP="00A57B9E">
      <w:pPr>
        <w:pStyle w:val="CodeWithinBulletsEndPACKT"/>
      </w:pPr>
      <w:r>
        <w:t>}</w:t>
      </w:r>
    </w:p>
    <w:p w14:paraId="0E0E2A09" w14:textId="4389616E" w:rsidR="00E15188" w:rsidRDefault="00E15188" w:rsidP="00A57B9E">
      <w:pPr>
        <w:pStyle w:val="CodeWithinBulletsEndPACKT"/>
      </w:pPr>
      <w:r>
        <w:t>Enable-</w:t>
      </w:r>
      <w:proofErr w:type="spellStart"/>
      <w:r>
        <w:t>WebCentralCertProvider</w:t>
      </w:r>
      <w:proofErr w:type="spellEnd"/>
      <w:r w:rsidR="00375DBD">
        <w:t xml:space="preserve"> </w:t>
      </w:r>
      <w:r>
        <w:t>@WCHT</w:t>
      </w:r>
    </w:p>
    <w:p w14:paraId="506F46F4" w14:textId="0593577D" w:rsidR="00E15188" w:rsidRDefault="00E15188" w:rsidP="00A57B9E">
      <w:pPr>
        <w:pStyle w:val="CodeWithinBulletsEndPACKT"/>
      </w:pPr>
      <w:r>
        <w:t>$CPHT</w:t>
      </w:r>
      <w:r w:rsidR="00375DBD">
        <w:t xml:space="preserve"> </w:t>
      </w:r>
      <w:r>
        <w:t>=</w:t>
      </w:r>
      <w:r w:rsidR="00375DBD">
        <w:t xml:space="preserve"> </w:t>
      </w:r>
      <w:proofErr w:type="gramStart"/>
      <w:r>
        <w:t>@{</w:t>
      </w:r>
      <w:proofErr w:type="gramEnd"/>
    </w:p>
    <w:p w14:paraId="5801D482" w14:textId="325E6E2A" w:rsidR="00E15188" w:rsidRDefault="00375DBD" w:rsidP="00A57B9E">
      <w:pPr>
        <w:pStyle w:val="CodeWithinBulletsEndPACKT"/>
      </w:pPr>
      <w:r>
        <w:t xml:space="preserve">    </w:t>
      </w:r>
      <w:proofErr w:type="spellStart"/>
      <w:r w:rsidR="00E15188">
        <w:t>UserName</w:t>
      </w:r>
      <w:proofErr w:type="spellEnd"/>
      <w:r>
        <w:t xml:space="preserve">           </w:t>
      </w:r>
      <w:r w:rsidR="00E15188">
        <w:t>=</w:t>
      </w:r>
      <w:r>
        <w:t xml:space="preserve"> </w:t>
      </w:r>
      <w:r w:rsidR="00E15188">
        <w:t>'</w:t>
      </w:r>
      <w:proofErr w:type="spellStart"/>
      <w:r w:rsidR="00E15188">
        <w:t>Reskit</w:t>
      </w:r>
      <w:proofErr w:type="spellEnd"/>
      <w:r w:rsidR="00E15188">
        <w:t>\</w:t>
      </w:r>
      <w:proofErr w:type="spellStart"/>
      <w:r w:rsidR="00E15188">
        <w:t>SSLCertShare</w:t>
      </w:r>
      <w:proofErr w:type="spellEnd"/>
      <w:r w:rsidR="00E15188">
        <w:t>'</w:t>
      </w:r>
    </w:p>
    <w:p w14:paraId="59425F35" w14:textId="4E3E0715" w:rsidR="00E15188" w:rsidRDefault="00375DBD" w:rsidP="00A57B9E">
      <w:pPr>
        <w:pStyle w:val="CodeWithinBulletsEndPACKT"/>
      </w:pPr>
      <w:r>
        <w:t xml:space="preserve">    </w:t>
      </w:r>
      <w:r w:rsidR="00E15188">
        <w:t>Password</w:t>
      </w:r>
      <w:r>
        <w:t xml:space="preserve">           </w:t>
      </w:r>
      <w:r w:rsidR="00E15188">
        <w:t>=</w:t>
      </w:r>
      <w:r>
        <w:t xml:space="preserve"> </w:t>
      </w:r>
      <w:r w:rsidR="00E15188">
        <w:t>$Password</w:t>
      </w:r>
    </w:p>
    <w:p w14:paraId="624B683E" w14:textId="4149E612" w:rsidR="00E15188" w:rsidRDefault="00375DBD" w:rsidP="00A57B9E">
      <w:pPr>
        <w:pStyle w:val="CodeWithinBulletsEndPACKT"/>
      </w:pPr>
      <w:r>
        <w:t xml:space="preserve">    </w:t>
      </w:r>
      <w:proofErr w:type="spellStart"/>
      <w:r w:rsidR="00E15188">
        <w:t>PrivateKeyPassword</w:t>
      </w:r>
      <w:proofErr w:type="spellEnd"/>
      <w:r>
        <w:t xml:space="preserve"> </w:t>
      </w:r>
      <w:r w:rsidR="00E15188">
        <w:t>=</w:t>
      </w:r>
      <w:r>
        <w:t xml:space="preserve"> </w:t>
      </w:r>
      <w:r w:rsidR="00E15188">
        <w:t>$</w:t>
      </w:r>
      <w:proofErr w:type="spellStart"/>
      <w:r w:rsidR="00E15188">
        <w:t>Certpw</w:t>
      </w:r>
      <w:proofErr w:type="spellEnd"/>
    </w:p>
    <w:p w14:paraId="01EAF343" w14:textId="77777777" w:rsidR="00E15188" w:rsidRDefault="00E15188" w:rsidP="00A57B9E">
      <w:pPr>
        <w:pStyle w:val="CodeWithinBulletsEndPACKT"/>
      </w:pPr>
      <w:r>
        <w:t>}</w:t>
      </w:r>
    </w:p>
    <w:p w14:paraId="2D82F18F" w14:textId="2906BC4D" w:rsidR="00E15188" w:rsidRDefault="00E15188" w:rsidP="00A57B9E">
      <w:pPr>
        <w:pStyle w:val="CodeWithinBulletsEndPACKT"/>
      </w:pPr>
      <w:r>
        <w:t>Set-</w:t>
      </w:r>
      <w:proofErr w:type="spellStart"/>
      <w:r>
        <w:t>WebCentralCertProvider</w:t>
      </w:r>
      <w:proofErr w:type="spellEnd"/>
      <w:r w:rsidR="00375DBD">
        <w:t xml:space="preserve"> </w:t>
      </w:r>
      <w:r>
        <w:t>@CPHT</w:t>
      </w:r>
    </w:p>
    <w:p w14:paraId="1379D8D7" w14:textId="75F9A26A" w:rsidR="00E15188" w:rsidRDefault="00E15188" w:rsidP="00375DBD">
      <w:pPr>
        <w:pStyle w:val="NumberedBulletPACKT"/>
      </w:pPr>
      <w:r>
        <w:lastRenderedPageBreak/>
        <w:t>Set</w:t>
      </w:r>
      <w:r w:rsidR="00375DBD">
        <w:t xml:space="preserve"> </w:t>
      </w:r>
      <w:r>
        <w:t>up</w:t>
      </w:r>
      <w:r w:rsidR="00375DBD">
        <w:t xml:space="preserve"> </w:t>
      </w:r>
      <w:r>
        <w:t>SSL</w:t>
      </w:r>
      <w:r w:rsidR="00375DBD">
        <w:t xml:space="preserve"> </w:t>
      </w:r>
      <w:r>
        <w:t>for</w:t>
      </w:r>
      <w:r w:rsidR="00375DBD">
        <w:t xml:space="preserve"> </w:t>
      </w:r>
      <w:r>
        <w:t>a</w:t>
      </w:r>
      <w:r w:rsidR="00375DBD">
        <w:t xml:space="preserve"> </w:t>
      </w:r>
      <w:r>
        <w:t>default</w:t>
      </w:r>
      <w:r w:rsidR="00375DBD">
        <w:t xml:space="preserve"> </w:t>
      </w:r>
      <w:r>
        <w:t>site:</w:t>
      </w:r>
    </w:p>
    <w:p w14:paraId="44806B13" w14:textId="4C8F3E4D" w:rsidR="00E15188" w:rsidRDefault="00E15188" w:rsidP="00A57B9E">
      <w:pPr>
        <w:pStyle w:val="CodeWithinBulletsEndPACKT"/>
      </w:pPr>
      <w:r>
        <w:t>New-</w:t>
      </w:r>
      <w:proofErr w:type="spellStart"/>
      <w:r>
        <w:t>WebBinding</w:t>
      </w:r>
      <w:proofErr w:type="spellEnd"/>
      <w:r w:rsidR="00375DBD">
        <w:t xml:space="preserve"> </w:t>
      </w:r>
      <w:r>
        <w:t>-Name</w:t>
      </w:r>
      <w:r w:rsidR="00375DBD">
        <w:t xml:space="preserve"> </w:t>
      </w:r>
      <w:r>
        <w:t>'Default</w:t>
      </w:r>
      <w:r w:rsidR="00375DBD">
        <w:t xml:space="preserve"> </w:t>
      </w:r>
      <w:r>
        <w:t>Web</w:t>
      </w:r>
      <w:r w:rsidR="00375DBD">
        <w:t xml:space="preserve"> </w:t>
      </w:r>
      <w:r>
        <w:t>Site'</w:t>
      </w:r>
      <w:r w:rsidR="00375DBD">
        <w:t xml:space="preserve"> </w:t>
      </w:r>
      <w:r>
        <w:t>-Protocol</w:t>
      </w:r>
      <w:r w:rsidR="00375DBD">
        <w:t xml:space="preserve"> </w:t>
      </w:r>
      <w:r>
        <w:t>https</w:t>
      </w:r>
      <w:r w:rsidR="00375DBD">
        <w:t xml:space="preserve"> </w:t>
      </w:r>
      <w:r>
        <w:t>-Port</w:t>
      </w:r>
      <w:r w:rsidR="00375DBD">
        <w:t xml:space="preserve"> </w:t>
      </w:r>
      <w:r>
        <w:t>443</w:t>
      </w:r>
    </w:p>
    <w:p w14:paraId="0D988FDF" w14:textId="435218A0" w:rsidR="00E15188" w:rsidRDefault="00E15188" w:rsidP="00A57B9E">
      <w:pPr>
        <w:pStyle w:val="CodeWithinBulletsEndPACKT"/>
      </w:pPr>
      <w:r>
        <w:t>$</w:t>
      </w:r>
      <w:proofErr w:type="spellStart"/>
      <w:r>
        <w:t>SslCert</w:t>
      </w:r>
      <w:proofErr w:type="spellEnd"/>
      <w:r w:rsidR="00375DBD">
        <w:t xml:space="preserve"> </w:t>
      </w:r>
      <w:r>
        <w:t>|</w:t>
      </w:r>
      <w:r w:rsidR="00375DBD">
        <w:t xml:space="preserve"> </w:t>
      </w:r>
      <w:r>
        <w:t>New-Item</w:t>
      </w:r>
      <w:r w:rsidR="00375DBD">
        <w:t xml:space="preserve"> </w:t>
      </w:r>
      <w:r>
        <w:t>-Path</w:t>
      </w:r>
      <w:r w:rsidR="00375DBD">
        <w:t xml:space="preserve"> </w:t>
      </w:r>
      <w:r>
        <w:t>IIS:\</w:t>
      </w:r>
      <w:proofErr w:type="spellStart"/>
      <w:r>
        <w:t>SslBindings</w:t>
      </w:r>
      <w:proofErr w:type="spellEnd"/>
      <w:r>
        <w:t>\0.0.0.0!443</w:t>
      </w:r>
    </w:p>
    <w:p w14:paraId="30D41AEE" w14:textId="13138CC0" w:rsidR="00E15188" w:rsidRDefault="00E15188" w:rsidP="00375DBD">
      <w:pPr>
        <w:pStyle w:val="NumberedBulletPACKT"/>
      </w:pPr>
      <w:r>
        <w:t>Remove</w:t>
      </w:r>
      <w:r w:rsidR="00375DBD">
        <w:t xml:space="preserve"> </w:t>
      </w:r>
      <w:r>
        <w:t>the</w:t>
      </w:r>
      <w:r w:rsidR="00375DBD">
        <w:t xml:space="preserve"> </w:t>
      </w:r>
      <w:r>
        <w:t>certificate</w:t>
      </w:r>
      <w:r w:rsidR="00375DBD">
        <w:t xml:space="preserve"> </w:t>
      </w:r>
      <w:r>
        <w:t>from</w:t>
      </w:r>
      <w:r w:rsidR="00375DBD">
        <w:t xml:space="preserve"> </w:t>
      </w:r>
      <w:r w:rsidRPr="00A57B9E">
        <w:rPr>
          <w:rStyle w:val="CodeInTextPACKT"/>
        </w:rPr>
        <w:t>SRV1</w:t>
      </w:r>
      <w:r>
        <w:t>:</w:t>
      </w:r>
    </w:p>
    <w:p w14:paraId="5419E9C9" w14:textId="6CC684D6" w:rsidR="00E15188" w:rsidRDefault="00E15188" w:rsidP="00A57B9E">
      <w:pPr>
        <w:pStyle w:val="CodeWithinBulletsEndPACKT"/>
      </w:pPr>
      <w:r>
        <w:t>Get-</w:t>
      </w:r>
      <w:proofErr w:type="spellStart"/>
      <w:r>
        <w:t>ChildItem</w:t>
      </w:r>
      <w:proofErr w:type="spellEnd"/>
      <w:r w:rsidR="00375DBD">
        <w:t xml:space="preserve"> </w:t>
      </w:r>
      <w:r>
        <w:t>Cert:\</w:t>
      </w:r>
      <w:proofErr w:type="spellStart"/>
      <w:r>
        <w:t>LocalMachine</w:t>
      </w:r>
      <w:proofErr w:type="spellEnd"/>
      <w:r>
        <w:t>\My</w:t>
      </w:r>
      <w:r w:rsidR="00375DBD">
        <w:t xml:space="preserve">   </w:t>
      </w:r>
      <w:r>
        <w:t>|</w:t>
      </w:r>
    </w:p>
    <w:p w14:paraId="012AAF3F" w14:textId="28C0C460" w:rsidR="00E15188" w:rsidRDefault="00375DBD" w:rsidP="00A57B9E">
      <w:pPr>
        <w:pStyle w:val="CodeWithinBulletsEndPACKT"/>
      </w:pPr>
      <w:r>
        <w:t xml:space="preserve">  </w:t>
      </w:r>
      <w:r w:rsidR="00E15188">
        <w:t>Where-Object</w:t>
      </w:r>
      <w:r>
        <w:t xml:space="preserve"> </w:t>
      </w:r>
      <w:r w:rsidR="00E15188">
        <w:t>Subject</w:t>
      </w:r>
      <w:r>
        <w:t xml:space="preserve"> </w:t>
      </w:r>
      <w:r w:rsidR="00E15188">
        <w:t>-Match</w:t>
      </w:r>
      <w:r>
        <w:t xml:space="preserve"> </w:t>
      </w:r>
      <w:r w:rsidR="00E15188">
        <w:t>'SRV1.RESKIT.ORG'</w:t>
      </w:r>
      <w:r>
        <w:t xml:space="preserve"> </w:t>
      </w:r>
      <w:r w:rsidR="00E15188">
        <w:t>|</w:t>
      </w:r>
    </w:p>
    <w:p w14:paraId="5D91B497" w14:textId="1B7808C2" w:rsidR="00E15188" w:rsidRDefault="00375DBD" w:rsidP="00A57B9E">
      <w:pPr>
        <w:pStyle w:val="CodeWithinBulletsEndPACKT"/>
      </w:pPr>
      <w:r>
        <w:t xml:space="preserve">    </w:t>
      </w:r>
      <w:r w:rsidR="00E15188">
        <w:t>Remove-Item</w:t>
      </w:r>
      <w:r>
        <w:t xml:space="preserve"> </w:t>
      </w:r>
      <w:r w:rsidR="00E15188">
        <w:t>-Force</w:t>
      </w:r>
    </w:p>
    <w:p w14:paraId="39C9E13E" w14:textId="27C213D2" w:rsidR="00E15188" w:rsidRDefault="00E15188" w:rsidP="00375DBD">
      <w:pPr>
        <w:pStyle w:val="NumberedBulletPACKT"/>
      </w:pPr>
      <w:r>
        <w:t>Now,</w:t>
      </w:r>
      <w:r w:rsidR="00375DBD">
        <w:t xml:space="preserve"> </w:t>
      </w:r>
      <w:r>
        <w:t>view</w:t>
      </w:r>
      <w:r w:rsidR="00375DBD">
        <w:t xml:space="preserve"> </w:t>
      </w:r>
      <w:r>
        <w:t>the</w:t>
      </w:r>
      <w:r w:rsidR="00375DBD">
        <w:t xml:space="preserve"> </w:t>
      </w:r>
      <w:r>
        <w:t>website</w:t>
      </w:r>
      <w:r w:rsidR="00375DBD">
        <w:t xml:space="preserve"> </w:t>
      </w:r>
      <w:r>
        <w:t>with</w:t>
      </w:r>
      <w:r w:rsidR="00375DBD">
        <w:t xml:space="preserve"> </w:t>
      </w:r>
      <w:r>
        <w:t>SSL,</w:t>
      </w:r>
      <w:r w:rsidR="00375DBD">
        <w:t xml:space="preserve"> </w:t>
      </w:r>
      <w:r>
        <w:t>as</w:t>
      </w:r>
      <w:r w:rsidR="00375DBD">
        <w:t xml:space="preserve"> </w:t>
      </w:r>
      <w:r>
        <w:t>follows:</w:t>
      </w:r>
    </w:p>
    <w:p w14:paraId="10D2EB68" w14:textId="750B57AC" w:rsidR="00E15188" w:rsidRDefault="00E15188" w:rsidP="00A57B9E">
      <w:pPr>
        <w:pStyle w:val="CodeWithinBulletsEndPACKT"/>
      </w:pPr>
      <w:r>
        <w:t>$</w:t>
      </w:r>
      <w:proofErr w:type="gramStart"/>
      <w:r>
        <w:t>IE</w:t>
      </w:r>
      <w:r w:rsidR="00375DBD">
        <w:t xml:space="preserve">  </w:t>
      </w:r>
      <w:r>
        <w:t>=</w:t>
      </w:r>
      <w:proofErr w:type="gramEnd"/>
      <w:r w:rsidR="00375DBD">
        <w:t xml:space="preserve"> </w:t>
      </w:r>
      <w:r>
        <w:t>New-Object</w:t>
      </w:r>
      <w:r w:rsidR="00375DBD">
        <w:t xml:space="preserve"> </w:t>
      </w:r>
      <w:r>
        <w:t>-</w:t>
      </w:r>
      <w:proofErr w:type="spellStart"/>
      <w:r>
        <w:t>ComObject</w:t>
      </w:r>
      <w:proofErr w:type="spellEnd"/>
      <w:r w:rsidR="00375DBD">
        <w:t xml:space="preserve"> </w:t>
      </w:r>
      <w:proofErr w:type="spellStart"/>
      <w:r>
        <w:t>InterNetExplorer.Application</w:t>
      </w:r>
      <w:proofErr w:type="spellEnd"/>
    </w:p>
    <w:p w14:paraId="069DAD22" w14:textId="0BBC05C9" w:rsidR="00E15188" w:rsidRDefault="00E15188" w:rsidP="00A57B9E">
      <w:pPr>
        <w:pStyle w:val="CodeWithinBulletsEndPACKT"/>
      </w:pPr>
      <w:r>
        <w:t>$URL</w:t>
      </w:r>
      <w:r w:rsidR="00375DBD">
        <w:t xml:space="preserve"> </w:t>
      </w:r>
      <w:r>
        <w:t>=</w:t>
      </w:r>
      <w:r w:rsidR="00375DBD">
        <w:t xml:space="preserve"> </w:t>
      </w:r>
      <w:r>
        <w:t>'HTTPS://SRV1.Reskit.Org/'</w:t>
      </w:r>
    </w:p>
    <w:p w14:paraId="6A07953D" w14:textId="77777777" w:rsidR="00E15188" w:rsidRDefault="00E15188" w:rsidP="00A57B9E">
      <w:pPr>
        <w:pStyle w:val="CodeWithinBulletsEndPACKT"/>
      </w:pPr>
      <w:r>
        <w:t>$IE.Navigate2($URL)</w:t>
      </w:r>
    </w:p>
    <w:p w14:paraId="3FF54596" w14:textId="6CED8239" w:rsidR="00E15188" w:rsidRDefault="00E15188" w:rsidP="00A57B9E">
      <w:pPr>
        <w:pStyle w:val="CodeWithinBulletsEndPACKT"/>
      </w:pPr>
      <w:r>
        <w:t>$</w:t>
      </w:r>
      <w:proofErr w:type="spellStart"/>
      <w:r>
        <w:t>IE.Visible</w:t>
      </w:r>
      <w:proofErr w:type="spellEnd"/>
      <w:r w:rsidR="00375DBD">
        <w:t xml:space="preserve"> </w:t>
      </w:r>
      <w:r>
        <w:t>=</w:t>
      </w:r>
      <w:r w:rsidR="00375DBD">
        <w:t xml:space="preserve"> </w:t>
      </w:r>
      <w:r>
        <w:t>$true</w:t>
      </w:r>
    </w:p>
    <w:p w14:paraId="3F7B7212" w14:textId="51439003" w:rsidR="00E15188" w:rsidRPr="00A57B9E" w:rsidRDefault="00E15188" w:rsidP="00A57B9E">
      <w:pPr>
        <w:pStyle w:val="Heading2"/>
      </w:pPr>
      <w:r w:rsidRPr="00A57B9E">
        <w:t>How</w:t>
      </w:r>
      <w:r w:rsidR="00375DBD">
        <w:t xml:space="preserve"> </w:t>
      </w:r>
      <w:r w:rsidRPr="00A57B9E">
        <w:t>it</w:t>
      </w:r>
      <w:r w:rsidR="00375DBD">
        <w:t xml:space="preserve"> </w:t>
      </w:r>
      <w:r w:rsidRPr="00A57B9E">
        <w:t>works…</w:t>
      </w:r>
    </w:p>
    <w:p w14:paraId="7DD3E990" w14:textId="1BBEA6D1" w:rsidR="00E15188" w:rsidRDefault="00E15188" w:rsidP="00375DBD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1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remove</w:t>
      </w:r>
      <w:r w:rsidR="00375DBD">
        <w:t xml:space="preserve"> </w:t>
      </w:r>
      <w:r>
        <w:t>all</w:t>
      </w:r>
      <w:r w:rsidR="00375DBD">
        <w:t xml:space="preserve"> </w:t>
      </w:r>
      <w:r>
        <w:t>certificates</w:t>
      </w:r>
      <w:r w:rsidR="00375DBD">
        <w:t xml:space="preserve"> </w:t>
      </w:r>
      <w:r>
        <w:t>from</w:t>
      </w:r>
      <w:r w:rsidR="00375DBD">
        <w:t xml:space="preserve"> </w:t>
      </w:r>
      <w:r>
        <w:t>the</w:t>
      </w:r>
      <w:r w:rsidR="00375DBD">
        <w:t xml:space="preserve"> </w:t>
      </w:r>
      <w:proofErr w:type="spellStart"/>
      <w:r>
        <w:t>LocalMachine's</w:t>
      </w:r>
      <w:proofErr w:type="spellEnd"/>
      <w:r w:rsidR="00375DBD">
        <w:t xml:space="preserve"> </w:t>
      </w:r>
      <w:r w:rsidRPr="00A57B9E">
        <w:rPr>
          <w:rStyle w:val="CodeInTextPACKT"/>
        </w:rPr>
        <w:t>MY</w:t>
      </w:r>
      <w:r w:rsidR="00375DBD">
        <w:t xml:space="preserve"> </w:t>
      </w:r>
      <w:r>
        <w:t>certificate</w:t>
      </w:r>
      <w:r w:rsidR="00375DBD">
        <w:t xml:space="preserve"> </w:t>
      </w:r>
      <w:r>
        <w:t>store.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2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remove</w:t>
      </w:r>
      <w:r w:rsidR="00375DBD">
        <w:t xml:space="preserve"> </w:t>
      </w:r>
      <w:r>
        <w:t>any</w:t>
      </w:r>
      <w:r w:rsidR="00375DBD">
        <w:t xml:space="preserve"> </w:t>
      </w:r>
      <w:r>
        <w:t>SSL</w:t>
      </w:r>
      <w:r w:rsidR="00375DBD">
        <w:t xml:space="preserve"> </w:t>
      </w:r>
      <w:r>
        <w:t>bindings</w:t>
      </w:r>
      <w:r w:rsidR="00375DBD">
        <w:t xml:space="preserve"> </w:t>
      </w:r>
      <w:r>
        <w:t>for</w:t>
      </w:r>
      <w:r w:rsidR="00375DBD">
        <w:t xml:space="preserve"> </w:t>
      </w:r>
      <w:r w:rsidRPr="00A57B9E">
        <w:rPr>
          <w:rStyle w:val="CodeInTextPACKT"/>
        </w:rPr>
        <w:t>SRV1</w:t>
      </w:r>
      <w:r>
        <w:t>.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3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create</w:t>
      </w:r>
      <w:r w:rsidR="00375DBD">
        <w:t xml:space="preserve"> </w:t>
      </w:r>
      <w:r>
        <w:t>a</w:t>
      </w:r>
      <w:r w:rsidR="00375DBD">
        <w:t xml:space="preserve"> </w:t>
      </w:r>
      <w:r>
        <w:t>new</w:t>
      </w:r>
      <w:r w:rsidR="00375DBD">
        <w:t xml:space="preserve"> </w:t>
      </w:r>
      <w:r>
        <w:t>folder</w:t>
      </w:r>
      <w:r w:rsidR="00375DBD">
        <w:t xml:space="preserve"> </w:t>
      </w:r>
      <w:r>
        <w:t>to</w:t>
      </w:r>
      <w:r w:rsidR="00375DBD">
        <w:t xml:space="preserve"> </w:t>
      </w:r>
      <w:r>
        <w:t>hold</w:t>
      </w:r>
      <w:r w:rsidR="00375DBD">
        <w:t xml:space="preserve"> </w:t>
      </w:r>
      <w:r>
        <w:t>centrally</w:t>
      </w:r>
      <w:r w:rsidR="00375DBD">
        <w:t xml:space="preserve"> </w:t>
      </w:r>
      <w:r>
        <w:t>provided</w:t>
      </w:r>
      <w:r w:rsidR="00375DBD">
        <w:t xml:space="preserve"> </w:t>
      </w:r>
      <w:proofErr w:type="gramStart"/>
      <w:r>
        <w:t>certificates,</w:t>
      </w:r>
      <w:r w:rsidR="00375DBD">
        <w:t xml:space="preserve"> </w:t>
      </w:r>
      <w:r>
        <w:t>and</w:t>
      </w:r>
      <w:proofErr w:type="gramEnd"/>
      <w:r w:rsidR="00375DBD">
        <w:t xml:space="preserve"> </w:t>
      </w:r>
      <w:r>
        <w:t>share</w:t>
      </w:r>
      <w:r w:rsidR="00375DBD">
        <w:t xml:space="preserve"> </w:t>
      </w:r>
      <w:r>
        <w:t>it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DC1</w:t>
      </w:r>
      <w:r>
        <w:t>.</w:t>
      </w:r>
      <w:r w:rsidR="00375DBD">
        <w:t xml:space="preserve"> </w:t>
      </w:r>
      <w:r>
        <w:t>These</w:t>
      </w:r>
      <w:r w:rsidR="00375DBD">
        <w:t xml:space="preserve"> </w:t>
      </w:r>
      <w:r>
        <w:t>three</w:t>
      </w:r>
      <w:r w:rsidR="00375DBD">
        <w:t xml:space="preserve"> </w:t>
      </w:r>
      <w:r>
        <w:t>steps</w:t>
      </w:r>
      <w:r w:rsidR="00375DBD">
        <w:t xml:space="preserve"> </w:t>
      </w:r>
      <w:r>
        <w:t>produce</w:t>
      </w:r>
      <w:r w:rsidR="00375DBD">
        <w:t xml:space="preserve"> </w:t>
      </w:r>
      <w:r>
        <w:t>no</w:t>
      </w:r>
      <w:r w:rsidR="00375DBD">
        <w:t xml:space="preserve"> </w:t>
      </w:r>
      <w:r>
        <w:t>output.</w:t>
      </w:r>
    </w:p>
    <w:p w14:paraId="45B42F06" w14:textId="59BBEAB6" w:rsidR="00E15188" w:rsidRDefault="00E15188" w:rsidP="00375DBD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4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check</w:t>
      </w:r>
      <w:r w:rsidR="00375DBD">
        <w:t xml:space="preserve"> </w:t>
      </w:r>
      <w:r>
        <w:t>the</w:t>
      </w:r>
      <w:r w:rsidR="00375DBD">
        <w:t xml:space="preserve"> </w:t>
      </w:r>
      <w:r>
        <w:t>contents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\\DC1\SSLCertShare</w:t>
      </w:r>
      <w:r w:rsidR="00375DBD">
        <w:t xml:space="preserve"> </w:t>
      </w:r>
      <w:r>
        <w:t>share,</w:t>
      </w:r>
      <w:r w:rsidR="00375DBD">
        <w:t xml:space="preserve"> </w:t>
      </w:r>
      <w:r>
        <w:t>which</w:t>
      </w:r>
      <w:r w:rsidR="00375DBD">
        <w:t xml:space="preserve"> </w:t>
      </w:r>
      <w:r>
        <w:t>looks</w:t>
      </w:r>
      <w:r w:rsidR="00375DBD">
        <w:t xml:space="preserve"> </w:t>
      </w:r>
      <w:r>
        <w:t>like</w:t>
      </w:r>
      <w:r w:rsidR="00375DBD">
        <w:t xml:space="preserve"> </w:t>
      </w:r>
      <w:r>
        <w:t>this:</w:t>
      </w:r>
    </w:p>
    <w:p w14:paraId="2C7CE0CF" w14:textId="6CE049E9" w:rsidR="00E15188" w:rsidRDefault="00E15188" w:rsidP="00375DBD">
      <w:pPr>
        <w:pStyle w:val="FigurePACKT"/>
      </w:pPr>
      <w:r>
        <w:rPr>
          <w:noProof/>
        </w:rPr>
        <w:drawing>
          <wp:inline distT="0" distB="0" distL="0" distR="0" wp14:anchorId="4B703665" wp14:editId="280898F2">
            <wp:extent cx="5943600" cy="1505585"/>
            <wp:effectExtent l="0" t="0" r="0" b="0"/>
            <wp:docPr id="42" name="Picture 42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20B1" w14:textId="6C80355B" w:rsidR="00E15188" w:rsidRDefault="00E15188" w:rsidP="00375DBD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5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create</w:t>
      </w:r>
      <w:r w:rsidR="00375DBD">
        <w:t xml:space="preserve"> </w:t>
      </w:r>
      <w:r>
        <w:t>a</w:t>
      </w:r>
      <w:r w:rsidR="00375DBD">
        <w:t xml:space="preserve"> </w:t>
      </w:r>
      <w:r>
        <w:t>self-signed</w:t>
      </w:r>
      <w:r w:rsidR="00375DBD">
        <w:t xml:space="preserve"> </w:t>
      </w:r>
      <w:r>
        <w:t>certificate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proofErr w:type="spellStart"/>
      <w:r w:rsidRPr="00A57B9E">
        <w:rPr>
          <w:rStyle w:val="CodeInTextPACKT"/>
        </w:rPr>
        <w:t>LocalMachine</w:t>
      </w:r>
      <w:proofErr w:type="spellEnd"/>
      <w:r w:rsidRPr="00A57B9E">
        <w:rPr>
          <w:rStyle w:val="CodeInTextPACKT"/>
        </w:rPr>
        <w:t>\MY</w:t>
      </w:r>
      <w:r w:rsidR="00375DBD">
        <w:t xml:space="preserve"> </w:t>
      </w:r>
      <w:r>
        <w:t>certificate</w:t>
      </w:r>
      <w:r w:rsidR="00375DBD">
        <w:t xml:space="preserve"> </w:t>
      </w:r>
      <w:r>
        <w:t>store.</w:t>
      </w:r>
      <w:r w:rsidR="00375DBD">
        <w:t xml:space="preserve"> </w:t>
      </w:r>
      <w:r>
        <w:t>This</w:t>
      </w:r>
      <w:r w:rsidR="00375DBD">
        <w:t xml:space="preserve"> </w:t>
      </w:r>
      <w:r>
        <w:t>certificate</w:t>
      </w:r>
      <w:r w:rsidR="00375DBD">
        <w:t xml:space="preserve"> </w:t>
      </w:r>
      <w:r>
        <w:t>is</w:t>
      </w:r>
      <w:r w:rsidR="00375DBD">
        <w:t xml:space="preserve"> </w:t>
      </w:r>
      <w:r>
        <w:t>then</w:t>
      </w:r>
      <w:r w:rsidR="00375DBD">
        <w:t xml:space="preserve"> </w:t>
      </w:r>
      <w:r>
        <w:t>copied</w:t>
      </w:r>
      <w:r w:rsidR="00375DBD">
        <w:t xml:space="preserve"> </w:t>
      </w:r>
      <w:r>
        <w:t>into</w:t>
      </w:r>
      <w:r w:rsidR="00375DBD">
        <w:t xml:space="preserve"> </w:t>
      </w:r>
      <w:r>
        <w:t>the</w:t>
      </w:r>
      <w:r w:rsidR="00375DBD">
        <w:t xml:space="preserve"> </w:t>
      </w:r>
      <w:proofErr w:type="spellStart"/>
      <w:r w:rsidRPr="00A57B9E">
        <w:rPr>
          <w:rStyle w:val="CodeInTextPACKT"/>
        </w:rPr>
        <w:t>LocalMachine</w:t>
      </w:r>
      <w:proofErr w:type="spellEnd"/>
      <w:r w:rsidRPr="00A57B9E">
        <w:rPr>
          <w:rStyle w:val="CodeInTextPACKT"/>
        </w:rPr>
        <w:t>\Root</w:t>
      </w:r>
      <w:r w:rsidR="00375DBD">
        <w:t xml:space="preserve"> </w:t>
      </w:r>
      <w:r>
        <w:t>certificate</w:t>
      </w:r>
      <w:r w:rsidR="00375DBD">
        <w:t xml:space="preserve"> </w:t>
      </w:r>
      <w:r>
        <w:t>share.</w:t>
      </w:r>
      <w:r w:rsidR="00375DBD">
        <w:t xml:space="preserve"> </w:t>
      </w:r>
      <w:r>
        <w:t>This</w:t>
      </w:r>
      <w:r w:rsidR="00375DBD">
        <w:t xml:space="preserve"> </w:t>
      </w:r>
      <w:r>
        <w:t>step</w:t>
      </w:r>
      <w:r w:rsidR="00375DBD">
        <w:t xml:space="preserve"> </w:t>
      </w:r>
      <w:r>
        <w:t>produces</w:t>
      </w:r>
      <w:r w:rsidR="00375DBD">
        <w:t xml:space="preserve"> </w:t>
      </w:r>
      <w:r>
        <w:t>no</w:t>
      </w:r>
      <w:r w:rsidR="00375DBD">
        <w:t xml:space="preserve"> </w:t>
      </w:r>
      <w:r>
        <w:t>output.</w:t>
      </w:r>
    </w:p>
    <w:p w14:paraId="37F808AF" w14:textId="7EFC2AFA" w:rsidR="00E15188" w:rsidRDefault="00E15188" w:rsidP="00375DBD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6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export</w:t>
      </w:r>
      <w:r w:rsidR="00375DBD">
        <w:t xml:space="preserve"> </w:t>
      </w:r>
      <w:r>
        <w:t>the</w:t>
      </w:r>
      <w:r w:rsidR="00375DBD">
        <w:t xml:space="preserve"> </w:t>
      </w:r>
      <w:r>
        <w:t>newly</w:t>
      </w:r>
      <w:r w:rsidR="00375DBD">
        <w:t xml:space="preserve"> </w:t>
      </w:r>
      <w:r>
        <w:t>created</w:t>
      </w:r>
      <w:r w:rsidR="00375DBD">
        <w:t xml:space="preserve"> </w:t>
      </w:r>
      <w:r>
        <w:t>self-signed</w:t>
      </w:r>
      <w:r w:rsidR="00375DBD">
        <w:t xml:space="preserve"> </w:t>
      </w:r>
      <w:r>
        <w:t>certificate</w:t>
      </w:r>
      <w:r w:rsidR="00375DBD">
        <w:t xml:space="preserve"> </w:t>
      </w:r>
      <w:r>
        <w:t>to</w:t>
      </w:r>
      <w:r w:rsidR="00375DBD">
        <w:t xml:space="preserve"> </w:t>
      </w:r>
      <w:r>
        <w:t>a</w:t>
      </w:r>
      <w:r w:rsidR="00375DBD">
        <w:t xml:space="preserve"> </w:t>
      </w:r>
      <w:r>
        <w:t>PFX</w:t>
      </w:r>
      <w:r w:rsidR="00375DBD">
        <w:t xml:space="preserve"> </w:t>
      </w:r>
      <w:r>
        <w:t>file,</w:t>
      </w:r>
      <w:r w:rsidR="00375DBD">
        <w:t xml:space="preserve"> </w:t>
      </w:r>
      <w:r>
        <w:t>which</w:t>
      </w:r>
      <w:r w:rsidR="00375DBD">
        <w:t xml:space="preserve"> </w:t>
      </w:r>
      <w:r>
        <w:t>looks</w:t>
      </w:r>
      <w:r w:rsidR="00375DBD">
        <w:t xml:space="preserve"> </w:t>
      </w:r>
      <w:r>
        <w:t>like</w:t>
      </w:r>
      <w:r w:rsidR="00375DBD">
        <w:t xml:space="preserve"> </w:t>
      </w:r>
      <w:r>
        <w:t>this:</w:t>
      </w:r>
    </w:p>
    <w:p w14:paraId="4171E802" w14:textId="7BE74460" w:rsidR="00E15188" w:rsidRDefault="00E15188" w:rsidP="00375DBD">
      <w:pPr>
        <w:pStyle w:val="FigurePACKT"/>
      </w:pPr>
      <w:r>
        <w:rPr>
          <w:noProof/>
        </w:rPr>
        <w:drawing>
          <wp:inline distT="0" distB="0" distL="0" distR="0" wp14:anchorId="2AE39F67" wp14:editId="6983AF41">
            <wp:extent cx="5943600" cy="1988185"/>
            <wp:effectExtent l="0" t="0" r="0" b="0"/>
            <wp:docPr id="41" name="Picture 41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E64AD" w14:textId="1FD5DC11" w:rsidR="00E15188" w:rsidRDefault="00E15188" w:rsidP="00375DBD">
      <w:pPr>
        <w:pStyle w:val="NormalPACKT"/>
      </w:pPr>
      <w:r>
        <w:lastRenderedPageBreak/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7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move</w:t>
      </w:r>
      <w:r w:rsidR="00375DBD">
        <w:t xml:space="preserve"> </w:t>
      </w:r>
      <w:r>
        <w:t>the</w:t>
      </w:r>
      <w:r w:rsidR="00375DBD">
        <w:t xml:space="preserve"> </w:t>
      </w:r>
      <w:r>
        <w:t>PFX</w:t>
      </w:r>
      <w:r w:rsidR="00375DBD">
        <w:t xml:space="preserve"> </w:t>
      </w:r>
      <w:r>
        <w:t>file</w:t>
      </w:r>
      <w:r w:rsidR="00375DBD">
        <w:t xml:space="preserve"> </w:t>
      </w:r>
      <w:r>
        <w:t>containing</w:t>
      </w:r>
      <w:r w:rsidR="00375DBD">
        <w:t xml:space="preserve"> </w:t>
      </w:r>
      <w:r>
        <w:t>the</w:t>
      </w:r>
      <w:r w:rsidR="00375DBD">
        <w:t xml:space="preserve"> </w:t>
      </w:r>
      <w:r>
        <w:t>certificate</w:t>
      </w:r>
      <w:r w:rsidR="00375DBD">
        <w:t xml:space="preserve"> </w:t>
      </w:r>
      <w:r>
        <w:t>to</w:t>
      </w:r>
      <w:r w:rsidR="00375DBD">
        <w:t xml:space="preserve"> </w:t>
      </w:r>
      <w:r>
        <w:t>the</w:t>
      </w:r>
      <w:r w:rsidR="00375DBD">
        <w:t xml:space="preserve"> </w:t>
      </w:r>
      <w:proofErr w:type="spellStart"/>
      <w:r w:rsidRPr="00A57B9E">
        <w:rPr>
          <w:rStyle w:val="CodeInTextPACKT"/>
        </w:rPr>
        <w:t>SSLCertShare</w:t>
      </w:r>
      <w:proofErr w:type="spellEnd"/>
      <w:r w:rsidR="00375DBD">
        <w:t xml:space="preserve"> </w:t>
      </w:r>
      <w:r>
        <w:t>share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DC1</w:t>
      </w:r>
      <w:r>
        <w:t>.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8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install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Web-</w:t>
      </w:r>
      <w:proofErr w:type="spellStart"/>
      <w:r w:rsidRPr="00A57B9E">
        <w:rPr>
          <w:rStyle w:val="CodeInTextPACKT"/>
        </w:rPr>
        <w:t>CertProvider</w:t>
      </w:r>
      <w:proofErr w:type="spellEnd"/>
      <w:r w:rsidR="00375DBD">
        <w:t xml:space="preserve"> </w:t>
      </w:r>
      <w:r>
        <w:t>feature</w:t>
      </w:r>
      <w:r w:rsidR="00375DBD">
        <w:t xml:space="preserve"> </w:t>
      </w:r>
      <w:r>
        <w:t>to</w:t>
      </w:r>
      <w:r w:rsidR="00375DBD">
        <w:t xml:space="preserve"> </w:t>
      </w:r>
      <w:r w:rsidRPr="00A57B9E">
        <w:rPr>
          <w:rStyle w:val="CodeInTextPACKT"/>
        </w:rPr>
        <w:t>SRV1</w:t>
      </w:r>
      <w:r>
        <w:t>.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9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create</w:t>
      </w:r>
      <w:r w:rsidR="00375DBD">
        <w:t xml:space="preserve"> </w:t>
      </w:r>
      <w:r>
        <w:t>a</w:t>
      </w:r>
      <w:r w:rsidR="00375DBD">
        <w:t xml:space="preserve"> </w:t>
      </w:r>
      <w:r>
        <w:t>new</w:t>
      </w:r>
      <w:r w:rsidR="00375DBD">
        <w:t xml:space="preserve"> </w:t>
      </w:r>
      <w:r>
        <w:t>user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>
        <w:t>AD</w:t>
      </w:r>
      <w:r w:rsidR="00375DBD">
        <w:t xml:space="preserve"> </w:t>
      </w:r>
      <w:r>
        <w:t>for</w:t>
      </w:r>
      <w:r w:rsidR="00375DBD">
        <w:t xml:space="preserve"> </w:t>
      </w:r>
      <w:r>
        <w:t>certificate</w:t>
      </w:r>
      <w:r w:rsidR="00375DBD">
        <w:t xml:space="preserve"> </w:t>
      </w:r>
      <w:r>
        <w:t>sharing.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10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configure</w:t>
      </w:r>
      <w:r w:rsidR="00375DBD">
        <w:t xml:space="preserve"> </w:t>
      </w:r>
      <w:r>
        <w:t>the</w:t>
      </w:r>
      <w:r w:rsidR="00375DBD">
        <w:t xml:space="preserve"> </w:t>
      </w:r>
      <w:r>
        <w:t>SSL</w:t>
      </w:r>
      <w:r w:rsidR="00375DBD">
        <w:t xml:space="preserve"> </w:t>
      </w:r>
      <w:r>
        <w:t>CCS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>
        <w:t>registry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SRV1</w:t>
      </w:r>
      <w:r>
        <w:t>.</w:t>
      </w:r>
      <w:r w:rsidR="00375DBD">
        <w:t xml:space="preserve"> </w:t>
      </w:r>
      <w:r>
        <w:t>Then,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11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enable</w:t>
      </w:r>
      <w:r w:rsidR="00375DBD">
        <w:t xml:space="preserve"> </w:t>
      </w:r>
      <w:r>
        <w:t>the</w:t>
      </w:r>
      <w:r w:rsidR="00375DBD">
        <w:t xml:space="preserve"> </w:t>
      </w:r>
      <w:r>
        <w:t>SSL</w:t>
      </w:r>
      <w:r w:rsidR="00375DBD">
        <w:t xml:space="preserve"> </w:t>
      </w:r>
      <w:r>
        <w:t>CCS.</w:t>
      </w:r>
      <w:r w:rsidR="00375DBD">
        <w:t xml:space="preserve"> </w:t>
      </w:r>
      <w:r>
        <w:t>These</w:t>
      </w:r>
      <w:r w:rsidR="00375DBD">
        <w:t xml:space="preserve"> </w:t>
      </w:r>
      <w:r>
        <w:t>five</w:t>
      </w:r>
      <w:r w:rsidR="00375DBD">
        <w:t xml:space="preserve"> </w:t>
      </w:r>
      <w:r>
        <w:t>steps</w:t>
      </w:r>
      <w:r w:rsidR="00375DBD">
        <w:t xml:space="preserve"> </w:t>
      </w:r>
      <w:r>
        <w:t>produce</w:t>
      </w:r>
      <w:r w:rsidR="00375DBD">
        <w:t xml:space="preserve"> </w:t>
      </w:r>
      <w:r>
        <w:t>no</w:t>
      </w:r>
      <w:r w:rsidR="00375DBD">
        <w:t xml:space="preserve"> </w:t>
      </w:r>
      <w:r>
        <w:t>output.</w:t>
      </w:r>
    </w:p>
    <w:p w14:paraId="73C9136A" w14:textId="0ADE2558" w:rsidR="00E15188" w:rsidRDefault="00E15188" w:rsidP="00375DBD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12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set</w:t>
      </w:r>
      <w:r w:rsidR="00375DBD">
        <w:t xml:space="preserve"> </w:t>
      </w:r>
      <w:r>
        <w:t>an</w:t>
      </w:r>
      <w:r w:rsidR="00375DBD">
        <w:t xml:space="preserve"> </w:t>
      </w:r>
      <w:r>
        <w:t>initial</w:t>
      </w:r>
      <w:r w:rsidR="00375DBD">
        <w:t xml:space="preserve"> </w:t>
      </w:r>
      <w:r>
        <w:t>web</w:t>
      </w:r>
      <w:r w:rsidR="00375DBD">
        <w:t xml:space="preserve"> </w:t>
      </w:r>
      <w:r>
        <w:t>binding,</w:t>
      </w:r>
      <w:r w:rsidR="00375DBD">
        <w:t xml:space="preserve"> </w:t>
      </w:r>
      <w:r>
        <w:t>which</w:t>
      </w:r>
      <w:r w:rsidR="00375DBD">
        <w:t xml:space="preserve"> </w:t>
      </w:r>
      <w:r>
        <w:t>looks</w:t>
      </w:r>
      <w:r w:rsidR="00375DBD">
        <w:t xml:space="preserve"> </w:t>
      </w:r>
      <w:r>
        <w:t>like</w:t>
      </w:r>
      <w:r w:rsidR="00375DBD">
        <w:t xml:space="preserve"> </w:t>
      </w:r>
      <w:r>
        <w:t>this:</w:t>
      </w:r>
    </w:p>
    <w:p w14:paraId="03FAD028" w14:textId="5154D839" w:rsidR="00E15188" w:rsidRDefault="00E15188" w:rsidP="00375DBD">
      <w:pPr>
        <w:pStyle w:val="FigurePACKT"/>
      </w:pPr>
      <w:r>
        <w:rPr>
          <w:noProof/>
        </w:rPr>
        <w:drawing>
          <wp:inline distT="0" distB="0" distL="0" distR="0" wp14:anchorId="7966FCAB" wp14:editId="46414730">
            <wp:extent cx="5943600" cy="1014730"/>
            <wp:effectExtent l="0" t="0" r="0" b="0"/>
            <wp:docPr id="40" name="Picture 40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051BE" w14:textId="3413E96A" w:rsidR="00E15188" w:rsidRDefault="00E15188" w:rsidP="00375DBD">
      <w:pPr>
        <w:pStyle w:val="NormalPACKT"/>
      </w:pPr>
      <w:r>
        <w:t>With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13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remove</w:t>
      </w:r>
      <w:r w:rsidR="00375DBD">
        <w:t xml:space="preserve"> </w:t>
      </w:r>
      <w:r>
        <w:t>the</w:t>
      </w:r>
      <w:r w:rsidR="00375DBD">
        <w:t xml:space="preserve"> </w:t>
      </w:r>
      <w:r>
        <w:t>certificate</w:t>
      </w:r>
      <w:r w:rsidR="00375DBD">
        <w:t xml:space="preserve"> </w:t>
      </w:r>
      <w:r>
        <w:t>from</w:t>
      </w:r>
      <w:r w:rsidR="00375DBD">
        <w:t xml:space="preserve"> </w:t>
      </w:r>
      <w:r>
        <w:t>the</w:t>
      </w:r>
      <w:r w:rsidR="00375DBD">
        <w:t xml:space="preserve"> </w:t>
      </w:r>
      <w:r>
        <w:t>local</w:t>
      </w:r>
      <w:r w:rsidR="00375DBD">
        <w:t xml:space="preserve"> </w:t>
      </w:r>
      <w:r>
        <w:t>certificate</w:t>
      </w:r>
      <w:r w:rsidR="00375DBD">
        <w:t xml:space="preserve"> </w:t>
      </w:r>
      <w:r>
        <w:t>store,</w:t>
      </w:r>
      <w:r w:rsidR="00375DBD">
        <w:t xml:space="preserve"> </w:t>
      </w:r>
      <w:r>
        <w:t>producing</w:t>
      </w:r>
      <w:r w:rsidR="00375DBD">
        <w:t xml:space="preserve"> </w:t>
      </w:r>
      <w:r>
        <w:t>no</w:t>
      </w:r>
      <w:r w:rsidR="00375DBD">
        <w:t xml:space="preserve"> </w:t>
      </w:r>
      <w:r>
        <w:t>output.</w:t>
      </w:r>
      <w:r w:rsidR="00375DBD">
        <w:t xml:space="preserve"> </w:t>
      </w:r>
      <w:r>
        <w:t>Finally,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14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use</w:t>
      </w:r>
      <w:r w:rsidR="00375DBD">
        <w:t xml:space="preserve"> </w:t>
      </w:r>
      <w:r>
        <w:t>Internet</w:t>
      </w:r>
      <w:r w:rsidR="00375DBD">
        <w:t xml:space="preserve"> </w:t>
      </w:r>
      <w:r>
        <w:t>Explorer</w:t>
      </w:r>
      <w:r w:rsidR="00375DBD">
        <w:t xml:space="preserve"> </w:t>
      </w:r>
      <w:r>
        <w:t>to</w:t>
      </w:r>
      <w:r w:rsidR="00375DBD">
        <w:t xml:space="preserve"> </w:t>
      </w:r>
      <w:r>
        <w:t>navigate</w:t>
      </w:r>
      <w:r w:rsidR="00375DBD">
        <w:t xml:space="preserve"> </w:t>
      </w:r>
      <w:r>
        <w:t>to</w:t>
      </w:r>
      <w:r w:rsidR="00375DBD">
        <w:t xml:space="preserve"> </w:t>
      </w:r>
      <w:r>
        <w:t>the</w:t>
      </w:r>
      <w:r w:rsidR="00375DBD">
        <w:t xml:space="preserve"> </w:t>
      </w:r>
      <w:r>
        <w:t>default</w:t>
      </w:r>
      <w:r w:rsidR="00375DBD">
        <w:t xml:space="preserve"> </w:t>
      </w:r>
      <w:r>
        <w:t>website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SRV1</w:t>
      </w:r>
      <w:r w:rsidR="00375DBD">
        <w:t xml:space="preserve"> </w:t>
      </w:r>
      <w:r>
        <w:t>using</w:t>
      </w:r>
      <w:r w:rsidR="00375DBD">
        <w:t xml:space="preserve"> </w:t>
      </w:r>
      <w:proofErr w:type="gramStart"/>
      <w:r w:rsidRPr="00A57B9E">
        <w:rPr>
          <w:rStyle w:val="CodeInTextPACKT"/>
        </w:rPr>
        <w:t>HTTPS:</w:t>
      </w:r>
      <w:r>
        <w:t>,</w:t>
      </w:r>
      <w:proofErr w:type="gramEnd"/>
      <w:r w:rsidR="00375DBD">
        <w:t xml:space="preserve"> </w:t>
      </w:r>
      <w:r>
        <w:t>which</w:t>
      </w:r>
      <w:r w:rsidR="00375DBD">
        <w:t xml:space="preserve"> </w:t>
      </w:r>
      <w:r>
        <w:t>looks</w:t>
      </w:r>
      <w:r w:rsidR="00375DBD">
        <w:t xml:space="preserve"> </w:t>
      </w:r>
      <w:r>
        <w:t>like</w:t>
      </w:r>
      <w:r w:rsidR="00375DBD">
        <w:t xml:space="preserve"> </w:t>
      </w:r>
      <w:r>
        <w:t>this:</w:t>
      </w:r>
    </w:p>
    <w:p w14:paraId="351CBD3E" w14:textId="24DC793A" w:rsidR="00E15188" w:rsidRDefault="00E15188" w:rsidP="00375DBD">
      <w:pPr>
        <w:pStyle w:val="FigurePACKT"/>
      </w:pPr>
      <w:r>
        <w:rPr>
          <w:noProof/>
        </w:rPr>
        <w:drawing>
          <wp:inline distT="0" distB="0" distL="0" distR="0" wp14:anchorId="7EF82C8B" wp14:editId="2D800F6C">
            <wp:extent cx="5943600" cy="3368040"/>
            <wp:effectExtent l="0" t="0" r="0" b="3810"/>
            <wp:docPr id="39" name="Picture 39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4B77C" w14:textId="24087CCD" w:rsidR="00E15188" w:rsidRPr="00A57B9E" w:rsidRDefault="00E15188" w:rsidP="00A57B9E">
      <w:pPr>
        <w:pStyle w:val="Heading2"/>
      </w:pPr>
      <w:r w:rsidRPr="00A57B9E">
        <w:t>There's</w:t>
      </w:r>
      <w:r w:rsidR="00375DBD">
        <w:t xml:space="preserve"> </w:t>
      </w:r>
      <w:r w:rsidRPr="00A57B9E">
        <w:t>more...</w:t>
      </w:r>
    </w:p>
    <w:p w14:paraId="264FE039" w14:textId="638C7E67" w:rsidR="00E15188" w:rsidRDefault="00E15188" w:rsidP="00375DBD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5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created</w:t>
      </w:r>
      <w:r w:rsidR="00375DBD">
        <w:t xml:space="preserve"> </w:t>
      </w:r>
      <w:r>
        <w:t>a</w:t>
      </w:r>
      <w:r w:rsidR="00375DBD">
        <w:t xml:space="preserve"> </w:t>
      </w:r>
      <w:r>
        <w:t>self-signed</w:t>
      </w:r>
      <w:r w:rsidR="00375DBD">
        <w:t xml:space="preserve"> </w:t>
      </w:r>
      <w:r>
        <w:t>certificate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proofErr w:type="spellStart"/>
      <w:r w:rsidRPr="00A57B9E">
        <w:rPr>
          <w:rStyle w:val="CodeInTextPACKT"/>
        </w:rPr>
        <w:t>LocalMachine</w:t>
      </w:r>
      <w:proofErr w:type="spellEnd"/>
      <w:r w:rsidRPr="00A57B9E">
        <w:rPr>
          <w:rStyle w:val="CodeInTextPACKT"/>
        </w:rPr>
        <w:t>\MY</w:t>
      </w:r>
      <w:r w:rsidR="00375DBD">
        <w:t xml:space="preserve"> </w:t>
      </w:r>
      <w:r>
        <w:t>certificate</w:t>
      </w:r>
      <w:r w:rsidR="00375DBD">
        <w:t xml:space="preserve"> </w:t>
      </w:r>
      <w:r>
        <w:t>store;</w:t>
      </w:r>
      <w:r w:rsidR="00375DBD">
        <w:t xml:space="preserve"> </w:t>
      </w:r>
      <w:r>
        <w:t>then,</w:t>
      </w:r>
      <w:r w:rsidR="00375DBD">
        <w:t xml:space="preserve"> </w:t>
      </w:r>
      <w:r>
        <w:t>you</w:t>
      </w:r>
      <w:r w:rsidR="00375DBD">
        <w:t xml:space="preserve"> </w:t>
      </w:r>
      <w:r>
        <w:t>copied</w:t>
      </w:r>
      <w:r w:rsidR="00375DBD">
        <w:t xml:space="preserve"> </w:t>
      </w:r>
      <w:r>
        <w:t>this</w:t>
      </w:r>
      <w:r w:rsidR="00375DBD">
        <w:t xml:space="preserve"> </w:t>
      </w:r>
      <w:r>
        <w:t>certificate</w:t>
      </w:r>
      <w:r w:rsidR="00375DBD">
        <w:t xml:space="preserve"> </w:t>
      </w:r>
      <w:r>
        <w:t>into</w:t>
      </w:r>
      <w:r w:rsidR="00375DBD">
        <w:t xml:space="preserve"> </w:t>
      </w:r>
      <w:r>
        <w:t>the</w:t>
      </w:r>
      <w:r w:rsidR="00375DBD">
        <w:t xml:space="preserve"> </w:t>
      </w:r>
      <w:proofErr w:type="spellStart"/>
      <w:r w:rsidRPr="00A57B9E">
        <w:rPr>
          <w:rStyle w:val="CodeInTextPACKT"/>
        </w:rPr>
        <w:t>LocalMachine</w:t>
      </w:r>
      <w:proofErr w:type="spellEnd"/>
      <w:r w:rsidRPr="00A57B9E">
        <w:rPr>
          <w:rStyle w:val="CodeInTextPACKT"/>
        </w:rPr>
        <w:t>\Root</w:t>
      </w:r>
      <w:r w:rsidR="00375DBD">
        <w:t xml:space="preserve"> </w:t>
      </w:r>
      <w:r>
        <w:t>certificate</w:t>
      </w:r>
      <w:r w:rsidR="00375DBD">
        <w:t xml:space="preserve"> </w:t>
      </w:r>
      <w:r>
        <w:t>share.</w:t>
      </w:r>
      <w:r w:rsidR="00375DBD">
        <w:t xml:space="preserve"> </w:t>
      </w:r>
      <w:r>
        <w:t>The</w:t>
      </w:r>
      <w:r w:rsidR="00375DBD">
        <w:t xml:space="preserve"> </w:t>
      </w:r>
      <w:r>
        <w:t>copy</w:t>
      </w:r>
      <w:r w:rsidR="00375DBD">
        <w:t xml:space="preserve"> </w:t>
      </w:r>
      <w:r>
        <w:t>operation</w:t>
      </w:r>
      <w:r w:rsidR="00375DBD">
        <w:t xml:space="preserve"> </w:t>
      </w:r>
      <w:r>
        <w:t>has</w:t>
      </w:r>
      <w:r w:rsidR="00375DBD">
        <w:t xml:space="preserve"> </w:t>
      </w:r>
      <w:r>
        <w:t>the</w:t>
      </w:r>
      <w:r w:rsidR="00375DBD">
        <w:t xml:space="preserve"> </w:t>
      </w:r>
      <w:r>
        <w:t>effect</w:t>
      </w:r>
      <w:r w:rsidR="00375DBD">
        <w:t xml:space="preserve"> </w:t>
      </w:r>
      <w:r>
        <w:t>of</w:t>
      </w:r>
      <w:r w:rsidR="00375DBD">
        <w:t xml:space="preserve"> </w:t>
      </w:r>
      <w:r>
        <w:t>making</w:t>
      </w:r>
      <w:r w:rsidR="00375DBD">
        <w:t xml:space="preserve"> </w:t>
      </w:r>
      <w:r w:rsidRPr="00A57B9E">
        <w:rPr>
          <w:rStyle w:val="CodeInTextPACKT"/>
        </w:rPr>
        <w:t>SRV1</w:t>
      </w:r>
      <w:r w:rsidR="00375DBD">
        <w:t xml:space="preserve"> </w:t>
      </w:r>
      <w:r>
        <w:t>trust</w:t>
      </w:r>
      <w:r w:rsidR="00375DBD">
        <w:t xml:space="preserve"> </w:t>
      </w:r>
      <w:r>
        <w:t>the</w:t>
      </w:r>
      <w:r w:rsidR="00375DBD">
        <w:t xml:space="preserve"> </w:t>
      </w:r>
      <w:r>
        <w:t>newly</w:t>
      </w:r>
      <w:r w:rsidR="00375DBD">
        <w:t xml:space="preserve"> </w:t>
      </w:r>
      <w:r>
        <w:t>created</w:t>
      </w:r>
      <w:r w:rsidR="00375DBD">
        <w:t xml:space="preserve"> </w:t>
      </w:r>
      <w:r>
        <w:t>certificate.</w:t>
      </w:r>
      <w:r w:rsidR="00375DBD">
        <w:t xml:space="preserve"> </w:t>
      </w:r>
      <w:r>
        <w:t>In</w:t>
      </w:r>
      <w:r w:rsidR="00375DBD">
        <w:t xml:space="preserve"> </w:t>
      </w:r>
      <w:r>
        <w:t>production,</w:t>
      </w:r>
      <w:r w:rsidR="00375DBD">
        <w:t xml:space="preserve"> </w:t>
      </w:r>
      <w:r>
        <w:t>you</w:t>
      </w:r>
      <w:r w:rsidR="00375DBD">
        <w:t xml:space="preserve"> </w:t>
      </w:r>
      <w:r>
        <w:t>would</w:t>
      </w:r>
      <w:r w:rsidR="00375DBD">
        <w:t xml:space="preserve"> </w:t>
      </w:r>
      <w:r>
        <w:t>create</w:t>
      </w:r>
      <w:r w:rsidR="00375DBD">
        <w:t xml:space="preserve"> </w:t>
      </w:r>
      <w:r>
        <w:t>a</w:t>
      </w:r>
      <w:r w:rsidR="00375DBD">
        <w:t xml:space="preserve"> </w:t>
      </w:r>
      <w:r>
        <w:t>certificate</w:t>
      </w:r>
      <w:r w:rsidR="00375DBD">
        <w:t xml:space="preserve"> </w:t>
      </w:r>
      <w:r>
        <w:t>from</w:t>
      </w:r>
      <w:r w:rsidR="00375DBD">
        <w:t xml:space="preserve"> </w:t>
      </w:r>
      <w:r>
        <w:t>a</w:t>
      </w:r>
      <w:r w:rsidR="00375DBD">
        <w:t xml:space="preserve"> </w:t>
      </w:r>
      <w:r>
        <w:t>trusted</w:t>
      </w:r>
      <w:r w:rsidR="00375DBD">
        <w:t xml:space="preserve"> </w:t>
      </w:r>
      <w:r>
        <w:t>Certificate</w:t>
      </w:r>
      <w:r w:rsidR="00375DBD">
        <w:t xml:space="preserve"> </w:t>
      </w:r>
      <w:r>
        <w:t>Authority</w:t>
      </w:r>
      <w:r w:rsidR="00375DBD">
        <w:t xml:space="preserve"> </w:t>
      </w:r>
      <w:r>
        <w:t>and</w:t>
      </w:r>
      <w:r w:rsidR="00375DBD">
        <w:t xml:space="preserve"> </w:t>
      </w:r>
      <w:r>
        <w:t>avoid</w:t>
      </w:r>
      <w:r w:rsidR="00375DBD">
        <w:t xml:space="preserve"> </w:t>
      </w:r>
      <w:r>
        <w:t>copying</w:t>
      </w:r>
      <w:r w:rsidR="00375DBD">
        <w:t xml:space="preserve"> </w:t>
      </w:r>
      <w:r>
        <w:t>the</w:t>
      </w:r>
      <w:r w:rsidR="00375DBD">
        <w:t xml:space="preserve"> </w:t>
      </w:r>
      <w:r>
        <w:t>certificate</w:t>
      </w:r>
      <w:r w:rsidR="00375DBD">
        <w:t xml:space="preserve"> </w:t>
      </w:r>
      <w:r>
        <w:t>(since</w:t>
      </w:r>
      <w:r w:rsidR="00375DBD">
        <w:t xml:space="preserve"> </w:t>
      </w:r>
      <w:r>
        <w:t>the</w:t>
      </w:r>
      <w:r w:rsidR="00375DBD">
        <w:t xml:space="preserve"> </w:t>
      </w:r>
      <w:r>
        <w:t>system</w:t>
      </w:r>
      <w:r w:rsidR="00375DBD">
        <w:t xml:space="preserve"> </w:t>
      </w:r>
      <w:r>
        <w:t>would</w:t>
      </w:r>
      <w:r w:rsidR="00375DBD">
        <w:t xml:space="preserve"> </w:t>
      </w:r>
      <w:r>
        <w:t>already</w:t>
      </w:r>
      <w:r w:rsidR="00375DBD">
        <w:t xml:space="preserve"> </w:t>
      </w:r>
      <w:r>
        <w:t>trust</w:t>
      </w:r>
      <w:r w:rsidR="00375DBD">
        <w:t xml:space="preserve"> </w:t>
      </w:r>
      <w:r>
        <w:t>that</w:t>
      </w:r>
      <w:r w:rsidR="00375DBD">
        <w:t xml:space="preserve"> </w:t>
      </w:r>
      <w:r>
        <w:t>CA).</w:t>
      </w:r>
    </w:p>
    <w:p w14:paraId="170CAD21" w14:textId="06A60880" w:rsidR="009F77B9" w:rsidRPr="00A57B9E" w:rsidRDefault="009F77B9" w:rsidP="00A57B9E">
      <w:pPr>
        <w:pStyle w:val="Heading1"/>
      </w:pPr>
      <w:r w:rsidRPr="00A57B9E">
        <w:lastRenderedPageBreak/>
        <w:t>Configuring</w:t>
      </w:r>
      <w:r w:rsidR="00375DBD">
        <w:t xml:space="preserve"> </w:t>
      </w:r>
      <w:r w:rsidRPr="00A57B9E">
        <w:t>IIS</w:t>
      </w:r>
      <w:r w:rsidR="00375DBD">
        <w:t xml:space="preserve"> </w:t>
      </w:r>
      <w:r w:rsidRPr="00A57B9E">
        <w:t>bindings</w:t>
      </w:r>
    </w:p>
    <w:p w14:paraId="5C5A9923" w14:textId="6105F6B9" w:rsidR="009F77B9" w:rsidRDefault="009F77B9" w:rsidP="00375DBD">
      <w:pPr>
        <w:pStyle w:val="NormalPACKT"/>
      </w:pPr>
      <w:r>
        <w:t>In</w:t>
      </w:r>
      <w:r w:rsidR="00375DBD">
        <w:t xml:space="preserve"> </w:t>
      </w:r>
      <w:r>
        <w:t>IIS,</w:t>
      </w:r>
      <w:r w:rsidR="00375DBD">
        <w:t xml:space="preserve"> </w:t>
      </w:r>
      <w:r>
        <w:t>a</w:t>
      </w:r>
      <w:r w:rsidR="00375DBD">
        <w:t xml:space="preserve"> </w:t>
      </w:r>
      <w:r>
        <w:t>binding</w:t>
      </w:r>
      <w:r w:rsidR="00375DBD">
        <w:t xml:space="preserve"> </w:t>
      </w:r>
      <w:r>
        <w:t>consists</w:t>
      </w:r>
      <w:r w:rsidR="00375DBD">
        <w:t xml:space="preserve"> </w:t>
      </w:r>
      <w:r>
        <w:t>of</w:t>
      </w:r>
      <w:r w:rsidR="00375DBD">
        <w:t xml:space="preserve"> </w:t>
      </w:r>
      <w:r>
        <w:t>an</w:t>
      </w:r>
      <w:r w:rsidR="00375DBD">
        <w:t xml:space="preserve"> </w:t>
      </w:r>
      <w:r>
        <w:t>IP</w:t>
      </w:r>
      <w:r w:rsidR="00375DBD">
        <w:t xml:space="preserve"> </w:t>
      </w:r>
      <w:r>
        <w:t>address,</w:t>
      </w:r>
      <w:r w:rsidR="00375DBD">
        <w:t xml:space="preserve"> </w:t>
      </w:r>
      <w:r>
        <w:t>a</w:t>
      </w:r>
      <w:r w:rsidR="00375DBD">
        <w:t xml:space="preserve"> </w:t>
      </w:r>
      <w:r>
        <w:t>port,</w:t>
      </w:r>
      <w:r w:rsidR="00375DBD">
        <w:t xml:space="preserve"> </w:t>
      </w:r>
      <w:r>
        <w:t>and</w:t>
      </w:r>
      <w:r w:rsidR="00375DBD">
        <w:t xml:space="preserve"> </w:t>
      </w:r>
      <w:r>
        <w:t>a</w:t>
      </w:r>
      <w:r w:rsidR="00375DBD">
        <w:t xml:space="preserve"> </w:t>
      </w:r>
      <w:r>
        <w:t>host</w:t>
      </w:r>
      <w:r w:rsidR="00375DBD">
        <w:t xml:space="preserve"> </w:t>
      </w:r>
      <w:r>
        <w:t>header</w:t>
      </w:r>
      <w:r w:rsidR="00375DBD">
        <w:t xml:space="preserve"> </w:t>
      </w:r>
      <w:r>
        <w:t>on</w:t>
      </w:r>
      <w:r w:rsidR="00375DBD">
        <w:t xml:space="preserve"> </w:t>
      </w:r>
      <w:r>
        <w:t>which</w:t>
      </w:r>
      <w:r w:rsidR="00375DBD">
        <w:t xml:space="preserve"> </w:t>
      </w:r>
      <w:r>
        <w:t>the</w:t>
      </w:r>
      <w:r w:rsidR="00375DBD">
        <w:t xml:space="preserve"> </w:t>
      </w:r>
      <w:r>
        <w:t>web</w:t>
      </w:r>
      <w:r w:rsidR="00375DBD">
        <w:t xml:space="preserve"> </w:t>
      </w:r>
      <w:r>
        <w:t>server</w:t>
      </w:r>
      <w:r w:rsidR="00375DBD">
        <w:t xml:space="preserve"> </w:t>
      </w:r>
      <w:r>
        <w:t>listens</w:t>
      </w:r>
      <w:r w:rsidR="00375DBD">
        <w:t xml:space="preserve"> </w:t>
      </w:r>
      <w:r>
        <w:t>for</w:t>
      </w:r>
      <w:r w:rsidR="00375DBD">
        <w:t xml:space="preserve"> </w:t>
      </w:r>
      <w:r>
        <w:t>requests</w:t>
      </w:r>
      <w:r w:rsidR="00375DBD">
        <w:t xml:space="preserve"> </w:t>
      </w:r>
      <w:r>
        <w:t>made</w:t>
      </w:r>
      <w:r w:rsidR="00375DBD">
        <w:t xml:space="preserve"> </w:t>
      </w:r>
      <w:r>
        <w:t>to</w:t>
      </w:r>
      <w:r w:rsidR="00375DBD">
        <w:t xml:space="preserve"> </w:t>
      </w:r>
      <w:r>
        <w:t>that</w:t>
      </w:r>
      <w:r w:rsidR="00375DBD">
        <w:t xml:space="preserve"> </w:t>
      </w:r>
      <w:r>
        <w:t>website.</w:t>
      </w:r>
      <w:r w:rsidR="00375DBD">
        <w:t xml:space="preserve"> </w:t>
      </w:r>
      <w:r>
        <w:t>The</w:t>
      </w:r>
      <w:r w:rsidR="00375DBD">
        <w:t xml:space="preserve"> </w:t>
      </w:r>
      <w:r>
        <w:t>binding</w:t>
      </w:r>
      <w:r w:rsidR="00375DBD">
        <w:t xml:space="preserve"> </w:t>
      </w:r>
      <w:r>
        <w:t>tells</w:t>
      </w:r>
      <w:r w:rsidR="00375DBD">
        <w:t xml:space="preserve"> </w:t>
      </w:r>
      <w:r>
        <w:t>IIS</w:t>
      </w:r>
      <w:r w:rsidR="00375DBD">
        <w:t xml:space="preserve"> </w:t>
      </w:r>
      <w:r>
        <w:t>how</w:t>
      </w:r>
      <w:r w:rsidR="00375DBD">
        <w:t xml:space="preserve"> </w:t>
      </w:r>
      <w:r>
        <w:t>to</w:t>
      </w:r>
      <w:r w:rsidR="00375DBD">
        <w:t xml:space="preserve"> </w:t>
      </w:r>
      <w:r>
        <w:t>route</w:t>
      </w:r>
      <w:r w:rsidR="00375DBD">
        <w:t xml:space="preserve"> </w:t>
      </w:r>
      <w:r>
        <w:t>inbound</w:t>
      </w:r>
      <w:r w:rsidR="00375DBD">
        <w:t xml:space="preserve"> </w:t>
      </w:r>
      <w:r>
        <w:t>HTTP/HTTPS</w:t>
      </w:r>
      <w:r w:rsidR="00375DBD">
        <w:t xml:space="preserve"> </w:t>
      </w:r>
      <w:r>
        <w:t>requests.</w:t>
      </w:r>
    </w:p>
    <w:p w14:paraId="1AB1BEDD" w14:textId="3DC36D1C" w:rsidR="009F77B9" w:rsidRDefault="009F77B9" w:rsidP="00375DBD">
      <w:pPr>
        <w:pStyle w:val="NormalPACKT"/>
      </w:pPr>
      <w:r>
        <w:t>In</w:t>
      </w:r>
      <w:r w:rsidR="00375DBD">
        <w:t xml:space="preserve"> </w:t>
      </w:r>
      <w:r>
        <w:t>this</w:t>
      </w:r>
      <w:r w:rsidR="00375DBD">
        <w:t xml:space="preserve"> </w:t>
      </w:r>
      <w:r>
        <w:t>recipe,</w:t>
      </w:r>
      <w:r w:rsidR="00375DBD">
        <w:t xml:space="preserve"> </w:t>
      </w:r>
      <w:r>
        <w:t>you</w:t>
      </w:r>
      <w:r w:rsidR="00375DBD">
        <w:t xml:space="preserve"> </w:t>
      </w:r>
      <w:r>
        <w:t>create</w:t>
      </w:r>
      <w:r w:rsidR="00375DBD">
        <w:t xml:space="preserve"> </w:t>
      </w:r>
      <w:r>
        <w:t>a</w:t>
      </w:r>
      <w:r w:rsidR="00375DBD">
        <w:t xml:space="preserve"> </w:t>
      </w:r>
      <w:r>
        <w:t>new</w:t>
      </w:r>
      <w:r w:rsidR="00375DBD">
        <w:t xml:space="preserve"> </w:t>
      </w:r>
      <w:r>
        <w:t>website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SRV1</w:t>
      </w:r>
      <w:r w:rsidR="00375DBD">
        <w:t xml:space="preserve"> </w:t>
      </w:r>
      <w:r>
        <w:t>and</w:t>
      </w:r>
      <w:r w:rsidR="00375DBD">
        <w:t xml:space="preserve"> </w:t>
      </w:r>
      <w:r>
        <w:t>add</w:t>
      </w:r>
      <w:r w:rsidR="00375DBD">
        <w:t xml:space="preserve"> </w:t>
      </w:r>
      <w:r>
        <w:t>bindings</w:t>
      </w:r>
      <w:r w:rsidR="00375DBD">
        <w:t xml:space="preserve"> </w:t>
      </w:r>
      <w:r>
        <w:t>to</w:t>
      </w:r>
      <w:r w:rsidR="00375DBD">
        <w:t xml:space="preserve"> </w:t>
      </w:r>
      <w:r>
        <w:t>enable</w:t>
      </w:r>
      <w:r w:rsidR="00375DBD">
        <w:t xml:space="preserve"> </w:t>
      </w:r>
      <w:r>
        <w:t>the</w:t>
      </w:r>
      <w:r w:rsidR="00375DBD">
        <w:t xml:space="preserve"> </w:t>
      </w:r>
      <w:r>
        <w:t>site.</w:t>
      </w:r>
      <w:r w:rsidR="00375DBD">
        <w:t xml:space="preserve"> </w:t>
      </w:r>
      <w:r>
        <w:t>In</w:t>
      </w:r>
      <w:r w:rsidR="00375DBD">
        <w:t xml:space="preserve"> </w:t>
      </w:r>
      <w:r>
        <w:t>this</w:t>
      </w:r>
      <w:r w:rsidR="00375DBD">
        <w:t xml:space="preserve"> </w:t>
      </w:r>
      <w:r>
        <w:t>recipe,</w:t>
      </w:r>
      <w:r w:rsidR="00375DBD">
        <w:t xml:space="preserve"> </w:t>
      </w:r>
      <w:r>
        <w:t>you</w:t>
      </w:r>
      <w:r w:rsidR="00375DBD">
        <w:t xml:space="preserve"> </w:t>
      </w:r>
      <w:r>
        <w:t>only</w:t>
      </w:r>
      <w:r w:rsidR="00375DBD">
        <w:t xml:space="preserve"> </w:t>
      </w:r>
      <w:r>
        <w:t>bind</w:t>
      </w:r>
      <w:r w:rsidR="00375DBD">
        <w:t xml:space="preserve"> </w:t>
      </w:r>
      <w:r>
        <w:t>for</w:t>
      </w:r>
      <w:r w:rsidR="00375DBD">
        <w:t xml:space="preserve"> </w:t>
      </w:r>
      <w:r>
        <w:t>HTTP.</w:t>
      </w:r>
    </w:p>
    <w:p w14:paraId="2FF3F463" w14:textId="117D0F6E" w:rsidR="009F77B9" w:rsidRPr="00A57B9E" w:rsidRDefault="009F77B9" w:rsidP="00A57B9E">
      <w:pPr>
        <w:pStyle w:val="Heading2"/>
      </w:pPr>
      <w:r w:rsidRPr="00A57B9E">
        <w:t>Getting</w:t>
      </w:r>
      <w:r w:rsidR="00375DBD">
        <w:t xml:space="preserve"> </w:t>
      </w:r>
      <w:r w:rsidRPr="00A57B9E">
        <w:t>ready</w:t>
      </w:r>
    </w:p>
    <w:p w14:paraId="3CF3341C" w14:textId="1B4E9F11" w:rsidR="009F77B9" w:rsidRDefault="009F77B9" w:rsidP="00375DBD">
      <w:pPr>
        <w:pStyle w:val="NormalPACKT"/>
      </w:pPr>
      <w:r>
        <w:t>You</w:t>
      </w:r>
      <w:r w:rsidR="00375DBD">
        <w:t xml:space="preserve"> </w:t>
      </w:r>
      <w:r>
        <w:t>need</w:t>
      </w:r>
      <w:r w:rsidR="00375DBD">
        <w:t xml:space="preserve"> </w:t>
      </w:r>
      <w:r>
        <w:t>to</w:t>
      </w:r>
      <w:r w:rsidR="00375DBD">
        <w:t xml:space="preserve"> </w:t>
      </w:r>
      <w:r>
        <w:t>run</w:t>
      </w:r>
      <w:r w:rsidR="00375DBD">
        <w:t xml:space="preserve"> </w:t>
      </w:r>
      <w:r>
        <w:t>this</w:t>
      </w:r>
      <w:r w:rsidR="00375DBD">
        <w:t xml:space="preserve"> </w:t>
      </w:r>
      <w:r>
        <w:t>recipe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SRV1</w:t>
      </w:r>
      <w:r w:rsidR="00375DBD">
        <w:t xml:space="preserve"> </w:t>
      </w:r>
      <w:r>
        <w:t>after</w:t>
      </w:r>
      <w:r w:rsidR="00375DBD">
        <w:t xml:space="preserve"> </w:t>
      </w:r>
      <w:r>
        <w:t>installing</w:t>
      </w:r>
      <w:r w:rsidR="00375DBD">
        <w:t xml:space="preserve"> </w:t>
      </w:r>
      <w:r>
        <w:t>IIS</w:t>
      </w:r>
      <w:r w:rsidR="00375DBD">
        <w:t xml:space="preserve"> </w:t>
      </w:r>
      <w:r>
        <w:t>(which</w:t>
      </w:r>
      <w:r w:rsidR="00375DBD">
        <w:t xml:space="preserve"> </w:t>
      </w:r>
      <w:r>
        <w:t>you</w:t>
      </w:r>
      <w:r w:rsidR="00375DBD">
        <w:t xml:space="preserve"> </w:t>
      </w:r>
      <w:r>
        <w:t>did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ItalicsPACKT"/>
        </w:rPr>
        <w:t>Installing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IIS</w:t>
      </w:r>
      <w:r w:rsidR="00375DBD">
        <w:t xml:space="preserve"> </w:t>
      </w:r>
      <w:r>
        <w:t>recipe).</w:t>
      </w:r>
    </w:p>
    <w:p w14:paraId="5922EE36" w14:textId="71FBB836" w:rsidR="009F77B9" w:rsidRPr="00A57B9E" w:rsidRDefault="009F77B9" w:rsidP="00A57B9E">
      <w:pPr>
        <w:pStyle w:val="Heading2"/>
      </w:pPr>
      <w:r w:rsidRPr="00A57B9E">
        <w:t>How</w:t>
      </w:r>
      <w:r w:rsidR="00375DBD">
        <w:t xml:space="preserve"> </w:t>
      </w:r>
      <w:r w:rsidRPr="00A57B9E">
        <w:t>to</w:t>
      </w:r>
      <w:r w:rsidR="00375DBD">
        <w:t xml:space="preserve"> </w:t>
      </w:r>
      <w:r w:rsidRPr="00A57B9E">
        <w:t>do</w:t>
      </w:r>
      <w:r w:rsidR="00375DBD">
        <w:t xml:space="preserve"> </w:t>
      </w:r>
      <w:r w:rsidRPr="00A57B9E">
        <w:t>it...</w:t>
      </w:r>
    </w:p>
    <w:p w14:paraId="2C1977DE" w14:textId="3A93152E" w:rsidR="009F77B9" w:rsidRDefault="009F77B9" w:rsidP="00D901A2">
      <w:pPr>
        <w:pStyle w:val="NumberedBulletPACKT"/>
        <w:numPr>
          <w:ilvl w:val="0"/>
          <w:numId w:val="11"/>
        </w:numPr>
      </w:pPr>
      <w:r>
        <w:t>Import</w:t>
      </w:r>
      <w:r w:rsidR="00375DBD">
        <w:t xml:space="preserve"> </w:t>
      </w:r>
      <w:r>
        <w:t>the</w:t>
      </w:r>
      <w:r w:rsidR="00375DBD">
        <w:t xml:space="preserve"> </w:t>
      </w:r>
      <w:proofErr w:type="spellStart"/>
      <w:r w:rsidRPr="00A57B9E">
        <w:rPr>
          <w:rStyle w:val="CodeInTextPACKT"/>
        </w:rPr>
        <w:t>WebAdministration</w:t>
      </w:r>
      <w:proofErr w:type="spellEnd"/>
      <w:r w:rsidR="00375DBD">
        <w:t xml:space="preserve"> </w:t>
      </w:r>
      <w:r>
        <w:t>module:</w:t>
      </w:r>
    </w:p>
    <w:p w14:paraId="681848DA" w14:textId="7E567FBF" w:rsidR="009F77B9" w:rsidRDefault="009F77B9" w:rsidP="00A57B9E">
      <w:pPr>
        <w:pStyle w:val="CodeWithinBulletsEndPACKT"/>
      </w:pPr>
      <w:r>
        <w:t>Import-Module</w:t>
      </w:r>
      <w:r w:rsidR="00375DBD">
        <w:t xml:space="preserve"> </w:t>
      </w:r>
      <w:r>
        <w:t>-Name</w:t>
      </w:r>
      <w:r w:rsidR="00375DBD">
        <w:t xml:space="preserve"> </w:t>
      </w:r>
      <w:proofErr w:type="spellStart"/>
      <w:r>
        <w:t>WebAdministration</w:t>
      </w:r>
      <w:proofErr w:type="spellEnd"/>
    </w:p>
    <w:p w14:paraId="06AFBECC" w14:textId="1FC41B1A" w:rsidR="009F77B9" w:rsidRDefault="009F77B9" w:rsidP="00375DBD">
      <w:pPr>
        <w:pStyle w:val="NumberedBulletPACKT"/>
      </w:pPr>
      <w:r>
        <w:t>Create</w:t>
      </w:r>
      <w:r w:rsidR="00375DBD">
        <w:t xml:space="preserve"> </w:t>
      </w:r>
      <w:r>
        <w:t>and</w:t>
      </w:r>
      <w:r w:rsidR="00375DBD">
        <w:t xml:space="preserve"> </w:t>
      </w:r>
      <w:r>
        <w:t>populate</w:t>
      </w:r>
      <w:r w:rsidR="00375DBD">
        <w:t xml:space="preserve"> </w:t>
      </w:r>
      <w:r>
        <w:t>a</w:t>
      </w:r>
      <w:r w:rsidR="00375DBD">
        <w:t xml:space="preserve"> </w:t>
      </w:r>
      <w:r>
        <w:t>new</w:t>
      </w:r>
      <w:r w:rsidR="00375DBD">
        <w:t xml:space="preserve"> </w:t>
      </w:r>
      <w:r>
        <w:t>page:</w:t>
      </w:r>
    </w:p>
    <w:p w14:paraId="1F37454B" w14:textId="50F3EDC1" w:rsidR="009F77B9" w:rsidRDefault="009F77B9" w:rsidP="00A57B9E">
      <w:pPr>
        <w:pStyle w:val="CodeWithinBulletsEndPACKT"/>
      </w:pPr>
      <w:r>
        <w:t>$</w:t>
      </w:r>
      <w:proofErr w:type="spellStart"/>
      <w:r>
        <w:t>SitePath</w:t>
      </w:r>
      <w:proofErr w:type="spellEnd"/>
      <w:r w:rsidR="00375DBD">
        <w:t xml:space="preserve"> </w:t>
      </w:r>
      <w:r>
        <w:t>=</w:t>
      </w:r>
      <w:r w:rsidR="00375DBD">
        <w:t xml:space="preserve"> </w:t>
      </w:r>
      <w:r>
        <w:t>'C:\</w:t>
      </w:r>
      <w:proofErr w:type="spellStart"/>
      <w:r>
        <w:t>inetpub</w:t>
      </w:r>
      <w:proofErr w:type="spellEnd"/>
      <w:r>
        <w:t>\www2'</w:t>
      </w:r>
    </w:p>
    <w:p w14:paraId="266A1607" w14:textId="0AF19DDF" w:rsidR="009F77B9" w:rsidRDefault="009F77B9" w:rsidP="00A57B9E">
      <w:pPr>
        <w:pStyle w:val="CodeWithinBulletsEndPACKT"/>
      </w:pPr>
      <w:r>
        <w:t>New-Item</w:t>
      </w:r>
      <w:r w:rsidR="00375DBD">
        <w:t xml:space="preserve"> </w:t>
      </w:r>
      <w:r>
        <w:t>$</w:t>
      </w:r>
      <w:proofErr w:type="spellStart"/>
      <w:r>
        <w:t>SitePath</w:t>
      </w:r>
      <w:proofErr w:type="spellEnd"/>
      <w:r w:rsidR="00375DBD">
        <w:t xml:space="preserve"> </w:t>
      </w:r>
      <w:r>
        <w:t>-ItemType</w:t>
      </w:r>
      <w:r w:rsidR="00375DBD">
        <w:t xml:space="preserve"> </w:t>
      </w:r>
      <w:r>
        <w:t>Directory</w:t>
      </w:r>
      <w:r w:rsidR="00375DBD">
        <w:t xml:space="preserve"> </w:t>
      </w:r>
      <w:r>
        <w:t>|</w:t>
      </w:r>
      <w:r w:rsidR="00375DBD">
        <w:t xml:space="preserve"> </w:t>
      </w:r>
      <w:r>
        <w:t>Out-Null</w:t>
      </w:r>
    </w:p>
    <w:p w14:paraId="4EDBE4D5" w14:textId="13C63734" w:rsidR="009F77B9" w:rsidRDefault="009F77B9" w:rsidP="00A57B9E">
      <w:pPr>
        <w:pStyle w:val="CodeWithinBulletsEndPACKT"/>
      </w:pPr>
      <w:r>
        <w:t>$page</w:t>
      </w:r>
      <w:r w:rsidR="00375DBD">
        <w:t xml:space="preserve"> </w:t>
      </w:r>
      <w:r>
        <w:t>=</w:t>
      </w:r>
      <w:r w:rsidR="00375DBD">
        <w:t xml:space="preserve"> </w:t>
      </w:r>
      <w:r>
        <w:t>@'</w:t>
      </w:r>
    </w:p>
    <w:p w14:paraId="64E6947F" w14:textId="62AADAC0" w:rsidR="009F77B9" w:rsidRDefault="009F77B9" w:rsidP="00A57B9E">
      <w:pPr>
        <w:pStyle w:val="CodeWithinBulletsEndPACKT"/>
      </w:pPr>
      <w:r>
        <w:t>&lt;!DOCTYPE</w:t>
      </w:r>
      <w:r w:rsidR="00375DBD">
        <w:t xml:space="preserve"> </w:t>
      </w:r>
      <w:r>
        <w:t>html&gt;</w:t>
      </w:r>
    </w:p>
    <w:p w14:paraId="7CDBB329" w14:textId="77777777" w:rsidR="009F77B9" w:rsidRDefault="009F77B9" w:rsidP="00A57B9E">
      <w:pPr>
        <w:pStyle w:val="CodeWithinBulletsEndPACKT"/>
      </w:pPr>
      <w:r>
        <w:t>&lt;html&gt;</w:t>
      </w:r>
    </w:p>
    <w:p w14:paraId="137522BC" w14:textId="20AEB2A1" w:rsidR="009F77B9" w:rsidRDefault="009F77B9" w:rsidP="00A57B9E">
      <w:pPr>
        <w:pStyle w:val="CodeWithinBulletsEndPACKT"/>
      </w:pPr>
      <w:r>
        <w:t>&lt;head&gt;&lt;title&gt;Main</w:t>
      </w:r>
      <w:r w:rsidR="00375DBD">
        <w:t xml:space="preserve"> </w:t>
      </w:r>
      <w:r>
        <w:t>Page</w:t>
      </w:r>
      <w:r w:rsidR="00375DBD">
        <w:t xml:space="preserve"> </w:t>
      </w:r>
      <w:r>
        <w:t>for</w:t>
      </w:r>
      <w:r w:rsidR="00375DBD">
        <w:t xml:space="preserve"> </w:t>
      </w:r>
      <w:r>
        <w:t>WWW2.Reskit.Org&lt;/title&gt;&lt;/head&gt;</w:t>
      </w:r>
    </w:p>
    <w:p w14:paraId="0FC23D13" w14:textId="77777777" w:rsidR="009F77B9" w:rsidRDefault="009F77B9" w:rsidP="00A57B9E">
      <w:pPr>
        <w:pStyle w:val="CodeWithinBulletsEndPACKT"/>
      </w:pPr>
      <w:r>
        <w:t>&lt;body&gt;&lt;p&gt;&lt;center&gt;</w:t>
      </w:r>
    </w:p>
    <w:p w14:paraId="29ADACEA" w14:textId="422BD916" w:rsidR="009F77B9" w:rsidRDefault="009F77B9" w:rsidP="00A57B9E">
      <w:pPr>
        <w:pStyle w:val="CodeWithinBulletsEndPACKT"/>
      </w:pPr>
      <w:r>
        <w:t>&lt;b&gt;HOME</w:t>
      </w:r>
      <w:r w:rsidR="00375DBD">
        <w:t xml:space="preserve"> </w:t>
      </w:r>
      <w:r>
        <w:t>PAGE</w:t>
      </w:r>
      <w:r w:rsidR="00375DBD">
        <w:t xml:space="preserve"> </w:t>
      </w:r>
      <w:r>
        <w:t>FOR</w:t>
      </w:r>
      <w:r w:rsidR="00375DBD">
        <w:t xml:space="preserve"> </w:t>
      </w:r>
      <w:r>
        <w:t>WWW2.RESKIT.ORG&lt;/b&gt;&lt;/p&gt;</w:t>
      </w:r>
    </w:p>
    <w:p w14:paraId="06CF4A87" w14:textId="37E67103" w:rsidR="009F77B9" w:rsidRDefault="009F77B9" w:rsidP="00A57B9E">
      <w:pPr>
        <w:pStyle w:val="CodeWithinBulletsEndPACKT"/>
      </w:pPr>
      <w:r>
        <w:t>This</w:t>
      </w:r>
      <w:r w:rsidR="00375DBD">
        <w:t xml:space="preserve"> </w:t>
      </w:r>
      <w:r>
        <w:t>is</w:t>
      </w:r>
      <w:r w:rsidR="00375DBD">
        <w:t xml:space="preserve"> </w:t>
      </w:r>
      <w:r>
        <w:t>the</w:t>
      </w:r>
      <w:r w:rsidR="00375DBD">
        <w:t xml:space="preserve"> </w:t>
      </w:r>
      <w:r>
        <w:t>root</w:t>
      </w:r>
      <w:r w:rsidR="00375DBD">
        <w:t xml:space="preserve"> </w:t>
      </w:r>
      <w:r>
        <w:t>page</w:t>
      </w:r>
      <w:r w:rsidR="00375DBD">
        <w:t xml:space="preserve"> </w:t>
      </w:r>
      <w:r>
        <w:t>for</w:t>
      </w:r>
      <w:r w:rsidR="00375DBD">
        <w:t xml:space="preserve"> </w:t>
      </w:r>
      <w:r>
        <w:t>this</w:t>
      </w:r>
      <w:r w:rsidR="00375DBD">
        <w:t xml:space="preserve"> </w:t>
      </w:r>
      <w:r>
        <w:t>site</w:t>
      </w:r>
    </w:p>
    <w:p w14:paraId="596AD563" w14:textId="77777777" w:rsidR="009F77B9" w:rsidRDefault="009F77B9" w:rsidP="00A57B9E">
      <w:pPr>
        <w:pStyle w:val="CodeWithinBulletsEndPACKT"/>
      </w:pPr>
      <w:r>
        <w:t>&lt;/body&gt;&lt;/html&gt;</w:t>
      </w:r>
    </w:p>
    <w:p w14:paraId="72892794" w14:textId="77777777" w:rsidR="009F77B9" w:rsidRDefault="009F77B9" w:rsidP="00A57B9E">
      <w:pPr>
        <w:pStyle w:val="CodeWithinBulletsEndPACKT"/>
      </w:pPr>
      <w:r>
        <w:t>'@</w:t>
      </w:r>
    </w:p>
    <w:p w14:paraId="12C05932" w14:textId="4D862300" w:rsidR="009F77B9" w:rsidRDefault="009F77B9" w:rsidP="00A57B9E">
      <w:pPr>
        <w:pStyle w:val="CodeWithinBulletsEndPACKT"/>
      </w:pPr>
      <w:r>
        <w:t>$PAGE</w:t>
      </w:r>
      <w:r w:rsidR="00375DBD">
        <w:t xml:space="preserve"> </w:t>
      </w:r>
      <w:r>
        <w:t>|</w:t>
      </w:r>
      <w:r w:rsidR="00375DBD">
        <w:t xml:space="preserve"> </w:t>
      </w:r>
      <w:r>
        <w:t>Out-File</w:t>
      </w:r>
      <w:r w:rsidR="00375DBD">
        <w:t xml:space="preserve"> </w:t>
      </w:r>
      <w:r>
        <w:t>-</w:t>
      </w:r>
      <w:proofErr w:type="spellStart"/>
      <w:r>
        <w:t>FilePath</w:t>
      </w:r>
      <w:proofErr w:type="spellEnd"/>
      <w:r w:rsidR="00375DBD">
        <w:t xml:space="preserve"> </w:t>
      </w:r>
      <w:r>
        <w:t>$</w:t>
      </w:r>
      <w:proofErr w:type="spellStart"/>
      <w:r>
        <w:t>SitePath</w:t>
      </w:r>
      <w:proofErr w:type="spellEnd"/>
      <w:r>
        <w:t>\INDEX.HTML</w:t>
      </w:r>
      <w:r w:rsidR="00375DBD">
        <w:t xml:space="preserve"> </w:t>
      </w:r>
      <w:r>
        <w:t>|</w:t>
      </w:r>
      <w:r w:rsidR="00375DBD">
        <w:t xml:space="preserve"> </w:t>
      </w:r>
      <w:r>
        <w:t>Out-Null</w:t>
      </w:r>
    </w:p>
    <w:p w14:paraId="782A9386" w14:textId="4D2FF4D9" w:rsidR="009F77B9" w:rsidRDefault="009F77B9" w:rsidP="00375DBD">
      <w:pPr>
        <w:pStyle w:val="NumberedBulletPACKT"/>
      </w:pPr>
      <w:r>
        <w:t>Create</w:t>
      </w:r>
      <w:r w:rsidR="00375DBD">
        <w:t xml:space="preserve"> </w:t>
      </w:r>
      <w:r>
        <w:t>a</w:t>
      </w:r>
      <w:r w:rsidR="00375DBD">
        <w:t xml:space="preserve"> </w:t>
      </w:r>
      <w:r>
        <w:t>new</w:t>
      </w:r>
      <w:r w:rsidR="00375DBD">
        <w:t xml:space="preserve"> </w:t>
      </w:r>
      <w:r>
        <w:t>website</w:t>
      </w:r>
      <w:r w:rsidR="00375DBD">
        <w:t xml:space="preserve"> </w:t>
      </w:r>
      <w:r>
        <w:t>that</w:t>
      </w:r>
      <w:r w:rsidR="00375DBD">
        <w:t xml:space="preserve"> </w:t>
      </w:r>
      <w:r>
        <w:t>uses</w:t>
      </w:r>
      <w:r w:rsidR="00375DBD">
        <w:t xml:space="preserve"> </w:t>
      </w:r>
      <w:r>
        <w:t>host</w:t>
      </w:r>
      <w:r w:rsidR="00375DBD">
        <w:t xml:space="preserve"> </w:t>
      </w:r>
      <w:r>
        <w:t>headers:</w:t>
      </w:r>
    </w:p>
    <w:p w14:paraId="146A7D02" w14:textId="5817CAFC" w:rsidR="009F77B9" w:rsidRDefault="009F77B9" w:rsidP="00A57B9E">
      <w:pPr>
        <w:pStyle w:val="CodeWithinBulletsEndPACKT"/>
      </w:pPr>
      <w:r>
        <w:t>$WSHT</w:t>
      </w:r>
      <w:r w:rsidR="00375DBD">
        <w:t xml:space="preserve"> </w:t>
      </w:r>
      <w:r>
        <w:t>=</w:t>
      </w:r>
      <w:r w:rsidR="00375DBD">
        <w:t xml:space="preserve"> </w:t>
      </w:r>
      <w:proofErr w:type="gramStart"/>
      <w:r>
        <w:t>@{</w:t>
      </w:r>
      <w:proofErr w:type="gramEnd"/>
    </w:p>
    <w:p w14:paraId="544A7CFC" w14:textId="2403294F" w:rsidR="009F77B9" w:rsidRDefault="009F77B9" w:rsidP="00A57B9E">
      <w:pPr>
        <w:pStyle w:val="CodeWithinBulletsEndPACKT"/>
      </w:pPr>
      <w:proofErr w:type="spellStart"/>
      <w:r>
        <w:t>PhysicalPath</w:t>
      </w:r>
      <w:proofErr w:type="spellEnd"/>
      <w:r w:rsidR="00375DBD">
        <w:t xml:space="preserve"> </w:t>
      </w:r>
      <w:r>
        <w:t>=</w:t>
      </w:r>
      <w:r w:rsidR="00375DBD">
        <w:t xml:space="preserve"> </w:t>
      </w:r>
      <w:r>
        <w:t>$</w:t>
      </w:r>
      <w:proofErr w:type="spellStart"/>
      <w:r>
        <w:t>SitePath</w:t>
      </w:r>
      <w:proofErr w:type="spellEnd"/>
      <w:r w:rsidR="00375DBD">
        <w:t xml:space="preserve"> </w:t>
      </w:r>
    </w:p>
    <w:p w14:paraId="48A99F6C" w14:textId="5C820F37" w:rsidR="009F77B9" w:rsidRDefault="009F77B9" w:rsidP="00A57B9E">
      <w:pPr>
        <w:pStyle w:val="CodeWithinBulletsEndPACKT"/>
      </w:pPr>
      <w:r>
        <w:t>Name</w:t>
      </w:r>
      <w:r w:rsidR="00375DBD">
        <w:t xml:space="preserve">         </w:t>
      </w:r>
      <w:r>
        <w:t>=</w:t>
      </w:r>
      <w:r w:rsidR="00375DBD">
        <w:t xml:space="preserve"> </w:t>
      </w:r>
      <w:r>
        <w:t>'WWW2'</w:t>
      </w:r>
    </w:p>
    <w:p w14:paraId="2E55BDD7" w14:textId="5C7A99B1" w:rsidR="009F77B9" w:rsidRDefault="009F77B9" w:rsidP="00A57B9E">
      <w:pPr>
        <w:pStyle w:val="CodeWithinBulletsEndPACKT"/>
      </w:pPr>
      <w:proofErr w:type="spellStart"/>
      <w:r>
        <w:t>HostHeader</w:t>
      </w:r>
      <w:proofErr w:type="spellEnd"/>
      <w:r w:rsidR="00375DBD">
        <w:t xml:space="preserve">   </w:t>
      </w:r>
      <w:proofErr w:type="gramStart"/>
      <w:r>
        <w:t>=</w:t>
      </w:r>
      <w:r w:rsidR="00375DBD">
        <w:t xml:space="preserve">  </w:t>
      </w:r>
      <w:r>
        <w:t>'</w:t>
      </w:r>
      <w:proofErr w:type="gramEnd"/>
      <w:r>
        <w:t>WWW2.Reskit.Org'</w:t>
      </w:r>
    </w:p>
    <w:p w14:paraId="2A609F26" w14:textId="77777777" w:rsidR="009F77B9" w:rsidRDefault="009F77B9" w:rsidP="00A57B9E">
      <w:pPr>
        <w:pStyle w:val="CodeWithinBulletsEndPACKT"/>
      </w:pPr>
      <w:r>
        <w:t>}</w:t>
      </w:r>
    </w:p>
    <w:p w14:paraId="57C63791" w14:textId="178C4F9B" w:rsidR="009F77B9" w:rsidRDefault="009F77B9" w:rsidP="00A57B9E">
      <w:pPr>
        <w:pStyle w:val="CodeWithinBulletsEndPACKT"/>
      </w:pPr>
      <w:r>
        <w:t>New-Website</w:t>
      </w:r>
      <w:r w:rsidR="00375DBD">
        <w:t xml:space="preserve"> </w:t>
      </w:r>
      <w:r>
        <w:t>@WSHT</w:t>
      </w:r>
    </w:p>
    <w:p w14:paraId="6A4E8971" w14:textId="06904032" w:rsidR="009F77B9" w:rsidRDefault="009F77B9" w:rsidP="00375DBD">
      <w:pPr>
        <w:pStyle w:val="NumberedBulletPACKT"/>
      </w:pPr>
      <w:r>
        <w:t>Create</w:t>
      </w:r>
      <w:r w:rsidR="00375DBD">
        <w:t xml:space="preserve"> </w:t>
      </w:r>
      <w:r>
        <w:t>a</w:t>
      </w:r>
      <w:r w:rsidR="00375DBD">
        <w:t xml:space="preserve"> </w:t>
      </w:r>
      <w:r>
        <w:t>DNS</w:t>
      </w:r>
      <w:r w:rsidR="00375DBD">
        <w:t xml:space="preserve"> </w:t>
      </w:r>
      <w:r>
        <w:t>record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DC1</w:t>
      </w:r>
      <w:r w:rsidR="00375DBD">
        <w:t xml:space="preserve"> </w:t>
      </w:r>
      <w:r>
        <w:t>for</w:t>
      </w:r>
      <w:r w:rsidR="00375DBD">
        <w:t xml:space="preserve"> </w:t>
      </w:r>
      <w:r w:rsidRPr="00A57B9E">
        <w:rPr>
          <w:rStyle w:val="CodeInTextPACKT"/>
        </w:rPr>
        <w:t>WWW2.Reskit.Org</w:t>
      </w:r>
      <w:r>
        <w:t>:</w:t>
      </w:r>
    </w:p>
    <w:p w14:paraId="61FBB719" w14:textId="17BCC2A3" w:rsidR="009F77B9" w:rsidRDefault="009F77B9" w:rsidP="00A57B9E">
      <w:pPr>
        <w:pStyle w:val="CodeWithinBulletsEndPACKT"/>
      </w:pPr>
      <w:r>
        <w:t>Invoke-Command</w:t>
      </w:r>
      <w:r w:rsidR="00375DBD">
        <w:t xml:space="preserve"> </w:t>
      </w:r>
      <w:r>
        <w:t>-Computer</w:t>
      </w:r>
      <w:r w:rsidR="00375DBD">
        <w:t xml:space="preserve"> </w:t>
      </w:r>
      <w:proofErr w:type="gramStart"/>
      <w:r>
        <w:t>DC1.Reskit.Org</w:t>
      </w:r>
      <w:proofErr w:type="gramEnd"/>
      <w:r w:rsidR="00375DBD">
        <w:t xml:space="preserve"> </w:t>
      </w:r>
      <w:r>
        <w:t>-</w:t>
      </w:r>
      <w:proofErr w:type="spellStart"/>
      <w:r>
        <w:t>ScriptBlock</w:t>
      </w:r>
      <w:proofErr w:type="spellEnd"/>
      <w:r w:rsidR="00375DBD">
        <w:t xml:space="preserve"> </w:t>
      </w:r>
      <w:r>
        <w:t>{</w:t>
      </w:r>
    </w:p>
    <w:p w14:paraId="10AC2E60" w14:textId="358628A0" w:rsidR="009F77B9" w:rsidRDefault="00375DBD" w:rsidP="00A57B9E">
      <w:pPr>
        <w:pStyle w:val="CodeWithinBulletsEndPACKT"/>
      </w:pPr>
      <w:r>
        <w:t xml:space="preserve">  </w:t>
      </w:r>
      <w:r w:rsidR="009F77B9">
        <w:t>$DNSHT</w:t>
      </w:r>
      <w:r>
        <w:t xml:space="preserve"> </w:t>
      </w:r>
      <w:r w:rsidR="009F77B9">
        <w:t>=</w:t>
      </w:r>
      <w:r>
        <w:t xml:space="preserve"> </w:t>
      </w:r>
      <w:proofErr w:type="gramStart"/>
      <w:r w:rsidR="009F77B9">
        <w:t>@{</w:t>
      </w:r>
      <w:proofErr w:type="gramEnd"/>
    </w:p>
    <w:p w14:paraId="387BC8C1" w14:textId="4D14FCFF" w:rsidR="009F77B9" w:rsidRDefault="00375DBD" w:rsidP="00A57B9E">
      <w:pPr>
        <w:pStyle w:val="CodeWithinBulletsEndPACKT"/>
      </w:pPr>
      <w:r>
        <w:t xml:space="preserve">    </w:t>
      </w:r>
      <w:proofErr w:type="spellStart"/>
      <w:proofErr w:type="gramStart"/>
      <w:r w:rsidR="009F77B9">
        <w:t>ZoneName</w:t>
      </w:r>
      <w:proofErr w:type="spellEnd"/>
      <w:r>
        <w:t xml:space="preserve">  </w:t>
      </w:r>
      <w:r w:rsidR="009F77B9">
        <w:t>=</w:t>
      </w:r>
      <w:proofErr w:type="gramEnd"/>
      <w:r>
        <w:t xml:space="preserve"> </w:t>
      </w:r>
      <w:r w:rsidR="009F77B9">
        <w:t>'Reskit.Org'</w:t>
      </w:r>
    </w:p>
    <w:p w14:paraId="7FD17092" w14:textId="7216748F" w:rsidR="009F77B9" w:rsidRDefault="00375DBD" w:rsidP="00A57B9E">
      <w:pPr>
        <w:pStyle w:val="CodeWithinBulletsEndPACKT"/>
      </w:pPr>
      <w:r>
        <w:t xml:space="preserve">    </w:t>
      </w:r>
      <w:r w:rsidR="009F77B9">
        <w:t>Name</w:t>
      </w:r>
      <w:r>
        <w:t xml:space="preserve">      </w:t>
      </w:r>
      <w:r w:rsidR="009F77B9">
        <w:t>=</w:t>
      </w:r>
      <w:r>
        <w:t xml:space="preserve"> </w:t>
      </w:r>
      <w:r w:rsidR="009F77B9">
        <w:t>'www2'</w:t>
      </w:r>
    </w:p>
    <w:p w14:paraId="20D896CA" w14:textId="23DEFC64" w:rsidR="009F77B9" w:rsidRDefault="00375DBD" w:rsidP="00A57B9E">
      <w:pPr>
        <w:pStyle w:val="CodeWithinBulletsEndPACKT"/>
      </w:pPr>
      <w:r>
        <w:t xml:space="preserve">    </w:t>
      </w:r>
      <w:proofErr w:type="spellStart"/>
      <w:r w:rsidR="009F77B9">
        <w:t>IpAddress</w:t>
      </w:r>
      <w:proofErr w:type="spellEnd"/>
      <w:r>
        <w:t xml:space="preserve"> </w:t>
      </w:r>
      <w:r w:rsidR="009F77B9">
        <w:t>=</w:t>
      </w:r>
      <w:r>
        <w:t xml:space="preserve"> </w:t>
      </w:r>
      <w:r w:rsidR="009F77B9">
        <w:t>'10.10.10.50'</w:t>
      </w:r>
    </w:p>
    <w:p w14:paraId="301D7FB4" w14:textId="795523E6" w:rsidR="009F77B9" w:rsidRDefault="00375DBD" w:rsidP="00A57B9E">
      <w:pPr>
        <w:pStyle w:val="CodeWithinBulletsEndPACKT"/>
      </w:pPr>
      <w:r>
        <w:t xml:space="preserve">  </w:t>
      </w:r>
      <w:r w:rsidR="009F77B9">
        <w:t>}</w:t>
      </w:r>
      <w:r>
        <w:t xml:space="preserve">    </w:t>
      </w:r>
    </w:p>
    <w:p w14:paraId="76B8D855" w14:textId="4EC9FD01" w:rsidR="009F77B9" w:rsidRDefault="00375DBD" w:rsidP="00A57B9E">
      <w:pPr>
        <w:pStyle w:val="CodeWithinBulletsEndPACKT"/>
      </w:pPr>
      <w:r>
        <w:t xml:space="preserve">  </w:t>
      </w:r>
      <w:r w:rsidR="009F77B9">
        <w:t>Add-</w:t>
      </w:r>
      <w:proofErr w:type="spellStart"/>
      <w:r w:rsidR="009F77B9">
        <w:t>DnsServerResourceRecordA</w:t>
      </w:r>
      <w:proofErr w:type="spellEnd"/>
      <w:r>
        <w:t xml:space="preserve"> </w:t>
      </w:r>
      <w:r w:rsidR="009F77B9">
        <w:t>@DNSHT</w:t>
      </w:r>
    </w:p>
    <w:p w14:paraId="2C501AB5" w14:textId="77777777" w:rsidR="009F77B9" w:rsidRDefault="009F77B9" w:rsidP="00A57B9E">
      <w:pPr>
        <w:pStyle w:val="CodeWithinBulletsEndPACKT"/>
      </w:pPr>
      <w:r>
        <w:t>}</w:t>
      </w:r>
    </w:p>
    <w:p w14:paraId="181D65E7" w14:textId="658324CB" w:rsidR="009F77B9" w:rsidRDefault="009F77B9" w:rsidP="00375DBD">
      <w:pPr>
        <w:pStyle w:val="NumberedBulletPACKT"/>
      </w:pPr>
      <w:r>
        <w:lastRenderedPageBreak/>
        <w:t>Finally,</w:t>
      </w:r>
      <w:r w:rsidR="00375DBD">
        <w:t xml:space="preserve"> </w:t>
      </w:r>
      <w:r>
        <w:t>show</w:t>
      </w:r>
      <w:r w:rsidR="00375DBD">
        <w:t xml:space="preserve"> </w:t>
      </w:r>
      <w:r>
        <w:t>the</w:t>
      </w:r>
      <w:r w:rsidR="00375DBD">
        <w:t xml:space="preserve"> </w:t>
      </w:r>
      <w:r>
        <w:t>site,</w:t>
      </w:r>
      <w:r w:rsidR="00375DBD">
        <w:t xml:space="preserve"> </w:t>
      </w:r>
      <w:r>
        <w:t>as</w:t>
      </w:r>
      <w:r w:rsidR="00375DBD">
        <w:t xml:space="preserve"> </w:t>
      </w:r>
      <w:r>
        <w:t>follows:</w:t>
      </w:r>
    </w:p>
    <w:p w14:paraId="3ADB01B8" w14:textId="55718796" w:rsidR="009F77B9" w:rsidRDefault="009F77B9" w:rsidP="00A57B9E">
      <w:pPr>
        <w:pStyle w:val="CodeWithinBulletsEndPACKT"/>
      </w:pPr>
      <w:r>
        <w:t>$</w:t>
      </w:r>
      <w:proofErr w:type="gramStart"/>
      <w:r>
        <w:t>IE</w:t>
      </w:r>
      <w:r w:rsidR="00375DBD">
        <w:t xml:space="preserve">  </w:t>
      </w:r>
      <w:r>
        <w:t>=</w:t>
      </w:r>
      <w:proofErr w:type="gramEnd"/>
      <w:r w:rsidR="00375DBD">
        <w:t xml:space="preserve"> </w:t>
      </w:r>
      <w:r>
        <w:t>New-Object</w:t>
      </w:r>
      <w:r w:rsidR="00375DBD">
        <w:t xml:space="preserve"> </w:t>
      </w:r>
      <w:r>
        <w:t>-</w:t>
      </w:r>
      <w:proofErr w:type="spellStart"/>
      <w:r>
        <w:t>ComObject</w:t>
      </w:r>
      <w:proofErr w:type="spellEnd"/>
      <w:r w:rsidR="00375DBD">
        <w:t xml:space="preserve"> </w:t>
      </w:r>
      <w:proofErr w:type="spellStart"/>
      <w:r>
        <w:t>InterNetExplorer.Application</w:t>
      </w:r>
      <w:proofErr w:type="spellEnd"/>
    </w:p>
    <w:p w14:paraId="7EDDCF86" w14:textId="7BA343C2" w:rsidR="009F77B9" w:rsidRDefault="009F77B9" w:rsidP="00A57B9E">
      <w:pPr>
        <w:pStyle w:val="CodeWithinBulletsEndPACKT"/>
      </w:pPr>
      <w:r>
        <w:t>$URL</w:t>
      </w:r>
      <w:r w:rsidR="00375DBD">
        <w:t xml:space="preserve"> </w:t>
      </w:r>
      <w:r>
        <w:t>=</w:t>
      </w:r>
      <w:r w:rsidR="00375DBD">
        <w:t xml:space="preserve"> </w:t>
      </w:r>
      <w:r>
        <w:t>'Http://WWW2.Reskit.Org'</w:t>
      </w:r>
    </w:p>
    <w:p w14:paraId="1E6F4629" w14:textId="77777777" w:rsidR="009F77B9" w:rsidRDefault="009F77B9" w:rsidP="00A57B9E">
      <w:pPr>
        <w:pStyle w:val="CodeWithinBulletsEndPACKT"/>
      </w:pPr>
      <w:r>
        <w:t>$IE.Navigate2($URL)</w:t>
      </w:r>
    </w:p>
    <w:p w14:paraId="2DE35DC0" w14:textId="0B9AB2DF" w:rsidR="009F77B9" w:rsidRDefault="009F77B9" w:rsidP="00A57B9E">
      <w:pPr>
        <w:pStyle w:val="CodeWithinBulletsEndPACKT"/>
      </w:pPr>
      <w:r>
        <w:t>$</w:t>
      </w:r>
      <w:proofErr w:type="spellStart"/>
      <w:r>
        <w:t>IE.Visible</w:t>
      </w:r>
      <w:proofErr w:type="spellEnd"/>
      <w:r w:rsidR="00375DBD">
        <w:t xml:space="preserve"> </w:t>
      </w:r>
      <w:r>
        <w:t>=</w:t>
      </w:r>
      <w:r w:rsidR="00375DBD">
        <w:t xml:space="preserve"> </w:t>
      </w:r>
      <w:r>
        <w:t>$true</w:t>
      </w:r>
    </w:p>
    <w:p w14:paraId="069053D6" w14:textId="515C8610" w:rsidR="009F77B9" w:rsidRPr="00A57B9E" w:rsidRDefault="009F77B9" w:rsidP="00A57B9E">
      <w:pPr>
        <w:pStyle w:val="Heading2"/>
      </w:pPr>
      <w:r w:rsidRPr="00A57B9E">
        <w:t>How</w:t>
      </w:r>
      <w:r w:rsidR="00375DBD">
        <w:t xml:space="preserve"> </w:t>
      </w:r>
      <w:r w:rsidRPr="00A57B9E">
        <w:t>it</w:t>
      </w:r>
      <w:r w:rsidR="00375DBD">
        <w:t xml:space="preserve"> </w:t>
      </w:r>
      <w:r w:rsidRPr="00A57B9E">
        <w:t>works…</w:t>
      </w:r>
    </w:p>
    <w:p w14:paraId="69ECFE59" w14:textId="44546456" w:rsidR="009F77B9" w:rsidRDefault="009F77B9" w:rsidP="00375DBD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1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import</w:t>
      </w:r>
      <w:r w:rsidR="00375DBD">
        <w:t xml:space="preserve"> </w:t>
      </w:r>
      <w:r>
        <w:t>the</w:t>
      </w:r>
      <w:r w:rsidR="00375DBD">
        <w:t xml:space="preserve"> </w:t>
      </w:r>
      <w:proofErr w:type="spellStart"/>
      <w:r w:rsidRPr="00A57B9E">
        <w:rPr>
          <w:rStyle w:val="CodeInTextPACKT"/>
        </w:rPr>
        <w:t>WebAdministration</w:t>
      </w:r>
      <w:proofErr w:type="spellEnd"/>
      <w:r w:rsidR="00375DBD">
        <w:t xml:space="preserve"> </w:t>
      </w:r>
      <w:r>
        <w:t>module</w:t>
      </w:r>
      <w:r w:rsidR="00375DBD">
        <w:t xml:space="preserve"> </w:t>
      </w:r>
      <w:r>
        <w:t>explicitly,</w:t>
      </w:r>
      <w:r w:rsidR="00375DBD">
        <w:t xml:space="preserve"> </w:t>
      </w:r>
      <w:r>
        <w:t>in</w:t>
      </w:r>
      <w:r w:rsidR="00375DBD">
        <w:t xml:space="preserve"> </w:t>
      </w:r>
      <w:r>
        <w:t>order</w:t>
      </w:r>
      <w:r w:rsidR="00375DBD">
        <w:t xml:space="preserve"> </w:t>
      </w:r>
      <w:r>
        <w:t>to</w:t>
      </w:r>
      <w:r w:rsidR="00375DBD">
        <w:t xml:space="preserve"> </w:t>
      </w:r>
      <w:r>
        <w:t>load</w:t>
      </w:r>
      <w:r w:rsidR="00375DBD">
        <w:t xml:space="preserve"> </w:t>
      </w:r>
      <w:r>
        <w:t>the</w:t>
      </w:r>
      <w:r w:rsidR="00375DBD">
        <w:t xml:space="preserve"> </w:t>
      </w:r>
      <w:r>
        <w:t>IIS</w:t>
      </w:r>
      <w:r w:rsidR="00375DBD">
        <w:t xml:space="preserve"> </w:t>
      </w:r>
      <w:r>
        <w:t>provider.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2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create</w:t>
      </w:r>
      <w:r w:rsidR="00375DBD">
        <w:t xml:space="preserve"> </w:t>
      </w:r>
      <w:r>
        <w:t>a</w:t>
      </w:r>
      <w:r w:rsidR="00375DBD">
        <w:t xml:space="preserve"> </w:t>
      </w:r>
      <w:r>
        <w:t>new</w:t>
      </w:r>
      <w:r w:rsidR="00375DBD">
        <w:t xml:space="preserve"> </w:t>
      </w:r>
      <w:r>
        <w:t>page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SRV1</w:t>
      </w:r>
      <w:r w:rsidR="00375DBD">
        <w:t xml:space="preserve"> </w:t>
      </w:r>
      <w:r>
        <w:t>that</w:t>
      </w:r>
      <w:r w:rsidR="00375DBD">
        <w:t xml:space="preserve"> </w:t>
      </w:r>
      <w:r>
        <w:t>serves</w:t>
      </w:r>
      <w:r w:rsidR="00375DBD">
        <w:t xml:space="preserve"> </w:t>
      </w:r>
      <w:r>
        <w:t>as</w:t>
      </w:r>
      <w:r w:rsidR="00375DBD">
        <w:t xml:space="preserve"> </w:t>
      </w:r>
      <w:r>
        <w:t>the</w:t>
      </w:r>
      <w:r w:rsidR="00375DBD">
        <w:t xml:space="preserve"> </w:t>
      </w:r>
      <w:r>
        <w:t>new</w:t>
      </w:r>
      <w:r w:rsidR="00375DBD">
        <w:t xml:space="preserve"> </w:t>
      </w:r>
      <w:r>
        <w:t>site's</w:t>
      </w:r>
      <w:r w:rsidR="00375DBD">
        <w:t xml:space="preserve"> </w:t>
      </w:r>
      <w:r>
        <w:t>home</w:t>
      </w:r>
      <w:r w:rsidR="00375DBD">
        <w:t xml:space="preserve"> </w:t>
      </w:r>
      <w:r>
        <w:t>page.</w:t>
      </w:r>
      <w:r w:rsidR="00375DBD">
        <w:t xml:space="preserve"> </w:t>
      </w:r>
      <w:r>
        <w:t>These</w:t>
      </w:r>
      <w:r w:rsidR="00375DBD">
        <w:t xml:space="preserve"> </w:t>
      </w:r>
      <w:r>
        <w:t>two</w:t>
      </w:r>
      <w:r w:rsidR="00375DBD">
        <w:t xml:space="preserve"> </w:t>
      </w:r>
      <w:r>
        <w:t>steps</w:t>
      </w:r>
      <w:r w:rsidR="00375DBD">
        <w:t xml:space="preserve"> </w:t>
      </w:r>
      <w:r>
        <w:t>produce</w:t>
      </w:r>
      <w:r w:rsidR="00375DBD">
        <w:t xml:space="preserve"> </w:t>
      </w:r>
      <w:r>
        <w:t>no</w:t>
      </w:r>
      <w:r w:rsidR="00375DBD">
        <w:t xml:space="preserve"> </w:t>
      </w:r>
      <w:r>
        <w:t>output.</w:t>
      </w:r>
    </w:p>
    <w:p w14:paraId="43E692B8" w14:textId="016017A4" w:rsidR="009F77B9" w:rsidRDefault="009F77B9" w:rsidP="00375DBD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3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create</w:t>
      </w:r>
      <w:r w:rsidR="00375DBD">
        <w:t xml:space="preserve"> </w:t>
      </w:r>
      <w:r>
        <w:t>a</w:t>
      </w:r>
      <w:r w:rsidR="00375DBD">
        <w:t xml:space="preserve"> </w:t>
      </w:r>
      <w:r>
        <w:t>new</w:t>
      </w:r>
      <w:r w:rsidR="00375DBD">
        <w:t xml:space="preserve"> </w:t>
      </w:r>
      <w:r>
        <w:t>IIS</w:t>
      </w:r>
      <w:r w:rsidR="00375DBD">
        <w:t xml:space="preserve"> </w:t>
      </w:r>
      <w:r>
        <w:t>website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SRV1</w:t>
      </w:r>
      <w:r>
        <w:t>;</w:t>
      </w:r>
      <w:r w:rsidR="00375DBD">
        <w:t xml:space="preserve"> </w:t>
      </w:r>
      <w:r>
        <w:t>namely,</w:t>
      </w:r>
      <w:r w:rsidR="00375DBD">
        <w:t xml:space="preserve"> </w:t>
      </w:r>
      <w:r w:rsidRPr="00A57B9E">
        <w:rPr>
          <w:rStyle w:val="CodeInTextPACKT"/>
        </w:rPr>
        <w:t>WWW2.Reskit.Org</w:t>
      </w:r>
      <w:r>
        <w:t>.</w:t>
      </w:r>
      <w:r w:rsidR="00375DBD">
        <w:t xml:space="preserve"> </w:t>
      </w:r>
      <w:r>
        <w:t>The</w:t>
      </w:r>
      <w:r w:rsidR="00375DBD">
        <w:t xml:space="preserve"> </w:t>
      </w:r>
      <w:r>
        <w:t>output</w:t>
      </w:r>
      <w:r w:rsidR="00375DBD">
        <w:t xml:space="preserve"> </w:t>
      </w:r>
      <w:r>
        <w:t>of</w:t>
      </w:r>
      <w:r w:rsidR="00375DBD">
        <w:t xml:space="preserve"> </w:t>
      </w:r>
      <w:r>
        <w:t>this</w:t>
      </w:r>
      <w:r w:rsidR="00375DBD">
        <w:t xml:space="preserve"> </w:t>
      </w:r>
      <w:r>
        <w:t>step</w:t>
      </w:r>
      <w:r w:rsidR="00375DBD">
        <w:t xml:space="preserve"> </w:t>
      </w:r>
      <w:r>
        <w:t>looks</w:t>
      </w:r>
      <w:r w:rsidR="00375DBD">
        <w:t xml:space="preserve"> </w:t>
      </w:r>
      <w:r>
        <w:t>like</w:t>
      </w:r>
      <w:r w:rsidR="00375DBD">
        <w:t xml:space="preserve"> </w:t>
      </w:r>
      <w:r>
        <w:t>this:</w:t>
      </w:r>
    </w:p>
    <w:p w14:paraId="7F977661" w14:textId="21C5C1B3" w:rsidR="009F77B9" w:rsidRDefault="009F77B9" w:rsidP="00375DBD">
      <w:pPr>
        <w:pStyle w:val="FigurePACKT"/>
      </w:pPr>
      <w:r>
        <w:rPr>
          <w:noProof/>
        </w:rPr>
        <w:drawing>
          <wp:inline distT="0" distB="0" distL="0" distR="0" wp14:anchorId="46799D43" wp14:editId="2045687A">
            <wp:extent cx="5943600" cy="2225675"/>
            <wp:effectExtent l="0" t="0" r="0" b="3175"/>
            <wp:docPr id="44" name="Picture 44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569C3" w14:textId="3AC8D72B" w:rsidR="009F77B9" w:rsidRDefault="009F77B9" w:rsidP="00375DBD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4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create</w:t>
      </w:r>
      <w:r w:rsidR="00375DBD">
        <w:t xml:space="preserve"> </w:t>
      </w:r>
      <w:r>
        <w:t>a</w:t>
      </w:r>
      <w:r w:rsidR="00375DBD">
        <w:t xml:space="preserve"> </w:t>
      </w:r>
      <w:r>
        <w:t>new</w:t>
      </w:r>
      <w:r w:rsidR="00375DBD">
        <w:t xml:space="preserve"> </w:t>
      </w:r>
      <w:r>
        <w:t>DNS</w:t>
      </w:r>
      <w:r w:rsidR="00375DBD">
        <w:t xml:space="preserve"> </w:t>
      </w:r>
      <w:r>
        <w:t>record</w:t>
      </w:r>
      <w:r w:rsidR="00375DBD">
        <w:t xml:space="preserve"> </w:t>
      </w:r>
      <w:r>
        <w:t>to</w:t>
      </w:r>
      <w:r w:rsidR="00375DBD">
        <w:t xml:space="preserve"> </w:t>
      </w:r>
      <w:r>
        <w:t>point</w:t>
      </w:r>
      <w:r w:rsidR="00375DBD">
        <w:t xml:space="preserve"> </w:t>
      </w:r>
      <w:r>
        <w:t>to</w:t>
      </w:r>
      <w:r w:rsidR="00375DBD">
        <w:t xml:space="preserve"> </w:t>
      </w:r>
      <w:r>
        <w:t>this</w:t>
      </w:r>
      <w:r w:rsidR="00375DBD">
        <w:t xml:space="preserve"> </w:t>
      </w:r>
      <w:r>
        <w:t>new</w:t>
      </w:r>
      <w:r w:rsidR="00375DBD">
        <w:t xml:space="preserve"> </w:t>
      </w:r>
      <w:r>
        <w:t>site,</w:t>
      </w:r>
      <w:r w:rsidR="00375DBD">
        <w:t xml:space="preserve"> </w:t>
      </w:r>
      <w:r>
        <w:t>which</w:t>
      </w:r>
      <w:r w:rsidR="00375DBD">
        <w:t xml:space="preserve"> </w:t>
      </w:r>
      <w:r>
        <w:t>produces</w:t>
      </w:r>
      <w:r w:rsidR="00375DBD">
        <w:t xml:space="preserve"> </w:t>
      </w:r>
      <w:r>
        <w:t>no</w:t>
      </w:r>
      <w:r w:rsidR="00375DBD">
        <w:t xml:space="preserve"> </w:t>
      </w:r>
      <w:r>
        <w:t>output.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5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use</w:t>
      </w:r>
      <w:r w:rsidR="00375DBD">
        <w:t xml:space="preserve"> </w:t>
      </w:r>
      <w:r>
        <w:t>Internet</w:t>
      </w:r>
      <w:r w:rsidR="00375DBD">
        <w:t xml:space="preserve"> </w:t>
      </w:r>
      <w:r>
        <w:t>Explorer</w:t>
      </w:r>
      <w:r w:rsidR="00375DBD">
        <w:t xml:space="preserve"> </w:t>
      </w:r>
      <w:r>
        <w:t>to</w:t>
      </w:r>
      <w:r w:rsidR="00375DBD">
        <w:t xml:space="preserve"> </w:t>
      </w:r>
      <w:r>
        <w:t>navigate</w:t>
      </w:r>
      <w:r w:rsidR="00375DBD">
        <w:t xml:space="preserve"> </w:t>
      </w:r>
      <w:r>
        <w:t>to</w:t>
      </w:r>
      <w:r w:rsidR="00375DBD">
        <w:t xml:space="preserve"> </w:t>
      </w:r>
      <w:r>
        <w:t>the</w:t>
      </w:r>
      <w:r w:rsidR="00375DBD">
        <w:t xml:space="preserve"> </w:t>
      </w:r>
      <w:r>
        <w:t>new</w:t>
      </w:r>
      <w:r w:rsidR="00375DBD">
        <w:t xml:space="preserve"> </w:t>
      </w:r>
      <w:r>
        <w:t>site,</w:t>
      </w:r>
      <w:r w:rsidR="00375DBD">
        <w:t xml:space="preserve"> </w:t>
      </w:r>
      <w:r>
        <w:t>which</w:t>
      </w:r>
      <w:r w:rsidR="00375DBD">
        <w:t xml:space="preserve"> </w:t>
      </w:r>
      <w:r>
        <w:t>looks</w:t>
      </w:r>
      <w:r w:rsidR="00375DBD">
        <w:t xml:space="preserve"> </w:t>
      </w:r>
      <w:r>
        <w:t>like</w:t>
      </w:r>
      <w:r w:rsidR="00375DBD">
        <w:t xml:space="preserve"> </w:t>
      </w:r>
      <w:r>
        <w:t>this:</w:t>
      </w:r>
    </w:p>
    <w:p w14:paraId="14D747DE" w14:textId="4C0B8BD5" w:rsidR="009F77B9" w:rsidRDefault="009F77B9" w:rsidP="00375DBD">
      <w:pPr>
        <w:pStyle w:val="FigurePACKT"/>
      </w:pPr>
      <w:r>
        <w:rPr>
          <w:noProof/>
        </w:rPr>
        <w:drawing>
          <wp:inline distT="0" distB="0" distL="0" distR="0" wp14:anchorId="4292DBF2" wp14:editId="61E5E83E">
            <wp:extent cx="5943600" cy="1386205"/>
            <wp:effectExtent l="0" t="0" r="0" b="4445"/>
            <wp:docPr id="43" name="Picture 43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CC407" w14:textId="222AD705" w:rsidR="009F77B9" w:rsidRPr="00A57B9E" w:rsidRDefault="009F77B9" w:rsidP="00A57B9E">
      <w:pPr>
        <w:pStyle w:val="Heading2"/>
      </w:pPr>
      <w:r w:rsidRPr="00A57B9E">
        <w:t>There's</w:t>
      </w:r>
      <w:r w:rsidR="00375DBD">
        <w:t xml:space="preserve"> </w:t>
      </w:r>
      <w:r w:rsidRPr="00A57B9E">
        <w:t>more...</w:t>
      </w:r>
    </w:p>
    <w:p w14:paraId="1328F2BF" w14:textId="71C21038" w:rsidR="009F77B9" w:rsidRDefault="009F77B9" w:rsidP="00375DBD">
      <w:pPr>
        <w:pStyle w:val="NormalPACKT"/>
      </w:pPr>
      <w:r>
        <w:t>By</w:t>
      </w:r>
      <w:r w:rsidR="00375DBD">
        <w:t xml:space="preserve"> </w:t>
      </w:r>
      <w:r>
        <w:t>default,</w:t>
      </w:r>
      <w:r w:rsidR="00375DBD">
        <w:t xml:space="preserve"> </w:t>
      </w:r>
      <w:r>
        <w:t>while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have</w:t>
      </w:r>
      <w:r w:rsidR="00375DBD">
        <w:t xml:space="preserve"> </w:t>
      </w:r>
      <w:r>
        <w:t>as</w:t>
      </w:r>
      <w:r w:rsidR="00375DBD">
        <w:t xml:space="preserve"> </w:t>
      </w:r>
      <w:r>
        <w:t>many</w:t>
      </w:r>
      <w:r w:rsidR="00375DBD">
        <w:t xml:space="preserve"> </w:t>
      </w:r>
      <w:r>
        <w:t>HTTP-based</w:t>
      </w:r>
      <w:r w:rsidR="00375DBD">
        <w:t xml:space="preserve"> </w:t>
      </w:r>
      <w:r>
        <w:t>sites</w:t>
      </w:r>
      <w:r w:rsidR="00375DBD">
        <w:t xml:space="preserve"> </w:t>
      </w:r>
      <w:r>
        <w:t>as</w:t>
      </w:r>
      <w:r w:rsidR="00375DBD">
        <w:t xml:space="preserve"> </w:t>
      </w:r>
      <w:r>
        <w:t>you</w:t>
      </w:r>
      <w:r w:rsidR="00375DBD">
        <w:t xml:space="preserve"> </w:t>
      </w:r>
      <w:r>
        <w:t>want</w:t>
      </w:r>
      <w:r w:rsidR="00375DBD">
        <w:t xml:space="preserve"> </w:t>
      </w:r>
      <w:r>
        <w:t>on</w:t>
      </w:r>
      <w:r w:rsidR="00375DBD">
        <w:t xml:space="preserve"> </w:t>
      </w:r>
      <w:r>
        <w:t>a</w:t>
      </w:r>
      <w:r w:rsidR="00375DBD">
        <w:t xml:space="preserve"> </w:t>
      </w:r>
      <w:r>
        <w:t>given</w:t>
      </w:r>
      <w:r w:rsidR="00375DBD">
        <w:t xml:space="preserve"> </w:t>
      </w:r>
      <w:r>
        <w:t>machine,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only</w:t>
      </w:r>
      <w:r w:rsidR="00375DBD">
        <w:t xml:space="preserve"> </w:t>
      </w:r>
      <w:r>
        <w:t>have</w:t>
      </w:r>
      <w:r w:rsidR="00375DBD">
        <w:t xml:space="preserve"> </w:t>
      </w:r>
      <w:r>
        <w:t>one</w:t>
      </w:r>
      <w:r w:rsidR="00375DBD">
        <w:t xml:space="preserve"> </w:t>
      </w:r>
      <w:r>
        <w:t>HTTPS</w:t>
      </w:r>
      <w:r w:rsidR="00375DBD">
        <w:t xml:space="preserve"> </w:t>
      </w:r>
      <w:r>
        <w:t>site.</w:t>
      </w:r>
      <w:r w:rsidR="00375DBD">
        <w:t xml:space="preserve"> </w:t>
      </w:r>
      <w:r>
        <w:t>This</w:t>
      </w:r>
      <w:r w:rsidR="00375DBD">
        <w:t xml:space="preserve"> </w:t>
      </w:r>
      <w:r>
        <w:t>is</w:t>
      </w:r>
      <w:r w:rsidR="00375DBD">
        <w:t xml:space="preserve"> </w:t>
      </w:r>
      <w:r>
        <w:t>because</w:t>
      </w:r>
      <w:r w:rsidR="00375DBD">
        <w:t xml:space="preserve"> </w:t>
      </w:r>
      <w:r>
        <w:t>the</w:t>
      </w:r>
      <w:r w:rsidR="00375DBD">
        <w:t xml:space="preserve"> </w:t>
      </w:r>
      <w:r>
        <w:t>details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>
        <w:t>site</w:t>
      </w:r>
      <w:r w:rsidR="00375DBD">
        <w:t xml:space="preserve"> </w:t>
      </w:r>
      <w:r>
        <w:t>that</w:t>
      </w:r>
      <w:r w:rsidR="00375DBD">
        <w:t xml:space="preserve"> </w:t>
      </w:r>
      <w:r>
        <w:t>the</w:t>
      </w:r>
      <w:r w:rsidR="00375DBD">
        <w:t xml:space="preserve"> </w:t>
      </w:r>
      <w:r>
        <w:t>browser</w:t>
      </w:r>
      <w:r w:rsidR="00375DBD">
        <w:t xml:space="preserve"> </w:t>
      </w:r>
      <w:r>
        <w:t>is</w:t>
      </w:r>
      <w:r w:rsidR="00375DBD">
        <w:t xml:space="preserve"> </w:t>
      </w:r>
      <w:r>
        <w:t>asking</w:t>
      </w:r>
      <w:r w:rsidR="00375DBD">
        <w:t xml:space="preserve"> </w:t>
      </w:r>
      <w:r>
        <w:t>for</w:t>
      </w:r>
      <w:r w:rsidR="00375DBD">
        <w:t xml:space="preserve"> </w:t>
      </w:r>
      <w:r>
        <w:t>are</w:t>
      </w:r>
      <w:r w:rsidR="00375DBD">
        <w:t xml:space="preserve"> </w:t>
      </w:r>
      <w:r>
        <w:t>inside</w:t>
      </w:r>
      <w:r w:rsidR="00375DBD">
        <w:t xml:space="preserve"> </w:t>
      </w:r>
      <w:r>
        <w:t>the</w:t>
      </w:r>
      <w:r w:rsidR="00375DBD">
        <w:t xml:space="preserve"> </w:t>
      </w:r>
      <w:r>
        <w:t>encrypted</w:t>
      </w:r>
      <w:r w:rsidR="00375DBD">
        <w:t xml:space="preserve"> </w:t>
      </w:r>
      <w:r>
        <w:t>content,</w:t>
      </w:r>
      <w:r w:rsidR="00375DBD">
        <w:t xml:space="preserve"> </w:t>
      </w:r>
      <w:r>
        <w:t>and</w:t>
      </w:r>
      <w:r w:rsidR="00375DBD">
        <w:t xml:space="preserve"> </w:t>
      </w:r>
      <w:r>
        <w:t>thus,</w:t>
      </w:r>
      <w:r w:rsidR="00375DBD">
        <w:t xml:space="preserve"> </w:t>
      </w:r>
      <w:r>
        <w:t>can</w:t>
      </w:r>
      <w:r w:rsidR="00375DBD">
        <w:t xml:space="preserve"> </w:t>
      </w:r>
      <w:r>
        <w:t>only</w:t>
      </w:r>
      <w:r w:rsidR="00375DBD">
        <w:t xml:space="preserve"> </w:t>
      </w:r>
      <w:r>
        <w:t>be</w:t>
      </w:r>
      <w:r w:rsidR="00375DBD">
        <w:t xml:space="preserve"> </w:t>
      </w:r>
      <w:r>
        <w:t>actioned</w:t>
      </w:r>
      <w:r w:rsidR="00375DBD">
        <w:t xml:space="preserve"> </w:t>
      </w:r>
      <w:r>
        <w:t>once</w:t>
      </w:r>
      <w:r w:rsidR="00375DBD">
        <w:t xml:space="preserve"> </w:t>
      </w:r>
      <w:r>
        <w:t>decrypted.</w:t>
      </w:r>
    </w:p>
    <w:p w14:paraId="24F557B0" w14:textId="0CFCDEDD" w:rsidR="009F77B9" w:rsidRDefault="009F77B9" w:rsidP="00375DBD">
      <w:pPr>
        <w:pStyle w:val="NormalPACKT"/>
      </w:pPr>
      <w:r>
        <w:t>To</w:t>
      </w:r>
      <w:r w:rsidR="00375DBD">
        <w:t xml:space="preserve"> </w:t>
      </w:r>
      <w:r>
        <w:t>overcome</w:t>
      </w:r>
      <w:r w:rsidR="00375DBD">
        <w:t xml:space="preserve"> </w:t>
      </w:r>
      <w:r>
        <w:t>this</w:t>
      </w:r>
      <w:r w:rsidR="00375DBD">
        <w:t xml:space="preserve"> </w:t>
      </w:r>
      <w:r>
        <w:t>limitation,</w:t>
      </w:r>
      <w:r w:rsidR="00375DBD">
        <w:t xml:space="preserve"> </w:t>
      </w:r>
      <w:r>
        <w:t>IIS</w:t>
      </w:r>
      <w:r w:rsidR="00375DBD">
        <w:t xml:space="preserve"> </w:t>
      </w:r>
      <w:r>
        <w:t>uses</w:t>
      </w:r>
      <w:r w:rsidR="00375DBD">
        <w:t xml:space="preserve"> </w:t>
      </w:r>
      <w:r>
        <w:t>a</w:t>
      </w:r>
      <w:r w:rsidR="00375DBD">
        <w:t xml:space="preserve"> </w:t>
      </w:r>
      <w:r>
        <w:t>TLS</w:t>
      </w:r>
      <w:r w:rsidR="00375DBD">
        <w:t xml:space="preserve"> </w:t>
      </w:r>
      <w:r>
        <w:t>feature</w:t>
      </w:r>
      <w:r w:rsidR="00375DBD">
        <w:t xml:space="preserve"> </w:t>
      </w:r>
      <w:r>
        <w:t>known</w:t>
      </w:r>
      <w:r w:rsidR="00375DBD">
        <w:t xml:space="preserve"> </w:t>
      </w:r>
      <w:r>
        <w:t>as</w:t>
      </w:r>
      <w:r w:rsidR="00375DBD">
        <w:t xml:space="preserve"> </w:t>
      </w:r>
      <w:r w:rsidRPr="00A57B9E">
        <w:rPr>
          <w:rStyle w:val="KeyWordPACKT"/>
        </w:rPr>
        <w:t>Server</w:t>
      </w:r>
      <w:r w:rsidR="00375DBD">
        <w:rPr>
          <w:rStyle w:val="KeyWordPACKT"/>
        </w:rPr>
        <w:t xml:space="preserve"> </w:t>
      </w:r>
      <w:r w:rsidRPr="00A57B9E">
        <w:rPr>
          <w:rStyle w:val="KeyWordPACKT"/>
        </w:rPr>
        <w:t>Name</w:t>
      </w:r>
      <w:r w:rsidR="00375DBD">
        <w:rPr>
          <w:rStyle w:val="KeyWordPACKT"/>
        </w:rPr>
        <w:t xml:space="preserve"> </w:t>
      </w:r>
      <w:r w:rsidRPr="00A57B9E">
        <w:rPr>
          <w:rStyle w:val="KeyWordPACKT"/>
        </w:rPr>
        <w:t>Indication</w:t>
      </w:r>
      <w:r w:rsidR="00375DBD">
        <w:t xml:space="preserve"> </w:t>
      </w:r>
      <w:r>
        <w:t>(</w:t>
      </w:r>
      <w:r w:rsidRPr="00A57B9E">
        <w:rPr>
          <w:rStyle w:val="KeyWordPACKT"/>
        </w:rPr>
        <w:t>SNI</w:t>
      </w:r>
      <w:r>
        <w:t>).</w:t>
      </w:r>
      <w:r w:rsidR="00375DBD">
        <w:t xml:space="preserve"> </w:t>
      </w:r>
      <w:r>
        <w:t>SNI</w:t>
      </w:r>
      <w:r w:rsidR="00375DBD">
        <w:t xml:space="preserve"> </w:t>
      </w:r>
      <w:r>
        <w:t>allows</w:t>
      </w:r>
      <w:r w:rsidR="00375DBD">
        <w:t xml:space="preserve"> </w:t>
      </w:r>
      <w:r>
        <w:t>the</w:t>
      </w:r>
      <w:r w:rsidR="00375DBD">
        <w:t xml:space="preserve"> </w:t>
      </w:r>
      <w:r>
        <w:t>name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>
        <w:t>hostname</w:t>
      </w:r>
      <w:r w:rsidR="00375DBD">
        <w:t xml:space="preserve"> </w:t>
      </w:r>
      <w:r>
        <w:t>being</w:t>
      </w:r>
      <w:r w:rsidR="00375DBD">
        <w:t xml:space="preserve"> </w:t>
      </w:r>
      <w:r>
        <w:t>contacted</w:t>
      </w:r>
      <w:r w:rsidR="00375DBD">
        <w:t xml:space="preserve"> </w:t>
      </w:r>
      <w:r>
        <w:t>to</w:t>
      </w:r>
      <w:r w:rsidR="00375DBD">
        <w:t xml:space="preserve"> </w:t>
      </w:r>
      <w:r>
        <w:t>be</w:t>
      </w:r>
      <w:r w:rsidR="00375DBD">
        <w:t xml:space="preserve"> </w:t>
      </w:r>
      <w:r>
        <w:t>specified</w:t>
      </w:r>
      <w:r w:rsidR="00375DBD">
        <w:t xml:space="preserve"> </w:t>
      </w:r>
      <w:r>
        <w:t>during</w:t>
      </w:r>
      <w:r w:rsidR="00375DBD">
        <w:t xml:space="preserve"> </w:t>
      </w:r>
      <w:r>
        <w:t>the</w:t>
      </w:r>
      <w:r w:rsidR="00375DBD">
        <w:t xml:space="preserve"> </w:t>
      </w:r>
      <w:r>
        <w:t>SSL/TLS</w:t>
      </w:r>
      <w:r w:rsidR="00375DBD">
        <w:t xml:space="preserve"> </w:t>
      </w:r>
      <w:r>
        <w:t>handshake.</w:t>
      </w:r>
      <w:r w:rsidR="00375DBD">
        <w:t xml:space="preserve"> </w:t>
      </w:r>
      <w:r>
        <w:t>This,</w:t>
      </w:r>
      <w:r w:rsidR="00375DBD">
        <w:t xml:space="preserve"> </w:t>
      </w:r>
      <w:r>
        <w:t>in</w:t>
      </w:r>
      <w:r w:rsidR="00375DBD">
        <w:t xml:space="preserve"> </w:t>
      </w:r>
      <w:r>
        <w:t>turn,</w:t>
      </w:r>
      <w:r w:rsidR="00375DBD">
        <w:t xml:space="preserve"> </w:t>
      </w:r>
      <w:r>
        <w:t>enables</w:t>
      </w:r>
      <w:r w:rsidR="00375DBD">
        <w:t xml:space="preserve"> </w:t>
      </w:r>
      <w:r>
        <w:t>IIS</w:t>
      </w:r>
      <w:r w:rsidR="00375DBD">
        <w:t xml:space="preserve"> </w:t>
      </w:r>
      <w:r>
        <w:t>to</w:t>
      </w:r>
      <w:r w:rsidR="00375DBD">
        <w:t xml:space="preserve"> </w:t>
      </w:r>
      <w:r>
        <w:t>support</w:t>
      </w:r>
      <w:r w:rsidR="00375DBD">
        <w:t xml:space="preserve"> </w:t>
      </w:r>
      <w:r>
        <w:t>more</w:t>
      </w:r>
      <w:r w:rsidR="00375DBD">
        <w:t xml:space="preserve"> </w:t>
      </w:r>
      <w:r>
        <w:t>than</w:t>
      </w:r>
      <w:r w:rsidR="00375DBD">
        <w:t xml:space="preserve"> </w:t>
      </w:r>
      <w:r>
        <w:t>one</w:t>
      </w:r>
      <w:r w:rsidR="00375DBD">
        <w:t xml:space="preserve"> </w:t>
      </w:r>
      <w:r>
        <w:t>secure</w:t>
      </w:r>
      <w:r w:rsidR="00375DBD">
        <w:t xml:space="preserve"> </w:t>
      </w:r>
      <w:r>
        <w:t>site.</w:t>
      </w:r>
      <w:r w:rsidR="00375DBD">
        <w:t xml:space="preserve"> </w:t>
      </w:r>
      <w:r>
        <w:t>To</w:t>
      </w:r>
      <w:r w:rsidR="00375DBD">
        <w:t xml:space="preserve"> </w:t>
      </w:r>
      <w:r>
        <w:t>use</w:t>
      </w:r>
      <w:r w:rsidR="00375DBD">
        <w:t xml:space="preserve"> </w:t>
      </w:r>
      <w:r>
        <w:t>SNI,</w:t>
      </w:r>
      <w:r w:rsidR="00375DBD">
        <w:t xml:space="preserve"> </w:t>
      </w:r>
      <w:r>
        <w:t>the</w:t>
      </w:r>
      <w:r w:rsidR="00375DBD">
        <w:t xml:space="preserve"> </w:t>
      </w:r>
      <w:r>
        <w:t>browser</w:t>
      </w:r>
      <w:r w:rsidR="00375DBD">
        <w:t xml:space="preserve"> </w:t>
      </w:r>
      <w:r>
        <w:t>or</w:t>
      </w:r>
      <w:r w:rsidR="00375DBD">
        <w:t xml:space="preserve"> </w:t>
      </w:r>
      <w:r>
        <w:t>web</w:t>
      </w:r>
      <w:r w:rsidR="00375DBD">
        <w:t xml:space="preserve"> </w:t>
      </w:r>
      <w:r>
        <w:t>client,</w:t>
      </w:r>
      <w:r w:rsidR="00375DBD">
        <w:t xml:space="preserve"> </w:t>
      </w:r>
      <w:r>
        <w:t>as</w:t>
      </w:r>
      <w:r w:rsidR="00375DBD">
        <w:t xml:space="preserve"> </w:t>
      </w:r>
      <w:r>
        <w:t>well</w:t>
      </w:r>
      <w:r w:rsidR="00375DBD">
        <w:t xml:space="preserve"> </w:t>
      </w:r>
      <w:r>
        <w:t>as</w:t>
      </w:r>
      <w:r w:rsidR="00375DBD">
        <w:t xml:space="preserve"> </w:t>
      </w:r>
      <w:r>
        <w:lastRenderedPageBreak/>
        <w:t>the</w:t>
      </w:r>
      <w:r w:rsidR="00375DBD">
        <w:t xml:space="preserve"> </w:t>
      </w:r>
      <w:r>
        <w:t>web</w:t>
      </w:r>
      <w:r w:rsidR="00375DBD">
        <w:t xml:space="preserve"> </w:t>
      </w:r>
      <w:r>
        <w:t>server,</w:t>
      </w:r>
      <w:r w:rsidR="00375DBD">
        <w:t xml:space="preserve"> </w:t>
      </w:r>
      <w:r>
        <w:t>must</w:t>
      </w:r>
      <w:r w:rsidR="00375DBD">
        <w:t xml:space="preserve"> </w:t>
      </w:r>
      <w:r>
        <w:t>support</w:t>
      </w:r>
      <w:r w:rsidR="00375DBD">
        <w:t xml:space="preserve"> </w:t>
      </w:r>
      <w:r>
        <w:t>SNI.</w:t>
      </w:r>
      <w:r w:rsidR="00375DBD">
        <w:t xml:space="preserve"> </w:t>
      </w:r>
      <w:r>
        <w:t>Modern</w:t>
      </w:r>
      <w:r w:rsidR="00375DBD">
        <w:t xml:space="preserve"> </w:t>
      </w:r>
      <w:r>
        <w:t>web</w:t>
      </w:r>
      <w:r w:rsidR="00375DBD">
        <w:t xml:space="preserve"> </w:t>
      </w:r>
      <w:r>
        <w:t>browsers</w:t>
      </w:r>
      <w:r w:rsidR="00375DBD">
        <w:t xml:space="preserve"> </w:t>
      </w:r>
      <w:r>
        <w:t>support</w:t>
      </w:r>
      <w:r w:rsidR="00375DBD">
        <w:t xml:space="preserve"> </w:t>
      </w:r>
      <w:r>
        <w:t>SNI,</w:t>
      </w:r>
      <w:r w:rsidR="00375DBD">
        <w:t xml:space="preserve"> </w:t>
      </w:r>
      <w:r>
        <w:t>which</w:t>
      </w:r>
      <w:r w:rsidR="00375DBD">
        <w:t xml:space="preserve"> </w:t>
      </w:r>
      <w:r>
        <w:t>has</w:t>
      </w:r>
      <w:r w:rsidR="00375DBD">
        <w:t xml:space="preserve"> </w:t>
      </w:r>
      <w:r>
        <w:t>been</w:t>
      </w:r>
      <w:r w:rsidR="00375DBD">
        <w:t xml:space="preserve"> </w:t>
      </w:r>
      <w:r>
        <w:t>a</w:t>
      </w:r>
      <w:r w:rsidR="00375DBD">
        <w:t xml:space="preserve"> </w:t>
      </w:r>
      <w:r>
        <w:t>feature</w:t>
      </w:r>
      <w:r w:rsidR="00375DBD">
        <w:t xml:space="preserve"> </w:t>
      </w:r>
      <w:r>
        <w:t>of</w:t>
      </w:r>
      <w:r w:rsidR="00375DBD">
        <w:t xml:space="preserve"> </w:t>
      </w:r>
      <w:r>
        <w:t>IIS</w:t>
      </w:r>
      <w:r w:rsidR="00375DBD">
        <w:t xml:space="preserve"> </w:t>
      </w:r>
      <w:r>
        <w:t>on</w:t>
      </w:r>
      <w:r w:rsidR="00375DBD">
        <w:t xml:space="preserve"> </w:t>
      </w:r>
      <w:r>
        <w:t>Windows</w:t>
      </w:r>
      <w:r w:rsidR="00375DBD">
        <w:t xml:space="preserve"> </w:t>
      </w:r>
      <w:r>
        <w:t>Server</w:t>
      </w:r>
      <w:r w:rsidR="00375DBD">
        <w:t xml:space="preserve"> </w:t>
      </w:r>
      <w:r>
        <w:t>for</w:t>
      </w:r>
      <w:r w:rsidR="00375DBD">
        <w:t xml:space="preserve"> </w:t>
      </w:r>
      <w:r>
        <w:t>many</w:t>
      </w:r>
      <w:r w:rsidR="00375DBD">
        <w:t xml:space="preserve"> </w:t>
      </w:r>
      <w:r>
        <w:t>versions.</w:t>
      </w:r>
    </w:p>
    <w:p w14:paraId="7331CDA8" w14:textId="64CA3232" w:rsidR="009F77B9" w:rsidRDefault="009F77B9" w:rsidP="00375DBD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4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created</w:t>
      </w:r>
      <w:r w:rsidR="00375DBD">
        <w:t xml:space="preserve"> </w:t>
      </w:r>
      <w:r>
        <w:t>a</w:t>
      </w:r>
      <w:r w:rsidR="00375DBD">
        <w:t xml:space="preserve"> </w:t>
      </w:r>
      <w:r>
        <w:t>DNS</w:t>
      </w:r>
      <w:r w:rsidR="00375DBD">
        <w:t xml:space="preserve"> </w:t>
      </w:r>
      <w:r w:rsidRPr="00A57B9E">
        <w:rPr>
          <w:rStyle w:val="CodeInTextPACKT"/>
        </w:rPr>
        <w:t>A</w:t>
      </w:r>
      <w:r w:rsidR="00375DBD">
        <w:t xml:space="preserve"> </w:t>
      </w:r>
      <w:r>
        <w:t>record</w:t>
      </w:r>
      <w:r w:rsidR="00375DBD">
        <w:t xml:space="preserve"> </w:t>
      </w:r>
      <w:r>
        <w:t>that</w:t>
      </w:r>
      <w:r w:rsidR="00375DBD">
        <w:t xml:space="preserve"> </w:t>
      </w:r>
      <w:r>
        <w:t>points</w:t>
      </w:r>
      <w:r w:rsidR="00375DBD">
        <w:t xml:space="preserve"> </w:t>
      </w:r>
      <w:r>
        <w:t>to</w:t>
      </w:r>
      <w:r w:rsidR="00375DBD">
        <w:t xml:space="preserve"> </w:t>
      </w:r>
      <w:r>
        <w:t>the</w:t>
      </w:r>
      <w:r w:rsidR="00375DBD">
        <w:t xml:space="preserve"> </w:t>
      </w:r>
      <w:r>
        <w:t>site</w:t>
      </w:r>
      <w:r w:rsidR="00375DBD">
        <w:t xml:space="preserve"> </w:t>
      </w:r>
      <w:r>
        <w:t>at</w:t>
      </w:r>
      <w:r w:rsidR="00375DBD">
        <w:t xml:space="preserve"> </w:t>
      </w:r>
      <w:r w:rsidRPr="00A57B9E">
        <w:rPr>
          <w:rStyle w:val="CodeInTextPACKT"/>
        </w:rPr>
        <w:t>10.10.10.50</w:t>
      </w:r>
      <w:r>
        <w:t>.</w:t>
      </w:r>
      <w:r w:rsidR="00375DBD">
        <w:t xml:space="preserve"> </w:t>
      </w:r>
      <w:r>
        <w:t>If</w:t>
      </w:r>
      <w:r w:rsidR="00375DBD">
        <w:t xml:space="preserve"> </w:t>
      </w:r>
      <w:r>
        <w:t>your</w:t>
      </w:r>
      <w:r w:rsidR="00375DBD">
        <w:t xml:space="preserve"> </w:t>
      </w:r>
      <w:r>
        <w:t>site</w:t>
      </w:r>
      <w:r w:rsidR="00375DBD">
        <w:t xml:space="preserve"> </w:t>
      </w:r>
      <w:r>
        <w:t>is</w:t>
      </w:r>
      <w:r w:rsidR="00375DBD">
        <w:t xml:space="preserve"> </w:t>
      </w:r>
      <w:r>
        <w:t>on</w:t>
      </w:r>
      <w:r w:rsidR="00375DBD">
        <w:t xml:space="preserve"> </w:t>
      </w:r>
      <w:r>
        <w:t>a</w:t>
      </w:r>
      <w:r w:rsidR="00375DBD">
        <w:t xml:space="preserve"> </w:t>
      </w:r>
      <w:r>
        <w:t>different</w:t>
      </w:r>
      <w:r w:rsidR="00375DBD">
        <w:t xml:space="preserve"> </w:t>
      </w:r>
      <w:r>
        <w:t>IP</w:t>
      </w:r>
      <w:r w:rsidR="00375DBD">
        <w:t xml:space="preserve"> </w:t>
      </w:r>
      <w:r>
        <w:t>address,</w:t>
      </w:r>
      <w:r w:rsidR="00375DBD">
        <w:t xml:space="preserve"> </w:t>
      </w:r>
      <w:r>
        <w:t>change</w:t>
      </w:r>
      <w:r w:rsidR="00375DBD">
        <w:t xml:space="preserve"> </w:t>
      </w:r>
      <w:r>
        <w:t>this</w:t>
      </w:r>
      <w:r w:rsidR="00375DBD">
        <w:t xml:space="preserve"> </w:t>
      </w:r>
      <w:r>
        <w:t>input</w:t>
      </w:r>
      <w:r w:rsidR="00375DBD">
        <w:t xml:space="preserve"> </w:t>
      </w:r>
      <w:r>
        <w:t>accordingly.</w:t>
      </w:r>
    </w:p>
    <w:p w14:paraId="58AB9440" w14:textId="3198EA98" w:rsidR="009F77B9" w:rsidRPr="00A57B9E" w:rsidRDefault="009F77B9" w:rsidP="00A57B9E">
      <w:pPr>
        <w:pStyle w:val="Heading2"/>
      </w:pPr>
      <w:r w:rsidRPr="00A57B9E">
        <w:t>See</w:t>
      </w:r>
      <w:r w:rsidR="00375DBD">
        <w:t xml:space="preserve"> </w:t>
      </w:r>
      <w:r w:rsidRPr="00A57B9E">
        <w:t>also</w:t>
      </w:r>
    </w:p>
    <w:p w14:paraId="49633C95" w14:textId="7CDB0A8F" w:rsidR="009F77B9" w:rsidRPr="00AB6CE0" w:rsidRDefault="009F77B9" w:rsidP="00375DBD">
      <w:pPr>
        <w:pStyle w:val="NormalPACKT"/>
      </w:pPr>
      <w:r w:rsidRPr="00AB6CE0">
        <w:t>SNI</w:t>
      </w:r>
      <w:r w:rsidR="00375DBD" w:rsidRPr="00AB6CE0">
        <w:t xml:space="preserve"> </w:t>
      </w:r>
      <w:r w:rsidRPr="00AB6CE0">
        <w:t>has</w:t>
      </w:r>
      <w:r w:rsidR="00375DBD" w:rsidRPr="00AB6CE0">
        <w:t xml:space="preserve"> </w:t>
      </w:r>
      <w:r w:rsidRPr="00AB6CE0">
        <w:t>been</w:t>
      </w:r>
      <w:r w:rsidR="00375DBD" w:rsidRPr="00AB6CE0">
        <w:t xml:space="preserve"> </w:t>
      </w:r>
      <w:r w:rsidRPr="00AB6CE0">
        <w:t>a</w:t>
      </w:r>
      <w:r w:rsidR="00375DBD" w:rsidRPr="00AB6CE0">
        <w:t xml:space="preserve"> </w:t>
      </w:r>
      <w:r w:rsidRPr="00AB6CE0">
        <w:t>feature</w:t>
      </w:r>
      <w:r w:rsidR="00375DBD" w:rsidRPr="00AB6CE0">
        <w:t xml:space="preserve"> </w:t>
      </w:r>
      <w:r w:rsidRPr="00AB6CE0">
        <w:t>of</w:t>
      </w:r>
      <w:r w:rsidR="00375DBD" w:rsidRPr="00AB6CE0">
        <w:t xml:space="preserve"> </w:t>
      </w:r>
      <w:r w:rsidRPr="00AB6CE0">
        <w:t>IIS</w:t>
      </w:r>
      <w:r w:rsidR="00375DBD" w:rsidRPr="00AB6CE0">
        <w:t xml:space="preserve"> </w:t>
      </w:r>
      <w:r w:rsidRPr="00AB6CE0">
        <w:t>for</w:t>
      </w:r>
      <w:r w:rsidR="00375DBD" w:rsidRPr="00AB6CE0">
        <w:t xml:space="preserve"> </w:t>
      </w:r>
      <w:r w:rsidRPr="00AB6CE0">
        <w:t>some</w:t>
      </w:r>
      <w:r w:rsidR="00375DBD" w:rsidRPr="00AB6CE0">
        <w:t xml:space="preserve"> </w:t>
      </w:r>
      <w:r w:rsidRPr="00AB6CE0">
        <w:t>time.</w:t>
      </w:r>
      <w:r w:rsidR="00375DBD" w:rsidRPr="00AB6CE0">
        <w:t xml:space="preserve"> </w:t>
      </w:r>
      <w:r w:rsidRPr="00AB6CE0">
        <w:t>See</w:t>
      </w:r>
      <w:r w:rsidR="00375DBD" w:rsidRPr="00AB6CE0">
        <w:t xml:space="preserve"> </w:t>
      </w:r>
      <w:ins w:id="4" w:author="Siddhant" w:date="2020-09-23T10:12:00Z">
        <w:r w:rsidR="00611CC5">
          <w:rPr>
            <w:rStyle w:val="URLPACKT0"/>
          </w:rPr>
          <w:fldChar w:fldCharType="begin"/>
        </w:r>
        <w:r w:rsidR="00611CC5">
          <w:rPr>
            <w:rStyle w:val="URLPACKT0"/>
          </w:rPr>
          <w:instrText xml:space="preserve"> HYPERLINK "</w:instrText>
        </w:r>
      </w:ins>
      <w:r w:rsidR="00611CC5" w:rsidRPr="00375DBD">
        <w:rPr>
          <w:rStyle w:val="URLPACKT0"/>
        </w:rPr>
        <w:instrText>https://docs.microsoft.com/iis/get-started/whats-new-in-iis-8/iis-80-server-name-indication-sni-ssl-scalability</w:instrText>
      </w:r>
      <w:ins w:id="5" w:author="Siddhant" w:date="2020-09-23T10:12:00Z">
        <w:r w:rsidR="00611CC5">
          <w:rPr>
            <w:rStyle w:val="URLPACKT0"/>
          </w:rPr>
          <w:instrText xml:space="preserve">" </w:instrText>
        </w:r>
        <w:r w:rsidR="00611CC5">
          <w:rPr>
            <w:rStyle w:val="URLPACKT0"/>
          </w:rPr>
          <w:fldChar w:fldCharType="separate"/>
        </w:r>
      </w:ins>
      <w:r w:rsidR="00611CC5" w:rsidRPr="00CA04FE">
        <w:rPr>
          <w:rStyle w:val="Hyperlink"/>
          <w:rFonts w:ascii="Lucida Console" w:hAnsi="Lucida Console"/>
          <w:sz w:val="19"/>
          <w:szCs w:val="18"/>
        </w:rPr>
        <w:t>https://docs.microsoft.com</w:t>
      </w:r>
      <w:del w:id="6" w:author="Siddhant" w:date="2020-09-23T10:12:00Z">
        <w:r w:rsidR="00611CC5" w:rsidRPr="00CA04FE" w:rsidDel="00611CC5">
          <w:rPr>
            <w:rStyle w:val="Hyperlink"/>
            <w:rFonts w:ascii="Lucida Console" w:hAnsi="Lucida Console"/>
            <w:sz w:val="19"/>
            <w:szCs w:val="18"/>
          </w:rPr>
          <w:delText>/en</w:delText>
        </w:r>
        <w:r w:rsidR="00611CC5" w:rsidRPr="00CA04FE" w:rsidDel="00375DBD">
          <w:rPr>
            <w:rStyle w:val="Hyperlink"/>
            <w:rFonts w:ascii="Lucida Console" w:hAnsi="Lucida Console"/>
            <w:sz w:val="19"/>
            <w:szCs w:val="18"/>
          </w:rPr>
          <w:delText>-us</w:delText>
        </w:r>
      </w:del>
      <w:r w:rsidR="00611CC5" w:rsidRPr="00CA04FE">
        <w:rPr>
          <w:rStyle w:val="Hyperlink"/>
          <w:rFonts w:ascii="Lucida Console" w:hAnsi="Lucida Console"/>
          <w:sz w:val="19"/>
          <w:szCs w:val="18"/>
        </w:rPr>
        <w:t>/iis/get-started/whats-new-in-iis-8/iis-80-server-name-indication-sni-ssl-scalability</w:t>
      </w:r>
      <w:ins w:id="7" w:author="Siddhant" w:date="2020-09-23T10:12:00Z">
        <w:r w:rsidR="00611CC5">
          <w:rPr>
            <w:rStyle w:val="URLPACKT0"/>
          </w:rPr>
          <w:fldChar w:fldCharType="end"/>
        </w:r>
      </w:ins>
      <w:r w:rsidR="00375DBD" w:rsidRPr="00AB6CE0">
        <w:t xml:space="preserve"> </w:t>
      </w:r>
      <w:r w:rsidRPr="00AB6CE0">
        <w:t>for</w:t>
      </w:r>
      <w:r w:rsidR="00375DBD" w:rsidRPr="00AB6CE0">
        <w:t xml:space="preserve"> </w:t>
      </w:r>
      <w:r w:rsidRPr="00AB6CE0">
        <w:t>details</w:t>
      </w:r>
      <w:r w:rsidR="00375DBD" w:rsidRPr="00AB6CE0">
        <w:t xml:space="preserve"> </w:t>
      </w:r>
      <w:r w:rsidRPr="00AB6CE0">
        <w:t>of</w:t>
      </w:r>
      <w:r w:rsidR="00375DBD" w:rsidRPr="00AB6CE0">
        <w:t xml:space="preserve"> </w:t>
      </w:r>
      <w:r w:rsidRPr="00AB6CE0">
        <w:t>the</w:t>
      </w:r>
      <w:r w:rsidR="00375DBD" w:rsidRPr="00AB6CE0">
        <w:t xml:space="preserve"> </w:t>
      </w:r>
      <w:r w:rsidRPr="00AB6CE0">
        <w:t>SNI</w:t>
      </w:r>
      <w:r w:rsidR="00375DBD" w:rsidRPr="00AB6CE0">
        <w:t xml:space="preserve"> </w:t>
      </w:r>
      <w:r w:rsidRPr="00AB6CE0">
        <w:t>feature</w:t>
      </w:r>
      <w:r w:rsidR="00375DBD" w:rsidRPr="00AB6CE0">
        <w:t xml:space="preserve"> </w:t>
      </w:r>
      <w:r w:rsidRPr="00AB6CE0">
        <w:t>in</w:t>
      </w:r>
      <w:r w:rsidR="00375DBD" w:rsidRPr="00AB6CE0">
        <w:t xml:space="preserve"> </w:t>
      </w:r>
      <w:r w:rsidRPr="00AB6CE0">
        <w:t>IIS</w:t>
      </w:r>
      <w:r w:rsidR="00375DBD" w:rsidRPr="00AB6CE0">
        <w:t xml:space="preserve"> </w:t>
      </w:r>
      <w:r w:rsidRPr="00AB6CE0">
        <w:t>in</w:t>
      </w:r>
      <w:r w:rsidR="00375DBD" w:rsidRPr="00AB6CE0">
        <w:t xml:space="preserve"> </w:t>
      </w:r>
      <w:r w:rsidRPr="00AB6CE0">
        <w:t>Windows</w:t>
      </w:r>
      <w:r w:rsidR="00375DBD" w:rsidRPr="00AB6CE0">
        <w:t xml:space="preserve"> </w:t>
      </w:r>
      <w:r w:rsidRPr="00AB6CE0">
        <w:t>Server.</w:t>
      </w:r>
      <w:r w:rsidR="00375DBD" w:rsidRPr="00AB6CE0">
        <w:t xml:space="preserve"> </w:t>
      </w:r>
      <w:r w:rsidRPr="00AB6CE0">
        <w:t>You</w:t>
      </w:r>
      <w:r w:rsidR="00375DBD" w:rsidRPr="00AB6CE0">
        <w:t xml:space="preserve"> </w:t>
      </w:r>
      <w:r w:rsidRPr="00AB6CE0">
        <w:t>can</w:t>
      </w:r>
      <w:r w:rsidR="00375DBD" w:rsidRPr="00AB6CE0">
        <w:t xml:space="preserve"> </w:t>
      </w:r>
      <w:r w:rsidRPr="00AB6CE0">
        <w:t>find</w:t>
      </w:r>
      <w:r w:rsidR="00375DBD" w:rsidRPr="00AB6CE0">
        <w:t xml:space="preserve"> </w:t>
      </w:r>
      <w:r w:rsidRPr="00AB6CE0">
        <w:t>more</w:t>
      </w:r>
      <w:r w:rsidR="00375DBD" w:rsidRPr="00AB6CE0">
        <w:t xml:space="preserve"> </w:t>
      </w:r>
      <w:r w:rsidRPr="00AB6CE0">
        <w:t>details</w:t>
      </w:r>
      <w:r w:rsidR="00375DBD" w:rsidRPr="00AB6CE0">
        <w:t xml:space="preserve"> </w:t>
      </w:r>
      <w:r w:rsidRPr="00AB6CE0">
        <w:t>on</w:t>
      </w:r>
      <w:r w:rsidR="00375DBD" w:rsidRPr="00AB6CE0">
        <w:t xml:space="preserve"> </w:t>
      </w:r>
      <w:r w:rsidRPr="00AB6CE0">
        <w:t>SNI</w:t>
      </w:r>
      <w:r w:rsidR="00375DBD" w:rsidRPr="00AB6CE0">
        <w:t xml:space="preserve"> </w:t>
      </w:r>
      <w:r w:rsidRPr="00AB6CE0">
        <w:t>in</w:t>
      </w:r>
      <w:r w:rsidR="00375DBD" w:rsidRPr="00AB6CE0">
        <w:t xml:space="preserve"> </w:t>
      </w:r>
      <w:r w:rsidRPr="00AB6CE0">
        <w:t>general</w:t>
      </w:r>
      <w:r w:rsidR="00375DBD" w:rsidRPr="00AB6CE0">
        <w:t xml:space="preserve"> </w:t>
      </w:r>
      <w:r w:rsidRPr="00AB6CE0">
        <w:t>at</w:t>
      </w:r>
      <w:r w:rsidR="00375DBD" w:rsidRPr="00AB6CE0">
        <w:t xml:space="preserve"> </w:t>
      </w:r>
      <w:hyperlink r:id="rId25" w:history="1">
        <w:r w:rsidRPr="00375DBD">
          <w:rPr>
            <w:rStyle w:val="URLPACKT0"/>
          </w:rPr>
          <w:t>http://en.wikipedia.org/wiki/Server_Name_Indication</w:t>
        </w:r>
      </w:hyperlink>
      <w:r w:rsidRPr="00AB6CE0">
        <w:t>.</w:t>
      </w:r>
    </w:p>
    <w:p w14:paraId="7F3E34EB" w14:textId="728813A5" w:rsidR="009F77B9" w:rsidRPr="00A57B9E" w:rsidRDefault="009F77B9" w:rsidP="00A57B9E">
      <w:pPr>
        <w:pStyle w:val="Heading1"/>
      </w:pPr>
      <w:r w:rsidRPr="00A57B9E">
        <w:t>Managing</w:t>
      </w:r>
      <w:r w:rsidR="00375DBD">
        <w:t xml:space="preserve"> </w:t>
      </w:r>
      <w:r w:rsidRPr="00A57B9E">
        <w:t>IIS</w:t>
      </w:r>
      <w:r w:rsidR="00375DBD">
        <w:t xml:space="preserve"> </w:t>
      </w:r>
      <w:r w:rsidRPr="00A57B9E">
        <w:t>logging</w:t>
      </w:r>
      <w:r w:rsidR="00375DBD">
        <w:t xml:space="preserve"> </w:t>
      </w:r>
      <w:r w:rsidRPr="00A57B9E">
        <w:t>and</w:t>
      </w:r>
      <w:r w:rsidR="00375DBD">
        <w:t xml:space="preserve"> </w:t>
      </w:r>
      <w:r w:rsidRPr="00A57B9E">
        <w:t>log</w:t>
      </w:r>
      <w:r w:rsidR="00375DBD">
        <w:t xml:space="preserve"> </w:t>
      </w:r>
      <w:r w:rsidRPr="00A57B9E">
        <w:t>files</w:t>
      </w:r>
    </w:p>
    <w:p w14:paraId="10810CF7" w14:textId="618D7DB3" w:rsidR="009F77B9" w:rsidRDefault="009F77B9" w:rsidP="00611CC5">
      <w:pPr>
        <w:pStyle w:val="NormalPACKT"/>
      </w:pPr>
      <w:r>
        <w:t>By</w:t>
      </w:r>
      <w:r w:rsidR="00375DBD">
        <w:t xml:space="preserve"> </w:t>
      </w:r>
      <w:r>
        <w:t>default,</w:t>
      </w:r>
      <w:r w:rsidR="00375DBD">
        <w:t xml:space="preserve"> </w:t>
      </w:r>
      <w:r>
        <w:t>every</w:t>
      </w:r>
      <w:r w:rsidR="00375DBD">
        <w:t xml:space="preserve"> </w:t>
      </w:r>
      <w:r>
        <w:t>time</w:t>
      </w:r>
      <w:r w:rsidR="00375DBD">
        <w:t xml:space="preserve"> </w:t>
      </w:r>
      <w:r>
        <w:t>IIS</w:t>
      </w:r>
      <w:r w:rsidR="00375DBD">
        <w:t xml:space="preserve"> </w:t>
      </w:r>
      <w:r>
        <w:t>receives</w:t>
      </w:r>
      <w:r w:rsidR="00375DBD">
        <w:t xml:space="preserve"> </w:t>
      </w:r>
      <w:r>
        <w:t>a</w:t>
      </w:r>
      <w:r w:rsidR="00375DBD">
        <w:t xml:space="preserve"> </w:t>
      </w:r>
      <w:r>
        <w:t>request</w:t>
      </w:r>
      <w:r w:rsidR="00375DBD">
        <w:t xml:space="preserve"> </w:t>
      </w:r>
      <w:r>
        <w:t>from</w:t>
      </w:r>
      <w:r w:rsidR="00375DBD">
        <w:t xml:space="preserve"> </w:t>
      </w:r>
      <w:r>
        <w:t>a</w:t>
      </w:r>
      <w:r w:rsidR="00375DBD">
        <w:t xml:space="preserve"> </w:t>
      </w:r>
      <w:r>
        <w:t>client,</w:t>
      </w:r>
      <w:r w:rsidR="00375DBD">
        <w:t xml:space="preserve"> </w:t>
      </w:r>
      <w:r>
        <w:t>it</w:t>
      </w:r>
      <w:r w:rsidR="00375DBD">
        <w:t xml:space="preserve"> </w:t>
      </w:r>
      <w:r>
        <w:t>logs</w:t>
      </w:r>
      <w:r w:rsidR="00375DBD">
        <w:t xml:space="preserve"> </w:t>
      </w:r>
      <w:r>
        <w:t>that</w:t>
      </w:r>
      <w:r w:rsidR="00375DBD">
        <w:t xml:space="preserve"> </w:t>
      </w:r>
      <w:r>
        <w:t>request</w:t>
      </w:r>
      <w:r w:rsidR="00375DBD">
        <w:t xml:space="preserve"> </w:t>
      </w:r>
      <w:r>
        <w:t>to</w:t>
      </w:r>
      <w:r w:rsidR="00375DBD">
        <w:t xml:space="preserve"> </w:t>
      </w:r>
      <w:r>
        <w:t>a</w:t>
      </w:r>
      <w:r w:rsidR="00375DBD">
        <w:t xml:space="preserve"> </w:t>
      </w:r>
      <w:r>
        <w:t>log</w:t>
      </w:r>
      <w:r w:rsidR="00375DBD">
        <w:t xml:space="preserve"> </w:t>
      </w:r>
      <w:r>
        <w:t>file.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use</w:t>
      </w:r>
      <w:r w:rsidR="00375DBD">
        <w:t xml:space="preserve"> </w:t>
      </w:r>
      <w:r>
        <w:t>PowerShell</w:t>
      </w:r>
      <w:r w:rsidR="00375DBD">
        <w:t xml:space="preserve"> </w:t>
      </w:r>
      <w:r>
        <w:t>to</w:t>
      </w:r>
      <w:r w:rsidR="00375DBD">
        <w:t xml:space="preserve"> </w:t>
      </w:r>
      <w:r>
        <w:t>modify</w:t>
      </w:r>
      <w:r w:rsidR="00375DBD">
        <w:t xml:space="preserve"> </w:t>
      </w:r>
      <w:r>
        <w:t>this</w:t>
      </w:r>
      <w:r w:rsidR="00375DBD">
        <w:t xml:space="preserve"> </w:t>
      </w:r>
      <w:r>
        <w:t>behavior.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turn</w:t>
      </w:r>
      <w:r w:rsidR="00375DBD">
        <w:t xml:space="preserve"> </w:t>
      </w:r>
      <w:r>
        <w:t>off</w:t>
      </w:r>
      <w:r w:rsidR="00375DBD">
        <w:t xml:space="preserve"> </w:t>
      </w:r>
      <w:r>
        <w:t>logging,</w:t>
      </w:r>
      <w:r w:rsidR="00375DBD">
        <w:t xml:space="preserve"> </w:t>
      </w:r>
      <w:r>
        <w:t>change</w:t>
      </w:r>
      <w:r w:rsidR="00375DBD">
        <w:t xml:space="preserve"> </w:t>
      </w:r>
      <w:r>
        <w:t>the</w:t>
      </w:r>
      <w:r w:rsidR="00375DBD">
        <w:t xml:space="preserve"> </w:t>
      </w:r>
      <w:r>
        <w:t>logging</w:t>
      </w:r>
      <w:r w:rsidR="00375DBD">
        <w:t xml:space="preserve"> </w:t>
      </w:r>
      <w:r>
        <w:t>frequency,</w:t>
      </w:r>
      <w:r w:rsidR="00375DBD">
        <w:t xml:space="preserve"> </w:t>
      </w:r>
      <w:r>
        <w:t>or</w:t>
      </w:r>
      <w:r w:rsidR="00375DBD">
        <w:t xml:space="preserve"> </w:t>
      </w:r>
      <w:r>
        <w:t>changing</w:t>
      </w:r>
      <w:r w:rsidR="00375DBD">
        <w:t xml:space="preserve"> </w:t>
      </w:r>
      <w:r>
        <w:t>the</w:t>
      </w:r>
      <w:r w:rsidR="00375DBD">
        <w:t xml:space="preserve"> </w:t>
      </w:r>
      <w:r>
        <w:t>folder</w:t>
      </w:r>
      <w:r w:rsidR="00375DBD">
        <w:t xml:space="preserve"> </w:t>
      </w:r>
      <w:r>
        <w:t>where</w:t>
      </w:r>
      <w:r w:rsidR="00375DBD">
        <w:t xml:space="preserve"> </w:t>
      </w:r>
      <w:r>
        <w:t>IIS</w:t>
      </w:r>
      <w:r w:rsidR="00375DBD">
        <w:t xml:space="preserve"> </w:t>
      </w:r>
      <w:r>
        <w:t>stores</w:t>
      </w:r>
      <w:r w:rsidR="00375DBD">
        <w:t xml:space="preserve"> </w:t>
      </w:r>
      <w:r>
        <w:t>its</w:t>
      </w:r>
      <w:r w:rsidR="00375DBD">
        <w:t xml:space="preserve"> </w:t>
      </w:r>
      <w:r>
        <w:t>log</w:t>
      </w:r>
      <w:r w:rsidR="00375DBD">
        <w:t xml:space="preserve"> </w:t>
      </w:r>
      <w:r>
        <w:t>files.</w:t>
      </w:r>
    </w:p>
    <w:p w14:paraId="41DB214B" w14:textId="05B874E0" w:rsidR="009F77B9" w:rsidRDefault="009F77B9" w:rsidP="00611CC5">
      <w:pPr>
        <w:pStyle w:val="NormalPACKT"/>
      </w:pPr>
      <w:r>
        <w:t>Log</w:t>
      </w:r>
      <w:r w:rsidR="00375DBD">
        <w:t xml:space="preserve"> </w:t>
      </w:r>
      <w:r>
        <w:t>files</w:t>
      </w:r>
      <w:r w:rsidR="00375DBD">
        <w:t xml:space="preserve"> </w:t>
      </w:r>
      <w:r>
        <w:t>are</w:t>
      </w:r>
      <w:r w:rsidR="00375DBD">
        <w:t xml:space="preserve"> </w:t>
      </w:r>
      <w:r>
        <w:t>a</w:t>
      </w:r>
      <w:r w:rsidR="00375DBD">
        <w:t xml:space="preserve"> </w:t>
      </w:r>
      <w:r>
        <w:t>great</w:t>
      </w:r>
      <w:r w:rsidR="00375DBD">
        <w:t xml:space="preserve"> </w:t>
      </w:r>
      <w:r>
        <w:t>place</w:t>
      </w:r>
      <w:r w:rsidR="00375DBD">
        <w:t xml:space="preserve"> </w:t>
      </w:r>
      <w:r>
        <w:t>to</w:t>
      </w:r>
      <w:r w:rsidR="00375DBD">
        <w:t xml:space="preserve"> </w:t>
      </w:r>
      <w:r>
        <w:t>look</w:t>
      </w:r>
      <w:r w:rsidR="00375DBD">
        <w:t xml:space="preserve"> </w:t>
      </w:r>
      <w:r>
        <w:t>when</w:t>
      </w:r>
      <w:r w:rsidR="00375DBD">
        <w:t xml:space="preserve"> </w:t>
      </w:r>
      <w:r>
        <w:t>troubleshooting</w:t>
      </w:r>
      <w:r w:rsidR="00375DBD">
        <w:t xml:space="preserve"> </w:t>
      </w:r>
      <w:r>
        <w:t>a</w:t>
      </w:r>
      <w:r w:rsidR="00375DBD">
        <w:t xml:space="preserve"> </w:t>
      </w:r>
      <w:r>
        <w:t>web</w:t>
      </w:r>
      <w:r w:rsidR="00375DBD">
        <w:t xml:space="preserve"> </w:t>
      </w:r>
      <w:r>
        <w:t>server</w:t>
      </w:r>
      <w:r w:rsidR="00375DBD">
        <w:t xml:space="preserve"> </w:t>
      </w:r>
      <w:r>
        <w:t>or</w:t>
      </w:r>
      <w:r w:rsidR="00375DBD">
        <w:t xml:space="preserve"> </w:t>
      </w:r>
      <w:r>
        <w:t>when</w:t>
      </w:r>
      <w:r w:rsidR="00375DBD">
        <w:t xml:space="preserve"> </w:t>
      </w:r>
      <w:r>
        <w:t>analyzing</w:t>
      </w:r>
      <w:r w:rsidR="00375DBD">
        <w:t xml:space="preserve"> </w:t>
      </w:r>
      <w:r>
        <w:t>your</w:t>
      </w:r>
      <w:r w:rsidR="00375DBD">
        <w:t xml:space="preserve"> </w:t>
      </w:r>
      <w:r>
        <w:t>website's</w:t>
      </w:r>
      <w:r w:rsidR="00375DBD">
        <w:t xml:space="preserve"> </w:t>
      </w:r>
      <w:r>
        <w:t>traffic.</w:t>
      </w:r>
      <w:r w:rsidR="00375DBD">
        <w:t xml:space="preserve"> </w:t>
      </w:r>
      <w:r>
        <w:t>IIS</w:t>
      </w:r>
      <w:r w:rsidR="00375DBD">
        <w:t xml:space="preserve"> </w:t>
      </w:r>
      <w:r>
        <w:t>web</w:t>
      </w:r>
      <w:r w:rsidR="00375DBD">
        <w:t xml:space="preserve"> </w:t>
      </w:r>
      <w:r>
        <w:t>server</w:t>
      </w:r>
      <w:r w:rsidR="00375DBD">
        <w:t xml:space="preserve"> </w:t>
      </w:r>
      <w:r>
        <w:t>logs</w:t>
      </w:r>
      <w:r w:rsidR="00375DBD">
        <w:t xml:space="preserve"> </w:t>
      </w:r>
      <w:r>
        <w:t>are</w:t>
      </w:r>
      <w:r w:rsidR="00375DBD">
        <w:t xml:space="preserve"> </w:t>
      </w:r>
      <w:r>
        <w:t>also</w:t>
      </w:r>
      <w:r w:rsidR="00375DBD">
        <w:t xml:space="preserve"> </w:t>
      </w:r>
      <w:r>
        <w:t>useful</w:t>
      </w:r>
      <w:r w:rsidR="00375DBD">
        <w:t xml:space="preserve"> </w:t>
      </w:r>
      <w:r>
        <w:t>for</w:t>
      </w:r>
      <w:r w:rsidR="00375DBD">
        <w:t xml:space="preserve"> </w:t>
      </w:r>
      <w:r>
        <w:t>capacity</w:t>
      </w:r>
      <w:r w:rsidR="00375DBD">
        <w:t xml:space="preserve"> </w:t>
      </w:r>
      <w:r>
        <w:t>planning</w:t>
      </w:r>
      <w:r w:rsidR="00375DBD">
        <w:t xml:space="preserve"> </w:t>
      </w:r>
      <w:r>
        <w:t>and</w:t>
      </w:r>
      <w:r w:rsidR="00375DBD">
        <w:t xml:space="preserve"> </w:t>
      </w:r>
      <w:r>
        <w:t>to</w:t>
      </w:r>
      <w:r w:rsidR="00375DBD">
        <w:t xml:space="preserve"> </w:t>
      </w:r>
      <w:r>
        <w:t>help</w:t>
      </w:r>
      <w:r w:rsidR="00375DBD">
        <w:t xml:space="preserve"> </w:t>
      </w:r>
      <w:r>
        <w:t>you</w:t>
      </w:r>
      <w:r w:rsidR="00375DBD">
        <w:t xml:space="preserve"> </w:t>
      </w:r>
      <w:r>
        <w:t>to</w:t>
      </w:r>
      <w:r w:rsidR="00375DBD">
        <w:t xml:space="preserve"> </w:t>
      </w:r>
      <w:r>
        <w:t>analyze</w:t>
      </w:r>
      <w:r w:rsidR="00375DBD">
        <w:t xml:space="preserve"> </w:t>
      </w:r>
      <w:r>
        <w:t>the</w:t>
      </w:r>
      <w:r w:rsidR="00375DBD">
        <w:t xml:space="preserve"> </w:t>
      </w:r>
      <w:r>
        <w:t>behavior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>
        <w:t>traffic</w:t>
      </w:r>
      <w:r w:rsidR="00375DBD">
        <w:t xml:space="preserve"> </w:t>
      </w:r>
      <w:r>
        <w:t>(for</w:t>
      </w:r>
      <w:r w:rsidR="00375DBD">
        <w:t xml:space="preserve"> </w:t>
      </w:r>
      <w:r>
        <w:t>example,</w:t>
      </w:r>
      <w:r w:rsidR="00375DBD">
        <w:t xml:space="preserve"> </w:t>
      </w:r>
      <w:r>
        <w:t>where</w:t>
      </w:r>
      <w:r w:rsidR="00375DBD">
        <w:t xml:space="preserve"> </w:t>
      </w:r>
      <w:r>
        <w:t>is</w:t>
      </w:r>
      <w:r w:rsidR="00375DBD">
        <w:t xml:space="preserve"> </w:t>
      </w:r>
      <w:r>
        <w:t>it</w:t>
      </w:r>
      <w:r w:rsidR="00375DBD">
        <w:t xml:space="preserve"> </w:t>
      </w:r>
      <w:r>
        <w:t>coming</w:t>
      </w:r>
      <w:r w:rsidR="00375DBD">
        <w:t xml:space="preserve"> </w:t>
      </w:r>
      <w:r>
        <w:t>from,</w:t>
      </w:r>
      <w:r w:rsidR="00375DBD">
        <w:t xml:space="preserve"> </w:t>
      </w:r>
      <w:r>
        <w:t>what</w:t>
      </w:r>
      <w:r w:rsidR="00375DBD">
        <w:t xml:space="preserve"> </w:t>
      </w:r>
      <w:r>
        <w:t>clients</w:t>
      </w:r>
      <w:r w:rsidR="00375DBD">
        <w:t xml:space="preserve"> </w:t>
      </w:r>
      <w:r>
        <w:t>are</w:t>
      </w:r>
      <w:r w:rsidR="00375DBD">
        <w:t xml:space="preserve"> </w:t>
      </w:r>
      <w:r>
        <w:t>being</w:t>
      </w:r>
      <w:r w:rsidR="00375DBD">
        <w:t xml:space="preserve"> </w:t>
      </w:r>
      <w:r>
        <w:t>used,</w:t>
      </w:r>
      <w:r w:rsidR="00375DBD">
        <w:t xml:space="preserve"> </w:t>
      </w:r>
      <w:r>
        <w:t>which</w:t>
      </w:r>
      <w:r w:rsidR="00375DBD">
        <w:t xml:space="preserve"> </w:t>
      </w:r>
      <w:r>
        <w:t>sites/pages</w:t>
      </w:r>
      <w:r w:rsidR="00375DBD">
        <w:t xml:space="preserve"> </w:t>
      </w:r>
      <w:r>
        <w:t>are</w:t>
      </w:r>
      <w:r w:rsidR="00375DBD">
        <w:t xml:space="preserve"> </w:t>
      </w:r>
      <w:r>
        <w:t>being</w:t>
      </w:r>
      <w:r w:rsidR="00375DBD">
        <w:t xml:space="preserve"> </w:t>
      </w:r>
      <w:r>
        <w:t>accessed,</w:t>
      </w:r>
      <w:r w:rsidR="00375DBD">
        <w:t xml:space="preserve"> </w:t>
      </w:r>
      <w:r>
        <w:t>and</w:t>
      </w:r>
      <w:r w:rsidR="00375DBD">
        <w:t xml:space="preserve"> </w:t>
      </w:r>
      <w:r>
        <w:t>so</w:t>
      </w:r>
      <w:r w:rsidR="00375DBD">
        <w:t xml:space="preserve"> </w:t>
      </w:r>
      <w:r>
        <w:t>on).</w:t>
      </w:r>
    </w:p>
    <w:p w14:paraId="0E99119E" w14:textId="5EE724C2" w:rsidR="009F77B9" w:rsidRDefault="009F77B9" w:rsidP="00611CC5">
      <w:pPr>
        <w:pStyle w:val="NormalPACKT"/>
      </w:pPr>
      <w:r>
        <w:t>By</w:t>
      </w:r>
      <w:r w:rsidR="00375DBD">
        <w:t xml:space="preserve"> </w:t>
      </w:r>
      <w:r>
        <w:t>default,</w:t>
      </w:r>
      <w:r w:rsidR="00375DBD">
        <w:t xml:space="preserve"> </w:t>
      </w:r>
      <w:r>
        <w:t>IIS</w:t>
      </w:r>
      <w:r w:rsidR="00375DBD">
        <w:t xml:space="preserve"> </w:t>
      </w:r>
      <w:r>
        <w:t>creates</w:t>
      </w:r>
      <w:r w:rsidR="00375DBD">
        <w:t xml:space="preserve"> </w:t>
      </w:r>
      <w:r>
        <w:t>a</w:t>
      </w:r>
      <w:r w:rsidR="00375DBD">
        <w:t xml:space="preserve"> </w:t>
      </w:r>
      <w:r>
        <w:t>separate</w:t>
      </w:r>
      <w:r w:rsidR="00375DBD">
        <w:t xml:space="preserve"> </w:t>
      </w:r>
      <w:r>
        <w:t>log</w:t>
      </w:r>
      <w:r w:rsidR="00375DBD">
        <w:t xml:space="preserve"> </w:t>
      </w:r>
      <w:r>
        <w:t>file</w:t>
      </w:r>
      <w:r w:rsidR="00375DBD">
        <w:t xml:space="preserve"> </w:t>
      </w:r>
      <w:r>
        <w:t>every</w:t>
      </w:r>
      <w:r w:rsidR="00375DBD">
        <w:t xml:space="preserve"> </w:t>
      </w:r>
      <w:r>
        <w:t>day.</w:t>
      </w:r>
      <w:r w:rsidR="00375DBD">
        <w:t xml:space="preserve"> </w:t>
      </w:r>
      <w:r>
        <w:t>This</w:t>
      </w:r>
      <w:r w:rsidR="00375DBD">
        <w:t xml:space="preserve"> </w:t>
      </w:r>
      <w:r>
        <w:t>has</w:t>
      </w:r>
      <w:r w:rsidR="00375DBD">
        <w:t xml:space="preserve"> </w:t>
      </w:r>
      <w:r>
        <w:t>advantages,</w:t>
      </w:r>
      <w:r w:rsidR="00375DBD">
        <w:t xml:space="preserve"> </w:t>
      </w:r>
      <w:r>
        <w:t>but</w:t>
      </w:r>
      <w:r w:rsidR="00375DBD">
        <w:t xml:space="preserve"> </w:t>
      </w:r>
      <w:r>
        <w:t>on</w:t>
      </w:r>
      <w:r w:rsidR="00375DBD">
        <w:t xml:space="preserve"> </w:t>
      </w:r>
      <w:r>
        <w:t>a</w:t>
      </w:r>
      <w:r w:rsidR="00375DBD">
        <w:t xml:space="preserve"> </w:t>
      </w:r>
      <w:r>
        <w:t>busy</w:t>
      </w:r>
      <w:r w:rsidR="00375DBD">
        <w:t xml:space="preserve"> </w:t>
      </w:r>
      <w:r>
        <w:t>web</w:t>
      </w:r>
      <w:r w:rsidR="00375DBD">
        <w:t xml:space="preserve"> </w:t>
      </w:r>
      <w:r>
        <w:t>server</w:t>
      </w:r>
      <w:r w:rsidR="00375DBD">
        <w:t xml:space="preserve"> </w:t>
      </w:r>
      <w:r>
        <w:t>with</w:t>
      </w:r>
      <w:r w:rsidR="00375DBD">
        <w:t xml:space="preserve"> </w:t>
      </w:r>
      <w:r>
        <w:t>many</w:t>
      </w:r>
      <w:r w:rsidR="00375DBD">
        <w:t xml:space="preserve"> </w:t>
      </w:r>
      <w:r>
        <w:t>sites,</w:t>
      </w:r>
      <w:r w:rsidR="00375DBD">
        <w:t xml:space="preserve"> </w:t>
      </w:r>
      <w:r>
        <w:t>managing</w:t>
      </w:r>
      <w:r w:rsidR="00375DBD">
        <w:t xml:space="preserve"> </w:t>
      </w:r>
      <w:r>
        <w:t>log</w:t>
      </w:r>
      <w:r w:rsidR="00375DBD">
        <w:t xml:space="preserve"> </w:t>
      </w:r>
      <w:r>
        <w:t>files</w:t>
      </w:r>
      <w:r w:rsidR="00375DBD">
        <w:t xml:space="preserve"> </w:t>
      </w:r>
      <w:r>
        <w:t>can</w:t>
      </w:r>
      <w:r w:rsidR="00375DBD">
        <w:t xml:space="preserve"> </w:t>
      </w:r>
      <w:r>
        <w:t>become</w:t>
      </w:r>
      <w:r w:rsidR="00375DBD">
        <w:t xml:space="preserve"> </w:t>
      </w:r>
      <w:r>
        <w:t>a</w:t>
      </w:r>
      <w:r w:rsidR="00375DBD">
        <w:t xml:space="preserve"> </w:t>
      </w:r>
      <w:r>
        <w:t>challenge.</w:t>
      </w:r>
      <w:r w:rsidR="00375DBD">
        <w:t xml:space="preserve"> </w:t>
      </w:r>
      <w:r>
        <w:t>A</w:t>
      </w:r>
      <w:r w:rsidR="00375DBD">
        <w:t xml:space="preserve"> </w:t>
      </w:r>
      <w:r>
        <w:t>web</w:t>
      </w:r>
      <w:r w:rsidR="00375DBD">
        <w:t xml:space="preserve"> </w:t>
      </w:r>
      <w:r>
        <w:t>server</w:t>
      </w:r>
      <w:r w:rsidR="00375DBD">
        <w:t xml:space="preserve"> </w:t>
      </w:r>
      <w:r>
        <w:t>that</w:t>
      </w:r>
      <w:r w:rsidR="00375DBD">
        <w:t xml:space="preserve"> </w:t>
      </w:r>
      <w:r>
        <w:t>has</w:t>
      </w:r>
      <w:r w:rsidR="00375DBD">
        <w:t xml:space="preserve"> </w:t>
      </w:r>
      <w:r>
        <w:t>been</w:t>
      </w:r>
      <w:r w:rsidR="00375DBD">
        <w:t xml:space="preserve"> </w:t>
      </w:r>
      <w:r>
        <w:t>up</w:t>
      </w:r>
      <w:r w:rsidR="00375DBD">
        <w:t xml:space="preserve"> </w:t>
      </w:r>
      <w:r>
        <w:t>and</w:t>
      </w:r>
      <w:r w:rsidR="00375DBD">
        <w:t xml:space="preserve"> </w:t>
      </w:r>
      <w:r>
        <w:t>running</w:t>
      </w:r>
      <w:r w:rsidR="00375DBD">
        <w:t xml:space="preserve"> </w:t>
      </w:r>
      <w:r>
        <w:t>for</w:t>
      </w:r>
      <w:r w:rsidR="00375DBD">
        <w:t xml:space="preserve"> </w:t>
      </w:r>
      <w:r>
        <w:t>a</w:t>
      </w:r>
      <w:r w:rsidR="00375DBD">
        <w:t xml:space="preserve"> </w:t>
      </w:r>
      <w:r>
        <w:t>month</w:t>
      </w:r>
      <w:r w:rsidR="00375DBD">
        <w:t xml:space="preserve"> </w:t>
      </w:r>
      <w:r>
        <w:t>would</w:t>
      </w:r>
      <w:r w:rsidR="00375DBD">
        <w:t xml:space="preserve"> </w:t>
      </w:r>
      <w:r>
        <w:t>have</w:t>
      </w:r>
      <w:r w:rsidR="00375DBD">
        <w:t xml:space="preserve"> </w:t>
      </w:r>
      <w:r>
        <w:t>30</w:t>
      </w:r>
      <w:r w:rsidR="00375DBD">
        <w:t xml:space="preserve"> </w:t>
      </w:r>
      <w:r>
        <w:t>separate</w:t>
      </w:r>
      <w:r w:rsidR="00375DBD">
        <w:t xml:space="preserve"> </w:t>
      </w:r>
      <w:r>
        <w:t>log</w:t>
      </w:r>
      <w:r w:rsidR="00375DBD">
        <w:t xml:space="preserve"> </w:t>
      </w:r>
      <w:r>
        <w:t>files.</w:t>
      </w:r>
      <w:r w:rsidR="00375DBD">
        <w:t xml:space="preserve"> </w:t>
      </w:r>
      <w:r>
        <w:t>You</w:t>
      </w:r>
      <w:r w:rsidR="00375DBD">
        <w:t xml:space="preserve"> </w:t>
      </w:r>
      <w:r>
        <w:t>may</w:t>
      </w:r>
      <w:r w:rsidR="00375DBD">
        <w:t xml:space="preserve"> </w:t>
      </w:r>
      <w:r>
        <w:t>wish</w:t>
      </w:r>
      <w:r w:rsidR="00375DBD">
        <w:t xml:space="preserve"> </w:t>
      </w:r>
      <w:r>
        <w:t>to</w:t>
      </w:r>
      <w:r w:rsidR="00375DBD">
        <w:t xml:space="preserve"> </w:t>
      </w:r>
      <w:r>
        <w:t>change</w:t>
      </w:r>
      <w:r w:rsidR="00375DBD">
        <w:t xml:space="preserve"> </w:t>
      </w:r>
      <w:r>
        <w:t>log</w:t>
      </w:r>
      <w:r w:rsidR="00375DBD">
        <w:t xml:space="preserve"> </w:t>
      </w:r>
      <w:r>
        <w:t>files</w:t>
      </w:r>
      <w:r w:rsidR="00375DBD">
        <w:t xml:space="preserve"> </w:t>
      </w:r>
      <w:r>
        <w:t>less</w:t>
      </w:r>
      <w:r w:rsidR="00375DBD">
        <w:t xml:space="preserve"> </w:t>
      </w:r>
      <w:r>
        <w:t>frequently.</w:t>
      </w:r>
    </w:p>
    <w:p w14:paraId="214585EF" w14:textId="66E34B57" w:rsidR="009F77B9" w:rsidRDefault="009F77B9" w:rsidP="00611CC5">
      <w:pPr>
        <w:pStyle w:val="NormalPACKT"/>
      </w:pPr>
      <w:r>
        <w:t>Also,</w:t>
      </w:r>
      <w:r w:rsidR="00375DBD">
        <w:t xml:space="preserve"> </w:t>
      </w:r>
      <w:r>
        <w:t>since</w:t>
      </w:r>
      <w:r w:rsidR="00375DBD">
        <w:t xml:space="preserve"> </w:t>
      </w:r>
      <w:r>
        <w:t>IIS</w:t>
      </w:r>
      <w:r w:rsidR="00375DBD">
        <w:t xml:space="preserve"> </w:t>
      </w:r>
      <w:r>
        <w:t>puts</w:t>
      </w:r>
      <w:r w:rsidR="00375DBD">
        <w:t xml:space="preserve"> </w:t>
      </w:r>
      <w:r>
        <w:t>log</w:t>
      </w:r>
      <w:r w:rsidR="00375DBD">
        <w:t xml:space="preserve"> </w:t>
      </w:r>
      <w:r>
        <w:t>files</w:t>
      </w:r>
      <w:r w:rsidR="00375DBD">
        <w:t xml:space="preserve"> </w:t>
      </w:r>
      <w:r>
        <w:t>inside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C:\Windows</w:t>
      </w:r>
      <w:r w:rsidR="00375DBD">
        <w:t xml:space="preserve"> </w:t>
      </w:r>
      <w:r>
        <w:t>folder</w:t>
      </w:r>
      <w:r w:rsidR="00375DBD">
        <w:t xml:space="preserve"> </w:t>
      </w:r>
      <w:r>
        <w:t>by</w:t>
      </w:r>
      <w:r w:rsidR="00375DBD">
        <w:t xml:space="preserve"> </w:t>
      </w:r>
      <w:r>
        <w:t>default,</w:t>
      </w:r>
      <w:r w:rsidR="00375DBD">
        <w:t xml:space="preserve"> </w:t>
      </w:r>
      <w:r>
        <w:t>you</w:t>
      </w:r>
      <w:r w:rsidR="00375DBD">
        <w:t xml:space="preserve"> </w:t>
      </w:r>
      <w:r>
        <w:t>may</w:t>
      </w:r>
      <w:r w:rsidR="00375DBD">
        <w:t xml:space="preserve"> </w:t>
      </w:r>
      <w:r>
        <w:t>wish</w:t>
      </w:r>
      <w:r w:rsidR="00375DBD">
        <w:t xml:space="preserve"> </w:t>
      </w:r>
      <w:r>
        <w:t>to</w:t>
      </w:r>
      <w:r w:rsidR="00375DBD">
        <w:t xml:space="preserve"> </w:t>
      </w:r>
      <w:r>
        <w:t>change</w:t>
      </w:r>
      <w:r w:rsidR="00375DBD">
        <w:t xml:space="preserve"> </w:t>
      </w:r>
      <w:r>
        <w:t>the</w:t>
      </w:r>
      <w:r w:rsidR="00375DBD">
        <w:t xml:space="preserve"> </w:t>
      </w:r>
      <w:r>
        <w:t>location</w:t>
      </w:r>
      <w:r w:rsidR="00375DBD">
        <w:t xml:space="preserve"> </w:t>
      </w:r>
      <w:r>
        <w:t>of</w:t>
      </w:r>
      <w:r w:rsidR="00375DBD">
        <w:t xml:space="preserve"> </w:t>
      </w:r>
      <w:r>
        <w:t>log</w:t>
      </w:r>
      <w:r w:rsidR="00375DBD">
        <w:t xml:space="preserve"> </w:t>
      </w:r>
      <w:r>
        <w:t>files.</w:t>
      </w:r>
      <w:r w:rsidR="00375DBD">
        <w:t xml:space="preserve"> </w:t>
      </w:r>
      <w:r>
        <w:t>You</w:t>
      </w:r>
      <w:r w:rsidR="00375DBD">
        <w:t xml:space="preserve"> </w:t>
      </w:r>
      <w:r>
        <w:t>could</w:t>
      </w:r>
      <w:r w:rsidR="00375DBD">
        <w:t xml:space="preserve"> </w:t>
      </w:r>
      <w:r>
        <w:t>move</w:t>
      </w:r>
      <w:r w:rsidR="00375DBD">
        <w:t xml:space="preserve"> </w:t>
      </w:r>
      <w:r>
        <w:t>the</w:t>
      </w:r>
      <w:r w:rsidR="00375DBD">
        <w:t xml:space="preserve"> </w:t>
      </w:r>
      <w:r>
        <w:t>log</w:t>
      </w:r>
      <w:r w:rsidR="00375DBD">
        <w:t xml:space="preserve"> </w:t>
      </w:r>
      <w:r>
        <w:t>files</w:t>
      </w:r>
      <w:r w:rsidR="00375DBD">
        <w:t xml:space="preserve"> </w:t>
      </w:r>
      <w:r>
        <w:t>to</w:t>
      </w:r>
      <w:r w:rsidR="00375DBD">
        <w:t xml:space="preserve"> </w:t>
      </w:r>
      <w:r>
        <w:t>a</w:t>
      </w:r>
      <w:r w:rsidR="00375DBD">
        <w:t xml:space="preserve"> </w:t>
      </w:r>
      <w:r>
        <w:t>separate</w:t>
      </w:r>
      <w:r w:rsidR="00375DBD">
        <w:t xml:space="preserve"> </w:t>
      </w:r>
      <w:r>
        <w:t>folder</w:t>
      </w:r>
      <w:r w:rsidR="00375DBD">
        <w:t xml:space="preserve"> </w:t>
      </w:r>
      <w:r>
        <w:t>in</w:t>
      </w:r>
      <w:r w:rsidR="00375DBD">
        <w:t xml:space="preserve"> </w:t>
      </w:r>
      <w:r>
        <w:t>your</w:t>
      </w:r>
      <w:r w:rsidR="00375DBD">
        <w:t xml:space="preserve"> </w:t>
      </w:r>
      <w:r w:rsidRPr="00A57B9E">
        <w:rPr>
          <w:rStyle w:val="CodeInTextPACKT"/>
        </w:rPr>
        <w:t>C:\</w:t>
      </w:r>
      <w:r w:rsidR="00375DBD">
        <w:t xml:space="preserve"> </w:t>
      </w:r>
      <w:r>
        <w:t>drive,</w:t>
      </w:r>
      <w:r w:rsidR="00375DBD">
        <w:t xml:space="preserve"> </w:t>
      </w:r>
      <w:r>
        <w:t>or</w:t>
      </w:r>
      <w:r w:rsidR="00375DBD">
        <w:t xml:space="preserve"> </w:t>
      </w:r>
      <w:r>
        <w:t>to</w:t>
      </w:r>
      <w:r w:rsidR="00375DBD">
        <w:t xml:space="preserve"> </w:t>
      </w:r>
      <w:r>
        <w:t>a</w:t>
      </w:r>
      <w:r w:rsidR="00375DBD">
        <w:t xml:space="preserve"> </w:t>
      </w:r>
      <w:r>
        <w:t>separate</w:t>
      </w:r>
      <w:r w:rsidR="00375DBD">
        <w:t xml:space="preserve"> </w:t>
      </w:r>
      <w:r>
        <w:t>drive</w:t>
      </w:r>
      <w:r w:rsidR="00375DBD">
        <w:t xml:space="preserve"> </w:t>
      </w:r>
      <w:r>
        <w:t>altogether,</w:t>
      </w:r>
      <w:r w:rsidR="00375DBD">
        <w:t xml:space="preserve"> </w:t>
      </w:r>
      <w:r>
        <w:t>depending</w:t>
      </w:r>
      <w:r w:rsidR="00375DBD">
        <w:t xml:space="preserve"> </w:t>
      </w:r>
      <w:r>
        <w:t>on</w:t>
      </w:r>
      <w:r w:rsidR="00375DBD">
        <w:t xml:space="preserve"> </w:t>
      </w:r>
      <w:r>
        <w:t>the</w:t>
      </w:r>
      <w:r w:rsidR="00375DBD">
        <w:t xml:space="preserve"> </w:t>
      </w:r>
      <w:r>
        <w:t>sizes</w:t>
      </w:r>
      <w:r w:rsidR="00375DBD">
        <w:t xml:space="preserve"> </w:t>
      </w:r>
      <w:r>
        <w:t>of</w:t>
      </w:r>
      <w:r w:rsidR="00375DBD">
        <w:t xml:space="preserve"> </w:t>
      </w:r>
      <w:r>
        <w:t>your</w:t>
      </w:r>
      <w:r w:rsidR="00375DBD">
        <w:t xml:space="preserve"> </w:t>
      </w:r>
      <w:r>
        <w:t>IIS</w:t>
      </w:r>
      <w:r w:rsidR="00375DBD">
        <w:t xml:space="preserve"> </w:t>
      </w:r>
      <w:r>
        <w:t>logs.</w:t>
      </w:r>
    </w:p>
    <w:p w14:paraId="032FE9C2" w14:textId="1ADC6EA0" w:rsidR="009F77B9" w:rsidRDefault="009F77B9" w:rsidP="00611CC5">
      <w:pPr>
        <w:pStyle w:val="NormalPACKT"/>
      </w:pPr>
      <w:r>
        <w:t>In</w:t>
      </w:r>
      <w:r w:rsidR="00375DBD">
        <w:t xml:space="preserve"> </w:t>
      </w:r>
      <w:r>
        <w:t>this</w:t>
      </w:r>
      <w:r w:rsidR="00375DBD">
        <w:t xml:space="preserve"> </w:t>
      </w:r>
      <w:r>
        <w:t>recipe,</w:t>
      </w:r>
      <w:r w:rsidR="00375DBD">
        <w:t xml:space="preserve"> </w:t>
      </w:r>
      <w:r>
        <w:t>you</w:t>
      </w:r>
      <w:r w:rsidR="00375DBD">
        <w:t xml:space="preserve"> </w:t>
      </w:r>
      <w:r>
        <w:t>configure</w:t>
      </w:r>
      <w:r w:rsidR="00375DBD">
        <w:t xml:space="preserve"> </w:t>
      </w:r>
      <w:r>
        <w:t>logging</w:t>
      </w:r>
      <w:r w:rsidR="00375DBD">
        <w:t xml:space="preserve"> </w:t>
      </w:r>
      <w:r>
        <w:t>in</w:t>
      </w:r>
      <w:r w:rsidR="00375DBD">
        <w:t xml:space="preserve"> </w:t>
      </w:r>
      <w:r>
        <w:t>IIS</w:t>
      </w:r>
      <w:r w:rsidR="00375DBD">
        <w:t xml:space="preserve"> </w:t>
      </w:r>
      <w:r>
        <w:t>using</w:t>
      </w:r>
      <w:r w:rsidR="00375DBD">
        <w:t xml:space="preserve"> </w:t>
      </w:r>
      <w:r>
        <w:t>PowerShell</w:t>
      </w:r>
      <w:r w:rsidR="00375DBD">
        <w:t xml:space="preserve"> </w:t>
      </w:r>
      <w:r>
        <w:t>and</w:t>
      </w:r>
      <w:r w:rsidR="00375DBD">
        <w:t xml:space="preserve"> </w:t>
      </w:r>
      <w:r>
        <w:t>the</w:t>
      </w:r>
      <w:r w:rsidR="00375DBD">
        <w:t xml:space="preserve"> </w:t>
      </w:r>
      <w:r>
        <w:t>IIS</w:t>
      </w:r>
      <w:r w:rsidR="00375DBD">
        <w:t xml:space="preserve"> </w:t>
      </w:r>
      <w:r>
        <w:t>provider</w:t>
      </w:r>
      <w:r w:rsidR="00375DBD">
        <w:t xml:space="preserve"> </w:t>
      </w:r>
      <w:r>
        <w:t>that</w:t>
      </w:r>
      <w:r w:rsidR="00375DBD">
        <w:t xml:space="preserve"> </w:t>
      </w:r>
      <w:r>
        <w:t>you</w:t>
      </w:r>
      <w:r w:rsidR="00375DBD">
        <w:t xml:space="preserve"> </w:t>
      </w:r>
      <w:r>
        <w:t>load</w:t>
      </w:r>
      <w:r w:rsidR="00375DBD">
        <w:t xml:space="preserve"> </w:t>
      </w:r>
      <w:r>
        <w:t>from</w:t>
      </w:r>
      <w:r w:rsidR="00375DBD">
        <w:t xml:space="preserve"> </w:t>
      </w:r>
      <w:r>
        <w:t>the</w:t>
      </w:r>
      <w:r w:rsidR="00375DBD">
        <w:t xml:space="preserve"> </w:t>
      </w:r>
      <w:proofErr w:type="spellStart"/>
      <w:r w:rsidRPr="00A57B9E">
        <w:rPr>
          <w:rStyle w:val="CodeInTextPACKT"/>
        </w:rPr>
        <w:t>WebAdministration</w:t>
      </w:r>
      <w:proofErr w:type="spellEnd"/>
      <w:r w:rsidR="00375DBD">
        <w:t xml:space="preserve"> </w:t>
      </w:r>
      <w:r>
        <w:t>module.</w:t>
      </w:r>
      <w:r w:rsidR="00375DBD">
        <w:t xml:space="preserve"> </w:t>
      </w:r>
      <w:r>
        <w:t>This</w:t>
      </w:r>
      <w:r w:rsidR="00375DBD">
        <w:t xml:space="preserve"> </w:t>
      </w:r>
      <w:r>
        <w:t>technique</w:t>
      </w:r>
      <w:r w:rsidR="00375DBD">
        <w:t xml:space="preserve"> </w:t>
      </w:r>
      <w:r>
        <w:t>uses</w:t>
      </w:r>
      <w:r w:rsidR="00375DBD">
        <w:t xml:space="preserve"> </w:t>
      </w:r>
      <w:r w:rsidRPr="00A57B9E">
        <w:rPr>
          <w:rStyle w:val="CodeInTextPACKT"/>
        </w:rPr>
        <w:t>Set-</w:t>
      </w:r>
      <w:proofErr w:type="spellStart"/>
      <w:r w:rsidRPr="00A57B9E">
        <w:rPr>
          <w:rStyle w:val="CodeInTextPACKT"/>
        </w:rPr>
        <w:t>ItemProperty</w:t>
      </w:r>
      <w:proofErr w:type="spellEnd"/>
      <w:r w:rsidR="00375DBD">
        <w:t xml:space="preserve"> </w:t>
      </w:r>
      <w:r>
        <w:t>to</w:t>
      </w:r>
      <w:r w:rsidR="00375DBD">
        <w:t xml:space="preserve"> </w:t>
      </w:r>
      <w:r>
        <w:t>configure</w:t>
      </w:r>
      <w:r w:rsidR="00375DBD">
        <w:t xml:space="preserve"> </w:t>
      </w:r>
      <w:r>
        <w:t>IIS</w:t>
      </w:r>
      <w:r w:rsidR="00375DBD">
        <w:t xml:space="preserve"> </w:t>
      </w:r>
      <w:r>
        <w:t>logging.</w:t>
      </w:r>
    </w:p>
    <w:p w14:paraId="60277956" w14:textId="51BD41FA" w:rsidR="009F77B9" w:rsidRPr="00A57B9E" w:rsidRDefault="009F77B9" w:rsidP="00A57B9E">
      <w:pPr>
        <w:pStyle w:val="Heading2"/>
      </w:pPr>
      <w:r w:rsidRPr="00A57B9E">
        <w:t>Getting</w:t>
      </w:r>
      <w:r w:rsidR="00375DBD">
        <w:t xml:space="preserve"> </w:t>
      </w:r>
      <w:r w:rsidRPr="00A57B9E">
        <w:t>ready</w:t>
      </w:r>
    </w:p>
    <w:p w14:paraId="6566CB7B" w14:textId="699B5D20" w:rsidR="009F77B9" w:rsidRDefault="009F77B9" w:rsidP="00611CC5">
      <w:pPr>
        <w:pStyle w:val="NormalPACKT"/>
      </w:pPr>
      <w:r>
        <w:t>This</w:t>
      </w:r>
      <w:r w:rsidR="00375DBD">
        <w:t xml:space="preserve"> </w:t>
      </w:r>
      <w:r>
        <w:t>recipe</w:t>
      </w:r>
      <w:r w:rsidR="00375DBD">
        <w:t xml:space="preserve"> </w:t>
      </w:r>
      <w:r>
        <w:t>assumes</w:t>
      </w:r>
      <w:r w:rsidR="00375DBD">
        <w:t xml:space="preserve"> </w:t>
      </w:r>
      <w:r>
        <w:t>that</w:t>
      </w:r>
      <w:r w:rsidR="00375DBD">
        <w:t xml:space="preserve"> </w:t>
      </w:r>
      <w:r>
        <w:t>you</w:t>
      </w:r>
      <w:r w:rsidR="00375DBD">
        <w:t xml:space="preserve"> </w:t>
      </w:r>
      <w:r>
        <w:t>have</w:t>
      </w:r>
      <w:r w:rsidR="00375DBD">
        <w:t xml:space="preserve"> </w:t>
      </w:r>
      <w:r>
        <w:t>installed</w:t>
      </w:r>
      <w:r w:rsidR="00375DBD">
        <w:t xml:space="preserve"> </w:t>
      </w:r>
      <w:r>
        <w:t>IIS,</w:t>
      </w:r>
      <w:r w:rsidR="00375DBD">
        <w:t xml:space="preserve"> </w:t>
      </w:r>
      <w:r>
        <w:t>as</w:t>
      </w:r>
      <w:r w:rsidR="00375DBD">
        <w:t xml:space="preserve"> </w:t>
      </w:r>
      <w:r>
        <w:t>per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ItalicsPACKT"/>
        </w:rPr>
        <w:t>Installing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IIS</w:t>
      </w:r>
      <w:r w:rsidR="00375DBD">
        <w:t xml:space="preserve"> </w:t>
      </w:r>
      <w:r>
        <w:t>recipe.</w:t>
      </w:r>
    </w:p>
    <w:p w14:paraId="33992C77" w14:textId="1E249026" w:rsidR="009F77B9" w:rsidRPr="00A57B9E" w:rsidRDefault="009F77B9" w:rsidP="00A57B9E">
      <w:pPr>
        <w:pStyle w:val="Heading2"/>
      </w:pPr>
      <w:r w:rsidRPr="00A57B9E">
        <w:t>How</w:t>
      </w:r>
      <w:r w:rsidR="00375DBD">
        <w:t xml:space="preserve"> </w:t>
      </w:r>
      <w:r w:rsidRPr="00A57B9E">
        <w:t>to</w:t>
      </w:r>
      <w:r w:rsidR="00375DBD">
        <w:t xml:space="preserve"> </w:t>
      </w:r>
      <w:r w:rsidRPr="00A57B9E">
        <w:t>do</w:t>
      </w:r>
      <w:r w:rsidR="00375DBD">
        <w:t xml:space="preserve"> </w:t>
      </w:r>
      <w:r w:rsidRPr="00A57B9E">
        <w:t>it...</w:t>
      </w:r>
    </w:p>
    <w:p w14:paraId="164B9199" w14:textId="69421E37" w:rsidR="009F77B9" w:rsidRDefault="009F77B9" w:rsidP="00D901A2">
      <w:pPr>
        <w:pStyle w:val="NumberedBulletPACKT"/>
        <w:numPr>
          <w:ilvl w:val="0"/>
          <w:numId w:val="12"/>
        </w:numPr>
      </w:pPr>
      <w:r>
        <w:t>Import</w:t>
      </w:r>
      <w:r w:rsidR="00375DBD">
        <w:t xml:space="preserve"> </w:t>
      </w:r>
      <w:r>
        <w:t>the</w:t>
      </w:r>
      <w:r w:rsidR="00375DBD">
        <w:t xml:space="preserve"> </w:t>
      </w:r>
      <w:r>
        <w:t>web</w:t>
      </w:r>
      <w:r w:rsidR="00375DBD">
        <w:t xml:space="preserve"> </w:t>
      </w:r>
      <w:r>
        <w:t>administration</w:t>
      </w:r>
      <w:r w:rsidR="00375DBD">
        <w:t xml:space="preserve"> </w:t>
      </w:r>
      <w:r>
        <w:t>module</w:t>
      </w:r>
      <w:r w:rsidR="00375DBD">
        <w:t xml:space="preserve"> </w:t>
      </w:r>
      <w:r>
        <w:t>to</w:t>
      </w:r>
      <w:r w:rsidR="00375DBD">
        <w:t xml:space="preserve"> </w:t>
      </w:r>
      <w:r>
        <w:t>ensure</w:t>
      </w:r>
      <w:r w:rsidR="00375DBD">
        <w:t xml:space="preserve"> </w:t>
      </w:r>
      <w:r>
        <w:t>that</w:t>
      </w:r>
      <w:r w:rsidR="00375DBD">
        <w:t xml:space="preserve"> </w:t>
      </w:r>
      <w:r>
        <w:t>the</w:t>
      </w:r>
      <w:r w:rsidR="00375DBD">
        <w:t xml:space="preserve"> </w:t>
      </w:r>
      <w:r>
        <w:t>IIS</w:t>
      </w:r>
      <w:r w:rsidR="00375DBD">
        <w:t xml:space="preserve"> </w:t>
      </w:r>
      <w:r>
        <w:t>provider</w:t>
      </w:r>
      <w:r w:rsidR="00375DBD">
        <w:t xml:space="preserve"> </w:t>
      </w:r>
      <w:r>
        <w:t>is</w:t>
      </w:r>
      <w:r w:rsidR="00375DBD">
        <w:t xml:space="preserve"> </w:t>
      </w:r>
      <w:r>
        <w:t>loaded:</w:t>
      </w:r>
    </w:p>
    <w:p w14:paraId="6C1D4F2E" w14:textId="6FAA5545" w:rsidR="009F77B9" w:rsidRDefault="009F77B9" w:rsidP="00A57B9E">
      <w:pPr>
        <w:pStyle w:val="CodeWithinBulletsEndPACKT"/>
      </w:pPr>
      <w:r>
        <w:t>Import-Module</w:t>
      </w:r>
      <w:r w:rsidR="00375DBD">
        <w:t xml:space="preserve"> </w:t>
      </w:r>
      <w:proofErr w:type="spellStart"/>
      <w:r>
        <w:t>WebAdministration</w:t>
      </w:r>
      <w:proofErr w:type="spellEnd"/>
    </w:p>
    <w:p w14:paraId="3B73852F" w14:textId="62DDE486" w:rsidR="009F77B9" w:rsidRDefault="009F77B9" w:rsidP="00611CC5">
      <w:pPr>
        <w:pStyle w:val="NumberedBulletPACKT"/>
      </w:pPr>
      <w:r>
        <w:t>Look</w:t>
      </w:r>
      <w:r w:rsidR="00375DBD">
        <w:t xml:space="preserve"> </w:t>
      </w:r>
      <w:r>
        <w:t>at</w:t>
      </w:r>
      <w:r w:rsidR="00375DBD">
        <w:t xml:space="preserve"> </w:t>
      </w:r>
      <w:r>
        <w:t>where</w:t>
      </w:r>
      <w:r w:rsidR="00375DBD">
        <w:t xml:space="preserve"> </w:t>
      </w:r>
      <w:r>
        <w:t>you</w:t>
      </w:r>
      <w:r w:rsidR="00375DBD">
        <w:t xml:space="preserve"> </w:t>
      </w:r>
      <w:r>
        <w:t>are</w:t>
      </w:r>
      <w:r w:rsidR="00375DBD">
        <w:t xml:space="preserve"> </w:t>
      </w:r>
      <w:r>
        <w:t>currently</w:t>
      </w:r>
      <w:r w:rsidR="00375DBD">
        <w:t xml:space="preserve"> </w:t>
      </w:r>
      <w:r>
        <w:t>storing</w:t>
      </w:r>
      <w:r w:rsidR="00375DBD">
        <w:t xml:space="preserve"> </w:t>
      </w:r>
      <w:r>
        <w:t>log</w:t>
      </w:r>
      <w:r w:rsidR="00375DBD">
        <w:t xml:space="preserve"> </w:t>
      </w:r>
      <w:r>
        <w:t>files:</w:t>
      </w:r>
    </w:p>
    <w:p w14:paraId="59C91E16" w14:textId="7F595901" w:rsidR="009F77B9" w:rsidRDefault="009F77B9" w:rsidP="00A57B9E">
      <w:pPr>
        <w:pStyle w:val="CodeWithinBulletsEndPACKT"/>
      </w:pPr>
      <w:r>
        <w:t>$IPHT1</w:t>
      </w:r>
      <w:r w:rsidR="00375DBD">
        <w:t xml:space="preserve"> </w:t>
      </w:r>
      <w:r>
        <w:t>=</w:t>
      </w:r>
      <w:r w:rsidR="00375DBD">
        <w:t xml:space="preserve"> </w:t>
      </w:r>
      <w:proofErr w:type="gramStart"/>
      <w:r>
        <w:t>@{</w:t>
      </w:r>
      <w:proofErr w:type="gramEnd"/>
    </w:p>
    <w:p w14:paraId="13940CCF" w14:textId="35518FC3" w:rsidR="009F77B9" w:rsidRDefault="00375DBD" w:rsidP="00A57B9E">
      <w:pPr>
        <w:pStyle w:val="CodeWithinBulletsEndPACKT"/>
      </w:pPr>
      <w:r>
        <w:t xml:space="preserve">  </w:t>
      </w:r>
      <w:proofErr w:type="gramStart"/>
      <w:r w:rsidR="009F77B9">
        <w:t>Path</w:t>
      </w:r>
      <w:r>
        <w:t xml:space="preserve">  </w:t>
      </w:r>
      <w:r w:rsidR="009F77B9">
        <w:t>=</w:t>
      </w:r>
      <w:proofErr w:type="gramEnd"/>
      <w:r>
        <w:t xml:space="preserve"> </w:t>
      </w:r>
      <w:r w:rsidR="009F77B9">
        <w:t>'IIS:\Sites\Default</w:t>
      </w:r>
      <w:r>
        <w:t xml:space="preserve"> </w:t>
      </w:r>
      <w:r w:rsidR="009F77B9">
        <w:t>Web</w:t>
      </w:r>
      <w:r>
        <w:t xml:space="preserve"> </w:t>
      </w:r>
      <w:r w:rsidR="009F77B9">
        <w:t>Site'</w:t>
      </w:r>
    </w:p>
    <w:p w14:paraId="31BC1A5F" w14:textId="24A5E5A1" w:rsidR="009F77B9" w:rsidRDefault="00375DBD" w:rsidP="00A57B9E">
      <w:pPr>
        <w:pStyle w:val="CodeWithinBulletsEndPACKT"/>
      </w:pPr>
      <w:r>
        <w:t xml:space="preserve">  </w:t>
      </w:r>
      <w:proofErr w:type="gramStart"/>
      <w:r w:rsidR="009F77B9">
        <w:t>Name</w:t>
      </w:r>
      <w:r>
        <w:t xml:space="preserve">  </w:t>
      </w:r>
      <w:r w:rsidR="009F77B9">
        <w:t>=</w:t>
      </w:r>
      <w:proofErr w:type="gramEnd"/>
      <w:r>
        <w:t xml:space="preserve">  </w:t>
      </w:r>
      <w:r w:rsidR="009F77B9">
        <w:t>'</w:t>
      </w:r>
      <w:proofErr w:type="spellStart"/>
      <w:r w:rsidR="009F77B9">
        <w:t>logfile.directory</w:t>
      </w:r>
      <w:proofErr w:type="spellEnd"/>
      <w:r w:rsidR="009F77B9">
        <w:t>'</w:t>
      </w:r>
    </w:p>
    <w:p w14:paraId="184C78B2" w14:textId="77777777" w:rsidR="009F77B9" w:rsidRDefault="009F77B9" w:rsidP="00A57B9E">
      <w:pPr>
        <w:pStyle w:val="CodeWithinBulletsEndPACKT"/>
      </w:pPr>
      <w:r>
        <w:t>}</w:t>
      </w:r>
    </w:p>
    <w:p w14:paraId="48BEF165" w14:textId="0FA358F1" w:rsidR="009F77B9" w:rsidRDefault="009F77B9" w:rsidP="00A57B9E">
      <w:pPr>
        <w:pStyle w:val="CodeWithinBulletsEndPACKT"/>
      </w:pPr>
      <w:r>
        <w:t>$</w:t>
      </w:r>
      <w:proofErr w:type="spellStart"/>
      <w:r>
        <w:t>LogfileLocation</w:t>
      </w:r>
      <w:proofErr w:type="spellEnd"/>
      <w:r w:rsidR="00375DBD">
        <w:t xml:space="preserve"> </w:t>
      </w:r>
      <w:r>
        <w:t>=</w:t>
      </w:r>
      <w:r w:rsidR="00375DBD">
        <w:t xml:space="preserve"> </w:t>
      </w:r>
      <w:r>
        <w:t>(Get-</w:t>
      </w:r>
      <w:proofErr w:type="spellStart"/>
      <w:r>
        <w:t>ItemProperty</w:t>
      </w:r>
      <w:proofErr w:type="spellEnd"/>
      <w:r w:rsidR="00375DBD">
        <w:t xml:space="preserve"> </w:t>
      </w:r>
      <w:r>
        <w:t>@IPHT1).value</w:t>
      </w:r>
    </w:p>
    <w:p w14:paraId="603F9A63" w14:textId="7F403FAD" w:rsidR="009F77B9" w:rsidRDefault="009F77B9" w:rsidP="00A57B9E">
      <w:pPr>
        <w:pStyle w:val="CodeWithinBulletsEndPACKT"/>
      </w:pPr>
      <w:r>
        <w:t>$LF</w:t>
      </w:r>
      <w:r w:rsidR="00375DBD">
        <w:t xml:space="preserve"> </w:t>
      </w:r>
      <w:r>
        <w:t>=</w:t>
      </w:r>
      <w:r w:rsidR="00375DBD">
        <w:t xml:space="preserve"> </w:t>
      </w:r>
      <w:r>
        <w:t>[</w:t>
      </w:r>
      <w:proofErr w:type="spellStart"/>
      <w:r>
        <w:t>System.Environment</w:t>
      </w:r>
      <w:proofErr w:type="spellEnd"/>
      <w:proofErr w:type="gramStart"/>
      <w:r>
        <w:t>]::</w:t>
      </w:r>
      <w:proofErr w:type="spellStart"/>
      <w:proofErr w:type="gramEnd"/>
      <w:r>
        <w:t>ExpandEnvironmentVariables</w:t>
      </w:r>
      <w:proofErr w:type="spellEnd"/>
      <w:r>
        <w:t>("$LF")</w:t>
      </w:r>
      <w:r w:rsidR="00375DBD">
        <w:t xml:space="preserve"> </w:t>
      </w:r>
    </w:p>
    <w:p w14:paraId="0312BAFC" w14:textId="4A8F426F" w:rsidR="009F77B9" w:rsidRDefault="009F77B9" w:rsidP="00A57B9E">
      <w:pPr>
        <w:pStyle w:val="CodeWithinBulletsEndPACKT"/>
      </w:pPr>
      <w:r>
        <w:t>Get-</w:t>
      </w:r>
      <w:proofErr w:type="spellStart"/>
      <w:r>
        <w:t>ChildItem</w:t>
      </w:r>
      <w:proofErr w:type="spellEnd"/>
      <w:r w:rsidR="00375DBD">
        <w:t xml:space="preserve"> </w:t>
      </w:r>
      <w:r>
        <w:t>$</w:t>
      </w:r>
      <w:proofErr w:type="spellStart"/>
      <w:r>
        <w:t>LogFileFolder</w:t>
      </w:r>
      <w:proofErr w:type="spellEnd"/>
      <w:r w:rsidR="00375DBD">
        <w:t xml:space="preserve"> </w:t>
      </w:r>
      <w:r>
        <w:t>-Recurse</w:t>
      </w:r>
    </w:p>
    <w:p w14:paraId="009C020F" w14:textId="517D55EA" w:rsidR="009F77B9" w:rsidRDefault="009F77B9" w:rsidP="00611CC5">
      <w:pPr>
        <w:pStyle w:val="NumberedBulletPACKT"/>
      </w:pPr>
      <w:r>
        <w:lastRenderedPageBreak/>
        <w:t>Change</w:t>
      </w:r>
      <w:r w:rsidR="00375DBD">
        <w:t xml:space="preserve"> </w:t>
      </w:r>
      <w:r>
        <w:t>the</w:t>
      </w:r>
      <w:r w:rsidR="00375DBD">
        <w:t xml:space="preserve"> </w:t>
      </w:r>
      <w:r>
        <w:t>folder</w:t>
      </w:r>
      <w:r w:rsidR="00375DBD">
        <w:t xml:space="preserve"> </w:t>
      </w:r>
      <w:r>
        <w:t>to</w:t>
      </w:r>
      <w:r w:rsidR="00375DBD">
        <w:t xml:space="preserve"> </w:t>
      </w:r>
      <w:r w:rsidRPr="00A57B9E">
        <w:rPr>
          <w:rStyle w:val="CodeInTextPACKT"/>
        </w:rPr>
        <w:t>C:\IISLogs</w:t>
      </w:r>
      <w:r>
        <w:t>:</w:t>
      </w:r>
    </w:p>
    <w:p w14:paraId="7C07A8E1" w14:textId="734B3BA1" w:rsidR="009F77B9" w:rsidRDefault="009F77B9" w:rsidP="00A57B9E">
      <w:pPr>
        <w:pStyle w:val="CodeWithinBulletsEndPACKT"/>
      </w:pPr>
      <w:r>
        <w:t>$IPHT2</w:t>
      </w:r>
      <w:r w:rsidR="00375DBD">
        <w:t xml:space="preserve"> </w:t>
      </w:r>
      <w:r>
        <w:t>=</w:t>
      </w:r>
      <w:r w:rsidR="00375DBD">
        <w:t xml:space="preserve"> </w:t>
      </w:r>
      <w:proofErr w:type="gramStart"/>
      <w:r>
        <w:t>@{</w:t>
      </w:r>
      <w:proofErr w:type="gramEnd"/>
    </w:p>
    <w:p w14:paraId="4CE6AFC0" w14:textId="16F1F390" w:rsidR="009F77B9" w:rsidRDefault="00375DBD" w:rsidP="00A57B9E">
      <w:pPr>
        <w:pStyle w:val="CodeWithinBulletsEndPACKT"/>
      </w:pPr>
      <w:r>
        <w:t xml:space="preserve">  </w:t>
      </w:r>
      <w:proofErr w:type="gramStart"/>
      <w:r w:rsidR="009F77B9">
        <w:t>Path</w:t>
      </w:r>
      <w:r>
        <w:t xml:space="preserve">  </w:t>
      </w:r>
      <w:r w:rsidR="009F77B9">
        <w:t>=</w:t>
      </w:r>
      <w:proofErr w:type="gramEnd"/>
      <w:r>
        <w:t xml:space="preserve"> </w:t>
      </w:r>
      <w:r w:rsidR="009F77B9">
        <w:t>'IIS:\Sites\Default</w:t>
      </w:r>
      <w:r>
        <w:t xml:space="preserve"> </w:t>
      </w:r>
      <w:r w:rsidR="009F77B9">
        <w:t>Web</w:t>
      </w:r>
      <w:r>
        <w:t xml:space="preserve"> </w:t>
      </w:r>
      <w:r w:rsidR="009F77B9">
        <w:t>Site'</w:t>
      </w:r>
    </w:p>
    <w:p w14:paraId="48F134B0" w14:textId="2A7F511B" w:rsidR="009F77B9" w:rsidRDefault="00375DBD" w:rsidP="00A57B9E">
      <w:pPr>
        <w:pStyle w:val="CodeWithinBulletsEndPACKT"/>
      </w:pPr>
      <w:r>
        <w:t xml:space="preserve">  </w:t>
      </w:r>
      <w:proofErr w:type="gramStart"/>
      <w:r w:rsidR="009F77B9">
        <w:t>Name</w:t>
      </w:r>
      <w:r>
        <w:t xml:space="preserve">  </w:t>
      </w:r>
      <w:r w:rsidR="009F77B9">
        <w:t>=</w:t>
      </w:r>
      <w:proofErr w:type="gramEnd"/>
      <w:r>
        <w:t xml:space="preserve"> </w:t>
      </w:r>
      <w:r w:rsidR="009F77B9">
        <w:t>'</w:t>
      </w:r>
      <w:proofErr w:type="spellStart"/>
      <w:r w:rsidR="009F77B9">
        <w:t>logfile.directory</w:t>
      </w:r>
      <w:proofErr w:type="spellEnd"/>
      <w:r w:rsidR="009F77B9">
        <w:t>'</w:t>
      </w:r>
    </w:p>
    <w:p w14:paraId="687F18E7" w14:textId="77777777" w:rsidR="009F77B9" w:rsidRDefault="009F77B9" w:rsidP="00A57B9E">
      <w:pPr>
        <w:pStyle w:val="CodeWithinBulletsEndPACKT"/>
      </w:pPr>
      <w:r>
        <w:t>}</w:t>
      </w:r>
    </w:p>
    <w:p w14:paraId="6EEB555E" w14:textId="0A6BF3CC" w:rsidR="009F77B9" w:rsidRDefault="009F77B9" w:rsidP="00A57B9E">
      <w:pPr>
        <w:pStyle w:val="CodeWithinBulletsEndPACKT"/>
      </w:pPr>
      <w:r>
        <w:t>Set-</w:t>
      </w:r>
      <w:proofErr w:type="spellStart"/>
      <w:r>
        <w:t>ItemProperty</w:t>
      </w:r>
      <w:proofErr w:type="spellEnd"/>
      <w:r w:rsidR="00375DBD">
        <w:t xml:space="preserve"> </w:t>
      </w:r>
      <w:r>
        <w:t>@IPHT2</w:t>
      </w:r>
      <w:r w:rsidR="00375DBD">
        <w:t xml:space="preserve"> </w:t>
      </w:r>
      <w:r>
        <w:t>-Value</w:t>
      </w:r>
      <w:r w:rsidR="00375DBD">
        <w:t xml:space="preserve"> </w:t>
      </w:r>
      <w:r>
        <w:t>'C:\</w:t>
      </w:r>
      <w:proofErr w:type="spellStart"/>
      <w:r>
        <w:t>IISLogs</w:t>
      </w:r>
      <w:proofErr w:type="spellEnd"/>
      <w:r>
        <w:t>'</w:t>
      </w:r>
    </w:p>
    <w:p w14:paraId="5536F63A" w14:textId="56B8E464" w:rsidR="009F77B9" w:rsidRDefault="009F77B9" w:rsidP="00A57B9E">
      <w:pPr>
        <w:pStyle w:val="CodeWithinBulletsEndPACKT"/>
      </w:pPr>
      <w:r>
        <w:t>New-Item</w:t>
      </w:r>
      <w:r w:rsidR="00375DBD">
        <w:t xml:space="preserve"> </w:t>
      </w:r>
      <w:r>
        <w:t>-Path</w:t>
      </w:r>
      <w:r w:rsidR="00375DBD">
        <w:t xml:space="preserve"> </w:t>
      </w:r>
      <w:r>
        <w:t>C:\IISLogs</w:t>
      </w:r>
      <w:r w:rsidR="00375DBD">
        <w:t xml:space="preserve"> </w:t>
      </w:r>
      <w:r>
        <w:t>-ItemType</w:t>
      </w:r>
      <w:r w:rsidR="00375DBD">
        <w:t xml:space="preserve"> </w:t>
      </w:r>
      <w:r>
        <w:t>Directory</w:t>
      </w:r>
      <w:r w:rsidR="00375DBD">
        <w:t xml:space="preserve"> </w:t>
      </w:r>
      <w:r>
        <w:t>|</w:t>
      </w:r>
    </w:p>
    <w:p w14:paraId="3890EB4F" w14:textId="73978872" w:rsidR="009F77B9" w:rsidRDefault="00375DBD" w:rsidP="00A57B9E">
      <w:pPr>
        <w:pStyle w:val="CodeWithinBulletsEndPACKT"/>
      </w:pPr>
      <w:r>
        <w:t xml:space="preserve">  </w:t>
      </w:r>
      <w:r w:rsidR="009F77B9">
        <w:t>Out-Null</w:t>
      </w:r>
    </w:p>
    <w:p w14:paraId="2AA0002E" w14:textId="7028D18C" w:rsidR="009F77B9" w:rsidRDefault="009F77B9" w:rsidP="00611CC5">
      <w:pPr>
        <w:pStyle w:val="NumberedBulletPACKT"/>
      </w:pPr>
      <w:r>
        <w:t>Change</w:t>
      </w:r>
      <w:r w:rsidR="00375DBD">
        <w:t xml:space="preserve"> </w:t>
      </w:r>
      <w:r>
        <w:t>the</w:t>
      </w:r>
      <w:r w:rsidR="00375DBD">
        <w:t xml:space="preserve"> </w:t>
      </w:r>
      <w:r>
        <w:t>logging</w:t>
      </w:r>
      <w:r w:rsidR="00375DBD">
        <w:t xml:space="preserve"> </w:t>
      </w:r>
      <w:r>
        <w:t>style,</w:t>
      </w:r>
      <w:r w:rsidR="00375DBD">
        <w:t xml:space="preserve"> </w:t>
      </w:r>
      <w:r>
        <w:t>as</w:t>
      </w:r>
      <w:r w:rsidR="00375DBD">
        <w:t xml:space="preserve"> </w:t>
      </w:r>
      <w:r>
        <w:t>follows:</w:t>
      </w:r>
    </w:p>
    <w:p w14:paraId="5733AD51" w14:textId="7B32B437" w:rsidR="009F77B9" w:rsidRDefault="009F77B9" w:rsidP="00A57B9E">
      <w:pPr>
        <w:pStyle w:val="CodeWithinBulletsEndPACKT"/>
      </w:pPr>
      <w:r>
        <w:t>$IPHT3</w:t>
      </w:r>
      <w:r w:rsidR="00375DBD">
        <w:t xml:space="preserve"> </w:t>
      </w:r>
      <w:r>
        <w:t>=</w:t>
      </w:r>
      <w:r w:rsidR="00375DBD">
        <w:t xml:space="preserve"> </w:t>
      </w:r>
      <w:proofErr w:type="gramStart"/>
      <w:r>
        <w:t>@{</w:t>
      </w:r>
      <w:proofErr w:type="gramEnd"/>
    </w:p>
    <w:p w14:paraId="748CD6A3" w14:textId="5F68C614" w:rsidR="009F77B9" w:rsidRDefault="00375DBD" w:rsidP="00A57B9E">
      <w:pPr>
        <w:pStyle w:val="CodeWithinBulletsEndPACKT"/>
      </w:pPr>
      <w:r>
        <w:t xml:space="preserve">  </w:t>
      </w:r>
      <w:r w:rsidR="009F77B9">
        <w:t>Path</w:t>
      </w:r>
      <w:r>
        <w:t xml:space="preserve"> </w:t>
      </w:r>
      <w:r w:rsidR="009F77B9">
        <w:t>=</w:t>
      </w:r>
      <w:r>
        <w:t xml:space="preserve"> </w:t>
      </w:r>
      <w:r w:rsidR="009F77B9">
        <w:t>'IIS:\Sites\Default</w:t>
      </w:r>
      <w:r>
        <w:t xml:space="preserve"> </w:t>
      </w:r>
      <w:r w:rsidR="009F77B9">
        <w:t>Web</w:t>
      </w:r>
      <w:r>
        <w:t xml:space="preserve"> </w:t>
      </w:r>
      <w:r w:rsidR="009F77B9">
        <w:t>Site'</w:t>
      </w:r>
    </w:p>
    <w:p w14:paraId="5A131FBA" w14:textId="46667AE9" w:rsidR="009F77B9" w:rsidRDefault="00375DBD" w:rsidP="00A57B9E">
      <w:pPr>
        <w:pStyle w:val="CodeWithinBulletsEndPACKT"/>
      </w:pPr>
      <w:r>
        <w:t xml:space="preserve">  </w:t>
      </w:r>
      <w:r w:rsidR="009F77B9">
        <w:t>Name</w:t>
      </w:r>
      <w:r>
        <w:t xml:space="preserve"> </w:t>
      </w:r>
      <w:r w:rsidR="009F77B9">
        <w:t>=</w:t>
      </w:r>
      <w:r>
        <w:t xml:space="preserve"> </w:t>
      </w:r>
      <w:r w:rsidR="009F77B9">
        <w:t>'</w:t>
      </w:r>
      <w:proofErr w:type="spellStart"/>
      <w:r w:rsidR="009F77B9">
        <w:t>logFile.logFormat</w:t>
      </w:r>
      <w:proofErr w:type="spellEnd"/>
      <w:r w:rsidR="009F77B9">
        <w:t>'</w:t>
      </w:r>
    </w:p>
    <w:p w14:paraId="2AB50DCB" w14:textId="77777777" w:rsidR="009F77B9" w:rsidRDefault="009F77B9" w:rsidP="00A57B9E">
      <w:pPr>
        <w:pStyle w:val="CodeWithinBulletsEndPACKT"/>
      </w:pPr>
      <w:r>
        <w:t>}</w:t>
      </w:r>
    </w:p>
    <w:p w14:paraId="7EDEFBCF" w14:textId="27018F95" w:rsidR="009F77B9" w:rsidRDefault="009F77B9" w:rsidP="00A57B9E">
      <w:pPr>
        <w:pStyle w:val="CodeWithinBulletsEndPACKT"/>
      </w:pPr>
      <w:r>
        <w:t>Set-</w:t>
      </w:r>
      <w:proofErr w:type="spellStart"/>
      <w:r>
        <w:t>ItemProperty</w:t>
      </w:r>
      <w:proofErr w:type="spellEnd"/>
      <w:r w:rsidR="00375DBD">
        <w:t xml:space="preserve"> </w:t>
      </w:r>
      <w:r>
        <w:t>@IPHT3</w:t>
      </w:r>
      <w:r w:rsidR="00375DBD">
        <w:t xml:space="preserve"> </w:t>
      </w:r>
      <w:r>
        <w:t>-Value</w:t>
      </w:r>
      <w:r w:rsidR="00375DBD">
        <w:t xml:space="preserve"> </w:t>
      </w:r>
      <w:r>
        <w:t>'W3C'</w:t>
      </w:r>
    </w:p>
    <w:p w14:paraId="4B6F36F3" w14:textId="6B293D90" w:rsidR="009F77B9" w:rsidRDefault="009F77B9" w:rsidP="00611CC5">
      <w:pPr>
        <w:pStyle w:val="NumberedBulletPACKT"/>
      </w:pPr>
      <w:r>
        <w:t>Change</w:t>
      </w:r>
      <w:r w:rsidR="00375DBD">
        <w:t xml:space="preserve"> </w:t>
      </w:r>
      <w:r>
        <w:t>logging</w:t>
      </w:r>
      <w:r w:rsidR="00375DBD">
        <w:t xml:space="preserve"> </w:t>
      </w:r>
      <w:r>
        <w:t>change</w:t>
      </w:r>
      <w:r w:rsidR="00375DBD">
        <w:t xml:space="preserve"> </w:t>
      </w:r>
      <w:r>
        <w:t>file</w:t>
      </w:r>
      <w:r w:rsidR="00375DBD">
        <w:t xml:space="preserve"> </w:t>
      </w:r>
      <w:r>
        <w:t>frequency:</w:t>
      </w:r>
    </w:p>
    <w:p w14:paraId="049BE0C6" w14:textId="2FDE2322" w:rsidR="009F77B9" w:rsidRDefault="009F77B9" w:rsidP="00A57B9E">
      <w:pPr>
        <w:pStyle w:val="CodeWithinBulletsEndPACKT"/>
      </w:pPr>
      <w:r>
        <w:t>$IPHT3</w:t>
      </w:r>
      <w:r w:rsidR="00375DBD">
        <w:t xml:space="preserve"> </w:t>
      </w:r>
      <w:r>
        <w:t>=</w:t>
      </w:r>
      <w:r w:rsidR="00375DBD">
        <w:t xml:space="preserve"> </w:t>
      </w:r>
      <w:proofErr w:type="gramStart"/>
      <w:r>
        <w:t>@{</w:t>
      </w:r>
      <w:proofErr w:type="gramEnd"/>
    </w:p>
    <w:p w14:paraId="6B0AACE5" w14:textId="46DF3FD1" w:rsidR="009F77B9" w:rsidRDefault="00375DBD" w:rsidP="00A57B9E">
      <w:pPr>
        <w:pStyle w:val="CodeWithinBulletsEndPACKT"/>
      </w:pPr>
      <w:r>
        <w:t xml:space="preserve">  </w:t>
      </w:r>
      <w:r w:rsidR="009F77B9">
        <w:t>Path</w:t>
      </w:r>
      <w:r>
        <w:t xml:space="preserve"> </w:t>
      </w:r>
      <w:r w:rsidR="009F77B9">
        <w:t>=</w:t>
      </w:r>
      <w:r>
        <w:t xml:space="preserve"> </w:t>
      </w:r>
      <w:r w:rsidR="009F77B9">
        <w:t>'IIS:\Sites\Default</w:t>
      </w:r>
      <w:r>
        <w:t xml:space="preserve"> </w:t>
      </w:r>
      <w:r w:rsidR="009F77B9">
        <w:t>Web</w:t>
      </w:r>
      <w:r>
        <w:t xml:space="preserve"> </w:t>
      </w:r>
      <w:r w:rsidR="009F77B9">
        <w:t>Site'</w:t>
      </w:r>
    </w:p>
    <w:p w14:paraId="1397CA66" w14:textId="6BFEB617" w:rsidR="009F77B9" w:rsidRDefault="00375DBD" w:rsidP="00A57B9E">
      <w:pPr>
        <w:pStyle w:val="CodeWithinBulletsEndPACKT"/>
      </w:pPr>
      <w:r>
        <w:t xml:space="preserve">  </w:t>
      </w:r>
      <w:r w:rsidR="009F77B9">
        <w:t>Name</w:t>
      </w:r>
      <w:r>
        <w:t xml:space="preserve"> </w:t>
      </w:r>
      <w:r w:rsidR="009F77B9">
        <w:t>=</w:t>
      </w:r>
      <w:r>
        <w:t xml:space="preserve"> </w:t>
      </w:r>
      <w:r w:rsidR="009F77B9">
        <w:t>'</w:t>
      </w:r>
      <w:proofErr w:type="spellStart"/>
      <w:r w:rsidR="009F77B9">
        <w:t>logFile.period</w:t>
      </w:r>
      <w:proofErr w:type="spellEnd"/>
      <w:r w:rsidR="009F77B9">
        <w:t>'</w:t>
      </w:r>
    </w:p>
    <w:p w14:paraId="413C729D" w14:textId="77777777" w:rsidR="009F77B9" w:rsidRDefault="009F77B9" w:rsidP="00A57B9E">
      <w:pPr>
        <w:pStyle w:val="CodeWithinBulletsEndPACKT"/>
      </w:pPr>
      <w:r>
        <w:t>}</w:t>
      </w:r>
    </w:p>
    <w:p w14:paraId="4705B66B" w14:textId="3FBA2044" w:rsidR="009F77B9" w:rsidRDefault="009F77B9" w:rsidP="00A57B9E">
      <w:pPr>
        <w:pStyle w:val="CodeWithinBulletsEndPACKT"/>
      </w:pPr>
      <w:r>
        <w:t>Set-</w:t>
      </w:r>
      <w:proofErr w:type="spellStart"/>
      <w:r>
        <w:t>ItemProperty</w:t>
      </w:r>
      <w:proofErr w:type="spellEnd"/>
      <w:r w:rsidR="00375DBD">
        <w:t xml:space="preserve"> </w:t>
      </w:r>
      <w:r>
        <w:t>@IPHT3</w:t>
      </w:r>
      <w:r w:rsidR="00375DBD">
        <w:t xml:space="preserve"> </w:t>
      </w:r>
      <w:r>
        <w:t>-Value</w:t>
      </w:r>
      <w:r w:rsidR="00375DBD">
        <w:t xml:space="preserve"> </w:t>
      </w:r>
      <w:r>
        <w:t>Weekly</w:t>
      </w:r>
    </w:p>
    <w:p w14:paraId="4134085A" w14:textId="62822BA8" w:rsidR="009F77B9" w:rsidRDefault="009F77B9" w:rsidP="00611CC5">
      <w:pPr>
        <w:pStyle w:val="NumberedBulletPACKT"/>
      </w:pPr>
      <w:r>
        <w:t>Change</w:t>
      </w:r>
      <w:r w:rsidR="00375DBD">
        <w:t xml:space="preserve"> </w:t>
      </w:r>
      <w:r>
        <w:t>the</w:t>
      </w:r>
      <w:r w:rsidR="00375DBD">
        <w:t xml:space="preserve"> </w:t>
      </w:r>
      <w:r>
        <w:t>logging</w:t>
      </w:r>
      <w:r w:rsidR="00375DBD">
        <w:t xml:space="preserve"> </w:t>
      </w:r>
      <w:r>
        <w:t>to</w:t>
      </w:r>
      <w:r w:rsidR="00375DBD">
        <w:t xml:space="preserve"> </w:t>
      </w:r>
      <w:r>
        <w:t>use</w:t>
      </w:r>
      <w:r w:rsidR="00375DBD">
        <w:t xml:space="preserve"> </w:t>
      </w:r>
      <w:r>
        <w:t>a</w:t>
      </w:r>
      <w:r w:rsidR="00375DBD">
        <w:t xml:space="preserve"> </w:t>
      </w:r>
      <w:r>
        <w:t>maximum</w:t>
      </w:r>
      <w:r w:rsidR="00375DBD">
        <w:t xml:space="preserve"> </w:t>
      </w:r>
      <w:r>
        <w:t>log</w:t>
      </w:r>
      <w:r w:rsidR="00375DBD">
        <w:t xml:space="preserve"> </w:t>
      </w:r>
      <w:r>
        <w:t>size:</w:t>
      </w:r>
    </w:p>
    <w:p w14:paraId="04314A9A" w14:textId="281FB58A" w:rsidR="009F77B9" w:rsidRDefault="009F77B9" w:rsidP="00A57B9E">
      <w:pPr>
        <w:pStyle w:val="CodeWithinBulletsEndPACKT"/>
      </w:pPr>
      <w:r>
        <w:t>$IPHT4</w:t>
      </w:r>
      <w:r w:rsidR="00375DBD">
        <w:t xml:space="preserve"> </w:t>
      </w:r>
      <w:r>
        <w:t>=</w:t>
      </w:r>
      <w:r w:rsidR="00375DBD">
        <w:t xml:space="preserve"> </w:t>
      </w:r>
      <w:proofErr w:type="gramStart"/>
      <w:r>
        <w:t>@{</w:t>
      </w:r>
      <w:proofErr w:type="gramEnd"/>
    </w:p>
    <w:p w14:paraId="7207AA9E" w14:textId="2C1CEAD3" w:rsidR="009F77B9" w:rsidRDefault="00375DBD" w:rsidP="00A57B9E">
      <w:pPr>
        <w:pStyle w:val="CodeWithinBulletsEndPACKT"/>
      </w:pPr>
      <w:r>
        <w:t xml:space="preserve">  </w:t>
      </w:r>
      <w:r w:rsidR="009F77B9">
        <w:t>Path</w:t>
      </w:r>
      <w:r>
        <w:t xml:space="preserve"> </w:t>
      </w:r>
      <w:r w:rsidR="009F77B9">
        <w:t>=</w:t>
      </w:r>
      <w:r>
        <w:t xml:space="preserve"> </w:t>
      </w:r>
      <w:r w:rsidR="009F77B9">
        <w:t>'IIS:\Sites\Default</w:t>
      </w:r>
      <w:r>
        <w:t xml:space="preserve"> </w:t>
      </w:r>
      <w:r w:rsidR="009F77B9">
        <w:t>Web</w:t>
      </w:r>
      <w:r>
        <w:t xml:space="preserve"> </w:t>
      </w:r>
      <w:r w:rsidR="009F77B9">
        <w:t>Site'</w:t>
      </w:r>
    </w:p>
    <w:p w14:paraId="2B2963D7" w14:textId="6CE62924" w:rsidR="009F77B9" w:rsidRDefault="00375DBD" w:rsidP="00A57B9E">
      <w:pPr>
        <w:pStyle w:val="CodeWithinBulletsEndPACKT"/>
      </w:pPr>
      <w:r>
        <w:t xml:space="preserve">  </w:t>
      </w:r>
      <w:r w:rsidR="009F77B9">
        <w:t>Name</w:t>
      </w:r>
      <w:r>
        <w:t xml:space="preserve"> </w:t>
      </w:r>
      <w:r w:rsidR="009F77B9">
        <w:t>=</w:t>
      </w:r>
      <w:r>
        <w:t xml:space="preserve"> </w:t>
      </w:r>
      <w:r w:rsidR="009F77B9">
        <w:t>'</w:t>
      </w:r>
      <w:proofErr w:type="spellStart"/>
      <w:r w:rsidR="009F77B9">
        <w:t>logFile.period</w:t>
      </w:r>
      <w:proofErr w:type="spellEnd"/>
      <w:r w:rsidR="009F77B9">
        <w:t>'</w:t>
      </w:r>
    </w:p>
    <w:p w14:paraId="6DE7ED12" w14:textId="77777777" w:rsidR="009F77B9" w:rsidRDefault="009F77B9" w:rsidP="00A57B9E">
      <w:pPr>
        <w:pStyle w:val="CodeWithinBulletsEndPACKT"/>
      </w:pPr>
      <w:r>
        <w:t>}</w:t>
      </w:r>
    </w:p>
    <w:p w14:paraId="757EADB1" w14:textId="2B00C2E1" w:rsidR="009F77B9" w:rsidRDefault="009F77B9" w:rsidP="00A57B9E">
      <w:pPr>
        <w:pStyle w:val="CodeWithinBulletsEndPACKT"/>
      </w:pPr>
      <w:r>
        <w:t>Set-</w:t>
      </w:r>
      <w:proofErr w:type="spellStart"/>
      <w:r>
        <w:t>ItemProperty</w:t>
      </w:r>
      <w:proofErr w:type="spellEnd"/>
      <w:r w:rsidR="00375DBD">
        <w:t xml:space="preserve"> </w:t>
      </w:r>
      <w:r>
        <w:t>@IPHT4</w:t>
      </w:r>
      <w:r w:rsidR="00375DBD">
        <w:t xml:space="preserve"> </w:t>
      </w:r>
      <w:r>
        <w:t>-Value</w:t>
      </w:r>
      <w:r w:rsidR="00375DBD">
        <w:t xml:space="preserve"> </w:t>
      </w:r>
      <w:r>
        <w:t>'</w:t>
      </w:r>
      <w:proofErr w:type="spellStart"/>
      <w:r>
        <w:t>MaxSize</w:t>
      </w:r>
      <w:proofErr w:type="spellEnd"/>
      <w:r>
        <w:t>'</w:t>
      </w:r>
    </w:p>
    <w:p w14:paraId="17DA5DB5" w14:textId="02F10946" w:rsidR="009F77B9" w:rsidRDefault="009F77B9" w:rsidP="00A57B9E">
      <w:pPr>
        <w:pStyle w:val="CodeWithinBulletsEndPACKT"/>
      </w:pPr>
      <w:r>
        <w:t>$Size</w:t>
      </w:r>
      <w:r w:rsidR="00375DBD">
        <w:t xml:space="preserve"> </w:t>
      </w:r>
      <w:r>
        <w:t>=</w:t>
      </w:r>
      <w:r w:rsidR="00375DBD">
        <w:t xml:space="preserve"> </w:t>
      </w:r>
      <w:r>
        <w:t>1GB</w:t>
      </w:r>
    </w:p>
    <w:p w14:paraId="2F49ACB7" w14:textId="046AD6C2" w:rsidR="009F77B9" w:rsidRDefault="009F77B9" w:rsidP="00A57B9E">
      <w:pPr>
        <w:pStyle w:val="CodeWithinBulletsEndPACKT"/>
      </w:pPr>
      <w:r>
        <w:t>$IPHT5</w:t>
      </w:r>
      <w:r w:rsidR="00375DBD">
        <w:t xml:space="preserve"> </w:t>
      </w:r>
      <w:r>
        <w:t>=</w:t>
      </w:r>
      <w:r w:rsidR="00375DBD">
        <w:t xml:space="preserve"> </w:t>
      </w:r>
      <w:proofErr w:type="gramStart"/>
      <w:r>
        <w:t>@{</w:t>
      </w:r>
      <w:proofErr w:type="gramEnd"/>
    </w:p>
    <w:p w14:paraId="3873B8A8" w14:textId="31FE0A9D" w:rsidR="009F77B9" w:rsidRDefault="00375DBD" w:rsidP="00A57B9E">
      <w:pPr>
        <w:pStyle w:val="CodeWithinBulletsEndPACKT"/>
      </w:pPr>
      <w:r>
        <w:t xml:space="preserve">  </w:t>
      </w:r>
      <w:r w:rsidR="009F77B9">
        <w:t>Path</w:t>
      </w:r>
      <w:r>
        <w:t xml:space="preserve"> </w:t>
      </w:r>
      <w:r w:rsidR="009F77B9">
        <w:t>=</w:t>
      </w:r>
      <w:r>
        <w:t xml:space="preserve"> </w:t>
      </w:r>
      <w:r w:rsidR="009F77B9">
        <w:t>'IIS:\Sites\Default</w:t>
      </w:r>
      <w:r>
        <w:t xml:space="preserve"> </w:t>
      </w:r>
      <w:r w:rsidR="009F77B9">
        <w:t>Web</w:t>
      </w:r>
      <w:r>
        <w:t xml:space="preserve"> </w:t>
      </w:r>
      <w:r w:rsidR="009F77B9">
        <w:t>Site'</w:t>
      </w:r>
    </w:p>
    <w:p w14:paraId="4A7FC625" w14:textId="5F36975B" w:rsidR="009F77B9" w:rsidRDefault="00375DBD" w:rsidP="00A57B9E">
      <w:pPr>
        <w:pStyle w:val="CodeWithinBulletsEndPACKT"/>
      </w:pPr>
      <w:r>
        <w:t xml:space="preserve">  </w:t>
      </w:r>
      <w:r w:rsidR="009F77B9">
        <w:t>Name</w:t>
      </w:r>
      <w:r>
        <w:t xml:space="preserve"> </w:t>
      </w:r>
      <w:r w:rsidR="009F77B9">
        <w:t>=</w:t>
      </w:r>
      <w:r>
        <w:t xml:space="preserve"> </w:t>
      </w:r>
      <w:r w:rsidR="009F77B9">
        <w:t>'</w:t>
      </w:r>
      <w:proofErr w:type="spellStart"/>
      <w:r w:rsidR="009F77B9">
        <w:t>logFile.truncateSize</w:t>
      </w:r>
      <w:proofErr w:type="spellEnd"/>
      <w:r w:rsidR="009F77B9">
        <w:t>'</w:t>
      </w:r>
    </w:p>
    <w:p w14:paraId="22E14D5D" w14:textId="77777777" w:rsidR="009F77B9" w:rsidRDefault="009F77B9" w:rsidP="00A57B9E">
      <w:pPr>
        <w:pStyle w:val="CodeWithinBulletsEndPACKT"/>
      </w:pPr>
      <w:r>
        <w:t>}</w:t>
      </w:r>
    </w:p>
    <w:p w14:paraId="3861AD0C" w14:textId="3ACA5656" w:rsidR="009F77B9" w:rsidRDefault="009F77B9" w:rsidP="00A57B9E">
      <w:pPr>
        <w:pStyle w:val="CodeWithinBulletsEndPACKT"/>
      </w:pPr>
      <w:r>
        <w:t>Set-</w:t>
      </w:r>
      <w:proofErr w:type="spellStart"/>
      <w:r>
        <w:t>ItemProperty</w:t>
      </w:r>
      <w:proofErr w:type="spellEnd"/>
      <w:r w:rsidR="00375DBD">
        <w:t xml:space="preserve"> </w:t>
      </w:r>
      <w:r>
        <w:t>@IPHT5</w:t>
      </w:r>
      <w:r w:rsidR="00375DBD">
        <w:t xml:space="preserve"> </w:t>
      </w:r>
      <w:r>
        <w:t>-Value</w:t>
      </w:r>
      <w:r w:rsidR="00375DBD">
        <w:t xml:space="preserve"> </w:t>
      </w:r>
      <w:r>
        <w:t>$size</w:t>
      </w:r>
    </w:p>
    <w:p w14:paraId="16386B0C" w14:textId="4B3D6848" w:rsidR="009F77B9" w:rsidRDefault="009F77B9" w:rsidP="00611CC5">
      <w:pPr>
        <w:pStyle w:val="NumberedBulletPACKT"/>
      </w:pPr>
      <w:r>
        <w:t>Disable</w:t>
      </w:r>
      <w:r w:rsidR="00375DBD">
        <w:t xml:space="preserve"> </w:t>
      </w:r>
      <w:r>
        <w:t>logging,</w:t>
      </w:r>
      <w:r w:rsidR="00375DBD">
        <w:t xml:space="preserve"> </w:t>
      </w:r>
      <w:r>
        <w:t>as</w:t>
      </w:r>
      <w:r w:rsidR="00375DBD">
        <w:t xml:space="preserve"> </w:t>
      </w:r>
      <w:r>
        <w:t>follows:</w:t>
      </w:r>
    </w:p>
    <w:p w14:paraId="0D6F5BFE" w14:textId="43354AD8" w:rsidR="009F77B9" w:rsidRDefault="009F77B9" w:rsidP="00A57B9E">
      <w:pPr>
        <w:pStyle w:val="CodeWithinBulletsEndPACKT"/>
      </w:pPr>
      <w:r>
        <w:t>$IPHT5</w:t>
      </w:r>
      <w:r w:rsidR="00375DBD">
        <w:t xml:space="preserve"> </w:t>
      </w:r>
      <w:r>
        <w:t>=</w:t>
      </w:r>
      <w:r w:rsidR="00375DBD">
        <w:t xml:space="preserve"> </w:t>
      </w:r>
      <w:proofErr w:type="gramStart"/>
      <w:r>
        <w:t>@{</w:t>
      </w:r>
      <w:proofErr w:type="gramEnd"/>
    </w:p>
    <w:p w14:paraId="0428CE55" w14:textId="3CC43A46" w:rsidR="009F77B9" w:rsidRDefault="00375DBD" w:rsidP="00A57B9E">
      <w:pPr>
        <w:pStyle w:val="CodeWithinBulletsEndPACKT"/>
      </w:pPr>
      <w:r>
        <w:t xml:space="preserve">  </w:t>
      </w:r>
      <w:r w:rsidR="009F77B9">
        <w:t>Path</w:t>
      </w:r>
      <w:r>
        <w:t xml:space="preserve"> </w:t>
      </w:r>
      <w:r w:rsidR="009F77B9">
        <w:t>=</w:t>
      </w:r>
      <w:r>
        <w:t xml:space="preserve"> </w:t>
      </w:r>
      <w:r w:rsidR="009F77B9">
        <w:t>'IIS:\Sites\Default</w:t>
      </w:r>
      <w:r>
        <w:t xml:space="preserve"> </w:t>
      </w:r>
      <w:r w:rsidR="009F77B9">
        <w:t>Web</w:t>
      </w:r>
      <w:r>
        <w:t xml:space="preserve"> </w:t>
      </w:r>
      <w:r w:rsidR="009F77B9">
        <w:t>Site'</w:t>
      </w:r>
    </w:p>
    <w:p w14:paraId="2C80490E" w14:textId="5A583760" w:rsidR="009F77B9" w:rsidRDefault="00375DBD" w:rsidP="00A57B9E">
      <w:pPr>
        <w:pStyle w:val="CodeWithinBulletsEndPACKT"/>
      </w:pPr>
      <w:r>
        <w:t xml:space="preserve">  </w:t>
      </w:r>
      <w:r w:rsidR="009F77B9">
        <w:t>Name</w:t>
      </w:r>
      <w:r>
        <w:t xml:space="preserve"> </w:t>
      </w:r>
      <w:r w:rsidR="009F77B9">
        <w:t>=</w:t>
      </w:r>
      <w:r>
        <w:t xml:space="preserve"> </w:t>
      </w:r>
      <w:r w:rsidR="009F77B9">
        <w:t>'</w:t>
      </w:r>
      <w:proofErr w:type="spellStart"/>
      <w:r w:rsidR="009F77B9">
        <w:t>logFile.enabled</w:t>
      </w:r>
      <w:proofErr w:type="spellEnd"/>
      <w:r w:rsidR="009F77B9">
        <w:t>'</w:t>
      </w:r>
    </w:p>
    <w:p w14:paraId="507F5E13" w14:textId="77777777" w:rsidR="009F77B9" w:rsidRDefault="009F77B9" w:rsidP="00A57B9E">
      <w:pPr>
        <w:pStyle w:val="CodeWithinBulletsEndPACKT"/>
      </w:pPr>
      <w:r>
        <w:t>}</w:t>
      </w:r>
    </w:p>
    <w:p w14:paraId="4148DD63" w14:textId="5C8726A6" w:rsidR="009F77B9" w:rsidRDefault="009F77B9" w:rsidP="00A57B9E">
      <w:pPr>
        <w:pStyle w:val="CodeWithinBulletsEndPACKT"/>
      </w:pPr>
      <w:r>
        <w:t>Set-</w:t>
      </w:r>
      <w:proofErr w:type="spellStart"/>
      <w:r>
        <w:t>ItemProperty</w:t>
      </w:r>
      <w:proofErr w:type="spellEnd"/>
      <w:r w:rsidR="00375DBD">
        <w:t xml:space="preserve"> </w:t>
      </w:r>
      <w:r>
        <w:t>@IPHT5</w:t>
      </w:r>
      <w:r w:rsidR="00375DBD">
        <w:t xml:space="preserve"> </w:t>
      </w:r>
      <w:r>
        <w:t>-Value</w:t>
      </w:r>
      <w:r w:rsidR="00375DBD">
        <w:t xml:space="preserve"> </w:t>
      </w:r>
      <w:r>
        <w:t>$False</w:t>
      </w:r>
    </w:p>
    <w:p w14:paraId="2361FAAE" w14:textId="72C1E2C2" w:rsidR="009F77B9" w:rsidRDefault="009F77B9" w:rsidP="00611CC5">
      <w:pPr>
        <w:pStyle w:val="NumberedBulletPACKT"/>
      </w:pPr>
      <w:r>
        <w:t>Delete</w:t>
      </w:r>
      <w:r w:rsidR="00375DBD">
        <w:t xml:space="preserve"> </w:t>
      </w:r>
      <w:r>
        <w:t>all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>
        <w:t>log</w:t>
      </w:r>
      <w:r w:rsidR="00375DBD">
        <w:t xml:space="preserve"> </w:t>
      </w:r>
      <w:r>
        <w:t>files</w:t>
      </w:r>
      <w:r w:rsidR="00375DBD">
        <w:t xml:space="preserve"> </w:t>
      </w:r>
      <w:r>
        <w:t>over</w:t>
      </w:r>
      <w:r w:rsidR="00375DBD">
        <w:t xml:space="preserve"> </w:t>
      </w:r>
      <w:r>
        <w:t>30</w:t>
      </w:r>
      <w:r w:rsidR="00375DBD">
        <w:t xml:space="preserve"> </w:t>
      </w:r>
      <w:r>
        <w:t>days</w:t>
      </w:r>
      <w:r w:rsidR="00375DBD">
        <w:t xml:space="preserve"> </w:t>
      </w:r>
      <w:r>
        <w:t>old,</w:t>
      </w:r>
      <w:r w:rsidR="00375DBD">
        <w:t xml:space="preserve"> </w:t>
      </w:r>
      <w:r>
        <w:t>as</w:t>
      </w:r>
      <w:r w:rsidR="00375DBD">
        <w:t xml:space="preserve"> </w:t>
      </w:r>
      <w:r>
        <w:t>shown</w:t>
      </w:r>
      <w:r w:rsidR="00375DBD">
        <w:t xml:space="preserve"> </w:t>
      </w:r>
      <w:r>
        <w:t>here:</w:t>
      </w:r>
    </w:p>
    <w:p w14:paraId="00DAA547" w14:textId="0133D1D4" w:rsidR="009F77B9" w:rsidRDefault="009F77B9" w:rsidP="00A57B9E">
      <w:pPr>
        <w:pStyle w:val="CodeWithinBulletsEndPACKT"/>
      </w:pPr>
      <w:r>
        <w:t>$</w:t>
      </w:r>
      <w:proofErr w:type="spellStart"/>
      <w:r>
        <w:t>LogDirs</w:t>
      </w:r>
      <w:proofErr w:type="spellEnd"/>
      <w:r w:rsidR="00375DBD">
        <w:t xml:space="preserve"> </w:t>
      </w:r>
      <w:r>
        <w:t>=</w:t>
      </w:r>
      <w:r w:rsidR="00375DBD">
        <w:t xml:space="preserve"> </w:t>
      </w:r>
      <w:r>
        <w:t>Get-</w:t>
      </w:r>
      <w:proofErr w:type="spellStart"/>
      <w:r>
        <w:t>ChildItem</w:t>
      </w:r>
      <w:proofErr w:type="spellEnd"/>
      <w:r w:rsidR="00375DBD">
        <w:t xml:space="preserve"> </w:t>
      </w:r>
      <w:r>
        <w:t>-Path</w:t>
      </w:r>
      <w:r w:rsidR="00375DBD">
        <w:t xml:space="preserve"> </w:t>
      </w:r>
      <w:r>
        <w:t>IIS:\Sites</w:t>
      </w:r>
      <w:r w:rsidR="00375DBD">
        <w:t xml:space="preserve"> </w:t>
      </w:r>
      <w:r>
        <w:t>|</w:t>
      </w:r>
      <w:r w:rsidR="00375DBD">
        <w:t xml:space="preserve"> </w:t>
      </w:r>
    </w:p>
    <w:p w14:paraId="5F0353E2" w14:textId="1C4E1F8B" w:rsidR="009F77B9" w:rsidRDefault="00375DBD" w:rsidP="00A57B9E">
      <w:pPr>
        <w:pStyle w:val="CodeWithinBulletsEndPACKT"/>
      </w:pPr>
      <w:r>
        <w:t xml:space="preserve">             </w:t>
      </w:r>
      <w:r w:rsidR="009F77B9">
        <w:t>Get-</w:t>
      </w:r>
      <w:proofErr w:type="spellStart"/>
      <w:r w:rsidR="009F77B9">
        <w:t>ItemProperty</w:t>
      </w:r>
      <w:proofErr w:type="spellEnd"/>
      <w:r>
        <w:t xml:space="preserve"> </w:t>
      </w:r>
      <w:r w:rsidR="009F77B9">
        <w:t>-Name</w:t>
      </w:r>
      <w:r>
        <w:t xml:space="preserve"> </w:t>
      </w:r>
      <w:proofErr w:type="spellStart"/>
      <w:r w:rsidR="009F77B9">
        <w:t>logFile.directory.value</w:t>
      </w:r>
      <w:proofErr w:type="spellEnd"/>
      <w:r>
        <w:t xml:space="preserve"> </w:t>
      </w:r>
      <w:r w:rsidR="009F77B9">
        <w:t>|</w:t>
      </w:r>
    </w:p>
    <w:p w14:paraId="1DB5DCB2" w14:textId="75866E8B" w:rsidR="009F77B9" w:rsidRDefault="00375DBD" w:rsidP="00A57B9E">
      <w:pPr>
        <w:pStyle w:val="CodeWithinBulletsEndPACKT"/>
      </w:pPr>
      <w:r>
        <w:t xml:space="preserve">               </w:t>
      </w:r>
      <w:r w:rsidR="009F77B9">
        <w:t>Select</w:t>
      </w:r>
      <w:r>
        <w:t xml:space="preserve"> </w:t>
      </w:r>
      <w:r w:rsidR="009F77B9">
        <w:t>-Unique</w:t>
      </w:r>
    </w:p>
    <w:p w14:paraId="64E06491" w14:textId="7A5A565E" w:rsidR="009F77B9" w:rsidRDefault="009F77B9" w:rsidP="00A57B9E">
      <w:pPr>
        <w:pStyle w:val="CodeWithinBulletsEndPACKT"/>
      </w:pPr>
      <w:r>
        <w:lastRenderedPageBreak/>
        <w:t>$Age</w:t>
      </w:r>
      <w:r w:rsidR="00375DBD">
        <w:t xml:space="preserve"> </w:t>
      </w:r>
      <w:r>
        <w:t>=</w:t>
      </w:r>
      <w:r w:rsidR="00375DBD">
        <w:t xml:space="preserve"> </w:t>
      </w:r>
      <w:r>
        <w:t>30</w:t>
      </w:r>
      <w:r w:rsidR="00375DBD">
        <w:t xml:space="preserve">                              </w:t>
      </w:r>
      <w:r>
        <w:t>#</w:t>
      </w:r>
      <w:r w:rsidR="00375DBD">
        <w:t xml:space="preserve"> </w:t>
      </w:r>
      <w:r>
        <w:t>days</w:t>
      </w:r>
      <w:r w:rsidR="00375DBD">
        <w:t xml:space="preserve"> </w:t>
      </w:r>
      <w:r>
        <w:t>to</w:t>
      </w:r>
      <w:r w:rsidR="00375DBD">
        <w:t xml:space="preserve"> </w:t>
      </w:r>
      <w:r>
        <w:t>keep</w:t>
      </w:r>
      <w:r w:rsidR="00375DBD">
        <w:t xml:space="preserve"> </w:t>
      </w:r>
      <w:r>
        <w:t>log</w:t>
      </w:r>
      <w:r w:rsidR="00375DBD">
        <w:t xml:space="preserve"> </w:t>
      </w:r>
      <w:r>
        <w:t>files</w:t>
      </w:r>
    </w:p>
    <w:p w14:paraId="0F7EE898" w14:textId="4FCE4070" w:rsidR="009F77B9" w:rsidRDefault="009F77B9" w:rsidP="00A57B9E">
      <w:pPr>
        <w:pStyle w:val="CodeWithinBulletsEndPACKT"/>
      </w:pPr>
      <w:r>
        <w:t>$</w:t>
      </w:r>
      <w:proofErr w:type="spellStart"/>
      <w:r>
        <w:t>DaysOld</w:t>
      </w:r>
      <w:proofErr w:type="spellEnd"/>
      <w:r w:rsidR="00375DBD">
        <w:t xml:space="preserve"> </w:t>
      </w:r>
      <w:r>
        <w:t>=</w:t>
      </w:r>
      <w:r w:rsidR="00375DBD">
        <w:t xml:space="preserve"> </w:t>
      </w:r>
      <w:r>
        <w:t>(Get-Date</w:t>
      </w:r>
      <w:proofErr w:type="gramStart"/>
      <w:r>
        <w:t>).</w:t>
      </w:r>
      <w:proofErr w:type="spellStart"/>
      <w:r>
        <w:t>AddDays</w:t>
      </w:r>
      <w:proofErr w:type="spellEnd"/>
      <w:proofErr w:type="gramEnd"/>
      <w:r>
        <w:t>(-$Age)</w:t>
      </w:r>
      <w:r w:rsidR="00375DBD">
        <w:t xml:space="preserve">   </w:t>
      </w:r>
      <w:r>
        <w:t>#</w:t>
      </w:r>
      <w:r w:rsidR="00375DBD">
        <w:t xml:space="preserve"> </w:t>
      </w:r>
      <w:r>
        <w:t>how</w:t>
      </w:r>
      <w:r w:rsidR="00375DBD">
        <w:t xml:space="preserve"> </w:t>
      </w:r>
      <w:r>
        <w:t>long</w:t>
      </w:r>
      <w:r w:rsidR="00375DBD">
        <w:t xml:space="preserve"> </w:t>
      </w:r>
      <w:r>
        <w:t>ago</w:t>
      </w:r>
      <w:r w:rsidR="00375DBD">
        <w:t xml:space="preserve"> </w:t>
      </w:r>
      <w:r>
        <w:t>that</w:t>
      </w:r>
      <w:r w:rsidR="00375DBD">
        <w:t xml:space="preserve"> </w:t>
      </w:r>
      <w:r>
        <w:t>was</w:t>
      </w:r>
    </w:p>
    <w:p w14:paraId="12ADC180" w14:textId="6AF329AD" w:rsidR="009F77B9" w:rsidRDefault="009F77B9" w:rsidP="00A57B9E">
      <w:pPr>
        <w:pStyle w:val="CodeWithinBulletsEndPACKT"/>
      </w:pPr>
      <w:r>
        <w:t>Foreach</w:t>
      </w:r>
      <w:r w:rsidR="00375DBD">
        <w:t xml:space="preserve"> </w:t>
      </w:r>
      <w:r>
        <w:t>($</w:t>
      </w:r>
      <w:proofErr w:type="spellStart"/>
      <w:r>
        <w:t>LogDir</w:t>
      </w:r>
      <w:proofErr w:type="spellEnd"/>
      <w:r w:rsidR="00375DBD">
        <w:t xml:space="preserve"> </w:t>
      </w:r>
      <w:r>
        <w:t>in</w:t>
      </w:r>
      <w:r w:rsidR="00375DBD">
        <w:t xml:space="preserve"> </w:t>
      </w:r>
      <w:r>
        <w:t>$</w:t>
      </w:r>
      <w:proofErr w:type="spellStart"/>
      <w:proofErr w:type="gramStart"/>
      <w:r>
        <w:t>LogDirs</w:t>
      </w:r>
      <w:proofErr w:type="spellEnd"/>
      <w:r>
        <w:t>){</w:t>
      </w:r>
      <w:proofErr w:type="gramEnd"/>
    </w:p>
    <w:p w14:paraId="2EE4FA68" w14:textId="7772D84B" w:rsidR="009F77B9" w:rsidRDefault="00375DBD" w:rsidP="00A57B9E">
      <w:pPr>
        <w:pStyle w:val="CodeWithinBulletsEndPACKT"/>
      </w:pPr>
      <w:r>
        <w:t xml:space="preserve"> </w:t>
      </w:r>
      <w:r w:rsidR="009F77B9">
        <w:t>$Dir</w:t>
      </w:r>
      <w:r>
        <w:t xml:space="preserve"> </w:t>
      </w:r>
      <w:r w:rsidR="009F77B9">
        <w:t>=</w:t>
      </w:r>
      <w:r>
        <w:t xml:space="preserve"> </w:t>
      </w:r>
      <w:r w:rsidR="009F77B9">
        <w:t>[Environment</w:t>
      </w:r>
      <w:proofErr w:type="gramStart"/>
      <w:r w:rsidR="009F77B9">
        <w:t>]::</w:t>
      </w:r>
      <w:proofErr w:type="spellStart"/>
      <w:proofErr w:type="gramEnd"/>
      <w:r w:rsidR="009F77B9">
        <w:t>ExpandEnvironmentVariables</w:t>
      </w:r>
      <w:proofErr w:type="spellEnd"/>
      <w:r w:rsidR="009F77B9">
        <w:t>($</w:t>
      </w:r>
      <w:proofErr w:type="spellStart"/>
      <w:r w:rsidR="009F77B9">
        <w:t>LogDir</w:t>
      </w:r>
      <w:proofErr w:type="spellEnd"/>
      <w:r w:rsidR="009F77B9">
        <w:t>)</w:t>
      </w:r>
    </w:p>
    <w:p w14:paraId="21673662" w14:textId="309EFB7F" w:rsidR="009F77B9" w:rsidRDefault="00375DBD" w:rsidP="00A57B9E">
      <w:pPr>
        <w:pStyle w:val="CodeWithinBulletsEndPACKT"/>
      </w:pPr>
      <w:r>
        <w:t xml:space="preserve"> </w:t>
      </w:r>
      <w:r w:rsidR="009F77B9">
        <w:t>Get-</w:t>
      </w:r>
      <w:proofErr w:type="spellStart"/>
      <w:r w:rsidR="009F77B9">
        <w:t>ChildItem</w:t>
      </w:r>
      <w:proofErr w:type="spellEnd"/>
      <w:r>
        <w:t xml:space="preserve"> </w:t>
      </w:r>
      <w:r w:rsidR="009F77B9">
        <w:t>-Path</w:t>
      </w:r>
      <w:r>
        <w:t xml:space="preserve"> </w:t>
      </w:r>
      <w:r w:rsidR="009F77B9">
        <w:t>$Dir</w:t>
      </w:r>
      <w:r>
        <w:t xml:space="preserve"> </w:t>
      </w:r>
      <w:r w:rsidR="009F77B9">
        <w:t>-Recurse</w:t>
      </w:r>
      <w:r>
        <w:t xml:space="preserve"> </w:t>
      </w:r>
      <w:r w:rsidR="009F77B9">
        <w:t>-</w:t>
      </w:r>
      <w:proofErr w:type="spellStart"/>
      <w:r w:rsidR="009F77B9">
        <w:t>ErrorAction</w:t>
      </w:r>
      <w:proofErr w:type="spellEnd"/>
      <w:r>
        <w:t xml:space="preserve"> </w:t>
      </w:r>
      <w:proofErr w:type="spellStart"/>
      <w:r w:rsidR="009F77B9">
        <w:t>SilentlyContinue</w:t>
      </w:r>
      <w:proofErr w:type="spellEnd"/>
      <w:r>
        <w:t xml:space="preserve"> </w:t>
      </w:r>
      <w:r w:rsidR="009F77B9">
        <w:t>|</w:t>
      </w:r>
      <w:r>
        <w:t xml:space="preserve"> </w:t>
      </w:r>
    </w:p>
    <w:p w14:paraId="0F9E15D6" w14:textId="058ABE3C" w:rsidR="009F77B9" w:rsidRDefault="00375DBD" w:rsidP="00A57B9E">
      <w:pPr>
        <w:pStyle w:val="CodeWithinBulletsEndPACKT"/>
      </w:pPr>
      <w:r>
        <w:t xml:space="preserve">   </w:t>
      </w:r>
      <w:r w:rsidR="009F77B9">
        <w:t>Where-Object</w:t>
      </w:r>
      <w:r>
        <w:t xml:space="preserve"> </w:t>
      </w:r>
      <w:proofErr w:type="spellStart"/>
      <w:r w:rsidR="009F77B9">
        <w:t>LastWriteTime</w:t>
      </w:r>
      <w:proofErr w:type="spellEnd"/>
      <w:r>
        <w:t xml:space="preserve"> </w:t>
      </w:r>
      <w:r w:rsidR="009F77B9">
        <w:t>-</w:t>
      </w:r>
      <w:proofErr w:type="spellStart"/>
      <w:r w:rsidR="009F77B9">
        <w:t>lt</w:t>
      </w:r>
      <w:proofErr w:type="spellEnd"/>
      <w:r>
        <w:t xml:space="preserve"> </w:t>
      </w:r>
      <w:r w:rsidR="009F77B9">
        <w:t>$</w:t>
      </w:r>
      <w:proofErr w:type="spellStart"/>
      <w:proofErr w:type="gramStart"/>
      <w:r w:rsidR="009F77B9">
        <w:t>DaysOld</w:t>
      </w:r>
      <w:proofErr w:type="spellEnd"/>
      <w:r>
        <w:t xml:space="preserve">  </w:t>
      </w:r>
      <w:r w:rsidR="009F77B9">
        <w:t>|</w:t>
      </w:r>
      <w:proofErr w:type="gramEnd"/>
    </w:p>
    <w:p w14:paraId="3EB86A1D" w14:textId="61F08687" w:rsidR="009F77B9" w:rsidRDefault="00375DBD" w:rsidP="00A57B9E">
      <w:pPr>
        <w:pStyle w:val="CodeWithinBulletsEndPACKT"/>
      </w:pPr>
      <w:r>
        <w:t xml:space="preserve">     </w:t>
      </w:r>
      <w:r w:rsidR="009F77B9">
        <w:t>Remove-Item</w:t>
      </w:r>
      <w:r>
        <w:t xml:space="preserve"> </w:t>
      </w:r>
    </w:p>
    <w:p w14:paraId="43CBBD4A" w14:textId="77777777" w:rsidR="009F77B9" w:rsidRDefault="009F77B9" w:rsidP="00A57B9E">
      <w:pPr>
        <w:pStyle w:val="CodeWithinBulletsEndPACKT"/>
      </w:pPr>
      <w:r>
        <w:t>}</w:t>
      </w:r>
    </w:p>
    <w:p w14:paraId="7A29A927" w14:textId="43FC850A" w:rsidR="009F77B9" w:rsidRPr="00A57B9E" w:rsidRDefault="009F77B9" w:rsidP="00A57B9E">
      <w:pPr>
        <w:pStyle w:val="Heading2"/>
      </w:pPr>
      <w:r w:rsidRPr="00A57B9E">
        <w:t>How</w:t>
      </w:r>
      <w:r w:rsidR="00375DBD">
        <w:t xml:space="preserve"> </w:t>
      </w:r>
      <w:r w:rsidRPr="00A57B9E">
        <w:t>it</w:t>
      </w:r>
      <w:r w:rsidR="00375DBD">
        <w:t xml:space="preserve"> </w:t>
      </w:r>
      <w:r w:rsidRPr="00A57B9E">
        <w:t>works…</w:t>
      </w:r>
    </w:p>
    <w:p w14:paraId="2B4B453D" w14:textId="23E997DB" w:rsidR="009F77B9" w:rsidRDefault="009F77B9" w:rsidP="00611CC5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1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import</w:t>
      </w:r>
      <w:r w:rsidR="00375DBD">
        <w:t xml:space="preserve"> </w:t>
      </w:r>
      <w:r>
        <w:t>the</w:t>
      </w:r>
      <w:r w:rsidR="00375DBD">
        <w:t xml:space="preserve"> </w:t>
      </w:r>
      <w:proofErr w:type="spellStart"/>
      <w:r w:rsidRPr="00A57B9E">
        <w:rPr>
          <w:rStyle w:val="CodeInTextPACKT"/>
        </w:rPr>
        <w:t>WebAdministration</w:t>
      </w:r>
      <w:proofErr w:type="spellEnd"/>
      <w:r w:rsidR="00375DBD">
        <w:t xml:space="preserve"> </w:t>
      </w:r>
      <w:r>
        <w:t>module</w:t>
      </w:r>
      <w:r w:rsidR="00375DBD">
        <w:t xml:space="preserve"> </w:t>
      </w:r>
      <w:r>
        <w:t>explicitly,</w:t>
      </w:r>
      <w:r w:rsidR="00375DBD">
        <w:t xml:space="preserve"> </w:t>
      </w:r>
      <w:r>
        <w:t>which</w:t>
      </w:r>
      <w:r w:rsidR="00375DBD">
        <w:t xml:space="preserve"> </w:t>
      </w:r>
      <w:r>
        <w:t>loads</w:t>
      </w:r>
      <w:r w:rsidR="00375DBD">
        <w:t xml:space="preserve"> </w:t>
      </w:r>
      <w:r>
        <w:t>the</w:t>
      </w:r>
      <w:r w:rsidR="00375DBD">
        <w:t xml:space="preserve"> </w:t>
      </w:r>
      <w:r>
        <w:t>IIS</w:t>
      </w:r>
      <w:r w:rsidR="00375DBD">
        <w:t xml:space="preserve"> </w:t>
      </w:r>
      <w:r>
        <w:t>provider,</w:t>
      </w:r>
      <w:r w:rsidR="00375DBD">
        <w:t xml:space="preserve"> </w:t>
      </w:r>
      <w:r>
        <w:t>creates</w:t>
      </w:r>
      <w:r w:rsidR="00375DBD">
        <w:t xml:space="preserve"> </w:t>
      </w:r>
      <w:r>
        <w:t>an</w:t>
      </w:r>
      <w:r w:rsidR="00375DBD">
        <w:t xml:space="preserve"> </w:t>
      </w:r>
      <w:r w:rsidRPr="00A57B9E">
        <w:rPr>
          <w:rStyle w:val="CodeInTextPACKT"/>
        </w:rPr>
        <w:t>IIS</w:t>
      </w:r>
      <w:r>
        <w:t>:</w:t>
      </w:r>
      <w:r w:rsidR="00375DBD">
        <w:t xml:space="preserve"> </w:t>
      </w:r>
      <w:proofErr w:type="spellStart"/>
      <w:r>
        <w:t>PSDrive</w:t>
      </w:r>
      <w:proofErr w:type="spellEnd"/>
      <w:r w:rsidR="00375DBD">
        <w:t xml:space="preserve"> </w:t>
      </w:r>
      <w:r>
        <w:t>on</w:t>
      </w:r>
      <w:r w:rsidR="00375DBD">
        <w:t xml:space="preserve"> </w:t>
      </w:r>
      <w:r>
        <w:t>your</w:t>
      </w:r>
      <w:r w:rsidR="00375DBD">
        <w:t xml:space="preserve"> </w:t>
      </w:r>
      <w:r>
        <w:t>system,</w:t>
      </w:r>
      <w:r w:rsidR="00375DBD">
        <w:t xml:space="preserve"> </w:t>
      </w:r>
      <w:r>
        <w:t>and</w:t>
      </w:r>
      <w:r w:rsidR="00375DBD">
        <w:t xml:space="preserve"> </w:t>
      </w:r>
      <w:r>
        <w:t>produces</w:t>
      </w:r>
      <w:r w:rsidR="00375DBD">
        <w:t xml:space="preserve"> </w:t>
      </w:r>
      <w:r>
        <w:t>no</w:t>
      </w:r>
      <w:r w:rsidR="00375DBD">
        <w:t xml:space="preserve"> </w:t>
      </w:r>
      <w:r>
        <w:t>output.</w:t>
      </w:r>
    </w:p>
    <w:p w14:paraId="01AC099C" w14:textId="0AEC7311" w:rsidR="009F77B9" w:rsidRDefault="009F77B9" w:rsidP="00611CC5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2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use</w:t>
      </w:r>
      <w:r w:rsidR="00375DBD">
        <w:t xml:space="preserve"> </w:t>
      </w:r>
      <w:r>
        <w:t>the</w:t>
      </w:r>
      <w:r w:rsidR="00375DBD">
        <w:t xml:space="preserve"> </w:t>
      </w:r>
      <w:r>
        <w:t>IIS</w:t>
      </w:r>
      <w:r w:rsidR="00375DBD">
        <w:t xml:space="preserve"> </w:t>
      </w:r>
      <w:r>
        <w:t>provider</w:t>
      </w:r>
      <w:r w:rsidR="00375DBD">
        <w:t xml:space="preserve"> </w:t>
      </w:r>
      <w:r>
        <w:t>to</w:t>
      </w:r>
      <w:r w:rsidR="00375DBD">
        <w:t xml:space="preserve"> </w:t>
      </w:r>
      <w:r>
        <w:t>retrieve</w:t>
      </w:r>
      <w:r w:rsidR="00375DBD">
        <w:t xml:space="preserve"> </w:t>
      </w:r>
      <w:r>
        <w:t>the</w:t>
      </w:r>
      <w:r w:rsidR="00375DBD">
        <w:t xml:space="preserve"> </w:t>
      </w:r>
      <w:r>
        <w:t>location</w:t>
      </w:r>
      <w:r w:rsidR="00375DBD">
        <w:t xml:space="preserve"> </w:t>
      </w:r>
      <w:r>
        <w:t>of</w:t>
      </w:r>
      <w:r w:rsidR="00375DBD">
        <w:t xml:space="preserve"> </w:t>
      </w:r>
      <w:r>
        <w:t>IIS</w:t>
      </w:r>
      <w:r w:rsidR="00375DBD">
        <w:t xml:space="preserve"> </w:t>
      </w:r>
      <w:r>
        <w:t>logs</w:t>
      </w:r>
      <w:r w:rsidR="00375DBD">
        <w:t xml:space="preserve"> </w:t>
      </w:r>
      <w:r>
        <w:t>for</w:t>
      </w:r>
      <w:r w:rsidR="00375DBD">
        <w:t xml:space="preserve"> </w:t>
      </w:r>
      <w:r w:rsidRPr="00A57B9E">
        <w:rPr>
          <w:rStyle w:val="CodeInTextPACKT"/>
        </w:rPr>
        <w:t>SRV1</w:t>
      </w:r>
      <w:r w:rsidR="00375DBD">
        <w:t xml:space="preserve"> </w:t>
      </w:r>
      <w:r>
        <w:t>and</w:t>
      </w:r>
      <w:r w:rsidR="00375DBD">
        <w:t xml:space="preserve"> </w:t>
      </w:r>
      <w:r>
        <w:t>display</w:t>
      </w:r>
      <w:r w:rsidR="00375DBD">
        <w:t xml:space="preserve"> </w:t>
      </w:r>
      <w:r>
        <w:t>the</w:t>
      </w:r>
      <w:r w:rsidR="00375DBD">
        <w:t xml:space="preserve"> </w:t>
      </w:r>
      <w:r>
        <w:t>existing</w:t>
      </w:r>
      <w:r w:rsidR="00375DBD">
        <w:t xml:space="preserve"> </w:t>
      </w:r>
      <w:r>
        <w:t>log</w:t>
      </w:r>
      <w:r w:rsidR="00375DBD">
        <w:t xml:space="preserve"> </w:t>
      </w:r>
      <w:r>
        <w:t>files.</w:t>
      </w:r>
      <w:r w:rsidR="00375DBD">
        <w:t xml:space="preserve"> </w:t>
      </w:r>
      <w:r>
        <w:t>Depending</w:t>
      </w:r>
      <w:r w:rsidR="00375DBD">
        <w:t xml:space="preserve"> </w:t>
      </w:r>
      <w:r>
        <w:t>on</w:t>
      </w:r>
      <w:r w:rsidR="00375DBD">
        <w:t xml:space="preserve"> </w:t>
      </w:r>
      <w:r>
        <w:t>how</w:t>
      </w:r>
      <w:r w:rsidR="00375DBD">
        <w:t xml:space="preserve"> </w:t>
      </w:r>
      <w:r>
        <w:t>much</w:t>
      </w:r>
      <w:r w:rsidR="00375DBD">
        <w:t xml:space="preserve"> </w:t>
      </w:r>
      <w:r>
        <w:t>you</w:t>
      </w:r>
      <w:r w:rsidR="00375DBD">
        <w:t xml:space="preserve"> </w:t>
      </w:r>
      <w:r>
        <w:t>have</w:t>
      </w:r>
      <w:r w:rsidR="00375DBD">
        <w:t xml:space="preserve"> </w:t>
      </w:r>
      <w:r>
        <w:t>used</w:t>
      </w:r>
      <w:r w:rsidR="00375DBD">
        <w:t xml:space="preserve"> </w:t>
      </w:r>
      <w:r>
        <w:t>the</w:t>
      </w:r>
      <w:r w:rsidR="00375DBD">
        <w:t xml:space="preserve"> </w:t>
      </w:r>
      <w:r>
        <w:t>two</w:t>
      </w:r>
      <w:r w:rsidR="00375DBD">
        <w:t xml:space="preserve"> </w:t>
      </w:r>
      <w:r>
        <w:t>websites</w:t>
      </w:r>
      <w:r w:rsidR="00375DBD">
        <w:t xml:space="preserve"> </w:t>
      </w:r>
      <w:r>
        <w:t>created</w:t>
      </w:r>
      <w:r w:rsidR="00375DBD">
        <w:t xml:space="preserve"> </w:t>
      </w:r>
      <w:r>
        <w:t>in</w:t>
      </w:r>
      <w:r w:rsidR="00375DBD">
        <w:t xml:space="preserve"> </w:t>
      </w:r>
      <w:r>
        <w:t>this</w:t>
      </w:r>
      <w:r w:rsidR="00375DBD">
        <w:t xml:space="preserve"> </w:t>
      </w:r>
      <w:r>
        <w:t>chapter's</w:t>
      </w:r>
      <w:r w:rsidR="00375DBD">
        <w:t xml:space="preserve"> </w:t>
      </w:r>
      <w:r>
        <w:t>recipes</w:t>
      </w:r>
      <w:r w:rsidR="00375DBD">
        <w:t xml:space="preserve"> </w:t>
      </w:r>
      <w:r>
        <w:t>(that</w:t>
      </w:r>
      <w:r w:rsidR="00375DBD">
        <w:t xml:space="preserve"> </w:t>
      </w:r>
      <w:r>
        <w:t>is,</w:t>
      </w:r>
      <w:r w:rsidR="00375DBD">
        <w:t xml:space="preserve"> </w:t>
      </w:r>
      <w:r>
        <w:t>the</w:t>
      </w:r>
      <w:r w:rsidR="00375DBD">
        <w:t xml:space="preserve"> </w:t>
      </w:r>
      <w:r>
        <w:t>default</w:t>
      </w:r>
      <w:r w:rsidR="00375DBD">
        <w:t xml:space="preserve"> </w:t>
      </w:r>
      <w:r>
        <w:t>website</w:t>
      </w:r>
      <w:r w:rsidR="00375DBD">
        <w:t xml:space="preserve"> </w:t>
      </w:r>
      <w:r>
        <w:t>created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ItalicsPACKT"/>
        </w:rPr>
        <w:t>Installing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IIS</w:t>
      </w:r>
      <w:r w:rsidR="00375DBD">
        <w:t xml:space="preserve"> </w:t>
      </w:r>
      <w:r>
        <w:t>recipe</w:t>
      </w:r>
      <w:r w:rsidR="00375DBD">
        <w:t xml:space="preserve"> </w:t>
      </w:r>
      <w:r>
        <w:t>and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WWW2</w:t>
      </w:r>
      <w:r w:rsidR="00375DBD">
        <w:t xml:space="preserve"> </w:t>
      </w:r>
      <w:r>
        <w:t>site</w:t>
      </w:r>
      <w:r w:rsidR="00375DBD">
        <w:t xml:space="preserve"> </w:t>
      </w:r>
      <w:r>
        <w:t>created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ItalicsPACKT"/>
        </w:rPr>
        <w:t>Configuring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IIS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bindings</w:t>
      </w:r>
      <w:r w:rsidR="00375DBD">
        <w:t xml:space="preserve"> </w:t>
      </w:r>
      <w:r>
        <w:t>recipe),</w:t>
      </w:r>
      <w:r w:rsidR="00375DBD">
        <w:t xml:space="preserve"> </w:t>
      </w:r>
      <w:r>
        <w:t>the</w:t>
      </w:r>
      <w:r w:rsidR="00375DBD">
        <w:t xml:space="preserve"> </w:t>
      </w:r>
      <w:r>
        <w:t>output</w:t>
      </w:r>
      <w:r w:rsidR="00375DBD">
        <w:t xml:space="preserve"> </w:t>
      </w:r>
      <w:r>
        <w:t>might</w:t>
      </w:r>
      <w:r w:rsidR="00375DBD">
        <w:t xml:space="preserve"> </w:t>
      </w:r>
      <w:r>
        <w:t>look</w:t>
      </w:r>
      <w:r w:rsidR="00375DBD">
        <w:t xml:space="preserve"> </w:t>
      </w:r>
      <w:r>
        <w:t>like</w:t>
      </w:r>
      <w:r w:rsidR="00375DBD">
        <w:t xml:space="preserve"> </w:t>
      </w:r>
      <w:r>
        <w:t>this:</w:t>
      </w:r>
    </w:p>
    <w:p w14:paraId="3FF94DFC" w14:textId="4D546155" w:rsidR="009F77B9" w:rsidRDefault="009F77B9" w:rsidP="00611CC5">
      <w:pPr>
        <w:pStyle w:val="FigurePACKT"/>
      </w:pPr>
      <w:r>
        <w:rPr>
          <w:noProof/>
        </w:rPr>
        <w:drawing>
          <wp:inline distT="0" distB="0" distL="0" distR="0" wp14:anchorId="0B3B5BD2" wp14:editId="54F16FA1">
            <wp:extent cx="5943600" cy="3979545"/>
            <wp:effectExtent l="0" t="0" r="0" b="1905"/>
            <wp:docPr id="45" name="Picture 45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18BBF" w14:textId="2BB3FC51" w:rsidR="009F77B9" w:rsidRDefault="009F77B9" w:rsidP="00611CC5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3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create</w:t>
      </w:r>
      <w:r w:rsidR="00375DBD">
        <w:t xml:space="preserve"> </w:t>
      </w:r>
      <w:r>
        <w:t>a</w:t>
      </w:r>
      <w:r w:rsidR="00375DBD">
        <w:t xml:space="preserve"> </w:t>
      </w:r>
      <w:r>
        <w:t>folder</w:t>
      </w:r>
      <w:r w:rsidR="00375DBD">
        <w:t xml:space="preserve"> </w:t>
      </w:r>
      <w:r>
        <w:t>at</w:t>
      </w:r>
      <w:r w:rsidR="00375DBD">
        <w:t xml:space="preserve"> </w:t>
      </w:r>
      <w:r w:rsidRPr="00A57B9E">
        <w:rPr>
          <w:rStyle w:val="CodeInTextPACKT"/>
        </w:rPr>
        <w:t>C:\IISLogs</w:t>
      </w:r>
      <w:r w:rsidR="00375DBD">
        <w:t xml:space="preserve"> </w:t>
      </w:r>
      <w:r>
        <w:t>and</w:t>
      </w:r>
      <w:r w:rsidR="00375DBD">
        <w:t xml:space="preserve"> </w:t>
      </w:r>
      <w:r>
        <w:t>change</w:t>
      </w:r>
      <w:r w:rsidR="00375DBD">
        <w:t xml:space="preserve"> </w:t>
      </w:r>
      <w:r>
        <w:t>the</w:t>
      </w:r>
      <w:r w:rsidR="00375DBD">
        <w:t xml:space="preserve"> </w:t>
      </w:r>
      <w:r>
        <w:t>log</w:t>
      </w:r>
      <w:r w:rsidR="00375DBD">
        <w:t xml:space="preserve"> </w:t>
      </w:r>
      <w:r>
        <w:t>file</w:t>
      </w:r>
      <w:r w:rsidR="00375DBD">
        <w:t xml:space="preserve"> </w:t>
      </w:r>
      <w:r>
        <w:t>folder</w:t>
      </w:r>
      <w:r w:rsidR="00375DBD">
        <w:t xml:space="preserve"> </w:t>
      </w:r>
      <w:r>
        <w:t>to</w:t>
      </w:r>
      <w:r w:rsidR="00375DBD">
        <w:t xml:space="preserve"> </w:t>
      </w:r>
      <w:r>
        <w:t>this</w:t>
      </w:r>
      <w:r w:rsidR="00375DBD">
        <w:t xml:space="preserve"> </w:t>
      </w:r>
      <w:r>
        <w:t>one.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4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change</w:t>
      </w:r>
      <w:r w:rsidR="00375DBD">
        <w:t xml:space="preserve"> </w:t>
      </w:r>
      <w:r>
        <w:t>the</w:t>
      </w:r>
      <w:r w:rsidR="00375DBD">
        <w:t xml:space="preserve"> </w:t>
      </w:r>
      <w:r>
        <w:t>logging</w:t>
      </w:r>
      <w:r w:rsidR="00375DBD">
        <w:t xml:space="preserve"> </w:t>
      </w:r>
      <w:r>
        <w:t>type</w:t>
      </w:r>
      <w:r w:rsidR="00375DBD">
        <w:t xml:space="preserve"> </w:t>
      </w:r>
      <w:r>
        <w:t>to</w:t>
      </w:r>
      <w:r w:rsidR="00375DBD">
        <w:t xml:space="preserve"> </w:t>
      </w:r>
      <w:r w:rsidRPr="00A57B9E">
        <w:rPr>
          <w:rStyle w:val="CodeInTextPACKT"/>
        </w:rPr>
        <w:t>W3C</w:t>
      </w:r>
      <w:r>
        <w:t>;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5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set</w:t>
      </w:r>
      <w:r w:rsidR="00375DBD">
        <w:t xml:space="preserve"> </w:t>
      </w:r>
      <w:r>
        <w:t>the</w:t>
      </w:r>
      <w:r w:rsidR="00375DBD">
        <w:t xml:space="preserve"> </w:t>
      </w:r>
      <w:r>
        <w:t>frequency</w:t>
      </w:r>
      <w:r w:rsidR="00375DBD">
        <w:t xml:space="preserve"> </w:t>
      </w:r>
      <w:r>
        <w:t>that</w:t>
      </w:r>
      <w:r w:rsidR="00375DBD">
        <w:t xml:space="preserve"> </w:t>
      </w:r>
      <w:r>
        <w:t>IIS</w:t>
      </w:r>
      <w:r w:rsidR="00375DBD">
        <w:t xml:space="preserve"> </w:t>
      </w:r>
      <w:r>
        <w:t>uses</w:t>
      </w:r>
      <w:r w:rsidR="00375DBD">
        <w:t xml:space="preserve"> </w:t>
      </w:r>
      <w:r>
        <w:t>to</w:t>
      </w:r>
      <w:r w:rsidR="00375DBD">
        <w:t xml:space="preserve"> </w:t>
      </w:r>
      <w:r>
        <w:t>change</w:t>
      </w:r>
      <w:r w:rsidR="00375DBD">
        <w:t xml:space="preserve"> </w:t>
      </w:r>
      <w:r>
        <w:t>log</w:t>
      </w:r>
      <w:r w:rsidR="00375DBD">
        <w:t xml:space="preserve"> </w:t>
      </w:r>
      <w:r>
        <w:t>files,</w:t>
      </w:r>
      <w:r w:rsidR="00375DBD">
        <w:t xml:space="preserve"> </w:t>
      </w:r>
      <w:r>
        <w:t>and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6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set</w:t>
      </w:r>
      <w:r w:rsidR="00375DBD">
        <w:t xml:space="preserve"> </w:t>
      </w:r>
      <w:r>
        <w:t>a</w:t>
      </w:r>
      <w:r w:rsidR="00375DBD">
        <w:t xml:space="preserve"> </w:t>
      </w:r>
      <w:r>
        <w:t>maximum</w:t>
      </w:r>
      <w:r w:rsidR="00375DBD">
        <w:t xml:space="preserve"> </w:t>
      </w:r>
      <w:r>
        <w:t>log</w:t>
      </w:r>
      <w:r w:rsidR="00375DBD">
        <w:t xml:space="preserve"> </w:t>
      </w:r>
      <w:r>
        <w:t>file</w:t>
      </w:r>
      <w:r w:rsidR="00375DBD">
        <w:t xml:space="preserve"> </w:t>
      </w:r>
      <w:r>
        <w:t>size.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7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disable</w:t>
      </w:r>
      <w:r w:rsidR="00375DBD">
        <w:t xml:space="preserve"> </w:t>
      </w:r>
      <w:r>
        <w:t>logging</w:t>
      </w:r>
      <w:r w:rsidR="00375DBD">
        <w:t xml:space="preserve"> </w:t>
      </w:r>
      <w:r>
        <w:t>for</w:t>
      </w:r>
      <w:r w:rsidR="00375DBD">
        <w:t xml:space="preserve"> </w:t>
      </w:r>
      <w:r>
        <w:t>the</w:t>
      </w:r>
      <w:r w:rsidR="00375DBD">
        <w:t xml:space="preserve"> </w:t>
      </w:r>
      <w:r>
        <w:t>default</w:t>
      </w:r>
      <w:r w:rsidR="00375DBD">
        <w:t xml:space="preserve"> </w:t>
      </w:r>
      <w:r>
        <w:t>website.</w:t>
      </w:r>
      <w:r w:rsidR="00375DBD">
        <w:t xml:space="preserve"> </w:t>
      </w:r>
      <w:r>
        <w:t>Finally,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8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remove</w:t>
      </w:r>
      <w:r w:rsidR="00375DBD">
        <w:t xml:space="preserve"> </w:t>
      </w:r>
      <w:r>
        <w:t>any</w:t>
      </w:r>
      <w:r w:rsidR="00375DBD">
        <w:t xml:space="preserve"> </w:t>
      </w:r>
      <w:r>
        <w:t>log</w:t>
      </w:r>
      <w:r w:rsidR="00375DBD">
        <w:t xml:space="preserve"> </w:t>
      </w:r>
      <w:r>
        <w:t>files</w:t>
      </w:r>
      <w:r w:rsidR="00375DBD">
        <w:t xml:space="preserve"> </w:t>
      </w:r>
      <w:r>
        <w:t>over</w:t>
      </w:r>
      <w:r w:rsidR="00375DBD">
        <w:t xml:space="preserve"> </w:t>
      </w:r>
      <w:r>
        <w:t>30</w:t>
      </w:r>
      <w:r w:rsidR="00375DBD">
        <w:t xml:space="preserve"> </w:t>
      </w:r>
      <w:r>
        <w:t>days</w:t>
      </w:r>
      <w:r w:rsidR="00375DBD">
        <w:t xml:space="preserve"> </w:t>
      </w:r>
      <w:r>
        <w:t>old.</w:t>
      </w:r>
      <w:r w:rsidR="00375DBD">
        <w:t xml:space="preserve"> </w:t>
      </w:r>
      <w:r>
        <w:t>These</w:t>
      </w:r>
      <w:r w:rsidR="00375DBD">
        <w:t xml:space="preserve"> </w:t>
      </w:r>
      <w:r>
        <w:t>six</w:t>
      </w:r>
      <w:r w:rsidR="00375DBD">
        <w:t xml:space="preserve"> </w:t>
      </w:r>
      <w:r>
        <w:t>steps</w:t>
      </w:r>
      <w:r w:rsidR="00375DBD">
        <w:t xml:space="preserve"> </w:t>
      </w:r>
      <w:r>
        <w:t>produce</w:t>
      </w:r>
      <w:r w:rsidR="00375DBD">
        <w:t xml:space="preserve"> </w:t>
      </w:r>
      <w:r>
        <w:t>no</w:t>
      </w:r>
      <w:r w:rsidR="00375DBD">
        <w:t xml:space="preserve"> </w:t>
      </w:r>
      <w:r>
        <w:t>output.</w:t>
      </w:r>
    </w:p>
    <w:p w14:paraId="39CB0F01" w14:textId="5AB1AE6E" w:rsidR="009F77B9" w:rsidRPr="00A57B9E" w:rsidRDefault="009F77B9" w:rsidP="00A57B9E">
      <w:pPr>
        <w:pStyle w:val="Heading2"/>
      </w:pPr>
      <w:r w:rsidRPr="00A57B9E">
        <w:lastRenderedPageBreak/>
        <w:t>There's</w:t>
      </w:r>
      <w:r w:rsidR="00375DBD">
        <w:t xml:space="preserve"> </w:t>
      </w:r>
      <w:r w:rsidRPr="00A57B9E">
        <w:t>more...</w:t>
      </w:r>
    </w:p>
    <w:p w14:paraId="3E0B736D" w14:textId="10B7126F" w:rsidR="009F77B9" w:rsidRDefault="009F77B9" w:rsidP="00611CC5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2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look</w:t>
      </w:r>
      <w:r w:rsidR="00375DBD">
        <w:t xml:space="preserve"> </w:t>
      </w:r>
      <w:r>
        <w:t>at</w:t>
      </w:r>
      <w:r w:rsidR="00375DBD">
        <w:t xml:space="preserve"> </w:t>
      </w:r>
      <w:r>
        <w:t>the</w:t>
      </w:r>
      <w:r w:rsidR="00375DBD">
        <w:t xml:space="preserve"> </w:t>
      </w:r>
      <w:r>
        <w:t>log</w:t>
      </w:r>
      <w:r w:rsidR="00375DBD">
        <w:t xml:space="preserve"> </w:t>
      </w:r>
      <w:r>
        <w:t>files</w:t>
      </w:r>
      <w:r w:rsidR="00375DBD">
        <w:t xml:space="preserve"> </w:t>
      </w:r>
      <w:r>
        <w:t>created</w:t>
      </w:r>
      <w:r w:rsidR="00375DBD">
        <w:t xml:space="preserve"> </w:t>
      </w:r>
      <w:r>
        <w:t>so</w:t>
      </w:r>
      <w:r w:rsidR="00375DBD">
        <w:t xml:space="preserve"> </w:t>
      </w:r>
      <w:r>
        <w:t>far.</w:t>
      </w:r>
      <w:r w:rsidR="00375DBD">
        <w:t xml:space="preserve"> </w:t>
      </w:r>
      <w:r>
        <w:t>Your</w:t>
      </w:r>
      <w:r w:rsidR="00375DBD">
        <w:t xml:space="preserve"> </w:t>
      </w:r>
      <w:r>
        <w:t>output</w:t>
      </w:r>
      <w:r w:rsidR="00375DBD">
        <w:t xml:space="preserve"> </w:t>
      </w:r>
      <w:r>
        <w:t>is</w:t>
      </w:r>
      <w:r w:rsidR="00375DBD">
        <w:t xml:space="preserve"> </w:t>
      </w:r>
      <w:r>
        <w:t>likely</w:t>
      </w:r>
      <w:r w:rsidR="00375DBD">
        <w:t xml:space="preserve"> </w:t>
      </w:r>
      <w:r>
        <w:t>to</w:t>
      </w:r>
      <w:r w:rsidR="00375DBD">
        <w:t xml:space="preserve"> </w:t>
      </w:r>
      <w:r>
        <w:t>be</w:t>
      </w:r>
      <w:r w:rsidR="00375DBD">
        <w:t xml:space="preserve"> </w:t>
      </w:r>
      <w:r>
        <w:t>different,</w:t>
      </w:r>
      <w:r w:rsidR="00375DBD">
        <w:t xml:space="preserve"> </w:t>
      </w:r>
      <w:r>
        <w:t>depending</w:t>
      </w:r>
      <w:r w:rsidR="00375DBD">
        <w:t xml:space="preserve"> </w:t>
      </w:r>
      <w:r>
        <w:t>on</w:t>
      </w:r>
      <w:r w:rsidR="00375DBD">
        <w:t xml:space="preserve"> </w:t>
      </w:r>
      <w:r>
        <w:t>how</w:t>
      </w:r>
      <w:r w:rsidR="00375DBD">
        <w:t xml:space="preserve"> </w:t>
      </w:r>
      <w:r>
        <w:t>many</w:t>
      </w:r>
      <w:r w:rsidR="00375DBD">
        <w:t xml:space="preserve"> </w:t>
      </w:r>
      <w:r>
        <w:t>clients</w:t>
      </w:r>
      <w:r w:rsidR="00375DBD">
        <w:t xml:space="preserve"> </w:t>
      </w:r>
      <w:r>
        <w:t>you</w:t>
      </w:r>
      <w:r w:rsidR="00375DBD">
        <w:t xml:space="preserve"> </w:t>
      </w:r>
      <w:r>
        <w:t>have</w:t>
      </w:r>
      <w:r w:rsidR="00375DBD">
        <w:t xml:space="preserve"> </w:t>
      </w:r>
      <w:r>
        <w:t>used</w:t>
      </w:r>
      <w:r w:rsidR="00375DBD">
        <w:t xml:space="preserve"> </w:t>
      </w:r>
      <w:r>
        <w:t>to</w:t>
      </w:r>
      <w:r w:rsidR="00375DBD">
        <w:t xml:space="preserve"> </w:t>
      </w:r>
      <w:r>
        <w:t>access</w:t>
      </w:r>
      <w:r w:rsidR="00375DBD">
        <w:t xml:space="preserve"> </w:t>
      </w:r>
      <w:r>
        <w:t>the</w:t>
      </w:r>
      <w:r w:rsidR="00375DBD">
        <w:t xml:space="preserve"> </w:t>
      </w:r>
      <w:r>
        <w:t>two</w:t>
      </w:r>
      <w:r w:rsidR="00375DBD">
        <w:t xml:space="preserve"> </w:t>
      </w:r>
      <w:r>
        <w:t>websites</w:t>
      </w:r>
      <w:r w:rsidR="00375DBD">
        <w:t xml:space="preserve"> </w:t>
      </w:r>
      <w:r>
        <w:t>created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>
        <w:t>recipes</w:t>
      </w:r>
      <w:r w:rsidR="00375DBD">
        <w:t xml:space="preserve"> </w:t>
      </w:r>
      <w:r>
        <w:t>in</w:t>
      </w:r>
      <w:r w:rsidR="00375DBD">
        <w:t xml:space="preserve"> </w:t>
      </w:r>
      <w:r>
        <w:t>this</w:t>
      </w:r>
      <w:r w:rsidR="00375DBD">
        <w:t xml:space="preserve"> </w:t>
      </w:r>
      <w:r>
        <w:t>chapter.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>
        <w:t>output,</w:t>
      </w:r>
      <w:r w:rsidR="00375DBD">
        <w:t xml:space="preserve"> </w:t>
      </w:r>
      <w:r>
        <w:t>you</w:t>
      </w:r>
      <w:r w:rsidR="00375DBD">
        <w:t xml:space="preserve"> </w:t>
      </w:r>
      <w:r>
        <w:t>may</w:t>
      </w:r>
      <w:r w:rsidR="00375DBD">
        <w:t xml:space="preserve"> </w:t>
      </w:r>
      <w:r>
        <w:t>notice</w:t>
      </w:r>
      <w:r w:rsidR="00375DBD">
        <w:t xml:space="preserve"> </w:t>
      </w:r>
      <w:r>
        <w:t>that</w:t>
      </w:r>
      <w:r w:rsidR="00375DBD">
        <w:t xml:space="preserve"> </w:t>
      </w:r>
      <w:r>
        <w:t>the</w:t>
      </w:r>
      <w:r w:rsidR="00375DBD">
        <w:t xml:space="preserve"> </w:t>
      </w:r>
      <w:r>
        <w:t>logging</w:t>
      </w:r>
      <w:r w:rsidR="00375DBD">
        <w:t xml:space="preserve"> </w:t>
      </w:r>
      <w:r>
        <w:t>file</w:t>
      </w:r>
      <w:r w:rsidR="00375DBD">
        <w:t xml:space="preserve"> </w:t>
      </w:r>
      <w:r>
        <w:t>folder</w:t>
      </w:r>
      <w:r w:rsidR="00375DBD">
        <w:t xml:space="preserve"> </w:t>
      </w:r>
      <w:r>
        <w:t>root</w:t>
      </w:r>
      <w:r w:rsidR="00375DBD">
        <w:t xml:space="preserve"> </w:t>
      </w:r>
      <w:r>
        <w:t>(</w:t>
      </w:r>
      <w:r w:rsidRPr="00A57B9E">
        <w:rPr>
          <w:rStyle w:val="CodeInTextPACKT"/>
        </w:rPr>
        <w:t>C:\</w:t>
      </w:r>
      <w:proofErr w:type="spellStart"/>
      <w:r w:rsidRPr="00A57B9E">
        <w:rPr>
          <w:rStyle w:val="CodeInTextPACKT"/>
        </w:rPr>
        <w:t>inetpub</w:t>
      </w:r>
      <w:proofErr w:type="spellEnd"/>
      <w:r w:rsidRPr="00A57B9E">
        <w:rPr>
          <w:rStyle w:val="CodeInTextPACKT"/>
        </w:rPr>
        <w:t>\logs\</w:t>
      </w:r>
      <w:proofErr w:type="spellStart"/>
      <w:r w:rsidRPr="00A57B9E">
        <w:rPr>
          <w:rStyle w:val="CodeInTextPACKT"/>
        </w:rPr>
        <w:t>LogFiles</w:t>
      </w:r>
      <w:proofErr w:type="spellEnd"/>
      <w:r>
        <w:t>)</w:t>
      </w:r>
      <w:r w:rsidR="00375DBD">
        <w:t xml:space="preserve"> </w:t>
      </w:r>
      <w:r>
        <w:t>has</w:t>
      </w:r>
      <w:r w:rsidR="00375DBD">
        <w:t xml:space="preserve"> </w:t>
      </w:r>
      <w:r>
        <w:t>two</w:t>
      </w:r>
      <w:r w:rsidR="00375DBD">
        <w:t xml:space="preserve"> </w:t>
      </w:r>
      <w:r>
        <w:t>sub-folders</w:t>
      </w:r>
      <w:r w:rsidR="00375DBD">
        <w:t xml:space="preserve"> </w:t>
      </w:r>
      <w:r>
        <w:t>that</w:t>
      </w:r>
      <w:r w:rsidR="00375DBD">
        <w:t xml:space="preserve"> </w:t>
      </w:r>
      <w:r>
        <w:t>both</w:t>
      </w:r>
      <w:r w:rsidR="00375DBD">
        <w:t xml:space="preserve"> </w:t>
      </w:r>
      <w:r>
        <w:t>contain</w:t>
      </w:r>
      <w:r w:rsidR="00375DBD">
        <w:t xml:space="preserve"> </w:t>
      </w:r>
      <w:r>
        <w:t>individual</w:t>
      </w:r>
      <w:r w:rsidR="00375DBD">
        <w:t xml:space="preserve"> </w:t>
      </w:r>
      <w:r>
        <w:t>daily</w:t>
      </w:r>
      <w:r w:rsidR="00375DBD">
        <w:t xml:space="preserve"> </w:t>
      </w:r>
      <w:r>
        <w:t>log</w:t>
      </w:r>
      <w:r w:rsidR="00375DBD">
        <w:t xml:space="preserve"> </w:t>
      </w:r>
      <w:r>
        <w:t>files.</w:t>
      </w:r>
      <w:r w:rsidR="00375DBD">
        <w:t xml:space="preserve"> </w:t>
      </w:r>
      <w:r>
        <w:t>The</w:t>
      </w:r>
      <w:r w:rsidR="00375DBD">
        <w:t xml:space="preserve"> </w:t>
      </w:r>
      <w:r>
        <w:t>log</w:t>
      </w:r>
      <w:r w:rsidR="00375DBD">
        <w:t xml:space="preserve"> </w:t>
      </w:r>
      <w:r>
        <w:t>files</w:t>
      </w:r>
      <w:r w:rsidR="00375DBD">
        <w:t xml:space="preserve"> </w:t>
      </w:r>
      <w:r>
        <w:t>that</w:t>
      </w:r>
      <w:r w:rsidR="00375DBD">
        <w:t xml:space="preserve"> </w:t>
      </w:r>
      <w:r>
        <w:t>you</w:t>
      </w:r>
      <w:r w:rsidR="00375DBD">
        <w:t xml:space="preserve"> </w:t>
      </w:r>
      <w:r>
        <w:t>see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W3SVC1</w:t>
      </w:r>
      <w:r w:rsidR="00375DBD">
        <w:t xml:space="preserve"> </w:t>
      </w:r>
      <w:r>
        <w:t>sub-folder</w:t>
      </w:r>
      <w:r w:rsidR="00375DBD">
        <w:t xml:space="preserve"> </w:t>
      </w:r>
      <w:r>
        <w:t>relate</w:t>
      </w:r>
      <w:r w:rsidR="00375DBD">
        <w:t xml:space="preserve"> </w:t>
      </w:r>
      <w:r>
        <w:t>to</w:t>
      </w:r>
      <w:r w:rsidR="00375DBD">
        <w:t xml:space="preserve"> </w:t>
      </w:r>
      <w:r>
        <w:t>the</w:t>
      </w:r>
      <w:r w:rsidR="00375DBD">
        <w:t xml:space="preserve"> </w:t>
      </w:r>
      <w:r>
        <w:t>default</w:t>
      </w:r>
      <w:r w:rsidR="00375DBD">
        <w:t xml:space="preserve"> </w:t>
      </w:r>
      <w:r>
        <w:t>website,</w:t>
      </w:r>
      <w:r w:rsidR="00375DBD">
        <w:t xml:space="preserve"> </w:t>
      </w:r>
      <w:r>
        <w:t>while</w:t>
      </w:r>
      <w:r w:rsidR="00375DBD">
        <w:t xml:space="preserve"> </w:t>
      </w:r>
      <w:r>
        <w:t>the</w:t>
      </w:r>
      <w:r w:rsidR="00375DBD">
        <w:t xml:space="preserve"> </w:t>
      </w:r>
      <w:r>
        <w:t>log</w:t>
      </w:r>
      <w:r w:rsidR="00375DBD">
        <w:t xml:space="preserve"> </w:t>
      </w:r>
      <w:r>
        <w:t>files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W3SVC2</w:t>
      </w:r>
      <w:r w:rsidR="00375DBD">
        <w:t xml:space="preserve"> </w:t>
      </w:r>
      <w:r>
        <w:t>sub-folder</w:t>
      </w:r>
      <w:r w:rsidR="00375DBD">
        <w:t xml:space="preserve"> </w:t>
      </w:r>
      <w:r>
        <w:t>relate</w:t>
      </w:r>
      <w:r w:rsidR="00375DBD">
        <w:t xml:space="preserve"> </w:t>
      </w:r>
      <w:r>
        <w:t>to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WWW2.Reskit.Org</w:t>
      </w:r>
      <w:r w:rsidR="00375DBD">
        <w:t xml:space="preserve"> </w:t>
      </w:r>
      <w:r>
        <w:t>site.</w:t>
      </w:r>
    </w:p>
    <w:p w14:paraId="5858032C" w14:textId="6569D3C3" w:rsidR="009F77B9" w:rsidRDefault="009F77B9" w:rsidP="00611CC5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3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changed</w:t>
      </w:r>
      <w:r w:rsidR="00375DBD">
        <w:t xml:space="preserve"> </w:t>
      </w:r>
      <w:r>
        <w:t>the</w:t>
      </w:r>
      <w:r w:rsidR="00375DBD">
        <w:t xml:space="preserve"> </w:t>
      </w:r>
      <w:r>
        <w:t>folder</w:t>
      </w:r>
      <w:r w:rsidR="00375DBD">
        <w:t xml:space="preserve"> </w:t>
      </w:r>
      <w:r>
        <w:t>that</w:t>
      </w:r>
      <w:r w:rsidR="00375DBD">
        <w:t xml:space="preserve"> </w:t>
      </w:r>
      <w:r>
        <w:t>holds</w:t>
      </w:r>
      <w:r w:rsidR="00375DBD">
        <w:t xml:space="preserve"> </w:t>
      </w:r>
      <w:r>
        <w:t>the</w:t>
      </w:r>
      <w:r w:rsidR="00375DBD">
        <w:t xml:space="preserve"> </w:t>
      </w:r>
      <w:r>
        <w:t>IIS</w:t>
      </w:r>
      <w:r w:rsidR="00375DBD">
        <w:t xml:space="preserve"> </w:t>
      </w:r>
      <w:r>
        <w:t>logs.</w:t>
      </w:r>
      <w:r w:rsidR="00375DBD">
        <w:t xml:space="preserve"> </w:t>
      </w:r>
      <w:r>
        <w:t>In</w:t>
      </w:r>
      <w:r w:rsidR="00375DBD">
        <w:t xml:space="preserve"> </w:t>
      </w:r>
      <w:r>
        <w:t>production,</w:t>
      </w:r>
      <w:r w:rsidR="00375DBD">
        <w:t xml:space="preserve"> </w:t>
      </w:r>
      <w:r>
        <w:t>you</w:t>
      </w:r>
      <w:r w:rsidR="00375DBD">
        <w:t xml:space="preserve"> </w:t>
      </w:r>
      <w:r>
        <w:t>may</w:t>
      </w:r>
      <w:r w:rsidR="00375DBD">
        <w:t xml:space="preserve"> </w:t>
      </w:r>
      <w:r>
        <w:t>choose</w:t>
      </w:r>
      <w:r w:rsidR="00375DBD">
        <w:t xml:space="preserve"> </w:t>
      </w:r>
      <w:r>
        <w:t>to</w:t>
      </w:r>
      <w:r w:rsidR="00375DBD">
        <w:t xml:space="preserve"> </w:t>
      </w:r>
      <w:r>
        <w:t>hold</w:t>
      </w:r>
      <w:r w:rsidR="00375DBD">
        <w:t xml:space="preserve"> </w:t>
      </w:r>
      <w:r>
        <w:t>IIS</w:t>
      </w:r>
      <w:r w:rsidR="00375DBD">
        <w:t xml:space="preserve"> </w:t>
      </w:r>
      <w:r>
        <w:t>log</w:t>
      </w:r>
      <w:r w:rsidR="00375DBD">
        <w:t xml:space="preserve"> </w:t>
      </w:r>
      <w:r>
        <w:t>files</w:t>
      </w:r>
      <w:r w:rsidR="00375DBD">
        <w:t xml:space="preserve"> </w:t>
      </w:r>
      <w:r>
        <w:t>on</w:t>
      </w:r>
      <w:r w:rsidR="00375DBD">
        <w:t xml:space="preserve"> </w:t>
      </w:r>
      <w:r>
        <w:t>separate</w:t>
      </w:r>
      <w:r w:rsidR="00375DBD">
        <w:t xml:space="preserve"> </w:t>
      </w:r>
      <w:r>
        <w:t>disks,</w:t>
      </w:r>
      <w:r w:rsidR="00375DBD">
        <w:t xml:space="preserve"> </w:t>
      </w:r>
      <w:r>
        <w:t>which</w:t>
      </w:r>
      <w:r w:rsidR="00375DBD">
        <w:t xml:space="preserve"> </w:t>
      </w:r>
      <w:r>
        <w:t>is</w:t>
      </w:r>
      <w:r w:rsidR="00375DBD">
        <w:t xml:space="preserve"> </w:t>
      </w:r>
      <w:r>
        <w:t>a</w:t>
      </w:r>
      <w:r w:rsidR="00375DBD">
        <w:t xml:space="preserve"> </w:t>
      </w:r>
      <w:r>
        <w:t>best</w:t>
      </w:r>
      <w:r w:rsidR="00375DBD">
        <w:t xml:space="preserve"> </w:t>
      </w:r>
      <w:r>
        <w:t>practice.</w:t>
      </w:r>
    </w:p>
    <w:p w14:paraId="437EA260" w14:textId="42EAFEE2" w:rsidR="009F77B9" w:rsidRDefault="009F77B9" w:rsidP="00611CC5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4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adjusted</w:t>
      </w:r>
      <w:r w:rsidR="00375DBD">
        <w:t xml:space="preserve"> </w:t>
      </w:r>
      <w:r>
        <w:t>the</w:t>
      </w:r>
      <w:r w:rsidR="00375DBD">
        <w:t xml:space="preserve"> </w:t>
      </w:r>
      <w:r>
        <w:t>log</w:t>
      </w:r>
      <w:r w:rsidR="00375DBD">
        <w:t xml:space="preserve"> </w:t>
      </w:r>
      <w:r>
        <w:t>file</w:t>
      </w:r>
      <w:r w:rsidR="00375DBD">
        <w:t xml:space="preserve"> </w:t>
      </w:r>
      <w:r>
        <w:t>format</w:t>
      </w:r>
      <w:r w:rsidR="00375DBD">
        <w:t xml:space="preserve"> </w:t>
      </w:r>
      <w:r>
        <w:t>for</w:t>
      </w:r>
      <w:r w:rsidR="00375DBD">
        <w:t xml:space="preserve"> </w:t>
      </w:r>
      <w:r>
        <w:t>IIS</w:t>
      </w:r>
      <w:r w:rsidR="00375DBD">
        <w:t xml:space="preserve"> </w:t>
      </w:r>
      <w:r>
        <w:t>logging</w:t>
      </w:r>
      <w:r w:rsidR="00375DBD">
        <w:t xml:space="preserve"> </w:t>
      </w:r>
      <w:r>
        <w:t>to</w:t>
      </w:r>
      <w:r w:rsidR="00375DBD">
        <w:t xml:space="preserve"> </w:t>
      </w:r>
      <w:r w:rsidRPr="00A57B9E">
        <w:rPr>
          <w:rStyle w:val="CodeInTextPACKT"/>
        </w:rPr>
        <w:t>W3C</w:t>
      </w:r>
      <w:r>
        <w:t>.</w:t>
      </w:r>
      <w:r w:rsidR="00375DBD">
        <w:t xml:space="preserve"> </w:t>
      </w:r>
      <w:r>
        <w:t>You</w:t>
      </w:r>
      <w:r w:rsidR="00375DBD">
        <w:t xml:space="preserve"> </w:t>
      </w:r>
      <w:r>
        <w:t>have</w:t>
      </w:r>
      <w:r w:rsidR="00375DBD">
        <w:t xml:space="preserve"> </w:t>
      </w:r>
      <w:r>
        <w:t>several</w:t>
      </w:r>
      <w:r w:rsidR="00375DBD">
        <w:t xml:space="preserve"> </w:t>
      </w:r>
      <w:r>
        <w:t>options</w:t>
      </w:r>
      <w:r w:rsidR="00375DBD">
        <w:t xml:space="preserve"> </w:t>
      </w:r>
      <w:r>
        <w:t>for</w:t>
      </w:r>
      <w:r w:rsidR="00375DBD">
        <w:t xml:space="preserve"> </w:t>
      </w:r>
      <w:r>
        <w:t>log</w:t>
      </w:r>
      <w:r w:rsidR="00375DBD">
        <w:t xml:space="preserve"> </w:t>
      </w:r>
      <w:r>
        <w:t>file</w:t>
      </w:r>
      <w:r w:rsidR="00375DBD">
        <w:t xml:space="preserve"> </w:t>
      </w:r>
      <w:r>
        <w:t>formats.</w:t>
      </w:r>
      <w:r w:rsidR="00375DBD">
        <w:t xml:space="preserve"> </w:t>
      </w:r>
      <w:r>
        <w:t>See</w:t>
      </w:r>
      <w:r w:rsidR="00375DBD">
        <w:t xml:space="preserve"> </w:t>
      </w:r>
      <w:r w:rsidR="00AB6CE0">
        <w:rPr>
          <w:rStyle w:val="URLPACKT0"/>
        </w:rPr>
        <w:fldChar w:fldCharType="begin"/>
      </w:r>
      <w:r w:rsidR="00AB6CE0">
        <w:rPr>
          <w:rStyle w:val="URLPACKT0"/>
        </w:rPr>
        <w:instrText xml:space="preserve"> HYPERLINK "</w:instrText>
      </w:r>
      <w:r w:rsidR="00AB6CE0" w:rsidRPr="00611CC5">
        <w:rPr>
          <w:rStyle w:val="URLPACKT0"/>
        </w:rPr>
        <w:instrText>https://docs.microsoft.com/iis/manage/provisioning-and-managing-iis/configure-logging-in-iis</w:instrText>
      </w:r>
      <w:r w:rsidR="00AB6CE0">
        <w:rPr>
          <w:rStyle w:val="URLPACKT0"/>
        </w:rPr>
        <w:instrText xml:space="preserve">" </w:instrText>
      </w:r>
      <w:r w:rsidR="00AB6CE0">
        <w:rPr>
          <w:rStyle w:val="URLPACKT0"/>
        </w:rPr>
        <w:fldChar w:fldCharType="separate"/>
      </w:r>
      <w:r w:rsidR="00AB6CE0" w:rsidRPr="00CA04FE">
        <w:rPr>
          <w:rStyle w:val="Hyperlink"/>
          <w:rFonts w:ascii="Lucida Console" w:hAnsi="Lucida Console"/>
          <w:sz w:val="19"/>
          <w:szCs w:val="18"/>
        </w:rPr>
        <w:t>https://docs.microsoft.com/</w:t>
      </w:r>
      <w:del w:id="8" w:author="Siddhant" w:date="2020-09-23T10:13:00Z">
        <w:r w:rsidR="00AB6CE0" w:rsidRPr="00CA04FE" w:rsidDel="00611CC5">
          <w:rPr>
            <w:rStyle w:val="Hyperlink"/>
            <w:rFonts w:ascii="Lucida Console" w:hAnsi="Lucida Console"/>
            <w:sz w:val="19"/>
            <w:szCs w:val="18"/>
          </w:rPr>
          <w:delText>en-us/</w:delText>
        </w:r>
      </w:del>
      <w:r w:rsidR="00AB6CE0" w:rsidRPr="00CA04FE">
        <w:rPr>
          <w:rStyle w:val="Hyperlink"/>
          <w:rFonts w:ascii="Lucida Console" w:hAnsi="Lucida Console"/>
          <w:sz w:val="19"/>
          <w:szCs w:val="18"/>
        </w:rPr>
        <w:t>iis/manage/provisioning-and-managing-iis/configure-logging-in-iis</w:t>
      </w:r>
      <w:r w:rsidR="00AB6CE0">
        <w:rPr>
          <w:rStyle w:val="URLPACKT0"/>
        </w:rPr>
        <w:fldChar w:fldCharType="end"/>
      </w:r>
      <w:r w:rsidR="00375DBD">
        <w:t xml:space="preserve"> </w:t>
      </w:r>
      <w:r>
        <w:t>for</w:t>
      </w:r>
      <w:r w:rsidR="00375DBD">
        <w:t xml:space="preserve"> </w:t>
      </w:r>
      <w:r>
        <w:t>more</w:t>
      </w:r>
      <w:r w:rsidR="00375DBD">
        <w:t xml:space="preserve"> </w:t>
      </w:r>
      <w:r>
        <w:t>information</w:t>
      </w:r>
      <w:r w:rsidR="00375DBD">
        <w:t xml:space="preserve"> </w:t>
      </w:r>
      <w:r>
        <w:t>on</w:t>
      </w:r>
      <w:r w:rsidR="00375DBD">
        <w:t xml:space="preserve"> </w:t>
      </w:r>
      <w:r>
        <w:t>IIS</w:t>
      </w:r>
      <w:r w:rsidR="00375DBD">
        <w:t xml:space="preserve"> </w:t>
      </w:r>
      <w:r>
        <w:t>log</w:t>
      </w:r>
      <w:r w:rsidR="00375DBD">
        <w:t xml:space="preserve"> </w:t>
      </w:r>
      <w:r>
        <w:t>file</w:t>
      </w:r>
      <w:r w:rsidR="00375DBD">
        <w:t xml:space="preserve"> </w:t>
      </w:r>
      <w:r>
        <w:t>formats.</w:t>
      </w:r>
    </w:p>
    <w:p w14:paraId="6C280C39" w14:textId="7FE02167" w:rsidR="009F77B9" w:rsidRDefault="009F77B9" w:rsidP="00611CC5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6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change</w:t>
      </w:r>
      <w:r w:rsidR="00375DBD">
        <w:t xml:space="preserve"> </w:t>
      </w:r>
      <w:r>
        <w:t>the</w:t>
      </w:r>
      <w:r w:rsidR="00375DBD">
        <w:t xml:space="preserve"> </w:t>
      </w:r>
      <w:r>
        <w:t>logging</w:t>
      </w:r>
      <w:r w:rsidR="00375DBD">
        <w:t xml:space="preserve"> </w:t>
      </w:r>
      <w:r>
        <w:t>to</w:t>
      </w:r>
      <w:r w:rsidR="00375DBD">
        <w:t xml:space="preserve"> </w:t>
      </w:r>
      <w:r>
        <w:t>use</w:t>
      </w:r>
      <w:r w:rsidR="00375DBD">
        <w:t xml:space="preserve"> </w:t>
      </w:r>
      <w:r>
        <w:t>a</w:t>
      </w:r>
      <w:r w:rsidR="00375DBD">
        <w:t xml:space="preserve"> </w:t>
      </w:r>
      <w:r>
        <w:t>maximum</w:t>
      </w:r>
      <w:r w:rsidR="00375DBD">
        <w:t xml:space="preserve"> </w:t>
      </w:r>
      <w:r>
        <w:t>size</w:t>
      </w:r>
      <w:r w:rsidR="00375DBD">
        <w:t xml:space="preserve"> </w:t>
      </w:r>
      <w:r>
        <w:t>log</w:t>
      </w:r>
      <w:r w:rsidR="00375DBD">
        <w:t xml:space="preserve"> </w:t>
      </w:r>
      <w:r>
        <w:t>file.</w:t>
      </w:r>
      <w:r w:rsidR="00375DBD">
        <w:t xml:space="preserve"> </w:t>
      </w:r>
      <w:r>
        <w:t>This</w:t>
      </w:r>
      <w:r w:rsidR="00375DBD">
        <w:t xml:space="preserve"> </w:t>
      </w:r>
      <w:r>
        <w:t>does</w:t>
      </w:r>
      <w:r w:rsidR="00375DBD">
        <w:t xml:space="preserve"> </w:t>
      </w:r>
      <w:r>
        <w:t>keep</w:t>
      </w:r>
      <w:r w:rsidR="00375DBD">
        <w:t xml:space="preserve"> </w:t>
      </w:r>
      <w:r>
        <w:t>the</w:t>
      </w:r>
      <w:r w:rsidR="00375DBD">
        <w:t xml:space="preserve"> </w:t>
      </w:r>
      <w:r>
        <w:t>size</w:t>
      </w:r>
      <w:r w:rsidR="00375DBD">
        <w:t xml:space="preserve"> </w:t>
      </w:r>
      <w:r>
        <w:t>of</w:t>
      </w:r>
      <w:r w:rsidR="00375DBD">
        <w:t xml:space="preserve"> </w:t>
      </w:r>
      <w:r>
        <w:t>log</w:t>
      </w:r>
      <w:r w:rsidR="00375DBD">
        <w:t xml:space="preserve"> </w:t>
      </w:r>
      <w:r>
        <w:t>files</w:t>
      </w:r>
      <w:r w:rsidR="00375DBD">
        <w:t xml:space="preserve"> </w:t>
      </w:r>
      <w:r>
        <w:t>in</w:t>
      </w:r>
      <w:r w:rsidR="00375DBD">
        <w:t xml:space="preserve"> </w:t>
      </w:r>
      <w:proofErr w:type="gramStart"/>
      <w:r>
        <w:t>check,</w:t>
      </w:r>
      <w:r w:rsidR="00375DBD">
        <w:t xml:space="preserve"> </w:t>
      </w:r>
      <w:r>
        <w:t>but</w:t>
      </w:r>
      <w:proofErr w:type="gramEnd"/>
      <w:r w:rsidR="00375DBD">
        <w:t xml:space="preserve"> </w:t>
      </w:r>
      <w:r>
        <w:t>means</w:t>
      </w:r>
      <w:r w:rsidR="00375DBD">
        <w:t xml:space="preserve"> </w:t>
      </w:r>
      <w:r>
        <w:t>that</w:t>
      </w:r>
      <w:r w:rsidR="00375DBD">
        <w:t xml:space="preserve"> </w:t>
      </w:r>
      <w:r>
        <w:t>you</w:t>
      </w:r>
      <w:r w:rsidR="00375DBD">
        <w:t xml:space="preserve"> </w:t>
      </w:r>
      <w:r>
        <w:t>may</w:t>
      </w:r>
      <w:r w:rsidR="00375DBD">
        <w:t xml:space="preserve"> </w:t>
      </w:r>
      <w:r>
        <w:t>not</w:t>
      </w:r>
      <w:r w:rsidR="00375DBD">
        <w:t xml:space="preserve"> </w:t>
      </w:r>
      <w:r>
        <w:t>record</w:t>
      </w:r>
      <w:r w:rsidR="00375DBD">
        <w:t xml:space="preserve"> </w:t>
      </w:r>
      <w:r>
        <w:t>all</w:t>
      </w:r>
      <w:r w:rsidR="00375DBD">
        <w:t xml:space="preserve"> </w:t>
      </w:r>
      <w:r>
        <w:t>events.</w:t>
      </w:r>
    </w:p>
    <w:p w14:paraId="5769CE42" w14:textId="385D6E63" w:rsidR="009F77B9" w:rsidRDefault="009F77B9" w:rsidP="00611CC5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7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disable</w:t>
      </w:r>
      <w:r w:rsidR="00375DBD">
        <w:t xml:space="preserve"> </w:t>
      </w:r>
      <w:r>
        <w:t>logging</w:t>
      </w:r>
      <w:r w:rsidR="00375DBD">
        <w:t xml:space="preserve"> </w:t>
      </w:r>
      <w:r>
        <w:t>for</w:t>
      </w:r>
      <w:r w:rsidR="00375DBD">
        <w:t xml:space="preserve"> </w:t>
      </w:r>
      <w:r>
        <w:t>the</w:t>
      </w:r>
      <w:r w:rsidR="00375DBD">
        <w:t xml:space="preserve"> </w:t>
      </w:r>
      <w:r>
        <w:t>default</w:t>
      </w:r>
      <w:r w:rsidR="00375DBD">
        <w:t xml:space="preserve"> </w:t>
      </w:r>
      <w:r>
        <w:t>website.</w:t>
      </w:r>
      <w:r w:rsidR="00375DBD">
        <w:t xml:space="preserve"> </w:t>
      </w:r>
      <w:r>
        <w:t>This</w:t>
      </w:r>
      <w:r w:rsidR="00375DBD">
        <w:t xml:space="preserve"> </w:t>
      </w:r>
      <w:r>
        <w:t>would</w:t>
      </w:r>
      <w:r w:rsidR="00375DBD">
        <w:t xml:space="preserve"> </w:t>
      </w:r>
      <w:r>
        <w:t>enable</w:t>
      </w:r>
      <w:r w:rsidR="00375DBD">
        <w:t xml:space="preserve"> </w:t>
      </w:r>
      <w:r>
        <w:t>your</w:t>
      </w:r>
      <w:r w:rsidR="00375DBD">
        <w:t xml:space="preserve"> </w:t>
      </w:r>
      <w:r>
        <w:t>IIS</w:t>
      </w:r>
      <w:r w:rsidR="00375DBD">
        <w:t xml:space="preserve"> </w:t>
      </w:r>
      <w:r>
        <w:t>server</w:t>
      </w:r>
      <w:r w:rsidR="00375DBD">
        <w:t xml:space="preserve"> </w:t>
      </w:r>
      <w:r>
        <w:t>to</w:t>
      </w:r>
      <w:r w:rsidR="00375DBD">
        <w:t xml:space="preserve"> </w:t>
      </w:r>
      <w:r>
        <w:t>be</w:t>
      </w:r>
      <w:r w:rsidR="00375DBD">
        <w:t xml:space="preserve"> </w:t>
      </w:r>
      <w:r>
        <w:t>a</w:t>
      </w:r>
      <w:r w:rsidR="00375DBD">
        <w:t xml:space="preserve"> </w:t>
      </w:r>
      <w:r>
        <w:t>little</w:t>
      </w:r>
      <w:r w:rsidR="00375DBD">
        <w:t xml:space="preserve"> </w:t>
      </w:r>
      <w:r>
        <w:t>more</w:t>
      </w:r>
      <w:r w:rsidR="00375DBD">
        <w:t xml:space="preserve"> </w:t>
      </w:r>
      <w:r>
        <w:t>efficient</w:t>
      </w:r>
      <w:r w:rsidR="00375DBD">
        <w:t xml:space="preserve"> </w:t>
      </w:r>
      <w:r>
        <w:t>(due</w:t>
      </w:r>
      <w:r w:rsidR="00375DBD">
        <w:t xml:space="preserve"> </w:t>
      </w:r>
      <w:r>
        <w:t>to</w:t>
      </w:r>
      <w:r w:rsidR="00375DBD">
        <w:t xml:space="preserve"> </w:t>
      </w:r>
      <w:r>
        <w:t>not</w:t>
      </w:r>
      <w:r w:rsidR="00375DBD">
        <w:t xml:space="preserve"> </w:t>
      </w:r>
      <w:r>
        <w:t>having</w:t>
      </w:r>
      <w:r w:rsidR="00375DBD">
        <w:t xml:space="preserve"> </w:t>
      </w:r>
      <w:r>
        <w:t>to</w:t>
      </w:r>
      <w:r w:rsidR="00375DBD">
        <w:t xml:space="preserve"> </w:t>
      </w:r>
      <w:r>
        <w:t>log</w:t>
      </w:r>
      <w:r w:rsidR="00375DBD">
        <w:t xml:space="preserve"> </w:t>
      </w:r>
      <w:r>
        <w:t>events)</w:t>
      </w:r>
      <w:r w:rsidR="00375DBD">
        <w:t xml:space="preserve"> </w:t>
      </w:r>
      <w:r>
        <w:t>and</w:t>
      </w:r>
      <w:r w:rsidR="00375DBD">
        <w:t xml:space="preserve"> </w:t>
      </w:r>
      <w:r>
        <w:t>means</w:t>
      </w:r>
      <w:r w:rsidR="00375DBD">
        <w:t xml:space="preserve"> </w:t>
      </w:r>
      <w:r>
        <w:t>that</w:t>
      </w:r>
      <w:r w:rsidR="00375DBD">
        <w:t xml:space="preserve"> </w:t>
      </w:r>
      <w:r>
        <w:t>runaway</w:t>
      </w:r>
      <w:r w:rsidR="00375DBD">
        <w:t xml:space="preserve"> </w:t>
      </w:r>
      <w:r>
        <w:t>disk</w:t>
      </w:r>
      <w:r w:rsidR="00375DBD">
        <w:t xml:space="preserve"> </w:t>
      </w:r>
      <w:r>
        <w:t>space</w:t>
      </w:r>
      <w:r w:rsidR="00375DBD">
        <w:t xml:space="preserve"> </w:t>
      </w:r>
      <w:r>
        <w:t>usage</w:t>
      </w:r>
      <w:r w:rsidR="00375DBD">
        <w:t xml:space="preserve"> </w:t>
      </w:r>
      <w:r>
        <w:t>is</w:t>
      </w:r>
      <w:r w:rsidR="00375DBD">
        <w:t xml:space="preserve"> </w:t>
      </w:r>
      <w:r>
        <w:t>less</w:t>
      </w:r>
      <w:r w:rsidR="00375DBD">
        <w:t xml:space="preserve"> </w:t>
      </w:r>
      <w:r>
        <w:t>likely.</w:t>
      </w:r>
      <w:r w:rsidR="00375DBD">
        <w:t xml:space="preserve"> </w:t>
      </w:r>
      <w:r>
        <w:t>As</w:t>
      </w:r>
      <w:r w:rsidR="00375DBD">
        <w:t xml:space="preserve"> </w:t>
      </w:r>
      <w:r>
        <w:t>with</w:t>
      </w:r>
      <w:r w:rsidR="00375DBD">
        <w:t xml:space="preserve"> </w:t>
      </w:r>
      <w:r>
        <w:t>most</w:t>
      </w:r>
      <w:r w:rsidR="00375DBD">
        <w:t xml:space="preserve"> </w:t>
      </w:r>
      <w:r>
        <w:t>Windows</w:t>
      </w:r>
      <w:r w:rsidR="00375DBD">
        <w:t xml:space="preserve"> </w:t>
      </w:r>
      <w:r>
        <w:t>logging,</w:t>
      </w:r>
      <w:r w:rsidR="00375DBD">
        <w:t xml:space="preserve"> </w:t>
      </w:r>
      <w:r>
        <w:t>IIS</w:t>
      </w:r>
      <w:r w:rsidR="00375DBD">
        <w:t xml:space="preserve"> </w:t>
      </w:r>
      <w:r>
        <w:t>logging</w:t>
      </w:r>
      <w:r w:rsidR="00375DBD">
        <w:t xml:space="preserve"> </w:t>
      </w:r>
      <w:r>
        <w:t>is</w:t>
      </w:r>
      <w:r w:rsidR="00375DBD">
        <w:t xml:space="preserve"> </w:t>
      </w:r>
      <w:r>
        <w:t>turned</w:t>
      </w:r>
      <w:r w:rsidR="00375DBD">
        <w:t xml:space="preserve"> </w:t>
      </w:r>
      <w:r>
        <w:t>on</w:t>
      </w:r>
      <w:r w:rsidR="00375DBD">
        <w:t xml:space="preserve"> </w:t>
      </w:r>
      <w:r>
        <w:t>by</w:t>
      </w:r>
      <w:r w:rsidR="00375DBD">
        <w:t xml:space="preserve"> </w:t>
      </w:r>
      <w:r>
        <w:t>default,</w:t>
      </w:r>
      <w:r w:rsidR="00375DBD">
        <w:t xml:space="preserve"> </w:t>
      </w:r>
      <w:r>
        <w:t>but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easily</w:t>
      </w:r>
      <w:r w:rsidR="00375DBD">
        <w:t xml:space="preserve"> </w:t>
      </w:r>
      <w:r>
        <w:t>turn</w:t>
      </w:r>
      <w:r w:rsidR="00375DBD">
        <w:t xml:space="preserve"> </w:t>
      </w:r>
      <w:r>
        <w:t>it</w:t>
      </w:r>
      <w:r w:rsidR="00375DBD">
        <w:t xml:space="preserve"> </w:t>
      </w:r>
      <w:r>
        <w:t>off</w:t>
      </w:r>
      <w:r w:rsidR="00375DBD">
        <w:t xml:space="preserve"> </w:t>
      </w:r>
      <w:r>
        <w:t>or</w:t>
      </w:r>
      <w:r w:rsidR="00375DBD">
        <w:t xml:space="preserve"> </w:t>
      </w:r>
      <w:r>
        <w:t>reconfigure</w:t>
      </w:r>
      <w:r w:rsidR="00375DBD">
        <w:t xml:space="preserve"> </w:t>
      </w:r>
      <w:r>
        <w:t>it,</w:t>
      </w:r>
      <w:r w:rsidR="00375DBD">
        <w:t xml:space="preserve"> </w:t>
      </w:r>
      <w:r>
        <w:t>based</w:t>
      </w:r>
      <w:r w:rsidR="00375DBD">
        <w:t xml:space="preserve"> </w:t>
      </w:r>
      <w:r>
        <w:t>on</w:t>
      </w:r>
      <w:r w:rsidR="00375DBD">
        <w:t xml:space="preserve"> </w:t>
      </w:r>
      <w:r>
        <w:t>your</w:t>
      </w:r>
      <w:r w:rsidR="00375DBD">
        <w:t xml:space="preserve"> </w:t>
      </w:r>
      <w:r>
        <w:t>requirements.</w:t>
      </w:r>
    </w:p>
    <w:p w14:paraId="111A9505" w14:textId="476A4458" w:rsidR="009F77B9" w:rsidRDefault="009F77B9" w:rsidP="00611CC5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8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deleted</w:t>
      </w:r>
      <w:r w:rsidR="00375DBD">
        <w:t xml:space="preserve"> </w:t>
      </w:r>
      <w:r>
        <w:t>any</w:t>
      </w:r>
      <w:r w:rsidR="00375DBD">
        <w:t xml:space="preserve"> </w:t>
      </w:r>
      <w:r>
        <w:t>log</w:t>
      </w:r>
      <w:r w:rsidR="00375DBD">
        <w:t xml:space="preserve"> </w:t>
      </w:r>
      <w:r>
        <w:t>files</w:t>
      </w:r>
      <w:r w:rsidR="00375DBD">
        <w:t xml:space="preserve"> </w:t>
      </w:r>
      <w:r>
        <w:t>over</w:t>
      </w:r>
      <w:r w:rsidR="00375DBD">
        <w:t xml:space="preserve"> </w:t>
      </w:r>
      <w:r>
        <w:t>30</w:t>
      </w:r>
      <w:r w:rsidR="00375DBD">
        <w:t xml:space="preserve"> </w:t>
      </w:r>
      <w:r>
        <w:t>days</w:t>
      </w:r>
      <w:r w:rsidR="00375DBD">
        <w:t xml:space="preserve"> </w:t>
      </w:r>
      <w:r>
        <w:t>old.</w:t>
      </w:r>
      <w:r w:rsidR="00375DBD">
        <w:t xml:space="preserve"> </w:t>
      </w:r>
      <w:r>
        <w:t>Instead</w:t>
      </w:r>
      <w:r w:rsidR="00375DBD">
        <w:t xml:space="preserve"> </w:t>
      </w:r>
      <w:r>
        <w:t>of</w:t>
      </w:r>
      <w:r w:rsidR="00375DBD">
        <w:t xml:space="preserve"> </w:t>
      </w:r>
      <w:r>
        <w:t>deleting</w:t>
      </w:r>
      <w:r w:rsidR="00375DBD">
        <w:t xml:space="preserve"> </w:t>
      </w:r>
      <w:r>
        <w:t>them,</w:t>
      </w:r>
      <w:r w:rsidR="00375DBD">
        <w:t xml:space="preserve"> </w:t>
      </w:r>
      <w:r>
        <w:t>you</w:t>
      </w:r>
      <w:r w:rsidR="00375DBD">
        <w:t xml:space="preserve"> </w:t>
      </w:r>
      <w:r>
        <w:t>may</w:t>
      </w:r>
      <w:r w:rsidR="00375DBD">
        <w:t xml:space="preserve"> </w:t>
      </w:r>
      <w:r>
        <w:t>wish</w:t>
      </w:r>
      <w:r w:rsidR="00375DBD">
        <w:t xml:space="preserve"> </w:t>
      </w:r>
      <w:r>
        <w:t>to</w:t>
      </w:r>
      <w:r w:rsidR="00375DBD">
        <w:t xml:space="preserve"> </w:t>
      </w:r>
      <w:r>
        <w:t>copy</w:t>
      </w:r>
      <w:r w:rsidR="00375DBD">
        <w:t xml:space="preserve"> </w:t>
      </w:r>
      <w:r>
        <w:t>them</w:t>
      </w:r>
      <w:r w:rsidR="00375DBD">
        <w:t xml:space="preserve"> </w:t>
      </w:r>
      <w:r>
        <w:t>to</w:t>
      </w:r>
      <w:r w:rsidR="00375DBD">
        <w:t xml:space="preserve"> </w:t>
      </w:r>
      <w:r>
        <w:t>a</w:t>
      </w:r>
      <w:r w:rsidR="00375DBD">
        <w:t xml:space="preserve"> </w:t>
      </w:r>
      <w:r>
        <w:t>central</w:t>
      </w:r>
      <w:r w:rsidR="00375DBD">
        <w:t xml:space="preserve"> </w:t>
      </w:r>
      <w:r>
        <w:t>site</w:t>
      </w:r>
      <w:r w:rsidR="00375DBD">
        <w:t xml:space="preserve"> </w:t>
      </w:r>
      <w:r>
        <w:t>for</w:t>
      </w:r>
      <w:r w:rsidR="00375DBD">
        <w:t xml:space="preserve"> </w:t>
      </w:r>
      <w:r>
        <w:t>more</w:t>
      </w:r>
      <w:r w:rsidR="00375DBD">
        <w:t xml:space="preserve"> </w:t>
      </w:r>
      <w:r>
        <w:t>in-depth</w:t>
      </w:r>
      <w:r w:rsidR="00375DBD">
        <w:t xml:space="preserve"> </w:t>
      </w:r>
      <w:r>
        <w:t>analysis.</w:t>
      </w:r>
      <w:r w:rsidR="00375DBD">
        <w:t xml:space="preserve"> </w:t>
      </w:r>
      <w:r>
        <w:t>The</w:t>
      </w:r>
      <w:r w:rsidR="00375DBD">
        <w:t xml:space="preserve"> </w:t>
      </w:r>
      <w:r>
        <w:t>regular</w:t>
      </w:r>
      <w:r w:rsidR="00375DBD">
        <w:t xml:space="preserve"> </w:t>
      </w:r>
      <w:r>
        <w:t>logs</w:t>
      </w:r>
      <w:r w:rsidR="00375DBD">
        <w:t xml:space="preserve"> </w:t>
      </w:r>
      <w:r>
        <w:t>are</w:t>
      </w:r>
      <w:r w:rsidR="00375DBD">
        <w:t xml:space="preserve"> </w:t>
      </w:r>
      <w:r>
        <w:t>great</w:t>
      </w:r>
      <w:r w:rsidR="00375DBD">
        <w:t xml:space="preserve"> </w:t>
      </w:r>
      <w:r>
        <w:t>for</w:t>
      </w:r>
      <w:r w:rsidR="00375DBD">
        <w:t xml:space="preserve"> </w:t>
      </w:r>
      <w:r>
        <w:t>simple</w:t>
      </w:r>
      <w:r w:rsidR="00375DBD">
        <w:t xml:space="preserve"> </w:t>
      </w:r>
      <w:r>
        <w:t>analysis,</w:t>
      </w:r>
      <w:r w:rsidR="00375DBD">
        <w:t xml:space="preserve"> </w:t>
      </w:r>
      <w:r>
        <w:t>but</w:t>
      </w:r>
      <w:r w:rsidR="00375DBD">
        <w:t xml:space="preserve"> </w:t>
      </w:r>
      <w:r>
        <w:t>for</w:t>
      </w:r>
      <w:r w:rsidR="00375DBD">
        <w:t xml:space="preserve"> </w:t>
      </w:r>
      <w:r>
        <w:t>longer</w:t>
      </w:r>
      <w:r w:rsidR="00375DBD">
        <w:t xml:space="preserve"> </w:t>
      </w:r>
      <w:r>
        <w:t>term</w:t>
      </w:r>
      <w:r w:rsidR="00375DBD">
        <w:t xml:space="preserve"> </w:t>
      </w:r>
      <w:r>
        <w:t>capacity</w:t>
      </w:r>
      <w:r w:rsidR="00375DBD">
        <w:t xml:space="preserve"> </w:t>
      </w:r>
      <w:r>
        <w:t>planning,</w:t>
      </w:r>
      <w:r w:rsidR="00375DBD">
        <w:t xml:space="preserve"> </w:t>
      </w:r>
      <w:r>
        <w:t>having</w:t>
      </w:r>
      <w:r w:rsidR="00375DBD">
        <w:t xml:space="preserve"> </w:t>
      </w:r>
      <w:r>
        <w:t>more</w:t>
      </w:r>
      <w:r w:rsidR="00375DBD">
        <w:t xml:space="preserve"> </w:t>
      </w:r>
      <w:r>
        <w:t>data</w:t>
      </w:r>
      <w:r w:rsidR="00375DBD">
        <w:t xml:space="preserve"> </w:t>
      </w:r>
      <w:r>
        <w:t>could</w:t>
      </w:r>
      <w:r w:rsidR="00375DBD">
        <w:t xml:space="preserve"> </w:t>
      </w:r>
      <w:r>
        <w:t>be</w:t>
      </w:r>
      <w:r w:rsidR="00375DBD">
        <w:t xml:space="preserve"> </w:t>
      </w:r>
      <w:r>
        <w:t>useful.</w:t>
      </w:r>
    </w:p>
    <w:p w14:paraId="43D38887" w14:textId="12AE2090" w:rsidR="009F77B9" w:rsidRDefault="009F77B9" w:rsidP="00611CC5">
      <w:pPr>
        <w:pStyle w:val="NormalPACKT"/>
      </w:pPr>
      <w:r>
        <w:t>You</w:t>
      </w:r>
      <w:r w:rsidR="00375DBD">
        <w:t xml:space="preserve"> </w:t>
      </w:r>
      <w:r>
        <w:t>may</w:t>
      </w:r>
      <w:r w:rsidR="00375DBD">
        <w:t xml:space="preserve"> </w:t>
      </w:r>
      <w:r>
        <w:t>also</w:t>
      </w:r>
      <w:r w:rsidR="00375DBD">
        <w:t xml:space="preserve"> </w:t>
      </w:r>
      <w:r>
        <w:t>want</w:t>
      </w:r>
      <w:r w:rsidR="00375DBD">
        <w:t xml:space="preserve"> </w:t>
      </w:r>
      <w:r>
        <w:t>to</w:t>
      </w:r>
      <w:r w:rsidR="00375DBD">
        <w:t xml:space="preserve"> </w:t>
      </w:r>
      <w:r>
        <w:t>keep</w:t>
      </w:r>
      <w:r w:rsidR="00375DBD">
        <w:t xml:space="preserve"> </w:t>
      </w:r>
      <w:r>
        <w:t>your</w:t>
      </w:r>
      <w:r w:rsidR="00375DBD">
        <w:t xml:space="preserve"> </w:t>
      </w:r>
      <w:r>
        <w:t>log</w:t>
      </w:r>
      <w:r w:rsidR="00375DBD">
        <w:t xml:space="preserve"> </w:t>
      </w:r>
      <w:r>
        <w:t>files</w:t>
      </w:r>
      <w:r w:rsidR="00375DBD">
        <w:t xml:space="preserve"> </w:t>
      </w:r>
      <w:r>
        <w:t>on</w:t>
      </w:r>
      <w:r w:rsidR="00375DBD">
        <w:t xml:space="preserve"> </w:t>
      </w:r>
      <w:r>
        <w:t>your</w:t>
      </w:r>
      <w:r w:rsidR="00375DBD">
        <w:t xml:space="preserve"> </w:t>
      </w:r>
      <w:r>
        <w:t>web</w:t>
      </w:r>
      <w:r w:rsidR="00375DBD">
        <w:t xml:space="preserve"> </w:t>
      </w:r>
      <w:r>
        <w:t>servers</w:t>
      </w:r>
      <w:r w:rsidR="00375DBD">
        <w:t xml:space="preserve"> </w:t>
      </w:r>
      <w:r>
        <w:t>for</w:t>
      </w:r>
      <w:r w:rsidR="00375DBD">
        <w:t xml:space="preserve"> </w:t>
      </w:r>
      <w:r>
        <w:t>less</w:t>
      </w:r>
      <w:r w:rsidR="00375DBD">
        <w:t xml:space="preserve"> </w:t>
      </w:r>
      <w:r>
        <w:t>than</w:t>
      </w:r>
      <w:r w:rsidR="00375DBD">
        <w:t xml:space="preserve"> </w:t>
      </w:r>
      <w:r>
        <w:t>30</w:t>
      </w:r>
      <w:r w:rsidR="00375DBD">
        <w:t xml:space="preserve"> </w:t>
      </w:r>
      <w:r>
        <w:t>days.</w:t>
      </w:r>
      <w:r w:rsidR="00375DBD">
        <w:t xml:space="preserve"> </w:t>
      </w:r>
      <w:r>
        <w:t>To</w:t>
      </w:r>
      <w:r w:rsidR="00375DBD">
        <w:t xml:space="preserve"> </w:t>
      </w:r>
      <w:r>
        <w:t>avoid</w:t>
      </w:r>
      <w:r w:rsidR="00375DBD">
        <w:t xml:space="preserve"> </w:t>
      </w:r>
      <w:r>
        <w:t>the</w:t>
      </w:r>
      <w:r w:rsidR="00375DBD">
        <w:t xml:space="preserve"> </w:t>
      </w:r>
      <w:r>
        <w:t>logs</w:t>
      </w:r>
      <w:r w:rsidR="00375DBD">
        <w:t xml:space="preserve"> </w:t>
      </w:r>
      <w:r>
        <w:t>from</w:t>
      </w:r>
      <w:r w:rsidR="00375DBD">
        <w:t xml:space="preserve"> </w:t>
      </w:r>
      <w:r>
        <w:t>clogging</w:t>
      </w:r>
      <w:r w:rsidR="00375DBD">
        <w:t xml:space="preserve"> </w:t>
      </w:r>
      <w:r>
        <w:t>up</w:t>
      </w:r>
      <w:r w:rsidR="00375DBD">
        <w:t xml:space="preserve"> </w:t>
      </w:r>
      <w:r>
        <w:t>your</w:t>
      </w:r>
      <w:r w:rsidR="00375DBD">
        <w:t xml:space="preserve"> </w:t>
      </w:r>
      <w:r>
        <w:t>web</w:t>
      </w:r>
      <w:r w:rsidR="00375DBD">
        <w:t xml:space="preserve"> </w:t>
      </w:r>
      <w:r>
        <w:t>servers,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update</w:t>
      </w:r>
      <w:r w:rsidR="00375DBD">
        <w:t xml:space="preserve"> </w:t>
      </w:r>
      <w:r>
        <w:t>this</w:t>
      </w:r>
      <w:r w:rsidR="00375DBD">
        <w:t xml:space="preserve"> </w:t>
      </w:r>
      <w:r>
        <w:t>recipe</w:t>
      </w:r>
      <w:r w:rsidR="00375DBD">
        <w:t xml:space="preserve"> </w:t>
      </w:r>
      <w:r>
        <w:t>to</w:t>
      </w:r>
      <w:r w:rsidR="00375DBD">
        <w:t xml:space="preserve"> </w:t>
      </w:r>
      <w:r>
        <w:t>copy</w:t>
      </w:r>
      <w:r w:rsidR="00375DBD">
        <w:t xml:space="preserve"> </w:t>
      </w:r>
      <w:r>
        <w:t>the</w:t>
      </w:r>
      <w:r w:rsidR="00375DBD">
        <w:t xml:space="preserve"> </w:t>
      </w:r>
      <w:r>
        <w:t>oldest</w:t>
      </w:r>
      <w:r w:rsidR="00375DBD">
        <w:t xml:space="preserve"> </w:t>
      </w:r>
      <w:r>
        <w:t>log</w:t>
      </w:r>
      <w:r w:rsidR="00375DBD">
        <w:t xml:space="preserve"> </w:t>
      </w:r>
      <w:r>
        <w:t>file(s)</w:t>
      </w:r>
      <w:r w:rsidR="00375DBD">
        <w:t xml:space="preserve"> </w:t>
      </w:r>
      <w:r>
        <w:t>to</w:t>
      </w:r>
      <w:r w:rsidR="00375DBD">
        <w:t xml:space="preserve"> </w:t>
      </w:r>
      <w:r>
        <w:t>a</w:t>
      </w:r>
      <w:r w:rsidR="00375DBD">
        <w:t xml:space="preserve"> </w:t>
      </w:r>
      <w:r>
        <w:t>central</w:t>
      </w:r>
      <w:r w:rsidR="00375DBD">
        <w:t xml:space="preserve"> </w:t>
      </w:r>
      <w:r>
        <w:t>repository.</w:t>
      </w:r>
    </w:p>
    <w:p w14:paraId="25298739" w14:textId="71F18E2F" w:rsidR="009F77B9" w:rsidRDefault="009F77B9" w:rsidP="00611CC5">
      <w:pPr>
        <w:pStyle w:val="NormalPACKT"/>
      </w:pPr>
      <w:r>
        <w:t>Log</w:t>
      </w:r>
      <w:r w:rsidR="00375DBD">
        <w:t xml:space="preserve"> </w:t>
      </w:r>
      <w:r>
        <w:t>files</w:t>
      </w:r>
      <w:r w:rsidR="00375DBD">
        <w:t xml:space="preserve"> </w:t>
      </w:r>
      <w:r>
        <w:t>can</w:t>
      </w:r>
      <w:r w:rsidR="00375DBD">
        <w:t xml:space="preserve"> </w:t>
      </w:r>
      <w:r>
        <w:t>consume</w:t>
      </w:r>
      <w:r w:rsidR="00375DBD">
        <w:t xml:space="preserve"> </w:t>
      </w:r>
      <w:r>
        <w:t>a</w:t>
      </w:r>
      <w:r w:rsidR="00375DBD">
        <w:t xml:space="preserve"> </w:t>
      </w:r>
      <w:r>
        <w:t>significant</w:t>
      </w:r>
      <w:r w:rsidR="00375DBD">
        <w:t xml:space="preserve"> </w:t>
      </w:r>
      <w:r>
        <w:t>amount</w:t>
      </w:r>
      <w:r w:rsidR="00375DBD">
        <w:t xml:space="preserve"> </w:t>
      </w:r>
      <w:r>
        <w:t>of</w:t>
      </w:r>
      <w:r w:rsidR="00375DBD">
        <w:t xml:space="preserve"> </w:t>
      </w:r>
      <w:r>
        <w:t>space.</w:t>
      </w:r>
      <w:r w:rsidR="00375DBD">
        <w:t xml:space="preserve"> </w:t>
      </w:r>
      <w:r>
        <w:t>You</w:t>
      </w:r>
      <w:r w:rsidR="00375DBD">
        <w:t xml:space="preserve"> </w:t>
      </w:r>
      <w:r>
        <w:t>might</w:t>
      </w:r>
      <w:r w:rsidR="00375DBD">
        <w:t xml:space="preserve"> </w:t>
      </w:r>
      <w:r>
        <w:t>also</w:t>
      </w:r>
      <w:r w:rsidR="00375DBD">
        <w:t xml:space="preserve"> </w:t>
      </w:r>
      <w:r>
        <w:t>consider</w:t>
      </w:r>
      <w:r w:rsidR="00375DBD">
        <w:t xml:space="preserve"> </w:t>
      </w:r>
      <w:r>
        <w:t>saving</w:t>
      </w:r>
      <w:r w:rsidR="00375DBD">
        <w:t xml:space="preserve"> </w:t>
      </w:r>
      <w:r>
        <w:t>them</w:t>
      </w:r>
      <w:r w:rsidR="00375DBD">
        <w:t xml:space="preserve"> </w:t>
      </w:r>
      <w:r>
        <w:t>to</w:t>
      </w:r>
      <w:r w:rsidR="00375DBD">
        <w:t xml:space="preserve"> </w:t>
      </w:r>
      <w:r>
        <w:t>a</w:t>
      </w:r>
      <w:r w:rsidR="00375DBD">
        <w:t xml:space="preserve"> </w:t>
      </w:r>
      <w:r>
        <w:t>folder</w:t>
      </w:r>
      <w:r w:rsidR="00375DBD">
        <w:t xml:space="preserve"> </w:t>
      </w:r>
      <w:r>
        <w:t>that</w:t>
      </w:r>
      <w:r w:rsidR="00375DBD">
        <w:t xml:space="preserve"> </w:t>
      </w:r>
      <w:r>
        <w:t>you</w:t>
      </w:r>
      <w:r w:rsidR="00375DBD">
        <w:t xml:space="preserve"> </w:t>
      </w:r>
      <w:r>
        <w:t>compress</w:t>
      </w:r>
      <w:r w:rsidR="00375DBD">
        <w:t xml:space="preserve"> </w:t>
      </w:r>
      <w:r>
        <w:t>using</w:t>
      </w:r>
      <w:r w:rsidR="00375DBD">
        <w:t xml:space="preserve"> </w:t>
      </w:r>
      <w:r>
        <w:t>NTFS</w:t>
      </w:r>
      <w:r w:rsidR="00375DBD">
        <w:t xml:space="preserve"> </w:t>
      </w:r>
      <w:r>
        <w:t>file</w:t>
      </w:r>
      <w:r w:rsidR="00375DBD">
        <w:t xml:space="preserve"> </w:t>
      </w:r>
      <w:r>
        <w:t>compression,</w:t>
      </w:r>
      <w:r w:rsidR="00375DBD">
        <w:t xml:space="preserve"> </w:t>
      </w:r>
      <w:r>
        <w:t>or</w:t>
      </w:r>
      <w:r w:rsidR="00375DBD">
        <w:t xml:space="preserve"> </w:t>
      </w:r>
      <w:r>
        <w:t>by</w:t>
      </w:r>
      <w:r w:rsidR="00375DBD">
        <w:t xml:space="preserve"> </w:t>
      </w:r>
      <w:r>
        <w:t>using</w:t>
      </w:r>
      <w:r w:rsidR="00375DBD">
        <w:t xml:space="preserve"> </w:t>
      </w:r>
      <w:r>
        <w:t>something</w:t>
      </w:r>
      <w:r w:rsidR="00375DBD">
        <w:t xml:space="preserve"> </w:t>
      </w:r>
      <w:r>
        <w:t>like</w:t>
      </w:r>
      <w:r w:rsidR="00375DBD">
        <w:t xml:space="preserve"> </w:t>
      </w:r>
      <w:proofErr w:type="spellStart"/>
      <w:r>
        <w:t>WinZIP</w:t>
      </w:r>
      <w:proofErr w:type="spellEnd"/>
      <w:r w:rsidR="00375DBD">
        <w:t xml:space="preserve"> </w:t>
      </w:r>
      <w:r>
        <w:t>or</w:t>
      </w:r>
      <w:r w:rsidR="00375DBD">
        <w:t xml:space="preserve"> </w:t>
      </w:r>
      <w:r>
        <w:t>WinRAR</w:t>
      </w:r>
      <w:r w:rsidR="00375DBD">
        <w:t xml:space="preserve"> </w:t>
      </w:r>
      <w:r>
        <w:t>to</w:t>
      </w:r>
      <w:r w:rsidR="00375DBD">
        <w:t xml:space="preserve"> </w:t>
      </w:r>
      <w:r>
        <w:t>compress</w:t>
      </w:r>
      <w:r w:rsidR="00375DBD">
        <w:t xml:space="preserve"> </w:t>
      </w:r>
      <w:r>
        <w:t>the</w:t>
      </w:r>
      <w:r w:rsidR="00375DBD">
        <w:t xml:space="preserve"> </w:t>
      </w:r>
      <w:r>
        <w:t>files</w:t>
      </w:r>
      <w:r w:rsidR="00375DBD">
        <w:t xml:space="preserve"> </w:t>
      </w:r>
      <w:r>
        <w:t>(and</w:t>
      </w:r>
      <w:r w:rsidR="00375DBD">
        <w:t xml:space="preserve"> </w:t>
      </w:r>
      <w:r>
        <w:t>decompress</w:t>
      </w:r>
      <w:r w:rsidR="00375DBD">
        <w:t xml:space="preserve"> </w:t>
      </w:r>
      <w:r>
        <w:t>them,</w:t>
      </w:r>
      <w:r w:rsidR="00375DBD">
        <w:t xml:space="preserve"> </w:t>
      </w:r>
      <w:r>
        <w:t>if</w:t>
      </w:r>
      <w:r w:rsidR="00375DBD">
        <w:t xml:space="preserve"> </w:t>
      </w:r>
      <w:r>
        <w:t>you</w:t>
      </w:r>
      <w:r w:rsidR="00375DBD">
        <w:t xml:space="preserve"> </w:t>
      </w:r>
      <w:r>
        <w:t>need</w:t>
      </w:r>
      <w:r w:rsidR="00375DBD">
        <w:t xml:space="preserve"> </w:t>
      </w:r>
      <w:r>
        <w:t>to</w:t>
      </w:r>
      <w:r w:rsidR="00375DBD">
        <w:t xml:space="preserve"> </w:t>
      </w:r>
      <w:r>
        <w:t>do</w:t>
      </w:r>
      <w:r w:rsidR="00375DBD">
        <w:t xml:space="preserve"> </w:t>
      </w:r>
      <w:r>
        <w:t>more</w:t>
      </w:r>
      <w:r w:rsidR="00375DBD">
        <w:t xml:space="preserve"> </w:t>
      </w:r>
      <w:r>
        <w:t>analysis).</w:t>
      </w:r>
    </w:p>
    <w:p w14:paraId="453569ED" w14:textId="264137FE" w:rsidR="009F77B9" w:rsidRPr="00A57B9E" w:rsidRDefault="009F77B9" w:rsidP="00A57B9E">
      <w:pPr>
        <w:pStyle w:val="Heading2"/>
      </w:pPr>
      <w:r w:rsidRPr="00A57B9E">
        <w:t>See</w:t>
      </w:r>
      <w:r w:rsidR="00375DBD">
        <w:t xml:space="preserve"> </w:t>
      </w:r>
      <w:r w:rsidRPr="00A57B9E">
        <w:t>also</w:t>
      </w:r>
    </w:p>
    <w:p w14:paraId="2D2D893B" w14:textId="2EE45FD8" w:rsidR="009F77B9" w:rsidRPr="00AB6CE0" w:rsidRDefault="009F77B9" w:rsidP="00611CC5">
      <w:pPr>
        <w:pStyle w:val="NormalPACKT"/>
      </w:pPr>
      <w:r w:rsidRPr="00AB6CE0">
        <w:t>For</w:t>
      </w:r>
      <w:r w:rsidR="00375DBD" w:rsidRPr="00AB6CE0">
        <w:t xml:space="preserve"> </w:t>
      </w:r>
      <w:r w:rsidRPr="00AB6CE0">
        <w:t>more</w:t>
      </w:r>
      <w:r w:rsidR="00375DBD" w:rsidRPr="00AB6CE0">
        <w:t xml:space="preserve"> </w:t>
      </w:r>
      <w:r w:rsidRPr="00AB6CE0">
        <w:t>information</w:t>
      </w:r>
      <w:r w:rsidR="00375DBD" w:rsidRPr="00AB6CE0">
        <w:t xml:space="preserve"> </w:t>
      </w:r>
      <w:r w:rsidRPr="00AB6CE0">
        <w:t>on</w:t>
      </w:r>
      <w:r w:rsidR="00375DBD" w:rsidRPr="00AB6CE0">
        <w:t xml:space="preserve"> </w:t>
      </w:r>
      <w:r w:rsidRPr="00AB6CE0">
        <w:t>how</w:t>
      </w:r>
      <w:r w:rsidR="00375DBD" w:rsidRPr="00AB6CE0">
        <w:t xml:space="preserve"> </w:t>
      </w:r>
      <w:r w:rsidRPr="00AB6CE0">
        <w:t>to</w:t>
      </w:r>
      <w:r w:rsidR="00375DBD" w:rsidRPr="00AB6CE0">
        <w:t xml:space="preserve"> </w:t>
      </w:r>
      <w:r w:rsidRPr="00AB6CE0">
        <w:t>resolve</w:t>
      </w:r>
      <w:r w:rsidR="00375DBD" w:rsidRPr="00AB6CE0">
        <w:t xml:space="preserve"> </w:t>
      </w:r>
      <w:r w:rsidRPr="00AB6CE0">
        <w:t>application</w:t>
      </w:r>
      <w:r w:rsidR="00375DBD" w:rsidRPr="00AB6CE0">
        <w:t xml:space="preserve"> </w:t>
      </w:r>
      <w:r w:rsidRPr="00AB6CE0">
        <w:t>issues</w:t>
      </w:r>
      <w:r w:rsidR="00375DBD" w:rsidRPr="00AB6CE0">
        <w:t xml:space="preserve"> </w:t>
      </w:r>
      <w:r w:rsidRPr="00AB6CE0">
        <w:t>using</w:t>
      </w:r>
      <w:r w:rsidR="00375DBD" w:rsidRPr="00AB6CE0">
        <w:t xml:space="preserve"> </w:t>
      </w:r>
      <w:r w:rsidRPr="00AB6CE0">
        <w:t>IIS</w:t>
      </w:r>
      <w:r w:rsidR="00375DBD" w:rsidRPr="00AB6CE0">
        <w:t xml:space="preserve"> </w:t>
      </w:r>
      <w:r w:rsidRPr="00AB6CE0">
        <w:t>log</w:t>
      </w:r>
      <w:r w:rsidR="00375DBD" w:rsidRPr="00AB6CE0">
        <w:t xml:space="preserve"> </w:t>
      </w:r>
      <w:r w:rsidRPr="00AB6CE0">
        <w:t>files,</w:t>
      </w:r>
      <w:r w:rsidR="00375DBD" w:rsidRPr="00AB6CE0">
        <w:t xml:space="preserve"> </w:t>
      </w:r>
      <w:r w:rsidRPr="00AB6CE0">
        <w:t>see</w:t>
      </w:r>
      <w:r w:rsidR="00375DBD" w:rsidRPr="00AB6CE0">
        <w:t xml:space="preserve"> </w:t>
      </w:r>
      <w:hyperlink r:id="rId27" w:history="1">
        <w:r w:rsidRPr="00611CC5">
          <w:rPr>
            <w:rStyle w:val="URLPACKT0"/>
          </w:rPr>
          <w:t>https://www.sumologic.com/blog/log-management-analysis/iis-logs-troubleshooting/</w:t>
        </w:r>
      </w:hyperlink>
      <w:r w:rsidRPr="00AB6CE0">
        <w:t>.</w:t>
      </w:r>
    </w:p>
    <w:p w14:paraId="0863BB91" w14:textId="6083A940" w:rsidR="001C1AFC" w:rsidRPr="00A57B9E" w:rsidRDefault="001C1AFC" w:rsidP="00A57B9E">
      <w:pPr>
        <w:pStyle w:val="Heading1"/>
      </w:pPr>
      <w:r w:rsidRPr="00A57B9E">
        <w:t>Managing</w:t>
      </w:r>
      <w:r w:rsidR="00375DBD">
        <w:t xml:space="preserve"> </w:t>
      </w:r>
      <w:r w:rsidRPr="00A57B9E">
        <w:t>IIS</w:t>
      </w:r>
      <w:r w:rsidR="00375DBD">
        <w:t xml:space="preserve"> </w:t>
      </w:r>
      <w:r w:rsidRPr="00A57B9E">
        <w:t>applications</w:t>
      </w:r>
      <w:r w:rsidR="00375DBD">
        <w:t xml:space="preserve"> </w:t>
      </w:r>
      <w:r w:rsidRPr="00A57B9E">
        <w:t>and</w:t>
      </w:r>
      <w:r w:rsidR="00375DBD">
        <w:t xml:space="preserve"> </w:t>
      </w:r>
      <w:r w:rsidRPr="00A57B9E">
        <w:t>application</w:t>
      </w:r>
      <w:r w:rsidR="00375DBD">
        <w:t xml:space="preserve"> </w:t>
      </w:r>
      <w:r w:rsidRPr="00A57B9E">
        <w:t>pools</w:t>
      </w:r>
    </w:p>
    <w:p w14:paraId="751F6444" w14:textId="6CE91E8D" w:rsidR="001C1AFC" w:rsidRDefault="001C1AFC" w:rsidP="00611CC5">
      <w:pPr>
        <w:pStyle w:val="NormalPACKT"/>
      </w:pP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>
        <w:t>earliest</w:t>
      </w:r>
      <w:r w:rsidR="00375DBD">
        <w:t xml:space="preserve"> </w:t>
      </w:r>
      <w:r>
        <w:t>versions</w:t>
      </w:r>
      <w:r w:rsidR="00375DBD">
        <w:t xml:space="preserve"> </w:t>
      </w:r>
      <w:r>
        <w:t>of</w:t>
      </w:r>
      <w:r w:rsidR="00375DBD">
        <w:t xml:space="preserve"> </w:t>
      </w:r>
      <w:r>
        <w:t>IIS,</w:t>
      </w:r>
      <w:r w:rsidR="00375DBD">
        <w:t xml:space="preserve"> </w:t>
      </w:r>
      <w:r>
        <w:t>all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>
        <w:t>web</w:t>
      </w:r>
      <w:r w:rsidR="00375DBD">
        <w:t xml:space="preserve"> </w:t>
      </w:r>
      <w:r>
        <w:t>pages</w:t>
      </w:r>
      <w:r w:rsidR="00375DBD">
        <w:t xml:space="preserve"> </w:t>
      </w:r>
      <w:r>
        <w:t>and</w:t>
      </w:r>
      <w:r w:rsidR="00375DBD">
        <w:t xml:space="preserve"> </w:t>
      </w:r>
      <w:r>
        <w:t>sites</w:t>
      </w:r>
      <w:r w:rsidR="00375DBD">
        <w:t xml:space="preserve"> </w:t>
      </w:r>
      <w:r>
        <w:t>on</w:t>
      </w:r>
      <w:r w:rsidR="00375DBD">
        <w:t xml:space="preserve"> </w:t>
      </w:r>
      <w:r>
        <w:t>a</w:t>
      </w:r>
      <w:r w:rsidR="00375DBD">
        <w:t xml:space="preserve"> </w:t>
      </w:r>
      <w:r>
        <w:t>given</w:t>
      </w:r>
      <w:r w:rsidR="00375DBD">
        <w:t xml:space="preserve"> </w:t>
      </w:r>
      <w:r>
        <w:t>system</w:t>
      </w:r>
      <w:r w:rsidR="00375DBD">
        <w:t xml:space="preserve"> </w:t>
      </w:r>
      <w:r>
        <w:t>ran</w:t>
      </w:r>
      <w:r w:rsidR="00375DBD">
        <w:t xml:space="preserve"> </w:t>
      </w:r>
      <w:r>
        <w:t>in</w:t>
      </w:r>
      <w:r w:rsidR="00375DBD">
        <w:t xml:space="preserve"> </w:t>
      </w:r>
      <w:r>
        <w:t>a</w:t>
      </w:r>
      <w:r w:rsidR="00375DBD">
        <w:t xml:space="preserve"> </w:t>
      </w:r>
      <w:r>
        <w:t>single</w:t>
      </w:r>
      <w:r w:rsidR="00375DBD">
        <w:t xml:space="preserve"> </w:t>
      </w:r>
      <w:r>
        <w:t>Windows</w:t>
      </w:r>
      <w:r w:rsidR="00375DBD">
        <w:t xml:space="preserve"> </w:t>
      </w:r>
      <w:r>
        <w:t>process.</w:t>
      </w:r>
      <w:r w:rsidR="00375DBD">
        <w:t xml:space="preserve"> </w:t>
      </w:r>
      <w:r>
        <w:t>This</w:t>
      </w:r>
      <w:r w:rsidR="00375DBD">
        <w:t xml:space="preserve"> </w:t>
      </w:r>
      <w:r>
        <w:t>meant</w:t>
      </w:r>
      <w:r w:rsidR="00375DBD">
        <w:t xml:space="preserve"> </w:t>
      </w:r>
      <w:r>
        <w:t>that</w:t>
      </w:r>
      <w:r w:rsidR="00375DBD">
        <w:t xml:space="preserve"> </w:t>
      </w:r>
      <w:r>
        <w:t>one</w:t>
      </w:r>
      <w:r w:rsidR="00375DBD">
        <w:t xml:space="preserve"> </w:t>
      </w:r>
      <w:r>
        <w:t>application,</w:t>
      </w:r>
      <w:r w:rsidR="00375DBD">
        <w:t xml:space="preserve"> </w:t>
      </w:r>
      <w:r>
        <w:t>if</w:t>
      </w:r>
      <w:r w:rsidR="00375DBD">
        <w:t xml:space="preserve"> </w:t>
      </w:r>
      <w:r>
        <w:t>not</w:t>
      </w:r>
      <w:r w:rsidR="00375DBD">
        <w:t xml:space="preserve"> </w:t>
      </w:r>
      <w:r>
        <w:t>written</w:t>
      </w:r>
      <w:r w:rsidR="00375DBD">
        <w:t xml:space="preserve"> </w:t>
      </w:r>
      <w:r>
        <w:t>well,</w:t>
      </w:r>
      <w:r w:rsidR="00375DBD">
        <w:t xml:space="preserve"> </w:t>
      </w:r>
      <w:r>
        <w:t>could</w:t>
      </w:r>
      <w:r w:rsidR="00375DBD">
        <w:t xml:space="preserve"> </w:t>
      </w:r>
      <w:r>
        <w:t>cause</w:t>
      </w:r>
      <w:r w:rsidR="00375DBD">
        <w:t xml:space="preserve"> </w:t>
      </w:r>
      <w:r>
        <w:t>issues</w:t>
      </w:r>
      <w:r w:rsidR="00375DBD">
        <w:t xml:space="preserve"> </w:t>
      </w:r>
      <w:r>
        <w:t>with</w:t>
      </w:r>
      <w:r w:rsidR="00375DBD">
        <w:t xml:space="preserve"> </w:t>
      </w:r>
      <w:r>
        <w:t>other</w:t>
      </w:r>
      <w:r w:rsidR="00375DBD">
        <w:t xml:space="preserve"> </w:t>
      </w:r>
      <w:r>
        <w:t>applications.</w:t>
      </w:r>
      <w:r w:rsidR="00375DBD">
        <w:t xml:space="preserve"> </w:t>
      </w:r>
      <w:r>
        <w:t>An</w:t>
      </w:r>
      <w:r w:rsidR="00375DBD">
        <w:t xml:space="preserve"> </w:t>
      </w:r>
      <w:r>
        <w:t>application</w:t>
      </w:r>
      <w:r w:rsidR="00375DBD">
        <w:t xml:space="preserve"> </w:t>
      </w:r>
      <w:r>
        <w:t>with</w:t>
      </w:r>
      <w:r w:rsidR="00375DBD">
        <w:t xml:space="preserve"> </w:t>
      </w:r>
      <w:r>
        <w:t>a</w:t>
      </w:r>
      <w:r w:rsidR="00375DBD">
        <w:t xml:space="preserve"> </w:t>
      </w:r>
      <w:r>
        <w:t>memory</w:t>
      </w:r>
      <w:r w:rsidR="00375DBD">
        <w:t xml:space="preserve"> </w:t>
      </w:r>
      <w:r>
        <w:t>or</w:t>
      </w:r>
      <w:r w:rsidR="00375DBD">
        <w:t xml:space="preserve"> </w:t>
      </w:r>
      <w:r>
        <w:t>handle</w:t>
      </w:r>
      <w:r w:rsidR="00375DBD">
        <w:t xml:space="preserve"> </w:t>
      </w:r>
      <w:r>
        <w:t>leak</w:t>
      </w:r>
      <w:r w:rsidR="00375DBD">
        <w:t xml:space="preserve"> </w:t>
      </w:r>
      <w:r>
        <w:t>would</w:t>
      </w:r>
      <w:r w:rsidR="00375DBD">
        <w:t xml:space="preserve"> </w:t>
      </w:r>
      <w:r>
        <w:t>eventually</w:t>
      </w:r>
      <w:r w:rsidR="00375DBD">
        <w:t xml:space="preserve"> </w:t>
      </w:r>
      <w:r>
        <w:t>require</w:t>
      </w:r>
      <w:r w:rsidR="00375DBD">
        <w:t xml:space="preserve"> </w:t>
      </w:r>
      <w:r>
        <w:t>a</w:t>
      </w:r>
      <w:r w:rsidR="00375DBD">
        <w:t xml:space="preserve"> </w:t>
      </w:r>
      <w:r>
        <w:t>restart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>
        <w:t>single</w:t>
      </w:r>
      <w:r w:rsidR="00375DBD">
        <w:t xml:space="preserve"> </w:t>
      </w:r>
      <w:r>
        <w:t>process</w:t>
      </w:r>
      <w:r w:rsidR="00375DBD">
        <w:t xml:space="preserve"> </w:t>
      </w:r>
      <w:r>
        <w:t>(or</w:t>
      </w:r>
      <w:r w:rsidR="00375DBD">
        <w:t xml:space="preserve"> </w:t>
      </w:r>
      <w:r>
        <w:t>even</w:t>
      </w:r>
      <w:r w:rsidR="00375DBD">
        <w:t xml:space="preserve"> </w:t>
      </w:r>
      <w:r>
        <w:t>a</w:t>
      </w:r>
      <w:r w:rsidR="00375DBD">
        <w:t xml:space="preserve"> </w:t>
      </w:r>
      <w:r>
        <w:t>reboot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>
        <w:t>server).</w:t>
      </w:r>
    </w:p>
    <w:p w14:paraId="5056868E" w14:textId="3C0248FC" w:rsidR="001C1AFC" w:rsidRDefault="001C1AFC" w:rsidP="00611CC5">
      <w:pPr>
        <w:pStyle w:val="NormalPACKT"/>
      </w:pPr>
      <w:r>
        <w:t>In</w:t>
      </w:r>
      <w:r w:rsidR="00375DBD">
        <w:t xml:space="preserve"> </w:t>
      </w:r>
      <w:r>
        <w:t>later</w:t>
      </w:r>
      <w:r w:rsidR="00375DBD">
        <w:t xml:space="preserve"> </w:t>
      </w:r>
      <w:r>
        <w:t>versions</w:t>
      </w:r>
      <w:r w:rsidR="00375DBD">
        <w:t xml:space="preserve"> </w:t>
      </w:r>
      <w:r>
        <w:t>of</w:t>
      </w:r>
      <w:r w:rsidR="00375DBD">
        <w:t xml:space="preserve"> </w:t>
      </w:r>
      <w:r>
        <w:t>IIS,</w:t>
      </w:r>
      <w:r w:rsidR="00375DBD">
        <w:t xml:space="preserve"> </w:t>
      </w:r>
      <w:r>
        <w:t>Microsoft</w:t>
      </w:r>
      <w:r w:rsidR="00375DBD">
        <w:t xml:space="preserve"> </w:t>
      </w:r>
      <w:r>
        <w:t>added</w:t>
      </w:r>
      <w:r w:rsidR="00375DBD">
        <w:t xml:space="preserve"> </w:t>
      </w:r>
      <w:r>
        <w:t>the</w:t>
      </w:r>
      <w:r w:rsidR="00375DBD">
        <w:t xml:space="preserve"> </w:t>
      </w:r>
      <w:r>
        <w:t>concept</w:t>
      </w:r>
      <w:r w:rsidR="00375DBD">
        <w:t xml:space="preserve"> </w:t>
      </w:r>
      <w:r>
        <w:t>of</w:t>
      </w:r>
      <w:r w:rsidR="00375DBD">
        <w:t xml:space="preserve"> </w:t>
      </w:r>
      <w:r>
        <w:t>web</w:t>
      </w:r>
      <w:r w:rsidR="00375DBD">
        <w:t xml:space="preserve"> </w:t>
      </w:r>
      <w:r>
        <w:t>applications</w:t>
      </w:r>
      <w:r w:rsidR="00375DBD">
        <w:t xml:space="preserve"> </w:t>
      </w:r>
      <w:r>
        <w:t>and</w:t>
      </w:r>
      <w:r w:rsidR="00375DBD">
        <w:t xml:space="preserve"> </w:t>
      </w:r>
      <w:r>
        <w:t>application</w:t>
      </w:r>
      <w:r w:rsidR="00375DBD">
        <w:t xml:space="preserve"> </w:t>
      </w:r>
      <w:r>
        <w:t>pools</w:t>
      </w:r>
      <w:r w:rsidR="00375DBD">
        <w:t xml:space="preserve"> </w:t>
      </w:r>
      <w:r>
        <w:t>to</w:t>
      </w:r>
      <w:r w:rsidR="00375DBD">
        <w:t xml:space="preserve"> </w:t>
      </w:r>
      <w:r>
        <w:t>IIS.</w:t>
      </w:r>
      <w:r w:rsidR="00375DBD">
        <w:t xml:space="preserve"> </w:t>
      </w:r>
      <w:r>
        <w:t>With</w:t>
      </w:r>
      <w:r w:rsidR="00375DBD">
        <w:t xml:space="preserve"> </w:t>
      </w:r>
      <w:r>
        <w:t>IIS,</w:t>
      </w:r>
      <w:r w:rsidR="00375DBD">
        <w:t xml:space="preserve"> </w:t>
      </w:r>
      <w:r>
        <w:t>a</w:t>
      </w:r>
      <w:r w:rsidR="00375DBD">
        <w:t xml:space="preserve"> </w:t>
      </w:r>
      <w:r>
        <w:t>web</w:t>
      </w:r>
      <w:r w:rsidR="00375DBD">
        <w:t xml:space="preserve"> </w:t>
      </w:r>
      <w:r>
        <w:t>application</w:t>
      </w:r>
      <w:r w:rsidR="00375DBD">
        <w:t xml:space="preserve"> </w:t>
      </w:r>
      <w:r>
        <w:t>is</w:t>
      </w:r>
      <w:r w:rsidR="00375DBD">
        <w:t xml:space="preserve"> </w:t>
      </w:r>
      <w:r>
        <w:t>a</w:t>
      </w:r>
      <w:r w:rsidR="00375DBD">
        <w:t xml:space="preserve"> </w:t>
      </w:r>
      <w:r>
        <w:t>set</w:t>
      </w:r>
      <w:r w:rsidR="00375DBD">
        <w:t xml:space="preserve"> </w:t>
      </w:r>
      <w:r>
        <w:t>of</w:t>
      </w:r>
      <w:r w:rsidR="00375DBD">
        <w:t xml:space="preserve"> </w:t>
      </w:r>
      <w:r>
        <w:t>one</w:t>
      </w:r>
      <w:r w:rsidR="00375DBD">
        <w:t xml:space="preserve"> </w:t>
      </w:r>
      <w:r>
        <w:t>or</w:t>
      </w:r>
      <w:r w:rsidR="00375DBD">
        <w:t xml:space="preserve"> </w:t>
      </w:r>
      <w:r>
        <w:t>more</w:t>
      </w:r>
      <w:r w:rsidR="00375DBD">
        <w:t xml:space="preserve"> </w:t>
      </w:r>
      <w:r>
        <w:t>URLs</w:t>
      </w:r>
      <w:r w:rsidR="00375DBD">
        <w:t xml:space="preserve"> </w:t>
      </w:r>
      <w:r>
        <w:t>(web</w:t>
      </w:r>
      <w:r w:rsidR="00375DBD">
        <w:t xml:space="preserve"> </w:t>
      </w:r>
      <w:r>
        <w:t>pages).</w:t>
      </w:r>
      <w:r w:rsidR="00375DBD">
        <w:t xml:space="preserve"> </w:t>
      </w:r>
      <w:r>
        <w:t>For</w:t>
      </w:r>
      <w:r w:rsidR="00375DBD">
        <w:t xml:space="preserve"> </w:t>
      </w:r>
      <w:r>
        <w:t>example,</w:t>
      </w:r>
      <w:r w:rsidR="00375DBD">
        <w:t xml:space="preserve"> </w:t>
      </w:r>
      <w:r>
        <w:t>the</w:t>
      </w:r>
      <w:r w:rsidR="00375DBD">
        <w:t xml:space="preserve"> </w:t>
      </w:r>
      <w:r>
        <w:t>pages</w:t>
      </w:r>
      <w:r w:rsidR="00375DBD">
        <w:t xml:space="preserve"> </w:t>
      </w:r>
      <w:r>
        <w:t>for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WWW2.Reskit.Org</w:t>
      </w:r>
      <w:r w:rsidR="00375DBD">
        <w:t xml:space="preserve"> </w:t>
      </w:r>
      <w:r>
        <w:t>example</w:t>
      </w:r>
      <w:r w:rsidR="00375DBD">
        <w:t xml:space="preserve"> </w:t>
      </w:r>
      <w:r>
        <w:t>that</w:t>
      </w:r>
      <w:r w:rsidR="00375DBD">
        <w:t xml:space="preserve"> </w:t>
      </w:r>
      <w:r>
        <w:t>you</w:t>
      </w:r>
      <w:r w:rsidR="00375DBD">
        <w:t xml:space="preserve"> </w:t>
      </w:r>
      <w:r>
        <w:t>created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ItalicsPACKT"/>
        </w:rPr>
        <w:t>Configuring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IIS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bindings</w:t>
      </w:r>
      <w:r w:rsidR="00375DBD">
        <w:t xml:space="preserve"> </w:t>
      </w:r>
      <w:r>
        <w:t>recipe</w:t>
      </w:r>
      <w:r w:rsidR="00375DBD">
        <w:t xml:space="preserve"> </w:t>
      </w:r>
      <w:r>
        <w:t>are</w:t>
      </w:r>
      <w:r w:rsidR="00375DBD">
        <w:t xml:space="preserve"> </w:t>
      </w:r>
      <w:r>
        <w:t>stored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CodeInTextPACKT"/>
        </w:rPr>
        <w:t>C:\inetpub\www2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SRV1</w:t>
      </w:r>
      <w:r>
        <w:t>.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configure</w:t>
      </w:r>
      <w:r w:rsidR="00375DBD">
        <w:t xml:space="preserve"> </w:t>
      </w:r>
      <w:r>
        <w:t>IIS</w:t>
      </w:r>
      <w:r w:rsidR="00375DBD">
        <w:t xml:space="preserve"> </w:t>
      </w:r>
      <w:r>
        <w:t>to</w:t>
      </w:r>
      <w:r w:rsidR="00375DBD">
        <w:t xml:space="preserve"> </w:t>
      </w:r>
      <w:r>
        <w:t>run</w:t>
      </w:r>
      <w:r w:rsidR="00375DBD">
        <w:t xml:space="preserve"> </w:t>
      </w:r>
      <w:r>
        <w:t>different</w:t>
      </w:r>
      <w:r w:rsidR="00375DBD">
        <w:t xml:space="preserve"> </w:t>
      </w:r>
      <w:r>
        <w:t>web</w:t>
      </w:r>
      <w:r w:rsidR="00375DBD">
        <w:t xml:space="preserve"> </w:t>
      </w:r>
      <w:r>
        <w:t>applications</w:t>
      </w:r>
      <w:r w:rsidR="00375DBD">
        <w:t xml:space="preserve"> </w:t>
      </w:r>
      <w:r>
        <w:t>inside</w:t>
      </w:r>
      <w:r w:rsidR="00375DBD">
        <w:t xml:space="preserve"> </w:t>
      </w:r>
      <w:r>
        <w:t>of</w:t>
      </w:r>
      <w:r w:rsidR="00375DBD">
        <w:t xml:space="preserve"> </w:t>
      </w:r>
      <w:r>
        <w:t>independent</w:t>
      </w:r>
      <w:r w:rsidR="00375DBD">
        <w:t xml:space="preserve"> </w:t>
      </w:r>
      <w:r>
        <w:t>worker</w:t>
      </w:r>
      <w:r w:rsidR="00375DBD">
        <w:t xml:space="preserve"> </w:t>
      </w:r>
      <w:r>
        <w:t>processes.</w:t>
      </w:r>
      <w:r w:rsidR="00375DBD">
        <w:t xml:space="preserve"> </w:t>
      </w:r>
      <w:r>
        <w:t>This</w:t>
      </w:r>
      <w:r w:rsidR="00375DBD">
        <w:t xml:space="preserve"> </w:t>
      </w:r>
      <w:r>
        <w:t>means</w:t>
      </w:r>
      <w:r w:rsidR="00375DBD">
        <w:t xml:space="preserve"> </w:t>
      </w:r>
      <w:r>
        <w:t>that</w:t>
      </w:r>
      <w:r w:rsidR="00375DBD">
        <w:t xml:space="preserve"> </w:t>
      </w:r>
      <w:r>
        <w:t>your</w:t>
      </w:r>
      <w:r w:rsidR="00375DBD">
        <w:t xml:space="preserve"> </w:t>
      </w:r>
      <w:r>
        <w:t>default</w:t>
      </w:r>
      <w:r w:rsidR="00375DBD">
        <w:t xml:space="preserve"> </w:t>
      </w:r>
      <w:r>
        <w:t>website</w:t>
      </w:r>
      <w:r w:rsidR="00375DBD">
        <w:t xml:space="preserve"> </w:t>
      </w:r>
      <w:r>
        <w:t>and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WWW2</w:t>
      </w:r>
      <w:r w:rsidR="00375DBD">
        <w:t xml:space="preserve"> </w:t>
      </w:r>
      <w:r>
        <w:t>site</w:t>
      </w:r>
      <w:r w:rsidR="00375DBD">
        <w:t xml:space="preserve"> </w:t>
      </w:r>
      <w:r>
        <w:t>could</w:t>
      </w:r>
      <w:r w:rsidR="00375DBD">
        <w:t xml:space="preserve"> </w:t>
      </w:r>
      <w:r>
        <w:t>run</w:t>
      </w:r>
      <w:r w:rsidR="00375DBD">
        <w:t xml:space="preserve"> </w:t>
      </w:r>
      <w:r>
        <w:t>inside</w:t>
      </w:r>
      <w:r w:rsidR="00375DBD">
        <w:t xml:space="preserve"> </w:t>
      </w:r>
      <w:r>
        <w:t>of</w:t>
      </w:r>
      <w:r w:rsidR="00375DBD">
        <w:t xml:space="preserve"> </w:t>
      </w:r>
      <w:r>
        <w:t>totally</w:t>
      </w:r>
      <w:r w:rsidR="00375DBD">
        <w:t xml:space="preserve"> </w:t>
      </w:r>
      <w:r>
        <w:t>different</w:t>
      </w:r>
      <w:r w:rsidR="00375DBD">
        <w:t xml:space="preserve"> </w:t>
      </w:r>
      <w:r>
        <w:t>worker</w:t>
      </w:r>
      <w:r w:rsidR="00375DBD">
        <w:t xml:space="preserve"> </w:t>
      </w:r>
      <w:r>
        <w:t>processes,</w:t>
      </w:r>
      <w:r w:rsidR="00375DBD">
        <w:t xml:space="preserve"> </w:t>
      </w:r>
      <w:r>
        <w:t>and</w:t>
      </w:r>
      <w:r w:rsidR="00375DBD">
        <w:t xml:space="preserve"> </w:t>
      </w:r>
      <w:r>
        <w:t>issues</w:t>
      </w:r>
      <w:r w:rsidR="00375DBD">
        <w:t xml:space="preserve"> </w:t>
      </w:r>
      <w:r>
        <w:t>with</w:t>
      </w:r>
      <w:r w:rsidR="00375DBD">
        <w:t xml:space="preserve"> </w:t>
      </w:r>
      <w:r>
        <w:t>one</w:t>
      </w:r>
      <w:r w:rsidR="00375DBD">
        <w:t xml:space="preserve"> </w:t>
      </w:r>
      <w:r>
        <w:t>are</w:t>
      </w:r>
      <w:r w:rsidR="00375DBD">
        <w:t xml:space="preserve"> </w:t>
      </w:r>
      <w:r>
        <w:t>not</w:t>
      </w:r>
      <w:r w:rsidR="00375DBD">
        <w:t xml:space="preserve"> </w:t>
      </w:r>
      <w:r>
        <w:t>going</w:t>
      </w:r>
      <w:r w:rsidR="00375DBD">
        <w:t xml:space="preserve"> </w:t>
      </w:r>
      <w:r>
        <w:t>to</w:t>
      </w:r>
      <w:r w:rsidR="00375DBD">
        <w:t xml:space="preserve"> </w:t>
      </w:r>
      <w:r>
        <w:t>affect</w:t>
      </w:r>
      <w:r w:rsidR="00375DBD">
        <w:t xml:space="preserve"> </w:t>
      </w:r>
      <w:r>
        <w:t>the</w:t>
      </w:r>
      <w:r w:rsidR="00375DBD">
        <w:t xml:space="preserve"> </w:t>
      </w:r>
      <w:r>
        <w:t>other.</w:t>
      </w:r>
    </w:p>
    <w:p w14:paraId="2274C72F" w14:textId="033215BC" w:rsidR="001C1AFC" w:rsidRDefault="001C1AFC" w:rsidP="00611CC5">
      <w:pPr>
        <w:pStyle w:val="NormalPACKT"/>
      </w:pPr>
      <w:r>
        <w:t>An</w:t>
      </w:r>
      <w:r w:rsidR="00375DBD">
        <w:t xml:space="preserve"> </w:t>
      </w:r>
      <w:r>
        <w:t>application</w:t>
      </w:r>
      <w:r w:rsidR="00375DBD">
        <w:t xml:space="preserve"> </w:t>
      </w:r>
      <w:r>
        <w:t>pool</w:t>
      </w:r>
      <w:r w:rsidR="00375DBD">
        <w:t xml:space="preserve"> </w:t>
      </w:r>
      <w:r>
        <w:t>is</w:t>
      </w:r>
      <w:r w:rsidR="00375DBD">
        <w:t xml:space="preserve"> </w:t>
      </w:r>
      <w:r>
        <w:t>a</w:t>
      </w:r>
      <w:r w:rsidR="00375DBD">
        <w:t xml:space="preserve"> </w:t>
      </w:r>
      <w:r>
        <w:t>set</w:t>
      </w:r>
      <w:r w:rsidR="00375DBD">
        <w:t xml:space="preserve"> </w:t>
      </w:r>
      <w:r>
        <w:t>of</w:t>
      </w:r>
      <w:r w:rsidR="00375DBD">
        <w:t xml:space="preserve"> </w:t>
      </w:r>
      <w:r>
        <w:t>worker</w:t>
      </w:r>
      <w:r w:rsidR="00375DBD">
        <w:t xml:space="preserve"> </w:t>
      </w:r>
      <w:r>
        <w:t>processes</w:t>
      </w:r>
      <w:r w:rsidR="00375DBD">
        <w:t xml:space="preserve"> </w:t>
      </w:r>
      <w:r>
        <w:t>that</w:t>
      </w:r>
      <w:r w:rsidR="00375DBD">
        <w:t xml:space="preserve"> </w:t>
      </w:r>
      <w:r>
        <w:t>IIS</w:t>
      </w:r>
      <w:r w:rsidR="00375DBD">
        <w:t xml:space="preserve"> </w:t>
      </w:r>
      <w:r>
        <w:t>uses</w:t>
      </w:r>
      <w:r w:rsidR="00375DBD">
        <w:t xml:space="preserve"> </w:t>
      </w:r>
      <w:r>
        <w:t>to</w:t>
      </w:r>
      <w:r w:rsidR="00375DBD">
        <w:t xml:space="preserve"> </w:t>
      </w:r>
      <w:r>
        <w:t>run</w:t>
      </w:r>
      <w:r w:rsidR="00375DBD">
        <w:t xml:space="preserve"> </w:t>
      </w:r>
      <w:r>
        <w:t>a</w:t>
      </w:r>
      <w:r w:rsidR="00375DBD">
        <w:t xml:space="preserve"> </w:t>
      </w:r>
      <w:r>
        <w:t>specific</w:t>
      </w:r>
      <w:r w:rsidR="00375DBD">
        <w:t xml:space="preserve"> </w:t>
      </w:r>
      <w:r>
        <w:t>application.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run</w:t>
      </w:r>
      <w:r w:rsidR="00375DBD">
        <w:t xml:space="preserve"> </w:t>
      </w:r>
      <w:r>
        <w:t>one</w:t>
      </w:r>
      <w:r w:rsidR="00375DBD">
        <w:t xml:space="preserve"> </w:t>
      </w:r>
      <w:r>
        <w:t>or</w:t>
      </w:r>
      <w:r w:rsidR="00375DBD">
        <w:t xml:space="preserve"> </w:t>
      </w:r>
      <w:r>
        <w:t>more</w:t>
      </w:r>
      <w:r w:rsidR="00375DBD">
        <w:t xml:space="preserve"> </w:t>
      </w:r>
      <w:r>
        <w:t>applications</w:t>
      </w:r>
      <w:r w:rsidR="00375DBD">
        <w:t xml:space="preserve"> </w:t>
      </w:r>
      <w:r>
        <w:t>within</w:t>
      </w:r>
      <w:r w:rsidR="00375DBD">
        <w:t xml:space="preserve"> </w:t>
      </w:r>
      <w:r>
        <w:t>a</w:t>
      </w:r>
      <w:r w:rsidR="00375DBD">
        <w:t xml:space="preserve"> </w:t>
      </w:r>
      <w:r>
        <w:t>given</w:t>
      </w:r>
      <w:r w:rsidR="00375DBD">
        <w:t xml:space="preserve"> </w:t>
      </w:r>
      <w:r>
        <w:t>application</w:t>
      </w:r>
      <w:r w:rsidR="00375DBD">
        <w:t xml:space="preserve"> </w:t>
      </w:r>
      <w:proofErr w:type="gramStart"/>
      <w:r>
        <w:t>pool,</w:t>
      </w:r>
      <w:r w:rsidR="00375DBD">
        <w:t xml:space="preserve"> </w:t>
      </w:r>
      <w:r>
        <w:t>or</w:t>
      </w:r>
      <w:proofErr w:type="gramEnd"/>
      <w:r w:rsidR="00375DBD">
        <w:t xml:space="preserve"> </w:t>
      </w:r>
      <w:r>
        <w:t>run</w:t>
      </w:r>
      <w:r w:rsidR="00375DBD">
        <w:t xml:space="preserve"> </w:t>
      </w:r>
      <w:r>
        <w:t>each</w:t>
      </w:r>
      <w:r w:rsidR="00375DBD">
        <w:t xml:space="preserve"> </w:t>
      </w:r>
      <w:r>
        <w:t>application</w:t>
      </w:r>
      <w:r w:rsidR="00375DBD">
        <w:t xml:space="preserve"> </w:t>
      </w:r>
      <w:r>
        <w:t>in</w:t>
      </w:r>
      <w:r w:rsidR="00375DBD">
        <w:t xml:space="preserve"> </w:t>
      </w:r>
      <w:r>
        <w:t>separate</w:t>
      </w:r>
      <w:r w:rsidR="00375DBD">
        <w:t xml:space="preserve"> </w:t>
      </w:r>
      <w:r>
        <w:t>application</w:t>
      </w:r>
      <w:r w:rsidR="00375DBD">
        <w:t xml:space="preserve"> </w:t>
      </w:r>
      <w:r>
        <w:lastRenderedPageBreak/>
        <w:t>pools.</w:t>
      </w:r>
      <w:r w:rsidR="00375DBD">
        <w:t xml:space="preserve"> </w:t>
      </w:r>
      <w:r>
        <w:t>Technically,</w:t>
      </w:r>
      <w:r w:rsidR="00375DBD">
        <w:t xml:space="preserve"> </w:t>
      </w:r>
      <w:r>
        <w:t>a</w:t>
      </w:r>
      <w:r w:rsidR="00375DBD">
        <w:t xml:space="preserve"> </w:t>
      </w:r>
      <w:r>
        <w:t>website</w:t>
      </w:r>
      <w:r w:rsidR="00375DBD">
        <w:t xml:space="preserve"> </w:t>
      </w:r>
      <w:r>
        <w:t>and</w:t>
      </w:r>
      <w:r w:rsidR="00375DBD">
        <w:t xml:space="preserve"> </w:t>
      </w:r>
      <w:r>
        <w:t>a</w:t>
      </w:r>
      <w:r w:rsidR="00375DBD">
        <w:t xml:space="preserve"> </w:t>
      </w:r>
      <w:r>
        <w:t>web</w:t>
      </w:r>
      <w:r w:rsidR="00375DBD">
        <w:t xml:space="preserve"> </w:t>
      </w:r>
      <w:r>
        <w:t>application</w:t>
      </w:r>
      <w:r w:rsidR="00375DBD">
        <w:t xml:space="preserve"> </w:t>
      </w:r>
      <w:r>
        <w:t>are</w:t>
      </w:r>
      <w:r w:rsidR="00375DBD">
        <w:t xml:space="preserve"> </w:t>
      </w:r>
      <w:r>
        <w:t>not</w:t>
      </w:r>
      <w:r w:rsidR="00375DBD">
        <w:t xml:space="preserve"> </w:t>
      </w:r>
      <w:r>
        <w:t>the</w:t>
      </w:r>
      <w:r w:rsidR="00375DBD">
        <w:t xml:space="preserve"> </w:t>
      </w:r>
      <w:r>
        <w:t>same,</w:t>
      </w:r>
      <w:r w:rsidR="00375DBD">
        <w:t xml:space="preserve"> </w:t>
      </w:r>
      <w:r>
        <w:t>but</w:t>
      </w:r>
      <w:r w:rsidR="00375DBD">
        <w:t xml:space="preserve"> </w:t>
      </w:r>
      <w:r>
        <w:t>in</w:t>
      </w:r>
      <w:r w:rsidR="00375DBD">
        <w:t xml:space="preserve"> </w:t>
      </w:r>
      <w:r>
        <w:t>many</w:t>
      </w:r>
      <w:r w:rsidR="00375DBD">
        <w:t xml:space="preserve"> </w:t>
      </w:r>
      <w:r>
        <w:t>cases,</w:t>
      </w:r>
      <w:r w:rsidR="00375DBD">
        <w:t xml:space="preserve"> </w:t>
      </w:r>
      <w:r>
        <w:t>different</w:t>
      </w:r>
      <w:r w:rsidR="00375DBD">
        <w:t xml:space="preserve"> </w:t>
      </w:r>
      <w:r>
        <w:t>websites</w:t>
      </w:r>
      <w:r w:rsidR="00375DBD">
        <w:t xml:space="preserve"> </w:t>
      </w:r>
      <w:r>
        <w:t>end</w:t>
      </w:r>
      <w:r w:rsidR="00375DBD">
        <w:t xml:space="preserve"> </w:t>
      </w:r>
      <w:r>
        <w:t>up</w:t>
      </w:r>
      <w:r w:rsidR="00375DBD">
        <w:t xml:space="preserve"> </w:t>
      </w:r>
      <w:r>
        <w:t>being</w:t>
      </w:r>
      <w:r w:rsidR="00375DBD">
        <w:t xml:space="preserve"> </w:t>
      </w:r>
      <w:r>
        <w:t>distinct</w:t>
      </w:r>
      <w:r w:rsidR="00375DBD">
        <w:t xml:space="preserve"> </w:t>
      </w:r>
      <w:r>
        <w:t>applications.</w:t>
      </w:r>
    </w:p>
    <w:p w14:paraId="750A287E" w14:textId="2DF5E636" w:rsidR="001C1AFC" w:rsidRDefault="001C1AFC" w:rsidP="00611CC5">
      <w:pPr>
        <w:pStyle w:val="NormalPACKT"/>
      </w:pPr>
      <w:r>
        <w:t>The</w:t>
      </w:r>
      <w:r w:rsidR="00375DBD">
        <w:t xml:space="preserve"> </w:t>
      </w:r>
      <w:r>
        <w:t>application</w:t>
      </w:r>
      <w:r w:rsidR="00375DBD">
        <w:t xml:space="preserve"> </w:t>
      </w:r>
      <w:r>
        <w:t>pool</w:t>
      </w:r>
      <w:r w:rsidR="00375DBD">
        <w:t xml:space="preserve"> </w:t>
      </w:r>
      <w:r>
        <w:t>feature</w:t>
      </w:r>
      <w:r w:rsidR="00375DBD">
        <w:t xml:space="preserve"> </w:t>
      </w:r>
      <w:r>
        <w:t>provides</w:t>
      </w:r>
      <w:r w:rsidR="00375DBD">
        <w:t xml:space="preserve"> </w:t>
      </w:r>
      <w:r>
        <w:t>application</w:t>
      </w:r>
      <w:r w:rsidR="00375DBD">
        <w:t xml:space="preserve"> </w:t>
      </w:r>
      <w:r>
        <w:t>isolation,</w:t>
      </w:r>
      <w:r w:rsidR="00375DBD">
        <w:t xml:space="preserve"> </w:t>
      </w:r>
      <w:r>
        <w:t>enabling</w:t>
      </w:r>
      <w:r w:rsidR="00375DBD">
        <w:t xml:space="preserve"> </w:t>
      </w:r>
      <w:r>
        <w:t>you</w:t>
      </w:r>
      <w:r w:rsidR="00375DBD">
        <w:t xml:space="preserve"> </w:t>
      </w:r>
      <w:r>
        <w:t>to</w:t>
      </w:r>
      <w:r w:rsidR="00375DBD">
        <w:t xml:space="preserve"> </w:t>
      </w:r>
      <w:r>
        <w:t>run</w:t>
      </w:r>
      <w:r w:rsidR="00375DBD">
        <w:t xml:space="preserve"> </w:t>
      </w:r>
      <w:r>
        <w:t>possibly</w:t>
      </w:r>
      <w:r w:rsidR="00375DBD">
        <w:t xml:space="preserve"> </w:t>
      </w:r>
      <w:r>
        <w:t>unstable</w:t>
      </w:r>
      <w:r w:rsidR="00375DBD">
        <w:t xml:space="preserve"> </w:t>
      </w:r>
      <w:r>
        <w:t>applications</w:t>
      </w:r>
      <w:r w:rsidR="00375DBD">
        <w:t xml:space="preserve"> </w:t>
      </w:r>
      <w:r>
        <w:t>independently</w:t>
      </w:r>
      <w:r w:rsidR="00375DBD">
        <w:t xml:space="preserve"> </w:t>
      </w:r>
      <w:r>
        <w:t>of</w:t>
      </w:r>
      <w:r w:rsidR="00375DBD">
        <w:t xml:space="preserve"> </w:t>
      </w:r>
      <w:r>
        <w:t>others.</w:t>
      </w:r>
      <w:r w:rsidR="00375DBD">
        <w:t xml:space="preserve"> </w:t>
      </w:r>
      <w:r>
        <w:t>And</w:t>
      </w:r>
      <w:r w:rsidR="00375DBD">
        <w:t xml:space="preserve"> </w:t>
      </w:r>
      <w:r>
        <w:t>since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configure</w:t>
      </w:r>
      <w:r w:rsidR="00375DBD">
        <w:t xml:space="preserve"> </w:t>
      </w:r>
      <w:r>
        <w:t>an</w:t>
      </w:r>
      <w:r w:rsidR="00375DBD">
        <w:t xml:space="preserve"> </w:t>
      </w:r>
      <w:r>
        <w:t>application</w:t>
      </w:r>
      <w:r w:rsidR="00375DBD">
        <w:t xml:space="preserve"> </w:t>
      </w:r>
      <w:r>
        <w:t>pool</w:t>
      </w:r>
      <w:r w:rsidR="00375DBD">
        <w:t xml:space="preserve"> </w:t>
      </w:r>
      <w:r>
        <w:t>to</w:t>
      </w:r>
      <w:r w:rsidR="00375DBD">
        <w:t xml:space="preserve"> </w:t>
      </w:r>
      <w:r>
        <w:t>run</w:t>
      </w:r>
      <w:r w:rsidR="00375DBD">
        <w:t xml:space="preserve"> </w:t>
      </w:r>
      <w:r>
        <w:t>more</w:t>
      </w:r>
      <w:r w:rsidR="00375DBD">
        <w:t xml:space="preserve"> </w:t>
      </w:r>
      <w:r>
        <w:t>than</w:t>
      </w:r>
      <w:r w:rsidR="00375DBD">
        <w:t xml:space="preserve"> </w:t>
      </w:r>
      <w:r>
        <w:t>one</w:t>
      </w:r>
      <w:r w:rsidR="00375DBD">
        <w:t xml:space="preserve"> </w:t>
      </w:r>
      <w:r>
        <w:t>worker</w:t>
      </w:r>
      <w:r w:rsidR="00375DBD">
        <w:t xml:space="preserve"> </w:t>
      </w:r>
      <w:r>
        <w:t>process,</w:t>
      </w:r>
      <w:r w:rsidR="00375DBD">
        <w:t xml:space="preserve"> </w:t>
      </w:r>
      <w:r>
        <w:t>application</w:t>
      </w:r>
      <w:r w:rsidR="00375DBD">
        <w:t xml:space="preserve"> </w:t>
      </w:r>
      <w:r>
        <w:t>pools</w:t>
      </w:r>
      <w:r w:rsidR="00375DBD">
        <w:t xml:space="preserve"> </w:t>
      </w:r>
      <w:r>
        <w:t>provide</w:t>
      </w:r>
      <w:r w:rsidR="00375DBD">
        <w:t xml:space="preserve"> </w:t>
      </w:r>
      <w:r>
        <w:t>a</w:t>
      </w:r>
      <w:r w:rsidR="00375DBD">
        <w:t xml:space="preserve"> </w:t>
      </w:r>
      <w:r>
        <w:t>degree</w:t>
      </w:r>
      <w:r w:rsidR="00375DBD">
        <w:t xml:space="preserve"> </w:t>
      </w:r>
      <w:r>
        <w:t>of</w:t>
      </w:r>
      <w:r w:rsidR="00375DBD">
        <w:t xml:space="preserve"> </w:t>
      </w:r>
      <w:r>
        <w:t>scalability</w:t>
      </w:r>
      <w:r w:rsidR="00375DBD">
        <w:t xml:space="preserve"> </w:t>
      </w:r>
      <w:r>
        <w:t>(taking</w:t>
      </w:r>
      <w:r w:rsidR="00375DBD">
        <w:t xml:space="preserve"> </w:t>
      </w:r>
      <w:r>
        <w:t>use</w:t>
      </w:r>
      <w:r w:rsidR="00375DBD">
        <w:t xml:space="preserve"> </w:t>
      </w:r>
      <w:r>
        <w:t>of</w:t>
      </w:r>
      <w:r w:rsidR="00375DBD">
        <w:t xml:space="preserve"> </w:t>
      </w:r>
      <w:r>
        <w:t>multiple</w:t>
      </w:r>
      <w:r w:rsidR="00375DBD">
        <w:t xml:space="preserve"> </w:t>
      </w:r>
      <w:r>
        <w:t>cores</w:t>
      </w:r>
      <w:r w:rsidR="00375DBD">
        <w:t xml:space="preserve"> </w:t>
      </w:r>
      <w:r>
        <w:t>on</w:t>
      </w:r>
      <w:r w:rsidR="00375DBD">
        <w:t xml:space="preserve"> </w:t>
      </w:r>
      <w:r>
        <w:t>modern</w:t>
      </w:r>
      <w:r w:rsidR="00375DBD">
        <w:t xml:space="preserve"> </w:t>
      </w:r>
      <w:r>
        <w:t>processors).</w:t>
      </w:r>
    </w:p>
    <w:p w14:paraId="21C0627C" w14:textId="4831DFB0" w:rsidR="001C1AFC" w:rsidRDefault="001C1AFC" w:rsidP="00611CC5">
      <w:pPr>
        <w:pStyle w:val="NormalPACKT"/>
      </w:pPr>
      <w:r>
        <w:t>With</w:t>
      </w:r>
      <w:r w:rsidR="00375DBD">
        <w:t xml:space="preserve"> </w:t>
      </w:r>
      <w:r>
        <w:t>application</w:t>
      </w:r>
      <w:r w:rsidR="00375DBD">
        <w:t xml:space="preserve"> </w:t>
      </w:r>
      <w:r>
        <w:t>pools,</w:t>
      </w:r>
      <w:r w:rsidR="00375DBD">
        <w:t xml:space="preserve"> </w:t>
      </w:r>
      <w:r>
        <w:t>IIS</w:t>
      </w:r>
      <w:r w:rsidR="00375DBD">
        <w:t xml:space="preserve"> </w:t>
      </w:r>
      <w:r>
        <w:t>can</w:t>
      </w:r>
      <w:r w:rsidR="00375DBD">
        <w:t xml:space="preserve"> </w:t>
      </w:r>
      <w:r>
        <w:t>spawn</w:t>
      </w:r>
      <w:r w:rsidR="00375DBD">
        <w:t xml:space="preserve"> </w:t>
      </w:r>
      <w:r>
        <w:t>numerous</w:t>
      </w:r>
      <w:r w:rsidR="00375DBD">
        <w:t xml:space="preserve"> </w:t>
      </w:r>
      <w:r>
        <w:t>threads</w:t>
      </w:r>
      <w:r w:rsidR="00375DBD">
        <w:t xml:space="preserve"> </w:t>
      </w:r>
      <w:r>
        <w:t>in</w:t>
      </w:r>
      <w:r w:rsidR="00375DBD">
        <w:t xml:space="preserve"> </w:t>
      </w:r>
      <w:r>
        <w:t>each</w:t>
      </w:r>
      <w:r w:rsidR="00375DBD">
        <w:t xml:space="preserve"> </w:t>
      </w:r>
      <w:r>
        <w:t>worker</w:t>
      </w:r>
      <w:r w:rsidR="00375DBD">
        <w:t xml:space="preserve"> </w:t>
      </w:r>
      <w:r>
        <w:t>process</w:t>
      </w:r>
      <w:r w:rsidR="00375DBD">
        <w:t xml:space="preserve"> </w:t>
      </w:r>
      <w:r>
        <w:t>that</w:t>
      </w:r>
      <w:r w:rsidR="00375DBD">
        <w:t xml:space="preserve"> </w:t>
      </w:r>
      <w:r>
        <w:t>IIS</w:t>
      </w:r>
      <w:r w:rsidR="00375DBD">
        <w:t xml:space="preserve"> </w:t>
      </w:r>
      <w:r>
        <w:t>runs</w:t>
      </w:r>
      <w:r w:rsidR="00375DBD">
        <w:t xml:space="preserve"> </w:t>
      </w:r>
      <w:r>
        <w:t>in</w:t>
      </w:r>
      <w:r w:rsidR="00375DBD">
        <w:t xml:space="preserve"> </w:t>
      </w:r>
      <w:r>
        <w:t>parallel,</w:t>
      </w:r>
      <w:r w:rsidR="00375DBD">
        <w:t xml:space="preserve"> </w:t>
      </w:r>
      <w:r>
        <w:t>which</w:t>
      </w:r>
      <w:r w:rsidR="00375DBD">
        <w:t xml:space="preserve"> </w:t>
      </w:r>
      <w:r>
        <w:t>takes</w:t>
      </w:r>
      <w:r w:rsidR="00375DBD">
        <w:t xml:space="preserve"> </w:t>
      </w:r>
      <w:r>
        <w:t>advantage</w:t>
      </w:r>
      <w:r w:rsidR="00375DBD">
        <w:t xml:space="preserve"> </w:t>
      </w:r>
      <w:r>
        <w:t>of</w:t>
      </w:r>
      <w:r w:rsidR="00375DBD">
        <w:t xml:space="preserve"> </w:t>
      </w:r>
      <w:r>
        <w:t>today's</w:t>
      </w:r>
      <w:r w:rsidR="00375DBD">
        <w:t xml:space="preserve"> </w:t>
      </w:r>
      <w:r>
        <w:t>multi-core</w:t>
      </w:r>
      <w:r w:rsidR="00375DBD">
        <w:t xml:space="preserve"> </w:t>
      </w:r>
      <w:r>
        <w:t>processors.</w:t>
      </w:r>
      <w:r w:rsidR="00375DBD">
        <w:t xml:space="preserve"> </w:t>
      </w:r>
      <w:r>
        <w:t>IIS</w:t>
      </w:r>
      <w:r w:rsidR="00375DBD">
        <w:t xml:space="preserve"> </w:t>
      </w:r>
      <w:r>
        <w:t>can</w:t>
      </w:r>
      <w:r w:rsidR="00375DBD">
        <w:t xml:space="preserve"> </w:t>
      </w:r>
      <w:r>
        <w:t>create</w:t>
      </w:r>
      <w:r w:rsidR="00375DBD">
        <w:t xml:space="preserve"> </w:t>
      </w:r>
      <w:r>
        <w:t>and</w:t>
      </w:r>
      <w:r w:rsidR="00375DBD">
        <w:t xml:space="preserve"> </w:t>
      </w:r>
      <w:r>
        <w:t>destroy</w:t>
      </w:r>
      <w:r w:rsidR="00375DBD">
        <w:t xml:space="preserve"> </w:t>
      </w:r>
      <w:r>
        <w:t>worker</w:t>
      </w:r>
      <w:r w:rsidR="00375DBD">
        <w:t xml:space="preserve"> </w:t>
      </w:r>
      <w:r>
        <w:t>processes</w:t>
      </w:r>
      <w:r w:rsidR="00375DBD">
        <w:t xml:space="preserve"> </w:t>
      </w:r>
      <w:r>
        <w:t>on</w:t>
      </w:r>
      <w:r w:rsidR="00375DBD">
        <w:t xml:space="preserve"> </w:t>
      </w:r>
      <w:r>
        <w:t>demand,</w:t>
      </w:r>
      <w:r w:rsidR="00375DBD">
        <w:t xml:space="preserve"> </w:t>
      </w:r>
      <w:r>
        <w:t>adding</w:t>
      </w:r>
      <w:r w:rsidR="00375DBD">
        <w:t xml:space="preserve"> </w:t>
      </w:r>
      <w:r>
        <w:t>more</w:t>
      </w:r>
      <w:r w:rsidR="00375DBD">
        <w:t xml:space="preserve"> </w:t>
      </w:r>
      <w:r>
        <w:t>when</w:t>
      </w:r>
      <w:r w:rsidR="00375DBD">
        <w:t xml:space="preserve"> </w:t>
      </w:r>
      <w:r>
        <w:t>the</w:t>
      </w:r>
      <w:r w:rsidR="00375DBD">
        <w:t xml:space="preserve"> </w:t>
      </w:r>
      <w:r>
        <w:t>workload</w:t>
      </w:r>
      <w:r w:rsidR="00375DBD">
        <w:t xml:space="preserve"> </w:t>
      </w:r>
      <w:r>
        <w:t>is</w:t>
      </w:r>
      <w:r w:rsidR="00375DBD">
        <w:t xml:space="preserve"> </w:t>
      </w:r>
      <w:r>
        <w:t>higher,</w:t>
      </w:r>
      <w:r w:rsidR="00375DBD">
        <w:t xml:space="preserve"> </w:t>
      </w:r>
      <w:r>
        <w:t>and</w:t>
      </w:r>
      <w:r w:rsidR="00375DBD">
        <w:t xml:space="preserve"> </w:t>
      </w:r>
      <w:r>
        <w:t>destroying</w:t>
      </w:r>
      <w:r w:rsidR="00375DBD">
        <w:t xml:space="preserve"> </w:t>
      </w:r>
      <w:r>
        <w:t>them</w:t>
      </w:r>
      <w:r w:rsidR="00375DBD">
        <w:t xml:space="preserve"> </w:t>
      </w:r>
      <w:r>
        <w:t>when</w:t>
      </w:r>
      <w:r w:rsidR="00375DBD">
        <w:t xml:space="preserve"> </w:t>
      </w:r>
      <w:r>
        <w:t>they</w:t>
      </w:r>
      <w:r w:rsidR="00375DBD">
        <w:t xml:space="preserve"> </w:t>
      </w:r>
      <w:r>
        <w:t>are</w:t>
      </w:r>
      <w:r w:rsidR="00375DBD">
        <w:t xml:space="preserve"> </w:t>
      </w:r>
      <w:r>
        <w:t>not</w:t>
      </w:r>
      <w:r w:rsidR="00375DBD">
        <w:t xml:space="preserve"> </w:t>
      </w:r>
      <w:r>
        <w:t>needed.</w:t>
      </w:r>
    </w:p>
    <w:p w14:paraId="6C8EFA7F" w14:textId="1A8B1EB0" w:rsidR="001C1AFC" w:rsidRDefault="001C1AFC" w:rsidP="00611CC5">
      <w:pPr>
        <w:pStyle w:val="NormalPACKT"/>
      </w:pP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also</w:t>
      </w:r>
      <w:r w:rsidR="00375DBD">
        <w:t xml:space="preserve"> </w:t>
      </w:r>
      <w:r>
        <w:t>set</w:t>
      </w:r>
      <w:r w:rsidR="00375DBD">
        <w:t xml:space="preserve"> </w:t>
      </w:r>
      <w:r>
        <w:t>up</w:t>
      </w:r>
      <w:r w:rsidR="00375DBD">
        <w:t xml:space="preserve"> </w:t>
      </w:r>
      <w:r>
        <w:t>the</w:t>
      </w:r>
      <w:r w:rsidR="00375DBD">
        <w:t xml:space="preserve"> </w:t>
      </w:r>
      <w:r>
        <w:t>worker</w:t>
      </w:r>
      <w:r w:rsidR="00375DBD">
        <w:t xml:space="preserve"> </w:t>
      </w:r>
      <w:r>
        <w:t>processes</w:t>
      </w:r>
      <w:r w:rsidR="00375DBD">
        <w:t xml:space="preserve"> </w:t>
      </w:r>
      <w:r>
        <w:t>to</w:t>
      </w:r>
      <w:r w:rsidR="00375DBD">
        <w:t xml:space="preserve"> </w:t>
      </w:r>
      <w:r>
        <w:t>be</w:t>
      </w:r>
      <w:r w:rsidR="00375DBD">
        <w:t xml:space="preserve"> </w:t>
      </w:r>
      <w:r>
        <w:t>recycled</w:t>
      </w:r>
      <w:r w:rsidR="00375DBD">
        <w:t xml:space="preserve"> </w:t>
      </w:r>
      <w:r>
        <w:t>by</w:t>
      </w:r>
      <w:r w:rsidR="00375DBD">
        <w:t xml:space="preserve"> </w:t>
      </w:r>
      <w:r>
        <w:t>IIS</w:t>
      </w:r>
      <w:r w:rsidR="00375DBD">
        <w:t xml:space="preserve"> </w:t>
      </w:r>
      <w:r>
        <w:t>(that</w:t>
      </w:r>
      <w:r w:rsidR="00375DBD">
        <w:t xml:space="preserve"> </w:t>
      </w:r>
      <w:r>
        <w:t>is,</w:t>
      </w:r>
      <w:r w:rsidR="00375DBD">
        <w:t xml:space="preserve"> </w:t>
      </w:r>
      <w:r>
        <w:t>stop,</w:t>
      </w:r>
      <w:r w:rsidR="00375DBD">
        <w:t xml:space="preserve"> </w:t>
      </w:r>
      <w:r>
        <w:t>then</w:t>
      </w:r>
      <w:r w:rsidR="00375DBD">
        <w:t xml:space="preserve"> </w:t>
      </w:r>
      <w:r>
        <w:t>restart).</w:t>
      </w:r>
      <w:r w:rsidR="00375DBD">
        <w:t xml:space="preserve"> </w:t>
      </w:r>
      <w:r>
        <w:t>Thus,</w:t>
      </w:r>
      <w:r w:rsidR="00375DBD">
        <w:t xml:space="preserve"> </w:t>
      </w:r>
      <w:r>
        <w:t>if</w:t>
      </w:r>
      <w:r w:rsidR="00375DBD">
        <w:t xml:space="preserve"> </w:t>
      </w:r>
      <w:r>
        <w:t>an</w:t>
      </w:r>
      <w:r w:rsidR="00375DBD">
        <w:t xml:space="preserve"> </w:t>
      </w:r>
      <w:r>
        <w:t>unstable</w:t>
      </w:r>
      <w:r w:rsidR="00375DBD">
        <w:t xml:space="preserve"> </w:t>
      </w:r>
      <w:r>
        <w:t>application</w:t>
      </w:r>
      <w:r w:rsidR="00375DBD">
        <w:t xml:space="preserve"> </w:t>
      </w:r>
      <w:r>
        <w:t>contains</w:t>
      </w:r>
      <w:r w:rsidR="00375DBD">
        <w:t xml:space="preserve"> </w:t>
      </w:r>
      <w:r>
        <w:t>a</w:t>
      </w:r>
      <w:r w:rsidR="00375DBD">
        <w:t xml:space="preserve"> </w:t>
      </w:r>
      <w:r>
        <w:t>memory</w:t>
      </w:r>
      <w:r w:rsidR="00375DBD">
        <w:t xml:space="preserve"> </w:t>
      </w:r>
      <w:r>
        <w:t>leak</w:t>
      </w:r>
      <w:r w:rsidR="00375DBD">
        <w:t xml:space="preserve"> </w:t>
      </w:r>
      <w:r>
        <w:t>(something</w:t>
      </w:r>
      <w:r w:rsidR="00375DBD">
        <w:t xml:space="preserve"> </w:t>
      </w:r>
      <w:r>
        <w:t>quite</w:t>
      </w:r>
      <w:r w:rsidR="00375DBD">
        <w:t xml:space="preserve"> </w:t>
      </w:r>
      <w:r>
        <w:t>possible</w:t>
      </w:r>
      <w:r w:rsidR="00375DBD">
        <w:t xml:space="preserve"> </w:t>
      </w:r>
      <w:r>
        <w:t>when</w:t>
      </w:r>
      <w:r w:rsidR="00375DBD">
        <w:t xml:space="preserve"> </w:t>
      </w:r>
      <w:r>
        <w:t>using</w:t>
      </w:r>
      <w:r w:rsidR="00375DBD">
        <w:t xml:space="preserve"> </w:t>
      </w:r>
      <w:r>
        <w:t>older</w:t>
      </w:r>
      <w:r w:rsidR="00375DBD">
        <w:t xml:space="preserve"> </w:t>
      </w:r>
      <w:r>
        <w:t>ISAPI</w:t>
      </w:r>
      <w:r w:rsidR="00375DBD">
        <w:t xml:space="preserve"> </w:t>
      </w:r>
      <w:r>
        <w:t>technologies,</w:t>
      </w:r>
      <w:r w:rsidR="00375DBD">
        <w:t xml:space="preserve"> </w:t>
      </w:r>
      <w:r>
        <w:t>for</w:t>
      </w:r>
      <w:r w:rsidR="00375DBD">
        <w:t xml:space="preserve"> </w:t>
      </w:r>
      <w:r>
        <w:t>example),</w:t>
      </w:r>
      <w:r w:rsidR="00375DBD">
        <w:t xml:space="preserve"> </w:t>
      </w:r>
      <w:r>
        <w:t>recycling</w:t>
      </w:r>
      <w:r w:rsidR="00375DBD">
        <w:t xml:space="preserve"> </w:t>
      </w:r>
      <w:r>
        <w:t>the</w:t>
      </w:r>
      <w:r w:rsidR="00375DBD">
        <w:t xml:space="preserve"> </w:t>
      </w:r>
      <w:r>
        <w:t>process</w:t>
      </w:r>
      <w:r w:rsidR="00375DBD">
        <w:t xml:space="preserve"> </w:t>
      </w:r>
      <w:r>
        <w:t>returns</w:t>
      </w:r>
      <w:r w:rsidR="00375DBD">
        <w:t xml:space="preserve"> </w:t>
      </w:r>
      <w:r>
        <w:t>the</w:t>
      </w:r>
      <w:r w:rsidR="00375DBD">
        <w:t xml:space="preserve"> </w:t>
      </w:r>
      <w:r>
        <w:t>leaked</w:t>
      </w:r>
      <w:r w:rsidR="00375DBD">
        <w:t xml:space="preserve"> </w:t>
      </w:r>
      <w:r>
        <w:t>resources</w:t>
      </w:r>
      <w:r w:rsidR="00375DBD">
        <w:t xml:space="preserve"> </w:t>
      </w:r>
      <w:r>
        <w:t>back</w:t>
      </w:r>
      <w:r w:rsidR="00375DBD">
        <w:t xml:space="preserve"> </w:t>
      </w:r>
      <w:r>
        <w:t>to</w:t>
      </w:r>
      <w:r w:rsidR="00375DBD">
        <w:t xml:space="preserve"> </w:t>
      </w:r>
      <w:r>
        <w:t>the</w:t>
      </w:r>
      <w:r w:rsidR="00375DBD">
        <w:t xml:space="preserve"> </w:t>
      </w:r>
      <w:r>
        <w:t>OS.</w:t>
      </w:r>
      <w:r w:rsidR="00375DBD">
        <w:t xml:space="preserve"> </w:t>
      </w:r>
      <w:r>
        <w:t>Thus,</w:t>
      </w:r>
      <w:r w:rsidR="00375DBD">
        <w:t xml:space="preserve"> </w:t>
      </w:r>
      <w:r>
        <w:t>even</w:t>
      </w:r>
      <w:r w:rsidR="00375DBD">
        <w:t xml:space="preserve"> </w:t>
      </w:r>
      <w:r>
        <w:t>a</w:t>
      </w:r>
      <w:r w:rsidR="00375DBD">
        <w:t xml:space="preserve"> </w:t>
      </w:r>
      <w:r>
        <w:t>very</w:t>
      </w:r>
      <w:r w:rsidR="00375DBD">
        <w:t xml:space="preserve"> </w:t>
      </w:r>
      <w:r>
        <w:t>poorly</w:t>
      </w:r>
      <w:r w:rsidR="00375DBD">
        <w:t xml:space="preserve"> </w:t>
      </w:r>
      <w:r>
        <w:t>written</w:t>
      </w:r>
      <w:r w:rsidR="00375DBD">
        <w:t xml:space="preserve"> </w:t>
      </w:r>
      <w:r>
        <w:t>application</w:t>
      </w:r>
      <w:r w:rsidR="00375DBD">
        <w:t xml:space="preserve"> </w:t>
      </w:r>
      <w:r>
        <w:t>can</w:t>
      </w:r>
      <w:r w:rsidR="00375DBD">
        <w:t xml:space="preserve"> </w:t>
      </w:r>
      <w:r>
        <w:t>run</w:t>
      </w:r>
      <w:r w:rsidR="00375DBD">
        <w:t xml:space="preserve"> </w:t>
      </w:r>
      <w:r>
        <w:t>reasonably</w:t>
      </w:r>
      <w:r w:rsidR="00375DBD">
        <w:t xml:space="preserve"> </w:t>
      </w:r>
      <w:r>
        <w:t>well</w:t>
      </w:r>
      <w:r w:rsidR="00375DBD">
        <w:t xml:space="preserve"> </w:t>
      </w:r>
      <w:r>
        <w:t>inside</w:t>
      </w:r>
      <w:r w:rsidR="00375DBD">
        <w:t xml:space="preserve"> </w:t>
      </w:r>
      <w:r>
        <w:t>IIS.</w:t>
      </w:r>
    </w:p>
    <w:p w14:paraId="442CD6F8" w14:textId="49326356" w:rsidR="001C1AFC" w:rsidRDefault="001C1AFC" w:rsidP="00611CC5">
      <w:pPr>
        <w:pStyle w:val="NormalPACKT"/>
      </w:pPr>
      <w:r>
        <w:t>There</w:t>
      </w:r>
      <w:r w:rsidR="00375DBD">
        <w:t xml:space="preserve"> </w:t>
      </w:r>
      <w:r>
        <w:t>are</w:t>
      </w:r>
      <w:r w:rsidR="00375DBD">
        <w:t xml:space="preserve"> </w:t>
      </w:r>
      <w:r>
        <w:t>a</w:t>
      </w:r>
      <w:r w:rsidR="00375DBD">
        <w:t xml:space="preserve"> </w:t>
      </w:r>
      <w:r>
        <w:t>variety</w:t>
      </w:r>
      <w:r w:rsidR="00375DBD">
        <w:t xml:space="preserve"> </w:t>
      </w:r>
      <w:r>
        <w:t>of</w:t>
      </w:r>
      <w:r w:rsidR="00375DBD">
        <w:t xml:space="preserve"> </w:t>
      </w:r>
      <w:r>
        <w:t>conditions</w:t>
      </w:r>
      <w:r w:rsidR="00375DBD">
        <w:t xml:space="preserve"> </w:t>
      </w:r>
      <w:r>
        <w:t>that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set</w:t>
      </w:r>
      <w:r w:rsidR="00375DBD">
        <w:t xml:space="preserve"> </w:t>
      </w:r>
      <w:r>
        <w:t>to</w:t>
      </w:r>
      <w:r w:rsidR="00375DBD">
        <w:t xml:space="preserve"> </w:t>
      </w:r>
      <w:r>
        <w:t>trigger</w:t>
      </w:r>
      <w:r w:rsidR="00375DBD">
        <w:t xml:space="preserve"> </w:t>
      </w:r>
      <w:r>
        <w:t>recycling</w:t>
      </w:r>
      <w:r w:rsidR="00375DBD">
        <w:t xml:space="preserve"> </w:t>
      </w:r>
      <w:r>
        <w:t>on</w:t>
      </w:r>
      <w:r w:rsidR="00375DBD">
        <w:t xml:space="preserve"> </w:t>
      </w:r>
      <w:r>
        <w:t>an</w:t>
      </w:r>
      <w:r w:rsidR="00375DBD">
        <w:t xml:space="preserve"> </w:t>
      </w:r>
      <w:r>
        <w:t>application</w:t>
      </w:r>
      <w:r w:rsidR="00375DBD">
        <w:t xml:space="preserve"> </w:t>
      </w:r>
      <w:r>
        <w:t>pool.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set</w:t>
      </w:r>
      <w:r w:rsidR="00375DBD">
        <w:t xml:space="preserve"> </w:t>
      </w:r>
      <w:r>
        <w:t>a</w:t>
      </w:r>
      <w:r w:rsidR="00375DBD">
        <w:t xml:space="preserve"> </w:t>
      </w:r>
      <w:r>
        <w:t>schedule</w:t>
      </w:r>
      <w:r w:rsidR="00375DBD">
        <w:t xml:space="preserve"> </w:t>
      </w:r>
      <w:r>
        <w:t>of</w:t>
      </w:r>
      <w:r w:rsidR="00375DBD">
        <w:t xml:space="preserve"> </w:t>
      </w:r>
      <w:r>
        <w:t>when</w:t>
      </w:r>
      <w:r w:rsidR="00375DBD">
        <w:t xml:space="preserve"> </w:t>
      </w:r>
      <w:r>
        <w:t>to</w:t>
      </w:r>
      <w:r w:rsidR="00375DBD">
        <w:t xml:space="preserve"> </w:t>
      </w:r>
      <w:r>
        <w:t>recycle;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recycle</w:t>
      </w:r>
      <w:r w:rsidR="00375DBD">
        <w:t xml:space="preserve"> </w:t>
      </w:r>
      <w:r>
        <w:t>if</w:t>
      </w:r>
      <w:r w:rsidR="00375DBD">
        <w:t xml:space="preserve"> </w:t>
      </w:r>
      <w:r>
        <w:t>the</w:t>
      </w:r>
      <w:r w:rsidR="00375DBD">
        <w:t xml:space="preserve"> </w:t>
      </w:r>
      <w:r>
        <w:t>private</w:t>
      </w:r>
      <w:r w:rsidR="00375DBD">
        <w:t xml:space="preserve"> </w:t>
      </w:r>
      <w:r>
        <w:t>memory</w:t>
      </w:r>
      <w:r w:rsidR="00375DBD">
        <w:t xml:space="preserve"> </w:t>
      </w:r>
      <w:r>
        <w:t>exceeds</w:t>
      </w:r>
      <w:r w:rsidR="00375DBD">
        <w:t xml:space="preserve"> </w:t>
      </w:r>
      <w:r>
        <w:t>a</w:t>
      </w:r>
      <w:r w:rsidR="00375DBD">
        <w:t xml:space="preserve"> </w:t>
      </w:r>
      <w:r>
        <w:t>predetermined</w:t>
      </w:r>
      <w:r w:rsidR="00375DBD">
        <w:t xml:space="preserve"> </w:t>
      </w:r>
      <w:r>
        <w:t>value</w:t>
      </w:r>
      <w:r w:rsidR="00375DBD">
        <w:t xml:space="preserve"> </w:t>
      </w:r>
      <w:r>
        <w:t>(for</w:t>
      </w:r>
      <w:r w:rsidR="00375DBD">
        <w:t xml:space="preserve"> </w:t>
      </w:r>
      <w:r>
        <w:t>example,</w:t>
      </w:r>
      <w:r w:rsidR="00375DBD">
        <w:t xml:space="preserve"> </w:t>
      </w:r>
      <w:r>
        <w:t>1</w:t>
      </w:r>
      <w:r w:rsidR="00375DBD">
        <w:t xml:space="preserve"> </w:t>
      </w:r>
      <w:r>
        <w:t>GB),</w:t>
      </w:r>
      <w:r w:rsidR="00375DBD">
        <w:t xml:space="preserve"> </w:t>
      </w:r>
      <w:r>
        <w:t>or</w:t>
      </w:r>
      <w:r w:rsidR="00375DBD">
        <w:t xml:space="preserve"> </w:t>
      </w:r>
      <w:r>
        <w:t>after</w:t>
      </w:r>
      <w:r w:rsidR="00375DBD">
        <w:t xml:space="preserve"> </w:t>
      </w:r>
      <w:r>
        <w:t>a</w:t>
      </w:r>
      <w:r w:rsidR="00375DBD">
        <w:t xml:space="preserve"> </w:t>
      </w:r>
      <w:r>
        <w:t>certain</w:t>
      </w:r>
      <w:r w:rsidR="00375DBD">
        <w:t xml:space="preserve"> </w:t>
      </w:r>
      <w:r>
        <w:t>number</w:t>
      </w:r>
      <w:r w:rsidR="00375DBD">
        <w:t xml:space="preserve"> </w:t>
      </w:r>
      <w:r>
        <w:t>of</w:t>
      </w:r>
      <w:r w:rsidR="00375DBD">
        <w:t xml:space="preserve"> </w:t>
      </w:r>
      <w:r>
        <w:t>requests</w:t>
      </w:r>
      <w:r w:rsidR="00375DBD">
        <w:t xml:space="preserve"> </w:t>
      </w:r>
      <w:r>
        <w:t>(such</w:t>
      </w:r>
      <w:r w:rsidR="00375DBD">
        <w:t xml:space="preserve"> </w:t>
      </w:r>
      <w:r>
        <w:t>as</w:t>
      </w:r>
      <w:r w:rsidR="00375DBD">
        <w:t xml:space="preserve"> </w:t>
      </w:r>
      <w:r>
        <w:t>recycling</w:t>
      </w:r>
      <w:r w:rsidR="00375DBD">
        <w:t xml:space="preserve"> </w:t>
      </w:r>
      <w:r>
        <w:t>the</w:t>
      </w:r>
      <w:r w:rsidR="00375DBD">
        <w:t xml:space="preserve"> </w:t>
      </w:r>
      <w:r>
        <w:t>application</w:t>
      </w:r>
      <w:r w:rsidR="00375DBD">
        <w:t xml:space="preserve"> </w:t>
      </w:r>
      <w:r>
        <w:t>pool</w:t>
      </w:r>
      <w:r w:rsidR="00375DBD">
        <w:t xml:space="preserve"> </w:t>
      </w:r>
      <w:r>
        <w:t>after</w:t>
      </w:r>
      <w:r w:rsidR="00375DBD">
        <w:t xml:space="preserve"> </w:t>
      </w:r>
      <w:r>
        <w:t>1</w:t>
      </w:r>
      <w:r w:rsidR="00375DBD">
        <w:t xml:space="preserve"> </w:t>
      </w:r>
      <w:r>
        <w:t>million</w:t>
      </w:r>
      <w:r w:rsidR="00375DBD">
        <w:t xml:space="preserve"> </w:t>
      </w:r>
      <w:r>
        <w:t>hits).</w:t>
      </w:r>
    </w:p>
    <w:p w14:paraId="073FB340" w14:textId="76699236" w:rsidR="001C1AFC" w:rsidRDefault="001C1AFC" w:rsidP="00611CC5">
      <w:pPr>
        <w:pStyle w:val="NormalPACKT"/>
      </w:pPr>
      <w:r>
        <w:t>For</w:t>
      </w:r>
      <w:r w:rsidR="00375DBD">
        <w:t xml:space="preserve"> </w:t>
      </w:r>
      <w:r>
        <w:t>fuller</w:t>
      </w:r>
      <w:r w:rsidR="00375DBD">
        <w:t xml:space="preserve"> </w:t>
      </w:r>
      <w:r>
        <w:t>details,</w:t>
      </w:r>
      <w:r w:rsidR="00375DBD">
        <w:t xml:space="preserve"> </w:t>
      </w:r>
      <w:r>
        <w:t>see</w:t>
      </w:r>
      <w:r w:rsidR="00375DBD">
        <w:t xml:space="preserve"> </w:t>
      </w:r>
      <w:r w:rsidR="00AB6CE0">
        <w:rPr>
          <w:rStyle w:val="URLPACKT0"/>
        </w:rPr>
        <w:fldChar w:fldCharType="begin"/>
      </w:r>
      <w:r w:rsidR="00AB6CE0">
        <w:rPr>
          <w:rStyle w:val="URLPACKT0"/>
        </w:rPr>
        <w:instrText xml:space="preserve"> HYPERLINK "</w:instrText>
      </w:r>
      <w:r w:rsidR="00AB6CE0" w:rsidRPr="00611CC5">
        <w:rPr>
          <w:rStyle w:val="URLPACKT0"/>
        </w:rPr>
        <w:instrText>https://technet.microsoft.com/library/cc745955.aspx</w:instrText>
      </w:r>
      <w:r w:rsidR="00AB6CE0">
        <w:rPr>
          <w:rStyle w:val="URLPACKT0"/>
        </w:rPr>
        <w:instrText xml:space="preserve">" </w:instrText>
      </w:r>
      <w:r w:rsidR="00AB6CE0">
        <w:rPr>
          <w:rStyle w:val="URLPACKT0"/>
        </w:rPr>
        <w:fldChar w:fldCharType="separate"/>
      </w:r>
      <w:r w:rsidR="00AB6CE0" w:rsidRPr="00CA04FE">
        <w:rPr>
          <w:rStyle w:val="Hyperlink"/>
          <w:rFonts w:ascii="Lucida Console" w:hAnsi="Lucida Console"/>
          <w:sz w:val="19"/>
          <w:szCs w:val="18"/>
        </w:rPr>
        <w:t>https://technet.microsoft.com/</w:t>
      </w:r>
      <w:del w:id="9" w:author="Siddhant" w:date="2020-09-23T10:14:00Z">
        <w:r w:rsidR="00AB6CE0" w:rsidRPr="00CA04FE" w:rsidDel="00AB6CE0">
          <w:rPr>
            <w:rStyle w:val="Hyperlink"/>
            <w:rFonts w:ascii="Lucida Console" w:hAnsi="Lucida Console"/>
            <w:sz w:val="19"/>
            <w:szCs w:val="18"/>
          </w:rPr>
          <w:delText>en-us/</w:delText>
        </w:r>
      </w:del>
      <w:r w:rsidR="00AB6CE0" w:rsidRPr="00CA04FE">
        <w:rPr>
          <w:rStyle w:val="Hyperlink"/>
          <w:rFonts w:ascii="Lucida Console" w:hAnsi="Lucida Console"/>
          <w:sz w:val="19"/>
          <w:szCs w:val="18"/>
        </w:rPr>
        <w:t>library/cc745955.aspx</w:t>
      </w:r>
      <w:r w:rsidR="00AB6CE0">
        <w:rPr>
          <w:rStyle w:val="URLPACKT0"/>
        </w:rPr>
        <w:fldChar w:fldCharType="end"/>
      </w:r>
      <w:r>
        <w:t>.</w:t>
      </w:r>
    </w:p>
    <w:p w14:paraId="31CC58D8" w14:textId="64B5F37C" w:rsidR="001C1AFC" w:rsidRDefault="001C1AFC" w:rsidP="00611CC5">
      <w:pPr>
        <w:pStyle w:val="NormalPACKT"/>
      </w:pPr>
      <w:r>
        <w:t>This</w:t>
      </w:r>
      <w:r w:rsidR="00375DBD">
        <w:t xml:space="preserve"> </w:t>
      </w:r>
      <w:r>
        <w:t>page</w:t>
      </w:r>
      <w:r w:rsidR="00375DBD">
        <w:t xml:space="preserve"> </w:t>
      </w:r>
      <w:r>
        <w:t>relates</w:t>
      </w:r>
      <w:r w:rsidR="00375DBD">
        <w:t xml:space="preserve"> </w:t>
      </w:r>
      <w:r>
        <w:t>to</w:t>
      </w:r>
      <w:r w:rsidR="00375DBD">
        <w:t xml:space="preserve"> </w:t>
      </w:r>
      <w:r>
        <w:t>IIS</w:t>
      </w:r>
      <w:r w:rsidR="00375DBD">
        <w:t xml:space="preserve"> </w:t>
      </w:r>
      <w:r>
        <w:t>7,</w:t>
      </w:r>
      <w:r w:rsidR="00375DBD">
        <w:t xml:space="preserve"> </w:t>
      </w:r>
      <w:r>
        <w:t>but</w:t>
      </w:r>
      <w:r w:rsidR="00375DBD">
        <w:t xml:space="preserve"> </w:t>
      </w:r>
      <w:r>
        <w:t>the</w:t>
      </w:r>
      <w:r w:rsidR="00375DBD">
        <w:t xml:space="preserve"> </w:t>
      </w:r>
      <w:r>
        <w:t>details</w:t>
      </w:r>
      <w:r w:rsidR="00375DBD">
        <w:t xml:space="preserve"> </w:t>
      </w:r>
      <w:r>
        <w:t>are</w:t>
      </w:r>
      <w:r w:rsidR="00375DBD">
        <w:t xml:space="preserve"> </w:t>
      </w:r>
      <w:r>
        <w:t>still</w:t>
      </w:r>
      <w:r w:rsidR="00375DBD">
        <w:t xml:space="preserve"> </w:t>
      </w:r>
      <w:r>
        <w:t>the</w:t>
      </w:r>
      <w:r w:rsidR="00375DBD">
        <w:t xml:space="preserve"> </w:t>
      </w:r>
      <w:r>
        <w:t>same</w:t>
      </w:r>
      <w:r w:rsidR="00375DBD">
        <w:t xml:space="preserve"> </w:t>
      </w:r>
      <w:r>
        <w:t>for</w:t>
      </w:r>
      <w:r w:rsidR="00375DBD">
        <w:t xml:space="preserve"> </w:t>
      </w:r>
      <w:r>
        <w:t>the</w:t>
      </w:r>
      <w:r w:rsidR="00375DBD">
        <w:t xml:space="preserve"> </w:t>
      </w:r>
      <w:r>
        <w:t>version</w:t>
      </w:r>
      <w:r w:rsidR="00375DBD">
        <w:t xml:space="preserve"> </w:t>
      </w:r>
      <w:r>
        <w:t>of</w:t>
      </w:r>
      <w:r w:rsidR="00375DBD">
        <w:t xml:space="preserve"> </w:t>
      </w:r>
      <w:r>
        <w:t>IIS</w:t>
      </w:r>
      <w:r w:rsidR="00375DBD">
        <w:t xml:space="preserve"> </w:t>
      </w:r>
      <w:r>
        <w:t>shipped</w:t>
      </w:r>
      <w:r w:rsidR="00375DBD">
        <w:t xml:space="preserve"> </w:t>
      </w:r>
      <w:r>
        <w:t>both</w:t>
      </w:r>
      <w:r w:rsidR="00375DBD">
        <w:t xml:space="preserve"> </w:t>
      </w:r>
      <w:r>
        <w:t>with</w:t>
      </w:r>
      <w:r w:rsidR="00375DBD">
        <w:t xml:space="preserve"> </w:t>
      </w:r>
      <w:r>
        <w:t>Windows</w:t>
      </w:r>
      <w:r w:rsidR="00375DBD">
        <w:t xml:space="preserve"> </w:t>
      </w:r>
      <w:r>
        <w:t>10</w:t>
      </w:r>
      <w:r w:rsidR="00375DBD">
        <w:t xml:space="preserve"> </w:t>
      </w:r>
      <w:r>
        <w:t>and</w:t>
      </w:r>
      <w:r w:rsidR="00375DBD">
        <w:t xml:space="preserve"> </w:t>
      </w:r>
      <w:r>
        <w:t>Server</w:t>
      </w:r>
      <w:r w:rsidR="00375DBD">
        <w:t xml:space="preserve"> </w:t>
      </w:r>
      <w:r>
        <w:t>2019.</w:t>
      </w:r>
      <w:r w:rsidR="00375DBD">
        <w:t xml:space="preserve"> </w:t>
      </w:r>
      <w:r>
        <w:t>Another</w:t>
      </w:r>
      <w:r w:rsidR="00375DBD">
        <w:t xml:space="preserve"> </w:t>
      </w:r>
      <w:r>
        <w:t>nice</w:t>
      </w:r>
      <w:r w:rsidR="00375DBD">
        <w:t xml:space="preserve"> </w:t>
      </w:r>
      <w:r>
        <w:t>feature</w:t>
      </w:r>
      <w:r w:rsidR="00375DBD">
        <w:t xml:space="preserve"> </w:t>
      </w:r>
      <w:r>
        <w:t>of</w:t>
      </w:r>
      <w:r w:rsidR="00375DBD">
        <w:t xml:space="preserve"> </w:t>
      </w:r>
      <w:r>
        <w:t>application</w:t>
      </w:r>
      <w:r w:rsidR="00375DBD">
        <w:t xml:space="preserve"> </w:t>
      </w:r>
      <w:proofErr w:type="gramStart"/>
      <w:r>
        <w:t>pools</w:t>
      </w:r>
      <w:proofErr w:type="gramEnd"/>
      <w:r w:rsidR="00375DBD">
        <w:t xml:space="preserve"> </w:t>
      </w:r>
      <w:r>
        <w:t>is</w:t>
      </w:r>
      <w:r w:rsidR="00375DBD">
        <w:t xml:space="preserve"> </w:t>
      </w:r>
      <w:r>
        <w:t>that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configure</w:t>
      </w:r>
      <w:r w:rsidR="00375DBD">
        <w:t xml:space="preserve"> </w:t>
      </w:r>
      <w:r>
        <w:t>each</w:t>
      </w:r>
      <w:r w:rsidR="00375DBD">
        <w:t xml:space="preserve"> </w:t>
      </w:r>
      <w:r>
        <w:t>application</w:t>
      </w:r>
      <w:r w:rsidR="00375DBD">
        <w:t xml:space="preserve"> </w:t>
      </w:r>
      <w:r>
        <w:t>pool</w:t>
      </w:r>
      <w:r w:rsidR="00375DBD">
        <w:t xml:space="preserve"> </w:t>
      </w:r>
      <w:r>
        <w:t>with</w:t>
      </w:r>
      <w:r w:rsidR="00375DBD">
        <w:t xml:space="preserve"> </w:t>
      </w:r>
      <w:r>
        <w:t>separate</w:t>
      </w:r>
      <w:r w:rsidR="00375DBD">
        <w:t xml:space="preserve"> </w:t>
      </w:r>
      <w:r>
        <w:t>credentials,</w:t>
      </w:r>
      <w:r w:rsidR="00375DBD">
        <w:t xml:space="preserve"> </w:t>
      </w:r>
      <w:r>
        <w:t>which</w:t>
      </w:r>
      <w:r w:rsidR="00375DBD">
        <w:t xml:space="preserve"> </w:t>
      </w:r>
      <w:r>
        <w:t>provides</w:t>
      </w:r>
      <w:r w:rsidR="00375DBD">
        <w:t xml:space="preserve"> </w:t>
      </w:r>
      <w:r>
        <w:t>increased</w:t>
      </w:r>
      <w:r w:rsidR="00375DBD">
        <w:t xml:space="preserve"> </w:t>
      </w:r>
      <w:r>
        <w:t>security</w:t>
      </w:r>
      <w:r w:rsidR="00375DBD">
        <w:t xml:space="preserve"> </w:t>
      </w:r>
      <w:r>
        <w:t>of</w:t>
      </w:r>
      <w:r w:rsidR="00375DBD">
        <w:t xml:space="preserve"> </w:t>
      </w:r>
      <w:r>
        <w:t>IIS</w:t>
      </w:r>
      <w:r w:rsidR="00375DBD">
        <w:t xml:space="preserve"> </w:t>
      </w:r>
      <w:r>
        <w:t>applications.</w:t>
      </w:r>
      <w:r w:rsidR="00375DBD">
        <w:t xml:space="preserve"> </w:t>
      </w:r>
      <w:r>
        <w:t>For</w:t>
      </w:r>
      <w:r w:rsidR="00375DBD">
        <w:t xml:space="preserve"> </w:t>
      </w:r>
      <w:r>
        <w:t>example,</w:t>
      </w:r>
      <w:r w:rsidR="00375DBD">
        <w:t xml:space="preserve"> </w:t>
      </w:r>
      <w:r>
        <w:t>an</w:t>
      </w:r>
      <w:r w:rsidR="00375DBD">
        <w:t xml:space="preserve"> </w:t>
      </w:r>
      <w:r>
        <w:t>HR</w:t>
      </w:r>
      <w:r w:rsidR="00375DBD">
        <w:t xml:space="preserve"> </w:t>
      </w:r>
      <w:r>
        <w:t>application</w:t>
      </w:r>
      <w:r w:rsidR="00375DBD">
        <w:t xml:space="preserve"> </w:t>
      </w:r>
      <w:r>
        <w:t>could</w:t>
      </w:r>
      <w:r w:rsidR="00375DBD">
        <w:t xml:space="preserve"> </w:t>
      </w:r>
      <w:r>
        <w:t>run</w:t>
      </w:r>
      <w:r w:rsidR="00375DBD">
        <w:t xml:space="preserve"> </w:t>
      </w:r>
      <w:r>
        <w:t>using</w:t>
      </w:r>
      <w:r w:rsidR="00375DBD">
        <w:t xml:space="preserve"> </w:t>
      </w:r>
      <w:r>
        <w:t>the</w:t>
      </w:r>
      <w:r w:rsidR="00375DBD">
        <w:t xml:space="preserve"> </w:t>
      </w:r>
      <w:r>
        <w:t>credentials</w:t>
      </w:r>
      <w:r w:rsidR="00375DBD">
        <w:t xml:space="preserve"> </w:t>
      </w:r>
      <w:proofErr w:type="spellStart"/>
      <w:r w:rsidRPr="00A57B9E">
        <w:rPr>
          <w:rStyle w:val="CodeInTextPACKT"/>
        </w:rPr>
        <w:t>Reskit</w:t>
      </w:r>
      <w:proofErr w:type="spellEnd"/>
      <w:r w:rsidRPr="00A57B9E">
        <w:rPr>
          <w:rStyle w:val="CodeInTextPACKT"/>
        </w:rPr>
        <w:t>\</w:t>
      </w:r>
      <w:proofErr w:type="spellStart"/>
      <w:r w:rsidRPr="00A57B9E">
        <w:rPr>
          <w:rStyle w:val="CodeInTextPACKT"/>
        </w:rPr>
        <w:t>HRApp</w:t>
      </w:r>
      <w:proofErr w:type="spellEnd"/>
      <w:r>
        <w:t>,</w:t>
      </w:r>
      <w:r w:rsidR="00375DBD">
        <w:t xml:space="preserve"> </w:t>
      </w:r>
      <w:r>
        <w:t>while</w:t>
      </w:r>
      <w:r w:rsidR="00375DBD">
        <w:t xml:space="preserve"> </w:t>
      </w:r>
      <w:r>
        <w:t>you</w:t>
      </w:r>
      <w:r w:rsidR="00375DBD">
        <w:t xml:space="preserve"> </w:t>
      </w:r>
      <w:r>
        <w:t>could</w:t>
      </w:r>
      <w:r w:rsidR="00375DBD">
        <w:t xml:space="preserve"> </w:t>
      </w:r>
      <w:r>
        <w:t>configure</w:t>
      </w:r>
      <w:r w:rsidR="00375DBD">
        <w:t xml:space="preserve"> </w:t>
      </w:r>
      <w:r>
        <w:t>an</w:t>
      </w:r>
      <w:r w:rsidR="00375DBD">
        <w:t xml:space="preserve"> </w:t>
      </w:r>
      <w:r>
        <w:t>accounting</w:t>
      </w:r>
      <w:r w:rsidR="00375DBD">
        <w:t xml:space="preserve"> </w:t>
      </w:r>
      <w:r>
        <w:t>web</w:t>
      </w:r>
      <w:r w:rsidR="00375DBD">
        <w:t xml:space="preserve"> </w:t>
      </w:r>
      <w:r>
        <w:t>application</w:t>
      </w:r>
      <w:r w:rsidR="00375DBD">
        <w:t xml:space="preserve"> </w:t>
      </w:r>
      <w:r>
        <w:t>to</w:t>
      </w:r>
      <w:r w:rsidR="00375DBD">
        <w:t xml:space="preserve"> </w:t>
      </w:r>
      <w:r>
        <w:t>run</w:t>
      </w:r>
      <w:r w:rsidR="00375DBD">
        <w:t xml:space="preserve"> </w:t>
      </w:r>
      <w:r>
        <w:t>as</w:t>
      </w:r>
      <w:r w:rsidR="00375DBD">
        <w:t xml:space="preserve"> </w:t>
      </w:r>
      <w:proofErr w:type="spellStart"/>
      <w:r w:rsidRPr="00A57B9E">
        <w:rPr>
          <w:rStyle w:val="CodeInTextPACKT"/>
        </w:rPr>
        <w:t>Reskit</w:t>
      </w:r>
      <w:proofErr w:type="spellEnd"/>
      <w:r w:rsidRPr="00A57B9E">
        <w:rPr>
          <w:rStyle w:val="CodeInTextPACKT"/>
        </w:rPr>
        <w:t>\</w:t>
      </w:r>
      <w:proofErr w:type="spellStart"/>
      <w:r w:rsidRPr="00A57B9E">
        <w:rPr>
          <w:rStyle w:val="CodeInTextPACKT"/>
        </w:rPr>
        <w:t>AccountApp</w:t>
      </w:r>
      <w:proofErr w:type="spellEnd"/>
      <w:r>
        <w:t>.</w:t>
      </w:r>
      <w:r w:rsidR="00375DBD">
        <w:t xml:space="preserve"> </w:t>
      </w:r>
      <w:r>
        <w:t>You</w:t>
      </w:r>
      <w:r w:rsidR="00375DBD">
        <w:t xml:space="preserve"> </w:t>
      </w:r>
      <w:r>
        <w:t>could</w:t>
      </w:r>
      <w:r w:rsidR="00375DBD">
        <w:t xml:space="preserve"> </w:t>
      </w:r>
      <w:r>
        <w:t>then</w:t>
      </w:r>
      <w:r w:rsidR="00375DBD">
        <w:t xml:space="preserve"> </w:t>
      </w:r>
      <w:r>
        <w:t>set</w:t>
      </w:r>
      <w:r w:rsidR="00375DBD">
        <w:t xml:space="preserve"> </w:t>
      </w:r>
      <w:r>
        <w:t>up</w:t>
      </w:r>
      <w:r w:rsidR="00375DBD">
        <w:t xml:space="preserve"> </w:t>
      </w:r>
      <w:r>
        <w:t>Access</w:t>
      </w:r>
      <w:r w:rsidR="00375DBD">
        <w:t xml:space="preserve"> </w:t>
      </w:r>
      <w:r>
        <w:t>Control</w:t>
      </w:r>
      <w:r w:rsidR="00375DBD">
        <w:t xml:space="preserve"> </w:t>
      </w:r>
      <w:r>
        <w:t>Lists</w:t>
      </w:r>
      <w:r w:rsidR="00375DBD">
        <w:t xml:space="preserve"> </w:t>
      </w:r>
      <w:r>
        <w:t>on</w:t>
      </w:r>
      <w:r w:rsidR="00375DBD">
        <w:t xml:space="preserve"> </w:t>
      </w:r>
      <w:r>
        <w:t>various</w:t>
      </w:r>
      <w:r w:rsidR="00375DBD">
        <w:t xml:space="preserve"> </w:t>
      </w:r>
      <w:r>
        <w:t>resources</w:t>
      </w:r>
      <w:r w:rsidR="00375DBD">
        <w:t xml:space="preserve"> </w:t>
      </w:r>
      <w:r>
        <w:t>(files,</w:t>
      </w:r>
      <w:r w:rsidR="00375DBD">
        <w:t xml:space="preserve"> </w:t>
      </w:r>
      <w:r>
        <w:t>SQL</w:t>
      </w:r>
      <w:r w:rsidR="00375DBD">
        <w:t xml:space="preserve"> </w:t>
      </w:r>
      <w:r>
        <w:t>databases,</w:t>
      </w:r>
      <w:r w:rsidR="00375DBD">
        <w:t xml:space="preserve"> </w:t>
      </w:r>
      <w:r>
        <w:t>and</w:t>
      </w:r>
      <w:r w:rsidR="00375DBD">
        <w:t xml:space="preserve"> </w:t>
      </w:r>
      <w:r>
        <w:t>so</w:t>
      </w:r>
      <w:r w:rsidR="00375DBD">
        <w:t xml:space="preserve"> </w:t>
      </w:r>
      <w:r>
        <w:t>on)</w:t>
      </w:r>
      <w:r w:rsidR="00375DBD">
        <w:t xml:space="preserve"> </w:t>
      </w:r>
      <w:r>
        <w:t>based</w:t>
      </w:r>
      <w:r w:rsidR="00375DBD">
        <w:t xml:space="preserve"> </w:t>
      </w:r>
      <w:r>
        <w:t>on</w:t>
      </w:r>
      <w:r w:rsidR="00375DBD">
        <w:t xml:space="preserve"> </w:t>
      </w:r>
      <w:r>
        <w:t>these</w:t>
      </w:r>
      <w:r w:rsidR="00375DBD">
        <w:t xml:space="preserve"> </w:t>
      </w:r>
      <w:r>
        <w:t>user</w:t>
      </w:r>
      <w:r w:rsidR="00375DBD">
        <w:t xml:space="preserve"> </w:t>
      </w:r>
      <w:r>
        <w:t>IDs.</w:t>
      </w:r>
    </w:p>
    <w:p w14:paraId="077931F6" w14:textId="244C323E" w:rsidR="001C1AFC" w:rsidRDefault="001C1AFC" w:rsidP="00611CC5">
      <w:pPr>
        <w:pStyle w:val="NormalPACKT"/>
      </w:pPr>
      <w:r>
        <w:t>In</w:t>
      </w:r>
      <w:r w:rsidR="00375DBD">
        <w:t xml:space="preserve"> </w:t>
      </w:r>
      <w:r>
        <w:t>this</w:t>
      </w:r>
      <w:r w:rsidR="00375DBD">
        <w:t xml:space="preserve"> </w:t>
      </w:r>
      <w:r>
        <w:t>recipe,</w:t>
      </w:r>
      <w:r w:rsidR="00375DBD">
        <w:t xml:space="preserve"> </w:t>
      </w:r>
      <w:r>
        <w:t>you</w:t>
      </w:r>
      <w:r w:rsidR="00375DBD">
        <w:t xml:space="preserve"> </w:t>
      </w:r>
      <w:r>
        <w:t>create</w:t>
      </w:r>
      <w:r w:rsidR="00375DBD">
        <w:t xml:space="preserve"> </w:t>
      </w:r>
      <w:r>
        <w:t>a</w:t>
      </w:r>
      <w:r w:rsidR="00375DBD">
        <w:t xml:space="preserve"> </w:t>
      </w:r>
      <w:r>
        <w:t>new</w:t>
      </w:r>
      <w:r w:rsidR="00375DBD">
        <w:t xml:space="preserve"> </w:t>
      </w:r>
      <w:r>
        <w:t>IIS</w:t>
      </w:r>
      <w:r w:rsidR="00375DBD">
        <w:t xml:space="preserve"> </w:t>
      </w:r>
      <w:r>
        <w:t>web</w:t>
      </w:r>
      <w:r w:rsidR="00375DBD">
        <w:t xml:space="preserve"> </w:t>
      </w:r>
      <w:r>
        <w:t>application</w:t>
      </w:r>
      <w:r w:rsidR="00375DBD">
        <w:t xml:space="preserve"> </w:t>
      </w:r>
      <w:r>
        <w:t>based</w:t>
      </w:r>
      <w:r w:rsidR="00375DBD">
        <w:t xml:space="preserve"> </w:t>
      </w:r>
      <w:r>
        <w:t>on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WWW2</w:t>
      </w:r>
      <w:r w:rsidR="00375DBD">
        <w:t xml:space="preserve"> </w:t>
      </w:r>
      <w:r>
        <w:t>site</w:t>
      </w:r>
      <w:r w:rsidR="00375DBD">
        <w:t xml:space="preserve"> </w:t>
      </w:r>
      <w:r>
        <w:t>that</w:t>
      </w:r>
      <w:r w:rsidR="00375DBD">
        <w:t xml:space="preserve"> </w:t>
      </w:r>
      <w:r>
        <w:t>you</w:t>
      </w:r>
      <w:r w:rsidR="00375DBD">
        <w:t xml:space="preserve"> </w:t>
      </w:r>
      <w:r>
        <w:t>created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ItalicsPACKT"/>
        </w:rPr>
        <w:t>Configuring</w:t>
      </w:r>
      <w:r w:rsidR="00375DBD">
        <w:t xml:space="preserve"> </w:t>
      </w:r>
      <w:r>
        <w:t>recipe.</w:t>
      </w:r>
      <w:r w:rsidR="00375DBD">
        <w:t xml:space="preserve"> </w:t>
      </w:r>
      <w:r>
        <w:t>The</w:t>
      </w:r>
      <w:r w:rsidR="00375DBD">
        <w:t xml:space="preserve"> </w:t>
      </w:r>
      <w:r>
        <w:t>recipe</w:t>
      </w:r>
      <w:r w:rsidR="00375DBD">
        <w:t xml:space="preserve"> </w:t>
      </w:r>
      <w:r>
        <w:t>also</w:t>
      </w:r>
      <w:r w:rsidR="00375DBD">
        <w:t xml:space="preserve"> </w:t>
      </w:r>
      <w:r>
        <w:t>creates</w:t>
      </w:r>
      <w:r w:rsidR="00375DBD">
        <w:t xml:space="preserve"> </w:t>
      </w:r>
      <w:r>
        <w:t>and</w:t>
      </w:r>
      <w:r w:rsidR="00375DBD">
        <w:t xml:space="preserve"> </w:t>
      </w:r>
      <w:r>
        <w:t>configures</w:t>
      </w:r>
      <w:r w:rsidR="00375DBD">
        <w:t xml:space="preserve"> </w:t>
      </w:r>
      <w:r>
        <w:t>an</w:t>
      </w:r>
      <w:r w:rsidR="00375DBD">
        <w:t xml:space="preserve"> </w:t>
      </w:r>
      <w:r>
        <w:t>application</w:t>
      </w:r>
      <w:r w:rsidR="00375DBD">
        <w:t xml:space="preserve"> </w:t>
      </w:r>
      <w:r>
        <w:t>pool</w:t>
      </w:r>
      <w:r w:rsidR="00375DBD">
        <w:t xml:space="preserve"> </w:t>
      </w:r>
      <w:r>
        <w:t>that</w:t>
      </w:r>
      <w:r w:rsidR="00375DBD">
        <w:t xml:space="preserve"> </w:t>
      </w:r>
      <w:r>
        <w:t>hosts</w:t>
      </w:r>
      <w:r w:rsidR="00375DBD">
        <w:t xml:space="preserve"> </w:t>
      </w:r>
      <w:r>
        <w:t>the</w:t>
      </w:r>
      <w:r w:rsidR="00375DBD">
        <w:t xml:space="preserve"> </w:t>
      </w:r>
      <w:r>
        <w:t>application/website.</w:t>
      </w:r>
    </w:p>
    <w:p w14:paraId="4F7E5586" w14:textId="46FC5CD5" w:rsidR="001C1AFC" w:rsidRPr="00A57B9E" w:rsidRDefault="001C1AFC" w:rsidP="00A57B9E">
      <w:pPr>
        <w:pStyle w:val="Heading2"/>
      </w:pPr>
      <w:r w:rsidRPr="00A57B9E">
        <w:t>Getting</w:t>
      </w:r>
      <w:r w:rsidR="00375DBD">
        <w:t xml:space="preserve"> </w:t>
      </w:r>
      <w:r w:rsidRPr="00A57B9E">
        <w:t>ready</w:t>
      </w:r>
    </w:p>
    <w:p w14:paraId="3CA3E77F" w14:textId="6D0395F8" w:rsidR="001C1AFC" w:rsidRDefault="001C1AFC" w:rsidP="00AB6CE0">
      <w:pPr>
        <w:pStyle w:val="NormalPACKT"/>
      </w:pPr>
      <w:r>
        <w:t>You</w:t>
      </w:r>
      <w:r w:rsidR="00375DBD">
        <w:t xml:space="preserve"> </w:t>
      </w:r>
      <w:r>
        <w:t>need</w:t>
      </w:r>
      <w:r w:rsidR="00375DBD">
        <w:t xml:space="preserve"> </w:t>
      </w:r>
      <w:r>
        <w:t>to</w:t>
      </w:r>
      <w:r w:rsidR="00375DBD">
        <w:t xml:space="preserve"> </w:t>
      </w:r>
      <w:r>
        <w:t>run</w:t>
      </w:r>
      <w:r w:rsidR="00375DBD">
        <w:t xml:space="preserve"> </w:t>
      </w:r>
      <w:r>
        <w:t>this</w:t>
      </w:r>
      <w:r w:rsidR="00375DBD">
        <w:t xml:space="preserve"> </w:t>
      </w:r>
      <w:r>
        <w:t>recipe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SRV1</w:t>
      </w:r>
      <w:r>
        <w:t>,</w:t>
      </w:r>
      <w:r w:rsidR="00375DBD">
        <w:t xml:space="preserve"> </w:t>
      </w:r>
      <w:r>
        <w:t>which</w:t>
      </w:r>
      <w:r w:rsidR="00375DBD">
        <w:t xml:space="preserve"> </w:t>
      </w:r>
      <w:r>
        <w:t>you</w:t>
      </w:r>
      <w:r w:rsidR="00375DBD">
        <w:t xml:space="preserve"> </w:t>
      </w:r>
      <w:r>
        <w:t>configured</w:t>
      </w:r>
      <w:r w:rsidR="00375DBD">
        <w:t xml:space="preserve"> </w:t>
      </w:r>
      <w:r>
        <w:t>with</w:t>
      </w:r>
      <w:r w:rsidR="00375DBD">
        <w:t xml:space="preserve"> </w:t>
      </w:r>
      <w:r>
        <w:t>IIS</w:t>
      </w:r>
      <w:r w:rsidR="00375DBD">
        <w:t xml:space="preserve"> </w:t>
      </w:r>
      <w:r>
        <w:t>(created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ItalicsPACKT"/>
        </w:rPr>
        <w:t>Installing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IIS</w:t>
      </w:r>
      <w:r w:rsidR="00375DBD">
        <w:t xml:space="preserve"> </w:t>
      </w:r>
      <w:r>
        <w:t>recipe)</w:t>
      </w:r>
      <w:r w:rsidR="00375DBD">
        <w:t xml:space="preserve"> </w:t>
      </w:r>
      <w:r>
        <w:t>and</w:t>
      </w:r>
      <w:r w:rsidR="00375DBD">
        <w:t xml:space="preserve"> </w:t>
      </w:r>
      <w:r>
        <w:t>with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WWW2</w:t>
      </w:r>
      <w:r w:rsidR="00375DBD">
        <w:t xml:space="preserve"> </w:t>
      </w:r>
      <w:r>
        <w:t>site</w:t>
      </w:r>
      <w:r w:rsidR="00375DBD">
        <w:t xml:space="preserve"> </w:t>
      </w:r>
      <w:r>
        <w:t>(created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ItalicsPACKT"/>
        </w:rPr>
        <w:t>Configuring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IIS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bindings</w:t>
      </w:r>
      <w:r w:rsidR="00375DBD">
        <w:t xml:space="preserve"> </w:t>
      </w:r>
      <w:r>
        <w:t>recipe).</w:t>
      </w:r>
    </w:p>
    <w:p w14:paraId="76F4C99A" w14:textId="0BB09831" w:rsidR="001C1AFC" w:rsidRPr="00A57B9E" w:rsidRDefault="001C1AFC" w:rsidP="00A57B9E">
      <w:pPr>
        <w:pStyle w:val="Heading2"/>
      </w:pPr>
      <w:r w:rsidRPr="00A57B9E">
        <w:t>How</w:t>
      </w:r>
      <w:r w:rsidR="00375DBD">
        <w:t xml:space="preserve"> </w:t>
      </w:r>
      <w:r w:rsidRPr="00A57B9E">
        <w:t>to</w:t>
      </w:r>
      <w:r w:rsidR="00375DBD">
        <w:t xml:space="preserve"> </w:t>
      </w:r>
      <w:r w:rsidRPr="00A57B9E">
        <w:t>do</w:t>
      </w:r>
      <w:r w:rsidR="00375DBD">
        <w:t xml:space="preserve"> </w:t>
      </w:r>
      <w:r w:rsidRPr="00A57B9E">
        <w:t>it...</w:t>
      </w:r>
    </w:p>
    <w:p w14:paraId="27E70A50" w14:textId="1D9B9D14" w:rsidR="001C1AFC" w:rsidRDefault="001C1AFC" w:rsidP="00D901A2">
      <w:pPr>
        <w:pStyle w:val="NumberedBulletPACKT"/>
        <w:numPr>
          <w:ilvl w:val="0"/>
          <w:numId w:val="13"/>
        </w:numPr>
      </w:pPr>
      <w:r>
        <w:t>Import</w:t>
      </w:r>
      <w:r w:rsidR="00375DBD">
        <w:t xml:space="preserve"> </w:t>
      </w:r>
      <w:r>
        <w:t>the</w:t>
      </w:r>
      <w:r w:rsidR="00375DBD">
        <w:t xml:space="preserve"> </w:t>
      </w:r>
      <w:r>
        <w:t>web</w:t>
      </w:r>
      <w:r w:rsidR="00375DBD">
        <w:t xml:space="preserve"> </w:t>
      </w:r>
      <w:r>
        <w:t>administration</w:t>
      </w:r>
      <w:r w:rsidR="00375DBD">
        <w:t xml:space="preserve"> </w:t>
      </w:r>
      <w:r>
        <w:t>module:</w:t>
      </w:r>
    </w:p>
    <w:p w14:paraId="65837228" w14:textId="740040BE" w:rsidR="001C1AFC" w:rsidRDefault="001C1AFC" w:rsidP="00A57B9E">
      <w:pPr>
        <w:pStyle w:val="CodeWithinBulletsEndPACKT"/>
      </w:pPr>
      <w:r>
        <w:t>Import-Module</w:t>
      </w:r>
      <w:r w:rsidR="00375DBD">
        <w:t xml:space="preserve"> </w:t>
      </w:r>
      <w:r>
        <w:t>-Name</w:t>
      </w:r>
      <w:r w:rsidR="00375DBD">
        <w:t xml:space="preserve"> </w:t>
      </w:r>
      <w:proofErr w:type="spellStart"/>
      <w:r>
        <w:t>WebAdministration</w:t>
      </w:r>
      <w:proofErr w:type="spellEnd"/>
    </w:p>
    <w:p w14:paraId="7EBF533A" w14:textId="1D501928" w:rsidR="001C1AFC" w:rsidRDefault="001C1AFC" w:rsidP="00B1282E">
      <w:pPr>
        <w:pStyle w:val="NumberedBulletPACKT"/>
      </w:pPr>
      <w:r>
        <w:t>Create</w:t>
      </w:r>
      <w:r w:rsidR="00375DBD">
        <w:t xml:space="preserve"> </w:t>
      </w:r>
      <w:r>
        <w:t>a</w:t>
      </w:r>
      <w:r w:rsidR="00375DBD">
        <w:t xml:space="preserve"> </w:t>
      </w:r>
      <w:r>
        <w:t>new</w:t>
      </w:r>
      <w:r w:rsidR="00375DBD">
        <w:t xml:space="preserve"> </w:t>
      </w:r>
      <w:r>
        <w:t>application</w:t>
      </w:r>
      <w:r w:rsidR="00375DBD">
        <w:t xml:space="preserve"> </w:t>
      </w:r>
      <w:r>
        <w:t>pool:</w:t>
      </w:r>
    </w:p>
    <w:p w14:paraId="0CE8CB17" w14:textId="02B8FD43" w:rsidR="001C1AFC" w:rsidRDefault="001C1AFC" w:rsidP="00A57B9E">
      <w:pPr>
        <w:pStyle w:val="CodeWithinBulletsEndPACKT"/>
      </w:pPr>
      <w:r>
        <w:t>New-</w:t>
      </w:r>
      <w:proofErr w:type="spellStart"/>
      <w:r>
        <w:t>WebAppPool</w:t>
      </w:r>
      <w:proofErr w:type="spellEnd"/>
      <w:r w:rsidR="00375DBD">
        <w:t xml:space="preserve"> </w:t>
      </w:r>
      <w:r>
        <w:t>-Name</w:t>
      </w:r>
      <w:r w:rsidR="00375DBD">
        <w:t xml:space="preserve"> </w:t>
      </w:r>
      <w:r>
        <w:t>WWW2Pool</w:t>
      </w:r>
    </w:p>
    <w:p w14:paraId="59C3DDF0" w14:textId="62FCCECB" w:rsidR="001C1AFC" w:rsidRDefault="001C1AFC" w:rsidP="00B1282E">
      <w:pPr>
        <w:pStyle w:val="NumberedBulletPACKT"/>
      </w:pPr>
      <w:r>
        <w:t>Create</w:t>
      </w:r>
      <w:r w:rsidR="00375DBD">
        <w:t xml:space="preserve"> </w:t>
      </w:r>
      <w:r>
        <w:t>a</w:t>
      </w:r>
      <w:r w:rsidR="00375DBD">
        <w:t xml:space="preserve"> </w:t>
      </w:r>
      <w:r>
        <w:t>new</w:t>
      </w:r>
      <w:r w:rsidR="00375DBD">
        <w:t xml:space="preserve"> </w:t>
      </w:r>
      <w:r>
        <w:t>application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>
        <w:t>pool:</w:t>
      </w:r>
    </w:p>
    <w:p w14:paraId="4A261CF3" w14:textId="54DF4D20" w:rsidR="001C1AFC" w:rsidRDefault="001C1AFC" w:rsidP="00A57B9E">
      <w:pPr>
        <w:pStyle w:val="CodeWithinBulletsEndPACKT"/>
      </w:pPr>
      <w:r>
        <w:t>$WAHT</w:t>
      </w:r>
      <w:r w:rsidR="00375DBD">
        <w:t xml:space="preserve"> </w:t>
      </w:r>
      <w:r>
        <w:t>=</w:t>
      </w:r>
      <w:r w:rsidR="00375DBD">
        <w:t xml:space="preserve"> </w:t>
      </w:r>
      <w:proofErr w:type="gramStart"/>
      <w:r>
        <w:t>@{</w:t>
      </w:r>
      <w:proofErr w:type="gramEnd"/>
    </w:p>
    <w:p w14:paraId="33316B2C" w14:textId="2DD3210F" w:rsidR="001C1AFC" w:rsidRDefault="00375DBD" w:rsidP="00A57B9E">
      <w:pPr>
        <w:pStyle w:val="CodeWithinBulletsEndPACKT"/>
      </w:pPr>
      <w:r>
        <w:t xml:space="preserve">    </w:t>
      </w:r>
      <w:r w:rsidR="001C1AFC">
        <w:t>Name</w:t>
      </w:r>
      <w:r>
        <w:t xml:space="preserve">            </w:t>
      </w:r>
      <w:r w:rsidR="001C1AFC">
        <w:t>=</w:t>
      </w:r>
      <w:r>
        <w:t xml:space="preserve"> </w:t>
      </w:r>
      <w:r w:rsidR="001C1AFC">
        <w:t>'WWW2'</w:t>
      </w:r>
    </w:p>
    <w:p w14:paraId="09E9491C" w14:textId="41D89FFC" w:rsidR="001C1AFC" w:rsidRDefault="00375DBD" w:rsidP="00A57B9E">
      <w:pPr>
        <w:pStyle w:val="CodeWithinBulletsEndPACKT"/>
      </w:pPr>
      <w:r>
        <w:t xml:space="preserve">    </w:t>
      </w:r>
      <w:r w:rsidR="001C1AFC">
        <w:t>Site</w:t>
      </w:r>
      <w:r>
        <w:t xml:space="preserve">            </w:t>
      </w:r>
      <w:r w:rsidR="001C1AFC">
        <w:t>=</w:t>
      </w:r>
      <w:r>
        <w:t xml:space="preserve"> </w:t>
      </w:r>
      <w:r w:rsidR="001C1AFC">
        <w:t>'WWW2'</w:t>
      </w:r>
    </w:p>
    <w:p w14:paraId="55A66DA5" w14:textId="57816276" w:rsidR="001C1AFC" w:rsidRDefault="00375DBD" w:rsidP="00A57B9E">
      <w:pPr>
        <w:pStyle w:val="CodeWithinBulletsEndPACKT"/>
      </w:pPr>
      <w:r>
        <w:t xml:space="preserve">    </w:t>
      </w:r>
      <w:proofErr w:type="spellStart"/>
      <w:r w:rsidR="001C1AFC">
        <w:t>ApplicationPool</w:t>
      </w:r>
      <w:proofErr w:type="spellEnd"/>
      <w:r>
        <w:t xml:space="preserve"> </w:t>
      </w:r>
      <w:r w:rsidR="001C1AFC">
        <w:t>=</w:t>
      </w:r>
      <w:r>
        <w:t xml:space="preserve"> </w:t>
      </w:r>
      <w:r w:rsidR="001C1AFC">
        <w:t>'WWW2Pool'</w:t>
      </w:r>
    </w:p>
    <w:p w14:paraId="6CC92ECD" w14:textId="5356E3BB" w:rsidR="001C1AFC" w:rsidRDefault="00375DBD" w:rsidP="00A57B9E">
      <w:pPr>
        <w:pStyle w:val="CodeWithinBulletsEndPACKT"/>
      </w:pPr>
      <w:r>
        <w:t xml:space="preserve">    </w:t>
      </w:r>
      <w:proofErr w:type="spellStart"/>
      <w:r w:rsidR="001C1AFC">
        <w:t>PhysicalPath</w:t>
      </w:r>
      <w:proofErr w:type="spellEnd"/>
      <w:r>
        <w:t xml:space="preserve">    </w:t>
      </w:r>
      <w:r w:rsidR="001C1AFC">
        <w:t>=</w:t>
      </w:r>
      <w:r>
        <w:t xml:space="preserve"> </w:t>
      </w:r>
      <w:r w:rsidR="001C1AFC">
        <w:t>'C:\</w:t>
      </w:r>
      <w:proofErr w:type="spellStart"/>
      <w:r w:rsidR="001C1AFC">
        <w:t>inetpub</w:t>
      </w:r>
      <w:proofErr w:type="spellEnd"/>
      <w:r w:rsidR="001C1AFC">
        <w:t>\WWW2'</w:t>
      </w:r>
    </w:p>
    <w:p w14:paraId="7D1562D5" w14:textId="77777777" w:rsidR="001C1AFC" w:rsidRDefault="001C1AFC" w:rsidP="00A57B9E">
      <w:pPr>
        <w:pStyle w:val="CodeWithinBulletsEndPACKT"/>
      </w:pPr>
      <w:r>
        <w:t>}</w:t>
      </w:r>
    </w:p>
    <w:p w14:paraId="387D8907" w14:textId="7AB8970D" w:rsidR="001C1AFC" w:rsidRDefault="001C1AFC" w:rsidP="00A57B9E">
      <w:pPr>
        <w:pStyle w:val="CodeWithinBulletsEndPACKT"/>
      </w:pPr>
      <w:r>
        <w:lastRenderedPageBreak/>
        <w:t>New-</w:t>
      </w:r>
      <w:proofErr w:type="spellStart"/>
      <w:r>
        <w:t>WebApplication</w:t>
      </w:r>
      <w:proofErr w:type="spellEnd"/>
      <w:r w:rsidR="00375DBD">
        <w:t xml:space="preserve"> </w:t>
      </w:r>
      <w:r>
        <w:t>@WAHT</w:t>
      </w:r>
      <w:r w:rsidR="00375DBD">
        <w:t xml:space="preserve"> </w:t>
      </w:r>
    </w:p>
    <w:p w14:paraId="42FEB0ED" w14:textId="52CFDB4B" w:rsidR="001C1AFC" w:rsidRDefault="001C1AFC" w:rsidP="00B1282E">
      <w:pPr>
        <w:pStyle w:val="NumberedBulletPACKT"/>
      </w:pPr>
      <w:r>
        <w:t>View</w:t>
      </w:r>
      <w:r w:rsidR="00375DBD">
        <w:t xml:space="preserve"> </w:t>
      </w:r>
      <w:r>
        <w:t>the</w:t>
      </w:r>
      <w:r w:rsidR="00375DBD">
        <w:t xml:space="preserve"> </w:t>
      </w:r>
      <w:r>
        <w:t>application</w:t>
      </w:r>
      <w:r w:rsidR="00375DBD">
        <w:t xml:space="preserve"> </w:t>
      </w:r>
      <w:r>
        <w:t>pools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SRV1</w:t>
      </w:r>
      <w:r>
        <w:t>:</w:t>
      </w:r>
    </w:p>
    <w:p w14:paraId="3FD656B4" w14:textId="77777777" w:rsidR="001C1AFC" w:rsidRDefault="001C1AFC" w:rsidP="00A57B9E">
      <w:pPr>
        <w:pStyle w:val="CodeWithinBulletsEndPACKT"/>
      </w:pPr>
      <w:r>
        <w:t>Get-</w:t>
      </w:r>
      <w:proofErr w:type="spellStart"/>
      <w:r>
        <w:t>IISAppPool</w:t>
      </w:r>
      <w:proofErr w:type="spellEnd"/>
    </w:p>
    <w:p w14:paraId="1CC912BB" w14:textId="2774790E" w:rsidR="001C1AFC" w:rsidRDefault="001C1AFC" w:rsidP="00B1282E">
      <w:pPr>
        <w:pStyle w:val="NumberedBulletPACKT"/>
      </w:pPr>
      <w:r>
        <w:t>Set</w:t>
      </w:r>
      <w:r w:rsidR="00375DBD">
        <w:t xml:space="preserve"> </w:t>
      </w:r>
      <w:r>
        <w:t>the</w:t>
      </w:r>
      <w:r w:rsidR="00375DBD">
        <w:t xml:space="preserve"> </w:t>
      </w:r>
      <w:r>
        <w:t>application</w:t>
      </w:r>
      <w:r w:rsidR="00375DBD">
        <w:t xml:space="preserve"> </w:t>
      </w:r>
      <w:r>
        <w:t>pool</w:t>
      </w:r>
      <w:r w:rsidR="00375DBD">
        <w:t xml:space="preserve"> </w:t>
      </w:r>
      <w:r>
        <w:t>restart</w:t>
      </w:r>
      <w:r w:rsidR="00375DBD">
        <w:t xml:space="preserve"> </w:t>
      </w:r>
      <w:r>
        <w:t>time,</w:t>
      </w:r>
      <w:r w:rsidR="00375DBD">
        <w:t xml:space="preserve"> </w:t>
      </w:r>
      <w:r>
        <w:t>as</w:t>
      </w:r>
      <w:r w:rsidR="00375DBD">
        <w:t xml:space="preserve"> </w:t>
      </w:r>
      <w:r>
        <w:t>follows:</w:t>
      </w:r>
    </w:p>
    <w:p w14:paraId="68E05384" w14:textId="6BF56175" w:rsidR="001C1AFC" w:rsidRDefault="001C1AFC" w:rsidP="00A57B9E">
      <w:pPr>
        <w:pStyle w:val="CodeWithinBulletsEndPACKT"/>
      </w:pPr>
      <w:r>
        <w:t>$IPHT1</w:t>
      </w:r>
      <w:r w:rsidR="00375DBD">
        <w:t xml:space="preserve"> </w:t>
      </w:r>
      <w:r>
        <w:t>=</w:t>
      </w:r>
      <w:r w:rsidR="00375DBD">
        <w:t xml:space="preserve"> </w:t>
      </w:r>
      <w:proofErr w:type="gramStart"/>
      <w:r>
        <w:t>@{</w:t>
      </w:r>
      <w:proofErr w:type="gramEnd"/>
    </w:p>
    <w:p w14:paraId="00F0E904" w14:textId="5E0ED059" w:rsidR="001C1AFC" w:rsidRDefault="00375DBD" w:rsidP="00A57B9E">
      <w:pPr>
        <w:pStyle w:val="CodeWithinBulletsEndPACKT"/>
      </w:pPr>
      <w:r>
        <w:t xml:space="preserve">  </w:t>
      </w:r>
      <w:r w:rsidR="001C1AFC">
        <w:t>Path</w:t>
      </w:r>
      <w:r>
        <w:t xml:space="preserve"> </w:t>
      </w:r>
      <w:r w:rsidR="001C1AFC">
        <w:t>=</w:t>
      </w:r>
      <w:r>
        <w:t xml:space="preserve"> </w:t>
      </w:r>
      <w:r w:rsidR="001C1AFC">
        <w:t>'IIS:\</w:t>
      </w:r>
      <w:proofErr w:type="spellStart"/>
      <w:r w:rsidR="001C1AFC">
        <w:t>AppPools</w:t>
      </w:r>
      <w:proofErr w:type="spellEnd"/>
      <w:r w:rsidR="001C1AFC">
        <w:t>\WWW2Pool'</w:t>
      </w:r>
    </w:p>
    <w:p w14:paraId="3527EDCF" w14:textId="19C76FEC" w:rsidR="001C1AFC" w:rsidRDefault="00375DBD" w:rsidP="00A57B9E">
      <w:pPr>
        <w:pStyle w:val="CodeWithinBulletsEndPACKT"/>
      </w:pPr>
      <w:r>
        <w:t xml:space="preserve">  </w:t>
      </w:r>
      <w:r w:rsidR="001C1AFC">
        <w:t>Name</w:t>
      </w:r>
      <w:r>
        <w:t xml:space="preserve"> </w:t>
      </w:r>
      <w:r w:rsidR="001C1AFC">
        <w:t>=</w:t>
      </w:r>
      <w:r>
        <w:t xml:space="preserve"> </w:t>
      </w:r>
      <w:r w:rsidR="001C1AFC">
        <w:t>'</w:t>
      </w:r>
      <w:proofErr w:type="spellStart"/>
      <w:proofErr w:type="gramStart"/>
      <w:r w:rsidR="001C1AFC">
        <w:t>Recycling.periodicRestart.schedule</w:t>
      </w:r>
      <w:proofErr w:type="spellEnd"/>
      <w:proofErr w:type="gramEnd"/>
      <w:r w:rsidR="001C1AFC">
        <w:t>'</w:t>
      </w:r>
    </w:p>
    <w:p w14:paraId="57DAF03F" w14:textId="77777777" w:rsidR="001C1AFC" w:rsidRDefault="001C1AFC" w:rsidP="00A57B9E">
      <w:pPr>
        <w:pStyle w:val="CodeWithinBulletsEndPACKT"/>
      </w:pPr>
      <w:r>
        <w:t>}</w:t>
      </w:r>
    </w:p>
    <w:p w14:paraId="053F8243" w14:textId="41B0C6E3" w:rsidR="001C1AFC" w:rsidRDefault="001C1AFC" w:rsidP="00A57B9E">
      <w:pPr>
        <w:pStyle w:val="CodeWithinBulletsEndPACKT"/>
      </w:pPr>
      <w:r>
        <w:t>Clear-</w:t>
      </w:r>
      <w:proofErr w:type="spellStart"/>
      <w:proofErr w:type="gramStart"/>
      <w:r>
        <w:t>ItemProperty</w:t>
      </w:r>
      <w:proofErr w:type="spellEnd"/>
      <w:r w:rsidR="00375DBD">
        <w:t xml:space="preserve">  </w:t>
      </w:r>
      <w:r>
        <w:t>@</w:t>
      </w:r>
      <w:proofErr w:type="gramEnd"/>
      <w:r>
        <w:t>IPHT1</w:t>
      </w:r>
    </w:p>
    <w:p w14:paraId="7074E634" w14:textId="65F16FB0" w:rsidR="001C1AFC" w:rsidRDefault="001C1AFC" w:rsidP="00A57B9E">
      <w:pPr>
        <w:pStyle w:val="CodeWithinBulletsEndPACKT"/>
      </w:pPr>
      <w:r>
        <w:t>$</w:t>
      </w:r>
      <w:proofErr w:type="spellStart"/>
      <w:r>
        <w:t>RestartAt</w:t>
      </w:r>
      <w:proofErr w:type="spellEnd"/>
      <w:r w:rsidR="00375DBD">
        <w:t xml:space="preserve"> </w:t>
      </w:r>
      <w:r>
        <w:t>=</w:t>
      </w:r>
      <w:r w:rsidR="00375DBD">
        <w:t xml:space="preserve"> </w:t>
      </w:r>
      <w:proofErr w:type="gramStart"/>
      <w:r>
        <w:t>@(</w:t>
      </w:r>
      <w:proofErr w:type="gramEnd"/>
      <w:r>
        <w:t>'07:55',</w:t>
      </w:r>
      <w:r w:rsidR="00375DBD">
        <w:t xml:space="preserve"> </w:t>
      </w:r>
      <w:r>
        <w:t>'19:55')</w:t>
      </w:r>
    </w:p>
    <w:p w14:paraId="4FB05CFD" w14:textId="1715E865" w:rsidR="001C1AFC" w:rsidRDefault="001C1AFC" w:rsidP="00A57B9E">
      <w:pPr>
        <w:pStyle w:val="CodeWithinBulletsEndPACKT"/>
      </w:pPr>
      <w:r>
        <w:t>New-</w:t>
      </w:r>
      <w:proofErr w:type="spellStart"/>
      <w:r>
        <w:t>ItemProperty</w:t>
      </w:r>
      <w:proofErr w:type="spellEnd"/>
      <w:r w:rsidR="00375DBD">
        <w:t xml:space="preserve"> </w:t>
      </w:r>
      <w:r>
        <w:t>@IPHT1</w:t>
      </w:r>
      <w:r w:rsidR="00375DBD">
        <w:t xml:space="preserve"> </w:t>
      </w:r>
      <w:r>
        <w:t>-Value</w:t>
      </w:r>
      <w:r w:rsidR="00375DBD">
        <w:t xml:space="preserve"> </w:t>
      </w:r>
      <w:r>
        <w:t>$</w:t>
      </w:r>
      <w:proofErr w:type="spellStart"/>
      <w:r>
        <w:t>RestartAt</w:t>
      </w:r>
      <w:proofErr w:type="spellEnd"/>
    </w:p>
    <w:p w14:paraId="3BEC38BE" w14:textId="0389FE78" w:rsidR="001C1AFC" w:rsidRDefault="001C1AFC" w:rsidP="00B1282E">
      <w:pPr>
        <w:pStyle w:val="NumberedBulletPACKT"/>
      </w:pPr>
      <w:r>
        <w:t>Set</w:t>
      </w:r>
      <w:r w:rsidR="00375DBD">
        <w:t xml:space="preserve"> </w:t>
      </w:r>
      <w:r>
        <w:t>the</w:t>
      </w:r>
      <w:r w:rsidR="00375DBD">
        <w:t xml:space="preserve"> </w:t>
      </w:r>
      <w:r>
        <w:t>application</w:t>
      </w:r>
      <w:r w:rsidR="00375DBD">
        <w:t xml:space="preserve"> </w:t>
      </w:r>
      <w:r>
        <w:t>pool</w:t>
      </w:r>
      <w:r w:rsidR="00375DBD">
        <w:t xml:space="preserve"> </w:t>
      </w:r>
      <w:r>
        <w:t>maximum</w:t>
      </w:r>
      <w:r w:rsidR="00375DBD">
        <w:t xml:space="preserve"> </w:t>
      </w:r>
      <w:r>
        <w:t>private</w:t>
      </w:r>
      <w:r w:rsidR="00375DBD">
        <w:t xml:space="preserve"> </w:t>
      </w:r>
      <w:r>
        <w:t>memory,</w:t>
      </w:r>
      <w:r w:rsidR="00375DBD">
        <w:t xml:space="preserve"> </w:t>
      </w:r>
      <w:r>
        <w:t>as</w:t>
      </w:r>
      <w:r w:rsidR="00375DBD">
        <w:t xml:space="preserve"> </w:t>
      </w:r>
      <w:r>
        <w:t>follows:</w:t>
      </w:r>
    </w:p>
    <w:p w14:paraId="70499AE6" w14:textId="2C71351A" w:rsidR="001C1AFC" w:rsidRDefault="001C1AFC" w:rsidP="00A57B9E">
      <w:pPr>
        <w:pStyle w:val="CodeWithinBulletsEndPACKT"/>
      </w:pPr>
      <w:r>
        <w:t>$IPHT2</w:t>
      </w:r>
      <w:r w:rsidR="00375DBD">
        <w:t xml:space="preserve"> </w:t>
      </w:r>
      <w:r>
        <w:t>=</w:t>
      </w:r>
      <w:r w:rsidR="00375DBD">
        <w:t xml:space="preserve"> </w:t>
      </w:r>
      <w:proofErr w:type="gramStart"/>
      <w:r>
        <w:t>@{</w:t>
      </w:r>
      <w:proofErr w:type="gramEnd"/>
    </w:p>
    <w:p w14:paraId="52C86D81" w14:textId="6433DC3A" w:rsidR="001C1AFC" w:rsidRDefault="00375DBD" w:rsidP="00A57B9E">
      <w:pPr>
        <w:pStyle w:val="CodeWithinBulletsEndPACKT"/>
      </w:pPr>
      <w:r>
        <w:t xml:space="preserve">  </w:t>
      </w:r>
      <w:r w:rsidR="001C1AFC">
        <w:t>Path</w:t>
      </w:r>
      <w:r>
        <w:t xml:space="preserve"> </w:t>
      </w:r>
      <w:r w:rsidR="001C1AFC">
        <w:t>=</w:t>
      </w:r>
      <w:r>
        <w:t xml:space="preserve"> </w:t>
      </w:r>
      <w:r w:rsidR="001C1AFC">
        <w:t>'IIS:\</w:t>
      </w:r>
      <w:proofErr w:type="spellStart"/>
      <w:r w:rsidR="001C1AFC">
        <w:t>AppPools</w:t>
      </w:r>
      <w:proofErr w:type="spellEnd"/>
      <w:r w:rsidR="001C1AFC">
        <w:t>\WWW2Pool'</w:t>
      </w:r>
    </w:p>
    <w:p w14:paraId="6E1DC2C1" w14:textId="163EA119" w:rsidR="001C1AFC" w:rsidRDefault="00375DBD" w:rsidP="00A57B9E">
      <w:pPr>
        <w:pStyle w:val="CodeWithinBulletsEndPACKT"/>
      </w:pPr>
      <w:r>
        <w:t xml:space="preserve">  </w:t>
      </w:r>
      <w:r w:rsidR="001C1AFC">
        <w:t>Name</w:t>
      </w:r>
      <w:r>
        <w:t xml:space="preserve"> </w:t>
      </w:r>
      <w:r w:rsidR="001C1AFC">
        <w:t>=</w:t>
      </w:r>
      <w:r>
        <w:t xml:space="preserve"> </w:t>
      </w:r>
      <w:r w:rsidR="001C1AFC">
        <w:t>'</w:t>
      </w:r>
      <w:proofErr w:type="spellStart"/>
      <w:proofErr w:type="gramStart"/>
      <w:r w:rsidR="001C1AFC">
        <w:t>Recycling.periodicRestart.privatememory</w:t>
      </w:r>
      <w:proofErr w:type="spellEnd"/>
      <w:proofErr w:type="gramEnd"/>
      <w:r w:rsidR="001C1AFC">
        <w:t>'</w:t>
      </w:r>
    </w:p>
    <w:p w14:paraId="06C55E9A" w14:textId="77777777" w:rsidR="001C1AFC" w:rsidRDefault="001C1AFC" w:rsidP="00A57B9E">
      <w:pPr>
        <w:pStyle w:val="CodeWithinBulletsEndPACKT"/>
      </w:pPr>
      <w:r>
        <w:t>}</w:t>
      </w:r>
    </w:p>
    <w:p w14:paraId="5CCAF06B" w14:textId="32B82224" w:rsidR="001C1AFC" w:rsidRDefault="001C1AFC" w:rsidP="00A57B9E">
      <w:pPr>
        <w:pStyle w:val="CodeWithinBulletsEndPACKT"/>
      </w:pPr>
      <w:r>
        <w:t>Clear-</w:t>
      </w:r>
      <w:proofErr w:type="spellStart"/>
      <w:r>
        <w:t>ItemProperty</w:t>
      </w:r>
      <w:proofErr w:type="spellEnd"/>
      <w:r w:rsidR="00375DBD">
        <w:t xml:space="preserve"> </w:t>
      </w:r>
      <w:r>
        <w:t>@IPHT2</w:t>
      </w:r>
    </w:p>
    <w:p w14:paraId="707614BB" w14:textId="03D26C41" w:rsidR="001C1AFC" w:rsidRDefault="001C1AFC" w:rsidP="00A57B9E">
      <w:pPr>
        <w:pStyle w:val="CodeWithinBulletsEndPACKT"/>
      </w:pPr>
      <w:r>
        <w:t>[int32]</w:t>
      </w:r>
      <w:r w:rsidR="00375DBD">
        <w:t xml:space="preserve"> </w:t>
      </w:r>
      <w:r>
        <w:t>$</w:t>
      </w:r>
      <w:proofErr w:type="spellStart"/>
      <w:r>
        <w:t>PrivMemMax</w:t>
      </w:r>
      <w:proofErr w:type="spellEnd"/>
      <w:r w:rsidR="00375DBD">
        <w:t xml:space="preserve"> </w:t>
      </w:r>
      <w:r>
        <w:t>=</w:t>
      </w:r>
      <w:r w:rsidR="00375DBD">
        <w:t xml:space="preserve"> </w:t>
      </w:r>
      <w:r>
        <w:t>150mb</w:t>
      </w:r>
    </w:p>
    <w:p w14:paraId="7D063E4B" w14:textId="25325F70" w:rsidR="001C1AFC" w:rsidRDefault="001C1AFC" w:rsidP="00A57B9E">
      <w:pPr>
        <w:pStyle w:val="CodeWithinBulletsEndPACKT"/>
      </w:pPr>
      <w:r>
        <w:t>Set-</w:t>
      </w:r>
      <w:proofErr w:type="spellStart"/>
      <w:r>
        <w:t>ItemProperty</w:t>
      </w:r>
      <w:proofErr w:type="spellEnd"/>
      <w:r w:rsidR="00375DBD">
        <w:t xml:space="preserve"> </w:t>
      </w:r>
      <w:r>
        <w:t>-Path</w:t>
      </w:r>
      <w:r w:rsidR="00375DBD">
        <w:t xml:space="preserve"> </w:t>
      </w:r>
      <w:r>
        <w:t>'IIS:\</w:t>
      </w:r>
      <w:proofErr w:type="spellStart"/>
      <w:r>
        <w:t>AppPools</w:t>
      </w:r>
      <w:proofErr w:type="spellEnd"/>
      <w:r>
        <w:t>\WWW2Pool'</w:t>
      </w:r>
      <w:r w:rsidR="00375DBD">
        <w:t xml:space="preserve"> </w:t>
      </w:r>
      <w:r>
        <w:t>`</w:t>
      </w:r>
    </w:p>
    <w:p w14:paraId="7390C6E4" w14:textId="4B29091D" w:rsidR="001C1AFC" w:rsidRDefault="00375DBD" w:rsidP="00A57B9E">
      <w:pPr>
        <w:pStyle w:val="CodeWithinBulletsEndPACKT"/>
      </w:pPr>
      <w:r>
        <w:t xml:space="preserve">                 </w:t>
      </w:r>
      <w:r w:rsidR="001C1AFC">
        <w:t>-Name</w:t>
      </w:r>
      <w:r>
        <w:t xml:space="preserve"> </w:t>
      </w:r>
      <w:proofErr w:type="spellStart"/>
      <w:proofErr w:type="gramStart"/>
      <w:r w:rsidR="001C1AFC">
        <w:t>Recycling.periodicRestart.privateMemory</w:t>
      </w:r>
      <w:proofErr w:type="spellEnd"/>
      <w:proofErr w:type="gramEnd"/>
      <w:r>
        <w:t xml:space="preserve"> </w:t>
      </w:r>
      <w:r w:rsidR="001C1AFC">
        <w:t>`</w:t>
      </w:r>
    </w:p>
    <w:p w14:paraId="142B1E94" w14:textId="3DF8AA2C" w:rsidR="001C1AFC" w:rsidRDefault="00375DBD" w:rsidP="00A57B9E">
      <w:pPr>
        <w:pStyle w:val="CodeWithinBulletsEndPACKT"/>
      </w:pPr>
      <w:r>
        <w:t xml:space="preserve">                 </w:t>
      </w:r>
      <w:r w:rsidR="001C1AFC">
        <w:t>-Value</w:t>
      </w:r>
      <w:r>
        <w:t xml:space="preserve"> </w:t>
      </w:r>
      <w:r w:rsidR="001C1AFC">
        <w:t>$</w:t>
      </w:r>
      <w:proofErr w:type="spellStart"/>
      <w:r w:rsidR="001C1AFC">
        <w:t>PrivMemMax</w:t>
      </w:r>
      <w:proofErr w:type="spellEnd"/>
      <w:r>
        <w:t xml:space="preserve"> </w:t>
      </w:r>
    </w:p>
    <w:p w14:paraId="5540D015" w14:textId="58D83C73" w:rsidR="001C1AFC" w:rsidRDefault="001C1AFC" w:rsidP="00B1282E">
      <w:pPr>
        <w:pStyle w:val="NumberedBulletPACKT"/>
      </w:pPr>
      <w:r>
        <w:t>Set</w:t>
      </w:r>
      <w:r w:rsidR="00375DBD">
        <w:t xml:space="preserve"> </w:t>
      </w:r>
      <w:r>
        <w:t>the</w:t>
      </w:r>
      <w:r w:rsidR="00375DBD">
        <w:t xml:space="preserve"> </w:t>
      </w:r>
      <w:r>
        <w:t>maximum</w:t>
      </w:r>
      <w:r w:rsidR="00375DBD">
        <w:t xml:space="preserve"> </w:t>
      </w:r>
      <w:r>
        <w:t>number</w:t>
      </w:r>
      <w:r w:rsidR="00375DBD">
        <w:t xml:space="preserve"> </w:t>
      </w:r>
      <w:r>
        <w:t>of</w:t>
      </w:r>
      <w:r w:rsidR="00375DBD">
        <w:t xml:space="preserve"> </w:t>
      </w:r>
      <w:r>
        <w:t>requests</w:t>
      </w:r>
      <w:r w:rsidR="00375DBD">
        <w:t xml:space="preserve"> </w:t>
      </w:r>
      <w:r>
        <w:t>before</w:t>
      </w:r>
      <w:r w:rsidR="00375DBD">
        <w:t xml:space="preserve"> </w:t>
      </w:r>
      <w:r>
        <w:t>a</w:t>
      </w:r>
      <w:r w:rsidR="00375DBD">
        <w:t xml:space="preserve"> </w:t>
      </w:r>
      <w:r>
        <w:t>recycle</w:t>
      </w:r>
      <w:r w:rsidR="00375DBD">
        <w:t xml:space="preserve"> </w:t>
      </w:r>
      <w:r>
        <w:t>and</w:t>
      </w:r>
      <w:r w:rsidR="00375DBD">
        <w:t xml:space="preserve"> </w:t>
      </w:r>
      <w:r>
        <w:t>view,</w:t>
      </w:r>
      <w:r w:rsidR="00375DBD">
        <w:t xml:space="preserve"> </w:t>
      </w:r>
      <w:r>
        <w:t>as</w:t>
      </w:r>
      <w:r w:rsidR="00375DBD">
        <w:t xml:space="preserve"> </w:t>
      </w:r>
      <w:r>
        <w:t>follows:</w:t>
      </w:r>
    </w:p>
    <w:p w14:paraId="327B97F0" w14:textId="2726B418" w:rsidR="001C1AFC" w:rsidRDefault="001C1AFC" w:rsidP="00A57B9E">
      <w:pPr>
        <w:pStyle w:val="CodeWithinBulletsEndPACKT"/>
      </w:pPr>
      <w:r>
        <w:t>$IPHT3</w:t>
      </w:r>
      <w:r w:rsidR="00375DBD">
        <w:t xml:space="preserve"> </w:t>
      </w:r>
      <w:r>
        <w:t>=</w:t>
      </w:r>
      <w:r w:rsidR="00375DBD">
        <w:t xml:space="preserve"> </w:t>
      </w:r>
      <w:proofErr w:type="gramStart"/>
      <w:r>
        <w:t>@{</w:t>
      </w:r>
      <w:proofErr w:type="gramEnd"/>
    </w:p>
    <w:p w14:paraId="4A8091A7" w14:textId="06B74332" w:rsidR="001C1AFC" w:rsidRDefault="00375DBD" w:rsidP="00A57B9E">
      <w:pPr>
        <w:pStyle w:val="CodeWithinBulletsEndPACKT"/>
      </w:pPr>
      <w:r>
        <w:t xml:space="preserve">  </w:t>
      </w:r>
      <w:r w:rsidR="001C1AFC">
        <w:t>Path</w:t>
      </w:r>
      <w:r>
        <w:t xml:space="preserve"> </w:t>
      </w:r>
      <w:r w:rsidR="001C1AFC">
        <w:t>=</w:t>
      </w:r>
      <w:r>
        <w:t xml:space="preserve"> </w:t>
      </w:r>
      <w:r w:rsidR="001C1AFC">
        <w:t>'IIS:\</w:t>
      </w:r>
      <w:proofErr w:type="spellStart"/>
      <w:r w:rsidR="001C1AFC">
        <w:t>AppPools</w:t>
      </w:r>
      <w:proofErr w:type="spellEnd"/>
      <w:r w:rsidR="001C1AFC">
        <w:t>\WWW2Pool'</w:t>
      </w:r>
    </w:p>
    <w:p w14:paraId="416087BD" w14:textId="27988A8C" w:rsidR="001C1AFC" w:rsidRDefault="00375DBD" w:rsidP="00A57B9E">
      <w:pPr>
        <w:pStyle w:val="CodeWithinBulletsEndPACKT"/>
      </w:pPr>
      <w:r>
        <w:t xml:space="preserve">  </w:t>
      </w:r>
      <w:r w:rsidR="001C1AFC">
        <w:t>Name</w:t>
      </w:r>
      <w:r>
        <w:t xml:space="preserve"> </w:t>
      </w:r>
      <w:r w:rsidR="001C1AFC">
        <w:t>=</w:t>
      </w:r>
      <w:r>
        <w:t xml:space="preserve"> </w:t>
      </w:r>
      <w:r w:rsidR="001C1AFC">
        <w:t>'</w:t>
      </w:r>
      <w:proofErr w:type="spellStart"/>
      <w:proofErr w:type="gramStart"/>
      <w:r w:rsidR="001C1AFC">
        <w:t>Recycling.periodicRestart.requests</w:t>
      </w:r>
      <w:proofErr w:type="spellEnd"/>
      <w:proofErr w:type="gramEnd"/>
      <w:r w:rsidR="001C1AFC">
        <w:t>'</w:t>
      </w:r>
    </w:p>
    <w:p w14:paraId="2F442FDC" w14:textId="77777777" w:rsidR="001C1AFC" w:rsidRDefault="001C1AFC" w:rsidP="00A57B9E">
      <w:pPr>
        <w:pStyle w:val="CodeWithinBulletsEndPACKT"/>
      </w:pPr>
      <w:r>
        <w:t>}</w:t>
      </w:r>
    </w:p>
    <w:p w14:paraId="65ECC85C" w14:textId="269B822F" w:rsidR="001C1AFC" w:rsidRDefault="001C1AFC" w:rsidP="00A57B9E">
      <w:pPr>
        <w:pStyle w:val="CodeWithinBulletsEndPACKT"/>
      </w:pPr>
      <w:r>
        <w:t>Clear-</w:t>
      </w:r>
      <w:proofErr w:type="spellStart"/>
      <w:r>
        <w:t>ItemProperty</w:t>
      </w:r>
      <w:proofErr w:type="spellEnd"/>
      <w:r w:rsidR="00375DBD">
        <w:t xml:space="preserve"> </w:t>
      </w:r>
      <w:r>
        <w:t>@IPHT3</w:t>
      </w:r>
    </w:p>
    <w:p w14:paraId="47CF6F87" w14:textId="38BDC4D3" w:rsidR="001C1AFC" w:rsidRDefault="001C1AFC" w:rsidP="00A57B9E">
      <w:pPr>
        <w:pStyle w:val="CodeWithinBulletsEndPACKT"/>
      </w:pPr>
      <w:r>
        <w:t>[int32]</w:t>
      </w:r>
      <w:r w:rsidR="00375DBD">
        <w:t xml:space="preserve"> </w:t>
      </w:r>
      <w:r>
        <w:t>$</w:t>
      </w:r>
      <w:proofErr w:type="spellStart"/>
      <w:r>
        <w:t>MaxRequests</w:t>
      </w:r>
      <w:proofErr w:type="spellEnd"/>
      <w:r w:rsidR="00375DBD">
        <w:t xml:space="preserve"> </w:t>
      </w:r>
      <w:r>
        <w:t>=</w:t>
      </w:r>
      <w:r w:rsidR="00375DBD">
        <w:t xml:space="preserve"> </w:t>
      </w:r>
      <w:r>
        <w:t>104242</w:t>
      </w:r>
    </w:p>
    <w:p w14:paraId="7BF65C6A" w14:textId="55922593" w:rsidR="001C1AFC" w:rsidRDefault="001C1AFC" w:rsidP="00A57B9E">
      <w:pPr>
        <w:pStyle w:val="CodeWithinBulletsEndPACKT"/>
      </w:pPr>
      <w:r>
        <w:t>Set-</w:t>
      </w:r>
      <w:proofErr w:type="spellStart"/>
      <w:r>
        <w:t>ItemProperty</w:t>
      </w:r>
      <w:proofErr w:type="spellEnd"/>
      <w:r w:rsidR="00375DBD">
        <w:t xml:space="preserve"> </w:t>
      </w:r>
      <w:r>
        <w:t>@IPHT3</w:t>
      </w:r>
      <w:r w:rsidR="00375DBD">
        <w:t xml:space="preserve"> </w:t>
      </w:r>
      <w:r>
        <w:t>-Value</w:t>
      </w:r>
      <w:r w:rsidR="00375DBD">
        <w:t xml:space="preserve"> </w:t>
      </w:r>
      <w:r>
        <w:t>$</w:t>
      </w:r>
      <w:proofErr w:type="spellStart"/>
      <w:r>
        <w:t>MaxRequests</w:t>
      </w:r>
      <w:proofErr w:type="spellEnd"/>
    </w:p>
    <w:p w14:paraId="35444E90" w14:textId="557CB795" w:rsidR="001C1AFC" w:rsidRDefault="001C1AFC" w:rsidP="00A57B9E">
      <w:pPr>
        <w:pStyle w:val="CodeWithinBulletsEndPACKT"/>
      </w:pPr>
      <w:r>
        <w:t>Get-</w:t>
      </w:r>
      <w:proofErr w:type="spellStart"/>
      <w:r>
        <w:t>ItemProperty</w:t>
      </w:r>
      <w:proofErr w:type="spellEnd"/>
      <w:r w:rsidR="00375DBD">
        <w:t xml:space="preserve"> </w:t>
      </w:r>
      <w:r>
        <w:t>@IPHT3</w:t>
      </w:r>
    </w:p>
    <w:p w14:paraId="1886AE20" w14:textId="2C228EAC" w:rsidR="001C1AFC" w:rsidRDefault="001C1AFC" w:rsidP="00B1282E">
      <w:pPr>
        <w:pStyle w:val="NumberedBulletPACKT"/>
      </w:pPr>
      <w:r>
        <w:t>Recycle</w:t>
      </w:r>
      <w:r w:rsidR="00375DBD">
        <w:t xml:space="preserve"> </w:t>
      </w:r>
      <w:r>
        <w:t>the</w:t>
      </w:r>
      <w:r w:rsidR="00375DBD">
        <w:t xml:space="preserve"> </w:t>
      </w:r>
      <w:r>
        <w:t>application</w:t>
      </w:r>
      <w:r w:rsidR="00375DBD">
        <w:t xml:space="preserve"> </w:t>
      </w:r>
      <w:r>
        <w:t>pool</w:t>
      </w:r>
      <w:r w:rsidR="00375DBD">
        <w:t xml:space="preserve"> </w:t>
      </w:r>
      <w:r>
        <w:t>immediately:</w:t>
      </w:r>
    </w:p>
    <w:p w14:paraId="01D2C3DE" w14:textId="5A85CAE7" w:rsidR="001C1AFC" w:rsidRDefault="001C1AFC" w:rsidP="00A57B9E">
      <w:pPr>
        <w:pStyle w:val="CodeWithinBulletsEndPACKT"/>
      </w:pPr>
      <w:r>
        <w:t>$Pool</w:t>
      </w:r>
      <w:r w:rsidR="00375DBD">
        <w:t xml:space="preserve"> </w:t>
      </w:r>
      <w:r>
        <w:t>=</w:t>
      </w:r>
      <w:r w:rsidR="00375DBD">
        <w:t xml:space="preserve"> </w:t>
      </w:r>
      <w:r>
        <w:t>Get-</w:t>
      </w:r>
      <w:proofErr w:type="spellStart"/>
      <w:r>
        <w:t>IISAppPool</w:t>
      </w:r>
      <w:proofErr w:type="spellEnd"/>
      <w:r w:rsidR="00375DBD">
        <w:t xml:space="preserve"> </w:t>
      </w:r>
      <w:r>
        <w:t>-Name</w:t>
      </w:r>
      <w:r w:rsidR="00375DBD">
        <w:t xml:space="preserve"> </w:t>
      </w:r>
      <w:r>
        <w:t>WWW2Pool</w:t>
      </w:r>
    </w:p>
    <w:p w14:paraId="0DB0BEA5" w14:textId="164858C3" w:rsidR="001C1AFC" w:rsidRDefault="001C1AFC" w:rsidP="00A57B9E">
      <w:pPr>
        <w:pStyle w:val="CodeWithinBulletsEndPACKT"/>
      </w:pPr>
      <w:r>
        <w:t>$</w:t>
      </w:r>
      <w:proofErr w:type="spellStart"/>
      <w:r>
        <w:t>Pool.Recycle</w:t>
      </w:r>
      <w:proofErr w:type="spellEnd"/>
      <w:r>
        <w:t>()</w:t>
      </w:r>
      <w:r w:rsidR="00375DBD">
        <w:t xml:space="preserve"> </w:t>
      </w:r>
    </w:p>
    <w:p w14:paraId="508E6CC0" w14:textId="6282AE32" w:rsidR="001C1AFC" w:rsidRPr="00A57B9E" w:rsidRDefault="001C1AFC" w:rsidP="00A57B9E">
      <w:pPr>
        <w:pStyle w:val="Heading2"/>
      </w:pPr>
      <w:r w:rsidRPr="00A57B9E">
        <w:t>How</w:t>
      </w:r>
      <w:r w:rsidR="00375DBD">
        <w:t xml:space="preserve"> </w:t>
      </w:r>
      <w:r w:rsidRPr="00A57B9E">
        <w:t>it</w:t>
      </w:r>
      <w:r w:rsidR="00375DBD">
        <w:t xml:space="preserve"> </w:t>
      </w:r>
      <w:r w:rsidRPr="00A57B9E">
        <w:t>works…</w:t>
      </w:r>
    </w:p>
    <w:p w14:paraId="02EEE40F" w14:textId="361B8C33" w:rsidR="001C1AFC" w:rsidRDefault="001C1AFC" w:rsidP="00B1282E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1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import</w:t>
      </w:r>
      <w:r w:rsidR="00375DBD">
        <w:t xml:space="preserve"> </w:t>
      </w:r>
      <w:r>
        <w:t>the</w:t>
      </w:r>
      <w:r w:rsidR="00375DBD">
        <w:t xml:space="preserve"> </w:t>
      </w:r>
      <w:proofErr w:type="spellStart"/>
      <w:r w:rsidRPr="00A57B9E">
        <w:rPr>
          <w:rStyle w:val="CodeInTextPACKT"/>
        </w:rPr>
        <w:t>WebAdministration</w:t>
      </w:r>
      <w:proofErr w:type="spellEnd"/>
      <w:r w:rsidR="00375DBD">
        <w:t xml:space="preserve"> </w:t>
      </w:r>
      <w:r>
        <w:t>module</w:t>
      </w:r>
      <w:r w:rsidR="00375DBD">
        <w:t xml:space="preserve"> </w:t>
      </w:r>
      <w:r>
        <w:t>explicitly.</w:t>
      </w:r>
      <w:r w:rsidR="00375DBD">
        <w:t xml:space="preserve"> </w:t>
      </w:r>
      <w:r>
        <w:t>This</w:t>
      </w:r>
      <w:r w:rsidR="00375DBD">
        <w:t xml:space="preserve"> </w:t>
      </w:r>
      <w:r>
        <w:t>loads</w:t>
      </w:r>
      <w:r w:rsidR="00375DBD">
        <w:t xml:space="preserve"> </w:t>
      </w:r>
      <w:r>
        <w:t>the</w:t>
      </w:r>
      <w:r w:rsidR="00375DBD">
        <w:t xml:space="preserve"> </w:t>
      </w:r>
      <w:r>
        <w:t>IIS</w:t>
      </w:r>
      <w:r w:rsidR="00375DBD">
        <w:t xml:space="preserve"> </w:t>
      </w:r>
      <w:r>
        <w:t>provider,</w:t>
      </w:r>
      <w:r w:rsidR="00375DBD">
        <w:t xml:space="preserve"> </w:t>
      </w:r>
      <w:r>
        <w:t>creates</w:t>
      </w:r>
      <w:r w:rsidR="00375DBD">
        <w:t xml:space="preserve"> </w:t>
      </w:r>
      <w:r>
        <w:t>an</w:t>
      </w:r>
      <w:r w:rsidR="00375DBD">
        <w:t xml:space="preserve"> </w:t>
      </w:r>
      <w:r w:rsidRPr="00A57B9E">
        <w:rPr>
          <w:rStyle w:val="CodeInTextPACKT"/>
        </w:rPr>
        <w:t>IIS</w:t>
      </w:r>
      <w:r>
        <w:t>:</w:t>
      </w:r>
      <w:r w:rsidR="00375DBD">
        <w:t xml:space="preserve"> </w:t>
      </w:r>
      <w:proofErr w:type="spellStart"/>
      <w:r>
        <w:t>PSDrive</w:t>
      </w:r>
      <w:proofErr w:type="spellEnd"/>
      <w:r w:rsidR="00375DBD">
        <w:t xml:space="preserve"> </w:t>
      </w:r>
      <w:r>
        <w:t>on</w:t>
      </w:r>
      <w:r w:rsidR="00375DBD">
        <w:t xml:space="preserve"> </w:t>
      </w:r>
      <w:r>
        <w:t>your</w:t>
      </w:r>
      <w:r w:rsidR="00375DBD">
        <w:t xml:space="preserve"> </w:t>
      </w:r>
      <w:r>
        <w:t>system,</w:t>
      </w:r>
      <w:r w:rsidR="00375DBD">
        <w:t xml:space="preserve"> </w:t>
      </w:r>
      <w:r>
        <w:t>and</w:t>
      </w:r>
      <w:r w:rsidR="00375DBD">
        <w:t xml:space="preserve"> </w:t>
      </w:r>
      <w:r>
        <w:t>produces</w:t>
      </w:r>
      <w:r w:rsidR="00375DBD">
        <w:t xml:space="preserve"> </w:t>
      </w:r>
      <w:r>
        <w:t>no</w:t>
      </w:r>
      <w:r w:rsidR="00375DBD">
        <w:t xml:space="preserve"> </w:t>
      </w:r>
      <w:r>
        <w:t>output.</w:t>
      </w:r>
    </w:p>
    <w:p w14:paraId="21AFD2EA" w14:textId="4F2D461F" w:rsidR="001C1AFC" w:rsidRDefault="001C1AFC" w:rsidP="00B1282E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2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create</w:t>
      </w:r>
      <w:r w:rsidR="00375DBD">
        <w:t xml:space="preserve"> </w:t>
      </w:r>
      <w:r>
        <w:t>a</w:t>
      </w:r>
      <w:r w:rsidR="00375DBD">
        <w:t xml:space="preserve"> </w:t>
      </w:r>
      <w:r>
        <w:t>new</w:t>
      </w:r>
      <w:r w:rsidR="00375DBD">
        <w:t xml:space="preserve"> </w:t>
      </w:r>
      <w:r>
        <w:t>application</w:t>
      </w:r>
      <w:r w:rsidR="00375DBD">
        <w:t xml:space="preserve"> </w:t>
      </w:r>
      <w:r>
        <w:t>pool</w:t>
      </w:r>
      <w:r w:rsidR="00375DBD">
        <w:t xml:space="preserve"> </w:t>
      </w:r>
      <w:r>
        <w:t>(</w:t>
      </w:r>
      <w:r w:rsidRPr="00A57B9E">
        <w:rPr>
          <w:rStyle w:val="CodeInTextPACKT"/>
        </w:rPr>
        <w:t>WWW2Pool</w:t>
      </w:r>
      <w:r>
        <w:t>).</w:t>
      </w:r>
      <w:r w:rsidR="00375DBD">
        <w:t xml:space="preserve"> </w:t>
      </w:r>
      <w:r>
        <w:t>This</w:t>
      </w:r>
      <w:r w:rsidR="00375DBD">
        <w:t xml:space="preserve"> </w:t>
      </w:r>
      <w:r>
        <w:t>application</w:t>
      </w:r>
      <w:r w:rsidR="00375DBD">
        <w:t xml:space="preserve"> </w:t>
      </w:r>
      <w:r>
        <w:t>pool</w:t>
      </w:r>
      <w:r w:rsidR="00375DBD">
        <w:t xml:space="preserve"> </w:t>
      </w:r>
      <w:r>
        <w:t>points</w:t>
      </w:r>
      <w:r w:rsidR="00375DBD">
        <w:t xml:space="preserve"> </w:t>
      </w:r>
      <w:r>
        <w:t>to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WWW2</w:t>
      </w:r>
      <w:r w:rsidR="00375DBD">
        <w:t xml:space="preserve"> </w:t>
      </w:r>
      <w:r>
        <w:t>site</w:t>
      </w:r>
      <w:r w:rsidR="00375DBD">
        <w:t xml:space="preserve"> </w:t>
      </w:r>
      <w:r>
        <w:t>that</w:t>
      </w:r>
      <w:r w:rsidR="00375DBD">
        <w:t xml:space="preserve"> </w:t>
      </w:r>
      <w:r>
        <w:t>you</w:t>
      </w:r>
      <w:r w:rsidR="00375DBD">
        <w:t xml:space="preserve"> </w:t>
      </w:r>
      <w:r>
        <w:t>created</w:t>
      </w:r>
      <w:r w:rsidR="00375DBD">
        <w:t xml:space="preserve"> </w:t>
      </w:r>
      <w:r>
        <w:t>earlier.</w:t>
      </w:r>
      <w:r w:rsidR="00375DBD">
        <w:t xml:space="preserve"> </w:t>
      </w:r>
      <w:r>
        <w:t>While</w:t>
      </w:r>
      <w:r w:rsidR="00375DBD">
        <w:t xml:space="preserve"> </w:t>
      </w:r>
      <w:r>
        <w:t>that</w:t>
      </w:r>
      <w:r w:rsidR="00375DBD">
        <w:t xml:space="preserve"> </w:t>
      </w:r>
      <w:r>
        <w:t>site</w:t>
      </w:r>
      <w:r w:rsidR="00375DBD">
        <w:t xml:space="preserve"> </w:t>
      </w:r>
      <w:r>
        <w:t>is</w:t>
      </w:r>
      <w:r w:rsidR="00375DBD">
        <w:t xml:space="preserve"> </w:t>
      </w:r>
      <w:r>
        <w:t>currently</w:t>
      </w:r>
      <w:r w:rsidR="00375DBD">
        <w:t xml:space="preserve"> </w:t>
      </w:r>
      <w:r>
        <w:t>just</w:t>
      </w:r>
      <w:r w:rsidR="00375DBD">
        <w:t xml:space="preserve"> </w:t>
      </w:r>
      <w:r>
        <w:t>a</w:t>
      </w:r>
      <w:r w:rsidR="00375DBD">
        <w:t xml:space="preserve"> </w:t>
      </w:r>
      <w:r>
        <w:t>single</w:t>
      </w:r>
      <w:r w:rsidR="00375DBD">
        <w:t xml:space="preserve"> </w:t>
      </w:r>
      <w:r>
        <w:t>page,</w:t>
      </w:r>
      <w:r w:rsidR="00375DBD">
        <w:t xml:space="preserve"> </w:t>
      </w:r>
      <w:r>
        <w:t>you</w:t>
      </w:r>
      <w:r w:rsidR="00375DBD">
        <w:t xml:space="preserve"> </w:t>
      </w:r>
      <w:r>
        <w:t>could</w:t>
      </w:r>
      <w:r w:rsidR="00375DBD">
        <w:t xml:space="preserve"> </w:t>
      </w:r>
      <w:r>
        <w:t>extend</w:t>
      </w:r>
      <w:r w:rsidR="00375DBD">
        <w:t xml:space="preserve"> </w:t>
      </w:r>
      <w:r>
        <w:t>it,</w:t>
      </w:r>
      <w:r w:rsidR="00375DBD">
        <w:t xml:space="preserve"> </w:t>
      </w:r>
      <w:r>
        <w:t>in</w:t>
      </w:r>
      <w:r w:rsidR="00375DBD">
        <w:t xml:space="preserve"> </w:t>
      </w:r>
      <w:r>
        <w:t>which</w:t>
      </w:r>
      <w:r w:rsidR="00375DBD">
        <w:t xml:space="preserve"> </w:t>
      </w:r>
      <w:r>
        <w:t>case</w:t>
      </w:r>
      <w:r w:rsidR="00375DBD">
        <w:t xml:space="preserve"> </w:t>
      </w:r>
      <w:r>
        <w:t>the</w:t>
      </w:r>
      <w:r w:rsidR="00375DBD">
        <w:t xml:space="preserve"> </w:t>
      </w:r>
      <w:r>
        <w:t>application</w:t>
      </w:r>
      <w:r w:rsidR="00375DBD">
        <w:t xml:space="preserve"> </w:t>
      </w:r>
      <w:r>
        <w:t>would</w:t>
      </w:r>
      <w:r w:rsidR="00375DBD">
        <w:t xml:space="preserve"> </w:t>
      </w:r>
      <w:r>
        <w:t>encompass</w:t>
      </w:r>
      <w:r w:rsidR="00375DBD">
        <w:t xml:space="preserve"> </w:t>
      </w:r>
      <w:r>
        <w:t>all</w:t>
      </w:r>
      <w:r w:rsidR="00375DBD">
        <w:t xml:space="preserve"> </w:t>
      </w:r>
      <w:r>
        <w:t>pages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>
        <w:t>folder.</w:t>
      </w:r>
      <w:r w:rsidR="00375DBD">
        <w:t xml:space="preserve"> </w:t>
      </w:r>
      <w:r>
        <w:t>This</w:t>
      </w:r>
      <w:r w:rsidR="00375DBD">
        <w:t xml:space="preserve"> </w:t>
      </w:r>
      <w:r>
        <w:t>step</w:t>
      </w:r>
      <w:r w:rsidR="00375DBD">
        <w:t xml:space="preserve"> </w:t>
      </w:r>
      <w:r>
        <w:t>has</w:t>
      </w:r>
      <w:r w:rsidR="00375DBD">
        <w:t xml:space="preserve"> </w:t>
      </w:r>
      <w:r>
        <w:t>output</w:t>
      </w:r>
      <w:r w:rsidR="00375DBD">
        <w:t xml:space="preserve"> </w:t>
      </w:r>
      <w:r>
        <w:t>that</w:t>
      </w:r>
      <w:r w:rsidR="00375DBD">
        <w:t xml:space="preserve"> </w:t>
      </w:r>
      <w:r>
        <w:t>looks</w:t>
      </w:r>
      <w:r w:rsidR="00375DBD">
        <w:t xml:space="preserve"> </w:t>
      </w:r>
      <w:r>
        <w:t>like</w:t>
      </w:r>
      <w:r w:rsidR="00375DBD">
        <w:t xml:space="preserve"> </w:t>
      </w:r>
      <w:r>
        <w:t>this:</w:t>
      </w:r>
    </w:p>
    <w:p w14:paraId="713B2F14" w14:textId="398F4D82" w:rsidR="001C1AFC" w:rsidRDefault="001C1AFC" w:rsidP="00B1282E">
      <w:pPr>
        <w:pStyle w:val="FigurePACKT"/>
      </w:pPr>
      <w:r>
        <w:rPr>
          <w:noProof/>
        </w:rPr>
        <w:lastRenderedPageBreak/>
        <w:drawing>
          <wp:inline distT="0" distB="0" distL="0" distR="0" wp14:anchorId="746C4A05" wp14:editId="55D72410">
            <wp:extent cx="3962400" cy="1117600"/>
            <wp:effectExtent l="0" t="0" r="0" b="6350"/>
            <wp:docPr id="50" name="Picture 50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9FB78" w14:textId="6417A34E" w:rsidR="001C1AFC" w:rsidRDefault="001C1AFC" w:rsidP="00B1282E">
      <w:pPr>
        <w:pStyle w:val="NormalPACKT"/>
      </w:pPr>
      <w:r>
        <w:t>Once</w:t>
      </w:r>
      <w:r w:rsidR="00375DBD">
        <w:t xml:space="preserve"> </w:t>
      </w:r>
      <w:r>
        <w:t>you</w:t>
      </w:r>
      <w:r w:rsidR="00375DBD">
        <w:t xml:space="preserve"> </w:t>
      </w:r>
      <w:r>
        <w:t>have</w:t>
      </w:r>
      <w:r w:rsidR="00375DBD">
        <w:t xml:space="preserve"> </w:t>
      </w:r>
      <w:r>
        <w:t>created</w:t>
      </w:r>
      <w:r w:rsidR="00375DBD">
        <w:t xml:space="preserve"> </w:t>
      </w:r>
      <w:r>
        <w:t>the</w:t>
      </w:r>
      <w:r w:rsidR="00375DBD">
        <w:t xml:space="preserve"> </w:t>
      </w:r>
      <w:r>
        <w:t>application</w:t>
      </w:r>
      <w:r w:rsidR="00375DBD">
        <w:t xml:space="preserve"> </w:t>
      </w:r>
      <w:r>
        <w:t>pool,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create</w:t>
      </w:r>
      <w:r w:rsidR="00375DBD">
        <w:t xml:space="preserve"> </w:t>
      </w:r>
      <w:r>
        <w:t>a</w:t>
      </w:r>
      <w:r w:rsidR="00375DBD">
        <w:t xml:space="preserve"> </w:t>
      </w:r>
      <w:r>
        <w:t>new</w:t>
      </w:r>
      <w:r w:rsidR="00375DBD">
        <w:t xml:space="preserve"> </w:t>
      </w:r>
      <w:r>
        <w:t>web</w:t>
      </w:r>
      <w:r w:rsidR="00375DBD">
        <w:t xml:space="preserve"> </w:t>
      </w:r>
      <w:r>
        <w:t>application</w:t>
      </w:r>
      <w:r w:rsidR="00375DBD">
        <w:t xml:space="preserve"> </w:t>
      </w:r>
      <w:r>
        <w:t>to</w:t>
      </w:r>
      <w:r w:rsidR="00375DBD">
        <w:t xml:space="preserve"> </w:t>
      </w:r>
      <w:r>
        <w:t>host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WWW2</w:t>
      </w:r>
      <w:r w:rsidR="00375DBD">
        <w:t xml:space="preserve"> </w:t>
      </w:r>
      <w:r>
        <w:t>site</w:t>
      </w:r>
      <w:r w:rsidR="00375DBD">
        <w:t xml:space="preserve"> </w:t>
      </w:r>
      <w:r>
        <w:t>created</w:t>
      </w:r>
      <w:r w:rsidR="00375DBD">
        <w:t xml:space="preserve"> </w:t>
      </w:r>
      <w:r>
        <w:t>earlier.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3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create</w:t>
      </w:r>
      <w:r w:rsidR="00375DBD">
        <w:t xml:space="preserve"> </w:t>
      </w:r>
      <w:r>
        <w:t>an</w:t>
      </w:r>
      <w:r w:rsidR="00375DBD">
        <w:t xml:space="preserve"> </w:t>
      </w:r>
      <w:r>
        <w:t>application</w:t>
      </w:r>
      <w:r w:rsidR="00375DBD">
        <w:t xml:space="preserve"> </w:t>
      </w:r>
      <w:r>
        <w:t>within</w:t>
      </w:r>
      <w:r w:rsidR="00375DBD">
        <w:t xml:space="preserve"> </w:t>
      </w:r>
      <w:r>
        <w:t>the</w:t>
      </w:r>
      <w:r w:rsidR="00375DBD">
        <w:t xml:space="preserve"> </w:t>
      </w:r>
      <w:r>
        <w:t>just</w:t>
      </w:r>
      <w:r w:rsidR="00375DBD">
        <w:t xml:space="preserve"> </w:t>
      </w:r>
      <w:r>
        <w:t>created</w:t>
      </w:r>
      <w:r w:rsidR="00375DBD">
        <w:t xml:space="preserve"> </w:t>
      </w:r>
      <w:r>
        <w:t>application</w:t>
      </w:r>
      <w:r w:rsidR="00375DBD">
        <w:t xml:space="preserve"> </w:t>
      </w:r>
      <w:r>
        <w:t>pool.</w:t>
      </w:r>
      <w:r w:rsidR="00375DBD">
        <w:t xml:space="preserve"> </w:t>
      </w:r>
      <w:r>
        <w:t>The</w:t>
      </w:r>
      <w:r w:rsidR="00375DBD">
        <w:t xml:space="preserve"> </w:t>
      </w:r>
      <w:r>
        <w:t>output</w:t>
      </w:r>
      <w:r w:rsidR="00375DBD">
        <w:t xml:space="preserve"> </w:t>
      </w:r>
      <w:r>
        <w:t>looks</w:t>
      </w:r>
      <w:r w:rsidR="00375DBD">
        <w:t xml:space="preserve"> </w:t>
      </w:r>
      <w:r>
        <w:t>like</w:t>
      </w:r>
      <w:r w:rsidR="00375DBD">
        <w:t xml:space="preserve"> </w:t>
      </w:r>
      <w:r>
        <w:t>this:</w:t>
      </w:r>
    </w:p>
    <w:p w14:paraId="7680DEF7" w14:textId="28586EA3" w:rsidR="001C1AFC" w:rsidRDefault="001C1AFC" w:rsidP="00B1282E">
      <w:pPr>
        <w:pStyle w:val="FigurePACKT"/>
      </w:pPr>
      <w:r>
        <w:rPr>
          <w:noProof/>
        </w:rPr>
        <w:drawing>
          <wp:inline distT="0" distB="0" distL="0" distR="0" wp14:anchorId="7960A2C4" wp14:editId="332EE01C">
            <wp:extent cx="5092700" cy="2032000"/>
            <wp:effectExtent l="0" t="0" r="0" b="6350"/>
            <wp:docPr id="49" name="Picture 49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6A8A9" w14:textId="282DBEA5" w:rsidR="001C1AFC" w:rsidRDefault="001C1AFC" w:rsidP="00B1282E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4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review</w:t>
      </w:r>
      <w:r w:rsidR="00375DBD">
        <w:t xml:space="preserve"> </w:t>
      </w:r>
      <w:r>
        <w:t>the</w:t>
      </w:r>
      <w:r w:rsidR="00375DBD">
        <w:t xml:space="preserve"> </w:t>
      </w:r>
      <w:r>
        <w:t>existing</w:t>
      </w:r>
      <w:r w:rsidR="00375DBD">
        <w:t xml:space="preserve"> </w:t>
      </w:r>
      <w:r>
        <w:t>web</w:t>
      </w:r>
      <w:r w:rsidR="00375DBD">
        <w:t xml:space="preserve"> </w:t>
      </w:r>
      <w:r>
        <w:t>application</w:t>
      </w:r>
      <w:r w:rsidR="00375DBD">
        <w:t xml:space="preserve"> </w:t>
      </w:r>
      <w:r>
        <w:t>pools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SRV1</w:t>
      </w:r>
      <w:r w:rsidR="00375DBD">
        <w:t xml:space="preserve"> </w:t>
      </w:r>
      <w:r>
        <w:t>(including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WWW2Pool</w:t>
      </w:r>
      <w:r w:rsidR="00375DBD">
        <w:t xml:space="preserve"> </w:t>
      </w:r>
      <w:r>
        <w:t>that</w:t>
      </w:r>
      <w:r w:rsidR="00375DBD">
        <w:t xml:space="preserve"> </w:t>
      </w:r>
      <w:r>
        <w:t>you</w:t>
      </w:r>
      <w:r w:rsidR="00375DBD">
        <w:t xml:space="preserve"> </w:t>
      </w:r>
      <w:r>
        <w:t>just</w:t>
      </w:r>
      <w:r w:rsidR="00375DBD">
        <w:t xml:space="preserve"> </w:t>
      </w:r>
      <w:r>
        <w:t>created).</w:t>
      </w:r>
      <w:r w:rsidR="00375DBD">
        <w:t xml:space="preserve"> </w:t>
      </w:r>
      <w:r>
        <w:t>The</w:t>
      </w:r>
      <w:r w:rsidR="00375DBD">
        <w:t xml:space="preserve"> </w:t>
      </w:r>
      <w:r>
        <w:t>output</w:t>
      </w:r>
      <w:r w:rsidR="00375DBD">
        <w:t xml:space="preserve"> </w:t>
      </w:r>
      <w:r>
        <w:t>for</w:t>
      </w:r>
      <w:r w:rsidR="00375DBD">
        <w:t xml:space="preserve"> </w:t>
      </w:r>
      <w:r>
        <w:t>this</w:t>
      </w:r>
      <w:r w:rsidR="00375DBD">
        <w:t xml:space="preserve"> </w:t>
      </w:r>
      <w:r>
        <w:t>looks</w:t>
      </w:r>
      <w:r w:rsidR="00375DBD">
        <w:t xml:space="preserve"> </w:t>
      </w:r>
      <w:r>
        <w:t>like</w:t>
      </w:r>
      <w:r w:rsidR="00375DBD">
        <w:t xml:space="preserve"> </w:t>
      </w:r>
      <w:r>
        <w:t>the</w:t>
      </w:r>
      <w:r w:rsidR="00375DBD">
        <w:t xml:space="preserve"> </w:t>
      </w:r>
      <w:r>
        <w:t>following:</w:t>
      </w:r>
    </w:p>
    <w:p w14:paraId="39B129D8" w14:textId="21945A1A" w:rsidR="001C1AFC" w:rsidRDefault="001C1AFC" w:rsidP="00B1282E">
      <w:pPr>
        <w:pStyle w:val="FigurePACKT"/>
      </w:pPr>
      <w:r>
        <w:rPr>
          <w:noProof/>
        </w:rPr>
        <w:drawing>
          <wp:inline distT="0" distB="0" distL="0" distR="0" wp14:anchorId="0B512A46" wp14:editId="5D4B01E3">
            <wp:extent cx="5943600" cy="1993265"/>
            <wp:effectExtent l="0" t="0" r="0" b="6985"/>
            <wp:docPr id="48" name="Picture 48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F2420" w14:textId="04B83985" w:rsidR="001C1AFC" w:rsidRDefault="001C1AFC" w:rsidP="00B1282E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5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configure</w:t>
      </w:r>
      <w:r w:rsidR="00375DBD">
        <w:t xml:space="preserve"> </w:t>
      </w:r>
      <w:r>
        <w:t>IIS</w:t>
      </w:r>
      <w:r w:rsidR="00375DBD">
        <w:t xml:space="preserve"> </w:t>
      </w:r>
      <w:r>
        <w:t>to</w:t>
      </w:r>
      <w:r w:rsidR="00375DBD">
        <w:t xml:space="preserve"> </w:t>
      </w:r>
      <w:r>
        <w:t>recycle</w:t>
      </w:r>
      <w:r w:rsidR="00375DBD">
        <w:t xml:space="preserve"> </w:t>
      </w:r>
      <w:r>
        <w:t>the</w:t>
      </w:r>
      <w:r w:rsidR="00375DBD">
        <w:t xml:space="preserve"> </w:t>
      </w:r>
      <w:r>
        <w:t>application</w:t>
      </w:r>
      <w:r w:rsidR="00375DBD">
        <w:t xml:space="preserve"> </w:t>
      </w:r>
      <w:r>
        <w:t>pool</w:t>
      </w:r>
      <w:r w:rsidR="00375DBD">
        <w:t xml:space="preserve"> </w:t>
      </w:r>
      <w:r>
        <w:t>at</w:t>
      </w:r>
      <w:r w:rsidR="00375DBD">
        <w:t xml:space="preserve"> </w:t>
      </w:r>
      <w:r>
        <w:t>07:55,</w:t>
      </w:r>
      <w:r w:rsidR="00375DBD">
        <w:t xml:space="preserve"> </w:t>
      </w:r>
      <w:r>
        <w:t>and</w:t>
      </w:r>
      <w:r w:rsidR="00375DBD">
        <w:t xml:space="preserve"> </w:t>
      </w:r>
      <w:r>
        <w:t>again</w:t>
      </w:r>
      <w:r w:rsidR="00375DBD">
        <w:t xml:space="preserve"> </w:t>
      </w:r>
      <w:r>
        <w:t>at</w:t>
      </w:r>
      <w:r w:rsidR="00375DBD">
        <w:t xml:space="preserve"> </w:t>
      </w:r>
      <w:r>
        <w:t>19:55.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6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configure</w:t>
      </w:r>
      <w:r w:rsidR="00375DBD">
        <w:t xml:space="preserve"> </w:t>
      </w:r>
      <w:r>
        <w:t>the</w:t>
      </w:r>
      <w:r w:rsidR="00375DBD">
        <w:t xml:space="preserve"> </w:t>
      </w:r>
      <w:r>
        <w:t>application</w:t>
      </w:r>
      <w:r w:rsidR="00375DBD">
        <w:t xml:space="preserve"> </w:t>
      </w:r>
      <w:r>
        <w:t>to</w:t>
      </w:r>
      <w:r w:rsidR="00375DBD">
        <w:t xml:space="preserve"> </w:t>
      </w:r>
      <w:r>
        <w:t>have</w:t>
      </w:r>
      <w:r w:rsidR="00375DBD">
        <w:t xml:space="preserve"> </w:t>
      </w:r>
      <w:r>
        <w:t>a</w:t>
      </w:r>
      <w:r w:rsidR="00375DBD">
        <w:t xml:space="preserve"> </w:t>
      </w:r>
      <w:r>
        <w:t>maximum</w:t>
      </w:r>
      <w:r w:rsidR="00375DBD">
        <w:t xml:space="preserve"> </w:t>
      </w:r>
      <w:r>
        <w:t>size</w:t>
      </w:r>
      <w:r w:rsidR="00375DBD">
        <w:t xml:space="preserve"> </w:t>
      </w:r>
      <w:r>
        <w:t>of</w:t>
      </w:r>
      <w:r w:rsidR="00375DBD">
        <w:t xml:space="preserve"> </w:t>
      </w:r>
      <w:r>
        <w:t>150</w:t>
      </w:r>
      <w:r w:rsidR="00375DBD">
        <w:t xml:space="preserve"> </w:t>
      </w:r>
      <w:r>
        <w:t>MB.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7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specify</w:t>
      </w:r>
      <w:r w:rsidR="00375DBD">
        <w:t xml:space="preserve"> </w:t>
      </w:r>
      <w:r>
        <w:t>that</w:t>
      </w:r>
      <w:r w:rsidR="00375DBD">
        <w:t xml:space="preserve"> </w:t>
      </w:r>
      <w:r>
        <w:t>after</w:t>
      </w:r>
      <w:r w:rsidR="00375DBD">
        <w:t xml:space="preserve"> </w:t>
      </w:r>
      <w:r>
        <w:t>a</w:t>
      </w:r>
      <w:r w:rsidR="00375DBD">
        <w:t xml:space="preserve"> </w:t>
      </w:r>
      <w:r>
        <w:t>certain</w:t>
      </w:r>
      <w:r w:rsidR="00375DBD">
        <w:t xml:space="preserve"> </w:t>
      </w:r>
      <w:r>
        <w:t>number</w:t>
      </w:r>
      <w:r w:rsidR="00375DBD">
        <w:t xml:space="preserve"> </w:t>
      </w:r>
      <w:r>
        <w:t>of</w:t>
      </w:r>
      <w:r w:rsidR="00375DBD">
        <w:t xml:space="preserve"> </w:t>
      </w:r>
      <w:r>
        <w:t>requests,</w:t>
      </w:r>
      <w:r w:rsidR="00375DBD">
        <w:t xml:space="preserve"> </w:t>
      </w:r>
      <w:r>
        <w:t>IIS</w:t>
      </w:r>
      <w:r w:rsidR="00375DBD">
        <w:t xml:space="preserve"> </w:t>
      </w:r>
      <w:r>
        <w:t>should</w:t>
      </w:r>
      <w:r w:rsidR="00375DBD">
        <w:t xml:space="preserve"> </w:t>
      </w:r>
      <w:r>
        <w:t>automatically</w:t>
      </w:r>
      <w:r w:rsidR="00375DBD">
        <w:t xml:space="preserve"> </w:t>
      </w:r>
      <w:r>
        <w:t>recycle</w:t>
      </w:r>
      <w:r w:rsidR="00375DBD">
        <w:t xml:space="preserve"> </w:t>
      </w:r>
      <w:r>
        <w:t>the</w:t>
      </w:r>
      <w:r w:rsidR="00375DBD">
        <w:t xml:space="preserve"> </w:t>
      </w:r>
      <w:r>
        <w:t>app</w:t>
      </w:r>
      <w:r w:rsidR="00375DBD">
        <w:t xml:space="preserve"> </w:t>
      </w:r>
      <w:r>
        <w:t>pool.</w:t>
      </w:r>
      <w:r w:rsidR="00375DBD">
        <w:t xml:space="preserve"> </w:t>
      </w:r>
      <w:r>
        <w:t>These</w:t>
      </w:r>
      <w:r w:rsidR="00375DBD">
        <w:t xml:space="preserve"> </w:t>
      </w:r>
      <w:r>
        <w:t>three</w:t>
      </w:r>
      <w:r w:rsidR="00375DBD">
        <w:t xml:space="preserve"> </w:t>
      </w:r>
      <w:r>
        <w:t>steps</w:t>
      </w:r>
      <w:r w:rsidR="00375DBD">
        <w:t xml:space="preserve"> </w:t>
      </w:r>
      <w:r>
        <w:t>produce</w:t>
      </w:r>
      <w:r w:rsidR="00375DBD">
        <w:t xml:space="preserve"> </w:t>
      </w:r>
      <w:r>
        <w:t>no</w:t>
      </w:r>
      <w:r w:rsidR="00375DBD">
        <w:t xml:space="preserve"> </w:t>
      </w:r>
      <w:r>
        <w:t>output.</w:t>
      </w:r>
    </w:p>
    <w:p w14:paraId="6039C59A" w14:textId="7EE1ABE9" w:rsidR="001C1AFC" w:rsidRDefault="001C1AFC" w:rsidP="00B1282E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7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set</w:t>
      </w:r>
      <w:r w:rsidR="00375DBD">
        <w:t xml:space="preserve"> </w:t>
      </w:r>
      <w:r>
        <w:t>the</w:t>
      </w:r>
      <w:r w:rsidR="00375DBD">
        <w:t xml:space="preserve"> </w:t>
      </w:r>
      <w:r>
        <w:t>maximum</w:t>
      </w:r>
      <w:r w:rsidR="00375DBD">
        <w:t xml:space="preserve"> </w:t>
      </w:r>
      <w:r>
        <w:t>requests</w:t>
      </w:r>
      <w:r w:rsidR="00375DBD">
        <w:t xml:space="preserve"> </w:t>
      </w:r>
      <w:r>
        <w:t>to</w:t>
      </w:r>
      <w:r w:rsidR="00375DBD">
        <w:t xml:space="preserve"> </w:t>
      </w:r>
      <w:r>
        <w:t>100,042</w:t>
      </w:r>
      <w:r w:rsidR="00375DBD">
        <w:t xml:space="preserve"> </w:t>
      </w:r>
      <w:r>
        <w:t>to</w:t>
      </w:r>
      <w:r w:rsidR="00375DBD">
        <w:t xml:space="preserve"> </w:t>
      </w:r>
      <w:r>
        <w:t>trigger</w:t>
      </w:r>
      <w:r w:rsidR="00375DBD">
        <w:t xml:space="preserve"> </w:t>
      </w:r>
      <w:r>
        <w:t>an</w:t>
      </w:r>
      <w:r w:rsidR="00375DBD">
        <w:t xml:space="preserve"> </w:t>
      </w:r>
      <w:r>
        <w:t>application</w:t>
      </w:r>
      <w:r w:rsidR="00375DBD">
        <w:t xml:space="preserve"> </w:t>
      </w:r>
      <w:r>
        <w:t>pool</w:t>
      </w:r>
      <w:r w:rsidR="00375DBD">
        <w:t xml:space="preserve"> </w:t>
      </w:r>
      <w:r>
        <w:t>recycle</w:t>
      </w:r>
      <w:r w:rsidR="00375DBD">
        <w:t xml:space="preserve"> </w:t>
      </w:r>
      <w:r>
        <w:t>and</w:t>
      </w:r>
      <w:r w:rsidR="00375DBD">
        <w:t xml:space="preserve"> </w:t>
      </w:r>
      <w:r>
        <w:t>view</w:t>
      </w:r>
      <w:r w:rsidR="00375DBD">
        <w:t xml:space="preserve"> </w:t>
      </w:r>
      <w:r>
        <w:t>the</w:t>
      </w:r>
      <w:r w:rsidR="00375DBD">
        <w:t xml:space="preserve"> </w:t>
      </w:r>
      <w:r>
        <w:t>result,</w:t>
      </w:r>
      <w:r w:rsidR="00375DBD">
        <w:t xml:space="preserve"> </w:t>
      </w:r>
      <w:r>
        <w:t>which</w:t>
      </w:r>
      <w:r w:rsidR="00375DBD">
        <w:t xml:space="preserve"> </w:t>
      </w:r>
      <w:r>
        <w:t>looks</w:t>
      </w:r>
      <w:r w:rsidR="00375DBD">
        <w:t xml:space="preserve"> </w:t>
      </w:r>
      <w:r>
        <w:t>like</w:t>
      </w:r>
      <w:r w:rsidR="00375DBD">
        <w:t xml:space="preserve"> </w:t>
      </w:r>
      <w:r>
        <w:t>this:</w:t>
      </w:r>
    </w:p>
    <w:p w14:paraId="235E86F4" w14:textId="1EA858B3" w:rsidR="001C1AFC" w:rsidRDefault="001C1AFC" w:rsidP="00B1282E">
      <w:pPr>
        <w:pStyle w:val="FigurePACKT"/>
      </w:pPr>
      <w:r>
        <w:rPr>
          <w:noProof/>
        </w:rPr>
        <w:lastRenderedPageBreak/>
        <w:drawing>
          <wp:inline distT="0" distB="0" distL="0" distR="0" wp14:anchorId="43CF76A7" wp14:editId="42F72738">
            <wp:extent cx="5943600" cy="2534920"/>
            <wp:effectExtent l="0" t="0" r="0" b="0"/>
            <wp:docPr id="47" name="Picture 47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C0897" w14:textId="6FB7EE54" w:rsidR="001C1AFC" w:rsidRDefault="001C1AFC" w:rsidP="00B1282E">
      <w:pPr>
        <w:pStyle w:val="NormalPACKT"/>
      </w:pPr>
      <w:r>
        <w:t>Finally,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8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recycle</w:t>
      </w:r>
      <w:r w:rsidR="00375DBD">
        <w:t xml:space="preserve"> </w:t>
      </w:r>
      <w:r>
        <w:t>the</w:t>
      </w:r>
      <w:r w:rsidR="00375DBD">
        <w:t xml:space="preserve"> </w:t>
      </w:r>
      <w:r>
        <w:t>pool</w:t>
      </w:r>
      <w:r w:rsidR="00375DBD">
        <w:t xml:space="preserve"> </w:t>
      </w:r>
      <w:r>
        <w:t>immediately.</w:t>
      </w:r>
      <w:r w:rsidR="00375DBD">
        <w:t xml:space="preserve"> </w:t>
      </w:r>
      <w:r>
        <w:t>This</w:t>
      </w:r>
      <w:r w:rsidR="00375DBD">
        <w:t xml:space="preserve"> </w:t>
      </w:r>
      <w:r>
        <w:t>produces</w:t>
      </w:r>
      <w:r w:rsidR="00375DBD">
        <w:t xml:space="preserve"> </w:t>
      </w:r>
      <w:r>
        <w:t>the</w:t>
      </w:r>
      <w:r w:rsidR="00375DBD">
        <w:t xml:space="preserve"> </w:t>
      </w:r>
      <w:r>
        <w:t>following</w:t>
      </w:r>
      <w:r w:rsidR="00375DBD">
        <w:t xml:space="preserve"> </w:t>
      </w:r>
      <w:r>
        <w:t>output:</w:t>
      </w:r>
    </w:p>
    <w:p w14:paraId="579293C5" w14:textId="60AACC68" w:rsidR="001C1AFC" w:rsidRDefault="001C1AFC" w:rsidP="00B1282E">
      <w:pPr>
        <w:pStyle w:val="FigurePACKT"/>
      </w:pPr>
      <w:r>
        <w:rPr>
          <w:noProof/>
        </w:rPr>
        <w:drawing>
          <wp:inline distT="0" distB="0" distL="0" distR="0" wp14:anchorId="0907B97E" wp14:editId="7C4AE7C8">
            <wp:extent cx="4775200" cy="787400"/>
            <wp:effectExtent l="0" t="0" r="6350" b="0"/>
            <wp:docPr id="46" name="Picture 46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BE3C7" w14:textId="4FB03071" w:rsidR="001C1AFC" w:rsidRPr="00A57B9E" w:rsidRDefault="001C1AFC" w:rsidP="00A57B9E">
      <w:pPr>
        <w:pStyle w:val="Heading2"/>
      </w:pPr>
      <w:r w:rsidRPr="00A57B9E">
        <w:t>There's</w:t>
      </w:r>
      <w:r w:rsidR="00375DBD">
        <w:t xml:space="preserve"> </w:t>
      </w:r>
      <w:r w:rsidRPr="00A57B9E">
        <w:t>more...</w:t>
      </w:r>
    </w:p>
    <w:p w14:paraId="6D9E22C1" w14:textId="1D5A0566" w:rsidR="001C1AFC" w:rsidRDefault="001C1AFC" w:rsidP="00B1282E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2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create</w:t>
      </w:r>
      <w:r w:rsidR="00375DBD">
        <w:t xml:space="preserve"> </w:t>
      </w:r>
      <w:r>
        <w:t>a</w:t>
      </w:r>
      <w:r w:rsidR="00375DBD">
        <w:t xml:space="preserve"> </w:t>
      </w:r>
      <w:r>
        <w:t>new</w:t>
      </w:r>
      <w:r w:rsidR="00375DBD">
        <w:t xml:space="preserve"> </w:t>
      </w:r>
      <w:r>
        <w:t>application</w:t>
      </w:r>
      <w:r w:rsidR="00375DBD">
        <w:t xml:space="preserve"> </w:t>
      </w:r>
      <w:r>
        <w:t>pool</w:t>
      </w:r>
      <w:r w:rsidR="00375DBD">
        <w:t xml:space="preserve"> </w:t>
      </w:r>
      <w:r>
        <w:t>using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New-</w:t>
      </w:r>
      <w:proofErr w:type="spellStart"/>
      <w:r w:rsidRPr="00A57B9E">
        <w:rPr>
          <w:rStyle w:val="CodeInTextPACKT"/>
        </w:rPr>
        <w:t>WebAppPool</w:t>
      </w:r>
      <w:proofErr w:type="spellEnd"/>
      <w:r w:rsidR="00375DBD">
        <w:t xml:space="preserve"> </w:t>
      </w:r>
      <w:r>
        <w:t>cmdlet.</w:t>
      </w:r>
      <w:r w:rsidR="00375DBD">
        <w:t xml:space="preserve"> </w:t>
      </w:r>
      <w:r>
        <w:t>However,</w:t>
      </w:r>
      <w:r w:rsidR="00375DBD">
        <w:t xml:space="preserve"> </w:t>
      </w:r>
      <w:r>
        <w:t>there</w:t>
      </w:r>
      <w:r w:rsidR="00375DBD">
        <w:t xml:space="preserve"> </w:t>
      </w:r>
      <w:r>
        <w:t>is</w:t>
      </w:r>
      <w:r w:rsidR="00375DBD">
        <w:t xml:space="preserve"> </w:t>
      </w:r>
      <w:r>
        <w:t>no</w:t>
      </w:r>
      <w:r w:rsidR="00375DBD">
        <w:t xml:space="preserve"> </w:t>
      </w:r>
      <w:r w:rsidRPr="00A57B9E">
        <w:rPr>
          <w:rStyle w:val="CodeInTextPACKT"/>
        </w:rPr>
        <w:t>Get-</w:t>
      </w:r>
      <w:proofErr w:type="spellStart"/>
      <w:r w:rsidRPr="00A57B9E">
        <w:rPr>
          <w:rStyle w:val="CodeInTextPACKT"/>
        </w:rPr>
        <w:t>WebAppPool</w:t>
      </w:r>
      <w:proofErr w:type="spellEnd"/>
      <w:r w:rsidR="00375DBD">
        <w:t xml:space="preserve"> </w:t>
      </w:r>
      <w:r>
        <w:t>cmdlet</w:t>
      </w:r>
      <w:r w:rsidR="00375DBD">
        <w:t xml:space="preserve"> </w:t>
      </w:r>
      <w:r>
        <w:t>to</w:t>
      </w:r>
      <w:r w:rsidR="00375DBD">
        <w:t xml:space="preserve"> </w:t>
      </w:r>
      <w:r>
        <w:t>enable</w:t>
      </w:r>
      <w:r w:rsidR="00375DBD">
        <w:t xml:space="preserve"> </w:t>
      </w:r>
      <w:r>
        <w:t>you</w:t>
      </w:r>
      <w:r w:rsidR="00375DBD">
        <w:t xml:space="preserve"> </w:t>
      </w:r>
      <w:r>
        <w:t>to</w:t>
      </w:r>
      <w:r w:rsidR="00375DBD">
        <w:t xml:space="preserve"> </w:t>
      </w:r>
      <w:r>
        <w:t>view</w:t>
      </w:r>
      <w:r w:rsidR="00375DBD">
        <w:t xml:space="preserve"> </w:t>
      </w:r>
      <w:r>
        <w:t>the</w:t>
      </w:r>
      <w:r w:rsidR="00375DBD">
        <w:t xml:space="preserve"> </w:t>
      </w:r>
      <w:r>
        <w:t>application</w:t>
      </w:r>
      <w:r w:rsidR="00375DBD">
        <w:t xml:space="preserve"> </w:t>
      </w:r>
      <w:r>
        <w:t>pools.</w:t>
      </w:r>
      <w:r w:rsidR="00375DBD">
        <w:t xml:space="preserve"> </w:t>
      </w:r>
      <w:r>
        <w:t>Instead,</w:t>
      </w:r>
      <w:r w:rsidR="00375DBD">
        <w:t xml:space="preserve"> </w:t>
      </w:r>
      <w:r>
        <w:t>as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see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4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use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Get-</w:t>
      </w:r>
      <w:proofErr w:type="spellStart"/>
      <w:r w:rsidRPr="00A57B9E">
        <w:rPr>
          <w:rStyle w:val="CodeInTextPACKT"/>
        </w:rPr>
        <w:t>IISAppPool</w:t>
      </w:r>
      <w:proofErr w:type="spellEnd"/>
      <w:r w:rsidR="00375DBD">
        <w:t xml:space="preserve"> </w:t>
      </w:r>
      <w:r>
        <w:t>cmdlet.</w:t>
      </w:r>
      <w:r w:rsidR="00375DBD">
        <w:t xml:space="preserve"> </w:t>
      </w:r>
      <w:r>
        <w:t>That's</w:t>
      </w:r>
      <w:r w:rsidR="00375DBD">
        <w:t xml:space="preserve"> </w:t>
      </w:r>
      <w:r>
        <w:t>because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Get-</w:t>
      </w:r>
      <w:proofErr w:type="spellStart"/>
      <w:r w:rsidRPr="00A57B9E">
        <w:rPr>
          <w:rStyle w:val="CodeInTextPACKT"/>
        </w:rPr>
        <w:t>IISAppPool</w:t>
      </w:r>
      <w:proofErr w:type="spellEnd"/>
      <w:r w:rsidR="00375DBD">
        <w:t xml:space="preserve"> </w:t>
      </w:r>
      <w:r>
        <w:t>comes</w:t>
      </w:r>
      <w:r w:rsidR="00375DBD">
        <w:t xml:space="preserve"> </w:t>
      </w:r>
      <w:r>
        <w:t>from</w:t>
      </w:r>
      <w:r w:rsidR="00375DBD">
        <w:t xml:space="preserve"> </w:t>
      </w:r>
      <w:r>
        <w:t>the</w:t>
      </w:r>
      <w:r w:rsidR="00375DBD">
        <w:t xml:space="preserve"> </w:t>
      </w:r>
      <w:proofErr w:type="spellStart"/>
      <w:r>
        <w:t>IISAdministration</w:t>
      </w:r>
      <w:proofErr w:type="spellEnd"/>
      <w:r w:rsidR="00375DBD">
        <w:t xml:space="preserve"> </w:t>
      </w:r>
      <w:r>
        <w:t>module—so</w:t>
      </w:r>
      <w:r w:rsidR="00375DBD">
        <w:t xml:space="preserve"> </w:t>
      </w:r>
      <w:r>
        <w:t>much</w:t>
      </w:r>
      <w:r w:rsidR="00375DBD">
        <w:t xml:space="preserve"> </w:t>
      </w:r>
      <w:r>
        <w:t>for</w:t>
      </w:r>
      <w:r w:rsidR="00375DBD">
        <w:t xml:space="preserve"> </w:t>
      </w:r>
      <w:r>
        <w:t>consistency.</w:t>
      </w:r>
    </w:p>
    <w:p w14:paraId="66A841AB" w14:textId="0C20851A" w:rsidR="001C1AFC" w:rsidRDefault="001C1AFC" w:rsidP="00B1282E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4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see</w:t>
      </w:r>
      <w:r w:rsidR="00375DBD">
        <w:t xml:space="preserve"> </w:t>
      </w:r>
      <w:r>
        <w:t>a</w:t>
      </w:r>
      <w:r w:rsidR="00375DBD">
        <w:t xml:space="preserve"> </w:t>
      </w:r>
      <w:r>
        <w:t>variety</w:t>
      </w:r>
      <w:r w:rsidR="00375DBD">
        <w:t xml:space="preserve"> </w:t>
      </w:r>
      <w:r>
        <w:t>of</w:t>
      </w:r>
      <w:r w:rsidR="00375DBD">
        <w:t xml:space="preserve"> </w:t>
      </w:r>
      <w:r>
        <w:t>existing</w:t>
      </w:r>
      <w:r w:rsidR="00375DBD">
        <w:t xml:space="preserve"> </w:t>
      </w:r>
      <w:r>
        <w:t>web</w:t>
      </w:r>
      <w:r w:rsidR="00375DBD">
        <w:t xml:space="preserve"> </w:t>
      </w:r>
      <w:r>
        <w:t>pools.</w:t>
      </w:r>
      <w:r w:rsidR="00375DBD">
        <w:t xml:space="preserve"> </w:t>
      </w:r>
      <w:r>
        <w:t>These</w:t>
      </w:r>
      <w:r w:rsidR="00375DBD">
        <w:t xml:space="preserve"> </w:t>
      </w:r>
      <w:r>
        <w:t>show</w:t>
      </w:r>
      <w:r w:rsidR="00375DBD">
        <w:t xml:space="preserve"> </w:t>
      </w:r>
      <w:r>
        <w:t>the</w:t>
      </w:r>
      <w:r w:rsidR="00375DBD">
        <w:t xml:space="preserve"> </w:t>
      </w:r>
      <w:r>
        <w:t>IIS</w:t>
      </w:r>
      <w:r w:rsidR="00375DBD">
        <w:t xml:space="preserve"> </w:t>
      </w:r>
      <w:r>
        <w:t>application</w:t>
      </w:r>
      <w:r w:rsidR="00375DBD">
        <w:t xml:space="preserve"> </w:t>
      </w:r>
      <w:r>
        <w:t>pools</w:t>
      </w:r>
      <w:r w:rsidR="00375DBD">
        <w:t xml:space="preserve"> </w:t>
      </w:r>
      <w:r>
        <w:t>created</w:t>
      </w:r>
      <w:r w:rsidR="00375DBD">
        <w:t xml:space="preserve"> </w:t>
      </w:r>
      <w:r>
        <w:t>both</w:t>
      </w:r>
      <w:r w:rsidR="00375DBD">
        <w:t xml:space="preserve"> </w:t>
      </w:r>
      <w:r>
        <w:t>by</w:t>
      </w:r>
      <w:r w:rsidR="00375DBD">
        <w:t xml:space="preserve"> </w:t>
      </w:r>
      <w:r>
        <w:t>default,</w:t>
      </w:r>
      <w:r w:rsidR="00375DBD">
        <w:t xml:space="preserve"> </w:t>
      </w:r>
      <w:r>
        <w:t>and</w:t>
      </w:r>
      <w:r w:rsidR="00375DBD">
        <w:t xml:space="preserve"> </w:t>
      </w:r>
      <w:r>
        <w:t>by</w:t>
      </w:r>
      <w:r w:rsidR="00375DBD">
        <w:t xml:space="preserve"> </w:t>
      </w:r>
      <w:r>
        <w:t>other</w:t>
      </w:r>
      <w:r w:rsidR="00375DBD">
        <w:t xml:space="preserve"> </w:t>
      </w:r>
      <w:r>
        <w:t>recipes</w:t>
      </w:r>
      <w:r w:rsidR="00375DBD">
        <w:t xml:space="preserve"> </w:t>
      </w:r>
      <w:r>
        <w:t>in</w:t>
      </w:r>
      <w:r w:rsidR="00375DBD">
        <w:t xml:space="preserve"> </w:t>
      </w:r>
      <w:r>
        <w:t>this</w:t>
      </w:r>
      <w:r w:rsidR="00375DBD">
        <w:t xml:space="preserve"> </w:t>
      </w:r>
      <w:r>
        <w:t>book.</w:t>
      </w:r>
      <w:r w:rsidR="00375DBD">
        <w:t xml:space="preserve"> </w:t>
      </w:r>
      <w:r>
        <w:t>The</w:t>
      </w:r>
      <w:r w:rsidR="00375DBD">
        <w:t xml:space="preserve"> </w:t>
      </w:r>
      <w:r>
        <w:t>application</w:t>
      </w:r>
      <w:r w:rsidR="00375DBD">
        <w:t xml:space="preserve"> </w:t>
      </w:r>
      <w:r>
        <w:t>pool</w:t>
      </w:r>
      <w:r w:rsidR="00375DBD">
        <w:t xml:space="preserve"> </w:t>
      </w:r>
      <w:r>
        <w:t>is</w:t>
      </w:r>
      <w:r w:rsidR="00375DBD">
        <w:t xml:space="preserve"> </w:t>
      </w:r>
      <w:r>
        <w:t>an</w:t>
      </w:r>
      <w:r w:rsidR="00375DBD">
        <w:t xml:space="preserve"> </w:t>
      </w:r>
      <w:r>
        <w:t>important</w:t>
      </w:r>
      <w:r w:rsidR="00375DBD">
        <w:t xml:space="preserve"> </w:t>
      </w:r>
      <w:r>
        <w:t>feature</w:t>
      </w:r>
      <w:r w:rsidR="00375DBD">
        <w:t xml:space="preserve"> </w:t>
      </w:r>
      <w:r>
        <w:t>to</w:t>
      </w:r>
      <w:r w:rsidR="00375DBD">
        <w:t xml:space="preserve"> </w:t>
      </w:r>
      <w:r>
        <w:t>enable</w:t>
      </w:r>
      <w:r w:rsidR="00375DBD">
        <w:t xml:space="preserve"> </w:t>
      </w:r>
      <w:r>
        <w:t>you</w:t>
      </w:r>
      <w:r w:rsidR="00375DBD">
        <w:t xml:space="preserve"> </w:t>
      </w:r>
      <w:r>
        <w:t>to</w:t>
      </w:r>
      <w:r w:rsidR="00375DBD">
        <w:t xml:space="preserve"> </w:t>
      </w:r>
      <w:r>
        <w:t>run</w:t>
      </w:r>
      <w:r w:rsidR="00375DBD">
        <w:t xml:space="preserve"> </w:t>
      </w:r>
      <w:r>
        <w:t>multiple</w:t>
      </w:r>
      <w:r w:rsidR="00375DBD">
        <w:t xml:space="preserve"> </w:t>
      </w:r>
      <w:r>
        <w:t>web</w:t>
      </w:r>
      <w:r w:rsidR="00375DBD">
        <w:t xml:space="preserve"> </w:t>
      </w:r>
      <w:r>
        <w:t>applications</w:t>
      </w:r>
      <w:r w:rsidR="00375DBD">
        <w:t xml:space="preserve"> </w:t>
      </w:r>
      <w:r>
        <w:t>on</w:t>
      </w:r>
      <w:r w:rsidR="00375DBD">
        <w:t xml:space="preserve"> </w:t>
      </w:r>
      <w:r>
        <w:t>a</w:t>
      </w:r>
      <w:r w:rsidR="00375DBD">
        <w:t xml:space="preserve"> </w:t>
      </w:r>
      <w:r>
        <w:t>single</w:t>
      </w:r>
      <w:r w:rsidR="00375DBD">
        <w:t xml:space="preserve"> </w:t>
      </w:r>
      <w:r>
        <w:t>server</w:t>
      </w:r>
      <w:r w:rsidR="00375DBD">
        <w:t xml:space="preserve"> </w:t>
      </w:r>
      <w:r>
        <w:t>and</w:t>
      </w:r>
      <w:r w:rsidR="00375DBD">
        <w:t xml:space="preserve"> </w:t>
      </w:r>
      <w:r>
        <w:t>avoid</w:t>
      </w:r>
      <w:r w:rsidR="00375DBD">
        <w:t xml:space="preserve"> </w:t>
      </w:r>
      <w:r>
        <w:t>application</w:t>
      </w:r>
      <w:r w:rsidR="00375DBD">
        <w:t xml:space="preserve"> </w:t>
      </w:r>
      <w:r>
        <w:t>interference.</w:t>
      </w:r>
      <w:r w:rsidR="00375DBD">
        <w:t xml:space="preserve"> </w:t>
      </w:r>
      <w:r>
        <w:t>As</w:t>
      </w:r>
      <w:r w:rsidR="00375DBD">
        <w:t xml:space="preserve"> </w:t>
      </w:r>
      <w:r>
        <w:t>a</w:t>
      </w:r>
      <w:r w:rsidR="00375DBD">
        <w:t xml:space="preserve"> </w:t>
      </w:r>
      <w:r>
        <w:t>part</w:t>
      </w:r>
      <w:r w:rsidR="00375DBD">
        <w:t xml:space="preserve"> </w:t>
      </w:r>
      <w:r>
        <w:t>of</w:t>
      </w:r>
      <w:r w:rsidR="00375DBD">
        <w:t xml:space="preserve"> </w:t>
      </w:r>
      <w:r>
        <w:t>deploying</w:t>
      </w:r>
      <w:r w:rsidR="00375DBD">
        <w:t xml:space="preserve"> </w:t>
      </w:r>
      <w:r>
        <w:t>IIS,</w:t>
      </w:r>
      <w:r w:rsidR="00375DBD">
        <w:t xml:space="preserve"> </w:t>
      </w:r>
      <w:r>
        <w:t>you</w:t>
      </w:r>
      <w:r w:rsidR="00375DBD">
        <w:t xml:space="preserve"> </w:t>
      </w:r>
      <w:r>
        <w:t>might</w:t>
      </w:r>
      <w:r w:rsidR="00375DBD">
        <w:t xml:space="preserve"> </w:t>
      </w:r>
      <w:r>
        <w:t>consider</w:t>
      </w:r>
      <w:r w:rsidR="00375DBD">
        <w:t xml:space="preserve"> </w:t>
      </w:r>
      <w:r>
        <w:t>removing</w:t>
      </w:r>
      <w:r w:rsidR="00375DBD">
        <w:t xml:space="preserve"> </w:t>
      </w:r>
      <w:r>
        <w:t>all</w:t>
      </w:r>
      <w:r w:rsidR="00375DBD">
        <w:t xml:space="preserve"> </w:t>
      </w:r>
      <w:r>
        <w:t>but</w:t>
      </w:r>
      <w:r w:rsidR="00375DBD">
        <w:t xml:space="preserve"> </w:t>
      </w:r>
      <w:r>
        <w:t>the</w:t>
      </w:r>
      <w:r w:rsidR="00375DBD">
        <w:t xml:space="preserve"> </w:t>
      </w:r>
      <w:r>
        <w:t>necessary</w:t>
      </w:r>
      <w:r w:rsidR="00375DBD">
        <w:t xml:space="preserve"> </w:t>
      </w:r>
      <w:r>
        <w:t>application</w:t>
      </w:r>
      <w:r w:rsidR="00375DBD">
        <w:t xml:space="preserve"> </w:t>
      </w:r>
      <w:r>
        <w:t>pools.</w:t>
      </w:r>
    </w:p>
    <w:p w14:paraId="5FEC2B30" w14:textId="38C0CE3A" w:rsidR="001C1AFC" w:rsidRDefault="001C1AFC" w:rsidP="00B1282E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5</w:t>
      </w:r>
      <w:r>
        <w:t>,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6</w:t>
      </w:r>
      <w:r>
        <w:t>,</w:t>
      </w:r>
      <w:r w:rsidR="00375DBD">
        <w:t xml:space="preserve"> </w:t>
      </w:r>
      <w:r>
        <w:t>and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7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configure</w:t>
      </w:r>
      <w:r w:rsidR="00375DBD">
        <w:t xml:space="preserve"> </w:t>
      </w:r>
      <w:r>
        <w:t>the</w:t>
      </w:r>
      <w:r w:rsidR="00375DBD">
        <w:t xml:space="preserve"> </w:t>
      </w:r>
      <w:r>
        <w:t>application</w:t>
      </w:r>
      <w:r w:rsidR="00375DBD">
        <w:t xml:space="preserve"> </w:t>
      </w:r>
      <w:r>
        <w:t>pool</w:t>
      </w:r>
      <w:r w:rsidR="00375DBD">
        <w:t xml:space="preserve"> </w:t>
      </w:r>
      <w:r>
        <w:t>properties.</w:t>
      </w:r>
      <w:r w:rsidR="00375DBD">
        <w:t xml:space="preserve"> </w:t>
      </w:r>
      <w:r>
        <w:t>You</w:t>
      </w:r>
      <w:r w:rsidR="00375DBD">
        <w:t xml:space="preserve"> </w:t>
      </w:r>
      <w:r>
        <w:t>achieve</w:t>
      </w:r>
      <w:r w:rsidR="00375DBD">
        <w:t xml:space="preserve"> </w:t>
      </w:r>
      <w:r>
        <w:t>this</w:t>
      </w:r>
      <w:r w:rsidR="00375DBD">
        <w:t xml:space="preserve"> </w:t>
      </w:r>
      <w:r>
        <w:t>by</w:t>
      </w:r>
      <w:r w:rsidR="00375DBD">
        <w:t xml:space="preserve"> </w:t>
      </w:r>
      <w:r>
        <w:t>setting</w:t>
      </w:r>
      <w:r w:rsidR="00375DBD">
        <w:t xml:space="preserve"> </w:t>
      </w:r>
      <w:r>
        <w:t>the</w:t>
      </w:r>
      <w:r w:rsidR="00375DBD">
        <w:t xml:space="preserve"> </w:t>
      </w:r>
      <w:r>
        <w:t>item</w:t>
      </w:r>
      <w:r w:rsidR="00375DBD">
        <w:t xml:space="preserve"> </w:t>
      </w:r>
      <w:r>
        <w:t>properties</w:t>
      </w:r>
      <w:r w:rsidR="00375DBD">
        <w:t xml:space="preserve"> </w:t>
      </w:r>
      <w:r>
        <w:t>within</w:t>
      </w:r>
      <w:r w:rsidR="00375DBD">
        <w:t xml:space="preserve"> </w:t>
      </w:r>
      <w:r>
        <w:t>the</w:t>
      </w:r>
      <w:r w:rsidR="00375DBD">
        <w:t xml:space="preserve"> </w:t>
      </w:r>
      <w:r>
        <w:t>IIS</w:t>
      </w:r>
      <w:r w:rsidR="00375DBD">
        <w:t xml:space="preserve"> </w:t>
      </w:r>
      <w:r>
        <w:t>provider.</w:t>
      </w:r>
      <w:r w:rsidR="00375DBD">
        <w:t xml:space="preserve"> </w:t>
      </w:r>
      <w:r>
        <w:t>Where</w:t>
      </w:r>
      <w:r w:rsidR="00375DBD">
        <w:t xml:space="preserve"> </w:t>
      </w:r>
      <w:r>
        <w:t>you</w:t>
      </w:r>
      <w:r w:rsidR="00375DBD">
        <w:t xml:space="preserve"> </w:t>
      </w:r>
      <w:r>
        <w:t>want</w:t>
      </w:r>
      <w:r w:rsidR="00375DBD">
        <w:t xml:space="preserve"> </w:t>
      </w:r>
      <w:r>
        <w:t>to</w:t>
      </w:r>
      <w:r w:rsidR="00375DBD">
        <w:t xml:space="preserve"> </w:t>
      </w:r>
      <w:r>
        <w:t>configure</w:t>
      </w:r>
      <w:r w:rsidR="00375DBD">
        <w:t xml:space="preserve"> </w:t>
      </w:r>
      <w:r>
        <w:t>pool</w:t>
      </w:r>
      <w:r w:rsidR="00375DBD">
        <w:t xml:space="preserve"> </w:t>
      </w:r>
      <w:r>
        <w:t>properties,</w:t>
      </w:r>
      <w:r w:rsidR="00375DBD">
        <w:t xml:space="preserve"> </w:t>
      </w:r>
      <w:r>
        <w:t>you</w:t>
      </w:r>
      <w:r w:rsidR="00375DBD">
        <w:t xml:space="preserve"> </w:t>
      </w:r>
      <w:r>
        <w:t>set</w:t>
      </w:r>
      <w:r w:rsidR="00375DBD">
        <w:t xml:space="preserve"> </w:t>
      </w:r>
      <w:r>
        <w:t>the</w:t>
      </w:r>
      <w:r w:rsidR="00375DBD">
        <w:t xml:space="preserve"> </w:t>
      </w:r>
      <w:r>
        <w:t>relevant</w:t>
      </w:r>
      <w:r w:rsidR="00375DBD">
        <w:t xml:space="preserve"> </w:t>
      </w:r>
      <w:r>
        <w:t>item</w:t>
      </w:r>
      <w:r w:rsidR="00375DBD">
        <w:t xml:space="preserve"> </w:t>
      </w:r>
      <w:r>
        <w:t>property</w:t>
      </w:r>
      <w:r w:rsidR="00375DBD">
        <w:t xml:space="preserve"> </w:t>
      </w:r>
      <w:r>
        <w:t>on</w:t>
      </w:r>
      <w:r w:rsidR="00375DBD">
        <w:t xml:space="preserve"> </w:t>
      </w:r>
      <w:r>
        <w:t>the</w:t>
      </w:r>
      <w:r w:rsidR="00375DBD">
        <w:t xml:space="preserve"> </w:t>
      </w:r>
      <w:r>
        <w:t>application</w:t>
      </w:r>
      <w:r w:rsidR="00375DBD">
        <w:t xml:space="preserve"> </w:t>
      </w:r>
      <w:r>
        <w:t>pool</w:t>
      </w:r>
      <w:r w:rsidR="00375DBD">
        <w:t xml:space="preserve"> </w:t>
      </w:r>
      <w:r>
        <w:t>item</w:t>
      </w:r>
      <w:r w:rsidR="00375DBD">
        <w:t xml:space="preserve"> </w:t>
      </w:r>
      <w:r>
        <w:t>for</w:t>
      </w:r>
      <w:r w:rsidR="00375DBD">
        <w:t xml:space="preserve"> </w:t>
      </w:r>
      <w:r>
        <w:t>the</w:t>
      </w:r>
      <w:r w:rsidR="00375DBD">
        <w:t xml:space="preserve"> </w:t>
      </w:r>
      <w:r>
        <w:t>pool.</w:t>
      </w:r>
    </w:p>
    <w:p w14:paraId="0241CA20" w14:textId="6E314117" w:rsidR="001C1AFC" w:rsidRDefault="001C1AFC" w:rsidP="00B1282E">
      <w:pPr>
        <w:pStyle w:val="NormalPACKT"/>
      </w:pPr>
      <w:r>
        <w:t>These</w:t>
      </w:r>
      <w:r w:rsidR="00375DBD">
        <w:t xml:space="preserve"> </w:t>
      </w:r>
      <w:r>
        <w:t>steps</w:t>
      </w:r>
      <w:r w:rsidR="00375DBD">
        <w:t xml:space="preserve"> </w:t>
      </w:r>
      <w:r>
        <w:t>make</w:t>
      </w:r>
      <w:r w:rsidR="00375DBD">
        <w:t xml:space="preserve"> </w:t>
      </w:r>
      <w:r>
        <w:t>use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proofErr w:type="spellStart"/>
      <w:r w:rsidRPr="00A57B9E">
        <w:rPr>
          <w:rStyle w:val="CodeInTextPACKT"/>
        </w:rPr>
        <w:t>WebAdministration</w:t>
      </w:r>
      <w:proofErr w:type="spellEnd"/>
      <w:r w:rsidR="00375DBD">
        <w:t xml:space="preserve"> </w:t>
      </w:r>
      <w:r>
        <w:t>provider.</w:t>
      </w:r>
      <w:r w:rsidR="00375DBD">
        <w:t xml:space="preserve"> </w:t>
      </w:r>
      <w:r>
        <w:t>The</w:t>
      </w:r>
      <w:r w:rsidR="00375DBD">
        <w:t xml:space="preserve"> </w:t>
      </w:r>
      <w:r>
        <w:t>item</w:t>
      </w:r>
      <w:r w:rsidR="00375DBD">
        <w:t xml:space="preserve"> </w:t>
      </w:r>
      <w:r>
        <w:t>properties</w:t>
      </w:r>
      <w:r w:rsidR="00375DBD">
        <w:t xml:space="preserve"> </w:t>
      </w:r>
      <w:r>
        <w:t>that</w:t>
      </w:r>
      <w:r w:rsidR="00375DBD">
        <w:t xml:space="preserve"> </w:t>
      </w:r>
      <w:r>
        <w:t>you</w:t>
      </w:r>
      <w:r w:rsidR="00375DBD">
        <w:t xml:space="preserve"> </w:t>
      </w:r>
      <w:r>
        <w:t>set</w:t>
      </w:r>
      <w:r w:rsidR="00375DBD">
        <w:t xml:space="preserve"> </w:t>
      </w:r>
      <w:r>
        <w:t>are</w:t>
      </w:r>
      <w:r w:rsidR="00375DBD">
        <w:t xml:space="preserve"> </w:t>
      </w:r>
      <w:r>
        <w:t>translated</w:t>
      </w:r>
      <w:r w:rsidR="00375DBD">
        <w:t xml:space="preserve"> </w:t>
      </w:r>
      <w:r>
        <w:t>by</w:t>
      </w:r>
      <w:r w:rsidR="00375DBD">
        <w:t xml:space="preserve"> </w:t>
      </w:r>
      <w:r>
        <w:t>the</w:t>
      </w:r>
      <w:r w:rsidR="00375DBD">
        <w:t xml:space="preserve"> </w:t>
      </w:r>
      <w:r>
        <w:t>provider</w:t>
      </w:r>
      <w:r w:rsidR="00375DBD">
        <w:t xml:space="preserve"> </w:t>
      </w:r>
      <w:r>
        <w:t>into</w:t>
      </w:r>
      <w:r w:rsidR="00375DBD">
        <w:t xml:space="preserve"> </w:t>
      </w:r>
      <w:r>
        <w:t>the</w:t>
      </w:r>
      <w:r w:rsidR="00375DBD">
        <w:t xml:space="preserve"> </w:t>
      </w:r>
      <w:r>
        <w:t>XML</w:t>
      </w:r>
      <w:r w:rsidR="00375DBD">
        <w:t xml:space="preserve"> </w:t>
      </w:r>
      <w:r>
        <w:t>that</w:t>
      </w:r>
      <w:r w:rsidR="00375DBD">
        <w:t xml:space="preserve"> </w:t>
      </w:r>
      <w:r>
        <w:t>actually</w:t>
      </w:r>
      <w:r w:rsidR="00375DBD">
        <w:t xml:space="preserve"> </w:t>
      </w:r>
      <w:r>
        <w:t>drives</w:t>
      </w:r>
      <w:r w:rsidR="00375DBD">
        <w:t xml:space="preserve"> </w:t>
      </w:r>
      <w:r>
        <w:t>IIS.</w:t>
      </w:r>
      <w:r w:rsidR="00375DBD">
        <w:t xml:space="preserve"> </w:t>
      </w:r>
      <w:r>
        <w:t>For</w:t>
      </w:r>
      <w:r w:rsidR="00375DBD">
        <w:t xml:space="preserve"> </w:t>
      </w:r>
      <w:r>
        <w:t>more</w:t>
      </w:r>
      <w:r w:rsidR="00375DBD">
        <w:t xml:space="preserve"> </w:t>
      </w:r>
      <w:r>
        <w:t>information</w:t>
      </w:r>
      <w:r w:rsidR="00375DBD">
        <w:t xml:space="preserve"> </w:t>
      </w:r>
      <w:r>
        <w:t>on</w:t>
      </w:r>
      <w:r w:rsidR="00375DBD">
        <w:t xml:space="preserve"> </w:t>
      </w:r>
      <w:r>
        <w:t>the</w:t>
      </w:r>
      <w:r w:rsidR="00375DBD">
        <w:t xml:space="preserve"> </w:t>
      </w:r>
      <w:proofErr w:type="spellStart"/>
      <w:r w:rsidRPr="00A57B9E">
        <w:rPr>
          <w:rStyle w:val="CodeInTextPACKT"/>
        </w:rPr>
        <w:t>WebAdministration</w:t>
      </w:r>
      <w:proofErr w:type="spellEnd"/>
      <w:r w:rsidR="00375DBD">
        <w:t xml:space="preserve"> </w:t>
      </w:r>
      <w:r>
        <w:t>provider,</w:t>
      </w:r>
      <w:r w:rsidR="00375DBD">
        <w:t xml:space="preserve"> </w:t>
      </w:r>
      <w:r>
        <w:t>see</w:t>
      </w:r>
      <w:r w:rsidR="00375DBD">
        <w:t xml:space="preserve"> </w:t>
      </w:r>
      <w:r w:rsidR="00B1282E">
        <w:rPr>
          <w:rStyle w:val="URLPACKT0"/>
        </w:rPr>
        <w:fldChar w:fldCharType="begin"/>
      </w:r>
      <w:r w:rsidR="00B1282E">
        <w:rPr>
          <w:rStyle w:val="URLPACKT0"/>
        </w:rPr>
        <w:instrText xml:space="preserve"> HYPERLINK "</w:instrText>
      </w:r>
      <w:r w:rsidR="00B1282E" w:rsidRPr="00B1282E">
        <w:rPr>
          <w:rStyle w:val="URLPACKT0"/>
        </w:rPr>
        <w:instrText>https://technet.microsoft.com/library/ee909471(v=ws.10).aspx</w:instrText>
      </w:r>
      <w:r w:rsidR="00B1282E">
        <w:rPr>
          <w:rStyle w:val="URLPACKT0"/>
        </w:rPr>
        <w:instrText xml:space="preserve">" </w:instrText>
      </w:r>
      <w:r w:rsidR="00B1282E">
        <w:rPr>
          <w:rStyle w:val="URLPACKT0"/>
        </w:rPr>
        <w:fldChar w:fldCharType="separate"/>
      </w:r>
      <w:r w:rsidR="00B1282E" w:rsidRPr="00CA04FE">
        <w:rPr>
          <w:rStyle w:val="Hyperlink"/>
          <w:rFonts w:ascii="Lucida Console" w:hAnsi="Lucida Console"/>
          <w:sz w:val="19"/>
          <w:szCs w:val="18"/>
        </w:rPr>
        <w:t>https://technet.microsoft.com</w:t>
      </w:r>
      <w:del w:id="10" w:author="Siddhant" w:date="2020-09-23T10:16:00Z">
        <w:r w:rsidR="00B1282E" w:rsidRPr="00CA04FE" w:rsidDel="00B1282E">
          <w:rPr>
            <w:rStyle w:val="Hyperlink"/>
            <w:rFonts w:ascii="Lucida Console" w:hAnsi="Lucida Console"/>
            <w:sz w:val="19"/>
            <w:szCs w:val="18"/>
          </w:rPr>
          <w:delText>/en-us</w:delText>
        </w:r>
      </w:del>
      <w:r w:rsidR="00B1282E" w:rsidRPr="00CA04FE">
        <w:rPr>
          <w:rStyle w:val="Hyperlink"/>
          <w:rFonts w:ascii="Lucida Console" w:hAnsi="Lucida Console"/>
          <w:sz w:val="19"/>
          <w:szCs w:val="18"/>
        </w:rPr>
        <w:t>/library/ee909471(v=ws.10).aspx</w:t>
      </w:r>
      <w:r w:rsidR="00B1282E">
        <w:rPr>
          <w:rStyle w:val="URLPACKT0"/>
        </w:rPr>
        <w:fldChar w:fldCharType="end"/>
      </w:r>
      <w:r>
        <w:t>.</w:t>
      </w:r>
    </w:p>
    <w:p w14:paraId="64A58EA8" w14:textId="11CA2AF1" w:rsidR="001C1AFC" w:rsidRPr="00A57B9E" w:rsidRDefault="001C1AFC" w:rsidP="00A57B9E">
      <w:pPr>
        <w:pStyle w:val="Heading1"/>
      </w:pPr>
      <w:r w:rsidRPr="00A57B9E">
        <w:t>Analyzing</w:t>
      </w:r>
      <w:r w:rsidR="00375DBD">
        <w:t xml:space="preserve"> </w:t>
      </w:r>
      <w:r w:rsidRPr="00A57B9E">
        <w:t>IIS</w:t>
      </w:r>
      <w:r w:rsidR="00375DBD">
        <w:t xml:space="preserve"> </w:t>
      </w:r>
      <w:r w:rsidRPr="00A57B9E">
        <w:t>log</w:t>
      </w:r>
      <w:r w:rsidR="00375DBD">
        <w:t xml:space="preserve"> </w:t>
      </w:r>
      <w:r w:rsidRPr="00A57B9E">
        <w:t>files</w:t>
      </w:r>
    </w:p>
    <w:p w14:paraId="3E5EBF0A" w14:textId="2D9F9B4F" w:rsidR="001C1AFC" w:rsidRDefault="001C1AFC" w:rsidP="00B1282E">
      <w:pPr>
        <w:pStyle w:val="NormalPACKT"/>
      </w:pPr>
      <w:r>
        <w:t>IIS</w:t>
      </w:r>
      <w:r w:rsidR="00375DBD">
        <w:t xml:space="preserve"> </w:t>
      </w:r>
      <w:r>
        <w:t>logs</w:t>
      </w:r>
      <w:r w:rsidR="00375DBD">
        <w:t xml:space="preserve"> </w:t>
      </w:r>
      <w:r>
        <w:t>each</w:t>
      </w:r>
      <w:r w:rsidR="00375DBD">
        <w:t xml:space="preserve"> </w:t>
      </w:r>
      <w:r>
        <w:t>request</w:t>
      </w:r>
      <w:r w:rsidR="00375DBD">
        <w:t xml:space="preserve"> </w:t>
      </w:r>
      <w:r>
        <w:t>that</w:t>
      </w:r>
      <w:r w:rsidR="00375DBD">
        <w:t xml:space="preserve"> </w:t>
      </w:r>
      <w:r>
        <w:t>it</w:t>
      </w:r>
      <w:r w:rsidR="00375DBD">
        <w:t xml:space="preserve"> </w:t>
      </w:r>
      <w:r>
        <w:t>receives</w:t>
      </w:r>
      <w:r w:rsidR="00375DBD">
        <w:t xml:space="preserve"> </w:t>
      </w:r>
      <w:r>
        <w:t>from</w:t>
      </w:r>
      <w:r w:rsidR="00375DBD">
        <w:t xml:space="preserve"> </w:t>
      </w:r>
      <w:r>
        <w:t>a</w:t>
      </w:r>
      <w:r w:rsidR="00375DBD">
        <w:t xml:space="preserve"> </w:t>
      </w:r>
      <w:r>
        <w:t>client.</w:t>
      </w:r>
      <w:r w:rsidR="00375DBD">
        <w:t xml:space="preserve"> </w:t>
      </w:r>
      <w:r>
        <w:t>If</w:t>
      </w:r>
      <w:r w:rsidR="00375DBD">
        <w:t xml:space="preserve"> </w:t>
      </w:r>
      <w:r>
        <w:t>someone</w:t>
      </w:r>
      <w:r w:rsidR="00375DBD">
        <w:t xml:space="preserve"> </w:t>
      </w:r>
      <w:r>
        <w:t>uses</w:t>
      </w:r>
      <w:r w:rsidR="00375DBD">
        <w:t xml:space="preserve"> </w:t>
      </w:r>
      <w:r>
        <w:t>a</w:t>
      </w:r>
      <w:r w:rsidR="00375DBD">
        <w:t xml:space="preserve"> </w:t>
      </w:r>
      <w:r>
        <w:t>browser</w:t>
      </w:r>
      <w:r w:rsidR="00375DBD">
        <w:t xml:space="preserve"> </w:t>
      </w:r>
      <w:r>
        <w:t>to</w:t>
      </w:r>
      <w:r w:rsidR="00375DBD">
        <w:t xml:space="preserve"> </w:t>
      </w:r>
      <w:r>
        <w:t>navigate</w:t>
      </w:r>
      <w:r w:rsidR="00375DBD">
        <w:t xml:space="preserve"> </w:t>
      </w:r>
      <w:r>
        <w:t>to</w:t>
      </w:r>
      <w:r w:rsidR="00375DBD">
        <w:t xml:space="preserve"> </w:t>
      </w:r>
      <w:r w:rsidRPr="00A57B9E">
        <w:rPr>
          <w:rStyle w:val="CodeInTextPACKT"/>
        </w:rPr>
        <w:t>HTTP://SRV1.Reskit.Org,</w:t>
      </w:r>
      <w:r w:rsidR="00375DBD">
        <w:t xml:space="preserve"> </w:t>
      </w:r>
      <w:r>
        <w:t>then</w:t>
      </w:r>
      <w:r w:rsidR="00375DBD">
        <w:t xml:space="preserve"> </w:t>
      </w:r>
      <w:r>
        <w:t>details</w:t>
      </w:r>
      <w:r w:rsidR="00375DBD">
        <w:t xml:space="preserve"> </w:t>
      </w:r>
      <w:r>
        <w:t>of</w:t>
      </w:r>
      <w:r w:rsidR="00375DBD">
        <w:t xml:space="preserve"> </w:t>
      </w:r>
      <w:r>
        <w:t>that</w:t>
      </w:r>
      <w:r w:rsidR="00375DBD">
        <w:t xml:space="preserve"> </w:t>
      </w:r>
      <w:r>
        <w:t>interaction</w:t>
      </w:r>
      <w:r w:rsidR="00375DBD">
        <w:t xml:space="preserve"> </w:t>
      </w:r>
      <w:r>
        <w:t>are</w:t>
      </w:r>
      <w:r w:rsidR="00375DBD">
        <w:t xml:space="preserve"> </w:t>
      </w:r>
      <w:r>
        <w:t>logged</w:t>
      </w:r>
      <w:r w:rsidR="00375DBD">
        <w:t xml:space="preserve"> </w:t>
      </w:r>
      <w:r>
        <w:t>to</w:t>
      </w:r>
      <w:r w:rsidR="00375DBD">
        <w:t xml:space="preserve"> </w:t>
      </w:r>
      <w:r>
        <w:t>a</w:t>
      </w:r>
      <w:r w:rsidR="00375DBD">
        <w:t xml:space="preserve"> </w:t>
      </w:r>
      <w:r>
        <w:t>text</w:t>
      </w:r>
      <w:r w:rsidR="00375DBD">
        <w:t xml:space="preserve"> </w:t>
      </w:r>
      <w:r>
        <w:t>file.</w:t>
      </w:r>
      <w:r w:rsidR="00375DBD">
        <w:t xml:space="preserve"> </w:t>
      </w:r>
      <w:r>
        <w:t>By</w:t>
      </w:r>
      <w:r w:rsidR="00375DBD">
        <w:t xml:space="preserve"> </w:t>
      </w:r>
      <w:r>
        <w:t>default,</w:t>
      </w:r>
      <w:r w:rsidR="00375DBD">
        <w:t xml:space="preserve"> </w:t>
      </w:r>
      <w:r>
        <w:t>IIS</w:t>
      </w:r>
      <w:r w:rsidR="00375DBD">
        <w:t xml:space="preserve"> </w:t>
      </w:r>
      <w:r>
        <w:t>stores</w:t>
      </w:r>
      <w:r w:rsidR="00375DBD">
        <w:t xml:space="preserve"> </w:t>
      </w:r>
      <w:r>
        <w:t>log</w:t>
      </w:r>
      <w:r w:rsidR="00375DBD">
        <w:t xml:space="preserve"> </w:t>
      </w:r>
      <w:r>
        <w:t>entries</w:t>
      </w:r>
      <w:r w:rsidR="00375DBD">
        <w:t xml:space="preserve"> </w:t>
      </w:r>
      <w:r>
        <w:t>in</w:t>
      </w:r>
      <w:r w:rsidR="00375DBD">
        <w:t xml:space="preserve"> </w:t>
      </w:r>
      <w:r>
        <w:t>files</w:t>
      </w:r>
      <w:r w:rsidR="00375DBD">
        <w:t xml:space="preserve"> </w:t>
      </w:r>
      <w:r>
        <w:t>within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C:\inetpub\logs\LogFiles</w:t>
      </w:r>
      <w:r w:rsidR="00375DBD">
        <w:t xml:space="preserve"> </w:t>
      </w:r>
      <w:r>
        <w:t>folder,</w:t>
      </w:r>
      <w:r w:rsidR="00375DBD">
        <w:t xml:space="preserve"> </w:t>
      </w:r>
      <w:r>
        <w:t>but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change</w:t>
      </w:r>
      <w:r w:rsidR="00375DBD">
        <w:t xml:space="preserve"> </w:t>
      </w:r>
      <w:r>
        <w:t>the</w:t>
      </w:r>
      <w:r w:rsidR="00375DBD">
        <w:t xml:space="preserve"> </w:t>
      </w:r>
      <w:r>
        <w:t>location,</w:t>
      </w:r>
      <w:r w:rsidR="00375DBD">
        <w:t xml:space="preserve"> </w:t>
      </w:r>
      <w:r>
        <w:t>as</w:t>
      </w:r>
      <w:r w:rsidR="00375DBD">
        <w:t xml:space="preserve"> </w:t>
      </w:r>
      <w:r>
        <w:t>you</w:t>
      </w:r>
      <w:r w:rsidR="00375DBD">
        <w:t xml:space="preserve"> </w:t>
      </w:r>
      <w:r>
        <w:t>saw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ItalicsPACKT"/>
        </w:rPr>
        <w:t>Managing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IIS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logging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and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log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files</w:t>
      </w:r>
      <w:r w:rsidR="00375DBD">
        <w:t xml:space="preserve"> </w:t>
      </w:r>
      <w:r>
        <w:t>recipe.</w:t>
      </w:r>
    </w:p>
    <w:p w14:paraId="53D3ADB6" w14:textId="3310EEB2" w:rsidR="001C1AFC" w:rsidRDefault="001C1AFC" w:rsidP="00B1282E">
      <w:pPr>
        <w:pStyle w:val="NormalPACKT"/>
      </w:pPr>
      <w:r>
        <w:lastRenderedPageBreak/>
        <w:t>The</w:t>
      </w:r>
      <w:r w:rsidR="00375DBD">
        <w:t xml:space="preserve"> </w:t>
      </w:r>
      <w:r>
        <w:t>log</w:t>
      </w:r>
      <w:r w:rsidR="00375DBD">
        <w:t xml:space="preserve"> </w:t>
      </w:r>
      <w:r>
        <w:t>files</w:t>
      </w:r>
      <w:r w:rsidR="00375DBD">
        <w:t xml:space="preserve"> </w:t>
      </w:r>
      <w:r>
        <w:t>that</w:t>
      </w:r>
      <w:r w:rsidR="00375DBD">
        <w:t xml:space="preserve"> </w:t>
      </w:r>
      <w:r>
        <w:t>IIS</w:t>
      </w:r>
      <w:r w:rsidR="00375DBD">
        <w:t xml:space="preserve"> </w:t>
      </w:r>
      <w:r>
        <w:t>generates</w:t>
      </w:r>
      <w:r w:rsidR="00375DBD">
        <w:t xml:space="preserve"> </w:t>
      </w:r>
      <w:r>
        <w:t>are</w:t>
      </w:r>
      <w:r w:rsidR="00375DBD">
        <w:t xml:space="preserve"> </w:t>
      </w:r>
      <w:r>
        <w:t>therefore</w:t>
      </w:r>
      <w:r w:rsidR="00375DBD">
        <w:t xml:space="preserve"> </w:t>
      </w:r>
      <w:r>
        <w:t>a</w:t>
      </w:r>
      <w:r w:rsidR="00375DBD">
        <w:t xml:space="preserve"> </w:t>
      </w:r>
      <w:r>
        <w:t>great</w:t>
      </w:r>
      <w:r w:rsidR="00375DBD">
        <w:t xml:space="preserve"> </w:t>
      </w:r>
      <w:r>
        <w:t>source</w:t>
      </w:r>
      <w:r w:rsidR="00375DBD">
        <w:t xml:space="preserve"> </w:t>
      </w:r>
      <w:r>
        <w:t>of</w:t>
      </w:r>
      <w:r w:rsidR="00375DBD">
        <w:t xml:space="preserve"> </w:t>
      </w:r>
      <w:r>
        <w:t>information</w:t>
      </w:r>
      <w:r w:rsidR="00375DBD">
        <w:t xml:space="preserve"> </w:t>
      </w:r>
      <w:r>
        <w:t>about</w:t>
      </w:r>
      <w:r w:rsidR="00375DBD">
        <w:t xml:space="preserve"> </w:t>
      </w:r>
      <w:r>
        <w:t>who</w:t>
      </w:r>
      <w:r w:rsidR="00375DBD">
        <w:t xml:space="preserve"> </w:t>
      </w:r>
      <w:r>
        <w:t>is</w:t>
      </w:r>
      <w:r w:rsidR="00375DBD">
        <w:t xml:space="preserve"> </w:t>
      </w:r>
      <w:r>
        <w:t>using</w:t>
      </w:r>
      <w:r w:rsidR="00375DBD">
        <w:t xml:space="preserve"> </w:t>
      </w:r>
      <w:r>
        <w:t>your</w:t>
      </w:r>
      <w:r w:rsidR="00375DBD">
        <w:t xml:space="preserve"> </w:t>
      </w:r>
      <w:r>
        <w:t>web</w:t>
      </w:r>
      <w:r w:rsidR="00375DBD">
        <w:t xml:space="preserve"> </w:t>
      </w:r>
      <w:r>
        <w:t>servers,</w:t>
      </w:r>
      <w:r w:rsidR="00375DBD">
        <w:t xml:space="preserve"> </w:t>
      </w:r>
      <w:r>
        <w:t>and</w:t>
      </w:r>
      <w:r w:rsidR="00375DBD">
        <w:t xml:space="preserve"> </w:t>
      </w:r>
      <w:r>
        <w:t>for</w:t>
      </w:r>
      <w:r w:rsidR="00375DBD">
        <w:t xml:space="preserve"> </w:t>
      </w:r>
      <w:r>
        <w:t>what.</w:t>
      </w:r>
      <w:r w:rsidR="00375DBD">
        <w:t xml:space="preserve"> </w:t>
      </w:r>
      <w:r>
        <w:t>Details</w:t>
      </w:r>
      <w:r w:rsidR="00375DBD">
        <w:t xml:space="preserve"> </w:t>
      </w:r>
      <w:r>
        <w:t>such</w:t>
      </w:r>
      <w:r w:rsidR="00375DBD">
        <w:t xml:space="preserve"> </w:t>
      </w:r>
      <w:r>
        <w:t>as</w:t>
      </w:r>
      <w:r w:rsidR="00375DBD">
        <w:t xml:space="preserve"> </w:t>
      </w:r>
      <w:r>
        <w:t>the</w:t>
      </w:r>
      <w:r w:rsidR="00375DBD">
        <w:t xml:space="preserve"> </w:t>
      </w:r>
      <w:r>
        <w:t>client's</w:t>
      </w:r>
      <w:r w:rsidR="00375DBD">
        <w:t xml:space="preserve"> </w:t>
      </w:r>
      <w:r>
        <w:t>IP</w:t>
      </w:r>
      <w:r w:rsidR="00375DBD">
        <w:t xml:space="preserve"> </w:t>
      </w:r>
      <w:r>
        <w:t>address,</w:t>
      </w:r>
      <w:r w:rsidR="00375DBD">
        <w:t xml:space="preserve"> </w:t>
      </w:r>
      <w:r>
        <w:t>the</w:t>
      </w:r>
      <w:r w:rsidR="00375DBD">
        <w:t xml:space="preserve"> </w:t>
      </w:r>
      <w:r>
        <w:t>HTTP</w:t>
      </w:r>
      <w:r w:rsidR="00375DBD">
        <w:t xml:space="preserve"> </w:t>
      </w:r>
      <w:r>
        <w:t>verb</w:t>
      </w:r>
      <w:r w:rsidR="00375DBD">
        <w:t xml:space="preserve"> </w:t>
      </w:r>
      <w:r>
        <w:t>(GET,</w:t>
      </w:r>
      <w:r w:rsidR="00375DBD">
        <w:t xml:space="preserve"> </w:t>
      </w:r>
      <w:r>
        <w:t>POST,</w:t>
      </w:r>
      <w:r w:rsidR="00375DBD">
        <w:t xml:space="preserve"> </w:t>
      </w:r>
      <w:r>
        <w:t>and</w:t>
      </w:r>
      <w:r w:rsidR="00375DBD">
        <w:t xml:space="preserve"> </w:t>
      </w:r>
      <w:r>
        <w:t>so</w:t>
      </w:r>
      <w:r w:rsidR="00375DBD">
        <w:t xml:space="preserve"> </w:t>
      </w:r>
      <w:r>
        <w:t>on),</w:t>
      </w:r>
      <w:r w:rsidR="00375DBD">
        <w:t xml:space="preserve"> </w:t>
      </w:r>
      <w:r>
        <w:t>the</w:t>
      </w:r>
      <w:r w:rsidR="00375DBD">
        <w:t xml:space="preserve"> </w:t>
      </w:r>
      <w:r>
        <w:t>page</w:t>
      </w:r>
      <w:r w:rsidR="00375DBD">
        <w:t xml:space="preserve"> </w:t>
      </w:r>
      <w:r>
        <w:t>requested,</w:t>
      </w:r>
      <w:r w:rsidR="00375DBD">
        <w:t xml:space="preserve"> </w:t>
      </w:r>
      <w:r>
        <w:t>and</w:t>
      </w:r>
      <w:r w:rsidR="00375DBD">
        <w:t xml:space="preserve"> </w:t>
      </w:r>
      <w:r>
        <w:t>more,</w:t>
      </w:r>
      <w:r w:rsidR="00375DBD">
        <w:t xml:space="preserve"> </w:t>
      </w:r>
      <w:r>
        <w:t>are</w:t>
      </w:r>
      <w:r w:rsidR="00375DBD">
        <w:t xml:space="preserve"> </w:t>
      </w:r>
      <w:r>
        <w:t>all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>
        <w:t>log.</w:t>
      </w:r>
    </w:p>
    <w:p w14:paraId="7ABBF91A" w14:textId="157033D4" w:rsidR="001C1AFC" w:rsidRDefault="001C1AFC" w:rsidP="00B1282E">
      <w:pPr>
        <w:pStyle w:val="NormalPACKT"/>
      </w:pPr>
      <w:r>
        <w:t>In</w:t>
      </w:r>
      <w:r w:rsidR="00375DBD">
        <w:t xml:space="preserve"> </w:t>
      </w:r>
      <w:r>
        <w:t>this</w:t>
      </w:r>
      <w:r w:rsidR="00375DBD">
        <w:t xml:space="preserve"> </w:t>
      </w:r>
      <w:r>
        <w:t>recipe,</w:t>
      </w:r>
      <w:r w:rsidR="00375DBD">
        <w:t xml:space="preserve"> </w:t>
      </w:r>
      <w:r>
        <w:t>you</w:t>
      </w:r>
      <w:r w:rsidR="00375DBD">
        <w:t xml:space="preserve"> </w:t>
      </w:r>
      <w:r>
        <w:t>process</w:t>
      </w:r>
      <w:r w:rsidR="00375DBD">
        <w:t xml:space="preserve"> </w:t>
      </w:r>
      <w:r>
        <w:t>the</w:t>
      </w:r>
      <w:r w:rsidR="00375DBD">
        <w:t xml:space="preserve"> </w:t>
      </w:r>
      <w:r>
        <w:t>logs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SRV1</w:t>
      </w:r>
      <w:r w:rsidR="00375DBD">
        <w:t xml:space="preserve"> </w:t>
      </w:r>
      <w:r>
        <w:t>to</w:t>
      </w:r>
      <w:r w:rsidR="00375DBD">
        <w:t xml:space="preserve"> </w:t>
      </w:r>
      <w:r>
        <w:t>see</w:t>
      </w:r>
      <w:r w:rsidR="00375DBD">
        <w:t xml:space="preserve"> </w:t>
      </w:r>
      <w:r>
        <w:t>which</w:t>
      </w:r>
      <w:r w:rsidR="00375DBD">
        <w:t xml:space="preserve"> </w:t>
      </w:r>
      <w:r>
        <w:t>clients</w:t>
      </w:r>
      <w:r w:rsidR="00375DBD">
        <w:t xml:space="preserve"> </w:t>
      </w:r>
      <w:r>
        <w:t>are</w:t>
      </w:r>
      <w:r w:rsidR="00375DBD">
        <w:t xml:space="preserve"> </w:t>
      </w:r>
      <w:r>
        <w:t>connecting</w:t>
      </w:r>
      <w:r w:rsidR="00375DBD">
        <w:t xml:space="preserve"> </w:t>
      </w:r>
      <w:r>
        <w:t>to</w:t>
      </w:r>
      <w:r w:rsidR="00375DBD">
        <w:t xml:space="preserve"> </w:t>
      </w:r>
      <w:r>
        <w:t>your</w:t>
      </w:r>
      <w:r w:rsidR="00375DBD">
        <w:t xml:space="preserve"> </w:t>
      </w:r>
      <w:r>
        <w:t>server</w:t>
      </w:r>
      <w:r w:rsidR="00375DBD">
        <w:t xml:space="preserve"> </w:t>
      </w:r>
      <w:r>
        <w:t>and</w:t>
      </w:r>
      <w:r w:rsidR="00375DBD">
        <w:t xml:space="preserve"> </w:t>
      </w:r>
      <w:r>
        <w:t>what</w:t>
      </w:r>
      <w:r w:rsidR="00375DBD">
        <w:t xml:space="preserve"> </w:t>
      </w:r>
      <w:r>
        <w:t>client</w:t>
      </w:r>
      <w:r w:rsidR="00375DBD">
        <w:t xml:space="preserve"> </w:t>
      </w:r>
      <w:r>
        <w:t>software</w:t>
      </w:r>
      <w:r w:rsidR="00375DBD">
        <w:t xml:space="preserve"> </w:t>
      </w:r>
      <w:r>
        <w:t>they</w:t>
      </w:r>
      <w:r w:rsidR="00375DBD">
        <w:t xml:space="preserve"> </w:t>
      </w:r>
      <w:r>
        <w:t>are</w:t>
      </w:r>
      <w:r w:rsidR="00375DBD">
        <w:t xml:space="preserve"> </w:t>
      </w:r>
      <w:r>
        <w:t>using.</w:t>
      </w:r>
    </w:p>
    <w:p w14:paraId="1850606B" w14:textId="4DECFE64" w:rsidR="001C1AFC" w:rsidRPr="00A57B9E" w:rsidRDefault="001C1AFC" w:rsidP="00A57B9E">
      <w:pPr>
        <w:pStyle w:val="Heading2"/>
      </w:pPr>
      <w:r w:rsidRPr="00A57B9E">
        <w:t>Getting</w:t>
      </w:r>
      <w:r w:rsidR="00375DBD">
        <w:t xml:space="preserve"> </w:t>
      </w:r>
      <w:r w:rsidRPr="00A57B9E">
        <w:t>ready</w:t>
      </w:r>
    </w:p>
    <w:p w14:paraId="5E8FBA04" w14:textId="51BB78EA" w:rsidR="001C1AFC" w:rsidRDefault="001C1AFC" w:rsidP="00B1282E">
      <w:pPr>
        <w:pStyle w:val="NormalPACKT"/>
      </w:pPr>
      <w:r>
        <w:t>You</w:t>
      </w:r>
      <w:r w:rsidR="00375DBD">
        <w:t xml:space="preserve"> </w:t>
      </w:r>
      <w:r>
        <w:t>run</w:t>
      </w:r>
      <w:r w:rsidR="00375DBD">
        <w:t xml:space="preserve"> </w:t>
      </w:r>
      <w:r>
        <w:t>this</w:t>
      </w:r>
      <w:r w:rsidR="00375DBD">
        <w:t xml:space="preserve"> </w:t>
      </w:r>
      <w:r>
        <w:t>recipe</w:t>
      </w:r>
      <w:r w:rsidR="00375DBD">
        <w:t xml:space="preserve"> </w:t>
      </w:r>
      <w:r>
        <w:t>on/against</w:t>
      </w:r>
      <w:r w:rsidR="00375DBD">
        <w:t xml:space="preserve"> </w:t>
      </w:r>
      <w:r w:rsidRPr="00A57B9E">
        <w:rPr>
          <w:rStyle w:val="CodeInTextPACKT"/>
        </w:rPr>
        <w:t>SRV1</w:t>
      </w:r>
      <w:r>
        <w:t>,</w:t>
      </w:r>
      <w:r w:rsidR="00375DBD">
        <w:t xml:space="preserve"> </w:t>
      </w:r>
      <w:r>
        <w:t>a</w:t>
      </w:r>
      <w:r w:rsidR="00375DBD">
        <w:t xml:space="preserve"> </w:t>
      </w:r>
      <w:r>
        <w:t>web</w:t>
      </w:r>
      <w:r w:rsidR="00375DBD">
        <w:t xml:space="preserve"> </w:t>
      </w:r>
      <w:r>
        <w:t>server</w:t>
      </w:r>
      <w:r w:rsidR="00375DBD">
        <w:t xml:space="preserve"> </w:t>
      </w:r>
      <w:r>
        <w:t>that</w:t>
      </w:r>
      <w:r w:rsidR="00375DBD">
        <w:t xml:space="preserve"> </w:t>
      </w:r>
      <w:r>
        <w:t>you</w:t>
      </w:r>
      <w:r w:rsidR="00375DBD">
        <w:t xml:space="preserve"> </w:t>
      </w:r>
      <w:r>
        <w:t>have</w:t>
      </w:r>
      <w:r w:rsidR="00375DBD">
        <w:t xml:space="preserve"> </w:t>
      </w:r>
      <w:r>
        <w:t>configured</w:t>
      </w:r>
      <w:r w:rsidR="00375DBD">
        <w:t xml:space="preserve"> </w:t>
      </w:r>
      <w:r>
        <w:t>and</w:t>
      </w:r>
      <w:r w:rsidR="00375DBD">
        <w:t xml:space="preserve"> </w:t>
      </w:r>
      <w:r>
        <w:t>used</w:t>
      </w:r>
      <w:r w:rsidR="00375DBD">
        <w:t xml:space="preserve"> </w:t>
      </w:r>
      <w:r>
        <w:t>in</w:t>
      </w:r>
      <w:r w:rsidR="00375DBD">
        <w:t xml:space="preserve"> </w:t>
      </w:r>
      <w:r>
        <w:t>other</w:t>
      </w:r>
      <w:r w:rsidR="00375DBD">
        <w:t xml:space="preserve"> </w:t>
      </w:r>
      <w:r>
        <w:t>recipes</w:t>
      </w:r>
      <w:r w:rsidR="00375DBD">
        <w:t xml:space="preserve"> </w:t>
      </w:r>
      <w:r>
        <w:t>in</w:t>
      </w:r>
      <w:r w:rsidR="00375DBD">
        <w:t xml:space="preserve"> </w:t>
      </w:r>
      <w:r>
        <w:t>this</w:t>
      </w:r>
      <w:r w:rsidR="00375DBD">
        <w:t xml:space="preserve"> </w:t>
      </w:r>
      <w:r>
        <w:t>chapter.</w:t>
      </w:r>
      <w:r w:rsidR="00375DBD">
        <w:t xml:space="preserve"> </w:t>
      </w:r>
      <w:r>
        <w:t>In</w:t>
      </w:r>
      <w:r w:rsidR="00375DBD">
        <w:t xml:space="preserve"> </w:t>
      </w:r>
      <w:r>
        <w:t>order</w:t>
      </w:r>
      <w:r w:rsidR="00375DBD">
        <w:t xml:space="preserve"> </w:t>
      </w:r>
      <w:r>
        <w:t>to</w:t>
      </w:r>
      <w:r w:rsidR="00375DBD">
        <w:t xml:space="preserve"> </w:t>
      </w:r>
      <w:r>
        <w:t>get</w:t>
      </w:r>
      <w:r w:rsidR="00375DBD">
        <w:t xml:space="preserve"> </w:t>
      </w:r>
      <w:r>
        <w:t>useful</w:t>
      </w:r>
      <w:r w:rsidR="00375DBD">
        <w:t xml:space="preserve"> </w:t>
      </w:r>
      <w:r>
        <w:t>data</w:t>
      </w:r>
      <w:r w:rsidR="00375DBD">
        <w:t xml:space="preserve"> </w:t>
      </w:r>
      <w:r>
        <w:t>from</w:t>
      </w:r>
      <w:r w:rsidR="00375DBD">
        <w:t xml:space="preserve"> </w:t>
      </w:r>
      <w:r>
        <w:t>this</w:t>
      </w:r>
      <w:r w:rsidR="00375DBD">
        <w:t xml:space="preserve"> </w:t>
      </w:r>
      <w:r>
        <w:t>recipe,</w:t>
      </w:r>
      <w:r w:rsidR="00375DBD">
        <w:t xml:space="preserve"> </w:t>
      </w:r>
      <w:r>
        <w:t>you</w:t>
      </w:r>
      <w:r w:rsidR="00375DBD">
        <w:t xml:space="preserve"> </w:t>
      </w:r>
      <w:r>
        <w:t>need</w:t>
      </w:r>
      <w:r w:rsidR="00375DBD">
        <w:t xml:space="preserve"> </w:t>
      </w:r>
      <w:r>
        <w:t>log</w:t>
      </w:r>
      <w:r w:rsidR="00375DBD">
        <w:t xml:space="preserve"> </w:t>
      </w:r>
      <w:r>
        <w:t>files,</w:t>
      </w:r>
      <w:r w:rsidR="00375DBD">
        <w:t xml:space="preserve"> </w:t>
      </w:r>
      <w:r>
        <w:t>and</w:t>
      </w:r>
      <w:r w:rsidR="00375DBD">
        <w:t xml:space="preserve"> </w:t>
      </w:r>
      <w:r>
        <w:t>that</w:t>
      </w:r>
      <w:r w:rsidR="00375DBD">
        <w:t xml:space="preserve"> </w:t>
      </w:r>
      <w:r>
        <w:t>means</w:t>
      </w:r>
      <w:r w:rsidR="00375DBD">
        <w:t xml:space="preserve"> </w:t>
      </w:r>
      <w:r>
        <w:t>using</w:t>
      </w:r>
      <w:r w:rsidR="00375DBD">
        <w:t xml:space="preserve"> </w:t>
      </w:r>
      <w:r>
        <w:t>one</w:t>
      </w:r>
      <w:r w:rsidR="00375DBD">
        <w:t xml:space="preserve"> </w:t>
      </w:r>
      <w:r>
        <w:t>(and</w:t>
      </w:r>
      <w:r w:rsidR="00375DBD">
        <w:t xml:space="preserve"> </w:t>
      </w:r>
      <w:r>
        <w:t>preferably</w:t>
      </w:r>
      <w:r w:rsidR="00375DBD">
        <w:t xml:space="preserve"> </w:t>
      </w:r>
      <w:r>
        <w:t>more)</w:t>
      </w:r>
      <w:r w:rsidR="00375DBD">
        <w:t xml:space="preserve"> </w:t>
      </w:r>
      <w:r>
        <w:t>client</w:t>
      </w:r>
      <w:r w:rsidR="00375DBD">
        <w:t xml:space="preserve"> </w:t>
      </w:r>
      <w:r>
        <w:t>to</w:t>
      </w:r>
      <w:r w:rsidR="00375DBD">
        <w:t xml:space="preserve"> </w:t>
      </w:r>
      <w:r>
        <w:t>access</w:t>
      </w:r>
      <w:r w:rsidR="00375DBD">
        <w:t xml:space="preserve"> </w:t>
      </w:r>
      <w:r>
        <w:t>the</w:t>
      </w:r>
      <w:r w:rsidR="00375DBD">
        <w:t xml:space="preserve"> </w:t>
      </w:r>
      <w:r>
        <w:t>web</w:t>
      </w:r>
      <w:r w:rsidR="00375DBD">
        <w:t xml:space="preserve"> </w:t>
      </w:r>
      <w:r>
        <w:t>server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SRV1</w:t>
      </w:r>
      <w:r>
        <w:t>.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use</w:t>
      </w:r>
      <w:r w:rsidR="00375DBD">
        <w:t xml:space="preserve"> </w:t>
      </w:r>
      <w:r>
        <w:t>any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>
        <w:t>other</w:t>
      </w:r>
      <w:r w:rsidR="00375DBD">
        <w:t xml:space="preserve"> </w:t>
      </w:r>
      <w:r w:rsidRPr="00A57B9E">
        <w:rPr>
          <w:rStyle w:val="KeyWordPACKT"/>
        </w:rPr>
        <w:t>virtual</w:t>
      </w:r>
      <w:r w:rsidR="00375DBD">
        <w:rPr>
          <w:rStyle w:val="KeyWordPACKT"/>
        </w:rPr>
        <w:t xml:space="preserve"> </w:t>
      </w:r>
      <w:r w:rsidRPr="00A57B9E">
        <w:rPr>
          <w:rStyle w:val="KeyWordPACKT"/>
        </w:rPr>
        <w:t>machines</w:t>
      </w:r>
      <w:r w:rsidR="00375DBD">
        <w:t xml:space="preserve"> </w:t>
      </w:r>
      <w:r>
        <w:t>(</w:t>
      </w:r>
      <w:r w:rsidRPr="00A57B9E">
        <w:rPr>
          <w:rStyle w:val="KeyWordPACKT"/>
        </w:rPr>
        <w:t>VMs</w:t>
      </w:r>
      <w:r>
        <w:t>)</w:t>
      </w:r>
      <w:r w:rsidR="00375DBD">
        <w:t xml:space="preserve"> </w:t>
      </w:r>
      <w:r>
        <w:t>that</w:t>
      </w:r>
      <w:r w:rsidR="00375DBD">
        <w:t xml:space="preserve"> </w:t>
      </w:r>
      <w:r>
        <w:t>you</w:t>
      </w:r>
      <w:r w:rsidR="00375DBD">
        <w:t xml:space="preserve"> </w:t>
      </w:r>
      <w:r>
        <w:t>have</w:t>
      </w:r>
      <w:r w:rsidR="00375DBD">
        <w:t xml:space="preserve"> </w:t>
      </w:r>
      <w:r>
        <w:t>to</w:t>
      </w:r>
      <w:r w:rsidR="00375DBD">
        <w:t xml:space="preserve"> </w:t>
      </w:r>
      <w:r>
        <w:t>access</w:t>
      </w:r>
      <w:r w:rsidR="00375DBD">
        <w:t xml:space="preserve"> </w:t>
      </w:r>
      <w:r>
        <w:t>the</w:t>
      </w:r>
      <w:r w:rsidR="00375DBD">
        <w:t xml:space="preserve"> </w:t>
      </w:r>
      <w:r>
        <w:t>default</w:t>
      </w:r>
      <w:r w:rsidR="00375DBD">
        <w:t xml:space="preserve"> </w:t>
      </w:r>
      <w:r>
        <w:t>IIS</w:t>
      </w:r>
      <w:r w:rsidR="00375DBD">
        <w:t xml:space="preserve"> </w:t>
      </w:r>
      <w:r>
        <w:t>website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SRV1</w:t>
      </w:r>
      <w:r>
        <w:t>.</w:t>
      </w:r>
    </w:p>
    <w:p w14:paraId="4AE020CA" w14:textId="2748F9B7" w:rsidR="001C1AFC" w:rsidRPr="00A57B9E" w:rsidRDefault="001C1AFC" w:rsidP="00A57B9E">
      <w:pPr>
        <w:pStyle w:val="Heading2"/>
      </w:pPr>
      <w:r w:rsidRPr="00A57B9E">
        <w:t>How</w:t>
      </w:r>
      <w:r w:rsidR="00375DBD">
        <w:t xml:space="preserve"> </w:t>
      </w:r>
      <w:r w:rsidRPr="00A57B9E">
        <w:t>to</w:t>
      </w:r>
      <w:r w:rsidR="00375DBD">
        <w:t xml:space="preserve"> </w:t>
      </w:r>
      <w:r w:rsidRPr="00A57B9E">
        <w:t>do</w:t>
      </w:r>
      <w:r w:rsidR="00375DBD">
        <w:t xml:space="preserve"> </w:t>
      </w:r>
      <w:r w:rsidRPr="00A57B9E">
        <w:t>it...</w:t>
      </w:r>
    </w:p>
    <w:p w14:paraId="1356D075" w14:textId="073108EF" w:rsidR="001C1AFC" w:rsidRDefault="001C1AFC" w:rsidP="00D901A2">
      <w:pPr>
        <w:pStyle w:val="NumberedBulletPACKT"/>
        <w:numPr>
          <w:ilvl w:val="0"/>
          <w:numId w:val="14"/>
        </w:numPr>
      </w:pPr>
      <w:r>
        <w:t>Define</w:t>
      </w:r>
      <w:r w:rsidR="00375DBD">
        <w:t xml:space="preserve"> </w:t>
      </w:r>
      <w:r>
        <w:t>the</w:t>
      </w:r>
      <w:r w:rsidR="00375DBD">
        <w:t xml:space="preserve"> </w:t>
      </w:r>
      <w:r>
        <w:t>location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>
        <w:t>log</w:t>
      </w:r>
      <w:r w:rsidR="00375DBD">
        <w:t xml:space="preserve"> </w:t>
      </w:r>
      <w:r>
        <w:t>files</w:t>
      </w:r>
      <w:r w:rsidR="00375DBD">
        <w:t xml:space="preserve"> </w:t>
      </w:r>
      <w:r>
        <w:t>and</w:t>
      </w:r>
      <w:r w:rsidR="00375DBD">
        <w:t xml:space="preserve"> </w:t>
      </w:r>
      <w:r>
        <w:t>a</w:t>
      </w:r>
      <w:r w:rsidR="00375DBD">
        <w:t xml:space="preserve"> </w:t>
      </w:r>
      <w:r>
        <w:t>temporary</w:t>
      </w:r>
      <w:r w:rsidR="00375DBD">
        <w:t xml:space="preserve"> </w:t>
      </w:r>
      <w:r>
        <w:t>filename:</w:t>
      </w:r>
    </w:p>
    <w:p w14:paraId="0487E1A3" w14:textId="1A9F7A1A" w:rsidR="001C1AFC" w:rsidRDefault="001C1AFC" w:rsidP="00A57B9E">
      <w:pPr>
        <w:pStyle w:val="CodeWithinBulletsEndPACKT"/>
      </w:pPr>
      <w:r>
        <w:t>$</w:t>
      </w:r>
      <w:proofErr w:type="spellStart"/>
      <w:r>
        <w:t>LogFolder</w:t>
      </w:r>
      <w:proofErr w:type="spellEnd"/>
      <w:r w:rsidR="00375DBD">
        <w:t xml:space="preserve"> </w:t>
      </w:r>
      <w:r>
        <w:t>=</w:t>
      </w:r>
      <w:r w:rsidR="00375DBD">
        <w:t xml:space="preserve"> </w:t>
      </w:r>
      <w:r>
        <w:t>'C:\</w:t>
      </w:r>
      <w:proofErr w:type="spellStart"/>
      <w:r>
        <w:t>inetpub</w:t>
      </w:r>
      <w:proofErr w:type="spellEnd"/>
      <w:r>
        <w:t>\logs\</w:t>
      </w:r>
      <w:proofErr w:type="spellStart"/>
      <w:r>
        <w:t>LogFiles</w:t>
      </w:r>
      <w:proofErr w:type="spellEnd"/>
      <w:r>
        <w:t>\W3SVC1'</w:t>
      </w:r>
    </w:p>
    <w:p w14:paraId="6BE7E87A" w14:textId="3777CAB1" w:rsidR="001C1AFC" w:rsidRDefault="001C1AFC" w:rsidP="00A57B9E">
      <w:pPr>
        <w:pStyle w:val="CodeWithinBulletsEndPACKT"/>
      </w:pPr>
      <w:r>
        <w:t>$</w:t>
      </w:r>
      <w:proofErr w:type="spellStart"/>
      <w:r>
        <w:t>LogFiles</w:t>
      </w:r>
      <w:proofErr w:type="spellEnd"/>
      <w:r w:rsidR="00375DBD">
        <w:t xml:space="preserve"> </w:t>
      </w:r>
      <w:r>
        <w:t>=</w:t>
      </w:r>
      <w:r w:rsidR="00375DBD">
        <w:t xml:space="preserve"> </w:t>
      </w:r>
      <w:r>
        <w:t>Get-</w:t>
      </w:r>
      <w:proofErr w:type="spellStart"/>
      <w:r>
        <w:t>ChildItem</w:t>
      </w:r>
      <w:proofErr w:type="spellEnd"/>
      <w:r w:rsidR="00375DBD">
        <w:t xml:space="preserve"> </w:t>
      </w:r>
      <w:r>
        <w:t>$</w:t>
      </w:r>
      <w:proofErr w:type="spellStart"/>
      <w:r>
        <w:t>LogFolder</w:t>
      </w:r>
      <w:proofErr w:type="spellEnd"/>
      <w:r>
        <w:t>\*.log</w:t>
      </w:r>
      <w:r w:rsidR="00375DBD">
        <w:t xml:space="preserve"> </w:t>
      </w:r>
      <w:r>
        <w:t>-Recurse</w:t>
      </w:r>
    </w:p>
    <w:p w14:paraId="3ACE8E5A" w14:textId="743739B1" w:rsidR="001C1AFC" w:rsidRDefault="001C1AFC" w:rsidP="00A57B9E">
      <w:pPr>
        <w:pStyle w:val="CodeWithinBulletsEndPACKT"/>
      </w:pPr>
      <w:r>
        <w:t>$</w:t>
      </w:r>
      <w:proofErr w:type="spellStart"/>
      <w:r>
        <w:t>LogTemp</w:t>
      </w:r>
      <w:proofErr w:type="spellEnd"/>
      <w:r w:rsidR="00375DBD">
        <w:t xml:space="preserve"> </w:t>
      </w:r>
      <w:r>
        <w:t>=</w:t>
      </w:r>
      <w:r w:rsidR="00375DBD">
        <w:t xml:space="preserve"> </w:t>
      </w:r>
      <w:r>
        <w:t>"C:\inetpub\logs\LogFiles\W3SVC1\AllLogs.tmp"</w:t>
      </w:r>
    </w:p>
    <w:p w14:paraId="2137DA41" w14:textId="53F9DD6C" w:rsidR="001C1AFC" w:rsidRDefault="001C1AFC" w:rsidP="00B1282E">
      <w:pPr>
        <w:pStyle w:val="NumberedBulletPACKT"/>
      </w:pPr>
      <w:r>
        <w:t>Create</w:t>
      </w:r>
      <w:r w:rsidR="00375DBD">
        <w:t xml:space="preserve"> </w:t>
      </w:r>
      <w:r>
        <w:t>a</w:t>
      </w:r>
      <w:r w:rsidR="00375DBD">
        <w:t xml:space="preserve"> </w:t>
      </w:r>
      <w:r>
        <w:t>(</w:t>
      </w:r>
      <w:r w:rsidRPr="00A57B9E">
        <w:rPr>
          <w:rStyle w:val="CodeInTextPACKT"/>
        </w:rPr>
        <w:t>$Logs</w:t>
      </w:r>
      <w:r>
        <w:t>)</w:t>
      </w:r>
      <w:r w:rsidR="00375DBD">
        <w:t xml:space="preserve"> </w:t>
      </w:r>
      <w:r>
        <w:t>array</w:t>
      </w:r>
      <w:r w:rsidR="00375DBD">
        <w:t xml:space="preserve"> </w:t>
      </w:r>
      <w:r>
        <w:t>to</w:t>
      </w:r>
      <w:r w:rsidR="00375DBD">
        <w:t xml:space="preserve"> </w:t>
      </w:r>
      <w:r>
        <w:t>hold</w:t>
      </w:r>
      <w:r w:rsidR="00375DBD">
        <w:t xml:space="preserve"> </w:t>
      </w:r>
      <w:r>
        <w:t>each</w:t>
      </w:r>
      <w:r w:rsidR="00375DBD">
        <w:t xml:space="preserve"> </w:t>
      </w:r>
      <w:r>
        <w:t>useful</w:t>
      </w:r>
      <w:r w:rsidR="00375DBD">
        <w:t xml:space="preserve"> </w:t>
      </w:r>
      <w:r>
        <w:t>line</w:t>
      </w:r>
      <w:r w:rsidR="00375DBD">
        <w:t xml:space="preserve"> </w:t>
      </w:r>
      <w:r>
        <w:t>of</w:t>
      </w:r>
      <w:r w:rsidR="00375DBD">
        <w:t xml:space="preserve"> </w:t>
      </w:r>
      <w:r>
        <w:t>each</w:t>
      </w:r>
      <w:r w:rsidR="00375DBD">
        <w:t xml:space="preserve"> </w:t>
      </w:r>
      <w:r>
        <w:t>log</w:t>
      </w:r>
      <w:r w:rsidR="00375DBD">
        <w:t xml:space="preserve"> </w:t>
      </w:r>
      <w:r>
        <w:t>file:</w:t>
      </w:r>
    </w:p>
    <w:p w14:paraId="76BCB4FE" w14:textId="645567DB" w:rsidR="001C1AFC" w:rsidRDefault="001C1AFC" w:rsidP="00A57B9E">
      <w:pPr>
        <w:pStyle w:val="CodeWithinBulletsEndPACKT"/>
      </w:pPr>
      <w:r>
        <w:t>$Logs</w:t>
      </w:r>
      <w:r w:rsidR="00375DBD">
        <w:t xml:space="preserve"> </w:t>
      </w:r>
      <w:r>
        <w:t>=</w:t>
      </w:r>
      <w:r w:rsidR="00375DBD">
        <w:t xml:space="preserve"> </w:t>
      </w:r>
      <w:proofErr w:type="gramStart"/>
      <w:r>
        <w:t>@(</w:t>
      </w:r>
      <w:proofErr w:type="gramEnd"/>
      <w:r>
        <w:t>)</w:t>
      </w:r>
      <w:r w:rsidR="00375DBD">
        <w:t xml:space="preserve">                 </w:t>
      </w:r>
      <w:r>
        <w:t>#</w:t>
      </w:r>
      <w:r w:rsidR="00375DBD">
        <w:t xml:space="preserve"> </w:t>
      </w:r>
      <w:r>
        <w:t>Create</w:t>
      </w:r>
      <w:r w:rsidR="00375DBD">
        <w:t xml:space="preserve"> </w:t>
      </w:r>
      <w:r>
        <w:t>empty</w:t>
      </w:r>
      <w:r w:rsidR="00375DBD">
        <w:t xml:space="preserve"> </w:t>
      </w:r>
      <w:r>
        <w:t>array</w:t>
      </w:r>
    </w:p>
    <w:p w14:paraId="40787C1E" w14:textId="2B3A9DD9" w:rsidR="001C1AFC" w:rsidRDefault="001C1AFC" w:rsidP="00A57B9E">
      <w:pPr>
        <w:pStyle w:val="CodeWithinBulletsEndPACKT"/>
      </w:pPr>
      <w:r>
        <w:t>#</w:t>
      </w:r>
      <w:r w:rsidR="00375DBD">
        <w:t xml:space="preserve"> </w:t>
      </w:r>
      <w:r>
        <w:t>Remove</w:t>
      </w:r>
      <w:r w:rsidR="00375DBD">
        <w:t xml:space="preserve"> </w:t>
      </w:r>
      <w:r>
        <w:t>the</w:t>
      </w:r>
      <w:r w:rsidR="00375DBD">
        <w:t xml:space="preserve"> </w:t>
      </w:r>
      <w:r>
        <w:t>comment</w:t>
      </w:r>
      <w:r w:rsidR="00375DBD">
        <w:t xml:space="preserve"> </w:t>
      </w:r>
      <w:r>
        <w:t>lines</w:t>
      </w:r>
    </w:p>
    <w:p w14:paraId="693E70E0" w14:textId="6C87B1A4" w:rsidR="001C1AFC" w:rsidRDefault="001C1AFC" w:rsidP="00A57B9E">
      <w:pPr>
        <w:pStyle w:val="CodeWithinBulletsEndPACKT"/>
      </w:pPr>
      <w:r>
        <w:t>$</w:t>
      </w:r>
      <w:proofErr w:type="spellStart"/>
      <w:r>
        <w:t>LogFiles</w:t>
      </w:r>
      <w:proofErr w:type="spellEnd"/>
      <w:r w:rsidR="00375DBD">
        <w:t xml:space="preserve"> </w:t>
      </w:r>
      <w:r>
        <w:t>|</w:t>
      </w:r>
      <w:r w:rsidR="00375DBD">
        <w:t xml:space="preserve"> </w:t>
      </w:r>
    </w:p>
    <w:p w14:paraId="1B7D2362" w14:textId="7B0BA6E4" w:rsidR="001C1AFC" w:rsidRDefault="00375DBD" w:rsidP="00A57B9E">
      <w:pPr>
        <w:pStyle w:val="CodeWithinBulletsEndPACKT"/>
      </w:pPr>
      <w:r>
        <w:t xml:space="preserve">  </w:t>
      </w:r>
      <w:proofErr w:type="spellStart"/>
      <w:r w:rsidR="001C1AFC">
        <w:t>ForEach</w:t>
      </w:r>
      <w:proofErr w:type="spellEnd"/>
      <w:r>
        <w:t xml:space="preserve"> </w:t>
      </w:r>
      <w:proofErr w:type="gramStart"/>
      <w:r w:rsidR="001C1AFC">
        <w:t>{</w:t>
      </w:r>
      <w:r>
        <w:t xml:space="preserve"> </w:t>
      </w:r>
      <w:r w:rsidR="001C1AFC">
        <w:t>Get</w:t>
      </w:r>
      <w:proofErr w:type="gramEnd"/>
      <w:r w:rsidR="001C1AFC">
        <w:t>-Content</w:t>
      </w:r>
      <w:r>
        <w:t xml:space="preserve"> </w:t>
      </w:r>
      <w:r w:rsidR="001C1AFC">
        <w:t>$_</w:t>
      </w:r>
      <w:r>
        <w:t xml:space="preserve"> </w:t>
      </w:r>
      <w:r w:rsidR="001C1AFC">
        <w:t>|</w:t>
      </w:r>
      <w:r>
        <w:t xml:space="preserve"> </w:t>
      </w:r>
    </w:p>
    <w:p w14:paraId="2AC3308F" w14:textId="380A7338" w:rsidR="001C1AFC" w:rsidRDefault="00375DBD" w:rsidP="00A57B9E">
      <w:pPr>
        <w:pStyle w:val="CodeWithinBulletsEndPACKT"/>
      </w:pPr>
      <w:r>
        <w:t xml:space="preserve">    </w:t>
      </w:r>
      <w:r w:rsidR="001C1AFC">
        <w:t>Where-Object</w:t>
      </w:r>
      <w:r>
        <w:t xml:space="preserve"> </w:t>
      </w:r>
      <w:r w:rsidR="001C1AFC">
        <w:t>{$_</w:t>
      </w:r>
      <w:r>
        <w:t xml:space="preserve"> </w:t>
      </w:r>
      <w:r w:rsidR="001C1AFC">
        <w:t>-</w:t>
      </w:r>
      <w:proofErr w:type="spellStart"/>
      <w:r w:rsidR="001C1AFC">
        <w:t>notLike</w:t>
      </w:r>
      <w:proofErr w:type="spellEnd"/>
      <w:r>
        <w:t xml:space="preserve"> </w:t>
      </w:r>
      <w:r w:rsidR="001C1AFC">
        <w:t>"#[</w:t>
      </w:r>
      <w:proofErr w:type="gramStart"/>
      <w:r w:rsidR="001C1AFC">
        <w:t>D,F</w:t>
      </w:r>
      <w:proofErr w:type="gramEnd"/>
      <w:r w:rsidR="001C1AFC">
        <w:t>,S,V]*"</w:t>
      </w:r>
      <w:r>
        <w:t xml:space="preserve"> </w:t>
      </w:r>
      <w:r w:rsidR="001C1AFC">
        <w:t>}</w:t>
      </w:r>
      <w:r>
        <w:t xml:space="preserve"> </w:t>
      </w:r>
      <w:r w:rsidR="001C1AFC">
        <w:t>|</w:t>
      </w:r>
      <w:r>
        <w:t xml:space="preserve"> </w:t>
      </w:r>
    </w:p>
    <w:p w14:paraId="1D2A9C24" w14:textId="474E84F3" w:rsidR="001C1AFC" w:rsidRDefault="00375DBD" w:rsidP="00A57B9E">
      <w:pPr>
        <w:pStyle w:val="CodeWithinBulletsEndPACKT"/>
      </w:pPr>
      <w:r>
        <w:t xml:space="preserve">      </w:t>
      </w:r>
      <w:r w:rsidR="001C1AFC">
        <w:t>Foreach</w:t>
      </w:r>
      <w:r>
        <w:t xml:space="preserve"> </w:t>
      </w:r>
      <w:proofErr w:type="gramStart"/>
      <w:r w:rsidR="001C1AFC">
        <w:t>{</w:t>
      </w:r>
      <w:r>
        <w:t xml:space="preserve"> </w:t>
      </w:r>
      <w:r w:rsidR="001C1AFC">
        <w:t>$</w:t>
      </w:r>
      <w:proofErr w:type="gramEnd"/>
      <w:r w:rsidR="001C1AFC">
        <w:t>Logs</w:t>
      </w:r>
      <w:r>
        <w:t xml:space="preserve"> </w:t>
      </w:r>
      <w:r w:rsidR="001C1AFC">
        <w:t>+=</w:t>
      </w:r>
      <w:r>
        <w:t xml:space="preserve"> </w:t>
      </w:r>
      <w:r w:rsidR="001C1AFC">
        <w:t>$_</w:t>
      </w:r>
      <w:r>
        <w:t xml:space="preserve"> </w:t>
      </w:r>
      <w:r w:rsidR="001C1AFC">
        <w:t>}</w:t>
      </w:r>
      <w:r>
        <w:t xml:space="preserve">  </w:t>
      </w:r>
      <w:r w:rsidR="001C1AFC">
        <w:t>#</w:t>
      </w:r>
      <w:r>
        <w:t xml:space="preserve"> </w:t>
      </w:r>
      <w:r w:rsidR="001C1AFC">
        <w:t>add</w:t>
      </w:r>
      <w:r>
        <w:t xml:space="preserve"> </w:t>
      </w:r>
      <w:r w:rsidR="001C1AFC">
        <w:t>log</w:t>
      </w:r>
      <w:r>
        <w:t xml:space="preserve"> </w:t>
      </w:r>
      <w:r w:rsidR="001C1AFC">
        <w:t>entry</w:t>
      </w:r>
      <w:r>
        <w:t xml:space="preserve"> </w:t>
      </w:r>
      <w:r w:rsidR="001C1AFC">
        <w:t>to</w:t>
      </w:r>
      <w:r>
        <w:t xml:space="preserve"> </w:t>
      </w:r>
      <w:r w:rsidR="001C1AFC">
        <w:t>$Logs</w:t>
      </w:r>
      <w:r>
        <w:t xml:space="preserve"> </w:t>
      </w:r>
      <w:r w:rsidR="001C1AFC">
        <w:t>array</w:t>
      </w:r>
    </w:p>
    <w:p w14:paraId="06B4E1C8" w14:textId="77777777" w:rsidR="001C1AFC" w:rsidRDefault="001C1AFC" w:rsidP="00A57B9E">
      <w:pPr>
        <w:pStyle w:val="CodeWithinBulletsEndPACKT"/>
      </w:pPr>
      <w:r>
        <w:t>}</w:t>
      </w:r>
    </w:p>
    <w:p w14:paraId="64465AD2" w14:textId="735CA5A8" w:rsidR="001C1AFC" w:rsidRDefault="001C1AFC" w:rsidP="00B1282E">
      <w:pPr>
        <w:pStyle w:val="NumberedBulletPACKT"/>
      </w:pPr>
      <w:r>
        <w:t>Build</w:t>
      </w:r>
      <w:r w:rsidR="00375DBD">
        <w:t xml:space="preserve"> </w:t>
      </w:r>
      <w:r>
        <w:t>a</w:t>
      </w:r>
      <w:r w:rsidR="00375DBD">
        <w:t xml:space="preserve"> </w:t>
      </w:r>
      <w:r>
        <w:t>better</w:t>
      </w:r>
      <w:r w:rsidR="00375DBD">
        <w:t xml:space="preserve"> </w:t>
      </w:r>
      <w:r>
        <w:t>CSV</w:t>
      </w:r>
      <w:r w:rsidR="00375DBD">
        <w:t xml:space="preserve"> </w:t>
      </w:r>
      <w:r>
        <w:t>file</w:t>
      </w:r>
      <w:r w:rsidR="00375DBD">
        <w:t xml:space="preserve"> </w:t>
      </w:r>
      <w:r>
        <w:t>header:</w:t>
      </w:r>
    </w:p>
    <w:p w14:paraId="7A1707B9" w14:textId="23AE6AD5" w:rsidR="001C1AFC" w:rsidRDefault="001C1AFC" w:rsidP="00A57B9E">
      <w:pPr>
        <w:pStyle w:val="CodeWithinBulletsEndPACKT"/>
      </w:pPr>
      <w:r>
        <w:t>$</w:t>
      </w:r>
      <w:proofErr w:type="spellStart"/>
      <w:r>
        <w:t>LogColumns</w:t>
      </w:r>
      <w:proofErr w:type="spellEnd"/>
      <w:r w:rsidR="00375DBD">
        <w:t xml:space="preserve"> </w:t>
      </w:r>
      <w:r>
        <w:t>=</w:t>
      </w:r>
      <w:r w:rsidR="00375DBD">
        <w:t xml:space="preserve"> </w:t>
      </w:r>
      <w:proofErr w:type="gramStart"/>
      <w:r>
        <w:t>(</w:t>
      </w:r>
      <w:r w:rsidR="00375DBD">
        <w:t xml:space="preserve"> </w:t>
      </w:r>
      <w:r>
        <w:t>$</w:t>
      </w:r>
      <w:proofErr w:type="spellStart"/>
      <w:proofErr w:type="gramEnd"/>
      <w:r>
        <w:t>LogFiles</w:t>
      </w:r>
      <w:proofErr w:type="spellEnd"/>
      <w:r w:rsidR="00375DBD">
        <w:t xml:space="preserve"> </w:t>
      </w:r>
      <w:r>
        <w:t>|</w:t>
      </w:r>
      <w:r w:rsidR="00375DBD">
        <w:t xml:space="preserve"> </w:t>
      </w:r>
    </w:p>
    <w:p w14:paraId="60903173" w14:textId="50FFF107" w:rsidR="001C1AFC" w:rsidRDefault="00375DBD" w:rsidP="00A57B9E">
      <w:pPr>
        <w:pStyle w:val="CodeWithinBulletsEndPACKT"/>
      </w:pPr>
      <w:r>
        <w:t xml:space="preserve">               </w:t>
      </w:r>
      <w:r w:rsidR="001C1AFC">
        <w:t>Select-Object</w:t>
      </w:r>
      <w:r>
        <w:t xml:space="preserve"> </w:t>
      </w:r>
      <w:r w:rsidR="001C1AFC">
        <w:t>-First</w:t>
      </w:r>
      <w:r>
        <w:t xml:space="preserve"> </w:t>
      </w:r>
      <w:r w:rsidR="001C1AFC">
        <w:t>1</w:t>
      </w:r>
      <w:r>
        <w:t xml:space="preserve"> </w:t>
      </w:r>
      <w:r w:rsidR="001C1AFC">
        <w:t>|</w:t>
      </w:r>
      <w:r>
        <w:t xml:space="preserve"> </w:t>
      </w:r>
    </w:p>
    <w:p w14:paraId="16C602B0" w14:textId="0DED84EA" w:rsidR="001C1AFC" w:rsidRDefault="00375DBD" w:rsidP="00A57B9E">
      <w:pPr>
        <w:pStyle w:val="CodeWithinBulletsEndPACKT"/>
      </w:pPr>
      <w:r>
        <w:t xml:space="preserve">                 </w:t>
      </w:r>
      <w:r w:rsidR="001C1AFC">
        <w:t>Foreach</w:t>
      </w:r>
      <w:r>
        <w:t xml:space="preserve"> </w:t>
      </w:r>
      <w:proofErr w:type="gramStart"/>
      <w:r w:rsidR="001C1AFC">
        <w:t>{</w:t>
      </w:r>
      <w:r>
        <w:t xml:space="preserve"> </w:t>
      </w:r>
      <w:r w:rsidR="001C1AFC">
        <w:t>Get</w:t>
      </w:r>
      <w:proofErr w:type="gramEnd"/>
      <w:r w:rsidR="001C1AFC">
        <w:t>-Content</w:t>
      </w:r>
      <w:r>
        <w:t xml:space="preserve"> </w:t>
      </w:r>
      <w:r w:rsidR="001C1AFC">
        <w:t>$_</w:t>
      </w:r>
      <w:r>
        <w:t xml:space="preserve"> </w:t>
      </w:r>
      <w:r w:rsidR="001C1AFC">
        <w:t>|</w:t>
      </w:r>
      <w:r>
        <w:t xml:space="preserve"> </w:t>
      </w:r>
    </w:p>
    <w:p w14:paraId="4561E1B8" w14:textId="7F34DE22" w:rsidR="001C1AFC" w:rsidRDefault="00375DBD" w:rsidP="00A57B9E">
      <w:pPr>
        <w:pStyle w:val="CodeWithinBulletsEndPACKT"/>
      </w:pPr>
      <w:r>
        <w:t xml:space="preserve">                   </w:t>
      </w:r>
      <w:r w:rsidR="001C1AFC">
        <w:t>Where-Object</w:t>
      </w:r>
      <w:r>
        <w:t xml:space="preserve"> </w:t>
      </w:r>
      <w:r w:rsidR="001C1AFC">
        <w:t>{$_</w:t>
      </w:r>
      <w:r>
        <w:t xml:space="preserve"> </w:t>
      </w:r>
      <w:r w:rsidR="001C1AFC">
        <w:t>-Like</w:t>
      </w:r>
      <w:r>
        <w:t xml:space="preserve"> </w:t>
      </w:r>
      <w:r w:rsidR="001C1AFC">
        <w:t>"#[F]*</w:t>
      </w:r>
      <w:proofErr w:type="gramStart"/>
      <w:r w:rsidR="001C1AFC">
        <w:t>"</w:t>
      </w:r>
      <w:r>
        <w:t xml:space="preserve"> </w:t>
      </w:r>
      <w:r w:rsidR="001C1AFC">
        <w:t>}</w:t>
      </w:r>
      <w:proofErr w:type="gramEnd"/>
      <w:r>
        <w:t xml:space="preserve"> </w:t>
      </w:r>
      <w:r w:rsidR="001C1AFC">
        <w:t>}</w:t>
      </w:r>
      <w:r>
        <w:t xml:space="preserve"> </w:t>
      </w:r>
      <w:r w:rsidR="001C1AFC">
        <w:t>)</w:t>
      </w:r>
    </w:p>
    <w:p w14:paraId="571D2A22" w14:textId="3154C8C9" w:rsidR="001C1AFC" w:rsidRDefault="001C1AFC" w:rsidP="00A57B9E">
      <w:pPr>
        <w:pStyle w:val="CodeWithinBulletsEndPACKT"/>
      </w:pPr>
      <w:r>
        <w:t>$</w:t>
      </w:r>
      <w:proofErr w:type="spellStart"/>
      <w:r>
        <w:t>LogColumns</w:t>
      </w:r>
      <w:proofErr w:type="spellEnd"/>
      <w:r w:rsidR="00375DBD">
        <w:t xml:space="preserve"> </w:t>
      </w:r>
      <w:r>
        <w:t>=</w:t>
      </w:r>
      <w:r w:rsidR="00375DBD">
        <w:t xml:space="preserve"> </w:t>
      </w:r>
      <w:r>
        <w:t>$</w:t>
      </w:r>
      <w:proofErr w:type="spellStart"/>
      <w:r>
        <w:t>LogColumns</w:t>
      </w:r>
      <w:proofErr w:type="spellEnd"/>
      <w:r w:rsidR="00375DBD">
        <w:t xml:space="preserve"> </w:t>
      </w:r>
      <w:r>
        <w:t>-replace</w:t>
      </w:r>
      <w:r w:rsidR="00375DBD">
        <w:t xml:space="preserve"> </w:t>
      </w:r>
      <w:r>
        <w:t>"#Fields:</w:t>
      </w:r>
      <w:r w:rsidR="00375DBD">
        <w:t xml:space="preserve"> </w:t>
      </w:r>
      <w:r>
        <w:t>",</w:t>
      </w:r>
      <w:r w:rsidR="00375DBD">
        <w:t xml:space="preserve"> </w:t>
      </w:r>
      <w:r>
        <w:t>""</w:t>
      </w:r>
    </w:p>
    <w:p w14:paraId="14E62F79" w14:textId="11D483C2" w:rsidR="001C1AFC" w:rsidRDefault="001C1AFC" w:rsidP="00A57B9E">
      <w:pPr>
        <w:pStyle w:val="CodeWithinBulletsEndPACKT"/>
      </w:pPr>
      <w:r>
        <w:t>$</w:t>
      </w:r>
      <w:proofErr w:type="spellStart"/>
      <w:r>
        <w:t>LogColumns</w:t>
      </w:r>
      <w:proofErr w:type="spellEnd"/>
      <w:r w:rsidR="00375DBD">
        <w:t xml:space="preserve"> </w:t>
      </w:r>
      <w:r>
        <w:t>=</w:t>
      </w:r>
      <w:r w:rsidR="00375DBD">
        <w:t xml:space="preserve"> </w:t>
      </w:r>
      <w:r>
        <w:t>$</w:t>
      </w:r>
      <w:proofErr w:type="spellStart"/>
      <w:r>
        <w:t>LogColumns</w:t>
      </w:r>
      <w:proofErr w:type="spellEnd"/>
      <w:r w:rsidR="00375DBD">
        <w:t xml:space="preserve"> </w:t>
      </w:r>
      <w:r>
        <w:t>-replace</w:t>
      </w:r>
      <w:r w:rsidR="00375DBD">
        <w:t xml:space="preserve"> </w:t>
      </w:r>
      <w:r>
        <w:t>"-",""</w:t>
      </w:r>
      <w:r w:rsidR="00375DBD">
        <w:t xml:space="preserve"> </w:t>
      </w:r>
    </w:p>
    <w:p w14:paraId="5DB7F59E" w14:textId="4B377E42" w:rsidR="001C1AFC" w:rsidRDefault="001C1AFC" w:rsidP="00A57B9E">
      <w:pPr>
        <w:pStyle w:val="CodeWithinBulletsEndPACKT"/>
      </w:pPr>
      <w:r>
        <w:t>$</w:t>
      </w:r>
      <w:proofErr w:type="spellStart"/>
      <w:r>
        <w:t>LogColumns</w:t>
      </w:r>
      <w:proofErr w:type="spellEnd"/>
      <w:r w:rsidR="00375DBD">
        <w:t xml:space="preserve"> </w:t>
      </w:r>
      <w:r>
        <w:t>=</w:t>
      </w:r>
      <w:r w:rsidR="00375DBD">
        <w:t xml:space="preserve"> </w:t>
      </w:r>
      <w:r>
        <w:t>$</w:t>
      </w:r>
      <w:proofErr w:type="spellStart"/>
      <w:r>
        <w:t>LogColumns</w:t>
      </w:r>
      <w:proofErr w:type="spellEnd"/>
      <w:r w:rsidR="00375DBD">
        <w:t xml:space="preserve"> </w:t>
      </w:r>
      <w:r>
        <w:t>-replace</w:t>
      </w:r>
      <w:r w:rsidR="00375DBD">
        <w:t xml:space="preserve"> </w:t>
      </w:r>
      <w:r>
        <w:t>"</w:t>
      </w:r>
      <w:proofErr w:type="gramStart"/>
      <w:r>
        <w:t>\(</w:t>
      </w:r>
      <w:proofErr w:type="gramEnd"/>
      <w:r>
        <w:t>",""</w:t>
      </w:r>
      <w:r w:rsidR="00375DBD">
        <w:t xml:space="preserve"> </w:t>
      </w:r>
    </w:p>
    <w:p w14:paraId="7556A53B" w14:textId="59952FA1" w:rsidR="001C1AFC" w:rsidRDefault="001C1AFC" w:rsidP="00A57B9E">
      <w:pPr>
        <w:pStyle w:val="CodeWithinBulletsEndPACKT"/>
      </w:pPr>
      <w:r>
        <w:t>$</w:t>
      </w:r>
      <w:proofErr w:type="spellStart"/>
      <w:r>
        <w:t>LogColumns</w:t>
      </w:r>
      <w:proofErr w:type="spellEnd"/>
      <w:r w:rsidR="00375DBD">
        <w:t xml:space="preserve"> </w:t>
      </w:r>
      <w:r>
        <w:t>=</w:t>
      </w:r>
      <w:r w:rsidR="00375DBD">
        <w:t xml:space="preserve"> </w:t>
      </w:r>
      <w:r>
        <w:t>$</w:t>
      </w:r>
      <w:proofErr w:type="spellStart"/>
      <w:r>
        <w:t>LogColumns</w:t>
      </w:r>
      <w:proofErr w:type="spellEnd"/>
      <w:r w:rsidR="00375DBD">
        <w:t xml:space="preserve"> </w:t>
      </w:r>
      <w:r>
        <w:t>-replace</w:t>
      </w:r>
      <w:r w:rsidR="00375DBD">
        <w:t xml:space="preserve"> </w:t>
      </w:r>
      <w:r>
        <w:t>"\)",""</w:t>
      </w:r>
    </w:p>
    <w:p w14:paraId="180DCBC9" w14:textId="0A4D93A4" w:rsidR="001C1AFC" w:rsidRDefault="001C1AFC" w:rsidP="00B1282E">
      <w:pPr>
        <w:pStyle w:val="NumberedBulletPACKT"/>
      </w:pPr>
      <w:r>
        <w:t>Save</w:t>
      </w:r>
      <w:r w:rsidR="00375DBD">
        <w:t xml:space="preserve"> </w:t>
      </w:r>
      <w:r>
        <w:t>the</w:t>
      </w:r>
      <w:r w:rsidR="00375DBD">
        <w:t xml:space="preserve"> </w:t>
      </w:r>
      <w:r>
        <w:t>updated</w:t>
      </w:r>
      <w:r w:rsidR="00375DBD">
        <w:t xml:space="preserve"> </w:t>
      </w:r>
      <w:r>
        <w:t>log</w:t>
      </w:r>
      <w:r w:rsidR="00375DBD">
        <w:t xml:space="preserve"> </w:t>
      </w:r>
      <w:r>
        <w:t>entries</w:t>
      </w:r>
      <w:r w:rsidR="00375DBD">
        <w:t xml:space="preserve"> </w:t>
      </w:r>
      <w:r>
        <w:t>to</w:t>
      </w:r>
      <w:r w:rsidR="00375DBD">
        <w:t xml:space="preserve"> </w:t>
      </w:r>
      <w:r>
        <w:t>the</w:t>
      </w:r>
      <w:r w:rsidR="00375DBD">
        <w:t xml:space="preserve"> </w:t>
      </w:r>
      <w:r>
        <w:t>temporary</w:t>
      </w:r>
      <w:r w:rsidR="00375DBD">
        <w:t xml:space="preserve"> </w:t>
      </w:r>
      <w:r>
        <w:t>file:</w:t>
      </w:r>
    </w:p>
    <w:p w14:paraId="644FA187" w14:textId="1629C4D7" w:rsidR="001C1AFC" w:rsidRDefault="001C1AFC" w:rsidP="00A57B9E">
      <w:pPr>
        <w:pStyle w:val="CodeWithinBulletsEndPACKT"/>
      </w:pPr>
      <w:r>
        <w:t>$NL</w:t>
      </w:r>
      <w:r w:rsidR="00375DBD">
        <w:t xml:space="preserve"> </w:t>
      </w:r>
      <w:r>
        <w:t>=</w:t>
      </w:r>
      <w:r w:rsidR="00375DBD">
        <w:t xml:space="preserve"> </w:t>
      </w:r>
      <w:r>
        <w:t>[Environment</w:t>
      </w:r>
      <w:proofErr w:type="gramStart"/>
      <w:r>
        <w:t>]::</w:t>
      </w:r>
      <w:proofErr w:type="spellStart"/>
      <w:proofErr w:type="gramEnd"/>
      <w:r>
        <w:t>NewLine</w:t>
      </w:r>
      <w:proofErr w:type="spellEnd"/>
    </w:p>
    <w:p w14:paraId="5DF4AB22" w14:textId="622EFF30" w:rsidR="001C1AFC" w:rsidRDefault="001C1AFC" w:rsidP="00A57B9E">
      <w:pPr>
        <w:pStyle w:val="CodeWithinBulletsEndPACKT"/>
      </w:pPr>
      <w:r>
        <w:t>$</w:t>
      </w:r>
      <w:proofErr w:type="gramStart"/>
      <w:r>
        <w:t>P</w:t>
      </w:r>
      <w:r w:rsidR="00375DBD">
        <w:t xml:space="preserve">  </w:t>
      </w:r>
      <w:r>
        <w:t>=</w:t>
      </w:r>
      <w:proofErr w:type="gramEnd"/>
      <w:r w:rsidR="00375DBD">
        <w:t xml:space="preserve"> </w:t>
      </w:r>
      <w:r>
        <w:t>[</w:t>
      </w:r>
      <w:proofErr w:type="spellStart"/>
      <w:r>
        <w:t>System.String</w:t>
      </w:r>
      <w:proofErr w:type="spellEnd"/>
      <w:r>
        <w:t>]::Join(</w:t>
      </w:r>
      <w:r w:rsidR="00375DBD">
        <w:t xml:space="preserve"> </w:t>
      </w:r>
      <w:r>
        <w:t>[Environment]::</w:t>
      </w:r>
      <w:proofErr w:type="spellStart"/>
      <w:r>
        <w:t>NewLine</w:t>
      </w:r>
      <w:proofErr w:type="spellEnd"/>
      <w:r>
        <w:t>,</w:t>
      </w:r>
      <w:r w:rsidR="00375DBD">
        <w:t xml:space="preserve"> </w:t>
      </w:r>
      <w:r>
        <w:t>$Logs)</w:t>
      </w:r>
    </w:p>
    <w:p w14:paraId="0E561132" w14:textId="3B2CF1A3" w:rsidR="001C1AFC" w:rsidRDefault="001C1AFC" w:rsidP="00A57B9E">
      <w:pPr>
        <w:pStyle w:val="CodeWithinBulletsEndPACKT"/>
      </w:pPr>
      <w:r>
        <w:t>$S</w:t>
      </w:r>
      <w:r w:rsidR="00375DBD">
        <w:t xml:space="preserve"> </w:t>
      </w:r>
      <w:r>
        <w:t>=</w:t>
      </w:r>
      <w:r w:rsidR="00375DBD">
        <w:t xml:space="preserve"> </w:t>
      </w:r>
      <w:r>
        <w:t>"{0}{1}{2}"</w:t>
      </w:r>
      <w:r w:rsidR="00375DBD">
        <w:t xml:space="preserve"> </w:t>
      </w:r>
      <w:r>
        <w:t>-</w:t>
      </w:r>
      <w:proofErr w:type="gramStart"/>
      <w:r>
        <w:t>f</w:t>
      </w:r>
      <w:r w:rsidR="00375DBD">
        <w:t xml:space="preserve">  </w:t>
      </w:r>
      <w:r>
        <w:t>$</w:t>
      </w:r>
      <w:proofErr w:type="spellStart"/>
      <w:proofErr w:type="gramEnd"/>
      <w:r>
        <w:t>LogColumns</w:t>
      </w:r>
      <w:proofErr w:type="spellEnd"/>
      <w:r>
        <w:t>,</w:t>
      </w:r>
      <w:r w:rsidR="00375DBD">
        <w:t xml:space="preserve"> </w:t>
      </w:r>
      <w:r>
        <w:t>$NL,$P</w:t>
      </w:r>
    </w:p>
    <w:p w14:paraId="16DE567A" w14:textId="18490EBF" w:rsidR="001C1AFC" w:rsidRDefault="001C1AFC" w:rsidP="00A57B9E">
      <w:pPr>
        <w:pStyle w:val="CodeWithinBulletsEndPACKT"/>
      </w:pPr>
      <w:r>
        <w:t>Set-Content</w:t>
      </w:r>
      <w:r w:rsidR="00375DBD">
        <w:t xml:space="preserve"> </w:t>
      </w:r>
      <w:r>
        <w:t>-Path</w:t>
      </w:r>
      <w:r w:rsidR="00375DBD">
        <w:t xml:space="preserve"> </w:t>
      </w:r>
      <w:r>
        <w:t>$</w:t>
      </w:r>
      <w:proofErr w:type="spellStart"/>
      <w:r>
        <w:t>LogTemp</w:t>
      </w:r>
      <w:proofErr w:type="spellEnd"/>
      <w:r w:rsidR="00375DBD">
        <w:t xml:space="preserve"> </w:t>
      </w:r>
      <w:r>
        <w:t>-</w:t>
      </w:r>
      <w:proofErr w:type="gramStart"/>
      <w:r>
        <w:t>Value</w:t>
      </w:r>
      <w:r w:rsidR="00375DBD">
        <w:t xml:space="preserve">  </w:t>
      </w:r>
      <w:r>
        <w:t>$</w:t>
      </w:r>
      <w:proofErr w:type="gramEnd"/>
      <w:r>
        <w:t>S</w:t>
      </w:r>
    </w:p>
    <w:p w14:paraId="6AA83958" w14:textId="5FAE8ACE" w:rsidR="001C1AFC" w:rsidRDefault="001C1AFC" w:rsidP="00D901A2">
      <w:pPr>
        <w:pStyle w:val="NumberedBulletPACKT"/>
      </w:pPr>
      <w:r>
        <w:t>Read</w:t>
      </w:r>
      <w:r w:rsidR="00375DBD">
        <w:t xml:space="preserve"> </w:t>
      </w:r>
      <w:r>
        <w:t>the</w:t>
      </w:r>
      <w:r w:rsidR="00375DBD">
        <w:t xml:space="preserve"> </w:t>
      </w:r>
      <w:r>
        <w:t>reformatted</w:t>
      </w:r>
      <w:r w:rsidR="00375DBD">
        <w:t xml:space="preserve"> </w:t>
      </w:r>
      <w:r>
        <w:t>logs</w:t>
      </w:r>
      <w:r w:rsidR="00375DBD">
        <w:t xml:space="preserve"> </w:t>
      </w:r>
      <w:r>
        <w:t>as</w:t>
      </w:r>
      <w:r w:rsidR="00375DBD">
        <w:t xml:space="preserve"> </w:t>
      </w:r>
      <w:r>
        <w:t>a</w:t>
      </w:r>
      <w:r w:rsidR="00375DBD">
        <w:t xml:space="preserve"> </w:t>
      </w:r>
      <w:r>
        <w:t>CSV</w:t>
      </w:r>
      <w:r w:rsidR="00375DBD">
        <w:t xml:space="preserve"> </w:t>
      </w:r>
      <w:r>
        <w:t>file:</w:t>
      </w:r>
    </w:p>
    <w:p w14:paraId="52ACD98E" w14:textId="466FBD90" w:rsidR="001C1AFC" w:rsidRDefault="001C1AFC" w:rsidP="00A57B9E">
      <w:pPr>
        <w:pStyle w:val="CodeWithinBulletsEndPACKT"/>
      </w:pPr>
      <w:r>
        <w:t>$Logs</w:t>
      </w:r>
      <w:r w:rsidR="00375DBD">
        <w:t xml:space="preserve"> </w:t>
      </w:r>
      <w:r>
        <w:t>=</w:t>
      </w:r>
      <w:r w:rsidR="00375DBD">
        <w:t xml:space="preserve"> </w:t>
      </w:r>
      <w:r>
        <w:t>Import-Csv</w:t>
      </w:r>
      <w:r w:rsidR="00375DBD">
        <w:t xml:space="preserve"> </w:t>
      </w:r>
      <w:r>
        <w:t>-Path</w:t>
      </w:r>
      <w:r w:rsidR="00375DBD">
        <w:t xml:space="preserve"> </w:t>
      </w:r>
      <w:r>
        <w:t>$</w:t>
      </w:r>
      <w:proofErr w:type="spellStart"/>
      <w:r>
        <w:t>LogTemp</w:t>
      </w:r>
      <w:proofErr w:type="spellEnd"/>
      <w:r w:rsidR="00375DBD">
        <w:t xml:space="preserve"> </w:t>
      </w:r>
      <w:r>
        <w:t>-Delimiter</w:t>
      </w:r>
      <w:r w:rsidR="00375DBD">
        <w:t xml:space="preserve"> </w:t>
      </w:r>
      <w:r>
        <w:t>"</w:t>
      </w:r>
      <w:r w:rsidR="00375DBD">
        <w:t xml:space="preserve"> </w:t>
      </w:r>
      <w:r>
        <w:t>"</w:t>
      </w:r>
    </w:p>
    <w:p w14:paraId="4C230EB4" w14:textId="13C580EA" w:rsidR="001C1AFC" w:rsidRDefault="001C1AFC" w:rsidP="00D901A2">
      <w:pPr>
        <w:pStyle w:val="NumberedBulletPACKT"/>
      </w:pPr>
      <w:r>
        <w:t>View</w:t>
      </w:r>
      <w:r w:rsidR="00375DBD">
        <w:t xml:space="preserve"> </w:t>
      </w:r>
      <w:r>
        <w:t>the</w:t>
      </w:r>
      <w:r w:rsidR="00375DBD">
        <w:t xml:space="preserve"> </w:t>
      </w:r>
      <w:r>
        <w:t>client</w:t>
      </w:r>
      <w:r w:rsidR="00375DBD">
        <w:t xml:space="preserve"> </w:t>
      </w:r>
      <w:r>
        <w:t>IP</w:t>
      </w:r>
      <w:r w:rsidR="00375DBD">
        <w:t xml:space="preserve"> </w:t>
      </w:r>
      <w:r>
        <w:t>addresses:</w:t>
      </w:r>
    </w:p>
    <w:p w14:paraId="77F7DB5D" w14:textId="53117618" w:rsidR="001C1AFC" w:rsidRDefault="001C1AFC" w:rsidP="00A57B9E">
      <w:pPr>
        <w:pStyle w:val="CodeWithinBulletsEndPACKT"/>
      </w:pPr>
      <w:r>
        <w:lastRenderedPageBreak/>
        <w:t>$Logs</w:t>
      </w:r>
      <w:r w:rsidR="00375DBD">
        <w:t xml:space="preserve"> </w:t>
      </w:r>
      <w:r>
        <w:t>|</w:t>
      </w:r>
      <w:r w:rsidR="00375DBD">
        <w:t xml:space="preserve"> </w:t>
      </w:r>
    </w:p>
    <w:p w14:paraId="7AA78607" w14:textId="1CE78730" w:rsidR="001C1AFC" w:rsidRDefault="00375DBD" w:rsidP="00A57B9E">
      <w:pPr>
        <w:pStyle w:val="CodeWithinBulletsEndPACKT"/>
      </w:pPr>
      <w:r>
        <w:t xml:space="preserve">  </w:t>
      </w:r>
      <w:r w:rsidR="001C1AFC">
        <w:t>Sort-Object</w:t>
      </w:r>
      <w:r>
        <w:t xml:space="preserve"> </w:t>
      </w:r>
      <w:r w:rsidR="001C1AFC">
        <w:t>-Property</w:t>
      </w:r>
      <w:r>
        <w:t xml:space="preserve"> </w:t>
      </w:r>
      <w:proofErr w:type="spellStart"/>
      <w:r w:rsidR="001C1AFC">
        <w:t>cip</w:t>
      </w:r>
      <w:proofErr w:type="spellEnd"/>
      <w:r>
        <w:t xml:space="preserve"> </w:t>
      </w:r>
      <w:r w:rsidR="001C1AFC">
        <w:t>|</w:t>
      </w:r>
      <w:r>
        <w:t xml:space="preserve"> </w:t>
      </w:r>
    </w:p>
    <w:p w14:paraId="07CDB581" w14:textId="64F6EACE" w:rsidR="001C1AFC" w:rsidRDefault="00375DBD" w:rsidP="00A57B9E">
      <w:pPr>
        <w:pStyle w:val="CodeWithinBulletsEndPACKT"/>
      </w:pPr>
      <w:r>
        <w:t xml:space="preserve">    </w:t>
      </w:r>
      <w:r w:rsidR="001C1AFC">
        <w:t>Select-Object</w:t>
      </w:r>
      <w:r>
        <w:t xml:space="preserve"> </w:t>
      </w:r>
      <w:r w:rsidR="001C1AFC">
        <w:t>-Property</w:t>
      </w:r>
      <w:r>
        <w:t xml:space="preserve"> </w:t>
      </w:r>
      <w:r w:rsidR="001C1AFC">
        <w:t>CIP</w:t>
      </w:r>
      <w:r>
        <w:t xml:space="preserve"> </w:t>
      </w:r>
      <w:r w:rsidR="001C1AFC">
        <w:t>-Unique</w:t>
      </w:r>
    </w:p>
    <w:p w14:paraId="79B8CC2F" w14:textId="41B0F785" w:rsidR="001C1AFC" w:rsidRDefault="001C1AFC" w:rsidP="00D901A2">
      <w:pPr>
        <w:pStyle w:val="NumberedBulletPACKT"/>
      </w:pPr>
      <w:r>
        <w:t>View</w:t>
      </w:r>
      <w:r w:rsidR="00375DBD">
        <w:t xml:space="preserve"> </w:t>
      </w:r>
      <w:r>
        <w:t>the</w:t>
      </w:r>
      <w:r w:rsidR="00375DBD">
        <w:t xml:space="preserve"> </w:t>
      </w:r>
      <w:r>
        <w:t>user</w:t>
      </w:r>
      <w:r w:rsidR="00375DBD">
        <w:t xml:space="preserve"> </w:t>
      </w:r>
      <w:r>
        <w:t>agent</w:t>
      </w:r>
      <w:r w:rsidR="00375DBD">
        <w:t xml:space="preserve"> </w:t>
      </w:r>
      <w:r>
        <w:t>instances</w:t>
      </w:r>
      <w:r w:rsidR="00375DBD">
        <w:t xml:space="preserve"> </w:t>
      </w:r>
      <w:r>
        <w:t>used</w:t>
      </w:r>
      <w:r w:rsidR="00375DBD">
        <w:t xml:space="preserve"> </w:t>
      </w:r>
      <w:r>
        <w:t>to</w:t>
      </w:r>
      <w:r w:rsidR="00375DBD">
        <w:t xml:space="preserve"> </w:t>
      </w:r>
      <w:r>
        <w:t>communicate</w:t>
      </w:r>
      <w:r w:rsidR="00375DBD">
        <w:t xml:space="preserve"> </w:t>
      </w:r>
      <w:r>
        <w:t>with</w:t>
      </w:r>
      <w:r w:rsidR="00375DBD">
        <w:t xml:space="preserve"> </w:t>
      </w:r>
      <w:r w:rsidRPr="00A57B9E">
        <w:rPr>
          <w:rStyle w:val="CodeInTextPACKT"/>
        </w:rPr>
        <w:t>SRV1</w:t>
      </w:r>
      <w:r>
        <w:t>:</w:t>
      </w:r>
    </w:p>
    <w:p w14:paraId="417E1B5D" w14:textId="3BB2D779" w:rsidR="001C1AFC" w:rsidRDefault="001C1AFC" w:rsidP="00A57B9E">
      <w:pPr>
        <w:pStyle w:val="CodeWithinBulletsEndPACKT"/>
      </w:pPr>
      <w:r>
        <w:t>$Logs</w:t>
      </w:r>
      <w:r w:rsidR="00375DBD">
        <w:t xml:space="preserve"> </w:t>
      </w:r>
      <w:r>
        <w:t>|</w:t>
      </w:r>
      <w:r w:rsidR="00375DBD">
        <w:t xml:space="preserve"> </w:t>
      </w:r>
    </w:p>
    <w:p w14:paraId="1DEC9508" w14:textId="629A1C68" w:rsidR="001C1AFC" w:rsidRDefault="00375DBD" w:rsidP="00A57B9E">
      <w:pPr>
        <w:pStyle w:val="CodeWithinBulletsEndPACKT"/>
      </w:pPr>
      <w:r>
        <w:t xml:space="preserve">  </w:t>
      </w:r>
      <w:r w:rsidR="001C1AFC">
        <w:t>Sort-Object</w:t>
      </w:r>
      <w:r>
        <w:t xml:space="preserve"> </w:t>
      </w:r>
      <w:r w:rsidR="001C1AFC">
        <w:t>-property</w:t>
      </w:r>
      <w:r>
        <w:t xml:space="preserve"> </w:t>
      </w:r>
      <w:proofErr w:type="spellStart"/>
      <w:r w:rsidR="001C1AFC">
        <w:t>csUserAgent</w:t>
      </w:r>
      <w:proofErr w:type="spellEnd"/>
      <w:r>
        <w:t xml:space="preserve"> </w:t>
      </w:r>
      <w:r w:rsidR="001C1AFC">
        <w:t>|</w:t>
      </w:r>
      <w:r>
        <w:t xml:space="preserve"> </w:t>
      </w:r>
    </w:p>
    <w:p w14:paraId="181E0A02" w14:textId="012D1976" w:rsidR="001C1AFC" w:rsidRDefault="00375DBD" w:rsidP="00A57B9E">
      <w:pPr>
        <w:pStyle w:val="CodeWithinBulletsEndPACKT"/>
      </w:pPr>
      <w:r>
        <w:t xml:space="preserve">    </w:t>
      </w:r>
      <w:r w:rsidR="001C1AFC">
        <w:t>Select-Object</w:t>
      </w:r>
      <w:r>
        <w:t xml:space="preserve"> </w:t>
      </w:r>
      <w:r w:rsidR="001C1AFC">
        <w:t>-Property</w:t>
      </w:r>
      <w:r>
        <w:t xml:space="preserve"> </w:t>
      </w:r>
      <w:proofErr w:type="spellStart"/>
      <w:r w:rsidR="001C1AFC">
        <w:t>csUserAgent</w:t>
      </w:r>
      <w:proofErr w:type="spellEnd"/>
      <w:r>
        <w:t xml:space="preserve"> </w:t>
      </w:r>
      <w:r w:rsidR="001C1AFC">
        <w:t>-Unique</w:t>
      </w:r>
    </w:p>
    <w:p w14:paraId="5372A7BF" w14:textId="53A64FEA" w:rsidR="001C1AFC" w:rsidRDefault="001C1AFC" w:rsidP="00D901A2">
      <w:pPr>
        <w:pStyle w:val="NumberedBulletPACKT"/>
      </w:pPr>
      <w:r>
        <w:t>View</w:t>
      </w:r>
      <w:r w:rsidR="00375DBD">
        <w:t xml:space="preserve"> </w:t>
      </w:r>
      <w:r>
        <w:t>the</w:t>
      </w:r>
      <w:r w:rsidR="00375DBD">
        <w:t xml:space="preserve"> </w:t>
      </w:r>
      <w:r>
        <w:t>access</w:t>
      </w:r>
      <w:r w:rsidR="00375DBD">
        <w:t xml:space="preserve"> </w:t>
      </w:r>
      <w:r>
        <w:t>frequency</w:t>
      </w:r>
      <w:r w:rsidR="00375DBD">
        <w:t xml:space="preserve"> </w:t>
      </w:r>
      <w:r>
        <w:t>of</w:t>
      </w:r>
      <w:r w:rsidR="00375DBD">
        <w:t xml:space="preserve"> </w:t>
      </w:r>
      <w:r>
        <w:t>each</w:t>
      </w:r>
      <w:r w:rsidR="00375DBD">
        <w:t xml:space="preserve"> </w:t>
      </w:r>
      <w:r>
        <w:t>user</w:t>
      </w:r>
      <w:r w:rsidR="00375DBD">
        <w:t xml:space="preserve"> </w:t>
      </w:r>
      <w:r>
        <w:t>agent:</w:t>
      </w:r>
    </w:p>
    <w:p w14:paraId="709A2CFD" w14:textId="76766D2C" w:rsidR="001C1AFC" w:rsidRDefault="001C1AFC" w:rsidP="00A57B9E">
      <w:pPr>
        <w:pStyle w:val="CodeWithinBulletsEndPACKT"/>
      </w:pPr>
      <w:r>
        <w:t>$Logs</w:t>
      </w:r>
      <w:r w:rsidR="00375DBD">
        <w:t xml:space="preserve"> </w:t>
      </w:r>
      <w:r>
        <w:t>|</w:t>
      </w:r>
      <w:r w:rsidR="00375DBD">
        <w:t xml:space="preserve"> </w:t>
      </w:r>
    </w:p>
    <w:p w14:paraId="65BCE79C" w14:textId="4A6B33C3" w:rsidR="001C1AFC" w:rsidRDefault="00375DBD" w:rsidP="00A57B9E">
      <w:pPr>
        <w:pStyle w:val="CodeWithinBulletsEndPACKT"/>
      </w:pPr>
      <w:r>
        <w:t xml:space="preserve">  </w:t>
      </w:r>
      <w:r w:rsidR="001C1AFC">
        <w:t>Sort-Object</w:t>
      </w:r>
      <w:r>
        <w:t xml:space="preserve"> </w:t>
      </w:r>
      <w:r w:rsidR="001C1AFC">
        <w:t>-Property</w:t>
      </w:r>
      <w:r>
        <w:t xml:space="preserve"> </w:t>
      </w:r>
      <w:proofErr w:type="spellStart"/>
      <w:r w:rsidR="001C1AFC">
        <w:t>csUserAgent</w:t>
      </w:r>
      <w:proofErr w:type="spellEnd"/>
      <w:r>
        <w:t xml:space="preserve"> </w:t>
      </w:r>
      <w:r w:rsidR="001C1AFC">
        <w:t>|</w:t>
      </w:r>
    </w:p>
    <w:p w14:paraId="1B0E35B3" w14:textId="24D5CE1E" w:rsidR="001C1AFC" w:rsidRDefault="00375DBD" w:rsidP="00A57B9E">
      <w:pPr>
        <w:pStyle w:val="CodeWithinBulletsEndPACKT"/>
      </w:pPr>
      <w:r>
        <w:t xml:space="preserve">    </w:t>
      </w:r>
      <w:r w:rsidR="001C1AFC">
        <w:t>Group-Object</w:t>
      </w:r>
      <w:r>
        <w:t xml:space="preserve"> </w:t>
      </w:r>
      <w:proofErr w:type="spellStart"/>
      <w:r w:rsidR="001C1AFC">
        <w:t>csuseragent</w:t>
      </w:r>
      <w:proofErr w:type="spellEnd"/>
      <w:r>
        <w:t xml:space="preserve"> </w:t>
      </w:r>
      <w:r w:rsidR="001C1AFC">
        <w:t>|</w:t>
      </w:r>
      <w:r>
        <w:t xml:space="preserve"> </w:t>
      </w:r>
    </w:p>
    <w:p w14:paraId="0B2EC855" w14:textId="5ACD37F0" w:rsidR="001C1AFC" w:rsidRDefault="00375DBD" w:rsidP="00A57B9E">
      <w:pPr>
        <w:pStyle w:val="CodeWithinBulletsEndPACKT"/>
      </w:pPr>
      <w:r>
        <w:t xml:space="preserve">      </w:t>
      </w:r>
      <w:r w:rsidR="001C1AFC">
        <w:t>Sort-object</w:t>
      </w:r>
      <w:r>
        <w:t xml:space="preserve"> </w:t>
      </w:r>
      <w:r w:rsidR="001C1AFC">
        <w:t>-Property</w:t>
      </w:r>
      <w:r>
        <w:t xml:space="preserve"> </w:t>
      </w:r>
      <w:r w:rsidR="001C1AFC">
        <w:t>Count</w:t>
      </w:r>
      <w:r>
        <w:t xml:space="preserve"> </w:t>
      </w:r>
      <w:r w:rsidR="001C1AFC">
        <w:t>-Desc</w:t>
      </w:r>
      <w:r>
        <w:t xml:space="preserve"> </w:t>
      </w:r>
      <w:r w:rsidR="001C1AFC">
        <w:t>|</w:t>
      </w:r>
      <w:r>
        <w:t xml:space="preserve"> </w:t>
      </w:r>
    </w:p>
    <w:p w14:paraId="1CC8101D" w14:textId="3FDECBC5" w:rsidR="001C1AFC" w:rsidRDefault="00375DBD" w:rsidP="00A57B9E">
      <w:pPr>
        <w:pStyle w:val="CodeWithinBulletsEndPACKT"/>
      </w:pPr>
      <w:r>
        <w:t xml:space="preserve">        </w:t>
      </w:r>
      <w:r w:rsidR="001C1AFC">
        <w:t>Format-Table</w:t>
      </w:r>
      <w:r>
        <w:t xml:space="preserve"> </w:t>
      </w:r>
      <w:r w:rsidR="001C1AFC">
        <w:t>-Property</w:t>
      </w:r>
      <w:r>
        <w:t xml:space="preserve"> </w:t>
      </w:r>
      <w:r w:rsidR="001C1AFC">
        <w:t>Count,</w:t>
      </w:r>
      <w:r>
        <w:t xml:space="preserve"> </w:t>
      </w:r>
      <w:r w:rsidR="001C1AFC">
        <w:t>Name</w:t>
      </w:r>
      <w:r>
        <w:t xml:space="preserve"> </w:t>
      </w:r>
    </w:p>
    <w:p w14:paraId="421EFAF5" w14:textId="1CF460B9" w:rsidR="001C1AFC" w:rsidRDefault="001C1AFC" w:rsidP="00D901A2">
      <w:pPr>
        <w:pStyle w:val="NumberedBulletPACKT"/>
      </w:pPr>
      <w:r>
        <w:t>Who</w:t>
      </w:r>
      <w:r w:rsidR="00375DBD">
        <w:t xml:space="preserve"> </w:t>
      </w:r>
      <w:r>
        <w:t>is</w:t>
      </w:r>
      <w:r w:rsidR="00375DBD">
        <w:t xml:space="preserve"> </w:t>
      </w:r>
      <w:r>
        <w:t>using</w:t>
      </w:r>
      <w:r w:rsidR="00375DBD">
        <w:t xml:space="preserve"> </w:t>
      </w:r>
      <w:r>
        <w:t>what:</w:t>
      </w:r>
    </w:p>
    <w:p w14:paraId="398E5B5A" w14:textId="6301ECA4" w:rsidR="001C1AFC" w:rsidRDefault="001C1AFC" w:rsidP="00A57B9E">
      <w:pPr>
        <w:pStyle w:val="CodeWithinBulletsEndPACKT"/>
      </w:pPr>
      <w:r>
        <w:t>$Logs</w:t>
      </w:r>
      <w:r w:rsidR="00375DBD">
        <w:t xml:space="preserve"> </w:t>
      </w:r>
      <w:r>
        <w:t>|</w:t>
      </w:r>
      <w:r w:rsidR="00375DBD">
        <w:t xml:space="preserve"> </w:t>
      </w:r>
    </w:p>
    <w:p w14:paraId="25535713" w14:textId="63105E80" w:rsidR="001C1AFC" w:rsidRDefault="00375DBD" w:rsidP="00A57B9E">
      <w:pPr>
        <w:pStyle w:val="CodeWithinBulletsEndPACKT"/>
      </w:pPr>
      <w:r>
        <w:t xml:space="preserve">  </w:t>
      </w:r>
      <w:r w:rsidR="001C1AFC">
        <w:t>Select-Object</w:t>
      </w:r>
      <w:r>
        <w:t xml:space="preserve"> </w:t>
      </w:r>
      <w:r w:rsidR="001C1AFC">
        <w:t>-Property</w:t>
      </w:r>
      <w:r>
        <w:t xml:space="preserve"> </w:t>
      </w:r>
      <w:r w:rsidR="001C1AFC">
        <w:t>CIP,</w:t>
      </w:r>
      <w:r>
        <w:t xml:space="preserve"> </w:t>
      </w:r>
      <w:proofErr w:type="spellStart"/>
      <w:r w:rsidR="001C1AFC">
        <w:t>CSUserAgent</w:t>
      </w:r>
      <w:proofErr w:type="spellEnd"/>
      <w:r>
        <w:t xml:space="preserve"> </w:t>
      </w:r>
      <w:r w:rsidR="001C1AFC">
        <w:t>-Unique</w:t>
      </w:r>
      <w:r>
        <w:t xml:space="preserve"> </w:t>
      </w:r>
      <w:r w:rsidR="001C1AFC">
        <w:t>|</w:t>
      </w:r>
    </w:p>
    <w:p w14:paraId="09404368" w14:textId="6DF599E8" w:rsidR="001C1AFC" w:rsidRDefault="00375DBD" w:rsidP="00A57B9E">
      <w:pPr>
        <w:pStyle w:val="CodeWithinBulletsEndPACKT"/>
      </w:pPr>
      <w:r>
        <w:t xml:space="preserve">    </w:t>
      </w:r>
      <w:r w:rsidR="001C1AFC">
        <w:t>Sort-Object</w:t>
      </w:r>
      <w:r>
        <w:t xml:space="preserve"> </w:t>
      </w:r>
      <w:r w:rsidR="001C1AFC">
        <w:t>-Property</w:t>
      </w:r>
      <w:r>
        <w:t xml:space="preserve"> </w:t>
      </w:r>
      <w:r w:rsidR="001C1AFC">
        <w:t>CIP</w:t>
      </w:r>
      <w:r>
        <w:t xml:space="preserve">  </w:t>
      </w:r>
    </w:p>
    <w:p w14:paraId="0166958C" w14:textId="4590C3DA" w:rsidR="001C1AFC" w:rsidRPr="00A57B9E" w:rsidRDefault="001C1AFC" w:rsidP="00A57B9E">
      <w:pPr>
        <w:pStyle w:val="Heading2"/>
      </w:pPr>
      <w:r w:rsidRPr="00A57B9E">
        <w:t>How</w:t>
      </w:r>
      <w:r w:rsidR="00375DBD">
        <w:t xml:space="preserve"> </w:t>
      </w:r>
      <w:r w:rsidRPr="00A57B9E">
        <w:t>it</w:t>
      </w:r>
      <w:r w:rsidR="00375DBD">
        <w:t xml:space="preserve"> </w:t>
      </w:r>
      <w:r w:rsidRPr="00A57B9E">
        <w:t>works…</w:t>
      </w:r>
    </w:p>
    <w:p w14:paraId="5783C824" w14:textId="7D7F52C4" w:rsidR="001C1AFC" w:rsidRDefault="001C1AFC" w:rsidP="00D901A2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1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define</w:t>
      </w:r>
      <w:r w:rsidR="00375DBD">
        <w:t xml:space="preserve"> </w:t>
      </w:r>
      <w:r>
        <w:t>the</w:t>
      </w:r>
      <w:r w:rsidR="00375DBD">
        <w:t xml:space="preserve"> </w:t>
      </w:r>
      <w:r>
        <w:t>location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>
        <w:t>IIS</w:t>
      </w:r>
      <w:r w:rsidR="00375DBD">
        <w:t xml:space="preserve"> </w:t>
      </w:r>
      <w:r>
        <w:t>log</w:t>
      </w:r>
      <w:r w:rsidR="00375DBD">
        <w:t xml:space="preserve"> </w:t>
      </w:r>
      <w:r>
        <w:t>files</w:t>
      </w:r>
      <w:r w:rsidR="00375DBD">
        <w:t xml:space="preserve"> </w:t>
      </w:r>
      <w:r>
        <w:t>that</w:t>
      </w:r>
      <w:r w:rsidR="00375DBD">
        <w:t xml:space="preserve"> </w:t>
      </w:r>
      <w:r>
        <w:t>you</w:t>
      </w:r>
      <w:r w:rsidR="00375DBD">
        <w:t xml:space="preserve"> </w:t>
      </w:r>
      <w:r>
        <w:t>are</w:t>
      </w:r>
      <w:r w:rsidR="00375DBD">
        <w:t xml:space="preserve"> </w:t>
      </w:r>
      <w:r>
        <w:t>interested</w:t>
      </w:r>
      <w:r w:rsidR="00375DBD">
        <w:t xml:space="preserve"> </w:t>
      </w:r>
      <w:r>
        <w:t>in</w:t>
      </w:r>
      <w:r w:rsidR="00375DBD">
        <w:t xml:space="preserve"> </w:t>
      </w:r>
      <w:r>
        <w:t>and</w:t>
      </w:r>
      <w:r w:rsidR="00375DBD">
        <w:t xml:space="preserve"> </w:t>
      </w:r>
      <w:r>
        <w:t>collect</w:t>
      </w:r>
      <w:r w:rsidR="00375DBD">
        <w:t xml:space="preserve"> </w:t>
      </w:r>
      <w:r>
        <w:t>the</w:t>
      </w:r>
      <w:r w:rsidR="00375DBD">
        <w:t xml:space="preserve"> </w:t>
      </w:r>
      <w:r>
        <w:t>logs</w:t>
      </w:r>
      <w:r w:rsidR="00375DBD">
        <w:t xml:space="preserve"> </w:t>
      </w:r>
      <w:r>
        <w:t>for</w:t>
      </w:r>
      <w:r w:rsidR="00375DBD">
        <w:t xml:space="preserve"> </w:t>
      </w:r>
      <w:r>
        <w:t>the</w:t>
      </w:r>
      <w:r w:rsidR="00375DBD">
        <w:t xml:space="preserve"> </w:t>
      </w:r>
      <w:r>
        <w:t>specific</w:t>
      </w:r>
      <w:r w:rsidR="00375DBD">
        <w:t xml:space="preserve"> </w:t>
      </w:r>
      <w:r>
        <w:t>website</w:t>
      </w:r>
      <w:r w:rsidR="00375DBD">
        <w:t xml:space="preserve"> </w:t>
      </w:r>
      <w:r>
        <w:t>(that</w:t>
      </w:r>
      <w:r w:rsidR="00375DBD">
        <w:t xml:space="preserve"> </w:t>
      </w:r>
      <w:r>
        <w:t>is,</w:t>
      </w:r>
      <w:r w:rsidR="00375DBD">
        <w:t xml:space="preserve"> </w:t>
      </w:r>
      <w:r>
        <w:t>the</w:t>
      </w:r>
      <w:r w:rsidR="00375DBD">
        <w:t xml:space="preserve"> </w:t>
      </w:r>
      <w:r>
        <w:t>default</w:t>
      </w:r>
      <w:r w:rsidR="00375DBD">
        <w:t xml:space="preserve"> </w:t>
      </w:r>
      <w:r>
        <w:t>website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SRV1</w:t>
      </w:r>
      <w:r>
        <w:t>).</w:t>
      </w:r>
      <w:r w:rsidR="00375DBD">
        <w:t xml:space="preserve"> </w:t>
      </w:r>
      <w:r>
        <w:t>You</w:t>
      </w:r>
      <w:r w:rsidR="00375DBD">
        <w:t xml:space="preserve"> </w:t>
      </w:r>
      <w:r>
        <w:t>also</w:t>
      </w:r>
      <w:r w:rsidR="00375DBD">
        <w:t xml:space="preserve"> </w:t>
      </w:r>
      <w:r>
        <w:t>create</w:t>
      </w:r>
      <w:r w:rsidR="00375DBD">
        <w:t xml:space="preserve"> </w:t>
      </w:r>
      <w:r>
        <w:t>the</w:t>
      </w:r>
      <w:r w:rsidR="00375DBD">
        <w:t xml:space="preserve"> </w:t>
      </w:r>
      <w:r>
        <w:t>name</w:t>
      </w:r>
      <w:r w:rsidR="00375DBD">
        <w:t xml:space="preserve"> </w:t>
      </w:r>
      <w:r>
        <w:t>of</w:t>
      </w:r>
      <w:r w:rsidR="00375DBD">
        <w:t xml:space="preserve"> </w:t>
      </w:r>
      <w:r>
        <w:t>a</w:t>
      </w:r>
      <w:r w:rsidR="00375DBD">
        <w:t xml:space="preserve"> </w:t>
      </w:r>
      <w:r>
        <w:t>temporary</w:t>
      </w:r>
      <w:r w:rsidR="00375DBD">
        <w:t xml:space="preserve"> </w:t>
      </w:r>
      <w:r>
        <w:t>file</w:t>
      </w:r>
      <w:r w:rsidR="00375DBD">
        <w:t xml:space="preserve"> </w:t>
      </w:r>
      <w:r>
        <w:t>that</w:t>
      </w:r>
      <w:r w:rsidR="00375DBD">
        <w:t xml:space="preserve"> </w:t>
      </w:r>
      <w:r>
        <w:t>you</w:t>
      </w:r>
      <w:r w:rsidR="00375DBD">
        <w:t xml:space="preserve"> </w:t>
      </w:r>
      <w:r>
        <w:t>use</w:t>
      </w:r>
      <w:r w:rsidR="00375DBD">
        <w:t xml:space="preserve"> </w:t>
      </w:r>
      <w:r>
        <w:t>to</w:t>
      </w:r>
      <w:r w:rsidR="00375DBD">
        <w:t xml:space="preserve"> </w:t>
      </w:r>
      <w:r>
        <w:t>hold</w:t>
      </w:r>
      <w:r w:rsidR="00375DBD">
        <w:t xml:space="preserve"> </w:t>
      </w:r>
      <w:r>
        <w:t>the</w:t>
      </w:r>
      <w:r w:rsidR="00375DBD">
        <w:t xml:space="preserve"> </w:t>
      </w:r>
      <w:r>
        <w:t>log</w:t>
      </w:r>
      <w:r w:rsidR="00375DBD">
        <w:t xml:space="preserve"> </w:t>
      </w:r>
      <w:r>
        <w:t>details.</w:t>
      </w:r>
    </w:p>
    <w:p w14:paraId="75A1F454" w14:textId="47A498A4" w:rsidR="001C1AFC" w:rsidRDefault="001C1AFC" w:rsidP="00D901A2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2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build</w:t>
      </w:r>
      <w:r w:rsidR="00375DBD">
        <w:t xml:space="preserve"> </w:t>
      </w:r>
      <w:r>
        <w:t>an</w:t>
      </w:r>
      <w:r w:rsidR="00375DBD">
        <w:t xml:space="preserve"> </w:t>
      </w:r>
      <w:r>
        <w:t>array</w:t>
      </w:r>
      <w:r w:rsidR="00375DBD">
        <w:t xml:space="preserve"> </w:t>
      </w:r>
      <w:r w:rsidRPr="00A57B9E">
        <w:rPr>
          <w:rStyle w:val="CodeInTextPACKT"/>
        </w:rPr>
        <w:t>($Logs</w:t>
      </w:r>
      <w:r>
        <w:t>),</w:t>
      </w:r>
      <w:r w:rsidR="00375DBD">
        <w:t xml:space="preserve"> </w:t>
      </w:r>
      <w:r>
        <w:t>which</w:t>
      </w:r>
      <w:r w:rsidR="00375DBD">
        <w:t xml:space="preserve"> </w:t>
      </w:r>
      <w:r>
        <w:t>contains</w:t>
      </w:r>
      <w:r w:rsidR="00375DBD">
        <w:t xml:space="preserve"> </w:t>
      </w:r>
      <w:r>
        <w:t>all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>
        <w:t>actual</w:t>
      </w:r>
      <w:r w:rsidR="00375DBD">
        <w:t xml:space="preserve"> </w:t>
      </w:r>
      <w:r>
        <w:t>log</w:t>
      </w:r>
      <w:r w:rsidR="00375DBD">
        <w:t xml:space="preserve"> </w:t>
      </w:r>
      <w:r>
        <w:t>events,</w:t>
      </w:r>
      <w:r w:rsidR="00375DBD">
        <w:t xml:space="preserve"> </w:t>
      </w:r>
      <w:r>
        <w:t>with</w:t>
      </w:r>
      <w:r w:rsidR="00375DBD">
        <w:t xml:space="preserve"> </w:t>
      </w:r>
      <w:r>
        <w:t>the</w:t>
      </w:r>
      <w:r w:rsidR="00375DBD">
        <w:t xml:space="preserve"> </w:t>
      </w:r>
      <w:r>
        <w:t>comments</w:t>
      </w:r>
      <w:r w:rsidR="00375DBD">
        <w:t xml:space="preserve"> </w:t>
      </w:r>
      <w:r>
        <w:t>stripped</w:t>
      </w:r>
      <w:r w:rsidR="00375DBD">
        <w:t xml:space="preserve"> </w:t>
      </w:r>
      <w:r>
        <w:t>out.</w:t>
      </w:r>
    </w:p>
    <w:p w14:paraId="61272B5B" w14:textId="7F84C1CA" w:rsidR="001C1AFC" w:rsidRDefault="001C1AFC" w:rsidP="00D901A2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3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build</w:t>
      </w:r>
      <w:r w:rsidR="00375DBD">
        <w:t xml:space="preserve"> </w:t>
      </w:r>
      <w:r>
        <w:t>a</w:t>
      </w:r>
      <w:r w:rsidR="00375DBD">
        <w:t xml:space="preserve"> </w:t>
      </w:r>
      <w:r>
        <w:t>more</w:t>
      </w:r>
      <w:r w:rsidR="00375DBD">
        <w:t xml:space="preserve"> </w:t>
      </w:r>
      <w:r>
        <w:t>useful</w:t>
      </w:r>
      <w:r w:rsidR="00375DBD">
        <w:t xml:space="preserve"> </w:t>
      </w:r>
      <w:r>
        <w:t>header</w:t>
      </w:r>
      <w:r w:rsidR="00375DBD">
        <w:t xml:space="preserve"> </w:t>
      </w:r>
      <w:r>
        <w:t>line</w:t>
      </w:r>
      <w:r w:rsidR="00375DBD">
        <w:t xml:space="preserve"> </w:t>
      </w:r>
      <w:r>
        <w:t>for</w:t>
      </w:r>
      <w:r w:rsidR="00375DBD">
        <w:t xml:space="preserve"> </w:t>
      </w:r>
      <w:r>
        <w:t>the</w:t>
      </w:r>
      <w:r w:rsidR="00375DBD">
        <w:t xml:space="preserve"> </w:t>
      </w:r>
      <w:r>
        <w:t>temporary</w:t>
      </w:r>
      <w:r w:rsidR="00375DBD">
        <w:t xml:space="preserve"> </w:t>
      </w:r>
      <w:r>
        <w:t>log</w:t>
      </w:r>
      <w:r w:rsidR="00375DBD">
        <w:t xml:space="preserve"> </w:t>
      </w:r>
      <w:r>
        <w:t>file.</w:t>
      </w:r>
    </w:p>
    <w:p w14:paraId="36B7312E" w14:textId="4BB63996" w:rsidR="001C1AFC" w:rsidRDefault="001C1AFC" w:rsidP="00D901A2">
      <w:pPr>
        <w:pStyle w:val="NormalPACKT"/>
      </w:pPr>
      <w:r>
        <w:t>Next,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4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save</w:t>
      </w:r>
      <w:r w:rsidR="00375DBD">
        <w:t xml:space="preserve"> </w:t>
      </w:r>
      <w:r>
        <w:t>the</w:t>
      </w:r>
      <w:r w:rsidR="00375DBD">
        <w:t xml:space="preserve"> </w:t>
      </w:r>
      <w:r>
        <w:t>actual</w:t>
      </w:r>
      <w:r w:rsidR="00375DBD">
        <w:t xml:space="preserve"> </w:t>
      </w:r>
      <w:r>
        <w:t>log</w:t>
      </w:r>
      <w:r w:rsidR="00375DBD">
        <w:t xml:space="preserve"> </w:t>
      </w:r>
      <w:r>
        <w:t>events,</w:t>
      </w:r>
      <w:r w:rsidR="00375DBD">
        <w:t xml:space="preserve"> </w:t>
      </w:r>
      <w:r>
        <w:t>along</w:t>
      </w:r>
      <w:r w:rsidR="00375DBD">
        <w:t xml:space="preserve"> </w:t>
      </w:r>
      <w:r>
        <w:t>with</w:t>
      </w:r>
      <w:r w:rsidR="00375DBD">
        <w:t xml:space="preserve"> </w:t>
      </w:r>
      <w:r>
        <w:t>the</w:t>
      </w:r>
      <w:r w:rsidR="00375DBD">
        <w:t xml:space="preserve"> </w:t>
      </w:r>
      <w:r>
        <w:t>updated</w:t>
      </w:r>
      <w:r w:rsidR="00375DBD">
        <w:t xml:space="preserve"> </w:t>
      </w:r>
      <w:r>
        <w:t>header,</w:t>
      </w:r>
      <w:r w:rsidR="00375DBD">
        <w:t xml:space="preserve"> </w:t>
      </w:r>
      <w:r>
        <w:t>into</w:t>
      </w:r>
      <w:r w:rsidR="00375DBD">
        <w:t xml:space="preserve"> </w:t>
      </w:r>
      <w:r>
        <w:t>the</w:t>
      </w:r>
      <w:r w:rsidR="00375DBD">
        <w:t xml:space="preserve"> </w:t>
      </w:r>
      <w:r>
        <w:t>temporary</w:t>
      </w:r>
      <w:r w:rsidR="00375DBD">
        <w:t xml:space="preserve"> </w:t>
      </w:r>
      <w:r>
        <w:t>CSV</w:t>
      </w:r>
      <w:r w:rsidR="00375DBD">
        <w:t xml:space="preserve"> </w:t>
      </w:r>
      <w:r>
        <w:t>file.</w:t>
      </w:r>
    </w:p>
    <w:p w14:paraId="2CE67380" w14:textId="54A934D4" w:rsidR="001C1AFC" w:rsidRDefault="001C1AFC" w:rsidP="00D901A2">
      <w:pPr>
        <w:pStyle w:val="NormalPACKT"/>
      </w:pPr>
      <w:r>
        <w:t>Then,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5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read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>
        <w:t>temporary</w:t>
      </w:r>
      <w:r w:rsidR="00375DBD">
        <w:t xml:space="preserve"> </w:t>
      </w:r>
      <w:r>
        <w:t>CSV</w:t>
      </w:r>
      <w:r w:rsidR="00375DBD">
        <w:t xml:space="preserve"> </w:t>
      </w:r>
      <w:r>
        <w:t>file.</w:t>
      </w:r>
      <w:r w:rsidR="00375DBD">
        <w:t xml:space="preserve"> </w:t>
      </w:r>
      <w:r>
        <w:t>These</w:t>
      </w:r>
      <w:r w:rsidR="00375DBD">
        <w:t xml:space="preserve"> </w:t>
      </w:r>
      <w:r>
        <w:t>first</w:t>
      </w:r>
      <w:r w:rsidR="00375DBD">
        <w:t xml:space="preserve"> </w:t>
      </w:r>
      <w:r>
        <w:t>five</w:t>
      </w:r>
      <w:r w:rsidR="00375DBD">
        <w:t xml:space="preserve"> </w:t>
      </w:r>
      <w:r>
        <w:t>steps</w:t>
      </w:r>
      <w:r w:rsidR="00375DBD">
        <w:t xml:space="preserve"> </w:t>
      </w:r>
      <w:r>
        <w:t>produce</w:t>
      </w:r>
      <w:r w:rsidR="00375DBD">
        <w:t xml:space="preserve"> </w:t>
      </w:r>
      <w:r>
        <w:t>no</w:t>
      </w:r>
      <w:r w:rsidR="00375DBD">
        <w:t xml:space="preserve"> </w:t>
      </w:r>
      <w:r>
        <w:t>output.</w:t>
      </w:r>
    </w:p>
    <w:p w14:paraId="1FE9BB69" w14:textId="533CF395" w:rsidR="001C1AFC" w:rsidRDefault="001C1AFC" w:rsidP="00D901A2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6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extract</w:t>
      </w:r>
      <w:r w:rsidR="00375DBD">
        <w:t xml:space="preserve"> </w:t>
      </w:r>
      <w:r>
        <w:t>the</w:t>
      </w:r>
      <w:r w:rsidR="00375DBD">
        <w:t xml:space="preserve"> </w:t>
      </w:r>
      <w:r>
        <w:t>different</w:t>
      </w:r>
      <w:r w:rsidR="00375DBD">
        <w:t xml:space="preserve"> </w:t>
      </w:r>
      <w:r>
        <w:t>client</w:t>
      </w:r>
      <w:r w:rsidR="00375DBD">
        <w:t xml:space="preserve"> </w:t>
      </w:r>
      <w:r>
        <w:t>IP</w:t>
      </w:r>
      <w:r w:rsidR="00375DBD">
        <w:t xml:space="preserve"> </w:t>
      </w:r>
      <w:r>
        <w:t>addresses</w:t>
      </w:r>
      <w:r w:rsidR="00375DBD">
        <w:t xml:space="preserve"> </w:t>
      </w:r>
      <w:r>
        <w:t>representing</w:t>
      </w:r>
      <w:r w:rsidR="00375DBD">
        <w:t xml:space="preserve"> </w:t>
      </w:r>
      <w:r>
        <w:t>the</w:t>
      </w:r>
      <w:r w:rsidR="00375DBD">
        <w:t xml:space="preserve"> </w:t>
      </w:r>
      <w:r>
        <w:t>individual</w:t>
      </w:r>
      <w:r w:rsidR="00375DBD">
        <w:t xml:space="preserve"> </w:t>
      </w:r>
      <w:r>
        <w:t>clients</w:t>
      </w:r>
      <w:r w:rsidR="00375DBD">
        <w:t xml:space="preserve"> </w:t>
      </w:r>
      <w:r>
        <w:t>that</w:t>
      </w:r>
      <w:r w:rsidR="00375DBD">
        <w:t xml:space="preserve"> </w:t>
      </w:r>
      <w:r>
        <w:t>accessed</w:t>
      </w:r>
      <w:r w:rsidR="00375DBD">
        <w:t xml:space="preserve"> </w:t>
      </w:r>
      <w:r w:rsidRPr="00A57B9E">
        <w:rPr>
          <w:rStyle w:val="CodeInTextPACKT"/>
        </w:rPr>
        <w:t>SRV1</w:t>
      </w:r>
      <w:r>
        <w:t>,</w:t>
      </w:r>
      <w:r w:rsidR="00375DBD">
        <w:t xml:space="preserve"> </w:t>
      </w:r>
      <w:r>
        <w:t>which</w:t>
      </w:r>
      <w:r w:rsidR="00375DBD">
        <w:t xml:space="preserve"> </w:t>
      </w:r>
      <w:r>
        <w:t>looks</w:t>
      </w:r>
      <w:r w:rsidR="00375DBD">
        <w:t xml:space="preserve"> </w:t>
      </w:r>
      <w:r>
        <w:t>like</w:t>
      </w:r>
      <w:r w:rsidR="00375DBD">
        <w:t xml:space="preserve"> </w:t>
      </w:r>
      <w:r>
        <w:t>this:</w:t>
      </w:r>
    </w:p>
    <w:p w14:paraId="64C770AD" w14:textId="354A5902" w:rsidR="001C1AFC" w:rsidRDefault="001C1AFC" w:rsidP="00D901A2">
      <w:pPr>
        <w:pStyle w:val="FigurePACKT"/>
      </w:pPr>
      <w:r>
        <w:rPr>
          <w:noProof/>
        </w:rPr>
        <w:lastRenderedPageBreak/>
        <w:drawing>
          <wp:inline distT="0" distB="0" distL="0" distR="0" wp14:anchorId="6FDFEBA5" wp14:editId="1A9A876E">
            <wp:extent cx="4902200" cy="2374900"/>
            <wp:effectExtent l="0" t="0" r="0" b="6350"/>
            <wp:docPr id="54" name="Picture 54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A8C44" w14:textId="755D1A46" w:rsidR="001C1AFC" w:rsidRDefault="001C1AFC" w:rsidP="00D901A2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7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extract</w:t>
      </w:r>
      <w:r w:rsidR="00375DBD">
        <w:t xml:space="preserve"> </w:t>
      </w:r>
      <w:r>
        <w:t>the</w:t>
      </w:r>
      <w:r w:rsidR="00375DBD">
        <w:t xml:space="preserve"> </w:t>
      </w:r>
      <w:r>
        <w:t>names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>
        <w:t>different</w:t>
      </w:r>
      <w:r w:rsidR="00375DBD">
        <w:t xml:space="preserve"> </w:t>
      </w:r>
      <w:r>
        <w:t>user</w:t>
      </w:r>
      <w:r w:rsidR="00375DBD">
        <w:t xml:space="preserve"> </w:t>
      </w:r>
      <w:r>
        <w:t>agents</w:t>
      </w:r>
      <w:r w:rsidR="00375DBD">
        <w:t xml:space="preserve"> </w:t>
      </w:r>
      <w:r>
        <w:t>(browsers,</w:t>
      </w:r>
      <w:r w:rsidR="00375DBD">
        <w:t xml:space="preserve"> </w:t>
      </w:r>
      <w:r>
        <w:t>and</w:t>
      </w:r>
      <w:r w:rsidR="00375DBD">
        <w:t xml:space="preserve"> </w:t>
      </w:r>
      <w:r>
        <w:t>so</w:t>
      </w:r>
      <w:r w:rsidR="00375DBD">
        <w:t xml:space="preserve"> </w:t>
      </w:r>
      <w:r>
        <w:t>on)</w:t>
      </w:r>
      <w:r w:rsidR="00375DBD">
        <w:t xml:space="preserve"> </w:t>
      </w:r>
      <w:r>
        <w:t>that</w:t>
      </w:r>
      <w:r w:rsidR="00375DBD">
        <w:t xml:space="preserve"> </w:t>
      </w:r>
      <w:r>
        <w:t>were</w:t>
      </w:r>
      <w:r w:rsidR="00375DBD">
        <w:t xml:space="preserve"> </w:t>
      </w:r>
      <w:r>
        <w:t>used</w:t>
      </w:r>
      <w:r w:rsidR="00375DBD">
        <w:t xml:space="preserve"> </w:t>
      </w:r>
      <w:r>
        <w:t>by</w:t>
      </w:r>
      <w:r w:rsidR="00375DBD">
        <w:t xml:space="preserve"> </w:t>
      </w:r>
      <w:r>
        <w:t>clients</w:t>
      </w:r>
      <w:r w:rsidR="00375DBD">
        <w:t xml:space="preserve"> </w:t>
      </w:r>
      <w:r>
        <w:t>to</w:t>
      </w:r>
      <w:r w:rsidR="00375DBD">
        <w:t xml:space="preserve"> </w:t>
      </w:r>
      <w:r>
        <w:t>access</w:t>
      </w:r>
      <w:r w:rsidR="00375DBD">
        <w:t xml:space="preserve"> </w:t>
      </w:r>
      <w:r w:rsidRPr="00A57B9E">
        <w:rPr>
          <w:rStyle w:val="CodeInTextPACKT"/>
        </w:rPr>
        <w:t>http://SRV1</w:t>
      </w:r>
      <w:r>
        <w:t>.</w:t>
      </w:r>
      <w:r w:rsidR="00375DBD">
        <w:t xml:space="preserve"> </w:t>
      </w:r>
      <w:r>
        <w:t>The</w:t>
      </w:r>
      <w:r w:rsidR="00375DBD">
        <w:t xml:space="preserve"> </w:t>
      </w:r>
      <w:r>
        <w:t>output</w:t>
      </w:r>
      <w:r w:rsidR="00375DBD">
        <w:t xml:space="preserve"> </w:t>
      </w:r>
      <w:r>
        <w:t>of</w:t>
      </w:r>
      <w:r w:rsidR="00375DBD">
        <w:t xml:space="preserve"> </w:t>
      </w:r>
      <w:r>
        <w:t>this</w:t>
      </w:r>
      <w:r w:rsidR="00375DBD">
        <w:t xml:space="preserve"> </w:t>
      </w:r>
      <w:r>
        <w:t>step</w:t>
      </w:r>
      <w:r w:rsidR="00375DBD">
        <w:t xml:space="preserve"> </w:t>
      </w:r>
      <w:r>
        <w:t>looks</w:t>
      </w:r>
      <w:r w:rsidR="00375DBD">
        <w:t xml:space="preserve"> </w:t>
      </w:r>
      <w:r>
        <w:t>like</w:t>
      </w:r>
      <w:r w:rsidR="00375DBD">
        <w:t xml:space="preserve"> </w:t>
      </w:r>
      <w:r>
        <w:t>this:</w:t>
      </w:r>
    </w:p>
    <w:p w14:paraId="2B23EA5D" w14:textId="593E0D23" w:rsidR="001C1AFC" w:rsidRDefault="001C1AFC" w:rsidP="00D901A2">
      <w:pPr>
        <w:pStyle w:val="FigurePACKT"/>
      </w:pPr>
      <w:r>
        <w:rPr>
          <w:noProof/>
        </w:rPr>
        <w:drawing>
          <wp:inline distT="0" distB="0" distL="0" distR="0" wp14:anchorId="7C6002D0" wp14:editId="704D1C28">
            <wp:extent cx="5943600" cy="1769745"/>
            <wp:effectExtent l="0" t="0" r="0" b="1905"/>
            <wp:docPr id="53" name="Picture 53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2CD93" w14:textId="74935114" w:rsidR="001C1AFC" w:rsidRDefault="001C1AFC" w:rsidP="00D901A2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8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examine</w:t>
      </w:r>
      <w:r w:rsidR="00375DBD">
        <w:t xml:space="preserve"> </w:t>
      </w:r>
      <w:r>
        <w:t>the</w:t>
      </w:r>
      <w:r w:rsidR="00375DBD">
        <w:t xml:space="preserve"> </w:t>
      </w:r>
      <w:r>
        <w:t>frequency</w:t>
      </w:r>
      <w:r w:rsidR="00375DBD">
        <w:t xml:space="preserve"> </w:t>
      </w:r>
      <w:r>
        <w:t>of</w:t>
      </w:r>
      <w:r w:rsidR="00375DBD">
        <w:t xml:space="preserve"> </w:t>
      </w:r>
      <w:r>
        <w:t>user</w:t>
      </w:r>
      <w:r w:rsidR="00375DBD">
        <w:t xml:space="preserve"> </w:t>
      </w:r>
      <w:r>
        <w:t>agent</w:t>
      </w:r>
      <w:r w:rsidR="00375DBD">
        <w:t xml:space="preserve"> </w:t>
      </w:r>
      <w:r>
        <w:t>usage,</w:t>
      </w:r>
      <w:r w:rsidR="00375DBD">
        <w:t xml:space="preserve"> </w:t>
      </w:r>
      <w:r>
        <w:t>which</w:t>
      </w:r>
      <w:r w:rsidR="00375DBD">
        <w:t xml:space="preserve"> </w:t>
      </w:r>
      <w:r>
        <w:t>looks</w:t>
      </w:r>
      <w:r w:rsidR="00375DBD">
        <w:t xml:space="preserve"> </w:t>
      </w:r>
      <w:r>
        <w:t>like</w:t>
      </w:r>
      <w:r w:rsidR="00375DBD">
        <w:t xml:space="preserve"> </w:t>
      </w:r>
      <w:r>
        <w:t>this:</w:t>
      </w:r>
    </w:p>
    <w:p w14:paraId="66F5476F" w14:textId="66AB2C66" w:rsidR="001C1AFC" w:rsidRDefault="001C1AFC" w:rsidP="00D901A2">
      <w:pPr>
        <w:pStyle w:val="FigurePACKT"/>
      </w:pPr>
      <w:r>
        <w:rPr>
          <w:noProof/>
        </w:rPr>
        <w:drawing>
          <wp:inline distT="0" distB="0" distL="0" distR="0" wp14:anchorId="0A58D8BB" wp14:editId="459455C4">
            <wp:extent cx="5943600" cy="2082165"/>
            <wp:effectExtent l="0" t="0" r="0" b="0"/>
            <wp:docPr id="52" name="Picture 52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24EA7" w14:textId="151F5477" w:rsidR="001C1AFC" w:rsidRDefault="001C1AFC" w:rsidP="00D901A2">
      <w:pPr>
        <w:pStyle w:val="NormalPACKT"/>
      </w:pPr>
      <w:r>
        <w:t>Finally,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9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look</w:t>
      </w:r>
      <w:r w:rsidR="00375DBD">
        <w:t xml:space="preserve"> </w:t>
      </w:r>
      <w:r>
        <w:t>at</w:t>
      </w:r>
      <w:r w:rsidR="00375DBD">
        <w:t xml:space="preserve"> </w:t>
      </w:r>
      <w:r>
        <w:t>what</w:t>
      </w:r>
      <w:r w:rsidR="00375DBD">
        <w:t xml:space="preserve"> </w:t>
      </w:r>
      <w:r>
        <w:t>IP</w:t>
      </w:r>
      <w:r w:rsidR="00375DBD">
        <w:t xml:space="preserve"> </w:t>
      </w:r>
      <w:r>
        <w:t>address</w:t>
      </w:r>
      <w:r w:rsidR="00375DBD">
        <w:t xml:space="preserve"> </w:t>
      </w:r>
      <w:r>
        <w:t>is</w:t>
      </w:r>
      <w:r w:rsidR="00375DBD">
        <w:t xml:space="preserve"> </w:t>
      </w:r>
      <w:r>
        <w:t>using</w:t>
      </w:r>
      <w:r w:rsidR="00375DBD">
        <w:t xml:space="preserve"> </w:t>
      </w:r>
      <w:r>
        <w:t>which</w:t>
      </w:r>
      <w:r w:rsidR="00375DBD">
        <w:t xml:space="preserve"> </w:t>
      </w:r>
      <w:r>
        <w:t>user</w:t>
      </w:r>
      <w:r w:rsidR="00375DBD">
        <w:t xml:space="preserve"> </w:t>
      </w:r>
      <w:r>
        <w:t>agent,</w:t>
      </w:r>
      <w:r w:rsidR="00375DBD">
        <w:t xml:space="preserve"> </w:t>
      </w:r>
      <w:r>
        <w:t>which</w:t>
      </w:r>
      <w:r w:rsidR="00375DBD">
        <w:t xml:space="preserve"> </w:t>
      </w:r>
      <w:r>
        <w:t>looks</w:t>
      </w:r>
      <w:r w:rsidR="00375DBD">
        <w:t xml:space="preserve"> </w:t>
      </w:r>
      <w:r>
        <w:t>like</w:t>
      </w:r>
      <w:r w:rsidR="00375DBD">
        <w:t xml:space="preserve"> </w:t>
      </w:r>
      <w:r>
        <w:t>this:</w:t>
      </w:r>
    </w:p>
    <w:p w14:paraId="3B505AFF" w14:textId="498A8471" w:rsidR="001C1AFC" w:rsidRDefault="001C1AFC" w:rsidP="00D901A2">
      <w:pPr>
        <w:pStyle w:val="FigurePACKT"/>
      </w:pPr>
      <w:r>
        <w:rPr>
          <w:noProof/>
        </w:rPr>
        <w:lastRenderedPageBreak/>
        <w:drawing>
          <wp:inline distT="0" distB="0" distL="0" distR="0" wp14:anchorId="0D7F3875" wp14:editId="10ACA033">
            <wp:extent cx="5943600" cy="2042795"/>
            <wp:effectExtent l="0" t="0" r="0" b="0"/>
            <wp:docPr id="51" name="Picture 51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FCBEB" w14:textId="635F2725" w:rsidR="001C1AFC" w:rsidRPr="00A57B9E" w:rsidRDefault="001C1AFC" w:rsidP="00A57B9E">
      <w:pPr>
        <w:pStyle w:val="Heading2"/>
      </w:pPr>
      <w:r w:rsidRPr="00A57B9E">
        <w:t>There's</w:t>
      </w:r>
      <w:r w:rsidR="00375DBD">
        <w:t xml:space="preserve"> </w:t>
      </w:r>
      <w:r w:rsidRPr="00A57B9E">
        <w:t>more...</w:t>
      </w:r>
    </w:p>
    <w:p w14:paraId="1CFEC3B3" w14:textId="71F5A6DE" w:rsidR="001C1AFC" w:rsidRDefault="001C1AFC" w:rsidP="00D901A2">
      <w:pPr>
        <w:pStyle w:val="NormalPACKT"/>
      </w:pP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ItalicsPACKT"/>
        </w:rPr>
        <w:t>Managing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IIS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logging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and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log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files</w:t>
      </w:r>
      <w:r w:rsidR="00375DBD">
        <w:t xml:space="preserve"> </w:t>
      </w:r>
      <w:r>
        <w:t>recipe,</w:t>
      </w:r>
      <w:r w:rsidR="00375DBD">
        <w:t xml:space="preserve"> </w:t>
      </w:r>
      <w:r>
        <w:t>you</w:t>
      </w:r>
      <w:r w:rsidR="00375DBD">
        <w:t xml:space="preserve"> </w:t>
      </w:r>
      <w:r>
        <w:t>might</w:t>
      </w:r>
      <w:r w:rsidR="00375DBD">
        <w:t xml:space="preserve"> </w:t>
      </w:r>
      <w:r>
        <w:t>have</w:t>
      </w:r>
      <w:r w:rsidR="00375DBD">
        <w:t xml:space="preserve"> </w:t>
      </w:r>
      <w:r>
        <w:t>changed</w:t>
      </w:r>
      <w:r w:rsidR="00375DBD">
        <w:t xml:space="preserve"> </w:t>
      </w:r>
      <w:r>
        <w:t>the</w:t>
      </w:r>
      <w:r w:rsidR="00375DBD">
        <w:t xml:space="preserve"> </w:t>
      </w:r>
      <w:r>
        <w:t>location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>
        <w:t>IIS</w:t>
      </w:r>
      <w:r w:rsidR="00375DBD">
        <w:t xml:space="preserve"> </w:t>
      </w:r>
      <w:r>
        <w:t>log</w:t>
      </w:r>
      <w:r w:rsidR="00375DBD">
        <w:t xml:space="preserve"> </w:t>
      </w:r>
      <w:r>
        <w:t>files.</w:t>
      </w:r>
      <w:r w:rsidR="00375DBD">
        <w:t xml:space="preserve"> </w:t>
      </w:r>
      <w:r>
        <w:t>If</w:t>
      </w:r>
      <w:r w:rsidR="00375DBD">
        <w:t xml:space="preserve"> </w:t>
      </w:r>
      <w:r>
        <w:t>so,</w:t>
      </w:r>
      <w:r w:rsidR="00375DBD">
        <w:t xml:space="preserve"> </w:t>
      </w:r>
      <w:r>
        <w:t>you</w:t>
      </w:r>
      <w:r w:rsidR="00375DBD">
        <w:t xml:space="preserve"> </w:t>
      </w:r>
      <w:r>
        <w:t>may</w:t>
      </w:r>
      <w:r w:rsidR="00375DBD">
        <w:t xml:space="preserve"> </w:t>
      </w:r>
      <w:r>
        <w:t>need</w:t>
      </w:r>
      <w:r w:rsidR="00375DBD">
        <w:t xml:space="preserve"> </w:t>
      </w:r>
      <w:r>
        <w:t>to</w:t>
      </w:r>
      <w:r w:rsidR="00375DBD">
        <w:t xml:space="preserve"> </w:t>
      </w:r>
      <w:r>
        <w:t>adjust</w:t>
      </w:r>
      <w:r w:rsidR="00375DBD">
        <w:t xml:space="preserve"> </w:t>
      </w:r>
      <w:r>
        <w:t>the</w:t>
      </w:r>
      <w:r w:rsidR="00375DBD">
        <w:t xml:space="preserve"> </w:t>
      </w:r>
      <w:r>
        <w:t>value</w:t>
      </w:r>
      <w:r w:rsidR="00375DBD">
        <w:t xml:space="preserve"> </w:t>
      </w:r>
      <w:r>
        <w:t>of</w:t>
      </w:r>
      <w:r w:rsidR="00375DBD">
        <w:t xml:space="preserve"> </w:t>
      </w:r>
      <w:r w:rsidRPr="00A57B9E">
        <w:rPr>
          <w:rStyle w:val="CodeInTextPACKT"/>
        </w:rPr>
        <w:t>$</w:t>
      </w:r>
      <w:proofErr w:type="spellStart"/>
      <w:r w:rsidRPr="00A57B9E">
        <w:rPr>
          <w:rStyle w:val="CodeInTextPACKT"/>
        </w:rPr>
        <w:t>LogFolder</w:t>
      </w:r>
      <w:proofErr w:type="spellEnd"/>
      <w:r w:rsidR="00375DBD">
        <w:t xml:space="preserve"> </w:t>
      </w:r>
      <w:r>
        <w:t>set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1</w:t>
      </w:r>
      <w:r>
        <w:t>.</w:t>
      </w:r>
    </w:p>
    <w:p w14:paraId="74A66EE2" w14:textId="240EA375" w:rsidR="001C1AFC" w:rsidRDefault="001C1AFC" w:rsidP="00D901A2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3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create</w:t>
      </w:r>
      <w:r w:rsidR="00375DBD">
        <w:t xml:space="preserve"> </w:t>
      </w:r>
      <w:r>
        <w:t>an</w:t>
      </w:r>
      <w:r w:rsidR="00375DBD">
        <w:t xml:space="preserve"> </w:t>
      </w:r>
      <w:r>
        <w:t>updated</w:t>
      </w:r>
      <w:r w:rsidR="00375DBD">
        <w:t xml:space="preserve"> </w:t>
      </w:r>
      <w:r>
        <w:t>and</w:t>
      </w:r>
      <w:r w:rsidR="00375DBD">
        <w:t xml:space="preserve"> </w:t>
      </w:r>
      <w:r>
        <w:t>more</w:t>
      </w:r>
      <w:r w:rsidR="00375DBD">
        <w:t xml:space="preserve"> </w:t>
      </w:r>
      <w:r>
        <w:t>useful</w:t>
      </w:r>
      <w:r w:rsidR="00375DBD">
        <w:t xml:space="preserve"> </w:t>
      </w:r>
      <w:r>
        <w:t>CSV</w:t>
      </w:r>
      <w:r w:rsidR="00375DBD">
        <w:t xml:space="preserve"> </w:t>
      </w:r>
      <w:r>
        <w:t>header</w:t>
      </w:r>
      <w:r w:rsidR="00375DBD">
        <w:t xml:space="preserve"> </w:t>
      </w:r>
      <w:r>
        <w:t>line.</w:t>
      </w:r>
      <w:r w:rsidR="00375DBD">
        <w:t xml:space="preserve"> </w:t>
      </w:r>
      <w:r>
        <w:t>This,</w:t>
      </w:r>
      <w:r w:rsidR="00375DBD">
        <w:t xml:space="preserve"> </w:t>
      </w:r>
      <w:r>
        <w:t>amongst</w:t>
      </w:r>
      <w:r w:rsidR="00375DBD">
        <w:t xml:space="preserve"> </w:t>
      </w:r>
      <w:r>
        <w:t>other</w:t>
      </w:r>
      <w:r w:rsidR="00375DBD">
        <w:t xml:space="preserve"> </w:t>
      </w:r>
      <w:r>
        <w:t>things,</w:t>
      </w:r>
      <w:r w:rsidR="00375DBD">
        <w:t xml:space="preserve"> </w:t>
      </w:r>
      <w:r>
        <w:t>gives</w:t>
      </w:r>
      <w:r w:rsidR="00375DBD">
        <w:t xml:space="preserve"> </w:t>
      </w:r>
      <w:r>
        <w:t>the</w:t>
      </w:r>
      <w:r w:rsidR="00375DBD">
        <w:t xml:space="preserve"> </w:t>
      </w:r>
      <w:r>
        <w:t>data</w:t>
      </w:r>
      <w:r w:rsidR="00375DBD">
        <w:t xml:space="preserve"> </w:t>
      </w:r>
      <w:r>
        <w:t>columns</w:t>
      </w:r>
      <w:r w:rsidR="00375DBD">
        <w:t xml:space="preserve"> </w:t>
      </w:r>
      <w:r>
        <w:t>more</w:t>
      </w:r>
      <w:r w:rsidR="00375DBD">
        <w:t xml:space="preserve"> </w:t>
      </w:r>
      <w:r>
        <w:t>helpful</w:t>
      </w:r>
      <w:r w:rsidR="00375DBD">
        <w:t xml:space="preserve"> </w:t>
      </w:r>
      <w:r>
        <w:t>names,</w:t>
      </w:r>
      <w:r w:rsidR="00375DBD">
        <w:t xml:space="preserve"> </w:t>
      </w:r>
      <w:r>
        <w:t>which</w:t>
      </w:r>
      <w:r w:rsidR="00375DBD">
        <w:t xml:space="preserve"> </w:t>
      </w:r>
      <w:r>
        <w:t>simplifies</w:t>
      </w:r>
      <w:r w:rsidR="00375DBD">
        <w:t xml:space="preserve"> </w:t>
      </w:r>
      <w:r>
        <w:t>the</w:t>
      </w:r>
      <w:r w:rsidR="00375DBD">
        <w:t xml:space="preserve"> </w:t>
      </w:r>
      <w:r>
        <w:t>processing</w:t>
      </w:r>
      <w:r w:rsidR="00375DBD">
        <w:t xml:space="preserve"> </w:t>
      </w:r>
      <w:r>
        <w:t>you</w:t>
      </w:r>
      <w:r w:rsidR="00375DBD">
        <w:t xml:space="preserve"> </w:t>
      </w:r>
      <w:r>
        <w:t>do,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6</w:t>
      </w:r>
      <w:r>
        <w:t>,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7</w:t>
      </w:r>
      <w:r>
        <w:t>,</w:t>
      </w:r>
      <w:r w:rsidR="00375DBD">
        <w:t xml:space="preserve"> </w:t>
      </w:r>
      <w:r>
        <w:t>and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8</w:t>
      </w:r>
      <w:r>
        <w:t>.</w:t>
      </w:r>
      <w:r w:rsidR="00375DBD">
        <w:t xml:space="preserve"> </w:t>
      </w:r>
      <w:r>
        <w:t>You</w:t>
      </w:r>
      <w:r w:rsidR="00375DBD">
        <w:t xml:space="preserve"> </w:t>
      </w:r>
      <w:r>
        <w:t>could</w:t>
      </w:r>
      <w:r w:rsidR="00375DBD">
        <w:t xml:space="preserve"> </w:t>
      </w:r>
      <w:r>
        <w:t>augment</w:t>
      </w:r>
      <w:r w:rsidR="00375DBD">
        <w:t xml:space="preserve"> </w:t>
      </w:r>
      <w:r>
        <w:t>the</w:t>
      </w:r>
      <w:r w:rsidR="00375DBD">
        <w:t xml:space="preserve"> </w:t>
      </w:r>
      <w:r>
        <w:t>updates</w:t>
      </w:r>
      <w:r w:rsidR="00375DBD">
        <w:t xml:space="preserve"> </w:t>
      </w:r>
      <w:r>
        <w:t>to</w:t>
      </w:r>
      <w:r w:rsidR="00375DBD">
        <w:t xml:space="preserve"> </w:t>
      </w:r>
      <w:r>
        <w:t>column</w:t>
      </w:r>
      <w:r w:rsidR="00375DBD">
        <w:t xml:space="preserve"> </w:t>
      </w:r>
      <w:r>
        <w:t>names</w:t>
      </w:r>
      <w:r w:rsidR="00375DBD">
        <w:t xml:space="preserve"> </w:t>
      </w:r>
      <w:r>
        <w:t>to</w:t>
      </w:r>
      <w:r w:rsidR="00375DBD">
        <w:t xml:space="preserve"> </w:t>
      </w:r>
      <w:r>
        <w:t>be</w:t>
      </w:r>
      <w:r w:rsidR="00375DBD">
        <w:t xml:space="preserve"> </w:t>
      </w:r>
      <w:r>
        <w:t>even</w:t>
      </w:r>
      <w:r w:rsidR="00375DBD">
        <w:t xml:space="preserve"> </w:t>
      </w:r>
      <w:r>
        <w:t>more</w:t>
      </w:r>
      <w:r w:rsidR="00375DBD">
        <w:t xml:space="preserve"> </w:t>
      </w:r>
      <w:r>
        <w:t>useful</w:t>
      </w:r>
      <w:r w:rsidR="00375DBD">
        <w:t xml:space="preserve"> </w:t>
      </w:r>
      <w:r>
        <w:t>in</w:t>
      </w:r>
      <w:r w:rsidR="00375DBD">
        <w:t xml:space="preserve"> </w:t>
      </w:r>
      <w:r>
        <w:t>your</w:t>
      </w:r>
      <w:r w:rsidR="00375DBD">
        <w:t xml:space="preserve"> </w:t>
      </w:r>
      <w:r>
        <w:t>environment.</w:t>
      </w:r>
    </w:p>
    <w:p w14:paraId="2FF8D188" w14:textId="29DD7183" w:rsidR="001C1AFC" w:rsidRDefault="001C1AFC" w:rsidP="00D901A2">
      <w:pPr>
        <w:pStyle w:val="NormalPACKT"/>
      </w:pP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>
        <w:t>last</w:t>
      </w:r>
      <w:r w:rsidR="00375DBD">
        <w:t xml:space="preserve"> </w:t>
      </w:r>
      <w:r>
        <w:t>three</w:t>
      </w:r>
      <w:r w:rsidR="00375DBD">
        <w:t xml:space="preserve"> </w:t>
      </w:r>
      <w:r>
        <w:t>steps,</w:t>
      </w:r>
      <w:r w:rsidR="00375DBD">
        <w:t xml:space="preserve"> </w:t>
      </w:r>
      <w:r>
        <w:t>you</w:t>
      </w:r>
      <w:r w:rsidR="00375DBD">
        <w:t xml:space="preserve"> </w:t>
      </w:r>
      <w:r>
        <w:t>examine</w:t>
      </w:r>
      <w:r w:rsidR="00375DBD">
        <w:t xml:space="preserve"> </w:t>
      </w:r>
      <w:r>
        <w:t>the</w:t>
      </w:r>
      <w:r w:rsidR="00375DBD">
        <w:t xml:space="preserve"> </w:t>
      </w:r>
      <w:r>
        <w:t>user</w:t>
      </w:r>
      <w:r w:rsidR="00375DBD">
        <w:t xml:space="preserve"> </w:t>
      </w:r>
      <w:r>
        <w:t>agent</w:t>
      </w:r>
      <w:r w:rsidR="00375DBD">
        <w:t xml:space="preserve"> </w:t>
      </w:r>
      <w:r>
        <w:t>names</w:t>
      </w:r>
      <w:r w:rsidR="00375DBD">
        <w:t xml:space="preserve"> </w:t>
      </w:r>
      <w:r>
        <w:t>supplied</w:t>
      </w:r>
      <w:r w:rsidR="00375DBD">
        <w:t xml:space="preserve"> </w:t>
      </w:r>
      <w:r>
        <w:t>to</w:t>
      </w:r>
      <w:r w:rsidR="00375DBD">
        <w:t xml:space="preserve"> </w:t>
      </w:r>
      <w:r w:rsidRPr="00A57B9E">
        <w:rPr>
          <w:rStyle w:val="CodeInTextPACKT"/>
        </w:rPr>
        <w:t>SRV1</w:t>
      </w:r>
      <w:r w:rsidR="00375DBD">
        <w:t xml:space="preserve"> </w:t>
      </w:r>
      <w:r>
        <w:t>when</w:t>
      </w:r>
      <w:r w:rsidR="00375DBD">
        <w:t xml:space="preserve"> </w:t>
      </w:r>
      <w:r>
        <w:t>the</w:t>
      </w:r>
      <w:r w:rsidR="00375DBD">
        <w:t xml:space="preserve"> </w:t>
      </w:r>
      <w:r>
        <w:t>client</w:t>
      </w:r>
      <w:r w:rsidR="00375DBD">
        <w:t xml:space="preserve"> </w:t>
      </w:r>
      <w:r>
        <w:t>systems</w:t>
      </w:r>
      <w:r w:rsidR="00375DBD">
        <w:t xml:space="preserve"> </w:t>
      </w:r>
      <w:r>
        <w:t>connected.</w:t>
      </w:r>
      <w:r w:rsidR="00375DBD">
        <w:t xml:space="preserve"> </w:t>
      </w:r>
      <w:r>
        <w:t>At</w:t>
      </w:r>
      <w:r w:rsidR="00375DBD">
        <w:t xml:space="preserve"> </w:t>
      </w:r>
      <w:r>
        <w:t>connection</w:t>
      </w:r>
      <w:r w:rsidR="00375DBD">
        <w:t xml:space="preserve"> </w:t>
      </w:r>
      <w:r>
        <w:t>time,</w:t>
      </w:r>
      <w:r w:rsidR="00375DBD">
        <w:t xml:space="preserve"> </w:t>
      </w:r>
      <w:r>
        <w:t>each</w:t>
      </w:r>
      <w:r w:rsidR="00375DBD">
        <w:t xml:space="preserve"> </w:t>
      </w:r>
      <w:r>
        <w:t>web</w:t>
      </w:r>
      <w:r w:rsidR="00375DBD">
        <w:t xml:space="preserve"> </w:t>
      </w:r>
      <w:r>
        <w:t>client</w:t>
      </w:r>
      <w:r w:rsidR="00375DBD">
        <w:t xml:space="preserve"> </w:t>
      </w:r>
      <w:r>
        <w:t>provides</w:t>
      </w:r>
      <w:r w:rsidR="00375DBD">
        <w:t xml:space="preserve"> </w:t>
      </w:r>
      <w:r>
        <w:t>the</w:t>
      </w:r>
      <w:r w:rsidR="00375DBD">
        <w:t xml:space="preserve"> </w:t>
      </w:r>
      <w:r>
        <w:t>name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>
        <w:t>user</w:t>
      </w:r>
      <w:r w:rsidR="00375DBD">
        <w:t xml:space="preserve"> </w:t>
      </w:r>
      <w:r>
        <w:t>agent,</w:t>
      </w:r>
      <w:r w:rsidR="00375DBD">
        <w:t xml:space="preserve"> </w:t>
      </w:r>
      <w:r>
        <w:t>which</w:t>
      </w:r>
      <w:r w:rsidR="00375DBD">
        <w:t xml:space="preserve"> </w:t>
      </w:r>
      <w:r>
        <w:t>is</w:t>
      </w:r>
      <w:r w:rsidR="00375DBD">
        <w:t xml:space="preserve"> </w:t>
      </w:r>
      <w:r>
        <w:t>what</w:t>
      </w:r>
      <w:r w:rsidR="00375DBD">
        <w:t xml:space="preserve"> </w:t>
      </w:r>
      <w:r>
        <w:t>IIS</w:t>
      </w:r>
      <w:r w:rsidR="00375DBD">
        <w:t xml:space="preserve"> </w:t>
      </w:r>
      <w:r>
        <w:t>logs.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7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see</w:t>
      </w:r>
      <w:r w:rsidR="00375DBD">
        <w:t xml:space="preserve"> </w:t>
      </w:r>
      <w:r>
        <w:t>the</w:t>
      </w:r>
      <w:r w:rsidR="00375DBD">
        <w:t xml:space="preserve"> </w:t>
      </w:r>
      <w:r>
        <w:t>different</w:t>
      </w:r>
      <w:r w:rsidR="00375DBD">
        <w:t xml:space="preserve"> </w:t>
      </w:r>
      <w:r>
        <w:t>agent</w:t>
      </w:r>
      <w:r w:rsidR="00375DBD">
        <w:t xml:space="preserve"> </w:t>
      </w:r>
      <w:r>
        <w:t>names,</w:t>
      </w:r>
      <w:r w:rsidR="00375DBD">
        <w:t xml:space="preserve"> </w:t>
      </w:r>
      <w:r>
        <w:t>while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8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look</w:t>
      </w:r>
      <w:r w:rsidR="00375DBD">
        <w:t xml:space="preserve"> </w:t>
      </w:r>
      <w:r>
        <w:t>at</w:t>
      </w:r>
      <w:r w:rsidR="00375DBD">
        <w:t xml:space="preserve"> </w:t>
      </w:r>
      <w:r>
        <w:t>how</w:t>
      </w:r>
      <w:r w:rsidR="00375DBD">
        <w:t xml:space="preserve"> </w:t>
      </w:r>
      <w:r>
        <w:t>often</w:t>
      </w:r>
      <w:r w:rsidR="00375DBD">
        <w:t xml:space="preserve"> </w:t>
      </w:r>
      <w:r>
        <w:t>each</w:t>
      </w:r>
      <w:r w:rsidR="00375DBD">
        <w:t xml:space="preserve"> </w:t>
      </w:r>
      <w:r>
        <w:t>user</w:t>
      </w:r>
      <w:r w:rsidR="00375DBD">
        <w:t xml:space="preserve"> </w:t>
      </w:r>
      <w:r>
        <w:t>agent</w:t>
      </w:r>
      <w:r w:rsidR="00375DBD">
        <w:t xml:space="preserve"> </w:t>
      </w:r>
      <w:r>
        <w:t>is</w:t>
      </w:r>
      <w:r w:rsidR="00375DBD">
        <w:t xml:space="preserve"> </w:t>
      </w:r>
      <w:r>
        <w:t>used.</w:t>
      </w:r>
      <w:r w:rsidR="00375DBD">
        <w:t xml:space="preserve"> </w:t>
      </w:r>
      <w:r>
        <w:t>Finally,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9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examine</w:t>
      </w:r>
      <w:r w:rsidR="00375DBD">
        <w:t xml:space="preserve"> </w:t>
      </w:r>
      <w:r>
        <w:t>which</w:t>
      </w:r>
      <w:r w:rsidR="00375DBD">
        <w:t xml:space="preserve"> </w:t>
      </w:r>
      <w:r>
        <w:t>IP</w:t>
      </w:r>
      <w:r w:rsidR="00375DBD">
        <w:t xml:space="preserve"> </w:t>
      </w:r>
      <w:r>
        <w:t>address</w:t>
      </w:r>
      <w:r w:rsidR="00375DBD">
        <w:t xml:space="preserve"> </w:t>
      </w:r>
      <w:r>
        <w:t>uses</w:t>
      </w:r>
      <w:r w:rsidR="00375DBD">
        <w:t xml:space="preserve"> </w:t>
      </w:r>
      <w:r>
        <w:t>which</w:t>
      </w:r>
      <w:r w:rsidR="00375DBD">
        <w:t xml:space="preserve"> </w:t>
      </w:r>
      <w:r>
        <w:t>user</w:t>
      </w:r>
      <w:r w:rsidR="00375DBD">
        <w:t xml:space="preserve"> </w:t>
      </w:r>
      <w:r>
        <w:t>agent.</w:t>
      </w:r>
    </w:p>
    <w:p w14:paraId="778B2AF1" w14:textId="3C97BF24" w:rsidR="001C1AFC" w:rsidRDefault="001C1AFC" w:rsidP="00D901A2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8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sort</w:t>
      </w:r>
      <w:r w:rsidR="00375DBD">
        <w:t xml:space="preserve"> </w:t>
      </w:r>
      <w:r>
        <w:t>the</w:t>
      </w:r>
      <w:r w:rsidR="00375DBD">
        <w:t xml:space="preserve"> </w:t>
      </w:r>
      <w:r>
        <w:t>user</w:t>
      </w:r>
      <w:r w:rsidR="00375DBD">
        <w:t xml:space="preserve"> </w:t>
      </w:r>
      <w:r>
        <w:t>agent</w:t>
      </w:r>
      <w:r w:rsidR="00375DBD">
        <w:t xml:space="preserve"> </w:t>
      </w:r>
      <w:r>
        <w:t>usage</w:t>
      </w:r>
      <w:r w:rsidR="00375DBD">
        <w:t xml:space="preserve"> </w:t>
      </w:r>
      <w:r>
        <w:t>by</w:t>
      </w:r>
      <w:r w:rsidR="00375DBD">
        <w:t xml:space="preserve"> </w:t>
      </w:r>
      <w:r>
        <w:t>IP</w:t>
      </w:r>
      <w:r w:rsidR="00375DBD">
        <w:t xml:space="preserve"> </w:t>
      </w:r>
      <w:r>
        <w:t>address.</w:t>
      </w:r>
      <w:r w:rsidR="00375DBD">
        <w:t xml:space="preserve"> </w:t>
      </w:r>
      <w:r>
        <w:t>Since</w:t>
      </w:r>
      <w:r w:rsidR="00375DBD">
        <w:t xml:space="preserve"> </w:t>
      </w:r>
      <w:r>
        <w:t>PowerShell</w:t>
      </w:r>
      <w:r w:rsidR="00375DBD">
        <w:t xml:space="preserve"> </w:t>
      </w:r>
      <w:r>
        <w:t>stores</w:t>
      </w:r>
      <w:r w:rsidR="00375DBD">
        <w:t xml:space="preserve"> </w:t>
      </w:r>
      <w:r>
        <w:t>the</w:t>
      </w:r>
      <w:r w:rsidR="00375DBD">
        <w:t xml:space="preserve"> </w:t>
      </w:r>
      <w:r>
        <w:t>IP</w:t>
      </w:r>
      <w:r w:rsidR="00375DBD">
        <w:t xml:space="preserve"> </w:t>
      </w:r>
      <w:r>
        <w:t>address</w:t>
      </w:r>
      <w:r w:rsidR="00375DBD">
        <w:t xml:space="preserve"> </w:t>
      </w:r>
      <w:r>
        <w:t>as</w:t>
      </w:r>
      <w:r w:rsidR="00375DBD">
        <w:t xml:space="preserve"> </w:t>
      </w:r>
      <w:r>
        <w:t>a</w:t>
      </w:r>
      <w:r w:rsidR="00375DBD">
        <w:t xml:space="preserve"> </w:t>
      </w:r>
      <w:r>
        <w:t>string,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see</w:t>
      </w:r>
      <w:r w:rsidR="00375DBD">
        <w:t xml:space="preserve"> </w:t>
      </w:r>
      <w:r>
        <w:t>that</w:t>
      </w:r>
      <w:r w:rsidR="00375DBD">
        <w:t xml:space="preserve"> </w:t>
      </w:r>
      <w:r w:rsidRPr="00A57B9E">
        <w:rPr>
          <w:rStyle w:val="CodeInTextPACKT"/>
        </w:rPr>
        <w:t>10.10.10.202</w:t>
      </w:r>
      <w:r w:rsidR="00375DBD">
        <w:t xml:space="preserve"> </w:t>
      </w:r>
      <w:r>
        <w:t>comes</w:t>
      </w:r>
      <w:r w:rsidR="00375DBD">
        <w:t xml:space="preserve"> </w:t>
      </w:r>
      <w:r>
        <w:t>before</w:t>
      </w:r>
      <w:r w:rsidR="00375DBD">
        <w:t xml:space="preserve"> </w:t>
      </w:r>
      <w:r w:rsidRPr="00A57B9E">
        <w:rPr>
          <w:rStyle w:val="CodeInTextPACKT"/>
        </w:rPr>
        <w:t>10.10.10.60</w:t>
      </w:r>
      <w:r>
        <w:t>,</w:t>
      </w:r>
      <w:r w:rsidR="00375DBD">
        <w:t xml:space="preserve"> </w:t>
      </w:r>
      <w:r>
        <w:t>which</w:t>
      </w:r>
      <w:r w:rsidR="00375DBD">
        <w:t xml:space="preserve"> </w:t>
      </w:r>
      <w:r>
        <w:t>is,</w:t>
      </w:r>
      <w:r w:rsidR="00375DBD">
        <w:t xml:space="preserve"> </w:t>
      </w:r>
      <w:r>
        <w:t>of</w:t>
      </w:r>
      <w:r w:rsidR="00375DBD">
        <w:t xml:space="preserve"> </w:t>
      </w:r>
      <w:r>
        <w:t>course,</w:t>
      </w:r>
      <w:r w:rsidR="00375DBD">
        <w:t xml:space="preserve"> </w:t>
      </w:r>
      <w:r>
        <w:t>how</w:t>
      </w:r>
      <w:r w:rsidR="00375DBD">
        <w:t xml:space="preserve"> </w:t>
      </w:r>
      <w:r>
        <w:t>string</w:t>
      </w:r>
      <w:r w:rsidR="00375DBD">
        <w:t xml:space="preserve"> </w:t>
      </w:r>
      <w:r>
        <w:t>sorting</w:t>
      </w:r>
      <w:r w:rsidR="00375DBD">
        <w:t xml:space="preserve"> </w:t>
      </w:r>
      <w:r>
        <w:t>works</w:t>
      </w:r>
      <w:r w:rsidR="00375DBD">
        <w:t xml:space="preserve"> </w:t>
      </w:r>
      <w:r>
        <w:t>in</w:t>
      </w:r>
      <w:r w:rsidR="00375DBD">
        <w:t xml:space="preserve"> </w:t>
      </w:r>
      <w:r>
        <w:t>PowerShell.</w:t>
      </w:r>
      <w:r w:rsidR="00375DBD">
        <w:t xml:space="preserve"> </w:t>
      </w:r>
      <w:r>
        <w:t>Additionally,</w:t>
      </w:r>
      <w:r w:rsidR="00375DBD">
        <w:t xml:space="preserve"> </w:t>
      </w:r>
      <w:r>
        <w:t>you</w:t>
      </w:r>
      <w:r w:rsidR="00375DBD">
        <w:t xml:space="preserve"> </w:t>
      </w:r>
      <w:r>
        <w:t>could</w:t>
      </w:r>
      <w:r w:rsidR="00375DBD">
        <w:t xml:space="preserve"> </w:t>
      </w:r>
      <w:r>
        <w:t>extend</w:t>
      </w:r>
      <w:r w:rsidR="00375DBD">
        <w:t xml:space="preserve"> </w:t>
      </w:r>
      <w:r>
        <w:t>this</w:t>
      </w:r>
      <w:r w:rsidR="00375DBD">
        <w:t xml:space="preserve"> </w:t>
      </w:r>
      <w:r>
        <w:t>step</w:t>
      </w:r>
      <w:r w:rsidR="00375DBD">
        <w:t xml:space="preserve"> </w:t>
      </w:r>
      <w:r>
        <w:t>to</w:t>
      </w:r>
      <w:r w:rsidR="00375DBD">
        <w:t xml:space="preserve"> </w:t>
      </w:r>
      <w:r>
        <w:t>perform</w:t>
      </w:r>
      <w:r w:rsidR="00375DBD">
        <w:t xml:space="preserve"> </w:t>
      </w:r>
      <w:r>
        <w:t>a</w:t>
      </w:r>
      <w:r w:rsidR="00375DBD">
        <w:t xml:space="preserve"> </w:t>
      </w:r>
      <w:r>
        <w:t>DNS</w:t>
      </w:r>
      <w:r w:rsidR="00375DBD">
        <w:t xml:space="preserve"> </w:t>
      </w:r>
      <w:r>
        <w:t>lookup</w:t>
      </w:r>
      <w:r w:rsidR="00375DBD">
        <w:t xml:space="preserve"> </w:t>
      </w:r>
      <w:r>
        <w:t>(using</w:t>
      </w:r>
      <w:r w:rsidR="00375DBD">
        <w:t xml:space="preserve"> </w:t>
      </w:r>
      <w:r w:rsidRPr="00A57B9E">
        <w:rPr>
          <w:rStyle w:val="CodeInTextPACKT"/>
        </w:rPr>
        <w:t>Resolve-</w:t>
      </w:r>
      <w:proofErr w:type="spellStart"/>
      <w:r w:rsidRPr="00A57B9E">
        <w:rPr>
          <w:rStyle w:val="CodeInTextPACKT"/>
        </w:rPr>
        <w:t>DnsName</w:t>
      </w:r>
      <w:proofErr w:type="spellEnd"/>
      <w:r>
        <w:t>)</w:t>
      </w:r>
      <w:r w:rsidR="00375DBD">
        <w:t xml:space="preserve"> </w:t>
      </w:r>
      <w:r>
        <w:t>to</w:t>
      </w:r>
      <w:r w:rsidR="00375DBD">
        <w:t xml:space="preserve"> </w:t>
      </w:r>
      <w:r>
        <w:t>get</w:t>
      </w:r>
      <w:r w:rsidR="00375DBD">
        <w:t xml:space="preserve"> </w:t>
      </w:r>
      <w:r>
        <w:t>the</w:t>
      </w:r>
      <w:r w:rsidR="00375DBD">
        <w:t xml:space="preserve"> </w:t>
      </w:r>
      <w:r>
        <w:t>hostname</w:t>
      </w:r>
      <w:r w:rsidR="00375DBD">
        <w:t xml:space="preserve"> </w:t>
      </w:r>
      <w:r>
        <w:t>and</w:t>
      </w:r>
      <w:r w:rsidR="00375DBD">
        <w:t xml:space="preserve"> </w:t>
      </w:r>
      <w:r>
        <w:t>add</w:t>
      </w:r>
      <w:r w:rsidR="00375DBD">
        <w:t xml:space="preserve"> </w:t>
      </w:r>
      <w:r>
        <w:t>the</w:t>
      </w:r>
      <w:r w:rsidR="00375DBD">
        <w:t xml:space="preserve"> </w:t>
      </w:r>
      <w:r>
        <w:t>hostname</w:t>
      </w:r>
      <w:r w:rsidR="00375DBD">
        <w:t xml:space="preserve"> </w:t>
      </w:r>
      <w:r>
        <w:t>to</w:t>
      </w:r>
      <w:r w:rsidR="00375DBD">
        <w:t xml:space="preserve"> </w:t>
      </w:r>
      <w:r>
        <w:t>the</w:t>
      </w:r>
      <w:r w:rsidR="00375DBD">
        <w:t xml:space="preserve"> </w:t>
      </w:r>
      <w:r>
        <w:t>output.</w:t>
      </w:r>
    </w:p>
    <w:p w14:paraId="444327C4" w14:textId="5479A4F4" w:rsidR="001C1AFC" w:rsidRPr="00A57B9E" w:rsidRDefault="001C1AFC" w:rsidP="00A57B9E">
      <w:pPr>
        <w:pStyle w:val="Heading1"/>
      </w:pPr>
      <w:r w:rsidRPr="00A57B9E">
        <w:t>Managing</w:t>
      </w:r>
      <w:r w:rsidR="00375DBD">
        <w:t xml:space="preserve"> </w:t>
      </w:r>
      <w:r w:rsidRPr="00A57B9E">
        <w:t>and</w:t>
      </w:r>
      <w:r w:rsidR="00375DBD">
        <w:t xml:space="preserve"> </w:t>
      </w:r>
      <w:r w:rsidRPr="00A57B9E">
        <w:t>monitoring</w:t>
      </w:r>
      <w:r w:rsidR="00375DBD">
        <w:t xml:space="preserve"> </w:t>
      </w:r>
      <w:r w:rsidRPr="00A57B9E">
        <w:t>Network</w:t>
      </w:r>
      <w:r w:rsidR="00375DBD">
        <w:t xml:space="preserve"> </w:t>
      </w:r>
      <w:r w:rsidRPr="00A57B9E">
        <w:t>Load</w:t>
      </w:r>
      <w:r w:rsidR="00375DBD">
        <w:t xml:space="preserve"> </w:t>
      </w:r>
      <w:r w:rsidRPr="00A57B9E">
        <w:t>Balancing</w:t>
      </w:r>
    </w:p>
    <w:p w14:paraId="5F5970A1" w14:textId="37D3F9DF" w:rsidR="001C1AFC" w:rsidRDefault="001C1AFC" w:rsidP="00D901A2">
      <w:pPr>
        <w:pStyle w:val="NormalPACKT"/>
      </w:pPr>
      <w:r w:rsidRPr="00A57B9E">
        <w:rPr>
          <w:rStyle w:val="KeyWordPACKT"/>
        </w:rPr>
        <w:t>Network</w:t>
      </w:r>
      <w:r w:rsidR="00375DBD">
        <w:rPr>
          <w:rStyle w:val="KeyWordPACKT"/>
        </w:rPr>
        <w:t xml:space="preserve"> </w:t>
      </w:r>
      <w:r w:rsidRPr="00A57B9E">
        <w:rPr>
          <w:rStyle w:val="KeyWordPACKT"/>
        </w:rPr>
        <w:t>Load</w:t>
      </w:r>
      <w:r w:rsidR="00375DBD">
        <w:rPr>
          <w:rStyle w:val="KeyWordPACKT"/>
        </w:rPr>
        <w:t xml:space="preserve"> </w:t>
      </w:r>
      <w:r w:rsidRPr="00A57B9E">
        <w:rPr>
          <w:rStyle w:val="KeyWordPACKT"/>
        </w:rPr>
        <w:t>Balancing</w:t>
      </w:r>
      <w:r w:rsidR="00375DBD">
        <w:t xml:space="preserve"> </w:t>
      </w:r>
      <w:r>
        <w:t>(</w:t>
      </w:r>
      <w:r w:rsidRPr="00A57B9E">
        <w:rPr>
          <w:rStyle w:val="KeyWordPACKT"/>
        </w:rPr>
        <w:t>NLB</w:t>
      </w:r>
      <w:r>
        <w:t>)</w:t>
      </w:r>
      <w:r w:rsidR="00375DBD">
        <w:t xml:space="preserve"> </w:t>
      </w:r>
      <w:r>
        <w:t>is</w:t>
      </w:r>
      <w:r w:rsidR="00375DBD">
        <w:t xml:space="preserve"> </w:t>
      </w:r>
      <w:r>
        <w:t>a</w:t>
      </w:r>
      <w:r w:rsidR="00375DBD">
        <w:t xml:space="preserve"> </w:t>
      </w:r>
      <w:r>
        <w:t>feature</w:t>
      </w:r>
      <w:r w:rsidR="00375DBD">
        <w:t xml:space="preserve"> </w:t>
      </w:r>
      <w:r>
        <w:t>of</w:t>
      </w:r>
      <w:r w:rsidR="00375DBD">
        <w:t xml:space="preserve"> </w:t>
      </w:r>
      <w:r>
        <w:t>Windows</w:t>
      </w:r>
      <w:r w:rsidR="00375DBD">
        <w:t xml:space="preserve"> </w:t>
      </w:r>
      <w:r>
        <w:t>and</w:t>
      </w:r>
      <w:r w:rsidR="00375DBD">
        <w:t xml:space="preserve"> </w:t>
      </w:r>
      <w:r>
        <w:t>IIS</w:t>
      </w:r>
      <w:r w:rsidR="00375DBD">
        <w:t xml:space="preserve"> </w:t>
      </w:r>
      <w:r>
        <w:t>that</w:t>
      </w:r>
      <w:r w:rsidR="00375DBD">
        <w:t xml:space="preserve"> </w:t>
      </w:r>
      <w:r>
        <w:t>allows</w:t>
      </w:r>
      <w:r w:rsidR="00375DBD">
        <w:t xml:space="preserve"> </w:t>
      </w:r>
      <w:r>
        <w:t>for</w:t>
      </w:r>
      <w:r w:rsidR="00375DBD">
        <w:t xml:space="preserve"> </w:t>
      </w:r>
      <w:r>
        <w:t>multiple</w:t>
      </w:r>
      <w:r w:rsidR="00375DBD">
        <w:t xml:space="preserve"> </w:t>
      </w:r>
      <w:r>
        <w:t>hosts</w:t>
      </w:r>
      <w:r w:rsidR="00375DBD">
        <w:t xml:space="preserve"> </w:t>
      </w:r>
      <w:r>
        <w:t>to</w:t>
      </w:r>
      <w:r w:rsidR="00375DBD">
        <w:t xml:space="preserve"> </w:t>
      </w:r>
      <w:r>
        <w:t>host</w:t>
      </w:r>
      <w:r w:rsidR="00375DBD">
        <w:t xml:space="preserve"> </w:t>
      </w:r>
      <w:r>
        <w:t>the</w:t>
      </w:r>
      <w:r w:rsidR="00375DBD">
        <w:t xml:space="preserve"> </w:t>
      </w:r>
      <w:r>
        <w:t>same</w:t>
      </w:r>
      <w:r w:rsidR="00375DBD">
        <w:t xml:space="preserve"> </w:t>
      </w:r>
      <w:r>
        <w:t>website.</w:t>
      </w:r>
      <w:r w:rsidR="00375DBD">
        <w:t xml:space="preserve"> </w:t>
      </w:r>
      <w:r>
        <w:t>The</w:t>
      </w:r>
      <w:r w:rsidR="00375DBD">
        <w:t xml:space="preserve"> </w:t>
      </w:r>
      <w:r>
        <w:t>NLB</w:t>
      </w:r>
      <w:r w:rsidR="00375DBD">
        <w:t xml:space="preserve"> </w:t>
      </w:r>
      <w:r>
        <w:t>cluster</w:t>
      </w:r>
      <w:r w:rsidR="00375DBD">
        <w:t xml:space="preserve"> </w:t>
      </w:r>
      <w:r>
        <w:t>distributes</w:t>
      </w:r>
      <w:r w:rsidR="00375DBD">
        <w:t xml:space="preserve"> </w:t>
      </w:r>
      <w:r>
        <w:t>all</w:t>
      </w:r>
      <w:r w:rsidR="00375DBD">
        <w:t xml:space="preserve"> </w:t>
      </w:r>
      <w:r>
        <w:t>traffic</w:t>
      </w:r>
      <w:r w:rsidR="00375DBD">
        <w:t xml:space="preserve"> </w:t>
      </w:r>
      <w:r>
        <w:t>to</w:t>
      </w:r>
      <w:r w:rsidR="00375DBD">
        <w:t xml:space="preserve"> </w:t>
      </w:r>
      <w:r>
        <w:t>the</w:t>
      </w:r>
      <w:r w:rsidR="00375DBD">
        <w:t xml:space="preserve"> </w:t>
      </w:r>
      <w:r>
        <w:t>cluster</w:t>
      </w:r>
      <w:r w:rsidR="00375DBD">
        <w:t xml:space="preserve"> </w:t>
      </w:r>
      <w:r>
        <w:t>on</w:t>
      </w:r>
      <w:r w:rsidR="00375DBD">
        <w:t xml:space="preserve"> </w:t>
      </w:r>
      <w:r>
        <w:t>the</w:t>
      </w:r>
      <w:r w:rsidR="00375DBD">
        <w:t xml:space="preserve"> </w:t>
      </w:r>
      <w:r>
        <w:t>individual</w:t>
      </w:r>
      <w:r w:rsidR="00375DBD">
        <w:t xml:space="preserve"> </w:t>
      </w:r>
      <w:r>
        <w:t>hosts.</w:t>
      </w:r>
    </w:p>
    <w:p w14:paraId="0542B5F2" w14:textId="0C712388" w:rsidR="001C1AFC" w:rsidRDefault="001C1AFC" w:rsidP="00D901A2">
      <w:pPr>
        <w:pStyle w:val="NormalPACKT"/>
      </w:pPr>
      <w:r>
        <w:t>NLB</w:t>
      </w:r>
      <w:r w:rsidR="00375DBD">
        <w:t xml:space="preserve"> </w:t>
      </w:r>
      <w:r>
        <w:t>provides</w:t>
      </w:r>
      <w:r w:rsidR="00375DBD">
        <w:t xml:space="preserve"> </w:t>
      </w:r>
      <w:r>
        <w:t>both</w:t>
      </w:r>
      <w:r w:rsidR="00375DBD">
        <w:t xml:space="preserve"> </w:t>
      </w:r>
      <w:r>
        <w:t>scalability</w:t>
      </w:r>
      <w:r w:rsidR="00375DBD">
        <w:t xml:space="preserve"> </w:t>
      </w:r>
      <w:r>
        <w:t>and</w:t>
      </w:r>
      <w:r w:rsidR="00375DBD">
        <w:t xml:space="preserve"> </w:t>
      </w:r>
      <w:r>
        <w:t>fault</w:t>
      </w:r>
      <w:r w:rsidR="00375DBD">
        <w:t xml:space="preserve"> </w:t>
      </w:r>
      <w:r>
        <w:t>tolerance.</w:t>
      </w:r>
      <w:r w:rsidR="00375DBD">
        <w:t xml:space="preserve"> </w:t>
      </w:r>
      <w:r>
        <w:t>If</w:t>
      </w:r>
      <w:r w:rsidR="00375DBD">
        <w:t xml:space="preserve"> </w:t>
      </w:r>
      <w:r>
        <w:t>you</w:t>
      </w:r>
      <w:r w:rsidR="00375DBD">
        <w:t xml:space="preserve"> </w:t>
      </w:r>
      <w:r>
        <w:t>add</w:t>
      </w:r>
      <w:r w:rsidR="00375DBD">
        <w:t xml:space="preserve"> </w:t>
      </w:r>
      <w:r>
        <w:t>additional</w:t>
      </w:r>
      <w:r w:rsidR="00375DBD">
        <w:t xml:space="preserve"> </w:t>
      </w:r>
      <w:r>
        <w:t>nodes,</w:t>
      </w:r>
      <w:r w:rsidR="00375DBD">
        <w:t xml:space="preserve"> </w:t>
      </w:r>
      <w:r>
        <w:t>the</w:t>
      </w:r>
      <w:r w:rsidR="00375DBD">
        <w:t xml:space="preserve"> </w:t>
      </w:r>
      <w:r>
        <w:t>cluster</w:t>
      </w:r>
      <w:r w:rsidR="00375DBD">
        <w:t xml:space="preserve"> </w:t>
      </w:r>
      <w:r>
        <w:t>is</w:t>
      </w:r>
      <w:r w:rsidR="00375DBD">
        <w:t xml:space="preserve"> </w:t>
      </w:r>
      <w:r>
        <w:t>able</w:t>
      </w:r>
      <w:r w:rsidR="00375DBD">
        <w:t xml:space="preserve"> </w:t>
      </w:r>
      <w:r>
        <w:t>to</w:t>
      </w:r>
      <w:r w:rsidR="00375DBD">
        <w:t xml:space="preserve"> </w:t>
      </w:r>
      <w:r>
        <w:t>handle</w:t>
      </w:r>
      <w:r w:rsidR="00375DBD">
        <w:t xml:space="preserve"> </w:t>
      </w:r>
      <w:r>
        <w:t>more</w:t>
      </w:r>
      <w:r w:rsidR="00375DBD">
        <w:t xml:space="preserve"> </w:t>
      </w:r>
      <w:r>
        <w:t>traffic.</w:t>
      </w:r>
      <w:r w:rsidR="00375DBD">
        <w:t xml:space="preserve"> </w:t>
      </w:r>
      <w:r>
        <w:t>And</w:t>
      </w:r>
      <w:r w:rsidR="00375DBD">
        <w:t xml:space="preserve"> </w:t>
      </w:r>
      <w:r>
        <w:t>if</w:t>
      </w:r>
      <w:r w:rsidR="00375DBD">
        <w:t xml:space="preserve"> </w:t>
      </w:r>
      <w:r>
        <w:t>a</w:t>
      </w:r>
      <w:r w:rsidR="00375DBD">
        <w:t xml:space="preserve"> </w:t>
      </w:r>
      <w:r>
        <w:t>node</w:t>
      </w:r>
      <w:r w:rsidR="00375DBD">
        <w:t xml:space="preserve"> </w:t>
      </w:r>
      <w:r>
        <w:t>should</w:t>
      </w:r>
      <w:r w:rsidR="00375DBD">
        <w:t xml:space="preserve"> </w:t>
      </w:r>
      <w:r>
        <w:t>fail,</w:t>
      </w:r>
      <w:r w:rsidR="00375DBD">
        <w:t xml:space="preserve"> </w:t>
      </w:r>
      <w:r>
        <w:t>the</w:t>
      </w:r>
      <w:r w:rsidR="00375DBD">
        <w:t xml:space="preserve"> </w:t>
      </w:r>
      <w:r>
        <w:t>remaining</w:t>
      </w:r>
      <w:r w:rsidR="00375DBD">
        <w:t xml:space="preserve"> </w:t>
      </w:r>
      <w:r>
        <w:t>nodes</w:t>
      </w:r>
      <w:r w:rsidR="00375DBD">
        <w:t xml:space="preserve"> </w:t>
      </w:r>
      <w:r>
        <w:t>take</w:t>
      </w:r>
      <w:r w:rsidR="00375DBD">
        <w:t xml:space="preserve"> </w:t>
      </w:r>
      <w:r>
        <w:t>the</w:t>
      </w:r>
      <w:r w:rsidR="00375DBD">
        <w:t xml:space="preserve"> </w:t>
      </w:r>
      <w:r>
        <w:t>traffic,</w:t>
      </w:r>
      <w:r w:rsidR="00375DBD">
        <w:t xml:space="preserve"> </w:t>
      </w:r>
      <w:r>
        <w:t>albeit</w:t>
      </w:r>
      <w:r w:rsidR="00375DBD">
        <w:t xml:space="preserve"> </w:t>
      </w:r>
      <w:r>
        <w:t>at</w:t>
      </w:r>
      <w:r w:rsidR="00375DBD">
        <w:t xml:space="preserve"> </w:t>
      </w:r>
      <w:r>
        <w:t>a</w:t>
      </w:r>
      <w:r w:rsidR="00375DBD">
        <w:t xml:space="preserve"> </w:t>
      </w:r>
      <w:r>
        <w:t>potentially</w:t>
      </w:r>
      <w:r w:rsidR="00375DBD">
        <w:t xml:space="preserve"> </w:t>
      </w:r>
      <w:r>
        <w:t>lower</w:t>
      </w:r>
      <w:r w:rsidR="00375DBD">
        <w:t xml:space="preserve"> </w:t>
      </w:r>
      <w:r>
        <w:t>performance</w:t>
      </w:r>
      <w:r w:rsidR="00375DBD">
        <w:t xml:space="preserve"> </w:t>
      </w:r>
      <w:r>
        <w:t>level.</w:t>
      </w:r>
    </w:p>
    <w:p w14:paraId="6B4AB624" w14:textId="5D5A3B33" w:rsidR="001C1AFC" w:rsidRDefault="001C1AFC" w:rsidP="00D901A2">
      <w:pPr>
        <w:pStyle w:val="NormalPACKT"/>
      </w:pPr>
      <w:r>
        <w:t>NLB</w:t>
      </w:r>
      <w:r w:rsidR="00375DBD">
        <w:t xml:space="preserve"> </w:t>
      </w:r>
      <w:r>
        <w:t>is</w:t>
      </w:r>
      <w:r w:rsidR="00375DBD">
        <w:t xml:space="preserve"> </w:t>
      </w:r>
      <w:r>
        <w:t>a</w:t>
      </w:r>
      <w:r w:rsidR="00375DBD">
        <w:t xml:space="preserve"> </w:t>
      </w:r>
      <w:r>
        <w:t>versatile</w:t>
      </w:r>
      <w:r w:rsidR="00375DBD">
        <w:t xml:space="preserve"> </w:t>
      </w:r>
      <w:r>
        <w:t>feature.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use</w:t>
      </w:r>
      <w:r w:rsidR="00375DBD">
        <w:t xml:space="preserve"> </w:t>
      </w:r>
      <w:r>
        <w:t>NLB</w:t>
      </w:r>
      <w:r w:rsidR="00375DBD">
        <w:t xml:space="preserve"> </w:t>
      </w:r>
      <w:r>
        <w:t>to</w:t>
      </w:r>
      <w:r w:rsidR="00375DBD">
        <w:t xml:space="preserve"> </w:t>
      </w:r>
      <w:r>
        <w:t>load</w:t>
      </w:r>
      <w:r w:rsidR="00375DBD">
        <w:t xml:space="preserve"> </w:t>
      </w:r>
      <w:r>
        <w:t>balance</w:t>
      </w:r>
      <w:r w:rsidR="00375DBD">
        <w:t xml:space="preserve"> </w:t>
      </w:r>
      <w:r>
        <w:t>traffic</w:t>
      </w:r>
      <w:r w:rsidR="00375DBD">
        <w:t xml:space="preserve"> </w:t>
      </w:r>
      <w:r>
        <w:t>from</w:t>
      </w:r>
      <w:r w:rsidR="00375DBD">
        <w:t xml:space="preserve"> </w:t>
      </w:r>
      <w:r>
        <w:t>the</w:t>
      </w:r>
      <w:r w:rsidR="00375DBD">
        <w:t xml:space="preserve"> </w:t>
      </w:r>
      <w:r>
        <w:t>web,</w:t>
      </w:r>
      <w:r w:rsidR="00375DBD">
        <w:t xml:space="preserve"> </w:t>
      </w:r>
      <w:r>
        <w:t>over</w:t>
      </w:r>
      <w:r w:rsidR="00375DBD">
        <w:t xml:space="preserve"> </w:t>
      </w:r>
      <w:r>
        <w:t>FTP,</w:t>
      </w:r>
      <w:r w:rsidR="00375DBD">
        <w:t xml:space="preserve"> </w:t>
      </w:r>
      <w:r>
        <w:t>firewalls,</w:t>
      </w:r>
      <w:r w:rsidR="00375DBD">
        <w:t xml:space="preserve"> </w:t>
      </w:r>
      <w:r>
        <w:t>proxies,</w:t>
      </w:r>
      <w:r w:rsidR="00375DBD">
        <w:t xml:space="preserve"> </w:t>
      </w:r>
      <w:r>
        <w:t>and</w:t>
      </w:r>
      <w:r w:rsidR="00375DBD">
        <w:t xml:space="preserve"> </w:t>
      </w:r>
      <w:r>
        <w:t>VPNs.</w:t>
      </w:r>
      <w:r w:rsidR="00375DBD">
        <w:t xml:space="preserve"> </w:t>
      </w:r>
      <w:r>
        <w:t>Performance</w:t>
      </w:r>
      <w:r w:rsidR="00375DBD">
        <w:t xml:space="preserve"> </w:t>
      </w:r>
      <w:r>
        <w:t>is</w:t>
      </w:r>
      <w:r w:rsidR="00375DBD">
        <w:t xml:space="preserve"> </w:t>
      </w:r>
      <w:r>
        <w:t>acceptable,</w:t>
      </w:r>
      <w:r w:rsidR="00375DBD">
        <w:t xml:space="preserve"> </w:t>
      </w:r>
      <w:r>
        <w:t>although</w:t>
      </w:r>
      <w:r w:rsidR="00375DBD">
        <w:t xml:space="preserve"> </w:t>
      </w:r>
      <w:r>
        <w:t>many</w:t>
      </w:r>
      <w:r w:rsidR="00375DBD">
        <w:t xml:space="preserve"> </w:t>
      </w:r>
      <w:r>
        <w:t>users</w:t>
      </w:r>
      <w:r w:rsidR="00375DBD">
        <w:t xml:space="preserve"> </w:t>
      </w:r>
      <w:r>
        <w:t>prefer</w:t>
      </w:r>
      <w:r w:rsidR="00375DBD">
        <w:t xml:space="preserve"> </w:t>
      </w:r>
      <w:r>
        <w:t>to</w:t>
      </w:r>
      <w:r w:rsidR="00375DBD">
        <w:t xml:space="preserve"> </w:t>
      </w:r>
      <w:r>
        <w:t>use</w:t>
      </w:r>
      <w:r w:rsidR="00375DBD">
        <w:t xml:space="preserve"> </w:t>
      </w:r>
      <w:r>
        <w:t>hardware</w:t>
      </w:r>
      <w:r w:rsidR="00375DBD">
        <w:t xml:space="preserve"> </w:t>
      </w:r>
      <w:r>
        <w:t>load</w:t>
      </w:r>
      <w:r w:rsidR="00375DBD">
        <w:t xml:space="preserve"> </w:t>
      </w:r>
      <w:r>
        <w:t>balancers.</w:t>
      </w:r>
    </w:p>
    <w:p w14:paraId="2C3A69E2" w14:textId="05E59D83" w:rsidR="001C1AFC" w:rsidRDefault="001C1AFC" w:rsidP="00D901A2">
      <w:pPr>
        <w:pStyle w:val="NormalPACKT"/>
      </w:pPr>
      <w:r>
        <w:t>In</w:t>
      </w:r>
      <w:r w:rsidR="00375DBD">
        <w:t xml:space="preserve"> </w:t>
      </w:r>
      <w:r>
        <w:t>this</w:t>
      </w:r>
      <w:r w:rsidR="00375DBD">
        <w:t xml:space="preserve"> </w:t>
      </w:r>
      <w:r>
        <w:t>recipe,</w:t>
      </w:r>
      <w:r w:rsidR="00375DBD">
        <w:t xml:space="preserve"> </w:t>
      </w:r>
      <w:r>
        <w:t>you</w:t>
      </w:r>
      <w:r w:rsidR="00375DBD">
        <w:t xml:space="preserve"> </w:t>
      </w:r>
      <w:r>
        <w:t>create</w:t>
      </w:r>
      <w:r w:rsidR="00375DBD">
        <w:t xml:space="preserve"> </w:t>
      </w:r>
      <w:r>
        <w:t>a</w:t>
      </w:r>
      <w:r w:rsidR="00375DBD">
        <w:t xml:space="preserve"> </w:t>
      </w:r>
      <w:r>
        <w:t>new</w:t>
      </w:r>
      <w:r w:rsidR="00375DBD">
        <w:t xml:space="preserve"> </w:t>
      </w:r>
      <w:r>
        <w:t>NLB</w:t>
      </w:r>
      <w:r w:rsidR="00375DBD">
        <w:t xml:space="preserve"> </w:t>
      </w:r>
      <w:r>
        <w:t>cluster</w:t>
      </w:r>
      <w:r w:rsidR="00375DBD">
        <w:t xml:space="preserve"> </w:t>
      </w:r>
      <w:r>
        <w:t>(</w:t>
      </w:r>
      <w:proofErr w:type="spellStart"/>
      <w:r w:rsidRPr="00A57B9E">
        <w:rPr>
          <w:rStyle w:val="CodeInTextPACKT"/>
        </w:rPr>
        <w:t>ReskitNLB</w:t>
      </w:r>
      <w:proofErr w:type="spellEnd"/>
      <w:r>
        <w:t>)</w:t>
      </w:r>
      <w:r w:rsidR="00375DBD">
        <w:t xml:space="preserve"> </w:t>
      </w:r>
      <w:r>
        <w:t>that</w:t>
      </w:r>
      <w:r w:rsidR="00375DBD">
        <w:t xml:space="preserve"> </w:t>
      </w:r>
      <w:r>
        <w:t>load</w:t>
      </w:r>
      <w:r w:rsidR="00375DBD">
        <w:t xml:space="preserve"> </w:t>
      </w:r>
      <w:r>
        <w:t>balances</w:t>
      </w:r>
      <w:r w:rsidR="00375DBD">
        <w:t xml:space="preserve"> </w:t>
      </w:r>
      <w:r>
        <w:t>between</w:t>
      </w:r>
      <w:r w:rsidR="00375DBD">
        <w:t xml:space="preserve"> </w:t>
      </w:r>
      <w:r>
        <w:t>two</w:t>
      </w:r>
      <w:r w:rsidR="00375DBD">
        <w:t xml:space="preserve"> </w:t>
      </w:r>
      <w:r>
        <w:t>hosts</w:t>
      </w:r>
      <w:r w:rsidR="00375DBD">
        <w:t xml:space="preserve"> </w:t>
      </w:r>
      <w:r>
        <w:t>(</w:t>
      </w:r>
      <w:r w:rsidRPr="00A57B9E">
        <w:rPr>
          <w:rStyle w:val="CodeInTextPACKT"/>
        </w:rPr>
        <w:t>NLB1</w:t>
      </w:r>
      <w:r>
        <w:t>,</w:t>
      </w:r>
      <w:r w:rsidR="00375DBD">
        <w:t xml:space="preserve"> </w:t>
      </w:r>
      <w:r w:rsidRPr="00A57B9E">
        <w:rPr>
          <w:rStyle w:val="CodeInTextPACKT"/>
        </w:rPr>
        <w:t>NLB2</w:t>
      </w:r>
      <w:r>
        <w:t>).</w:t>
      </w:r>
      <w:r w:rsidR="00375DBD">
        <w:t xml:space="preserve"> </w:t>
      </w:r>
      <w:r>
        <w:t>The</w:t>
      </w:r>
      <w:r w:rsidR="00375DBD">
        <w:t xml:space="preserve"> </w:t>
      </w:r>
      <w:r>
        <w:t>recipe</w:t>
      </w:r>
      <w:r w:rsidR="00375DBD">
        <w:t xml:space="preserve"> </w:t>
      </w:r>
      <w:r>
        <w:t>creates</w:t>
      </w:r>
      <w:r w:rsidR="00375DBD">
        <w:t xml:space="preserve"> </w:t>
      </w:r>
      <w:r>
        <w:t>a</w:t>
      </w:r>
      <w:r w:rsidR="00375DBD">
        <w:t xml:space="preserve"> </w:t>
      </w:r>
      <w:r>
        <w:t>simple,</w:t>
      </w:r>
      <w:r w:rsidR="00375DBD">
        <w:t xml:space="preserve"> </w:t>
      </w:r>
      <w:r>
        <w:t>single-page</w:t>
      </w:r>
      <w:r w:rsidR="00375DBD">
        <w:t xml:space="preserve"> </w:t>
      </w:r>
      <w:r>
        <w:t>site</w:t>
      </w:r>
      <w:r w:rsidR="00375DBD">
        <w:t xml:space="preserve"> </w:t>
      </w:r>
      <w:r>
        <w:t>on</w:t>
      </w:r>
      <w:r w:rsidR="00375DBD">
        <w:t xml:space="preserve"> </w:t>
      </w:r>
      <w:r>
        <w:t>each</w:t>
      </w:r>
      <w:r w:rsidR="00375DBD">
        <w:t xml:space="preserve"> </w:t>
      </w:r>
      <w:r>
        <w:t>system,</w:t>
      </w:r>
      <w:r w:rsidR="00375DBD">
        <w:t xml:space="preserve"> </w:t>
      </w:r>
      <w:r>
        <w:t>and</w:t>
      </w:r>
      <w:r w:rsidR="00375DBD">
        <w:t xml:space="preserve"> </w:t>
      </w:r>
      <w:r>
        <w:t>then</w:t>
      </w:r>
      <w:r w:rsidR="00375DBD">
        <w:t xml:space="preserve"> </w:t>
      </w:r>
      <w:r>
        <w:t>provides</w:t>
      </w:r>
      <w:r w:rsidR="00375DBD">
        <w:t xml:space="preserve"> </w:t>
      </w:r>
      <w:r>
        <w:t>load</w:t>
      </w:r>
      <w:r w:rsidR="00375DBD">
        <w:t xml:space="preserve"> </w:t>
      </w:r>
      <w:r>
        <w:t>balancing</w:t>
      </w:r>
      <w:r w:rsidR="00375DBD">
        <w:t xml:space="preserve"> </w:t>
      </w:r>
      <w:r>
        <w:t>and</w:t>
      </w:r>
      <w:r w:rsidR="00375DBD">
        <w:t xml:space="preserve"> </w:t>
      </w:r>
      <w:r>
        <w:t>failover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>
        <w:t>NLB</w:t>
      </w:r>
      <w:r w:rsidR="00375DBD">
        <w:t xml:space="preserve"> </w:t>
      </w:r>
      <w:r>
        <w:t>site.</w:t>
      </w:r>
    </w:p>
    <w:p w14:paraId="57FCBEAB" w14:textId="75C5DC24" w:rsidR="001C1AFC" w:rsidRDefault="001C1AFC" w:rsidP="00D901A2">
      <w:pPr>
        <w:pStyle w:val="NormalPACKT"/>
      </w:pPr>
      <w:r>
        <w:t>In</w:t>
      </w:r>
      <w:r w:rsidR="00375DBD">
        <w:t xml:space="preserve"> </w:t>
      </w:r>
      <w:r>
        <w:t>this</w:t>
      </w:r>
      <w:r w:rsidR="00375DBD">
        <w:t xml:space="preserve"> </w:t>
      </w:r>
      <w:r>
        <w:t>recipe,</w:t>
      </w:r>
      <w:r w:rsidR="00375DBD">
        <w:t xml:space="preserve"> </w:t>
      </w:r>
      <w:r>
        <w:t>you</w:t>
      </w:r>
      <w:r w:rsidR="00375DBD">
        <w:t xml:space="preserve"> </w:t>
      </w:r>
      <w:r>
        <w:t>create</w:t>
      </w:r>
      <w:r w:rsidR="00375DBD">
        <w:t xml:space="preserve"> </w:t>
      </w:r>
      <w:r>
        <w:t>a</w:t>
      </w:r>
      <w:r w:rsidR="00375DBD">
        <w:t xml:space="preserve"> </w:t>
      </w:r>
      <w:r>
        <w:t>single-document</w:t>
      </w:r>
      <w:r w:rsidR="00375DBD">
        <w:t xml:space="preserve"> </w:t>
      </w:r>
      <w:r>
        <w:t>site.</w:t>
      </w:r>
      <w:r w:rsidR="00375DBD">
        <w:t xml:space="preserve"> </w:t>
      </w:r>
      <w:r>
        <w:t>The</w:t>
      </w:r>
      <w:r w:rsidR="00375DBD">
        <w:t xml:space="preserve"> </w:t>
      </w:r>
      <w:r>
        <w:t>single</w:t>
      </w:r>
      <w:r w:rsidR="00375DBD">
        <w:t xml:space="preserve"> </w:t>
      </w:r>
      <w:r>
        <w:t>document</w:t>
      </w:r>
      <w:r w:rsidR="00375DBD">
        <w:t xml:space="preserve"> </w:t>
      </w:r>
      <w:r>
        <w:t>differs</w:t>
      </w:r>
      <w:r w:rsidR="00375DBD">
        <w:t xml:space="preserve"> </w:t>
      </w:r>
      <w:r>
        <w:t>on</w:t>
      </w:r>
      <w:r w:rsidR="00375DBD">
        <w:t xml:space="preserve"> </w:t>
      </w:r>
      <w:r>
        <w:t>each</w:t>
      </w:r>
      <w:r w:rsidR="00375DBD">
        <w:t xml:space="preserve"> </w:t>
      </w:r>
      <w:r>
        <w:t>server,</w:t>
      </w:r>
      <w:r w:rsidR="00375DBD">
        <w:t xml:space="preserve"> </w:t>
      </w:r>
      <w:r>
        <w:t>which</w:t>
      </w:r>
      <w:r w:rsidR="00375DBD">
        <w:t xml:space="preserve"> </w:t>
      </w:r>
      <w:r>
        <w:t>is</w:t>
      </w:r>
      <w:r w:rsidR="00375DBD">
        <w:t xml:space="preserve"> </w:t>
      </w:r>
      <w:r>
        <w:t>useful</w:t>
      </w:r>
      <w:r w:rsidR="00375DBD">
        <w:t xml:space="preserve"> </w:t>
      </w:r>
      <w:r>
        <w:t>to</w:t>
      </w:r>
      <w:r w:rsidR="00375DBD">
        <w:t xml:space="preserve"> </w:t>
      </w:r>
      <w:r>
        <w:t>show</w:t>
      </w:r>
      <w:r w:rsidR="00375DBD">
        <w:t xml:space="preserve"> </w:t>
      </w:r>
      <w:r>
        <w:t>which</w:t>
      </w:r>
      <w:r w:rsidR="00375DBD">
        <w:t xml:space="preserve"> </w:t>
      </w:r>
      <w:r>
        <w:t>server</w:t>
      </w:r>
      <w:r w:rsidR="00375DBD">
        <w:t xml:space="preserve"> </w:t>
      </w:r>
      <w:r>
        <w:t>accepted</w:t>
      </w:r>
      <w:r w:rsidR="00375DBD">
        <w:t xml:space="preserve"> </w:t>
      </w:r>
      <w:r>
        <w:t>and</w:t>
      </w:r>
      <w:r w:rsidR="00375DBD">
        <w:t xml:space="preserve"> </w:t>
      </w:r>
      <w:r>
        <w:t>processed</w:t>
      </w:r>
      <w:r w:rsidR="00375DBD">
        <w:t xml:space="preserve"> </w:t>
      </w:r>
      <w:r>
        <w:t>any</w:t>
      </w:r>
      <w:r w:rsidR="00375DBD">
        <w:t xml:space="preserve"> </w:t>
      </w:r>
      <w:r>
        <w:t>given</w:t>
      </w:r>
      <w:r w:rsidR="00375DBD">
        <w:t xml:space="preserve"> </w:t>
      </w:r>
      <w:r>
        <w:t>request.</w:t>
      </w:r>
      <w:r w:rsidR="00375DBD">
        <w:t xml:space="preserve"> </w:t>
      </w:r>
      <w:r>
        <w:t>In</w:t>
      </w:r>
      <w:r w:rsidR="00375DBD">
        <w:t xml:space="preserve"> </w:t>
      </w:r>
      <w:r>
        <w:t>production,</w:t>
      </w:r>
      <w:r w:rsidR="00375DBD">
        <w:t xml:space="preserve"> </w:t>
      </w:r>
      <w:r>
        <w:t>you</w:t>
      </w:r>
      <w:r w:rsidR="00375DBD">
        <w:t xml:space="preserve"> </w:t>
      </w:r>
      <w:r>
        <w:t>would</w:t>
      </w:r>
      <w:r w:rsidR="00375DBD">
        <w:t xml:space="preserve"> </w:t>
      </w:r>
      <w:r>
        <w:t>want</w:t>
      </w:r>
      <w:r w:rsidR="00375DBD">
        <w:t xml:space="preserve"> </w:t>
      </w:r>
      <w:r>
        <w:t>all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>
        <w:t>nodes</w:t>
      </w:r>
      <w:r w:rsidR="00375DBD">
        <w:t xml:space="preserve"> </w:t>
      </w:r>
      <w:r>
        <w:t>to</w:t>
      </w:r>
      <w:r w:rsidR="00375DBD">
        <w:t xml:space="preserve"> </w:t>
      </w:r>
      <w:r>
        <w:t>have</w:t>
      </w:r>
      <w:r w:rsidR="00375DBD">
        <w:t xml:space="preserve"> </w:t>
      </w:r>
      <w:r>
        <w:t>the</w:t>
      </w:r>
      <w:r w:rsidR="00375DBD">
        <w:t xml:space="preserve"> </w:t>
      </w:r>
      <w:r>
        <w:t>same</w:t>
      </w:r>
      <w:r w:rsidR="00375DBD">
        <w:t xml:space="preserve"> </w:t>
      </w:r>
      <w:r>
        <w:t>content,</w:t>
      </w:r>
      <w:r w:rsidR="00375DBD">
        <w:t xml:space="preserve"> </w:t>
      </w:r>
      <w:r>
        <w:t>providing</w:t>
      </w:r>
      <w:r w:rsidR="00375DBD">
        <w:t xml:space="preserve"> </w:t>
      </w:r>
      <w:r>
        <w:t>a</w:t>
      </w:r>
      <w:r w:rsidR="00375DBD">
        <w:t xml:space="preserve"> </w:t>
      </w:r>
      <w:r>
        <w:t>seamless</w:t>
      </w:r>
      <w:r w:rsidR="00375DBD">
        <w:t xml:space="preserve"> </w:t>
      </w:r>
      <w:r>
        <w:t>experience.</w:t>
      </w:r>
    </w:p>
    <w:p w14:paraId="162B8F79" w14:textId="176CDC16" w:rsidR="001C1AFC" w:rsidRDefault="001C1AFC" w:rsidP="00D901A2">
      <w:pPr>
        <w:pStyle w:val="NormalPACKT"/>
      </w:pPr>
      <w:r>
        <w:lastRenderedPageBreak/>
        <w:t>You</w:t>
      </w:r>
      <w:r w:rsidR="00375DBD">
        <w:t xml:space="preserve"> </w:t>
      </w:r>
      <w:r>
        <w:t>run</w:t>
      </w:r>
      <w:r w:rsidR="00375DBD">
        <w:t xml:space="preserve"> </w:t>
      </w:r>
      <w:r>
        <w:t>the</w:t>
      </w:r>
      <w:r w:rsidR="00375DBD">
        <w:t xml:space="preserve"> </w:t>
      </w:r>
      <w:r>
        <w:t>first</w:t>
      </w:r>
      <w:r w:rsidR="00375DBD">
        <w:t xml:space="preserve"> </w:t>
      </w:r>
      <w:r>
        <w:t>part</w:t>
      </w:r>
      <w:r w:rsidR="00375DBD">
        <w:t xml:space="preserve"> </w:t>
      </w:r>
      <w:r>
        <w:t>of</w:t>
      </w:r>
      <w:r w:rsidR="00375DBD">
        <w:t xml:space="preserve"> </w:t>
      </w:r>
      <w:r>
        <w:t>this</w:t>
      </w:r>
      <w:r w:rsidR="00375DBD">
        <w:t xml:space="preserve"> </w:t>
      </w:r>
      <w:r>
        <w:t>recipe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NLB1</w:t>
      </w:r>
      <w:r>
        <w:t>.</w:t>
      </w:r>
      <w:r w:rsidR="00375DBD">
        <w:t xml:space="preserve"> </w:t>
      </w:r>
      <w:r>
        <w:t>Once</w:t>
      </w:r>
      <w:r w:rsidR="00375DBD">
        <w:t xml:space="preserve"> </w:t>
      </w:r>
      <w:r>
        <w:t>you</w:t>
      </w:r>
      <w:r w:rsidR="00375DBD">
        <w:t xml:space="preserve"> </w:t>
      </w:r>
      <w:r>
        <w:t>have</w:t>
      </w:r>
      <w:r w:rsidR="00375DBD">
        <w:t xml:space="preserve"> </w:t>
      </w:r>
      <w:r>
        <w:t>the</w:t>
      </w:r>
      <w:r w:rsidR="00375DBD">
        <w:t xml:space="preserve"> </w:t>
      </w:r>
      <w:r>
        <w:t>NLB</w:t>
      </w:r>
      <w:r w:rsidR="00375DBD">
        <w:t xml:space="preserve"> </w:t>
      </w:r>
      <w:r>
        <w:t>cluster,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view</w:t>
      </w:r>
      <w:r w:rsidR="00375DBD">
        <w:t xml:space="preserve"> </w:t>
      </w:r>
      <w:r>
        <w:t>it</w:t>
      </w:r>
      <w:r w:rsidR="00375DBD">
        <w:t xml:space="preserve"> </w:t>
      </w:r>
      <w:r>
        <w:t>from</w:t>
      </w:r>
      <w:r w:rsidR="00375DBD">
        <w:t xml:space="preserve"> </w:t>
      </w:r>
      <w:r>
        <w:t>another</w:t>
      </w:r>
      <w:r w:rsidR="00375DBD">
        <w:t xml:space="preserve"> </w:t>
      </w:r>
      <w:r>
        <w:t>host</w:t>
      </w:r>
      <w:r w:rsidR="00375DBD">
        <w:t xml:space="preserve"> </w:t>
      </w:r>
      <w:r>
        <w:t>(in</w:t>
      </w:r>
      <w:r w:rsidR="00375DBD">
        <w:t xml:space="preserve"> </w:t>
      </w:r>
      <w:r>
        <w:t>this</w:t>
      </w:r>
      <w:r w:rsidR="00375DBD">
        <w:t xml:space="preserve"> </w:t>
      </w:r>
      <w:r>
        <w:t>case,</w:t>
      </w:r>
      <w:r w:rsidR="00375DBD">
        <w:t xml:space="preserve"> </w:t>
      </w:r>
      <w:r w:rsidRPr="00A57B9E">
        <w:rPr>
          <w:rStyle w:val="CodeInTextPACKT"/>
        </w:rPr>
        <w:t>DC1</w:t>
      </w:r>
      <w:r>
        <w:t>).</w:t>
      </w:r>
    </w:p>
    <w:p w14:paraId="202BD745" w14:textId="3A89FFC7" w:rsidR="001C1AFC" w:rsidRPr="00A57B9E" w:rsidRDefault="001C1AFC" w:rsidP="00A57B9E">
      <w:pPr>
        <w:pStyle w:val="Heading2"/>
      </w:pPr>
      <w:r w:rsidRPr="00A57B9E">
        <w:t>Getting</w:t>
      </w:r>
      <w:r w:rsidR="00375DBD">
        <w:t xml:space="preserve"> </w:t>
      </w:r>
      <w:r w:rsidRPr="00A57B9E">
        <w:t>ready</w:t>
      </w:r>
    </w:p>
    <w:p w14:paraId="4CEE4264" w14:textId="149A9F37" w:rsidR="001C1AFC" w:rsidRDefault="001C1AFC" w:rsidP="00D901A2">
      <w:pPr>
        <w:pStyle w:val="NormalPACKT"/>
      </w:pPr>
      <w:r>
        <w:t>This</w:t>
      </w:r>
      <w:r w:rsidR="00375DBD">
        <w:t xml:space="preserve"> </w:t>
      </w:r>
      <w:r>
        <w:t>recipe</w:t>
      </w:r>
      <w:r w:rsidR="00375DBD">
        <w:t xml:space="preserve"> </w:t>
      </w:r>
      <w:r>
        <w:t>uses</w:t>
      </w:r>
      <w:r w:rsidR="00375DBD">
        <w:t xml:space="preserve"> </w:t>
      </w:r>
      <w:r>
        <w:t>two</w:t>
      </w:r>
      <w:r w:rsidR="00375DBD">
        <w:t xml:space="preserve"> </w:t>
      </w:r>
      <w:r>
        <w:t>new</w:t>
      </w:r>
      <w:r w:rsidR="00375DBD">
        <w:t xml:space="preserve"> </w:t>
      </w:r>
      <w:r>
        <w:t>Windows</w:t>
      </w:r>
      <w:r w:rsidR="00375DBD">
        <w:t xml:space="preserve"> </w:t>
      </w:r>
      <w:r>
        <w:t>2019</w:t>
      </w:r>
      <w:r w:rsidR="00375DBD">
        <w:t xml:space="preserve"> </w:t>
      </w:r>
      <w:r>
        <w:t>servers:</w:t>
      </w:r>
      <w:r w:rsidR="00375DBD">
        <w:t xml:space="preserve"> </w:t>
      </w:r>
      <w:r w:rsidRPr="00A57B9E">
        <w:rPr>
          <w:rStyle w:val="CodeInTextPACKT"/>
        </w:rPr>
        <w:t>NLB1</w:t>
      </w:r>
      <w:r w:rsidR="00375DBD">
        <w:t xml:space="preserve"> </w:t>
      </w:r>
      <w:r>
        <w:t>and</w:t>
      </w:r>
      <w:r w:rsidR="00375DBD">
        <w:t xml:space="preserve"> </w:t>
      </w:r>
      <w:r w:rsidRPr="00A57B9E">
        <w:rPr>
          <w:rStyle w:val="CodeInTextPACKT"/>
        </w:rPr>
        <w:t>NLB2</w:t>
      </w:r>
      <w:r>
        <w:t>.</w:t>
      </w:r>
      <w:r w:rsidR="00375DBD">
        <w:t xml:space="preserve"> </w:t>
      </w:r>
      <w:r>
        <w:t>You</w:t>
      </w:r>
      <w:r w:rsidR="00375DBD">
        <w:t xml:space="preserve"> </w:t>
      </w:r>
      <w:r>
        <w:t>also</w:t>
      </w:r>
      <w:r w:rsidR="00375DBD">
        <w:t xml:space="preserve"> </w:t>
      </w:r>
      <w:r>
        <w:t>use</w:t>
      </w:r>
      <w:r w:rsidR="00375DBD">
        <w:t xml:space="preserve"> </w:t>
      </w:r>
      <w:r>
        <w:t>the</w:t>
      </w:r>
      <w:r w:rsidR="00375DBD">
        <w:t xml:space="preserve"> </w:t>
      </w:r>
      <w:r>
        <w:t>server</w:t>
      </w:r>
      <w:r w:rsidR="00375DBD">
        <w:t xml:space="preserve"> </w:t>
      </w:r>
      <w:r w:rsidRPr="00A57B9E">
        <w:rPr>
          <w:rStyle w:val="CodeInTextPACKT"/>
        </w:rPr>
        <w:t>DC1</w:t>
      </w:r>
      <w:r>
        <w:t>,</w:t>
      </w:r>
      <w:r w:rsidR="00375DBD">
        <w:t xml:space="preserve"> </w:t>
      </w:r>
      <w:r>
        <w:t>which</w:t>
      </w:r>
      <w:r w:rsidR="00375DBD">
        <w:t xml:space="preserve"> </w:t>
      </w:r>
      <w:r>
        <w:t>is</w:t>
      </w:r>
      <w:r w:rsidR="00375DBD">
        <w:t xml:space="preserve"> </w:t>
      </w:r>
      <w:r>
        <w:t>the</w:t>
      </w:r>
      <w:r w:rsidR="00375DBD">
        <w:t xml:space="preserve"> </w:t>
      </w:r>
      <w:r>
        <w:t>domain</w:t>
      </w:r>
      <w:r w:rsidR="00375DBD">
        <w:t xml:space="preserve"> </w:t>
      </w:r>
      <w:r>
        <w:t>controller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Reskit.Org</w:t>
      </w:r>
      <w:r w:rsidR="00375DBD">
        <w:t xml:space="preserve"> </w:t>
      </w:r>
      <w:proofErr w:type="gramStart"/>
      <w:r>
        <w:t>domain,</w:t>
      </w:r>
      <w:r w:rsidR="00375DBD">
        <w:t xml:space="preserve"> </w:t>
      </w:r>
      <w:r>
        <w:t>and</w:t>
      </w:r>
      <w:proofErr w:type="gramEnd"/>
      <w:r w:rsidR="00375DBD">
        <w:t xml:space="preserve"> </w:t>
      </w:r>
      <w:r>
        <w:t>is</w:t>
      </w:r>
      <w:r w:rsidR="00375DBD">
        <w:t xml:space="preserve"> </w:t>
      </w:r>
      <w:r>
        <w:t>also</w:t>
      </w:r>
      <w:r w:rsidR="00375DBD">
        <w:t xml:space="preserve"> </w:t>
      </w:r>
      <w:r>
        <w:t>a</w:t>
      </w:r>
      <w:r w:rsidR="00375DBD">
        <w:t xml:space="preserve"> </w:t>
      </w:r>
      <w:r>
        <w:t>DNS</w:t>
      </w:r>
      <w:r w:rsidR="00375DBD">
        <w:t xml:space="preserve"> </w:t>
      </w:r>
      <w:r>
        <w:t>server</w:t>
      </w:r>
      <w:r w:rsidR="00375DBD">
        <w:t xml:space="preserve"> </w:t>
      </w:r>
      <w:r>
        <w:t>for</w:t>
      </w:r>
      <w:r w:rsidR="00375DBD">
        <w:t xml:space="preserve"> </w:t>
      </w:r>
      <w:r>
        <w:t>the</w:t>
      </w:r>
      <w:r w:rsidR="00375DBD">
        <w:t xml:space="preserve"> </w:t>
      </w:r>
      <w:r>
        <w:t>domain.</w:t>
      </w:r>
      <w:r w:rsidR="00375DBD">
        <w:t xml:space="preserve"> </w:t>
      </w:r>
      <w:r>
        <w:t>Each</w:t>
      </w:r>
      <w:r w:rsidR="00375DBD">
        <w:t xml:space="preserve"> </w:t>
      </w:r>
      <w:r>
        <w:t>server</w:t>
      </w:r>
      <w:r w:rsidR="00375DBD">
        <w:t xml:space="preserve"> </w:t>
      </w:r>
      <w:r>
        <w:t>is</w:t>
      </w:r>
      <w:r w:rsidR="00375DBD">
        <w:t xml:space="preserve"> </w:t>
      </w:r>
      <w:r>
        <w:t>required</w:t>
      </w:r>
      <w:r w:rsidR="00375DBD">
        <w:t xml:space="preserve"> </w:t>
      </w:r>
      <w:r>
        <w:t>to</w:t>
      </w:r>
      <w:r w:rsidR="00375DBD">
        <w:t xml:space="preserve"> </w:t>
      </w:r>
      <w:r>
        <w:t>have</w:t>
      </w:r>
      <w:r w:rsidR="00375DBD">
        <w:t xml:space="preserve"> </w:t>
      </w:r>
      <w:r>
        <w:t>static</w:t>
      </w:r>
      <w:r w:rsidR="00375DBD">
        <w:t xml:space="preserve"> </w:t>
      </w:r>
      <w:r>
        <w:t>IP</w:t>
      </w:r>
      <w:r w:rsidR="00375DBD">
        <w:t xml:space="preserve"> </w:t>
      </w:r>
      <w:r>
        <w:t>addresses;</w:t>
      </w:r>
      <w:r w:rsidR="00375DBD">
        <w:t xml:space="preserve"> </w:t>
      </w:r>
      <w:r>
        <w:t>otherwise,</w:t>
      </w:r>
      <w:r w:rsidR="00375DBD">
        <w:t xml:space="preserve"> </w:t>
      </w:r>
      <w:r>
        <w:t>you</w:t>
      </w:r>
      <w:r w:rsidR="00375DBD">
        <w:t xml:space="preserve"> </w:t>
      </w:r>
      <w:r>
        <w:t>see</w:t>
      </w:r>
      <w:r w:rsidR="00375DBD">
        <w:t xml:space="preserve"> </w:t>
      </w:r>
      <w:r>
        <w:t>an</w:t>
      </w:r>
      <w:r w:rsidR="00375DBD">
        <w:t xml:space="preserve"> </w:t>
      </w:r>
      <w:r>
        <w:t>error</w:t>
      </w:r>
      <w:r w:rsidR="00375DBD">
        <w:t xml:space="preserve"> </w:t>
      </w:r>
      <w:r>
        <w:t>when</w:t>
      </w:r>
      <w:r w:rsidR="00375DBD">
        <w:t xml:space="preserve"> </w:t>
      </w:r>
      <w:r>
        <w:t>attempting</w:t>
      </w:r>
      <w:r w:rsidR="00375DBD">
        <w:t xml:space="preserve"> </w:t>
      </w:r>
      <w:r>
        <w:t>to</w:t>
      </w:r>
      <w:r w:rsidR="00375DBD">
        <w:t xml:space="preserve"> </w:t>
      </w:r>
      <w:r>
        <w:t>create</w:t>
      </w:r>
      <w:r w:rsidR="00375DBD">
        <w:t xml:space="preserve"> </w:t>
      </w:r>
      <w:r>
        <w:t>the</w:t>
      </w:r>
      <w:r w:rsidR="00375DBD">
        <w:t xml:space="preserve"> </w:t>
      </w:r>
      <w:r>
        <w:t>NLB</w:t>
      </w:r>
      <w:r w:rsidR="00375DBD">
        <w:t xml:space="preserve"> </w:t>
      </w:r>
      <w:r>
        <w:t>cluster.</w:t>
      </w:r>
    </w:p>
    <w:p w14:paraId="6B75C560" w14:textId="1CDAB41D" w:rsidR="001C1AFC" w:rsidRPr="00A57B9E" w:rsidRDefault="001C1AFC" w:rsidP="00A57B9E">
      <w:pPr>
        <w:pStyle w:val="Heading2"/>
      </w:pPr>
      <w:r w:rsidRPr="00A57B9E">
        <w:t>How</w:t>
      </w:r>
      <w:r w:rsidR="00375DBD">
        <w:t xml:space="preserve"> </w:t>
      </w:r>
      <w:r w:rsidRPr="00A57B9E">
        <w:t>to</w:t>
      </w:r>
      <w:r w:rsidR="00375DBD">
        <w:t xml:space="preserve"> </w:t>
      </w:r>
      <w:r w:rsidRPr="00A57B9E">
        <w:t>do</w:t>
      </w:r>
      <w:r w:rsidR="00375DBD">
        <w:t xml:space="preserve"> </w:t>
      </w:r>
      <w:r w:rsidRPr="00A57B9E">
        <w:t>it...</w:t>
      </w:r>
    </w:p>
    <w:p w14:paraId="2021E5EB" w14:textId="4711177D" w:rsidR="001C1AFC" w:rsidRDefault="001C1AFC" w:rsidP="00D901A2">
      <w:pPr>
        <w:pStyle w:val="NumberedBulletPACKT"/>
        <w:numPr>
          <w:ilvl w:val="0"/>
          <w:numId w:val="15"/>
        </w:numPr>
      </w:pPr>
      <w:r>
        <w:t>Install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Web-Server</w:t>
      </w:r>
      <w:r w:rsidR="00375DBD">
        <w:t xml:space="preserve"> </w:t>
      </w:r>
      <w:r>
        <w:t>(and</w:t>
      </w:r>
      <w:r w:rsidR="00375DBD">
        <w:t xml:space="preserve"> </w:t>
      </w:r>
      <w:r>
        <w:t>.</w:t>
      </w:r>
      <w:r w:rsidRPr="00A57B9E">
        <w:rPr>
          <w:rStyle w:val="CodeInTextPACKT"/>
        </w:rPr>
        <w:t>NET</w:t>
      </w:r>
      <w:r w:rsidR="00375DBD">
        <w:rPr>
          <w:rStyle w:val="CodeInTextPACKT"/>
        </w:rPr>
        <w:t xml:space="preserve"> </w:t>
      </w:r>
      <w:r w:rsidRPr="00A57B9E">
        <w:rPr>
          <w:rStyle w:val="CodeInTextPACKT"/>
        </w:rPr>
        <w:t>3.5</w:t>
      </w:r>
      <w:r>
        <w:t>)</w:t>
      </w:r>
      <w:r w:rsidR="00375DBD">
        <w:t xml:space="preserve"> </w:t>
      </w:r>
      <w:r>
        <w:t>feature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NLB1</w:t>
      </w:r>
      <w:r>
        <w:t>,</w:t>
      </w:r>
      <w:r w:rsidR="00375DBD">
        <w:t xml:space="preserve"> </w:t>
      </w:r>
      <w:r w:rsidRPr="00A57B9E">
        <w:rPr>
          <w:rStyle w:val="CodeInTextPACKT"/>
        </w:rPr>
        <w:t>NLB2</w:t>
      </w:r>
      <w:r>
        <w:t>:</w:t>
      </w:r>
    </w:p>
    <w:p w14:paraId="4F7E2D87" w14:textId="0F2F6F9E" w:rsidR="001C1AFC" w:rsidRDefault="001C1AFC" w:rsidP="00A57B9E">
      <w:pPr>
        <w:pStyle w:val="CodeWithinBulletsEndPACKT"/>
      </w:pPr>
      <w:r>
        <w:t>$IHT1</w:t>
      </w:r>
      <w:r w:rsidR="00375DBD">
        <w:t xml:space="preserve"> </w:t>
      </w:r>
      <w:r>
        <w:t>=</w:t>
      </w:r>
      <w:r w:rsidR="00375DBD">
        <w:t xml:space="preserve"> </w:t>
      </w:r>
      <w:proofErr w:type="gramStart"/>
      <w:r>
        <w:t>@{</w:t>
      </w:r>
      <w:proofErr w:type="gramEnd"/>
    </w:p>
    <w:p w14:paraId="36A586FC" w14:textId="6010B979" w:rsidR="001C1AFC" w:rsidRDefault="00375DBD" w:rsidP="00A57B9E">
      <w:pPr>
        <w:pStyle w:val="CodeWithinBulletsEndPACKT"/>
      </w:pPr>
      <w:r>
        <w:t xml:space="preserve">   </w:t>
      </w:r>
      <w:r w:rsidR="001C1AFC">
        <w:t>Name</w:t>
      </w:r>
      <w:r>
        <w:t xml:space="preserve">                   </w:t>
      </w:r>
      <w:r w:rsidR="001C1AFC">
        <w:t>=</w:t>
      </w:r>
      <w:r>
        <w:t xml:space="preserve"> </w:t>
      </w:r>
      <w:r w:rsidR="001C1AFC">
        <w:t>'Web-Server'</w:t>
      </w:r>
    </w:p>
    <w:p w14:paraId="07383D74" w14:textId="3294D2FF" w:rsidR="001C1AFC" w:rsidRDefault="00375DBD" w:rsidP="00A57B9E">
      <w:pPr>
        <w:pStyle w:val="CodeWithinBulletsEndPACKT"/>
      </w:pPr>
      <w:r>
        <w:t xml:space="preserve">   </w:t>
      </w:r>
      <w:proofErr w:type="spellStart"/>
      <w:r w:rsidR="001C1AFC">
        <w:t>IncludeManagementTools</w:t>
      </w:r>
      <w:proofErr w:type="spellEnd"/>
      <w:r>
        <w:t xml:space="preserve"> </w:t>
      </w:r>
      <w:r w:rsidR="001C1AFC">
        <w:t>=</w:t>
      </w:r>
      <w:r>
        <w:t xml:space="preserve"> </w:t>
      </w:r>
      <w:r w:rsidR="001C1AFC">
        <w:t>$True</w:t>
      </w:r>
    </w:p>
    <w:p w14:paraId="139A3EB2" w14:textId="7B752496" w:rsidR="001C1AFC" w:rsidRDefault="00375DBD" w:rsidP="00A57B9E">
      <w:pPr>
        <w:pStyle w:val="CodeWithinBulletsEndPACKT"/>
      </w:pPr>
      <w:r>
        <w:t xml:space="preserve">   </w:t>
      </w:r>
      <w:proofErr w:type="spellStart"/>
      <w:r w:rsidR="001C1AFC">
        <w:t>IncludeAllSubFeature</w:t>
      </w:r>
      <w:proofErr w:type="spellEnd"/>
      <w:r>
        <w:t xml:space="preserve">   </w:t>
      </w:r>
      <w:r w:rsidR="001C1AFC">
        <w:t>=</w:t>
      </w:r>
      <w:r>
        <w:t xml:space="preserve"> </w:t>
      </w:r>
      <w:r w:rsidR="001C1AFC">
        <w:t>$True</w:t>
      </w:r>
    </w:p>
    <w:p w14:paraId="1F63E4F1" w14:textId="2FDDB565" w:rsidR="001C1AFC" w:rsidRDefault="00375DBD" w:rsidP="00A57B9E">
      <w:pPr>
        <w:pStyle w:val="CodeWithinBulletsEndPACKT"/>
      </w:pPr>
      <w:r>
        <w:t xml:space="preserve">   </w:t>
      </w:r>
      <w:r w:rsidR="001C1AFC">
        <w:t>Source</w:t>
      </w:r>
      <w:r>
        <w:t xml:space="preserve">                 </w:t>
      </w:r>
      <w:r w:rsidR="001C1AFC">
        <w:t>=</w:t>
      </w:r>
      <w:r>
        <w:t xml:space="preserve"> </w:t>
      </w:r>
      <w:r w:rsidR="001C1AFC">
        <w:t>'D:\sources\</w:t>
      </w:r>
      <w:proofErr w:type="spellStart"/>
      <w:r w:rsidR="001C1AFC">
        <w:t>sxs</w:t>
      </w:r>
      <w:proofErr w:type="spellEnd"/>
      <w:r w:rsidR="001C1AFC">
        <w:t>'</w:t>
      </w:r>
    </w:p>
    <w:p w14:paraId="5652C6D1" w14:textId="77777777" w:rsidR="001C1AFC" w:rsidRDefault="001C1AFC" w:rsidP="00A57B9E">
      <w:pPr>
        <w:pStyle w:val="CodeWithinBulletsEndPACKT"/>
      </w:pPr>
      <w:r>
        <w:t>}</w:t>
      </w:r>
    </w:p>
    <w:p w14:paraId="40A234E4" w14:textId="5C220663" w:rsidR="001C1AFC" w:rsidRDefault="001C1AFC" w:rsidP="00A57B9E">
      <w:pPr>
        <w:pStyle w:val="CodeWithinBulletsEndPACKT"/>
      </w:pPr>
      <w:r>
        <w:t>Install-</w:t>
      </w:r>
      <w:proofErr w:type="spellStart"/>
      <w:r>
        <w:t>WindowsFeature</w:t>
      </w:r>
      <w:proofErr w:type="spellEnd"/>
      <w:r w:rsidR="00375DBD">
        <w:t xml:space="preserve"> </w:t>
      </w:r>
      <w:r>
        <w:t>@IHT1</w:t>
      </w:r>
      <w:r w:rsidR="00375DBD">
        <w:t xml:space="preserve"> </w:t>
      </w:r>
      <w:r>
        <w:t>-</w:t>
      </w:r>
      <w:proofErr w:type="spellStart"/>
      <w:r>
        <w:t>ComputerName</w:t>
      </w:r>
      <w:proofErr w:type="spellEnd"/>
      <w:r w:rsidR="00375DBD">
        <w:t xml:space="preserve"> </w:t>
      </w:r>
      <w:r>
        <w:t>NLB1</w:t>
      </w:r>
    </w:p>
    <w:p w14:paraId="29D3D710" w14:textId="5B833C8C" w:rsidR="001C1AFC" w:rsidRDefault="001C1AFC" w:rsidP="00A57B9E">
      <w:pPr>
        <w:pStyle w:val="CodeWithinBulletsEndPACKT"/>
      </w:pPr>
      <w:r>
        <w:t>Install-</w:t>
      </w:r>
      <w:proofErr w:type="spellStart"/>
      <w:r>
        <w:t>WindowsFeature</w:t>
      </w:r>
      <w:proofErr w:type="spellEnd"/>
      <w:r w:rsidR="00375DBD">
        <w:t xml:space="preserve"> </w:t>
      </w:r>
      <w:r>
        <w:t>@IHT1</w:t>
      </w:r>
      <w:r w:rsidR="00375DBD">
        <w:t xml:space="preserve"> </w:t>
      </w:r>
      <w:r>
        <w:t>-</w:t>
      </w:r>
      <w:proofErr w:type="spellStart"/>
      <w:r>
        <w:t>ComputerName</w:t>
      </w:r>
      <w:proofErr w:type="spellEnd"/>
      <w:r w:rsidR="00375DBD">
        <w:t xml:space="preserve"> </w:t>
      </w:r>
      <w:r>
        <w:t>NLB2</w:t>
      </w:r>
    </w:p>
    <w:p w14:paraId="3EEE382F" w14:textId="362FC14E" w:rsidR="001C1AFC" w:rsidRDefault="001C1AFC" w:rsidP="00D901A2">
      <w:pPr>
        <w:pStyle w:val="NumberedBulletPACKT"/>
      </w:pPr>
      <w:r>
        <w:t>Now,</w:t>
      </w:r>
      <w:r w:rsidR="00375DBD">
        <w:t xml:space="preserve"> </w:t>
      </w:r>
      <w:r>
        <w:t>add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NLB</w:t>
      </w:r>
      <w:r w:rsidR="00375DBD">
        <w:t xml:space="preserve"> </w:t>
      </w:r>
      <w:r>
        <w:t>feature</w:t>
      </w:r>
      <w:r w:rsidR="00375DBD">
        <w:t xml:space="preserve"> </w:t>
      </w:r>
      <w:r>
        <w:t>to</w:t>
      </w:r>
      <w:r w:rsidR="00375DBD">
        <w:t xml:space="preserve"> </w:t>
      </w:r>
      <w:r w:rsidRPr="00A57B9E">
        <w:rPr>
          <w:rStyle w:val="CodeInTextPACKT"/>
        </w:rPr>
        <w:t>NLB1</w:t>
      </w:r>
      <w:r>
        <w:t>,</w:t>
      </w:r>
      <w:r w:rsidR="00375DBD">
        <w:t xml:space="preserve"> </w:t>
      </w:r>
      <w:r w:rsidRPr="00A57B9E">
        <w:rPr>
          <w:rStyle w:val="CodeInTextPACKT"/>
        </w:rPr>
        <w:t>NLB2</w:t>
      </w:r>
      <w:r>
        <w:t>:</w:t>
      </w:r>
    </w:p>
    <w:p w14:paraId="53EE45D4" w14:textId="4DCE5A85" w:rsidR="001C1AFC" w:rsidRDefault="001C1AFC" w:rsidP="00A57B9E">
      <w:pPr>
        <w:pStyle w:val="CodeWithinBulletsEndPACKT"/>
      </w:pPr>
      <w:r>
        <w:t>$IHT2</w:t>
      </w:r>
      <w:r w:rsidR="00375DBD">
        <w:t xml:space="preserve"> </w:t>
      </w:r>
      <w:r>
        <w:t>=</w:t>
      </w:r>
      <w:r w:rsidR="00375DBD">
        <w:t xml:space="preserve"> </w:t>
      </w:r>
      <w:proofErr w:type="gramStart"/>
      <w:r>
        <w:t>@{</w:t>
      </w:r>
      <w:proofErr w:type="gramEnd"/>
    </w:p>
    <w:p w14:paraId="76F9BF49" w14:textId="7932AD25" w:rsidR="001C1AFC" w:rsidRDefault="00375DBD" w:rsidP="00A57B9E">
      <w:pPr>
        <w:pStyle w:val="CodeWithinBulletsEndPACKT"/>
      </w:pPr>
      <w:r>
        <w:t xml:space="preserve">   </w:t>
      </w:r>
      <w:r w:rsidR="001C1AFC">
        <w:t>Name</w:t>
      </w:r>
      <w:r>
        <w:t xml:space="preserve">                   </w:t>
      </w:r>
      <w:r w:rsidR="001C1AFC">
        <w:t>=</w:t>
      </w:r>
      <w:r>
        <w:t xml:space="preserve"> </w:t>
      </w:r>
      <w:r w:rsidR="001C1AFC">
        <w:t>'NLB'</w:t>
      </w:r>
    </w:p>
    <w:p w14:paraId="662C5B96" w14:textId="0B218C59" w:rsidR="001C1AFC" w:rsidRDefault="00375DBD" w:rsidP="00A57B9E">
      <w:pPr>
        <w:pStyle w:val="CodeWithinBulletsEndPACKT"/>
      </w:pPr>
      <w:r>
        <w:t xml:space="preserve">   </w:t>
      </w:r>
      <w:proofErr w:type="spellStart"/>
      <w:r w:rsidR="001C1AFC">
        <w:t>IncludeManagementTools</w:t>
      </w:r>
      <w:proofErr w:type="spellEnd"/>
      <w:r>
        <w:t xml:space="preserve"> </w:t>
      </w:r>
      <w:r w:rsidR="001C1AFC">
        <w:t>=</w:t>
      </w:r>
      <w:r>
        <w:t xml:space="preserve"> </w:t>
      </w:r>
      <w:r w:rsidR="001C1AFC">
        <w:t>$True</w:t>
      </w:r>
    </w:p>
    <w:p w14:paraId="4EC2844D" w14:textId="5FC95E16" w:rsidR="001C1AFC" w:rsidRDefault="00375DBD" w:rsidP="00A57B9E">
      <w:pPr>
        <w:pStyle w:val="CodeWithinBulletsEndPACKT"/>
      </w:pPr>
      <w:r>
        <w:t xml:space="preserve">   </w:t>
      </w:r>
      <w:proofErr w:type="spellStart"/>
      <w:r w:rsidR="001C1AFC">
        <w:t>IncludeAllSubFeature</w:t>
      </w:r>
      <w:proofErr w:type="spellEnd"/>
      <w:r>
        <w:t xml:space="preserve">   </w:t>
      </w:r>
      <w:r w:rsidR="001C1AFC">
        <w:t>=</w:t>
      </w:r>
      <w:r>
        <w:t xml:space="preserve"> </w:t>
      </w:r>
      <w:r w:rsidR="001C1AFC">
        <w:t>$True</w:t>
      </w:r>
    </w:p>
    <w:p w14:paraId="175A4CA6" w14:textId="77777777" w:rsidR="001C1AFC" w:rsidRDefault="001C1AFC" w:rsidP="00A57B9E">
      <w:pPr>
        <w:pStyle w:val="CodeWithinBulletsEndPACKT"/>
      </w:pPr>
      <w:r>
        <w:t>}</w:t>
      </w:r>
    </w:p>
    <w:p w14:paraId="7E3B4B80" w14:textId="3D857BA2" w:rsidR="001C1AFC" w:rsidRDefault="001C1AFC" w:rsidP="00A57B9E">
      <w:pPr>
        <w:pStyle w:val="CodeWithinBulletsEndPACKT"/>
      </w:pPr>
      <w:r>
        <w:t>Install-</w:t>
      </w:r>
      <w:proofErr w:type="spellStart"/>
      <w:r>
        <w:t>WindowsFeature</w:t>
      </w:r>
      <w:proofErr w:type="spellEnd"/>
      <w:r w:rsidR="00375DBD">
        <w:t xml:space="preserve"> </w:t>
      </w:r>
      <w:r>
        <w:t>@IHT</w:t>
      </w:r>
      <w:r w:rsidR="00375DBD">
        <w:t xml:space="preserve"> </w:t>
      </w:r>
      <w:r>
        <w:t>-</w:t>
      </w:r>
      <w:proofErr w:type="spellStart"/>
      <w:r>
        <w:t>ComputerName</w:t>
      </w:r>
      <w:proofErr w:type="spellEnd"/>
      <w:r w:rsidR="00375DBD">
        <w:t xml:space="preserve"> </w:t>
      </w:r>
      <w:r>
        <w:t>NLB1</w:t>
      </w:r>
      <w:r w:rsidR="00375DBD">
        <w:t xml:space="preserve"> </w:t>
      </w:r>
      <w:r>
        <w:t>|</w:t>
      </w:r>
      <w:r w:rsidR="00375DBD">
        <w:t xml:space="preserve"> </w:t>
      </w:r>
      <w:r>
        <w:t>Out-Null</w:t>
      </w:r>
    </w:p>
    <w:p w14:paraId="43CC6D7A" w14:textId="1D815A5F" w:rsidR="001C1AFC" w:rsidRDefault="001C1AFC" w:rsidP="00A57B9E">
      <w:pPr>
        <w:pStyle w:val="CodeWithinBulletsEndPACKT"/>
      </w:pPr>
      <w:r>
        <w:t>Install-</w:t>
      </w:r>
      <w:proofErr w:type="spellStart"/>
      <w:r>
        <w:t>WindowsFeature</w:t>
      </w:r>
      <w:proofErr w:type="spellEnd"/>
      <w:r w:rsidR="00375DBD">
        <w:t xml:space="preserve"> </w:t>
      </w:r>
      <w:r>
        <w:t>@IHT</w:t>
      </w:r>
      <w:r w:rsidR="00375DBD">
        <w:t xml:space="preserve"> </w:t>
      </w:r>
      <w:r>
        <w:t>-</w:t>
      </w:r>
      <w:proofErr w:type="spellStart"/>
      <w:r>
        <w:t>ComputerName</w:t>
      </w:r>
      <w:proofErr w:type="spellEnd"/>
      <w:r w:rsidR="00375DBD">
        <w:t xml:space="preserve"> </w:t>
      </w:r>
      <w:r>
        <w:t>NLB2</w:t>
      </w:r>
      <w:r w:rsidR="00375DBD">
        <w:t xml:space="preserve"> </w:t>
      </w:r>
      <w:r>
        <w:t>|</w:t>
      </w:r>
      <w:r w:rsidR="00375DBD">
        <w:t xml:space="preserve"> </w:t>
      </w:r>
      <w:r>
        <w:t>Out-Null</w:t>
      </w:r>
    </w:p>
    <w:p w14:paraId="1490C474" w14:textId="634D65AE" w:rsidR="001C1AFC" w:rsidRDefault="001C1AFC" w:rsidP="00D901A2">
      <w:pPr>
        <w:pStyle w:val="NumberedBulletPACKT"/>
      </w:pPr>
      <w:r>
        <w:t>Confirm</w:t>
      </w:r>
      <w:r w:rsidR="00375DBD">
        <w:t xml:space="preserve"> </w:t>
      </w:r>
      <w:r>
        <w:t>that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NLB</w:t>
      </w:r>
      <w:r w:rsidR="00375DBD">
        <w:t xml:space="preserve"> </w:t>
      </w:r>
      <w:r>
        <w:t>and</w:t>
      </w:r>
      <w:r w:rsidR="00375DBD">
        <w:t xml:space="preserve"> </w:t>
      </w:r>
      <w:r w:rsidRPr="00A57B9E">
        <w:rPr>
          <w:rStyle w:val="CodeInTextPACKT"/>
        </w:rPr>
        <w:t>Web-Server</w:t>
      </w:r>
      <w:r w:rsidR="00375DBD">
        <w:t xml:space="preserve"> </w:t>
      </w:r>
      <w:r>
        <w:t>features</w:t>
      </w:r>
      <w:r w:rsidR="00375DBD">
        <w:t xml:space="preserve"> </w:t>
      </w:r>
      <w:r>
        <w:t>are</w:t>
      </w:r>
      <w:r w:rsidR="00375DBD">
        <w:t xml:space="preserve"> </w:t>
      </w:r>
      <w:r>
        <w:t>loaded</w:t>
      </w:r>
      <w:r w:rsidR="00375DBD">
        <w:t xml:space="preserve"> </w:t>
      </w:r>
      <w:r>
        <w:t>on</w:t>
      </w:r>
      <w:r w:rsidR="00375DBD">
        <w:t xml:space="preserve"> </w:t>
      </w:r>
      <w:r>
        <w:t>both</w:t>
      </w:r>
      <w:r w:rsidR="00375DBD">
        <w:t xml:space="preserve"> </w:t>
      </w:r>
      <w:r>
        <w:t>NLB</w:t>
      </w:r>
      <w:r w:rsidR="00375DBD">
        <w:t xml:space="preserve"> </w:t>
      </w:r>
      <w:r>
        <w:t>systems:</w:t>
      </w:r>
    </w:p>
    <w:p w14:paraId="10CD5588" w14:textId="2530A25F" w:rsidR="001C1AFC" w:rsidRDefault="001C1AFC" w:rsidP="00A57B9E">
      <w:pPr>
        <w:pStyle w:val="CodeWithinBulletsEndPACKT"/>
      </w:pPr>
      <w:r>
        <w:t>$SB</w:t>
      </w:r>
      <w:r w:rsidR="00375DBD">
        <w:t xml:space="preserve"> </w:t>
      </w:r>
      <w:r>
        <w:t>=</w:t>
      </w:r>
      <w:r w:rsidR="00375DBD">
        <w:t xml:space="preserve"> </w:t>
      </w:r>
      <w:r>
        <w:t>{</w:t>
      </w:r>
    </w:p>
    <w:p w14:paraId="30570F82" w14:textId="5DFA80EC" w:rsidR="001C1AFC" w:rsidRDefault="00375DBD" w:rsidP="00A57B9E">
      <w:pPr>
        <w:pStyle w:val="CodeWithinBulletsEndPACKT"/>
      </w:pPr>
      <w:r>
        <w:t xml:space="preserve">  </w:t>
      </w:r>
      <w:r w:rsidR="001C1AFC">
        <w:t>Get-</w:t>
      </w:r>
      <w:proofErr w:type="spellStart"/>
      <w:r w:rsidR="001C1AFC">
        <w:t>WindowsFeature</w:t>
      </w:r>
      <w:proofErr w:type="spellEnd"/>
      <w:r>
        <w:t xml:space="preserve"> </w:t>
      </w:r>
      <w:r w:rsidR="001C1AFC">
        <w:t>Web-Server,</w:t>
      </w:r>
      <w:r>
        <w:t xml:space="preserve"> </w:t>
      </w:r>
      <w:r w:rsidR="001C1AFC">
        <w:t>NLB</w:t>
      </w:r>
    </w:p>
    <w:p w14:paraId="16FAC48C" w14:textId="77777777" w:rsidR="001C1AFC" w:rsidRDefault="001C1AFC" w:rsidP="00A57B9E">
      <w:pPr>
        <w:pStyle w:val="CodeWithinBulletsEndPACKT"/>
      </w:pPr>
      <w:r>
        <w:t>}</w:t>
      </w:r>
    </w:p>
    <w:p w14:paraId="2D52EBED" w14:textId="4DA14409" w:rsidR="001C1AFC" w:rsidRDefault="001C1AFC" w:rsidP="00A57B9E">
      <w:pPr>
        <w:pStyle w:val="CodeWithinBulletsEndPACKT"/>
      </w:pPr>
      <w:r>
        <w:t>Invoke-Command</w:t>
      </w:r>
      <w:r w:rsidR="00375DBD">
        <w:t xml:space="preserve"> </w:t>
      </w:r>
      <w:r>
        <w:t>-</w:t>
      </w:r>
      <w:proofErr w:type="spellStart"/>
      <w:r>
        <w:t>ScriptBlock</w:t>
      </w:r>
      <w:proofErr w:type="spellEnd"/>
      <w:r w:rsidR="00375DBD">
        <w:t xml:space="preserve"> </w:t>
      </w:r>
      <w:r>
        <w:t>$SB</w:t>
      </w:r>
      <w:r w:rsidR="00375DBD">
        <w:t xml:space="preserve"> </w:t>
      </w:r>
      <w:r>
        <w:t>-</w:t>
      </w:r>
      <w:proofErr w:type="spellStart"/>
      <w:r>
        <w:t>ComputerName</w:t>
      </w:r>
      <w:proofErr w:type="spellEnd"/>
      <w:r w:rsidR="00375DBD">
        <w:t xml:space="preserve"> </w:t>
      </w:r>
      <w:r>
        <w:t>NLB1,</w:t>
      </w:r>
      <w:r w:rsidR="00375DBD">
        <w:t xml:space="preserve"> </w:t>
      </w:r>
      <w:r>
        <w:t>NLB2</w:t>
      </w:r>
      <w:r w:rsidR="00375DBD">
        <w:t xml:space="preserve"> </w:t>
      </w:r>
      <w:r>
        <w:t>|</w:t>
      </w:r>
    </w:p>
    <w:p w14:paraId="6131BE5C" w14:textId="0D6DAA68" w:rsidR="001C1AFC" w:rsidRDefault="00375DBD" w:rsidP="00A57B9E">
      <w:pPr>
        <w:pStyle w:val="CodeWithinBulletsEndPACKT"/>
      </w:pPr>
      <w:r>
        <w:t xml:space="preserve">  </w:t>
      </w:r>
      <w:r w:rsidR="001C1AFC">
        <w:t>Format-table</w:t>
      </w:r>
      <w:r>
        <w:t xml:space="preserve"> </w:t>
      </w:r>
      <w:r w:rsidR="001C1AFC">
        <w:t>-Property</w:t>
      </w:r>
      <w:r>
        <w:t xml:space="preserve"> </w:t>
      </w:r>
      <w:proofErr w:type="spellStart"/>
      <w:proofErr w:type="gramStart"/>
      <w:r w:rsidR="001C1AFC">
        <w:t>DisplayName,PSComputername</w:t>
      </w:r>
      <w:proofErr w:type="gramEnd"/>
      <w:r w:rsidR="001C1AFC">
        <w:t>,Installstate</w:t>
      </w:r>
      <w:proofErr w:type="spellEnd"/>
    </w:p>
    <w:p w14:paraId="4C60B267" w14:textId="1390CACC" w:rsidR="001C1AFC" w:rsidRDefault="001C1AFC" w:rsidP="00D901A2">
      <w:pPr>
        <w:pStyle w:val="NumberedBulletPACKT"/>
      </w:pPr>
      <w:r>
        <w:t>Create</w:t>
      </w:r>
      <w:r w:rsidR="00375DBD">
        <w:t xml:space="preserve"> </w:t>
      </w:r>
      <w:r>
        <w:t>the</w:t>
      </w:r>
      <w:r w:rsidR="00375DBD">
        <w:t xml:space="preserve"> </w:t>
      </w:r>
      <w:r>
        <w:t>NLB</w:t>
      </w:r>
      <w:r w:rsidR="00375DBD">
        <w:t xml:space="preserve"> </w:t>
      </w:r>
      <w:r>
        <w:t>cluster,</w:t>
      </w:r>
      <w:r w:rsidR="00375DBD">
        <w:t xml:space="preserve"> </w:t>
      </w:r>
      <w:r>
        <w:t>beginning</w:t>
      </w:r>
      <w:r w:rsidR="00375DBD">
        <w:t xml:space="preserve"> </w:t>
      </w:r>
      <w:r>
        <w:t>with</w:t>
      </w:r>
      <w:r w:rsidR="00375DBD">
        <w:t xml:space="preserve"> </w:t>
      </w:r>
      <w:r w:rsidRPr="00A57B9E">
        <w:rPr>
          <w:rStyle w:val="CodeInTextPACKT"/>
        </w:rPr>
        <w:t>NLB1</w:t>
      </w:r>
      <w:r>
        <w:t>:</w:t>
      </w:r>
    </w:p>
    <w:p w14:paraId="34A8F13C" w14:textId="0F4CE15E" w:rsidR="001C1AFC" w:rsidRDefault="001C1AFC" w:rsidP="00A57B9E">
      <w:pPr>
        <w:pStyle w:val="CodeWithinBulletsEndPACKT"/>
      </w:pPr>
      <w:r>
        <w:t>$NLBHT1</w:t>
      </w:r>
      <w:r w:rsidR="00375DBD">
        <w:t xml:space="preserve"> </w:t>
      </w:r>
      <w:r>
        <w:t>=</w:t>
      </w:r>
      <w:r w:rsidR="00375DBD">
        <w:t xml:space="preserve"> </w:t>
      </w:r>
      <w:proofErr w:type="gramStart"/>
      <w:r>
        <w:t>@{</w:t>
      </w:r>
      <w:proofErr w:type="gramEnd"/>
    </w:p>
    <w:p w14:paraId="503B6024" w14:textId="7D1CBF03" w:rsidR="001C1AFC" w:rsidRDefault="00375DBD" w:rsidP="00A57B9E">
      <w:pPr>
        <w:pStyle w:val="CodeWithinBulletsEndPACKT"/>
      </w:pPr>
      <w:r>
        <w:t xml:space="preserve">  </w:t>
      </w:r>
      <w:proofErr w:type="spellStart"/>
      <w:r w:rsidR="001C1AFC">
        <w:t>InterFaceName</w:t>
      </w:r>
      <w:proofErr w:type="spellEnd"/>
      <w:r>
        <w:t xml:space="preserve">    </w:t>
      </w:r>
      <w:r w:rsidR="001C1AFC">
        <w:t>=</w:t>
      </w:r>
      <w:r>
        <w:t xml:space="preserve"> </w:t>
      </w:r>
      <w:r w:rsidR="001C1AFC">
        <w:t>'Ethernet'</w:t>
      </w:r>
    </w:p>
    <w:p w14:paraId="10E41AA6" w14:textId="767EB53A" w:rsidR="001C1AFC" w:rsidRDefault="00375DBD" w:rsidP="00A57B9E">
      <w:pPr>
        <w:pStyle w:val="CodeWithinBulletsEndPACKT"/>
      </w:pPr>
      <w:r>
        <w:t xml:space="preserve">  </w:t>
      </w:r>
      <w:proofErr w:type="spellStart"/>
      <w:r w:rsidR="001C1AFC">
        <w:t>ClusterName</w:t>
      </w:r>
      <w:proofErr w:type="spellEnd"/>
      <w:r>
        <w:t xml:space="preserve">      </w:t>
      </w:r>
      <w:r w:rsidR="001C1AFC">
        <w:t>=</w:t>
      </w:r>
      <w:r>
        <w:t xml:space="preserve"> </w:t>
      </w:r>
      <w:r w:rsidR="001C1AFC">
        <w:t>'</w:t>
      </w:r>
      <w:proofErr w:type="spellStart"/>
      <w:r w:rsidR="001C1AFC">
        <w:t>ReskitNLB</w:t>
      </w:r>
      <w:proofErr w:type="spellEnd"/>
      <w:r w:rsidR="001C1AFC">
        <w:t>'</w:t>
      </w:r>
    </w:p>
    <w:p w14:paraId="19DF166B" w14:textId="4E49DAFB" w:rsidR="001C1AFC" w:rsidRDefault="00375DBD" w:rsidP="00A57B9E">
      <w:pPr>
        <w:pStyle w:val="CodeWithinBulletsEndPACKT"/>
      </w:pPr>
      <w:r>
        <w:t xml:space="preserve">  </w:t>
      </w:r>
      <w:proofErr w:type="spellStart"/>
      <w:r w:rsidR="001C1AFC">
        <w:t>ClusterPrimaryIP</w:t>
      </w:r>
      <w:proofErr w:type="spellEnd"/>
      <w:r>
        <w:t xml:space="preserve"> </w:t>
      </w:r>
      <w:r w:rsidR="001C1AFC">
        <w:t>=</w:t>
      </w:r>
      <w:r>
        <w:t xml:space="preserve"> </w:t>
      </w:r>
      <w:r w:rsidR="001C1AFC">
        <w:t>'10.10.10.55'</w:t>
      </w:r>
    </w:p>
    <w:p w14:paraId="1E6BBE9F" w14:textId="7D2CFB98" w:rsidR="001C1AFC" w:rsidRDefault="00375DBD" w:rsidP="00A57B9E">
      <w:pPr>
        <w:pStyle w:val="CodeWithinBulletsEndPACKT"/>
      </w:pPr>
      <w:r>
        <w:t xml:space="preserve">  </w:t>
      </w:r>
      <w:proofErr w:type="spellStart"/>
      <w:r w:rsidR="001C1AFC">
        <w:t>SubnetMask</w:t>
      </w:r>
      <w:proofErr w:type="spellEnd"/>
      <w:r>
        <w:t xml:space="preserve">       </w:t>
      </w:r>
      <w:r w:rsidR="001C1AFC">
        <w:t>=</w:t>
      </w:r>
      <w:r>
        <w:t xml:space="preserve"> </w:t>
      </w:r>
      <w:r w:rsidR="001C1AFC">
        <w:t>'255.255.255.0'</w:t>
      </w:r>
    </w:p>
    <w:p w14:paraId="267C92A2" w14:textId="6F932D77" w:rsidR="001C1AFC" w:rsidRDefault="00375DBD" w:rsidP="00A57B9E">
      <w:pPr>
        <w:pStyle w:val="CodeWithinBulletsEndPACKT"/>
      </w:pPr>
      <w:r>
        <w:t xml:space="preserve">  </w:t>
      </w:r>
      <w:proofErr w:type="spellStart"/>
      <w:r w:rsidR="001C1AFC">
        <w:t>OperationMode</w:t>
      </w:r>
      <w:proofErr w:type="spellEnd"/>
      <w:r>
        <w:t xml:space="preserve">    </w:t>
      </w:r>
      <w:r w:rsidR="001C1AFC">
        <w:t>=</w:t>
      </w:r>
      <w:r>
        <w:t xml:space="preserve"> </w:t>
      </w:r>
      <w:r w:rsidR="001C1AFC">
        <w:t>'Multicast'</w:t>
      </w:r>
    </w:p>
    <w:p w14:paraId="14122586" w14:textId="77777777" w:rsidR="001C1AFC" w:rsidRDefault="001C1AFC" w:rsidP="00A57B9E">
      <w:pPr>
        <w:pStyle w:val="CodeWithinBulletsEndPACKT"/>
      </w:pPr>
      <w:r>
        <w:t>}</w:t>
      </w:r>
    </w:p>
    <w:p w14:paraId="173642E6" w14:textId="5A43DD48" w:rsidR="001C1AFC" w:rsidRDefault="001C1AFC" w:rsidP="00A57B9E">
      <w:pPr>
        <w:pStyle w:val="CodeWithinBulletsEndPACKT"/>
      </w:pPr>
      <w:r>
        <w:t>New-</w:t>
      </w:r>
      <w:proofErr w:type="spellStart"/>
      <w:r>
        <w:t>NlbCluster</w:t>
      </w:r>
      <w:proofErr w:type="spellEnd"/>
      <w:r w:rsidR="00375DBD">
        <w:t xml:space="preserve"> </w:t>
      </w:r>
      <w:r>
        <w:t>@NLBHT1</w:t>
      </w:r>
    </w:p>
    <w:p w14:paraId="17B13465" w14:textId="7F808C14" w:rsidR="001C1AFC" w:rsidRDefault="001C1AFC" w:rsidP="00D901A2">
      <w:pPr>
        <w:pStyle w:val="NumberedBulletPACKT"/>
      </w:pPr>
      <w:r>
        <w:lastRenderedPageBreak/>
        <w:t>Add</w:t>
      </w:r>
      <w:r w:rsidR="00375DBD">
        <w:t xml:space="preserve"> </w:t>
      </w:r>
      <w:r w:rsidRPr="00A57B9E">
        <w:rPr>
          <w:rStyle w:val="CodeInTextPACKT"/>
        </w:rPr>
        <w:t>NLB2</w:t>
      </w:r>
      <w:r w:rsidR="00375DBD">
        <w:t xml:space="preserve"> </w:t>
      </w:r>
      <w:r>
        <w:t>to</w:t>
      </w:r>
      <w:r w:rsidR="00375DBD">
        <w:t xml:space="preserve"> </w:t>
      </w:r>
      <w:r>
        <w:t>the</w:t>
      </w:r>
      <w:r w:rsidR="00375DBD">
        <w:t xml:space="preserve"> </w:t>
      </w:r>
      <w:proofErr w:type="spellStart"/>
      <w:r w:rsidRPr="00A57B9E">
        <w:rPr>
          <w:rStyle w:val="CodeInTextPACKT"/>
        </w:rPr>
        <w:t>ReskitNLB</w:t>
      </w:r>
      <w:proofErr w:type="spellEnd"/>
      <w:r w:rsidR="00375DBD">
        <w:t xml:space="preserve"> </w:t>
      </w:r>
      <w:r>
        <w:t>cluster:</w:t>
      </w:r>
    </w:p>
    <w:p w14:paraId="0433BB12" w14:textId="2674D780" w:rsidR="001C1AFC" w:rsidRDefault="001C1AFC" w:rsidP="00A57B9E">
      <w:pPr>
        <w:pStyle w:val="CodeWithinBulletsEndPACKT"/>
      </w:pPr>
      <w:r>
        <w:t>$NLBHT2</w:t>
      </w:r>
      <w:r w:rsidR="00375DBD">
        <w:t xml:space="preserve"> </w:t>
      </w:r>
      <w:r>
        <w:t>=</w:t>
      </w:r>
      <w:r w:rsidR="00375DBD">
        <w:t xml:space="preserve"> </w:t>
      </w:r>
      <w:proofErr w:type="gramStart"/>
      <w:r>
        <w:t>@{</w:t>
      </w:r>
      <w:proofErr w:type="gramEnd"/>
    </w:p>
    <w:p w14:paraId="4F9C53BE" w14:textId="428A51B5" w:rsidR="001C1AFC" w:rsidRDefault="00375DBD" w:rsidP="00A57B9E">
      <w:pPr>
        <w:pStyle w:val="CodeWithinBulletsEndPACKT"/>
      </w:pPr>
      <w:r>
        <w:t xml:space="preserve">  </w:t>
      </w:r>
      <w:proofErr w:type="spellStart"/>
      <w:r w:rsidR="001C1AFC">
        <w:t>NewNodeName</w:t>
      </w:r>
      <w:proofErr w:type="spellEnd"/>
      <w:r>
        <w:t xml:space="preserve">      </w:t>
      </w:r>
      <w:r w:rsidR="001C1AFC">
        <w:t>=</w:t>
      </w:r>
      <w:r>
        <w:t xml:space="preserve"> </w:t>
      </w:r>
      <w:r w:rsidR="001C1AFC">
        <w:t>'</w:t>
      </w:r>
      <w:proofErr w:type="gramStart"/>
      <w:r w:rsidR="001C1AFC">
        <w:t>NLB2.Reskit.Org</w:t>
      </w:r>
      <w:proofErr w:type="gramEnd"/>
      <w:r w:rsidR="001C1AFC">
        <w:t>'</w:t>
      </w:r>
    </w:p>
    <w:p w14:paraId="3B456E53" w14:textId="7C9D2E07" w:rsidR="001C1AFC" w:rsidRDefault="00375DBD" w:rsidP="00A57B9E">
      <w:pPr>
        <w:pStyle w:val="CodeWithinBulletsEndPACKT"/>
      </w:pPr>
      <w:r>
        <w:t xml:space="preserve">  </w:t>
      </w:r>
      <w:proofErr w:type="spellStart"/>
      <w:r w:rsidR="001C1AFC">
        <w:t>NewNodeInterface</w:t>
      </w:r>
      <w:proofErr w:type="spellEnd"/>
      <w:r>
        <w:t xml:space="preserve"> </w:t>
      </w:r>
      <w:r w:rsidR="001C1AFC">
        <w:t>=</w:t>
      </w:r>
      <w:r>
        <w:t xml:space="preserve"> </w:t>
      </w:r>
      <w:r w:rsidR="001C1AFC">
        <w:t>'Ethernet'</w:t>
      </w:r>
    </w:p>
    <w:p w14:paraId="71A638DF" w14:textId="13CF76F9" w:rsidR="001C1AFC" w:rsidRDefault="00375DBD" w:rsidP="00A57B9E">
      <w:pPr>
        <w:pStyle w:val="CodeWithinBulletsEndPACKT"/>
      </w:pPr>
      <w:r>
        <w:t xml:space="preserve">  </w:t>
      </w:r>
      <w:proofErr w:type="spellStart"/>
      <w:r w:rsidR="001C1AFC">
        <w:t>InterfaceName</w:t>
      </w:r>
      <w:proofErr w:type="spellEnd"/>
      <w:r>
        <w:t xml:space="preserve">    </w:t>
      </w:r>
      <w:r w:rsidR="001C1AFC">
        <w:t>=</w:t>
      </w:r>
      <w:r>
        <w:t xml:space="preserve"> </w:t>
      </w:r>
      <w:r w:rsidR="001C1AFC">
        <w:t>'Ethernet'</w:t>
      </w:r>
    </w:p>
    <w:p w14:paraId="10E0B13C" w14:textId="77777777" w:rsidR="001C1AFC" w:rsidRDefault="001C1AFC" w:rsidP="00A57B9E">
      <w:pPr>
        <w:pStyle w:val="CodeWithinBulletsEndPACKT"/>
      </w:pPr>
      <w:r>
        <w:t>}</w:t>
      </w:r>
    </w:p>
    <w:p w14:paraId="16FC05C5" w14:textId="2B2B5B5C" w:rsidR="001C1AFC" w:rsidRDefault="001C1AFC" w:rsidP="00A57B9E">
      <w:pPr>
        <w:pStyle w:val="CodeWithinBulletsEndPACKT"/>
      </w:pPr>
      <w:r>
        <w:t>Add-</w:t>
      </w:r>
      <w:proofErr w:type="spellStart"/>
      <w:r>
        <w:t>NlbClusterNode</w:t>
      </w:r>
      <w:proofErr w:type="spellEnd"/>
      <w:r w:rsidR="00375DBD">
        <w:t xml:space="preserve"> </w:t>
      </w:r>
      <w:r>
        <w:t>@NLBHT2</w:t>
      </w:r>
    </w:p>
    <w:p w14:paraId="5D76082B" w14:textId="52CDB09C" w:rsidR="001C1AFC" w:rsidRDefault="001C1AFC" w:rsidP="00D901A2">
      <w:pPr>
        <w:pStyle w:val="NumberedBulletPACKT"/>
      </w:pPr>
      <w:r>
        <w:t>Create</w:t>
      </w:r>
      <w:r w:rsidR="00375DBD">
        <w:t xml:space="preserve"> </w:t>
      </w:r>
      <w:r>
        <w:t>the</w:t>
      </w:r>
      <w:r w:rsidR="00375DBD">
        <w:t xml:space="preserve"> </w:t>
      </w:r>
      <w:r>
        <w:t>following</w:t>
      </w:r>
      <w:r w:rsidR="00375DBD">
        <w:t xml:space="preserve"> </w:t>
      </w:r>
      <w:r>
        <w:t>network</w:t>
      </w:r>
      <w:r w:rsidR="00375DBD">
        <w:t xml:space="preserve"> </w:t>
      </w:r>
      <w:r>
        <w:t>firewall</w:t>
      </w:r>
      <w:r w:rsidR="00375DBD">
        <w:t xml:space="preserve"> </w:t>
      </w:r>
      <w:r>
        <w:t>rule:</w:t>
      </w:r>
    </w:p>
    <w:p w14:paraId="14243CE7" w14:textId="2BA63392" w:rsidR="001C1AFC" w:rsidRDefault="001C1AFC" w:rsidP="00A57B9E">
      <w:pPr>
        <w:pStyle w:val="CodeWithinBulletsEndPACKT"/>
      </w:pPr>
      <w:r>
        <w:t>$SB</w:t>
      </w:r>
      <w:r w:rsidR="00375DBD">
        <w:t xml:space="preserve"> </w:t>
      </w:r>
      <w:r>
        <w:t>=</w:t>
      </w:r>
      <w:r w:rsidR="00375DBD">
        <w:t xml:space="preserve"> </w:t>
      </w:r>
      <w:r>
        <w:t>{</w:t>
      </w:r>
    </w:p>
    <w:p w14:paraId="4D41373E" w14:textId="416BE5F0" w:rsidR="001C1AFC" w:rsidRDefault="00375DBD" w:rsidP="00A57B9E">
      <w:pPr>
        <w:pStyle w:val="CodeWithinBulletsEndPACKT"/>
      </w:pPr>
      <w:r>
        <w:t xml:space="preserve">  </w:t>
      </w:r>
      <w:r w:rsidR="001C1AFC">
        <w:t>$NFTHT</w:t>
      </w:r>
      <w:r>
        <w:t xml:space="preserve"> </w:t>
      </w:r>
      <w:r w:rsidR="001C1AFC">
        <w:t>=</w:t>
      </w:r>
      <w:proofErr w:type="gramStart"/>
      <w:r w:rsidR="001C1AFC">
        <w:t>@{</w:t>
      </w:r>
      <w:proofErr w:type="gramEnd"/>
    </w:p>
    <w:p w14:paraId="59F130BF" w14:textId="07C2573F" w:rsidR="001C1AFC" w:rsidRDefault="00375DBD" w:rsidP="00A57B9E">
      <w:pPr>
        <w:pStyle w:val="CodeWithinBulletsEndPACKT"/>
      </w:pPr>
      <w:r>
        <w:t xml:space="preserve">    </w:t>
      </w:r>
      <w:proofErr w:type="spellStart"/>
      <w:proofErr w:type="gramStart"/>
      <w:r w:rsidR="001C1AFC">
        <w:t>DisplayGroup</w:t>
      </w:r>
      <w:proofErr w:type="spellEnd"/>
      <w:r>
        <w:t xml:space="preserve">  </w:t>
      </w:r>
      <w:r w:rsidR="001C1AFC">
        <w:t>=</w:t>
      </w:r>
      <w:proofErr w:type="gramEnd"/>
      <w:r>
        <w:t xml:space="preserve"> </w:t>
      </w:r>
      <w:r w:rsidR="001C1AFC">
        <w:t>'File</w:t>
      </w:r>
      <w:r>
        <w:t xml:space="preserve"> </w:t>
      </w:r>
      <w:r w:rsidR="001C1AFC">
        <w:t>and</w:t>
      </w:r>
      <w:r>
        <w:t xml:space="preserve"> </w:t>
      </w:r>
      <w:r w:rsidR="001C1AFC">
        <w:t>Printer</w:t>
      </w:r>
      <w:r>
        <w:t xml:space="preserve"> </w:t>
      </w:r>
      <w:r w:rsidR="001C1AFC">
        <w:t>Sharing'</w:t>
      </w:r>
    </w:p>
    <w:p w14:paraId="14E7E675" w14:textId="7A8B8E51" w:rsidR="001C1AFC" w:rsidRDefault="00375DBD" w:rsidP="00A57B9E">
      <w:pPr>
        <w:pStyle w:val="CodeWithinBulletsEndPACKT"/>
      </w:pPr>
      <w:r>
        <w:t xml:space="preserve">    </w:t>
      </w:r>
      <w:r w:rsidR="001C1AFC">
        <w:t>Enabled</w:t>
      </w:r>
      <w:r>
        <w:t xml:space="preserve">       </w:t>
      </w:r>
      <w:r w:rsidR="001C1AFC">
        <w:t>=</w:t>
      </w:r>
      <w:r>
        <w:t xml:space="preserve"> </w:t>
      </w:r>
      <w:r w:rsidR="001C1AFC">
        <w:t>'True'</w:t>
      </w:r>
    </w:p>
    <w:p w14:paraId="1F80CC88" w14:textId="636844E7" w:rsidR="001C1AFC" w:rsidRDefault="00375DBD" w:rsidP="00A57B9E">
      <w:pPr>
        <w:pStyle w:val="CodeWithinBulletsEndPACKT"/>
      </w:pPr>
      <w:r>
        <w:t xml:space="preserve">  </w:t>
      </w:r>
      <w:r w:rsidR="001C1AFC">
        <w:t>}</w:t>
      </w:r>
    </w:p>
    <w:p w14:paraId="2B332F76" w14:textId="1FE90E79" w:rsidR="001C1AFC" w:rsidRDefault="00375DBD" w:rsidP="00A57B9E">
      <w:pPr>
        <w:pStyle w:val="CodeWithinBulletsEndPACKT"/>
      </w:pPr>
      <w:r>
        <w:t xml:space="preserve">  </w:t>
      </w:r>
      <w:r w:rsidR="001C1AFC">
        <w:t>Set-</w:t>
      </w:r>
      <w:proofErr w:type="spellStart"/>
      <w:r w:rsidR="001C1AFC">
        <w:t>NetFirewallRule</w:t>
      </w:r>
      <w:proofErr w:type="spellEnd"/>
      <w:r>
        <w:t xml:space="preserve"> </w:t>
      </w:r>
      <w:r w:rsidR="001C1AFC">
        <w:t>@NFTHT</w:t>
      </w:r>
    </w:p>
    <w:p w14:paraId="65B0823B" w14:textId="77777777" w:rsidR="001C1AFC" w:rsidRDefault="001C1AFC" w:rsidP="00A57B9E">
      <w:pPr>
        <w:pStyle w:val="CodeWithinBulletsEndPACKT"/>
      </w:pPr>
      <w:r>
        <w:t>}</w:t>
      </w:r>
    </w:p>
    <w:p w14:paraId="3F80EC66" w14:textId="51C378A8" w:rsidR="001C1AFC" w:rsidRDefault="001C1AFC" w:rsidP="00A57B9E">
      <w:pPr>
        <w:pStyle w:val="CodeWithinBulletsEndPACKT"/>
      </w:pPr>
      <w:r>
        <w:t>Invoke-Command</w:t>
      </w:r>
      <w:r w:rsidR="00375DBD">
        <w:t xml:space="preserve"> </w:t>
      </w:r>
      <w:r>
        <w:t>-</w:t>
      </w:r>
      <w:proofErr w:type="spellStart"/>
      <w:r>
        <w:t>ScriptBlock</w:t>
      </w:r>
      <w:proofErr w:type="spellEnd"/>
      <w:r w:rsidR="00375DBD">
        <w:t xml:space="preserve"> </w:t>
      </w:r>
      <w:r>
        <w:t>$SB</w:t>
      </w:r>
      <w:r w:rsidR="00375DBD">
        <w:t xml:space="preserve"> </w:t>
      </w:r>
      <w:r>
        <w:t>-</w:t>
      </w:r>
      <w:proofErr w:type="spellStart"/>
      <w:r>
        <w:t>ComputerName</w:t>
      </w:r>
      <w:proofErr w:type="spellEnd"/>
      <w:r w:rsidR="00375DBD">
        <w:t xml:space="preserve"> </w:t>
      </w:r>
      <w:r>
        <w:t>NLB1</w:t>
      </w:r>
    </w:p>
    <w:p w14:paraId="4FF9CC29" w14:textId="1DA50935" w:rsidR="001C1AFC" w:rsidRDefault="001C1AFC" w:rsidP="00A57B9E">
      <w:pPr>
        <w:pStyle w:val="CodeWithinBulletsEndPACKT"/>
      </w:pPr>
      <w:r>
        <w:t>Invoke-Command</w:t>
      </w:r>
      <w:r w:rsidR="00375DBD">
        <w:t xml:space="preserve"> </w:t>
      </w:r>
      <w:r>
        <w:t>-</w:t>
      </w:r>
      <w:proofErr w:type="spellStart"/>
      <w:r>
        <w:t>ScriptBlock</w:t>
      </w:r>
      <w:proofErr w:type="spellEnd"/>
      <w:r w:rsidR="00375DBD">
        <w:t xml:space="preserve"> </w:t>
      </w:r>
      <w:r>
        <w:t>$SB</w:t>
      </w:r>
      <w:r w:rsidR="00375DBD">
        <w:t xml:space="preserve"> </w:t>
      </w:r>
      <w:r>
        <w:t>-</w:t>
      </w:r>
      <w:proofErr w:type="spellStart"/>
      <w:r>
        <w:t>ComputerName</w:t>
      </w:r>
      <w:proofErr w:type="spellEnd"/>
      <w:r w:rsidR="00375DBD">
        <w:t xml:space="preserve"> </w:t>
      </w:r>
      <w:r>
        <w:t>NLB2</w:t>
      </w:r>
    </w:p>
    <w:p w14:paraId="3D1A2932" w14:textId="3D46A8F4" w:rsidR="001C1AFC" w:rsidRDefault="001C1AFC" w:rsidP="00D901A2">
      <w:pPr>
        <w:pStyle w:val="NumberedBulletPACKT"/>
      </w:pPr>
      <w:r>
        <w:t>Create</w:t>
      </w:r>
      <w:r w:rsidR="00375DBD">
        <w:t xml:space="preserve"> </w:t>
      </w:r>
      <w:r>
        <w:t>a</w:t>
      </w:r>
      <w:r w:rsidR="00375DBD">
        <w:t xml:space="preserve"> </w:t>
      </w:r>
      <w:r>
        <w:t>default</w:t>
      </w:r>
      <w:r w:rsidR="00375DBD">
        <w:t xml:space="preserve"> </w:t>
      </w:r>
      <w:r>
        <w:t>document,</w:t>
      </w:r>
      <w:r w:rsidR="00375DBD">
        <w:t xml:space="preserve"> </w:t>
      </w:r>
      <w:r>
        <w:t>with</w:t>
      </w:r>
      <w:r w:rsidR="00375DBD">
        <w:t xml:space="preserve"> </w:t>
      </w:r>
      <w:r>
        <w:t>different</w:t>
      </w:r>
      <w:r w:rsidR="00375DBD">
        <w:t xml:space="preserve"> </w:t>
      </w:r>
      <w:r>
        <w:t>content</w:t>
      </w:r>
      <w:r w:rsidR="00375DBD">
        <w:t xml:space="preserve"> </w:t>
      </w:r>
      <w:r>
        <w:t>on</w:t>
      </w:r>
      <w:r w:rsidR="00375DBD">
        <w:t xml:space="preserve"> </w:t>
      </w:r>
      <w:r>
        <w:t>each</w:t>
      </w:r>
      <w:r w:rsidR="00375DBD">
        <w:t xml:space="preserve"> </w:t>
      </w:r>
      <w:r>
        <w:t>machine:</w:t>
      </w:r>
    </w:p>
    <w:p w14:paraId="2FAB3703" w14:textId="3E9FA922" w:rsidR="001C1AFC" w:rsidRDefault="001C1AFC" w:rsidP="00A57B9E">
      <w:pPr>
        <w:pStyle w:val="CodeWithinBulletsEndPACKT"/>
      </w:pPr>
      <w:r>
        <w:t>'NLB</w:t>
      </w:r>
      <w:r w:rsidR="00375DBD">
        <w:t xml:space="preserve"> </w:t>
      </w:r>
      <w:r>
        <w:t>Cluster:</w:t>
      </w:r>
      <w:r w:rsidR="00375DBD">
        <w:t xml:space="preserve"> </w:t>
      </w:r>
      <w:r>
        <w:t>Hosted</w:t>
      </w:r>
      <w:r w:rsidR="00375DBD">
        <w:t xml:space="preserve"> </w:t>
      </w:r>
      <w:r>
        <w:t>on</w:t>
      </w:r>
      <w:r w:rsidR="00375DBD">
        <w:t xml:space="preserve"> </w:t>
      </w:r>
      <w:r>
        <w:t>NLB1'</w:t>
      </w:r>
      <w:r w:rsidR="00375DBD">
        <w:t xml:space="preserve"> </w:t>
      </w:r>
      <w:r>
        <w:t>|</w:t>
      </w:r>
    </w:p>
    <w:p w14:paraId="566A2B61" w14:textId="1FCDADC3" w:rsidR="001C1AFC" w:rsidRDefault="00375DBD" w:rsidP="00A57B9E">
      <w:pPr>
        <w:pStyle w:val="CodeWithinBulletsEndPACKT"/>
      </w:pPr>
      <w:r>
        <w:t xml:space="preserve">    </w:t>
      </w:r>
      <w:r w:rsidR="001C1AFC">
        <w:t>Out-File</w:t>
      </w:r>
      <w:r>
        <w:t xml:space="preserve"> </w:t>
      </w:r>
      <w:r w:rsidR="001C1AFC">
        <w:t>-</w:t>
      </w:r>
      <w:proofErr w:type="spellStart"/>
      <w:r w:rsidR="001C1AFC">
        <w:t>FilePath</w:t>
      </w:r>
      <w:proofErr w:type="spellEnd"/>
      <w:r>
        <w:t xml:space="preserve"> </w:t>
      </w:r>
      <w:r w:rsidR="001C1AFC">
        <w:t>C:\inetpub\wwwroot\Index.Html</w:t>
      </w:r>
    </w:p>
    <w:p w14:paraId="420F1868" w14:textId="1FD6F63B" w:rsidR="001C1AFC" w:rsidRDefault="001C1AFC" w:rsidP="00A57B9E">
      <w:pPr>
        <w:pStyle w:val="CodeWithinBulletsEndPACKT"/>
      </w:pPr>
      <w:r>
        <w:t>'NLB</w:t>
      </w:r>
      <w:r w:rsidR="00375DBD">
        <w:t xml:space="preserve"> </w:t>
      </w:r>
      <w:r>
        <w:t>Cluster:</w:t>
      </w:r>
      <w:r w:rsidR="00375DBD">
        <w:t xml:space="preserve"> </w:t>
      </w:r>
      <w:r>
        <w:t>Greetings</w:t>
      </w:r>
      <w:r w:rsidR="00375DBD">
        <w:t xml:space="preserve"> </w:t>
      </w:r>
      <w:r>
        <w:t>from</w:t>
      </w:r>
      <w:r w:rsidR="00375DBD">
        <w:t xml:space="preserve"> </w:t>
      </w:r>
      <w:r>
        <w:t>NLB2'</w:t>
      </w:r>
      <w:r w:rsidR="00375DBD">
        <w:t xml:space="preserve"> </w:t>
      </w:r>
      <w:r>
        <w:t>|</w:t>
      </w:r>
    </w:p>
    <w:p w14:paraId="58282466" w14:textId="03339E67" w:rsidR="001C1AFC" w:rsidRDefault="00375DBD" w:rsidP="00A57B9E">
      <w:pPr>
        <w:pStyle w:val="CodeWithinBulletsEndPACKT"/>
      </w:pPr>
      <w:r>
        <w:t xml:space="preserve">    </w:t>
      </w:r>
      <w:r w:rsidR="001C1AFC">
        <w:t>Out-File</w:t>
      </w:r>
      <w:r>
        <w:t xml:space="preserve"> </w:t>
      </w:r>
      <w:r w:rsidR="001C1AFC">
        <w:t>-</w:t>
      </w:r>
      <w:proofErr w:type="spellStart"/>
      <w:r w:rsidR="001C1AFC">
        <w:t>FilePath</w:t>
      </w:r>
      <w:proofErr w:type="spellEnd"/>
      <w:r>
        <w:t xml:space="preserve"> </w:t>
      </w:r>
      <w:r w:rsidR="001C1AFC">
        <w:t>\\NLB2\C$\inetpub\wwwroot\Index.Html</w:t>
      </w:r>
    </w:p>
    <w:p w14:paraId="170935FF" w14:textId="745E34CA" w:rsidR="001C1AFC" w:rsidRDefault="001C1AFC" w:rsidP="00D901A2">
      <w:pPr>
        <w:pStyle w:val="NumberedBulletPACKT"/>
      </w:pPr>
      <w:r>
        <w:t>Check</w:t>
      </w:r>
      <w:r w:rsidR="00375DBD">
        <w:t xml:space="preserve"> </w:t>
      </w:r>
      <w:r>
        <w:t>the</w:t>
      </w:r>
      <w:r w:rsidR="00375DBD">
        <w:t xml:space="preserve"> </w:t>
      </w:r>
      <w:r>
        <w:t>VIP</w:t>
      </w:r>
      <w:r w:rsidR="00375DBD">
        <w:t xml:space="preserve"> </w:t>
      </w:r>
      <w:r>
        <w:t>address</w:t>
      </w:r>
      <w:r w:rsidR="00375DBD">
        <w:t xml:space="preserve"> </w:t>
      </w:r>
      <w:r>
        <w:t>for</w:t>
      </w:r>
      <w:r w:rsidR="00375DBD">
        <w:t xml:space="preserve"> </w:t>
      </w:r>
      <w:r>
        <w:t>the</w:t>
      </w:r>
      <w:r w:rsidR="00375DBD">
        <w:t xml:space="preserve"> </w:t>
      </w:r>
      <w:r>
        <w:t>NLB</w:t>
      </w:r>
      <w:r w:rsidR="00375DBD">
        <w:t xml:space="preserve"> </w:t>
      </w:r>
      <w:r>
        <w:t>cluster:</w:t>
      </w:r>
    </w:p>
    <w:p w14:paraId="5769426A" w14:textId="77777777" w:rsidR="001C1AFC" w:rsidRDefault="001C1AFC" w:rsidP="00A57B9E">
      <w:pPr>
        <w:pStyle w:val="CodeWithinBulletsEndPACKT"/>
      </w:pPr>
      <w:r>
        <w:t>Get-</w:t>
      </w:r>
      <w:proofErr w:type="spellStart"/>
      <w:r>
        <w:t>NlbClusterVip</w:t>
      </w:r>
      <w:proofErr w:type="spellEnd"/>
    </w:p>
    <w:p w14:paraId="7C25C0FC" w14:textId="78D3982F" w:rsidR="001C1AFC" w:rsidRDefault="001C1AFC" w:rsidP="00D901A2">
      <w:pPr>
        <w:pStyle w:val="NumberedBulletPACKT"/>
      </w:pPr>
      <w:r>
        <w:t>Add</w:t>
      </w:r>
      <w:r w:rsidR="00375DBD">
        <w:t xml:space="preserve"> </w:t>
      </w:r>
      <w:r>
        <w:t>a</w:t>
      </w:r>
      <w:r w:rsidR="00375DBD">
        <w:t xml:space="preserve"> </w:t>
      </w:r>
      <w:r>
        <w:t>DNS</w:t>
      </w:r>
      <w:r w:rsidR="00375DBD">
        <w:t xml:space="preserve"> </w:t>
      </w:r>
      <w:r>
        <w:t>A</w:t>
      </w:r>
      <w:r w:rsidR="00375DBD">
        <w:t xml:space="preserve"> </w:t>
      </w:r>
      <w:r>
        <w:t>record</w:t>
      </w:r>
      <w:r w:rsidR="00375DBD">
        <w:t xml:space="preserve"> </w:t>
      </w:r>
      <w:r>
        <w:t>for</w:t>
      </w:r>
      <w:r w:rsidR="00375DBD">
        <w:t xml:space="preserve"> </w:t>
      </w:r>
      <w:r>
        <w:t>the</w:t>
      </w:r>
      <w:r w:rsidR="00375DBD">
        <w:t xml:space="preserve"> </w:t>
      </w:r>
      <w:r>
        <w:t>cluster:</w:t>
      </w:r>
    </w:p>
    <w:p w14:paraId="4F6973A4" w14:textId="72F50FDE" w:rsidR="001C1AFC" w:rsidRDefault="001C1AFC" w:rsidP="00A57B9E">
      <w:pPr>
        <w:pStyle w:val="CodeWithinBulletsEndPACKT"/>
      </w:pPr>
      <w:r>
        <w:t>$SB</w:t>
      </w:r>
      <w:r w:rsidR="00375DBD">
        <w:t xml:space="preserve"> </w:t>
      </w:r>
      <w:r>
        <w:t>=</w:t>
      </w:r>
      <w:r w:rsidR="00375DBD">
        <w:t xml:space="preserve"> </w:t>
      </w:r>
      <w:r>
        <w:t>{</w:t>
      </w:r>
    </w:p>
    <w:p w14:paraId="1B862A3B" w14:textId="2991B7AA" w:rsidR="001C1AFC" w:rsidRDefault="00375DBD" w:rsidP="00A57B9E">
      <w:pPr>
        <w:pStyle w:val="CodeWithinBulletsEndPACKT"/>
      </w:pPr>
      <w:r>
        <w:t xml:space="preserve">  </w:t>
      </w:r>
      <w:r w:rsidR="001C1AFC">
        <w:t>$NAHT</w:t>
      </w:r>
      <w:r>
        <w:t xml:space="preserve"> </w:t>
      </w:r>
      <w:r w:rsidR="001C1AFC">
        <w:t>=</w:t>
      </w:r>
      <w:r>
        <w:t xml:space="preserve"> </w:t>
      </w:r>
      <w:proofErr w:type="gramStart"/>
      <w:r w:rsidR="001C1AFC">
        <w:t>@{</w:t>
      </w:r>
      <w:proofErr w:type="gramEnd"/>
    </w:p>
    <w:p w14:paraId="050ED023" w14:textId="77283FCA" w:rsidR="001C1AFC" w:rsidRDefault="00375DBD" w:rsidP="00A57B9E">
      <w:pPr>
        <w:pStyle w:val="CodeWithinBulletsEndPACKT"/>
      </w:pPr>
      <w:r>
        <w:t xml:space="preserve">    </w:t>
      </w:r>
      <w:r w:rsidR="001C1AFC">
        <w:t>Name</w:t>
      </w:r>
      <w:r>
        <w:t xml:space="preserve">        </w:t>
      </w:r>
      <w:r w:rsidR="001C1AFC">
        <w:t>=</w:t>
      </w:r>
      <w:r>
        <w:t xml:space="preserve"> </w:t>
      </w:r>
      <w:r w:rsidR="001C1AFC">
        <w:t>'</w:t>
      </w:r>
      <w:proofErr w:type="spellStart"/>
      <w:r w:rsidR="001C1AFC">
        <w:t>ReskitNLB</w:t>
      </w:r>
      <w:proofErr w:type="spellEnd"/>
      <w:r w:rsidR="001C1AFC">
        <w:t>'</w:t>
      </w:r>
    </w:p>
    <w:p w14:paraId="245372C2" w14:textId="1AA29472" w:rsidR="001C1AFC" w:rsidRDefault="00375DBD" w:rsidP="00A57B9E">
      <w:pPr>
        <w:pStyle w:val="CodeWithinBulletsEndPACKT"/>
      </w:pPr>
      <w:r>
        <w:t xml:space="preserve">    </w:t>
      </w:r>
      <w:r w:rsidR="001C1AFC">
        <w:t>IPv4Address</w:t>
      </w:r>
      <w:r>
        <w:t xml:space="preserve"> </w:t>
      </w:r>
      <w:r w:rsidR="001C1AFC">
        <w:t>=</w:t>
      </w:r>
      <w:r>
        <w:t xml:space="preserve"> </w:t>
      </w:r>
      <w:r w:rsidR="001C1AFC">
        <w:t>'10.10.10.55'</w:t>
      </w:r>
      <w:r>
        <w:t xml:space="preserve"> </w:t>
      </w:r>
    </w:p>
    <w:p w14:paraId="30663E1D" w14:textId="20FF435B" w:rsidR="001C1AFC" w:rsidRDefault="00375DBD" w:rsidP="00A57B9E">
      <w:pPr>
        <w:pStyle w:val="CodeWithinBulletsEndPACKT"/>
      </w:pPr>
      <w:r>
        <w:t xml:space="preserve">    </w:t>
      </w:r>
      <w:proofErr w:type="spellStart"/>
      <w:r w:rsidR="001C1AFC">
        <w:t>ZoneName</w:t>
      </w:r>
      <w:proofErr w:type="spellEnd"/>
      <w:r>
        <w:t xml:space="preserve">    </w:t>
      </w:r>
      <w:r w:rsidR="001C1AFC">
        <w:t>=</w:t>
      </w:r>
      <w:r>
        <w:t xml:space="preserve"> </w:t>
      </w:r>
      <w:r w:rsidR="001C1AFC">
        <w:t>'Reskit.Org'</w:t>
      </w:r>
    </w:p>
    <w:p w14:paraId="5D69BCDE" w14:textId="18984484" w:rsidR="001C1AFC" w:rsidRDefault="00375DBD" w:rsidP="00A57B9E">
      <w:pPr>
        <w:pStyle w:val="CodeWithinBulletsEndPACKT"/>
      </w:pPr>
      <w:r>
        <w:t xml:space="preserve">  </w:t>
      </w:r>
      <w:r w:rsidR="001C1AFC">
        <w:t>}</w:t>
      </w:r>
    </w:p>
    <w:p w14:paraId="3C7F84CA" w14:textId="1795A026" w:rsidR="001C1AFC" w:rsidRDefault="00375DBD" w:rsidP="00A57B9E">
      <w:pPr>
        <w:pStyle w:val="CodeWithinBulletsEndPACKT"/>
      </w:pPr>
      <w:r>
        <w:t xml:space="preserve">  </w:t>
      </w:r>
      <w:r w:rsidR="001C1AFC">
        <w:t>Add-</w:t>
      </w:r>
      <w:proofErr w:type="spellStart"/>
      <w:r w:rsidR="001C1AFC">
        <w:t>DnsServerResourceRecordA</w:t>
      </w:r>
      <w:proofErr w:type="spellEnd"/>
      <w:r>
        <w:t xml:space="preserve"> </w:t>
      </w:r>
      <w:r w:rsidR="001C1AFC">
        <w:t>@NAHT</w:t>
      </w:r>
    </w:p>
    <w:p w14:paraId="031601B1" w14:textId="77777777" w:rsidR="001C1AFC" w:rsidRDefault="001C1AFC" w:rsidP="00A57B9E">
      <w:pPr>
        <w:pStyle w:val="CodeWithinBulletsEndPACKT"/>
      </w:pPr>
      <w:r>
        <w:t>}</w:t>
      </w:r>
    </w:p>
    <w:p w14:paraId="7E4BA1A3" w14:textId="3DD7B6C6" w:rsidR="001C1AFC" w:rsidRDefault="001C1AFC" w:rsidP="00A57B9E">
      <w:pPr>
        <w:pStyle w:val="CodeWithinBulletsEndPACKT"/>
      </w:pPr>
      <w:r>
        <w:t>Invoke-Command</w:t>
      </w:r>
      <w:r w:rsidR="00375DBD">
        <w:t xml:space="preserve"> </w:t>
      </w:r>
      <w:r>
        <w:t>-</w:t>
      </w:r>
      <w:proofErr w:type="spellStart"/>
      <w:r>
        <w:t>ComputerName</w:t>
      </w:r>
      <w:proofErr w:type="spellEnd"/>
      <w:r w:rsidR="00375DBD">
        <w:t xml:space="preserve"> </w:t>
      </w:r>
      <w:r>
        <w:t>DC1</w:t>
      </w:r>
      <w:r w:rsidR="00375DBD">
        <w:t xml:space="preserve"> </w:t>
      </w:r>
      <w:r>
        <w:t>-</w:t>
      </w:r>
      <w:proofErr w:type="spellStart"/>
      <w:r>
        <w:t>ScriptBlock</w:t>
      </w:r>
      <w:proofErr w:type="spellEnd"/>
      <w:r w:rsidR="00375DBD">
        <w:t xml:space="preserve"> </w:t>
      </w:r>
      <w:r>
        <w:t>$SB</w:t>
      </w:r>
    </w:p>
    <w:p w14:paraId="3684EF37" w14:textId="77777777" w:rsidR="001C1AFC" w:rsidRDefault="001C1AFC" w:rsidP="00A57B9E">
      <w:pPr>
        <w:pStyle w:val="CodeWithinBulletsEndPACKT"/>
      </w:pPr>
    </w:p>
    <w:p w14:paraId="24D9EB45" w14:textId="447D7066" w:rsidR="001C1AFC" w:rsidRDefault="001C1AFC" w:rsidP="00A57B9E">
      <w:pPr>
        <w:pStyle w:val="CodeWithinBulletsEndPACKT"/>
      </w:pPr>
      <w:r>
        <w:t>#</w:t>
      </w:r>
      <w:r w:rsidR="00375DBD">
        <w:t xml:space="preserve">    </w:t>
      </w:r>
      <w:r>
        <w:t>DO</w:t>
      </w:r>
      <w:r w:rsidR="00375DBD">
        <w:t xml:space="preserve"> </w:t>
      </w:r>
      <w:r>
        <w:t>REMAINDER</w:t>
      </w:r>
      <w:r w:rsidR="00375DBD">
        <w:t xml:space="preserve"> </w:t>
      </w:r>
      <w:r>
        <w:t>OF</w:t>
      </w:r>
      <w:r w:rsidR="00375DBD">
        <w:t xml:space="preserve"> </w:t>
      </w:r>
      <w:r>
        <w:t>THIS</w:t>
      </w:r>
      <w:r w:rsidR="00375DBD">
        <w:t xml:space="preserve"> </w:t>
      </w:r>
      <w:r>
        <w:t>RECIPE</w:t>
      </w:r>
      <w:r w:rsidR="00375DBD">
        <w:t xml:space="preserve"> </w:t>
      </w:r>
      <w:r>
        <w:t>FROM</w:t>
      </w:r>
      <w:r w:rsidR="00375DBD">
        <w:t xml:space="preserve"> </w:t>
      </w:r>
      <w:r>
        <w:t>DC1</w:t>
      </w:r>
    </w:p>
    <w:p w14:paraId="57238B2F" w14:textId="2008835F" w:rsidR="001C1AFC" w:rsidRDefault="001C1AFC" w:rsidP="00D901A2">
      <w:pPr>
        <w:pStyle w:val="NumberedBulletPACKT"/>
      </w:pPr>
      <w:r>
        <w:t>View</w:t>
      </w:r>
      <w:r w:rsidR="00375DBD">
        <w:t xml:space="preserve"> </w:t>
      </w:r>
      <w:r>
        <w:t>the</w:t>
      </w:r>
      <w:r w:rsidR="00375DBD">
        <w:t xml:space="preserve"> </w:t>
      </w:r>
      <w:r>
        <w:t>NLB</w:t>
      </w:r>
      <w:r w:rsidR="00375DBD">
        <w:t xml:space="preserve"> </w:t>
      </w:r>
      <w:r>
        <w:t>cluster</w:t>
      </w:r>
      <w:r w:rsidR="00375DBD">
        <w:t xml:space="preserve"> </w:t>
      </w:r>
      <w:r>
        <w:t>node</w:t>
      </w:r>
      <w:r w:rsidR="00375DBD">
        <w:t xml:space="preserve"> </w:t>
      </w:r>
      <w:r>
        <w:t>details</w:t>
      </w:r>
      <w:r w:rsidR="00375DBD">
        <w:t xml:space="preserve"> </w:t>
      </w:r>
      <w:r>
        <w:t>from</w:t>
      </w:r>
      <w:r w:rsidR="00375DBD">
        <w:t xml:space="preserve"> </w:t>
      </w:r>
      <w:r w:rsidRPr="00A57B9E">
        <w:rPr>
          <w:rStyle w:val="CodeInTextPACKT"/>
        </w:rPr>
        <w:t>DC1</w:t>
      </w:r>
      <w:r>
        <w:t>:</w:t>
      </w:r>
    </w:p>
    <w:p w14:paraId="099F711B" w14:textId="650EFEB0" w:rsidR="001C1AFC" w:rsidRDefault="001C1AFC" w:rsidP="00A57B9E">
      <w:pPr>
        <w:pStyle w:val="CodeWithinBulletsEndPACKT"/>
      </w:pPr>
      <w:r>
        <w:t>Get-</w:t>
      </w:r>
      <w:proofErr w:type="spellStart"/>
      <w:r>
        <w:t>NlbClusterNode</w:t>
      </w:r>
      <w:proofErr w:type="spellEnd"/>
      <w:r w:rsidR="00375DBD">
        <w:t xml:space="preserve"> </w:t>
      </w:r>
      <w:r>
        <w:t>-</w:t>
      </w:r>
      <w:proofErr w:type="spellStart"/>
      <w:r>
        <w:t>HostName</w:t>
      </w:r>
      <w:proofErr w:type="spellEnd"/>
      <w:r w:rsidR="00375DBD">
        <w:t xml:space="preserve"> </w:t>
      </w:r>
      <w:proofErr w:type="gramStart"/>
      <w:r>
        <w:t>NLB1.Reskit.Org</w:t>
      </w:r>
      <w:proofErr w:type="gramEnd"/>
    </w:p>
    <w:p w14:paraId="44C2C2EB" w14:textId="1A6D498C" w:rsidR="001C1AFC" w:rsidRDefault="001C1AFC" w:rsidP="00D901A2">
      <w:pPr>
        <w:pStyle w:val="NumberedBulletPACKT"/>
      </w:pPr>
      <w:r>
        <w:t>View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NLB</w:t>
      </w:r>
      <w:r w:rsidR="00375DBD">
        <w:t xml:space="preserve"> </w:t>
      </w:r>
      <w:r>
        <w:t>site</w:t>
      </w:r>
      <w:r w:rsidR="00375DBD">
        <w:t xml:space="preserve"> </w:t>
      </w:r>
      <w:r>
        <w:t>from</w:t>
      </w:r>
      <w:r w:rsidR="00375DBD">
        <w:t xml:space="preserve"> </w:t>
      </w:r>
      <w:r w:rsidRPr="00A57B9E">
        <w:rPr>
          <w:rStyle w:val="CodeInTextPACKT"/>
        </w:rPr>
        <w:t>DC1</w:t>
      </w:r>
      <w:r>
        <w:t>,</w:t>
      </w:r>
      <w:r w:rsidR="00375DBD">
        <w:t xml:space="preserve"> </w:t>
      </w:r>
      <w:r>
        <w:t>as</w:t>
      </w:r>
      <w:r w:rsidR="00375DBD">
        <w:t xml:space="preserve"> </w:t>
      </w:r>
      <w:r>
        <w:t>follows:</w:t>
      </w:r>
    </w:p>
    <w:p w14:paraId="7EBC8E5B" w14:textId="5C1C7911" w:rsidR="001C1AFC" w:rsidRDefault="001C1AFC" w:rsidP="00A57B9E">
      <w:pPr>
        <w:pStyle w:val="CodeWithinBulletsEndPACKT"/>
      </w:pPr>
      <w:r>
        <w:t>Start-Process</w:t>
      </w:r>
      <w:r w:rsidR="00375DBD">
        <w:t xml:space="preserve"> </w:t>
      </w:r>
      <w:r>
        <w:t>'HTTP://ReskitNLB.Reskit.Org'</w:t>
      </w:r>
    </w:p>
    <w:p w14:paraId="22AE22DC" w14:textId="1860A49B" w:rsidR="001C1AFC" w:rsidRDefault="001C1AFC" w:rsidP="00D901A2">
      <w:pPr>
        <w:pStyle w:val="NumberedBulletPACKT"/>
      </w:pPr>
      <w:r>
        <w:t>Stop</w:t>
      </w:r>
      <w:r w:rsidR="00375DBD">
        <w:t xml:space="preserve"> </w:t>
      </w:r>
      <w:r>
        <w:t>one</w:t>
      </w:r>
      <w:r w:rsidR="00375DBD">
        <w:t xml:space="preserve"> </w:t>
      </w:r>
      <w:r>
        <w:t>node</w:t>
      </w:r>
      <w:r w:rsidR="00375DBD">
        <w:t xml:space="preserve"> </w:t>
      </w:r>
      <w:r>
        <w:t>(the</w:t>
      </w:r>
      <w:r w:rsidR="00375DBD">
        <w:t xml:space="preserve"> </w:t>
      </w:r>
      <w:r>
        <w:t>one</w:t>
      </w:r>
      <w:r w:rsidR="00375DBD">
        <w:t xml:space="preserve"> </w:t>
      </w:r>
      <w:r>
        <w:t>that</w:t>
      </w:r>
      <w:r w:rsidR="00375DBD">
        <w:t xml:space="preserve"> </w:t>
      </w:r>
      <w:r>
        <w:t>responded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11</w:t>
      </w:r>
      <w:r>
        <w:t>):</w:t>
      </w:r>
    </w:p>
    <w:p w14:paraId="0D7C17AF" w14:textId="55F8CE4E" w:rsidR="001C1AFC" w:rsidRDefault="001C1AFC" w:rsidP="00A57B9E">
      <w:pPr>
        <w:pStyle w:val="CodeWithinBulletsEndPACKT"/>
      </w:pPr>
      <w:r>
        <w:t>Stop-</w:t>
      </w:r>
      <w:proofErr w:type="spellStart"/>
      <w:r>
        <w:t>NlbClusterNode</w:t>
      </w:r>
      <w:proofErr w:type="spellEnd"/>
      <w:r w:rsidR="00375DBD">
        <w:t xml:space="preserve"> </w:t>
      </w:r>
      <w:r>
        <w:t>-</w:t>
      </w:r>
      <w:proofErr w:type="spellStart"/>
      <w:r>
        <w:t>HostName</w:t>
      </w:r>
      <w:proofErr w:type="spellEnd"/>
      <w:r w:rsidR="00375DBD">
        <w:t xml:space="preserve"> </w:t>
      </w:r>
      <w:r>
        <w:t>NLB1</w:t>
      </w:r>
      <w:r w:rsidR="00375DBD">
        <w:t xml:space="preserve"> </w:t>
      </w:r>
    </w:p>
    <w:p w14:paraId="6CA54C2B" w14:textId="77777777" w:rsidR="001C1AFC" w:rsidRDefault="001C1AFC" w:rsidP="00A57B9E">
      <w:pPr>
        <w:pStyle w:val="CodeWithinBulletsEndPACKT"/>
      </w:pPr>
      <w:r>
        <w:lastRenderedPageBreak/>
        <w:t>Clear-</w:t>
      </w:r>
      <w:proofErr w:type="spellStart"/>
      <w:r>
        <w:t>DnsClientCache</w:t>
      </w:r>
      <w:proofErr w:type="spellEnd"/>
    </w:p>
    <w:p w14:paraId="1C680549" w14:textId="526935B0" w:rsidR="001C1AFC" w:rsidRDefault="001C1AFC" w:rsidP="00D901A2">
      <w:pPr>
        <w:pStyle w:val="NumberedBulletPACKT"/>
      </w:pPr>
      <w:r>
        <w:t>View</w:t>
      </w:r>
      <w:r w:rsidR="00375DBD">
        <w:t xml:space="preserve"> </w:t>
      </w:r>
      <w:r>
        <w:t>the</w:t>
      </w:r>
      <w:r w:rsidR="00375DBD">
        <w:t xml:space="preserve"> </w:t>
      </w:r>
      <w:r>
        <w:t>cluster</w:t>
      </w:r>
      <w:r w:rsidR="00375DBD">
        <w:t xml:space="preserve"> </w:t>
      </w:r>
      <w:r>
        <w:t>node</w:t>
      </w:r>
      <w:r w:rsidR="00375DBD">
        <w:t xml:space="preserve"> </w:t>
      </w:r>
      <w:r>
        <w:t>details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NLB1</w:t>
      </w:r>
      <w:r>
        <w:t>:</w:t>
      </w:r>
    </w:p>
    <w:p w14:paraId="5D9F7824" w14:textId="68F6C474" w:rsidR="001C1AFC" w:rsidRDefault="001C1AFC" w:rsidP="00A57B9E">
      <w:pPr>
        <w:pStyle w:val="CodeWithinBulletsEndPACKT"/>
      </w:pPr>
      <w:r>
        <w:t>Get-</w:t>
      </w:r>
      <w:proofErr w:type="spellStart"/>
      <w:r>
        <w:t>NlbClusterNode</w:t>
      </w:r>
      <w:proofErr w:type="spellEnd"/>
      <w:r w:rsidR="00375DBD">
        <w:t xml:space="preserve"> </w:t>
      </w:r>
      <w:r>
        <w:t>-</w:t>
      </w:r>
      <w:proofErr w:type="spellStart"/>
      <w:r>
        <w:t>HostName</w:t>
      </w:r>
      <w:proofErr w:type="spellEnd"/>
      <w:r w:rsidR="00375DBD">
        <w:t xml:space="preserve"> </w:t>
      </w:r>
      <w:r>
        <w:t>NLB1</w:t>
      </w:r>
    </w:p>
    <w:p w14:paraId="49D0E6E0" w14:textId="302177AD" w:rsidR="001C1AFC" w:rsidRDefault="001C1AFC" w:rsidP="00D901A2">
      <w:pPr>
        <w:pStyle w:val="NumberedBulletPACKT"/>
      </w:pPr>
      <w:r>
        <w:t>View</w:t>
      </w:r>
      <w:r w:rsidR="00375DBD">
        <w:t xml:space="preserve"> </w:t>
      </w:r>
      <w:r>
        <w:t>the</w:t>
      </w:r>
      <w:r w:rsidR="00375DBD">
        <w:t xml:space="preserve"> </w:t>
      </w:r>
      <w:r>
        <w:t>site</w:t>
      </w:r>
      <w:r w:rsidR="00375DBD">
        <w:t xml:space="preserve"> </w:t>
      </w:r>
      <w:r>
        <w:t>again</w:t>
      </w:r>
      <w:r w:rsidR="00375DBD">
        <w:t xml:space="preserve"> </w:t>
      </w:r>
      <w:r>
        <w:t>(from</w:t>
      </w:r>
      <w:r w:rsidR="00375DBD">
        <w:t xml:space="preserve"> </w:t>
      </w:r>
      <w:r w:rsidRPr="00A57B9E">
        <w:rPr>
          <w:rStyle w:val="CodeInTextPACKT"/>
        </w:rPr>
        <w:t>DC1</w:t>
      </w:r>
      <w:r>
        <w:t>):</w:t>
      </w:r>
    </w:p>
    <w:p w14:paraId="6E360B7E" w14:textId="1FCA621B" w:rsidR="001C1AFC" w:rsidRDefault="001C1AFC" w:rsidP="00A57B9E">
      <w:pPr>
        <w:pStyle w:val="CodeWithinBulletsEndPACKT"/>
      </w:pPr>
      <w:r>
        <w:t>Start-Process</w:t>
      </w:r>
      <w:r w:rsidR="00375DBD">
        <w:t xml:space="preserve"> </w:t>
      </w:r>
      <w:r>
        <w:t>'HTTP://ReskitNLB.Reskit.Org'</w:t>
      </w:r>
      <w:r w:rsidR="00375DBD">
        <w:t xml:space="preserve"> </w:t>
      </w:r>
    </w:p>
    <w:p w14:paraId="2A63E519" w14:textId="15047794" w:rsidR="001C1AFC" w:rsidRPr="00A57B9E" w:rsidRDefault="001C1AFC" w:rsidP="00A57B9E">
      <w:pPr>
        <w:pStyle w:val="Heading2"/>
      </w:pPr>
      <w:r w:rsidRPr="00A57B9E">
        <w:t>How</w:t>
      </w:r>
      <w:r w:rsidR="00375DBD">
        <w:t xml:space="preserve"> </w:t>
      </w:r>
      <w:r w:rsidRPr="00A57B9E">
        <w:t>it</w:t>
      </w:r>
      <w:r w:rsidR="00375DBD">
        <w:t xml:space="preserve"> </w:t>
      </w:r>
      <w:r w:rsidRPr="00A57B9E">
        <w:t>works…</w:t>
      </w:r>
    </w:p>
    <w:p w14:paraId="5558C187" w14:textId="1E5BE0A6" w:rsidR="001C1AFC" w:rsidRDefault="001C1AFC" w:rsidP="00D901A2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1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add</w:t>
      </w:r>
      <w:r w:rsidR="00375DBD">
        <w:t xml:space="preserve"> </w:t>
      </w:r>
      <w:r>
        <w:t>the</w:t>
      </w:r>
      <w:r w:rsidR="00375DBD">
        <w:t xml:space="preserve"> </w:t>
      </w:r>
      <w:r>
        <w:t>web</w:t>
      </w:r>
      <w:r w:rsidR="00375DBD">
        <w:t xml:space="preserve"> </w:t>
      </w:r>
      <w:r>
        <w:t>service,</w:t>
      </w:r>
      <w:r w:rsidR="00375DBD">
        <w:t xml:space="preserve"> </w:t>
      </w:r>
      <w:r>
        <w:t>tools,</w:t>
      </w:r>
      <w:r w:rsidR="00375DBD">
        <w:t xml:space="preserve"> </w:t>
      </w:r>
      <w:r>
        <w:t>and</w:t>
      </w:r>
      <w:r w:rsidR="00375DBD">
        <w:t xml:space="preserve"> </w:t>
      </w:r>
      <w:r>
        <w:t>sub-features</w:t>
      </w:r>
      <w:r w:rsidR="00375DBD">
        <w:t xml:space="preserve"> </w:t>
      </w:r>
      <w:r>
        <w:t>to</w:t>
      </w:r>
      <w:r w:rsidR="00375DBD">
        <w:t xml:space="preserve"> </w:t>
      </w:r>
      <w:r w:rsidRPr="00A57B9E">
        <w:rPr>
          <w:rStyle w:val="CodeInTextPACKT"/>
        </w:rPr>
        <w:t>NLB1</w:t>
      </w:r>
      <w:r w:rsidR="00375DBD">
        <w:t xml:space="preserve"> </w:t>
      </w:r>
      <w:r>
        <w:t>and</w:t>
      </w:r>
      <w:r w:rsidR="00375DBD">
        <w:t xml:space="preserve"> </w:t>
      </w:r>
      <w:r w:rsidRPr="00A57B9E">
        <w:rPr>
          <w:rStyle w:val="CodeInTextPACKT"/>
        </w:rPr>
        <w:t>NLB2</w:t>
      </w:r>
      <w:r>
        <w:t>,</w:t>
      </w:r>
      <w:r w:rsidR="00375DBD">
        <w:t xml:space="preserve"> </w:t>
      </w:r>
      <w:r>
        <w:t>which</w:t>
      </w:r>
      <w:r w:rsidR="00375DBD">
        <w:t xml:space="preserve"> </w:t>
      </w:r>
      <w:r>
        <w:t>looks</w:t>
      </w:r>
      <w:r w:rsidR="00375DBD">
        <w:t xml:space="preserve"> </w:t>
      </w:r>
      <w:r>
        <w:t>like</w:t>
      </w:r>
      <w:r w:rsidR="00375DBD">
        <w:t xml:space="preserve"> </w:t>
      </w:r>
      <w:r>
        <w:t>this:</w:t>
      </w:r>
    </w:p>
    <w:p w14:paraId="490542E4" w14:textId="72CAE634" w:rsidR="001C1AFC" w:rsidRDefault="001C1AFC" w:rsidP="00D901A2">
      <w:pPr>
        <w:pStyle w:val="FigurePACKT"/>
      </w:pPr>
      <w:r>
        <w:rPr>
          <w:noProof/>
        </w:rPr>
        <w:drawing>
          <wp:inline distT="0" distB="0" distL="0" distR="0" wp14:anchorId="703C81D1" wp14:editId="0F31565D">
            <wp:extent cx="5943600" cy="2013585"/>
            <wp:effectExtent l="0" t="0" r="0" b="5715"/>
            <wp:docPr id="62" name="Picture 62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3FF6A" w14:textId="2425CC6E" w:rsidR="001C1AFC" w:rsidRDefault="001C1AFC" w:rsidP="00D901A2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2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also</w:t>
      </w:r>
      <w:r w:rsidR="00375DBD">
        <w:t xml:space="preserve"> </w:t>
      </w:r>
      <w:r>
        <w:t>install</w:t>
      </w:r>
      <w:r w:rsidR="00375DBD">
        <w:t xml:space="preserve"> </w:t>
      </w:r>
      <w:r>
        <w:t>the</w:t>
      </w:r>
      <w:r w:rsidR="00375DBD">
        <w:t xml:space="preserve"> </w:t>
      </w:r>
      <w:r>
        <w:t>web</w:t>
      </w:r>
      <w:r w:rsidR="00375DBD">
        <w:t xml:space="preserve"> </w:t>
      </w:r>
      <w:r>
        <w:t>server</w:t>
      </w:r>
      <w:r w:rsidR="00375DBD">
        <w:t xml:space="preserve"> </w:t>
      </w:r>
      <w:r>
        <w:t>feature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NLB1</w:t>
      </w:r>
      <w:r w:rsidR="00375DBD">
        <w:t xml:space="preserve"> </w:t>
      </w:r>
      <w:r>
        <w:t>and</w:t>
      </w:r>
      <w:r w:rsidR="00375DBD">
        <w:t xml:space="preserve"> </w:t>
      </w:r>
      <w:r w:rsidRPr="00A57B9E">
        <w:rPr>
          <w:rStyle w:val="CodeInTextPACKT"/>
        </w:rPr>
        <w:t>NLB2</w:t>
      </w:r>
      <w:r>
        <w:t>,</w:t>
      </w:r>
      <w:r w:rsidR="00375DBD">
        <w:t xml:space="preserve"> </w:t>
      </w:r>
      <w:r>
        <w:t>which</w:t>
      </w:r>
      <w:r w:rsidR="00375DBD">
        <w:t xml:space="preserve"> </w:t>
      </w:r>
      <w:r>
        <w:t>produces</w:t>
      </w:r>
      <w:r w:rsidR="00375DBD">
        <w:t xml:space="preserve"> </w:t>
      </w:r>
      <w:r>
        <w:t>no</w:t>
      </w:r>
      <w:r w:rsidR="00375DBD">
        <w:t xml:space="preserve"> </w:t>
      </w:r>
      <w:r>
        <w:t>output.</w:t>
      </w:r>
    </w:p>
    <w:p w14:paraId="6ACA767F" w14:textId="39BDE87D" w:rsidR="001C1AFC" w:rsidRDefault="001C1AFC" w:rsidP="00D901A2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3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check</w:t>
      </w:r>
      <w:r w:rsidR="00375DBD">
        <w:t xml:space="preserve"> </w:t>
      </w:r>
      <w:r>
        <w:t>to</w:t>
      </w:r>
      <w:r w:rsidR="00375DBD">
        <w:t xml:space="preserve"> </w:t>
      </w:r>
      <w:r>
        <w:t>see</w:t>
      </w:r>
      <w:r w:rsidR="00375DBD">
        <w:t xml:space="preserve"> </w:t>
      </w:r>
      <w:r>
        <w:t>whether</w:t>
      </w:r>
      <w:r w:rsidR="00375DBD">
        <w:t xml:space="preserve"> </w:t>
      </w:r>
      <w:r>
        <w:t>IIS</w:t>
      </w:r>
      <w:r w:rsidR="00375DBD">
        <w:t xml:space="preserve"> </w:t>
      </w:r>
      <w:r>
        <w:t>and</w:t>
      </w:r>
      <w:r w:rsidR="00375DBD">
        <w:t xml:space="preserve"> </w:t>
      </w:r>
      <w:r>
        <w:t>NLB</w:t>
      </w:r>
      <w:r w:rsidR="00375DBD">
        <w:t xml:space="preserve"> </w:t>
      </w:r>
      <w:r>
        <w:t>are</w:t>
      </w:r>
      <w:r w:rsidR="00375DBD">
        <w:t xml:space="preserve"> </w:t>
      </w:r>
      <w:r>
        <w:t>loaded</w:t>
      </w:r>
      <w:r w:rsidR="00375DBD">
        <w:t xml:space="preserve"> </w:t>
      </w:r>
      <w:r>
        <w:t>on</w:t>
      </w:r>
      <w:r w:rsidR="00375DBD">
        <w:t xml:space="preserve"> </w:t>
      </w:r>
      <w:r>
        <w:t>both</w:t>
      </w:r>
      <w:r w:rsidR="00375DBD">
        <w:t xml:space="preserve"> </w:t>
      </w:r>
      <w:r w:rsidRPr="00A57B9E">
        <w:rPr>
          <w:rStyle w:val="CodeInTextPACKT"/>
        </w:rPr>
        <w:t>NLB1</w:t>
      </w:r>
      <w:r w:rsidR="00375DBD">
        <w:t xml:space="preserve"> </w:t>
      </w:r>
      <w:r>
        <w:t>and</w:t>
      </w:r>
      <w:r w:rsidR="00375DBD">
        <w:t xml:space="preserve"> </w:t>
      </w:r>
      <w:r w:rsidRPr="00A57B9E">
        <w:rPr>
          <w:rStyle w:val="CodeInTextPACKT"/>
        </w:rPr>
        <w:t>NLB2</w:t>
      </w:r>
      <w:r>
        <w:t>,</w:t>
      </w:r>
      <w:r w:rsidR="00375DBD">
        <w:t xml:space="preserve"> </w:t>
      </w:r>
      <w:r>
        <w:t>which</w:t>
      </w:r>
      <w:r w:rsidR="00375DBD">
        <w:t xml:space="preserve"> </w:t>
      </w:r>
      <w:r>
        <w:t>looks</w:t>
      </w:r>
      <w:r w:rsidR="00375DBD">
        <w:t xml:space="preserve"> </w:t>
      </w:r>
      <w:r>
        <w:t>like</w:t>
      </w:r>
      <w:r w:rsidR="00375DBD">
        <w:t xml:space="preserve"> </w:t>
      </w:r>
      <w:r>
        <w:t>this:</w:t>
      </w:r>
    </w:p>
    <w:p w14:paraId="7430E30A" w14:textId="4523A125" w:rsidR="001C1AFC" w:rsidRDefault="001C1AFC" w:rsidP="00D901A2">
      <w:pPr>
        <w:pStyle w:val="FigurePACKT"/>
      </w:pPr>
      <w:r>
        <w:rPr>
          <w:noProof/>
        </w:rPr>
        <w:drawing>
          <wp:inline distT="0" distB="0" distL="0" distR="0" wp14:anchorId="5C4D332C" wp14:editId="35DEF32C">
            <wp:extent cx="5537200" cy="1816100"/>
            <wp:effectExtent l="0" t="0" r="6350" b="0"/>
            <wp:docPr id="61" name="Picture 61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20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2EF0C" w14:textId="428634D6" w:rsidR="001C1AFC" w:rsidRDefault="001C1AFC" w:rsidP="00D901A2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4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configure</w:t>
      </w:r>
      <w:r w:rsidR="00375DBD">
        <w:t xml:space="preserve"> </w:t>
      </w:r>
      <w:r>
        <w:t>NLB</w:t>
      </w:r>
      <w:r w:rsidR="00375DBD">
        <w:t xml:space="preserve"> </w:t>
      </w:r>
      <w:r>
        <w:t>to</w:t>
      </w:r>
      <w:r w:rsidR="00375DBD">
        <w:t xml:space="preserve"> </w:t>
      </w:r>
      <w:r>
        <w:t>run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NLB1</w:t>
      </w:r>
      <w:r>
        <w:t>,</w:t>
      </w:r>
      <w:r w:rsidR="00375DBD">
        <w:t xml:space="preserve"> </w:t>
      </w:r>
      <w:r>
        <w:t>which</w:t>
      </w:r>
      <w:r w:rsidR="00375DBD">
        <w:t xml:space="preserve"> </w:t>
      </w:r>
      <w:r>
        <w:t>looks</w:t>
      </w:r>
      <w:r w:rsidR="00375DBD">
        <w:t xml:space="preserve"> </w:t>
      </w:r>
      <w:r>
        <w:t>like</w:t>
      </w:r>
      <w:r w:rsidR="00375DBD">
        <w:t xml:space="preserve"> </w:t>
      </w:r>
      <w:r>
        <w:t>this:</w:t>
      </w:r>
    </w:p>
    <w:p w14:paraId="44194EF0" w14:textId="5E3C6AE2" w:rsidR="001C1AFC" w:rsidRDefault="001C1AFC" w:rsidP="00D901A2">
      <w:pPr>
        <w:pStyle w:val="FigurePACKT"/>
      </w:pPr>
      <w:r>
        <w:rPr>
          <w:noProof/>
        </w:rPr>
        <w:lastRenderedPageBreak/>
        <w:drawing>
          <wp:inline distT="0" distB="0" distL="0" distR="0" wp14:anchorId="18B10FC1" wp14:editId="7D0259D0">
            <wp:extent cx="3695700" cy="1790700"/>
            <wp:effectExtent l="0" t="0" r="0" b="0"/>
            <wp:docPr id="60" name="Picture 60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63424" w14:textId="41732B81" w:rsidR="001C1AFC" w:rsidRDefault="001C1AFC" w:rsidP="00D901A2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5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add</w:t>
      </w:r>
      <w:r w:rsidR="00375DBD">
        <w:t xml:space="preserve"> </w:t>
      </w:r>
      <w:proofErr w:type="gramStart"/>
      <w:r w:rsidRPr="00A57B9E">
        <w:rPr>
          <w:rStyle w:val="CodeInTextPACKT"/>
        </w:rPr>
        <w:t>NLB2.Reskit.Org</w:t>
      </w:r>
      <w:proofErr w:type="gramEnd"/>
      <w:r w:rsidR="00375DBD">
        <w:t xml:space="preserve"> </w:t>
      </w:r>
      <w:r>
        <w:t>to</w:t>
      </w:r>
      <w:r w:rsidR="00375DBD">
        <w:t xml:space="preserve"> </w:t>
      </w:r>
      <w:r>
        <w:t>the</w:t>
      </w:r>
      <w:r w:rsidR="00375DBD">
        <w:t xml:space="preserve"> </w:t>
      </w:r>
      <w:proofErr w:type="spellStart"/>
      <w:r w:rsidRPr="00A57B9E">
        <w:rPr>
          <w:rStyle w:val="CodeInTextPACKT"/>
        </w:rPr>
        <w:t>ReskitNLB</w:t>
      </w:r>
      <w:proofErr w:type="spellEnd"/>
      <w:r w:rsidR="00375DBD">
        <w:t xml:space="preserve"> </w:t>
      </w:r>
      <w:r>
        <w:t>cluster.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6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create</w:t>
      </w:r>
      <w:r w:rsidR="00375DBD">
        <w:t xml:space="preserve"> </w:t>
      </w:r>
      <w:r>
        <w:t>firewall</w:t>
      </w:r>
      <w:r w:rsidR="00375DBD">
        <w:t xml:space="preserve"> </w:t>
      </w:r>
      <w:r>
        <w:t>rules</w:t>
      </w:r>
      <w:r w:rsidR="00375DBD">
        <w:t xml:space="preserve"> </w:t>
      </w:r>
      <w:r>
        <w:t>for</w:t>
      </w:r>
      <w:r w:rsidR="00375DBD">
        <w:t xml:space="preserve"> </w:t>
      </w:r>
      <w:r>
        <w:t>the</w:t>
      </w:r>
      <w:r w:rsidR="00375DBD">
        <w:t xml:space="preserve"> </w:t>
      </w:r>
      <w:r>
        <w:t>cluster.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7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create</w:t>
      </w:r>
      <w:r w:rsidR="00375DBD">
        <w:t xml:space="preserve"> </w:t>
      </w:r>
      <w:r>
        <w:t>the</w:t>
      </w:r>
      <w:r w:rsidR="00375DBD">
        <w:t xml:space="preserve"> </w:t>
      </w:r>
      <w:r>
        <w:t>contents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>
        <w:t>default</w:t>
      </w:r>
      <w:r w:rsidR="00375DBD">
        <w:t xml:space="preserve"> </w:t>
      </w:r>
      <w:r>
        <w:t>document</w:t>
      </w:r>
      <w:r w:rsidR="00375DBD">
        <w:t xml:space="preserve"> </w:t>
      </w:r>
      <w:r>
        <w:t>for</w:t>
      </w:r>
      <w:r w:rsidR="00375DBD">
        <w:t xml:space="preserve"> </w:t>
      </w:r>
      <w:r>
        <w:t>both</w:t>
      </w:r>
      <w:r w:rsidR="00375DBD">
        <w:t xml:space="preserve"> </w:t>
      </w:r>
      <w:r w:rsidRPr="00A57B9E">
        <w:rPr>
          <w:rStyle w:val="CodeInTextPACKT"/>
        </w:rPr>
        <w:t>NLB1</w:t>
      </w:r>
      <w:r w:rsidR="00375DBD">
        <w:t xml:space="preserve"> </w:t>
      </w:r>
      <w:r>
        <w:t>and</w:t>
      </w:r>
      <w:r w:rsidR="00375DBD">
        <w:t xml:space="preserve"> </w:t>
      </w:r>
      <w:r w:rsidRPr="00A57B9E">
        <w:rPr>
          <w:rStyle w:val="CodeInTextPACKT"/>
        </w:rPr>
        <w:t>NLB2</w:t>
      </w:r>
      <w:r>
        <w:t>.</w:t>
      </w:r>
      <w:r w:rsidR="00375DBD">
        <w:t xml:space="preserve"> </w:t>
      </w:r>
      <w:r>
        <w:t>These</w:t>
      </w:r>
      <w:r w:rsidR="00375DBD">
        <w:t xml:space="preserve"> </w:t>
      </w:r>
      <w:r>
        <w:t>three</w:t>
      </w:r>
      <w:r w:rsidR="00375DBD">
        <w:t xml:space="preserve"> </w:t>
      </w:r>
      <w:r>
        <w:t>steps</w:t>
      </w:r>
      <w:r w:rsidR="00375DBD">
        <w:t xml:space="preserve"> </w:t>
      </w:r>
      <w:r>
        <w:t>produce</w:t>
      </w:r>
      <w:r w:rsidR="00375DBD">
        <w:t xml:space="preserve"> </w:t>
      </w:r>
      <w:r>
        <w:t>no</w:t>
      </w:r>
      <w:r w:rsidR="00375DBD">
        <w:t xml:space="preserve"> </w:t>
      </w:r>
      <w:r>
        <w:t>output.</w:t>
      </w:r>
    </w:p>
    <w:p w14:paraId="153B1296" w14:textId="071901BC" w:rsidR="001C1AFC" w:rsidRDefault="001C1AFC" w:rsidP="00D901A2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8</w:t>
      </w:r>
      <w:r>
        <w:t>,</w:t>
      </w:r>
      <w:r w:rsidR="00375DBD">
        <w:t xml:space="preserve"> </w:t>
      </w:r>
      <w:r>
        <w:t>with</w:t>
      </w:r>
      <w:r w:rsidR="00375DBD">
        <w:t xml:space="preserve"> </w:t>
      </w:r>
      <w:r>
        <w:t>the</w:t>
      </w:r>
      <w:r w:rsidR="00375DBD">
        <w:t xml:space="preserve"> </w:t>
      </w:r>
      <w:r>
        <w:t>configuration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>
        <w:t>NLB</w:t>
      </w:r>
      <w:r w:rsidR="00375DBD">
        <w:t xml:space="preserve"> </w:t>
      </w:r>
      <w:r>
        <w:t>cluster,</w:t>
      </w:r>
      <w:r w:rsidR="00375DBD">
        <w:t xml:space="preserve"> </w:t>
      </w:r>
      <w:r>
        <w:t>you</w:t>
      </w:r>
      <w:r w:rsidR="00375DBD">
        <w:t xml:space="preserve"> </w:t>
      </w:r>
      <w:r>
        <w:t>retrieve</w:t>
      </w:r>
      <w:r w:rsidR="00375DBD">
        <w:t xml:space="preserve"> </w:t>
      </w:r>
      <w:r>
        <w:t>the</w:t>
      </w:r>
      <w:r w:rsidR="00375DBD">
        <w:t xml:space="preserve"> </w:t>
      </w:r>
      <w:r>
        <w:t>cluster's</w:t>
      </w:r>
      <w:r w:rsidR="00375DBD">
        <w:t xml:space="preserve"> </w:t>
      </w:r>
      <w:r>
        <w:t>VIP</w:t>
      </w:r>
      <w:r w:rsidR="00375DBD">
        <w:t xml:space="preserve"> </w:t>
      </w:r>
      <w:r>
        <w:t>address,</w:t>
      </w:r>
      <w:r w:rsidR="00375DBD">
        <w:t xml:space="preserve"> </w:t>
      </w:r>
      <w:r>
        <w:t>which</w:t>
      </w:r>
      <w:r w:rsidR="00375DBD">
        <w:t xml:space="preserve"> </w:t>
      </w:r>
      <w:r>
        <w:t>looks</w:t>
      </w:r>
      <w:r w:rsidR="00375DBD">
        <w:t xml:space="preserve"> </w:t>
      </w:r>
      <w:r>
        <w:t>like</w:t>
      </w:r>
      <w:r w:rsidR="00375DBD">
        <w:t xml:space="preserve"> </w:t>
      </w:r>
      <w:r>
        <w:t>this:</w:t>
      </w:r>
    </w:p>
    <w:p w14:paraId="1644BF3D" w14:textId="4C1BA9D9" w:rsidR="001C1AFC" w:rsidRDefault="001C1AFC" w:rsidP="00D901A2">
      <w:pPr>
        <w:pStyle w:val="FigurePACKT"/>
      </w:pPr>
      <w:r>
        <w:rPr>
          <w:noProof/>
        </w:rPr>
        <w:drawing>
          <wp:inline distT="0" distB="0" distL="0" distR="0" wp14:anchorId="5BB620C0" wp14:editId="1708EA92">
            <wp:extent cx="2324100" cy="825500"/>
            <wp:effectExtent l="0" t="0" r="0" b="0"/>
            <wp:docPr id="59" name="Picture 59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94A38" w14:textId="3670F704" w:rsidR="001C1AFC" w:rsidRDefault="001C1AFC" w:rsidP="00D901A2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9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complete</w:t>
      </w:r>
      <w:r w:rsidR="00375DBD">
        <w:t xml:space="preserve"> </w:t>
      </w:r>
      <w:r>
        <w:t>the</w:t>
      </w:r>
      <w:r w:rsidR="00375DBD">
        <w:t xml:space="preserve"> </w:t>
      </w:r>
      <w:r>
        <w:t>configuration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>
        <w:t>NLB</w:t>
      </w:r>
      <w:r w:rsidR="00375DBD">
        <w:t xml:space="preserve"> </w:t>
      </w:r>
      <w:r>
        <w:t>cluster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NLB1</w:t>
      </w:r>
      <w:r w:rsidR="00375DBD">
        <w:t xml:space="preserve"> </w:t>
      </w:r>
      <w:r>
        <w:t>by</w:t>
      </w:r>
      <w:r w:rsidR="00375DBD">
        <w:t xml:space="preserve"> </w:t>
      </w:r>
      <w:r>
        <w:t>creating</w:t>
      </w:r>
      <w:r w:rsidR="00375DBD">
        <w:t xml:space="preserve"> </w:t>
      </w:r>
      <w:r>
        <w:t>an</w:t>
      </w:r>
      <w:r w:rsidR="00375DBD">
        <w:t xml:space="preserve"> </w:t>
      </w:r>
      <w:r>
        <w:t>A</w:t>
      </w:r>
      <w:r w:rsidR="00375DBD">
        <w:t xml:space="preserve"> </w:t>
      </w:r>
      <w:r>
        <w:t>record</w:t>
      </w:r>
      <w:r w:rsidR="00375DBD">
        <w:t xml:space="preserve"> </w:t>
      </w:r>
      <w:r>
        <w:t>for</w:t>
      </w:r>
      <w:r w:rsidR="00375DBD">
        <w:t xml:space="preserve"> </w:t>
      </w:r>
      <w:r>
        <w:t>the</w:t>
      </w:r>
      <w:r w:rsidR="00375DBD">
        <w:t xml:space="preserve"> </w:t>
      </w:r>
      <w:r>
        <w:t>cluster</w:t>
      </w:r>
      <w:r w:rsidR="00375DBD">
        <w:t xml:space="preserve"> </w:t>
      </w:r>
      <w:r>
        <w:t>name,</w:t>
      </w:r>
      <w:r w:rsidR="00375DBD">
        <w:t xml:space="preserve"> </w:t>
      </w:r>
      <w:r>
        <w:t>which</w:t>
      </w:r>
      <w:r w:rsidR="00375DBD">
        <w:t xml:space="preserve"> </w:t>
      </w:r>
      <w:r>
        <w:t>produces</w:t>
      </w:r>
      <w:r w:rsidR="00375DBD">
        <w:t xml:space="preserve"> </w:t>
      </w:r>
      <w:r>
        <w:t>no</w:t>
      </w:r>
      <w:r w:rsidR="00375DBD">
        <w:t xml:space="preserve"> </w:t>
      </w:r>
      <w:r>
        <w:t>output.</w:t>
      </w:r>
    </w:p>
    <w:p w14:paraId="705135FC" w14:textId="18518BA0" w:rsidR="001C1AFC" w:rsidRDefault="001C1AFC" w:rsidP="00D901A2">
      <w:pPr>
        <w:pStyle w:val="NormalPACKT"/>
      </w:pPr>
      <w:r>
        <w:t>Once</w:t>
      </w:r>
      <w:r w:rsidR="00375DBD">
        <w:t xml:space="preserve"> </w:t>
      </w:r>
      <w:r>
        <w:t>these</w:t>
      </w:r>
      <w:r w:rsidR="00375DBD">
        <w:t xml:space="preserve"> </w:t>
      </w:r>
      <w:r>
        <w:t>steps</w:t>
      </w:r>
      <w:r w:rsidR="00375DBD">
        <w:t xml:space="preserve"> </w:t>
      </w:r>
      <w:r>
        <w:t>have</w:t>
      </w:r>
      <w:r w:rsidR="00375DBD">
        <w:t xml:space="preserve"> </w:t>
      </w:r>
      <w:r>
        <w:t>been</w:t>
      </w:r>
      <w:r w:rsidR="00375DBD">
        <w:t xml:space="preserve"> </w:t>
      </w:r>
      <w:r>
        <w:t>completed,</w:t>
      </w:r>
      <w:r w:rsidR="00375DBD">
        <w:t xml:space="preserve"> </w:t>
      </w:r>
      <w:r>
        <w:t>you</w:t>
      </w:r>
      <w:r w:rsidR="00375DBD">
        <w:t xml:space="preserve"> </w:t>
      </w:r>
      <w:r>
        <w:t>have</w:t>
      </w:r>
      <w:r w:rsidR="00375DBD">
        <w:t xml:space="preserve"> </w:t>
      </w:r>
      <w:r>
        <w:t>set</w:t>
      </w:r>
      <w:r w:rsidR="00375DBD">
        <w:t xml:space="preserve"> </w:t>
      </w:r>
      <w:r>
        <w:t>up</w:t>
      </w:r>
      <w:r w:rsidR="00375DBD">
        <w:t xml:space="preserve"> </w:t>
      </w:r>
      <w:r>
        <w:t>the</w:t>
      </w:r>
      <w:r w:rsidR="00375DBD">
        <w:t xml:space="preserve"> </w:t>
      </w:r>
      <w:r>
        <w:t>NLB</w:t>
      </w:r>
      <w:r w:rsidR="00375DBD">
        <w:t xml:space="preserve"> </w:t>
      </w:r>
      <w:r>
        <w:t>cluster.</w:t>
      </w:r>
      <w:r w:rsidR="00375DBD">
        <w:t xml:space="preserve"> </w:t>
      </w:r>
      <w:r>
        <w:t>To</w:t>
      </w:r>
      <w:r w:rsidR="00375DBD">
        <w:t xml:space="preserve"> </w:t>
      </w:r>
      <w:r>
        <w:t>test</w:t>
      </w:r>
      <w:r w:rsidR="00375DBD">
        <w:t xml:space="preserve"> </w:t>
      </w:r>
      <w:r>
        <w:t>it,</w:t>
      </w:r>
      <w:r w:rsidR="00375DBD">
        <w:t xml:space="preserve"> </w:t>
      </w:r>
      <w:r>
        <w:t>run</w:t>
      </w:r>
      <w:r w:rsidR="00375DBD">
        <w:t xml:space="preserve"> </w:t>
      </w:r>
      <w:r>
        <w:t>the</w:t>
      </w:r>
      <w:r w:rsidR="00375DBD">
        <w:t xml:space="preserve"> </w:t>
      </w:r>
      <w:r>
        <w:t>remaining</w:t>
      </w:r>
      <w:r w:rsidR="00375DBD">
        <w:t xml:space="preserve"> </w:t>
      </w:r>
      <w:r>
        <w:t>steps</w:t>
      </w:r>
      <w:r w:rsidR="00375DBD">
        <w:t xml:space="preserve"> </w:t>
      </w:r>
      <w:r>
        <w:t>in</w:t>
      </w:r>
      <w:r w:rsidR="00375DBD">
        <w:t xml:space="preserve"> </w:t>
      </w:r>
      <w:r>
        <w:t>this</w:t>
      </w:r>
      <w:r w:rsidR="00375DBD">
        <w:t xml:space="preserve"> </w:t>
      </w:r>
      <w:r>
        <w:t>recipe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DC1</w:t>
      </w:r>
      <w:r>
        <w:t>.</w:t>
      </w:r>
    </w:p>
    <w:p w14:paraId="7690F71C" w14:textId="389ADEE9" w:rsidR="001C1AFC" w:rsidRDefault="001C1AFC" w:rsidP="00D901A2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10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view</w:t>
      </w:r>
      <w:r w:rsidR="00375DBD">
        <w:t xml:space="preserve"> </w:t>
      </w:r>
      <w:r>
        <w:t>the</w:t>
      </w:r>
      <w:r w:rsidR="00375DBD">
        <w:t xml:space="preserve"> </w:t>
      </w:r>
      <w:r>
        <w:t>cluster</w:t>
      </w:r>
      <w:r w:rsidR="00375DBD">
        <w:t xml:space="preserve"> </w:t>
      </w:r>
      <w:r>
        <w:t>node</w:t>
      </w:r>
      <w:r w:rsidR="00375DBD">
        <w:t xml:space="preserve"> </w:t>
      </w:r>
      <w:r>
        <w:t>status,</w:t>
      </w:r>
      <w:r w:rsidR="00375DBD">
        <w:t xml:space="preserve"> </w:t>
      </w:r>
      <w:r>
        <w:t>as</w:t>
      </w:r>
      <w:r w:rsidR="00375DBD">
        <w:t xml:space="preserve"> </w:t>
      </w:r>
      <w:r>
        <w:t>follows:</w:t>
      </w:r>
    </w:p>
    <w:p w14:paraId="3264E309" w14:textId="21165752" w:rsidR="001C1AFC" w:rsidRDefault="001C1AFC" w:rsidP="00D901A2">
      <w:pPr>
        <w:pStyle w:val="FigurePACKT"/>
      </w:pPr>
      <w:r>
        <w:rPr>
          <w:noProof/>
        </w:rPr>
        <w:drawing>
          <wp:inline distT="0" distB="0" distL="0" distR="0" wp14:anchorId="75134415" wp14:editId="7A04B165">
            <wp:extent cx="4152900" cy="927100"/>
            <wp:effectExtent l="0" t="0" r="0" b="6350"/>
            <wp:docPr id="58" name="Picture 58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69F78" w14:textId="7DA25792" w:rsidR="001C1AFC" w:rsidRDefault="001C1AFC" w:rsidP="00D901A2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11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view</w:t>
      </w:r>
      <w:r w:rsidR="00375DBD">
        <w:t xml:space="preserve"> </w:t>
      </w:r>
      <w:r>
        <w:t>the</w:t>
      </w:r>
      <w:r w:rsidR="00375DBD">
        <w:t xml:space="preserve"> </w:t>
      </w:r>
      <w:r>
        <w:t>NLB</w:t>
      </w:r>
      <w:r w:rsidR="00375DBD">
        <w:t xml:space="preserve"> </w:t>
      </w:r>
      <w:r>
        <w:t>site</w:t>
      </w:r>
      <w:r w:rsidR="00375DBD">
        <w:t xml:space="preserve"> </w:t>
      </w:r>
      <w:r>
        <w:t>from</w:t>
      </w:r>
      <w:r w:rsidR="00375DBD">
        <w:t xml:space="preserve"> </w:t>
      </w:r>
      <w:r w:rsidRPr="00A57B9E">
        <w:rPr>
          <w:rStyle w:val="CodeInTextPACKT"/>
        </w:rPr>
        <w:t>DC1</w:t>
      </w:r>
      <w:r>
        <w:t>,</w:t>
      </w:r>
      <w:r w:rsidR="00375DBD">
        <w:t xml:space="preserve"> </w:t>
      </w:r>
      <w:r>
        <w:t>which</w:t>
      </w:r>
      <w:r w:rsidR="00375DBD">
        <w:t xml:space="preserve"> </w:t>
      </w:r>
      <w:r>
        <w:t>looks</w:t>
      </w:r>
      <w:r w:rsidR="00375DBD">
        <w:t xml:space="preserve"> </w:t>
      </w:r>
      <w:r>
        <w:t>like</w:t>
      </w:r>
      <w:r w:rsidR="00375DBD">
        <w:t xml:space="preserve"> </w:t>
      </w:r>
      <w:r>
        <w:t>this:</w:t>
      </w:r>
    </w:p>
    <w:p w14:paraId="73009835" w14:textId="394E1A16" w:rsidR="001C1AFC" w:rsidRDefault="001C1AFC" w:rsidP="00D901A2">
      <w:pPr>
        <w:pStyle w:val="FigurePACKT"/>
      </w:pPr>
      <w:r>
        <w:rPr>
          <w:noProof/>
        </w:rPr>
        <w:drawing>
          <wp:inline distT="0" distB="0" distL="0" distR="0" wp14:anchorId="7F27CDC4" wp14:editId="20B7769D">
            <wp:extent cx="5346700" cy="1473200"/>
            <wp:effectExtent l="0" t="0" r="6350" b="0"/>
            <wp:docPr id="57" name="Picture 57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C0C62" w14:textId="21E82BF7" w:rsidR="001C1AFC" w:rsidRDefault="001C1AFC" w:rsidP="00D901A2">
      <w:pPr>
        <w:pStyle w:val="NormalPACKT"/>
      </w:pPr>
      <w:r>
        <w:lastRenderedPageBreak/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12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stop</w:t>
      </w:r>
      <w:r w:rsidR="00375DBD">
        <w:t xml:space="preserve"> </w:t>
      </w:r>
      <w:r>
        <w:t>NLB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NLB1</w:t>
      </w:r>
      <w:r>
        <w:t>,</w:t>
      </w:r>
      <w:r w:rsidR="00375DBD">
        <w:t xml:space="preserve"> </w:t>
      </w:r>
      <w:r>
        <w:t>which</w:t>
      </w:r>
      <w:r w:rsidR="00375DBD">
        <w:t xml:space="preserve"> </w:t>
      </w:r>
      <w:r>
        <w:t>produces</w:t>
      </w:r>
      <w:r w:rsidR="00375DBD">
        <w:t xml:space="preserve"> </w:t>
      </w:r>
      <w:r>
        <w:t>no</w:t>
      </w:r>
      <w:r w:rsidR="00375DBD">
        <w:t xml:space="preserve"> </w:t>
      </w:r>
      <w:r>
        <w:t>output.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13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get</w:t>
      </w:r>
      <w:r w:rsidR="00375DBD">
        <w:t xml:space="preserve"> </w:t>
      </w:r>
      <w:r>
        <w:t>the</w:t>
      </w:r>
      <w:r w:rsidR="00375DBD">
        <w:t xml:space="preserve"> </w:t>
      </w:r>
      <w:r>
        <w:t>NLB</w:t>
      </w:r>
      <w:r w:rsidR="00375DBD">
        <w:t xml:space="preserve"> </w:t>
      </w:r>
      <w:r>
        <w:t>cluster</w:t>
      </w:r>
      <w:r w:rsidR="00375DBD">
        <w:t xml:space="preserve"> </w:t>
      </w:r>
      <w:r>
        <w:t>node</w:t>
      </w:r>
      <w:r w:rsidR="00375DBD">
        <w:t xml:space="preserve"> </w:t>
      </w:r>
      <w:r>
        <w:t>details</w:t>
      </w:r>
      <w:r w:rsidR="00375DBD">
        <w:t xml:space="preserve"> </w:t>
      </w:r>
      <w:r>
        <w:t>for</w:t>
      </w:r>
      <w:r w:rsidR="00375DBD">
        <w:t xml:space="preserve"> </w:t>
      </w:r>
      <w:r>
        <w:t>the</w:t>
      </w:r>
      <w:r w:rsidR="00375DBD">
        <w:t xml:space="preserve"> </w:t>
      </w:r>
      <w:r>
        <w:t>NLB</w:t>
      </w:r>
      <w:r w:rsidR="00375DBD">
        <w:t xml:space="preserve"> </w:t>
      </w:r>
      <w:r>
        <w:t>cluster,</w:t>
      </w:r>
      <w:r w:rsidR="00375DBD">
        <w:t xml:space="preserve"> </w:t>
      </w:r>
      <w:r>
        <w:t>showing</w:t>
      </w:r>
      <w:r w:rsidR="00375DBD">
        <w:t xml:space="preserve"> </w:t>
      </w:r>
      <w:r>
        <w:t>that</w:t>
      </w:r>
      <w:r w:rsidR="00375DBD">
        <w:t xml:space="preserve"> </w:t>
      </w:r>
      <w:r w:rsidRPr="00A57B9E">
        <w:rPr>
          <w:rStyle w:val="CodeInTextPACKT"/>
        </w:rPr>
        <w:t>NLB1</w:t>
      </w:r>
      <w:r w:rsidR="00375DBD">
        <w:t xml:space="preserve"> </w:t>
      </w:r>
      <w:r>
        <w:t>is</w:t>
      </w:r>
      <w:r w:rsidR="00375DBD">
        <w:t xml:space="preserve"> </w:t>
      </w:r>
      <w:r>
        <w:t>down,</w:t>
      </w:r>
      <w:r w:rsidR="00375DBD">
        <w:t xml:space="preserve"> </w:t>
      </w:r>
      <w:r>
        <w:t>which</w:t>
      </w:r>
      <w:r w:rsidR="00375DBD">
        <w:t xml:space="preserve"> </w:t>
      </w:r>
      <w:r>
        <w:t>looks</w:t>
      </w:r>
      <w:r w:rsidR="00375DBD">
        <w:t xml:space="preserve"> </w:t>
      </w:r>
      <w:r>
        <w:t>like</w:t>
      </w:r>
      <w:r w:rsidR="00375DBD">
        <w:t xml:space="preserve"> </w:t>
      </w:r>
      <w:r>
        <w:t>this:</w:t>
      </w:r>
    </w:p>
    <w:p w14:paraId="2CD3F16E" w14:textId="7F94C154" w:rsidR="001C1AFC" w:rsidRDefault="001C1AFC" w:rsidP="00D901A2">
      <w:pPr>
        <w:pStyle w:val="FigurePACKT"/>
      </w:pPr>
      <w:r>
        <w:rPr>
          <w:noProof/>
        </w:rPr>
        <w:drawing>
          <wp:inline distT="0" distB="0" distL="0" distR="0" wp14:anchorId="350DC706" wp14:editId="4D884390">
            <wp:extent cx="3378200" cy="1028700"/>
            <wp:effectExtent l="0" t="0" r="0" b="0"/>
            <wp:docPr id="56" name="Picture 56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1DD1B" w14:textId="475F1C8A" w:rsidR="001C1AFC" w:rsidRDefault="001C1AFC" w:rsidP="00D901A2">
      <w:pPr>
        <w:pStyle w:val="NormalPACKT"/>
      </w:pPr>
      <w:r>
        <w:t>After</w:t>
      </w:r>
      <w:r w:rsidR="00375DBD">
        <w:t xml:space="preserve"> </w:t>
      </w:r>
      <w:r>
        <w:t>shutting</w:t>
      </w:r>
      <w:r w:rsidR="00375DBD">
        <w:t xml:space="preserve"> </w:t>
      </w:r>
      <w:r>
        <w:t>down</w:t>
      </w:r>
      <w:r w:rsidR="00375DBD">
        <w:t xml:space="preserve"> </w:t>
      </w:r>
      <w:r>
        <w:t>NLB,</w:t>
      </w:r>
      <w:r w:rsidR="00375DBD">
        <w:t xml:space="preserve"> </w:t>
      </w:r>
      <w:r>
        <w:t>you</w:t>
      </w:r>
      <w:r w:rsidR="00375DBD">
        <w:t xml:space="preserve"> </w:t>
      </w:r>
      <w:r>
        <w:t>re-browse</w:t>
      </w:r>
      <w:r w:rsidR="00375DBD">
        <w:t xml:space="preserve"> </w:t>
      </w:r>
      <w:r>
        <w:t>on</w:t>
      </w:r>
      <w:r w:rsidR="00375DBD">
        <w:t xml:space="preserve"> </w:t>
      </w:r>
      <w:r w:rsidRPr="00A57B9E">
        <w:rPr>
          <w:rStyle w:val="CodeInTextPACKT"/>
        </w:rPr>
        <w:t>DC1</w:t>
      </w:r>
      <w:r w:rsidR="00375DBD">
        <w:t xml:space="preserve"> </w:t>
      </w:r>
      <w:r>
        <w:t>to</w:t>
      </w:r>
      <w:r w:rsidR="00375DBD">
        <w:t xml:space="preserve"> </w:t>
      </w:r>
      <w:r>
        <w:t>the</w:t>
      </w:r>
      <w:r w:rsidR="00375DBD">
        <w:t xml:space="preserve"> </w:t>
      </w:r>
      <w:r>
        <w:t>cluster,</w:t>
      </w:r>
      <w:r w:rsidR="00375DBD">
        <w:t xml:space="preserve"> </w:t>
      </w:r>
      <w:r>
        <w:t>in</w:t>
      </w:r>
      <w:r w:rsidR="00375DBD">
        <w:t xml:space="preserve"> </w:t>
      </w:r>
      <w:r>
        <w:t>order</w:t>
      </w:r>
      <w:r w:rsidR="00375DBD">
        <w:t xml:space="preserve"> </w:t>
      </w:r>
      <w:r>
        <w:t>to</w:t>
      </w:r>
      <w:r w:rsidR="00375DBD">
        <w:t xml:space="preserve"> </w:t>
      </w:r>
      <w:r>
        <w:t>see</w:t>
      </w:r>
      <w:r w:rsidR="00375DBD">
        <w:t xml:space="preserve"> </w:t>
      </w:r>
      <w:r>
        <w:t>the</w:t>
      </w:r>
      <w:r w:rsidR="00375DBD">
        <w:t xml:space="preserve"> </w:t>
      </w:r>
      <w:r>
        <w:t>following:</w:t>
      </w:r>
    </w:p>
    <w:p w14:paraId="48EC2DF9" w14:textId="7B1CB89D" w:rsidR="001C1AFC" w:rsidRDefault="001C1AFC" w:rsidP="00D901A2">
      <w:pPr>
        <w:pStyle w:val="FigurePACKT"/>
      </w:pPr>
      <w:r>
        <w:rPr>
          <w:noProof/>
        </w:rPr>
        <w:drawing>
          <wp:inline distT="0" distB="0" distL="0" distR="0" wp14:anchorId="6C98FD87" wp14:editId="1A77A5B4">
            <wp:extent cx="5321300" cy="1397000"/>
            <wp:effectExtent l="0" t="0" r="0" b="0"/>
            <wp:docPr id="55" name="Picture 55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C8924" w14:textId="18ABA7A3" w:rsidR="001C1AFC" w:rsidRPr="00A57B9E" w:rsidRDefault="001C1AFC" w:rsidP="00A57B9E">
      <w:pPr>
        <w:pStyle w:val="Heading2"/>
      </w:pPr>
      <w:r w:rsidRPr="00A57B9E">
        <w:t>There's</w:t>
      </w:r>
      <w:r w:rsidR="00375DBD">
        <w:t xml:space="preserve"> </w:t>
      </w:r>
      <w:r w:rsidRPr="00A57B9E">
        <w:t>more...</w:t>
      </w:r>
    </w:p>
    <w:p w14:paraId="21160232" w14:textId="0748118A" w:rsidR="001C1AFC" w:rsidRDefault="001C1AFC" w:rsidP="00D901A2">
      <w:pPr>
        <w:pStyle w:val="NormalPACKT"/>
      </w:pPr>
      <w:r>
        <w:t>This</w:t>
      </w:r>
      <w:r w:rsidR="00375DBD">
        <w:t xml:space="preserve"> </w:t>
      </w:r>
      <w:r>
        <w:t>recipe</w:t>
      </w:r>
      <w:r w:rsidR="00375DBD">
        <w:t xml:space="preserve"> </w:t>
      </w:r>
      <w:r>
        <w:t>uses</w:t>
      </w:r>
      <w:r w:rsidR="00375DBD">
        <w:t xml:space="preserve"> </w:t>
      </w:r>
      <w:r>
        <w:t>two</w:t>
      </w:r>
      <w:r w:rsidR="00375DBD">
        <w:t xml:space="preserve"> </w:t>
      </w:r>
      <w:r>
        <w:t>new</w:t>
      </w:r>
      <w:r w:rsidR="00375DBD">
        <w:t xml:space="preserve"> </w:t>
      </w:r>
      <w:r>
        <w:t>servers</w:t>
      </w:r>
      <w:r w:rsidR="00375DBD">
        <w:t xml:space="preserve"> </w:t>
      </w:r>
      <w:r>
        <w:t>(</w:t>
      </w:r>
      <w:r w:rsidRPr="00A57B9E">
        <w:rPr>
          <w:rStyle w:val="CodeInTextPACKT"/>
        </w:rPr>
        <w:t>NLB1</w:t>
      </w:r>
      <w:r w:rsidR="00375DBD">
        <w:t xml:space="preserve"> </w:t>
      </w:r>
      <w:r>
        <w:t>and</w:t>
      </w:r>
      <w:r w:rsidR="00375DBD">
        <w:t xml:space="preserve"> </w:t>
      </w:r>
      <w:r w:rsidRPr="00A57B9E">
        <w:rPr>
          <w:rStyle w:val="CodeInTextPACKT"/>
        </w:rPr>
        <w:t>NLB2</w:t>
      </w:r>
      <w:r>
        <w:t>).</w:t>
      </w:r>
      <w:r w:rsidR="00375DBD">
        <w:t xml:space="preserve"> </w:t>
      </w:r>
      <w:r>
        <w:t>You</w:t>
      </w:r>
      <w:r w:rsidR="00375DBD">
        <w:t xml:space="preserve"> </w:t>
      </w:r>
      <w:r>
        <w:t>could</w:t>
      </w:r>
      <w:r w:rsidR="00375DBD">
        <w:t xml:space="preserve"> </w:t>
      </w:r>
      <w:r>
        <w:t>also</w:t>
      </w:r>
      <w:r w:rsidR="00375DBD">
        <w:t xml:space="preserve"> </w:t>
      </w:r>
      <w:r>
        <w:t>run</w:t>
      </w:r>
      <w:r w:rsidR="00375DBD">
        <w:t xml:space="preserve"> </w:t>
      </w:r>
      <w:r>
        <w:t>this</w:t>
      </w:r>
      <w:r w:rsidR="00375DBD">
        <w:t xml:space="preserve"> </w:t>
      </w:r>
      <w:r>
        <w:t>recipe</w:t>
      </w:r>
      <w:r w:rsidR="00375DBD">
        <w:t xml:space="preserve"> </w:t>
      </w:r>
      <w:r>
        <w:t>on</w:t>
      </w:r>
      <w:r w:rsidR="00375DBD">
        <w:t xml:space="preserve"> </w:t>
      </w:r>
      <w:r>
        <w:t>other</w:t>
      </w:r>
      <w:r w:rsidR="00375DBD">
        <w:t xml:space="preserve"> </w:t>
      </w:r>
      <w:r>
        <w:t>servers,</w:t>
      </w:r>
      <w:r w:rsidR="00375DBD">
        <w:t xml:space="preserve"> </w:t>
      </w:r>
      <w:r>
        <w:t>as</w:t>
      </w:r>
      <w:r w:rsidR="00375DBD">
        <w:t xml:space="preserve"> </w:t>
      </w:r>
      <w:r>
        <w:t>appropriate;</w:t>
      </w:r>
      <w:r w:rsidR="00375DBD">
        <w:t xml:space="preserve"> </w:t>
      </w:r>
      <w:r>
        <w:t>for</w:t>
      </w:r>
      <w:r w:rsidR="00375DBD">
        <w:t xml:space="preserve"> </w:t>
      </w:r>
      <w:r>
        <w:t>example,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SRV1</w:t>
      </w:r>
      <w:r w:rsidR="00375DBD">
        <w:t xml:space="preserve"> </w:t>
      </w:r>
      <w:r>
        <w:t>and</w:t>
      </w:r>
      <w:r w:rsidR="00375DBD">
        <w:t xml:space="preserve"> </w:t>
      </w:r>
      <w:r w:rsidRPr="00A57B9E">
        <w:rPr>
          <w:rStyle w:val="CodeInTextPACKT"/>
        </w:rPr>
        <w:t>SRV2</w:t>
      </w:r>
      <w:r w:rsidR="00375DBD">
        <w:t xml:space="preserve"> </w:t>
      </w:r>
      <w:r>
        <w:t>servers</w:t>
      </w:r>
      <w:r w:rsidR="00375DBD">
        <w:t xml:space="preserve"> </w:t>
      </w:r>
      <w:r>
        <w:t>that</w:t>
      </w:r>
      <w:r w:rsidR="00375DBD">
        <w:t xml:space="preserve"> </w:t>
      </w:r>
      <w:r>
        <w:t>are</w:t>
      </w:r>
      <w:r w:rsidR="00375DBD">
        <w:t xml:space="preserve"> </w:t>
      </w:r>
      <w:r>
        <w:t>used</w:t>
      </w:r>
      <w:r w:rsidR="00375DBD">
        <w:t xml:space="preserve"> </w:t>
      </w:r>
      <w:r>
        <w:t>elsewhere</w:t>
      </w:r>
      <w:r w:rsidR="00375DBD">
        <w:t xml:space="preserve"> </w:t>
      </w:r>
      <w:r>
        <w:t>in</w:t>
      </w:r>
      <w:r w:rsidR="00375DBD">
        <w:t xml:space="preserve"> </w:t>
      </w:r>
      <w:r>
        <w:t>this</w:t>
      </w:r>
      <w:r w:rsidR="00375DBD">
        <w:t xml:space="preserve"> </w:t>
      </w:r>
      <w:r>
        <w:t>book.</w:t>
      </w:r>
    </w:p>
    <w:p w14:paraId="645F0304" w14:textId="73FE6A74" w:rsidR="001C1AFC" w:rsidRDefault="001C1AFC" w:rsidP="00D901A2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3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create</w:t>
      </w:r>
      <w:r w:rsidR="00375DBD">
        <w:t xml:space="preserve"> </w:t>
      </w:r>
      <w:r>
        <w:t>the</w:t>
      </w:r>
      <w:r w:rsidR="00375DBD">
        <w:t xml:space="preserve"> </w:t>
      </w:r>
      <w:r>
        <w:t>NLB</w:t>
      </w:r>
      <w:r w:rsidR="00375DBD">
        <w:t xml:space="preserve"> </w:t>
      </w:r>
      <w:r>
        <w:t>cluster.</w:t>
      </w:r>
      <w:r w:rsidR="00375DBD">
        <w:t xml:space="preserve"> </w:t>
      </w:r>
      <w:r>
        <w:t>Because</w:t>
      </w:r>
      <w:r w:rsidR="00375DBD">
        <w:t xml:space="preserve"> </w:t>
      </w:r>
      <w:r w:rsidRPr="00A57B9E">
        <w:rPr>
          <w:rStyle w:val="CodeInTextPACKT"/>
        </w:rPr>
        <w:t>NLB1</w:t>
      </w:r>
      <w:r w:rsidR="00375DBD">
        <w:t xml:space="preserve"> </w:t>
      </w:r>
      <w:r>
        <w:t>and</w:t>
      </w:r>
      <w:r w:rsidR="00375DBD">
        <w:t xml:space="preserve"> </w:t>
      </w:r>
      <w:r w:rsidRPr="00A57B9E">
        <w:rPr>
          <w:rStyle w:val="CodeInTextPACKT"/>
        </w:rPr>
        <w:t>NLB2</w:t>
      </w:r>
      <w:r w:rsidR="00375DBD">
        <w:t xml:space="preserve"> </w:t>
      </w:r>
      <w:r>
        <w:t>have</w:t>
      </w:r>
      <w:r w:rsidR="00375DBD">
        <w:t xml:space="preserve"> </w:t>
      </w:r>
      <w:r>
        <w:t>just</w:t>
      </w:r>
      <w:r w:rsidR="00375DBD">
        <w:t xml:space="preserve"> </w:t>
      </w:r>
      <w:r>
        <w:t>one</w:t>
      </w:r>
      <w:r w:rsidR="00375DBD">
        <w:t xml:space="preserve"> </w:t>
      </w:r>
      <w:r>
        <w:t>network</w:t>
      </w:r>
      <w:r w:rsidR="00375DBD">
        <w:t xml:space="preserve"> </w:t>
      </w:r>
      <w:r>
        <w:t>adapter,</w:t>
      </w:r>
      <w:r w:rsidR="00375DBD">
        <w:t xml:space="preserve"> </w:t>
      </w:r>
      <w:r>
        <w:t>you</w:t>
      </w:r>
      <w:r w:rsidR="00375DBD">
        <w:t xml:space="preserve"> </w:t>
      </w:r>
      <w:r>
        <w:t>create</w:t>
      </w:r>
      <w:r w:rsidR="00375DBD">
        <w:t xml:space="preserve"> </w:t>
      </w:r>
      <w:r>
        <w:t>the</w:t>
      </w:r>
      <w:r w:rsidR="00375DBD">
        <w:t xml:space="preserve"> </w:t>
      </w:r>
      <w:r>
        <w:t>cluster</w:t>
      </w:r>
      <w:r w:rsidR="00375DBD">
        <w:t xml:space="preserve"> </w:t>
      </w:r>
      <w:r>
        <w:t>with</w:t>
      </w:r>
      <w:r w:rsidR="00375DBD">
        <w:t xml:space="preserve"> </w:t>
      </w:r>
      <w:r>
        <w:t>an</w:t>
      </w:r>
      <w:r w:rsidR="00375DBD">
        <w:t xml:space="preserve"> </w:t>
      </w:r>
      <w:r>
        <w:t>operation</w:t>
      </w:r>
      <w:r w:rsidR="00375DBD">
        <w:t xml:space="preserve"> </w:t>
      </w:r>
      <w:r>
        <w:t>mode</w:t>
      </w:r>
      <w:r w:rsidR="00375DBD">
        <w:t xml:space="preserve"> </w:t>
      </w:r>
      <w:r>
        <w:t>of</w:t>
      </w:r>
      <w:r w:rsidR="00375DBD">
        <w:t xml:space="preserve"> </w:t>
      </w:r>
      <w:r>
        <w:t>multicast.</w:t>
      </w:r>
      <w:r w:rsidR="00375DBD">
        <w:t xml:space="preserve"> </w:t>
      </w:r>
      <w:r>
        <w:t>Had</w:t>
      </w:r>
      <w:r w:rsidR="00375DBD">
        <w:t xml:space="preserve"> </w:t>
      </w:r>
      <w:r>
        <w:t>you</w:t>
      </w:r>
      <w:r w:rsidR="00375DBD">
        <w:t xml:space="preserve"> </w:t>
      </w:r>
      <w:r>
        <w:t>used</w:t>
      </w:r>
      <w:r w:rsidR="00375DBD">
        <w:t xml:space="preserve"> </w:t>
      </w:r>
      <w:proofErr w:type="gramStart"/>
      <w:r>
        <w:t>unicast,</w:t>
      </w:r>
      <w:proofErr w:type="gramEnd"/>
      <w:r w:rsidR="00375DBD">
        <w:t xml:space="preserve"> </w:t>
      </w:r>
      <w:r>
        <w:t>Windows</w:t>
      </w:r>
      <w:r w:rsidR="00375DBD">
        <w:t xml:space="preserve"> </w:t>
      </w:r>
      <w:r>
        <w:t>would</w:t>
      </w:r>
      <w:r w:rsidR="00375DBD">
        <w:t xml:space="preserve"> </w:t>
      </w:r>
      <w:r>
        <w:t>have</w:t>
      </w:r>
      <w:r w:rsidR="00375DBD">
        <w:t xml:space="preserve"> </w:t>
      </w:r>
      <w:r>
        <w:t>effectively</w:t>
      </w:r>
      <w:r w:rsidR="00375DBD">
        <w:t xml:space="preserve"> </w:t>
      </w:r>
      <w:r>
        <w:t>killed</w:t>
      </w:r>
      <w:r w:rsidR="00375DBD">
        <w:t xml:space="preserve"> </w:t>
      </w:r>
      <w:r>
        <w:t>off</w:t>
      </w:r>
      <w:r w:rsidR="00375DBD">
        <w:t xml:space="preserve"> </w:t>
      </w:r>
      <w:r>
        <w:t>the</w:t>
      </w:r>
      <w:r w:rsidR="00375DBD">
        <w:t xml:space="preserve"> </w:t>
      </w:r>
      <w:r>
        <w:t>normal</w:t>
      </w:r>
      <w:r w:rsidR="00375DBD">
        <w:t xml:space="preserve"> </w:t>
      </w:r>
      <w:r>
        <w:t>connection</w:t>
      </w:r>
      <w:r w:rsidR="00375DBD">
        <w:t xml:space="preserve"> </w:t>
      </w:r>
      <w:r>
        <w:t>to</w:t>
      </w:r>
      <w:r w:rsidR="00375DBD">
        <w:t xml:space="preserve"> </w:t>
      </w:r>
      <w:r>
        <w:t>these</w:t>
      </w:r>
      <w:r w:rsidR="00375DBD">
        <w:t xml:space="preserve"> </w:t>
      </w:r>
      <w:r>
        <w:t>systems.</w:t>
      </w:r>
      <w:r w:rsidR="00375DBD">
        <w:t xml:space="preserve"> </w:t>
      </w:r>
      <w:r>
        <w:t>In</w:t>
      </w:r>
      <w:r w:rsidR="00375DBD">
        <w:t xml:space="preserve"> </w:t>
      </w:r>
      <w:r>
        <w:t>production,</w:t>
      </w:r>
      <w:r w:rsidR="00375DBD">
        <w:t xml:space="preserve"> </w:t>
      </w:r>
      <w:r>
        <w:t>you</w:t>
      </w:r>
      <w:r w:rsidR="00375DBD">
        <w:t xml:space="preserve"> </w:t>
      </w:r>
      <w:r>
        <w:t>would</w:t>
      </w:r>
      <w:r w:rsidR="00375DBD">
        <w:t xml:space="preserve"> </w:t>
      </w:r>
      <w:r>
        <w:t>probably</w:t>
      </w:r>
      <w:r w:rsidR="00375DBD">
        <w:t xml:space="preserve"> </w:t>
      </w:r>
      <w:r>
        <w:t>want</w:t>
      </w:r>
      <w:r w:rsidR="00375DBD">
        <w:t xml:space="preserve"> </w:t>
      </w:r>
      <w:r>
        <w:t>two</w:t>
      </w:r>
      <w:r w:rsidR="00375DBD">
        <w:t xml:space="preserve"> </w:t>
      </w:r>
      <w:r>
        <w:t>NICs</w:t>
      </w:r>
      <w:r w:rsidR="00375DBD">
        <w:t xml:space="preserve"> </w:t>
      </w:r>
      <w:r>
        <w:t>inside</w:t>
      </w:r>
      <w:r w:rsidR="00375DBD">
        <w:t xml:space="preserve"> </w:t>
      </w:r>
      <w:r>
        <w:t>each</w:t>
      </w:r>
      <w:r w:rsidR="00375DBD">
        <w:t xml:space="preserve"> </w:t>
      </w:r>
      <w:r>
        <w:t>NLB</w:t>
      </w:r>
      <w:r w:rsidR="00375DBD">
        <w:t xml:space="preserve"> </w:t>
      </w:r>
      <w:r>
        <w:t>cluster</w:t>
      </w:r>
      <w:r w:rsidR="00375DBD">
        <w:t xml:space="preserve"> </w:t>
      </w:r>
      <w:r>
        <w:t>member.</w:t>
      </w:r>
    </w:p>
    <w:p w14:paraId="2C039BE7" w14:textId="1DAB20FE" w:rsidR="001C1AFC" w:rsidRDefault="001C1AFC" w:rsidP="00D901A2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12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stop</w:t>
      </w:r>
      <w:r w:rsidR="00375DBD">
        <w:t xml:space="preserve"> </w:t>
      </w:r>
      <w:r>
        <w:t>a</w:t>
      </w:r>
      <w:r w:rsidR="00375DBD">
        <w:t xml:space="preserve"> </w:t>
      </w:r>
      <w:r>
        <w:t>node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proofErr w:type="spellStart"/>
      <w:r w:rsidRPr="00A57B9E">
        <w:rPr>
          <w:rStyle w:val="CodeInTextPACKT"/>
        </w:rPr>
        <w:t>ReskitNLB</w:t>
      </w:r>
      <w:proofErr w:type="spellEnd"/>
      <w:r w:rsidR="00375DBD">
        <w:t xml:space="preserve"> </w:t>
      </w:r>
      <w:r>
        <w:t>load</w:t>
      </w:r>
      <w:r w:rsidR="00375DBD">
        <w:t xml:space="preserve"> </w:t>
      </w:r>
      <w:r>
        <w:t>balancing</w:t>
      </w:r>
      <w:r w:rsidR="00375DBD">
        <w:t xml:space="preserve"> </w:t>
      </w:r>
      <w:r>
        <w:t>cluster.</w:t>
      </w:r>
      <w:r w:rsidR="00375DBD">
        <w:t xml:space="preserve"> </w:t>
      </w:r>
      <w:r>
        <w:t>You</w:t>
      </w:r>
      <w:r w:rsidR="00375DBD">
        <w:t xml:space="preserve"> </w:t>
      </w:r>
      <w:r>
        <w:t>then</w:t>
      </w:r>
      <w:r w:rsidR="00375DBD">
        <w:t xml:space="preserve"> </w:t>
      </w:r>
      <w:r>
        <w:t>view</w:t>
      </w:r>
      <w:r w:rsidR="00375DBD">
        <w:t xml:space="preserve"> </w:t>
      </w:r>
      <w:r>
        <w:t>(in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13</w:t>
      </w:r>
      <w:r>
        <w:t>)</w:t>
      </w:r>
      <w:r w:rsidR="00375DBD">
        <w:t xml:space="preserve"> </w:t>
      </w:r>
      <w:r>
        <w:t>the</w:t>
      </w:r>
      <w:r w:rsidR="00375DBD">
        <w:t xml:space="preserve"> </w:t>
      </w:r>
      <w:r>
        <w:t>status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>
        <w:t>nodes</w:t>
      </w:r>
      <w:r w:rsidR="00375DBD">
        <w:t xml:space="preserve"> </w:t>
      </w:r>
      <w:r>
        <w:t>in</w:t>
      </w:r>
      <w:r w:rsidR="00375DBD">
        <w:t xml:space="preserve"> </w:t>
      </w:r>
      <w:r>
        <w:t>the</w:t>
      </w:r>
      <w:r w:rsidR="00375DBD">
        <w:t xml:space="preserve"> </w:t>
      </w:r>
      <w:r>
        <w:t>cluster</w:t>
      </w:r>
      <w:r w:rsidR="00375DBD">
        <w:t xml:space="preserve"> </w:t>
      </w:r>
      <w:r>
        <w:t>by</w:t>
      </w:r>
      <w:r w:rsidR="00375DBD">
        <w:t xml:space="preserve"> </w:t>
      </w:r>
      <w:r>
        <w:t>using</w:t>
      </w:r>
      <w:r w:rsidR="00375DBD">
        <w:t xml:space="preserve"> </w:t>
      </w:r>
      <w:r>
        <w:t>the</w:t>
      </w:r>
      <w:r w:rsidR="00375DBD">
        <w:t xml:space="preserve"> </w:t>
      </w:r>
      <w:r w:rsidRPr="00A57B9E">
        <w:rPr>
          <w:rStyle w:val="CodeInTextPACKT"/>
        </w:rPr>
        <w:t>Get-</w:t>
      </w:r>
      <w:proofErr w:type="spellStart"/>
      <w:r w:rsidRPr="00A57B9E">
        <w:rPr>
          <w:rStyle w:val="CodeInTextPACKT"/>
        </w:rPr>
        <w:t>NlbClusterNode</w:t>
      </w:r>
      <w:proofErr w:type="spellEnd"/>
      <w:r w:rsidR="00375DBD">
        <w:t xml:space="preserve"> </w:t>
      </w:r>
      <w:r>
        <w:t>cmdlet.</w:t>
      </w:r>
      <w:r w:rsidR="00375DBD">
        <w:t xml:space="preserve"> </w:t>
      </w:r>
      <w:r>
        <w:t>After</w:t>
      </w:r>
      <w:r w:rsidR="00375DBD">
        <w:t xml:space="preserve"> </w:t>
      </w:r>
      <w:r>
        <w:t>stopping</w:t>
      </w:r>
      <w:r w:rsidR="00375DBD">
        <w:t xml:space="preserve"> </w:t>
      </w:r>
      <w:r w:rsidRPr="00A57B9E">
        <w:rPr>
          <w:rStyle w:val="CodeInTextPACKT"/>
        </w:rPr>
        <w:t>NLB1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review</w:t>
      </w:r>
      <w:r w:rsidR="00375DBD">
        <w:t xml:space="preserve"> </w:t>
      </w:r>
      <w:r>
        <w:t>the</w:t>
      </w:r>
      <w:r w:rsidR="00375DBD">
        <w:t xml:space="preserve"> </w:t>
      </w:r>
      <w:r>
        <w:t>cluster</w:t>
      </w:r>
      <w:r w:rsidR="00375DBD">
        <w:t xml:space="preserve"> </w:t>
      </w:r>
      <w:r>
        <w:t>to</w:t>
      </w:r>
      <w:r w:rsidR="00375DBD">
        <w:t xml:space="preserve"> </w:t>
      </w:r>
      <w:r>
        <w:t>see</w:t>
      </w:r>
      <w:r w:rsidR="00375DBD">
        <w:t xml:space="preserve"> </w:t>
      </w:r>
      <w:r>
        <w:t>the</w:t>
      </w:r>
      <w:r w:rsidR="00375DBD">
        <w:t xml:space="preserve"> </w:t>
      </w:r>
      <w:r>
        <w:t>document</w:t>
      </w:r>
      <w:r w:rsidR="00375DBD">
        <w:t xml:space="preserve"> </w:t>
      </w:r>
      <w:r>
        <w:t>from</w:t>
      </w:r>
      <w:r w:rsidR="00375DBD">
        <w:t xml:space="preserve"> </w:t>
      </w:r>
      <w:r w:rsidRPr="00A57B9E">
        <w:rPr>
          <w:rStyle w:val="CodeInTextPACKT"/>
        </w:rPr>
        <w:t>NLB2</w:t>
      </w:r>
      <w:r w:rsidR="00375DBD">
        <w:t xml:space="preserve"> </w:t>
      </w:r>
      <w:r>
        <w:t>(in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14</w:t>
      </w:r>
      <w:r>
        <w:t>).</w:t>
      </w:r>
    </w:p>
    <w:p w14:paraId="2180B287" w14:textId="1C2E7004" w:rsidR="001C1AFC" w:rsidRDefault="001C1AFC" w:rsidP="00D901A2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7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create</w:t>
      </w:r>
      <w:r w:rsidR="00375DBD">
        <w:t xml:space="preserve"> </w:t>
      </w:r>
      <w:r>
        <w:t>the</w:t>
      </w:r>
      <w:r w:rsidR="00375DBD">
        <w:t xml:space="preserve"> </w:t>
      </w:r>
      <w:r>
        <w:t>contents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>
        <w:t>default</w:t>
      </w:r>
      <w:r w:rsidR="00375DBD">
        <w:t xml:space="preserve"> </w:t>
      </w:r>
      <w:r>
        <w:t>document</w:t>
      </w:r>
      <w:r w:rsidR="00375DBD">
        <w:t xml:space="preserve"> </w:t>
      </w:r>
      <w:r>
        <w:t>for</w:t>
      </w:r>
      <w:r w:rsidR="00375DBD">
        <w:t xml:space="preserve"> </w:t>
      </w:r>
      <w:r>
        <w:t>both</w:t>
      </w:r>
      <w:r w:rsidR="00375DBD">
        <w:t xml:space="preserve"> </w:t>
      </w:r>
      <w:r w:rsidRPr="00A57B9E">
        <w:rPr>
          <w:rStyle w:val="CodeInTextPACKT"/>
        </w:rPr>
        <w:t>NLB1</w:t>
      </w:r>
      <w:r w:rsidR="00375DBD">
        <w:t xml:space="preserve"> </w:t>
      </w:r>
      <w:r>
        <w:t>and</w:t>
      </w:r>
      <w:r w:rsidR="00375DBD">
        <w:t xml:space="preserve"> </w:t>
      </w:r>
      <w:r w:rsidRPr="00A57B9E">
        <w:rPr>
          <w:rStyle w:val="CodeInTextPACKT"/>
        </w:rPr>
        <w:t>NLB2</w:t>
      </w:r>
      <w:r>
        <w:t>.</w:t>
      </w:r>
      <w:r w:rsidR="00375DBD">
        <w:t xml:space="preserve"> </w:t>
      </w:r>
      <w:r>
        <w:t>In</w:t>
      </w:r>
      <w:r w:rsidR="00375DBD">
        <w:t xml:space="preserve"> </w:t>
      </w:r>
      <w:r>
        <w:t>this</w:t>
      </w:r>
      <w:r w:rsidR="00375DBD">
        <w:t xml:space="preserve"> </w:t>
      </w:r>
      <w:r>
        <w:t>recipe,</w:t>
      </w:r>
      <w:r w:rsidR="00375DBD">
        <w:t xml:space="preserve"> </w:t>
      </w:r>
      <w:r>
        <w:t>you</w:t>
      </w:r>
      <w:r w:rsidR="00375DBD">
        <w:t xml:space="preserve"> </w:t>
      </w:r>
      <w:r>
        <w:t>deliberately</w:t>
      </w:r>
      <w:r w:rsidR="00375DBD">
        <w:t xml:space="preserve"> </w:t>
      </w:r>
      <w:r>
        <w:t>create</w:t>
      </w:r>
      <w:r w:rsidR="00375DBD">
        <w:t xml:space="preserve"> </w:t>
      </w:r>
      <w:r>
        <w:t>different</w:t>
      </w:r>
      <w:r w:rsidR="00375DBD">
        <w:t xml:space="preserve"> </w:t>
      </w:r>
      <w:r>
        <w:t>content</w:t>
      </w:r>
      <w:r w:rsidR="00375DBD">
        <w:t xml:space="preserve"> </w:t>
      </w:r>
      <w:r>
        <w:t>for</w:t>
      </w:r>
      <w:r w:rsidR="00375DBD">
        <w:t xml:space="preserve"> </w:t>
      </w:r>
      <w:r>
        <w:t>each</w:t>
      </w:r>
      <w:r w:rsidR="00375DBD">
        <w:t xml:space="preserve"> </w:t>
      </w:r>
      <w:r>
        <w:t>document</w:t>
      </w:r>
      <w:r w:rsidR="00375DBD">
        <w:t xml:space="preserve"> </w:t>
      </w:r>
      <w:r>
        <w:t>on</w:t>
      </w:r>
      <w:r w:rsidR="00375DBD">
        <w:t xml:space="preserve"> </w:t>
      </w:r>
      <w:r>
        <w:t>both</w:t>
      </w:r>
      <w:r w:rsidR="00375DBD">
        <w:t xml:space="preserve"> </w:t>
      </w:r>
      <w:r>
        <w:t>NLB</w:t>
      </w:r>
      <w:r w:rsidR="00375DBD">
        <w:t xml:space="preserve"> </w:t>
      </w:r>
      <w:r>
        <w:t>cluster</w:t>
      </w:r>
      <w:r w:rsidR="00375DBD">
        <w:t xml:space="preserve"> </w:t>
      </w:r>
      <w:r>
        <w:t>members.</w:t>
      </w:r>
      <w:r w:rsidR="00375DBD">
        <w:t xml:space="preserve"> </w:t>
      </w:r>
      <w:r>
        <w:t>This</w:t>
      </w:r>
      <w:r w:rsidR="00375DBD">
        <w:t xml:space="preserve"> </w:t>
      </w:r>
      <w:r>
        <w:t>shows</w:t>
      </w:r>
      <w:r w:rsidR="00375DBD">
        <w:t xml:space="preserve"> </w:t>
      </w:r>
      <w:r>
        <w:t>you</w:t>
      </w:r>
      <w:r w:rsidR="00375DBD">
        <w:t xml:space="preserve"> </w:t>
      </w:r>
      <w:r>
        <w:t>which</w:t>
      </w:r>
      <w:r w:rsidR="00375DBD">
        <w:t xml:space="preserve"> </w:t>
      </w:r>
      <w:r>
        <w:t>host</w:t>
      </w:r>
      <w:r w:rsidR="00375DBD">
        <w:t xml:space="preserve"> </w:t>
      </w:r>
      <w:r>
        <w:t>is</w:t>
      </w:r>
      <w:r w:rsidR="00375DBD">
        <w:t xml:space="preserve"> </w:t>
      </w:r>
      <w:r>
        <w:t>handling</w:t>
      </w:r>
      <w:r w:rsidR="00375DBD">
        <w:t xml:space="preserve"> </w:t>
      </w:r>
      <w:r>
        <w:t>the</w:t>
      </w:r>
      <w:r w:rsidR="00375DBD">
        <w:t xml:space="preserve"> </w:t>
      </w:r>
      <w:r>
        <w:t>request</w:t>
      </w:r>
      <w:r w:rsidR="00375DBD">
        <w:t xml:space="preserve"> </w:t>
      </w:r>
      <w:r>
        <w:t>for</w:t>
      </w:r>
      <w:r w:rsidR="00375DBD">
        <w:t xml:space="preserve"> </w:t>
      </w:r>
      <w:r>
        <w:t>the</w:t>
      </w:r>
      <w:r w:rsidR="00375DBD">
        <w:t xml:space="preserve"> </w:t>
      </w:r>
      <w:r>
        <w:t>default</w:t>
      </w:r>
      <w:r w:rsidR="00375DBD">
        <w:t xml:space="preserve"> </w:t>
      </w:r>
      <w:r>
        <w:t>document</w:t>
      </w:r>
      <w:r w:rsidR="00375DBD">
        <w:t xml:space="preserve"> </w:t>
      </w:r>
      <w:r>
        <w:t>on</w:t>
      </w:r>
      <w:r w:rsidR="00375DBD">
        <w:t xml:space="preserve"> </w:t>
      </w:r>
      <w:r>
        <w:t>the</w:t>
      </w:r>
      <w:r w:rsidR="00375DBD">
        <w:t xml:space="preserve"> </w:t>
      </w:r>
      <w:r>
        <w:t>NLB</w:t>
      </w:r>
      <w:r w:rsidR="00375DBD">
        <w:t xml:space="preserve"> </w:t>
      </w:r>
      <w:r>
        <w:t>cluster.</w:t>
      </w:r>
    </w:p>
    <w:p w14:paraId="614DB511" w14:textId="3F59005B" w:rsidR="001C1AFC" w:rsidRDefault="001C1AFC" w:rsidP="00D901A2">
      <w:pPr>
        <w:pStyle w:val="NormalPACKT"/>
      </w:pPr>
      <w:r>
        <w:t>If</w:t>
      </w:r>
      <w:r w:rsidR="00375DBD">
        <w:t xml:space="preserve"> </w:t>
      </w:r>
      <w:r>
        <w:t>you</w:t>
      </w:r>
      <w:r w:rsidR="00375DBD">
        <w:t xml:space="preserve"> </w:t>
      </w:r>
      <w:r>
        <w:t>need</w:t>
      </w:r>
      <w:r w:rsidR="00375DBD">
        <w:t xml:space="preserve"> </w:t>
      </w:r>
      <w:r>
        <w:t>to</w:t>
      </w:r>
      <w:r w:rsidR="00375DBD">
        <w:t xml:space="preserve"> </w:t>
      </w:r>
      <w:r>
        <w:t>take</w:t>
      </w:r>
      <w:r w:rsidR="00375DBD">
        <w:t xml:space="preserve"> </w:t>
      </w:r>
      <w:r>
        <w:t>a</w:t>
      </w:r>
      <w:r w:rsidR="00375DBD">
        <w:t xml:space="preserve"> </w:t>
      </w:r>
      <w:r>
        <w:t>node</w:t>
      </w:r>
      <w:r w:rsidR="00375DBD">
        <w:t xml:space="preserve"> </w:t>
      </w:r>
      <w:r>
        <w:t>down</w:t>
      </w:r>
      <w:r w:rsidR="00375DBD">
        <w:t xml:space="preserve"> </w:t>
      </w:r>
      <w:r>
        <w:t>(for</w:t>
      </w:r>
      <w:r w:rsidR="00375DBD">
        <w:t xml:space="preserve"> </w:t>
      </w:r>
      <w:r>
        <w:t>example,</w:t>
      </w:r>
      <w:r w:rsidR="00375DBD">
        <w:t xml:space="preserve"> </w:t>
      </w:r>
      <w:r>
        <w:t>to</w:t>
      </w:r>
      <w:r w:rsidR="00375DBD">
        <w:t xml:space="preserve"> </w:t>
      </w:r>
      <w:r>
        <w:t>install</w:t>
      </w:r>
      <w:r w:rsidR="00375DBD">
        <w:t xml:space="preserve"> </w:t>
      </w:r>
      <w:r>
        <w:t>a</w:t>
      </w:r>
      <w:r w:rsidR="00375DBD">
        <w:t xml:space="preserve"> </w:t>
      </w:r>
      <w:r>
        <w:t>patch),</w:t>
      </w:r>
      <w:r w:rsidR="00375DBD">
        <w:t xml:space="preserve"> </w:t>
      </w:r>
      <w:r>
        <w:t>you</w:t>
      </w:r>
      <w:r w:rsidR="00375DBD">
        <w:t xml:space="preserve"> </w:t>
      </w:r>
      <w:r>
        <w:t>might</w:t>
      </w:r>
      <w:r w:rsidR="00375DBD">
        <w:t xml:space="preserve"> </w:t>
      </w:r>
      <w:r>
        <w:t>want</w:t>
      </w:r>
      <w:r w:rsidR="00375DBD">
        <w:t xml:space="preserve"> </w:t>
      </w:r>
      <w:r>
        <w:t>to</w:t>
      </w:r>
      <w:r w:rsidR="00375DBD">
        <w:t xml:space="preserve"> </w:t>
      </w:r>
      <w:r>
        <w:t>do</w:t>
      </w:r>
      <w:r w:rsidR="00375DBD">
        <w:t xml:space="preserve"> </w:t>
      </w:r>
      <w:r>
        <w:t>this</w:t>
      </w:r>
      <w:r w:rsidR="00375DBD">
        <w:t xml:space="preserve"> </w:t>
      </w:r>
      <w:r>
        <w:t>during</w:t>
      </w:r>
      <w:r w:rsidR="00375DBD">
        <w:t xml:space="preserve"> </w:t>
      </w:r>
      <w:r>
        <w:t>a</w:t>
      </w:r>
      <w:r w:rsidR="00375DBD">
        <w:t xml:space="preserve"> </w:t>
      </w:r>
      <w:r>
        <w:t>maintenance</w:t>
      </w:r>
      <w:r w:rsidR="00375DBD">
        <w:t xml:space="preserve"> </w:t>
      </w:r>
      <w:r>
        <w:t>window,</w:t>
      </w:r>
      <w:r w:rsidR="00375DBD">
        <w:t xml:space="preserve"> </w:t>
      </w:r>
      <w:r>
        <w:t>when</w:t>
      </w:r>
      <w:r w:rsidR="00375DBD">
        <w:t xml:space="preserve"> </w:t>
      </w:r>
      <w:r>
        <w:t>no</w:t>
      </w:r>
      <w:r w:rsidR="00375DBD">
        <w:t xml:space="preserve"> </w:t>
      </w:r>
      <w:r>
        <w:t>one</w:t>
      </w:r>
      <w:r w:rsidR="00375DBD">
        <w:t xml:space="preserve"> </w:t>
      </w:r>
      <w:r>
        <w:t>would</w:t>
      </w:r>
      <w:r w:rsidR="00375DBD">
        <w:t xml:space="preserve"> </w:t>
      </w:r>
      <w:r>
        <w:t>be</w:t>
      </w:r>
      <w:r w:rsidR="00375DBD">
        <w:t xml:space="preserve"> </w:t>
      </w:r>
      <w:r>
        <w:t>using</w:t>
      </w:r>
      <w:r w:rsidR="00375DBD">
        <w:t xml:space="preserve"> </w:t>
      </w:r>
      <w:r>
        <w:t>the</w:t>
      </w:r>
      <w:r w:rsidR="00375DBD">
        <w:t xml:space="preserve"> </w:t>
      </w:r>
      <w:r>
        <w:t>website</w:t>
      </w:r>
      <w:r w:rsidR="00375DBD">
        <w:t xml:space="preserve"> </w:t>
      </w:r>
      <w:r>
        <w:t>provided</w:t>
      </w:r>
      <w:r w:rsidR="00375DBD">
        <w:t xml:space="preserve"> </w:t>
      </w:r>
      <w:r>
        <w:t>by</w:t>
      </w:r>
      <w:r w:rsidR="00375DBD">
        <w:t xml:space="preserve"> </w:t>
      </w:r>
      <w:r>
        <w:t>the</w:t>
      </w:r>
      <w:r w:rsidR="00375DBD">
        <w:t xml:space="preserve"> </w:t>
      </w:r>
      <w:r>
        <w:t>cluster.</w:t>
      </w:r>
      <w:r w:rsidR="00375DBD">
        <w:t xml:space="preserve"> </w:t>
      </w:r>
      <w:r>
        <w:t>If</w:t>
      </w:r>
      <w:r w:rsidR="00375DBD">
        <w:t xml:space="preserve"> </w:t>
      </w:r>
      <w:r>
        <w:t>necessary,</w:t>
      </w:r>
      <w:r w:rsidR="00375DBD">
        <w:t xml:space="preserve"> </w:t>
      </w:r>
      <w:r>
        <w:t>you</w:t>
      </w:r>
      <w:r w:rsidR="00375DBD">
        <w:t xml:space="preserve"> </w:t>
      </w:r>
      <w:r>
        <w:t>can</w:t>
      </w:r>
      <w:r w:rsidR="00375DBD">
        <w:t xml:space="preserve"> </w:t>
      </w:r>
      <w:r>
        <w:t>take</w:t>
      </w:r>
      <w:r w:rsidR="00375DBD">
        <w:t xml:space="preserve"> </w:t>
      </w:r>
      <w:r>
        <w:t>one</w:t>
      </w:r>
      <w:r w:rsidR="00375DBD">
        <w:t xml:space="preserve"> </w:t>
      </w:r>
      <w:r>
        <w:t>node</w:t>
      </w:r>
      <w:r w:rsidR="00375DBD">
        <w:t xml:space="preserve"> </w:t>
      </w:r>
      <w:r>
        <w:t>down,</w:t>
      </w:r>
      <w:r w:rsidR="00375DBD">
        <w:t xml:space="preserve"> </w:t>
      </w:r>
      <w:r>
        <w:t>perform</w:t>
      </w:r>
      <w:r w:rsidR="00375DBD">
        <w:t xml:space="preserve"> </w:t>
      </w:r>
      <w:r>
        <w:t>any</w:t>
      </w:r>
      <w:r w:rsidR="00375DBD">
        <w:t xml:space="preserve"> </w:t>
      </w:r>
      <w:r>
        <w:t>maintenance,</w:t>
      </w:r>
      <w:r w:rsidR="00375DBD">
        <w:t xml:space="preserve"> </w:t>
      </w:r>
      <w:r>
        <w:t>and</w:t>
      </w:r>
      <w:r w:rsidR="00375DBD">
        <w:t xml:space="preserve"> </w:t>
      </w:r>
      <w:r>
        <w:t>then</w:t>
      </w:r>
      <w:r w:rsidR="00375DBD">
        <w:t xml:space="preserve"> </w:t>
      </w:r>
      <w:r>
        <w:t>restore</w:t>
      </w:r>
      <w:r w:rsidR="00375DBD">
        <w:t xml:space="preserve"> </w:t>
      </w:r>
      <w:r>
        <w:t>the</w:t>
      </w:r>
      <w:r w:rsidR="00375DBD">
        <w:t xml:space="preserve"> </w:t>
      </w:r>
      <w:r>
        <w:t>cluster</w:t>
      </w:r>
      <w:r w:rsidR="00375DBD">
        <w:t xml:space="preserve"> </w:t>
      </w:r>
      <w:r>
        <w:t>member.</w:t>
      </w:r>
      <w:r w:rsidR="00375DBD">
        <w:t xml:space="preserve"> </w:t>
      </w:r>
      <w:r>
        <w:t>All</w:t>
      </w:r>
      <w:r w:rsidR="00375DBD">
        <w:t xml:space="preserve"> </w:t>
      </w:r>
      <w:r>
        <w:t>the</w:t>
      </w:r>
      <w:r w:rsidR="00375DBD">
        <w:t xml:space="preserve"> </w:t>
      </w:r>
      <w:r>
        <w:t>while,</w:t>
      </w:r>
      <w:r w:rsidR="00375DBD">
        <w:t xml:space="preserve"> </w:t>
      </w:r>
      <w:r>
        <w:t>the</w:t>
      </w:r>
      <w:r w:rsidR="00375DBD">
        <w:t xml:space="preserve"> </w:t>
      </w:r>
      <w:r>
        <w:t>cluster</w:t>
      </w:r>
      <w:r w:rsidR="00375DBD">
        <w:t xml:space="preserve"> </w:t>
      </w:r>
      <w:r>
        <w:t>continues</w:t>
      </w:r>
      <w:r w:rsidR="00375DBD">
        <w:t xml:space="preserve"> </w:t>
      </w:r>
      <w:r>
        <w:t>to</w:t>
      </w:r>
      <w:r w:rsidR="00375DBD">
        <w:t xml:space="preserve"> </w:t>
      </w:r>
      <w:r>
        <w:t>work.</w:t>
      </w:r>
      <w:r w:rsidR="00375DBD">
        <w:t xml:space="preserve"> </w:t>
      </w:r>
      <w:r>
        <w:t>While</w:t>
      </w:r>
      <w:r w:rsidR="00375DBD">
        <w:t xml:space="preserve"> </w:t>
      </w:r>
      <w:r>
        <w:t>a</w:t>
      </w:r>
      <w:r w:rsidR="00375DBD">
        <w:t xml:space="preserve"> </w:t>
      </w:r>
      <w:r>
        <w:t>node</w:t>
      </w:r>
      <w:r w:rsidR="00375DBD">
        <w:t xml:space="preserve"> </w:t>
      </w:r>
      <w:r>
        <w:t>is</w:t>
      </w:r>
      <w:r w:rsidR="00375DBD">
        <w:t xml:space="preserve"> </w:t>
      </w:r>
      <w:r>
        <w:t>not</w:t>
      </w:r>
      <w:r w:rsidR="00375DBD">
        <w:t xml:space="preserve"> </w:t>
      </w:r>
      <w:r>
        <w:t>part</w:t>
      </w:r>
      <w:r w:rsidR="00375DBD">
        <w:t xml:space="preserve"> </w:t>
      </w:r>
      <w:r>
        <w:t>of</w:t>
      </w:r>
      <w:r w:rsidR="00375DBD">
        <w:t xml:space="preserve"> </w:t>
      </w:r>
      <w:r>
        <w:t>the</w:t>
      </w:r>
      <w:r w:rsidR="00375DBD">
        <w:t xml:space="preserve"> </w:t>
      </w:r>
      <w:r>
        <w:t>cluster,</w:t>
      </w:r>
      <w:r w:rsidR="00375DBD">
        <w:t xml:space="preserve"> </w:t>
      </w:r>
      <w:r>
        <w:t>the</w:t>
      </w:r>
      <w:r w:rsidR="00375DBD">
        <w:t xml:space="preserve"> </w:t>
      </w:r>
      <w:r>
        <w:t>cluster</w:t>
      </w:r>
      <w:r w:rsidR="00375DBD">
        <w:t xml:space="preserve"> </w:t>
      </w:r>
      <w:r>
        <w:t>is</w:t>
      </w:r>
      <w:r w:rsidR="00375DBD">
        <w:t xml:space="preserve"> </w:t>
      </w:r>
      <w:r>
        <w:t>less</w:t>
      </w:r>
      <w:r w:rsidR="00375DBD">
        <w:t xml:space="preserve"> </w:t>
      </w:r>
      <w:r>
        <w:t>performant,</w:t>
      </w:r>
      <w:r w:rsidR="00375DBD">
        <w:t xml:space="preserve"> </w:t>
      </w:r>
      <w:r>
        <w:t>but</w:t>
      </w:r>
      <w:r w:rsidR="00375DBD">
        <w:t xml:space="preserve"> </w:t>
      </w:r>
      <w:r>
        <w:t>this</w:t>
      </w:r>
      <w:r w:rsidR="00375DBD">
        <w:t xml:space="preserve"> </w:t>
      </w:r>
      <w:r>
        <w:t>is</w:t>
      </w:r>
      <w:r w:rsidR="00375DBD">
        <w:t xml:space="preserve"> </w:t>
      </w:r>
      <w:r>
        <w:t>a</w:t>
      </w:r>
      <w:r w:rsidR="00375DBD">
        <w:t xml:space="preserve"> </w:t>
      </w:r>
      <w:r>
        <w:t>fact</w:t>
      </w:r>
      <w:r w:rsidR="00375DBD">
        <w:t xml:space="preserve"> </w:t>
      </w:r>
      <w:r>
        <w:t>to</w:t>
      </w:r>
      <w:r w:rsidR="00375DBD">
        <w:t xml:space="preserve"> </w:t>
      </w:r>
      <w:r>
        <w:t>consider</w:t>
      </w:r>
      <w:r w:rsidR="00375DBD">
        <w:t xml:space="preserve"> </w:t>
      </w:r>
      <w:r>
        <w:t>when</w:t>
      </w:r>
      <w:r w:rsidR="00375DBD">
        <w:t xml:space="preserve"> </w:t>
      </w:r>
      <w:r>
        <w:t>deciding</w:t>
      </w:r>
      <w:r w:rsidR="00375DBD">
        <w:t xml:space="preserve"> </w:t>
      </w:r>
      <w:r>
        <w:t>to</w:t>
      </w:r>
      <w:r w:rsidR="00375DBD">
        <w:t xml:space="preserve"> </w:t>
      </w:r>
      <w:r>
        <w:t>maintain</w:t>
      </w:r>
      <w:r w:rsidR="00375DBD">
        <w:t xml:space="preserve"> </w:t>
      </w:r>
      <w:r>
        <w:t>a</w:t>
      </w:r>
      <w:r w:rsidR="00375DBD">
        <w:t xml:space="preserve"> </w:t>
      </w:r>
      <w:r>
        <w:t>live</w:t>
      </w:r>
      <w:r w:rsidR="00375DBD">
        <w:t xml:space="preserve"> </w:t>
      </w:r>
      <w:r>
        <w:t>cluster</w:t>
      </w:r>
      <w:r w:rsidR="00375DBD">
        <w:t xml:space="preserve"> </w:t>
      </w:r>
      <w:r>
        <w:t>(that</w:t>
      </w:r>
      <w:r w:rsidR="00375DBD">
        <w:t xml:space="preserve"> </w:t>
      </w:r>
      <w:r>
        <w:t>is,</w:t>
      </w:r>
      <w:r w:rsidR="00375DBD">
        <w:t xml:space="preserve"> </w:t>
      </w:r>
      <w:r>
        <w:t>during</w:t>
      </w:r>
      <w:r w:rsidR="00375DBD">
        <w:t xml:space="preserve"> </w:t>
      </w:r>
      <w:r>
        <w:t>the</w:t>
      </w:r>
      <w:r w:rsidR="00375DBD">
        <w:t xml:space="preserve"> </w:t>
      </w:r>
      <w:r>
        <w:t>day)</w:t>
      </w:r>
      <w:r w:rsidR="00375DBD">
        <w:t xml:space="preserve"> </w:t>
      </w:r>
      <w:r>
        <w:t>or</w:t>
      </w:r>
      <w:r w:rsidR="00375DBD">
        <w:t xml:space="preserve"> </w:t>
      </w:r>
      <w:r>
        <w:t>by</w:t>
      </w:r>
      <w:r w:rsidR="00375DBD">
        <w:t xml:space="preserve"> </w:t>
      </w:r>
      <w:r>
        <w:t>waiting</w:t>
      </w:r>
      <w:r w:rsidR="00375DBD">
        <w:t xml:space="preserve"> </w:t>
      </w:r>
      <w:r>
        <w:t>until</w:t>
      </w:r>
      <w:r w:rsidR="00375DBD">
        <w:t xml:space="preserve"> </w:t>
      </w:r>
      <w:r>
        <w:t>your</w:t>
      </w:r>
      <w:r w:rsidR="00375DBD">
        <w:t xml:space="preserve"> </w:t>
      </w:r>
      <w:r>
        <w:t>next</w:t>
      </w:r>
      <w:r w:rsidR="00375DBD">
        <w:t xml:space="preserve"> </w:t>
      </w:r>
      <w:r>
        <w:t>setting</w:t>
      </w:r>
      <w:r w:rsidR="00375DBD">
        <w:t xml:space="preserve"> </w:t>
      </w:r>
      <w:r>
        <w:t>any</w:t>
      </w:r>
      <w:r w:rsidR="00375DBD">
        <w:t xml:space="preserve"> </w:t>
      </w:r>
      <w:r>
        <w:t>maintenance</w:t>
      </w:r>
      <w:r w:rsidR="00375DBD">
        <w:t xml:space="preserve"> </w:t>
      </w:r>
      <w:r>
        <w:t>window.</w:t>
      </w:r>
    </w:p>
    <w:p w14:paraId="7D2826B6" w14:textId="38F41C3C" w:rsidR="001C1AFC" w:rsidRDefault="001C1AFC" w:rsidP="00D901A2">
      <w:pPr>
        <w:pStyle w:val="NormalPACKT"/>
      </w:pP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11</w:t>
      </w:r>
      <w:r>
        <w:t>,</w:t>
      </w:r>
      <w:r w:rsidR="00375DBD">
        <w:t xml:space="preserve"> </w:t>
      </w:r>
      <w:r>
        <w:t>you</w:t>
      </w:r>
      <w:r w:rsidR="00375DBD">
        <w:t xml:space="preserve"> </w:t>
      </w:r>
      <w:r>
        <w:t>view</w:t>
      </w:r>
      <w:r w:rsidR="00375DBD">
        <w:t xml:space="preserve"> </w:t>
      </w:r>
      <w:r>
        <w:t>the</w:t>
      </w:r>
      <w:r w:rsidR="00375DBD">
        <w:t xml:space="preserve"> </w:t>
      </w:r>
      <w:r>
        <w:t>site</w:t>
      </w:r>
      <w:r w:rsidR="00375DBD">
        <w:t xml:space="preserve"> </w:t>
      </w:r>
      <w:r>
        <w:t>via</w:t>
      </w:r>
      <w:r w:rsidR="00375DBD">
        <w:t xml:space="preserve"> </w:t>
      </w:r>
      <w:r>
        <w:t>the</w:t>
      </w:r>
      <w:r w:rsidR="00375DBD">
        <w:t xml:space="preserve"> </w:t>
      </w:r>
      <w:r>
        <w:t>NLB</w:t>
      </w:r>
      <w:r w:rsidR="00375DBD">
        <w:t xml:space="preserve"> </w:t>
      </w:r>
      <w:r>
        <w:t>cluster</w:t>
      </w:r>
      <w:r w:rsidR="00375DBD">
        <w:t xml:space="preserve"> </w:t>
      </w:r>
      <w:r>
        <w:t>(from</w:t>
      </w:r>
      <w:r w:rsidR="00375DBD">
        <w:t xml:space="preserve"> </w:t>
      </w:r>
      <w:r w:rsidRPr="00A57B9E">
        <w:rPr>
          <w:rStyle w:val="CodeInTextPACKT"/>
        </w:rPr>
        <w:t>DC1</w:t>
      </w:r>
      <w:r>
        <w:t>),</w:t>
      </w:r>
      <w:r w:rsidR="00375DBD">
        <w:t xml:space="preserve"> </w:t>
      </w:r>
      <w:r>
        <w:t>which</w:t>
      </w:r>
      <w:r w:rsidR="00375DBD">
        <w:t xml:space="preserve"> </w:t>
      </w:r>
      <w:r>
        <w:t>shows</w:t>
      </w:r>
      <w:r w:rsidR="00375DBD">
        <w:t xml:space="preserve"> </w:t>
      </w:r>
      <w:r>
        <w:t>that</w:t>
      </w:r>
      <w:r w:rsidR="00375DBD">
        <w:t xml:space="preserve"> </w:t>
      </w:r>
      <w:r w:rsidRPr="00A57B9E">
        <w:rPr>
          <w:rStyle w:val="CodeInTextPACKT"/>
        </w:rPr>
        <w:t>NLB1</w:t>
      </w:r>
      <w:r w:rsidR="00375DBD">
        <w:t xml:space="preserve"> </w:t>
      </w:r>
      <w:r>
        <w:t>is</w:t>
      </w:r>
      <w:r w:rsidR="00375DBD">
        <w:t xml:space="preserve"> </w:t>
      </w:r>
      <w:r>
        <w:t>supplying</w:t>
      </w:r>
      <w:r w:rsidR="00375DBD">
        <w:t xml:space="preserve"> </w:t>
      </w:r>
      <w:r>
        <w:t>the</w:t>
      </w:r>
      <w:r w:rsidR="00375DBD">
        <w:t xml:space="preserve"> </w:t>
      </w:r>
      <w:r>
        <w:t>page.</w:t>
      </w:r>
      <w:r w:rsidR="00375DBD">
        <w:t xml:space="preserve"> </w:t>
      </w:r>
      <w:r>
        <w:t>If</w:t>
      </w:r>
      <w:r w:rsidR="00375DBD">
        <w:t xml:space="preserve"> </w:t>
      </w:r>
      <w:r>
        <w:t>you</w:t>
      </w:r>
      <w:r w:rsidR="00375DBD">
        <w:t xml:space="preserve"> </w:t>
      </w:r>
      <w:r>
        <w:t>are</w:t>
      </w:r>
      <w:r w:rsidR="00375DBD">
        <w:t xml:space="preserve"> </w:t>
      </w:r>
      <w:r>
        <w:t>testing</w:t>
      </w:r>
      <w:r w:rsidR="00375DBD">
        <w:t xml:space="preserve"> </w:t>
      </w:r>
      <w:r>
        <w:t>this,</w:t>
      </w:r>
      <w:r w:rsidR="00375DBD">
        <w:t xml:space="preserve"> </w:t>
      </w:r>
      <w:r>
        <w:t>you</w:t>
      </w:r>
      <w:r w:rsidR="00375DBD">
        <w:t xml:space="preserve"> </w:t>
      </w:r>
      <w:r>
        <w:t>may</w:t>
      </w:r>
      <w:r w:rsidR="00375DBD">
        <w:t xml:space="preserve"> </w:t>
      </w:r>
      <w:r>
        <w:t>find</w:t>
      </w:r>
      <w:r w:rsidR="00375DBD">
        <w:t xml:space="preserve"> </w:t>
      </w:r>
      <w:r>
        <w:t>that</w:t>
      </w:r>
      <w:r w:rsidR="00375DBD">
        <w:t xml:space="preserve"> </w:t>
      </w:r>
      <w:r w:rsidRPr="00A57B9E">
        <w:rPr>
          <w:rStyle w:val="CodeInTextPACKT"/>
        </w:rPr>
        <w:t>NLB2</w:t>
      </w:r>
      <w:r w:rsidR="00375DBD">
        <w:t xml:space="preserve"> </w:t>
      </w:r>
      <w:r>
        <w:t>responds</w:t>
      </w:r>
      <w:r w:rsidR="00375DBD">
        <w:t xml:space="preserve"> </w:t>
      </w:r>
      <w:r>
        <w:t>to</w:t>
      </w:r>
      <w:r w:rsidR="00375DBD">
        <w:t xml:space="preserve"> </w:t>
      </w:r>
      <w:r>
        <w:t>the</w:t>
      </w:r>
      <w:r w:rsidR="00375DBD">
        <w:t xml:space="preserve"> </w:t>
      </w:r>
      <w:r>
        <w:t>initial</w:t>
      </w:r>
      <w:r w:rsidR="00375DBD">
        <w:t xml:space="preserve"> </w:t>
      </w:r>
      <w:r>
        <w:t>request</w:t>
      </w:r>
      <w:r w:rsidR="00375DBD">
        <w:t xml:space="preserve"> </w:t>
      </w:r>
      <w:r>
        <w:t>(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11</w:t>
      </w:r>
      <w:r>
        <w:t>);</w:t>
      </w:r>
      <w:r w:rsidR="00375DBD">
        <w:t xml:space="preserve"> </w:t>
      </w:r>
      <w:r>
        <w:t>if</w:t>
      </w:r>
      <w:r w:rsidR="00375DBD">
        <w:t xml:space="preserve"> </w:t>
      </w:r>
      <w:r>
        <w:t>so,</w:t>
      </w:r>
      <w:r w:rsidR="00375DBD">
        <w:t xml:space="preserve"> </w:t>
      </w:r>
      <w:r>
        <w:t>in</w:t>
      </w:r>
      <w:r w:rsidR="00375DBD">
        <w:t xml:space="preserve"> </w:t>
      </w:r>
      <w:r w:rsidRPr="00A57B9E">
        <w:rPr>
          <w:rStyle w:val="ItalicsPACKT"/>
        </w:rPr>
        <w:t>step</w:t>
      </w:r>
      <w:r w:rsidR="00375DBD">
        <w:rPr>
          <w:rStyle w:val="ItalicsPACKT"/>
        </w:rPr>
        <w:t xml:space="preserve"> </w:t>
      </w:r>
      <w:r w:rsidRPr="00A57B9E">
        <w:rPr>
          <w:rStyle w:val="ItalicsPACKT"/>
        </w:rPr>
        <w:t>12</w:t>
      </w:r>
      <w:r>
        <w:t>,</w:t>
      </w:r>
      <w:r w:rsidR="00375DBD">
        <w:t xml:space="preserve"> </w:t>
      </w:r>
      <w:r>
        <w:t>shut</w:t>
      </w:r>
      <w:r w:rsidR="00375DBD">
        <w:t xml:space="preserve"> </w:t>
      </w:r>
      <w:r>
        <w:t>down</w:t>
      </w:r>
      <w:r w:rsidR="00375DBD">
        <w:t xml:space="preserve"> </w:t>
      </w:r>
      <w:r w:rsidRPr="00A57B9E">
        <w:rPr>
          <w:rStyle w:val="CodeInTextPACKT"/>
        </w:rPr>
        <w:t>NLB2</w:t>
      </w:r>
      <w:r w:rsidR="00375DBD">
        <w:t xml:space="preserve"> </w:t>
      </w:r>
      <w:r>
        <w:t>instead.</w:t>
      </w:r>
    </w:p>
    <w:p w14:paraId="086216A5" w14:textId="77777777" w:rsidR="001C1AFC" w:rsidRPr="00A57B9E" w:rsidRDefault="001C1AFC" w:rsidP="00A57B9E">
      <w:pPr>
        <w:pStyle w:val="InformationBoxPACKT"/>
        <w:rPr>
          <w:rStyle w:val="KeyWordPACKT"/>
        </w:rPr>
      </w:pPr>
      <w:r w:rsidRPr="00A57B9E">
        <w:rPr>
          <w:rStyle w:val="KeyWordPACKT"/>
        </w:rPr>
        <w:t>Note</w:t>
      </w:r>
    </w:p>
    <w:p w14:paraId="64821CE7" w14:textId="6A92E5A0" w:rsidR="00C60974" w:rsidRPr="00A57B9E" w:rsidRDefault="001C1AFC" w:rsidP="00A57B9E">
      <w:pPr>
        <w:pStyle w:val="InformationBoxPACKT"/>
      </w:pPr>
      <w:r w:rsidRPr="00A57B9E">
        <w:lastRenderedPageBreak/>
        <w:t>If</w:t>
      </w:r>
      <w:r w:rsidR="00375DBD">
        <w:t xml:space="preserve"> </w:t>
      </w:r>
      <w:r w:rsidRPr="00A57B9E">
        <w:t>you</w:t>
      </w:r>
      <w:r w:rsidR="00375DBD">
        <w:t xml:space="preserve"> </w:t>
      </w:r>
      <w:r w:rsidRPr="00A57B9E">
        <w:t>run</w:t>
      </w:r>
      <w:r w:rsidR="00375DBD">
        <w:t xml:space="preserve"> </w:t>
      </w:r>
      <w:r w:rsidRPr="00A57B9E">
        <w:t>these</w:t>
      </w:r>
      <w:r w:rsidR="00375DBD">
        <w:t xml:space="preserve"> </w:t>
      </w:r>
      <w:r w:rsidRPr="00A57B9E">
        <w:t>tests</w:t>
      </w:r>
      <w:r w:rsidR="00375DBD">
        <w:t xml:space="preserve"> </w:t>
      </w:r>
      <w:r w:rsidRPr="00A57B9E">
        <w:t>on</w:t>
      </w:r>
      <w:r w:rsidR="00375DBD">
        <w:t xml:space="preserve"> </w:t>
      </w:r>
      <w:r w:rsidRPr="00A57B9E">
        <w:t>either</w:t>
      </w:r>
      <w:r w:rsidR="00375DBD">
        <w:t xml:space="preserve"> </w:t>
      </w:r>
      <w:r w:rsidRPr="00A57B9E">
        <w:t>of</w:t>
      </w:r>
      <w:r w:rsidR="00375DBD">
        <w:t xml:space="preserve"> </w:t>
      </w:r>
      <w:r w:rsidRPr="00A57B9E">
        <w:t>the</w:t>
      </w:r>
      <w:r w:rsidR="00375DBD">
        <w:t xml:space="preserve"> </w:t>
      </w:r>
      <w:r w:rsidRPr="00A57B9E">
        <w:t>cluster</w:t>
      </w:r>
      <w:r w:rsidR="00375DBD">
        <w:t xml:space="preserve"> </w:t>
      </w:r>
      <w:r w:rsidRPr="00A57B9E">
        <w:t>members,</w:t>
      </w:r>
      <w:r w:rsidR="00375DBD">
        <w:t xml:space="preserve"> </w:t>
      </w:r>
      <w:r w:rsidRPr="00A57B9E">
        <w:t>NLB</w:t>
      </w:r>
      <w:r w:rsidR="00375DBD">
        <w:t xml:space="preserve"> </w:t>
      </w:r>
      <w:r w:rsidRPr="00A57B9E">
        <w:t>resolves</w:t>
      </w:r>
      <w:r w:rsidR="00375DBD">
        <w:t xml:space="preserve"> </w:t>
      </w:r>
      <w:r w:rsidRPr="00A57B9E">
        <w:t>the</w:t>
      </w:r>
      <w:r w:rsidR="00375DBD">
        <w:t xml:space="preserve"> </w:t>
      </w:r>
      <w:r w:rsidRPr="00A57B9E">
        <w:t>cluster</w:t>
      </w:r>
      <w:r w:rsidR="00375DBD">
        <w:t xml:space="preserve"> </w:t>
      </w:r>
      <w:r w:rsidRPr="00A57B9E">
        <w:t>to</w:t>
      </w:r>
      <w:r w:rsidR="00375DBD">
        <w:t xml:space="preserve"> </w:t>
      </w:r>
      <w:r w:rsidRPr="00A57B9E">
        <w:t>the</w:t>
      </w:r>
      <w:r w:rsidR="00375DBD">
        <w:t xml:space="preserve"> </w:t>
      </w:r>
      <w:r w:rsidRPr="00A57B9E">
        <w:t>local</w:t>
      </w:r>
      <w:r w:rsidR="00375DBD">
        <w:t xml:space="preserve"> </w:t>
      </w:r>
      <w:r w:rsidRPr="00A57B9E">
        <w:t>site.</w:t>
      </w:r>
      <w:r w:rsidR="00375DBD">
        <w:t xml:space="preserve"> </w:t>
      </w:r>
      <w:r w:rsidRPr="00A57B9E">
        <w:t>Thus,</w:t>
      </w:r>
      <w:r w:rsidR="00375DBD">
        <w:t xml:space="preserve"> </w:t>
      </w:r>
      <w:r w:rsidRPr="00A57B9E">
        <w:t>running</w:t>
      </w:r>
      <w:r w:rsidR="00375DBD">
        <w:t xml:space="preserve"> </w:t>
      </w:r>
      <w:r w:rsidRPr="00A57B9E">
        <w:t>this</w:t>
      </w:r>
      <w:r w:rsidR="00375DBD">
        <w:t xml:space="preserve"> </w:t>
      </w:r>
      <w:r w:rsidRPr="00A57B9E">
        <w:t>from</w:t>
      </w:r>
      <w:r w:rsidR="00375DBD">
        <w:t xml:space="preserve"> </w:t>
      </w:r>
      <w:r w:rsidRPr="00A57B9E">
        <w:rPr>
          <w:rStyle w:val="CodeInTextPACKT"/>
        </w:rPr>
        <w:t>NLB1</w:t>
      </w:r>
      <w:r w:rsidR="00375DBD">
        <w:t xml:space="preserve"> </w:t>
      </w:r>
      <w:r w:rsidRPr="00A57B9E">
        <w:t>would</w:t>
      </w:r>
      <w:r w:rsidR="00375DBD">
        <w:t xml:space="preserve"> </w:t>
      </w:r>
      <w:r w:rsidRPr="00A57B9E">
        <w:t>always</w:t>
      </w:r>
      <w:r w:rsidR="00375DBD">
        <w:t xml:space="preserve"> </w:t>
      </w:r>
      <w:r w:rsidRPr="00A57B9E">
        <w:t>pick</w:t>
      </w:r>
      <w:r w:rsidR="00375DBD">
        <w:t xml:space="preserve"> </w:t>
      </w:r>
      <w:r w:rsidRPr="00A57B9E">
        <w:rPr>
          <w:rStyle w:val="CodeInTextPACKT"/>
        </w:rPr>
        <w:t>NLB1</w:t>
      </w:r>
      <w:r w:rsidRPr="00A57B9E">
        <w:t>,</w:t>
      </w:r>
      <w:r w:rsidR="00375DBD">
        <w:t xml:space="preserve"> </w:t>
      </w:r>
      <w:r w:rsidRPr="00A57B9E">
        <w:t>whereas</w:t>
      </w:r>
      <w:r w:rsidR="00375DBD">
        <w:t xml:space="preserve"> </w:t>
      </w:r>
      <w:r w:rsidRPr="00A57B9E">
        <w:t>running</w:t>
      </w:r>
      <w:r w:rsidR="00375DBD">
        <w:t xml:space="preserve"> </w:t>
      </w:r>
      <w:r w:rsidRPr="00A57B9E">
        <w:t>it</w:t>
      </w:r>
      <w:r w:rsidR="00375DBD">
        <w:t xml:space="preserve"> </w:t>
      </w:r>
      <w:r w:rsidRPr="00A57B9E">
        <w:t>from</w:t>
      </w:r>
      <w:r w:rsidR="00375DBD">
        <w:t xml:space="preserve"> </w:t>
      </w:r>
      <w:r w:rsidRPr="00A57B9E">
        <w:t>another</w:t>
      </w:r>
      <w:r w:rsidR="00375DBD">
        <w:t xml:space="preserve"> </w:t>
      </w:r>
      <w:r w:rsidRPr="00A57B9E">
        <w:t>host,</w:t>
      </w:r>
      <w:r w:rsidR="00375DBD">
        <w:t xml:space="preserve"> </w:t>
      </w:r>
      <w:r w:rsidRPr="00A57B9E">
        <w:t>such</w:t>
      </w:r>
      <w:r w:rsidR="00375DBD">
        <w:t xml:space="preserve"> </w:t>
      </w:r>
      <w:r w:rsidRPr="00A57B9E">
        <w:t>as</w:t>
      </w:r>
      <w:r w:rsidR="00375DBD">
        <w:t xml:space="preserve"> </w:t>
      </w:r>
      <w:r w:rsidRPr="00A57B9E">
        <w:rPr>
          <w:rStyle w:val="CodeInTextPACKT"/>
        </w:rPr>
        <w:t>DC1</w:t>
      </w:r>
      <w:r w:rsidRPr="00A57B9E">
        <w:t>,</w:t>
      </w:r>
      <w:r w:rsidR="00375DBD">
        <w:t xml:space="preserve"> </w:t>
      </w:r>
      <w:r w:rsidRPr="00A57B9E">
        <w:t>you</w:t>
      </w:r>
      <w:r w:rsidR="00375DBD">
        <w:t xml:space="preserve"> </w:t>
      </w:r>
      <w:r w:rsidRPr="00A57B9E">
        <w:t>would</w:t>
      </w:r>
      <w:r w:rsidR="00375DBD">
        <w:t xml:space="preserve"> </w:t>
      </w:r>
      <w:r w:rsidRPr="00A57B9E">
        <w:t>see</w:t>
      </w:r>
      <w:r w:rsidR="00375DBD">
        <w:t xml:space="preserve"> </w:t>
      </w:r>
      <w:r w:rsidRPr="00A57B9E">
        <w:t>the</w:t>
      </w:r>
      <w:r w:rsidR="00375DBD">
        <w:t xml:space="preserve"> </w:t>
      </w:r>
      <w:r w:rsidRPr="00A57B9E">
        <w:t>desired</w:t>
      </w:r>
      <w:r w:rsidR="00375DBD">
        <w:t xml:space="preserve"> </w:t>
      </w:r>
      <w:r w:rsidRPr="00A57B9E">
        <w:t>behavior.</w:t>
      </w:r>
    </w:p>
    <w:sectPr w:rsidR="00C60974" w:rsidRPr="00A57B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68F0448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03C25C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6E4752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F766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CCF8E25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5A1C800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29257B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F0C8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E0ED45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FC4AE5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622095"/>
    <w:multiLevelType w:val="multilevel"/>
    <w:tmpl w:val="3C64444E"/>
    <w:lvl w:ilvl="0">
      <w:start w:val="1"/>
      <w:numFmt w:val="decimal"/>
      <w:pStyle w:val="NumberedBulletPACKT"/>
      <w:lvlText w:val="%1."/>
      <w:lvlJc w:val="left"/>
      <w:pPr>
        <w:ind w:left="720" w:hanging="363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30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537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4767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997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7227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8457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687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0917" w:firstLine="0"/>
      </w:pPr>
      <w:rPr>
        <w:rFonts w:hint="default"/>
      </w:rPr>
    </w:lvl>
  </w:abstractNum>
  <w:abstractNum w:abstractNumId="11" w15:restartNumberingAfterBreak="0">
    <w:nsid w:val="11395964"/>
    <w:multiLevelType w:val="multilevel"/>
    <w:tmpl w:val="441C3358"/>
    <w:numStyleLink w:val="RomanNumberedBullet"/>
  </w:abstractNum>
  <w:abstractNum w:abstractNumId="12" w15:restartNumberingAfterBreak="0">
    <w:nsid w:val="18C74BFE"/>
    <w:multiLevelType w:val="multilevel"/>
    <w:tmpl w:val="D91A43F4"/>
    <w:styleLink w:val="NumberedBulletWithinBullet"/>
    <w:lvl w:ilvl="0">
      <w:start w:val="1"/>
      <w:numFmt w:val="decimal"/>
      <w:pStyle w:val="NumberedBulletWithinBulletPACKT"/>
      <w:lvlText w:val="%1."/>
      <w:lvlJc w:val="left"/>
      <w:pPr>
        <w:ind w:left="1463" w:hanging="386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5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13" w15:restartNumberingAfterBreak="0">
    <w:nsid w:val="2F405BBE"/>
    <w:multiLevelType w:val="hybridMultilevel"/>
    <w:tmpl w:val="98244BE0"/>
    <w:lvl w:ilvl="0" w:tplc="5E6273EE">
      <w:start w:val="1"/>
      <w:numFmt w:val="bullet"/>
      <w:pStyle w:val="BulletPACK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2C03EA4"/>
    <w:multiLevelType w:val="multilevel"/>
    <w:tmpl w:val="441C3358"/>
    <w:styleLink w:val="RomanNumberedBullet"/>
    <w:lvl w:ilvl="0">
      <w:start w:val="1"/>
      <w:numFmt w:val="lowerRoman"/>
      <w:pStyle w:val="RomanNumberedBulletPACKT"/>
      <w:lvlText w:val="%1."/>
      <w:lvlJc w:val="right"/>
      <w:pPr>
        <w:ind w:left="1304" w:hanging="227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6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43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7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4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920" w:hanging="180"/>
      </w:pPr>
      <w:rPr>
        <w:rFonts w:hint="default"/>
      </w:rPr>
    </w:lvl>
  </w:abstractNum>
  <w:abstractNum w:abstractNumId="15" w15:restartNumberingAfterBreak="0">
    <w:nsid w:val="34B01141"/>
    <w:multiLevelType w:val="multilevel"/>
    <w:tmpl w:val="D91A43F4"/>
    <w:numStyleLink w:val="NumberedBulletWithinBullet"/>
  </w:abstractNum>
  <w:abstractNum w:abstractNumId="16" w15:restartNumberingAfterBreak="0">
    <w:nsid w:val="4B096E40"/>
    <w:multiLevelType w:val="multilevel"/>
    <w:tmpl w:val="365CCBF6"/>
    <w:lvl w:ilvl="0">
      <w:start w:val="1"/>
      <w:numFmt w:val="lowerLetter"/>
      <w:lvlText w:val="%1."/>
      <w:lvlJc w:val="left"/>
      <w:pPr>
        <w:ind w:left="1800" w:hanging="360"/>
      </w:pPr>
    </w:lvl>
    <w:lvl w:ilvl="1">
      <w:start w:val="1"/>
      <w:numFmt w:val="lowerLetter"/>
      <w:lvlText w:val="%2."/>
      <w:lvlJc w:val="left"/>
      <w:pPr>
        <w:ind w:left="2520" w:hanging="360"/>
      </w:pPr>
    </w:lvl>
    <w:lvl w:ilvl="2">
      <w:start w:val="1"/>
      <w:numFmt w:val="lowerRoman"/>
      <w:lvlText w:val="%3."/>
      <w:lvlJc w:val="right"/>
      <w:pPr>
        <w:ind w:left="3240" w:hanging="180"/>
      </w:pPr>
    </w:lvl>
    <w:lvl w:ilvl="3">
      <w:start w:val="1"/>
      <w:numFmt w:val="decimal"/>
      <w:lvlText w:val="%4."/>
      <w:lvlJc w:val="left"/>
      <w:pPr>
        <w:ind w:left="3960" w:hanging="360"/>
      </w:pPr>
    </w:lvl>
    <w:lvl w:ilvl="4">
      <w:start w:val="1"/>
      <w:numFmt w:val="lowerLetter"/>
      <w:lvlText w:val="%5."/>
      <w:lvlJc w:val="left"/>
      <w:pPr>
        <w:ind w:left="4680" w:hanging="360"/>
      </w:pPr>
    </w:lvl>
    <w:lvl w:ilvl="5">
      <w:start w:val="1"/>
      <w:numFmt w:val="lowerRoman"/>
      <w:lvlText w:val="%6."/>
      <w:lvlJc w:val="right"/>
      <w:pPr>
        <w:ind w:left="5400" w:hanging="180"/>
      </w:pPr>
    </w:lvl>
    <w:lvl w:ilvl="6">
      <w:start w:val="1"/>
      <w:numFmt w:val="decimal"/>
      <w:lvlText w:val="%7."/>
      <w:lvlJc w:val="left"/>
      <w:pPr>
        <w:ind w:left="6120" w:hanging="360"/>
      </w:pPr>
    </w:lvl>
    <w:lvl w:ilvl="7">
      <w:start w:val="1"/>
      <w:numFmt w:val="lowerLetter"/>
      <w:lvlText w:val="%8."/>
      <w:lvlJc w:val="left"/>
      <w:pPr>
        <w:ind w:left="6840" w:hanging="360"/>
      </w:pPr>
    </w:lvl>
    <w:lvl w:ilvl="8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6DE83A34"/>
    <w:multiLevelType w:val="multilevel"/>
    <w:tmpl w:val="D1C639FE"/>
    <w:styleLink w:val="AlphabeticalBullet"/>
    <w:lvl w:ilvl="0">
      <w:start w:val="1"/>
      <w:numFmt w:val="lowerLetter"/>
      <w:pStyle w:val="AlphabeticalBulletPACKT"/>
      <w:lvlText w:val="%1."/>
      <w:lvlJc w:val="left"/>
      <w:pPr>
        <w:ind w:left="1463" w:hanging="386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5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18" w15:restartNumberingAfterBreak="0">
    <w:nsid w:val="75AA5B5C"/>
    <w:multiLevelType w:val="hybridMultilevel"/>
    <w:tmpl w:val="D4AA20F4"/>
    <w:lvl w:ilvl="0" w:tplc="92A0A484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3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2"/>
  </w:num>
  <w:num w:numId="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4"/>
  </w:num>
  <w:num w:numId="17">
    <w:abstractNumId w:val="17"/>
  </w:num>
  <w:num w:numId="18">
    <w:abstractNumId w:val="18"/>
  </w:num>
  <w:num w:numId="19">
    <w:abstractNumId w:val="10"/>
  </w:num>
  <w:num w:numId="20">
    <w:abstractNumId w:val="15"/>
  </w:num>
  <w:num w:numId="21">
    <w:abstractNumId w:val="11"/>
  </w:num>
  <w:num w:numId="22">
    <w:abstractNumId w:val="18"/>
    <w:lvlOverride w:ilvl="0">
      <w:startOverride w:val="1"/>
    </w:lvlOverride>
  </w:num>
  <w:num w:numId="23">
    <w:abstractNumId w:val="16"/>
  </w:num>
  <w:num w:numId="2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9"/>
  </w:num>
  <w:num w:numId="27">
    <w:abstractNumId w:val="7"/>
  </w:num>
  <w:num w:numId="28">
    <w:abstractNumId w:val="6"/>
  </w:num>
  <w:num w:numId="29">
    <w:abstractNumId w:val="5"/>
  </w:num>
  <w:num w:numId="30">
    <w:abstractNumId w:val="4"/>
  </w:num>
  <w:num w:numId="31">
    <w:abstractNumId w:val="8"/>
  </w:num>
  <w:num w:numId="32">
    <w:abstractNumId w:val="3"/>
  </w:num>
  <w:num w:numId="33">
    <w:abstractNumId w:val="2"/>
  </w:num>
  <w:num w:numId="34">
    <w:abstractNumId w:val="1"/>
  </w:num>
  <w:num w:numId="35">
    <w:abstractNumId w:val="0"/>
  </w:num>
  <w:numIdMacAtCleanup w:val="1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Siddhant">
    <w15:presenceInfo w15:providerId="Windows Live" w15:userId="2f468145b78375a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attachedTemplate r:id="rId1"/>
  <w:linkStyles/>
  <w:stylePaneFormatFilter w:val="9728" w:allStyles="0" w:customStyles="0" w:latentStyles="0" w:stylesInUse="1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6551"/>
    <w:rsid w:val="00006E7B"/>
    <w:rsid w:val="000442DD"/>
    <w:rsid w:val="00097404"/>
    <w:rsid w:val="000A0BDB"/>
    <w:rsid w:val="000F0746"/>
    <w:rsid w:val="00136FA3"/>
    <w:rsid w:val="00163AFA"/>
    <w:rsid w:val="00187C0B"/>
    <w:rsid w:val="001C1AFC"/>
    <w:rsid w:val="001D10BE"/>
    <w:rsid w:val="00202957"/>
    <w:rsid w:val="0024522D"/>
    <w:rsid w:val="002D0F00"/>
    <w:rsid w:val="00343EF6"/>
    <w:rsid w:val="00375DBD"/>
    <w:rsid w:val="0037666E"/>
    <w:rsid w:val="00383F10"/>
    <w:rsid w:val="003A7184"/>
    <w:rsid w:val="00405A21"/>
    <w:rsid w:val="004145E8"/>
    <w:rsid w:val="00421697"/>
    <w:rsid w:val="00434B56"/>
    <w:rsid w:val="004A213C"/>
    <w:rsid w:val="004E2E36"/>
    <w:rsid w:val="005126E2"/>
    <w:rsid w:val="00513972"/>
    <w:rsid w:val="005A2CFD"/>
    <w:rsid w:val="005F6EA4"/>
    <w:rsid w:val="00611CC5"/>
    <w:rsid w:val="00626551"/>
    <w:rsid w:val="006D32F9"/>
    <w:rsid w:val="0078480A"/>
    <w:rsid w:val="007A7CA4"/>
    <w:rsid w:val="007B3205"/>
    <w:rsid w:val="007B77EC"/>
    <w:rsid w:val="00841A62"/>
    <w:rsid w:val="00884E3F"/>
    <w:rsid w:val="008C3071"/>
    <w:rsid w:val="008E4810"/>
    <w:rsid w:val="00951380"/>
    <w:rsid w:val="00980321"/>
    <w:rsid w:val="009F77B9"/>
    <w:rsid w:val="00A57B9E"/>
    <w:rsid w:val="00AB6CE0"/>
    <w:rsid w:val="00AE32CD"/>
    <w:rsid w:val="00B1282E"/>
    <w:rsid w:val="00B4129E"/>
    <w:rsid w:val="00BC5AE5"/>
    <w:rsid w:val="00BE1454"/>
    <w:rsid w:val="00BE4A77"/>
    <w:rsid w:val="00C20916"/>
    <w:rsid w:val="00C2585A"/>
    <w:rsid w:val="00C60974"/>
    <w:rsid w:val="00CB0F72"/>
    <w:rsid w:val="00CD6088"/>
    <w:rsid w:val="00D014F6"/>
    <w:rsid w:val="00D31C08"/>
    <w:rsid w:val="00D76281"/>
    <w:rsid w:val="00D81FC4"/>
    <w:rsid w:val="00D836B3"/>
    <w:rsid w:val="00D901A2"/>
    <w:rsid w:val="00E15188"/>
    <w:rsid w:val="00E5107E"/>
    <w:rsid w:val="00E700FF"/>
    <w:rsid w:val="00E71379"/>
    <w:rsid w:val="00EB75C1"/>
    <w:rsid w:val="00F14296"/>
    <w:rsid w:val="00F14AD5"/>
    <w:rsid w:val="00FE75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5E29FE"/>
  <w15:chartTrackingRefBased/>
  <w15:docId w15:val="{3435EE5C-EC75-4094-8E6D-8571E9DDE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78480A"/>
    <w:pPr>
      <w:spacing w:before="60" w:after="60" w:line="240" w:lineRule="auto"/>
    </w:pPr>
    <w:rPr>
      <w:rFonts w:ascii="Arial" w:eastAsia="Times New Roman" w:hAnsi="Arial" w:cs="Arial"/>
      <w:bCs/>
      <w:sz w:val="20"/>
      <w:szCs w:val="24"/>
    </w:rPr>
  </w:style>
  <w:style w:type="paragraph" w:styleId="Heading1">
    <w:name w:val="heading 1"/>
    <w:aliases w:val="Heading 1 [PACKT]"/>
    <w:next w:val="NormalPACKT"/>
    <w:link w:val="Heading1Char"/>
    <w:qFormat/>
    <w:rsid w:val="0078480A"/>
    <w:pPr>
      <w:keepNext/>
      <w:spacing w:before="400" w:after="60" w:line="240" w:lineRule="auto"/>
      <w:outlineLvl w:val="0"/>
    </w:pPr>
    <w:rPr>
      <w:rFonts w:ascii="Arial" w:eastAsia="Times New Roman" w:hAnsi="Arial" w:cs="Arial"/>
      <w:b/>
      <w:iCs/>
      <w:color w:val="000000"/>
      <w:kern w:val="32"/>
      <w:sz w:val="32"/>
      <w:szCs w:val="32"/>
      <w:lang w:val="en-GB"/>
    </w:rPr>
  </w:style>
  <w:style w:type="paragraph" w:styleId="Heading2">
    <w:name w:val="heading 2"/>
    <w:aliases w:val="Heading 2 [PACKT]"/>
    <w:next w:val="NormalPACKT"/>
    <w:link w:val="Heading2Char"/>
    <w:qFormat/>
    <w:rsid w:val="0078480A"/>
    <w:pPr>
      <w:keepNext/>
      <w:spacing w:before="320" w:after="60" w:line="240" w:lineRule="auto"/>
      <w:outlineLvl w:val="1"/>
    </w:pPr>
    <w:rPr>
      <w:rFonts w:ascii="Arial" w:eastAsia="Times New Roman" w:hAnsi="Arial" w:cs="Arial"/>
      <w:b/>
      <w:bCs/>
      <w:iCs/>
      <w:color w:val="000000"/>
      <w:sz w:val="28"/>
      <w:szCs w:val="28"/>
      <w:lang w:val="en-GB"/>
    </w:rPr>
  </w:style>
  <w:style w:type="paragraph" w:styleId="Heading3">
    <w:name w:val="heading 3"/>
    <w:aliases w:val="Heading 3 [PACKT]"/>
    <w:next w:val="NormalPACKT"/>
    <w:link w:val="Heading3Char"/>
    <w:qFormat/>
    <w:rsid w:val="0078480A"/>
    <w:pPr>
      <w:keepNext/>
      <w:spacing w:before="240" w:after="60" w:line="240" w:lineRule="auto"/>
      <w:outlineLvl w:val="2"/>
    </w:pPr>
    <w:rPr>
      <w:rFonts w:ascii="Arial" w:eastAsia="Times New Roman" w:hAnsi="Arial" w:cs="Arial"/>
      <w:b/>
      <w:iCs/>
      <w:color w:val="000000"/>
      <w:sz w:val="26"/>
      <w:szCs w:val="26"/>
      <w:lang w:val="en-GB"/>
    </w:rPr>
  </w:style>
  <w:style w:type="paragraph" w:styleId="Heading4">
    <w:name w:val="heading 4"/>
    <w:aliases w:val="Heading 4 [PACKT]"/>
    <w:next w:val="NormalPACKT"/>
    <w:link w:val="Heading4Char"/>
    <w:qFormat/>
    <w:rsid w:val="0078480A"/>
    <w:pPr>
      <w:spacing w:before="160" w:after="60" w:line="240" w:lineRule="auto"/>
      <w:outlineLvl w:val="3"/>
    </w:pPr>
    <w:rPr>
      <w:rFonts w:ascii="Arial" w:eastAsia="Times New Roman" w:hAnsi="Arial" w:cs="Arial"/>
      <w:b/>
      <w:iCs/>
      <w:color w:val="000000"/>
      <w:sz w:val="24"/>
      <w:szCs w:val="28"/>
      <w:lang w:val="en-GB"/>
    </w:rPr>
  </w:style>
  <w:style w:type="paragraph" w:styleId="Heading5">
    <w:name w:val="heading 5"/>
    <w:aliases w:val="Heading 5 [PACKT]"/>
    <w:next w:val="NormalPACKT"/>
    <w:link w:val="Heading5Char"/>
    <w:qFormat/>
    <w:rsid w:val="0078480A"/>
    <w:pPr>
      <w:spacing w:before="80" w:after="60" w:line="240" w:lineRule="auto"/>
      <w:outlineLvl w:val="4"/>
    </w:pPr>
    <w:rPr>
      <w:rFonts w:ascii="Arial" w:eastAsia="Times New Roman" w:hAnsi="Arial" w:cs="Arial"/>
      <w:b/>
      <w:color w:val="000000"/>
      <w:szCs w:val="26"/>
      <w:lang w:val="en-GB"/>
    </w:rPr>
  </w:style>
  <w:style w:type="paragraph" w:styleId="Heading6">
    <w:name w:val="heading 6"/>
    <w:aliases w:val="Heading 6 [PACKT]"/>
    <w:basedOn w:val="Heading2"/>
    <w:next w:val="NormalPACKT"/>
    <w:link w:val="Heading6Char"/>
    <w:qFormat/>
    <w:rsid w:val="0078480A"/>
    <w:pPr>
      <w:spacing w:before="120"/>
      <w:outlineLvl w:val="5"/>
    </w:pPr>
    <w:rPr>
      <w:rFonts w:cs="Times New Roman"/>
      <w:b w:val="0"/>
      <w:bCs w:val="0"/>
      <w:sz w:val="20"/>
      <w:szCs w:val="22"/>
      <w:lang w:eastAsia="x-none"/>
    </w:rPr>
  </w:style>
  <w:style w:type="character" w:default="1" w:styleId="DefaultParagraphFont">
    <w:name w:val="Default Paragraph Font"/>
    <w:uiPriority w:val="1"/>
    <w:semiHidden/>
    <w:unhideWhenUsed/>
    <w:rsid w:val="0078480A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78480A"/>
  </w:style>
  <w:style w:type="character" w:customStyle="1" w:styleId="Heading1Char">
    <w:name w:val="Heading 1 Char"/>
    <w:aliases w:val="Heading 1 [PACKT] Char"/>
    <w:link w:val="Heading1"/>
    <w:rsid w:val="0078480A"/>
    <w:rPr>
      <w:rFonts w:ascii="Arial" w:eastAsia="Times New Roman" w:hAnsi="Arial" w:cs="Arial"/>
      <w:b/>
      <w:iCs/>
      <w:color w:val="000000"/>
      <w:kern w:val="32"/>
      <w:sz w:val="32"/>
      <w:szCs w:val="32"/>
      <w:lang w:val="en-GB"/>
    </w:rPr>
  </w:style>
  <w:style w:type="character" w:customStyle="1" w:styleId="Heading2Char">
    <w:name w:val="Heading 2 Char"/>
    <w:aliases w:val="Heading 2 [PACKT] Char"/>
    <w:link w:val="Heading2"/>
    <w:rsid w:val="0078480A"/>
    <w:rPr>
      <w:rFonts w:ascii="Arial" w:eastAsia="Times New Roman" w:hAnsi="Arial" w:cs="Arial"/>
      <w:b/>
      <w:bCs/>
      <w:iCs/>
      <w:color w:val="000000"/>
      <w:sz w:val="28"/>
      <w:szCs w:val="28"/>
      <w:lang w:val="en-GB"/>
    </w:rPr>
  </w:style>
  <w:style w:type="character" w:customStyle="1" w:styleId="Heading3Char">
    <w:name w:val="Heading 3 Char"/>
    <w:aliases w:val="Heading 3 [PACKT] Char"/>
    <w:basedOn w:val="DefaultParagraphFont"/>
    <w:link w:val="Heading3"/>
    <w:rsid w:val="00D014F6"/>
    <w:rPr>
      <w:rFonts w:ascii="Arial" w:eastAsia="Times New Roman" w:hAnsi="Arial" w:cs="Arial"/>
      <w:b/>
      <w:iCs/>
      <w:color w:val="000000"/>
      <w:sz w:val="26"/>
      <w:szCs w:val="26"/>
      <w:lang w:val="en-GB"/>
    </w:rPr>
  </w:style>
  <w:style w:type="paragraph" w:customStyle="1" w:styleId="msonormal0">
    <w:name w:val="msonormal"/>
    <w:basedOn w:val="Normal"/>
    <w:rsid w:val="00D014F6"/>
    <w:pPr>
      <w:spacing w:before="100" w:beforeAutospacing="1" w:after="100" w:afterAutospacing="1"/>
    </w:pPr>
    <w:rPr>
      <w:rFonts w:ascii="Times New Roman" w:hAnsi="Times New Roman" w:cs="Times New Roman"/>
      <w:sz w:val="24"/>
    </w:rPr>
  </w:style>
  <w:style w:type="paragraph" w:styleId="NormalWeb">
    <w:name w:val="Normal (Web)"/>
    <w:basedOn w:val="Normal"/>
    <w:uiPriority w:val="99"/>
    <w:unhideWhenUsed/>
    <w:rsid w:val="00D014F6"/>
    <w:pPr>
      <w:spacing w:before="100" w:beforeAutospacing="1" w:after="100" w:afterAutospacing="1"/>
    </w:pPr>
    <w:rPr>
      <w:rFonts w:ascii="Times New Roman" w:hAnsi="Times New Roman" w:cs="Times New Roman"/>
      <w:sz w:val="24"/>
    </w:rPr>
  </w:style>
  <w:style w:type="character" w:styleId="Strong">
    <w:name w:val="Strong"/>
    <w:basedOn w:val="DefaultParagraphFont"/>
    <w:uiPriority w:val="22"/>
    <w:qFormat/>
    <w:rsid w:val="00D014F6"/>
    <w:rPr>
      <w:b/>
      <w:bCs/>
    </w:rPr>
  </w:style>
  <w:style w:type="paragraph" w:customStyle="1" w:styleId="mce-root">
    <w:name w:val="mce-root"/>
    <w:basedOn w:val="Normal"/>
    <w:rsid w:val="00D014F6"/>
    <w:pPr>
      <w:spacing w:before="100" w:beforeAutospacing="1" w:after="100" w:afterAutospacing="1"/>
    </w:pPr>
    <w:rPr>
      <w:rFonts w:ascii="Times New Roman" w:hAnsi="Times New Roman" w:cs="Times New Roman"/>
      <w:sz w:val="24"/>
    </w:rPr>
  </w:style>
  <w:style w:type="character" w:styleId="Hyperlink">
    <w:name w:val="Hyperlink"/>
    <w:basedOn w:val="DefaultParagraphFont"/>
    <w:uiPriority w:val="99"/>
    <w:unhideWhenUsed/>
    <w:rsid w:val="00D014F6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014F6"/>
    <w:rPr>
      <w:color w:val="800080"/>
      <w:u w:val="single"/>
    </w:rPr>
  </w:style>
  <w:style w:type="character" w:styleId="Emphasis">
    <w:name w:val="Emphasis"/>
    <w:basedOn w:val="DefaultParagraphFont"/>
    <w:uiPriority w:val="20"/>
    <w:qFormat/>
    <w:rsid w:val="00D014F6"/>
    <w:rPr>
      <w:i/>
      <w:iCs/>
    </w:rPr>
  </w:style>
  <w:style w:type="character" w:customStyle="1" w:styleId="urlpackt">
    <w:name w:val="urlpackt"/>
    <w:basedOn w:val="DefaultParagraphFont"/>
    <w:rsid w:val="00D014F6"/>
  </w:style>
  <w:style w:type="character" w:styleId="HTMLKeyboard">
    <w:name w:val="HTML Keyboard"/>
    <w:basedOn w:val="DefaultParagraphFont"/>
    <w:uiPriority w:val="99"/>
    <w:semiHidden/>
    <w:unhideWhenUsed/>
    <w:rsid w:val="00D014F6"/>
    <w:rPr>
      <w:rFonts w:ascii="Courier New" w:eastAsia="Times New Roman" w:hAnsi="Courier New" w:cs="Courier New"/>
      <w:sz w:val="20"/>
      <w:szCs w:val="20"/>
    </w:rPr>
  </w:style>
  <w:style w:type="paragraph" w:customStyle="1" w:styleId="cdpaligncenter">
    <w:name w:val="cdpaligncenter"/>
    <w:basedOn w:val="Normal"/>
    <w:rsid w:val="00D014F6"/>
    <w:pPr>
      <w:spacing w:before="100" w:beforeAutospacing="1" w:after="100" w:afterAutospacing="1"/>
    </w:pPr>
    <w:rPr>
      <w:rFonts w:ascii="Times New Roman" w:hAnsi="Times New Roman" w:cs="Times New Roman"/>
      <w:sz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014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hAnsi="Courier New" w:cs="Courier New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014F6"/>
    <w:rPr>
      <w:rFonts w:ascii="Courier New" w:eastAsia="Times New Roman" w:hAnsi="Courier New" w:cs="Courier New"/>
      <w:sz w:val="20"/>
      <w:szCs w:val="20"/>
    </w:rPr>
  </w:style>
  <w:style w:type="character" w:customStyle="1" w:styleId="packtscreen">
    <w:name w:val="packt_screen"/>
    <w:basedOn w:val="DefaultParagraphFont"/>
    <w:rsid w:val="00D014F6"/>
  </w:style>
  <w:style w:type="character" w:customStyle="1" w:styleId="Heading4Char">
    <w:name w:val="Heading 4 Char"/>
    <w:aliases w:val="Heading 4 [PACKT] Char"/>
    <w:basedOn w:val="DefaultParagraphFont"/>
    <w:link w:val="Heading4"/>
    <w:rsid w:val="005126E2"/>
    <w:rPr>
      <w:rFonts w:ascii="Arial" w:eastAsia="Times New Roman" w:hAnsi="Arial" w:cs="Arial"/>
      <w:b/>
      <w:iCs/>
      <w:color w:val="000000"/>
      <w:sz w:val="24"/>
      <w:szCs w:val="28"/>
      <w:lang w:val="en-GB"/>
    </w:rPr>
  </w:style>
  <w:style w:type="character" w:customStyle="1" w:styleId="Heading5Char">
    <w:name w:val="Heading 5 Char"/>
    <w:aliases w:val="Heading 5 [PACKT] Char"/>
    <w:basedOn w:val="DefaultParagraphFont"/>
    <w:link w:val="Heading5"/>
    <w:rsid w:val="005126E2"/>
    <w:rPr>
      <w:rFonts w:ascii="Arial" w:eastAsia="Times New Roman" w:hAnsi="Arial" w:cs="Arial"/>
      <w:b/>
      <w:color w:val="000000"/>
      <w:szCs w:val="26"/>
      <w:lang w:val="en-GB"/>
    </w:rPr>
  </w:style>
  <w:style w:type="character" w:customStyle="1" w:styleId="Heading6Char">
    <w:name w:val="Heading 6 Char"/>
    <w:aliases w:val="Heading 6 [PACKT] Char"/>
    <w:link w:val="Heading6"/>
    <w:rsid w:val="0078480A"/>
    <w:rPr>
      <w:rFonts w:ascii="Arial" w:eastAsia="Times New Roman" w:hAnsi="Arial" w:cs="Times New Roman"/>
      <w:iCs/>
      <w:color w:val="000000"/>
      <w:sz w:val="20"/>
      <w:lang w:val="en-GB" w:eastAsia="x-none"/>
    </w:rPr>
  </w:style>
  <w:style w:type="paragraph" w:customStyle="1" w:styleId="NormalPACKT">
    <w:name w:val="Normal [PACKT]"/>
    <w:uiPriority w:val="99"/>
    <w:locked/>
    <w:rsid w:val="0078480A"/>
    <w:pPr>
      <w:spacing w:after="120" w:line="240" w:lineRule="auto"/>
    </w:pPr>
    <w:rPr>
      <w:rFonts w:ascii="Times New Roman" w:eastAsia="Times New Roman" w:hAnsi="Times New Roman" w:cs="Times New Roman"/>
      <w:szCs w:val="24"/>
    </w:rPr>
  </w:style>
  <w:style w:type="paragraph" w:styleId="Footer">
    <w:name w:val="footer"/>
    <w:basedOn w:val="Normal"/>
    <w:link w:val="FooterChar"/>
    <w:semiHidden/>
    <w:rsid w:val="0078480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semiHidden/>
    <w:rsid w:val="005126E2"/>
    <w:rPr>
      <w:rFonts w:ascii="Arial" w:eastAsia="Times New Roman" w:hAnsi="Arial" w:cs="Arial"/>
      <w:bCs/>
      <w:sz w:val="20"/>
      <w:szCs w:val="24"/>
    </w:rPr>
  </w:style>
  <w:style w:type="character" w:customStyle="1" w:styleId="EmailPACKT">
    <w:name w:val="Email [PACKT]"/>
    <w:uiPriority w:val="99"/>
    <w:qFormat/>
    <w:locked/>
    <w:rsid w:val="0078480A"/>
    <w:rPr>
      <w:rFonts w:ascii="Lucida Console" w:hAnsi="Lucida Console"/>
      <w:color w:val="FF6600"/>
      <w:sz w:val="19"/>
      <w:szCs w:val="18"/>
    </w:rPr>
  </w:style>
  <w:style w:type="character" w:customStyle="1" w:styleId="URLPACKT0">
    <w:name w:val="URL [PACKT]"/>
    <w:uiPriority w:val="99"/>
    <w:rsid w:val="0078480A"/>
    <w:rPr>
      <w:rFonts w:ascii="Lucida Console" w:hAnsi="Lucida Console"/>
      <w:color w:val="0000FF"/>
      <w:sz w:val="19"/>
      <w:szCs w:val="18"/>
    </w:rPr>
  </w:style>
  <w:style w:type="character" w:customStyle="1" w:styleId="CodeInTextPACKT">
    <w:name w:val="Code In Text [PACKT]"/>
    <w:uiPriority w:val="99"/>
    <w:locked/>
    <w:rsid w:val="0078480A"/>
    <w:rPr>
      <w:rFonts w:ascii="Lucida Console" w:hAnsi="Lucida Console"/>
      <w:color w:val="747959"/>
      <w:sz w:val="19"/>
      <w:szCs w:val="18"/>
    </w:rPr>
  </w:style>
  <w:style w:type="paragraph" w:customStyle="1" w:styleId="ChapterTitlePACKT">
    <w:name w:val="Chapter Title [PACKT]"/>
    <w:next w:val="NormalPACKT"/>
    <w:uiPriority w:val="99"/>
    <w:locked/>
    <w:rsid w:val="0078480A"/>
    <w:pPr>
      <w:spacing w:after="840" w:line="240" w:lineRule="auto"/>
      <w:jc w:val="right"/>
    </w:pPr>
    <w:rPr>
      <w:rFonts w:ascii="Arial" w:eastAsia="Times New Roman" w:hAnsi="Arial" w:cs="Arial"/>
      <w:bCs/>
      <w:color w:val="000000"/>
      <w:kern w:val="32"/>
      <w:sz w:val="56"/>
      <w:szCs w:val="32"/>
      <w:lang w:val="en-GB"/>
    </w:rPr>
  </w:style>
  <w:style w:type="character" w:customStyle="1" w:styleId="ScreenTextPACKT">
    <w:name w:val="Screen Text [PACKT]"/>
    <w:uiPriority w:val="99"/>
    <w:locked/>
    <w:rsid w:val="0078480A"/>
    <w:rPr>
      <w:rFonts w:ascii="Times New Roman" w:hAnsi="Times New Roman"/>
      <w:b/>
      <w:color w:val="008000"/>
      <w:sz w:val="22"/>
    </w:rPr>
  </w:style>
  <w:style w:type="character" w:customStyle="1" w:styleId="KeyWordPACKT">
    <w:name w:val="Key Word [PACKT]"/>
    <w:uiPriority w:val="99"/>
    <w:locked/>
    <w:rsid w:val="0078480A"/>
    <w:rPr>
      <w:b/>
    </w:rPr>
  </w:style>
  <w:style w:type="character" w:customStyle="1" w:styleId="KeyPACKT">
    <w:name w:val="Key [PACKT]"/>
    <w:uiPriority w:val="99"/>
    <w:locked/>
    <w:rsid w:val="0078480A"/>
    <w:rPr>
      <w:i/>
      <w:color w:val="00CCFF"/>
    </w:rPr>
  </w:style>
  <w:style w:type="character" w:customStyle="1" w:styleId="ChapterrefPACKT">
    <w:name w:val="Chapterref [PACKT]"/>
    <w:uiPriority w:val="99"/>
    <w:locked/>
    <w:rsid w:val="0078480A"/>
    <w:rPr>
      <w:rFonts w:ascii="Times New Roman" w:hAnsi="Times New Roman"/>
      <w:i/>
      <w:dstrike w:val="0"/>
      <w:color w:val="808000"/>
      <w:sz w:val="22"/>
      <w:szCs w:val="22"/>
      <w:u w:val="none"/>
      <w:vertAlign w:val="baseline"/>
    </w:rPr>
  </w:style>
  <w:style w:type="paragraph" w:customStyle="1" w:styleId="CodePACKT">
    <w:name w:val="Code [PACKT]"/>
    <w:basedOn w:val="NormalPACKT"/>
    <w:uiPriority w:val="99"/>
    <w:locked/>
    <w:rsid w:val="0078480A"/>
    <w:pPr>
      <w:spacing w:after="50"/>
      <w:ind w:left="360"/>
    </w:pPr>
    <w:rPr>
      <w:rFonts w:ascii="Lucida Console" w:hAnsi="Lucida Console"/>
      <w:sz w:val="19"/>
      <w:szCs w:val="18"/>
      <w:lang w:eastAsia="ar-SA"/>
    </w:rPr>
  </w:style>
  <w:style w:type="paragraph" w:customStyle="1" w:styleId="BulletPACKT">
    <w:name w:val="Bullet [PACKT]"/>
    <w:basedOn w:val="NormalPACKT"/>
    <w:uiPriority w:val="99"/>
    <w:locked/>
    <w:rsid w:val="0078480A"/>
    <w:pPr>
      <w:numPr>
        <w:numId w:val="1"/>
      </w:numPr>
      <w:tabs>
        <w:tab w:val="left" w:pos="360"/>
      </w:tabs>
      <w:suppressAutoHyphens/>
      <w:spacing w:after="60"/>
      <w:ind w:left="720" w:right="360"/>
    </w:pPr>
  </w:style>
  <w:style w:type="paragraph" w:customStyle="1" w:styleId="InformationBoxPACKT">
    <w:name w:val="Information Box [PACKT]"/>
    <w:basedOn w:val="NormalPACKT"/>
    <w:next w:val="NormalPACKT"/>
    <w:uiPriority w:val="99"/>
    <w:qFormat/>
    <w:locked/>
    <w:rsid w:val="0078480A"/>
    <w:pPr>
      <w:pBdr>
        <w:top w:val="single" w:sz="4" w:space="6" w:color="auto"/>
        <w:left w:val="single" w:sz="4" w:space="4" w:color="auto"/>
        <w:bottom w:val="single" w:sz="4" w:space="9" w:color="auto"/>
        <w:right w:val="single" w:sz="4" w:space="4" w:color="auto"/>
      </w:pBdr>
      <w:shd w:val="clear" w:color="auto" w:fill="FFFFFF"/>
      <w:suppressAutoHyphens/>
      <w:spacing w:before="180" w:after="180"/>
      <w:ind w:left="720" w:right="720"/>
    </w:pPr>
    <w:rPr>
      <w:sz w:val="20"/>
    </w:rPr>
  </w:style>
  <w:style w:type="paragraph" w:customStyle="1" w:styleId="NumberedBulletPACKT">
    <w:name w:val="Numbered Bullet [PACKT]"/>
    <w:basedOn w:val="BulletPACKT"/>
    <w:uiPriority w:val="99"/>
    <w:locked/>
    <w:rsid w:val="0078480A"/>
    <w:pPr>
      <w:numPr>
        <w:numId w:val="2"/>
      </w:numPr>
    </w:pPr>
  </w:style>
  <w:style w:type="paragraph" w:customStyle="1" w:styleId="TableColumnHeadingPACKT">
    <w:name w:val="Table Column Heading [PACKT]"/>
    <w:basedOn w:val="NormalPACKT"/>
    <w:uiPriority w:val="99"/>
    <w:rsid w:val="0078480A"/>
    <w:pPr>
      <w:spacing w:before="60" w:after="60"/>
    </w:pPr>
    <w:rPr>
      <w:rFonts w:cs="Arial"/>
      <w:b/>
      <w:bCs/>
      <w:sz w:val="20"/>
    </w:rPr>
  </w:style>
  <w:style w:type="paragraph" w:customStyle="1" w:styleId="CodeEndPACKT">
    <w:name w:val="Code End [PACKT]"/>
    <w:basedOn w:val="CodePACKT"/>
    <w:next w:val="NormalPACKT"/>
    <w:uiPriority w:val="99"/>
    <w:locked/>
    <w:rsid w:val="0078480A"/>
    <w:pPr>
      <w:spacing w:after="120"/>
    </w:pPr>
  </w:style>
  <w:style w:type="paragraph" w:customStyle="1" w:styleId="TableColumnContentPACKT">
    <w:name w:val="Table Column Content [PACKT]"/>
    <w:basedOn w:val="TableColumnHeadingPACKT"/>
    <w:uiPriority w:val="99"/>
    <w:rsid w:val="0078480A"/>
    <w:rPr>
      <w:b w:val="0"/>
    </w:rPr>
  </w:style>
  <w:style w:type="paragraph" w:customStyle="1" w:styleId="CommandLinePACKT">
    <w:name w:val="Command Line [PACKT]"/>
    <w:basedOn w:val="CodePACKT"/>
    <w:uiPriority w:val="99"/>
    <w:qFormat/>
    <w:locked/>
    <w:rsid w:val="0078480A"/>
    <w:pPr>
      <w:spacing w:after="60"/>
      <w:ind w:left="0"/>
    </w:pPr>
  </w:style>
  <w:style w:type="paragraph" w:customStyle="1" w:styleId="CodeWithinTipPACKT">
    <w:name w:val="Code Within Tip [PACKT]"/>
    <w:uiPriority w:val="99"/>
    <w:qFormat/>
    <w:rsid w:val="0078480A"/>
    <w:pPr>
      <w:pBdr>
        <w:top w:val="double" w:sz="4" w:space="6" w:color="auto"/>
        <w:bottom w:val="double" w:sz="4" w:space="9" w:color="auto"/>
      </w:pBdr>
      <w:spacing w:after="50" w:line="240" w:lineRule="auto"/>
      <w:ind w:left="720" w:right="720"/>
    </w:pPr>
    <w:rPr>
      <w:rFonts w:ascii="Lucida Console" w:eastAsia="Times New Roman" w:hAnsi="Lucida Console" w:cs="Times New Roman"/>
      <w:sz w:val="19"/>
      <w:szCs w:val="20"/>
    </w:rPr>
  </w:style>
  <w:style w:type="paragraph" w:customStyle="1" w:styleId="ChapterNumberPACKT">
    <w:name w:val="Chapter Number [PACKT]"/>
    <w:next w:val="ChapterTitlePACKT"/>
    <w:locked/>
    <w:rsid w:val="0078480A"/>
    <w:pPr>
      <w:spacing w:after="0" w:line="240" w:lineRule="auto"/>
      <w:jc w:val="right"/>
    </w:pPr>
    <w:rPr>
      <w:rFonts w:ascii="Arial" w:eastAsia="Times New Roman" w:hAnsi="Arial" w:cs="Arial"/>
      <w:bCs/>
      <w:color w:val="000000"/>
      <w:kern w:val="32"/>
      <w:sz w:val="120"/>
      <w:szCs w:val="32"/>
      <w:lang w:val="en-GB"/>
    </w:rPr>
  </w:style>
  <w:style w:type="paragraph" w:customStyle="1" w:styleId="BulletEndPACKT">
    <w:name w:val="Bullet End [PACKT]"/>
    <w:basedOn w:val="BulletPACKT"/>
    <w:next w:val="NormalPACKT"/>
    <w:uiPriority w:val="99"/>
    <w:locked/>
    <w:rsid w:val="0078480A"/>
    <w:pPr>
      <w:spacing w:after="120"/>
    </w:pPr>
  </w:style>
  <w:style w:type="paragraph" w:customStyle="1" w:styleId="FigurePACKT">
    <w:name w:val="Figure [PACKT]"/>
    <w:uiPriority w:val="99"/>
    <w:locked/>
    <w:rsid w:val="0078480A"/>
    <w:pPr>
      <w:spacing w:before="240" w:after="240" w:line="240" w:lineRule="auto"/>
      <w:jc w:val="center"/>
    </w:pPr>
    <w:rPr>
      <w:rFonts w:ascii="Tahoma" w:eastAsia="Times New Roman" w:hAnsi="Tahoma" w:cs="Tahoma"/>
      <w:sz w:val="16"/>
      <w:szCs w:val="16"/>
      <w:lang w:val="en-GB"/>
    </w:rPr>
  </w:style>
  <w:style w:type="paragraph" w:customStyle="1" w:styleId="NumberedBulletEndPACKT">
    <w:name w:val="Numbered Bullet End [PACKT]"/>
    <w:basedOn w:val="NumberedBulletPACKT"/>
    <w:next w:val="NormalPACKT"/>
    <w:uiPriority w:val="99"/>
    <w:locked/>
    <w:rsid w:val="0078480A"/>
    <w:pPr>
      <w:spacing w:after="120"/>
    </w:pPr>
  </w:style>
  <w:style w:type="paragraph" w:customStyle="1" w:styleId="BulletWithinBulletPACKT">
    <w:name w:val="Bullet Within Bullet [PACKT]"/>
    <w:basedOn w:val="BulletPACKT"/>
    <w:uiPriority w:val="99"/>
    <w:locked/>
    <w:rsid w:val="0078480A"/>
    <w:pPr>
      <w:tabs>
        <w:tab w:val="clear" w:pos="360"/>
      </w:tabs>
      <w:ind w:left="1440" w:right="720"/>
    </w:pPr>
  </w:style>
  <w:style w:type="paragraph" w:customStyle="1" w:styleId="BulletWithinBulletEndPACKT">
    <w:name w:val="Bullet Within Bullet End [PACKT]"/>
    <w:basedOn w:val="BulletWithinBulletPACKT"/>
    <w:uiPriority w:val="99"/>
    <w:locked/>
    <w:rsid w:val="0078480A"/>
    <w:pPr>
      <w:spacing w:after="120"/>
    </w:pPr>
  </w:style>
  <w:style w:type="paragraph" w:customStyle="1" w:styleId="TipPACKT">
    <w:name w:val="Tip [PACKT]"/>
    <w:basedOn w:val="InformationBoxPACKT"/>
    <w:next w:val="NormalPACKT"/>
    <w:uiPriority w:val="99"/>
    <w:qFormat/>
    <w:rsid w:val="0078480A"/>
    <w:pPr>
      <w:pBdr>
        <w:top w:val="double" w:sz="4" w:space="6" w:color="auto"/>
        <w:left w:val="none" w:sz="0" w:space="0" w:color="auto"/>
        <w:bottom w:val="double" w:sz="4" w:space="9" w:color="auto"/>
        <w:right w:val="none" w:sz="0" w:space="0" w:color="auto"/>
      </w:pBdr>
      <w:shd w:val="clear" w:color="auto" w:fill="auto"/>
    </w:pPr>
  </w:style>
  <w:style w:type="paragraph" w:customStyle="1" w:styleId="PartPACKT">
    <w:name w:val="Part [PACKT]"/>
    <w:basedOn w:val="TipWithinBulletPACKT"/>
    <w:uiPriority w:val="99"/>
    <w:qFormat/>
    <w:rsid w:val="0078480A"/>
    <w:pPr>
      <w:pBdr>
        <w:top w:val="none" w:sz="0" w:space="0" w:color="auto"/>
        <w:bottom w:val="none" w:sz="0" w:space="0" w:color="auto"/>
      </w:pBdr>
    </w:pPr>
    <w:rPr>
      <w:b/>
      <w:sz w:val="120"/>
      <w:u w:val="single"/>
    </w:rPr>
  </w:style>
  <w:style w:type="paragraph" w:customStyle="1" w:styleId="TipWithinBulletPACKT">
    <w:name w:val="Tip Within Bullet [PACKT]"/>
    <w:basedOn w:val="TableWithinBulletPACKT"/>
    <w:uiPriority w:val="99"/>
    <w:qFormat/>
    <w:rsid w:val="0078480A"/>
    <w:pPr>
      <w:pBdr>
        <w:top w:val="double" w:sz="4" w:space="6" w:color="auto"/>
        <w:bottom w:val="double" w:sz="4" w:space="9" w:color="auto"/>
      </w:pBdr>
      <w:spacing w:before="180" w:after="180"/>
      <w:ind w:left="720" w:right="720"/>
    </w:pPr>
  </w:style>
  <w:style w:type="paragraph" w:customStyle="1" w:styleId="TableWithinBulletPACKT">
    <w:name w:val="Table Within Bullet [PACKT]"/>
    <w:basedOn w:val="TableColumnContentPACKT"/>
    <w:uiPriority w:val="99"/>
    <w:qFormat/>
    <w:rsid w:val="0078480A"/>
  </w:style>
  <w:style w:type="paragraph" w:customStyle="1" w:styleId="PartTitlePACKT">
    <w:name w:val="Part Title [PACKT]"/>
    <w:basedOn w:val="PartPACKT"/>
    <w:uiPriority w:val="99"/>
    <w:qFormat/>
    <w:rsid w:val="0078480A"/>
    <w:rPr>
      <w:i/>
      <w:sz w:val="26"/>
      <w:u w:val="none"/>
    </w:rPr>
  </w:style>
  <w:style w:type="paragraph" w:customStyle="1" w:styleId="CommandLineEndPACKT">
    <w:name w:val="Command Line End [PACKT]"/>
    <w:basedOn w:val="CommandLinePACKT"/>
    <w:uiPriority w:val="99"/>
    <w:locked/>
    <w:rsid w:val="0078480A"/>
    <w:pPr>
      <w:spacing w:after="120"/>
    </w:pPr>
    <w:rPr>
      <w:bCs/>
      <w:noProof/>
      <w:szCs w:val="20"/>
      <w:lang w:eastAsia="en-US"/>
    </w:rPr>
  </w:style>
  <w:style w:type="paragraph" w:customStyle="1" w:styleId="CodeWithinBulletsPACKT">
    <w:name w:val="Code Within Bullets [PACKT]"/>
    <w:basedOn w:val="CodePACKT"/>
    <w:uiPriority w:val="99"/>
    <w:locked/>
    <w:rsid w:val="0078480A"/>
    <w:pPr>
      <w:ind w:left="1080"/>
    </w:pPr>
    <w:rPr>
      <w:szCs w:val="20"/>
    </w:rPr>
  </w:style>
  <w:style w:type="paragraph" w:customStyle="1" w:styleId="CodeWithinBulletsEndPACKT">
    <w:name w:val="Code Within Bullets End [PACKT]"/>
    <w:basedOn w:val="CodeWithinBulletsPACKT"/>
    <w:uiPriority w:val="99"/>
    <w:locked/>
    <w:rsid w:val="0078480A"/>
    <w:pPr>
      <w:spacing w:after="120"/>
    </w:pPr>
  </w:style>
  <w:style w:type="paragraph" w:customStyle="1" w:styleId="NumberedBulletWithinBulletPACKT">
    <w:name w:val="Numbered Bullet Within Bullet [PACKT]"/>
    <w:basedOn w:val="BulletWithinBulletPACKT"/>
    <w:uiPriority w:val="99"/>
    <w:locked/>
    <w:rsid w:val="0078480A"/>
    <w:pPr>
      <w:numPr>
        <w:numId w:val="4"/>
      </w:numPr>
    </w:pPr>
  </w:style>
  <w:style w:type="paragraph" w:customStyle="1" w:styleId="NumberedBulletWithinBulletEndPACKT">
    <w:name w:val="Numbered Bullet Within Bullet End [PACKT]"/>
    <w:basedOn w:val="NumberedBulletWithinBulletPACKT"/>
    <w:uiPriority w:val="99"/>
    <w:locked/>
    <w:rsid w:val="0078480A"/>
    <w:pPr>
      <w:spacing w:after="120"/>
    </w:pPr>
  </w:style>
  <w:style w:type="paragraph" w:customStyle="1" w:styleId="BulletWithinInformationBoxPACKT">
    <w:name w:val="Bullet Within Information Box [PACKT]"/>
    <w:basedOn w:val="InformationBoxPACKT"/>
    <w:uiPriority w:val="99"/>
    <w:qFormat/>
    <w:locked/>
    <w:rsid w:val="0078480A"/>
    <w:pPr>
      <w:spacing w:before="0" w:after="20"/>
      <w:ind w:left="1080" w:hanging="360"/>
    </w:pPr>
  </w:style>
  <w:style w:type="paragraph" w:customStyle="1" w:styleId="CodeWithinTipEndPACKT">
    <w:name w:val="Code Within Tip End [PACKT]"/>
    <w:basedOn w:val="CodeWithinTipPACKT"/>
    <w:uiPriority w:val="99"/>
    <w:qFormat/>
    <w:rsid w:val="0078480A"/>
    <w:pPr>
      <w:spacing w:after="120"/>
    </w:pPr>
  </w:style>
  <w:style w:type="paragraph" w:customStyle="1" w:styleId="CodeWithinInformationBoxPACKT">
    <w:name w:val="Code Within Information Box [PACKT]"/>
    <w:basedOn w:val="CodeWithinTipPACKT"/>
    <w:uiPriority w:val="99"/>
    <w:qFormat/>
    <w:rsid w:val="0078480A"/>
    <w:pPr>
      <w:pBdr>
        <w:top w:val="single" w:sz="4" w:space="6" w:color="auto"/>
        <w:left w:val="single" w:sz="4" w:space="4" w:color="auto"/>
        <w:bottom w:val="single" w:sz="4" w:space="9" w:color="auto"/>
        <w:right w:val="single" w:sz="4" w:space="4" w:color="auto"/>
      </w:pBdr>
      <w:spacing w:after="20"/>
    </w:pPr>
  </w:style>
  <w:style w:type="character" w:customStyle="1" w:styleId="ItalicsPACKT">
    <w:name w:val="Italics [PACKT]"/>
    <w:uiPriority w:val="99"/>
    <w:locked/>
    <w:rsid w:val="0078480A"/>
    <w:rPr>
      <w:i/>
      <w:color w:val="FF99CC"/>
    </w:rPr>
  </w:style>
  <w:style w:type="paragraph" w:customStyle="1" w:styleId="QuotePACKT">
    <w:name w:val="Quote [PACKT]"/>
    <w:basedOn w:val="NormalPACKT"/>
    <w:uiPriority w:val="99"/>
    <w:rsid w:val="0078480A"/>
    <w:pPr>
      <w:shd w:val="clear" w:color="auto" w:fill="FFFF00"/>
      <w:spacing w:before="180" w:after="180"/>
      <w:ind w:left="432" w:right="432"/>
    </w:pPr>
    <w:rPr>
      <w:i/>
    </w:rPr>
  </w:style>
  <w:style w:type="paragraph" w:customStyle="1" w:styleId="LayoutInformationPACKT">
    <w:name w:val="Layout Information [PACKT]"/>
    <w:basedOn w:val="NormalPACKT"/>
    <w:next w:val="NormalPACKT"/>
    <w:rsid w:val="0078480A"/>
    <w:rPr>
      <w:rFonts w:ascii="Arial" w:hAnsi="Arial"/>
      <w:b/>
      <w:color w:val="FF0000"/>
      <w:sz w:val="28"/>
      <w:szCs w:val="28"/>
    </w:rPr>
  </w:style>
  <w:style w:type="paragraph" w:customStyle="1" w:styleId="IgnorePACKT">
    <w:name w:val="Ignore [PACKT]"/>
    <w:basedOn w:val="FigureWithinTipPACKT"/>
    <w:uiPriority w:val="99"/>
    <w:qFormat/>
    <w:rsid w:val="0078480A"/>
  </w:style>
  <w:style w:type="paragraph" w:customStyle="1" w:styleId="FigureWithinTipPACKT">
    <w:name w:val="Figure Within Tip [PACKT]"/>
    <w:basedOn w:val="FigureWithinTableContentPACKT"/>
    <w:uiPriority w:val="99"/>
    <w:qFormat/>
    <w:rsid w:val="0078480A"/>
    <w:pPr>
      <w:pBdr>
        <w:top w:val="double" w:sz="4" w:space="6" w:color="auto"/>
        <w:bottom w:val="double" w:sz="4" w:space="9" w:color="auto"/>
      </w:pBdr>
    </w:pPr>
  </w:style>
  <w:style w:type="paragraph" w:customStyle="1" w:styleId="FigureWithinTableContentPACKT">
    <w:name w:val="Figure Within Table Content [PACKT]"/>
    <w:basedOn w:val="FigureWithinInformationBoxPACKT"/>
    <w:uiPriority w:val="99"/>
    <w:qFormat/>
    <w:rsid w:val="0078480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pacing w:after="120"/>
    </w:pPr>
  </w:style>
  <w:style w:type="paragraph" w:customStyle="1" w:styleId="FigureWithinInformationBoxPACKT">
    <w:name w:val="Figure Within Information Box [PACKT]"/>
    <w:basedOn w:val="FigureWithinBulletPACKT"/>
    <w:qFormat/>
    <w:rsid w:val="0078480A"/>
    <w:pPr>
      <w:pBdr>
        <w:top w:val="single" w:sz="4" w:space="6" w:color="auto"/>
        <w:left w:val="single" w:sz="4" w:space="4" w:color="auto"/>
        <w:bottom w:val="single" w:sz="4" w:space="9" w:color="auto"/>
        <w:right w:val="single" w:sz="4" w:space="4" w:color="auto"/>
      </w:pBdr>
      <w:spacing w:before="0"/>
      <w:ind w:left="720" w:right="720"/>
    </w:pPr>
    <w:rPr>
      <w:rFonts w:ascii="Times New Roman" w:hAnsi="Times New Roman"/>
    </w:rPr>
  </w:style>
  <w:style w:type="paragraph" w:customStyle="1" w:styleId="FigureWithinBulletPACKT">
    <w:name w:val="Figure Within Bullet [PACKT]"/>
    <w:basedOn w:val="FigurePACKT"/>
    <w:uiPriority w:val="99"/>
    <w:qFormat/>
    <w:rsid w:val="0078480A"/>
  </w:style>
  <w:style w:type="paragraph" w:customStyle="1" w:styleId="InformationBoxWithinBulletPACKT">
    <w:name w:val="Information Box Within Bullet [PACKT]"/>
    <w:basedOn w:val="InformationBoxPACKT"/>
    <w:uiPriority w:val="99"/>
    <w:qFormat/>
    <w:rsid w:val="0078480A"/>
    <w:pPr>
      <w:ind w:left="1080"/>
    </w:pPr>
  </w:style>
  <w:style w:type="paragraph" w:customStyle="1" w:styleId="BulletWithinInformationBoxEndPACKT">
    <w:name w:val="Bullet Within Information Box End [PACKT]"/>
    <w:basedOn w:val="BulletWithinInformationBoxPACKT"/>
    <w:uiPriority w:val="99"/>
    <w:qFormat/>
    <w:rsid w:val="0078480A"/>
    <w:pPr>
      <w:spacing w:after="60"/>
    </w:pPr>
  </w:style>
  <w:style w:type="paragraph" w:customStyle="1" w:styleId="BulletWithinTipPACKT">
    <w:name w:val="Bullet Within Tip [PACKT]"/>
    <w:basedOn w:val="BulletWithinInformationBoxPACKT"/>
    <w:uiPriority w:val="99"/>
    <w:qFormat/>
    <w:rsid w:val="0078480A"/>
    <w:pPr>
      <w:pBdr>
        <w:top w:val="double" w:sz="4" w:space="6" w:color="auto"/>
        <w:left w:val="none" w:sz="0" w:space="0" w:color="auto"/>
        <w:bottom w:val="double" w:sz="4" w:space="9" w:color="auto"/>
        <w:right w:val="none" w:sz="0" w:space="0" w:color="auto"/>
      </w:pBdr>
    </w:pPr>
  </w:style>
  <w:style w:type="paragraph" w:customStyle="1" w:styleId="BulletWithinTipEndPACKT">
    <w:name w:val="Bullet Within Tip End [PACKT]"/>
    <w:basedOn w:val="BulletWithinTipPACKT"/>
    <w:uiPriority w:val="99"/>
    <w:qFormat/>
    <w:rsid w:val="0078480A"/>
    <w:pPr>
      <w:spacing w:after="60"/>
    </w:pPr>
  </w:style>
  <w:style w:type="paragraph" w:customStyle="1" w:styleId="CodeWithinInformationBoxEndPACKT">
    <w:name w:val="Code Within Information Box End [PACKT]"/>
    <w:basedOn w:val="CodeWithinInformationBoxPACKT"/>
    <w:qFormat/>
    <w:rsid w:val="0078480A"/>
    <w:pPr>
      <w:spacing w:before="180" w:after="180"/>
    </w:pPr>
  </w:style>
  <w:style w:type="paragraph" w:customStyle="1" w:styleId="CodeWithinTableColumnContentPACKT">
    <w:name w:val="Code Within Table Column Content [PACKT]"/>
    <w:basedOn w:val="CodeWithinTipEndPACKT"/>
    <w:uiPriority w:val="99"/>
    <w:qFormat/>
    <w:rsid w:val="0078480A"/>
    <w:pPr>
      <w:pBdr>
        <w:top w:val="none" w:sz="0" w:space="0" w:color="auto"/>
        <w:bottom w:val="none" w:sz="0" w:space="0" w:color="auto"/>
      </w:pBdr>
      <w:spacing w:after="50"/>
      <w:ind w:left="216"/>
    </w:pPr>
  </w:style>
  <w:style w:type="paragraph" w:customStyle="1" w:styleId="CodeWithinTableColumnContentEndPACKT">
    <w:name w:val="Code Within Table Column Content End [PACKT]"/>
    <w:basedOn w:val="CodeWithinTableColumnContentPACKT"/>
    <w:uiPriority w:val="99"/>
    <w:qFormat/>
    <w:rsid w:val="0078480A"/>
    <w:pPr>
      <w:spacing w:after="120"/>
    </w:pPr>
  </w:style>
  <w:style w:type="paragraph" w:customStyle="1" w:styleId="CommandLineWithinTipPACKT">
    <w:name w:val="Command Line Within Tip [PACKT]"/>
    <w:basedOn w:val="CommandLinePACKT"/>
    <w:uiPriority w:val="99"/>
    <w:qFormat/>
    <w:rsid w:val="0078480A"/>
    <w:pPr>
      <w:pBdr>
        <w:top w:val="double" w:sz="4" w:space="6" w:color="auto"/>
        <w:bottom w:val="double" w:sz="4" w:space="9" w:color="auto"/>
      </w:pBdr>
      <w:ind w:left="720" w:right="720"/>
    </w:pPr>
  </w:style>
  <w:style w:type="paragraph" w:customStyle="1" w:styleId="CommandLineWithinTipEndPACKT">
    <w:name w:val="Command Line Within Tip End [PACKT]"/>
    <w:basedOn w:val="CommandLineWithinTipPACKT"/>
    <w:uiPriority w:val="99"/>
    <w:qFormat/>
    <w:rsid w:val="0078480A"/>
    <w:pPr>
      <w:spacing w:after="120"/>
    </w:pPr>
  </w:style>
  <w:style w:type="paragraph" w:customStyle="1" w:styleId="CommandLineWithinInformationBoxPACKT">
    <w:name w:val="Command Line Within Information Box [PACKT]"/>
    <w:basedOn w:val="CommandLineWithinTipPACKT"/>
    <w:uiPriority w:val="99"/>
    <w:qFormat/>
    <w:rsid w:val="0078480A"/>
    <w:pPr>
      <w:pBdr>
        <w:top w:val="single" w:sz="4" w:space="6" w:color="auto"/>
        <w:left w:val="single" w:sz="4" w:space="4" w:color="auto"/>
        <w:bottom w:val="single" w:sz="4" w:space="9" w:color="auto"/>
        <w:right w:val="single" w:sz="4" w:space="4" w:color="auto"/>
      </w:pBdr>
    </w:pPr>
  </w:style>
  <w:style w:type="paragraph" w:customStyle="1" w:styleId="CommandLineWithinInformationBoxEndPACKT">
    <w:name w:val="Command Line Within Information Box End [PACKT]"/>
    <w:basedOn w:val="CommandLineWithinInformationBoxPACKT"/>
    <w:uiPriority w:val="99"/>
    <w:qFormat/>
    <w:rsid w:val="0078480A"/>
    <w:pPr>
      <w:spacing w:after="120"/>
    </w:pPr>
  </w:style>
  <w:style w:type="paragraph" w:customStyle="1" w:styleId="CommandLineWithinTableColumnContentPACKT">
    <w:name w:val="Command Line Within Table Column Content [PACKT]"/>
    <w:basedOn w:val="CommandLineWithinInformationBoxEndPACKT"/>
    <w:uiPriority w:val="99"/>
    <w:qFormat/>
    <w:rsid w:val="0078480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pacing w:after="60"/>
      <w:ind w:left="0" w:right="0"/>
    </w:pPr>
  </w:style>
  <w:style w:type="paragraph" w:customStyle="1" w:styleId="CommandLineWithinTableColumnContentEndPACKT">
    <w:name w:val="Command Line Within Table Column Content End [PACKT]"/>
    <w:basedOn w:val="CommandLineWithinTableColumnContentPACKT"/>
    <w:qFormat/>
    <w:rsid w:val="0078480A"/>
    <w:pPr>
      <w:spacing w:after="120"/>
    </w:pPr>
  </w:style>
  <w:style w:type="paragraph" w:customStyle="1" w:styleId="CommandLineWithinBulletPACKT">
    <w:name w:val="Command Line Within Bullet [PACKT]"/>
    <w:basedOn w:val="CommandLineWithinTableColumnContentEndPACKT"/>
    <w:uiPriority w:val="99"/>
    <w:qFormat/>
    <w:rsid w:val="0078480A"/>
    <w:pPr>
      <w:ind w:left="720"/>
    </w:pPr>
  </w:style>
  <w:style w:type="paragraph" w:customStyle="1" w:styleId="CommandLineWithinBulletEndPACKT">
    <w:name w:val="Command Line Within Bullet End [PACKT]"/>
    <w:basedOn w:val="CommandLineWithinBulletPACKT"/>
    <w:uiPriority w:val="99"/>
    <w:qFormat/>
    <w:rsid w:val="0078480A"/>
  </w:style>
  <w:style w:type="paragraph" w:customStyle="1" w:styleId="QuoteWithinBulletPACKT">
    <w:name w:val="Quote Within Bullet [PACKT]"/>
    <w:basedOn w:val="QuotePACKT"/>
    <w:uiPriority w:val="99"/>
    <w:qFormat/>
    <w:rsid w:val="0078480A"/>
    <w:pPr>
      <w:ind w:left="864" w:right="864"/>
    </w:pPr>
  </w:style>
  <w:style w:type="paragraph" w:customStyle="1" w:styleId="RomanNumberedBulletPACKT">
    <w:name w:val="Roman Numbered Bullet [PACKT]"/>
    <w:basedOn w:val="NumberedBulletPACKT"/>
    <w:uiPriority w:val="99"/>
    <w:qFormat/>
    <w:rsid w:val="0078480A"/>
    <w:pPr>
      <w:numPr>
        <w:numId w:val="6"/>
      </w:numPr>
      <w:tabs>
        <w:tab w:val="clear" w:pos="360"/>
      </w:tabs>
    </w:pPr>
  </w:style>
  <w:style w:type="paragraph" w:customStyle="1" w:styleId="RomanNumberedBulletEndPACKT">
    <w:name w:val="Roman Numbered Bullet End [PACKT]"/>
    <w:basedOn w:val="RomanNumberedBulletPACKT"/>
    <w:uiPriority w:val="99"/>
    <w:qFormat/>
    <w:rsid w:val="0078480A"/>
    <w:pPr>
      <w:spacing w:after="120"/>
    </w:pPr>
  </w:style>
  <w:style w:type="character" w:customStyle="1" w:styleId="CodeHighlightedPACKT">
    <w:name w:val="Code Highlighted [PACKT]"/>
    <w:uiPriority w:val="99"/>
    <w:qFormat/>
    <w:rsid w:val="0078480A"/>
    <w:rPr>
      <w:rFonts w:ascii="Lucida Console" w:hAnsi="Lucida Console"/>
      <w:b/>
      <w:color w:val="747959"/>
      <w:sz w:val="18"/>
      <w:szCs w:val="18"/>
    </w:rPr>
  </w:style>
  <w:style w:type="character" w:customStyle="1" w:styleId="IconPACKT">
    <w:name w:val="Icon [PACKT]"/>
    <w:uiPriority w:val="99"/>
    <w:qFormat/>
    <w:rsid w:val="0078480A"/>
    <w:rPr>
      <w:rFonts w:ascii="Times New Roman" w:hAnsi="Times New Roman"/>
      <w:noProof/>
      <w:sz w:val="22"/>
    </w:rPr>
  </w:style>
  <w:style w:type="table" w:styleId="TableGrid">
    <w:name w:val="Table Grid"/>
    <w:basedOn w:val="TableNormal"/>
    <w:rsid w:val="0078480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igureCaptionPACKT">
    <w:name w:val="Figure Caption [PACKT]"/>
    <w:basedOn w:val="FigurePACKT"/>
    <w:uiPriority w:val="99"/>
    <w:qFormat/>
    <w:rsid w:val="0078480A"/>
    <w:pPr>
      <w:spacing w:before="0" w:after="120"/>
    </w:pPr>
    <w:rPr>
      <w:rFonts w:ascii="Times New Roman" w:hAnsi="Times New Roman"/>
    </w:rPr>
  </w:style>
  <w:style w:type="paragraph" w:customStyle="1" w:styleId="AlphabeticalBulletPACKT">
    <w:name w:val="Alphabetical Bullet [PACKT]"/>
    <w:basedOn w:val="Normal"/>
    <w:uiPriority w:val="99"/>
    <w:qFormat/>
    <w:rsid w:val="0078480A"/>
    <w:pPr>
      <w:numPr>
        <w:numId w:val="7"/>
      </w:numPr>
      <w:tabs>
        <w:tab w:val="left" w:pos="360"/>
      </w:tabs>
      <w:suppressAutoHyphens/>
      <w:spacing w:before="0"/>
      <w:ind w:right="720"/>
    </w:pPr>
    <w:rPr>
      <w:rFonts w:ascii="Times New Roman" w:hAnsi="Times New Roman" w:cs="Times New Roman"/>
      <w:bCs w:val="0"/>
      <w:sz w:val="22"/>
    </w:rPr>
  </w:style>
  <w:style w:type="paragraph" w:customStyle="1" w:styleId="AlphabeticalBulletEndPACKT">
    <w:name w:val="Alphabetical Bullet End [PACKT]"/>
    <w:basedOn w:val="AlphabeticalBulletPACKT"/>
    <w:uiPriority w:val="99"/>
    <w:qFormat/>
    <w:rsid w:val="0078480A"/>
    <w:pPr>
      <w:spacing w:after="120"/>
    </w:pPr>
    <w:rPr>
      <w:bCs/>
    </w:rPr>
  </w:style>
  <w:style w:type="paragraph" w:customStyle="1" w:styleId="PartSectionPACKT">
    <w:name w:val="Part Section [PACKT]"/>
    <w:basedOn w:val="PartTitlePACKT"/>
    <w:uiPriority w:val="99"/>
    <w:qFormat/>
    <w:rsid w:val="0078480A"/>
    <w:rPr>
      <w:sz w:val="46"/>
    </w:rPr>
  </w:style>
  <w:style w:type="paragraph" w:customStyle="1" w:styleId="BulletWithinTableColumnContentPACKT">
    <w:name w:val="Bullet Within Table Column Content [PACKT]"/>
    <w:basedOn w:val="BulletPACKT"/>
    <w:uiPriority w:val="99"/>
    <w:qFormat/>
    <w:rsid w:val="0078480A"/>
    <w:pPr>
      <w:ind w:left="432" w:right="72"/>
    </w:pPr>
    <w:rPr>
      <w:sz w:val="20"/>
      <w:lang w:eastAsia="ar-SA"/>
    </w:rPr>
  </w:style>
  <w:style w:type="paragraph" w:customStyle="1" w:styleId="BulletWithinTableColumnContentEndPACKT">
    <w:name w:val="Bullet Within Table Column Content End [PACKT]"/>
    <w:basedOn w:val="BulletWithinTableColumnContentPACKT"/>
    <w:uiPriority w:val="99"/>
    <w:qFormat/>
    <w:rsid w:val="0078480A"/>
    <w:pPr>
      <w:spacing w:after="120"/>
    </w:pPr>
  </w:style>
  <w:style w:type="paragraph" w:customStyle="1" w:styleId="PartHeadingPACKT">
    <w:name w:val="Part Heading [PACKT]"/>
    <w:basedOn w:val="ChapterTitlePACKT"/>
    <w:qFormat/>
    <w:rsid w:val="0078480A"/>
  </w:style>
  <w:style w:type="paragraph" w:styleId="BalloonText">
    <w:name w:val="Balloon Text"/>
    <w:basedOn w:val="Normal"/>
    <w:link w:val="BalloonTextChar"/>
    <w:rsid w:val="0078480A"/>
    <w:pPr>
      <w:spacing w:before="0" w:after="0"/>
    </w:pPr>
    <w:rPr>
      <w:rFonts w:ascii="Tahoma" w:hAnsi="Tahoma" w:cs="Times New Roman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rsid w:val="0078480A"/>
    <w:rPr>
      <w:rFonts w:ascii="Tahoma" w:eastAsia="Times New Roman" w:hAnsi="Tahoma" w:cs="Times New Roman"/>
      <w:bCs/>
      <w:sz w:val="16"/>
      <w:szCs w:val="16"/>
      <w:lang w:val="x-none" w:eastAsia="x-none"/>
    </w:rPr>
  </w:style>
  <w:style w:type="paragraph" w:customStyle="1" w:styleId="BulletWithoutBulletWithinBulletPACKT">
    <w:name w:val="Bullet Without Bullet Within Bullet [PACKT]"/>
    <w:basedOn w:val="BulletPACKT"/>
    <w:uiPriority w:val="99"/>
    <w:rsid w:val="0078480A"/>
    <w:pPr>
      <w:numPr>
        <w:numId w:val="0"/>
      </w:numPr>
      <w:tabs>
        <w:tab w:val="left" w:pos="720"/>
      </w:tabs>
      <w:autoSpaceDE w:val="0"/>
      <w:autoSpaceDN w:val="0"/>
      <w:adjustRightInd w:val="0"/>
      <w:spacing w:line="288" w:lineRule="auto"/>
      <w:ind w:left="1080" w:right="0"/>
      <w:textAlignment w:val="center"/>
    </w:pPr>
    <w:rPr>
      <w:rFonts w:ascii="Book Antiqua" w:hAnsi="Book Antiqua" w:cs="Book Antiqua"/>
      <w:color w:val="000000"/>
      <w:szCs w:val="21"/>
    </w:rPr>
  </w:style>
  <w:style w:type="paragraph" w:customStyle="1" w:styleId="BulletWithoutBulletWithinBulletEndPACKT">
    <w:name w:val="Bullet Without Bullet Within Bullet End [PACKT]"/>
    <w:basedOn w:val="BulletWithoutBulletWithinBulletPACKT"/>
    <w:uiPriority w:val="99"/>
    <w:rsid w:val="0078480A"/>
    <w:pPr>
      <w:spacing w:after="120"/>
    </w:pPr>
  </w:style>
  <w:style w:type="paragraph" w:customStyle="1" w:styleId="BulletWithoutBulletWithinNestedBulletPACKT">
    <w:name w:val="Bullet Without Bullet Within Nested Bullet [PACKT]"/>
    <w:basedOn w:val="BulletWithoutBulletWithinBulletPACKT"/>
    <w:uiPriority w:val="99"/>
    <w:rsid w:val="0078480A"/>
    <w:pPr>
      <w:ind w:left="1440"/>
    </w:pPr>
  </w:style>
  <w:style w:type="paragraph" w:customStyle="1" w:styleId="BulletWithoutBulletWithinNestedBulletEndPACKT">
    <w:name w:val="Bullet Without Bullet Within Nested Bullet End [PACKT]"/>
    <w:basedOn w:val="BulletWithoutBulletWithinNestedBulletPACKT"/>
    <w:uiPriority w:val="99"/>
    <w:rsid w:val="0078480A"/>
    <w:pPr>
      <w:spacing w:after="173"/>
    </w:pPr>
  </w:style>
  <w:style w:type="paragraph" w:customStyle="1" w:styleId="AppendixTitlePACKT">
    <w:name w:val="Appendix Title [PACKT]"/>
    <w:basedOn w:val="NormalPACKT"/>
    <w:uiPriority w:val="99"/>
    <w:rsid w:val="0078480A"/>
    <w:pPr>
      <w:suppressAutoHyphens/>
      <w:autoSpaceDE w:val="0"/>
      <w:autoSpaceDN w:val="0"/>
      <w:adjustRightInd w:val="0"/>
      <w:spacing w:before="202" w:after="432" w:line="2100" w:lineRule="atLeast"/>
      <w:jc w:val="right"/>
      <w:textAlignment w:val="center"/>
    </w:pPr>
    <w:rPr>
      <w:rFonts w:ascii="Arial" w:hAnsi="Arial" w:cs="Arial"/>
      <w:color w:val="000000"/>
      <w:sz w:val="60"/>
      <w:szCs w:val="60"/>
      <w:lang w:val="en-GB"/>
    </w:rPr>
  </w:style>
  <w:style w:type="numbering" w:customStyle="1" w:styleId="NumberedBullet">
    <w:name w:val="Numbered Bullet"/>
    <w:uiPriority w:val="99"/>
    <w:rsid w:val="0078480A"/>
    <w:pPr>
      <w:numPr>
        <w:numId w:val="3"/>
      </w:numPr>
    </w:pPr>
  </w:style>
  <w:style w:type="numbering" w:customStyle="1" w:styleId="NumberedBulletWithinBullet">
    <w:name w:val="Numbered Bullet Within Bullet"/>
    <w:uiPriority w:val="99"/>
    <w:rsid w:val="0078480A"/>
    <w:pPr>
      <w:numPr>
        <w:numId w:val="3"/>
      </w:numPr>
    </w:pPr>
  </w:style>
  <w:style w:type="numbering" w:customStyle="1" w:styleId="RomanNumberedBullet">
    <w:name w:val="Roman Numbered Bullet"/>
    <w:uiPriority w:val="99"/>
    <w:rsid w:val="0078480A"/>
    <w:pPr>
      <w:numPr>
        <w:numId w:val="5"/>
      </w:numPr>
    </w:pPr>
  </w:style>
  <w:style w:type="numbering" w:customStyle="1" w:styleId="AlphabeticalBullet">
    <w:name w:val="Alphabetical Bullet"/>
    <w:uiPriority w:val="99"/>
    <w:rsid w:val="0078480A"/>
    <w:pPr>
      <w:numPr>
        <w:numId w:val="7"/>
      </w:numPr>
    </w:pPr>
  </w:style>
  <w:style w:type="character" w:styleId="UnresolvedMention">
    <w:name w:val="Unresolved Mention"/>
    <w:basedOn w:val="DefaultParagraphFont"/>
    <w:uiPriority w:val="99"/>
    <w:semiHidden/>
    <w:unhideWhenUsed/>
    <w:rsid w:val="00884E3F"/>
    <w:rPr>
      <w:color w:val="605E5C"/>
      <w:shd w:val="clear" w:color="auto" w:fill="E1DFDD"/>
    </w:rPr>
  </w:style>
  <w:style w:type="paragraph" w:customStyle="1" w:styleId="listitem">
    <w:name w:val="listitem"/>
    <w:basedOn w:val="Normal"/>
    <w:rsid w:val="008E4810"/>
    <w:pPr>
      <w:spacing w:before="100" w:beforeAutospacing="1" w:after="100" w:afterAutospacing="1"/>
    </w:pPr>
    <w:rPr>
      <w:rFonts w:ascii="Times New Roman" w:hAnsi="Times New Roman" w:cs="Times New Roman"/>
      <w:bCs w:val="0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343EF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96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45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722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36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6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223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940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118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390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686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34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3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5166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505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0606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1348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2196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080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743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994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174095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987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294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6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633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19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0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18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0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64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765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4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395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36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82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12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743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426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00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959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1342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1059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8063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2938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1209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9817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23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3625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8919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3528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0069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678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773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27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1926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2726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786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2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593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340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689071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232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639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886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1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964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695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719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85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31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109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6879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37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7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9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26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004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4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39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78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4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3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311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48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973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1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9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187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547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1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9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972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038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391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3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622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500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5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907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005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177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879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560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67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213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8430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6450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2460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6382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4402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7452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3796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77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3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950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000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742926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476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607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861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583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161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292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498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52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2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652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182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112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19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4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05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430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4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89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608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2251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7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975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25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2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560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3883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5172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2506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6859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581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5256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774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2124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7095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2492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978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1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723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013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309883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259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80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313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32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4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423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083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427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41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277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121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22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148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600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451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14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327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963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2029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89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431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8789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107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118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23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891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6200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281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1265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773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21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3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030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336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352943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665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587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824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381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475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481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994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41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4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95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030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5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99871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327406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49553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447867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19707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85044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321242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653559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406267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88274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896239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897988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84093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518509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26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75554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85493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70955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869280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05717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203797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7859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224860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26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33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23467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26314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659615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49131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84493">
          <w:marLeft w:val="0"/>
          <w:marRight w:val="0"/>
          <w:marTop w:val="2"/>
          <w:marBottom w:val="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99780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2230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1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2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650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153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1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869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492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3627427">
              <w:marLeft w:val="0"/>
              <w:marRight w:val="0"/>
              <w:marTop w:val="0"/>
              <w:marBottom w:val="240"/>
              <w:divBdr>
                <w:top w:val="single" w:sz="6" w:space="0" w:color="777777"/>
                <w:left w:val="single" w:sz="6" w:space="0" w:color="777777"/>
                <w:bottom w:val="single" w:sz="6" w:space="0" w:color="777777"/>
                <w:right w:val="single" w:sz="6" w:space="0" w:color="777777"/>
              </w:divBdr>
              <w:divsChild>
                <w:div w:id="350686785">
                  <w:marLeft w:val="180"/>
                  <w:marRight w:val="18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193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7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0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207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423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108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418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169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66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341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29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408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077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533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40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905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2576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2535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84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0232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322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7563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2245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7139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1883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140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2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629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679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916572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429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50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659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307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805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142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454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46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1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48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794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3068122">
              <w:marLeft w:val="0"/>
              <w:marRight w:val="0"/>
              <w:marTop w:val="0"/>
              <w:marBottom w:val="240"/>
              <w:divBdr>
                <w:top w:val="single" w:sz="6" w:space="0" w:color="777777"/>
                <w:left w:val="single" w:sz="6" w:space="0" w:color="777777"/>
                <w:bottom w:val="single" w:sz="6" w:space="0" w:color="777777"/>
                <w:right w:val="single" w:sz="6" w:space="0" w:color="777777"/>
              </w:divBdr>
              <w:divsChild>
                <w:div w:id="253362331">
                  <w:marLeft w:val="180"/>
                  <w:marRight w:val="18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353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3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0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986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2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851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634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7957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2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803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715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53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735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2709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3756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0302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5215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911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4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488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461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547666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881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395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892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805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555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62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57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489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5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38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850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463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67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346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524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901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65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248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790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349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422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544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8031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7096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15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83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2645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095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4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374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260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415230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133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335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894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898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372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333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230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796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56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3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852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127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1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432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0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622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1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93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562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24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756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4634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7735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5428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8207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927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4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574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74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1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027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030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62822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993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277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2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8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0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452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4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448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171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061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98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1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048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253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3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57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146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9726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0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939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30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13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932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5172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0189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964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31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114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039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94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76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824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013437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830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78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000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4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752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528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438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194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158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587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7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377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638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6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577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255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450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2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956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93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52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08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4436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0378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2526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706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5211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3628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15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455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5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653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446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699632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060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681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841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738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764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821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095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32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119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246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123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22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8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644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225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5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075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704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820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60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449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83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920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512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8142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6510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8170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8407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0727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9039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3197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519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9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2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619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099884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440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81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323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20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61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490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940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4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541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758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5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4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377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718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479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83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1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80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357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5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314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080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419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8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862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378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07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3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7797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3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6303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3475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50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9811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5322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660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064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57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349709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992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3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89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58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31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6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10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4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146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369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0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8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73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23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6648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9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677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821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87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624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3545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646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741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3732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668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61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5342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3302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940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3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790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878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729214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262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075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187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391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728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905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16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77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169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963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62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9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91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66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4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742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106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132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92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275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02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786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65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2319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54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0102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042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6427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1528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929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2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732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587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998289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93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176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49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885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948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5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52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534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291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97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55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573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196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954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836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6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9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223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95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814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3898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56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7366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3093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4751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9097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16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959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5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912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933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892518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056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4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17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113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392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12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311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00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8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1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598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088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3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713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267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212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9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561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200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48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461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2485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929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779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4949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295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687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6636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039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0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742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990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343482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8967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681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786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40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78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2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82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193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958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6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5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502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069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6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8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998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202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763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1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2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827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848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2916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9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446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944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78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07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4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680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792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87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305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1237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3719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2556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6511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896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9249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5641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3220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5373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373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2510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3669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9971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735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989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399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154018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778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90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726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72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010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299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58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1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373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299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50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174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1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999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75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364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91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1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956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20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363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69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849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142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3754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75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35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9120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667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5579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5459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0973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8488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840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02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6611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36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0078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249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892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5408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8446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5745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484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5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319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85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778108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971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113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280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319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874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097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220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068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166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9891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399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8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727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967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07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1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84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955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26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25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0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856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918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898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964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33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9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830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855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87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315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26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8892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330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483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7544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9366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023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5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412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311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335105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975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243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9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723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450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98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9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057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3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13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2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4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042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230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0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71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00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471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17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879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05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60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7996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157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9878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0939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4610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881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801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0282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3036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4351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0528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0119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8234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539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303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645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631462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8935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093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230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80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6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097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894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873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4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2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027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35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0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04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602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854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21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388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52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887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1776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9333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3347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305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579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041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188119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84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6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023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108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140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084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645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5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864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1854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469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81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924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8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289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9831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6465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6430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540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489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37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122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1008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9896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20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885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912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74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838207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637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420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312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728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339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563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0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766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67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202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04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2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77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082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7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18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149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8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048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049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78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673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6551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969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2980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7628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2885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3036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991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02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0730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317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8866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1534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5045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811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9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737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155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585357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282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823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424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605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205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406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557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02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833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225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930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537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9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4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070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991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064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4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627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088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549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29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8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41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865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044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196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560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0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423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784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85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9623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339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0959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453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2481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7392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2842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364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114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9306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986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3968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061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70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851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3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823249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262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537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858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821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6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323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8347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675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21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7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740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83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897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65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50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5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3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739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099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87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767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4432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927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6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473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088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905832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96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3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86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841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hyperlink" Target="https://sweet32.info/" TargetMode="External"/><Relationship Id="rId26" Type="http://schemas.openxmlformats.org/officeDocument/2006/relationships/image" Target="media/image20.jpeg"/><Relationship Id="rId39" Type="http://schemas.openxmlformats.org/officeDocument/2006/relationships/image" Target="media/image32.jpeg"/><Relationship Id="rId21" Type="http://schemas.openxmlformats.org/officeDocument/2006/relationships/image" Target="media/image16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19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8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6.jpeg"/><Relationship Id="rId19" Type="http://schemas.openxmlformats.org/officeDocument/2006/relationships/image" Target="media/image14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7.jpeg"/><Relationship Id="rId27" Type="http://schemas.openxmlformats.org/officeDocument/2006/relationships/hyperlink" Target="https://www.sumologic.com/blog/log-management-analysis/iis-logs-troubleshooting/" TargetMode="External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hyperlink" Target="http://en.wikipedia.org/wiki/Server_Name_Indication" TargetMode="External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microsoft.com/office/2011/relationships/people" Target="people.xml"/><Relationship Id="rId20" Type="http://schemas.openxmlformats.org/officeDocument/2006/relationships/image" Target="media/image15.jpeg"/><Relationship Id="rId41" Type="http://schemas.openxmlformats.org/officeDocument/2006/relationships/image" Target="media/image3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iddh\AppData\Roaming\Microsoft\Templates\269_New_Template_Normal_Series%20(1)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269_New_Template_Normal_Series (1)</Template>
  <TotalTime>91</TotalTime>
  <Pages>36</Pages>
  <Words>8062</Words>
  <Characters>45958</Characters>
  <Application>Microsoft Office Word</Application>
  <DocSecurity>0</DocSecurity>
  <Lines>382</Lines>
  <Paragraphs>107</Paragraphs>
  <ScaleCrop>false</ScaleCrop>
  <Company/>
  <LinksUpToDate>false</LinksUpToDate>
  <CharactersWithSpaces>53913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Siddhant</dc:creator>
  <cp:keywords/>
  <dc:description/>
  <cp:lastModifiedBy>Siddhant</cp:lastModifiedBy>
  <cp:revision>68</cp:revision>
  <dcterms:created xsi:type="dcterms:W3CDTF">2020-09-18T05:53:00Z</dcterms:created>
  <dcterms:modified xsi:type="dcterms:W3CDTF">2020-09-23T06:18:00Z</dcterms:modified>
</cp:coreProperties>
</file>