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412D22" w14:textId="4601FB07" w:rsidR="00D014F6" w:rsidRDefault="00A831D9" w:rsidP="005126E2">
      <w:pPr>
        <w:pStyle w:val="ChapterNumberPACKT"/>
      </w:pPr>
      <w:r>
        <w:t>12</w:t>
      </w:r>
    </w:p>
    <w:p w14:paraId="399E46A3" w14:textId="486A346B" w:rsidR="00335237" w:rsidRPr="002576ED" w:rsidRDefault="00335237" w:rsidP="002576ED">
      <w:pPr>
        <w:pStyle w:val="ChapterTitlePACKT"/>
      </w:pPr>
      <w:r w:rsidRPr="002576ED">
        <w:t>Managing</w:t>
      </w:r>
      <w:r w:rsidR="002576ED" w:rsidRPr="002576ED">
        <w:t xml:space="preserve"> </w:t>
      </w:r>
      <w:r w:rsidRPr="002576ED">
        <w:t>Azure</w:t>
      </w:r>
    </w:p>
    <w:p w14:paraId="08089D61" w14:textId="5E477158" w:rsidR="00335237" w:rsidRDefault="00335237" w:rsidP="00331F93">
      <w:pPr>
        <w:pStyle w:val="NormalPACKT"/>
      </w:pP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chapter,</w:t>
      </w:r>
      <w:r w:rsidR="002576ED">
        <w:t xml:space="preserve"> </w:t>
      </w:r>
      <w:r>
        <w:t>we</w:t>
      </w:r>
      <w:r w:rsidR="002576ED">
        <w:t xml:space="preserve"> </w:t>
      </w:r>
      <w:r>
        <w:t>cover</w:t>
      </w:r>
      <w:r w:rsidR="002576ED">
        <w:t xml:space="preserve"> </w:t>
      </w:r>
      <w:r>
        <w:t>the</w:t>
      </w:r>
      <w:r w:rsidR="002576ED">
        <w:t xml:space="preserve"> </w:t>
      </w:r>
      <w:r>
        <w:t>following</w:t>
      </w:r>
      <w:r w:rsidR="002576ED">
        <w:t xml:space="preserve"> </w:t>
      </w:r>
      <w:r>
        <w:t>recipes:</w:t>
      </w:r>
    </w:p>
    <w:p w14:paraId="4D8A54A0" w14:textId="11857BC1" w:rsidR="00335237" w:rsidRDefault="00335237" w:rsidP="00331F93">
      <w:pPr>
        <w:pStyle w:val="BulletPACKT"/>
      </w:pPr>
      <w:r>
        <w:t>Using</w:t>
      </w:r>
      <w:r w:rsidR="002576ED">
        <w:t xml:space="preserve"> </w:t>
      </w:r>
      <w:r>
        <w:t>PowerShell</w:t>
      </w:r>
      <w:r w:rsidR="002576ED">
        <w:t xml:space="preserve"> </w:t>
      </w:r>
      <w:r>
        <w:t>with</w:t>
      </w:r>
      <w:r w:rsidR="002576ED">
        <w:t xml:space="preserve"> </w:t>
      </w:r>
      <w:r>
        <w:t>Azure</w:t>
      </w:r>
    </w:p>
    <w:p w14:paraId="4EDD556A" w14:textId="7C8E8E78" w:rsidR="00335237" w:rsidRDefault="00335237" w:rsidP="00331F93">
      <w:pPr>
        <w:pStyle w:val="BulletPACKT"/>
      </w:pPr>
      <w:r>
        <w:t>Creating</w:t>
      </w:r>
      <w:r w:rsidR="002576ED">
        <w:t xml:space="preserve"> </w:t>
      </w:r>
      <w:r>
        <w:t>core</w:t>
      </w:r>
      <w:r w:rsidR="002576ED">
        <w:t xml:space="preserve"> </w:t>
      </w:r>
      <w:r>
        <w:t>Azure</w:t>
      </w:r>
      <w:r w:rsidR="002576ED">
        <w:t xml:space="preserve"> </w:t>
      </w:r>
      <w:r>
        <w:t>resources</w:t>
      </w:r>
    </w:p>
    <w:p w14:paraId="1C22B4CD" w14:textId="6BC841E7" w:rsidR="00335237" w:rsidRDefault="00335237" w:rsidP="00331F93">
      <w:pPr>
        <w:pStyle w:val="BulletPACKT"/>
      </w:pPr>
      <w:r>
        <w:t>Exploring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</w:p>
    <w:p w14:paraId="7A7EE886" w14:textId="0A907B5F" w:rsidR="00335237" w:rsidRDefault="00335237" w:rsidP="00331F93">
      <w:pPr>
        <w:pStyle w:val="BulletPACKT"/>
      </w:pPr>
      <w:r>
        <w:t>Creating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SMB</w:t>
      </w:r>
      <w:r w:rsidR="002576ED">
        <w:t xml:space="preserve"> </w:t>
      </w:r>
      <w:r>
        <w:t>file</w:t>
      </w:r>
      <w:r w:rsidR="002576ED">
        <w:t xml:space="preserve"> </w:t>
      </w:r>
      <w:r>
        <w:t>share</w:t>
      </w:r>
    </w:p>
    <w:p w14:paraId="71AB4487" w14:textId="7B9C9473" w:rsidR="00335237" w:rsidRDefault="00335237" w:rsidP="00331F93">
      <w:pPr>
        <w:pStyle w:val="BulletPACKT"/>
      </w:pP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website</w:t>
      </w:r>
    </w:p>
    <w:p w14:paraId="5270E5F4" w14:textId="537A7E37" w:rsidR="00335237" w:rsidRDefault="00335237" w:rsidP="00331F93">
      <w:pPr>
        <w:pStyle w:val="BulletPACKT"/>
      </w:pPr>
      <w:r>
        <w:t>Creating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</w:t>
      </w:r>
    </w:p>
    <w:p w14:paraId="5032A5AB" w14:textId="77777777" w:rsidR="00335237" w:rsidRPr="00331F93" w:rsidRDefault="00335237" w:rsidP="00331F93">
      <w:pPr>
        <w:pStyle w:val="Heading1"/>
      </w:pPr>
      <w:r w:rsidRPr="00331F93">
        <w:t>Introduction</w:t>
      </w:r>
    </w:p>
    <w:p w14:paraId="420A7DC4" w14:textId="63C57D31" w:rsidR="00335237" w:rsidRDefault="00335237" w:rsidP="005E616E">
      <w:pPr>
        <w:pStyle w:val="NormalPACKT"/>
      </w:pPr>
      <w:r>
        <w:t>Azure</w:t>
      </w:r>
      <w:r w:rsidR="002576ED">
        <w:t xml:space="preserve"> </w:t>
      </w:r>
      <w:r>
        <w:t>is</w:t>
      </w:r>
      <w:r w:rsidR="002576ED">
        <w:t xml:space="preserve"> </w:t>
      </w:r>
      <w:r>
        <w:t>Microsoft's</w:t>
      </w:r>
      <w:r w:rsidR="002576ED">
        <w:t xml:space="preserve"> </w:t>
      </w:r>
      <w:r>
        <w:t>cloud</w:t>
      </w:r>
      <w:r w:rsidR="002576ED">
        <w:t xml:space="preserve"> </w:t>
      </w:r>
      <w:r>
        <w:t>computing</w:t>
      </w:r>
      <w:r w:rsidR="002576ED">
        <w:t xml:space="preserve"> </w:t>
      </w:r>
      <w:r>
        <w:t>platform</w:t>
      </w:r>
      <w:r w:rsidR="002576ED">
        <w:t xml:space="preserve"> </w:t>
      </w:r>
      <w:r>
        <w:t>and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competitor</w:t>
      </w:r>
      <w:r w:rsidR="002576ED">
        <w:t xml:space="preserve"> </w:t>
      </w:r>
      <w:r>
        <w:t>to</w:t>
      </w:r>
      <w:r w:rsidR="002576ED">
        <w:t xml:space="preserve"> </w:t>
      </w:r>
      <w:r>
        <w:t>Amazon's</w:t>
      </w:r>
      <w:r w:rsidR="002576ED">
        <w:t xml:space="preserve"> </w:t>
      </w:r>
      <w:r>
        <w:t>Amazon</w:t>
      </w:r>
      <w:r w:rsidR="002576ED">
        <w:t xml:space="preserve"> </w:t>
      </w:r>
      <w:r>
        <w:t>Web</w:t>
      </w:r>
      <w:r w:rsidR="002576ED">
        <w:t xml:space="preserve"> </w:t>
      </w:r>
      <w:r>
        <w:t>Services</w:t>
      </w:r>
      <w:r w:rsidR="002576ED">
        <w:t xml:space="preserve"> </w:t>
      </w:r>
      <w:r>
        <w:t>and</w:t>
      </w:r>
      <w:r w:rsidR="002576ED">
        <w:t xml:space="preserve"> </w:t>
      </w:r>
      <w:r>
        <w:t>other</w:t>
      </w:r>
      <w:r w:rsidR="002576ED">
        <w:t xml:space="preserve"> </w:t>
      </w:r>
      <w:r>
        <w:t>public</w:t>
      </w:r>
      <w:r w:rsidR="002576ED">
        <w:t xml:space="preserve"> </w:t>
      </w:r>
      <w:r>
        <w:t>cloud</w:t>
      </w:r>
      <w:r w:rsidR="002576ED">
        <w:t xml:space="preserve"> </w:t>
      </w:r>
      <w:r>
        <w:t>providers,</w:t>
      </w:r>
      <w:r w:rsidR="002576ED">
        <w:t xml:space="preserve"> </w:t>
      </w:r>
      <w:r>
        <w:t>Azure</w:t>
      </w:r>
      <w:r w:rsidR="002576ED">
        <w:t xml:space="preserve"> </w:t>
      </w:r>
      <w:r>
        <w:t>provides</w:t>
      </w:r>
      <w:r w:rsidR="002576ED">
        <w:t xml:space="preserve"> </w:t>
      </w:r>
      <w:r>
        <w:t>you</w:t>
      </w:r>
      <w:r w:rsidR="002576ED">
        <w:t xml:space="preserve"> </w:t>
      </w:r>
      <w:r>
        <w:t>with</w:t>
      </w:r>
      <w:r w:rsidR="002576ED">
        <w:t xml:space="preserve"> </w:t>
      </w:r>
      <w:r>
        <w:t>access</w:t>
      </w:r>
      <w:r w:rsidR="002576ED">
        <w:t xml:space="preserve"> </w:t>
      </w:r>
      <w:r>
        <w:t>to</w:t>
      </w:r>
      <w:r w:rsidR="002576ED">
        <w:t xml:space="preserve"> </w:t>
      </w:r>
      <w:r>
        <w:t>a</w:t>
      </w:r>
      <w:r w:rsidR="002576ED">
        <w:t xml:space="preserve"> </w:t>
      </w:r>
      <w:r>
        <w:t>huge</w:t>
      </w:r>
      <w:r w:rsidR="002576ED">
        <w:t xml:space="preserve"> </w:t>
      </w:r>
      <w:r>
        <w:t>range</w:t>
      </w:r>
      <w:r w:rsidR="002576ED">
        <w:t xml:space="preserve"> </w:t>
      </w:r>
      <w:r>
        <w:t>of</w:t>
      </w:r>
      <w:r w:rsidR="002576ED">
        <w:t xml:space="preserve"> </w:t>
      </w:r>
      <w:r>
        <w:t>features.</w:t>
      </w:r>
      <w:r w:rsidR="002576ED">
        <w:t xml:space="preserve"> </w:t>
      </w:r>
      <w:r>
        <w:t>Organizations</w:t>
      </w:r>
      <w:r w:rsidR="002576ED">
        <w:t xml:space="preserve"> </w:t>
      </w:r>
      <w:r>
        <w:t>can</w:t>
      </w:r>
      <w:r w:rsidR="002576ED">
        <w:t xml:space="preserve"> </w:t>
      </w:r>
      <w:r>
        <w:t>literally</w:t>
      </w:r>
      <w:r w:rsidR="002576ED">
        <w:t xml:space="preserve"> </w:t>
      </w:r>
      <w:r>
        <w:t>move</w:t>
      </w:r>
      <w:r w:rsidR="002576ED">
        <w:t xml:space="preserve"> </w:t>
      </w:r>
      <w:r>
        <w:t>their</w:t>
      </w:r>
      <w:r w:rsidR="002576ED">
        <w:t xml:space="preserve"> </w:t>
      </w:r>
      <w:r>
        <w:t>entire</w:t>
      </w:r>
      <w:r w:rsidR="002576ED">
        <w:t xml:space="preserve"> </w:t>
      </w:r>
      <w:r>
        <w:t>on-premises</w:t>
      </w:r>
      <w:r w:rsidR="002576ED">
        <w:t xml:space="preserve"> </w:t>
      </w:r>
      <w:r>
        <w:t>infrastructure</w:t>
      </w:r>
      <w:r w:rsidR="002576ED">
        <w:t xml:space="preserve"> </w:t>
      </w:r>
      <w:r>
        <w:t>into</w:t>
      </w:r>
      <w:r w:rsidR="002576ED">
        <w:t xml:space="preserve"> </w:t>
      </w:r>
      <w:r>
        <w:t>the</w:t>
      </w:r>
      <w:r w:rsidR="002576ED">
        <w:t xml:space="preserve"> </w:t>
      </w:r>
      <w:r>
        <w:t>cloud.</w:t>
      </w:r>
    </w:p>
    <w:p w14:paraId="2787B094" w14:textId="6D117940" w:rsidR="00335237" w:rsidRDefault="00335237" w:rsidP="005E616E">
      <w:pPr>
        <w:pStyle w:val="NormalPACKT"/>
      </w:pPr>
      <w:r>
        <w:t>Azure</w:t>
      </w:r>
      <w:r w:rsidR="002576ED">
        <w:t xml:space="preserve"> </w:t>
      </w:r>
      <w:r>
        <w:t>features</w:t>
      </w:r>
      <w:r w:rsidR="002576ED">
        <w:t xml:space="preserve"> </w:t>
      </w:r>
      <w:r>
        <w:t>come</w:t>
      </w:r>
      <w:r w:rsidR="002576ED">
        <w:t xml:space="preserve"> </w:t>
      </w:r>
      <w:r>
        <w:t>from</w:t>
      </w:r>
      <w:r w:rsidR="002576ED">
        <w:t xml:space="preserve"> </w:t>
      </w:r>
      <w:r>
        <w:t>three</w:t>
      </w:r>
      <w:r w:rsidR="002576ED">
        <w:t xml:space="preserve"> </w:t>
      </w:r>
      <w:r>
        <w:t>levels:</w:t>
      </w:r>
    </w:p>
    <w:p w14:paraId="1B8DF895" w14:textId="275CCA25" w:rsidR="00335237" w:rsidRPr="000E5E80" w:rsidRDefault="00335237" w:rsidP="000E5E80">
      <w:pPr>
        <w:pStyle w:val="BulletPACKT"/>
      </w:pPr>
      <w:r w:rsidRPr="00331F93">
        <w:rPr>
          <w:rStyle w:val="KeyWordPACKT"/>
        </w:rPr>
        <w:t>Infrastructure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as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Service</w:t>
      </w:r>
      <w:r w:rsidR="002576ED">
        <w:t xml:space="preserve"> </w:t>
      </w:r>
      <w:r w:rsidRPr="000E5E80">
        <w:t>(</w:t>
      </w:r>
      <w:r w:rsidRPr="00331F93">
        <w:rPr>
          <w:rStyle w:val="KeyWordPACKT"/>
        </w:rPr>
        <w:t>IaaS</w:t>
      </w:r>
      <w:r w:rsidRPr="000E5E80">
        <w:t>)</w:t>
      </w:r>
    </w:p>
    <w:p w14:paraId="3086254D" w14:textId="1DF0E026" w:rsidR="00335237" w:rsidRPr="000E5E80" w:rsidRDefault="00335237" w:rsidP="000E5E80">
      <w:pPr>
        <w:pStyle w:val="BulletPACKT"/>
      </w:pPr>
      <w:r w:rsidRPr="00331F93">
        <w:rPr>
          <w:rStyle w:val="KeyWordPACKT"/>
        </w:rPr>
        <w:t>Platform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as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Service</w:t>
      </w:r>
      <w:r w:rsidR="002576ED">
        <w:t xml:space="preserve"> </w:t>
      </w:r>
      <w:r w:rsidRPr="000E5E80">
        <w:t>(</w:t>
      </w:r>
      <w:r w:rsidRPr="00331F93">
        <w:rPr>
          <w:rStyle w:val="KeyWordPACKT"/>
        </w:rPr>
        <w:t>PaaS</w:t>
      </w:r>
      <w:r w:rsidRPr="000E5E80">
        <w:t>)</w:t>
      </w:r>
    </w:p>
    <w:p w14:paraId="2551C527" w14:textId="331C8004" w:rsidR="00335237" w:rsidRPr="000E5E80" w:rsidRDefault="00335237" w:rsidP="000E5E80">
      <w:pPr>
        <w:pStyle w:val="BulletPACKT"/>
      </w:pPr>
      <w:r w:rsidRPr="00331F93">
        <w:rPr>
          <w:rStyle w:val="KeyWordPACKT"/>
        </w:rPr>
        <w:t>Software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as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Service</w:t>
      </w:r>
      <w:r w:rsidR="002576ED">
        <w:t xml:space="preserve"> </w:t>
      </w:r>
      <w:r w:rsidRPr="000E5E80">
        <w:t>(</w:t>
      </w:r>
      <w:r w:rsidRPr="00331F93">
        <w:rPr>
          <w:rStyle w:val="KeyWordPACKT"/>
        </w:rPr>
        <w:t>SaaS</w:t>
      </w:r>
      <w:r w:rsidRPr="000E5E80">
        <w:t>)</w:t>
      </w:r>
    </w:p>
    <w:p w14:paraId="4D053C43" w14:textId="5175EC6C" w:rsidR="00335237" w:rsidRDefault="00335237" w:rsidP="000E5E80">
      <w:pPr>
        <w:pStyle w:val="NormalPACKT"/>
      </w:pPr>
      <w:r>
        <w:t>IaaS</w:t>
      </w:r>
      <w:r w:rsidR="002576ED">
        <w:t xml:space="preserve"> </w:t>
      </w:r>
      <w:r>
        <w:t>is,</w:t>
      </w:r>
      <w:r w:rsidR="002576ED">
        <w:t xml:space="preserve"> </w:t>
      </w:r>
      <w:r>
        <w:t>in</w:t>
      </w:r>
      <w:r w:rsidR="002576ED">
        <w:t xml:space="preserve"> </w:t>
      </w:r>
      <w:r>
        <w:t>effect,</w:t>
      </w:r>
      <w:r w:rsidR="002576ED">
        <w:t xml:space="preserve"> </w:t>
      </w:r>
      <w:r>
        <w:t>an</w:t>
      </w:r>
      <w:r w:rsidR="002576ED">
        <w:t xml:space="preserve"> </w:t>
      </w:r>
      <w:r>
        <w:t>instant</w:t>
      </w:r>
      <w:r w:rsidR="002576ED">
        <w:t xml:space="preserve"> </w:t>
      </w:r>
      <w:r>
        <w:t>computing</w:t>
      </w:r>
      <w:r w:rsidR="002576ED">
        <w:t xml:space="preserve"> </w:t>
      </w:r>
      <w:r>
        <w:t>infrastructure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provision,</w:t>
      </w:r>
      <w:r w:rsidR="002576ED">
        <w:t xml:space="preserve"> </w:t>
      </w:r>
      <w:r>
        <w:t>manage,</w:t>
      </w:r>
      <w:r w:rsidR="002576ED">
        <w:t xml:space="preserve"> </w:t>
      </w:r>
      <w:r>
        <w:t>and</w:t>
      </w:r>
      <w:r w:rsidR="002576ED">
        <w:t xml:space="preserve"> </w:t>
      </w:r>
      <w:r>
        <w:t>use</w:t>
      </w:r>
      <w:r w:rsidR="002576ED">
        <w:t xml:space="preserve"> </w:t>
      </w:r>
      <w:r>
        <w:t>over</w:t>
      </w:r>
      <w:r w:rsidR="002576ED">
        <w:t xml:space="preserve"> </w:t>
      </w:r>
      <w:r>
        <w:t>the</w:t>
      </w:r>
      <w:r w:rsidR="002576ED">
        <w:t xml:space="preserve"> </w:t>
      </w:r>
      <w:r>
        <w:t>internet</w:t>
      </w:r>
      <w:r w:rsidR="002576ED">
        <w:t xml:space="preserve"> </w:t>
      </w:r>
      <w:r>
        <w:t>or</w:t>
      </w:r>
      <w:r w:rsidR="002576ED">
        <w:t xml:space="preserve"> </w:t>
      </w:r>
      <w:r>
        <w:t>via</w:t>
      </w:r>
      <w:r w:rsidR="002576ED">
        <w:t xml:space="preserve"> </w:t>
      </w:r>
      <w:r>
        <w:t>a</w:t>
      </w:r>
      <w:r w:rsidR="002576ED">
        <w:t xml:space="preserve"> </w:t>
      </w:r>
      <w:r>
        <w:t>private</w:t>
      </w:r>
      <w:r w:rsidR="002576ED">
        <w:t xml:space="preserve"> </w:t>
      </w:r>
      <w:r>
        <w:t>network</w:t>
      </w:r>
      <w:r w:rsidR="002576ED">
        <w:t xml:space="preserve"> </w:t>
      </w:r>
      <w:r>
        <w:t>connection.</w:t>
      </w:r>
      <w:r w:rsidR="002576ED">
        <w:t xml:space="preserve"> </w:t>
      </w:r>
      <w:r>
        <w:t>IaaS</w:t>
      </w:r>
      <w:r w:rsidR="002576ED">
        <w:t xml:space="preserve"> </w:t>
      </w:r>
      <w:r>
        <w:t>includes</w:t>
      </w:r>
      <w:r w:rsidR="002576ED">
        <w:t xml:space="preserve"> </w:t>
      </w:r>
      <w:r>
        <w:t>the</w:t>
      </w:r>
      <w:r w:rsidR="002576ED">
        <w:t xml:space="preserve"> </w:t>
      </w:r>
      <w:r>
        <w:t>basic</w:t>
      </w:r>
      <w:r w:rsidR="002576ED">
        <w:t xml:space="preserve"> </w:t>
      </w:r>
      <w:r>
        <w:t>computing</w:t>
      </w:r>
      <w:r w:rsidR="002576ED">
        <w:t xml:space="preserve"> </w:t>
      </w:r>
      <w:r>
        <w:t>infrastructure</w:t>
      </w:r>
      <w:r w:rsidR="002576ED">
        <w:t xml:space="preserve"> </w:t>
      </w:r>
      <w:r>
        <w:t>components</w:t>
      </w:r>
      <w:r w:rsidR="002576ED">
        <w:t xml:space="preserve"> </w:t>
      </w:r>
      <w:r>
        <w:t>(servers,</w:t>
      </w:r>
      <w:r w:rsidR="002576ED">
        <w:t xml:space="preserve"> </w:t>
      </w:r>
      <w:r>
        <w:t>storage,</w:t>
      </w:r>
      <w:r w:rsidR="002576ED">
        <w:t xml:space="preserve"> </w:t>
      </w:r>
      <w:r>
        <w:t>networking,</w:t>
      </w:r>
      <w:r w:rsidR="002576ED">
        <w:t xml:space="preserve"> </w:t>
      </w:r>
      <w:r>
        <w:t>firewalls,</w:t>
      </w:r>
      <w:r w:rsidR="002576ED">
        <w:t xml:space="preserve"> </w:t>
      </w:r>
      <w:r>
        <w:t>and</w:t>
      </w:r>
      <w:r w:rsidR="002576ED">
        <w:t xml:space="preserve"> </w:t>
      </w:r>
      <w:r>
        <w:t>security),</w:t>
      </w:r>
      <w:r w:rsidR="002576ED">
        <w:t xml:space="preserve"> </w:t>
      </w:r>
      <w:r>
        <w:t>plus</w:t>
      </w:r>
      <w:r w:rsidR="002576ED">
        <w:t xml:space="preserve"> </w:t>
      </w:r>
      <w:r>
        <w:t>the</w:t>
      </w:r>
      <w:r w:rsidR="002576ED">
        <w:t xml:space="preserve"> </w:t>
      </w:r>
      <w:r>
        <w:t>physical</w:t>
      </w:r>
      <w:r w:rsidR="002576ED">
        <w:t xml:space="preserve"> </w:t>
      </w:r>
      <w:r>
        <w:t>plant</w:t>
      </w:r>
      <w:r w:rsidR="002576ED">
        <w:t xml:space="preserve"> </w:t>
      </w:r>
      <w:r>
        <w:t>that's</w:t>
      </w:r>
      <w:r w:rsidR="002576ED">
        <w:t xml:space="preserve"> </w:t>
      </w:r>
      <w:r>
        <w:t>required</w:t>
      </w:r>
      <w:r w:rsidR="002576ED">
        <w:t xml:space="preserve"> </w:t>
      </w:r>
      <w:r>
        <w:t>to</w:t>
      </w:r>
      <w:r w:rsidR="002576ED">
        <w:t xml:space="preserve"> </w:t>
      </w:r>
      <w:r>
        <w:t>run</w:t>
      </w:r>
      <w:r w:rsidR="002576ED">
        <w:t xml:space="preserve"> </w:t>
      </w:r>
      <w:r>
        <w:t>these</w:t>
      </w:r>
      <w:r w:rsidR="002576ED">
        <w:t xml:space="preserve"> </w:t>
      </w:r>
      <w:r>
        <w:t>components</w:t>
      </w:r>
      <w:r w:rsidR="002576ED">
        <w:t xml:space="preserve"> </w:t>
      </w:r>
      <w:r>
        <w:t>(power,</w:t>
      </w:r>
      <w:r w:rsidR="002576ED">
        <w:t xml:space="preserve"> </w:t>
      </w:r>
      <w:r>
        <w:t>air</w:t>
      </w:r>
      <w:r w:rsidR="002576ED">
        <w:t xml:space="preserve"> </w:t>
      </w:r>
      <w:r>
        <w:t>conditioning,</w:t>
      </w:r>
      <w:r w:rsidR="002576ED">
        <w:t xml:space="preserve"> </w:t>
      </w:r>
      <w:r>
        <w:t>and</w:t>
      </w:r>
      <w:r w:rsidR="002576ED">
        <w:t xml:space="preserve"> </w:t>
      </w:r>
      <w:r>
        <w:t>so</w:t>
      </w:r>
      <w:r w:rsidR="002576ED">
        <w:t xml:space="preserve"> </w:t>
      </w:r>
      <w:r>
        <w:t>on).</w:t>
      </w:r>
      <w:r w:rsidR="002576ED">
        <w:t xml:space="preserve"> </w:t>
      </w:r>
      <w:r>
        <w:t>In</w:t>
      </w:r>
      <w:r w:rsidR="002576ED">
        <w:t xml:space="preserve"> </w:t>
      </w:r>
      <w:r>
        <w:t>an</w:t>
      </w:r>
      <w:r w:rsidR="002576ED">
        <w:t xml:space="preserve"> </w:t>
      </w:r>
      <w:r>
        <w:t>IaaS</w:t>
      </w:r>
      <w:r w:rsidR="002576ED">
        <w:t xml:space="preserve"> </w:t>
      </w:r>
      <w:r>
        <w:t>environment,</w:t>
      </w:r>
      <w:r w:rsidR="002576ED">
        <w:t xml:space="preserve"> </w:t>
      </w:r>
      <w:r>
        <w:t>the</w:t>
      </w:r>
      <w:r w:rsidR="002576ED">
        <w:t xml:space="preserve"> </w:t>
      </w:r>
      <w:r>
        <w:t>servers</w:t>
      </w:r>
      <w:r w:rsidR="002576ED">
        <w:t xml:space="preserve"> </w:t>
      </w:r>
      <w:r>
        <w:t>are</w:t>
      </w:r>
      <w:r w:rsidR="002576ED">
        <w:t xml:space="preserve"> </w:t>
      </w:r>
      <w:r>
        <w:t>all</w:t>
      </w:r>
      <w:r w:rsidR="002576ED">
        <w:t xml:space="preserve"> </w:t>
      </w:r>
      <w:r>
        <w:t>Azure</w:t>
      </w:r>
      <w:r w:rsidR="002576ED">
        <w:t xml:space="preserve"> </w:t>
      </w:r>
      <w:r>
        <w:t>virtual</w:t>
      </w:r>
      <w:r w:rsidR="002576ED">
        <w:t xml:space="preserve"> </w:t>
      </w:r>
      <w:r>
        <w:t>machines</w:t>
      </w:r>
      <w:r w:rsidR="002576ED">
        <w:t xml:space="preserve"> </w:t>
      </w:r>
      <w:r>
        <w:t>(effectively</w:t>
      </w:r>
      <w:r w:rsidR="002576ED">
        <w:t xml:space="preserve"> </w:t>
      </w:r>
      <w:r>
        <w:t>Hyper-V</w:t>
      </w:r>
      <w:r w:rsidR="002576ED">
        <w:t xml:space="preserve"> </w:t>
      </w:r>
      <w:r>
        <w:t>VMs)</w:t>
      </w:r>
      <w:r w:rsidR="002576ED">
        <w:t xml:space="preserve"> </w:t>
      </w:r>
      <w:r>
        <w:t>and</w:t>
      </w:r>
      <w:r w:rsidR="002576ED">
        <w:t xml:space="preserve"> </w:t>
      </w:r>
      <w:r>
        <w:t>interact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networking,</w:t>
      </w:r>
      <w:r w:rsidR="002576ED">
        <w:t xml:space="preserve"> </w:t>
      </w:r>
      <w:r>
        <w:t>security,</w:t>
      </w:r>
      <w:r w:rsidR="002576ED">
        <w:t xml:space="preserve"> </w:t>
      </w:r>
      <w:r>
        <w:t>and</w:t>
      </w:r>
      <w:r w:rsidR="002576ED">
        <w:t xml:space="preserve"> </w:t>
      </w:r>
      <w:r>
        <w:t>storage</w:t>
      </w:r>
      <w:r w:rsidR="002576ED">
        <w:t xml:space="preserve"> </w:t>
      </w:r>
      <w:r>
        <w:t>components.</w:t>
      </w:r>
    </w:p>
    <w:p w14:paraId="5CE5C109" w14:textId="3B4319C2" w:rsidR="00335237" w:rsidRDefault="00335237" w:rsidP="000E5E80">
      <w:pPr>
        <w:pStyle w:val="NormalPACKT"/>
      </w:pPr>
      <w:r>
        <w:t>PaaS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complete</w:t>
      </w:r>
      <w:r w:rsidR="002576ED">
        <w:t xml:space="preserve"> </w:t>
      </w:r>
      <w:r>
        <w:t>deployment</w:t>
      </w:r>
      <w:r w:rsidR="002576ED">
        <w:t xml:space="preserve"> </w:t>
      </w:r>
      <w:r>
        <w:t>environment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cloud,</w:t>
      </w:r>
      <w:r w:rsidR="002576ED">
        <w:t xml:space="preserve"> </w:t>
      </w:r>
      <w:r>
        <w:t>including</w:t>
      </w:r>
      <w:r w:rsidR="002576ED">
        <w:t xml:space="preserve"> </w:t>
      </w:r>
      <w:r>
        <w:t>the</w:t>
      </w:r>
      <w:r w:rsidR="002576ED">
        <w:t xml:space="preserve"> </w:t>
      </w:r>
      <w:r>
        <w:t>operating</w:t>
      </w:r>
      <w:r w:rsidR="002576ED">
        <w:t xml:space="preserve"> </w:t>
      </w:r>
      <w:r>
        <w:t>system,</w:t>
      </w:r>
      <w:r w:rsidR="002576ED">
        <w:t xml:space="preserve"> </w:t>
      </w:r>
      <w:r>
        <w:t>storage,</w:t>
      </w:r>
      <w:r w:rsidR="002576ED">
        <w:t xml:space="preserve"> </w:t>
      </w:r>
      <w:r>
        <w:t>and</w:t>
      </w:r>
      <w:r w:rsidR="002576ED">
        <w:t xml:space="preserve"> </w:t>
      </w:r>
      <w:r>
        <w:t>other</w:t>
      </w:r>
      <w:r w:rsidR="002576ED">
        <w:t xml:space="preserve"> </w:t>
      </w:r>
      <w:r>
        <w:t>infrastructure.</w:t>
      </w:r>
      <w:r w:rsidR="002576ED">
        <w:t xml:space="preserve"> </w:t>
      </w:r>
      <w:r>
        <w:t>One</w:t>
      </w:r>
      <w:r w:rsidR="002576ED">
        <w:t xml:space="preserve"> </w:t>
      </w:r>
      <w:r>
        <w:t>key</w:t>
      </w:r>
      <w:r w:rsidR="002576ED">
        <w:t xml:space="preserve"> </w:t>
      </w:r>
      <w:r>
        <w:t>PaaS</w:t>
      </w:r>
      <w:r w:rsidR="002576ED">
        <w:t xml:space="preserve"> </w:t>
      </w:r>
      <w:r>
        <w:t>offering</w:t>
      </w:r>
      <w:r w:rsidR="002576ED">
        <w:t xml:space="preserve"> </w:t>
      </w:r>
      <w:r>
        <w:t>in</w:t>
      </w:r>
      <w:r w:rsidR="002576ED">
        <w:t xml:space="preserve"> </w:t>
      </w:r>
      <w:r>
        <w:t>Azure</w:t>
      </w:r>
      <w:r w:rsidR="002576ED">
        <w:t xml:space="preserve"> </w:t>
      </w:r>
      <w:r>
        <w:t>is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SQL</w:t>
      </w:r>
      <w:r w:rsidR="002576ED">
        <w:t xml:space="preserve"> </w:t>
      </w:r>
      <w:r>
        <w:t>Database.</w:t>
      </w:r>
      <w:r w:rsidR="002576ED">
        <w:t xml:space="preserve"> </w:t>
      </w:r>
      <w:r>
        <w:t>Things</w:t>
      </w:r>
      <w:r w:rsidR="002576ED">
        <w:t xml:space="preserve"> </w:t>
      </w:r>
      <w:r>
        <w:t>like</w:t>
      </w:r>
      <w:r w:rsidR="002576ED">
        <w:t xml:space="preserve"> </w:t>
      </w:r>
      <w:r>
        <w:t>the</w:t>
      </w:r>
      <w:r w:rsidR="002576ED">
        <w:t xml:space="preserve"> </w:t>
      </w:r>
      <w:r>
        <w:t>OS</w:t>
      </w:r>
      <w:r w:rsidR="002576ED">
        <w:t xml:space="preserve"> </w:t>
      </w:r>
      <w:r>
        <w:t>and</w:t>
      </w:r>
      <w:r w:rsidR="002576ED">
        <w:t xml:space="preserve"> </w:t>
      </w:r>
      <w:r>
        <w:t>SQL</w:t>
      </w:r>
      <w:r w:rsidR="002576ED">
        <w:t xml:space="preserve"> </w:t>
      </w:r>
      <w:r>
        <w:t>server</w:t>
      </w:r>
      <w:r w:rsidR="002576ED">
        <w:t xml:space="preserve"> </w:t>
      </w:r>
      <w:r>
        <w:t>patching,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proofErr w:type="gramStart"/>
      <w:r>
        <w:t>would</w:t>
      </w:r>
      <w:proofErr w:type="gramEnd"/>
      <w:r w:rsidR="002576ED">
        <w:t xml:space="preserve"> </w:t>
      </w:r>
      <w:r>
        <w:t>have</w:t>
      </w:r>
      <w:r w:rsidR="002576ED">
        <w:t xml:space="preserve"> </w:t>
      </w:r>
      <w:r>
        <w:t>to</w:t>
      </w:r>
      <w:r w:rsidR="002576ED">
        <w:t xml:space="preserve"> </w:t>
      </w:r>
      <w:r>
        <w:t>deal</w:t>
      </w:r>
      <w:r w:rsidR="002576ED">
        <w:t xml:space="preserve"> </w:t>
      </w:r>
      <w:r>
        <w:t>with</w:t>
      </w:r>
      <w:r w:rsidR="002576ED">
        <w:t xml:space="preserve"> </w:t>
      </w: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deploy</w:t>
      </w:r>
      <w:r w:rsidR="002576ED">
        <w:t xml:space="preserve"> </w:t>
      </w:r>
      <w:r>
        <w:t>SQL</w:t>
      </w:r>
      <w:r w:rsidR="002576ED">
        <w:t xml:space="preserve"> </w:t>
      </w:r>
      <w:r>
        <w:t>in</w:t>
      </w:r>
      <w:r w:rsidR="002576ED">
        <w:t xml:space="preserve"> </w:t>
      </w:r>
      <w:r>
        <w:t>an</w:t>
      </w:r>
      <w:r w:rsidR="002576ED">
        <w:t xml:space="preserve"> </w:t>
      </w:r>
      <w:r>
        <w:t>IaaS</w:t>
      </w:r>
      <w:r w:rsidR="002576ED">
        <w:t xml:space="preserve"> </w:t>
      </w:r>
      <w:r>
        <w:t>environment,</w:t>
      </w:r>
      <w:r w:rsidR="002576ED">
        <w:t xml:space="preserve"> </w:t>
      </w:r>
      <w:r>
        <w:t>are</w:t>
      </w:r>
      <w:r w:rsidR="002576ED">
        <w:t xml:space="preserve"> </w:t>
      </w:r>
      <w:r>
        <w:t>all</w:t>
      </w:r>
      <w:r w:rsidR="002576ED">
        <w:t xml:space="preserve"> </w:t>
      </w:r>
      <w:r>
        <w:t>managed</w:t>
      </w:r>
      <w:r w:rsidR="002576ED">
        <w:t xml:space="preserve"> </w:t>
      </w:r>
      <w:r>
        <w:t>by</w:t>
      </w:r>
      <w:r w:rsidR="002576ED">
        <w:t xml:space="preserve"> </w:t>
      </w:r>
      <w:r>
        <w:t>Azure.</w:t>
      </w:r>
      <w:r w:rsidR="002576ED">
        <w:t xml:space="preserve"> </w:t>
      </w:r>
      <w:r>
        <w:t>This</w:t>
      </w:r>
      <w:r w:rsidR="002576ED">
        <w:t xml:space="preserve"> </w:t>
      </w:r>
      <w:r>
        <w:t>provides</w:t>
      </w:r>
      <w:r w:rsidR="002576ED">
        <w:t xml:space="preserve"> </w:t>
      </w:r>
      <w:r>
        <w:t>a</w:t>
      </w:r>
      <w:r w:rsidR="002576ED">
        <w:t xml:space="preserve"> </w:t>
      </w:r>
      <w:r>
        <w:t>complete</w:t>
      </w:r>
      <w:r w:rsidR="002576ED">
        <w:t xml:space="preserve"> </w:t>
      </w:r>
      <w:r>
        <w:t>SQL</w:t>
      </w:r>
      <w:r w:rsidR="002576ED">
        <w:t xml:space="preserve"> </w:t>
      </w:r>
      <w:r>
        <w:t>service,</w:t>
      </w:r>
      <w:r w:rsidR="002576ED">
        <w:t xml:space="preserve"> </w:t>
      </w:r>
      <w:r>
        <w:t>all</w:t>
      </w:r>
      <w:r w:rsidR="002576ED">
        <w:t xml:space="preserve"> </w:t>
      </w:r>
      <w:r>
        <w:t>managed</w:t>
      </w:r>
      <w:r w:rsidR="002576ED">
        <w:t xml:space="preserve"> </w:t>
      </w:r>
      <w:r>
        <w:t>by</w:t>
      </w:r>
      <w:r w:rsidR="002576ED">
        <w:t xml:space="preserve"> </w:t>
      </w:r>
      <w:r>
        <w:t>Azure.</w:t>
      </w:r>
      <w:r w:rsidR="002576ED">
        <w:t xml:space="preserve"> </w:t>
      </w:r>
      <w:r>
        <w:t>This,</w:t>
      </w:r>
      <w:r w:rsidR="002576ED">
        <w:t xml:space="preserve"> </w:t>
      </w:r>
      <w:r>
        <w:t>of</w:t>
      </w:r>
      <w:r w:rsidR="002576ED">
        <w:t xml:space="preserve"> </w:t>
      </w:r>
      <w:r>
        <w:t>course,</w:t>
      </w:r>
      <w:r w:rsidR="002576ED">
        <w:t xml:space="preserve"> </w:t>
      </w:r>
      <w:r>
        <w:t>means</w:t>
      </w:r>
      <w:r w:rsidR="002576ED">
        <w:t xml:space="preserve"> </w:t>
      </w:r>
      <w:r>
        <w:t>there</w:t>
      </w:r>
      <w:r w:rsidR="002576ED">
        <w:t xml:space="preserve"> </w:t>
      </w:r>
      <w:r>
        <w:t>are</w:t>
      </w:r>
      <w:r w:rsidR="002576ED">
        <w:t xml:space="preserve"> </w:t>
      </w:r>
      <w:r>
        <w:t>some</w:t>
      </w:r>
      <w:r w:rsidR="002576ED">
        <w:t xml:space="preserve"> </w:t>
      </w:r>
      <w:r>
        <w:t>things</w:t>
      </w:r>
      <w:r w:rsidR="002576ED">
        <w:t xml:space="preserve"> </w:t>
      </w:r>
      <w:r>
        <w:t>you</w:t>
      </w:r>
      <w:r w:rsidR="002576ED">
        <w:t xml:space="preserve"> </w:t>
      </w:r>
      <w:r>
        <w:t>can't</w:t>
      </w:r>
      <w:r w:rsidR="002576ED">
        <w:t xml:space="preserve"> </w:t>
      </w:r>
      <w:r>
        <w:t>do—actions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reserved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platform</w:t>
      </w:r>
      <w:r w:rsidR="002576ED">
        <w:t xml:space="preserve"> </w:t>
      </w:r>
      <w:r>
        <w:t>owner</w:t>
      </w:r>
      <w:r w:rsidR="002576ED">
        <w:t xml:space="preserve"> </w:t>
      </w:r>
      <w:r>
        <w:t>(that</w:t>
      </w:r>
      <w:r w:rsidR="002576ED">
        <w:t xml:space="preserve"> </w:t>
      </w:r>
      <w:r>
        <w:t>is,</w:t>
      </w:r>
      <w:r w:rsidR="002576ED">
        <w:t xml:space="preserve"> </w:t>
      </w:r>
      <w:r>
        <w:t>Microsoft).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with</w:t>
      </w:r>
      <w:r w:rsidR="002576ED">
        <w:t xml:space="preserve"> </w:t>
      </w:r>
      <w:r>
        <w:t>SQL</w:t>
      </w:r>
      <w:r w:rsidR="002576ED">
        <w:t xml:space="preserve"> </w:t>
      </w:r>
      <w:r>
        <w:t>running</w:t>
      </w:r>
      <w:r w:rsidR="002576ED">
        <w:t xml:space="preserve"> </w:t>
      </w:r>
      <w:r>
        <w:t>inside</w:t>
      </w:r>
      <w:r w:rsidR="002576ED">
        <w:t xml:space="preserve"> </w:t>
      </w:r>
      <w:r>
        <w:t>an</w:t>
      </w:r>
      <w:r w:rsidR="002576ED">
        <w:t xml:space="preserve"> </w:t>
      </w:r>
      <w:r>
        <w:t>IaaS</w:t>
      </w:r>
      <w:r w:rsidR="002576ED">
        <w:t xml:space="preserve"> </w:t>
      </w:r>
      <w:r>
        <w:t>Azure</w:t>
      </w:r>
      <w:r w:rsidR="002576ED">
        <w:t xml:space="preserve"> </w:t>
      </w:r>
      <w:r>
        <w:t>VM,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database</w:t>
      </w:r>
      <w:r w:rsidR="002576ED">
        <w:t xml:space="preserve"> </w:t>
      </w:r>
      <w:r>
        <w:t>mirroring—the</w:t>
      </w:r>
      <w:r w:rsidR="002576ED">
        <w:t xml:space="preserve"> </w:t>
      </w:r>
      <w:r>
        <w:t>SQL</w:t>
      </w:r>
      <w:r w:rsidR="002576ED">
        <w:t xml:space="preserve"> </w:t>
      </w:r>
      <w:r>
        <w:t>PaaS</w:t>
      </w:r>
      <w:r w:rsidR="002576ED">
        <w:t xml:space="preserve"> </w:t>
      </w:r>
      <w:r>
        <w:t>service</w:t>
      </w:r>
      <w:r w:rsidR="002576ED">
        <w:t xml:space="preserve"> </w:t>
      </w:r>
      <w:r>
        <w:t>does</w:t>
      </w:r>
      <w:r w:rsidR="002576ED">
        <w:t xml:space="preserve"> </w:t>
      </w:r>
      <w:r>
        <w:t>not</w:t>
      </w:r>
      <w:r w:rsidR="002576ED">
        <w:t xml:space="preserve"> </w:t>
      </w:r>
      <w:r>
        <w:t>provide</w:t>
      </w:r>
      <w:r w:rsidR="002576ED">
        <w:t xml:space="preserve"> </w:t>
      </w:r>
      <w:r>
        <w:t>that</w:t>
      </w:r>
      <w:r w:rsidR="002576ED">
        <w:t xml:space="preserve"> </w:t>
      </w:r>
      <w:r>
        <w:t>feature</w:t>
      </w:r>
      <w:r w:rsidR="002576ED">
        <w:t xml:space="preserve"> </w:t>
      </w:r>
      <w:r>
        <w:t>for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use.</w:t>
      </w:r>
    </w:p>
    <w:p w14:paraId="752B6948" w14:textId="6771B226" w:rsidR="00335237" w:rsidRDefault="00335237" w:rsidP="000E5E80">
      <w:pPr>
        <w:pStyle w:val="NormalPACKT"/>
      </w:pPr>
      <w:r>
        <w:t>With</w:t>
      </w:r>
      <w:r w:rsidR="002576ED">
        <w:t xml:space="preserve"> </w:t>
      </w:r>
      <w:r>
        <w:t>SaaS,</w:t>
      </w:r>
      <w:r w:rsidR="002576ED">
        <w:t xml:space="preserve"> </w:t>
      </w:r>
      <w:r>
        <w:t>you</w:t>
      </w:r>
      <w:r w:rsidR="002576ED">
        <w:t xml:space="preserve"> </w:t>
      </w:r>
      <w:r>
        <w:t>just</w:t>
      </w:r>
      <w:r w:rsidR="002576ED">
        <w:t xml:space="preserve"> </w:t>
      </w:r>
      <w:r>
        <w:t>use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vendor</w:t>
      </w:r>
      <w:r w:rsidR="002576ED">
        <w:t xml:space="preserve"> </w:t>
      </w:r>
      <w:r>
        <w:t>has</w:t>
      </w:r>
      <w:r w:rsidR="002576ED">
        <w:t xml:space="preserve"> </w:t>
      </w:r>
      <w:r>
        <w:t>placed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cloud.</w:t>
      </w:r>
      <w:r w:rsidR="002576ED">
        <w:t xml:space="preserve"> </w:t>
      </w:r>
      <w:r>
        <w:t>One</w:t>
      </w:r>
      <w:r w:rsidR="002576ED">
        <w:t xml:space="preserve"> </w:t>
      </w:r>
      <w:r>
        <w:t>key</w:t>
      </w:r>
      <w:r w:rsidR="002576ED">
        <w:t xml:space="preserve"> </w:t>
      </w:r>
      <w:r>
        <w:t>example</w:t>
      </w:r>
      <w:r w:rsidR="002576ED">
        <w:t xml:space="preserve"> </w:t>
      </w:r>
      <w:r>
        <w:t>of</w:t>
      </w:r>
      <w:r w:rsidR="002576ED">
        <w:t xml:space="preserve"> </w:t>
      </w:r>
      <w:r>
        <w:t>SaaS</w:t>
      </w:r>
      <w:r w:rsidR="002576ED">
        <w:t xml:space="preserve"> </w:t>
      </w:r>
      <w:r>
        <w:t>is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(O365),</w:t>
      </w:r>
      <w:r w:rsidR="002576ED">
        <w:t xml:space="preserve"> </w:t>
      </w:r>
      <w:r>
        <w:t>which</w:t>
      </w:r>
      <w:r w:rsidR="002576ED">
        <w:t xml:space="preserve"> </w:t>
      </w:r>
      <w:r>
        <w:t>bundles</w:t>
      </w:r>
      <w:r w:rsidR="002576ED">
        <w:t xml:space="preserve"> </w:t>
      </w:r>
      <w:r>
        <w:t>Exchange</w:t>
      </w:r>
      <w:r w:rsidR="002576ED">
        <w:t xml:space="preserve"> </w:t>
      </w:r>
      <w:r>
        <w:t>Online,</w:t>
      </w:r>
      <w:r w:rsidR="002576ED">
        <w:t xml:space="preserve"> </w:t>
      </w:r>
      <w:r>
        <w:t>SharePoint</w:t>
      </w:r>
      <w:r w:rsidR="002576ED">
        <w:t xml:space="preserve"> </w:t>
      </w:r>
      <w:r>
        <w:t>Online,</w:t>
      </w:r>
      <w:r w:rsidR="002576ED">
        <w:t xml:space="preserve"> </w:t>
      </w:r>
      <w:r>
        <w:t>Skype</w:t>
      </w:r>
      <w:r w:rsidR="002576ED">
        <w:t xml:space="preserve"> </w:t>
      </w:r>
      <w:r>
        <w:t>For</w:t>
      </w:r>
      <w:r w:rsidR="002576ED">
        <w:t xml:space="preserve"> </w:t>
      </w:r>
      <w:r>
        <w:t>Business</w:t>
      </w:r>
      <w:r w:rsidR="002576ED">
        <w:t xml:space="preserve"> </w:t>
      </w:r>
      <w:r>
        <w:t>Online,</w:t>
      </w:r>
      <w:r w:rsidR="002576ED">
        <w:t xml:space="preserve"> </w:t>
      </w:r>
      <w:r>
        <w:t>OneDrive</w:t>
      </w:r>
      <w:r w:rsidR="002576ED">
        <w:t xml:space="preserve"> </w:t>
      </w:r>
      <w:r>
        <w:t>for</w:t>
      </w:r>
      <w:r w:rsidR="002576ED">
        <w:t xml:space="preserve"> </w:t>
      </w:r>
      <w:r>
        <w:t>Business,</w:t>
      </w:r>
      <w:r w:rsidR="002576ED">
        <w:t xml:space="preserve"> </w:t>
      </w:r>
      <w:r>
        <w:t>and</w:t>
      </w:r>
      <w:r w:rsidR="002576ED">
        <w:t xml:space="preserve"> </w:t>
      </w:r>
      <w:r>
        <w:t>Microsoft</w:t>
      </w:r>
      <w:r w:rsidR="002576ED">
        <w:t xml:space="preserve"> </w:t>
      </w:r>
      <w:r>
        <w:t>Teams.</w:t>
      </w:r>
      <w:r w:rsidR="002576ED">
        <w:t xml:space="preserve"> </w:t>
      </w:r>
      <w:r>
        <w:t>Strictly</w:t>
      </w:r>
      <w:r w:rsidR="002576ED">
        <w:t xml:space="preserve"> </w:t>
      </w:r>
      <w:r>
        <w:t>speaking,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is</w:t>
      </w:r>
      <w:r w:rsidR="002576ED">
        <w:t xml:space="preserve"> </w:t>
      </w:r>
      <w:r>
        <w:t>not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offering—you</w:t>
      </w:r>
      <w:r w:rsidR="002576ED">
        <w:t xml:space="preserve"> </w:t>
      </w:r>
      <w:r>
        <w:t>purchase</w:t>
      </w:r>
      <w:r w:rsidR="002576ED">
        <w:t xml:space="preserve"> </w:t>
      </w:r>
      <w:r>
        <w:t>it</w:t>
      </w:r>
      <w:r w:rsidR="002576ED">
        <w:t xml:space="preserve"> </w:t>
      </w:r>
      <w:r>
        <w:t>directly</w:t>
      </w:r>
      <w:r w:rsidR="002576ED">
        <w:t xml:space="preserve"> </w:t>
      </w:r>
      <w:r>
        <w:t>from</w:t>
      </w:r>
      <w:r w:rsidR="002576ED">
        <w:t xml:space="preserve"> </w:t>
      </w:r>
      <w:r>
        <w:t>either</w:t>
      </w:r>
      <w:r w:rsidR="002576ED">
        <w:t xml:space="preserve"> </w:t>
      </w:r>
      <w:r>
        <w:t>the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website</w:t>
      </w:r>
      <w:r w:rsidR="002576ED">
        <w:t xml:space="preserve"> </w:t>
      </w:r>
      <w:r>
        <w:t>or</w:t>
      </w:r>
      <w:r w:rsidR="002576ED">
        <w:t xml:space="preserve"> </w:t>
      </w:r>
      <w:r>
        <w:t>via</w:t>
      </w:r>
      <w:r w:rsidR="002576ED">
        <w:t xml:space="preserve"> </w:t>
      </w:r>
      <w:r>
        <w:t>a</w:t>
      </w:r>
      <w:r w:rsidR="002576ED">
        <w:t xml:space="preserve"> </w:t>
      </w:r>
      <w:r>
        <w:t>Microsoft</w:t>
      </w:r>
      <w:r w:rsidR="002576ED">
        <w:t xml:space="preserve"> </w:t>
      </w:r>
      <w:r>
        <w:t>Partner.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purchase,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single</w:t>
      </w:r>
      <w:r w:rsidR="002576ED">
        <w:t xml:space="preserve"> </w:t>
      </w:r>
      <w:r>
        <w:t>offering</w:t>
      </w:r>
      <w:r w:rsidR="002576ED">
        <w:t xml:space="preserve"> </w:t>
      </w:r>
      <w:r>
        <w:t>with</w:t>
      </w:r>
      <w:r w:rsidR="002576ED">
        <w:t xml:space="preserve"> </w:t>
      </w:r>
      <w:r>
        <w:t>many</w:t>
      </w:r>
      <w:r w:rsidR="002576ED">
        <w:t xml:space="preserve"> </w:t>
      </w:r>
      <w:r>
        <w:t>different</w:t>
      </w:r>
      <w:r w:rsidR="002576ED">
        <w:t xml:space="preserve"> </w:t>
      </w:r>
      <w:r>
        <w:t>plans</w:t>
      </w:r>
      <w:r w:rsidR="002576ED">
        <w:t xml:space="preserve"> </w:t>
      </w:r>
      <w:r>
        <w:t>(combinations</w:t>
      </w:r>
      <w:r w:rsidR="002576ED">
        <w:t xml:space="preserve"> </w:t>
      </w:r>
      <w:r>
        <w:t>of</w:t>
      </w:r>
      <w:r w:rsidR="002576ED">
        <w:t xml:space="preserve"> </w:t>
      </w:r>
      <w:r>
        <w:t>services</w:t>
      </w:r>
      <w:r w:rsidR="002576ED">
        <w:t xml:space="preserve"> </w:t>
      </w:r>
      <w:r>
        <w:t>that</w:t>
      </w:r>
      <w:r w:rsidR="002576ED">
        <w:t xml:space="preserve"> </w:t>
      </w:r>
      <w:r>
        <w:t>also</w:t>
      </w:r>
      <w:r w:rsidR="002576ED">
        <w:t xml:space="preserve"> </w:t>
      </w:r>
      <w:r>
        <w:lastRenderedPageBreak/>
        <w:t>include</w:t>
      </w:r>
      <w:r w:rsidR="002576ED">
        <w:t xml:space="preserve"> </w:t>
      </w:r>
      <w:r>
        <w:t>a</w:t>
      </w:r>
      <w:r w:rsidR="002576ED">
        <w:t xml:space="preserve"> </w:t>
      </w:r>
      <w:r>
        <w:t>downloadable</w:t>
      </w:r>
      <w:r w:rsidR="002576ED">
        <w:t xml:space="preserve"> </w:t>
      </w:r>
      <w:r>
        <w:t>version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Office</w:t>
      </w:r>
      <w:r w:rsidR="002576ED">
        <w:t xml:space="preserve"> </w:t>
      </w:r>
      <w:r>
        <w:t>applications,</w:t>
      </w:r>
      <w:r w:rsidR="002576ED">
        <w:t xml:space="preserve"> </w:t>
      </w:r>
      <w:r>
        <w:t>such</w:t>
      </w:r>
      <w:r w:rsidR="002576ED">
        <w:t xml:space="preserve"> </w:t>
      </w:r>
      <w:r>
        <w:t>as</w:t>
      </w:r>
      <w:r w:rsidR="002576ED">
        <w:t xml:space="preserve"> </w:t>
      </w:r>
      <w:r>
        <w:t>Word</w:t>
      </w:r>
      <w:r w:rsidR="002576ED">
        <w:t xml:space="preserve"> </w:t>
      </w:r>
      <w:r>
        <w:t>and</w:t>
      </w:r>
      <w:r w:rsidR="002576ED">
        <w:t xml:space="preserve"> </w:t>
      </w:r>
      <w:r>
        <w:t>Excel).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using</w:t>
      </w:r>
      <w:r w:rsidR="002576ED">
        <w:t xml:space="preserve"> </w:t>
      </w:r>
      <w:r>
        <w:t>PowerShell</w:t>
      </w:r>
      <w:r w:rsidR="002576ED">
        <w:t xml:space="preserve"> </w:t>
      </w:r>
      <w:r>
        <w:t>to</w:t>
      </w:r>
      <w:r w:rsidR="002576ED">
        <w:t xml:space="preserve"> </w:t>
      </w:r>
      <w:r>
        <w:t>manage</w:t>
      </w:r>
      <w:r w:rsidR="002576ED">
        <w:t xml:space="preserve"> </w:t>
      </w:r>
      <w:r>
        <w:t>Office</w:t>
      </w:r>
      <w:r w:rsidR="002576ED">
        <w:t xml:space="preserve"> </w:t>
      </w:r>
      <w:r>
        <w:t>365,</w:t>
      </w:r>
      <w:r w:rsidR="002576ED">
        <w:t xml:space="preserve"> </w:t>
      </w:r>
      <w:r>
        <w:t>each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included</w:t>
      </w:r>
      <w:r w:rsidR="002576ED">
        <w:t xml:space="preserve"> </w:t>
      </w:r>
      <w:r>
        <w:t>applications</w:t>
      </w:r>
      <w:r w:rsidR="002576ED">
        <w:t xml:space="preserve"> </w:t>
      </w:r>
      <w:r>
        <w:t>has</w:t>
      </w:r>
      <w:r w:rsidR="002576ED">
        <w:t xml:space="preserve"> </w:t>
      </w:r>
      <w:r>
        <w:t>its</w:t>
      </w:r>
      <w:r w:rsidR="002576ED">
        <w:t xml:space="preserve"> </w:t>
      </w:r>
      <w:r>
        <w:t>own</w:t>
      </w:r>
      <w:r w:rsidR="002576ED">
        <w:t xml:space="preserve"> </w:t>
      </w:r>
      <w:r>
        <w:t>unique</w:t>
      </w:r>
      <w:r w:rsidR="002576ED">
        <w:t xml:space="preserve"> </w:t>
      </w:r>
      <w:r>
        <w:t>approach.</w:t>
      </w:r>
      <w:r w:rsidR="002576ED">
        <w:t xml:space="preserve"> </w:t>
      </w:r>
      <w:r>
        <w:t>With</w:t>
      </w:r>
      <w:r w:rsidR="002576ED">
        <w:t xml:space="preserve"> </w:t>
      </w:r>
      <w:r>
        <w:t>Exchange</w:t>
      </w:r>
      <w:r w:rsidR="002576ED">
        <w:t xml:space="preserve"> </w:t>
      </w:r>
      <w:r>
        <w:t>Online,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PowerShell</w:t>
      </w:r>
      <w:r w:rsidR="002576ED">
        <w:t xml:space="preserve"> </w:t>
      </w:r>
      <w:r>
        <w:t>Implicit</w:t>
      </w:r>
      <w:r w:rsidR="002576ED">
        <w:t xml:space="preserve"> </w:t>
      </w:r>
      <w:r>
        <w:t>Remoting</w:t>
      </w:r>
      <w:r w:rsidR="002576ED">
        <w:t xml:space="preserve"> </w:t>
      </w:r>
      <w:r>
        <w:t>to</w:t>
      </w:r>
      <w:r w:rsidR="002576ED">
        <w:t xml:space="preserve"> </w:t>
      </w:r>
      <w:r>
        <w:t>manage</w:t>
      </w:r>
      <w:r w:rsidR="002576ED">
        <w:t xml:space="preserve"> </w:t>
      </w:r>
      <w:r>
        <w:t>the</w:t>
      </w:r>
      <w:r w:rsidR="002576ED">
        <w:t xml:space="preserve"> </w:t>
      </w:r>
      <w:r>
        <w:t>exchange</w:t>
      </w:r>
      <w:r w:rsidR="002576ED">
        <w:t xml:space="preserve"> </w:t>
      </w:r>
      <w:r>
        <w:t>component</w:t>
      </w:r>
      <w:r w:rsidR="002576ED">
        <w:t xml:space="preserve"> </w:t>
      </w:r>
      <w:r>
        <w:t>of</w:t>
      </w:r>
      <w:r w:rsidR="002576ED">
        <w:t xml:space="preserve"> </w:t>
      </w:r>
      <w:r>
        <w:t>your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subscription.</w:t>
      </w:r>
    </w:p>
    <w:p w14:paraId="1D72E865" w14:textId="48368B99" w:rsidR="00335237" w:rsidRDefault="00335237" w:rsidP="000E5E80">
      <w:pPr>
        <w:pStyle w:val="NormalPACKT"/>
      </w:pPr>
      <w:r>
        <w:t>To</w:t>
      </w:r>
      <w:r w:rsidR="002576ED">
        <w:t xml:space="preserve"> </w:t>
      </w:r>
      <w:r>
        <w:t>provide</w:t>
      </w:r>
      <w:r w:rsidR="002576ED">
        <w:t xml:space="preserve"> </w:t>
      </w:r>
      <w:r>
        <w:t>authentication</w:t>
      </w:r>
      <w:r w:rsidR="002576ED">
        <w:t xml:space="preserve"> </w:t>
      </w:r>
      <w:r>
        <w:t>for</w:t>
      </w:r>
      <w:r w:rsidR="002576ED">
        <w:t xml:space="preserve"> </w:t>
      </w:r>
      <w:r>
        <w:t>software</w:t>
      </w:r>
      <w:r w:rsidR="002576ED">
        <w:t xml:space="preserve"> </w:t>
      </w:r>
      <w:r>
        <w:t>running</w:t>
      </w:r>
      <w:r w:rsidR="002576ED">
        <w:t xml:space="preserve"> </w:t>
      </w:r>
      <w:r>
        <w:t>within</w:t>
      </w:r>
      <w:r w:rsidR="002576ED">
        <w:t xml:space="preserve"> </w:t>
      </w:r>
      <w:r>
        <w:t>Azure</w:t>
      </w:r>
      <w:r w:rsidR="002576ED">
        <w:t xml:space="preserve"> </w:t>
      </w:r>
      <w:r>
        <w:t>and</w:t>
      </w:r>
      <w:r w:rsidR="002576ED">
        <w:t xml:space="preserve"> </w:t>
      </w:r>
      <w:r>
        <w:t>for</w:t>
      </w:r>
      <w:r w:rsidR="002576ED">
        <w:t xml:space="preserve"> </w:t>
      </w:r>
      <w:r>
        <w:t>other</w:t>
      </w:r>
      <w:r w:rsidR="002576ED">
        <w:t xml:space="preserve"> </w:t>
      </w:r>
      <w:r>
        <w:t>SaaS</w:t>
      </w:r>
      <w:r w:rsidR="002576ED">
        <w:t xml:space="preserve"> </w:t>
      </w:r>
      <w:r>
        <w:t>applications,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make</w:t>
      </w:r>
      <w:r w:rsidR="002576ED">
        <w:t xml:space="preserve"> </w:t>
      </w:r>
      <w:r>
        <w:t>use</w:t>
      </w:r>
      <w:r w:rsidR="002576ED">
        <w:t xml:space="preserve"> </w:t>
      </w:r>
      <w:r>
        <w:t>of</w:t>
      </w:r>
      <w:r w:rsidR="002576ED">
        <w:t xml:space="preserve"> </w:t>
      </w:r>
      <w:r w:rsidRPr="00331F93">
        <w:rPr>
          <w:rStyle w:val="KeyWordPACKT"/>
        </w:rPr>
        <w:t>Azure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Active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Directory</w:t>
      </w:r>
      <w:r w:rsidR="002576ED">
        <w:t xml:space="preserve"> </w:t>
      </w:r>
      <w:r>
        <w:t>(</w:t>
      </w:r>
      <w:r w:rsidRPr="00331F93">
        <w:rPr>
          <w:rStyle w:val="KeyWordPACKT"/>
        </w:rPr>
        <w:t>AAD</w:t>
      </w:r>
      <w:r>
        <w:t>).</w:t>
      </w:r>
      <w:r w:rsidR="002576ED">
        <w:t xml:space="preserve"> </w:t>
      </w:r>
      <w:r>
        <w:t>With</w:t>
      </w:r>
      <w:r w:rsidR="002576ED">
        <w:t xml:space="preserve"> </w:t>
      </w:r>
      <w:r>
        <w:t>AAD,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cloud-only</w:t>
      </w:r>
      <w:r w:rsidR="002576ED">
        <w:t xml:space="preserve"> </w:t>
      </w:r>
      <w:proofErr w:type="gramStart"/>
      <w:r>
        <w:t>directory</w:t>
      </w:r>
      <w:proofErr w:type="gramEnd"/>
      <w:r w:rsidR="002576ED">
        <w:t xml:space="preserve"> </w:t>
      </w:r>
      <w:r>
        <w:t>or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synchronize</w:t>
      </w:r>
      <w:r w:rsidR="002576ED">
        <w:t xml:space="preserve"> </w:t>
      </w:r>
      <w:r>
        <w:t>the</w:t>
      </w:r>
      <w:r w:rsidR="002576ED">
        <w:t xml:space="preserve"> </w:t>
      </w:r>
      <w:r>
        <w:t>AAD</w:t>
      </w:r>
      <w:r w:rsidR="002576ED">
        <w:t xml:space="preserve"> </w:t>
      </w:r>
      <w:r>
        <w:t>with</w:t>
      </w:r>
      <w:r w:rsidR="002576ED">
        <w:t xml:space="preserve"> </w:t>
      </w:r>
      <w:r>
        <w:t>your</w:t>
      </w:r>
      <w:r w:rsidR="002576ED">
        <w:t xml:space="preserve"> </w:t>
      </w:r>
      <w:r>
        <w:t>on-premises</w:t>
      </w:r>
      <w:r w:rsidR="002576ED">
        <w:t xml:space="preserve"> </w:t>
      </w:r>
      <w:r>
        <w:t>Active</w:t>
      </w:r>
      <w:r w:rsidR="002576ED">
        <w:t xml:space="preserve"> </w:t>
      </w:r>
      <w:r>
        <w:t>Directory.</w:t>
      </w:r>
      <w:r w:rsidR="002576ED">
        <w:t xml:space="preserve"> </w:t>
      </w:r>
      <w:r>
        <w:t>AAD</w:t>
      </w:r>
      <w:r w:rsidR="002576ED">
        <w:t xml:space="preserve"> </w:t>
      </w:r>
      <w:r>
        <w:t>can</w:t>
      </w:r>
      <w:r w:rsidR="002576ED">
        <w:t xml:space="preserve"> </w:t>
      </w:r>
      <w:r>
        <w:t>also</w:t>
      </w:r>
      <w:r w:rsidR="002576ED">
        <w:t xml:space="preserve"> </w:t>
      </w:r>
      <w:r>
        <w:t>be</w:t>
      </w:r>
      <w:r w:rsidR="002576ED">
        <w:t xml:space="preserve"> </w:t>
      </w:r>
      <w:r>
        <w:t>used</w:t>
      </w:r>
      <w:r w:rsidR="002576ED">
        <w:t xml:space="preserve"> </w:t>
      </w:r>
      <w:r>
        <w:t>to</w:t>
      </w:r>
      <w:r w:rsidR="002576ED">
        <w:t xml:space="preserve"> </w:t>
      </w:r>
      <w:r>
        <w:t>provide</w:t>
      </w:r>
      <w:r w:rsidR="002576ED">
        <w:t xml:space="preserve"> </w:t>
      </w:r>
      <w:r>
        <w:t>authentication</w:t>
      </w:r>
      <w:r w:rsidR="002576ED">
        <w:t xml:space="preserve"> </w:t>
      </w:r>
      <w:r>
        <w:t>for</w:t>
      </w:r>
      <w:r w:rsidR="002576ED">
        <w:t xml:space="preserve"> </w:t>
      </w:r>
      <w:r>
        <w:t>a</w:t>
      </w:r>
      <w:r w:rsidR="002576ED">
        <w:t xml:space="preserve"> </w:t>
      </w:r>
      <w:r>
        <w:t>range</w:t>
      </w:r>
      <w:r w:rsidR="002576ED">
        <w:t xml:space="preserve"> </w:t>
      </w:r>
      <w:r>
        <w:t>of</w:t>
      </w:r>
      <w:r w:rsidR="002576ED">
        <w:t xml:space="preserve"> </w:t>
      </w:r>
      <w:r>
        <w:t>other</w:t>
      </w:r>
      <w:r w:rsidR="002576ED">
        <w:t xml:space="preserve"> </w:t>
      </w:r>
      <w:r>
        <w:t>third-party</w:t>
      </w:r>
      <w:r w:rsidR="002576ED">
        <w:t xml:space="preserve"> </w:t>
      </w:r>
      <w:r>
        <w:t>SaaS</w:t>
      </w:r>
      <w:r w:rsidR="002576ED">
        <w:t xml:space="preserve"> </w:t>
      </w:r>
      <w:r>
        <w:t>applications.</w:t>
      </w:r>
      <w:r w:rsidR="002576ED">
        <w:t xml:space="preserve"> </w:t>
      </w:r>
      <w:r>
        <w:t>Full</w:t>
      </w:r>
      <w:r w:rsidR="002576ED">
        <w:t xml:space="preserve"> </w:t>
      </w:r>
      <w:r>
        <w:t>details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managing</w:t>
      </w:r>
      <w:r w:rsidR="002576ED">
        <w:t xml:space="preserve"> </w:t>
      </w:r>
      <w:r>
        <w:t>both</w:t>
      </w:r>
      <w:r w:rsidR="002576ED">
        <w:t xml:space="preserve"> </w:t>
      </w:r>
      <w:r>
        <w:t>AAD</w:t>
      </w:r>
      <w:r w:rsidR="002576ED">
        <w:t xml:space="preserve"> </w:t>
      </w:r>
      <w:r>
        <w:t>and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components</w:t>
      </w:r>
      <w:r w:rsidR="002576ED">
        <w:t xml:space="preserve"> </w:t>
      </w:r>
      <w:r>
        <w:t>are</w:t>
      </w:r>
      <w:r w:rsidR="002576ED">
        <w:t xml:space="preserve"> </w:t>
      </w:r>
      <w:r>
        <w:t>outside</w:t>
      </w:r>
      <w:r w:rsidR="002576ED">
        <w:t xml:space="preserve"> </w:t>
      </w:r>
      <w:r>
        <w:t>the</w:t>
      </w:r>
      <w:r w:rsidR="002576ED">
        <w:t xml:space="preserve"> </w:t>
      </w:r>
      <w:r>
        <w:t>scope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chapter.</w:t>
      </w:r>
    </w:p>
    <w:p w14:paraId="5C4A1A45" w14:textId="193B8AC6" w:rsidR="00335237" w:rsidRDefault="00335237" w:rsidP="000E5E80">
      <w:pPr>
        <w:pStyle w:val="NormalPACKT"/>
      </w:pP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chapter,</w:t>
      </w:r>
      <w:r w:rsidR="002576ED">
        <w:t xml:space="preserve"> </w:t>
      </w:r>
      <w:r>
        <w:t>we</w:t>
      </w:r>
      <w:r w:rsidR="002576ED">
        <w:t xml:space="preserve"> </w:t>
      </w:r>
      <w:r>
        <w:t>begin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first</w:t>
      </w:r>
      <w:r w:rsidR="002576ED">
        <w:t xml:space="preserve"> </w:t>
      </w:r>
      <w:r>
        <w:t>recipe: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>
        <w:t>.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recipe,</w:t>
      </w:r>
      <w:r w:rsidR="002576ED">
        <w:t xml:space="preserve"> </w:t>
      </w:r>
      <w:r>
        <w:t>we</w:t>
      </w:r>
      <w:r w:rsidR="002576ED">
        <w:t xml:space="preserve"> </w:t>
      </w:r>
      <w:r>
        <w:t>look</w:t>
      </w:r>
      <w:r w:rsidR="002576ED">
        <w:t xml:space="preserve"> </w:t>
      </w:r>
      <w:r>
        <w:t>at</w:t>
      </w:r>
      <w:r w:rsidR="002576ED">
        <w:t xml:space="preserve"> </w:t>
      </w:r>
      <w:r>
        <w:t>setting</w:t>
      </w:r>
      <w:r w:rsidR="002576ED">
        <w:t xml:space="preserve"> </w:t>
      </w:r>
      <w:r>
        <w:t>up</w:t>
      </w:r>
      <w:r w:rsidR="002576ED">
        <w:t xml:space="preserve"> </w:t>
      </w:r>
      <w:r>
        <w:t>a</w:t>
      </w:r>
      <w:r w:rsidR="002576ED">
        <w:t xml:space="preserve"> </w:t>
      </w:r>
      <w:r>
        <w:t>basic</w:t>
      </w:r>
      <w:r w:rsidR="002576ED">
        <w:t xml:space="preserve"> </w:t>
      </w:r>
      <w:r>
        <w:t>environment</w:t>
      </w:r>
      <w:r w:rsidR="002576ED">
        <w:t xml:space="preserve"> </w:t>
      </w:r>
      <w:r>
        <w:t>that</w:t>
      </w:r>
      <w:r w:rsidR="002576ED">
        <w:t xml:space="preserve"> </w:t>
      </w:r>
      <w:r>
        <w:t>we</w:t>
      </w:r>
      <w:r w:rsidR="002576ED">
        <w:t xml:space="preserve"> </w:t>
      </w:r>
      <w:r>
        <w:t>can</w:t>
      </w:r>
      <w:r w:rsidR="002576ED">
        <w:t xml:space="preserve"> </w:t>
      </w:r>
      <w:r>
        <w:t>manage</w:t>
      </w:r>
      <w:r w:rsidR="002576ED">
        <w:t xml:space="preserve"> </w:t>
      </w:r>
      <w:r>
        <w:t>Azure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SaaS</w:t>
      </w:r>
      <w:r w:rsidR="002576ED">
        <w:t xml:space="preserve"> </w:t>
      </w:r>
      <w:r>
        <w:t>components.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also</w:t>
      </w:r>
      <w:r w:rsidR="002576ED">
        <w:t xml:space="preserve"> </w:t>
      </w:r>
      <w:r>
        <w:t>shows</w:t>
      </w:r>
      <w:r w:rsidR="002576ED">
        <w:t xml:space="preserve"> </w:t>
      </w:r>
      <w:r>
        <w:t>how</w:t>
      </w:r>
      <w:r w:rsidR="002576ED">
        <w:t xml:space="preserve"> </w:t>
      </w:r>
      <w:r>
        <w:t>to</w:t>
      </w:r>
      <w:r w:rsidR="002576ED">
        <w:t xml:space="preserve"> </w:t>
      </w:r>
      <w:r>
        <w:t>download</w:t>
      </w:r>
      <w:r w:rsidR="002576ED">
        <w:t xml:space="preserve"> </w:t>
      </w:r>
      <w:r>
        <w:t>the</w:t>
      </w:r>
      <w:r w:rsidR="002576ED">
        <w:t xml:space="preserve"> </w:t>
      </w:r>
      <w:r>
        <w:t>AAD</w:t>
      </w:r>
      <w:r w:rsidR="002576ED">
        <w:t xml:space="preserve"> </w:t>
      </w:r>
      <w:r>
        <w:t>cmdlets.</w:t>
      </w:r>
    </w:p>
    <w:p w14:paraId="21DEB005" w14:textId="2CE91C5A" w:rsidR="00335237" w:rsidRDefault="00335237" w:rsidP="000E5E80">
      <w:pPr>
        <w:pStyle w:val="NormalPACKT"/>
      </w:pPr>
      <w:r>
        <w:t>The</w:t>
      </w:r>
      <w:r w:rsidR="002576ED">
        <w:t xml:space="preserve"> </w:t>
      </w:r>
      <w:r w:rsidRPr="00331F93">
        <w:rPr>
          <w:rStyle w:val="ItalicsPACKT"/>
        </w:rPr>
        <w:t>Creating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core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resources</w:t>
      </w:r>
      <w:r w:rsidR="002576ED">
        <w:t xml:space="preserve"> </w:t>
      </w:r>
      <w:r>
        <w:t>recipe</w:t>
      </w:r>
      <w:r w:rsidR="002576ED">
        <w:t xml:space="preserve"> </w:t>
      </w:r>
      <w:r>
        <w:t>guides</w:t>
      </w:r>
      <w:r w:rsidR="002576ED">
        <w:t xml:space="preserve"> </w:t>
      </w:r>
      <w:r>
        <w:t>you</w:t>
      </w:r>
      <w:r w:rsidR="002576ED">
        <w:t xml:space="preserve"> </w:t>
      </w:r>
      <w:r>
        <w:t>through</w:t>
      </w:r>
      <w:r w:rsidR="002576ED">
        <w:t xml:space="preserve"> </w:t>
      </w:r>
      <w:r>
        <w:t>creating</w:t>
      </w:r>
      <w:r w:rsidR="002576ED">
        <w:t xml:space="preserve"> </w:t>
      </w:r>
      <w:r>
        <w:t>a</w:t>
      </w:r>
      <w:r w:rsidR="002576ED">
        <w:t xml:space="preserve"> </w:t>
      </w:r>
      <w:r>
        <w:t>few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core</w:t>
      </w:r>
      <w:r w:rsidR="002576ED">
        <w:t xml:space="preserve"> </w:t>
      </w:r>
      <w:r>
        <w:t>resources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and</w:t>
      </w:r>
      <w:r w:rsidR="002576ED">
        <w:t xml:space="preserve"> </w:t>
      </w:r>
      <w:r>
        <w:t>manage</w:t>
      </w:r>
      <w:r w:rsidR="002576ED">
        <w:t xml:space="preserve"> </w:t>
      </w:r>
      <w:r>
        <w:t>other</w:t>
      </w:r>
      <w:r w:rsidR="002576ED">
        <w:t xml:space="preserve"> </w:t>
      </w:r>
      <w:r>
        <w:t>Azure</w:t>
      </w:r>
      <w:r w:rsidR="002576ED">
        <w:t xml:space="preserve"> </w:t>
      </w:r>
      <w:r>
        <w:t>resources.</w:t>
      </w:r>
      <w:r w:rsidR="002576ED">
        <w:t xml:space="preserve"> </w:t>
      </w:r>
      <w:r>
        <w:t>These</w:t>
      </w:r>
      <w:r w:rsidR="002576ED">
        <w:t xml:space="preserve"> </w:t>
      </w:r>
      <w:r>
        <w:t>include</w:t>
      </w:r>
      <w:r w:rsidR="002576ED">
        <w:t xml:space="preserve"> </w:t>
      </w:r>
      <w:r>
        <w:t>a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Every</w:t>
      </w:r>
      <w:r w:rsidR="002576ED">
        <w:t xml:space="preserve"> </w:t>
      </w:r>
      <w:r>
        <w:t>Azure</w:t>
      </w:r>
      <w:r w:rsidR="002576ED">
        <w:t xml:space="preserve"> </w:t>
      </w:r>
      <w:r>
        <w:t>resource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ARM</w:t>
      </w:r>
      <w:r w:rsidR="002576ED">
        <w:t xml:space="preserve"> </w:t>
      </w:r>
      <w:r>
        <w:t>API</w:t>
      </w:r>
      <w:r w:rsidR="002576ED">
        <w:t xml:space="preserve"> </w:t>
      </w:r>
      <w:r>
        <w:t>must</w:t>
      </w:r>
      <w:r w:rsidR="002576ED">
        <w:t xml:space="preserve"> </w:t>
      </w:r>
      <w:r>
        <w:t>be</w:t>
      </w:r>
      <w:r w:rsidR="002576ED">
        <w:t xml:space="preserve"> </w:t>
      </w:r>
      <w:r>
        <w:t>contained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resource</w:t>
      </w:r>
      <w:r w:rsidR="002576ED">
        <w:t xml:space="preserve"> </w:t>
      </w:r>
      <w:r>
        <w:t>group.</w:t>
      </w:r>
      <w:r w:rsidR="002576ED">
        <w:t xml:space="preserve"> </w:t>
      </w:r>
      <w:r>
        <w:t>Also,</w:t>
      </w:r>
      <w:r w:rsidR="002576ED">
        <w:t xml:space="preserve"> </w:t>
      </w:r>
      <w:r>
        <w:t>any</w:t>
      </w:r>
      <w:r w:rsidR="002576ED">
        <w:t xml:space="preserve"> </w:t>
      </w:r>
      <w:r>
        <w:t>storage</w:t>
      </w:r>
      <w:r w:rsidR="002576ED">
        <w:t xml:space="preserve"> </w:t>
      </w:r>
      <w:r>
        <w:t>you</w:t>
      </w:r>
      <w:r w:rsidR="002576ED">
        <w:t xml:space="preserve"> </w:t>
      </w:r>
      <w:r>
        <w:t>may</w:t>
      </w:r>
      <w:r w:rsidR="002576ED">
        <w:t xml:space="preserve"> </w:t>
      </w:r>
      <w:r>
        <w:t>require,</w:t>
      </w:r>
      <w:r w:rsidR="002576ED">
        <w:t xml:space="preserve"> </w:t>
      </w:r>
      <w:r>
        <w:t>such</w:t>
      </w:r>
      <w:r w:rsidR="002576ED">
        <w:t xml:space="preserve"> </w:t>
      </w:r>
      <w:r>
        <w:t>as</w:t>
      </w:r>
      <w:r w:rsidR="002576ED">
        <w:t xml:space="preserve"> </w:t>
      </w:r>
      <w:r>
        <w:t>VHD</w:t>
      </w:r>
      <w:r w:rsidR="002576ED">
        <w:t xml:space="preserve"> </w:t>
      </w:r>
      <w:r>
        <w:t>files</w:t>
      </w:r>
      <w:r w:rsidR="002576ED">
        <w:t xml:space="preserve"> </w:t>
      </w:r>
      <w:r>
        <w:t>for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VM,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be</w:t>
      </w:r>
      <w:r w:rsidR="002576ED">
        <w:t xml:space="preserve"> </w:t>
      </w:r>
      <w:r>
        <w:t>stored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group.</w:t>
      </w:r>
      <w:r w:rsidR="002576ED">
        <w:t xml:space="preserve"> </w:t>
      </w:r>
      <w:r>
        <w:t>While</w:t>
      </w:r>
      <w:r w:rsidR="002576ED">
        <w:t xml:space="preserve"> </w:t>
      </w:r>
      <w:r>
        <w:t>the</w:t>
      </w:r>
      <w:r w:rsidR="002576ED">
        <w:t xml:space="preserve"> </w:t>
      </w:r>
      <w:r>
        <w:t>recipes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</w:t>
      </w:r>
      <w:r w:rsidR="002576ED">
        <w:t xml:space="preserve"> </w:t>
      </w:r>
      <w:r>
        <w:t>use</w:t>
      </w:r>
      <w:r w:rsidR="002576ED">
        <w:t xml:space="preserve"> </w:t>
      </w:r>
      <w:r>
        <w:t>a</w:t>
      </w:r>
      <w:r w:rsidR="002576ED">
        <w:t xml:space="preserve"> </w:t>
      </w:r>
      <w:r>
        <w:t>single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a</w:t>
      </w:r>
      <w:r w:rsidR="002576ED">
        <w:t xml:space="preserve"> </w:t>
      </w:r>
      <w:r>
        <w:t>single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large-scale</w:t>
      </w:r>
      <w:r w:rsidR="002576ED">
        <w:t xml:space="preserve"> </w:t>
      </w:r>
      <w:r>
        <w:t>Azure</w:t>
      </w:r>
      <w:r w:rsidR="002576ED">
        <w:t xml:space="preserve"> </w:t>
      </w:r>
      <w:r>
        <w:t>deployments</w:t>
      </w:r>
      <w:r w:rsidR="002576ED">
        <w:t xml:space="preserve"> </w:t>
      </w:r>
      <w:r>
        <w:t>may</w:t>
      </w:r>
      <w:r w:rsidR="002576ED">
        <w:t xml:space="preserve"> </w:t>
      </w:r>
      <w:r>
        <w:t>require</w:t>
      </w:r>
      <w:r w:rsidR="002576ED">
        <w:t xml:space="preserve"> </w:t>
      </w:r>
      <w:r>
        <w:t>multiple</w:t>
      </w:r>
      <w:r w:rsidR="002576ED">
        <w:t xml:space="preserve"> </w:t>
      </w:r>
      <w:r>
        <w:t>instances</w:t>
      </w:r>
      <w:r w:rsidR="002576ED">
        <w:t xml:space="preserve"> </w:t>
      </w:r>
      <w:r>
        <w:t>of</w:t>
      </w:r>
      <w:r w:rsidR="002576ED">
        <w:t xml:space="preserve"> </w:t>
      </w:r>
      <w:r>
        <w:t>these</w:t>
      </w:r>
      <w:r w:rsidR="002576ED">
        <w:t xml:space="preserve"> </w:t>
      </w:r>
      <w:r>
        <w:t>key</w:t>
      </w:r>
      <w:r w:rsidR="002576ED">
        <w:t xml:space="preserve"> </w:t>
      </w:r>
      <w:r>
        <w:t>resources.</w:t>
      </w:r>
    </w:p>
    <w:p w14:paraId="77137951" w14:textId="400FF485" w:rsidR="00335237" w:rsidRDefault="00335237" w:rsidP="000E5E80">
      <w:pPr>
        <w:pStyle w:val="NormalPACKT"/>
      </w:pP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Creating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storage</w:t>
      </w:r>
      <w:r w:rsidR="002576ED">
        <w:t xml:space="preserve"> </w:t>
      </w:r>
      <w:r>
        <w:t>recipe,</w:t>
      </w:r>
      <w:r w:rsidR="002576ED">
        <w:t xml:space="preserve"> </w:t>
      </w:r>
      <w:r>
        <w:t>we</w:t>
      </w:r>
      <w:r w:rsidR="002576ED">
        <w:t xml:space="preserve"> </w:t>
      </w:r>
      <w:r>
        <w:t>look</w:t>
      </w:r>
      <w:r w:rsidR="002576ED">
        <w:t xml:space="preserve"> </w:t>
      </w:r>
      <w:r>
        <w:t>at</w:t>
      </w:r>
      <w:r w:rsidR="002576ED">
        <w:t xml:space="preserve"> </w:t>
      </w:r>
      <w:r>
        <w:t>setting</w:t>
      </w:r>
      <w:r w:rsidR="002576ED">
        <w:t xml:space="preserve"> </w:t>
      </w:r>
      <w:r>
        <w:t>up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we</w:t>
      </w:r>
      <w:r w:rsidR="002576ED">
        <w:t xml:space="preserve"> </w:t>
      </w:r>
      <w:r>
        <w:t>created</w:t>
      </w:r>
      <w:r w:rsidR="002576ED">
        <w:t xml:space="preserve"> </w:t>
      </w:r>
      <w:r>
        <w:t>earlier.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Creating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and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an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SMB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file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share</w:t>
      </w:r>
      <w:r w:rsidR="002576ED">
        <w:t xml:space="preserve"> </w:t>
      </w:r>
      <w:r>
        <w:t>recipe</w:t>
      </w:r>
      <w:r w:rsidR="002576ED">
        <w:t xml:space="preserve"> </w:t>
      </w:r>
      <w:r>
        <w:t>shows</w:t>
      </w:r>
      <w:r w:rsidR="002576ED">
        <w:t xml:space="preserve"> </w:t>
      </w:r>
      <w:r>
        <w:t>you</w:t>
      </w:r>
      <w:r w:rsidR="002576ED">
        <w:t xml:space="preserve"> </w:t>
      </w:r>
      <w:r>
        <w:t>how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SMB</w:t>
      </w:r>
      <w:r w:rsidR="002576ED">
        <w:t xml:space="preserve"> </w:t>
      </w:r>
      <w:r>
        <w:t>file</w:t>
      </w:r>
      <w:r w:rsidR="002576ED">
        <w:t xml:space="preserve"> </w:t>
      </w:r>
      <w:r>
        <w:t>share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access</w:t>
      </w:r>
      <w:r w:rsidR="002576ED">
        <w:t xml:space="preserve"> </w:t>
      </w:r>
      <w:r>
        <w:t>from</w:t>
      </w:r>
      <w:r w:rsidR="002576ED">
        <w:t xml:space="preserve"> </w:t>
      </w:r>
      <w:r>
        <w:t>client</w:t>
      </w:r>
      <w:r w:rsidR="002576ED">
        <w:t xml:space="preserve"> </w:t>
      </w:r>
      <w:r>
        <w:t>applications</w:t>
      </w:r>
      <w:r w:rsidR="002576ED">
        <w:t xml:space="preserve"> </w:t>
      </w:r>
      <w:r>
        <w:t>across</w:t>
      </w:r>
      <w:r w:rsidR="002576ED">
        <w:t xml:space="preserve"> </w:t>
      </w:r>
      <w:r>
        <w:t>the</w:t>
      </w:r>
      <w:r w:rsidR="002576ED">
        <w:t xml:space="preserve"> </w:t>
      </w:r>
      <w:r>
        <w:t>internet.</w:t>
      </w:r>
      <w:r w:rsidR="002576ED">
        <w:t xml:space="preserve"> </w:t>
      </w:r>
      <w:r>
        <w:t>Instead</w:t>
      </w:r>
      <w:r w:rsidR="002576ED">
        <w:t xml:space="preserve"> </w:t>
      </w:r>
      <w:r>
        <w:t>of</w:t>
      </w:r>
      <w:r w:rsidR="002576ED">
        <w:t xml:space="preserve"> </w:t>
      </w:r>
      <w:r>
        <w:t>having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point</w:t>
      </w:r>
      <w:r w:rsidR="002576ED">
        <w:t xml:space="preserve"> </w:t>
      </w:r>
      <w:r>
        <w:t>to</w:t>
      </w:r>
      <w:r w:rsidR="002576ED">
        <w:t xml:space="preserve"> </w:t>
      </w:r>
      <w:r>
        <w:t>an</w:t>
      </w:r>
      <w:r w:rsidR="002576ED">
        <w:t xml:space="preserve"> </w:t>
      </w:r>
      <w:r>
        <w:t>on-premises</w:t>
      </w:r>
      <w:r w:rsidR="002576ED">
        <w:t xml:space="preserve"> </w:t>
      </w:r>
      <w:r>
        <w:t>file</w:t>
      </w:r>
      <w:r w:rsidR="002576ED">
        <w:t xml:space="preserve"> </w:t>
      </w:r>
      <w:r>
        <w:t>share,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now</w:t>
      </w:r>
      <w:r w:rsidR="002576ED">
        <w:t xml:space="preserve"> </w:t>
      </w:r>
      <w:r>
        <w:t>host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in</w:t>
      </w:r>
      <w:r w:rsidR="002576ED">
        <w:t xml:space="preserve"> </w:t>
      </w:r>
      <w:r>
        <w:t>Azure.</w:t>
      </w:r>
      <w:r w:rsidR="002576ED">
        <w:t xml:space="preserve"> </w:t>
      </w:r>
      <w:r>
        <w:t>This</w:t>
      </w:r>
      <w:r w:rsidR="002576ED">
        <w:t xml:space="preserve"> </w:t>
      </w:r>
      <w:r>
        <w:t>might</w:t>
      </w:r>
      <w:r w:rsidR="002576ED">
        <w:t xml:space="preserve"> </w:t>
      </w:r>
      <w:r>
        <w:t>be</w:t>
      </w:r>
      <w:r w:rsidR="002576ED">
        <w:t xml:space="preserve"> </w:t>
      </w:r>
      <w:r>
        <w:t>useful</w:t>
      </w:r>
      <w:r w:rsidR="002576ED">
        <w:t xml:space="preserve"> </w:t>
      </w: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Azure</w:t>
      </w:r>
      <w:r w:rsidR="002576ED">
        <w:t xml:space="preserve"> </w:t>
      </w:r>
      <w:r>
        <w:t>IaaS</w:t>
      </w:r>
      <w:r w:rsidR="002576ED">
        <w:t xml:space="preserve"> </w:t>
      </w:r>
      <w:r>
        <w:t>VM</w:t>
      </w:r>
      <w:r w:rsidR="002576ED">
        <w:t xml:space="preserve"> </w:t>
      </w:r>
      <w:r>
        <w:t>to</w:t>
      </w:r>
      <w:r w:rsidR="002576ED">
        <w:t xml:space="preserve"> </w:t>
      </w:r>
      <w:r>
        <w:t>host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that</w:t>
      </w:r>
      <w:r w:rsidR="002576ED">
        <w:t xml:space="preserve"> </w:t>
      </w:r>
      <w:r>
        <w:t>utilizes</w:t>
      </w:r>
      <w:r w:rsidR="002576ED">
        <w:t xml:space="preserve"> </w:t>
      </w:r>
      <w:r>
        <w:t>a</w:t>
      </w:r>
      <w:r w:rsidR="002576ED">
        <w:t xml:space="preserve"> </w:t>
      </w:r>
      <w:r>
        <w:t>shared</w:t>
      </w:r>
      <w:r w:rsidR="002576ED">
        <w:t xml:space="preserve"> </w:t>
      </w:r>
      <w:r>
        <w:t>folder</w:t>
      </w:r>
      <w:r w:rsidR="002576ED">
        <w:t xml:space="preserve"> </w:t>
      </w:r>
      <w:r>
        <w:t>for</w:t>
      </w:r>
      <w:r w:rsidR="002576ED">
        <w:t xml:space="preserve"> </w:t>
      </w:r>
      <w:r>
        <w:t>its</w:t>
      </w:r>
      <w:r w:rsidR="002576ED">
        <w:t xml:space="preserve"> </w:t>
      </w:r>
      <w:r>
        <w:t>data.</w:t>
      </w:r>
      <w:r w:rsidR="002576ED">
        <w:t xml:space="preserve"> </w:t>
      </w:r>
      <w:r>
        <w:t>You</w:t>
      </w:r>
      <w:r w:rsidR="002576ED">
        <w:t xml:space="preserve"> </w:t>
      </w:r>
      <w:r>
        <w:t>could</w:t>
      </w:r>
      <w:r w:rsidR="002576ED">
        <w:t xml:space="preserve"> </w:t>
      </w:r>
      <w:r>
        <w:t>also</w:t>
      </w:r>
      <w:r w:rsidR="002576ED">
        <w:t xml:space="preserve"> </w:t>
      </w:r>
      <w:r>
        <w:t>use</w:t>
      </w:r>
      <w:r w:rsidR="002576ED">
        <w:t xml:space="preserve"> </w:t>
      </w:r>
      <w:r>
        <w:t>it</w:t>
      </w:r>
      <w:r w:rsidR="002576ED">
        <w:t xml:space="preserve"> </w:t>
      </w:r>
      <w:r>
        <w:t>as</w:t>
      </w:r>
      <w:r w:rsidR="002576ED">
        <w:t xml:space="preserve"> </w:t>
      </w:r>
      <w:r>
        <w:t>a</w:t>
      </w:r>
      <w:r w:rsidR="002576ED">
        <w:t xml:space="preserve"> </w:t>
      </w:r>
      <w:r>
        <w:t>file</w:t>
      </w:r>
      <w:r w:rsidR="002576ED">
        <w:t xml:space="preserve"> </w:t>
      </w:r>
      <w:r>
        <w:t>share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cloud.</w:t>
      </w:r>
    </w:p>
    <w:p w14:paraId="41221FE5" w14:textId="45215F5C" w:rsidR="00335237" w:rsidRDefault="00335237" w:rsidP="000E5E80">
      <w:pPr>
        <w:pStyle w:val="NormalPACKT"/>
      </w:pPr>
      <w:r>
        <w:t>The</w:t>
      </w:r>
      <w:r w:rsidR="002576ED">
        <w:t xml:space="preserve"> </w:t>
      </w:r>
      <w:r w:rsidRPr="00331F93">
        <w:rPr>
          <w:rStyle w:val="ItalicsPACKT"/>
        </w:rPr>
        <w:t>Creating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and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websites</w:t>
      </w:r>
      <w:r w:rsidR="002576ED">
        <w:t xml:space="preserve"> </w:t>
      </w:r>
      <w:r>
        <w:t>recipe</w:t>
      </w:r>
      <w:r w:rsidR="002576ED">
        <w:t xml:space="preserve"> </w:t>
      </w:r>
      <w:r>
        <w:t>shows</w:t>
      </w:r>
      <w:r w:rsidR="002576ED">
        <w:t xml:space="preserve"> </w:t>
      </w:r>
      <w:r>
        <w:t>you</w:t>
      </w:r>
      <w:r w:rsidR="002576ED">
        <w:t xml:space="preserve"> </w:t>
      </w:r>
      <w:r>
        <w:t>how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set</w:t>
      </w:r>
      <w:r w:rsidR="002576ED">
        <w:t xml:space="preserve"> </w:t>
      </w:r>
      <w:r>
        <w:t>up</w:t>
      </w:r>
      <w:r w:rsidR="002576ED">
        <w:t xml:space="preserve"> </w:t>
      </w:r>
      <w:r>
        <w:t>a</w:t>
      </w:r>
      <w:r w:rsidR="002576ED">
        <w:t xml:space="preserve"> </w:t>
      </w:r>
      <w:r>
        <w:t>simple</w:t>
      </w:r>
      <w:r w:rsidR="002576ED">
        <w:t xml:space="preserve"> </w:t>
      </w:r>
      <w:r>
        <w:t>website.</w:t>
      </w:r>
      <w:r w:rsidR="002576ED">
        <w:t xml:space="preserve"> </w:t>
      </w:r>
      <w:r>
        <w:t>The</w:t>
      </w:r>
      <w:r w:rsidR="002576ED">
        <w:t xml:space="preserve"> </w:t>
      </w:r>
      <w:r>
        <w:t>recipe</w:t>
      </w:r>
      <w:r w:rsidR="002576ED">
        <w:t xml:space="preserve"> </w:t>
      </w:r>
      <w:r>
        <w:t>sets</w:t>
      </w:r>
      <w:r w:rsidR="002576ED">
        <w:t xml:space="preserve"> </w:t>
      </w:r>
      <w:r>
        <w:t>up</w:t>
      </w:r>
      <w:r w:rsidR="002576ED">
        <w:t xml:space="preserve"> </w:t>
      </w:r>
      <w:r>
        <w:t>a</w:t>
      </w:r>
      <w:r w:rsidR="002576ED">
        <w:t xml:space="preserve"> </w:t>
      </w:r>
      <w:r>
        <w:t>WordPress</w:t>
      </w:r>
      <w:r w:rsidR="002576ED">
        <w:t xml:space="preserve"> </w:t>
      </w:r>
      <w:r>
        <w:t>blog</w:t>
      </w:r>
      <w:r w:rsidR="002576ED">
        <w:t xml:space="preserve"> </w:t>
      </w:r>
      <w:r>
        <w:t>using</w:t>
      </w:r>
      <w:r w:rsidR="002576ED">
        <w:t xml:space="preserve"> </w:t>
      </w:r>
      <w:r>
        <w:t>PowerShell.</w:t>
      </w:r>
      <w:r w:rsidR="002576ED">
        <w:t xml:space="preserve"> </w:t>
      </w:r>
      <w:r>
        <w:t>This</w:t>
      </w:r>
      <w:r w:rsidR="002576ED">
        <w:t xml:space="preserve"> </w:t>
      </w:r>
      <w:r>
        <w:t>feature</w:t>
      </w:r>
      <w:r w:rsidR="002576ED">
        <w:t xml:space="preserve"> </w:t>
      </w:r>
      <w:r>
        <w:t>enables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set</w:t>
      </w:r>
      <w:r w:rsidR="002576ED">
        <w:t xml:space="preserve"> </w:t>
      </w:r>
      <w:r>
        <w:t>up</w:t>
      </w:r>
      <w:r w:rsidR="002576ED">
        <w:t xml:space="preserve"> </w:t>
      </w:r>
      <w:r>
        <w:t>a</w:t>
      </w:r>
      <w:r w:rsidR="002576ED">
        <w:t xml:space="preserve"> </w:t>
      </w:r>
      <w:r>
        <w:t>simple</w:t>
      </w:r>
      <w:r w:rsidR="002576ED">
        <w:t xml:space="preserve"> </w:t>
      </w:r>
      <w:r>
        <w:t>website,</w:t>
      </w:r>
      <w:r w:rsidR="002576ED">
        <w:t xml:space="preserve"> </w:t>
      </w:r>
      <w:r>
        <w:t>say</w:t>
      </w:r>
      <w:r w:rsidR="002576ED">
        <w:t xml:space="preserve"> </w:t>
      </w:r>
      <w:r>
        <w:t>for</w:t>
      </w:r>
      <w:r w:rsidR="002576ED">
        <w:t xml:space="preserve"> </w:t>
      </w:r>
      <w:r>
        <w:t>a</w:t>
      </w:r>
      <w:r w:rsidR="002576ED">
        <w:t xml:space="preserve"> </w:t>
      </w:r>
      <w:r>
        <w:t>short-term</w:t>
      </w:r>
      <w:r w:rsidR="002576ED">
        <w:t xml:space="preserve"> </w:t>
      </w:r>
      <w:r>
        <w:t>marketing</w:t>
      </w:r>
      <w:r w:rsidR="002576ED">
        <w:t xml:space="preserve"> </w:t>
      </w:r>
      <w:r>
        <w:t>campaign,</w:t>
      </w:r>
      <w:r w:rsidR="002576ED">
        <w:t xml:space="preserve"> </w:t>
      </w:r>
      <w:r>
        <w:t>as</w:t>
      </w:r>
      <w:r w:rsidR="002576ED">
        <w:t xml:space="preserve"> </w:t>
      </w:r>
      <w:r>
        <w:t>well</w:t>
      </w:r>
      <w:r w:rsidR="002576ED">
        <w:t xml:space="preserve"> </w:t>
      </w:r>
      <w:r>
        <w:t>as</w:t>
      </w:r>
      <w:r w:rsidR="002576ED">
        <w:t xml:space="preserve"> </w:t>
      </w:r>
      <w:r>
        <w:t>build</w:t>
      </w:r>
      <w:r w:rsidR="002576ED">
        <w:t xml:space="preserve"> </w:t>
      </w:r>
      <w:r>
        <w:t>internet-scale</w:t>
      </w:r>
      <w:r w:rsidR="002576ED">
        <w:t xml:space="preserve"> </w:t>
      </w:r>
      <w:r>
        <w:t>websites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have</w:t>
      </w:r>
      <w:r w:rsidR="002576ED">
        <w:t xml:space="preserve"> </w:t>
      </w:r>
      <w:r>
        <w:t>Azure</w:t>
      </w:r>
      <w:r w:rsidR="002576ED">
        <w:t xml:space="preserve"> </w:t>
      </w:r>
      <w:r>
        <w:t>scale</w:t>
      </w:r>
      <w:r w:rsidR="002576ED">
        <w:t xml:space="preserve"> </w:t>
      </w:r>
      <w:r>
        <w:t>dynamically</w:t>
      </w:r>
      <w:r w:rsidR="002576ED">
        <w:t xml:space="preserve"> </w:t>
      </w:r>
      <w:r>
        <w:t>according</w:t>
      </w:r>
      <w:r w:rsidR="002576ED">
        <w:t xml:space="preserve"> </w:t>
      </w:r>
      <w:r>
        <w:t>to</w:t>
      </w:r>
      <w:r w:rsidR="002576ED">
        <w:t xml:space="preserve"> </w:t>
      </w:r>
      <w:r>
        <w:t>load.</w:t>
      </w:r>
    </w:p>
    <w:p w14:paraId="552E7D9D" w14:textId="083FEBA7" w:rsidR="00335237" w:rsidRDefault="00335237" w:rsidP="000E5E80">
      <w:pPr>
        <w:pStyle w:val="NormalPACKT"/>
      </w:pPr>
      <w:r>
        <w:t>The</w:t>
      </w:r>
      <w:r w:rsidR="002576ED">
        <w:t xml:space="preserve"> </w:t>
      </w:r>
      <w:r>
        <w:t>next</w:t>
      </w:r>
      <w:r w:rsidR="002576ED">
        <w:t xml:space="preserve"> </w:t>
      </w:r>
      <w:r>
        <w:t>recipe,</w:t>
      </w:r>
      <w:r w:rsidR="002576ED">
        <w:t xml:space="preserve"> </w:t>
      </w:r>
      <w:r w:rsidRPr="00331F93">
        <w:rPr>
          <w:rStyle w:val="ItalicsPACKT"/>
        </w:rPr>
        <w:t>Creating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and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virtual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machines</w:t>
      </w:r>
      <w:r>
        <w:t>,</w:t>
      </w:r>
      <w:r w:rsidR="002576ED">
        <w:t xml:space="preserve"> </w:t>
      </w:r>
      <w:r>
        <w:t>examines</w:t>
      </w:r>
      <w:r w:rsidR="002576ED">
        <w:t xml:space="preserve"> </w:t>
      </w:r>
      <w:r>
        <w:t>how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</w:t>
      </w:r>
      <w:r w:rsidR="002576ED">
        <w:t xml:space="preserve"> </w:t>
      </w:r>
      <w:r>
        <w:t>and</w:t>
      </w:r>
      <w:r w:rsidR="002576ED">
        <w:t xml:space="preserve"> </w:t>
      </w:r>
      <w:r>
        <w:t>access</w:t>
      </w:r>
      <w:r w:rsidR="002576ED">
        <w:t xml:space="preserve"> </w:t>
      </w:r>
      <w:r>
        <w:t>it.</w:t>
      </w:r>
      <w:r w:rsidR="002576ED">
        <w:t xml:space="preserve"> </w:t>
      </w:r>
      <w:r>
        <w:t>This</w:t>
      </w:r>
      <w:r w:rsidR="002576ED">
        <w:t xml:space="preserve"> </w:t>
      </w:r>
      <w:r>
        <w:t>includes</w:t>
      </w:r>
      <w:r w:rsidR="002576ED">
        <w:t xml:space="preserve"> </w:t>
      </w:r>
      <w:r>
        <w:t>creating</w:t>
      </w:r>
      <w:r w:rsidR="002576ED">
        <w:t xml:space="preserve"> </w:t>
      </w:r>
      <w:r>
        <w:t>a</w:t>
      </w:r>
      <w:r w:rsidR="002576ED">
        <w:t xml:space="preserve"> </w:t>
      </w:r>
      <w:r>
        <w:t>virtual</w:t>
      </w:r>
      <w:r w:rsidR="002576ED">
        <w:t xml:space="preserve"> </w:t>
      </w:r>
      <w:r>
        <w:t>network</w:t>
      </w:r>
      <w:r w:rsidR="002576ED">
        <w:t xml:space="preserve"> </w:t>
      </w:r>
      <w:r>
        <w:t>and</w:t>
      </w:r>
      <w:r w:rsidR="002576ED">
        <w:t xml:space="preserve"> </w:t>
      </w:r>
      <w:r>
        <w:t>setting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up</w:t>
      </w:r>
      <w:r w:rsidR="002576ED">
        <w:t xml:space="preserve"> </w:t>
      </w:r>
      <w:r>
        <w:t>to</w:t>
      </w:r>
      <w:r w:rsidR="002576ED">
        <w:t xml:space="preserve"> </w:t>
      </w:r>
      <w:r>
        <w:t>enable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manage</w:t>
      </w:r>
      <w:r w:rsidR="002576ED">
        <w:t xml:space="preserve"> </w:t>
      </w:r>
      <w:r>
        <w:t>it</w:t>
      </w:r>
      <w:r w:rsidR="002576ED">
        <w:t xml:space="preserve"> </w:t>
      </w:r>
      <w:r>
        <w:t>with</w:t>
      </w:r>
      <w:r w:rsidR="002576ED">
        <w:t xml:space="preserve"> </w:t>
      </w:r>
      <w:r>
        <w:t>PowerShell</w:t>
      </w:r>
      <w:r w:rsidR="002576ED">
        <w:t xml:space="preserve"> </w:t>
      </w:r>
      <w:r>
        <w:t>or</w:t>
      </w:r>
      <w:r w:rsidR="002576ED">
        <w:t xml:space="preserve"> </w:t>
      </w:r>
      <w:r>
        <w:t>connect</w:t>
      </w:r>
      <w:r w:rsidR="002576ED">
        <w:t xml:space="preserve"> </w:t>
      </w:r>
      <w:r>
        <w:t>via</w:t>
      </w:r>
      <w:r w:rsidR="002576ED">
        <w:t xml:space="preserve"> </w:t>
      </w:r>
      <w:r>
        <w:t>RDP.</w:t>
      </w:r>
      <w:r w:rsidR="002576ED">
        <w:t xml:space="preserve"> </w:t>
      </w:r>
      <w:r>
        <w:t>This</w:t>
      </w:r>
      <w:r w:rsidR="002576ED">
        <w:t xml:space="preserve"> </w:t>
      </w:r>
      <w:r>
        <w:t>chapter</w:t>
      </w:r>
      <w:r w:rsidR="002576ED">
        <w:t xml:space="preserve"> </w:t>
      </w:r>
      <w:r>
        <w:t>is</w:t>
      </w:r>
      <w:r w:rsidR="002576ED">
        <w:t xml:space="preserve"> </w:t>
      </w:r>
      <w:r>
        <w:t>only</w:t>
      </w:r>
      <w:r w:rsidR="002576ED">
        <w:t xml:space="preserve"> </w:t>
      </w:r>
      <w:r>
        <w:t>a</w:t>
      </w:r>
      <w:r w:rsidR="002576ED">
        <w:t xml:space="preserve"> </w:t>
      </w:r>
      <w:r>
        <w:t>taster</w:t>
      </w:r>
      <w:r w:rsidR="002576ED">
        <w:t xml:space="preserve"> </w:t>
      </w:r>
      <w:r>
        <w:t>for</w:t>
      </w:r>
      <w:r w:rsidR="002576ED">
        <w:t xml:space="preserve"> </w:t>
      </w:r>
      <w:r>
        <w:t>using</w:t>
      </w:r>
      <w:r w:rsidR="002576ED">
        <w:t xml:space="preserve"> </w:t>
      </w:r>
      <w:r>
        <w:t>Azure</w:t>
      </w:r>
      <w:r w:rsidR="002576ED">
        <w:t xml:space="preserve"> </w:t>
      </w:r>
      <w:r>
        <w:t>with</w:t>
      </w:r>
      <w:r w:rsidR="002576ED">
        <w:t xml:space="preserve"> </w:t>
      </w:r>
      <w:r>
        <w:t>PowerShell.</w:t>
      </w:r>
      <w:r w:rsidR="002576ED">
        <w:t xml:space="preserve"> </w:t>
      </w:r>
      <w:r>
        <w:t>There</w:t>
      </w:r>
      <w:r w:rsidR="002576ED">
        <w:t xml:space="preserve"> </w:t>
      </w:r>
      <w:r>
        <w:t>is</w:t>
      </w:r>
      <w:r w:rsidR="002576ED">
        <w:t xml:space="preserve"> </w:t>
      </w:r>
      <w:r>
        <w:t>so</w:t>
      </w:r>
      <w:r w:rsidR="002576ED">
        <w:t xml:space="preserve"> </w:t>
      </w:r>
      <w:r>
        <w:t>much</w:t>
      </w:r>
      <w:r w:rsidR="002576ED">
        <w:t xml:space="preserve"> </w:t>
      </w:r>
      <w:r>
        <w:t>more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do</w:t>
      </w:r>
      <w:r w:rsidR="002576ED">
        <w:t xml:space="preserve"> </w:t>
      </w:r>
      <w:r>
        <w:t>that</w:t>
      </w:r>
      <w:r w:rsidR="002576ED">
        <w:t xml:space="preserve"> </w:t>
      </w:r>
      <w:r>
        <w:t>could</w:t>
      </w:r>
      <w:r w:rsidR="002576ED">
        <w:t xml:space="preserve"> </w:t>
      </w:r>
      <w:r>
        <w:t>not</w:t>
      </w:r>
      <w:r w:rsidR="002576ED">
        <w:t xml:space="preserve"> </w:t>
      </w:r>
      <w:r>
        <w:t>fit</w:t>
      </w:r>
      <w:r w:rsidR="002576ED">
        <w:t xml:space="preserve"> </w:t>
      </w:r>
      <w:r>
        <w:t>into</w:t>
      </w:r>
      <w:r w:rsidR="002576ED">
        <w:t xml:space="preserve"> </w:t>
      </w:r>
      <w:r>
        <w:t>this</w:t>
      </w:r>
      <w:r w:rsidR="002576ED">
        <w:t xml:space="preserve"> </w:t>
      </w:r>
      <w:r>
        <w:t>book.</w:t>
      </w:r>
    </w:p>
    <w:p w14:paraId="2C027025" w14:textId="4032B026" w:rsidR="004F11DA" w:rsidRPr="00331F93" w:rsidRDefault="004F11DA" w:rsidP="00331F93">
      <w:pPr>
        <w:pStyle w:val="Heading1"/>
      </w:pPr>
      <w:r w:rsidRPr="00331F93">
        <w:t>Using</w:t>
      </w:r>
      <w:r w:rsidR="002576ED">
        <w:t xml:space="preserve"> </w:t>
      </w:r>
      <w:r w:rsidRPr="00331F93">
        <w:t>PowerShell</w:t>
      </w:r>
      <w:r w:rsidR="002576ED">
        <w:t xml:space="preserve"> </w:t>
      </w:r>
      <w:r w:rsidRPr="00331F93">
        <w:t>with</w:t>
      </w:r>
      <w:r w:rsidR="002576ED">
        <w:t xml:space="preserve"> </w:t>
      </w:r>
      <w:r w:rsidRPr="00331F93">
        <w:t>Azure</w:t>
      </w:r>
    </w:p>
    <w:p w14:paraId="7495082A" w14:textId="4974CD18" w:rsidR="004F11DA" w:rsidRDefault="004F11DA" w:rsidP="000E5E80">
      <w:pPr>
        <w:pStyle w:val="NormalPACKT"/>
      </w:pPr>
      <w:r>
        <w:t>There</w:t>
      </w:r>
      <w:r w:rsidR="002576ED">
        <w:t xml:space="preserve"> </w:t>
      </w:r>
      <w:r>
        <w:t>are</w:t>
      </w:r>
      <w:r w:rsidR="002576ED">
        <w:t xml:space="preserve"> </w:t>
      </w:r>
      <w:r>
        <w:t>two</w:t>
      </w:r>
      <w:r w:rsidR="002576ED">
        <w:t xml:space="preserve"> </w:t>
      </w:r>
      <w:r>
        <w:t>key</w:t>
      </w:r>
      <w:r w:rsidR="002576ED">
        <w:t xml:space="preserve"> </w:t>
      </w:r>
      <w:r>
        <w:t>things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do</w:t>
      </w:r>
      <w:r w:rsidR="002576ED">
        <w:t xml:space="preserve"> </w:t>
      </w:r>
      <w:r>
        <w:t>before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start</w:t>
      </w:r>
      <w:r w:rsidR="002576ED">
        <w:t xml:space="preserve"> </w:t>
      </w:r>
      <w:r>
        <w:t>managing</w:t>
      </w:r>
      <w:r w:rsidR="002576ED">
        <w:t xml:space="preserve"> </w:t>
      </w:r>
      <w:r>
        <w:t>Azure</w:t>
      </w:r>
      <w:r w:rsidR="002576ED">
        <w:t xml:space="preserve"> </w:t>
      </w:r>
      <w:r>
        <w:t>features</w:t>
      </w:r>
      <w:r w:rsidR="002576ED">
        <w:t xml:space="preserve"> </w:t>
      </w:r>
      <w:r>
        <w:t>using</w:t>
      </w:r>
      <w:r w:rsidR="002576ED">
        <w:t xml:space="preserve"> </w:t>
      </w:r>
      <w:r>
        <w:t>PowerShell.</w:t>
      </w:r>
      <w:r w:rsidR="002576ED">
        <w:t xml:space="preserve"> </w:t>
      </w:r>
      <w:r>
        <w:t>The</w:t>
      </w:r>
      <w:r w:rsidR="002576ED">
        <w:t xml:space="preserve"> </w:t>
      </w:r>
      <w:r>
        <w:t>first</w:t>
      </w:r>
      <w:r w:rsidR="002576ED">
        <w:t xml:space="preserve"> </w:t>
      </w:r>
      <w:r>
        <w:t>is</w:t>
      </w:r>
      <w:r w:rsidR="002576ED">
        <w:t xml:space="preserve"> </w:t>
      </w:r>
      <w:r>
        <w:t>to</w:t>
      </w:r>
      <w:r w:rsidR="002576ED">
        <w:t xml:space="preserve"> </w:t>
      </w:r>
      <w:r>
        <w:t>obtain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subscription.</w:t>
      </w:r>
      <w:r w:rsidR="002576ED">
        <w:t xml:space="preserve"> </w:t>
      </w:r>
      <w:r>
        <w:t>The</w:t>
      </w:r>
      <w:r w:rsidR="002576ED">
        <w:t xml:space="preserve"> </w:t>
      </w:r>
      <w:r>
        <w:t>second</w:t>
      </w:r>
      <w:r w:rsidR="002576ED">
        <w:t xml:space="preserve"> </w:t>
      </w:r>
      <w:r>
        <w:t>is</w:t>
      </w:r>
      <w:r w:rsidR="002576ED">
        <w:t xml:space="preserve"> </w:t>
      </w:r>
      <w:r>
        <w:t>to</w:t>
      </w:r>
      <w:r w:rsidR="002576ED">
        <w:t xml:space="preserve"> </w:t>
      </w:r>
      <w:r>
        <w:t>get</w:t>
      </w:r>
      <w:r w:rsidR="002576ED">
        <w:t xml:space="preserve"> </w:t>
      </w:r>
      <w:r>
        <w:t>access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cmdlets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be</w:t>
      </w:r>
      <w:r w:rsidR="002576ED">
        <w:t xml:space="preserve"> </w:t>
      </w:r>
      <w:r>
        <w:t>able</w:t>
      </w:r>
      <w:r w:rsidR="002576ED">
        <w:t xml:space="preserve"> </w:t>
      </w:r>
      <w:r>
        <w:t>to</w:t>
      </w:r>
      <w:r w:rsidR="002576ED">
        <w:t xml:space="preserve"> </w:t>
      </w:r>
      <w:r>
        <w:t>access</w:t>
      </w:r>
      <w:r w:rsidR="002576ED">
        <w:t xml:space="preserve"> </w:t>
      </w:r>
      <w:r>
        <w:t>Azure</w:t>
      </w:r>
      <w:r w:rsidR="002576ED">
        <w:t xml:space="preserve"> </w:t>
      </w:r>
      <w:r>
        <w:t>(and</w:t>
      </w:r>
      <w:r w:rsidR="002576ED">
        <w:t xml:space="preserve"> </w:t>
      </w:r>
      <w:r>
        <w:t>Office</w:t>
      </w:r>
      <w:r w:rsidR="002576ED">
        <w:t xml:space="preserve"> </w:t>
      </w:r>
      <w:r>
        <w:t>365's</w:t>
      </w:r>
      <w:r w:rsidR="002576ED">
        <w:t xml:space="preserve"> </w:t>
      </w:r>
      <w:r>
        <w:t>features).</w:t>
      </w:r>
    </w:p>
    <w:p w14:paraId="14673377" w14:textId="16235228" w:rsidR="004F11DA" w:rsidRDefault="004F11DA" w:rsidP="000E5E80">
      <w:pPr>
        <w:pStyle w:val="NormalPACKT"/>
      </w:pPr>
      <w:r>
        <w:t>Azure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commercial</w:t>
      </w:r>
      <w:r w:rsidR="002576ED">
        <w:t xml:space="preserve"> </w:t>
      </w:r>
      <w:r>
        <w:t>service—each</w:t>
      </w:r>
      <w:r w:rsidR="002576ED">
        <w:t xml:space="preserve"> </w:t>
      </w:r>
      <w:r>
        <w:t>feature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has</w:t>
      </w:r>
      <w:r w:rsidR="002576ED">
        <w:t xml:space="preserve"> </w:t>
      </w:r>
      <w:r>
        <w:t>a</w:t>
      </w:r>
      <w:r w:rsidR="002576ED">
        <w:t xml:space="preserve"> </w:t>
      </w:r>
      <w:r>
        <w:t>cost</w:t>
      </w:r>
      <w:r w:rsidR="002576ED">
        <w:t xml:space="preserve"> </w:t>
      </w:r>
      <w:r>
        <w:t>attached.</w:t>
      </w:r>
      <w:r w:rsidR="002576ED">
        <w:t xml:space="preserve"> </w:t>
      </w:r>
      <w:r>
        <w:t>Azure</w:t>
      </w:r>
      <w:r w:rsidR="002576ED">
        <w:t xml:space="preserve"> </w:t>
      </w:r>
      <w:r>
        <w:t>charges</w:t>
      </w:r>
      <w:r w:rsidR="002576ED">
        <w:t xml:space="preserve"> </w:t>
      </w:r>
      <w:r>
        <w:t>are</w:t>
      </w:r>
      <w:r w:rsidR="002576ED">
        <w:t xml:space="preserve"> </w:t>
      </w:r>
      <w:r>
        <w:t>based</w:t>
      </w:r>
      <w:r w:rsidR="002576ED">
        <w:t xml:space="preserve"> </w:t>
      </w:r>
      <w:r>
        <w:t>on</w:t>
      </w:r>
      <w:r w:rsidR="002576ED">
        <w:t xml:space="preserve"> </w:t>
      </w:r>
      <w:r>
        <w:t>resource</w:t>
      </w:r>
      <w:r w:rsidR="002576ED">
        <w:t xml:space="preserve"> </w:t>
      </w:r>
      <w:r>
        <w:t>usage.</w:t>
      </w:r>
      <w:r w:rsidR="002576ED">
        <w:t xml:space="preserve"> </w:t>
      </w:r>
      <w:r>
        <w:t>With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you</w:t>
      </w:r>
      <w:r w:rsidR="002576ED">
        <w:t xml:space="preserve"> </w:t>
      </w:r>
      <w:r>
        <w:t>would</w:t>
      </w:r>
      <w:r w:rsidR="002576ED">
        <w:t xml:space="preserve"> </w:t>
      </w:r>
      <w:r>
        <w:t>pay</w:t>
      </w:r>
      <w:r w:rsidR="002576ED">
        <w:t xml:space="preserve"> </w:t>
      </w:r>
      <w:r>
        <w:t>to</w:t>
      </w:r>
      <w:r w:rsidR="002576ED">
        <w:t xml:space="preserve"> </w:t>
      </w:r>
      <w:r>
        <w:t>have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running,</w:t>
      </w:r>
      <w:r w:rsidR="002576ED">
        <w:t xml:space="preserve"> </w:t>
      </w:r>
      <w:r>
        <w:t>with</w:t>
      </w:r>
      <w:r w:rsidR="002576ED">
        <w:t xml:space="preserve"> </w:t>
      </w:r>
      <w:r>
        <w:t>additional</w:t>
      </w:r>
      <w:r w:rsidR="002576ED">
        <w:t xml:space="preserve"> </w:t>
      </w:r>
      <w:r>
        <w:t>charges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uses</w:t>
      </w:r>
      <w:r w:rsidR="002576ED">
        <w:t xml:space="preserve"> </w:t>
      </w:r>
      <w:r>
        <w:t>and</w:t>
      </w:r>
      <w:r w:rsidR="002576ED">
        <w:t xml:space="preserve"> </w:t>
      </w:r>
      <w:r>
        <w:t>for</w:t>
      </w:r>
      <w:r w:rsidR="002576ED">
        <w:t xml:space="preserve"> </w:t>
      </w:r>
      <w:r>
        <w:t>any</w:t>
      </w:r>
      <w:r w:rsidR="002576ED">
        <w:t xml:space="preserve"> </w:t>
      </w:r>
      <w:r>
        <w:t>network</w:t>
      </w:r>
      <w:r w:rsidR="002576ED">
        <w:t xml:space="preserve"> </w:t>
      </w:r>
      <w:r>
        <w:t>traffic.</w:t>
      </w:r>
    </w:p>
    <w:p w14:paraId="562E079D" w14:textId="65DB829E" w:rsidR="004F11DA" w:rsidRDefault="004F11DA" w:rsidP="000E5E80">
      <w:pPr>
        <w:pStyle w:val="NormalPACKT"/>
      </w:pPr>
      <w:r>
        <w:t>The</w:t>
      </w:r>
      <w:r w:rsidR="002576ED">
        <w:t xml:space="preserve"> </w:t>
      </w:r>
      <w:r>
        <w:t>charges</w:t>
      </w:r>
      <w:r w:rsidR="002576ED">
        <w:t xml:space="preserve"> </w:t>
      </w:r>
      <w:r>
        <w:t>for</w:t>
      </w:r>
      <w:r w:rsidR="002576ED">
        <w:t xml:space="preserve"> </w:t>
      </w:r>
      <w:r>
        <w:t>Office</w:t>
      </w:r>
      <w:r w:rsidR="002576ED">
        <w:t xml:space="preserve"> </w:t>
      </w:r>
      <w:r>
        <w:t>365,</w:t>
      </w:r>
      <w:r w:rsidR="002576ED">
        <w:t xml:space="preserve"> </w:t>
      </w:r>
      <w:r>
        <w:t>on</w:t>
      </w:r>
      <w:r w:rsidR="002576ED">
        <w:t xml:space="preserve"> </w:t>
      </w:r>
      <w:r>
        <w:t>the</w:t>
      </w:r>
      <w:r w:rsidR="002576ED">
        <w:t xml:space="preserve"> </w:t>
      </w:r>
      <w:r>
        <w:t>other</w:t>
      </w:r>
      <w:r w:rsidR="002576ED">
        <w:t xml:space="preserve"> </w:t>
      </w:r>
      <w:r>
        <w:t>hand,</w:t>
      </w:r>
      <w:r w:rsidR="002576ED">
        <w:t xml:space="preserve"> </w:t>
      </w:r>
      <w:r>
        <w:t>are</w:t>
      </w:r>
      <w:r w:rsidR="002576ED">
        <w:t xml:space="preserve"> </w:t>
      </w:r>
      <w:r>
        <w:t>user-based—a</w:t>
      </w:r>
      <w:r w:rsidR="002576ED">
        <w:t xml:space="preserve"> </w:t>
      </w:r>
      <w:r>
        <w:t>given</w:t>
      </w:r>
      <w:r w:rsidR="002576ED">
        <w:t xml:space="preserve"> </w:t>
      </w:r>
      <w:r>
        <w:t>user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lots</w:t>
      </w:r>
      <w:r w:rsidR="002576ED">
        <w:t xml:space="preserve"> </w:t>
      </w:r>
      <w:r>
        <w:t>of</w:t>
      </w:r>
      <w:r w:rsidR="002576ED">
        <w:t xml:space="preserve"> </w:t>
      </w:r>
      <w:r>
        <w:t>email,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without</w:t>
      </w:r>
      <w:r w:rsidR="002576ED">
        <w:t xml:space="preserve"> </w:t>
      </w:r>
      <w:r>
        <w:t>incurring</w:t>
      </w:r>
      <w:r w:rsidR="002576ED">
        <w:t xml:space="preserve"> </w:t>
      </w:r>
      <w:r>
        <w:t>any</w:t>
      </w:r>
      <w:r w:rsidR="002576ED">
        <w:t xml:space="preserve"> </w:t>
      </w:r>
      <w:r>
        <w:t>additional</w:t>
      </w:r>
      <w:r w:rsidR="002576ED">
        <w:t xml:space="preserve"> </w:t>
      </w:r>
      <w:r>
        <w:t>charges.</w:t>
      </w:r>
      <w:r w:rsidR="002576ED">
        <w:t xml:space="preserve"> </w:t>
      </w:r>
      <w:r>
        <w:t>For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costs</w:t>
      </w:r>
      <w:r w:rsidR="002576ED">
        <w:t xml:space="preserve"> </w:t>
      </w:r>
      <w:r>
        <w:t>for</w:t>
      </w:r>
      <w:r w:rsidR="002576ED">
        <w:t xml:space="preserve"> </w:t>
      </w:r>
      <w:r>
        <w:t>Azure,</w:t>
      </w:r>
      <w:r w:rsidR="002576ED">
        <w:t xml:space="preserve"> </w:t>
      </w:r>
      <w:r>
        <w:t>see</w:t>
      </w:r>
      <w:r w:rsidR="002576ED">
        <w:t xml:space="preserve"> </w:t>
      </w:r>
      <w:hyperlink r:id="rId5" w:history="1">
        <w:r w:rsidRPr="000E5E80">
          <w:rPr>
            <w:rStyle w:val="URLPACKT0"/>
          </w:rPr>
          <w:t>https://azure.microsoft.com/pricing/</w:t>
        </w:r>
      </w:hyperlink>
      <w:r>
        <w:t>,</w:t>
      </w:r>
      <w:r w:rsidR="002576ED">
        <w:t xml:space="preserve"> </w:t>
      </w:r>
      <w:r>
        <w:t>and</w:t>
      </w:r>
      <w:r w:rsidR="002576ED">
        <w:t xml:space="preserve"> </w:t>
      </w:r>
      <w:r>
        <w:t>for</w:t>
      </w:r>
      <w:r w:rsidR="002576ED">
        <w:t xml:space="preserve"> </w:t>
      </w:r>
      <w:r>
        <w:t>details</w:t>
      </w:r>
      <w:r w:rsidR="002576ED">
        <w:t xml:space="preserve"> </w:t>
      </w:r>
      <w:r>
        <w:t>of</w:t>
      </w:r>
      <w:r w:rsidR="002576ED">
        <w:t xml:space="preserve"> </w:t>
      </w:r>
      <w:r>
        <w:t>Office</w:t>
      </w:r>
      <w:r w:rsidR="002576ED">
        <w:t xml:space="preserve"> </w:t>
      </w:r>
      <w:r>
        <w:t>365</w:t>
      </w:r>
      <w:r w:rsidR="002576ED">
        <w:t xml:space="preserve"> </w:t>
      </w:r>
      <w:r>
        <w:t>charges,</w:t>
      </w:r>
      <w:r w:rsidR="002576ED">
        <w:t xml:space="preserve"> </w:t>
      </w:r>
      <w:r>
        <w:t>see</w:t>
      </w:r>
      <w:r w:rsidR="002576ED">
        <w:t xml:space="preserve"> </w:t>
      </w:r>
      <w:hyperlink r:id="rId6" w:history="1">
        <w:r w:rsidRPr="000E5E80">
          <w:rPr>
            <w:rStyle w:val="URLPACKT0"/>
          </w:rPr>
          <w:t>https://products.office.com/business/compare-office-365-for-business-plans</w:t>
        </w:r>
      </w:hyperlink>
      <w:r>
        <w:t>.</w:t>
      </w:r>
    </w:p>
    <w:p w14:paraId="3EE6F265" w14:textId="4CE6DC75" w:rsidR="004F11DA" w:rsidRDefault="004F11DA" w:rsidP="000E5E80">
      <w:pPr>
        <w:pStyle w:val="NormalPACKT"/>
      </w:pPr>
      <w:r>
        <w:lastRenderedPageBreak/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Azure's</w:t>
      </w:r>
      <w:r w:rsidR="002576ED">
        <w:t xml:space="preserve"> </w:t>
      </w:r>
      <w:r>
        <w:t>IaaS</w:t>
      </w:r>
      <w:r w:rsidR="002576ED">
        <w:t xml:space="preserve"> </w:t>
      </w:r>
      <w:r>
        <w:t>and</w:t>
      </w:r>
      <w:r w:rsidR="002576ED">
        <w:t xml:space="preserve"> </w:t>
      </w:r>
      <w:r>
        <w:t>PaaS</w:t>
      </w:r>
      <w:r w:rsidR="002576ED">
        <w:t xml:space="preserve"> </w:t>
      </w:r>
      <w:r>
        <w:t>features,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have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subscription.</w:t>
      </w:r>
      <w:r w:rsidR="002576ED">
        <w:t xml:space="preserve"> </w:t>
      </w:r>
      <w:r>
        <w:t>There</w:t>
      </w:r>
      <w:r w:rsidR="002576ED">
        <w:t xml:space="preserve"> </w:t>
      </w:r>
      <w:r>
        <w:t>are</w:t>
      </w:r>
      <w:r w:rsidR="002576ED">
        <w:t xml:space="preserve"> </w:t>
      </w:r>
      <w:r>
        <w:t>many</w:t>
      </w:r>
      <w:r w:rsidR="002576ED">
        <w:t xml:space="preserve"> </w:t>
      </w:r>
      <w:r>
        <w:t>ways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get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subscription,</w:t>
      </w:r>
      <w:r w:rsidR="002576ED">
        <w:t xml:space="preserve"> </w:t>
      </w:r>
      <w:r>
        <w:t>including</w:t>
      </w:r>
      <w:r w:rsidR="002576ED">
        <w:t xml:space="preserve"> </w:t>
      </w:r>
      <w:r>
        <w:t>via</w:t>
      </w:r>
      <w:r w:rsidR="002576ED">
        <w:t xml:space="preserve"> </w:t>
      </w:r>
      <w:r>
        <w:t>an</w:t>
      </w:r>
      <w:r w:rsidR="002576ED">
        <w:t xml:space="preserve"> </w:t>
      </w:r>
      <w:r>
        <w:t>MSDN</w:t>
      </w:r>
      <w:r w:rsidR="002576ED">
        <w:t xml:space="preserve"> </w:t>
      </w:r>
      <w:r>
        <w:t>subscription,</w:t>
      </w:r>
      <w:r w:rsidR="002576ED">
        <w:t xml:space="preserve"> </w:t>
      </w:r>
      <w:r>
        <w:t>an</w:t>
      </w:r>
      <w:r w:rsidR="002576ED">
        <w:t xml:space="preserve"> </w:t>
      </w:r>
      <w:r>
        <w:t>Action</w:t>
      </w:r>
      <w:r w:rsidR="002576ED">
        <w:t xml:space="preserve"> </w:t>
      </w:r>
      <w:r>
        <w:t>Pack</w:t>
      </w:r>
      <w:r w:rsidR="002576ED">
        <w:t xml:space="preserve"> </w:t>
      </w:r>
      <w:r>
        <w:t>subscription,</w:t>
      </w:r>
      <w:r w:rsidR="002576ED">
        <w:t xml:space="preserve"> </w:t>
      </w:r>
      <w:r>
        <w:t>or</w:t>
      </w:r>
      <w:r w:rsidR="002576ED">
        <w:t xml:space="preserve"> </w:t>
      </w:r>
      <w:r>
        <w:t>by</w:t>
      </w:r>
      <w:r w:rsidR="002576ED">
        <w:t xml:space="preserve"> </w:t>
      </w:r>
      <w:r>
        <w:t>outright</w:t>
      </w:r>
      <w:r w:rsidR="002576ED">
        <w:t xml:space="preserve"> </w:t>
      </w:r>
      <w:r>
        <w:t>purchase.</w:t>
      </w:r>
      <w:r w:rsidR="002576ED">
        <w:t xml:space="preserve"> </w:t>
      </w:r>
      <w:r>
        <w:t>Naturally,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any</w:t>
      </w:r>
      <w:r w:rsidR="002576ED">
        <w:t xml:space="preserve"> </w:t>
      </w:r>
      <w:r>
        <w:t>systems</w:t>
      </w:r>
      <w:r w:rsidR="002576ED">
        <w:t xml:space="preserve"> </w:t>
      </w:r>
      <w:r>
        <w:t>are</w:t>
      </w:r>
      <w:r w:rsidR="002576ED">
        <w:t xml:space="preserve"> </w:t>
      </w:r>
      <w:r>
        <w:t>properly</w:t>
      </w:r>
      <w:r w:rsidR="002576ED">
        <w:t xml:space="preserve"> </w:t>
      </w:r>
      <w:r>
        <w:t>licensed.</w:t>
      </w:r>
    </w:p>
    <w:p w14:paraId="3CEDD6CC" w14:textId="68D1A7D7" w:rsidR="004F11DA" w:rsidRDefault="004F11DA" w:rsidP="000E5E80">
      <w:pPr>
        <w:pStyle w:val="NormalPACKT"/>
      </w:pPr>
      <w:r>
        <w:t>Microsoft</w:t>
      </w:r>
      <w:r w:rsidR="002576ED">
        <w:t xml:space="preserve"> </w:t>
      </w:r>
      <w:r>
        <w:t>also</w:t>
      </w:r>
      <w:r w:rsidR="002576ED">
        <w:t xml:space="preserve"> </w:t>
      </w:r>
      <w:r>
        <w:t>provides</w:t>
      </w:r>
      <w:r w:rsidR="002576ED">
        <w:t xml:space="preserve"> </w:t>
      </w:r>
      <w:r>
        <w:t>a</w:t>
      </w:r>
      <w:r w:rsidR="002576ED">
        <w:t xml:space="preserve"> </w:t>
      </w:r>
      <w:r>
        <w:t>one-month</w:t>
      </w:r>
      <w:r w:rsidR="002576ED">
        <w:t xml:space="preserve"> </w:t>
      </w:r>
      <w:r>
        <w:t>free</w:t>
      </w:r>
      <w:r w:rsidR="002576ED">
        <w:t xml:space="preserve"> </w:t>
      </w:r>
      <w:r>
        <w:t>trial</w:t>
      </w:r>
      <w:r w:rsidR="002576ED">
        <w:t xml:space="preserve"> </w:t>
      </w:r>
      <w:r>
        <w:t>subscription.</w:t>
      </w:r>
      <w:r w:rsidR="002576ED">
        <w:t xml:space="preserve"> </w:t>
      </w:r>
      <w:r>
        <w:t>This</w:t>
      </w:r>
      <w:r w:rsidR="002576ED">
        <w:t xml:space="preserve"> </w:t>
      </w:r>
      <w:r>
        <w:t>subscription</w:t>
      </w:r>
      <w:r w:rsidR="002576ED">
        <w:t xml:space="preserve"> </w:t>
      </w:r>
      <w:r>
        <w:t>provides</w:t>
      </w:r>
      <w:r w:rsidR="002576ED">
        <w:t xml:space="preserve"> </w:t>
      </w:r>
      <w:r>
        <w:t>you</w:t>
      </w:r>
      <w:r w:rsidR="002576ED">
        <w:t xml:space="preserve"> </w:t>
      </w:r>
      <w:r>
        <w:t>with</w:t>
      </w:r>
      <w:r w:rsidR="002576ED">
        <w:t xml:space="preserve"> </w:t>
      </w:r>
      <w:r>
        <w:t>full</w:t>
      </w:r>
      <w:r w:rsidR="002576ED">
        <w:t xml:space="preserve"> </w:t>
      </w:r>
      <w:r>
        <w:t>access</w:t>
      </w:r>
      <w:r w:rsidR="002576ED">
        <w:t xml:space="preserve"> </w:t>
      </w:r>
      <w:r>
        <w:t>to</w:t>
      </w:r>
      <w:r w:rsidR="002576ED">
        <w:t xml:space="preserve"> </w:t>
      </w:r>
      <w:r>
        <w:t>Azure</w:t>
      </w:r>
      <w:r w:rsidR="002576ED">
        <w:t xml:space="preserve"> </w:t>
      </w:r>
      <w:r>
        <w:t>features</w:t>
      </w:r>
      <w:r w:rsidR="002576ED">
        <w:t xml:space="preserve"> </w:t>
      </w:r>
      <w:r>
        <w:t>up</w:t>
      </w:r>
      <w:r w:rsidR="002576ED">
        <w:t xml:space="preserve"> </w:t>
      </w:r>
      <w:r>
        <w:t>to</w:t>
      </w:r>
      <w:r w:rsidR="002576ED">
        <w:t xml:space="preserve"> </w:t>
      </w:r>
      <w:r>
        <w:t>a</w:t>
      </w:r>
      <w:r w:rsidR="002576ED">
        <w:t xml:space="preserve"> </w:t>
      </w:r>
      <w:r>
        <w:t>financial</w:t>
      </w:r>
      <w:r w:rsidR="002576ED">
        <w:t xml:space="preserve"> </w:t>
      </w:r>
      <w:r>
        <w:t>limit,</w:t>
      </w:r>
      <w:r w:rsidR="002576ED">
        <w:t xml:space="preserve"> </w:t>
      </w:r>
      <w:r>
        <w:t>which,</w:t>
      </w:r>
      <w:r w:rsidR="002576ED">
        <w:t xml:space="preserve"> </w:t>
      </w:r>
      <w:r>
        <w:t>at</w:t>
      </w:r>
      <w:r w:rsidR="002576ED">
        <w:t xml:space="preserve"> </w:t>
      </w:r>
      <w:r>
        <w:t>the</w:t>
      </w:r>
      <w:r w:rsidR="002576ED">
        <w:t xml:space="preserve"> </w:t>
      </w:r>
      <w:r>
        <w:t>time</w:t>
      </w:r>
      <w:r w:rsidR="002576ED">
        <w:t xml:space="preserve"> </w:t>
      </w:r>
      <w:r>
        <w:t>of</w:t>
      </w:r>
      <w:r w:rsidR="002576ED">
        <w:t xml:space="preserve"> </w:t>
      </w:r>
      <w:r>
        <w:t>writing,</w:t>
      </w:r>
      <w:r w:rsidR="002576ED">
        <w:t xml:space="preserve"> </w:t>
      </w:r>
      <w:r>
        <w:t>is</w:t>
      </w:r>
      <w:r w:rsidR="002576ED">
        <w:t xml:space="preserve"> </w:t>
      </w:r>
      <w:r>
        <w:t>$200</w:t>
      </w:r>
      <w:r w:rsidR="002576ED">
        <w:t xml:space="preserve"> </w:t>
      </w:r>
      <w:r>
        <w:t>US</w:t>
      </w:r>
      <w:r w:rsidR="002576ED">
        <w:t xml:space="preserve"> </w:t>
      </w:r>
      <w:r>
        <w:t>dollars</w:t>
      </w:r>
      <w:r w:rsidR="002576ED">
        <w:t xml:space="preserve"> </w:t>
      </w:r>
      <w:r>
        <w:t>or</w:t>
      </w:r>
      <w:r w:rsidR="002576ED">
        <w:t xml:space="preserve"> </w:t>
      </w:r>
      <w:r>
        <w:t>similar</w:t>
      </w:r>
      <w:r w:rsidR="002576ED">
        <w:t xml:space="preserve"> </w:t>
      </w:r>
      <w:r>
        <w:t>in</w:t>
      </w:r>
      <w:r w:rsidR="002576ED">
        <w:t xml:space="preserve"> </w:t>
      </w:r>
      <w:r>
        <w:t>other</w:t>
      </w:r>
      <w:r w:rsidR="002576ED">
        <w:t xml:space="preserve"> </w:t>
      </w:r>
      <w:r>
        <w:t>currencies.</w:t>
      </w:r>
      <w:r w:rsidR="002576ED">
        <w:t xml:space="preserve"> </w:t>
      </w:r>
      <w:r>
        <w:t>These</w:t>
      </w:r>
      <w:r w:rsidR="002576ED">
        <w:t xml:space="preserve"> </w:t>
      </w:r>
      <w:r>
        <w:t>limits</w:t>
      </w:r>
      <w:r w:rsidR="002576ED">
        <w:t xml:space="preserve"> </w:t>
      </w:r>
      <w:r>
        <w:t>may</w:t>
      </w:r>
      <w:r w:rsidR="002576ED">
        <w:t xml:space="preserve"> </w:t>
      </w:r>
      <w:r>
        <w:t>have</w:t>
      </w:r>
      <w:r w:rsidR="002576ED">
        <w:t xml:space="preserve"> </w:t>
      </w:r>
      <w:r>
        <w:t>changed</w:t>
      </w:r>
      <w:r w:rsidR="002576ED">
        <w:t xml:space="preserve"> </w:t>
      </w:r>
      <w:r>
        <w:t>by</w:t>
      </w:r>
      <w:r w:rsidR="002576ED">
        <w:t xml:space="preserve"> </w:t>
      </w:r>
      <w:r>
        <w:t>the</w:t>
      </w:r>
      <w:r w:rsidR="002576ED">
        <w:t xml:space="preserve"> </w:t>
      </w:r>
      <w:r>
        <w:t>time</w:t>
      </w:r>
      <w:r w:rsidR="002576ED">
        <w:t xml:space="preserve"> </w:t>
      </w:r>
      <w:r>
        <w:t>you</w:t>
      </w:r>
      <w:r w:rsidR="002576ED">
        <w:t xml:space="preserve"> </w:t>
      </w:r>
      <w:r>
        <w:t>read</w:t>
      </w:r>
      <w:r w:rsidR="002576ED">
        <w:t xml:space="preserve"> </w:t>
      </w:r>
      <w:r>
        <w:t>this</w:t>
      </w:r>
      <w:r w:rsidR="002576ED">
        <w:t xml:space="preserve"> </w:t>
      </w:r>
      <w:r>
        <w:t>book.</w:t>
      </w:r>
      <w:r w:rsidR="002576ED">
        <w:t xml:space="preserve"> </w:t>
      </w:r>
      <w:r>
        <w:t>Having</w:t>
      </w:r>
      <w:r w:rsidR="002576ED">
        <w:t xml:space="preserve"> </w:t>
      </w:r>
      <w:r>
        <w:t>said</w:t>
      </w:r>
      <w:r w:rsidR="002576ED">
        <w:t xml:space="preserve"> </w:t>
      </w:r>
      <w:r>
        <w:t>that,</w:t>
      </w:r>
      <w:r w:rsidR="002576ED">
        <w:t xml:space="preserve"> </w:t>
      </w:r>
      <w:r>
        <w:t>the</w:t>
      </w:r>
      <w:r w:rsidR="002576ED">
        <w:t xml:space="preserve"> </w:t>
      </w:r>
      <w:r>
        <w:t>trial</w:t>
      </w:r>
      <w:r w:rsidR="002576ED">
        <w:t xml:space="preserve"> </w:t>
      </w:r>
      <w:r>
        <w:t>subscription</w:t>
      </w:r>
      <w:r w:rsidR="002576ED">
        <w:t xml:space="preserve"> </w:t>
      </w:r>
      <w:r>
        <w:t>should</w:t>
      </w:r>
      <w:r w:rsidR="002576ED">
        <w:t xml:space="preserve"> </w:t>
      </w:r>
      <w:r>
        <w:t>be</w:t>
      </w:r>
      <w:r w:rsidR="002576ED">
        <w:t xml:space="preserve"> </w:t>
      </w:r>
      <w:r>
        <w:t>sufficient</w:t>
      </w:r>
      <w:r w:rsidR="002576ED">
        <w:t xml:space="preserve"> </w:t>
      </w:r>
      <w:r>
        <w:t>to</w:t>
      </w:r>
      <w:r w:rsidR="002576ED">
        <w:t xml:space="preserve"> </w:t>
      </w:r>
      <w:r>
        <w:t>enable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learn</w:t>
      </w:r>
      <w:r w:rsidR="002576ED">
        <w:t xml:space="preserve"> </w:t>
      </w:r>
      <w:r>
        <w:t>how</w:t>
      </w:r>
      <w:r w:rsidR="002576ED">
        <w:t xml:space="preserve"> </w:t>
      </w: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PowerShell</w:t>
      </w:r>
      <w:r w:rsidR="002576ED">
        <w:t xml:space="preserve"> </w:t>
      </w:r>
      <w:r>
        <w:t>with</w:t>
      </w:r>
      <w:r w:rsidR="002576ED">
        <w:t xml:space="preserve"> </w:t>
      </w:r>
      <w:r>
        <w:t>Azure.</w:t>
      </w:r>
    </w:p>
    <w:p w14:paraId="0B561C3D" w14:textId="51129870" w:rsidR="004F11DA" w:rsidRDefault="004F11DA" w:rsidP="000E5E80">
      <w:pPr>
        <w:pStyle w:val="NormalPACKT"/>
      </w:pP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do</w:t>
      </w:r>
      <w:r w:rsidR="002576ED">
        <w:t xml:space="preserve"> </w:t>
      </w:r>
      <w:r>
        <w:t>not</w:t>
      </w:r>
      <w:r w:rsidR="002576ED">
        <w:t xml:space="preserve"> </w:t>
      </w:r>
      <w:r>
        <w:t>have</w:t>
      </w:r>
      <w:r w:rsidR="002576ED">
        <w:t xml:space="preserve"> </w:t>
      </w:r>
      <w:r>
        <w:t>an</w:t>
      </w:r>
      <w:r w:rsidR="002576ED">
        <w:t xml:space="preserve"> </w:t>
      </w:r>
      <w:r>
        <w:t>existing</w:t>
      </w:r>
      <w:r w:rsidR="002576ED">
        <w:t xml:space="preserve"> </w:t>
      </w:r>
      <w:r>
        <w:t>subscription</w:t>
      </w:r>
      <w:r w:rsidR="002576ED">
        <w:t xml:space="preserve"> </w:t>
      </w:r>
      <w:r>
        <w:t>to</w:t>
      </w:r>
      <w:r w:rsidR="002576ED">
        <w:t xml:space="preserve"> </w:t>
      </w:r>
      <w:r>
        <w:t>Azure,</w:t>
      </w:r>
      <w:r w:rsidR="002576ED">
        <w:t xml:space="preserve"> </w:t>
      </w:r>
      <w:r>
        <w:t>navigate</w:t>
      </w:r>
      <w:r w:rsidR="002576ED">
        <w:t xml:space="preserve"> </w:t>
      </w:r>
      <w:r>
        <w:t>to</w:t>
      </w:r>
      <w:r w:rsidR="002576ED">
        <w:t xml:space="preserve"> </w:t>
      </w:r>
      <w:hyperlink r:id="rId7" w:history="1">
        <w:r w:rsidRPr="000E5E80">
          <w:rPr>
            <w:rStyle w:val="URLPACKT0"/>
          </w:rPr>
          <w:t>https://azure.microsoft.com/free/</w:t>
        </w:r>
      </w:hyperlink>
      <w:r>
        <w:t>,</w:t>
      </w:r>
      <w:r w:rsidR="002576ED">
        <w:t xml:space="preserve"> </w:t>
      </w:r>
      <w:r>
        <w:t>where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trial</w:t>
      </w:r>
      <w:r w:rsidR="002576ED">
        <w:t xml:space="preserve"> </w:t>
      </w:r>
      <w:r>
        <w:t>subscription.</w:t>
      </w:r>
    </w:p>
    <w:p w14:paraId="0186189F" w14:textId="57794762" w:rsidR="004F11DA" w:rsidRDefault="004F11DA" w:rsidP="000E5E80">
      <w:pPr>
        <w:pStyle w:val="NormalPACKT"/>
      </w:pPr>
      <w:r>
        <w:t>Note</w:t>
      </w:r>
      <w:r w:rsidR="002576ED">
        <w:t xml:space="preserve"> </w:t>
      </w:r>
      <w:r>
        <w:t>that</w:t>
      </w:r>
      <w:r w:rsidR="002576ED">
        <w:t xml:space="preserve"> </w:t>
      </w:r>
      <w:r>
        <w:t>a</w:t>
      </w:r>
      <w:r w:rsidR="002576ED">
        <w:t xml:space="preserve"> </w:t>
      </w:r>
      <w:r>
        <w:t>free</w:t>
      </w:r>
      <w:r w:rsidR="002576ED">
        <w:t xml:space="preserve"> </w:t>
      </w:r>
      <w:r>
        <w:t>trial</w:t>
      </w:r>
      <w:r w:rsidR="002576ED">
        <w:t xml:space="preserve"> </w:t>
      </w:r>
      <w:r>
        <w:t>requires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submit</w:t>
      </w:r>
      <w:r w:rsidR="002576ED">
        <w:t xml:space="preserve"> </w:t>
      </w:r>
      <w:r>
        <w:t>a</w:t>
      </w:r>
      <w:r w:rsidR="002576ED">
        <w:t xml:space="preserve"> </w:t>
      </w:r>
      <w:r>
        <w:t>credit</w:t>
      </w:r>
      <w:r w:rsidR="002576ED">
        <w:t xml:space="preserve"> </w:t>
      </w:r>
      <w:r>
        <w:t>card</w:t>
      </w:r>
      <w:r w:rsidR="002576ED">
        <w:t xml:space="preserve"> </w:t>
      </w:r>
      <w:r>
        <w:t>number.</w:t>
      </w:r>
      <w:r w:rsidR="002576ED">
        <w:t xml:space="preserve"> </w:t>
      </w:r>
      <w:r>
        <w:t>There</w:t>
      </w:r>
      <w:r w:rsidR="002576ED">
        <w:t xml:space="preserve"> </w:t>
      </w:r>
      <w:r>
        <w:t>is</w:t>
      </w:r>
      <w:r w:rsidR="002576ED">
        <w:t xml:space="preserve"> </w:t>
      </w:r>
      <w:r>
        <w:t>no</w:t>
      </w:r>
      <w:r w:rsidR="002576ED">
        <w:t xml:space="preserve"> </w:t>
      </w:r>
      <w:r>
        <w:t>charge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subscription;</w:t>
      </w:r>
      <w:r w:rsidR="002576ED">
        <w:t xml:space="preserve"> </w:t>
      </w:r>
      <w:r>
        <w:t>the</w:t>
      </w:r>
      <w:r w:rsidR="002576ED">
        <w:t xml:space="preserve"> </w:t>
      </w:r>
      <w:r>
        <w:t>credit</w:t>
      </w:r>
      <w:r w:rsidR="002576ED">
        <w:t xml:space="preserve"> </w:t>
      </w:r>
      <w:r>
        <w:t>card</w:t>
      </w:r>
      <w:r w:rsidR="002576ED">
        <w:t xml:space="preserve"> </w:t>
      </w:r>
      <w:r>
        <w:t>number</w:t>
      </w:r>
      <w:r w:rsidR="002576ED">
        <w:t xml:space="preserve"> </w:t>
      </w:r>
      <w:r>
        <w:t>is</w:t>
      </w:r>
      <w:r w:rsidR="002576ED">
        <w:t xml:space="preserve"> </w:t>
      </w:r>
      <w:r>
        <w:t>used</w:t>
      </w:r>
      <w:r w:rsidR="002576ED">
        <w:t xml:space="preserve"> </w:t>
      </w:r>
      <w:r>
        <w:t>only</w:t>
      </w:r>
      <w:r w:rsidR="002576ED">
        <w:t xml:space="preserve"> </w:t>
      </w:r>
      <w:r>
        <w:t>to</w:t>
      </w:r>
      <w:r w:rsidR="002576ED">
        <w:t xml:space="preserve"> </w:t>
      </w:r>
      <w:r>
        <w:t>identify</w:t>
      </w:r>
      <w:r w:rsidR="002576ED">
        <w:t xml:space="preserve"> </w:t>
      </w:r>
      <w:r>
        <w:t>verification—plus</w:t>
      </w:r>
      <w:r w:rsidR="002576ED">
        <w:t xml:space="preserve"> </w:t>
      </w:r>
      <w:r>
        <w:t>it</w:t>
      </w:r>
      <w:r w:rsidR="002576ED">
        <w:t xml:space="preserve"> </w:t>
      </w:r>
      <w:r>
        <w:t>keeps</w:t>
      </w:r>
      <w:r w:rsidR="002576ED">
        <w:t xml:space="preserve"> </w:t>
      </w:r>
      <w:r>
        <w:t>the</w:t>
      </w:r>
      <w:r w:rsidR="002576ED">
        <w:t xml:space="preserve"> </w:t>
      </w:r>
      <w:r>
        <w:t>lawyers</w:t>
      </w:r>
      <w:r w:rsidR="002576ED">
        <w:t xml:space="preserve"> </w:t>
      </w:r>
      <w:r>
        <w:t>happier.</w:t>
      </w:r>
    </w:p>
    <w:p w14:paraId="106B31AE" w14:textId="59178568" w:rsidR="004F11DA" w:rsidRDefault="004F11DA" w:rsidP="000E5E80">
      <w:pPr>
        <w:pStyle w:val="NormalPACKT"/>
      </w:pP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take</w:t>
      </w:r>
      <w:r w:rsidR="002576ED">
        <w:t xml:space="preserve"> </w:t>
      </w:r>
      <w:r>
        <w:t>out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trial</w:t>
      </w:r>
      <w:r w:rsidR="002576ED">
        <w:t xml:space="preserve"> </w:t>
      </w:r>
      <w:r>
        <w:t>and</w:t>
      </w:r>
      <w:r w:rsidR="002576ED">
        <w:t xml:space="preserve"> </w:t>
      </w:r>
      <w:r>
        <w:t>you</w:t>
      </w:r>
      <w:r w:rsidR="002576ED">
        <w:t xml:space="preserve"> </w:t>
      </w:r>
      <w:r>
        <w:t>want</w:t>
      </w:r>
      <w:r w:rsidR="002576ED">
        <w:t xml:space="preserve"> </w:t>
      </w:r>
      <w:r>
        <w:t>to</w:t>
      </w:r>
      <w:r w:rsidR="002576ED">
        <w:t xml:space="preserve"> </w:t>
      </w:r>
      <w:r>
        <w:t>keep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resources</w:t>
      </w:r>
      <w:r w:rsidR="002576ED">
        <w:t xml:space="preserve"> </w:t>
      </w:r>
      <w:r>
        <w:t>running</w:t>
      </w:r>
      <w:r w:rsidR="002576ED">
        <w:t xml:space="preserve"> </w:t>
      </w:r>
      <w:r>
        <w:t>after</w:t>
      </w:r>
      <w:r w:rsidR="002576ED">
        <w:t xml:space="preserve"> </w:t>
      </w:r>
      <w:r>
        <w:t>the</w:t>
      </w:r>
      <w:r w:rsidR="002576ED">
        <w:t xml:space="preserve"> </w:t>
      </w:r>
      <w:r>
        <w:t>trial</w:t>
      </w:r>
      <w:r w:rsidR="002576ED">
        <w:t xml:space="preserve"> </w:t>
      </w:r>
      <w:r>
        <w:t>expires,</w:t>
      </w:r>
      <w:r w:rsidR="002576ED">
        <w:t xml:space="preserve"> </w:t>
      </w:r>
      <w:r>
        <w:t>you</w:t>
      </w:r>
      <w:r w:rsidR="002576ED">
        <w:t xml:space="preserve"> </w:t>
      </w:r>
      <w:r>
        <w:t>have</w:t>
      </w:r>
      <w:r w:rsidR="002576ED">
        <w:t xml:space="preserve"> </w:t>
      </w:r>
      <w:r>
        <w:t>to</w:t>
      </w:r>
      <w:r w:rsidR="002576ED">
        <w:t xml:space="preserve"> </w:t>
      </w:r>
      <w:r>
        <w:t>move</w:t>
      </w:r>
      <w:r w:rsidR="002576ED">
        <w:t xml:space="preserve"> </w:t>
      </w:r>
      <w:r>
        <w:t>it</w:t>
      </w:r>
      <w:r w:rsidR="002576ED">
        <w:t xml:space="preserve"> </w:t>
      </w:r>
      <w:r>
        <w:t>to</w:t>
      </w:r>
      <w:r w:rsidR="002576ED">
        <w:t xml:space="preserve"> </w:t>
      </w:r>
      <w:r>
        <w:t>a</w:t>
      </w:r>
      <w:r w:rsidR="002576ED">
        <w:t xml:space="preserve"> </w:t>
      </w:r>
      <w:r>
        <w:t>pay</w:t>
      </w:r>
      <w:r w:rsidR="002576ED">
        <w:t xml:space="preserve"> </w:t>
      </w:r>
      <w:r>
        <w:t>as</w:t>
      </w:r>
      <w:r w:rsidR="002576ED">
        <w:t xml:space="preserve"> </w:t>
      </w:r>
      <w:r>
        <w:t>you</w:t>
      </w:r>
      <w:r w:rsidR="002576ED">
        <w:t xml:space="preserve"> </w:t>
      </w:r>
      <w:r>
        <w:t>go</w:t>
      </w:r>
      <w:r w:rsidR="002576ED">
        <w:t xml:space="preserve"> </w:t>
      </w:r>
      <w:r>
        <w:t>subscription.</w:t>
      </w:r>
      <w:r w:rsidR="002576ED">
        <w:t xml:space="preserve"> </w:t>
      </w:r>
      <w:r>
        <w:t>You</w:t>
      </w:r>
      <w:r w:rsidR="002576ED">
        <w:t xml:space="preserve"> </w:t>
      </w:r>
      <w:r>
        <w:t>will</w:t>
      </w:r>
      <w:r w:rsidR="002576ED">
        <w:t xml:space="preserve"> </w:t>
      </w:r>
      <w:r>
        <w:t>receive</w:t>
      </w:r>
      <w:r w:rsidR="002576ED">
        <w:t xml:space="preserve"> </w:t>
      </w:r>
      <w:r>
        <w:t>an</w:t>
      </w:r>
      <w:r w:rsidR="002576ED">
        <w:t xml:space="preserve"> </w:t>
      </w:r>
      <w:r>
        <w:t>email</w:t>
      </w:r>
      <w:r w:rsidR="002576ED">
        <w:t xml:space="preserve"> </w:t>
      </w:r>
      <w:r>
        <w:t>shortly</w:t>
      </w:r>
      <w:r w:rsidR="002576ED">
        <w:t xml:space="preserve"> </w:t>
      </w:r>
      <w:r>
        <w:t>before</w:t>
      </w:r>
      <w:r w:rsidR="002576ED">
        <w:t xml:space="preserve"> </w:t>
      </w:r>
      <w:r>
        <w:t>the</w:t>
      </w:r>
      <w:r w:rsidR="002576ED">
        <w:t xml:space="preserve"> </w:t>
      </w:r>
      <w:r>
        <w:t>trial</w:t>
      </w:r>
      <w:r w:rsidR="002576ED">
        <w:t xml:space="preserve"> </w:t>
      </w:r>
      <w:r>
        <w:t>expires</w:t>
      </w:r>
      <w:r w:rsidR="002576ED">
        <w:t xml:space="preserve"> </w:t>
      </w:r>
      <w:r>
        <w:t>to</w:t>
      </w:r>
      <w:r w:rsidR="002576ED">
        <w:t xml:space="preserve"> </w:t>
      </w:r>
      <w:r>
        <w:t>transition</w:t>
      </w:r>
      <w:r w:rsidR="002576ED">
        <w:t xml:space="preserve"> </w:t>
      </w:r>
      <w:r>
        <w:t>it,</w:t>
      </w:r>
      <w:r w:rsidR="002576ED">
        <w:t xml:space="preserve"> </w:t>
      </w:r>
      <w:r>
        <w:t>which</w:t>
      </w:r>
      <w:r w:rsidR="002576ED">
        <w:t xml:space="preserve"> </w:t>
      </w:r>
      <w:r>
        <w:t>prevents</w:t>
      </w:r>
      <w:r w:rsidR="002576ED">
        <w:t xml:space="preserve"> </w:t>
      </w:r>
      <w:r>
        <w:t>downtime</w:t>
      </w:r>
      <w:r w:rsidR="002576ED">
        <w:t xml:space="preserve"> </w:t>
      </w: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are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trial</w:t>
      </w:r>
      <w:r w:rsidR="002576ED">
        <w:t xml:space="preserve"> </w:t>
      </w:r>
      <w:r>
        <w:t>for</w:t>
      </w:r>
      <w:r w:rsidR="002576ED">
        <w:t xml:space="preserve"> </w:t>
      </w:r>
      <w:r>
        <w:t>production.</w:t>
      </w:r>
    </w:p>
    <w:p w14:paraId="7B5D903D" w14:textId="75AC5920" w:rsidR="004F11DA" w:rsidRDefault="004F11DA" w:rsidP="000E5E80">
      <w:pPr>
        <w:pStyle w:val="NormalPACKT"/>
      </w:pP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PowerShell</w:t>
      </w:r>
      <w:r w:rsidR="002576ED">
        <w:t xml:space="preserve"> </w:t>
      </w:r>
      <w:r>
        <w:t>with</w:t>
      </w:r>
      <w:r w:rsidR="002576ED">
        <w:t xml:space="preserve"> </w:t>
      </w:r>
      <w:r>
        <w:t>Azure's</w:t>
      </w:r>
      <w:r w:rsidR="002576ED">
        <w:t xml:space="preserve"> </w:t>
      </w:r>
      <w:r>
        <w:t>various</w:t>
      </w:r>
      <w:r w:rsidR="002576ED">
        <w:t xml:space="preserve"> </w:t>
      </w:r>
      <w:r>
        <w:t>features,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obtain</w:t>
      </w:r>
      <w:r w:rsidR="002576ED">
        <w:t xml:space="preserve"> </w:t>
      </w:r>
      <w:r>
        <w:t>cmdlets</w:t>
      </w:r>
      <w:r w:rsidR="002576ED">
        <w:t xml:space="preserve"> </w:t>
      </w:r>
      <w:r>
        <w:t>that</w:t>
      </w:r>
      <w:r w:rsidR="002576ED">
        <w:t xml:space="preserve"> </w:t>
      </w:r>
      <w:r>
        <w:t>Microsoft</w:t>
      </w:r>
      <w:r w:rsidR="002576ED">
        <w:t xml:space="preserve"> </w:t>
      </w:r>
      <w:r>
        <w:t>does</w:t>
      </w:r>
      <w:r w:rsidR="002576ED">
        <w:t xml:space="preserve"> </w:t>
      </w:r>
      <w:r>
        <w:t>not</w:t>
      </w:r>
      <w:r w:rsidR="002576ED">
        <w:t xml:space="preserve"> </w:t>
      </w:r>
      <w:r>
        <w:t>provide</w:t>
      </w:r>
      <w:r w:rsidR="002576ED">
        <w:t xml:space="preserve"> </w:t>
      </w:r>
      <w:r>
        <w:t>in</w:t>
      </w:r>
      <w:r w:rsidR="002576ED">
        <w:t xml:space="preserve"> </w:t>
      </w:r>
      <w:r>
        <w:t>Windows</w:t>
      </w:r>
      <w:r w:rsidR="002576ED">
        <w:t xml:space="preserve"> </w:t>
      </w:r>
      <w:r>
        <w:t>Server</w:t>
      </w:r>
      <w:r w:rsidR="002576ED">
        <w:t xml:space="preserve"> </w:t>
      </w:r>
      <w:r>
        <w:t>2019,</w:t>
      </w:r>
      <w:r w:rsidR="002576ED">
        <w:t xml:space="preserve"> </w:t>
      </w:r>
      <w:r>
        <w:t>Windows</w:t>
      </w:r>
      <w:r w:rsidR="002576ED">
        <w:t xml:space="preserve"> </w:t>
      </w:r>
      <w:r>
        <w:t>PowerShell</w:t>
      </w:r>
      <w:r w:rsidR="002576ED">
        <w:t xml:space="preserve"> </w:t>
      </w:r>
      <w:r>
        <w:t>5.0/5.1,</w:t>
      </w:r>
      <w:r w:rsidR="002576ED">
        <w:t xml:space="preserve"> </w:t>
      </w:r>
      <w:r>
        <w:t>or</w:t>
      </w:r>
      <w:r w:rsidR="002576ED">
        <w:t xml:space="preserve"> </w:t>
      </w:r>
      <w:r>
        <w:t>PowerShell</w:t>
      </w:r>
      <w:r w:rsidR="002576ED">
        <w:t xml:space="preserve"> </w:t>
      </w:r>
      <w:r>
        <w:t>Core.</w:t>
      </w:r>
      <w:r w:rsidR="002576ED">
        <w:t xml:space="preserve"> </w:t>
      </w:r>
      <w:r>
        <w:t>You</w:t>
      </w:r>
      <w:r w:rsidR="002576ED">
        <w:t xml:space="preserve"> </w:t>
      </w:r>
      <w:r>
        <w:t>get</w:t>
      </w:r>
      <w:r w:rsidR="002576ED">
        <w:t xml:space="preserve"> </w:t>
      </w:r>
      <w:r>
        <w:t>the</w:t>
      </w:r>
      <w:r w:rsidR="002576ED">
        <w:t xml:space="preserve"> </w:t>
      </w:r>
      <w:r>
        <w:t>relevant</w:t>
      </w:r>
      <w:r w:rsidR="002576ED">
        <w:t xml:space="preserve"> </w:t>
      </w:r>
      <w:r>
        <w:t>modules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PowerShell</w:t>
      </w:r>
      <w:r w:rsidR="002576ED">
        <w:t xml:space="preserve"> </w:t>
      </w:r>
      <w:r>
        <w:t>Gallery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cmdlets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proofErr w:type="spellStart"/>
      <w:r w:rsidRPr="00331F93">
        <w:rPr>
          <w:rStyle w:val="CodeInTextPACKT"/>
        </w:rPr>
        <w:t>PowerShellGet</w:t>
      </w:r>
      <w:proofErr w:type="spellEnd"/>
      <w:r w:rsidR="002576ED">
        <w:t xml:space="preserve"> </w:t>
      </w:r>
      <w:r>
        <w:t>module</w:t>
      </w:r>
      <w:r w:rsidR="002576ED">
        <w:t xml:space="preserve"> </w:t>
      </w:r>
      <w:r>
        <w:t>to</w:t>
      </w:r>
      <w:r w:rsidR="002576ED">
        <w:t xml:space="preserve"> </w:t>
      </w:r>
      <w:r>
        <w:t>find</w:t>
      </w:r>
      <w:r w:rsidR="002576ED">
        <w:t xml:space="preserve"> </w:t>
      </w:r>
      <w:r>
        <w:t>and</w:t>
      </w:r>
      <w:r w:rsidR="002576ED">
        <w:t xml:space="preserve"> </w:t>
      </w:r>
      <w:r>
        <w:t>download</w:t>
      </w:r>
      <w:r w:rsidR="002576ED">
        <w:t xml:space="preserve"> </w:t>
      </w:r>
      <w:r>
        <w:t>them.</w:t>
      </w:r>
    </w:p>
    <w:p w14:paraId="4F736A0F" w14:textId="3FFFBCED" w:rsidR="004F11DA" w:rsidRDefault="004F11DA" w:rsidP="000E5E80">
      <w:pPr>
        <w:pStyle w:val="NormalPACKT"/>
      </w:pPr>
      <w:r>
        <w:t>Azure</w:t>
      </w:r>
      <w:r w:rsidR="002576ED">
        <w:t xml:space="preserve"> </w:t>
      </w:r>
      <w:r>
        <w:t>has</w:t>
      </w:r>
      <w:r w:rsidR="002576ED">
        <w:t xml:space="preserve"> </w:t>
      </w:r>
      <w:r>
        <w:t>had</w:t>
      </w:r>
      <w:r w:rsidR="002576ED">
        <w:t xml:space="preserve"> </w:t>
      </w:r>
      <w:r>
        <w:t>PowerShell</w:t>
      </w:r>
      <w:r w:rsidR="002576ED">
        <w:t xml:space="preserve"> </w:t>
      </w:r>
      <w:r>
        <w:t>support</w:t>
      </w:r>
      <w:r w:rsidR="002576ED">
        <w:t xml:space="preserve"> </w:t>
      </w:r>
      <w:r>
        <w:t>almost</w:t>
      </w:r>
      <w:r w:rsidR="002576ED">
        <w:t xml:space="preserve"> </w:t>
      </w:r>
      <w:r>
        <w:t>since</w:t>
      </w:r>
      <w:r w:rsidR="002576ED">
        <w:t xml:space="preserve"> </w:t>
      </w:r>
      <w:r>
        <w:t>the</w:t>
      </w:r>
      <w:r w:rsidR="002576ED">
        <w:t xml:space="preserve"> </w:t>
      </w:r>
      <w:r>
        <w:t>very</w:t>
      </w:r>
      <w:r w:rsidR="002576ED">
        <w:t xml:space="preserve"> </w:t>
      </w:r>
      <w:r>
        <w:t>start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service.</w:t>
      </w:r>
      <w:r w:rsidR="002576ED">
        <w:t xml:space="preserve"> </w:t>
      </w:r>
      <w:r>
        <w:t>These</w:t>
      </w:r>
      <w:r w:rsidR="002576ED">
        <w:t xml:space="preserve"> </w:t>
      </w:r>
      <w:r>
        <w:t>cmdlet</w:t>
      </w:r>
      <w:r w:rsidR="002576ED">
        <w:t xml:space="preserve"> </w:t>
      </w:r>
      <w:r>
        <w:t>sets</w:t>
      </w:r>
      <w:r w:rsidR="002576ED">
        <w:t xml:space="preserve"> </w:t>
      </w:r>
      <w:r>
        <w:t>have</w:t>
      </w:r>
      <w:r w:rsidR="002576ED">
        <w:t xml:space="preserve"> </w:t>
      </w:r>
      <w:r>
        <w:t>changed</w:t>
      </w:r>
      <w:r w:rsidR="002576ED">
        <w:t xml:space="preserve"> </w:t>
      </w:r>
      <w:r>
        <w:t>as</w:t>
      </w:r>
      <w:r w:rsidR="002576ED">
        <w:t xml:space="preserve"> </w:t>
      </w:r>
      <w:r>
        <w:t>Azure</w:t>
      </w:r>
      <w:r w:rsidR="002576ED">
        <w:t xml:space="preserve"> </w:t>
      </w:r>
      <w:r>
        <w:t>has</w:t>
      </w:r>
      <w:r w:rsidR="002576ED">
        <w:t xml:space="preserve"> </w:t>
      </w:r>
      <w:r>
        <w:t>matured</w:t>
      </w:r>
      <w:r w:rsidR="002576ED">
        <w:t xml:space="preserve"> </w:t>
      </w:r>
      <w:r>
        <w:t>(and</w:t>
      </w:r>
      <w:r w:rsidR="002576ED">
        <w:t xml:space="preserve"> </w:t>
      </w:r>
      <w:r>
        <w:t>expanded</w:t>
      </w:r>
      <w:r w:rsidR="002576ED">
        <w:t xml:space="preserve"> </w:t>
      </w:r>
      <w:r>
        <w:t>in</w:t>
      </w:r>
      <w:r w:rsidR="002576ED">
        <w:t xml:space="preserve"> </w:t>
      </w:r>
      <w:r>
        <w:t>scope).</w:t>
      </w:r>
      <w:r w:rsidR="002576ED">
        <w:t xml:space="preserve"> </w:t>
      </w:r>
      <w:r>
        <w:t>In</w:t>
      </w:r>
      <w:r w:rsidR="002576ED">
        <w:t xml:space="preserve"> </w:t>
      </w:r>
      <w:r>
        <w:t>2019,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PowerShell</w:t>
      </w:r>
      <w:r w:rsidR="002576ED">
        <w:t xml:space="preserve"> </w:t>
      </w:r>
      <w:r>
        <w:t>team</w:t>
      </w:r>
      <w:r w:rsidR="002576ED">
        <w:t xml:space="preserve"> </w:t>
      </w:r>
      <w:r>
        <w:t>released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module,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module,</w:t>
      </w:r>
      <w:r w:rsidR="002576ED">
        <w:t xml:space="preserve"> </w:t>
      </w:r>
      <w:r>
        <w:t>to</w:t>
      </w:r>
      <w:r w:rsidR="002576ED">
        <w:t xml:space="preserve"> </w:t>
      </w:r>
      <w:r>
        <w:t>serve</w:t>
      </w:r>
      <w:r w:rsidR="002576ED">
        <w:t xml:space="preserve"> </w:t>
      </w:r>
      <w:r>
        <w:t>as</w:t>
      </w:r>
      <w:r w:rsidR="002576ED">
        <w:t xml:space="preserve"> </w:t>
      </w:r>
      <w:r>
        <w:t>the</w:t>
      </w:r>
      <w:r w:rsidR="002576ED">
        <w:t xml:space="preserve"> </w:t>
      </w:r>
      <w:r>
        <w:t>basis</w:t>
      </w:r>
      <w:r w:rsidR="002576ED">
        <w:t xml:space="preserve"> </w:t>
      </w:r>
      <w:r>
        <w:t>for</w:t>
      </w:r>
      <w:r w:rsidR="002576ED">
        <w:t xml:space="preserve"> </w:t>
      </w:r>
      <w:r>
        <w:t>automating</w:t>
      </w:r>
      <w:r w:rsidR="002576ED">
        <w:t xml:space="preserve"> </w:t>
      </w:r>
      <w:r>
        <w:t>Azure</w:t>
      </w:r>
      <w:r w:rsidR="002576ED">
        <w:t xml:space="preserve"> </w:t>
      </w:r>
      <w:r>
        <w:t>operations</w:t>
      </w:r>
      <w:r w:rsidR="002576ED">
        <w:t xml:space="preserve"> </w:t>
      </w:r>
      <w:r>
        <w:t>with</w:t>
      </w:r>
      <w:r w:rsidR="002576ED">
        <w:t xml:space="preserve"> </w:t>
      </w:r>
      <w:r>
        <w:t>PowerShell.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</w:t>
      </w:r>
      <w:r w:rsidR="002576ED">
        <w:t xml:space="preserve"> </w:t>
      </w:r>
      <w:r>
        <w:t>is</w:t>
      </w:r>
      <w:r w:rsidR="002576ED">
        <w:t xml:space="preserve"> </w:t>
      </w:r>
      <w:r>
        <w:t>actually</w:t>
      </w:r>
      <w:r w:rsidR="002576ED">
        <w:t xml:space="preserve"> </w:t>
      </w:r>
      <w:r>
        <w:t>a</w:t>
      </w:r>
      <w:r w:rsidR="002576ED">
        <w:t xml:space="preserve"> </w:t>
      </w:r>
      <w:r>
        <w:t>set</w:t>
      </w:r>
      <w:r w:rsidR="002576ED">
        <w:t xml:space="preserve"> </w:t>
      </w:r>
      <w:r>
        <w:t>of</w:t>
      </w:r>
      <w:r w:rsidR="002576ED">
        <w:t xml:space="preserve"> </w:t>
      </w:r>
      <w:r>
        <w:t>modules</w:t>
      </w:r>
      <w:r w:rsidR="002576ED">
        <w:t xml:space="preserve"> </w:t>
      </w:r>
      <w:r>
        <w:t>containing</w:t>
      </w:r>
      <w:r w:rsidR="002576ED">
        <w:t xml:space="preserve"> </w:t>
      </w:r>
      <w:r>
        <w:t>over</w:t>
      </w:r>
      <w:r w:rsidR="002576ED">
        <w:t xml:space="preserve"> </w:t>
      </w:r>
      <w:r>
        <w:t>2,500</w:t>
      </w:r>
      <w:r w:rsidR="002576ED">
        <w:t xml:space="preserve"> </w:t>
      </w:r>
      <w:r>
        <w:t>cmdlets,</w:t>
      </w:r>
      <w:r w:rsidR="002576ED">
        <w:t xml:space="preserve"> </w:t>
      </w:r>
      <w:r>
        <w:t>a</w:t>
      </w:r>
      <w:r w:rsidR="002576ED">
        <w:t xml:space="preserve"> </w:t>
      </w:r>
      <w:r>
        <w:t>few</w:t>
      </w:r>
      <w:r w:rsidR="002576ED">
        <w:t xml:space="preserve"> </w:t>
      </w:r>
      <w:r>
        <w:t>of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explore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chapter.</w:t>
      </w:r>
    </w:p>
    <w:p w14:paraId="19B8A748" w14:textId="7B77AA3C" w:rsidR="004F11DA" w:rsidRPr="00331F93" w:rsidRDefault="004F11DA" w:rsidP="00331F93">
      <w:pPr>
        <w:pStyle w:val="Heading2"/>
      </w:pPr>
      <w:r w:rsidRPr="00331F93">
        <w:t>Getting</w:t>
      </w:r>
      <w:r w:rsidR="002576ED">
        <w:t xml:space="preserve"> </w:t>
      </w:r>
      <w:r w:rsidRPr="00331F93">
        <w:t>ready</w:t>
      </w:r>
    </w:p>
    <w:p w14:paraId="5BF622DC" w14:textId="11D6D81C" w:rsidR="004F11DA" w:rsidRPr="00A104D0" w:rsidRDefault="004F11DA" w:rsidP="00A104D0">
      <w:pPr>
        <w:pStyle w:val="NormalPACKT"/>
      </w:pPr>
      <w:r w:rsidRPr="00A104D0">
        <w:t>To</w:t>
      </w:r>
      <w:r w:rsidR="002576ED">
        <w:t xml:space="preserve"> </w:t>
      </w:r>
      <w:r w:rsidRPr="00A104D0">
        <w:t>run</w:t>
      </w:r>
      <w:r w:rsidR="002576ED">
        <w:t xml:space="preserve"> </w:t>
      </w:r>
      <w:r w:rsidRPr="00A104D0">
        <w:t>this</w:t>
      </w:r>
      <w:r w:rsidR="002576ED">
        <w:t xml:space="preserve"> </w:t>
      </w:r>
      <w:r w:rsidRPr="00A104D0">
        <w:t>recipe,</w:t>
      </w:r>
      <w:r w:rsidR="002576ED">
        <w:t xml:space="preserve"> </w:t>
      </w:r>
      <w:r w:rsidRPr="00A104D0">
        <w:t>and</w:t>
      </w:r>
      <w:r w:rsidR="002576ED">
        <w:t xml:space="preserve"> </w:t>
      </w:r>
      <w:r w:rsidRPr="00A104D0">
        <w:t>all</w:t>
      </w:r>
      <w:r w:rsidR="002576ED">
        <w:t xml:space="preserve"> </w:t>
      </w:r>
      <w:r w:rsidRPr="00A104D0">
        <w:t>the</w:t>
      </w:r>
      <w:r w:rsidR="002576ED">
        <w:t xml:space="preserve"> </w:t>
      </w:r>
      <w:r w:rsidRPr="00A104D0">
        <w:t>recipes</w:t>
      </w:r>
      <w:r w:rsidR="002576ED">
        <w:t xml:space="preserve"> </w:t>
      </w:r>
      <w:r w:rsidRPr="00A104D0">
        <w:t>in</w:t>
      </w:r>
      <w:r w:rsidR="002576ED">
        <w:t xml:space="preserve"> </w:t>
      </w:r>
      <w:r w:rsidRPr="00A104D0">
        <w:t>this</w:t>
      </w:r>
      <w:r w:rsidR="002576ED">
        <w:t xml:space="preserve"> </w:t>
      </w:r>
      <w:r w:rsidRPr="00A104D0">
        <w:t>chapter,</w:t>
      </w:r>
      <w:r w:rsidR="002576ED">
        <w:t xml:space="preserve"> </w:t>
      </w:r>
      <w:r w:rsidRPr="00A104D0">
        <w:t>on</w:t>
      </w:r>
      <w:r w:rsidR="002576ED">
        <w:t xml:space="preserve"> </w:t>
      </w:r>
      <w:r w:rsidRPr="00A104D0">
        <w:t>CL1,</w:t>
      </w:r>
      <w:r w:rsidR="002576ED">
        <w:t xml:space="preserve"> </w:t>
      </w:r>
      <w:r w:rsidRPr="00A104D0">
        <w:t>which</w:t>
      </w:r>
      <w:r w:rsidR="002576ED">
        <w:t xml:space="preserve"> </w:t>
      </w:r>
      <w:r w:rsidRPr="00A104D0">
        <w:t>you</w:t>
      </w:r>
      <w:r w:rsidR="002576ED">
        <w:t xml:space="preserve"> </w:t>
      </w:r>
      <w:r w:rsidRPr="00A104D0">
        <w:t>initially</w:t>
      </w:r>
      <w:r w:rsidR="002576ED">
        <w:t xml:space="preserve"> </w:t>
      </w:r>
      <w:r w:rsidRPr="00A104D0">
        <w:t>configured</w:t>
      </w:r>
      <w:r w:rsidR="002576ED">
        <w:t xml:space="preserve"> </w:t>
      </w:r>
      <w:r w:rsidRPr="00A104D0">
        <w:t>in</w:t>
      </w:r>
      <w:r w:rsidR="002576ED">
        <w:t xml:space="preserve"> </w:t>
      </w:r>
      <w:r w:rsidRPr="00A104D0">
        <w:t>the</w:t>
      </w:r>
      <w:r w:rsidR="002576ED">
        <w:t xml:space="preserve"> </w:t>
      </w:r>
      <w:r w:rsidRPr="00331F93">
        <w:rPr>
          <w:rStyle w:val="ItalicsPACKT"/>
        </w:rPr>
        <w:t>Installing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RSAT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Tools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on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Windows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and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Windows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Server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2019</w:t>
      </w:r>
      <w:r w:rsidR="002576ED">
        <w:t xml:space="preserve"> </w:t>
      </w:r>
      <w:r w:rsidRPr="00A104D0">
        <w:t>recipe</w:t>
      </w:r>
      <w:r w:rsidR="002576ED">
        <w:t xml:space="preserve"> </w:t>
      </w:r>
      <w:r w:rsidRPr="00A104D0">
        <w:t>in</w:t>
      </w:r>
      <w:r w:rsidR="002576ED">
        <w:t xml:space="preserve"> </w:t>
      </w:r>
      <w:hyperlink r:id="rId8" w:tooltip="Chapter 1. Establishing a PowerShell Administrative Environment" w:history="1">
        <w:r w:rsidRPr="00E001E7">
          <w:rPr>
            <w:rStyle w:val="ChapterrefPACKT"/>
          </w:rPr>
          <w:t>Chapter</w:t>
        </w:r>
        <w:r w:rsidR="002576ED">
          <w:rPr>
            <w:rStyle w:val="ChapterrefPACKT"/>
          </w:rPr>
          <w:t xml:space="preserve"> </w:t>
        </w:r>
        <w:r w:rsidRPr="00E001E7">
          <w:rPr>
            <w:rStyle w:val="ChapterrefPACKT"/>
          </w:rPr>
          <w:t>1</w:t>
        </w:r>
      </w:hyperlink>
      <w:r w:rsidRPr="00E001E7">
        <w:rPr>
          <w:rStyle w:val="ChapterrefPACKT"/>
        </w:rPr>
        <w:t>,</w:t>
      </w:r>
      <w:r w:rsidR="002576ED">
        <w:rPr>
          <w:rStyle w:val="ChapterrefPACKT"/>
        </w:rPr>
        <w:t xml:space="preserve"> </w:t>
      </w:r>
      <w:r w:rsidRPr="00E001E7">
        <w:rPr>
          <w:rStyle w:val="ChapterrefPACKT"/>
        </w:rPr>
        <w:t>Establishing</w:t>
      </w:r>
      <w:r w:rsidR="002576ED">
        <w:rPr>
          <w:rStyle w:val="ChapterrefPACKT"/>
        </w:rPr>
        <w:t xml:space="preserve"> </w:t>
      </w:r>
      <w:r w:rsidRPr="00E001E7">
        <w:rPr>
          <w:rStyle w:val="ChapterrefPACKT"/>
        </w:rPr>
        <w:t>a</w:t>
      </w:r>
      <w:r w:rsidR="002576ED">
        <w:rPr>
          <w:rStyle w:val="ChapterrefPACKT"/>
        </w:rPr>
        <w:t xml:space="preserve"> </w:t>
      </w:r>
      <w:r w:rsidRPr="00E001E7">
        <w:rPr>
          <w:rStyle w:val="ChapterrefPACKT"/>
        </w:rPr>
        <w:t>PowerShell</w:t>
      </w:r>
      <w:r w:rsidR="002576ED">
        <w:rPr>
          <w:rStyle w:val="ChapterrefPACKT"/>
        </w:rPr>
        <w:t xml:space="preserve"> </w:t>
      </w:r>
      <w:r w:rsidRPr="00E001E7">
        <w:rPr>
          <w:rStyle w:val="ChapterrefPACKT"/>
        </w:rPr>
        <w:t>Administrative</w:t>
      </w:r>
      <w:r w:rsidR="002576ED">
        <w:rPr>
          <w:rStyle w:val="ChapterrefPACKT"/>
        </w:rPr>
        <w:t xml:space="preserve"> </w:t>
      </w:r>
      <w:r w:rsidRPr="00E001E7">
        <w:rPr>
          <w:rStyle w:val="ChapterrefPACKT"/>
        </w:rPr>
        <w:t>Environment</w:t>
      </w:r>
      <w:r w:rsidRPr="00A104D0">
        <w:t>.</w:t>
      </w:r>
    </w:p>
    <w:p w14:paraId="0CA44A7C" w14:textId="69C833F4" w:rsidR="004F11DA" w:rsidRPr="00331F93" w:rsidRDefault="004F11DA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15CA347E" w14:textId="2BDBCAC3" w:rsidR="004F11DA" w:rsidRDefault="004F11DA" w:rsidP="004D2E1C">
      <w:pPr>
        <w:pStyle w:val="NumberedBulletPACKT"/>
      </w:pPr>
      <w:r>
        <w:t>Find</w:t>
      </w:r>
      <w:r w:rsidR="002576ED">
        <w:t xml:space="preserve"> </w:t>
      </w:r>
      <w:r>
        <w:t>the</w:t>
      </w:r>
      <w:r w:rsidR="002576ED">
        <w:t xml:space="preserve"> </w:t>
      </w:r>
      <w:r>
        <w:t>core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module:</w:t>
      </w:r>
    </w:p>
    <w:p w14:paraId="094C7728" w14:textId="117D7083" w:rsidR="004F11DA" w:rsidRDefault="004F11DA" w:rsidP="00E001E7">
      <w:pPr>
        <w:pStyle w:val="CodeWithinBulletsEndPACKT"/>
      </w:pPr>
      <w:r>
        <w:t>Find-Module</w:t>
      </w:r>
      <w:r w:rsidR="002576ED">
        <w:t xml:space="preserve"> </w:t>
      </w:r>
      <w:r>
        <w:t>-Name</w:t>
      </w:r>
      <w:r w:rsidR="002576ED">
        <w:t xml:space="preserve"> </w:t>
      </w:r>
      <w:r>
        <w:t>Az</w:t>
      </w:r>
    </w:p>
    <w:p w14:paraId="5583E18B" w14:textId="27D4BB43" w:rsidR="004F11DA" w:rsidRDefault="004F11DA" w:rsidP="004D2E1C">
      <w:pPr>
        <w:pStyle w:val="NumberedBulletPACKT"/>
      </w:pPr>
      <w:r>
        <w:t>Install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modules:</w:t>
      </w:r>
    </w:p>
    <w:p w14:paraId="3F706B30" w14:textId="06DA7F5A" w:rsidR="004F11DA" w:rsidRDefault="004F11DA" w:rsidP="00E001E7">
      <w:pPr>
        <w:pStyle w:val="CodeWithinBulletsEndPACKT"/>
      </w:pPr>
      <w:r>
        <w:t>Install-Module</w:t>
      </w:r>
      <w:r w:rsidR="002576ED">
        <w:t xml:space="preserve"> </w:t>
      </w:r>
      <w:r>
        <w:t>-Name</w:t>
      </w:r>
      <w:r w:rsidR="002576ED">
        <w:t xml:space="preserve"> </w:t>
      </w:r>
      <w:r>
        <w:t>Az</w:t>
      </w:r>
      <w:r w:rsidR="002576ED">
        <w:t xml:space="preserve"> </w:t>
      </w:r>
      <w:r>
        <w:t>-Force</w:t>
      </w:r>
    </w:p>
    <w:p w14:paraId="56CCD42C" w14:textId="06A37A0E" w:rsidR="004F11DA" w:rsidRDefault="004F11DA" w:rsidP="004D2E1C">
      <w:pPr>
        <w:pStyle w:val="NumberedBulletPACKT"/>
      </w:pPr>
      <w:r>
        <w:t>Discover</w:t>
      </w:r>
      <w:r w:rsidR="002576ED">
        <w:t xml:space="preserve"> </w:t>
      </w:r>
      <w:r>
        <w:t>Azure</w:t>
      </w:r>
      <w:r w:rsidR="002576ED">
        <w:t xml:space="preserve"> </w:t>
      </w:r>
      <w:r>
        <w:t>modules</w:t>
      </w:r>
      <w:r w:rsidR="002576ED">
        <w:t xml:space="preserve"> </w:t>
      </w:r>
      <w:r>
        <w:t>and</w:t>
      </w:r>
      <w:r w:rsidR="002576ED">
        <w:t xml:space="preserve"> </w:t>
      </w:r>
      <w:r>
        <w:t>how</w:t>
      </w:r>
      <w:r w:rsidR="002576ED">
        <w:t xml:space="preserve"> </w:t>
      </w:r>
      <w:r>
        <w:t>many</w:t>
      </w:r>
      <w:r w:rsidR="002576ED">
        <w:t xml:space="preserve"> </w:t>
      </w:r>
      <w:r>
        <w:t>cmdlets</w:t>
      </w:r>
      <w:r w:rsidR="002576ED">
        <w:t xml:space="preserve"> </w:t>
      </w:r>
      <w:r>
        <w:t>each</w:t>
      </w:r>
      <w:r w:rsidR="002576ED">
        <w:t xml:space="preserve"> </w:t>
      </w:r>
      <w:r>
        <w:t>contains:</w:t>
      </w:r>
    </w:p>
    <w:p w14:paraId="0AF47D9F" w14:textId="330F0C57" w:rsidR="004F11DA" w:rsidRDefault="004F11DA" w:rsidP="00E001E7">
      <w:pPr>
        <w:pStyle w:val="CodeWithinBulletsEndPACKT"/>
      </w:pPr>
      <w:r>
        <w:t>$HT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r w:rsidR="002576ED">
        <w:t xml:space="preserve"> </w:t>
      </w:r>
      <w:r>
        <w:t>Label</w:t>
      </w:r>
      <w:proofErr w:type="gramEnd"/>
      <w:r w:rsidR="002576ED">
        <w:t xml:space="preserve"> </w:t>
      </w:r>
      <w:r>
        <w:t>='Cmdlets'</w:t>
      </w:r>
    </w:p>
    <w:p w14:paraId="6083E3DF" w14:textId="1B217E6A" w:rsidR="004F11DA" w:rsidRDefault="002576ED" w:rsidP="00E001E7">
      <w:pPr>
        <w:pStyle w:val="CodeWithinBulletsEndPACKT"/>
      </w:pPr>
      <w:r>
        <w:t xml:space="preserve">         </w:t>
      </w:r>
      <w:r w:rsidR="004F11DA">
        <w:t>Expression</w:t>
      </w:r>
      <w:r>
        <w:t xml:space="preserve"> </w:t>
      </w:r>
      <w:r w:rsidR="004F11DA">
        <w:t>=</w:t>
      </w:r>
      <w:r>
        <w:t xml:space="preserve"> </w:t>
      </w:r>
      <w:r w:rsidR="004F11DA">
        <w:t>{(Get-Command</w:t>
      </w:r>
      <w:r>
        <w:t xml:space="preserve"> </w:t>
      </w:r>
      <w:r w:rsidR="004F11DA">
        <w:t>-module</w:t>
      </w:r>
      <w:r>
        <w:t xml:space="preserve"> </w:t>
      </w:r>
      <w:r w:rsidR="004F11DA">
        <w:t>$_.name</w:t>
      </w:r>
      <w:proofErr w:type="gramStart"/>
      <w:r w:rsidR="004F11DA">
        <w:t>).count</w:t>
      </w:r>
      <w:proofErr w:type="gramEnd"/>
      <w:r w:rsidR="004F11DA">
        <w:t>}}</w:t>
      </w:r>
    </w:p>
    <w:p w14:paraId="3EC9DB2C" w14:textId="3287BA32" w:rsidR="004F11DA" w:rsidRDefault="004F11DA" w:rsidP="00E001E7">
      <w:pPr>
        <w:pStyle w:val="CodeWithinBulletsEndPACKT"/>
      </w:pPr>
      <w:r>
        <w:t>Get-Module</w:t>
      </w:r>
      <w:r w:rsidR="002576ED">
        <w:t xml:space="preserve"> </w:t>
      </w:r>
      <w:r>
        <w:t>Az*</w:t>
      </w:r>
      <w:r w:rsidR="002576ED">
        <w:t xml:space="preserve"> </w:t>
      </w:r>
      <w:r>
        <w:t>-</w:t>
      </w:r>
      <w:proofErr w:type="spellStart"/>
      <w:r>
        <w:t>ListAvailable</w:t>
      </w:r>
      <w:proofErr w:type="spellEnd"/>
      <w:r w:rsidR="002576ED">
        <w:t xml:space="preserve"> </w:t>
      </w:r>
      <w:r>
        <w:t>|</w:t>
      </w:r>
      <w:r w:rsidR="002576ED">
        <w:t xml:space="preserve"> </w:t>
      </w:r>
    </w:p>
    <w:p w14:paraId="60E9F5CF" w14:textId="29F38DD6" w:rsidR="004F11DA" w:rsidRDefault="002576ED" w:rsidP="00E001E7">
      <w:pPr>
        <w:pStyle w:val="CodeWithinBulletsEndPACKT"/>
      </w:pPr>
      <w:r>
        <w:t xml:space="preserve">  </w:t>
      </w:r>
      <w:r w:rsidR="004F11DA">
        <w:t>Sort</w:t>
      </w:r>
      <w:r>
        <w:t xml:space="preserve"> </w:t>
      </w:r>
      <w:r w:rsidR="004F11DA">
        <w:t>{(Get-command</w:t>
      </w:r>
      <w:r>
        <w:t xml:space="preserve"> </w:t>
      </w:r>
      <w:r w:rsidR="004F11DA">
        <w:t>-Module</w:t>
      </w:r>
      <w:r>
        <w:t xml:space="preserve"> </w:t>
      </w:r>
      <w:r w:rsidR="004F11DA">
        <w:t>$</w:t>
      </w:r>
      <w:proofErr w:type="gramStart"/>
      <w:r w:rsidR="004F11DA">
        <w:t>_.Name</w:t>
      </w:r>
      <w:proofErr w:type="gramEnd"/>
      <w:r w:rsidR="004F11DA">
        <w:t>).Count}</w:t>
      </w:r>
      <w:r>
        <w:t xml:space="preserve"> </w:t>
      </w:r>
      <w:r w:rsidR="004F11DA">
        <w:t>-Descending</w:t>
      </w:r>
      <w:r>
        <w:t xml:space="preserve"> </w:t>
      </w:r>
      <w:r w:rsidR="004F11DA">
        <w:t>|</w:t>
      </w:r>
    </w:p>
    <w:p w14:paraId="0A87E357" w14:textId="785CA83C" w:rsidR="004F11DA" w:rsidRDefault="002576ED" w:rsidP="00E001E7">
      <w:pPr>
        <w:pStyle w:val="CodeWithinBulletsEndPACKT"/>
      </w:pPr>
      <w:r>
        <w:t xml:space="preserve">    </w:t>
      </w:r>
      <w:r w:rsidR="004F11DA">
        <w:t>Format-Table</w:t>
      </w:r>
      <w:r>
        <w:t xml:space="preserve"> </w:t>
      </w:r>
      <w:r w:rsidR="004F11DA">
        <w:t>-Property</w:t>
      </w:r>
      <w:r>
        <w:t xml:space="preserve"> </w:t>
      </w:r>
      <w:proofErr w:type="spellStart"/>
      <w:proofErr w:type="gramStart"/>
      <w:r w:rsidR="004F11DA">
        <w:t>Name,Version</w:t>
      </w:r>
      <w:proofErr w:type="gramEnd"/>
      <w:r w:rsidR="004F11DA">
        <w:t>,Author,$HT</w:t>
      </w:r>
      <w:proofErr w:type="spellEnd"/>
      <w:r>
        <w:t xml:space="preserve"> </w:t>
      </w:r>
      <w:r w:rsidR="004F11DA">
        <w:t>-</w:t>
      </w:r>
      <w:proofErr w:type="spellStart"/>
      <w:r w:rsidR="004F11DA">
        <w:t>AutoSize</w:t>
      </w:r>
      <w:proofErr w:type="spellEnd"/>
    </w:p>
    <w:p w14:paraId="1A292B9E" w14:textId="31643A29" w:rsidR="004F11DA" w:rsidRDefault="004F11DA" w:rsidP="004D2E1C">
      <w:pPr>
        <w:pStyle w:val="NumberedBulletPACKT"/>
      </w:pPr>
      <w:r>
        <w:t>Find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AD</w:t>
      </w:r>
      <w:r w:rsidR="002576ED">
        <w:t xml:space="preserve"> </w:t>
      </w:r>
      <w:r>
        <w:t>cmdlets:</w:t>
      </w:r>
    </w:p>
    <w:p w14:paraId="387B09EA" w14:textId="4D28BD9D" w:rsidR="004F11DA" w:rsidRDefault="004F11DA" w:rsidP="00E001E7">
      <w:pPr>
        <w:pStyle w:val="CodeWithinBulletsEndPACKT"/>
      </w:pPr>
      <w:r>
        <w:t>Find-Module</w:t>
      </w:r>
      <w:r w:rsidR="002576ED">
        <w:t xml:space="preserve"> </w:t>
      </w:r>
      <w:proofErr w:type="spellStart"/>
      <w:r>
        <w:t>AzureAD</w:t>
      </w:r>
      <w:proofErr w:type="spellEnd"/>
      <w:r w:rsidR="002576ED">
        <w:t xml:space="preserve"> </w:t>
      </w:r>
      <w:r>
        <w:t>|</w:t>
      </w:r>
    </w:p>
    <w:p w14:paraId="633834B7" w14:textId="121E6245" w:rsidR="004F11DA" w:rsidRDefault="002576ED" w:rsidP="00E001E7">
      <w:pPr>
        <w:pStyle w:val="CodeWithinBulletsEndPACKT"/>
      </w:pPr>
      <w:r>
        <w:t xml:space="preserve">  </w:t>
      </w:r>
      <w:r w:rsidR="004F11DA">
        <w:t>Format-Table</w:t>
      </w:r>
      <w:r>
        <w:t xml:space="preserve"> </w:t>
      </w:r>
      <w:r w:rsidR="004F11DA">
        <w:t>-Property</w:t>
      </w:r>
      <w:r>
        <w:t xml:space="preserve"> </w:t>
      </w:r>
      <w:proofErr w:type="spellStart"/>
      <w:proofErr w:type="gramStart"/>
      <w:r w:rsidR="004F11DA">
        <w:t>Name,Version</w:t>
      </w:r>
      <w:proofErr w:type="gramEnd"/>
      <w:r w:rsidR="004F11DA">
        <w:t>,Author</w:t>
      </w:r>
      <w:proofErr w:type="spellEnd"/>
      <w:r>
        <w:t xml:space="preserve"> </w:t>
      </w:r>
      <w:r w:rsidR="004F11DA">
        <w:t>-</w:t>
      </w:r>
      <w:proofErr w:type="spellStart"/>
      <w:r w:rsidR="004F11DA">
        <w:t>AutoSize</w:t>
      </w:r>
      <w:proofErr w:type="spellEnd"/>
      <w:r>
        <w:t xml:space="preserve"> </w:t>
      </w:r>
      <w:r w:rsidR="004F11DA">
        <w:t>-Wrap</w:t>
      </w:r>
    </w:p>
    <w:p w14:paraId="7E4B4118" w14:textId="60E9D32B" w:rsidR="004F11DA" w:rsidRDefault="004F11DA" w:rsidP="00EB6801">
      <w:pPr>
        <w:pStyle w:val="NumberedBulletPACKT"/>
      </w:pPr>
      <w:r>
        <w:lastRenderedPageBreak/>
        <w:t>Download</w:t>
      </w:r>
      <w:r w:rsidR="002576ED">
        <w:t xml:space="preserve"> </w:t>
      </w:r>
      <w:r>
        <w:t>and</w:t>
      </w:r>
      <w:r w:rsidR="002576ED">
        <w:t xml:space="preserve"> </w:t>
      </w:r>
      <w:r>
        <w:t>install</w:t>
      </w:r>
      <w:r w:rsidR="002576ED">
        <w:t xml:space="preserve"> </w:t>
      </w:r>
      <w:r>
        <w:t>the</w:t>
      </w:r>
      <w:r w:rsidR="002576ED">
        <w:t xml:space="preserve"> </w:t>
      </w:r>
      <w:proofErr w:type="spellStart"/>
      <w:r w:rsidRPr="00331F93">
        <w:rPr>
          <w:rStyle w:val="CodeInTextPACKT"/>
        </w:rPr>
        <w:t>AzureAD</w:t>
      </w:r>
      <w:proofErr w:type="spellEnd"/>
      <w:r w:rsidR="002576ED">
        <w:t xml:space="preserve"> </w:t>
      </w:r>
      <w:r>
        <w:t>module:</w:t>
      </w:r>
    </w:p>
    <w:p w14:paraId="280D3626" w14:textId="353E0EE1" w:rsidR="004F11DA" w:rsidRDefault="004F11DA" w:rsidP="00E001E7">
      <w:pPr>
        <w:pStyle w:val="CodeWithinBulletsEndPACKT"/>
      </w:pPr>
      <w:r>
        <w:t>Install-Module</w:t>
      </w:r>
      <w:r w:rsidR="002576ED">
        <w:t xml:space="preserve"> </w:t>
      </w:r>
      <w:r>
        <w:t>-Name</w:t>
      </w:r>
      <w:r w:rsidR="002576ED">
        <w:t xml:space="preserve"> </w:t>
      </w:r>
      <w:proofErr w:type="spellStart"/>
      <w:r>
        <w:t>AzureAD</w:t>
      </w:r>
      <w:proofErr w:type="spellEnd"/>
      <w:r w:rsidR="002576ED">
        <w:t xml:space="preserve"> </w:t>
      </w:r>
      <w:r>
        <w:t>-Force</w:t>
      </w:r>
    </w:p>
    <w:p w14:paraId="1DE3102C" w14:textId="4A883DA6" w:rsidR="004F11DA" w:rsidRDefault="004F11DA" w:rsidP="00EB6801">
      <w:pPr>
        <w:pStyle w:val="NumberedBulletPACKT"/>
      </w:pPr>
      <w:r>
        <w:t>Discover</w:t>
      </w:r>
      <w:r w:rsidR="002576ED">
        <w:t xml:space="preserve"> </w:t>
      </w:r>
      <w:r>
        <w:t>the</w:t>
      </w:r>
      <w:r w:rsidR="002576ED">
        <w:t xml:space="preserve"> </w:t>
      </w:r>
      <w:proofErr w:type="spellStart"/>
      <w:r w:rsidRPr="00331F93">
        <w:rPr>
          <w:rStyle w:val="CodeInTextPACKT"/>
        </w:rPr>
        <w:t>AzureAD</w:t>
      </w:r>
      <w:proofErr w:type="spellEnd"/>
      <w:r w:rsidR="002576ED">
        <w:t xml:space="preserve"> </w:t>
      </w:r>
      <w:r>
        <w:t>module:</w:t>
      </w:r>
    </w:p>
    <w:p w14:paraId="2AF01C96" w14:textId="53AABC98" w:rsidR="004F11DA" w:rsidRDefault="004F11DA" w:rsidP="00E001E7">
      <w:pPr>
        <w:pStyle w:val="CodeWithinBulletsEndPACKT"/>
      </w:pPr>
      <w:r>
        <w:t>$FTHT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8856D99" w14:textId="2277857F" w:rsidR="004F11DA" w:rsidRDefault="002576ED" w:rsidP="00E001E7">
      <w:pPr>
        <w:pStyle w:val="CodeWithinBulletsEndPACKT"/>
      </w:pPr>
      <w:r>
        <w:t xml:space="preserve">  </w:t>
      </w:r>
      <w:r w:rsidR="004F11DA">
        <w:t>Property</w:t>
      </w:r>
      <w:r>
        <w:t xml:space="preserve"> </w:t>
      </w:r>
      <w:r w:rsidR="004F11DA">
        <w:t>=</w:t>
      </w:r>
      <w:r>
        <w:t xml:space="preserve"> </w:t>
      </w:r>
      <w:r w:rsidR="004F11DA">
        <w:t>'Name',</w:t>
      </w:r>
      <w:r>
        <w:t xml:space="preserve"> </w:t>
      </w:r>
      <w:r w:rsidR="004F11DA">
        <w:t>'Version',</w:t>
      </w:r>
      <w:r>
        <w:t xml:space="preserve"> </w:t>
      </w:r>
      <w:r w:rsidR="004F11DA">
        <w:t>'Author',</w:t>
      </w:r>
      <w:r>
        <w:t xml:space="preserve"> </w:t>
      </w:r>
      <w:r w:rsidR="004F11DA">
        <w:t>'Description'</w:t>
      </w:r>
    </w:p>
    <w:p w14:paraId="11CA6EE3" w14:textId="4BD18601" w:rsidR="004F11DA" w:rsidRDefault="002576ED" w:rsidP="00E001E7">
      <w:pPr>
        <w:pStyle w:val="CodeWithinBulletsEndPACKT"/>
      </w:pPr>
      <w:r>
        <w:t xml:space="preserve">  </w:t>
      </w:r>
      <w:proofErr w:type="spellStart"/>
      <w:r w:rsidR="004F11DA">
        <w:t>AutoSize</w:t>
      </w:r>
      <w:proofErr w:type="spellEnd"/>
      <w:r>
        <w:t xml:space="preserve"> </w:t>
      </w:r>
      <w:r w:rsidR="004F11DA">
        <w:t>=</w:t>
      </w:r>
      <w:r>
        <w:t xml:space="preserve"> </w:t>
      </w:r>
      <w:r w:rsidR="004F11DA">
        <w:t>$true</w:t>
      </w:r>
    </w:p>
    <w:p w14:paraId="1E0CA7F3" w14:textId="4ABC3303" w:rsidR="004F11DA" w:rsidRDefault="002576ED" w:rsidP="00E001E7">
      <w:pPr>
        <w:pStyle w:val="CodeWithinBulletsEndPACKT"/>
      </w:pPr>
      <w:r>
        <w:t xml:space="preserve">  </w:t>
      </w:r>
      <w:r w:rsidR="004F11DA">
        <w:t>Wrap</w:t>
      </w:r>
      <w:r>
        <w:t xml:space="preserve">     </w:t>
      </w:r>
      <w:r w:rsidR="004F11DA">
        <w:t>=</w:t>
      </w:r>
      <w:r>
        <w:t xml:space="preserve"> </w:t>
      </w:r>
      <w:r w:rsidR="004F11DA">
        <w:t>$true</w:t>
      </w:r>
    </w:p>
    <w:p w14:paraId="6693D291" w14:textId="77777777" w:rsidR="004F11DA" w:rsidRDefault="004F11DA" w:rsidP="00E001E7">
      <w:pPr>
        <w:pStyle w:val="CodeWithinBulletsEndPACKT"/>
      </w:pPr>
      <w:r>
        <w:t>}</w:t>
      </w:r>
    </w:p>
    <w:p w14:paraId="5001F4D8" w14:textId="573887E3" w:rsidR="004F11DA" w:rsidRDefault="004F11DA" w:rsidP="00E001E7">
      <w:pPr>
        <w:pStyle w:val="CodeWithinBulletsEndPACKT"/>
      </w:pPr>
      <w:r>
        <w:t>Get-Module</w:t>
      </w:r>
      <w:r w:rsidR="002576ED">
        <w:t xml:space="preserve"> </w:t>
      </w:r>
      <w:r>
        <w:t>-Name</w:t>
      </w:r>
      <w:r w:rsidR="002576ED">
        <w:t xml:space="preserve"> </w:t>
      </w:r>
      <w:proofErr w:type="spellStart"/>
      <w:r>
        <w:t>AzureAD</w:t>
      </w:r>
      <w:proofErr w:type="spellEnd"/>
      <w:r w:rsidR="002576ED">
        <w:t xml:space="preserve"> </w:t>
      </w:r>
      <w:r>
        <w:t>-</w:t>
      </w:r>
      <w:proofErr w:type="spellStart"/>
      <w:r>
        <w:t>ListAvailable</w:t>
      </w:r>
      <w:proofErr w:type="spellEnd"/>
      <w:r w:rsidR="002576ED">
        <w:t xml:space="preserve"> </w:t>
      </w:r>
      <w:r>
        <w:t>|</w:t>
      </w:r>
    </w:p>
    <w:p w14:paraId="761AD915" w14:textId="25065622" w:rsidR="004F11DA" w:rsidRDefault="002576ED" w:rsidP="00E001E7">
      <w:pPr>
        <w:pStyle w:val="CodeWithinBulletsEndPACKT"/>
      </w:pPr>
      <w:r>
        <w:t xml:space="preserve">  </w:t>
      </w:r>
      <w:r w:rsidR="004F11DA">
        <w:t>Format-Table</w:t>
      </w:r>
      <w:r>
        <w:t xml:space="preserve"> </w:t>
      </w:r>
      <w:r w:rsidR="004F11DA">
        <w:t>@FTHT</w:t>
      </w:r>
    </w:p>
    <w:p w14:paraId="7F06F9EE" w14:textId="6A904209" w:rsidR="004F11DA" w:rsidRDefault="004F11DA" w:rsidP="00EB6801">
      <w:pPr>
        <w:pStyle w:val="NumberedBulletPACKT"/>
      </w:pP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Azure:</w:t>
      </w:r>
    </w:p>
    <w:p w14:paraId="49AF10AD" w14:textId="6990BFBA" w:rsidR="004F11DA" w:rsidRDefault="004F11DA" w:rsidP="00E001E7">
      <w:pPr>
        <w:pStyle w:val="CodeWithinBulletsEndPACKT"/>
      </w:pPr>
      <w:r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5C1FA85E" w14:textId="38B0052B" w:rsidR="004F11DA" w:rsidRDefault="004F11DA" w:rsidP="00E001E7">
      <w:pPr>
        <w:pStyle w:val="CodeWithinBulletsEndPACKT"/>
      </w:pPr>
      <w:r>
        <w:t>$Subscription</w:t>
      </w:r>
      <w:r w:rsidR="002576ED">
        <w:t xml:space="preserve"> </w:t>
      </w:r>
      <w:r>
        <w:t>=</w:t>
      </w:r>
      <w:r w:rsidR="002576ED">
        <w:t xml:space="preserve"> </w:t>
      </w: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</w:p>
    <w:p w14:paraId="458B1117" w14:textId="16A14C0A" w:rsidR="004F11DA" w:rsidRDefault="004F11DA" w:rsidP="00EB6801">
      <w:pPr>
        <w:pStyle w:val="NumberedBulletPACKT"/>
      </w:pPr>
      <w:r>
        <w:t>Obtain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subscription</w:t>
      </w:r>
      <w:r w:rsidR="002576ED">
        <w:t xml:space="preserve"> </w:t>
      </w:r>
      <w:r>
        <w:t>details:</w:t>
      </w:r>
    </w:p>
    <w:p w14:paraId="031B6B43" w14:textId="3CE016ED" w:rsidR="004F11DA" w:rsidRDefault="004F11DA" w:rsidP="00E001E7">
      <w:pPr>
        <w:pStyle w:val="CodeWithinBulletsEndPACKT"/>
      </w:pPr>
      <w:r>
        <w:t>$</w:t>
      </w:r>
      <w:proofErr w:type="spellStart"/>
      <w:r>
        <w:t>SubID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$</w:t>
      </w:r>
      <w:proofErr w:type="spellStart"/>
      <w:r>
        <w:t>Subscription.Context.Subscription.SubscriptionId</w:t>
      </w:r>
      <w:proofErr w:type="spellEnd"/>
      <w:proofErr w:type="gramEnd"/>
    </w:p>
    <w:p w14:paraId="4DEE9CE4" w14:textId="6ACECFB8" w:rsidR="004F11DA" w:rsidRDefault="004F11DA" w:rsidP="00E001E7">
      <w:pPr>
        <w:pStyle w:val="CodeWithinBulletsEndPACKT"/>
      </w:pPr>
      <w:r>
        <w:t>Get-</w:t>
      </w:r>
      <w:proofErr w:type="spellStart"/>
      <w:r>
        <w:t>AzSubscription</w:t>
      </w:r>
      <w:proofErr w:type="spellEnd"/>
      <w:r w:rsidR="002576ED">
        <w:t xml:space="preserve"> </w:t>
      </w:r>
      <w:r>
        <w:t>-</w:t>
      </w:r>
      <w:proofErr w:type="spellStart"/>
      <w:r>
        <w:t>SubscriptionId</w:t>
      </w:r>
      <w:proofErr w:type="spellEnd"/>
      <w:r w:rsidR="002576ED">
        <w:t xml:space="preserve"> </w:t>
      </w:r>
      <w:r>
        <w:t>$</w:t>
      </w:r>
      <w:proofErr w:type="spellStart"/>
      <w:r>
        <w:t>SubId</w:t>
      </w:r>
      <w:proofErr w:type="spellEnd"/>
      <w:r w:rsidR="002576ED">
        <w:t xml:space="preserve"> </w:t>
      </w:r>
      <w:r>
        <w:t>|</w:t>
      </w:r>
    </w:p>
    <w:p w14:paraId="5605AF78" w14:textId="3F54EA5A" w:rsidR="004F11DA" w:rsidRDefault="002576ED" w:rsidP="00E001E7">
      <w:pPr>
        <w:pStyle w:val="CodeWithinBulletsEndPACKT"/>
      </w:pPr>
      <w:r>
        <w:t xml:space="preserve">  </w:t>
      </w:r>
      <w:r w:rsidR="004F11DA">
        <w:t>Format-List</w:t>
      </w:r>
      <w:r>
        <w:t xml:space="preserve"> </w:t>
      </w:r>
      <w:r w:rsidR="004F11DA">
        <w:t>-Property</w:t>
      </w:r>
      <w:r>
        <w:t xml:space="preserve"> </w:t>
      </w:r>
      <w:r w:rsidR="004F11DA">
        <w:t>*</w:t>
      </w:r>
    </w:p>
    <w:p w14:paraId="33297ADE" w14:textId="72F77081" w:rsidR="004F11DA" w:rsidRDefault="004F11DA" w:rsidP="00EB6801">
      <w:pPr>
        <w:pStyle w:val="NumberedBulletPACKT"/>
      </w:pPr>
      <w:r>
        <w:t>Get</w:t>
      </w:r>
      <w:r w:rsidR="002576ED">
        <w:t xml:space="preserve"> </w:t>
      </w:r>
      <w:r>
        <w:t>Azure</w:t>
      </w:r>
      <w:r w:rsidR="002576ED">
        <w:t xml:space="preserve"> </w:t>
      </w:r>
      <w:r>
        <w:t>locations:</w:t>
      </w:r>
    </w:p>
    <w:p w14:paraId="595B5C2E" w14:textId="061435ED" w:rsidR="004F11DA" w:rsidRDefault="004F11DA" w:rsidP="00E001E7">
      <w:pPr>
        <w:pStyle w:val="CodeWithinBulletsEndPACKT"/>
      </w:pPr>
      <w:r>
        <w:t>Get-</w:t>
      </w:r>
      <w:proofErr w:type="spellStart"/>
      <w:r>
        <w:t>AzLocation</w:t>
      </w:r>
      <w:proofErr w:type="spellEnd"/>
      <w:r w:rsidR="002576ED">
        <w:t xml:space="preserve"> </w:t>
      </w:r>
      <w:r>
        <w:t>|</w:t>
      </w:r>
      <w:r w:rsidR="002576ED">
        <w:t xml:space="preserve"> </w:t>
      </w:r>
      <w:r>
        <w:t>Sort-Object</w:t>
      </w:r>
      <w:r w:rsidR="002576ED">
        <w:t xml:space="preserve"> </w:t>
      </w:r>
      <w:r>
        <w:t>Location</w:t>
      </w:r>
      <w:r w:rsidR="002576ED">
        <w:t xml:space="preserve"> </w:t>
      </w:r>
      <w:r>
        <w:t>|</w:t>
      </w:r>
    </w:p>
    <w:p w14:paraId="20EC4022" w14:textId="5676E654" w:rsidR="004F11DA" w:rsidRDefault="002576ED" w:rsidP="00E001E7">
      <w:pPr>
        <w:pStyle w:val="CodeWithinBulletsEndPACKT"/>
      </w:pPr>
      <w:r>
        <w:t xml:space="preserve">  </w:t>
      </w:r>
      <w:r w:rsidR="004F11DA">
        <w:t>Format-Table</w:t>
      </w:r>
      <w:r>
        <w:t xml:space="preserve"> </w:t>
      </w:r>
      <w:r w:rsidR="004F11DA">
        <w:t>Location,</w:t>
      </w:r>
      <w:r>
        <w:t xml:space="preserve"> </w:t>
      </w:r>
      <w:proofErr w:type="spellStart"/>
      <w:r w:rsidR="004F11DA">
        <w:t>Displayname</w:t>
      </w:r>
      <w:proofErr w:type="spellEnd"/>
    </w:p>
    <w:p w14:paraId="22650FA7" w14:textId="4F3D434E" w:rsidR="004F11DA" w:rsidRDefault="004F11DA" w:rsidP="00EB6801">
      <w:pPr>
        <w:pStyle w:val="NumberedBulletPACKT"/>
      </w:pPr>
      <w:r>
        <w:t>Get</w:t>
      </w:r>
      <w:r w:rsidR="002576ED">
        <w:t xml:space="preserve"> </w:t>
      </w:r>
      <w:r>
        <w:t>Azure</w:t>
      </w:r>
      <w:r w:rsidR="002576ED">
        <w:t xml:space="preserve"> </w:t>
      </w:r>
      <w:r>
        <w:t>environments:</w:t>
      </w:r>
    </w:p>
    <w:p w14:paraId="1A162F18" w14:textId="069FC64C" w:rsidR="004F11DA" w:rsidRDefault="004F11DA" w:rsidP="00E001E7">
      <w:pPr>
        <w:pStyle w:val="CodeWithinBulletsEndPACKT"/>
      </w:pPr>
      <w:r>
        <w:t>Get-</w:t>
      </w:r>
      <w:proofErr w:type="spellStart"/>
      <w:r>
        <w:t>AzEnvironment</w:t>
      </w:r>
      <w:proofErr w:type="spellEnd"/>
      <w:r w:rsidR="002576ED">
        <w:t xml:space="preserve"> </w:t>
      </w:r>
      <w:r>
        <w:t>|</w:t>
      </w:r>
    </w:p>
    <w:p w14:paraId="601972C0" w14:textId="7B55AAA0" w:rsidR="004F11DA" w:rsidRDefault="002576ED" w:rsidP="00E001E7">
      <w:pPr>
        <w:pStyle w:val="CodeWithinBulletsEndPACKT"/>
      </w:pPr>
      <w:r>
        <w:t xml:space="preserve">  </w:t>
      </w:r>
      <w:r w:rsidR="004F11DA">
        <w:t>Format-Table</w:t>
      </w:r>
      <w:r>
        <w:t xml:space="preserve"> </w:t>
      </w:r>
      <w:r w:rsidR="004F11DA">
        <w:t>-Property</w:t>
      </w:r>
      <w:r>
        <w:t xml:space="preserve"> </w:t>
      </w:r>
      <w:r w:rsidR="004F11DA">
        <w:t>name,</w:t>
      </w:r>
      <w:r>
        <w:t xml:space="preserve"> </w:t>
      </w:r>
      <w:proofErr w:type="spellStart"/>
      <w:r w:rsidR="004F11DA">
        <w:t>ManagementPortalURL</w:t>
      </w:r>
      <w:proofErr w:type="spellEnd"/>
    </w:p>
    <w:p w14:paraId="4B541115" w14:textId="7DE66105" w:rsidR="004F11DA" w:rsidRPr="00331F93" w:rsidRDefault="004F11DA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works...</w:t>
      </w:r>
    </w:p>
    <w:p w14:paraId="73202A98" w14:textId="16E8F4CB" w:rsidR="004F11DA" w:rsidRDefault="004F11DA" w:rsidP="00EB6801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Find-Module</w:t>
      </w:r>
      <w:r w:rsidR="002576ED">
        <w:t xml:space="preserve"> </w:t>
      </w:r>
      <w:r>
        <w:t>cmdlet</w:t>
      </w:r>
      <w:r w:rsidR="002576ED">
        <w:t xml:space="preserve"> </w:t>
      </w:r>
      <w:r>
        <w:t>to</w:t>
      </w:r>
      <w:r w:rsidR="002576ED">
        <w:t xml:space="preserve"> </w:t>
      </w:r>
      <w:r>
        <w:t>search</w:t>
      </w:r>
      <w:r w:rsidR="002576ED">
        <w:t xml:space="preserve"> </w:t>
      </w:r>
      <w:r>
        <w:t>the</w:t>
      </w:r>
      <w:r w:rsidR="002576ED">
        <w:t xml:space="preserve"> </w:t>
      </w:r>
      <w:r>
        <w:t>PowerShell</w:t>
      </w:r>
      <w:r w:rsidR="002576ED">
        <w:t xml:space="preserve"> </w:t>
      </w:r>
      <w:r>
        <w:t>Gallery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produces</w:t>
      </w:r>
      <w:r w:rsidR="002576ED">
        <w:t xml:space="preserve"> </w:t>
      </w:r>
      <w:r>
        <w:t>the</w:t>
      </w:r>
      <w:r w:rsidR="002576ED">
        <w:t xml:space="preserve"> </w:t>
      </w:r>
      <w:r>
        <w:t>following</w:t>
      </w:r>
      <w:r w:rsidR="002576ED">
        <w:t xml:space="preserve"> </w:t>
      </w:r>
      <w:r>
        <w:t>output:</w:t>
      </w:r>
    </w:p>
    <w:p w14:paraId="340EEC80" w14:textId="31B5F4E0" w:rsidR="004F11DA" w:rsidRDefault="004F11DA" w:rsidP="00EB6801">
      <w:pPr>
        <w:pStyle w:val="FigurePACKT"/>
      </w:pPr>
      <w:r>
        <w:rPr>
          <w:noProof/>
        </w:rPr>
        <w:drawing>
          <wp:inline distT="0" distB="0" distL="0" distR="0" wp14:anchorId="0F2ACAE9" wp14:editId="469087C9">
            <wp:extent cx="5943600" cy="737870"/>
            <wp:effectExtent l="0" t="0" r="0" b="5080"/>
            <wp:docPr id="32" name="Picture 3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B7E7" w14:textId="2D0EB0F8" w:rsidR="004F11DA" w:rsidRDefault="004F11DA" w:rsidP="00EB6801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downloaded</w:t>
      </w:r>
      <w:r w:rsidR="002576ED">
        <w:t xml:space="preserve"> </w:t>
      </w:r>
      <w:r>
        <w:t>and</w:t>
      </w:r>
      <w:r w:rsidR="002576ED">
        <w:t xml:space="preserve"> </w:t>
      </w:r>
      <w:r>
        <w:t>installed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modules,</w:t>
      </w:r>
      <w:r w:rsidR="002576ED">
        <w:t xml:space="preserve"> </w:t>
      </w:r>
      <w:r>
        <w:t>which</w:t>
      </w:r>
      <w:r w:rsidR="002576ED">
        <w:t xml:space="preserve"> </w:t>
      </w:r>
      <w:r>
        <w:t>generates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looked</w:t>
      </w:r>
      <w:r w:rsidR="002576ED">
        <w:t xml:space="preserve"> </w:t>
      </w:r>
      <w:r>
        <w:t>at</w:t>
      </w:r>
      <w:r w:rsidR="002576ED">
        <w:t xml:space="preserve"> </w:t>
      </w:r>
      <w:r>
        <w:t>the</w:t>
      </w:r>
      <w:r w:rsidR="002576ED">
        <w:t xml:space="preserve"> </w:t>
      </w:r>
      <w:r>
        <w:t>downloaded</w:t>
      </w:r>
      <w:r w:rsidR="002576ED">
        <w:t xml:space="preserve"> </w:t>
      </w:r>
      <w:r>
        <w:t>modules,</w:t>
      </w:r>
      <w:r w:rsidR="002576ED">
        <w:t xml:space="preserve"> </w:t>
      </w:r>
      <w:r>
        <w:t>which</w:t>
      </w:r>
      <w:r w:rsidR="002576ED">
        <w:t xml:space="preserve"> </w:t>
      </w:r>
      <w:r>
        <w:t>look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2D02E4BF" w14:textId="45514A55" w:rsidR="004F11DA" w:rsidRDefault="004F11DA" w:rsidP="00EB6801">
      <w:pPr>
        <w:pStyle w:val="FigurePACKT"/>
      </w:pPr>
      <w:r>
        <w:rPr>
          <w:noProof/>
        </w:rPr>
        <w:lastRenderedPageBreak/>
        <w:drawing>
          <wp:inline distT="0" distB="0" distL="0" distR="0" wp14:anchorId="77B70E6E" wp14:editId="49C27D64">
            <wp:extent cx="5880100" cy="7620000"/>
            <wp:effectExtent l="0" t="0" r="6350" b="0"/>
            <wp:docPr id="31" name="Picture 3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4655" w14:textId="007F1AB3" w:rsidR="004F11DA" w:rsidRDefault="004F11DA" w:rsidP="00EB6801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found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Azure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AD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generates</w:t>
      </w:r>
      <w:r w:rsidR="002576ED">
        <w:t xml:space="preserve"> </w:t>
      </w:r>
      <w:r>
        <w:t>output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35AD07A4" w14:textId="746F29E8" w:rsidR="004F11DA" w:rsidRDefault="004F11DA" w:rsidP="00305D04">
      <w:pPr>
        <w:pStyle w:val="FigurePACKT"/>
      </w:pPr>
      <w:r>
        <w:rPr>
          <w:noProof/>
        </w:rPr>
        <w:lastRenderedPageBreak/>
        <w:drawing>
          <wp:inline distT="0" distB="0" distL="0" distR="0" wp14:anchorId="44B17E3B" wp14:editId="29E294B2">
            <wp:extent cx="5943600" cy="779780"/>
            <wp:effectExtent l="0" t="0" r="0" b="1270"/>
            <wp:docPr id="30" name="Picture 3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F379" w14:textId="20F6C316" w:rsidR="004F11DA" w:rsidRDefault="004F11DA" w:rsidP="00305D04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installed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Azure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AD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generates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After</w:t>
      </w:r>
      <w:r w:rsidR="002576ED">
        <w:t xml:space="preserve"> </w:t>
      </w:r>
      <w:r>
        <w:t>you</w:t>
      </w:r>
      <w:r w:rsidR="002576ED">
        <w:t xml:space="preserve"> </w:t>
      </w:r>
      <w:r>
        <w:t>installed</w:t>
      </w:r>
      <w:r w:rsidR="002576ED">
        <w:t xml:space="preserve"> </w:t>
      </w:r>
      <w:r>
        <w:t>the</w:t>
      </w:r>
      <w:r w:rsidR="002576ED">
        <w:t xml:space="preserve"> </w:t>
      </w:r>
      <w:r>
        <w:t>module,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examined</w:t>
      </w:r>
      <w:r w:rsidR="002576ED">
        <w:t xml:space="preserve"> </w:t>
      </w:r>
      <w:r>
        <w:t>the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generated</w:t>
      </w:r>
      <w:r w:rsidR="002576ED">
        <w:t xml:space="preserve"> </w:t>
      </w:r>
      <w:r>
        <w:t>the</w:t>
      </w:r>
      <w:r w:rsidR="002576ED">
        <w:t xml:space="preserve"> </w:t>
      </w:r>
      <w:r>
        <w:t>following</w:t>
      </w:r>
      <w:r w:rsidR="002576ED">
        <w:t xml:space="preserve"> </w:t>
      </w:r>
      <w:r>
        <w:t>output:</w:t>
      </w:r>
    </w:p>
    <w:p w14:paraId="212B3B15" w14:textId="6D8B944B" w:rsidR="004F11DA" w:rsidRDefault="004F11DA" w:rsidP="00305D04">
      <w:pPr>
        <w:pStyle w:val="FigurePACKT"/>
      </w:pPr>
      <w:r>
        <w:rPr>
          <w:noProof/>
        </w:rPr>
        <w:drawing>
          <wp:inline distT="0" distB="0" distL="0" distR="0" wp14:anchorId="68448967" wp14:editId="67E8EAFB">
            <wp:extent cx="5943600" cy="2231390"/>
            <wp:effectExtent l="0" t="0" r="0" b="0"/>
            <wp:docPr id="29" name="Picture 2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4B1B" w14:textId="615668DA" w:rsidR="004F11DA" w:rsidRDefault="004F11DA" w:rsidP="00305D04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your</w:t>
      </w:r>
      <w:r w:rsidR="002576ED">
        <w:t xml:space="preserve"> </w:t>
      </w:r>
      <w:r>
        <w:t>subscription</w:t>
      </w:r>
      <w:r w:rsidR="002576ED">
        <w:t xml:space="preserve"> </w:t>
      </w:r>
      <w:r>
        <w:t>logon</w:t>
      </w:r>
      <w:r w:rsidR="002576ED">
        <w:t xml:space="preserve"> </w:t>
      </w:r>
      <w:r>
        <w:t>information</w:t>
      </w:r>
      <w:r w:rsidR="002576ED">
        <w:t xml:space="preserve"> </w:t>
      </w:r>
      <w:r>
        <w:t>and</w:t>
      </w:r>
      <w:r w:rsidR="002576ED">
        <w:t xml:space="preserve"> </w:t>
      </w:r>
      <w:r>
        <w:t>logged</w:t>
      </w:r>
      <w:r w:rsidR="002576ED">
        <w:t xml:space="preserve"> </w:t>
      </w:r>
      <w:r>
        <w:t>on</w:t>
      </w:r>
      <w:r w:rsidR="002576ED">
        <w:t xml:space="preserve"> </w:t>
      </w:r>
      <w:r>
        <w:t>to</w:t>
      </w:r>
      <w:r w:rsidR="002576ED">
        <w:t xml:space="preserve"> </w:t>
      </w:r>
      <w:r>
        <w:t>Azure.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produced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got</w:t>
      </w:r>
      <w:r w:rsidR="002576ED">
        <w:t xml:space="preserve"> </w:t>
      </w:r>
      <w:r>
        <w:t>the</w:t>
      </w:r>
      <w:r w:rsidR="002576ED">
        <w:t xml:space="preserve"> </w:t>
      </w:r>
      <w:r>
        <w:t>details</w:t>
      </w:r>
      <w:r w:rsidR="002576ED">
        <w:t xml:space="preserve"> </w:t>
      </w:r>
      <w:r>
        <w:t>of</w:t>
      </w:r>
      <w:r w:rsidR="002576ED">
        <w:t xml:space="preserve"> </w:t>
      </w:r>
      <w:r>
        <w:t>your</w:t>
      </w:r>
      <w:r w:rsidR="002576ED">
        <w:t xml:space="preserve"> </w:t>
      </w:r>
      <w:r>
        <w:t>subscription,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4FC004F" w14:textId="2C51BD06" w:rsidR="004F11DA" w:rsidRDefault="004F11DA" w:rsidP="00305D04">
      <w:pPr>
        <w:pStyle w:val="FigurePACKT"/>
      </w:pPr>
      <w:r>
        <w:rPr>
          <w:noProof/>
        </w:rPr>
        <w:drawing>
          <wp:inline distT="0" distB="0" distL="0" distR="0" wp14:anchorId="28582ACE" wp14:editId="54BE8719">
            <wp:extent cx="5943600" cy="1054100"/>
            <wp:effectExtent l="0" t="0" r="0" b="0"/>
            <wp:docPr id="3" name="Picture 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A4B4" w14:textId="60A76BDB" w:rsidR="004F11DA" w:rsidRDefault="004F11DA" w:rsidP="00305D04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Get-</w:t>
      </w:r>
      <w:proofErr w:type="spellStart"/>
      <w:r w:rsidRPr="00331F93">
        <w:rPr>
          <w:rStyle w:val="CodeInTextPACKT"/>
        </w:rPr>
        <w:t>AzLocation</w:t>
      </w:r>
      <w:proofErr w:type="spellEnd"/>
      <w:r w:rsidR="002576ED">
        <w:t xml:space="preserve"> </w:t>
      </w:r>
      <w:r>
        <w:t>cmdlet</w:t>
      </w:r>
      <w:r w:rsidR="002576ED">
        <w:t xml:space="preserve"> </w:t>
      </w:r>
      <w:r>
        <w:t>to</w:t>
      </w:r>
      <w:r w:rsidR="002576ED">
        <w:t xml:space="preserve"> </w:t>
      </w:r>
      <w:r>
        <w:t>discover</w:t>
      </w:r>
      <w:r w:rsidR="002576ED">
        <w:t xml:space="preserve"> </w:t>
      </w:r>
      <w:r>
        <w:t>the</w:t>
      </w:r>
      <w:r w:rsidR="002576ED">
        <w:t xml:space="preserve"> </w:t>
      </w:r>
      <w:r>
        <w:t>current</w:t>
      </w:r>
      <w:r w:rsidR="002576ED">
        <w:t xml:space="preserve"> </w:t>
      </w:r>
      <w:r>
        <w:t>Azure</w:t>
      </w:r>
      <w:r w:rsidR="002576ED">
        <w:t xml:space="preserve"> </w:t>
      </w:r>
      <w:r>
        <w:t>locations,</w:t>
      </w:r>
      <w:r w:rsidR="002576ED">
        <w:t xml:space="preserve"> </w:t>
      </w:r>
      <w:r>
        <w:t>which</w:t>
      </w:r>
      <w:r w:rsidR="002576ED">
        <w:t xml:space="preserve"> </w:t>
      </w:r>
      <w:r>
        <w:t>produces</w:t>
      </w:r>
      <w:r w:rsidR="002576ED">
        <w:t xml:space="preserve"> </w:t>
      </w:r>
      <w:r>
        <w:t>output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514F443D" w14:textId="753C7F0C" w:rsidR="004F11DA" w:rsidRDefault="004F11DA" w:rsidP="00305D04">
      <w:pPr>
        <w:pStyle w:val="FigurePACKT"/>
      </w:pPr>
      <w:r>
        <w:rPr>
          <w:noProof/>
        </w:rPr>
        <w:lastRenderedPageBreak/>
        <w:drawing>
          <wp:inline distT="0" distB="0" distL="0" distR="0" wp14:anchorId="596EFA60" wp14:editId="2ED324EE">
            <wp:extent cx="4254500" cy="5283200"/>
            <wp:effectExtent l="0" t="0" r="0" b="0"/>
            <wp:docPr id="2" name="Picture 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B080" w14:textId="2F33A1BB" w:rsidR="004F11DA" w:rsidRDefault="004F11DA" w:rsidP="00305D04">
      <w:pPr>
        <w:pStyle w:val="NormalPACKT"/>
      </w:pP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final</w:t>
      </w:r>
      <w:r w:rsidR="002576ED">
        <w:t xml:space="preserve"> </w:t>
      </w:r>
      <w:r>
        <w:t>step,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different</w:t>
      </w:r>
      <w:r w:rsidR="002576ED">
        <w:t xml:space="preserve"> </w:t>
      </w:r>
      <w:r>
        <w:t>public</w:t>
      </w:r>
      <w:r w:rsidR="002576ED">
        <w:t xml:space="preserve"> </w:t>
      </w:r>
      <w:r>
        <w:t>Azure</w:t>
      </w:r>
      <w:r w:rsidR="002576ED">
        <w:t xml:space="preserve"> </w:t>
      </w:r>
      <w:r>
        <w:t>clouds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run</w:t>
      </w:r>
      <w:r w:rsidR="002576ED">
        <w:t xml:space="preserve"> </w:t>
      </w:r>
      <w:r>
        <w:t>by</w:t>
      </w:r>
      <w:r w:rsidR="002576ED">
        <w:t xml:space="preserve"> </w:t>
      </w:r>
      <w:r>
        <w:t>Microsoft.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DF4FE42" w14:textId="1B583302" w:rsidR="004F11DA" w:rsidRDefault="004F11DA" w:rsidP="00305D04">
      <w:pPr>
        <w:pStyle w:val="FigurePACKT"/>
      </w:pPr>
      <w:r>
        <w:rPr>
          <w:noProof/>
        </w:rPr>
        <w:drawing>
          <wp:inline distT="0" distB="0" distL="0" distR="0" wp14:anchorId="1188110A" wp14:editId="0F0058B8">
            <wp:extent cx="5359400" cy="1549400"/>
            <wp:effectExtent l="0" t="0" r="0" b="0"/>
            <wp:docPr id="1" name="Picture 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090F" w14:textId="522E5B85" w:rsidR="004F11DA" w:rsidRPr="00331F93" w:rsidRDefault="004F11DA" w:rsidP="00331F93">
      <w:pPr>
        <w:pStyle w:val="Heading2"/>
      </w:pPr>
      <w:r w:rsidRPr="00331F93">
        <w:t>There's</w:t>
      </w:r>
      <w:r w:rsidR="002576ED">
        <w:t xml:space="preserve"> </w:t>
      </w:r>
      <w:r w:rsidRPr="00331F93">
        <w:t>more...</w:t>
      </w:r>
    </w:p>
    <w:p w14:paraId="6A27718B" w14:textId="6E5F0F56" w:rsidR="004F11DA" w:rsidRDefault="004F11DA" w:rsidP="00305D04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examined</w:t>
      </w:r>
      <w:r w:rsidR="002576ED">
        <w:t xml:space="preserve"> </w:t>
      </w:r>
      <w:r>
        <w:t>the</w:t>
      </w:r>
      <w:r w:rsidR="002576ED">
        <w:t xml:space="preserve"> </w:t>
      </w:r>
      <w:r>
        <w:t>modules</w:t>
      </w:r>
      <w:r w:rsidR="002576ED">
        <w:t xml:space="preserve"> </w:t>
      </w:r>
      <w:r>
        <w:t>you</w:t>
      </w:r>
      <w:r w:rsidR="002576ED">
        <w:t xml:space="preserve"> </w:t>
      </w:r>
      <w:r>
        <w:t>downloaded.</w:t>
      </w:r>
      <w:r w:rsidR="002576ED">
        <w:t xml:space="preserve"> </w:t>
      </w:r>
      <w:r>
        <w:t>Possibly</w:t>
      </w:r>
      <w:r w:rsidR="002576ED">
        <w:t xml:space="preserve"> </w:t>
      </w:r>
      <w:r>
        <w:t>confusingly,</w:t>
      </w:r>
      <w:r w:rsidR="002576ED">
        <w:t xml:space="preserve"> </w:t>
      </w:r>
      <w:r>
        <w:t>you</w:t>
      </w:r>
      <w:r w:rsidR="002576ED">
        <w:t xml:space="preserve"> </w:t>
      </w:r>
      <w:r>
        <w:t>downloaded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actually</w:t>
      </w:r>
      <w:r w:rsidR="002576ED">
        <w:t xml:space="preserve"> </w:t>
      </w:r>
      <w:r>
        <w:t>downloads</w:t>
      </w:r>
      <w:r w:rsidR="002576ED">
        <w:t xml:space="preserve"> </w:t>
      </w:r>
      <w:r>
        <w:t>the</w:t>
      </w:r>
      <w:r w:rsidR="002576ED">
        <w:t xml:space="preserve"> </w:t>
      </w:r>
      <w:r>
        <w:t>46</w:t>
      </w:r>
      <w:r w:rsidR="002576ED">
        <w:t xml:space="preserve"> </w:t>
      </w:r>
      <w:r>
        <w:t>separate</w:t>
      </w:r>
      <w:r w:rsidR="002576ED">
        <w:t xml:space="preserve"> </w:t>
      </w:r>
      <w:r>
        <w:t>modules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see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preceding</w:t>
      </w:r>
      <w:r w:rsidR="002576ED">
        <w:t xml:space="preserve"> </w:t>
      </w:r>
      <w:r>
        <w:t>screenshots.</w:t>
      </w:r>
    </w:p>
    <w:p w14:paraId="063BCD52" w14:textId="0DCBA9C1" w:rsidR="004F11DA" w:rsidRDefault="004F11DA" w:rsidP="00305D04">
      <w:pPr>
        <w:pStyle w:val="NormalPACKT"/>
      </w:pPr>
      <w:r>
        <w:lastRenderedPageBreak/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current</w:t>
      </w:r>
      <w:r w:rsidR="002576ED">
        <w:t xml:space="preserve"> </w:t>
      </w:r>
      <w:r>
        <w:t>Azure</w:t>
      </w:r>
      <w:r w:rsidR="002576ED">
        <w:t xml:space="preserve"> </w:t>
      </w:r>
      <w:r>
        <w:t>public</w:t>
      </w:r>
      <w:r w:rsidR="002576ED">
        <w:t xml:space="preserve"> </w:t>
      </w:r>
      <w:r>
        <w:t>cloud</w:t>
      </w:r>
      <w:r w:rsidR="002576ED">
        <w:t xml:space="preserve"> </w:t>
      </w:r>
      <w:r>
        <w:t>locations.</w:t>
      </w:r>
      <w:r w:rsidR="002576ED">
        <w:t xml:space="preserve"> </w:t>
      </w:r>
      <w:r>
        <w:t>Each</w:t>
      </w:r>
      <w:r w:rsidR="002576ED">
        <w:t xml:space="preserve"> </w:t>
      </w:r>
      <w:r>
        <w:t>of</w:t>
      </w:r>
      <w:r w:rsidR="002576ED">
        <w:t xml:space="preserve"> </w:t>
      </w:r>
      <w:r>
        <w:t>these</w:t>
      </w:r>
      <w:r w:rsidR="002576ED">
        <w:t xml:space="preserve"> </w:t>
      </w:r>
      <w:r>
        <w:t>30</w:t>
      </w:r>
      <w:r w:rsidR="002576ED">
        <w:t xml:space="preserve"> </w:t>
      </w:r>
      <w:r>
        <w:t>locations</w:t>
      </w:r>
      <w:r w:rsidR="002576ED">
        <w:t xml:space="preserve"> </w:t>
      </w:r>
      <w:r>
        <w:t>provide</w:t>
      </w:r>
      <w:r w:rsidR="002576ED">
        <w:t xml:space="preserve"> </w:t>
      </w:r>
      <w:r>
        <w:t>a</w:t>
      </w:r>
      <w:r w:rsidR="002576ED">
        <w:t xml:space="preserve"> </w:t>
      </w:r>
      <w:r>
        <w:t>range</w:t>
      </w:r>
      <w:r w:rsidR="002576ED">
        <w:t xml:space="preserve"> </w:t>
      </w:r>
      <w:r>
        <w:t>of</w:t>
      </w:r>
      <w:r w:rsidR="002576ED">
        <w:t xml:space="preserve"> </w:t>
      </w:r>
      <w:r>
        <w:t>services,</w:t>
      </w:r>
      <w:r w:rsidR="002576ED">
        <w:t xml:space="preserve"> </w:t>
      </w:r>
      <w:r>
        <w:t>although</w:t>
      </w:r>
      <w:r w:rsidR="002576ED">
        <w:t xml:space="preserve"> </w:t>
      </w:r>
      <w:r>
        <w:t>not</w:t>
      </w:r>
      <w:r w:rsidR="002576ED">
        <w:t xml:space="preserve"> </w:t>
      </w:r>
      <w:r>
        <w:t>all</w:t>
      </w:r>
      <w:r w:rsidR="002576ED">
        <w:t xml:space="preserve"> </w:t>
      </w:r>
      <w:r>
        <w:t>services</w:t>
      </w:r>
      <w:r w:rsidR="002576ED">
        <w:t xml:space="preserve"> </w:t>
      </w:r>
      <w:r>
        <w:t>are</w:t>
      </w:r>
      <w:r w:rsidR="002576ED">
        <w:t xml:space="preserve"> </w:t>
      </w:r>
      <w:r>
        <w:t>necessarily</w:t>
      </w:r>
      <w:r w:rsidR="002576ED">
        <w:t xml:space="preserve"> </w:t>
      </w:r>
      <w:r>
        <w:t>in</w:t>
      </w:r>
      <w:r w:rsidR="002576ED">
        <w:t xml:space="preserve"> </w:t>
      </w:r>
      <w:r>
        <w:t>every</w:t>
      </w:r>
      <w:r w:rsidR="002576ED">
        <w:t xml:space="preserve"> </w:t>
      </w:r>
      <w:r>
        <w:t>location.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current</w:t>
      </w:r>
      <w:r w:rsidR="002576ED">
        <w:t xml:space="preserve"> </w:t>
      </w:r>
      <w:r>
        <w:t>Azure</w:t>
      </w:r>
      <w:r w:rsidR="002576ED">
        <w:t xml:space="preserve"> </w:t>
      </w:r>
      <w:r>
        <w:t>environments.</w:t>
      </w:r>
      <w:r w:rsidR="002576ED">
        <w:t xml:space="preserve"> </w:t>
      </w:r>
      <w:r>
        <w:t>Each</w:t>
      </w:r>
      <w:r w:rsidR="002576ED">
        <w:t xml:space="preserve"> </w:t>
      </w:r>
      <w:r>
        <w:t>of</w:t>
      </w:r>
      <w:r w:rsidR="002576ED">
        <w:t xml:space="preserve"> </w:t>
      </w:r>
      <w:r>
        <w:t>these</w:t>
      </w:r>
      <w:r w:rsidR="002576ED">
        <w:t xml:space="preserve"> </w:t>
      </w:r>
      <w:r>
        <w:t>four</w:t>
      </w:r>
      <w:r w:rsidR="002576ED">
        <w:t xml:space="preserve"> </w:t>
      </w:r>
      <w:r>
        <w:t>environments</w:t>
      </w:r>
      <w:r w:rsidR="002576ED">
        <w:t xml:space="preserve"> </w:t>
      </w:r>
      <w:r>
        <w:t>are</w:t>
      </w:r>
      <w:r w:rsidR="002576ED">
        <w:t xml:space="preserve"> </w:t>
      </w:r>
      <w:r>
        <w:t>totally</w:t>
      </w:r>
      <w:r w:rsidR="002576ED">
        <w:t xml:space="preserve"> </w:t>
      </w:r>
      <w:r>
        <w:t>separate</w:t>
      </w:r>
      <w:r w:rsidR="002576ED">
        <w:t xml:space="preserve"> </w:t>
      </w:r>
      <w:r>
        <w:t>and</w:t>
      </w:r>
      <w:r w:rsidR="002576ED">
        <w:t xml:space="preserve"> </w:t>
      </w:r>
      <w:r>
        <w:t>unrelated</w:t>
      </w:r>
      <w:r w:rsidR="002576ED">
        <w:t xml:space="preserve"> </w:t>
      </w:r>
      <w:r>
        <w:t>cloud</w:t>
      </w:r>
      <w:r w:rsidR="002576ED">
        <w:t xml:space="preserve"> </w:t>
      </w:r>
      <w:r>
        <w:t>offerings.</w:t>
      </w:r>
      <w:r w:rsidR="002576ED">
        <w:t xml:space="preserve"> </w:t>
      </w:r>
      <w:r>
        <w:t>The</w:t>
      </w:r>
      <w:r w:rsidR="002576ED">
        <w:t xml:space="preserve"> </w:t>
      </w:r>
      <w:r>
        <w:t>recipes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</w:t>
      </w:r>
      <w:r w:rsidR="002576ED">
        <w:t xml:space="preserve"> </w:t>
      </w:r>
      <w:r>
        <w:t>should</w:t>
      </w:r>
      <w:r w:rsidR="002576ED">
        <w:t xml:space="preserve"> </w:t>
      </w:r>
      <w:r>
        <w:t>run</w:t>
      </w:r>
      <w:r w:rsidR="002576ED">
        <w:t xml:space="preserve"> </w:t>
      </w:r>
      <w:r>
        <w:t>unchanged</w:t>
      </w:r>
      <w:r w:rsidR="002576ED">
        <w:t xml:space="preserve"> </w:t>
      </w:r>
      <w:r>
        <w:t>on</w:t>
      </w:r>
      <w:r w:rsidR="002576ED">
        <w:t xml:space="preserve"> </w:t>
      </w:r>
      <w:r>
        <w:t>each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four</w:t>
      </w:r>
      <w:r w:rsidR="002576ED">
        <w:t xml:space="preserve"> </w:t>
      </w:r>
      <w:r>
        <w:t>Azure</w:t>
      </w:r>
      <w:r w:rsidR="002576ED">
        <w:t xml:space="preserve"> </w:t>
      </w:r>
      <w:r>
        <w:t>cloud</w:t>
      </w:r>
      <w:r w:rsidR="002576ED">
        <w:t xml:space="preserve"> </w:t>
      </w:r>
      <w:r>
        <w:t>environments,</w:t>
      </w:r>
      <w:r w:rsidR="002576ED">
        <w:t xml:space="preserve"> </w:t>
      </w:r>
      <w:r>
        <w:t>but</w:t>
      </w:r>
      <w:r w:rsidR="002576ED">
        <w:t xml:space="preserve"> </w:t>
      </w:r>
      <w:r>
        <w:t>no</w:t>
      </w:r>
      <w:r w:rsidR="002576ED">
        <w:t xml:space="preserve"> </w:t>
      </w:r>
      <w:r>
        <w:t>testing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undertaken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regard.</w:t>
      </w:r>
      <w:r w:rsidR="002576ED">
        <w:t xml:space="preserve"> </w:t>
      </w:r>
      <w:r>
        <w:t>You</w:t>
      </w:r>
      <w:r w:rsidR="002576ED">
        <w:t xml:space="preserve"> </w:t>
      </w:r>
      <w:r>
        <w:t>should</w:t>
      </w:r>
      <w:r w:rsidR="002576ED">
        <w:t xml:space="preserve"> </w:t>
      </w:r>
      <w:r>
        <w:t>also</w:t>
      </w:r>
      <w:r w:rsidR="002576ED">
        <w:t xml:space="preserve"> </w:t>
      </w:r>
      <w:r>
        <w:t>be</w:t>
      </w:r>
      <w:r w:rsidR="002576ED">
        <w:t xml:space="preserve"> </w:t>
      </w:r>
      <w:r>
        <w:t>aware</w:t>
      </w:r>
      <w:r w:rsidR="002576ED">
        <w:t xml:space="preserve"> </w:t>
      </w:r>
      <w:r>
        <w:t>that</w:t>
      </w:r>
      <w:r w:rsidR="002576ED">
        <w:t xml:space="preserve"> </w:t>
      </w:r>
      <w:r>
        <w:t>Azure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very</w:t>
      </w:r>
      <w:r w:rsidR="002576ED">
        <w:t xml:space="preserve"> </w:t>
      </w:r>
      <w:r>
        <w:t>fast</w:t>
      </w:r>
      <w:r w:rsidR="002576ED">
        <w:t xml:space="preserve"> </w:t>
      </w:r>
      <w:r>
        <w:t>changing</w:t>
      </w:r>
      <w:r w:rsidR="002576ED">
        <w:t xml:space="preserve"> </w:t>
      </w:r>
      <w:r>
        <w:t>set</w:t>
      </w:r>
      <w:r w:rsidR="002576ED">
        <w:t xml:space="preserve"> </w:t>
      </w:r>
      <w:r>
        <w:t>of</w:t>
      </w:r>
      <w:r w:rsidR="002576ED">
        <w:t xml:space="preserve"> </w:t>
      </w:r>
      <w:r>
        <w:t>products.</w:t>
      </w:r>
      <w:r w:rsidR="002576ED">
        <w:t xml:space="preserve"> </w:t>
      </w:r>
      <w:r>
        <w:t>By</w:t>
      </w:r>
      <w:r w:rsidR="002576ED">
        <w:t xml:space="preserve"> </w:t>
      </w:r>
      <w:r>
        <w:t>the</w:t>
      </w:r>
      <w:r w:rsidR="002576ED">
        <w:t xml:space="preserve"> </w:t>
      </w:r>
      <w:r>
        <w:t>time</w:t>
      </w:r>
      <w:r w:rsidR="002576ED">
        <w:t xml:space="preserve"> </w:t>
      </w:r>
      <w:r>
        <w:t>you</w:t>
      </w:r>
      <w:r w:rsidR="002576ED">
        <w:t xml:space="preserve"> </w:t>
      </w:r>
      <w:r>
        <w:t>read</w:t>
      </w:r>
      <w:r w:rsidR="002576ED">
        <w:t xml:space="preserve"> </w:t>
      </w:r>
      <w:r>
        <w:t>this</w:t>
      </w:r>
      <w:r w:rsidR="002576ED">
        <w:t xml:space="preserve"> </w:t>
      </w:r>
      <w:r>
        <w:t>book,</w:t>
      </w:r>
      <w:r w:rsidR="002576ED">
        <w:t xml:space="preserve"> </w:t>
      </w:r>
      <w:r>
        <w:t>Azure</w:t>
      </w:r>
      <w:r w:rsidR="002576ED">
        <w:t xml:space="preserve"> </w:t>
      </w:r>
      <w:r>
        <w:t>may</w:t>
      </w:r>
      <w:r w:rsidR="002576ED">
        <w:t xml:space="preserve"> </w:t>
      </w:r>
      <w:r>
        <w:t>well</w:t>
      </w:r>
      <w:r w:rsidR="002576ED">
        <w:t xml:space="preserve"> </w:t>
      </w:r>
      <w:r>
        <w:t>have</w:t>
      </w:r>
      <w:r w:rsidR="002576ED">
        <w:t xml:space="preserve"> </w:t>
      </w:r>
      <w:r>
        <w:t>expanded.</w:t>
      </w:r>
    </w:p>
    <w:p w14:paraId="3F4084E0" w14:textId="7051F1F6" w:rsidR="004F11DA" w:rsidRPr="00331F93" w:rsidRDefault="004F11DA" w:rsidP="00305D04">
      <w:pPr>
        <w:pStyle w:val="NormalPACKT"/>
      </w:pPr>
      <w:r w:rsidRPr="00331F93">
        <w:t>See</w:t>
      </w:r>
      <w:r w:rsidR="002576ED">
        <w:t xml:space="preserve"> </w:t>
      </w:r>
      <w:r w:rsidRPr="00331F93">
        <w:t>also</w:t>
      </w:r>
    </w:p>
    <w:p w14:paraId="29366728" w14:textId="159E07E8" w:rsidR="004F11DA" w:rsidRDefault="004F11DA" w:rsidP="00305D04">
      <w:pPr>
        <w:pStyle w:val="NormalPACKT"/>
      </w:pPr>
      <w:r>
        <w:t>To</w:t>
      </w:r>
      <w:r w:rsidR="002576ED">
        <w:t xml:space="preserve"> </w:t>
      </w:r>
      <w:r>
        <w:t>keep</w:t>
      </w:r>
      <w:r w:rsidR="002576ED">
        <w:t xml:space="preserve"> </w:t>
      </w:r>
      <w:r>
        <w:t>up</w:t>
      </w:r>
      <w:r w:rsidR="002576ED">
        <w:t xml:space="preserve"> </w:t>
      </w:r>
      <w:r>
        <w:t>to</w:t>
      </w:r>
      <w:r w:rsidR="002576ED">
        <w:t xml:space="preserve"> </w:t>
      </w:r>
      <w:r>
        <w:t>date</w:t>
      </w:r>
      <w:r w:rsidR="002576ED">
        <w:t xml:space="preserve"> </w:t>
      </w:r>
      <w:r>
        <w:t>about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product</w:t>
      </w:r>
      <w:r w:rsidR="002576ED">
        <w:t xml:space="preserve"> </w:t>
      </w:r>
      <w:r>
        <w:t>updates</w:t>
      </w:r>
      <w:r w:rsidR="002576ED">
        <w:t xml:space="preserve"> </w:t>
      </w:r>
      <w:r>
        <w:t>as</w:t>
      </w:r>
      <w:r w:rsidR="002576ED">
        <w:t xml:space="preserve"> </w:t>
      </w:r>
      <w:r>
        <w:t>well</w:t>
      </w:r>
      <w:r w:rsidR="002576ED">
        <w:t xml:space="preserve"> </w:t>
      </w:r>
      <w:r>
        <w:t>as</w:t>
      </w:r>
      <w:r w:rsidR="002576ED">
        <w:t xml:space="preserve"> </w:t>
      </w:r>
      <w:r>
        <w:t>roadmap</w:t>
      </w:r>
      <w:r w:rsidR="002576ED">
        <w:t xml:space="preserve"> </w:t>
      </w:r>
      <w:r>
        <w:t>announcements,</w:t>
      </w:r>
      <w:r w:rsidR="002576ED">
        <w:t xml:space="preserve"> </w:t>
      </w:r>
      <w:r>
        <w:t>see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updates</w:t>
      </w:r>
      <w:r w:rsidR="002576ED">
        <w:t xml:space="preserve"> </w:t>
      </w:r>
      <w:r>
        <w:t>page</w:t>
      </w:r>
      <w:r w:rsidR="002576ED">
        <w:t xml:space="preserve"> </w:t>
      </w:r>
      <w:r>
        <w:t>at</w:t>
      </w:r>
      <w:r w:rsidR="002576ED">
        <w:t xml:space="preserve"> </w:t>
      </w:r>
      <w:r w:rsidR="002576ED" w:rsidRPr="00305D04">
        <w:rPr>
          <w:rStyle w:val="URLPACKT0"/>
        </w:rPr>
        <w:fldChar w:fldCharType="begin"/>
      </w:r>
      <w:r w:rsidR="002576ED" w:rsidRPr="00305D04">
        <w:rPr>
          <w:rStyle w:val="URLPACKT0"/>
        </w:rPr>
        <w:instrText xml:space="preserve"> HYPERLINK "https://azure.microsoft.com/en-gb/updates/" </w:instrText>
      </w:r>
      <w:r w:rsidR="002576ED" w:rsidRPr="00305D04">
        <w:rPr>
          <w:rStyle w:val="URLPACKT0"/>
        </w:rPr>
        <w:fldChar w:fldCharType="separate"/>
      </w:r>
      <w:r w:rsidRPr="00305D04">
        <w:rPr>
          <w:rStyle w:val="URLPACKT0"/>
        </w:rPr>
        <w:t>https://azure.microsoft.com</w:t>
      </w:r>
      <w:del w:id="0" w:author="Siddhant" w:date="2020-09-23T12:07:00Z">
        <w:r w:rsidRPr="00305D04" w:rsidDel="00305D04">
          <w:rPr>
            <w:rStyle w:val="URLPACKT0"/>
          </w:rPr>
          <w:delText>/en-gb</w:delText>
        </w:r>
      </w:del>
      <w:r w:rsidRPr="00305D04">
        <w:rPr>
          <w:rStyle w:val="URLPACKT0"/>
        </w:rPr>
        <w:t>/updates/</w:t>
      </w:r>
      <w:r w:rsidR="002576ED" w:rsidRPr="00305D04">
        <w:rPr>
          <w:rStyle w:val="URLPACKT0"/>
        </w:rPr>
        <w:fldChar w:fldCharType="end"/>
      </w:r>
      <w:r>
        <w:t>.</w:t>
      </w:r>
      <w:r w:rsidR="002576ED">
        <w:t xml:space="preserve"> </w:t>
      </w:r>
      <w:r>
        <w:t>The</w:t>
      </w:r>
      <w:r w:rsidR="002576ED">
        <w:t xml:space="preserve"> </w:t>
      </w:r>
      <w:r>
        <w:t>recipes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</w:t>
      </w:r>
      <w:r w:rsidR="002576ED">
        <w:t xml:space="preserve"> </w:t>
      </w:r>
      <w:r>
        <w:t>make</w:t>
      </w:r>
      <w:r w:rsidR="002576ED">
        <w:t xml:space="preserve"> </w:t>
      </w:r>
      <w:r>
        <w:t>use</w:t>
      </w:r>
      <w:r w:rsidR="002576ED">
        <w:t xml:space="preserve"> </w:t>
      </w:r>
      <w:r>
        <w:t>of</w:t>
      </w:r>
      <w:r w:rsidR="002576ED">
        <w:t xml:space="preserve"> </w:t>
      </w:r>
      <w:r>
        <w:t>Azure</w:t>
      </w:r>
      <w:r w:rsidR="002576ED">
        <w:t xml:space="preserve"> </w:t>
      </w:r>
      <w:r>
        <w:t>data</w:t>
      </w:r>
      <w:r w:rsidR="002576ED">
        <w:t xml:space="preserve"> </w:t>
      </w:r>
      <w:r>
        <w:t>centers</w:t>
      </w:r>
      <w:r w:rsidR="002576ED">
        <w:t xml:space="preserve"> </w:t>
      </w:r>
      <w:r>
        <w:t>in</w:t>
      </w:r>
      <w:r w:rsidR="002576ED">
        <w:t xml:space="preserve"> </w:t>
      </w:r>
      <w:r>
        <w:t>Europe.</w:t>
      </w:r>
      <w:r w:rsidR="002576ED">
        <w:t xml:space="preserve"> </w:t>
      </w:r>
      <w:r>
        <w:t>Depending</w:t>
      </w:r>
      <w:r w:rsidR="002576ED">
        <w:t xml:space="preserve"> </w:t>
      </w:r>
      <w:r>
        <w:t>on</w:t>
      </w:r>
      <w:r w:rsidR="002576ED">
        <w:t xml:space="preserve"> </w:t>
      </w:r>
      <w:r>
        <w:t>where</w:t>
      </w:r>
      <w:r w:rsidR="002576ED">
        <w:t xml:space="preserve"> </w:t>
      </w:r>
      <w:r>
        <w:t>you</w:t>
      </w:r>
      <w:r w:rsidR="002576ED">
        <w:t xml:space="preserve"> </w:t>
      </w:r>
      <w:r>
        <w:t>live,</w:t>
      </w:r>
      <w:r w:rsidR="002576ED">
        <w:t xml:space="preserve"> </w:t>
      </w:r>
      <w:r>
        <w:t>you</w:t>
      </w:r>
      <w:r w:rsidR="002576ED">
        <w:t xml:space="preserve"> </w:t>
      </w:r>
      <w:r>
        <w:t>may</w:t>
      </w:r>
      <w:r w:rsidR="002576ED">
        <w:t xml:space="preserve"> </w:t>
      </w:r>
      <w:r>
        <w:t>find</w:t>
      </w:r>
      <w:r w:rsidR="002576ED">
        <w:t xml:space="preserve"> </w:t>
      </w:r>
      <w:r>
        <w:t>that</w:t>
      </w:r>
      <w:r w:rsidR="002576ED">
        <w:t xml:space="preserve"> </w:t>
      </w:r>
      <w:r>
        <w:t>these</w:t>
      </w:r>
      <w:r w:rsidR="002576ED">
        <w:t xml:space="preserve"> </w:t>
      </w:r>
      <w:r>
        <w:t>data</w:t>
      </w:r>
      <w:r w:rsidR="002576ED">
        <w:t xml:space="preserve"> </w:t>
      </w:r>
      <w:r>
        <w:t>centers</w:t>
      </w:r>
      <w:r w:rsidR="002576ED">
        <w:t xml:space="preserve"> </w:t>
      </w:r>
      <w:r>
        <w:t>are</w:t>
      </w:r>
      <w:r w:rsidR="002576ED">
        <w:t xml:space="preserve"> </w:t>
      </w:r>
      <w:r>
        <w:t>further</w:t>
      </w:r>
      <w:r w:rsidR="002576ED">
        <w:t xml:space="preserve"> </w:t>
      </w:r>
      <w:r>
        <w:t>away</w:t>
      </w:r>
      <w:r w:rsidR="002576ED">
        <w:t xml:space="preserve"> </w:t>
      </w:r>
      <w:r>
        <w:t>from</w:t>
      </w:r>
      <w:r w:rsidR="002576ED">
        <w:t xml:space="preserve"> </w:t>
      </w:r>
      <w:r>
        <w:t>locations</w:t>
      </w:r>
      <w:r w:rsidR="002576ED">
        <w:t xml:space="preserve"> </w:t>
      </w:r>
      <w:r>
        <w:t>nearer</w:t>
      </w:r>
      <w:r w:rsidR="002576ED">
        <w:t xml:space="preserve"> </w:t>
      </w:r>
      <w:r>
        <w:t>to</w:t>
      </w:r>
      <w:r w:rsidR="002576ED">
        <w:t xml:space="preserve"> </w:t>
      </w:r>
      <w:r>
        <w:t>you.</w:t>
      </w:r>
      <w:r w:rsidR="002576ED">
        <w:t xml:space="preserve"> </w:t>
      </w:r>
      <w:r>
        <w:t>To</w:t>
      </w:r>
      <w:r w:rsidR="002576ED">
        <w:t xml:space="preserve"> </w:t>
      </w:r>
      <w:r>
        <w:t>discover</w:t>
      </w:r>
      <w:r w:rsidR="002576ED">
        <w:t xml:space="preserve"> </w:t>
      </w:r>
      <w:r>
        <w:t>network</w:t>
      </w:r>
      <w:r w:rsidR="002576ED">
        <w:t xml:space="preserve"> </w:t>
      </w:r>
      <w:r>
        <w:t>latency</w:t>
      </w:r>
      <w:r w:rsidR="002576ED">
        <w:t xml:space="preserve"> </w:t>
      </w:r>
      <w:r>
        <w:t>between</w:t>
      </w:r>
      <w:r w:rsidR="002576ED">
        <w:t xml:space="preserve"> </w:t>
      </w:r>
      <w:r>
        <w:t>you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locations,</w:t>
      </w:r>
      <w:r w:rsidR="002576ED">
        <w:t xml:space="preserve"> </w:t>
      </w:r>
      <w:r>
        <w:t>see</w:t>
      </w:r>
      <w:r w:rsidR="002576ED">
        <w:t xml:space="preserve"> </w:t>
      </w:r>
      <w:hyperlink r:id="rId16" w:history="1">
        <w:r w:rsidRPr="00305D04">
          <w:rPr>
            <w:rStyle w:val="URLPACKT0"/>
          </w:rPr>
          <w:t>https://www.AzureSpeed.com</w:t>
        </w:r>
      </w:hyperlink>
      <w:r>
        <w:t>.</w:t>
      </w:r>
    </w:p>
    <w:p w14:paraId="5786AB2A" w14:textId="16C20012" w:rsidR="004F11DA" w:rsidRPr="00331F93" w:rsidRDefault="004F11DA" w:rsidP="00331F93">
      <w:pPr>
        <w:pStyle w:val="Heading1"/>
      </w:pPr>
      <w:r w:rsidRPr="00331F93">
        <w:t>Creating</w:t>
      </w:r>
      <w:r w:rsidR="002576ED">
        <w:t xml:space="preserve"> </w:t>
      </w:r>
      <w:r w:rsidRPr="00331F93">
        <w:t>core</w:t>
      </w:r>
      <w:r w:rsidR="002576ED">
        <w:t xml:space="preserve"> </w:t>
      </w:r>
      <w:r w:rsidRPr="00331F93">
        <w:t>Azure</w:t>
      </w:r>
      <w:r w:rsidR="002576ED">
        <w:t xml:space="preserve"> </w:t>
      </w:r>
      <w:r w:rsidRPr="00331F93">
        <w:t>resources</w:t>
      </w:r>
    </w:p>
    <w:p w14:paraId="64615494" w14:textId="01B4241E" w:rsidR="004F11DA" w:rsidRDefault="004F11DA" w:rsidP="003061AF">
      <w:pPr>
        <w:pStyle w:val="NormalPACKT"/>
      </w:pP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previous</w:t>
      </w:r>
      <w:r w:rsidR="002576ED">
        <w:t xml:space="preserve"> </w:t>
      </w:r>
      <w:r>
        <w:t>recipe,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and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>
        <w:t>basic</w:t>
      </w:r>
      <w:r w:rsidR="002576ED">
        <w:t xml:space="preserve"> </w:t>
      </w:r>
      <w:r>
        <w:t>Azure</w:t>
      </w:r>
      <w:r w:rsidR="002576ED">
        <w:t xml:space="preserve"> </w:t>
      </w:r>
      <w:r>
        <w:t>management</w:t>
      </w:r>
      <w:r w:rsidR="002576ED">
        <w:t xml:space="preserve"> </w:t>
      </w:r>
      <w:r>
        <w:t>environment</w:t>
      </w:r>
      <w:r w:rsidR="002576ED">
        <w:t xml:space="preserve"> </w:t>
      </w:r>
      <w:r>
        <w:t>by</w:t>
      </w:r>
      <w:r w:rsidR="002576ED">
        <w:t xml:space="preserve"> </w:t>
      </w:r>
      <w:r>
        <w:t>downloading</w:t>
      </w:r>
      <w:r w:rsidR="002576ED">
        <w:t xml:space="preserve"> </w:t>
      </w:r>
      <w:r>
        <w:t>the</w:t>
      </w:r>
      <w:r w:rsidR="002576ED">
        <w:t xml:space="preserve"> </w:t>
      </w:r>
      <w:r>
        <w:t>key</w:t>
      </w:r>
      <w:r w:rsidR="002576ED">
        <w:t xml:space="preserve"> </w:t>
      </w:r>
      <w:r>
        <w:t>modules,</w:t>
      </w:r>
      <w:r w:rsidR="002576ED">
        <w:t xml:space="preserve"> </w:t>
      </w:r>
      <w:r>
        <w:t>logging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Azure,</w:t>
      </w:r>
      <w:r w:rsidR="002576ED">
        <w:t xml:space="preserve"> </w:t>
      </w:r>
      <w:r>
        <w:t>and</w:t>
      </w:r>
      <w:r w:rsidR="002576ED">
        <w:t xml:space="preserve"> </w:t>
      </w:r>
      <w:r>
        <w:t>having</w:t>
      </w:r>
      <w:r w:rsidR="002576ED">
        <w:t xml:space="preserve"> </w:t>
      </w:r>
      <w:r>
        <w:t>a</w:t>
      </w:r>
      <w:r w:rsidR="002576ED">
        <w:t xml:space="preserve"> </w:t>
      </w:r>
      <w:r>
        <w:t>brief</w:t>
      </w:r>
      <w:r w:rsidR="002576ED">
        <w:t xml:space="preserve"> </w:t>
      </w:r>
      <w:r>
        <w:t>look</w:t>
      </w:r>
      <w:r w:rsidR="002576ED">
        <w:t xml:space="preserve"> </w:t>
      </w:r>
      <w:r>
        <w:t>around.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recipe,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certain</w:t>
      </w:r>
      <w:r w:rsidR="002576ED">
        <w:t xml:space="preserve"> </w:t>
      </w:r>
      <w:r>
        <w:t>key</w:t>
      </w:r>
      <w:r w:rsidR="002576ED">
        <w:t xml:space="preserve"> </w:t>
      </w:r>
      <w:r>
        <w:t>Azure</w:t>
      </w:r>
      <w:r w:rsidR="002576ED">
        <w:t xml:space="preserve"> </w:t>
      </w:r>
      <w:r>
        <w:t>assets,</w:t>
      </w:r>
      <w:r w:rsidR="002576ED">
        <w:t xml:space="preserve"> </w:t>
      </w:r>
      <w:r>
        <w:t>including</w:t>
      </w:r>
      <w:r w:rsidR="002576ED">
        <w:t xml:space="preserve"> </w:t>
      </w:r>
      <w:r>
        <w:t>a</w:t>
      </w:r>
      <w:r w:rsidR="002576ED">
        <w:t xml:space="preserve"> </w:t>
      </w:r>
      <w:r>
        <w:t>resource</w:t>
      </w:r>
      <w:r w:rsidR="002576ED">
        <w:t xml:space="preserve"> </w:t>
      </w:r>
      <w:r>
        <w:t>group,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and</w:t>
      </w:r>
      <w:r w:rsidR="002576ED">
        <w:t xml:space="preserve"> </w:t>
      </w:r>
      <w:r>
        <w:t>tags.</w:t>
      </w:r>
    </w:p>
    <w:p w14:paraId="04F6A84E" w14:textId="3AA58D1C" w:rsidR="004F11DA" w:rsidRDefault="004F11DA" w:rsidP="003061AF">
      <w:pPr>
        <w:pStyle w:val="NormalPACKT"/>
      </w:pPr>
      <w:r>
        <w:t>With</w:t>
      </w:r>
      <w:r w:rsidR="002576ED">
        <w:t xml:space="preserve"> </w:t>
      </w:r>
      <w:r>
        <w:t>Azure,</w:t>
      </w:r>
      <w:r w:rsidR="002576ED">
        <w:t xml:space="preserve"> </w:t>
      </w:r>
      <w:r>
        <w:t>all</w:t>
      </w:r>
      <w:r w:rsidR="002576ED">
        <w:t xml:space="preserve"> </w:t>
      </w:r>
      <w:r>
        <w:t>Azure</w:t>
      </w:r>
      <w:r w:rsidR="002576ED">
        <w:t xml:space="preserve"> </w:t>
      </w:r>
      <w:r>
        <w:t>resources</w:t>
      </w:r>
      <w:r w:rsidR="002576ED">
        <w:t xml:space="preserve"> </w:t>
      </w:r>
      <w:r>
        <w:t>are</w:t>
      </w:r>
      <w:r w:rsidR="002576ED">
        <w:t xml:space="preserve"> </w:t>
      </w:r>
      <w:r>
        <w:t>created</w:t>
      </w:r>
      <w:r w:rsidR="002576ED">
        <w:t xml:space="preserve"> </w:t>
      </w:r>
      <w:r>
        <w:t>within</w:t>
      </w:r>
      <w:r w:rsidR="002576ED">
        <w:t xml:space="preserve"> </w:t>
      </w:r>
      <w:r>
        <w:t>a</w:t>
      </w:r>
      <w:r w:rsidR="002576ED">
        <w:t xml:space="preserve"> </w:t>
      </w:r>
      <w:r w:rsidRPr="00331F93">
        <w:rPr>
          <w:rStyle w:val="CodeInTextPACKT"/>
        </w:rPr>
        <w:t>resource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group</w:t>
      </w:r>
      <w:r>
        <w:t>.</w:t>
      </w:r>
      <w:r w:rsidR="002576ED">
        <w:t xml:space="preserve"> </w:t>
      </w:r>
      <w:r>
        <w:t>A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grouping</w:t>
      </w:r>
      <w:r w:rsidR="002576ED">
        <w:t xml:space="preserve"> </w:t>
      </w:r>
      <w:r>
        <w:t>of</w:t>
      </w:r>
      <w:r w:rsidR="002576ED">
        <w:t xml:space="preserve"> </w:t>
      </w:r>
      <w:r>
        <w:t>Azure</w:t>
      </w:r>
      <w:r w:rsidR="002576ED">
        <w:t xml:space="preserve"> </w:t>
      </w:r>
      <w:r>
        <w:t>resources.</w:t>
      </w:r>
      <w:r w:rsidR="002576ED">
        <w:t xml:space="preserve"> </w:t>
      </w:r>
      <w:r>
        <w:t>Any</w:t>
      </w:r>
      <w:r w:rsidR="002576ED">
        <w:t xml:space="preserve"> </w:t>
      </w:r>
      <w:r>
        <w:t>storage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within</w:t>
      </w:r>
      <w:r w:rsidR="002576ED">
        <w:t xml:space="preserve"> </w:t>
      </w:r>
      <w:r>
        <w:t>Azure</w:t>
      </w:r>
      <w:r w:rsidR="002576ED">
        <w:t xml:space="preserve"> </w:t>
      </w:r>
      <w:r>
        <w:t>resides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a</w:t>
      </w:r>
      <w:r w:rsidR="002576ED">
        <w:t xml:space="preserve"> </w:t>
      </w:r>
      <w:r>
        <w:t>fundamental</w:t>
      </w:r>
      <w:r w:rsidR="002576ED">
        <w:t xml:space="preserve"> </w:t>
      </w:r>
      <w:r>
        <w:t>building</w:t>
      </w:r>
      <w:r w:rsidR="002576ED">
        <w:t xml:space="preserve"> </w:t>
      </w:r>
      <w:r>
        <w:t>block</w:t>
      </w:r>
      <w:r w:rsidR="002576ED">
        <w:t xml:space="preserve"> </w:t>
      </w:r>
      <w:r>
        <w:t>within</w:t>
      </w:r>
      <w:r w:rsidR="002576ED">
        <w:t xml:space="preserve"> </w:t>
      </w:r>
      <w:r>
        <w:t>Azure.</w:t>
      </w:r>
    </w:p>
    <w:p w14:paraId="05A37974" w14:textId="707BF380" w:rsidR="004F11DA" w:rsidRDefault="004F11DA" w:rsidP="003061AF">
      <w:pPr>
        <w:pStyle w:val="NormalPACKT"/>
      </w:pPr>
      <w:r>
        <w:t>All</w:t>
      </w:r>
      <w:r w:rsidR="002576ED">
        <w:t xml:space="preserve"> </w:t>
      </w:r>
      <w:r>
        <w:t>storage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with</w:t>
      </w:r>
      <w:r w:rsidR="002576ED">
        <w:t xml:space="preserve"> </w:t>
      </w:r>
      <w:r>
        <w:t>any</w:t>
      </w:r>
      <w:r w:rsidR="002576ED">
        <w:t xml:space="preserve"> </w:t>
      </w:r>
      <w:r>
        <w:t>Azure</w:t>
      </w:r>
      <w:r w:rsidR="002576ED">
        <w:t xml:space="preserve"> </w:t>
      </w:r>
      <w:r>
        <w:t>feature</w:t>
      </w:r>
      <w:r w:rsidR="002576ED">
        <w:t xml:space="preserve"> </w:t>
      </w:r>
      <w:r>
        <w:t>always</w:t>
      </w:r>
      <w:r w:rsidR="002576ED">
        <w:t xml:space="preserve"> </w:t>
      </w:r>
      <w:r>
        <w:t>exists</w:t>
      </w:r>
      <w:r w:rsidR="002576ED">
        <w:t xml:space="preserve"> </w:t>
      </w:r>
      <w:r>
        <w:t>within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within</w:t>
      </w:r>
      <w:r w:rsidR="002576ED">
        <w:t xml:space="preserve"> </w:t>
      </w:r>
      <w:r>
        <w:t>one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regions</w:t>
      </w:r>
      <w:r w:rsidR="002576ED">
        <w:t xml:space="preserve"> </w:t>
      </w:r>
      <w:r>
        <w:t>you</w:t>
      </w:r>
      <w:r w:rsidR="002576ED">
        <w:t xml:space="preserve"> </w:t>
      </w:r>
      <w:r>
        <w:t>saw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recipe.</w:t>
      </w:r>
      <w:r w:rsidR="002576ED">
        <w:t xml:space="preserve"> </w:t>
      </w:r>
      <w:r>
        <w:t>When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you</w:t>
      </w:r>
      <w:r w:rsidR="002576ED">
        <w:t xml:space="preserve"> </w:t>
      </w:r>
      <w:r>
        <w:t>also</w:t>
      </w:r>
      <w:r w:rsidR="002576ED">
        <w:t xml:space="preserve"> </w:t>
      </w:r>
      <w:r>
        <w:t>specify</w:t>
      </w:r>
      <w:r w:rsidR="002576ED">
        <w:t xml:space="preserve"> </w:t>
      </w:r>
      <w:r>
        <w:t>the</w:t>
      </w:r>
      <w:r w:rsidR="002576ED">
        <w:t xml:space="preserve"> </w:t>
      </w:r>
      <w:r>
        <w:t>level</w:t>
      </w:r>
      <w:r w:rsidR="002576ED">
        <w:t xml:space="preserve"> </w:t>
      </w:r>
      <w:r>
        <w:t>of</w:t>
      </w:r>
      <w:r w:rsidR="002576ED">
        <w:t xml:space="preserve"> </w:t>
      </w:r>
      <w:r>
        <w:t>resiliency</w:t>
      </w:r>
      <w:r w:rsidR="002576ED">
        <w:t xml:space="preserve"> </w:t>
      </w:r>
      <w:r>
        <w:t>and</w:t>
      </w:r>
      <w:r w:rsidR="002576ED">
        <w:t xml:space="preserve"> </w:t>
      </w:r>
      <w:r>
        <w:t>durability</w:t>
      </w:r>
      <w:r w:rsidR="002576ED">
        <w:t xml:space="preserve"> </w:t>
      </w:r>
      <w:r>
        <w:t>that's</w:t>
      </w:r>
      <w:r w:rsidR="002576ED">
        <w:t xml:space="preserve"> </w:t>
      </w:r>
      <w:r>
        <w:t>provided.</w:t>
      </w:r>
      <w:r w:rsidR="002576ED">
        <w:t xml:space="preserve"> </w:t>
      </w:r>
      <w:r>
        <w:t>There</w:t>
      </w:r>
      <w:r w:rsidR="002576ED">
        <w:t xml:space="preserve"> </w:t>
      </w:r>
      <w:r>
        <w:t>are</w:t>
      </w:r>
      <w:r w:rsidR="002576ED">
        <w:t xml:space="preserve"> </w:t>
      </w:r>
      <w:r>
        <w:t>several</w:t>
      </w:r>
      <w:r w:rsidR="002576ED">
        <w:t xml:space="preserve"> </w:t>
      </w:r>
      <w:r>
        <w:t>levels</w:t>
      </w:r>
      <w:r w:rsidR="002576ED">
        <w:t xml:space="preserve"> </w:t>
      </w:r>
      <w:r>
        <w:t>of</w:t>
      </w:r>
      <w:r w:rsidR="002576ED">
        <w:t xml:space="preserve"> </w:t>
      </w:r>
      <w:r>
        <w:t>replication</w:t>
      </w:r>
      <w:r w:rsidR="002576ED">
        <w:t xml:space="preserve"> </w:t>
      </w:r>
      <w:r>
        <w:t>provided</w:t>
      </w:r>
      <w:r w:rsidR="002576ED">
        <w:t xml:space="preserve"> </w:t>
      </w:r>
      <w:r>
        <w:t>within</w:t>
      </w:r>
      <w:r w:rsidR="002576ED">
        <w:t xml:space="preserve"> </w:t>
      </w:r>
      <w:r>
        <w:t>Azure,</w:t>
      </w:r>
      <w:r w:rsidR="002576ED">
        <w:t xml:space="preserve"> </w:t>
      </w:r>
      <w:r>
        <w:t>which</w:t>
      </w:r>
      <w:r w:rsidR="002576ED">
        <w:t xml:space="preserve"> </w:t>
      </w:r>
      <w:r>
        <w:t>provide</w:t>
      </w:r>
      <w:r w:rsidR="002576ED">
        <w:t xml:space="preserve"> </w:t>
      </w:r>
      <w:r>
        <w:t>for</w:t>
      </w:r>
      <w:r w:rsidR="002576ED">
        <w:t xml:space="preserve"> </w:t>
      </w:r>
      <w:r>
        <w:t>multiple</w:t>
      </w:r>
      <w:r w:rsidR="002576ED">
        <w:t xml:space="preserve"> </w:t>
      </w:r>
      <w:r>
        <w:t>copies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data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replicated</w:t>
      </w:r>
      <w:r w:rsidR="002576ED">
        <w:t xml:space="preserve"> </w:t>
      </w:r>
      <w:r>
        <w:t>automatically</w:t>
      </w:r>
      <w:r w:rsidR="002576ED">
        <w:t xml:space="preserve"> </w:t>
      </w:r>
      <w:r>
        <w:t>in</w:t>
      </w:r>
      <w:r w:rsidR="002576ED">
        <w:t xml:space="preserve"> </w:t>
      </w:r>
      <w:r>
        <w:t>both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Azure</w:t>
      </w:r>
      <w:r w:rsidR="002576ED">
        <w:t xml:space="preserve"> </w:t>
      </w:r>
      <w:r>
        <w:t>data</w:t>
      </w:r>
      <w:r w:rsidR="002576ED">
        <w:t xml:space="preserve"> </w:t>
      </w:r>
      <w:r>
        <w:t>center</w:t>
      </w:r>
      <w:r w:rsidR="002576ED">
        <w:t xml:space="preserve"> </w:t>
      </w:r>
      <w:r>
        <w:t>but</w:t>
      </w:r>
      <w:r w:rsidR="002576ED">
        <w:t xml:space="preserve"> </w:t>
      </w:r>
      <w:r>
        <w:t>also</w:t>
      </w:r>
      <w:r w:rsidR="002576ED">
        <w:t xml:space="preserve"> </w:t>
      </w:r>
      <w:r>
        <w:t>in</w:t>
      </w:r>
      <w:r w:rsidR="002576ED">
        <w:t xml:space="preserve"> </w:t>
      </w:r>
      <w:r>
        <w:t>other</w:t>
      </w:r>
      <w:r w:rsidR="002576ED">
        <w:t xml:space="preserve"> </w:t>
      </w:r>
      <w:r>
        <w:t>data</w:t>
      </w:r>
      <w:r w:rsidR="002576ED">
        <w:t xml:space="preserve"> </w:t>
      </w:r>
      <w:r>
        <w:t>centers.</w:t>
      </w:r>
      <w:r w:rsidR="002576ED">
        <w:t xml:space="preserve"> </w:t>
      </w:r>
      <w:r>
        <w:t>The</w:t>
      </w:r>
      <w:r w:rsidR="002576ED">
        <w:t xml:space="preserve"> </w:t>
      </w:r>
      <w:r>
        <w:t>extra</w:t>
      </w:r>
      <w:r w:rsidR="002576ED">
        <w:t xml:space="preserve"> </w:t>
      </w:r>
      <w:r>
        <w:t>resilience,</w:t>
      </w:r>
      <w:r w:rsidR="002576ED">
        <w:t xml:space="preserve"> </w:t>
      </w:r>
      <w:r>
        <w:t>which</w:t>
      </w:r>
      <w:r w:rsidR="002576ED">
        <w:t xml:space="preserve"> </w:t>
      </w:r>
      <w:r>
        <w:t>does</w:t>
      </w:r>
      <w:r w:rsidR="002576ED">
        <w:t xml:space="preserve"> </w:t>
      </w:r>
      <w:r>
        <w:t>come</w:t>
      </w:r>
      <w:r w:rsidR="002576ED">
        <w:t xml:space="preserve"> </w:t>
      </w:r>
      <w:r>
        <w:t>at</w:t>
      </w:r>
      <w:r w:rsidR="002576ED">
        <w:t xml:space="preserve"> </w:t>
      </w:r>
      <w:r>
        <w:t>a</w:t>
      </w:r>
      <w:r w:rsidR="002576ED">
        <w:t xml:space="preserve"> </w:t>
      </w:r>
      <w:r>
        <w:t>price,</w:t>
      </w:r>
      <w:r w:rsidR="002576ED">
        <w:t xml:space="preserve"> </w:t>
      </w:r>
      <w:r>
        <w:t>provides</w:t>
      </w:r>
      <w:r w:rsidR="002576ED">
        <w:t xml:space="preserve"> </w:t>
      </w:r>
      <w:r>
        <w:t>greater</w:t>
      </w:r>
      <w:r w:rsidR="002576ED">
        <w:t xml:space="preserve"> </w:t>
      </w:r>
      <w:r>
        <w:t>levels</w:t>
      </w:r>
      <w:r w:rsidR="002576ED">
        <w:t xml:space="preserve"> </w:t>
      </w:r>
      <w:r>
        <w:t>of</w:t>
      </w:r>
      <w:r w:rsidR="002576ED">
        <w:t xml:space="preserve"> </w:t>
      </w:r>
      <w:r>
        <w:t>recovery</w:t>
      </w:r>
      <w:r w:rsidR="002576ED">
        <w:t xml:space="preserve"> </w:t>
      </w:r>
      <w:r>
        <w:t>should</w:t>
      </w:r>
      <w:r w:rsidR="002576ED">
        <w:t xml:space="preserve"> </w:t>
      </w:r>
      <w:r>
        <w:t>the</w:t>
      </w:r>
      <w:r w:rsidR="002576ED">
        <w:t xml:space="preserve"> </w:t>
      </w:r>
      <w:r>
        <w:t>unthinkable</w:t>
      </w:r>
      <w:r w:rsidR="002576ED">
        <w:t xml:space="preserve"> </w:t>
      </w:r>
      <w:r>
        <w:t>happen</w:t>
      </w:r>
      <w:r w:rsidR="002576ED">
        <w:t xml:space="preserve"> </w:t>
      </w:r>
      <w:r>
        <w:t>and</w:t>
      </w:r>
      <w:r w:rsidR="002576ED">
        <w:t xml:space="preserve"> </w:t>
      </w:r>
      <w:r>
        <w:t>an</w:t>
      </w:r>
      <w:r w:rsidR="002576ED">
        <w:t xml:space="preserve"> </w:t>
      </w:r>
      <w:r>
        <w:t>entire</w:t>
      </w:r>
      <w:r w:rsidR="002576ED">
        <w:t xml:space="preserve"> </w:t>
      </w:r>
      <w:r>
        <w:t>data</w:t>
      </w:r>
      <w:r w:rsidR="002576ED">
        <w:t xml:space="preserve"> </w:t>
      </w:r>
      <w:r>
        <w:t>center</w:t>
      </w:r>
      <w:r w:rsidR="002576ED">
        <w:t xml:space="preserve"> </w:t>
      </w:r>
      <w:r>
        <w:t>somehow</w:t>
      </w:r>
      <w:r w:rsidR="002576ED">
        <w:t xml:space="preserve"> </w:t>
      </w:r>
      <w:r>
        <w:t>fails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catastrophic</w:t>
      </w:r>
      <w:r w:rsidR="002576ED">
        <w:t xml:space="preserve"> </w:t>
      </w:r>
      <w:r>
        <w:t>way.</w:t>
      </w:r>
    </w:p>
    <w:p w14:paraId="6B7704B2" w14:textId="08D08151" w:rsidR="004F11DA" w:rsidRDefault="004F11DA" w:rsidP="003061AF">
      <w:pPr>
        <w:pStyle w:val="NormalPACKT"/>
      </w:pP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provision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as</w:t>
      </w:r>
      <w:r w:rsidR="002576ED">
        <w:t xml:space="preserve"> </w:t>
      </w:r>
      <w:r>
        <w:t>either</w:t>
      </w:r>
      <w:r w:rsidR="002576ED">
        <w:t xml:space="preserve"> </w:t>
      </w:r>
      <w:r>
        <w:t>standard</w:t>
      </w:r>
      <w:r w:rsidR="002576ED">
        <w:t xml:space="preserve"> </w:t>
      </w:r>
      <w:r>
        <w:t>or</w:t>
      </w:r>
      <w:r w:rsidR="002576ED">
        <w:t xml:space="preserve"> </w:t>
      </w:r>
      <w:r>
        <w:t>premium.</w:t>
      </w:r>
      <w:r w:rsidR="002576ED">
        <w:t xml:space="preserve"> </w:t>
      </w:r>
      <w:r>
        <w:t>A</w:t>
      </w:r>
      <w:r w:rsidR="002576ED">
        <w:t xml:space="preserve"> </w:t>
      </w:r>
      <w:r>
        <w:t>standard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allows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store</w:t>
      </w:r>
      <w:r w:rsidR="002576ED">
        <w:t xml:space="preserve"> </w:t>
      </w:r>
      <w:r>
        <w:t>any</w:t>
      </w:r>
      <w:r w:rsidR="002576ED">
        <w:t xml:space="preserve"> </w:t>
      </w:r>
      <w:r>
        <w:t>kind</w:t>
      </w:r>
      <w:r w:rsidR="002576ED">
        <w:t xml:space="preserve"> </w:t>
      </w:r>
      <w:r>
        <w:t>of</w:t>
      </w:r>
      <w:r w:rsidR="002576ED">
        <w:t xml:space="preserve"> </w:t>
      </w:r>
      <w:r>
        <w:t>data</w:t>
      </w:r>
      <w:r w:rsidR="002576ED">
        <w:t xml:space="preserve"> </w:t>
      </w:r>
      <w:r>
        <w:t>(as</w:t>
      </w:r>
      <w:r w:rsidR="002576ED">
        <w:t xml:space="preserve"> </w:t>
      </w:r>
      <w:r>
        <w:t>you</w:t>
      </w:r>
      <w:r w:rsidR="002576ED">
        <w:t xml:space="preserve"> </w:t>
      </w:r>
      <w:r>
        <w:t>see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Exploring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your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storage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account</w:t>
      </w:r>
      <w:r w:rsidR="002576ED">
        <w:t xml:space="preserve"> </w:t>
      </w:r>
      <w:r>
        <w:t>recipe).</w:t>
      </w:r>
      <w:r w:rsidR="002576ED">
        <w:t xml:space="preserve"> </w:t>
      </w:r>
      <w:r>
        <w:t>A</w:t>
      </w:r>
      <w:r w:rsidR="002576ED">
        <w:t xml:space="preserve"> </w:t>
      </w:r>
      <w:r>
        <w:t>premium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provides</w:t>
      </w:r>
      <w:r w:rsidR="002576ED">
        <w:t xml:space="preserve"> </w:t>
      </w:r>
      <w:r>
        <w:t>extra</w:t>
      </w:r>
      <w:r w:rsidR="002576ED">
        <w:t xml:space="preserve"> </w:t>
      </w:r>
      <w:r>
        <w:t>features,</w:t>
      </w:r>
      <w:r w:rsidR="002576ED">
        <w:t xml:space="preserve"> </w:t>
      </w:r>
      <w:r>
        <w:t>but</w:t>
      </w:r>
      <w:r w:rsidR="002576ED">
        <w:t xml:space="preserve"> </w:t>
      </w:r>
      <w:r>
        <w:t>at</w:t>
      </w:r>
      <w:r w:rsidR="002576ED">
        <w:t xml:space="preserve"> </w:t>
      </w:r>
      <w:r>
        <w:t>a</w:t>
      </w:r>
      <w:r w:rsidR="002576ED">
        <w:t xml:space="preserve"> </w:t>
      </w:r>
      <w:r>
        <w:t>cost.</w:t>
      </w:r>
    </w:p>
    <w:p w14:paraId="4FFC0B49" w14:textId="1D75ED80" w:rsidR="004F11DA" w:rsidRDefault="004F11DA" w:rsidP="003061AF">
      <w:pPr>
        <w:pStyle w:val="NormalPACKT"/>
      </w:pPr>
      <w:r>
        <w:t>Tags</w:t>
      </w:r>
      <w:r w:rsidR="002576ED">
        <w:t xml:space="preserve"> </w:t>
      </w:r>
      <w:r>
        <w:t>are</w:t>
      </w:r>
      <w:r w:rsidR="002576ED">
        <w:t xml:space="preserve"> </w:t>
      </w:r>
      <w:r>
        <w:t>name/value</w:t>
      </w:r>
      <w:r w:rsidR="002576ED">
        <w:t xml:space="preserve"> </w:t>
      </w:r>
      <w:r>
        <w:t>pairs</w:t>
      </w:r>
      <w:r w:rsidR="002576ED">
        <w:t xml:space="preserve"> </w:t>
      </w:r>
      <w:r>
        <w:t>that</w:t>
      </w:r>
      <w:r w:rsidR="002576ED">
        <w:t xml:space="preserve"> </w:t>
      </w:r>
      <w:r>
        <w:t>allow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organize</w:t>
      </w:r>
      <w:r w:rsidR="002576ED">
        <w:t xml:space="preserve"> </w:t>
      </w:r>
      <w:r>
        <w:t>your</w:t>
      </w:r>
      <w:r w:rsidR="002576ED">
        <w:t xml:space="preserve"> </w:t>
      </w:r>
      <w:r>
        <w:t>resources</w:t>
      </w:r>
      <w:r w:rsidR="002576ED">
        <w:t xml:space="preserve"> </w:t>
      </w:r>
      <w:r>
        <w:t>within</w:t>
      </w:r>
      <w:r w:rsidR="002576ED">
        <w:t xml:space="preserve"> </w:t>
      </w:r>
      <w:r>
        <w:t>your</w:t>
      </w:r>
      <w:r w:rsidR="002576ED">
        <w:t xml:space="preserve"> </w:t>
      </w:r>
      <w:r>
        <w:t>subscription.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how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tags</w:t>
      </w:r>
      <w:r w:rsidR="002576ED">
        <w:t xml:space="preserve"> </w:t>
      </w:r>
      <w:r>
        <w:t>to</w:t>
      </w:r>
      <w:r w:rsidR="002576ED">
        <w:t xml:space="preserve"> </w:t>
      </w:r>
      <w:r>
        <w:t>organize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resources,</w:t>
      </w:r>
      <w:r w:rsidR="002576ED">
        <w:t xml:space="preserve"> </w:t>
      </w:r>
      <w:r>
        <w:t>see</w:t>
      </w:r>
      <w:r w:rsidR="002576ED">
        <w:t xml:space="preserve"> </w:t>
      </w:r>
      <w:r w:rsidR="003061AF">
        <w:rPr>
          <w:rStyle w:val="URLPACKT0"/>
        </w:rPr>
        <w:fldChar w:fldCharType="begin"/>
      </w:r>
      <w:r w:rsidR="003061AF">
        <w:rPr>
          <w:rStyle w:val="URLPACKT0"/>
        </w:rPr>
        <w:instrText xml:space="preserve"> HYPERLINK "</w:instrText>
      </w:r>
      <w:r w:rsidR="003061AF" w:rsidRPr="003061AF">
        <w:rPr>
          <w:rStyle w:val="URLPACKT0"/>
        </w:rPr>
        <w:instrText>https://docs.microsoft.com/azure/azure-resource-manager/resource-group-using-tags/</w:instrText>
      </w:r>
      <w:r w:rsidR="003061AF">
        <w:rPr>
          <w:rStyle w:val="URLPACKT0"/>
        </w:rPr>
        <w:instrText xml:space="preserve">" </w:instrText>
      </w:r>
      <w:r w:rsidR="003061AF">
        <w:rPr>
          <w:rStyle w:val="URLPACKT0"/>
        </w:rPr>
        <w:fldChar w:fldCharType="separate"/>
      </w:r>
      <w:r w:rsidR="003061AF" w:rsidRPr="008D37C4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1" w:author="Siddhant" w:date="2020-09-23T12:07:00Z">
        <w:r w:rsidR="003061AF" w:rsidRPr="008D37C4" w:rsidDel="003061AF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3061AF" w:rsidRPr="008D37C4">
        <w:rPr>
          <w:rStyle w:val="Hyperlink"/>
          <w:rFonts w:ascii="Lucida Console" w:hAnsi="Lucida Console"/>
          <w:sz w:val="19"/>
          <w:szCs w:val="18"/>
        </w:rPr>
        <w:t>/azure/azure-resource-manager/resource-group-using-tags/</w:t>
      </w:r>
      <w:r w:rsidR="003061AF">
        <w:rPr>
          <w:rStyle w:val="URLPACKT0"/>
        </w:rPr>
        <w:fldChar w:fldCharType="end"/>
      </w:r>
      <w:r>
        <w:t>.</w:t>
      </w:r>
    </w:p>
    <w:p w14:paraId="1349DBA5" w14:textId="396BF013" w:rsidR="004F11DA" w:rsidRPr="00331F93" w:rsidRDefault="004F11DA" w:rsidP="00331F93">
      <w:pPr>
        <w:pStyle w:val="Heading2"/>
      </w:pPr>
      <w:r w:rsidRPr="00331F93">
        <w:t>Getting</w:t>
      </w:r>
      <w:r w:rsidR="002576ED">
        <w:t xml:space="preserve"> </w:t>
      </w:r>
      <w:r w:rsidRPr="00331F93">
        <w:t>ready</w:t>
      </w:r>
    </w:p>
    <w:p w14:paraId="137C008B" w14:textId="6D6DD847" w:rsidR="004F11DA" w:rsidRDefault="004F11DA" w:rsidP="003061AF">
      <w:pPr>
        <w:pStyle w:val="NormalPACKT"/>
      </w:pP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requires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have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account</w:t>
      </w:r>
      <w:r w:rsidR="002576ED">
        <w:t xml:space="preserve"> </w:t>
      </w:r>
      <w:r>
        <w:t>and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have</w:t>
      </w:r>
      <w:r w:rsidR="002576ED">
        <w:t xml:space="preserve"> </w:t>
      </w:r>
      <w:r>
        <w:t>your</w:t>
      </w:r>
      <w:r w:rsidR="002576ED">
        <w:t xml:space="preserve"> </w:t>
      </w:r>
      <w:r>
        <w:t>system</w:t>
      </w:r>
      <w:r w:rsidR="002576ED">
        <w:t xml:space="preserve"> </w:t>
      </w:r>
      <w:r>
        <w:t>configured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Az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was</w:t>
      </w:r>
      <w:r w:rsidR="002576ED">
        <w:t xml:space="preserve"> </w:t>
      </w:r>
      <w:r>
        <w:t>done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recipe.</w:t>
      </w:r>
    </w:p>
    <w:p w14:paraId="172D7F6F" w14:textId="0F1127F0" w:rsidR="004F11DA" w:rsidRPr="00331F93" w:rsidRDefault="004F11DA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477E7BDF" w14:textId="1F1BA1BF" w:rsidR="004F11DA" w:rsidRDefault="004F11DA" w:rsidP="002576ED">
      <w:pPr>
        <w:pStyle w:val="NumberedBulletPACKT"/>
        <w:numPr>
          <w:ilvl w:val="0"/>
          <w:numId w:val="8"/>
        </w:numPr>
      </w:pPr>
      <w:r>
        <w:t>Set</w:t>
      </w:r>
      <w:r w:rsidR="002576ED">
        <w:t xml:space="preserve"> </w:t>
      </w:r>
      <w:r>
        <w:t>values</w:t>
      </w:r>
      <w:r w:rsidR="002576ED">
        <w:t xml:space="preserve"> </w:t>
      </w:r>
      <w:r>
        <w:t>for</w:t>
      </w:r>
      <w:r w:rsidR="002576ED">
        <w:t xml:space="preserve"> </w:t>
      </w:r>
      <w:r>
        <w:t>key</w:t>
      </w:r>
      <w:r w:rsidR="002576ED">
        <w:t xml:space="preserve"> </w:t>
      </w:r>
      <w:r>
        <w:t>variables:</w:t>
      </w:r>
    </w:p>
    <w:p w14:paraId="5A62FCD7" w14:textId="5A3B90E2" w:rsidR="004F11DA" w:rsidRDefault="004F11DA" w:rsidP="00E001E7">
      <w:pPr>
        <w:pStyle w:val="CodeWithinBulletsEndPACKT"/>
      </w:pPr>
      <w:r>
        <w:t>$</w:t>
      </w:r>
      <w:proofErr w:type="spellStart"/>
      <w:r>
        <w:t>Locname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</w:t>
      </w:r>
      <w:proofErr w:type="spellStart"/>
      <w:r>
        <w:t>uksouth</w:t>
      </w:r>
      <w:proofErr w:type="spellEnd"/>
      <w:r>
        <w:t>'</w:t>
      </w:r>
      <w:r w:rsidR="002576ED">
        <w:t xml:space="preserve">     </w:t>
      </w:r>
      <w:r>
        <w:t>#</w:t>
      </w:r>
      <w:r w:rsidR="002576ED">
        <w:t xml:space="preserve"> </w:t>
      </w:r>
      <w:r>
        <w:t>location</w:t>
      </w:r>
      <w:r w:rsidR="002576ED">
        <w:t xml:space="preserve"> </w:t>
      </w:r>
      <w:r>
        <w:t>name</w:t>
      </w:r>
    </w:p>
    <w:p w14:paraId="228AB45A" w14:textId="0EE4C8DE" w:rsidR="004F11DA" w:rsidRDefault="004F11DA" w:rsidP="00E001E7">
      <w:pPr>
        <w:pStyle w:val="CodeWithinBulletsEndPACKT"/>
      </w:pPr>
      <w:r>
        <w:t>$</w:t>
      </w:r>
      <w:proofErr w:type="spellStart"/>
      <w:r>
        <w:t>RgName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</w:t>
      </w:r>
      <w:proofErr w:type="spellStart"/>
      <w:r>
        <w:t>packt_rg</w:t>
      </w:r>
      <w:proofErr w:type="spellEnd"/>
      <w:r>
        <w:t>'</w:t>
      </w:r>
      <w:r w:rsidR="002576ED">
        <w:t xml:space="preserve">    </w:t>
      </w:r>
      <w:r>
        <w:t>#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we</w:t>
      </w:r>
      <w:r w:rsidR="002576ED">
        <w:t xml:space="preserve"> </w:t>
      </w:r>
      <w:r>
        <w:t>are</w:t>
      </w:r>
      <w:r w:rsidR="002576ED">
        <w:t xml:space="preserve"> </w:t>
      </w:r>
      <w:r>
        <w:t>using</w:t>
      </w:r>
    </w:p>
    <w:p w14:paraId="3E3597EB" w14:textId="162CEC62" w:rsidR="004F11DA" w:rsidRDefault="004F11DA" w:rsidP="00E001E7">
      <w:pPr>
        <w:pStyle w:val="CodeWithinBulletsEndPACKT"/>
      </w:pPr>
      <w:r>
        <w:t>$</w:t>
      </w:r>
      <w:proofErr w:type="spellStart"/>
      <w:r>
        <w:t>SAName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'packt42sa'</w:t>
      </w:r>
      <w:r w:rsidR="002576ED">
        <w:t xml:space="preserve">   </w:t>
      </w:r>
      <w:r>
        <w:t>#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</w:p>
    <w:p w14:paraId="2911E731" w14:textId="17144362" w:rsidR="004F11DA" w:rsidRDefault="004F11DA" w:rsidP="003061AF">
      <w:pPr>
        <w:pStyle w:val="NumberedBulletPACKT"/>
      </w:pPr>
      <w:r>
        <w:lastRenderedPageBreak/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account:</w:t>
      </w:r>
    </w:p>
    <w:p w14:paraId="2EDF0DF5" w14:textId="52AA6E65" w:rsidR="004F11DA" w:rsidRDefault="004F11DA" w:rsidP="00E001E7">
      <w:pPr>
        <w:pStyle w:val="CodeWithinBulletsEndPACKT"/>
      </w:pPr>
      <w:r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3E272A99" w14:textId="1B87407B" w:rsidR="004F11DA" w:rsidRDefault="004F11DA" w:rsidP="00E001E7">
      <w:pPr>
        <w:pStyle w:val="CodeWithinBulletsEndPACKT"/>
      </w:pP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</w:p>
    <w:p w14:paraId="7F9A0B11" w14:textId="3B1B1D06" w:rsidR="004F11DA" w:rsidRDefault="004F11DA" w:rsidP="003061AF">
      <w:pPr>
        <w:pStyle w:val="NumberedBulletPACKT"/>
      </w:pP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tag</w:t>
      </w:r>
      <w:r w:rsidR="002576ED">
        <w:t xml:space="preserve"> </w:t>
      </w:r>
      <w:r>
        <w:t>it:</w:t>
      </w:r>
    </w:p>
    <w:p w14:paraId="53A7830F" w14:textId="40911F0C" w:rsidR="004F11DA" w:rsidRDefault="004F11DA" w:rsidP="00E001E7">
      <w:pPr>
        <w:pStyle w:val="CodeWithinBulletsEndPACKT"/>
      </w:pPr>
      <w:r>
        <w:t>$</w:t>
      </w:r>
      <w:proofErr w:type="spellStart"/>
      <w:proofErr w:type="gramStart"/>
      <w:r>
        <w:t>RGTag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[Ordered]</w:t>
      </w:r>
      <w:r w:rsidR="002576ED">
        <w:t xml:space="preserve"> </w:t>
      </w:r>
      <w:r>
        <w:t>@{Publisher='Packt'}</w:t>
      </w:r>
    </w:p>
    <w:p w14:paraId="5C5BC844" w14:textId="2219118D" w:rsidR="004F11DA" w:rsidRDefault="004F11DA" w:rsidP="00E001E7">
      <w:pPr>
        <w:pStyle w:val="CodeWithinBulletsEndPACKT"/>
      </w:pPr>
      <w:r>
        <w:t>$</w:t>
      </w:r>
      <w:proofErr w:type="spellStart"/>
      <w:r>
        <w:t>RGTag</w:t>
      </w:r>
      <w:proofErr w:type="spellEnd"/>
      <w:r w:rsidR="002576ED">
        <w:t xml:space="preserve"> </w:t>
      </w:r>
      <w:r>
        <w:t>+=</w:t>
      </w:r>
      <w:r w:rsidR="002576ED">
        <w:t xml:space="preserve">           </w:t>
      </w:r>
      <w:proofErr w:type="gramStart"/>
      <w:r>
        <w:t>@{</w:t>
      </w:r>
      <w:proofErr w:type="gramEnd"/>
      <w:r>
        <w:t>Author='Thomas</w:t>
      </w:r>
      <w:r w:rsidR="002576ED">
        <w:t xml:space="preserve"> </w:t>
      </w:r>
      <w:r>
        <w:t>Lee'}</w:t>
      </w:r>
    </w:p>
    <w:p w14:paraId="481EAF2C" w14:textId="3456DD18" w:rsidR="004F11DA" w:rsidRDefault="004F11DA" w:rsidP="00E001E7">
      <w:pPr>
        <w:pStyle w:val="CodeWithinBulletsEndPACKT"/>
      </w:pPr>
      <w:r>
        <w:t>$RGHT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C32F5FC" w14:textId="589A9062" w:rsidR="004F11DA" w:rsidRDefault="002576ED" w:rsidP="00E001E7">
      <w:pPr>
        <w:pStyle w:val="CodeWithinBulletsEndPACKT"/>
      </w:pPr>
      <w:r>
        <w:t xml:space="preserve">  </w:t>
      </w:r>
      <w:r w:rsidR="004F11DA">
        <w:t>Name</w:t>
      </w:r>
      <w:r>
        <w:t xml:space="preserve">    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RgName</w:t>
      </w:r>
      <w:proofErr w:type="spellEnd"/>
    </w:p>
    <w:p w14:paraId="2A13BDEF" w14:textId="6AE186C5" w:rsidR="004F11DA" w:rsidRDefault="002576ED" w:rsidP="00E001E7">
      <w:pPr>
        <w:pStyle w:val="CodeWithinBulletsEndPACKT"/>
      </w:pPr>
      <w:r>
        <w:t xml:space="preserve">  </w:t>
      </w:r>
      <w:r w:rsidR="004F11DA">
        <w:t>Location</w:t>
      </w:r>
      <w:r>
        <w:t xml:space="preserve">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Locname</w:t>
      </w:r>
      <w:proofErr w:type="spellEnd"/>
    </w:p>
    <w:p w14:paraId="526A3731" w14:textId="0941D399" w:rsidR="004F11DA" w:rsidRDefault="002576ED" w:rsidP="00E001E7">
      <w:pPr>
        <w:pStyle w:val="CodeWithinBulletsEndPACKT"/>
      </w:pPr>
      <w:r>
        <w:t xml:space="preserve">  </w:t>
      </w:r>
      <w:r w:rsidR="004F11DA">
        <w:t>Tag</w:t>
      </w:r>
      <w:r>
        <w:t xml:space="preserve">     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RGTag</w:t>
      </w:r>
      <w:proofErr w:type="spellEnd"/>
    </w:p>
    <w:p w14:paraId="4FD42393" w14:textId="77777777" w:rsidR="004F11DA" w:rsidRDefault="004F11DA" w:rsidP="00E001E7">
      <w:pPr>
        <w:pStyle w:val="CodeWithinBulletsEndPACKT"/>
      </w:pPr>
      <w:r>
        <w:t>}</w:t>
      </w:r>
    </w:p>
    <w:p w14:paraId="186590E7" w14:textId="64A23478" w:rsidR="004F11DA" w:rsidRDefault="004F11DA" w:rsidP="00E001E7">
      <w:pPr>
        <w:pStyle w:val="CodeWithinBulletsEndPACKT"/>
      </w:pPr>
      <w:r>
        <w:t>$RG</w:t>
      </w:r>
      <w:r w:rsidR="002576ED">
        <w:t xml:space="preserve"> </w:t>
      </w:r>
      <w:r>
        <w:t>=</w:t>
      </w:r>
      <w:r w:rsidR="002576ED">
        <w:t xml:space="preserve"> </w:t>
      </w:r>
      <w:r>
        <w:t>New-</w:t>
      </w:r>
      <w:proofErr w:type="spellStart"/>
      <w:r>
        <w:t>AzResourceGroup</w:t>
      </w:r>
      <w:proofErr w:type="spellEnd"/>
      <w:r w:rsidR="002576ED">
        <w:t xml:space="preserve"> </w:t>
      </w:r>
      <w:r>
        <w:t>@RGHT</w:t>
      </w:r>
    </w:p>
    <w:p w14:paraId="0B74A0DF" w14:textId="77777777" w:rsidR="004F11DA" w:rsidRDefault="004F11DA" w:rsidP="00E001E7">
      <w:pPr>
        <w:pStyle w:val="CodeWithinBulletsEndPACKT"/>
      </w:pPr>
      <w:r>
        <w:t>$RG</w:t>
      </w:r>
    </w:p>
    <w:p w14:paraId="144C5246" w14:textId="19D795C1" w:rsidR="004F11DA" w:rsidRDefault="004F11DA" w:rsidP="003061AF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Resource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Group</w:t>
      </w:r>
      <w:r w:rsidR="002576ED">
        <w:t xml:space="preserve"> </w:t>
      </w:r>
      <w:r>
        <w:t>details:</w:t>
      </w:r>
    </w:p>
    <w:p w14:paraId="4EFCF0F0" w14:textId="7C0B96B2" w:rsidR="004F11DA" w:rsidRDefault="004F11DA" w:rsidP="00E001E7">
      <w:pPr>
        <w:pStyle w:val="CodeWithinBulletsEndPACKT"/>
      </w:pPr>
      <w:r>
        <w:t>Get-</w:t>
      </w:r>
      <w:proofErr w:type="spellStart"/>
      <w:r>
        <w:t>AzResourceGroup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</w:t>
      </w:r>
      <w:r>
        <w:t>|</w:t>
      </w:r>
    </w:p>
    <w:p w14:paraId="58B41927" w14:textId="11539B29" w:rsidR="004F11DA" w:rsidRDefault="002576ED" w:rsidP="00E001E7">
      <w:pPr>
        <w:pStyle w:val="CodeWithinBulletsEndPACKT"/>
      </w:pPr>
      <w:r>
        <w:t xml:space="preserve">  </w:t>
      </w:r>
      <w:r w:rsidR="004F11DA">
        <w:t>Format-List</w:t>
      </w:r>
      <w:r>
        <w:t xml:space="preserve"> </w:t>
      </w:r>
      <w:r w:rsidR="004F11DA">
        <w:t>-Property</w:t>
      </w:r>
      <w:r>
        <w:t xml:space="preserve"> </w:t>
      </w:r>
      <w:r w:rsidR="004F11DA">
        <w:t>*</w:t>
      </w:r>
    </w:p>
    <w:p w14:paraId="1035D193" w14:textId="3AF467C8" w:rsidR="004F11DA" w:rsidRDefault="004F11DA" w:rsidP="003061AF">
      <w:pPr>
        <w:pStyle w:val="NumberedBulletPACKT"/>
      </w:pPr>
      <w:r>
        <w:t>Test</w:t>
      </w:r>
      <w:r w:rsidR="002576ED">
        <w:t xml:space="preserve"> </w:t>
      </w:r>
      <w:r>
        <w:t>to</w:t>
      </w:r>
      <w:r w:rsidR="002576ED">
        <w:t xml:space="preserve"> </w:t>
      </w:r>
      <w:r>
        <w:t>see</w:t>
      </w:r>
      <w:r w:rsidR="002576ED">
        <w:t xml:space="preserve"> </w:t>
      </w:r>
      <w:r>
        <w:t>if</w:t>
      </w:r>
      <w:r w:rsidR="002576ED">
        <w:t xml:space="preserve"> </w:t>
      </w:r>
      <w:r>
        <w:t>a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is</w:t>
      </w:r>
      <w:r w:rsidR="002576ED">
        <w:t xml:space="preserve"> </w:t>
      </w:r>
      <w:r>
        <w:t>available:</w:t>
      </w:r>
    </w:p>
    <w:p w14:paraId="7BB5B729" w14:textId="68DB1685" w:rsidR="004F11DA" w:rsidRDefault="004F11DA" w:rsidP="00E001E7">
      <w:pPr>
        <w:pStyle w:val="CodeWithinBulletsEndPACKT"/>
      </w:pPr>
      <w:r>
        <w:t>Get-</w:t>
      </w:r>
      <w:proofErr w:type="spellStart"/>
      <w:r>
        <w:t>AzStorageAccountNameAvailability</w:t>
      </w:r>
      <w:proofErr w:type="spellEnd"/>
      <w:r w:rsidR="002576ED">
        <w:t xml:space="preserve"> </w:t>
      </w:r>
      <w:r>
        <w:t>$</w:t>
      </w:r>
      <w:proofErr w:type="spellStart"/>
      <w:r>
        <w:t>SAName</w:t>
      </w:r>
      <w:proofErr w:type="spellEnd"/>
    </w:p>
    <w:p w14:paraId="05409A08" w14:textId="743E23A4" w:rsidR="004F11DA" w:rsidRDefault="004F11DA" w:rsidP="003061AF">
      <w:pPr>
        <w:pStyle w:val="NumberedBulletPACKT"/>
      </w:pP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 w:rsidR="002576ED">
        <w:t xml:space="preserve"> </w:t>
      </w:r>
      <w:r>
        <w:t>within</w:t>
      </w:r>
      <w:r w:rsidR="002576ED">
        <w:t xml:space="preserve"> </w:t>
      </w:r>
      <w:r>
        <w:t>our</w:t>
      </w:r>
      <w:r w:rsidR="002576ED">
        <w:t xml:space="preserve"> </w:t>
      </w:r>
      <w:r>
        <w:t>newly</w:t>
      </w:r>
      <w:r w:rsidR="002576ED">
        <w:t xml:space="preserve"> </w:t>
      </w:r>
      <w:r>
        <w:t>created</w:t>
      </w:r>
      <w:r w:rsidR="002576ED">
        <w:t xml:space="preserve"> </w:t>
      </w:r>
      <w:r>
        <w:t>resource</w:t>
      </w:r>
      <w:r w:rsidR="002576ED">
        <w:t xml:space="preserve"> </w:t>
      </w:r>
      <w:r>
        <w:t>group:</w:t>
      </w:r>
    </w:p>
    <w:p w14:paraId="1A61DB62" w14:textId="4D4F0F32" w:rsidR="004F11DA" w:rsidRDefault="004F11DA" w:rsidP="00E001E7">
      <w:pPr>
        <w:pStyle w:val="CodeWithinBulletsEndPACKT"/>
      </w:pPr>
      <w:r>
        <w:t>$SAHT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3729F41A" w14:textId="5EBB2363" w:rsidR="004F11DA" w:rsidRDefault="002576ED" w:rsidP="00E001E7">
      <w:pPr>
        <w:pStyle w:val="CodeWithinBulletsEndPACKT"/>
      </w:pPr>
      <w:r>
        <w:t xml:space="preserve">  </w:t>
      </w:r>
      <w:r w:rsidR="004F11DA">
        <w:t>Name</w:t>
      </w:r>
      <w:r>
        <w:t xml:space="preserve">             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SAName</w:t>
      </w:r>
      <w:proofErr w:type="spellEnd"/>
    </w:p>
    <w:p w14:paraId="5F865772" w14:textId="4B784E5D" w:rsidR="004F11DA" w:rsidRDefault="002576ED" w:rsidP="00E001E7">
      <w:pPr>
        <w:pStyle w:val="CodeWithinBulletsEndPACKT"/>
      </w:pPr>
      <w:r>
        <w:t xml:space="preserve">  </w:t>
      </w:r>
      <w:proofErr w:type="spellStart"/>
      <w:r w:rsidR="004F11DA">
        <w:t>SkuName</w:t>
      </w:r>
      <w:proofErr w:type="spellEnd"/>
      <w:r>
        <w:t xml:space="preserve">           </w:t>
      </w:r>
      <w:r w:rsidR="004F11DA">
        <w:t>=</w:t>
      </w:r>
      <w:r>
        <w:t xml:space="preserve"> </w:t>
      </w:r>
      <w:r w:rsidR="004F11DA">
        <w:t>'</w:t>
      </w:r>
      <w:proofErr w:type="spellStart"/>
      <w:r w:rsidR="004F11DA">
        <w:t>Standard_LRS</w:t>
      </w:r>
      <w:proofErr w:type="spellEnd"/>
      <w:r w:rsidR="004F11DA">
        <w:t>'</w:t>
      </w:r>
    </w:p>
    <w:p w14:paraId="3FD58DA0" w14:textId="002FB946" w:rsidR="004F11DA" w:rsidRDefault="002576ED" w:rsidP="00E001E7">
      <w:pPr>
        <w:pStyle w:val="CodeWithinBulletsEndPACKT"/>
      </w:pPr>
      <w:r>
        <w:t xml:space="preserve">  </w:t>
      </w:r>
      <w:proofErr w:type="spellStart"/>
      <w:r w:rsidR="004F11DA">
        <w:t>ResourceGroupName</w:t>
      </w:r>
      <w:proofErr w:type="spellEnd"/>
      <w:r>
        <w:t xml:space="preserve">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RgName</w:t>
      </w:r>
      <w:proofErr w:type="spellEnd"/>
    </w:p>
    <w:p w14:paraId="7EA70B76" w14:textId="58FF31CB" w:rsidR="004F11DA" w:rsidRDefault="002576ED" w:rsidP="00E001E7">
      <w:pPr>
        <w:pStyle w:val="CodeWithinBulletsEndPACKT"/>
      </w:pPr>
      <w:r>
        <w:t xml:space="preserve">  </w:t>
      </w:r>
      <w:r w:rsidR="004F11DA">
        <w:t>Tag</w:t>
      </w:r>
      <w:r>
        <w:t xml:space="preserve">              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RGTag</w:t>
      </w:r>
      <w:proofErr w:type="spellEnd"/>
    </w:p>
    <w:p w14:paraId="696FB3FD" w14:textId="7BB7873C" w:rsidR="004F11DA" w:rsidRDefault="002576ED" w:rsidP="00E001E7">
      <w:pPr>
        <w:pStyle w:val="CodeWithinBulletsEndPACKT"/>
      </w:pPr>
      <w:r>
        <w:t xml:space="preserve">  </w:t>
      </w:r>
      <w:r w:rsidR="004F11DA">
        <w:t>Location</w:t>
      </w:r>
      <w:r>
        <w:t xml:space="preserve">          </w:t>
      </w:r>
      <w:r w:rsidR="004F11DA">
        <w:t>=</w:t>
      </w:r>
      <w:r>
        <w:t xml:space="preserve"> </w:t>
      </w:r>
      <w:r w:rsidR="004F11DA">
        <w:t>$</w:t>
      </w:r>
      <w:proofErr w:type="spellStart"/>
      <w:r w:rsidR="004F11DA">
        <w:t>Locname</w:t>
      </w:r>
      <w:proofErr w:type="spellEnd"/>
    </w:p>
    <w:p w14:paraId="7D58D024" w14:textId="77777777" w:rsidR="004F11DA" w:rsidRDefault="004F11DA" w:rsidP="00E001E7">
      <w:pPr>
        <w:pStyle w:val="CodeWithinBulletsEndPACKT"/>
      </w:pPr>
    </w:p>
    <w:p w14:paraId="5335F01C" w14:textId="77777777" w:rsidR="004F11DA" w:rsidRDefault="004F11DA" w:rsidP="00E001E7">
      <w:pPr>
        <w:pStyle w:val="CodeWithinBulletsEndPACKT"/>
      </w:pPr>
      <w:r>
        <w:t>}</w:t>
      </w:r>
    </w:p>
    <w:p w14:paraId="574945E6" w14:textId="0D1B1DDC" w:rsidR="004F11DA" w:rsidRDefault="004F11DA" w:rsidP="00E001E7">
      <w:pPr>
        <w:pStyle w:val="CodeWithinBulletsEndPACKT"/>
      </w:pPr>
      <w:r>
        <w:t>New-</w:t>
      </w:r>
      <w:proofErr w:type="spellStart"/>
      <w:r>
        <w:t>AzStorageAccount</w:t>
      </w:r>
      <w:proofErr w:type="spellEnd"/>
      <w:r w:rsidR="002576ED">
        <w:t xml:space="preserve"> </w:t>
      </w:r>
      <w:r>
        <w:t>@SAHT</w:t>
      </w:r>
    </w:p>
    <w:p w14:paraId="310B7FB1" w14:textId="6716F7B2" w:rsidR="004F11DA" w:rsidRDefault="004F11DA" w:rsidP="003061AF">
      <w:pPr>
        <w:pStyle w:val="NumberedBulletPACKT"/>
      </w:pPr>
      <w:r>
        <w:t>Get</w:t>
      </w:r>
      <w:r w:rsidR="002576ED">
        <w:t xml:space="preserve"> </w:t>
      </w:r>
      <w:r>
        <w:t>an</w:t>
      </w:r>
      <w:r w:rsidR="002576ED">
        <w:t xml:space="preserve"> </w:t>
      </w:r>
      <w:r>
        <w:t>overview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 w:rsidRPr="00331F93">
        <w:rPr>
          <w:rStyle w:val="CodeInTextPACKT"/>
        </w:rPr>
        <w:t>Resource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Group</w:t>
      </w:r>
      <w:r>
        <w:t>:</w:t>
      </w:r>
    </w:p>
    <w:p w14:paraId="212E7BCD" w14:textId="3629BF58" w:rsidR="004F11DA" w:rsidRDefault="004F11DA" w:rsidP="00E001E7">
      <w:pPr>
        <w:pStyle w:val="CodeWithinBulletsEndPACKT"/>
      </w:pPr>
      <w:r>
        <w:t>$SA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</w:t>
      </w:r>
      <w:proofErr w:type="spellEnd"/>
      <w:r w:rsidR="002576ED">
        <w:t xml:space="preserve"> </w:t>
      </w:r>
      <w:r>
        <w:t>-</w:t>
      </w:r>
      <w:proofErr w:type="spellStart"/>
      <w:r>
        <w:t>ResourceGroupName</w:t>
      </w:r>
      <w:proofErr w:type="spellEnd"/>
      <w:r w:rsidR="002576ED">
        <w:t xml:space="preserve"> </w:t>
      </w:r>
      <w:r>
        <w:t>$</w:t>
      </w:r>
      <w:proofErr w:type="spellStart"/>
      <w:r>
        <w:t>RgName</w:t>
      </w:r>
      <w:proofErr w:type="spellEnd"/>
    </w:p>
    <w:p w14:paraId="0F501A6D" w14:textId="2956E32B" w:rsidR="004F11DA" w:rsidRDefault="004F11DA" w:rsidP="00E001E7">
      <w:pPr>
        <w:pStyle w:val="CodeWithinBulletsEndPACKT"/>
      </w:pPr>
      <w:r>
        <w:t>$SA</w:t>
      </w:r>
      <w:r w:rsidR="002576ED">
        <w:t xml:space="preserve"> </w:t>
      </w:r>
      <w:r>
        <w:t>|</w:t>
      </w:r>
    </w:p>
    <w:p w14:paraId="0F128EDC" w14:textId="570AB9D9" w:rsidR="004F11DA" w:rsidRDefault="002576ED" w:rsidP="00E001E7">
      <w:pPr>
        <w:pStyle w:val="CodeWithinBulletsEndPACKT"/>
      </w:pPr>
      <w:r>
        <w:t xml:space="preserve">  </w:t>
      </w:r>
      <w:r w:rsidR="004F11DA">
        <w:t>Format-List</w:t>
      </w:r>
      <w:r>
        <w:t xml:space="preserve"> </w:t>
      </w:r>
      <w:r w:rsidR="004F11DA">
        <w:t>-Property</w:t>
      </w:r>
      <w:r>
        <w:t xml:space="preserve"> </w:t>
      </w:r>
      <w:r w:rsidR="004F11DA">
        <w:t>*</w:t>
      </w:r>
    </w:p>
    <w:p w14:paraId="55FF376E" w14:textId="79DEE5D5" w:rsidR="004F11DA" w:rsidRDefault="004F11DA" w:rsidP="003061AF">
      <w:pPr>
        <w:pStyle w:val="NumberedBulletPACKT"/>
      </w:pPr>
      <w:r>
        <w:t>Get</w:t>
      </w:r>
      <w:r w:rsidR="002576ED">
        <w:t xml:space="preserve"> </w:t>
      </w:r>
      <w:r>
        <w:t>primary</w:t>
      </w:r>
      <w:r w:rsidR="002576ED">
        <w:t xml:space="preserve"> </w:t>
      </w:r>
      <w:r>
        <w:t>endpoints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:</w:t>
      </w:r>
    </w:p>
    <w:p w14:paraId="3AFE68ED" w14:textId="77777777" w:rsidR="004F11DA" w:rsidRDefault="004F11DA" w:rsidP="00E001E7">
      <w:pPr>
        <w:pStyle w:val="CodeWithinBulletsEndPACKT"/>
      </w:pPr>
      <w:r>
        <w:t>$</w:t>
      </w:r>
      <w:proofErr w:type="spellStart"/>
      <w:r>
        <w:t>SA.PrimaryEndpoints</w:t>
      </w:r>
      <w:proofErr w:type="spellEnd"/>
    </w:p>
    <w:p w14:paraId="4D0C3080" w14:textId="00611729" w:rsidR="004F11DA" w:rsidRDefault="004F11DA" w:rsidP="003061AF">
      <w:pPr>
        <w:pStyle w:val="NumberedBulletPACKT"/>
      </w:pPr>
      <w:r>
        <w:t>Review</w:t>
      </w:r>
      <w:r w:rsidR="002576ED">
        <w:t xml:space="preserve"> </w:t>
      </w:r>
      <w:r w:rsidRPr="00331F93">
        <w:rPr>
          <w:rStyle w:val="CodeInTextPACKT"/>
        </w:rPr>
        <w:t>SKU</w:t>
      </w:r>
      <w:r w:rsidR="002576ED">
        <w:t xml:space="preserve"> </w:t>
      </w:r>
      <w:r>
        <w:t>for</w:t>
      </w:r>
      <w:r w:rsidR="002576ED">
        <w:t xml:space="preserve"> </w:t>
      </w:r>
      <w:r>
        <w:t>this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:</w:t>
      </w:r>
    </w:p>
    <w:p w14:paraId="67AD879F" w14:textId="77777777" w:rsidR="004F11DA" w:rsidRDefault="004F11DA" w:rsidP="00E001E7">
      <w:pPr>
        <w:pStyle w:val="CodeWithinBulletsEndPACKT"/>
      </w:pPr>
      <w:r>
        <w:t>$</w:t>
      </w:r>
      <w:proofErr w:type="spellStart"/>
      <w:r>
        <w:t>SA.Sku</w:t>
      </w:r>
      <w:proofErr w:type="spellEnd"/>
    </w:p>
    <w:p w14:paraId="0738D8E6" w14:textId="7C14BA98" w:rsidR="004F11DA" w:rsidRDefault="004F11DA" w:rsidP="003061AF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value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C</w:t>
      </w:r>
      <w:r w:rsidR="002576ED">
        <w:t xml:space="preserve"> </w:t>
      </w:r>
      <w:r>
        <w:t>property</w:t>
      </w:r>
      <w:r w:rsidR="002576ED">
        <w:t xml:space="preserve"> </w:t>
      </w:r>
      <w:r>
        <w:t>of</w:t>
      </w:r>
      <w:r w:rsidR="002576ED">
        <w:t xml:space="preserve"> </w:t>
      </w:r>
      <w:r>
        <w:t>your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:</w:t>
      </w:r>
    </w:p>
    <w:p w14:paraId="2AE5A5E1" w14:textId="77777777" w:rsidR="004F11DA" w:rsidRDefault="004F11DA" w:rsidP="00E001E7">
      <w:pPr>
        <w:pStyle w:val="CodeWithinBulletsEndPACKT"/>
      </w:pPr>
      <w:r>
        <w:t>$</w:t>
      </w:r>
      <w:proofErr w:type="spellStart"/>
      <w:r>
        <w:t>SA.Context</w:t>
      </w:r>
      <w:proofErr w:type="spellEnd"/>
    </w:p>
    <w:p w14:paraId="471976AA" w14:textId="4D460BA2" w:rsidR="004F11DA" w:rsidRPr="00331F93" w:rsidRDefault="004F11DA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works…</w:t>
      </w:r>
    </w:p>
    <w:p w14:paraId="36EA2E00" w14:textId="74153DE7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set</w:t>
      </w:r>
      <w:r w:rsidR="002576ED">
        <w:t xml:space="preserve"> </w:t>
      </w:r>
      <w:r>
        <w:t>the</w:t>
      </w:r>
      <w:r w:rsidR="002576ED">
        <w:t xml:space="preserve"> </w:t>
      </w:r>
      <w:r>
        <w:t>value</w:t>
      </w:r>
      <w:r w:rsidR="002576ED">
        <w:t xml:space="preserve"> </w:t>
      </w:r>
      <w:r>
        <w:t>of</w:t>
      </w:r>
      <w:r w:rsidR="002576ED">
        <w:t xml:space="preserve"> </w:t>
      </w:r>
      <w:r>
        <w:t>a</w:t>
      </w:r>
      <w:r w:rsidR="002576ED">
        <w:t xml:space="preserve"> </w:t>
      </w:r>
      <w:r>
        <w:t>number</w:t>
      </w:r>
      <w:r w:rsidR="002576ED">
        <w:t xml:space="preserve"> </w:t>
      </w:r>
      <w:r>
        <w:t>of</w:t>
      </w:r>
      <w:r w:rsidR="002576ED">
        <w:t xml:space="preserve"> </w:t>
      </w:r>
      <w:r>
        <w:t>key</w:t>
      </w:r>
      <w:r w:rsidR="002576ED">
        <w:t xml:space="preserve"> </w:t>
      </w:r>
      <w:r>
        <w:t>variables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logged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account.</w:t>
      </w:r>
      <w:r w:rsidR="002576ED">
        <w:t xml:space="preserve"> </w:t>
      </w:r>
      <w:r>
        <w:t>Neither</w:t>
      </w:r>
      <w:r w:rsidR="002576ED">
        <w:t xml:space="preserve"> </w:t>
      </w:r>
      <w:r>
        <w:t>of</w:t>
      </w:r>
      <w:r w:rsidR="002576ED">
        <w:t xml:space="preserve"> </w:t>
      </w:r>
      <w:r>
        <w:t>these</w:t>
      </w:r>
      <w:r w:rsidR="002576ED">
        <w:t xml:space="preserve"> </w:t>
      </w:r>
      <w:r>
        <w:t>steps</w:t>
      </w:r>
      <w:r w:rsidR="002576ED">
        <w:t xml:space="preserve"> </w:t>
      </w:r>
      <w:r>
        <w:t>produce</w:t>
      </w:r>
      <w:r w:rsidR="002576ED">
        <w:t xml:space="preserve"> </w:t>
      </w:r>
      <w:r>
        <w:t>output.</w:t>
      </w:r>
    </w:p>
    <w:p w14:paraId="50F39276" w14:textId="21D66821" w:rsidR="004F11DA" w:rsidRDefault="004F11DA" w:rsidP="003061AF">
      <w:pPr>
        <w:pStyle w:val="NormalPACKT"/>
      </w:pPr>
      <w:r>
        <w:lastRenderedPageBreak/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gave</w:t>
      </w:r>
      <w:r w:rsidR="002576ED">
        <w:t xml:space="preserve"> </w:t>
      </w:r>
      <w:r>
        <w:t>it</w:t>
      </w:r>
      <w:r w:rsidR="002576ED">
        <w:t xml:space="preserve"> </w:t>
      </w:r>
      <w:r>
        <w:t>some</w:t>
      </w:r>
      <w:r w:rsidR="002576ED">
        <w:t xml:space="preserve"> </w:t>
      </w:r>
      <w:r>
        <w:t>nice</w:t>
      </w:r>
      <w:r w:rsidR="002576ED">
        <w:t xml:space="preserve"> </w:t>
      </w:r>
      <w:r>
        <w:t>tags.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produces</w:t>
      </w:r>
      <w:r w:rsidR="002576ED">
        <w:t xml:space="preserve"> </w:t>
      </w:r>
      <w:r>
        <w:t>output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2B469841" w14:textId="033EACCD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3DF23353" wp14:editId="23AB71EF">
            <wp:extent cx="5943600" cy="1648460"/>
            <wp:effectExtent l="0" t="0" r="0" b="8890"/>
            <wp:docPr id="40" name="Picture 40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B1DB" w14:textId="1220B68D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got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Resource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viewed</w:t>
      </w:r>
      <w:r w:rsidR="002576ED">
        <w:t xml:space="preserve"> </w:t>
      </w:r>
      <w:r>
        <w:t>its</w:t>
      </w:r>
      <w:r w:rsidR="002576ED">
        <w:t xml:space="preserve"> </w:t>
      </w:r>
      <w:r>
        <w:t>properties,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48F2F9E5" w14:textId="4F9BFCD3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0FA7DEDB" wp14:editId="0F2312FC">
            <wp:extent cx="5943600" cy="1929765"/>
            <wp:effectExtent l="0" t="0" r="0" b="0"/>
            <wp:docPr id="39" name="Picture 39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B024" w14:textId="2960298B" w:rsidR="004F11DA" w:rsidRDefault="004F11DA" w:rsidP="003061AF">
      <w:pPr>
        <w:pStyle w:val="NormalPACKT"/>
      </w:pP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you</w:t>
      </w:r>
      <w:r w:rsidR="002576ED">
        <w:t xml:space="preserve"> </w:t>
      </w:r>
      <w:r>
        <w:t>needed</w:t>
      </w:r>
      <w:r w:rsidR="002576ED">
        <w:t xml:space="preserve"> </w:t>
      </w:r>
      <w:r>
        <w:t>to</w:t>
      </w:r>
      <w:r w:rsidR="002576ED">
        <w:t xml:space="preserve"> </w:t>
      </w:r>
      <w:r>
        <w:t>check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name</w:t>
      </w:r>
      <w:r w:rsidR="002576ED">
        <w:t xml:space="preserve"> </w:t>
      </w:r>
      <w:r>
        <w:t>was</w:t>
      </w:r>
      <w:r w:rsidR="002576ED">
        <w:t xml:space="preserve"> </w:t>
      </w:r>
      <w:r>
        <w:t>available,</w:t>
      </w:r>
      <w:r w:rsidR="002576ED">
        <w:t xml:space="preserve"> </w:t>
      </w:r>
      <w:r>
        <w:t>as</w:t>
      </w:r>
      <w:r w:rsidR="002576ED">
        <w:t xml:space="preserve"> </w:t>
      </w:r>
      <w:r>
        <w:t>shown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:</w:t>
      </w:r>
    </w:p>
    <w:p w14:paraId="6D9728C5" w14:textId="6347AFBC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361D3A05" wp14:editId="7F00F86F">
            <wp:extent cx="4775200" cy="990600"/>
            <wp:effectExtent l="0" t="0" r="6350" b="0"/>
            <wp:docPr id="38" name="Picture 38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409A5" w14:textId="5E7A19AB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:</w:t>
      </w:r>
    </w:p>
    <w:p w14:paraId="44F2F75A" w14:textId="5B8D0E2D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1A47B014" wp14:editId="18038EE1">
            <wp:extent cx="5943600" cy="1109345"/>
            <wp:effectExtent l="0" t="0" r="0" b="0"/>
            <wp:docPr id="37" name="Picture 37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0D90" w14:textId="3A50A5C6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Get-</w:t>
      </w:r>
      <w:proofErr w:type="spellStart"/>
      <w:r w:rsidRPr="00331F93">
        <w:rPr>
          <w:rStyle w:val="CodeInTextPACKT"/>
        </w:rPr>
        <w:t>AzStorageAccount</w:t>
      </w:r>
      <w:proofErr w:type="spellEnd"/>
      <w:r w:rsidR="002576ED">
        <w:t xml:space="preserve"> </w:t>
      </w:r>
      <w:r>
        <w:t>cmdlet</w:t>
      </w:r>
      <w:r w:rsidR="002576ED">
        <w:t xml:space="preserve"> </w:t>
      </w:r>
      <w:r>
        <w:t>to</w:t>
      </w:r>
      <w:r w:rsidR="002576ED">
        <w:t xml:space="preserve"> </w:t>
      </w:r>
      <w:r>
        <w:t>view</w:t>
      </w:r>
      <w:r w:rsidR="002576ED">
        <w:t xml:space="preserve"> </w:t>
      </w:r>
      <w:r>
        <w:t>details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27FD2D4C" w14:textId="0727B681" w:rsidR="004F11DA" w:rsidRDefault="004F11DA" w:rsidP="003061AF">
      <w:pPr>
        <w:pStyle w:val="FigurePACKT"/>
      </w:pPr>
      <w:r>
        <w:rPr>
          <w:noProof/>
        </w:rPr>
        <w:lastRenderedPageBreak/>
        <w:drawing>
          <wp:inline distT="0" distB="0" distL="0" distR="0" wp14:anchorId="4B3AB613" wp14:editId="7DF04F86">
            <wp:extent cx="5943600" cy="3134360"/>
            <wp:effectExtent l="0" t="0" r="0" b="8890"/>
            <wp:docPr id="36" name="Picture 36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8A3C" w14:textId="711251C3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examined</w:t>
      </w:r>
      <w:r w:rsidR="002576ED">
        <w:t xml:space="preserve"> </w:t>
      </w:r>
      <w:r>
        <w:t>the</w:t>
      </w:r>
      <w:r w:rsidR="002576ED">
        <w:t xml:space="preserve"> </w:t>
      </w:r>
      <w:r>
        <w:t>key</w:t>
      </w:r>
      <w:r w:rsidR="002576ED">
        <w:t xml:space="preserve"> </w:t>
      </w:r>
      <w:r>
        <w:t>endpoints</w:t>
      </w:r>
      <w:r w:rsidR="002576ED">
        <w:t xml:space="preserve"> </w:t>
      </w:r>
      <w:r>
        <w:t>for</w:t>
      </w:r>
      <w:r w:rsidR="002576ED">
        <w:t xml:space="preserve"> </w:t>
      </w:r>
      <w:r>
        <w:t>your</w:t>
      </w:r>
      <w:r w:rsidR="002576ED">
        <w:t xml:space="preserve"> </w:t>
      </w:r>
      <w:r>
        <w:t>newly</w:t>
      </w:r>
      <w:r w:rsidR="002576ED">
        <w:t xml:space="preserve"> </w:t>
      </w:r>
      <w:r>
        <w:t>created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6D270087" w14:textId="4582ECF7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2667C355" wp14:editId="52B6AFCB">
            <wp:extent cx="4292600" cy="1511300"/>
            <wp:effectExtent l="0" t="0" r="0" b="0"/>
            <wp:docPr id="35" name="Picture 35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27FE" w14:textId="3A03051A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SKU</w:t>
      </w:r>
      <w:r w:rsidR="002576ED">
        <w:t xml:space="preserve"> </w:t>
      </w:r>
      <w:r>
        <w:t>for</w:t>
      </w:r>
      <w:r w:rsidR="002576ED">
        <w:t xml:space="preserve"> </w:t>
      </w:r>
      <w:r>
        <w:t>your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>
        <w:t>,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60A6F2F2" w14:textId="323CA390" w:rsidR="004F11DA" w:rsidRDefault="004F11DA" w:rsidP="003061AF">
      <w:pPr>
        <w:pStyle w:val="FigurePACKT"/>
      </w:pPr>
      <w:r>
        <w:rPr>
          <w:noProof/>
        </w:rPr>
        <w:drawing>
          <wp:inline distT="0" distB="0" distL="0" distR="0" wp14:anchorId="75BD51D7" wp14:editId="574CA401">
            <wp:extent cx="2273300" cy="1600200"/>
            <wp:effectExtent l="0" t="0" r="0" b="0"/>
            <wp:docPr id="34" name="Picture 34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062D" w14:textId="4449D43B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details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Account's</w:t>
      </w:r>
      <w:r w:rsidR="002576ED">
        <w:t xml:space="preserve"> </w:t>
      </w:r>
      <w:r w:rsidRPr="00331F93">
        <w:rPr>
          <w:rStyle w:val="CodeInTextPACKT"/>
        </w:rPr>
        <w:t>Context</w:t>
      </w:r>
      <w:r w:rsidR="002576ED">
        <w:t xml:space="preserve"> </w:t>
      </w:r>
      <w:r>
        <w:t>property,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77D0EB7F" w14:textId="6BE1A6E8" w:rsidR="004F11DA" w:rsidRDefault="004F11DA" w:rsidP="003061AF">
      <w:pPr>
        <w:pStyle w:val="FigurePACKT"/>
      </w:pPr>
      <w:r>
        <w:rPr>
          <w:noProof/>
        </w:rPr>
        <w:lastRenderedPageBreak/>
        <w:drawing>
          <wp:inline distT="0" distB="0" distL="0" distR="0" wp14:anchorId="7AF9AD9F" wp14:editId="226DDDC6">
            <wp:extent cx="5943600" cy="2087880"/>
            <wp:effectExtent l="0" t="0" r="0" b="7620"/>
            <wp:docPr id="33" name="Picture 33" descr="How it work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 it works…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70C8" w14:textId="75EAEDE6" w:rsidR="004F11DA" w:rsidRPr="00331F93" w:rsidRDefault="004F11DA" w:rsidP="00331F93">
      <w:pPr>
        <w:pStyle w:val="Heading2"/>
      </w:pPr>
      <w:r w:rsidRPr="00331F93">
        <w:t>There's</w:t>
      </w:r>
      <w:r w:rsidR="002576ED">
        <w:t xml:space="preserve"> </w:t>
      </w:r>
      <w:r w:rsidRPr="00331F93">
        <w:t>more...</w:t>
      </w:r>
    </w:p>
    <w:p w14:paraId="5DDE760E" w14:textId="4818D8BB" w:rsidR="004F11DA" w:rsidRDefault="004F11DA" w:rsidP="003061AF">
      <w:pPr>
        <w:pStyle w:val="NormalPACKT"/>
      </w:pPr>
      <w:r>
        <w:t>With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some</w:t>
      </w:r>
      <w:r w:rsidR="002576ED">
        <w:t xml:space="preserve"> </w:t>
      </w:r>
      <w:r>
        <w:t>variables</w:t>
      </w:r>
      <w:r w:rsidR="002576ED">
        <w:t xml:space="preserve"> </w:t>
      </w:r>
      <w:r>
        <w:t>and</w:t>
      </w:r>
      <w:r w:rsidR="002576ED">
        <w:t xml:space="preserve"> </w:t>
      </w:r>
      <w:r>
        <w:t>gave</w:t>
      </w:r>
      <w:r w:rsidR="002576ED">
        <w:t xml:space="preserve"> </w:t>
      </w:r>
      <w:r>
        <w:t>them</w:t>
      </w:r>
      <w:r w:rsidR="002576ED">
        <w:t xml:space="preserve"> </w:t>
      </w:r>
      <w:r>
        <w:t>the</w:t>
      </w:r>
      <w:r w:rsidR="002576ED">
        <w:t xml:space="preserve"> </w:t>
      </w:r>
      <w:r>
        <w:t>appropriate</w:t>
      </w:r>
      <w:r w:rsidR="002576ED">
        <w:t xml:space="preserve"> </w:t>
      </w:r>
      <w:r>
        <w:t>values.</w:t>
      </w:r>
      <w:r w:rsidR="002576ED">
        <w:t xml:space="preserve"> </w:t>
      </w:r>
      <w:r>
        <w:t>When</w:t>
      </w:r>
      <w:r w:rsidR="002576ED">
        <w:t xml:space="preserve"> </w:t>
      </w:r>
      <w:r>
        <w:t>you</w:t>
      </w:r>
      <w:r w:rsidR="002576ED">
        <w:t xml:space="preserve"> </w:t>
      </w:r>
      <w:r>
        <w:t>go</w:t>
      </w:r>
      <w:r w:rsidR="002576ED">
        <w:t xml:space="preserve"> </w:t>
      </w:r>
      <w:r>
        <w:t>to</w:t>
      </w:r>
      <w:r w:rsidR="002576ED">
        <w:t xml:space="preserve"> </w:t>
      </w:r>
      <w:r>
        <w:t>replicate</w:t>
      </w:r>
      <w:r w:rsidR="002576ED">
        <w:t xml:space="preserve"> </w:t>
      </w:r>
      <w:r>
        <w:t>these</w:t>
      </w:r>
      <w:r w:rsidR="002576ED">
        <w:t xml:space="preserve"> </w:t>
      </w:r>
      <w:r>
        <w:t>recipes,</w:t>
      </w:r>
      <w:r w:rsidR="002576ED">
        <w:t xml:space="preserve"> </w:t>
      </w:r>
      <w:r>
        <w:t>you</w:t>
      </w:r>
      <w:r w:rsidR="002576ED">
        <w:t xml:space="preserve"> </w:t>
      </w:r>
      <w:r>
        <w:t>may</w:t>
      </w:r>
      <w:r w:rsidR="002576ED">
        <w:t xml:space="preserve"> </w:t>
      </w:r>
      <w:r>
        <w:t>find</w:t>
      </w:r>
      <w:r w:rsidR="002576ED">
        <w:t xml:space="preserve"> </w:t>
      </w:r>
      <w:r>
        <w:t>that</w:t>
      </w:r>
      <w:r w:rsidR="002576ED">
        <w:t xml:space="preserve"> </w:t>
      </w:r>
      <w:r>
        <w:t>some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names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used</w:t>
      </w:r>
      <w:r w:rsidR="002576ED">
        <w:t xml:space="preserve"> </w:t>
      </w:r>
      <w:r>
        <w:t>here</w:t>
      </w:r>
      <w:r w:rsidR="002576ED">
        <w:t xml:space="preserve"> </w:t>
      </w:r>
      <w:r>
        <w:t>are</w:t>
      </w:r>
      <w:r w:rsidR="002576ED">
        <w:t xml:space="preserve"> </w:t>
      </w:r>
      <w:r>
        <w:t>already</w:t>
      </w:r>
      <w:r w:rsidR="002576ED">
        <w:t xml:space="preserve"> </w:t>
      </w:r>
      <w:r>
        <w:t>in</w:t>
      </w:r>
      <w:r w:rsidR="002576ED">
        <w:t xml:space="preserve"> </w:t>
      </w:r>
      <w:r>
        <w:t>use</w:t>
      </w:r>
      <w:r w:rsidR="002576ED">
        <w:t xml:space="preserve"> </w:t>
      </w:r>
      <w:r>
        <w:t>by</w:t>
      </w:r>
      <w:r w:rsidR="002576ED">
        <w:t xml:space="preserve"> </w:t>
      </w:r>
      <w:r>
        <w:t>other</w:t>
      </w:r>
      <w:r w:rsidR="002576ED">
        <w:t xml:space="preserve"> </w:t>
      </w:r>
      <w:r>
        <w:t>Azure</w:t>
      </w:r>
      <w:r w:rsidR="002576ED">
        <w:t xml:space="preserve"> </w:t>
      </w:r>
      <w:r>
        <w:t>customers.</w:t>
      </w:r>
      <w:r w:rsidR="002576ED">
        <w:t xml:space="preserve"> </w:t>
      </w:r>
      <w:r>
        <w:t>To</w:t>
      </w:r>
      <w:r w:rsidR="002576ED">
        <w:t xml:space="preserve"> </w:t>
      </w:r>
      <w:r>
        <w:t>run</w:t>
      </w:r>
      <w:r w:rsidR="002576ED">
        <w:t xml:space="preserve"> </w:t>
      </w:r>
      <w:r>
        <w:t>this</w:t>
      </w:r>
      <w:r w:rsidR="002576ED">
        <w:t xml:space="preserve"> </w:t>
      </w:r>
      <w:r>
        <w:t>and</w:t>
      </w:r>
      <w:r w:rsidR="002576ED">
        <w:t xml:space="preserve"> </w:t>
      </w:r>
      <w:r>
        <w:t>other</w:t>
      </w:r>
      <w:r w:rsidR="002576ED">
        <w:t xml:space="preserve"> </w:t>
      </w:r>
      <w:r>
        <w:t>recipes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chapter,</w:t>
      </w:r>
      <w:r w:rsidR="002576ED">
        <w:t xml:space="preserve"> </w:t>
      </w:r>
      <w:r>
        <w:t>you</w:t>
      </w:r>
      <w:r w:rsidR="002576ED">
        <w:t xml:space="preserve"> </w:t>
      </w:r>
      <w:r>
        <w:t>may</w:t>
      </w:r>
      <w:r w:rsidR="002576ED">
        <w:t xml:space="preserve"> </w:t>
      </w:r>
      <w:r>
        <w:t>need</w:t>
      </w:r>
      <w:r w:rsidR="002576ED">
        <w:t xml:space="preserve"> </w:t>
      </w:r>
      <w:r>
        <w:t>to</w:t>
      </w:r>
      <w:r w:rsidR="002576ED">
        <w:t xml:space="preserve"> </w:t>
      </w:r>
      <w:r>
        <w:t>adjust</w:t>
      </w:r>
      <w:r w:rsidR="002576ED">
        <w:t xml:space="preserve"> </w:t>
      </w:r>
      <w:r>
        <w:t>these</w:t>
      </w:r>
      <w:r w:rsidR="002576ED">
        <w:t xml:space="preserve"> </w:t>
      </w:r>
      <w:r>
        <w:t>values.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Storage</w:t>
      </w:r>
      <w:r w:rsidR="002576ED">
        <w:rPr>
          <w:rStyle w:val="CodeInTextPACKT"/>
        </w:rPr>
        <w:t xml:space="preserve"> </w:t>
      </w:r>
      <w:r w:rsidRPr="00331F93">
        <w:rPr>
          <w:rStyle w:val="CodeInTextPACKT"/>
        </w:rP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that</w:t>
      </w:r>
      <w:r w:rsidR="002576ED">
        <w:t xml:space="preserve"> </w:t>
      </w:r>
      <w:r>
        <w:t>was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previous</w:t>
      </w:r>
      <w:r w:rsidR="002576ED">
        <w:t xml:space="preserve"> </w:t>
      </w:r>
      <w:r>
        <w:t>edition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book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taken</w:t>
      </w:r>
      <w:r w:rsidR="002576ED">
        <w:t xml:space="preserve"> </w:t>
      </w:r>
      <w:r>
        <w:t>by</w:t>
      </w:r>
      <w:r w:rsidR="002576ED">
        <w:t xml:space="preserve"> </w:t>
      </w:r>
      <w:r>
        <w:t>someone</w:t>
      </w:r>
      <w:r w:rsidR="002576ED">
        <w:t xml:space="preserve"> </w:t>
      </w:r>
      <w:r>
        <w:t>so</w:t>
      </w:r>
      <w:r w:rsidR="002576ED">
        <w:t xml:space="preserve"> </w:t>
      </w:r>
      <w:r>
        <w:t>it</w:t>
      </w:r>
      <w:r w:rsidR="002576ED">
        <w:t xml:space="preserve"> </w:t>
      </w:r>
      <w:r>
        <w:t>cannot</w:t>
      </w:r>
      <w:r w:rsidR="002576ED">
        <w:t xml:space="preserve"> </w:t>
      </w:r>
      <w:r>
        <w:t>be</w:t>
      </w:r>
      <w:r w:rsidR="002576ED">
        <w:t xml:space="preserve"> </w:t>
      </w:r>
      <w:r>
        <w:t>used!</w:t>
      </w:r>
    </w:p>
    <w:p w14:paraId="3A63E947" w14:textId="70E1B1C8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 w:rsidRPr="00331F93">
        <w:rPr>
          <w:rStyle w:val="CodeInTextPACKT"/>
        </w:rPr>
        <w:t>Login-</w:t>
      </w:r>
      <w:proofErr w:type="spellStart"/>
      <w:r w:rsidRPr="00331F93">
        <w:rPr>
          <w:rStyle w:val="CodeInTextPACKT"/>
        </w:rPr>
        <w:t>AzAccount</w:t>
      </w:r>
      <w:proofErr w:type="spellEnd"/>
      <w:r w:rsidR="002576ED">
        <w:t xml:space="preserve"> </w:t>
      </w:r>
      <w:r>
        <w:t>to</w:t>
      </w:r>
      <w:r w:rsidR="002576ED">
        <w:t xml:space="preserve"> </w:t>
      </w: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Azure.</w:t>
      </w:r>
      <w:r w:rsidR="002576ED">
        <w:t xml:space="preserve"> </w:t>
      </w:r>
      <w:r>
        <w:t>In</w:t>
      </w:r>
      <w:r w:rsidR="002576ED">
        <w:t xml:space="preserve"> </w:t>
      </w:r>
      <w:r>
        <w:t>earlier</w:t>
      </w:r>
      <w:r w:rsidR="002576ED">
        <w:t xml:space="preserve"> </w:t>
      </w:r>
      <w:r>
        <w:t>versions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cmdlets,</w:t>
      </w:r>
      <w:r w:rsidR="002576ED">
        <w:t xml:space="preserve"> </w:t>
      </w:r>
      <w:r>
        <w:t>this</w:t>
      </w:r>
      <w:r w:rsidR="002576ED">
        <w:t xml:space="preserve"> </w:t>
      </w:r>
      <w:r>
        <w:t>cmdlet</w:t>
      </w:r>
      <w:r w:rsidR="002576ED">
        <w:t xml:space="preserve"> </w:t>
      </w:r>
      <w:r>
        <w:t>was</w:t>
      </w:r>
      <w:r w:rsidR="002576ED">
        <w:t xml:space="preserve"> </w:t>
      </w:r>
      <w:r>
        <w:t>somewhat</w:t>
      </w:r>
      <w:r w:rsidR="002576ED">
        <w:t xml:space="preserve"> </w:t>
      </w:r>
      <w:r>
        <w:t>restricted</w:t>
      </w:r>
      <w:r w:rsidR="002576ED">
        <w:t xml:space="preserve"> </w:t>
      </w:r>
      <w:r>
        <w:t>and</w:t>
      </w:r>
      <w:r w:rsidR="002576ED">
        <w:t xml:space="preserve"> </w:t>
      </w:r>
      <w:r>
        <w:t>did</w:t>
      </w:r>
      <w:r w:rsidR="002576ED">
        <w:t xml:space="preserve"> </w:t>
      </w:r>
      <w:r>
        <w:t>not</w:t>
      </w:r>
      <w:r w:rsidR="002576ED">
        <w:t xml:space="preserve"> </w:t>
      </w:r>
      <w:r>
        <w:t>support</w:t>
      </w:r>
      <w:r w:rsidR="002576ED">
        <w:t xml:space="preserve"> </w:t>
      </w:r>
      <w:r>
        <w:t>Microsoft</w:t>
      </w:r>
      <w:r w:rsidR="002576ED">
        <w:t xml:space="preserve"> </w:t>
      </w:r>
      <w:r>
        <w:t>accounts</w:t>
      </w:r>
      <w:r w:rsidR="002576ED">
        <w:t xml:space="preserve"> </w:t>
      </w:r>
      <w:r>
        <w:t>(for</w:t>
      </w:r>
      <w:r w:rsidR="002576ED">
        <w:t xml:space="preserve"> </w:t>
      </w:r>
      <w:r>
        <w:t>example,</w:t>
      </w:r>
      <w:r w:rsidR="002576ED">
        <w:t xml:space="preserve"> </w:t>
      </w:r>
      <w:r>
        <w:t>accounts</w:t>
      </w:r>
      <w:r w:rsidR="002576ED">
        <w:t xml:space="preserve"> </w:t>
      </w:r>
      <w:r>
        <w:t>that</w:t>
      </w:r>
      <w:r w:rsidR="002576ED">
        <w:t xml:space="preserve"> </w:t>
      </w:r>
      <w:r>
        <w:t>end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CodeInTextPACKT"/>
        </w:rPr>
        <w:t>@MSN.Com</w:t>
      </w:r>
      <w:r>
        <w:t>).</w:t>
      </w:r>
      <w:r w:rsidR="002576ED">
        <w:t xml:space="preserve"> </w:t>
      </w:r>
      <w:r>
        <w:t>That</w:t>
      </w:r>
      <w:r w:rsidR="002576ED">
        <w:t xml:space="preserve"> </w:t>
      </w:r>
      <w:r>
        <w:t>shortcoming</w:t>
      </w:r>
      <w:r w:rsidR="002576ED">
        <w:t xml:space="preserve"> </w:t>
      </w:r>
      <w:r>
        <w:t>is</w:t>
      </w:r>
      <w:r w:rsidR="002576ED">
        <w:t xml:space="preserve"> </w:t>
      </w:r>
      <w:r>
        <w:t>eliminated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Az</w:t>
      </w:r>
      <w:r w:rsidR="002576ED">
        <w:t xml:space="preserve"> </w:t>
      </w:r>
      <w:r>
        <w:t>cmdlets.</w:t>
      </w:r>
    </w:p>
    <w:p w14:paraId="25F91BBE" w14:textId="00C033AD" w:rsidR="004F11DA" w:rsidRDefault="004F11DA" w:rsidP="003061AF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but</w:t>
      </w:r>
      <w:r w:rsidR="002576ED">
        <w:t xml:space="preserve"> </w:t>
      </w:r>
      <w:r>
        <w:t>only</w:t>
      </w:r>
      <w:r w:rsidR="002576ED">
        <w:t xml:space="preserve"> </w:t>
      </w:r>
      <w:r>
        <w:t>after</w:t>
      </w:r>
      <w:r w:rsidR="002576ED">
        <w:t xml:space="preserve"> </w:t>
      </w:r>
      <w:r>
        <w:t>you</w:t>
      </w:r>
      <w:r w:rsidR="002576ED">
        <w:t xml:space="preserve"> </w:t>
      </w:r>
      <w:r>
        <w:t>determined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was</w:t>
      </w:r>
      <w:r w:rsidR="002576ED">
        <w:t xml:space="preserve"> </w:t>
      </w:r>
      <w:r>
        <w:t>valid.</w:t>
      </w:r>
      <w:r w:rsidR="002576ED">
        <w:t xml:space="preserve"> </w:t>
      </w:r>
      <w:r>
        <w:t>With</w:t>
      </w:r>
      <w:r w:rsidR="002576ED">
        <w:t xml:space="preserve"> </w:t>
      </w:r>
      <w:r>
        <w:t>Azure,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Name</w:t>
      </w:r>
      <w:r w:rsidR="002576ED">
        <w:t xml:space="preserve"> </w:t>
      </w:r>
      <w:r>
        <w:t>(an</w:t>
      </w:r>
      <w:r w:rsidR="002576ED">
        <w:t xml:space="preserve"> </w:t>
      </w:r>
      <w:r>
        <w:t>important</w:t>
      </w:r>
      <w:r w:rsidR="002576ED">
        <w:t xml:space="preserve"> </w:t>
      </w:r>
      <w:r>
        <w:t>part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URIs</w:t>
      </w:r>
      <w:r w:rsidR="002576ED">
        <w:t xml:space="preserve"> </w:t>
      </w:r>
      <w:r>
        <w:t>that</w:t>
      </w:r>
      <w:r w:rsidR="002576ED">
        <w:t xml:space="preserve"> </w:t>
      </w:r>
      <w:r>
        <w:t>PowerShell</w:t>
      </w:r>
      <w:r w:rsidR="002576ED">
        <w:t xml:space="preserve"> </w:t>
      </w:r>
      <w:r>
        <w:t>uses</w:t>
      </w:r>
      <w:r w:rsidR="002576ED">
        <w:t xml:space="preserve"> </w:t>
      </w:r>
      <w:r>
        <w:t>to</w:t>
      </w:r>
      <w:r w:rsidR="002576ED">
        <w:t xml:space="preserve"> </w:t>
      </w:r>
      <w:r>
        <w:t>connect</w:t>
      </w:r>
      <w:r w:rsidR="002576ED">
        <w:t xml:space="preserve"> </w:t>
      </w:r>
      <w:r>
        <w:t>to</w:t>
      </w:r>
      <w:r w:rsidR="002576ED">
        <w:t xml:space="preserve"> </w:t>
      </w:r>
      <w:r>
        <w:t>Azure)</w:t>
      </w:r>
      <w:r w:rsidR="002576ED">
        <w:t xml:space="preserve"> </w:t>
      </w:r>
      <w:r>
        <w:t>must</w:t>
      </w:r>
      <w:r w:rsidR="002576ED">
        <w:t xml:space="preserve"> </w:t>
      </w:r>
      <w:r>
        <w:t>be</w:t>
      </w:r>
      <w:r w:rsidR="002576ED">
        <w:t xml:space="preserve"> </w:t>
      </w:r>
      <w:r>
        <w:t>globally</w:t>
      </w:r>
      <w:r w:rsidR="002576ED">
        <w:t xml:space="preserve"> </w:t>
      </w:r>
      <w:r>
        <w:t>unique.</w:t>
      </w:r>
      <w:r w:rsidR="002576ED">
        <w:t xml:space="preserve"> </w:t>
      </w:r>
      <w:r>
        <w:t>Thus,</w:t>
      </w:r>
      <w:r w:rsidR="002576ED">
        <w:t xml:space="preserve"> </w:t>
      </w:r>
      <w:r>
        <w:t>no</w:t>
      </w:r>
      <w:r w:rsidR="002576ED">
        <w:t xml:space="preserve"> </w:t>
      </w:r>
      <w:r>
        <w:t>two</w:t>
      </w:r>
      <w:r w:rsidR="002576ED">
        <w:t xml:space="preserve"> </w:t>
      </w:r>
      <w:r>
        <w:t>Azure</w:t>
      </w:r>
      <w:r w:rsidR="002576ED">
        <w:t xml:space="preserve"> </w:t>
      </w:r>
      <w:r>
        <w:t>customers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world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r>
        <w:t>same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names.</w:t>
      </w:r>
      <w:r w:rsidR="002576ED">
        <w:t xml:space="preserve"> </w:t>
      </w:r>
      <w:r>
        <w:t>To</w:t>
      </w:r>
      <w:r w:rsidR="002576ED">
        <w:t xml:space="preserve"> </w:t>
      </w: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your</w:t>
      </w:r>
      <w:r w:rsidR="002576ED">
        <w:t xml:space="preserve"> </w:t>
      </w:r>
      <w:r>
        <w:t>account</w:t>
      </w:r>
      <w:r w:rsidR="002576ED">
        <w:t xml:space="preserve"> </w:t>
      </w:r>
      <w:r>
        <w:t>is</w:t>
      </w:r>
      <w:r w:rsidR="002576ED">
        <w:t xml:space="preserve"> </w:t>
      </w:r>
      <w:r>
        <w:t>valid,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>
        <w:t>cmdlet</w:t>
      </w:r>
      <w:r w:rsidR="002576ED">
        <w:t xml:space="preserve"> </w:t>
      </w:r>
      <w:r w:rsidRPr="00331F93">
        <w:rPr>
          <w:rStyle w:val="CodeInTextPACKT"/>
        </w:rPr>
        <w:t>Get-</w:t>
      </w:r>
      <w:proofErr w:type="spellStart"/>
      <w:r w:rsidRPr="00331F93">
        <w:rPr>
          <w:rStyle w:val="CodeInTextPACKT"/>
        </w:rPr>
        <w:t>AzStorageAccountNameAvailability</w:t>
      </w:r>
      <w:proofErr w:type="spellEnd"/>
      <w:r w:rsidR="002576ED">
        <w:t xml:space="preserve"> </w:t>
      </w:r>
      <w:r>
        <w:t>to</w:t>
      </w:r>
      <w:r w:rsidR="002576ED">
        <w:t xml:space="preserve"> </w:t>
      </w:r>
      <w:r>
        <w:t>test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name</w:t>
      </w:r>
      <w:r w:rsidR="002576ED">
        <w:t xml:space="preserve"> </w:t>
      </w:r>
      <w:r>
        <w:t>was</w:t>
      </w:r>
      <w:r w:rsidR="002576ED">
        <w:t xml:space="preserve"> </w:t>
      </w:r>
      <w:r>
        <w:t>indeed</w:t>
      </w:r>
      <w:r w:rsidR="002576ED">
        <w:t xml:space="preserve"> </w:t>
      </w:r>
      <w:r>
        <w:t>allowed.</w:t>
      </w:r>
      <w:r w:rsidR="002576ED">
        <w:t xml:space="preserve"> </w:t>
      </w:r>
      <w:r>
        <w:t>If</w:t>
      </w:r>
      <w:r w:rsidR="002576ED">
        <w:t xml:space="preserve"> </w:t>
      </w:r>
      <w:r>
        <w:t>the</w:t>
      </w:r>
      <w:r w:rsidR="002576ED">
        <w:t xml:space="preserve"> </w:t>
      </w:r>
      <w:r>
        <w:t>name</w:t>
      </w:r>
      <w:r w:rsidR="002576ED">
        <w:t xml:space="preserve"> </w:t>
      </w:r>
      <w:proofErr w:type="gramStart"/>
      <w:r>
        <w:t>was</w:t>
      </w:r>
      <w:proofErr w:type="gramEnd"/>
      <w:r w:rsidR="002576ED">
        <w:t xml:space="preserve"> </w:t>
      </w:r>
      <w:r>
        <w:t>not</w:t>
      </w:r>
      <w:r w:rsidR="002576ED">
        <w:t xml:space="preserve"> </w:t>
      </w:r>
      <w:r>
        <w:t>valid,</w:t>
      </w:r>
      <w:r w:rsidR="002576ED">
        <w:t xml:space="preserve"> </w:t>
      </w:r>
      <w:r>
        <w:t>you</w:t>
      </w:r>
      <w:r w:rsidR="002576ED">
        <w:t xml:space="preserve"> </w:t>
      </w:r>
      <w:r>
        <w:t>would</w:t>
      </w:r>
      <w:r w:rsidR="002576ED">
        <w:t xml:space="preserve"> </w:t>
      </w:r>
      <w:r>
        <w:t>have</w:t>
      </w:r>
      <w:r w:rsidR="002576ED">
        <w:t xml:space="preserve"> </w:t>
      </w:r>
      <w:r>
        <w:t>to</w:t>
      </w:r>
      <w:r w:rsidR="002576ED">
        <w:t xml:space="preserve"> </w:t>
      </w:r>
      <w:r>
        <w:t>choose</w:t>
      </w:r>
      <w:r w:rsidR="002576ED">
        <w:t xml:space="preserve"> </w:t>
      </w:r>
      <w:r>
        <w:t>another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and</w:t>
      </w:r>
      <w:r w:rsidR="002576ED">
        <w:t xml:space="preserve"> </w:t>
      </w:r>
      <w:r>
        <w:t>amend</w:t>
      </w:r>
      <w:r w:rsidR="002576ED">
        <w:t xml:space="preserve"> </w:t>
      </w:r>
      <w:r>
        <w:t>the</w:t>
      </w:r>
      <w:r w:rsidR="002576ED">
        <w:t xml:space="preserve"> </w:t>
      </w:r>
      <w:r>
        <w:t>recipe</w:t>
      </w:r>
      <w:r w:rsidR="002576ED">
        <w:t xml:space="preserve"> </w:t>
      </w:r>
      <w:r>
        <w:t>accordingly.</w:t>
      </w:r>
    </w:p>
    <w:p w14:paraId="60A9FE6B" w14:textId="3AA78CE6" w:rsidR="004F11DA" w:rsidRPr="00331F93" w:rsidRDefault="004F11DA" w:rsidP="00331F93">
      <w:pPr>
        <w:pStyle w:val="Heading2"/>
      </w:pPr>
      <w:r w:rsidRPr="00331F93">
        <w:t>See</w:t>
      </w:r>
      <w:r w:rsidR="002576ED">
        <w:t xml:space="preserve"> </w:t>
      </w:r>
      <w:r w:rsidRPr="00331F93">
        <w:t>also</w:t>
      </w:r>
    </w:p>
    <w:p w14:paraId="74924A20" w14:textId="4C9E0928" w:rsidR="004F11DA" w:rsidRDefault="004F11DA" w:rsidP="003061AF">
      <w:pPr>
        <w:pStyle w:val="NormalPACKT"/>
      </w:pPr>
      <w:r>
        <w:t>Resource</w:t>
      </w:r>
      <w:r w:rsidR="002576ED">
        <w:t xml:space="preserve"> </w:t>
      </w:r>
      <w:r>
        <w:t>groups</w:t>
      </w:r>
      <w:r w:rsidR="002576ED">
        <w:t xml:space="preserve"> </w:t>
      </w:r>
      <w:r>
        <w:t>are</w:t>
      </w:r>
      <w:r w:rsidR="002576ED">
        <w:t xml:space="preserve"> </w:t>
      </w:r>
      <w:r>
        <w:t>a</w:t>
      </w:r>
      <w:r w:rsidR="002576ED">
        <w:t xml:space="preserve"> </w:t>
      </w:r>
      <w:r>
        <w:t>fundamental</w:t>
      </w:r>
      <w:r w:rsidR="002576ED">
        <w:t xml:space="preserve"> </w:t>
      </w:r>
      <w:r>
        <w:t>part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Resource</w:t>
      </w:r>
      <w:r w:rsidR="002576ED">
        <w:t xml:space="preserve"> </w:t>
      </w:r>
      <w:r>
        <w:t>Management</w:t>
      </w:r>
      <w:r w:rsidR="002576ED">
        <w:t xml:space="preserve"> </w:t>
      </w:r>
      <w:r>
        <w:t>API.</w:t>
      </w:r>
      <w:r w:rsidR="002576ED">
        <w:t xml:space="preserve"> </w:t>
      </w:r>
      <w:r>
        <w:t>For</w:t>
      </w:r>
      <w:r w:rsidR="002576ED">
        <w:t xml:space="preserve"> </w:t>
      </w:r>
      <w:r>
        <w:t>a</w:t>
      </w:r>
      <w:r w:rsidR="002576ED">
        <w:t xml:space="preserve"> </w:t>
      </w:r>
      <w:r>
        <w:t>good</w:t>
      </w:r>
      <w:r w:rsidR="002576ED">
        <w:t xml:space="preserve"> </w:t>
      </w:r>
      <w:r>
        <w:t>introduction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Resource</w:t>
      </w:r>
      <w:r w:rsidR="002576ED">
        <w:t xml:space="preserve"> </w:t>
      </w:r>
      <w:r>
        <w:t>Management</w:t>
      </w:r>
      <w:r w:rsidR="002576ED">
        <w:t xml:space="preserve"> </w:t>
      </w:r>
      <w:r>
        <w:t>API,</w:t>
      </w:r>
      <w:r w:rsidR="002576ED">
        <w:t xml:space="preserve"> </w:t>
      </w:r>
      <w:r>
        <w:t>see</w:t>
      </w:r>
      <w:r w:rsidR="002576ED">
        <w:t xml:space="preserve"> </w:t>
      </w:r>
      <w:ins w:id="2" w:author="Siddhant" w:date="2020-09-23T12:09:00Z">
        <w:r w:rsidR="003061AF">
          <w:rPr>
            <w:rStyle w:val="URLPACKT0"/>
          </w:rPr>
          <w:fldChar w:fldCharType="begin"/>
        </w:r>
        <w:r w:rsidR="003061AF">
          <w:rPr>
            <w:rStyle w:val="URLPACKT0"/>
          </w:rPr>
          <w:instrText xml:space="preserve"> HYPERLINK "</w:instrText>
        </w:r>
      </w:ins>
      <w:r w:rsidR="003061AF" w:rsidRPr="003061AF">
        <w:rPr>
          <w:rStyle w:val="URLPACKT0"/>
        </w:rPr>
        <w:instrText>https://docs.microsoft.com/azure/storage/common/storage-introduction</w:instrText>
      </w:r>
      <w:ins w:id="3" w:author="Siddhant" w:date="2020-09-23T12:09:00Z">
        <w:r w:rsidR="003061AF">
          <w:rPr>
            <w:rStyle w:val="URLPACKT0"/>
          </w:rPr>
          <w:instrText xml:space="preserve">" </w:instrText>
        </w:r>
        <w:r w:rsidR="003061AF">
          <w:rPr>
            <w:rStyle w:val="URLPACKT0"/>
          </w:rPr>
          <w:fldChar w:fldCharType="separate"/>
        </w:r>
      </w:ins>
      <w:r w:rsidR="003061AF" w:rsidRPr="008D37C4">
        <w:rPr>
          <w:rStyle w:val="Hyperlink"/>
          <w:rFonts w:ascii="Lucida Console" w:hAnsi="Lucida Console"/>
          <w:sz w:val="19"/>
          <w:szCs w:val="18"/>
        </w:rPr>
        <w:t>https://docs.microsoft.com/</w:t>
      </w:r>
      <w:del w:id="4" w:author="Siddhant" w:date="2020-09-23T12:09:00Z">
        <w:r w:rsidR="003061AF" w:rsidRPr="008D37C4" w:rsidDel="003061AF">
          <w:rPr>
            <w:rStyle w:val="Hyperlink"/>
            <w:rFonts w:ascii="Lucida Console" w:hAnsi="Lucida Console"/>
            <w:sz w:val="19"/>
            <w:szCs w:val="18"/>
          </w:rPr>
          <w:delText>en-us/</w:delText>
        </w:r>
      </w:del>
      <w:r w:rsidR="003061AF" w:rsidRPr="008D37C4">
        <w:rPr>
          <w:rStyle w:val="Hyperlink"/>
          <w:rFonts w:ascii="Lucida Console" w:hAnsi="Lucida Console"/>
          <w:sz w:val="19"/>
          <w:szCs w:val="18"/>
        </w:rPr>
        <w:t>azure/storage/common/storage-introduction</w:t>
      </w:r>
      <w:ins w:id="5" w:author="Siddhant" w:date="2020-09-23T12:09:00Z">
        <w:r w:rsidR="003061AF">
          <w:rPr>
            <w:rStyle w:val="URLPACKT0"/>
          </w:rPr>
          <w:fldChar w:fldCharType="end"/>
        </w:r>
      </w:ins>
      <w:r>
        <w:t>.</w:t>
      </w:r>
    </w:p>
    <w:p w14:paraId="2B32A61C" w14:textId="4362929A" w:rsidR="004F11DA" w:rsidRDefault="004F11DA" w:rsidP="003061AF">
      <w:pPr>
        <w:pStyle w:val="NormalPACKT"/>
      </w:pPr>
      <w:r>
        <w:t>Storage</w:t>
      </w:r>
      <w:r w:rsidR="002576ED">
        <w:t xml:space="preserve"> </w:t>
      </w:r>
      <w:r>
        <w:t>in</w:t>
      </w:r>
      <w:r w:rsidR="002576ED">
        <w:t xml:space="preserve"> </w:t>
      </w:r>
      <w:r>
        <w:t>Azure</w:t>
      </w:r>
      <w:r w:rsidR="002576ED">
        <w:t xml:space="preserve"> </w:t>
      </w:r>
      <w:r>
        <w:t>is</w:t>
      </w:r>
      <w:r w:rsidR="002576ED">
        <w:t xml:space="preserve"> </w:t>
      </w:r>
      <w:r>
        <w:t>both</w:t>
      </w:r>
      <w:r w:rsidR="002576ED">
        <w:t xml:space="preserve"> </w:t>
      </w:r>
      <w:r>
        <w:t>complex</w:t>
      </w:r>
      <w:r w:rsidR="002576ED">
        <w:t xml:space="preserve"> </w:t>
      </w:r>
      <w:r>
        <w:t>and</w:t>
      </w:r>
      <w:r w:rsidR="002576ED">
        <w:t xml:space="preserve"> </w:t>
      </w:r>
      <w:r>
        <w:t>somewhat</w:t>
      </w:r>
      <w:r w:rsidR="002576ED">
        <w:t xml:space="preserve"> </w:t>
      </w:r>
      <w:r>
        <w:t>different</w:t>
      </w:r>
      <w:r w:rsidR="002576ED">
        <w:t xml:space="preserve"> </w:t>
      </w:r>
      <w:r>
        <w:t>to</w:t>
      </w:r>
      <w:r w:rsidR="002576ED">
        <w:t xml:space="preserve"> </w:t>
      </w:r>
      <w:r>
        <w:t>on-premise</w:t>
      </w:r>
      <w:r w:rsidR="002576ED">
        <w:t xml:space="preserve"> </w:t>
      </w:r>
      <w:r>
        <w:t>storage</w:t>
      </w:r>
      <w:r w:rsidR="002576ED">
        <w:t xml:space="preserve"> </w:t>
      </w:r>
      <w:r>
        <w:t>solutions.</w:t>
      </w:r>
      <w:r w:rsidR="002576ED">
        <w:t xml:space="preserve"> </w:t>
      </w:r>
      <w:r>
        <w:t>Take</w:t>
      </w:r>
      <w:r w:rsidR="002576ED">
        <w:t xml:space="preserve"> </w:t>
      </w:r>
      <w:r>
        <w:t>a</w:t>
      </w:r>
      <w:r w:rsidR="002576ED">
        <w:t xml:space="preserve"> </w:t>
      </w:r>
      <w:r>
        <w:t>look</w:t>
      </w:r>
      <w:r w:rsidR="002576ED">
        <w:t xml:space="preserve"> </w:t>
      </w:r>
      <w:r>
        <w:t>at</w:t>
      </w:r>
      <w:r w:rsidR="002576ED">
        <w:t xml:space="preserve"> </w:t>
      </w:r>
      <w:r w:rsidR="001D3A28" w:rsidRPr="001D3A28">
        <w:rPr>
          <w:rStyle w:val="URLPACKT0"/>
        </w:rPr>
        <w:fldChar w:fldCharType="begin"/>
      </w:r>
      <w:r w:rsidR="001D3A28" w:rsidRPr="001D3A28">
        <w:rPr>
          <w:rStyle w:val="URLPACKT0"/>
        </w:rPr>
        <w:instrText xml:space="preserve"> HYPERLINK "https://docs.microsoft.com/azure/storage/common/storage-introduction" </w:instrText>
      </w:r>
      <w:r w:rsidR="001D3A28" w:rsidRPr="001D3A28">
        <w:rPr>
          <w:rStyle w:val="URLPACKT0"/>
        </w:rPr>
        <w:fldChar w:fldCharType="separate"/>
      </w:r>
      <w:r w:rsidR="001D3A28" w:rsidRPr="001D3A28">
        <w:rPr>
          <w:rStyle w:val="URLPACKT0"/>
        </w:rPr>
        <w:t>https://docs.microsoft.com</w:t>
      </w:r>
      <w:del w:id="6" w:author="Siddhant" w:date="2020-09-23T12:09:00Z">
        <w:r w:rsidR="001D3A28" w:rsidRPr="001D3A28" w:rsidDel="001D3A28">
          <w:rPr>
            <w:rStyle w:val="URLPACKT0"/>
          </w:rPr>
          <w:delText>/en-us</w:delText>
        </w:r>
      </w:del>
      <w:r w:rsidR="001D3A28" w:rsidRPr="001D3A28">
        <w:rPr>
          <w:rStyle w:val="URLPACKT0"/>
        </w:rPr>
        <w:t>/azure/storage/common/storage-introduction</w:t>
      </w:r>
      <w:r w:rsidR="001D3A28" w:rsidRPr="001D3A28">
        <w:rPr>
          <w:rStyle w:val="URLPACKT0"/>
        </w:rPr>
        <w:fldChar w:fldCharType="end"/>
      </w:r>
      <w:r w:rsidR="002576ED">
        <w:t xml:space="preserve"> </w:t>
      </w:r>
      <w:r>
        <w:t>for</w:t>
      </w:r>
      <w:r w:rsidR="002576ED">
        <w:t xml:space="preserve"> </w:t>
      </w:r>
      <w:r>
        <w:t>an</w:t>
      </w:r>
      <w:r w:rsidR="002576ED">
        <w:t xml:space="preserve"> </w:t>
      </w:r>
      <w:r>
        <w:t>introduction</w:t>
      </w:r>
      <w:r w:rsidR="002576ED">
        <w:t xml:space="preserve"> </w:t>
      </w:r>
      <w:r>
        <w:t>to</w:t>
      </w:r>
      <w:r w:rsidR="002576ED">
        <w:t xml:space="preserve"> </w:t>
      </w:r>
      <w:r>
        <w:t>Azure</w:t>
      </w:r>
      <w:r w:rsidR="002576ED">
        <w:t xml:space="preserve"> </w:t>
      </w:r>
      <w:r>
        <w:t>Storage.</w:t>
      </w:r>
    </w:p>
    <w:p w14:paraId="07788D93" w14:textId="276992B0" w:rsidR="00CC3A9C" w:rsidRPr="00331F93" w:rsidRDefault="00CC3A9C" w:rsidP="00331F93">
      <w:pPr>
        <w:pStyle w:val="Heading1"/>
      </w:pPr>
      <w:r w:rsidRPr="00331F93">
        <w:t>Exploring</w:t>
      </w:r>
      <w:r w:rsidR="002576ED">
        <w:t xml:space="preserve"> </w:t>
      </w:r>
      <w:r w:rsidRPr="00331F93">
        <w:t>your</w:t>
      </w:r>
      <w:r w:rsidR="002576ED">
        <w:t xml:space="preserve"> </w:t>
      </w:r>
      <w:r w:rsidRPr="00331F93">
        <w:t>storage</w:t>
      </w:r>
      <w:r w:rsidR="002576ED">
        <w:t xml:space="preserve"> </w:t>
      </w:r>
      <w:r w:rsidRPr="00331F93">
        <w:t>account</w:t>
      </w:r>
    </w:p>
    <w:p w14:paraId="36DC04AA" w14:textId="71DF9E01" w:rsidR="00CC3A9C" w:rsidRDefault="00CC3A9C" w:rsidP="001D3A28">
      <w:pPr>
        <w:pStyle w:val="NormalPACKT"/>
      </w:pPr>
      <w:r>
        <w:t>Many</w:t>
      </w:r>
      <w:r w:rsidR="002576ED">
        <w:t xml:space="preserve"> </w:t>
      </w:r>
      <w:r>
        <w:t>Azure</w:t>
      </w:r>
      <w:r w:rsidR="002576ED">
        <w:t xml:space="preserve"> </w:t>
      </w:r>
      <w:r>
        <w:t>resources</w:t>
      </w:r>
      <w:r w:rsidR="002576ED">
        <w:t xml:space="preserve"> </w:t>
      </w:r>
      <w:r>
        <w:t>use</w:t>
      </w:r>
      <w:r w:rsidR="002576ED">
        <w:t xml:space="preserve"> </w:t>
      </w:r>
      <w:r>
        <w:t>Azure</w:t>
      </w:r>
      <w:r w:rsidR="002576ED">
        <w:t xml:space="preserve"> </w:t>
      </w:r>
      <w:r>
        <w:t>Storage.</w:t>
      </w:r>
      <w:r w:rsidR="002576ED">
        <w:t xml:space="preserve"> </w:t>
      </w:r>
      <w:r>
        <w:t>When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you</w:t>
      </w:r>
      <w:r w:rsidR="002576ED">
        <w:t xml:space="preserve"> </w:t>
      </w:r>
      <w:r>
        <w:t>store</w:t>
      </w:r>
      <w:r w:rsidR="002576ED">
        <w:t xml:space="preserve"> </w:t>
      </w:r>
      <w:r>
        <w:t>the</w:t>
      </w:r>
      <w:r w:rsidR="002576ED">
        <w:t xml:space="preserve"> </w:t>
      </w:r>
      <w:r>
        <w:t>VHD</w:t>
      </w:r>
      <w:r w:rsidR="002576ED">
        <w:t xml:space="preserve"> </w:t>
      </w:r>
      <w:r>
        <w:t>file</w:t>
      </w:r>
      <w:r w:rsidR="002576ED">
        <w:t xml:space="preserve"> </w:t>
      </w:r>
      <w:r>
        <w:t>in</w:t>
      </w:r>
      <w:r w:rsidR="002576ED">
        <w:t xml:space="preserve"> </w:t>
      </w:r>
      <w:r>
        <w:t>Azure</w:t>
      </w:r>
      <w:r w:rsidR="002576ED">
        <w:t xml:space="preserve"> </w:t>
      </w:r>
      <w:r>
        <w:t>Storage.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accounts</w:t>
      </w:r>
      <w:r w:rsidR="002576ED">
        <w:t xml:space="preserve"> </w:t>
      </w:r>
      <w:r>
        <w:t>can</w:t>
      </w:r>
      <w:r w:rsidR="002576ED">
        <w:t xml:space="preserve"> </w:t>
      </w:r>
      <w:r>
        <w:t>hold</w:t>
      </w:r>
      <w:r w:rsidR="002576ED">
        <w:t xml:space="preserve"> </w:t>
      </w:r>
      <w:r>
        <w:t>a</w:t>
      </w:r>
      <w:r w:rsidR="002576ED">
        <w:t xml:space="preserve"> </w:t>
      </w:r>
      <w:r>
        <w:t>variety</w:t>
      </w:r>
      <w:r w:rsidR="002576ED">
        <w:t xml:space="preserve"> </w:t>
      </w:r>
      <w:r>
        <w:t>of</w:t>
      </w:r>
      <w:r w:rsidR="002576ED">
        <w:t xml:space="preserve"> </w:t>
      </w:r>
      <w:r>
        <w:t>data,</w:t>
      </w:r>
      <w:r w:rsidR="002576ED">
        <w:t xml:space="preserve"> </w:t>
      </w:r>
      <w:r>
        <w:t>with</w:t>
      </w:r>
      <w:r w:rsidR="002576ED">
        <w:t xml:space="preserve"> </w:t>
      </w:r>
      <w:r>
        <w:t>different</w:t>
      </w:r>
      <w:r w:rsidR="002576ED">
        <w:t xml:space="preserve"> </w:t>
      </w:r>
      <w:r>
        <w:t>mechanisms</w:t>
      </w:r>
      <w:r w:rsidR="002576ED">
        <w:t xml:space="preserve"> </w:t>
      </w:r>
      <w:r>
        <w:t>for</w:t>
      </w:r>
      <w:r w:rsidR="002576ED">
        <w:t xml:space="preserve"> </w:t>
      </w:r>
      <w:r>
        <w:t>managing</w:t>
      </w:r>
      <w:r w:rsidR="002576ED">
        <w:t xml:space="preserve"> </w:t>
      </w:r>
      <w:r>
        <w:t>each</w:t>
      </w:r>
      <w:r w:rsidR="002576ED">
        <w:t xml:space="preserve"> </w:t>
      </w:r>
      <w:r>
        <w:t>data</w:t>
      </w:r>
      <w:r w:rsidR="002576ED">
        <w:t xml:space="preserve"> </w:t>
      </w:r>
      <w:r>
        <w:t>type.</w:t>
      </w:r>
    </w:p>
    <w:p w14:paraId="31ABB371" w14:textId="61C0CDF1" w:rsidR="00CC3A9C" w:rsidRDefault="00CC3A9C" w:rsidP="001D3A28">
      <w:pPr>
        <w:pStyle w:val="NormalPACKT"/>
      </w:pPr>
      <w:r>
        <w:t>Additionally,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provides</w:t>
      </w:r>
      <w:r w:rsidR="002576ED">
        <w:t xml:space="preserve"> </w:t>
      </w:r>
      <w:r>
        <w:t>both</w:t>
      </w:r>
      <w:r w:rsidR="002576ED">
        <w:t xml:space="preserve"> </w:t>
      </w:r>
      <w:r>
        <w:t>scalability</w:t>
      </w:r>
      <w:r w:rsidR="002576ED">
        <w:t xml:space="preserve"> </w:t>
      </w:r>
      <w:r>
        <w:t>and</w:t>
      </w:r>
      <w:r w:rsidR="002576ED">
        <w:t xml:space="preserve"> </w:t>
      </w:r>
      <w:r>
        <w:t>data</w:t>
      </w:r>
      <w:r w:rsidR="002576ED">
        <w:t xml:space="preserve"> </w:t>
      </w:r>
      <w:r>
        <w:t>durability</w:t>
      </w:r>
      <w:r w:rsidR="002576ED">
        <w:t xml:space="preserve"> </w:t>
      </w:r>
      <w:r>
        <w:t>and</w:t>
      </w:r>
      <w:r w:rsidR="002576ED">
        <w:t xml:space="preserve"> </w:t>
      </w:r>
      <w:r>
        <w:t>resiliency.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manages</w:t>
      </w:r>
      <w:r w:rsidR="002576ED">
        <w:t xml:space="preserve"> </w:t>
      </w:r>
      <w:r>
        <w:t>five</w:t>
      </w:r>
      <w:r w:rsidR="002576ED">
        <w:t xml:space="preserve"> </w:t>
      </w:r>
      <w:r>
        <w:t>distinct</w:t>
      </w:r>
      <w:r w:rsidR="002576ED">
        <w:t xml:space="preserve"> </w:t>
      </w:r>
      <w:r>
        <w:t>types</w:t>
      </w:r>
      <w:r w:rsidR="002576ED">
        <w:t xml:space="preserve"> </w:t>
      </w:r>
      <w:r>
        <w:t>of</w:t>
      </w:r>
      <w:r w:rsidR="002576ED">
        <w:t xml:space="preserve"> </w:t>
      </w:r>
      <w:r>
        <w:t>data:</w:t>
      </w:r>
    </w:p>
    <w:p w14:paraId="230FCD0B" w14:textId="6C1F7F1F" w:rsidR="00CC3A9C" w:rsidRPr="002576ED" w:rsidRDefault="00CC3A9C" w:rsidP="002576ED">
      <w:pPr>
        <w:pStyle w:val="BulletPACKT"/>
      </w:pPr>
      <w:r w:rsidRPr="00331F93">
        <w:rPr>
          <w:rStyle w:val="KeyWordPACKT"/>
        </w:rPr>
        <w:t>Binary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large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object</w:t>
      </w:r>
      <w:r w:rsidR="002576ED" w:rsidRPr="002576ED">
        <w:t xml:space="preserve"> </w:t>
      </w:r>
      <w:r w:rsidRPr="002576ED">
        <w:t>(</w:t>
      </w:r>
      <w:r w:rsidRPr="00331F93">
        <w:rPr>
          <w:rStyle w:val="KeyWordPACKT"/>
        </w:rPr>
        <w:t>blob</w:t>
      </w:r>
      <w:r w:rsidRPr="002576ED">
        <w:t>)</w:t>
      </w:r>
    </w:p>
    <w:p w14:paraId="3039F46A" w14:textId="77777777" w:rsidR="00CC3A9C" w:rsidRPr="002576ED" w:rsidRDefault="00CC3A9C" w:rsidP="002576ED">
      <w:pPr>
        <w:pStyle w:val="BulletPACKT"/>
      </w:pPr>
      <w:r w:rsidRPr="002576ED">
        <w:lastRenderedPageBreak/>
        <w:t>Table</w:t>
      </w:r>
    </w:p>
    <w:p w14:paraId="3A62630B" w14:textId="77777777" w:rsidR="00CC3A9C" w:rsidRPr="002576ED" w:rsidRDefault="00CC3A9C" w:rsidP="002576ED">
      <w:pPr>
        <w:pStyle w:val="BulletPACKT"/>
      </w:pPr>
      <w:r w:rsidRPr="002576ED">
        <w:t>Queue</w:t>
      </w:r>
    </w:p>
    <w:p w14:paraId="6B7E8359" w14:textId="77777777" w:rsidR="00CC3A9C" w:rsidRPr="002576ED" w:rsidRDefault="00CC3A9C" w:rsidP="002576ED">
      <w:pPr>
        <w:pStyle w:val="BulletPACKT"/>
      </w:pPr>
      <w:r w:rsidRPr="002576ED">
        <w:t>File</w:t>
      </w:r>
    </w:p>
    <w:p w14:paraId="6F81CBD0" w14:textId="77777777" w:rsidR="00CC3A9C" w:rsidRPr="002576ED" w:rsidRDefault="00CC3A9C" w:rsidP="002576ED">
      <w:pPr>
        <w:pStyle w:val="BulletPACKT"/>
      </w:pPr>
      <w:r w:rsidRPr="002576ED">
        <w:t>Disk</w:t>
      </w:r>
    </w:p>
    <w:p w14:paraId="6174ECB6" w14:textId="2B85B299" w:rsidR="00CC3A9C" w:rsidRDefault="00CC3A9C" w:rsidP="001D3A28">
      <w:pPr>
        <w:pStyle w:val="NormalPACKT"/>
      </w:pPr>
      <w:r>
        <w:t>A</w:t>
      </w:r>
      <w:r w:rsidR="002576ED">
        <w:t xml:space="preserve"> </w:t>
      </w:r>
      <w:r w:rsidRPr="00331F93">
        <w:rPr>
          <w:rStyle w:val="CodeInTextPACKT"/>
        </w:rPr>
        <w:t>blob</w:t>
      </w:r>
      <w:r w:rsidR="002576ED">
        <w:t xml:space="preserve"> </w:t>
      </w:r>
      <w:r>
        <w:t>is</w:t>
      </w:r>
      <w:r w:rsidR="002576ED">
        <w:t xml:space="preserve"> </w:t>
      </w:r>
      <w:r>
        <w:t>unstructured</w:t>
      </w:r>
      <w:r w:rsidR="002576ED">
        <w:t xml:space="preserve"> </w:t>
      </w:r>
      <w:r>
        <w:t>data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store</w:t>
      </w:r>
      <w:r w:rsidR="002576ED">
        <w:t xml:space="preserve"> </w:t>
      </w:r>
      <w:r>
        <w:t>in</w:t>
      </w:r>
      <w:r w:rsidR="002576ED">
        <w:t xml:space="preserve"> </w:t>
      </w:r>
      <w:r>
        <w:t>Azure.</w:t>
      </w:r>
      <w:r w:rsidR="002576ED">
        <w:t xml:space="preserve"> </w:t>
      </w:r>
      <w:r>
        <w:t>Blob</w:t>
      </w:r>
      <w:r w:rsidR="002576ED">
        <w:t xml:space="preserve"> </w:t>
      </w:r>
      <w:r>
        <w:t>storage</w:t>
      </w:r>
      <w:r w:rsidR="002576ED">
        <w:t xml:space="preserve"> </w:t>
      </w:r>
      <w:r>
        <w:t>can</w:t>
      </w:r>
      <w:r w:rsidR="002576ED">
        <w:t xml:space="preserve"> </w:t>
      </w:r>
      <w:r>
        <w:t>hold</w:t>
      </w:r>
      <w:r w:rsidR="002576ED">
        <w:t xml:space="preserve"> </w:t>
      </w:r>
      <w:r>
        <w:t>any</w:t>
      </w:r>
      <w:r w:rsidR="002576ED">
        <w:t xml:space="preserve"> </w:t>
      </w:r>
      <w:r>
        <w:t>type</w:t>
      </w:r>
      <w:r w:rsidR="002576ED">
        <w:t xml:space="preserve"> </w:t>
      </w:r>
      <w:r>
        <w:t>of</w:t>
      </w:r>
      <w:r w:rsidR="002576ED">
        <w:t xml:space="preserve"> </w:t>
      </w:r>
      <w:r>
        <w:t>data</w:t>
      </w:r>
      <w:r w:rsidR="002576ED">
        <w:t xml:space="preserve"> </w:t>
      </w:r>
      <w:r>
        <w:t>in</w:t>
      </w:r>
      <w:r w:rsidR="002576ED">
        <w:t xml:space="preserve"> </w:t>
      </w:r>
      <w:r>
        <w:t>any</w:t>
      </w:r>
      <w:r w:rsidR="002576ED">
        <w:t xml:space="preserve"> </w:t>
      </w:r>
      <w:r>
        <w:t>form.</w:t>
      </w:r>
      <w:r w:rsidR="002576ED">
        <w:t xml:space="preserve"> </w:t>
      </w:r>
      <w:r>
        <w:t>This</w:t>
      </w:r>
      <w:r w:rsidR="002576ED">
        <w:t xml:space="preserve"> </w:t>
      </w:r>
      <w:r>
        <w:t>could</w:t>
      </w:r>
      <w:r w:rsidR="002576ED">
        <w:t xml:space="preserve"> </w:t>
      </w:r>
      <w:r>
        <w:t>include</w:t>
      </w:r>
      <w:r w:rsidR="002576ED">
        <w:t xml:space="preserve"> </w:t>
      </w:r>
      <w:r>
        <w:t>MP4</w:t>
      </w:r>
      <w:r w:rsidR="002576ED">
        <w:t xml:space="preserve"> </w:t>
      </w:r>
      <w:r>
        <w:t>movies,</w:t>
      </w:r>
      <w:r w:rsidR="002576ED">
        <w:t xml:space="preserve"> </w:t>
      </w:r>
      <w:r>
        <w:t>ISO</w:t>
      </w:r>
      <w:r w:rsidR="002576ED">
        <w:t xml:space="preserve"> </w:t>
      </w:r>
      <w:r>
        <w:t>images,</w:t>
      </w:r>
      <w:r w:rsidR="002576ED">
        <w:t xml:space="preserve"> </w:t>
      </w:r>
      <w:r>
        <w:t>VHD</w:t>
      </w:r>
      <w:r w:rsidR="002576ED">
        <w:t xml:space="preserve"> </w:t>
      </w:r>
      <w:r>
        <w:t>drives,</w:t>
      </w:r>
      <w:r w:rsidR="002576ED">
        <w:t xml:space="preserve"> </w:t>
      </w:r>
      <w:r>
        <w:t>JPG</w:t>
      </w:r>
      <w:r w:rsidR="002576ED">
        <w:t xml:space="preserve"> </w:t>
      </w:r>
      <w:r>
        <w:t>files,</w:t>
      </w:r>
      <w:r w:rsidR="002576ED">
        <w:t xml:space="preserve"> </w:t>
      </w:r>
      <w:r>
        <w:t>and</w:t>
      </w:r>
      <w:r w:rsidR="002576ED">
        <w:t xml:space="preserve"> </w:t>
      </w:r>
      <w:r>
        <w:t>so</w:t>
      </w:r>
      <w:r w:rsidR="002576ED">
        <w:t xml:space="preserve"> </w:t>
      </w:r>
      <w:r>
        <w:t>on.</w:t>
      </w:r>
      <w:r w:rsidR="002576ED">
        <w:t xml:space="preserve"> </w:t>
      </w:r>
      <w:r>
        <w:t>Individual</w:t>
      </w:r>
      <w:r w:rsidR="002576ED">
        <w:t xml:space="preserve"> </w:t>
      </w:r>
      <w:r>
        <w:t>blobs</w:t>
      </w:r>
      <w:r w:rsidR="002576ED">
        <w:t xml:space="preserve"> </w:t>
      </w:r>
      <w:r>
        <w:t>reside</w:t>
      </w:r>
      <w:r w:rsidR="002576ED">
        <w:t xml:space="preserve"> </w:t>
      </w:r>
      <w:r>
        <w:t>within</w:t>
      </w:r>
      <w:r w:rsidR="002576ED">
        <w:t xml:space="preserve"> </w:t>
      </w:r>
      <w:r>
        <w:t>blob</w:t>
      </w:r>
      <w:r w:rsidR="002576ED">
        <w:t xml:space="preserve"> </w:t>
      </w:r>
      <w:r w:rsidRPr="00331F93">
        <w:rPr>
          <w:rStyle w:val="CodeInTextPACKT"/>
        </w:rPr>
        <w:t>containers,</w:t>
      </w:r>
      <w:r w:rsidR="002576ED">
        <w:t xml:space="preserve"> </w:t>
      </w:r>
      <w:r>
        <w:t>which</w:t>
      </w:r>
      <w:r w:rsidR="002576ED">
        <w:t xml:space="preserve"> </w:t>
      </w:r>
      <w:r>
        <w:t>are</w:t>
      </w:r>
      <w:r w:rsidR="002576ED">
        <w:t xml:space="preserve"> </w:t>
      </w:r>
      <w:r>
        <w:t>equivalent</w:t>
      </w:r>
      <w:r w:rsidR="002576ED">
        <w:t xml:space="preserve"> </w:t>
      </w:r>
      <w:r>
        <w:t>to</w:t>
      </w:r>
      <w:r w:rsidR="002576ED">
        <w:t xml:space="preserve"> </w:t>
      </w:r>
      <w:r>
        <w:t>file</w:t>
      </w:r>
      <w:r w:rsidR="002576ED">
        <w:t xml:space="preserve"> </w:t>
      </w:r>
      <w:r>
        <w:t>store</w:t>
      </w:r>
      <w:r w:rsidR="002576ED">
        <w:t xml:space="preserve"> </w:t>
      </w:r>
      <w:r>
        <w:t>folders,</w:t>
      </w:r>
      <w:r w:rsidR="002576ED">
        <w:t xml:space="preserve"> </w:t>
      </w:r>
      <w:r>
        <w:t>but</w:t>
      </w:r>
      <w:r w:rsidR="002576ED">
        <w:t xml:space="preserve"> </w:t>
      </w:r>
      <w:r>
        <w:t>with</w:t>
      </w:r>
      <w:r w:rsidR="002576ED">
        <w:t xml:space="preserve"> </w:t>
      </w:r>
      <w:r>
        <w:t>very</w:t>
      </w:r>
      <w:r w:rsidR="002576ED">
        <w:t xml:space="preserve"> </w:t>
      </w:r>
      <w:r>
        <w:t>limited</w:t>
      </w:r>
      <w:r w:rsidR="002576ED">
        <w:t xml:space="preserve"> </w:t>
      </w:r>
      <w:r>
        <w:t>nesting</w:t>
      </w:r>
      <w:r w:rsidR="002576ED">
        <w:t xml:space="preserve"> </w:t>
      </w:r>
      <w:r>
        <w:t>capability.</w:t>
      </w:r>
    </w:p>
    <w:p w14:paraId="5DA9EF96" w14:textId="1657C878" w:rsidR="00CC3A9C" w:rsidRDefault="00CC3A9C" w:rsidP="001D3A28">
      <w:pPr>
        <w:pStyle w:val="NormalPACKT"/>
      </w:pPr>
      <w:r>
        <w:t>Blobs</w:t>
      </w:r>
      <w:r w:rsidR="002576ED">
        <w:t xml:space="preserve"> </w:t>
      </w:r>
      <w:r>
        <w:t>come</w:t>
      </w:r>
      <w:r w:rsidR="002576ED">
        <w:t xml:space="preserve"> </w:t>
      </w:r>
      <w:r>
        <w:t>in</w:t>
      </w:r>
      <w:r w:rsidR="002576ED">
        <w:t xml:space="preserve"> </w:t>
      </w:r>
      <w:r>
        <w:t>three</w:t>
      </w:r>
      <w:r w:rsidR="002576ED">
        <w:t xml:space="preserve"> </w:t>
      </w:r>
      <w:r>
        <w:t>types:</w:t>
      </w:r>
      <w:r w:rsidR="002576ED">
        <w:t xml:space="preserve"> </w:t>
      </w:r>
      <w:r>
        <w:t>block</w:t>
      </w:r>
      <w:r w:rsidR="002576ED">
        <w:t xml:space="preserve"> </w:t>
      </w:r>
      <w:r>
        <w:t>blobs,</w:t>
      </w:r>
      <w:r w:rsidR="002576ED">
        <w:t xml:space="preserve"> </w:t>
      </w:r>
      <w:r>
        <w:t>append</w:t>
      </w:r>
      <w:r w:rsidR="002576ED">
        <w:t xml:space="preserve"> </w:t>
      </w:r>
      <w:r>
        <w:t>blobs,</w:t>
      </w:r>
      <w:r w:rsidR="002576ED">
        <w:t xml:space="preserve"> </w:t>
      </w:r>
      <w:r>
        <w:t>and</w:t>
      </w:r>
      <w:r w:rsidR="002576ED">
        <w:t xml:space="preserve"> </w:t>
      </w:r>
      <w:r>
        <w:t>page</w:t>
      </w:r>
      <w:r w:rsidR="002576ED">
        <w:t xml:space="preserve"> </w:t>
      </w:r>
      <w:r>
        <w:t>blobs.</w:t>
      </w:r>
      <w:r w:rsidR="002576ED">
        <w:t xml:space="preserve"> </w:t>
      </w:r>
      <w:r>
        <w:t>Block</w:t>
      </w:r>
      <w:r w:rsidR="002576ED">
        <w:t xml:space="preserve"> </w:t>
      </w:r>
      <w:r>
        <w:t>blobs</w:t>
      </w:r>
      <w:r w:rsidR="002576ED">
        <w:t xml:space="preserve"> </w:t>
      </w:r>
      <w:r>
        <w:t>are</w:t>
      </w:r>
      <w:r w:rsidR="002576ED">
        <w:t xml:space="preserve"> </w:t>
      </w:r>
      <w:r>
        <w:t>physically</w:t>
      </w:r>
      <w:r w:rsidR="002576ED">
        <w:t xml:space="preserve"> </w:t>
      </w:r>
      <w:r>
        <w:t>optimized</w:t>
      </w:r>
      <w:r w:rsidR="002576ED">
        <w:t xml:space="preserve"> </w:t>
      </w:r>
      <w:r>
        <w:t>for</w:t>
      </w:r>
      <w:r w:rsidR="002576ED">
        <w:t xml:space="preserve"> </w:t>
      </w:r>
      <w:r>
        <w:t>storing</w:t>
      </w:r>
      <w:r w:rsidR="002576ED">
        <w:t xml:space="preserve"> </w:t>
      </w:r>
      <w:r>
        <w:t>documents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cloud</w:t>
      </w:r>
      <w:r w:rsidR="002576ED">
        <w:t xml:space="preserve"> </w:t>
      </w:r>
      <w:r>
        <w:t>and</w:t>
      </w:r>
      <w:r w:rsidR="002576ED">
        <w:t xml:space="preserve"> </w:t>
      </w:r>
      <w:r>
        <w:t>for</w:t>
      </w:r>
      <w:r w:rsidR="002576ED">
        <w:t xml:space="preserve"> </w:t>
      </w:r>
      <w:r>
        <w:t>streaming</w:t>
      </w:r>
      <w:r w:rsidR="002576ED">
        <w:t xml:space="preserve"> </w:t>
      </w:r>
      <w:r>
        <w:t>applications.</w:t>
      </w:r>
      <w:r w:rsidR="002576ED">
        <w:t xml:space="preserve"> </w:t>
      </w:r>
      <w:r>
        <w:t>Append</w:t>
      </w:r>
      <w:r w:rsidR="002576ED">
        <w:t xml:space="preserve"> </w:t>
      </w:r>
      <w:r>
        <w:t>blobs</w:t>
      </w:r>
      <w:r w:rsidR="002576ED">
        <w:t xml:space="preserve"> </w:t>
      </w:r>
      <w:r>
        <w:t>are</w:t>
      </w:r>
      <w:r w:rsidR="002576ED">
        <w:t xml:space="preserve"> </w:t>
      </w:r>
      <w:r>
        <w:t>optimized</w:t>
      </w:r>
      <w:r w:rsidR="002576ED">
        <w:t xml:space="preserve"> </w:t>
      </w:r>
      <w:r>
        <w:t>for</w:t>
      </w:r>
      <w:r w:rsidR="002576ED">
        <w:t xml:space="preserve"> </w:t>
      </w:r>
      <w:r>
        <w:t>append</w:t>
      </w:r>
      <w:r w:rsidR="002576ED">
        <w:t xml:space="preserve"> </w:t>
      </w:r>
      <w:r>
        <w:t>operations</w:t>
      </w:r>
      <w:r w:rsidR="002576ED">
        <w:t xml:space="preserve"> </w:t>
      </w:r>
      <w:r>
        <w:t>and</w:t>
      </w:r>
      <w:r w:rsidR="002576ED">
        <w:t xml:space="preserve"> </w:t>
      </w:r>
      <w:r>
        <w:t>are</w:t>
      </w:r>
      <w:r w:rsidR="002576ED">
        <w:t xml:space="preserve"> </w:t>
      </w:r>
      <w:r>
        <w:t>useful</w:t>
      </w:r>
      <w:r w:rsidR="002576ED">
        <w:t xml:space="preserve"> </w:t>
      </w:r>
      <w:r>
        <w:t>for</w:t>
      </w:r>
      <w:r w:rsidR="002576ED">
        <w:t xml:space="preserve"> </w:t>
      </w:r>
      <w:r>
        <w:t>logging.</w:t>
      </w:r>
      <w:r w:rsidR="002576ED">
        <w:t xml:space="preserve"> </w:t>
      </w:r>
      <w:r>
        <w:t>Page</w:t>
      </w:r>
      <w:r w:rsidR="002576ED">
        <w:t xml:space="preserve"> </w:t>
      </w:r>
      <w:r>
        <w:t>blobs</w:t>
      </w:r>
      <w:r w:rsidR="002576ED">
        <w:t xml:space="preserve"> </w:t>
      </w:r>
      <w:r>
        <w:t>are</w:t>
      </w:r>
      <w:r w:rsidR="002576ED">
        <w:t xml:space="preserve"> </w:t>
      </w:r>
      <w:r>
        <w:t>optimized</w:t>
      </w:r>
      <w:r w:rsidR="002576ED">
        <w:t xml:space="preserve"> </w:t>
      </w:r>
      <w:r>
        <w:t>for</w:t>
      </w:r>
      <w:r w:rsidR="002576ED">
        <w:t xml:space="preserve"> </w:t>
      </w:r>
      <w:r>
        <w:t>read/write</w:t>
      </w:r>
      <w:r w:rsidR="002576ED">
        <w:t xml:space="preserve"> </w:t>
      </w:r>
      <w:r>
        <w:t>operations—Azure</w:t>
      </w:r>
      <w:r w:rsidR="002576ED">
        <w:t xml:space="preserve"> </w:t>
      </w:r>
      <w:r>
        <w:t>VHDs,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r>
        <w:t>are</w:t>
      </w:r>
      <w:r w:rsidR="002576ED">
        <w:t xml:space="preserve"> </w:t>
      </w:r>
      <w:r>
        <w:t>always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page</w:t>
      </w:r>
      <w:r w:rsidR="002576ED">
        <w:t xml:space="preserve"> </w:t>
      </w:r>
      <w:r>
        <w:t>blob</w:t>
      </w:r>
      <w:r w:rsidR="002576ED">
        <w:t xml:space="preserve"> </w:t>
      </w:r>
      <w:r>
        <w:t>type.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information</w:t>
      </w:r>
      <w:r w:rsidR="002576ED">
        <w:t xml:space="preserve"> </w:t>
      </w:r>
      <w:r>
        <w:t>about</w:t>
      </w:r>
      <w:r w:rsidR="002576ED">
        <w:t xml:space="preserve"> </w:t>
      </w:r>
      <w:r>
        <w:t>blob</w:t>
      </w:r>
      <w:r w:rsidR="002576ED">
        <w:t xml:space="preserve"> </w:t>
      </w:r>
      <w:r>
        <w:t>types,</w:t>
      </w:r>
      <w:r w:rsidR="002576ED">
        <w:t xml:space="preserve"> </w:t>
      </w:r>
      <w:r>
        <w:t>take</w:t>
      </w:r>
      <w:r w:rsidR="002576ED">
        <w:t xml:space="preserve"> </w:t>
      </w:r>
      <w:r>
        <w:t>a</w:t>
      </w:r>
      <w:r w:rsidR="002576ED">
        <w:t xml:space="preserve"> </w:t>
      </w:r>
      <w:r>
        <w:t>look</w:t>
      </w:r>
      <w:r w:rsidR="002576ED">
        <w:t xml:space="preserve"> </w:t>
      </w:r>
      <w:r>
        <w:t>at</w:t>
      </w:r>
      <w:r w:rsidR="002576ED">
        <w:t xml:space="preserve"> </w:t>
      </w:r>
      <w:hyperlink r:id="rId25" w:history="1">
        <w:r w:rsidRPr="001D3A28">
          <w:rPr>
            <w:rStyle w:val="URLPACKT0"/>
          </w:rPr>
          <w:t>https://docs.microsoft.com/azure/storage/blobs/storage-blobs-introduction</w:t>
        </w:r>
      </w:hyperlink>
      <w:r>
        <w:t>.</w:t>
      </w:r>
    </w:p>
    <w:p w14:paraId="5B5935CB" w14:textId="30959710" w:rsidR="00CC3A9C" w:rsidRDefault="00CC3A9C" w:rsidP="001D3A28">
      <w:pPr>
        <w:pStyle w:val="NormalPACKT"/>
      </w:pP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table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non-relational</w:t>
      </w:r>
      <w:r w:rsidR="002576ED">
        <w:t xml:space="preserve"> </w:t>
      </w:r>
      <w:r>
        <w:t>storage</w:t>
      </w:r>
      <w:r w:rsidR="002576ED">
        <w:t xml:space="preserve"> </w:t>
      </w:r>
      <w:r>
        <w:t>system</w:t>
      </w:r>
      <w:r w:rsidR="002576ED">
        <w:t xml:space="preserve"> </w:t>
      </w:r>
      <w:r>
        <w:t>that</w:t>
      </w:r>
      <w:r w:rsidR="002576ED">
        <w:t xml:space="preserve"> </w:t>
      </w:r>
      <w:r>
        <w:t>utilizes</w:t>
      </w:r>
      <w:r w:rsidR="002576ED">
        <w:t xml:space="preserve"> </w:t>
      </w:r>
      <w:r>
        <w:t>key-value</w:t>
      </w:r>
      <w:r w:rsidR="002576ED">
        <w:t xml:space="preserve"> </w:t>
      </w:r>
      <w:r>
        <w:t>pairs.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Azure</w:t>
      </w:r>
      <w:r w:rsidR="002576ED">
        <w:t xml:space="preserve"> </w:t>
      </w:r>
      <w:r>
        <w:t>tables</w:t>
      </w:r>
      <w:r w:rsidR="002576ED">
        <w:t xml:space="preserve"> </w:t>
      </w:r>
      <w:r>
        <w:t>for</w:t>
      </w:r>
      <w:r w:rsidR="002576ED">
        <w:t xml:space="preserve"> </w:t>
      </w:r>
      <w:r>
        <w:t>storing</w:t>
      </w:r>
      <w:r w:rsidR="002576ED">
        <w:t xml:space="preserve"> </w:t>
      </w:r>
      <w:r>
        <w:t>unstructured</w:t>
      </w:r>
      <w:r w:rsidR="002576ED">
        <w:t xml:space="preserve"> </w:t>
      </w:r>
      <w:r>
        <w:t>or</w:t>
      </w:r>
      <w:r w:rsidR="002576ED">
        <w:t xml:space="preserve"> </w:t>
      </w:r>
      <w:r>
        <w:t>semi-structured</w:t>
      </w:r>
      <w:r w:rsidR="002576ED">
        <w:t xml:space="preserve"> </w:t>
      </w:r>
      <w:r>
        <w:t>data.</w:t>
      </w:r>
      <w:r w:rsidR="002576ED">
        <w:t xml:space="preserve"> </w:t>
      </w:r>
      <w:r>
        <w:t>This</w:t>
      </w:r>
      <w:r w:rsidR="002576ED">
        <w:t xml:space="preserve"> </w:t>
      </w:r>
      <w:r>
        <w:t>contrasts</w:t>
      </w:r>
      <w:r w:rsidR="002576ED">
        <w:t xml:space="preserve"> </w:t>
      </w:r>
      <w:r>
        <w:t>with</w:t>
      </w:r>
      <w:r w:rsidR="002576ED">
        <w:t xml:space="preserve"> </w:t>
      </w:r>
      <w:r>
        <w:t>an</w:t>
      </w:r>
      <w:r w:rsidR="002576ED">
        <w:t xml:space="preserve"> </w:t>
      </w:r>
      <w:r>
        <w:t>SQL</w:t>
      </w:r>
      <w:r w:rsidR="002576ED">
        <w:t xml:space="preserve"> </w:t>
      </w:r>
      <w:r>
        <w:t>table,</w:t>
      </w:r>
      <w:r w:rsidR="002576ED">
        <w:t xml:space="preserve"> </w:t>
      </w:r>
      <w:r>
        <w:t>which</w:t>
      </w:r>
      <w:r w:rsidR="002576ED">
        <w:t xml:space="preserve"> </w:t>
      </w:r>
      <w:r>
        <w:t>holds</w:t>
      </w:r>
      <w:r w:rsidR="002576ED">
        <w:t xml:space="preserve"> </w:t>
      </w:r>
      <w:r>
        <w:t>highly</w:t>
      </w:r>
      <w:r w:rsidR="002576ED">
        <w:t xml:space="preserve"> </w:t>
      </w:r>
      <w:r>
        <w:t>normalized</w:t>
      </w:r>
      <w:r w:rsidR="002576ED">
        <w:t xml:space="preserve"> </w:t>
      </w:r>
      <w:r>
        <w:t>data.</w:t>
      </w:r>
      <w:r w:rsidR="002576ED">
        <w:t xml:space="preserve"> </w:t>
      </w:r>
      <w:r>
        <w:t>A</w:t>
      </w:r>
      <w:r w:rsidR="002576ED">
        <w:t xml:space="preserve"> </w:t>
      </w:r>
      <w:r>
        <w:t>table</w:t>
      </w:r>
      <w:r w:rsidR="002576ED">
        <w:t xml:space="preserve"> </w:t>
      </w:r>
      <w:r>
        <w:t>consists</w:t>
      </w:r>
      <w:r w:rsidR="002576ED">
        <w:t xml:space="preserve"> </w:t>
      </w:r>
      <w:r>
        <w:t>of</w:t>
      </w:r>
      <w:r w:rsidR="002576ED">
        <w:t xml:space="preserve"> </w:t>
      </w:r>
      <w:r>
        <w:t>a</w:t>
      </w:r>
      <w:r w:rsidR="002576ED">
        <w:t xml:space="preserve"> </w:t>
      </w:r>
      <w:r>
        <w:t>grouping</w:t>
      </w:r>
      <w:r w:rsidR="002576ED">
        <w:t xml:space="preserve"> </w:t>
      </w:r>
      <w:r>
        <w:t>of</w:t>
      </w:r>
      <w:r w:rsidR="002576ED">
        <w:t xml:space="preserve"> </w:t>
      </w:r>
      <w:r>
        <w:t>entities.</w:t>
      </w:r>
      <w:r w:rsidR="002576ED">
        <w:t xml:space="preserve"> </w:t>
      </w:r>
      <w:r>
        <w:t>See</w:t>
      </w:r>
      <w:r w:rsidR="002576ED">
        <w:t xml:space="preserve"> </w:t>
      </w:r>
      <w:hyperlink r:id="rId26" w:history="1">
        <w:r w:rsidRPr="001D3A28">
          <w:rPr>
            <w:rStyle w:val="URLPACKT0"/>
          </w:rPr>
          <w:t>https://azure.microsoft.com/services/storage/tables/</w:t>
        </w:r>
      </w:hyperlink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information</w:t>
      </w:r>
      <w:r w:rsidR="002576ED">
        <w:t xml:space="preserve"> </w:t>
      </w:r>
      <w:r>
        <w:t>about</w:t>
      </w:r>
      <w:r w:rsidR="002576ED">
        <w:t xml:space="preserve"> </w:t>
      </w:r>
      <w:r>
        <w:t>Azure</w:t>
      </w:r>
      <w:r w:rsidR="002576ED">
        <w:t xml:space="preserve"> </w:t>
      </w:r>
      <w:r>
        <w:t>table</w:t>
      </w:r>
      <w:r w:rsidR="002576ED">
        <w:t xml:space="preserve"> </w:t>
      </w:r>
      <w:r>
        <w:t>storage.</w:t>
      </w:r>
    </w:p>
    <w:p w14:paraId="08718098" w14:textId="2D7E99D5" w:rsidR="00CC3A9C" w:rsidRDefault="00CC3A9C" w:rsidP="001D3A28">
      <w:pPr>
        <w:pStyle w:val="NormalPACKT"/>
      </w:pP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queue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durable</w:t>
      </w:r>
      <w:r w:rsidR="002576ED">
        <w:t xml:space="preserve"> </w:t>
      </w:r>
      <w:r>
        <w:t>message</w:t>
      </w:r>
      <w:r w:rsidR="002576ED">
        <w:t xml:space="preserve"> </w:t>
      </w:r>
      <w:r>
        <w:t>queuing</w:t>
      </w:r>
      <w:r w:rsidR="002576ED">
        <w:t xml:space="preserve"> </w:t>
      </w:r>
      <w:r>
        <w:t>feature</w:t>
      </w:r>
      <w:r w:rsidR="002576ED">
        <w:t xml:space="preserve"> </w:t>
      </w:r>
      <w:r>
        <w:t>that's</w:t>
      </w:r>
      <w:r w:rsidR="002576ED">
        <w:t xml:space="preserve"> </w:t>
      </w:r>
      <w:r>
        <w:t>used</w:t>
      </w:r>
      <w:r w:rsidR="002576ED">
        <w:t xml:space="preserve"> </w:t>
      </w:r>
      <w:r>
        <w:t>to</w:t>
      </w:r>
      <w:r w:rsidR="002576ED">
        <w:t xml:space="preserve"> </w:t>
      </w:r>
      <w:r>
        <w:t>implement</w:t>
      </w:r>
      <w:r w:rsidR="002576ED">
        <w:t xml:space="preserve"> </w:t>
      </w:r>
      <w:proofErr w:type="spellStart"/>
      <w:r>
        <w:t>scalableapplications</w:t>
      </w:r>
      <w:proofErr w:type="spellEnd"/>
      <w:r>
        <w:t>.</w:t>
      </w:r>
      <w:r w:rsidR="002576ED">
        <w:t xml:space="preserve"> </w:t>
      </w:r>
      <w:r>
        <w:t>With</w:t>
      </w:r>
      <w:r w:rsidR="002576ED">
        <w:t xml:space="preserve"> </w:t>
      </w:r>
      <w:r>
        <w:t>message</w:t>
      </w:r>
      <w:r w:rsidR="002576ED">
        <w:t xml:space="preserve"> </w:t>
      </w:r>
      <w:r>
        <w:t>queues,</w:t>
      </w:r>
      <w:r w:rsidR="002576ED">
        <w:t xml:space="preserve"> </w:t>
      </w:r>
      <w:r>
        <w:t>one</w:t>
      </w:r>
      <w:r w:rsidR="002576ED">
        <w:t xml:space="preserve"> </w:t>
      </w:r>
      <w:r>
        <w:t>part</w:t>
      </w:r>
      <w:r w:rsidR="002576ED">
        <w:t xml:space="preserve"> </w:t>
      </w:r>
      <w:r>
        <w:t>of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can</w:t>
      </w:r>
      <w:r w:rsidR="002576ED">
        <w:t xml:space="preserve"> </w:t>
      </w:r>
      <w:proofErr w:type="gramStart"/>
      <w:r>
        <w:t>write</w:t>
      </w:r>
      <w:proofErr w:type="gramEnd"/>
      <w:r w:rsidR="002576ED">
        <w:t xml:space="preserve"> </w:t>
      </w:r>
      <w:r>
        <w:t>a</w:t>
      </w:r>
      <w:r w:rsidR="002576ED">
        <w:t xml:space="preserve"> </w:t>
      </w:r>
      <w:r>
        <w:t>transaction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queue</w:t>
      </w:r>
      <w:r w:rsidR="002576ED">
        <w:t xml:space="preserve"> </w:t>
      </w:r>
      <w:r>
        <w:t>for</w:t>
      </w:r>
      <w:r w:rsidR="002576ED">
        <w:t xml:space="preserve"> </w:t>
      </w:r>
      <w:r>
        <w:t>another</w:t>
      </w:r>
      <w:r w:rsidR="002576ED">
        <w:t xml:space="preserve"> </w:t>
      </w:r>
      <w:r>
        <w:t>part</w:t>
      </w:r>
      <w:r w:rsidR="002576ED">
        <w:t xml:space="preserve"> </w:t>
      </w:r>
      <w:r>
        <w:t>to</w:t>
      </w:r>
      <w:r w:rsidR="002576ED">
        <w:t xml:space="preserve"> </w:t>
      </w:r>
      <w:r>
        <w:t>process.</w:t>
      </w:r>
      <w:r w:rsidR="002576ED">
        <w:t xml:space="preserve"> </w:t>
      </w:r>
      <w:r>
        <w:t>A</w:t>
      </w:r>
      <w:r w:rsidR="002576ED">
        <w:t xml:space="preserve"> </w:t>
      </w:r>
      <w:r>
        <w:t>queue</w:t>
      </w:r>
      <w:r w:rsidR="002576ED">
        <w:t xml:space="preserve"> </w:t>
      </w:r>
      <w:r>
        <w:t>enables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decouple</w:t>
      </w:r>
      <w:r w:rsidR="002576ED">
        <w:t xml:space="preserve"> </w:t>
      </w:r>
      <w:proofErr w:type="spellStart"/>
      <w:r>
        <w:t>applicationcomponents</w:t>
      </w:r>
      <w:proofErr w:type="spellEnd"/>
      <w:r w:rsidR="002576ED">
        <w:t xml:space="preserve"> </w:t>
      </w:r>
      <w:r>
        <w:t>for</w:t>
      </w:r>
      <w:r w:rsidR="002576ED">
        <w:t xml:space="preserve"> </w:t>
      </w:r>
      <w:r>
        <w:t>independent</w:t>
      </w:r>
      <w:r w:rsidR="002576ED">
        <w:t xml:space="preserve"> </w:t>
      </w:r>
      <w:r>
        <w:t>scaling</w:t>
      </w:r>
      <w:r w:rsidR="002576ED">
        <w:t xml:space="preserve"> </w:t>
      </w:r>
      <w:r>
        <w:t>and</w:t>
      </w:r>
      <w:r w:rsidR="002576ED">
        <w:t xml:space="preserve"> </w:t>
      </w:r>
      <w:r>
        <w:t>to</w:t>
      </w:r>
      <w:r w:rsidR="002576ED">
        <w:t xml:space="preserve"> </w:t>
      </w:r>
      <w:r>
        <w:t>provide</w:t>
      </w:r>
      <w:r w:rsidR="002576ED">
        <w:t xml:space="preserve"> </w:t>
      </w:r>
      <w:r>
        <w:t>greater</w:t>
      </w:r>
      <w:r w:rsidR="002576ED">
        <w:t xml:space="preserve"> </w:t>
      </w:r>
      <w:r>
        <w:t>resiliency.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Azure</w:t>
      </w:r>
      <w:r w:rsidR="002576ED">
        <w:t xml:space="preserve"> </w:t>
      </w:r>
      <w:r>
        <w:t>queues,</w:t>
      </w:r>
      <w:r w:rsidR="002576ED">
        <w:t xml:space="preserve"> </w:t>
      </w:r>
      <w:r>
        <w:t>see</w:t>
      </w:r>
      <w:r w:rsidR="002576ED">
        <w:t xml:space="preserve"> </w:t>
      </w:r>
      <w:hyperlink r:id="rId27" w:history="1">
        <w:r w:rsidRPr="001D3A28">
          <w:rPr>
            <w:rStyle w:val="URLPACKT0"/>
          </w:rPr>
          <w:t>https://azure.microsoft.com/services/storage/queues/</w:t>
        </w:r>
      </w:hyperlink>
      <w:r>
        <w:t>.</w:t>
      </w:r>
    </w:p>
    <w:p w14:paraId="055F0484" w14:textId="3CEC53FB" w:rsidR="00CC3A9C" w:rsidRDefault="00CC3A9C" w:rsidP="001D3A28">
      <w:pPr>
        <w:pStyle w:val="NormalPACKT"/>
      </w:pP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file</w:t>
      </w:r>
      <w:r w:rsidR="002576ED">
        <w:t xml:space="preserve"> </w:t>
      </w:r>
      <w:r>
        <w:t>feature</w:t>
      </w:r>
      <w:r w:rsidR="002576ED">
        <w:t xml:space="preserve"> </w:t>
      </w:r>
      <w:r>
        <w:t>provides</w:t>
      </w:r>
      <w:r w:rsidR="002576ED">
        <w:t xml:space="preserve"> </w:t>
      </w:r>
      <w:r>
        <w:t>simple</w:t>
      </w:r>
      <w:r w:rsidR="002576ED">
        <w:t xml:space="preserve"> </w:t>
      </w:r>
      <w:r>
        <w:t>cross-platform</w:t>
      </w:r>
      <w:r w:rsidR="002576ED">
        <w:t xml:space="preserve"> </w:t>
      </w:r>
      <w:r>
        <w:t>file</w:t>
      </w:r>
      <w:r w:rsidR="002576ED">
        <w:t xml:space="preserve"> </w:t>
      </w:r>
      <w:r>
        <w:t>storage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access</w:t>
      </w:r>
      <w:r w:rsidR="002576ED">
        <w:t xml:space="preserve"> </w:t>
      </w:r>
      <w:r>
        <w:t>using</w:t>
      </w:r>
      <w:r w:rsidR="002576ED">
        <w:t xml:space="preserve"> </w:t>
      </w:r>
      <w:r>
        <w:t>SMB.</w:t>
      </w:r>
      <w:r w:rsidR="002576ED">
        <w:t xml:space="preserve"> </w:t>
      </w:r>
      <w:r>
        <w:t>This</w:t>
      </w:r>
      <w:r w:rsidR="002576ED">
        <w:t xml:space="preserve"> </w:t>
      </w:r>
      <w:r>
        <w:t>enables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and</w:t>
      </w:r>
      <w:r w:rsidR="002576ED">
        <w:t xml:space="preserve"> </w:t>
      </w:r>
      <w:r>
        <w:t>use</w:t>
      </w:r>
      <w:r w:rsidR="002576ED">
        <w:t xml:space="preserve"> </w:t>
      </w:r>
      <w:r>
        <w:t>SMB</w:t>
      </w:r>
      <w:r w:rsidR="002576ED">
        <w:t xml:space="preserve"> </w:t>
      </w:r>
      <w:r>
        <w:t>file</w:t>
      </w:r>
      <w:r w:rsidR="002576ED">
        <w:t xml:space="preserve"> </w:t>
      </w:r>
      <w:r>
        <w:t>shares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cloud</w:t>
      </w:r>
      <w:r w:rsidR="002576ED">
        <w:t xml:space="preserve"> </w:t>
      </w:r>
      <w:r>
        <w:t>and</w:t>
      </w:r>
      <w:r w:rsidR="002576ED">
        <w:t xml:space="preserve"> </w:t>
      </w:r>
      <w:r>
        <w:t>access</w:t>
      </w:r>
      <w:r w:rsidR="002576ED">
        <w:t xml:space="preserve"> </w:t>
      </w:r>
      <w:r>
        <w:t>them,</w:t>
      </w:r>
      <w:r w:rsidR="002576ED">
        <w:t xml:space="preserve"> </w:t>
      </w:r>
      <w:r>
        <w:t>just</w:t>
      </w:r>
      <w:r w:rsidR="002576ED">
        <w:t xml:space="preserve"> </w:t>
      </w:r>
      <w:r>
        <w:t>like</w:t>
      </w:r>
      <w:r w:rsidR="002576ED">
        <w:t xml:space="preserve"> </w:t>
      </w:r>
      <w:r>
        <w:t>you</w:t>
      </w:r>
      <w:r w:rsidR="002576ED">
        <w:t xml:space="preserve"> </w:t>
      </w:r>
      <w:r>
        <w:t>would</w:t>
      </w:r>
      <w:r w:rsidR="002576ED">
        <w:t xml:space="preserve"> </w:t>
      </w:r>
      <w:r>
        <w:t>access</w:t>
      </w:r>
      <w:r w:rsidR="002576ED">
        <w:t xml:space="preserve"> </w:t>
      </w:r>
      <w:r>
        <w:t>on-premises</w:t>
      </w:r>
      <w:r w:rsidR="002576ED">
        <w:t xml:space="preserve"> </w:t>
      </w:r>
      <w:r>
        <w:t>SMB</w:t>
      </w:r>
      <w:r w:rsidR="002576ED">
        <w:t xml:space="preserve"> </w:t>
      </w:r>
      <w:r>
        <w:t>shares.</w:t>
      </w:r>
      <w:r w:rsidR="002576ED">
        <w:t xml:space="preserve"> </w:t>
      </w:r>
      <w:r>
        <w:t>Azure</w:t>
      </w:r>
      <w:r w:rsidR="002576ED">
        <w:t xml:space="preserve"> </w:t>
      </w:r>
      <w:r>
        <w:t>files</w:t>
      </w:r>
      <w:r w:rsidR="002576ED">
        <w:t xml:space="preserve"> </w:t>
      </w:r>
      <w:r>
        <w:t>support</w:t>
      </w:r>
      <w:r w:rsidR="002576ED">
        <w:t xml:space="preserve"> </w:t>
      </w:r>
      <w:r>
        <w:t>SMB</w:t>
      </w:r>
      <w:r w:rsidR="002576ED">
        <w:t xml:space="preserve"> </w:t>
      </w:r>
      <w:r>
        <w:t>2.1</w:t>
      </w:r>
      <w:r w:rsidR="002576ED">
        <w:t xml:space="preserve"> </w:t>
      </w:r>
      <w:r>
        <w:t>and</w:t>
      </w:r>
      <w:r w:rsidR="002576ED">
        <w:t xml:space="preserve"> </w:t>
      </w:r>
      <w:r>
        <w:t>3.0,</w:t>
      </w:r>
      <w:r w:rsidR="002576ED">
        <w:t xml:space="preserve"> </w:t>
      </w:r>
      <w:r>
        <w:t>which</w:t>
      </w:r>
      <w:r w:rsidR="002576ED">
        <w:t xml:space="preserve"> </w:t>
      </w:r>
      <w:r>
        <w:t>makes</w:t>
      </w:r>
      <w:r w:rsidR="002576ED">
        <w:t xml:space="preserve"> </w:t>
      </w:r>
      <w:r>
        <w:t>it</w:t>
      </w:r>
      <w:r w:rsidR="002576ED">
        <w:t xml:space="preserve"> </w:t>
      </w:r>
      <w:r>
        <w:t>simple</w:t>
      </w:r>
      <w:r w:rsidR="002576ED">
        <w:t xml:space="preserve"> </w:t>
      </w:r>
      <w:r>
        <w:t>and</w:t>
      </w:r>
      <w:r w:rsidR="002576ED">
        <w:t xml:space="preserve"> </w:t>
      </w:r>
      <w:r>
        <w:t>easy</w:t>
      </w:r>
      <w:r w:rsidR="002576ED">
        <w:t xml:space="preserve"> </w:t>
      </w:r>
      <w:r>
        <w:t>for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migrate</w:t>
      </w:r>
      <w:r w:rsidR="002576ED">
        <w:t xml:space="preserve"> </w:t>
      </w:r>
      <w:r>
        <w:t>legacy</w:t>
      </w:r>
      <w:r w:rsidR="002576ED">
        <w:t xml:space="preserve"> </w:t>
      </w:r>
      <w:r>
        <w:t>applications</w:t>
      </w:r>
      <w:r w:rsidR="002576ED">
        <w:t xml:space="preserve"> </w:t>
      </w:r>
      <w:r>
        <w:t>that</w:t>
      </w:r>
      <w:r w:rsidR="002576ED">
        <w:t xml:space="preserve"> </w:t>
      </w:r>
      <w:r>
        <w:t>rely</w:t>
      </w:r>
      <w:r w:rsidR="002576ED">
        <w:t xml:space="preserve"> </w:t>
      </w:r>
      <w:r>
        <w:t>on</w:t>
      </w:r>
      <w:r w:rsidR="002576ED">
        <w:t xml:space="preserve"> </w:t>
      </w:r>
      <w:r>
        <w:t>file</w:t>
      </w:r>
      <w:r w:rsidR="002576ED">
        <w:t xml:space="preserve"> </w:t>
      </w:r>
      <w:r>
        <w:t>shares.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information</w:t>
      </w:r>
      <w:r w:rsidR="002576ED">
        <w:t xml:space="preserve"> </w:t>
      </w:r>
      <w:r>
        <w:t>on</w:t>
      </w:r>
      <w:r w:rsidR="002576ED">
        <w:t xml:space="preserve"> </w:t>
      </w:r>
      <w:r>
        <w:t>Azure</w:t>
      </w:r>
      <w:r w:rsidR="002576ED">
        <w:t xml:space="preserve"> </w:t>
      </w:r>
      <w:r>
        <w:t>files,</w:t>
      </w:r>
      <w:r w:rsidR="002576ED">
        <w:t xml:space="preserve"> </w:t>
      </w:r>
      <w:r>
        <w:t>see</w:t>
      </w:r>
      <w:r w:rsidR="002576ED">
        <w:t xml:space="preserve"> </w:t>
      </w:r>
      <w:hyperlink r:id="rId28" w:history="1">
        <w:r w:rsidRPr="001D3A28">
          <w:rPr>
            <w:rStyle w:val="URLPACKT0"/>
          </w:rPr>
          <w:t>https://azure.microsoft.com/services/storage/files/</w:t>
        </w:r>
      </w:hyperlink>
      <w:r>
        <w:t>.</w:t>
      </w:r>
    </w:p>
    <w:p w14:paraId="293CDF65" w14:textId="11E9869D" w:rsidR="00CC3A9C" w:rsidRDefault="00CC3A9C" w:rsidP="001D3A28">
      <w:pPr>
        <w:pStyle w:val="NormalPACKT"/>
      </w:pPr>
      <w:r>
        <w:t>Azure's</w:t>
      </w:r>
      <w:r w:rsidR="002576ED">
        <w:t xml:space="preserve"> </w:t>
      </w:r>
      <w:r>
        <w:t>disk</w:t>
      </w:r>
      <w:r w:rsidR="002576ED">
        <w:t xml:space="preserve"> </w:t>
      </w:r>
      <w:r>
        <w:t>storage</w:t>
      </w:r>
      <w:r w:rsidR="002576ED">
        <w:t xml:space="preserve"> </w:t>
      </w:r>
      <w:r>
        <w:t>provides</w:t>
      </w:r>
      <w:r w:rsidR="002576ED">
        <w:t xml:space="preserve"> </w:t>
      </w:r>
      <w:r>
        <w:t>persistent,</w:t>
      </w:r>
      <w:r w:rsidR="002576ED">
        <w:t xml:space="preserve"> </w:t>
      </w:r>
      <w:r>
        <w:t>highly</w:t>
      </w:r>
      <w:r w:rsidR="002576ED">
        <w:t xml:space="preserve"> </w:t>
      </w:r>
      <w:r>
        <w:t>secure</w:t>
      </w:r>
      <w:r w:rsidR="002576ED">
        <w:t xml:space="preserve"> </w:t>
      </w:r>
      <w:r>
        <w:t>disk</w:t>
      </w:r>
      <w:r w:rsidR="002576ED">
        <w:t xml:space="preserve"> </w:t>
      </w:r>
      <w:r>
        <w:t>options,</w:t>
      </w:r>
      <w:r w:rsidR="002576ED">
        <w:t xml:space="preserve"> </w:t>
      </w:r>
      <w:r>
        <w:t>particularly</w:t>
      </w:r>
      <w:r w:rsidR="002576ED">
        <w:t xml:space="preserve"> </w:t>
      </w:r>
      <w:r>
        <w:t>for</w:t>
      </w:r>
      <w:r w:rsidR="002576ED">
        <w:t xml:space="preserve"> </w:t>
      </w:r>
      <w:r>
        <w:t>Azure</w:t>
      </w:r>
      <w:r w:rsidR="002576ED">
        <w:t xml:space="preserve"> </w:t>
      </w:r>
      <w:r>
        <w:t>VMs.</w:t>
      </w:r>
      <w:r w:rsidR="002576ED">
        <w:t xml:space="preserve"> </w:t>
      </w:r>
      <w:r>
        <w:t>Azure</w:t>
      </w:r>
      <w:r w:rsidR="002576ED">
        <w:t xml:space="preserve"> </w:t>
      </w:r>
      <w:r>
        <w:t>disks</w:t>
      </w:r>
      <w:r w:rsidR="002576ED">
        <w:t xml:space="preserve"> </w:t>
      </w:r>
      <w:r>
        <w:t>are</w:t>
      </w:r>
      <w:r w:rsidR="002576ED">
        <w:t xml:space="preserve"> </w:t>
      </w:r>
      <w:r>
        <w:t>designed</w:t>
      </w:r>
      <w:r w:rsidR="002576ED">
        <w:t xml:space="preserve"> </w:t>
      </w:r>
      <w:r>
        <w:t>for</w:t>
      </w:r>
      <w:r w:rsidR="002576ED">
        <w:t xml:space="preserve"> </w:t>
      </w:r>
      <w:r>
        <w:t>low</w:t>
      </w:r>
      <w:r w:rsidR="002576ED">
        <w:t xml:space="preserve"> </w:t>
      </w:r>
      <w:r>
        <w:t>latency</w:t>
      </w:r>
      <w:r w:rsidR="002576ED">
        <w:t xml:space="preserve"> </w:t>
      </w:r>
      <w:r>
        <w:t>and</w:t>
      </w:r>
      <w:r w:rsidR="002576ED">
        <w:t xml:space="preserve"> </w:t>
      </w:r>
      <w:r>
        <w:t>high</w:t>
      </w:r>
      <w:r w:rsidR="002576ED">
        <w:t xml:space="preserve"> </w:t>
      </w:r>
      <w:r>
        <w:t>throughput.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provision</w:t>
      </w:r>
      <w:r w:rsidR="002576ED">
        <w:t xml:space="preserve"> </w:t>
      </w:r>
      <w:r>
        <w:t>both</w:t>
      </w:r>
      <w:r w:rsidR="002576ED">
        <w:t xml:space="preserve"> </w:t>
      </w:r>
      <w:r>
        <w:t>traditional</w:t>
      </w:r>
      <w:r w:rsidR="002576ED">
        <w:t xml:space="preserve"> </w:t>
      </w:r>
      <w:r>
        <w:t>spinning</w:t>
      </w:r>
      <w:r w:rsidR="002576ED">
        <w:t xml:space="preserve"> </w:t>
      </w:r>
      <w:r>
        <w:t>disks</w:t>
      </w:r>
      <w:r w:rsidR="002576ED">
        <w:t xml:space="preserve"> </w:t>
      </w:r>
      <w:r>
        <w:t>as</w:t>
      </w:r>
      <w:r w:rsidR="002576ED">
        <w:t xml:space="preserve"> </w:t>
      </w:r>
      <w:r>
        <w:t>well</w:t>
      </w:r>
      <w:r w:rsidR="002576ED">
        <w:t xml:space="preserve"> </w:t>
      </w:r>
      <w:r>
        <w:t>as</w:t>
      </w:r>
      <w:r w:rsidR="002576ED">
        <w:t xml:space="preserve"> </w:t>
      </w:r>
      <w:r>
        <w:t>SSD</w:t>
      </w:r>
      <w:r w:rsidR="002576ED">
        <w:t xml:space="preserve"> </w:t>
      </w:r>
      <w:r>
        <w:t>disks</w:t>
      </w:r>
      <w:r w:rsidR="002576ED">
        <w:t xml:space="preserve"> </w:t>
      </w:r>
      <w:r>
        <w:t>that</w:t>
      </w:r>
      <w:r w:rsidR="002576ED">
        <w:t xml:space="preserve"> </w:t>
      </w:r>
      <w:r>
        <w:t>provide</w:t>
      </w:r>
      <w:r w:rsidR="002576ED">
        <w:t xml:space="preserve"> </w:t>
      </w:r>
      <w:r>
        <w:t>better</w:t>
      </w:r>
      <w:r w:rsidR="002576ED">
        <w:t xml:space="preserve"> </w:t>
      </w:r>
      <w:r>
        <w:t>I/O</w:t>
      </w:r>
      <w:r w:rsidR="002576ED">
        <w:t xml:space="preserve"> </w:t>
      </w:r>
      <w:r>
        <w:t>performance</w:t>
      </w:r>
      <w:r w:rsidR="002576ED">
        <w:t xml:space="preserve"> </w:t>
      </w:r>
      <w:r>
        <w:t>for</w:t>
      </w:r>
      <w:r w:rsidR="002576ED">
        <w:t xml:space="preserve"> </w:t>
      </w:r>
      <w:r>
        <w:t>I/O</w:t>
      </w:r>
      <w:r w:rsidR="002576ED">
        <w:t xml:space="preserve"> </w:t>
      </w:r>
      <w:r>
        <w:t>intensive</w:t>
      </w:r>
      <w:r w:rsidR="002576ED">
        <w:t xml:space="preserve"> </w:t>
      </w:r>
      <w:r>
        <w:t>applications.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Azure</w:t>
      </w:r>
      <w:r w:rsidR="002576ED">
        <w:t xml:space="preserve"> </w:t>
      </w:r>
      <w:r>
        <w:t>disk</w:t>
      </w:r>
      <w:r w:rsidR="002576ED">
        <w:t xml:space="preserve"> </w:t>
      </w:r>
      <w:r>
        <w:t>storage,</w:t>
      </w:r>
      <w:r w:rsidR="002576ED">
        <w:t xml:space="preserve"> </w:t>
      </w:r>
      <w:r>
        <w:t>see</w:t>
      </w:r>
      <w:r w:rsidR="002576ED">
        <w:t xml:space="preserve"> </w:t>
      </w:r>
      <w:hyperlink r:id="rId29" w:history="1">
        <w:r w:rsidRPr="001D3A28">
          <w:rPr>
            <w:rStyle w:val="URLPACKT0"/>
          </w:rPr>
          <w:t>https://azure.microsoft.com/services/storage/disks/</w:t>
        </w:r>
      </w:hyperlink>
      <w:r>
        <w:t>.</w:t>
      </w:r>
    </w:p>
    <w:p w14:paraId="1F52FC50" w14:textId="693160F1" w:rsidR="00CC3A9C" w:rsidRDefault="00CC3A9C" w:rsidP="001D3A28">
      <w:pPr>
        <w:pStyle w:val="NormalPACKT"/>
      </w:pPr>
      <w:r>
        <w:t>Storage</w:t>
      </w:r>
      <w:r w:rsidR="002576ED">
        <w:t xml:space="preserve"> </w:t>
      </w:r>
      <w:r>
        <w:t>features</w:t>
      </w:r>
      <w:r w:rsidR="002576ED">
        <w:t xml:space="preserve"> </w:t>
      </w:r>
      <w:r>
        <w:t>continue</w:t>
      </w:r>
      <w:r w:rsidR="002576ED">
        <w:t xml:space="preserve"> </w:t>
      </w:r>
      <w:r>
        <w:t>to</w:t>
      </w:r>
      <w:r w:rsidR="002576ED">
        <w:t xml:space="preserve"> </w:t>
      </w:r>
      <w:r>
        <w:t>evolve</w:t>
      </w:r>
      <w:r w:rsidR="002576ED">
        <w:t xml:space="preserve"> </w:t>
      </w:r>
      <w:r>
        <w:t>with</w:t>
      </w:r>
      <w:r w:rsidR="002576ED">
        <w:t xml:space="preserve"> </w:t>
      </w:r>
      <w:r>
        <w:t>more</w:t>
      </w:r>
      <w:r w:rsidR="002576ED">
        <w:t xml:space="preserve"> </w:t>
      </w:r>
      <w:r>
        <w:t>options</w:t>
      </w:r>
      <w:r w:rsidR="002576ED">
        <w:t xml:space="preserve"> </w:t>
      </w:r>
      <w:r>
        <w:t>available</w:t>
      </w:r>
      <w:r w:rsidR="002576ED">
        <w:t xml:space="preserve"> </w:t>
      </w:r>
      <w:r>
        <w:t>as</w:t>
      </w:r>
      <w:r w:rsidR="002576ED">
        <w:t xml:space="preserve"> </w:t>
      </w:r>
      <w:r>
        <w:t>time</w:t>
      </w:r>
      <w:r w:rsidR="002576ED">
        <w:t xml:space="preserve"> </w:t>
      </w:r>
      <w:r>
        <w:t>goes</w:t>
      </w:r>
      <w:r w:rsidR="002576ED">
        <w:t xml:space="preserve"> </w:t>
      </w:r>
      <w:r>
        <w:t>by.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as</w:t>
      </w:r>
      <w:r w:rsidR="002576ED">
        <w:t xml:space="preserve"> </w:t>
      </w:r>
      <w:r>
        <w:t>a</w:t>
      </w:r>
      <w:r w:rsidR="002576ED">
        <w:t xml:space="preserve"> </w:t>
      </w:r>
      <w:r>
        <w:t>whole,</w:t>
      </w:r>
      <w:r w:rsidR="002576ED">
        <w:t xml:space="preserve"> </w:t>
      </w:r>
      <w:r>
        <w:t>see</w:t>
      </w:r>
      <w:r w:rsidR="002576ED">
        <w:t xml:space="preserve"> </w:t>
      </w:r>
      <w:hyperlink r:id="rId30" w:history="1">
        <w:r w:rsidRPr="001D3A28">
          <w:rPr>
            <w:rStyle w:val="URLPACKT0"/>
          </w:rPr>
          <w:t>https://docs.microsoft.com/azure/storage/common/storage-introduction</w:t>
        </w:r>
      </w:hyperlink>
      <w:r>
        <w:t>.</w:t>
      </w:r>
    </w:p>
    <w:p w14:paraId="4DA63BA3" w14:textId="52416B9E" w:rsidR="00CC3A9C" w:rsidRDefault="00CC3A9C" w:rsidP="001D3A28">
      <w:pPr>
        <w:pStyle w:val="NormalPACKT"/>
      </w:pPr>
      <w:r>
        <w:t>As</w:t>
      </w:r>
      <w:r w:rsidR="002576ED">
        <w:t xml:space="preserve"> </w:t>
      </w:r>
      <w:r>
        <w:t>we</w:t>
      </w:r>
      <w:r w:rsidR="002576ED">
        <w:t xml:space="preserve"> </w:t>
      </w:r>
      <w:r>
        <w:t>noted</w:t>
      </w:r>
      <w:r w:rsidR="002576ED">
        <w:t xml:space="preserve"> </w:t>
      </w:r>
      <w:r>
        <w:t>earlier,</w:t>
      </w:r>
      <w:r w:rsidR="002576ED">
        <w:t xml:space="preserve"> </w:t>
      </w:r>
      <w:r>
        <w:t>you</w:t>
      </w:r>
      <w:r w:rsidR="002576ED">
        <w:t xml:space="preserve"> </w:t>
      </w:r>
      <w:r>
        <w:t>name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based</w:t>
      </w:r>
      <w:r w:rsidR="002576ED">
        <w:t xml:space="preserve"> </w:t>
      </w:r>
      <w:r>
        <w:t>on</w:t>
      </w:r>
      <w:r w:rsidR="002576ED">
        <w:t xml:space="preserve"> </w:t>
      </w:r>
      <w:r>
        <w:t>a</w:t>
      </w:r>
      <w:r w:rsidR="002576ED">
        <w:t xml:space="preserve"> </w:t>
      </w:r>
      <w:r>
        <w:t>global</w:t>
      </w:r>
      <w:r w:rsidR="002576ED">
        <w:t xml:space="preserve"> </w:t>
      </w:r>
      <w:r>
        <w:t>naming</w:t>
      </w:r>
      <w:r w:rsidR="002576ED">
        <w:t xml:space="preserve"> </w:t>
      </w:r>
      <w:r>
        <w:t>scheme</w:t>
      </w:r>
      <w:r w:rsidR="002576ED">
        <w:t xml:space="preserve"> </w:t>
      </w:r>
      <w:r>
        <w:t>which</w:t>
      </w:r>
      <w:r w:rsidR="002576ED">
        <w:t xml:space="preserve"> </w:t>
      </w:r>
      <w:r>
        <w:t>is</w:t>
      </w:r>
      <w:r w:rsidR="002576ED">
        <w:t xml:space="preserve"> </w:t>
      </w:r>
      <w:r>
        <w:t>based</w:t>
      </w:r>
      <w:r w:rsidR="002576ED">
        <w:t xml:space="preserve"> </w:t>
      </w:r>
      <w:r>
        <w:t>on</w:t>
      </w:r>
      <w:r w:rsidR="002576ED">
        <w:t xml:space="preserve"> </w:t>
      </w:r>
      <w:r>
        <w:t>HTTPS</w:t>
      </w:r>
      <w:r w:rsidR="002576ED">
        <w:t xml:space="preserve"> </w:t>
      </w:r>
      <w:r>
        <w:t>URLs.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REST</w:t>
      </w:r>
      <w:r w:rsidR="002576ED">
        <w:t xml:space="preserve"> </w:t>
      </w:r>
      <w:r>
        <w:t>API</w:t>
      </w:r>
      <w:r w:rsidR="002576ED">
        <w:t xml:space="preserve"> </w:t>
      </w:r>
      <w:r>
        <w:t>relies</w:t>
      </w:r>
      <w:r w:rsidR="002576ED">
        <w:t xml:space="preserve"> </w:t>
      </w:r>
      <w:r>
        <w:t>on</w:t>
      </w:r>
      <w:r w:rsidR="002576ED">
        <w:t xml:space="preserve"> </w:t>
      </w:r>
      <w:r>
        <w:t>URLs</w:t>
      </w:r>
      <w:r w:rsidR="002576ED">
        <w:t xml:space="preserve"> </w:t>
      </w:r>
      <w:r>
        <w:t>to</w:t>
      </w:r>
      <w:r w:rsidR="002576ED">
        <w:t xml:space="preserve"> </w:t>
      </w:r>
      <w:r>
        <w:t>manage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resources</w:t>
      </w:r>
      <w:r w:rsidR="002576ED">
        <w:t xml:space="preserve"> </w:t>
      </w:r>
      <w:r>
        <w:t>in</w:t>
      </w:r>
      <w:r w:rsidR="002576ED">
        <w:t xml:space="preserve"> </w:t>
      </w:r>
      <w:r>
        <w:t>your</w:t>
      </w:r>
      <w:r w:rsidR="002576ED">
        <w:t xml:space="preserve"> </w:t>
      </w:r>
      <w:r>
        <w:t>resource</w:t>
      </w:r>
      <w:r w:rsidR="002576ED">
        <w:t xml:space="preserve"> </w:t>
      </w:r>
      <w:r>
        <w:t>groups.</w:t>
      </w:r>
      <w:r w:rsidR="002576ED">
        <w:t xml:space="preserve"> </w:t>
      </w:r>
      <w:r>
        <w:t>All</w:t>
      </w:r>
      <w:r w:rsidR="002576ED">
        <w:t xml:space="preserve"> </w:t>
      </w:r>
      <w:r>
        <w:t>storage</w:t>
      </w:r>
      <w:r w:rsidR="002576ED">
        <w:t xml:space="preserve"> </w:t>
      </w:r>
      <w:r>
        <w:t>accounts</w:t>
      </w:r>
      <w:r w:rsidR="002576ED">
        <w:t xml:space="preserve"> </w:t>
      </w:r>
      <w:r>
        <w:t>are</w:t>
      </w:r>
      <w:r w:rsidR="002576ED">
        <w:t xml:space="preserve"> </w:t>
      </w:r>
      <w:r>
        <w:t>named</w:t>
      </w:r>
      <w:r w:rsidR="002576ED">
        <w:t xml:space="preserve"> </w:t>
      </w:r>
      <w:r>
        <w:t>by</w:t>
      </w:r>
      <w:r w:rsidR="002576ED">
        <w:t xml:space="preserve"> </w:t>
      </w:r>
      <w:r>
        <w:t>specifying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data</w:t>
      </w:r>
      <w:r w:rsidR="002576ED">
        <w:t xml:space="preserve"> </w:t>
      </w:r>
      <w:r>
        <w:t>type,</w:t>
      </w:r>
      <w:r w:rsidR="002576ED">
        <w:t xml:space="preserve"> </w:t>
      </w:r>
      <w:r>
        <w:t>container</w:t>
      </w:r>
      <w:r w:rsidR="002576ED">
        <w:t xml:space="preserve"> </w:t>
      </w:r>
      <w:r>
        <w:t>name,</w:t>
      </w:r>
      <w:r w:rsidR="002576ED">
        <w:t xml:space="preserve"> </w:t>
      </w:r>
      <w:r>
        <w:t>and</w:t>
      </w:r>
      <w:r w:rsidR="002576ED">
        <w:t xml:space="preserve"> </w:t>
      </w:r>
      <w:r>
        <w:t>filename.</w:t>
      </w:r>
      <w:r w:rsidR="002576ED">
        <w:t xml:space="preserve"> </w:t>
      </w:r>
      <w:r>
        <w:t>The</w:t>
      </w:r>
      <w:r w:rsidR="002576ED">
        <w:t xml:space="preserve"> </w:t>
      </w:r>
      <w:r>
        <w:t>format</w:t>
      </w:r>
      <w:r w:rsidR="002576ED">
        <w:t xml:space="preserve"> </w:t>
      </w:r>
      <w:r>
        <w:t>for</w:t>
      </w:r>
      <w:r w:rsidR="002576ED">
        <w:t xml:space="preserve"> </w:t>
      </w:r>
      <w:r>
        <w:t>a</w:t>
      </w:r>
      <w:r w:rsidR="002576ED">
        <w:t xml:space="preserve"> </w:t>
      </w:r>
      <w:r>
        <w:t>blob</w:t>
      </w:r>
      <w:r w:rsidR="002576ED">
        <w:t xml:space="preserve"> </w:t>
      </w:r>
      <w:r>
        <w:t>is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7D4ACD5A" w14:textId="77777777" w:rsidR="00CC3A9C" w:rsidRPr="001D3A28" w:rsidRDefault="00CC3A9C" w:rsidP="001D3A28">
      <w:pPr>
        <w:pStyle w:val="NormalPACKT"/>
        <w:rPr>
          <w:rStyle w:val="URLPACKT0"/>
        </w:rPr>
      </w:pPr>
      <w:r w:rsidRPr="001D3A28">
        <w:rPr>
          <w:rStyle w:val="URLPACKT0"/>
        </w:rPr>
        <w:t>https://&lt;storageaccountname&gt;.&lt;datatype&gt;.core.windows.net/...</w:t>
      </w:r>
    </w:p>
    <w:p w14:paraId="39B5008A" w14:textId="1BF74A5B" w:rsidR="00CC3A9C" w:rsidRPr="00331F93" w:rsidRDefault="00CC3A9C" w:rsidP="00331F93">
      <w:pPr>
        <w:pStyle w:val="Heading2"/>
      </w:pPr>
      <w:r w:rsidRPr="00331F93">
        <w:t>Getting</w:t>
      </w:r>
      <w:r w:rsidR="002576ED">
        <w:t xml:space="preserve"> </w:t>
      </w:r>
      <w:r w:rsidRPr="00331F93">
        <w:t>ready</w:t>
      </w:r>
    </w:p>
    <w:p w14:paraId="6FE277EF" w14:textId="201F1CDC" w:rsidR="00CC3A9C" w:rsidRDefault="00CC3A9C" w:rsidP="00B368A7">
      <w:pPr>
        <w:pStyle w:val="NormalPACKT"/>
      </w:pPr>
      <w:r>
        <w:t>Run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on</w:t>
      </w:r>
      <w:r w:rsidR="002576ED">
        <w:t xml:space="preserve"> </w:t>
      </w:r>
      <w:r w:rsidRPr="00331F93">
        <w:rPr>
          <w:rStyle w:val="CodeInTextPACKT"/>
        </w:rPr>
        <w:t>CL1</w:t>
      </w:r>
      <w:r>
        <w:t>,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previously</w:t>
      </w:r>
      <w:r w:rsidR="002576ED">
        <w:t xml:space="preserve"> </w:t>
      </w:r>
      <w:r>
        <w:t>configured</w:t>
      </w:r>
      <w:r w:rsidR="002576ED">
        <w:t xml:space="preserve"> </w:t>
      </w:r>
      <w:r>
        <w:t>via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recipe.</w:t>
      </w:r>
    </w:p>
    <w:p w14:paraId="5E2008CE" w14:textId="1BA5D22E" w:rsidR="00CC3A9C" w:rsidRPr="00331F93" w:rsidRDefault="00CC3A9C" w:rsidP="00331F93">
      <w:pPr>
        <w:pStyle w:val="Heading2"/>
      </w:pPr>
      <w:r w:rsidRPr="00331F93">
        <w:lastRenderedPageBreak/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0DFE9FC7" w14:textId="71A8BEDE" w:rsidR="00CC3A9C" w:rsidRDefault="00CC3A9C" w:rsidP="002576ED">
      <w:pPr>
        <w:pStyle w:val="NumberedBulletPACKT"/>
        <w:numPr>
          <w:ilvl w:val="0"/>
          <w:numId w:val="9"/>
        </w:numPr>
      </w:pPr>
      <w:r>
        <w:t>Define</w:t>
      </w:r>
      <w:r w:rsidR="002576ED">
        <w:t xml:space="preserve"> </w:t>
      </w:r>
      <w:r>
        <w:t>key</w:t>
      </w:r>
      <w:r w:rsidR="002576ED">
        <w:t xml:space="preserve"> </w:t>
      </w:r>
      <w:r>
        <w:t>variables:</w:t>
      </w:r>
    </w:p>
    <w:p w14:paraId="7C446011" w14:textId="73708072" w:rsidR="00CC3A9C" w:rsidRDefault="00CC3A9C" w:rsidP="00E001E7">
      <w:pPr>
        <w:pStyle w:val="CodeWithinBulletsEndPACKT"/>
      </w:pPr>
      <w:r>
        <w:t>$</w:t>
      </w:r>
      <w:proofErr w:type="spellStart"/>
      <w:r>
        <w:t>Locname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</w:t>
      </w:r>
      <w:proofErr w:type="spellStart"/>
      <w:r>
        <w:t>uksouth</w:t>
      </w:r>
      <w:proofErr w:type="spellEnd"/>
      <w:r>
        <w:t>'</w:t>
      </w:r>
      <w:r w:rsidR="002576ED">
        <w:t xml:space="preserve">         </w:t>
      </w:r>
      <w:r>
        <w:t>#</w:t>
      </w:r>
      <w:r w:rsidR="002576ED">
        <w:t xml:space="preserve"> </w:t>
      </w:r>
      <w:r>
        <w:t>location</w:t>
      </w:r>
      <w:r w:rsidR="002576ED">
        <w:t xml:space="preserve"> </w:t>
      </w:r>
      <w:r>
        <w:t>name</w:t>
      </w:r>
    </w:p>
    <w:p w14:paraId="66267704" w14:textId="1319866C" w:rsidR="00CC3A9C" w:rsidRDefault="00CC3A9C" w:rsidP="00E001E7">
      <w:pPr>
        <w:pStyle w:val="CodeWithinBulletsEndPACKT"/>
      </w:pPr>
      <w:r>
        <w:t>$</w:t>
      </w:r>
      <w:proofErr w:type="spellStart"/>
      <w:r>
        <w:t>RgName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</w:t>
      </w:r>
      <w:proofErr w:type="spellStart"/>
      <w:r>
        <w:t>packt_rg</w:t>
      </w:r>
      <w:proofErr w:type="spellEnd"/>
      <w:r>
        <w:t>'</w:t>
      </w:r>
      <w:r w:rsidR="002576ED">
        <w:t xml:space="preserve">        </w:t>
      </w:r>
      <w:r>
        <w:t>#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we</w:t>
      </w:r>
      <w:r w:rsidR="002576ED">
        <w:t xml:space="preserve"> </w:t>
      </w:r>
      <w:r>
        <w:t>are</w:t>
      </w:r>
      <w:r w:rsidR="002576ED">
        <w:t xml:space="preserve"> </w:t>
      </w:r>
      <w:r>
        <w:t>using</w:t>
      </w:r>
    </w:p>
    <w:p w14:paraId="6CB0C49E" w14:textId="395390E6" w:rsidR="00CC3A9C" w:rsidRDefault="00CC3A9C" w:rsidP="00E001E7">
      <w:pPr>
        <w:pStyle w:val="CodeWithinBulletsEndPACKT"/>
      </w:pPr>
      <w:r>
        <w:t>$</w:t>
      </w:r>
      <w:proofErr w:type="spellStart"/>
      <w:r>
        <w:t>SAName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'packt42sa'</w:t>
      </w:r>
      <w:r w:rsidR="002576ED">
        <w:t xml:space="preserve">       </w:t>
      </w:r>
      <w:r>
        <w:t>#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</w:p>
    <w:p w14:paraId="5473DE61" w14:textId="321BFC72" w:rsidR="00CC3A9C" w:rsidRDefault="00CC3A9C" w:rsidP="00E001E7">
      <w:pPr>
        <w:pStyle w:val="CodeWithinBulletsEndPACKT"/>
      </w:pPr>
      <w:r>
        <w:t>$</w:t>
      </w:r>
      <w:proofErr w:type="spellStart"/>
      <w:r>
        <w:t>CName</w:t>
      </w:r>
      <w:proofErr w:type="spellEnd"/>
      <w:r w:rsidR="002576ED">
        <w:t xml:space="preserve">      </w:t>
      </w:r>
      <w:r>
        <w:t>=</w:t>
      </w:r>
      <w:r w:rsidR="002576ED">
        <w:t xml:space="preserve"> </w:t>
      </w:r>
      <w:r>
        <w:t>'</w:t>
      </w:r>
      <w:proofErr w:type="spellStart"/>
      <w:r>
        <w:t>packtcontainer</w:t>
      </w:r>
      <w:proofErr w:type="spellEnd"/>
      <w:r>
        <w:t>'</w:t>
      </w:r>
      <w:r w:rsidR="002576ED">
        <w:t xml:space="preserve"> </w:t>
      </w:r>
    </w:p>
    <w:p w14:paraId="7C27082D" w14:textId="4657E5F2" w:rsidR="00CC3A9C" w:rsidRDefault="00CC3A9C" w:rsidP="00E001E7">
      <w:pPr>
        <w:pStyle w:val="CodeWithinBulletsEndPACKT"/>
      </w:pPr>
      <w:r>
        <w:t>$CName2</w:t>
      </w:r>
      <w:r w:rsidR="002576ED">
        <w:t xml:space="preserve">     </w:t>
      </w:r>
      <w:r>
        <w:t>=</w:t>
      </w:r>
      <w:r w:rsidR="002576ED">
        <w:t xml:space="preserve"> </w:t>
      </w:r>
      <w:r>
        <w:t>'packtcontainer2'</w:t>
      </w:r>
      <w:r w:rsidR="002576ED">
        <w:t xml:space="preserve"> </w:t>
      </w:r>
    </w:p>
    <w:p w14:paraId="0071977E" w14:textId="7EBCA30B" w:rsidR="00CC3A9C" w:rsidRDefault="00CC3A9C" w:rsidP="00B368A7">
      <w:pPr>
        <w:pStyle w:val="NumberedBulletPACKT"/>
      </w:pP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account:</w:t>
      </w:r>
    </w:p>
    <w:p w14:paraId="20CD7B0B" w14:textId="059EE308" w:rsidR="00CC3A9C" w:rsidRDefault="00CC3A9C" w:rsidP="00E001E7">
      <w:pPr>
        <w:pStyle w:val="CodeWithinBulletsEndPACKT"/>
      </w:pPr>
      <w:r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05F6064E" w14:textId="6BF5E366" w:rsidR="00CC3A9C" w:rsidRDefault="00CC3A9C" w:rsidP="00E001E7">
      <w:pPr>
        <w:pStyle w:val="CodeWithinBulletsEndPACKT"/>
      </w:pP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</w:p>
    <w:p w14:paraId="4A5C8AE1" w14:textId="23054FEC" w:rsidR="00CC3A9C" w:rsidRDefault="00CC3A9C" w:rsidP="00B368A7">
      <w:pPr>
        <w:pStyle w:val="NumberedBulletPACKT"/>
      </w:pP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have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5B48C632" w14:textId="03FC816C" w:rsidR="00CC3A9C" w:rsidRDefault="00CC3A9C" w:rsidP="00E001E7">
      <w:pPr>
        <w:pStyle w:val="CodeWithinBulletsEndPACKT"/>
      </w:pPr>
      <w:r>
        <w:t>$RGHT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11E85644" w14:textId="005D6E2C" w:rsidR="00CC3A9C" w:rsidRDefault="002576ED" w:rsidP="00E001E7">
      <w:pPr>
        <w:pStyle w:val="CodeWithinBulletsEndPACKT"/>
      </w:pPr>
      <w:r>
        <w:t xml:space="preserve">    </w:t>
      </w:r>
      <w:proofErr w:type="gramStart"/>
      <w:r w:rsidR="00CC3A9C">
        <w:t>Name</w:t>
      </w:r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194229F9" w14:textId="685AB40B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ErrorAction</w:t>
      </w:r>
      <w:proofErr w:type="spellEnd"/>
      <w:r>
        <w:t xml:space="preserve"> </w:t>
      </w:r>
      <w:proofErr w:type="gramStart"/>
      <w:r w:rsidR="00CC3A9C">
        <w:t>=</w:t>
      </w:r>
      <w:r>
        <w:t xml:space="preserve">  </w:t>
      </w:r>
      <w:r w:rsidR="00CC3A9C">
        <w:t>'</w:t>
      </w:r>
      <w:proofErr w:type="spellStart"/>
      <w:proofErr w:type="gramEnd"/>
      <w:r w:rsidR="00CC3A9C">
        <w:t>SilentlyContinue</w:t>
      </w:r>
      <w:proofErr w:type="spellEnd"/>
      <w:r w:rsidR="00CC3A9C">
        <w:t>'</w:t>
      </w:r>
    </w:p>
    <w:p w14:paraId="1A5102EF" w14:textId="77777777" w:rsidR="00CC3A9C" w:rsidRDefault="00CC3A9C" w:rsidP="00E001E7">
      <w:pPr>
        <w:pStyle w:val="CodeWithinBulletsEndPACKT"/>
      </w:pPr>
      <w:r>
        <w:t>}</w:t>
      </w:r>
    </w:p>
    <w:p w14:paraId="30EA5D9F" w14:textId="448E4E3B" w:rsidR="00CC3A9C" w:rsidRDefault="00CC3A9C" w:rsidP="00E001E7">
      <w:pPr>
        <w:pStyle w:val="CodeWithinBulletsEndPACKT"/>
      </w:pPr>
      <w:r>
        <w:t>$RG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proofErr w:type="gramStart"/>
      <w:r>
        <w:t>AzResourceGroup</w:t>
      </w:r>
      <w:proofErr w:type="spellEnd"/>
      <w:r w:rsidR="002576ED">
        <w:t xml:space="preserve">  </w:t>
      </w:r>
      <w:r>
        <w:t>@</w:t>
      </w:r>
      <w:proofErr w:type="gramEnd"/>
      <w:r>
        <w:t>RGHT</w:t>
      </w:r>
    </w:p>
    <w:p w14:paraId="2A166B97" w14:textId="39D80A1A" w:rsidR="00CC3A9C" w:rsidRDefault="00CC3A9C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$RG)</w:t>
      </w:r>
      <w:r w:rsidR="002576ED">
        <w:t xml:space="preserve"> </w:t>
      </w:r>
      <w:r>
        <w:t>{</w:t>
      </w:r>
    </w:p>
    <w:p w14:paraId="392A36A1" w14:textId="07B9F87D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proofErr w:type="gramStart"/>
      <w:r w:rsidR="00CC3A9C">
        <w:t>RGTag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[Ordered]</w:t>
      </w:r>
      <w:r>
        <w:t xml:space="preserve"> </w:t>
      </w:r>
      <w:r w:rsidR="00CC3A9C">
        <w:t>@{Publisher='Packt'}</w:t>
      </w:r>
    </w:p>
    <w:p w14:paraId="237E8FDD" w14:textId="4D2B29E0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r w:rsidR="00CC3A9C">
        <w:t>RGTag</w:t>
      </w:r>
      <w:proofErr w:type="spellEnd"/>
      <w:r>
        <w:t xml:space="preserve"> </w:t>
      </w:r>
      <w:r w:rsidR="00CC3A9C">
        <w:t>+=</w:t>
      </w:r>
      <w:r>
        <w:t xml:space="preserve">           </w:t>
      </w:r>
      <w:proofErr w:type="gramStart"/>
      <w:r w:rsidR="00CC3A9C">
        <w:t>@{</w:t>
      </w:r>
      <w:proofErr w:type="gramEnd"/>
      <w:r w:rsidR="00CC3A9C">
        <w:t>Author='Thomas</w:t>
      </w:r>
      <w:r>
        <w:t xml:space="preserve"> </w:t>
      </w:r>
      <w:r w:rsidR="00CC3A9C">
        <w:t>Lee'}</w:t>
      </w:r>
    </w:p>
    <w:p w14:paraId="4961CECD" w14:textId="61EC79AD" w:rsidR="00CC3A9C" w:rsidRDefault="002576ED" w:rsidP="00E001E7">
      <w:pPr>
        <w:pStyle w:val="CodeWithinBulletsEndPACKT"/>
      </w:pPr>
      <w:r>
        <w:t xml:space="preserve">  </w:t>
      </w:r>
      <w:r w:rsidR="00CC3A9C">
        <w:t>$RGHT2</w:t>
      </w:r>
      <w:r>
        <w:t xml:space="preserve"> </w:t>
      </w:r>
      <w:r w:rsidR="00CC3A9C">
        <w:t>=</w:t>
      </w:r>
      <w:r>
        <w:t xml:space="preserve"> </w:t>
      </w:r>
      <w:proofErr w:type="gramStart"/>
      <w:r w:rsidR="00CC3A9C">
        <w:t>@{</w:t>
      </w:r>
      <w:proofErr w:type="gramEnd"/>
    </w:p>
    <w:p w14:paraId="48476D2F" w14:textId="48643D64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77346E53" w14:textId="5838A79B" w:rsidR="00CC3A9C" w:rsidRDefault="002576ED" w:rsidP="00E001E7">
      <w:pPr>
        <w:pStyle w:val="CodeWithinBulletsEndPACKT"/>
      </w:pPr>
      <w:r>
        <w:t xml:space="preserve">    </w:t>
      </w:r>
      <w:r w:rsidR="00CC3A9C">
        <w:t>Location</w:t>
      </w:r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31796695" w14:textId="256780F3" w:rsidR="00CC3A9C" w:rsidRDefault="002576ED" w:rsidP="00E001E7">
      <w:pPr>
        <w:pStyle w:val="CodeWithinBulletsEndPACKT"/>
      </w:pPr>
      <w:r>
        <w:t xml:space="preserve">    </w:t>
      </w:r>
      <w:r w:rsidR="00CC3A9C">
        <w:t>Tag</w:t>
      </w:r>
      <w:r>
        <w:t xml:space="preserve">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RGTag</w:t>
      </w:r>
      <w:proofErr w:type="spellEnd"/>
    </w:p>
    <w:p w14:paraId="1961227F" w14:textId="77777777" w:rsidR="00CC3A9C" w:rsidRDefault="00CC3A9C" w:rsidP="00E001E7">
      <w:pPr>
        <w:pStyle w:val="CodeWithinBulletsEndPACKT"/>
      </w:pPr>
      <w:r>
        <w:t>}</w:t>
      </w:r>
    </w:p>
    <w:p w14:paraId="3E7516BD" w14:textId="391D9153" w:rsidR="00CC3A9C" w:rsidRDefault="002576ED" w:rsidP="00E001E7">
      <w:pPr>
        <w:pStyle w:val="CodeWithinBulletsEndPACKT"/>
      </w:pPr>
      <w:r>
        <w:t xml:space="preserve">  </w:t>
      </w:r>
      <w:r w:rsidR="00CC3A9C">
        <w:t>$RG</w:t>
      </w:r>
      <w:r>
        <w:t xml:space="preserve"> </w:t>
      </w:r>
      <w:r w:rsidR="00CC3A9C">
        <w:t>=</w:t>
      </w:r>
      <w:r>
        <w:t xml:space="preserve"> </w:t>
      </w:r>
      <w:r w:rsidR="00CC3A9C">
        <w:t>New-</w:t>
      </w:r>
      <w:proofErr w:type="spellStart"/>
      <w:r w:rsidR="00CC3A9C">
        <w:t>AzureRmResourceGroup</w:t>
      </w:r>
      <w:proofErr w:type="spellEnd"/>
      <w:r>
        <w:t xml:space="preserve"> </w:t>
      </w:r>
      <w:r w:rsidR="00CC3A9C">
        <w:t>@RGHT2</w:t>
      </w:r>
    </w:p>
    <w:p w14:paraId="2CF617C5" w14:textId="1F11E866" w:rsidR="00CC3A9C" w:rsidRDefault="002576ED" w:rsidP="00E001E7">
      <w:pPr>
        <w:pStyle w:val="CodeWithinBulletsEndPACKT"/>
      </w:pPr>
      <w:r>
        <w:t xml:space="preserve">  </w:t>
      </w:r>
      <w:r w:rsidR="00CC3A9C">
        <w:t>"RG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  <w:r>
        <w:t xml:space="preserve"> </w:t>
      </w:r>
      <w:r w:rsidR="00CC3A9C">
        <w:t>created"</w:t>
      </w:r>
    </w:p>
    <w:p w14:paraId="77FAA280" w14:textId="77777777" w:rsidR="00CC3A9C" w:rsidRDefault="00CC3A9C" w:rsidP="00E001E7">
      <w:pPr>
        <w:pStyle w:val="CodeWithinBulletsEndPACKT"/>
      </w:pPr>
      <w:r>
        <w:t>}</w:t>
      </w:r>
    </w:p>
    <w:p w14:paraId="653902B5" w14:textId="622F9B2D" w:rsidR="00CC3A9C" w:rsidRDefault="00CC3A9C" w:rsidP="00E001E7">
      <w:pPr>
        <w:pStyle w:val="CodeWithinBulletsEndPACKT"/>
      </w:pPr>
      <w:r>
        <w:t>$SAHT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729BD7B" w14:textId="7590358B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77570ED1" w14:textId="17DF87D9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61E060C9" w14:textId="27657951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ErrorAction</w:t>
      </w:r>
      <w:proofErr w:type="spellEnd"/>
      <w:r>
        <w:t xml:space="preserve">       </w:t>
      </w:r>
      <w:r w:rsidR="00CC3A9C">
        <w:t>=</w:t>
      </w:r>
      <w:r>
        <w:t xml:space="preserve"> </w:t>
      </w:r>
      <w:r w:rsidR="00CC3A9C">
        <w:t>'</w:t>
      </w:r>
      <w:proofErr w:type="spellStart"/>
      <w:r w:rsidR="00CC3A9C">
        <w:t>SilentlyContinue</w:t>
      </w:r>
      <w:proofErr w:type="spellEnd"/>
      <w:r w:rsidR="00CC3A9C">
        <w:t>'</w:t>
      </w:r>
    </w:p>
    <w:p w14:paraId="77EDD868" w14:textId="77777777" w:rsidR="00CC3A9C" w:rsidRDefault="00CC3A9C" w:rsidP="00E001E7">
      <w:pPr>
        <w:pStyle w:val="CodeWithinBulletsEndPACKT"/>
      </w:pPr>
      <w:r>
        <w:t>}</w:t>
      </w:r>
    </w:p>
    <w:p w14:paraId="7A94025E" w14:textId="5876FFB8" w:rsidR="00CC3A9C" w:rsidRDefault="00CC3A9C" w:rsidP="00E001E7">
      <w:pPr>
        <w:pStyle w:val="CodeWithinBulletsEndPACKT"/>
      </w:pPr>
      <w:r>
        <w:t>$SA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</w:t>
      </w:r>
      <w:proofErr w:type="spellEnd"/>
      <w:r w:rsidR="002576ED">
        <w:t xml:space="preserve"> </w:t>
      </w:r>
      <w:r>
        <w:t>@SAHT</w:t>
      </w:r>
    </w:p>
    <w:p w14:paraId="1B2BC244" w14:textId="07A142E0" w:rsidR="00CC3A9C" w:rsidRDefault="00CC3A9C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$SA)</w:t>
      </w:r>
      <w:r w:rsidR="002576ED">
        <w:t xml:space="preserve"> </w:t>
      </w:r>
      <w:r>
        <w:t>{</w:t>
      </w:r>
    </w:p>
    <w:p w14:paraId="78C876C1" w14:textId="6EF683EF" w:rsidR="00CC3A9C" w:rsidRDefault="002576ED" w:rsidP="00E001E7">
      <w:pPr>
        <w:pStyle w:val="CodeWithinBulletsEndPACKT"/>
      </w:pPr>
      <w:r>
        <w:t xml:space="preserve">    </w:t>
      </w:r>
      <w:r w:rsidR="00CC3A9C">
        <w:t>$</w:t>
      </w:r>
      <w:proofErr w:type="spellStart"/>
      <w:r w:rsidR="00CC3A9C">
        <w:t>SATag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[Ordered]</w:t>
      </w:r>
      <w:r>
        <w:t xml:space="preserve"> </w:t>
      </w:r>
      <w:proofErr w:type="gramStart"/>
      <w:r w:rsidR="00CC3A9C">
        <w:t>@{</w:t>
      </w:r>
      <w:proofErr w:type="gramEnd"/>
      <w:r w:rsidR="00CC3A9C">
        <w:t>Publisher</w:t>
      </w:r>
      <w:r>
        <w:t xml:space="preserve"> </w:t>
      </w:r>
      <w:r w:rsidR="00CC3A9C">
        <w:t>=</w:t>
      </w:r>
      <w:r>
        <w:t xml:space="preserve"> </w:t>
      </w:r>
      <w:r w:rsidR="00CC3A9C">
        <w:t>'Packt'}</w:t>
      </w:r>
    </w:p>
    <w:p w14:paraId="3D80B1F7" w14:textId="693EEDEE" w:rsidR="00CC3A9C" w:rsidRDefault="002576ED" w:rsidP="00E001E7">
      <w:pPr>
        <w:pStyle w:val="CodeWithinBulletsEndPACKT"/>
      </w:pPr>
      <w:r>
        <w:t xml:space="preserve">    </w:t>
      </w:r>
      <w:r w:rsidR="00CC3A9C">
        <w:t>$</w:t>
      </w:r>
      <w:proofErr w:type="spellStart"/>
      <w:r w:rsidR="00CC3A9C">
        <w:t>SATag</w:t>
      </w:r>
      <w:proofErr w:type="spellEnd"/>
      <w:r>
        <w:t xml:space="preserve"> </w:t>
      </w:r>
      <w:r w:rsidR="00CC3A9C">
        <w:t>+=</w:t>
      </w:r>
      <w:r>
        <w:t xml:space="preserve"> </w:t>
      </w:r>
      <w:proofErr w:type="gramStart"/>
      <w:r w:rsidR="00CC3A9C">
        <w:t>@{</w:t>
      </w:r>
      <w:proofErr w:type="gramEnd"/>
      <w:r w:rsidR="00CC3A9C">
        <w:t>Author</w:t>
      </w:r>
      <w:r>
        <w:t xml:space="preserve"> </w:t>
      </w:r>
      <w:r w:rsidR="00CC3A9C">
        <w:t>=</w:t>
      </w:r>
      <w:r>
        <w:t xml:space="preserve"> </w:t>
      </w:r>
      <w:r w:rsidR="00CC3A9C">
        <w:t>'Thomas</w:t>
      </w:r>
      <w:r>
        <w:t xml:space="preserve"> </w:t>
      </w:r>
      <w:r w:rsidR="00CC3A9C">
        <w:t>Lee'}</w:t>
      </w:r>
    </w:p>
    <w:p w14:paraId="0D382148" w14:textId="7AC5CC42" w:rsidR="00CC3A9C" w:rsidRDefault="002576ED" w:rsidP="00E001E7">
      <w:pPr>
        <w:pStyle w:val="CodeWithinBulletsEndPACKT"/>
      </w:pPr>
      <w:r>
        <w:t xml:space="preserve">    </w:t>
      </w:r>
      <w:r w:rsidR="00CC3A9C">
        <w:t>$SAHT</w:t>
      </w:r>
      <w:r>
        <w:t xml:space="preserve"> </w:t>
      </w:r>
      <w:r w:rsidR="00CC3A9C">
        <w:t>=</w:t>
      </w:r>
      <w:r>
        <w:t xml:space="preserve"> </w:t>
      </w:r>
      <w:proofErr w:type="gramStart"/>
      <w:r w:rsidR="00CC3A9C">
        <w:t>@{</w:t>
      </w:r>
      <w:proofErr w:type="gramEnd"/>
    </w:p>
    <w:p w14:paraId="3D6184BF" w14:textId="257B688A" w:rsidR="00CC3A9C" w:rsidRDefault="002576ED" w:rsidP="00E001E7">
      <w:pPr>
        <w:pStyle w:val="CodeWithinBulletsEndPACKT"/>
      </w:pPr>
      <w:r>
        <w:t xml:space="preserve">      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612E7910" w14:textId="1D59613B" w:rsidR="00CC3A9C" w:rsidRDefault="002576ED" w:rsidP="00E001E7">
      <w:pPr>
        <w:pStyle w:val="CodeWithinBulletsEndPACKT"/>
      </w:pPr>
      <w:r>
        <w:t xml:space="preserve">      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4EE7474F" w14:textId="7117CC57" w:rsidR="00CC3A9C" w:rsidRDefault="002576ED" w:rsidP="00E001E7">
      <w:pPr>
        <w:pStyle w:val="CodeWithinBulletsEndPACKT"/>
      </w:pPr>
      <w:r>
        <w:t xml:space="preserve">        </w:t>
      </w:r>
      <w:r w:rsidR="00CC3A9C">
        <w:t>Location</w:t>
      </w:r>
      <w:r>
        <w:t xml:space="preserve">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19A77C24" w14:textId="618D5730" w:rsidR="00CC3A9C" w:rsidRDefault="002576ED" w:rsidP="00E001E7">
      <w:pPr>
        <w:pStyle w:val="CodeWithinBulletsEndPACKT"/>
      </w:pPr>
      <w:r>
        <w:t xml:space="preserve">        </w:t>
      </w:r>
      <w:r w:rsidR="00CC3A9C">
        <w:t>Tag</w:t>
      </w:r>
      <w:r>
        <w:t xml:space="preserve"> 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SATag</w:t>
      </w:r>
      <w:proofErr w:type="spellEnd"/>
    </w:p>
    <w:p w14:paraId="49522DC5" w14:textId="110F1C2E" w:rsidR="00CC3A9C" w:rsidRDefault="002576ED" w:rsidP="00E001E7">
      <w:pPr>
        <w:pStyle w:val="CodeWithinBulletsEndPACKT"/>
      </w:pPr>
      <w:r>
        <w:lastRenderedPageBreak/>
        <w:t xml:space="preserve">        </w:t>
      </w:r>
      <w:proofErr w:type="spellStart"/>
      <w:r w:rsidR="00CC3A9C">
        <w:t>SkuName</w:t>
      </w:r>
      <w:proofErr w:type="spellEnd"/>
      <w:r>
        <w:t xml:space="preserve">           </w:t>
      </w:r>
      <w:r w:rsidR="00CC3A9C">
        <w:t>=</w:t>
      </w:r>
      <w:r>
        <w:t xml:space="preserve"> </w:t>
      </w:r>
      <w:r w:rsidR="00CC3A9C">
        <w:t>'</w:t>
      </w:r>
      <w:proofErr w:type="spellStart"/>
      <w:r w:rsidR="00CC3A9C">
        <w:t>Standard_LRS</w:t>
      </w:r>
      <w:proofErr w:type="spellEnd"/>
      <w:r w:rsidR="00CC3A9C">
        <w:t>'</w:t>
      </w:r>
    </w:p>
    <w:p w14:paraId="70B2BD59" w14:textId="6C77ADA0" w:rsidR="00CC3A9C" w:rsidRDefault="002576ED" w:rsidP="00E001E7">
      <w:pPr>
        <w:pStyle w:val="CodeWithinBulletsEndPACKT"/>
      </w:pPr>
      <w:r>
        <w:t xml:space="preserve">    </w:t>
      </w:r>
      <w:r w:rsidR="00CC3A9C">
        <w:t>}</w:t>
      </w:r>
    </w:p>
    <w:p w14:paraId="1416F6EC" w14:textId="05995697" w:rsidR="00CC3A9C" w:rsidRDefault="002576ED" w:rsidP="00E001E7">
      <w:pPr>
        <w:pStyle w:val="CodeWithinBulletsEndPACKT"/>
      </w:pPr>
      <w:r>
        <w:t xml:space="preserve">    </w:t>
      </w:r>
      <w:r w:rsidR="00CC3A9C">
        <w:t>$SA</w:t>
      </w:r>
      <w:r>
        <w:t xml:space="preserve"> </w:t>
      </w:r>
      <w:r w:rsidR="00CC3A9C">
        <w:t>=</w:t>
      </w:r>
      <w:r>
        <w:t xml:space="preserve"> </w:t>
      </w:r>
      <w:r w:rsidR="00CC3A9C">
        <w:t>New-</w:t>
      </w:r>
      <w:proofErr w:type="spellStart"/>
      <w:proofErr w:type="gramStart"/>
      <w:r w:rsidR="00CC3A9C">
        <w:t>AzStorageAccount</w:t>
      </w:r>
      <w:proofErr w:type="spellEnd"/>
      <w:r>
        <w:t xml:space="preserve">  </w:t>
      </w:r>
      <w:r w:rsidR="00CC3A9C">
        <w:t>@</w:t>
      </w:r>
      <w:proofErr w:type="gramEnd"/>
      <w:r w:rsidR="00CC3A9C">
        <w:t>SAHT</w:t>
      </w:r>
    </w:p>
    <w:p w14:paraId="500B6B50" w14:textId="5D024126" w:rsidR="00CC3A9C" w:rsidRDefault="002576ED" w:rsidP="00E001E7">
      <w:pPr>
        <w:pStyle w:val="CodeWithinBulletsEndPACKT"/>
      </w:pPr>
      <w:r>
        <w:t xml:space="preserve">    </w:t>
      </w:r>
      <w:r w:rsidR="00CC3A9C">
        <w:t>"SA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  <w:r>
        <w:t xml:space="preserve"> </w:t>
      </w:r>
      <w:r w:rsidR="00CC3A9C">
        <w:t>created"</w:t>
      </w:r>
    </w:p>
    <w:p w14:paraId="6120C303" w14:textId="77777777" w:rsidR="00CC3A9C" w:rsidRDefault="00CC3A9C" w:rsidP="00E001E7">
      <w:pPr>
        <w:pStyle w:val="CodeWithinBulletsEndPACKT"/>
      </w:pPr>
      <w:r>
        <w:t>}</w:t>
      </w:r>
    </w:p>
    <w:p w14:paraId="40E639F5" w14:textId="18F6FB49" w:rsidR="00CC3A9C" w:rsidRDefault="00CC3A9C" w:rsidP="00B368A7">
      <w:pPr>
        <w:pStyle w:val="NumberedBulletPACKT"/>
      </w:pPr>
      <w:r>
        <w:t>Get</w:t>
      </w:r>
      <w:r w:rsidR="002576ED">
        <w:t xml:space="preserve"> </w:t>
      </w:r>
      <w:r>
        <w:t>and</w:t>
      </w:r>
      <w:r w:rsidR="002576ED">
        <w:t xml:space="preserve"> </w:t>
      </w:r>
      <w:r>
        <w:t>display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key:</w:t>
      </w:r>
    </w:p>
    <w:p w14:paraId="5B4A4D1C" w14:textId="2089BA58" w:rsidR="00CC3A9C" w:rsidRDefault="00CC3A9C" w:rsidP="00E001E7">
      <w:pPr>
        <w:pStyle w:val="CodeWithinBulletsEndPACKT"/>
      </w:pPr>
      <w:r>
        <w:t>$SAKHT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4C7D1498" w14:textId="1D4C461F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758BFADC" w14:textId="6828DD04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1623BC7D" w14:textId="77777777" w:rsidR="00CC3A9C" w:rsidRDefault="00CC3A9C" w:rsidP="00E001E7">
      <w:pPr>
        <w:pStyle w:val="CodeWithinBulletsEndPACKT"/>
      </w:pPr>
      <w:r>
        <w:t>}</w:t>
      </w:r>
    </w:p>
    <w:p w14:paraId="7402D6E8" w14:textId="27709254" w:rsidR="00CC3A9C" w:rsidRDefault="00CC3A9C" w:rsidP="00E001E7">
      <w:pPr>
        <w:pStyle w:val="CodeWithinBulletsEndPACKT"/>
      </w:pPr>
      <w:r>
        <w:t>$</w:t>
      </w:r>
      <w:proofErr w:type="spellStart"/>
      <w:r>
        <w:t>Sak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proofErr w:type="gramStart"/>
      <w:r>
        <w:t>AzStorageAccountKey</w:t>
      </w:r>
      <w:proofErr w:type="spellEnd"/>
      <w:r w:rsidR="002576ED">
        <w:t xml:space="preserve">  </w:t>
      </w:r>
      <w:r>
        <w:t>@</w:t>
      </w:r>
      <w:proofErr w:type="gramEnd"/>
      <w:r>
        <w:t>SAKHT</w:t>
      </w:r>
    </w:p>
    <w:p w14:paraId="2BFB77C5" w14:textId="77777777" w:rsidR="00CC3A9C" w:rsidRDefault="00CC3A9C" w:rsidP="00E001E7">
      <w:pPr>
        <w:pStyle w:val="CodeWithinBulletsEndPACKT"/>
      </w:pPr>
      <w:r>
        <w:t>$</w:t>
      </w:r>
      <w:proofErr w:type="spellStart"/>
      <w:r>
        <w:t>Sak</w:t>
      </w:r>
      <w:proofErr w:type="spellEnd"/>
    </w:p>
    <w:p w14:paraId="692E9336" w14:textId="15A585C8" w:rsidR="00CC3A9C" w:rsidRDefault="00CC3A9C" w:rsidP="00B368A7">
      <w:pPr>
        <w:pStyle w:val="NumberedBulletPACKT"/>
      </w:pPr>
      <w:r>
        <w:t>Extract</w:t>
      </w:r>
      <w:r w:rsidR="002576ED">
        <w:t xml:space="preserve"> </w:t>
      </w:r>
      <w:r>
        <w:t>the</w:t>
      </w:r>
      <w:r w:rsidR="002576ED">
        <w:t xml:space="preserve"> </w:t>
      </w:r>
      <w:r>
        <w:t>first</w:t>
      </w:r>
      <w:r w:rsidR="002576ED">
        <w:t xml:space="preserve"> </w:t>
      </w:r>
      <w:r>
        <w:t>key's</w:t>
      </w:r>
      <w:r w:rsidR="002576ED">
        <w:t xml:space="preserve"> </w:t>
      </w:r>
      <w:r>
        <w:t>password:</w:t>
      </w:r>
    </w:p>
    <w:p w14:paraId="3AD265DE" w14:textId="608DC962" w:rsidR="00CC3A9C" w:rsidRDefault="00CC3A9C" w:rsidP="00E001E7">
      <w:pPr>
        <w:pStyle w:val="CodeWithinBulletsEndPACKT"/>
      </w:pPr>
      <w:r>
        <w:t>$Key</w:t>
      </w:r>
      <w:r w:rsidR="002576ED">
        <w:t xml:space="preserve"> </w:t>
      </w:r>
      <w:r>
        <w:t>=</w:t>
      </w:r>
      <w:r w:rsidR="002576ED">
        <w:t xml:space="preserve"> </w:t>
      </w:r>
      <w:r>
        <w:t>($</w:t>
      </w:r>
      <w:proofErr w:type="spellStart"/>
      <w:r>
        <w:t>Sak</w:t>
      </w:r>
      <w:proofErr w:type="spellEnd"/>
      <w:r w:rsidR="002576ED">
        <w:t xml:space="preserve"> </w:t>
      </w:r>
      <w:r>
        <w:t>|</w:t>
      </w:r>
      <w:r w:rsidR="002576ED">
        <w:t xml:space="preserve"> </w:t>
      </w:r>
      <w:r>
        <w:t>Select-Object</w:t>
      </w:r>
      <w:r w:rsidR="002576ED">
        <w:t xml:space="preserve"> </w:t>
      </w:r>
      <w:r>
        <w:t>-First</w:t>
      </w:r>
      <w:r w:rsidR="002576ED">
        <w:t xml:space="preserve"> </w:t>
      </w:r>
      <w:r>
        <w:t>1</w:t>
      </w:r>
      <w:proofErr w:type="gramStart"/>
      <w:r>
        <w:t>).Value</w:t>
      </w:r>
      <w:proofErr w:type="gramEnd"/>
    </w:p>
    <w:p w14:paraId="349ADB07" w14:textId="03527C5A" w:rsidR="00CC3A9C" w:rsidRDefault="00CC3A9C" w:rsidP="00B368A7">
      <w:pPr>
        <w:pStyle w:val="NumberedBulletPACKT"/>
      </w:pPr>
      <w:r>
        <w:t>Get</w:t>
      </w:r>
      <w:r w:rsidR="002576ED">
        <w:t xml:space="preserve"> </w:t>
      </w:r>
      <w:r>
        <w:t>and</w:t>
      </w:r>
      <w:r w:rsidR="002576ED">
        <w:t xml:space="preserve"> </w:t>
      </w: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Context,</w:t>
      </w:r>
      <w:r w:rsidR="002576ED">
        <w:t xml:space="preserve"> </w:t>
      </w:r>
      <w:r>
        <w:t>which</w:t>
      </w:r>
      <w:r w:rsidR="002576ED">
        <w:t xml:space="preserve"> </w:t>
      </w:r>
      <w:r>
        <w:t>encapsulates</w:t>
      </w:r>
      <w:r w:rsidR="002576ED">
        <w:t xml:space="preserve"> </w:t>
      </w:r>
      <w:r>
        <w:t>credentials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account:</w:t>
      </w:r>
    </w:p>
    <w:p w14:paraId="33D16C2B" w14:textId="0D09D918" w:rsidR="00CC3A9C" w:rsidRDefault="00CC3A9C" w:rsidP="00E001E7">
      <w:pPr>
        <w:pStyle w:val="CodeWithinBulletsEndPACKT"/>
      </w:pPr>
      <w:r>
        <w:t>$SCHT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042F722F" w14:textId="69BF5DBB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StorageAccountName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2B3C3045" w14:textId="7B094955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StorageAccountKey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$Key</w:t>
      </w:r>
    </w:p>
    <w:p w14:paraId="3F148D93" w14:textId="77777777" w:rsidR="00CC3A9C" w:rsidRDefault="00CC3A9C" w:rsidP="00E001E7">
      <w:pPr>
        <w:pStyle w:val="CodeWithinBulletsEndPACKT"/>
      </w:pPr>
      <w:r>
        <w:t>}</w:t>
      </w:r>
    </w:p>
    <w:p w14:paraId="12881752" w14:textId="30F29541" w:rsidR="00CC3A9C" w:rsidRDefault="00CC3A9C" w:rsidP="00E001E7">
      <w:pPr>
        <w:pStyle w:val="CodeWithinBulletsEndPACKT"/>
      </w:pPr>
      <w:r>
        <w:t>$</w:t>
      </w:r>
      <w:proofErr w:type="spellStart"/>
      <w:r>
        <w:t>SACon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New-</w:t>
      </w:r>
      <w:proofErr w:type="spellStart"/>
      <w:r>
        <w:t>AzStorageContext</w:t>
      </w:r>
      <w:proofErr w:type="spellEnd"/>
      <w:r w:rsidR="002576ED">
        <w:t xml:space="preserve"> </w:t>
      </w:r>
      <w:r>
        <w:t>@SCHT</w:t>
      </w:r>
    </w:p>
    <w:p w14:paraId="09F3733E" w14:textId="77777777" w:rsidR="00CC3A9C" w:rsidRDefault="00CC3A9C" w:rsidP="00E001E7">
      <w:pPr>
        <w:pStyle w:val="CodeWithinBulletsEndPACKT"/>
      </w:pPr>
      <w:r>
        <w:t>$</w:t>
      </w:r>
      <w:proofErr w:type="spellStart"/>
      <w:r>
        <w:t>SACon</w:t>
      </w:r>
      <w:proofErr w:type="spellEnd"/>
    </w:p>
    <w:p w14:paraId="5B98CBD1" w14:textId="33B43DF1" w:rsidR="00CC3A9C" w:rsidRDefault="00CC3A9C" w:rsidP="00E63285">
      <w:pPr>
        <w:pStyle w:val="NumberedBulletPACKT"/>
      </w:pPr>
      <w:r>
        <w:t>Create</w:t>
      </w:r>
      <w:r w:rsidR="002576ED">
        <w:t xml:space="preserve"> </w:t>
      </w:r>
      <w:r>
        <w:t>two</w:t>
      </w:r>
      <w:r w:rsidR="002576ED">
        <w:t xml:space="preserve"> </w:t>
      </w:r>
      <w:r>
        <w:t>blob</w:t>
      </w:r>
      <w:r w:rsidR="002576ED">
        <w:t xml:space="preserve"> </w:t>
      </w:r>
      <w:r>
        <w:t>containers:</w:t>
      </w:r>
    </w:p>
    <w:p w14:paraId="0FCFF6E8" w14:textId="1E413F1F" w:rsidR="00CC3A9C" w:rsidRDefault="00CC3A9C" w:rsidP="00E001E7">
      <w:pPr>
        <w:pStyle w:val="CodeWithinBulletsEndPACKT"/>
      </w:pPr>
      <w:r>
        <w:t>$CHT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383FDDED" w14:textId="5D79927F" w:rsidR="00CC3A9C" w:rsidRDefault="002576ED" w:rsidP="00E001E7">
      <w:pPr>
        <w:pStyle w:val="CodeWithinBulletsEndPACKT"/>
      </w:pPr>
      <w:r>
        <w:t xml:space="preserve">  </w:t>
      </w:r>
      <w:r w:rsidR="00CC3A9C">
        <w:t>Context</w:t>
      </w:r>
      <w:r>
        <w:t xml:space="preserve">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SACon</w:t>
      </w:r>
      <w:proofErr w:type="spellEnd"/>
    </w:p>
    <w:p w14:paraId="0531970E" w14:textId="7CA7EB43" w:rsidR="00CC3A9C" w:rsidRDefault="002576ED" w:rsidP="00E001E7">
      <w:pPr>
        <w:pStyle w:val="CodeWithinBulletsEndPACKT"/>
      </w:pPr>
      <w:r>
        <w:t xml:space="preserve">  </w:t>
      </w:r>
      <w:r w:rsidR="00CC3A9C">
        <w:t>Permission</w:t>
      </w:r>
      <w:r>
        <w:t xml:space="preserve"> </w:t>
      </w:r>
      <w:r w:rsidR="00CC3A9C">
        <w:t>=</w:t>
      </w:r>
      <w:r>
        <w:t xml:space="preserve"> </w:t>
      </w:r>
      <w:r w:rsidR="00CC3A9C">
        <w:t>'Blob'</w:t>
      </w:r>
    </w:p>
    <w:p w14:paraId="5A7CB246" w14:textId="77777777" w:rsidR="00CC3A9C" w:rsidRDefault="00CC3A9C" w:rsidP="00E001E7">
      <w:pPr>
        <w:pStyle w:val="CodeWithinBulletsEndPACKT"/>
      </w:pPr>
      <w:r>
        <w:t>}</w:t>
      </w:r>
    </w:p>
    <w:p w14:paraId="7CD01E7D" w14:textId="2568167C" w:rsidR="00CC3A9C" w:rsidRDefault="00CC3A9C" w:rsidP="00E001E7">
      <w:pPr>
        <w:pStyle w:val="CodeWithinBulletsEndPACKT"/>
      </w:pPr>
      <w:r>
        <w:t>New-</w:t>
      </w:r>
      <w:proofErr w:type="spellStart"/>
      <w:r>
        <w:t>AzStorageContainer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</w:t>
      </w:r>
      <w:proofErr w:type="spellStart"/>
      <w:r>
        <w:t>CName</w:t>
      </w:r>
      <w:proofErr w:type="spellEnd"/>
      <w:r w:rsidR="002576ED">
        <w:t xml:space="preserve"> </w:t>
      </w:r>
      <w:r>
        <w:t>@CHT</w:t>
      </w:r>
    </w:p>
    <w:p w14:paraId="572E934D" w14:textId="3C24E07D" w:rsidR="00CC3A9C" w:rsidRDefault="00CC3A9C" w:rsidP="00E001E7">
      <w:pPr>
        <w:pStyle w:val="CodeWithinBulletsEndPACKT"/>
      </w:pPr>
      <w:r>
        <w:t>New-</w:t>
      </w:r>
      <w:proofErr w:type="spellStart"/>
      <w:r>
        <w:t>AzStorageContainer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$CName2</w:t>
      </w:r>
      <w:r w:rsidR="002576ED">
        <w:t xml:space="preserve"> </w:t>
      </w:r>
      <w:r>
        <w:t>@CHT</w:t>
      </w:r>
    </w:p>
    <w:p w14:paraId="30D5CE69" w14:textId="6CB0CCD2" w:rsidR="00CC3A9C" w:rsidRDefault="00CC3A9C" w:rsidP="00E63285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blob</w:t>
      </w:r>
      <w:r w:rsidR="002576ED">
        <w:t xml:space="preserve"> </w:t>
      </w:r>
      <w:r>
        <w:t>container:</w:t>
      </w:r>
    </w:p>
    <w:p w14:paraId="155C5908" w14:textId="27739F38" w:rsidR="00CC3A9C" w:rsidRDefault="00CC3A9C" w:rsidP="00E001E7">
      <w:pPr>
        <w:pStyle w:val="CodeWithinBulletsEndPACKT"/>
      </w:pPr>
      <w:r>
        <w:t>Get-</w:t>
      </w:r>
      <w:proofErr w:type="spellStart"/>
      <w:r>
        <w:t>AzStorageContainer</w:t>
      </w:r>
      <w:proofErr w:type="spellEnd"/>
      <w:r w:rsidR="002576ED">
        <w:t xml:space="preserve"> </w:t>
      </w:r>
      <w:r>
        <w:t>-Context</w:t>
      </w:r>
      <w:r w:rsidR="002576ED">
        <w:t xml:space="preserve"> </w:t>
      </w:r>
      <w:r>
        <w:t>$</w:t>
      </w:r>
      <w:proofErr w:type="spellStart"/>
      <w:r>
        <w:t>SACon</w:t>
      </w:r>
      <w:proofErr w:type="spellEnd"/>
      <w:r w:rsidR="002576ED">
        <w:t xml:space="preserve"> </w:t>
      </w:r>
      <w:r>
        <w:t>|</w:t>
      </w:r>
    </w:p>
    <w:p w14:paraId="12D034F1" w14:textId="1471FF44" w:rsidR="00CC3A9C" w:rsidRDefault="002576ED" w:rsidP="00E001E7">
      <w:pPr>
        <w:pStyle w:val="CodeWithinBulletsEndPACKT"/>
      </w:pPr>
      <w:r>
        <w:t xml:space="preserve">  </w:t>
      </w:r>
      <w:r w:rsidR="00CC3A9C">
        <w:t>Select-Object</w:t>
      </w:r>
      <w:r>
        <w:t xml:space="preserve"> </w:t>
      </w:r>
      <w:r w:rsidR="00CC3A9C">
        <w:t>-</w:t>
      </w:r>
      <w:proofErr w:type="spellStart"/>
      <w:r w:rsidR="00CC3A9C">
        <w:t>ExpandProperty</w:t>
      </w:r>
      <w:proofErr w:type="spellEnd"/>
      <w:r>
        <w:t xml:space="preserve"> </w:t>
      </w:r>
      <w:proofErr w:type="spellStart"/>
      <w:r w:rsidR="00CC3A9C">
        <w:t>CloudBlobContainer</w:t>
      </w:r>
      <w:proofErr w:type="spellEnd"/>
    </w:p>
    <w:p w14:paraId="588BBB65" w14:textId="14647014" w:rsidR="00CC3A9C" w:rsidRDefault="00CC3A9C" w:rsidP="00E63285">
      <w:pPr>
        <w:pStyle w:val="NumberedBulletPACKT"/>
      </w:pP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very</w:t>
      </w:r>
      <w:r w:rsidR="002576ED">
        <w:t xml:space="preserve"> </w:t>
      </w:r>
      <w:r>
        <w:t>small</w:t>
      </w:r>
      <w:r w:rsidR="002576ED">
        <w:t xml:space="preserve"> </w:t>
      </w:r>
      <w:r>
        <w:t>blob</w:t>
      </w:r>
      <w:r w:rsidR="002576ED">
        <w:t xml:space="preserve"> </w:t>
      </w:r>
      <w:r>
        <w:t>in</w:t>
      </w:r>
      <w:r w:rsidR="002576ED">
        <w:t xml:space="preserve"> </w:t>
      </w:r>
      <w:r>
        <w:t>Azure:</w:t>
      </w:r>
    </w:p>
    <w:p w14:paraId="03A0F43A" w14:textId="2309E3BC" w:rsidR="00CC3A9C" w:rsidRDefault="00CC3A9C" w:rsidP="00E001E7">
      <w:pPr>
        <w:pStyle w:val="CodeWithinBulletsEndPACKT"/>
      </w:pPr>
      <w:r>
        <w:t>'This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small</w:t>
      </w:r>
      <w:r w:rsidR="002576ED">
        <w:t xml:space="preserve"> </w:t>
      </w:r>
      <w:r>
        <w:t>Azure</w:t>
      </w:r>
      <w:r w:rsidR="002576ED">
        <w:t xml:space="preserve"> </w:t>
      </w:r>
      <w:r>
        <w:t>blob!!'</w:t>
      </w:r>
      <w:r w:rsidR="002576ED">
        <w:t xml:space="preserve"> </w:t>
      </w:r>
      <w:r>
        <w:t>|</w:t>
      </w:r>
      <w:r w:rsidR="002576ED">
        <w:t xml:space="preserve"> </w:t>
      </w:r>
      <w:r>
        <w:t>Out-File</w:t>
      </w:r>
      <w:r w:rsidR="002576ED">
        <w:t xml:space="preserve"> </w:t>
      </w:r>
      <w:r>
        <w:t>.\azurefile.txt</w:t>
      </w:r>
    </w:p>
    <w:p w14:paraId="50C60313" w14:textId="7DFBB43F" w:rsidR="00CC3A9C" w:rsidRDefault="00CC3A9C" w:rsidP="00E001E7">
      <w:pPr>
        <w:pStyle w:val="CodeWithinBulletsEndPACKT"/>
      </w:pPr>
      <w:r>
        <w:t>$BHT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770DDF9" w14:textId="1AABB9F8" w:rsidR="00CC3A9C" w:rsidRDefault="002576ED" w:rsidP="00E001E7">
      <w:pPr>
        <w:pStyle w:val="CodeWithinBulletsEndPACKT"/>
      </w:pPr>
      <w:r>
        <w:t xml:space="preserve">    </w:t>
      </w:r>
      <w:r w:rsidR="00CC3A9C">
        <w:t>Context</w:t>
      </w:r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SACon</w:t>
      </w:r>
      <w:proofErr w:type="spellEnd"/>
    </w:p>
    <w:p w14:paraId="20006CC8" w14:textId="3A9D4F50" w:rsidR="00CC3A9C" w:rsidRDefault="002576ED" w:rsidP="00E001E7">
      <w:pPr>
        <w:pStyle w:val="CodeWithinBulletsEndPACKT"/>
      </w:pPr>
      <w:r>
        <w:t xml:space="preserve">    </w:t>
      </w:r>
      <w:r w:rsidR="00CC3A9C">
        <w:t>File</w:t>
      </w:r>
      <w:r>
        <w:t xml:space="preserve"> </w:t>
      </w:r>
      <w:r w:rsidR="00CC3A9C">
        <w:t>=</w:t>
      </w:r>
      <w:r>
        <w:t xml:space="preserve"> </w:t>
      </w:r>
      <w:r w:rsidR="00CC3A9C">
        <w:t>'.\azurefile.txt'</w:t>
      </w:r>
    </w:p>
    <w:p w14:paraId="4B59E788" w14:textId="0FD0E70D" w:rsidR="00CC3A9C" w:rsidRDefault="002576ED" w:rsidP="00E001E7">
      <w:pPr>
        <w:pStyle w:val="CodeWithinBulletsEndPACKT"/>
      </w:pPr>
      <w:r>
        <w:t xml:space="preserve">    </w:t>
      </w:r>
      <w:r w:rsidR="00CC3A9C">
        <w:t>Container</w:t>
      </w:r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CName</w:t>
      </w:r>
      <w:proofErr w:type="spellEnd"/>
    </w:p>
    <w:p w14:paraId="5314330F" w14:textId="77777777" w:rsidR="00CC3A9C" w:rsidRDefault="00CC3A9C" w:rsidP="00E001E7">
      <w:pPr>
        <w:pStyle w:val="CodeWithinBulletsEndPACKT"/>
      </w:pPr>
      <w:r>
        <w:t>}</w:t>
      </w:r>
    </w:p>
    <w:p w14:paraId="48F79A72" w14:textId="3C361B01" w:rsidR="00CC3A9C" w:rsidRDefault="00CC3A9C" w:rsidP="00E001E7">
      <w:pPr>
        <w:pStyle w:val="CodeWithinBulletsEndPACKT"/>
      </w:pPr>
      <w:r>
        <w:t>$Blob</w:t>
      </w:r>
      <w:r w:rsidR="002576ED">
        <w:t xml:space="preserve"> </w:t>
      </w:r>
      <w:r>
        <w:t>=</w:t>
      </w:r>
      <w:r w:rsidR="002576ED">
        <w:t xml:space="preserve"> </w:t>
      </w:r>
      <w:r>
        <w:t>Set-</w:t>
      </w:r>
      <w:proofErr w:type="spellStart"/>
      <w:proofErr w:type="gramStart"/>
      <w:r>
        <w:t>AzStorageBlobContent</w:t>
      </w:r>
      <w:proofErr w:type="spellEnd"/>
      <w:r w:rsidR="002576ED">
        <w:t xml:space="preserve">  </w:t>
      </w:r>
      <w:r>
        <w:t>@</w:t>
      </w:r>
      <w:proofErr w:type="gramEnd"/>
      <w:r>
        <w:t>BHT</w:t>
      </w:r>
    </w:p>
    <w:p w14:paraId="5DECD2A4" w14:textId="77777777" w:rsidR="00CC3A9C" w:rsidRDefault="00CC3A9C" w:rsidP="00E001E7">
      <w:pPr>
        <w:pStyle w:val="CodeWithinBulletsEndPACKT"/>
      </w:pPr>
      <w:r>
        <w:t>$Blob</w:t>
      </w:r>
    </w:p>
    <w:p w14:paraId="6159C581" w14:textId="326EDCA1" w:rsidR="00CC3A9C" w:rsidRDefault="00CC3A9C" w:rsidP="00E63285">
      <w:pPr>
        <w:pStyle w:val="NumberedBulletPACKT"/>
      </w:pPr>
      <w:r>
        <w:t>Construct</w:t>
      </w:r>
      <w:r w:rsidR="002576ED">
        <w:t xml:space="preserve"> </w:t>
      </w:r>
      <w:r>
        <w:t>and</w:t>
      </w:r>
      <w:r w:rsidR="002576ED">
        <w:t xml:space="preserve"> </w:t>
      </w:r>
      <w:r>
        <w:t>display</w:t>
      </w:r>
      <w:r w:rsidR="002576ED">
        <w:t xml:space="preserve"> </w:t>
      </w:r>
      <w:r>
        <w:t>the</w:t>
      </w:r>
      <w:r w:rsidR="002576ED">
        <w:t xml:space="preserve"> </w:t>
      </w:r>
      <w:r>
        <w:t>blob</w:t>
      </w:r>
      <w:r w:rsidR="002576ED">
        <w:t xml:space="preserve"> </w:t>
      </w:r>
      <w:r>
        <w:t>name:</w:t>
      </w:r>
    </w:p>
    <w:p w14:paraId="4BFABD3B" w14:textId="2A9AC5DC" w:rsidR="00CC3A9C" w:rsidRDefault="00CC3A9C" w:rsidP="00E001E7">
      <w:pPr>
        <w:pStyle w:val="CodeWithinBulletsEndPACKT"/>
      </w:pPr>
      <w:r>
        <w:lastRenderedPageBreak/>
        <w:t>$</w:t>
      </w:r>
      <w:proofErr w:type="spellStart"/>
      <w:r>
        <w:t>BlobUrl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"$(</w:t>
      </w:r>
      <w:proofErr w:type="gramStart"/>
      <w:r>
        <w:t>$</w:t>
      </w:r>
      <w:proofErr w:type="spellStart"/>
      <w:r>
        <w:t>Blob.Context.BlobEndPoint</w:t>
      </w:r>
      <w:proofErr w:type="spellEnd"/>
      <w:proofErr w:type="gramEnd"/>
      <w:r>
        <w:t>)$</w:t>
      </w:r>
      <w:proofErr w:type="spellStart"/>
      <w:r>
        <w:t>CName</w:t>
      </w:r>
      <w:proofErr w:type="spellEnd"/>
      <w:r>
        <w:t>/$($Blob.name)"</w:t>
      </w:r>
    </w:p>
    <w:p w14:paraId="6D3A5254" w14:textId="77777777" w:rsidR="00CC3A9C" w:rsidRDefault="00CC3A9C" w:rsidP="00E001E7">
      <w:pPr>
        <w:pStyle w:val="CodeWithinBulletsEndPACKT"/>
      </w:pPr>
      <w:r>
        <w:t>$</w:t>
      </w:r>
      <w:proofErr w:type="spellStart"/>
      <w:r>
        <w:t>BlobUrl</w:t>
      </w:r>
      <w:proofErr w:type="spellEnd"/>
    </w:p>
    <w:p w14:paraId="71754ECF" w14:textId="52105319" w:rsidR="00CC3A9C" w:rsidRDefault="00CC3A9C" w:rsidP="00E63285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URL</w:t>
      </w:r>
      <w:r w:rsidR="002576ED">
        <w:t xml:space="preserve"> </w:t>
      </w:r>
      <w:r>
        <w:t>via</w:t>
      </w:r>
      <w:r w:rsidR="002576ED">
        <w:t xml:space="preserve"> </w:t>
      </w:r>
      <w:r>
        <w:t>IE:</w:t>
      </w:r>
    </w:p>
    <w:p w14:paraId="3C5D436D" w14:textId="6BF1A8DF" w:rsidR="00CC3A9C" w:rsidRDefault="00CC3A9C" w:rsidP="00E001E7">
      <w:pPr>
        <w:pStyle w:val="CodeWithinBulletsEndPACKT"/>
      </w:pPr>
      <w:r>
        <w:t>$IE</w:t>
      </w:r>
      <w:r w:rsidR="002576ED">
        <w:t xml:space="preserve"> </w:t>
      </w:r>
      <w:r>
        <w:t>=</w:t>
      </w:r>
      <w:r w:rsidR="002576ED">
        <w:t xml:space="preserve"> </w:t>
      </w:r>
      <w:r>
        <w:t>New-Object</w:t>
      </w:r>
      <w:r w:rsidR="002576ED">
        <w:t xml:space="preserve"> </w:t>
      </w:r>
      <w:r>
        <w:t>-</w:t>
      </w:r>
      <w:proofErr w:type="spellStart"/>
      <w:r>
        <w:t>ComObject</w:t>
      </w:r>
      <w:proofErr w:type="spellEnd"/>
      <w:r w:rsidR="002576ED">
        <w:t xml:space="preserve"> </w:t>
      </w:r>
      <w:proofErr w:type="spellStart"/>
      <w:r>
        <w:t>InterNetExplorer.Application</w:t>
      </w:r>
      <w:proofErr w:type="spellEnd"/>
    </w:p>
    <w:p w14:paraId="60F0798C" w14:textId="77777777" w:rsidR="00CC3A9C" w:rsidRDefault="00CC3A9C" w:rsidP="00E001E7">
      <w:pPr>
        <w:pStyle w:val="CodeWithinBulletsEndPACKT"/>
      </w:pPr>
      <w:r>
        <w:t>$IE.Navigate2($</w:t>
      </w:r>
      <w:proofErr w:type="spellStart"/>
      <w:r>
        <w:t>BlobUrl</w:t>
      </w:r>
      <w:proofErr w:type="spellEnd"/>
      <w:r>
        <w:t>)</w:t>
      </w:r>
    </w:p>
    <w:p w14:paraId="0473DE9B" w14:textId="0D19218D" w:rsidR="00CC3A9C" w:rsidRDefault="00CC3A9C" w:rsidP="00E001E7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$true</w:t>
      </w:r>
    </w:p>
    <w:p w14:paraId="6C2FA59D" w14:textId="340468FC" w:rsidR="00CC3A9C" w:rsidRPr="00331F93" w:rsidRDefault="00CC3A9C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works...</w:t>
      </w:r>
    </w:p>
    <w:p w14:paraId="7AF178E9" w14:textId="2317B8A8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defined</w:t>
      </w:r>
      <w:r w:rsidR="002576ED">
        <w:t xml:space="preserve"> </w:t>
      </w:r>
      <w:r>
        <w:t>the</w:t>
      </w:r>
      <w:r w:rsidR="002576ED">
        <w:t xml:space="preserve"> </w:t>
      </w:r>
      <w:r>
        <w:t>key</w:t>
      </w:r>
      <w:r w:rsidR="002576ED">
        <w:t xml:space="preserve"> </w:t>
      </w:r>
      <w:r>
        <w:t>variables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recipe</w:t>
      </w:r>
      <w:r w:rsidR="002576ED">
        <w:t xml:space="preserve"> </w:t>
      </w:r>
      <w:r>
        <w:t>and,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logged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account.</w:t>
      </w:r>
      <w:r w:rsidR="002576ED">
        <w:t xml:space="preserve"> </w:t>
      </w:r>
      <w:r>
        <w:t>These</w:t>
      </w:r>
      <w:r w:rsidR="002576ED">
        <w:t xml:space="preserve"> </w:t>
      </w:r>
      <w:r>
        <w:t>two</w:t>
      </w:r>
      <w:r w:rsidR="002576ED">
        <w:t xml:space="preserve"> </w:t>
      </w:r>
      <w:r>
        <w:t>steps</w:t>
      </w:r>
      <w:r w:rsidR="002576ED">
        <w:t xml:space="preserve"> </w:t>
      </w:r>
      <w:r>
        <w:t>produce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</w:p>
    <w:p w14:paraId="1CB86CAC" w14:textId="1651CBCD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ensured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were</w:t>
      </w:r>
      <w:r w:rsidR="002576ED">
        <w:t xml:space="preserve"> </w:t>
      </w:r>
      <w:r>
        <w:t>created</w:t>
      </w:r>
      <w:r w:rsidR="002576ED">
        <w:t xml:space="preserve"> </w:t>
      </w:r>
      <w:r>
        <w:t>and</w:t>
      </w:r>
      <w:r w:rsidR="002576ED">
        <w:t xml:space="preserve"> </w:t>
      </w:r>
      <w:r>
        <w:t>created</w:t>
      </w:r>
      <w:r w:rsidR="002576ED">
        <w:t xml:space="preserve"> </w:t>
      </w:r>
      <w:r>
        <w:t>them</w:t>
      </w:r>
      <w:r w:rsidR="002576ED">
        <w:t xml:space="preserve"> </w:t>
      </w:r>
      <w:r>
        <w:t>if</w:t>
      </w:r>
      <w:r w:rsidR="002576ED">
        <w:t xml:space="preserve"> </w:t>
      </w:r>
      <w:r>
        <w:t>not.</w:t>
      </w:r>
      <w:r w:rsidR="002576ED">
        <w:t xml:space="preserve"> </w:t>
      </w:r>
      <w:r>
        <w:t>Assuming</w:t>
      </w:r>
      <w:r w:rsidR="002576ED">
        <w:t xml:space="preserve"> </w:t>
      </w:r>
      <w:r>
        <w:t>you</w:t>
      </w:r>
      <w:r w:rsidR="002576ED">
        <w:t xml:space="preserve"> </w:t>
      </w:r>
      <w:r>
        <w:t>completed</w:t>
      </w:r>
      <w:r w:rsidR="002576ED">
        <w:t xml:space="preserve"> </w:t>
      </w:r>
      <w:r>
        <w:t>the</w:t>
      </w:r>
      <w:r w:rsidR="002576ED">
        <w:t xml:space="preserve"> </w:t>
      </w:r>
      <w:r>
        <w:t>previous</w:t>
      </w:r>
      <w:r w:rsidR="002576ED">
        <w:t xml:space="preserve"> </w:t>
      </w:r>
      <w:r>
        <w:t>recipe,</w:t>
      </w:r>
      <w:r w:rsidR="002576ED">
        <w:t xml:space="preserve"> </w:t>
      </w:r>
      <w:proofErr w:type="gramStart"/>
      <w:r w:rsidRPr="00331F93">
        <w:rPr>
          <w:rStyle w:val="ItalicsPACKT"/>
        </w:rPr>
        <w:t>Creating</w:t>
      </w:r>
      <w:proofErr w:type="gramEnd"/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core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resources</w:t>
      </w:r>
      <w:r>
        <w:t>,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A</w:t>
      </w:r>
      <w:r w:rsidR="002576ED">
        <w:t xml:space="preserve"> </w:t>
      </w:r>
      <w:r>
        <w:t>message</w:t>
      </w:r>
      <w:r w:rsidR="002576ED">
        <w:t xml:space="preserve"> </w:t>
      </w:r>
      <w:r>
        <w:t>indicating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and/or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were</w:t>
      </w:r>
      <w:r w:rsidR="002576ED">
        <w:t xml:space="preserve"> </w:t>
      </w:r>
      <w:r>
        <w:t>not</w:t>
      </w:r>
      <w:r w:rsidR="002576ED">
        <w:t xml:space="preserve"> </w:t>
      </w:r>
      <w:r>
        <w:t>found</w:t>
      </w:r>
      <w:r w:rsidR="002576ED">
        <w:t xml:space="preserve"> </w:t>
      </w:r>
      <w:r>
        <w:t>and</w:t>
      </w:r>
      <w:r w:rsidR="002576ED">
        <w:t xml:space="preserve"> </w:t>
      </w:r>
      <w:r>
        <w:t>were</w:t>
      </w:r>
      <w:r w:rsidR="002576ED">
        <w:t xml:space="preserve"> </w:t>
      </w:r>
      <w:r>
        <w:t>created</w:t>
      </w:r>
      <w:r w:rsidR="002576ED">
        <w:t xml:space="preserve"> </w:t>
      </w:r>
      <w:r>
        <w:t>is</w:t>
      </w:r>
      <w:r w:rsidR="002576ED">
        <w:t xml:space="preserve"> </w:t>
      </w:r>
      <w:r>
        <w:t>issued</w:t>
      </w:r>
      <w:r w:rsidR="002576ED">
        <w:t xml:space="preserve"> </w:t>
      </w:r>
      <w:r>
        <w:t>if</w:t>
      </w:r>
      <w:r w:rsidR="002576ED">
        <w:t xml:space="preserve"> </w:t>
      </w:r>
      <w:r>
        <w:t>the</w:t>
      </w:r>
      <w:r w:rsidR="002576ED">
        <w:t xml:space="preserve"> </w:t>
      </w:r>
      <w:r>
        <w:t>resources</w:t>
      </w:r>
      <w:r w:rsidR="002576ED">
        <w:t xml:space="preserve"> </w:t>
      </w:r>
      <w:r>
        <w:t>were</w:t>
      </w:r>
      <w:r w:rsidR="002576ED">
        <w:t xml:space="preserve"> </w:t>
      </w:r>
      <w:r>
        <w:t>not</w:t>
      </w:r>
      <w:r w:rsidR="002576ED">
        <w:t xml:space="preserve"> </w:t>
      </w:r>
      <w:r>
        <w:t>found.</w:t>
      </w:r>
    </w:p>
    <w:p w14:paraId="6A2DB6DB" w14:textId="4A951A47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gathered</w:t>
      </w:r>
      <w:r w:rsidR="002576ED">
        <w:t xml:space="preserve"> </w:t>
      </w:r>
      <w:r>
        <w:t>and</w:t>
      </w:r>
      <w:r w:rsidR="002576ED">
        <w:t xml:space="preserve"> </w:t>
      </w:r>
      <w:r>
        <w:t>displayed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76CCEE7C" w14:textId="679A6AE8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2167FB40" wp14:editId="29095F51">
            <wp:extent cx="5943600" cy="1315720"/>
            <wp:effectExtent l="0" t="0" r="0" b="0"/>
            <wp:docPr id="47" name="Picture 4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FFB6" w14:textId="4454BAA4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extracted</w:t>
      </w:r>
      <w:r w:rsidR="002576ED">
        <w:t xml:space="preserve"> </w:t>
      </w:r>
      <w:r>
        <w:t>the</w:t>
      </w:r>
      <w:r w:rsidR="002576ED">
        <w:t xml:space="preserve"> </w:t>
      </w:r>
      <w:r>
        <w:t>password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first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key,</w:t>
      </w:r>
      <w:r w:rsidR="002576ED">
        <w:t xml:space="preserve"> </w:t>
      </w:r>
      <w:r>
        <w:t>which</w:t>
      </w:r>
      <w:r w:rsidR="002576ED">
        <w:t xml:space="preserve"> </w:t>
      </w:r>
      <w:r>
        <w:t>produces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Using</w:t>
      </w:r>
      <w:r w:rsidR="002576ED">
        <w:t xml:space="preserve"> </w:t>
      </w:r>
      <w:r>
        <w:t>that</w:t>
      </w:r>
      <w:r w:rsidR="002576ED">
        <w:t xml:space="preserve"> </w:t>
      </w:r>
      <w:r>
        <w:t>password,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and</w:t>
      </w:r>
      <w:r w:rsidR="002576ED">
        <w:t xml:space="preserve"> </w:t>
      </w:r>
      <w:r>
        <w:t>displayed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context,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88FBBEA" w14:textId="62918662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2D1E7AC7" wp14:editId="588E34EE">
            <wp:extent cx="5702300" cy="2095500"/>
            <wp:effectExtent l="0" t="0" r="0" b="0"/>
            <wp:docPr id="46" name="Picture 4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8CED5" w14:textId="6CF470A7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Context</w:t>
      </w:r>
      <w:r w:rsidR="002576ED">
        <w:t xml:space="preserve"> </w:t>
      </w:r>
      <w:r>
        <w:t>(which</w:t>
      </w:r>
      <w:r w:rsidR="002576ED">
        <w:t xml:space="preserve"> </w:t>
      </w:r>
      <w:r>
        <w:t>encapsulates</w:t>
      </w:r>
      <w:r w:rsidR="002576ED">
        <w:t xml:space="preserve"> </w:t>
      </w:r>
      <w:r>
        <w:t>the</w:t>
      </w:r>
      <w:r w:rsidR="002576ED">
        <w:t xml:space="preserve"> </w:t>
      </w:r>
      <w:r>
        <w:t>credentials)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two</w:t>
      </w:r>
      <w:r w:rsidR="002576ED">
        <w:t xml:space="preserve"> </w:t>
      </w:r>
      <w:r>
        <w:t>Azure</w:t>
      </w:r>
      <w:r w:rsidR="002576ED">
        <w:t xml:space="preserve"> </w:t>
      </w:r>
      <w:r>
        <w:t>blob</w:t>
      </w:r>
      <w:r w:rsidR="002576ED">
        <w:t xml:space="preserve"> </w:t>
      </w:r>
      <w:r>
        <w:t>containers,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31939E84" w14:textId="14BF114C" w:rsidR="00CC3A9C" w:rsidRDefault="00CC3A9C" w:rsidP="00E63285">
      <w:pPr>
        <w:pStyle w:val="FigurePACKT"/>
      </w:pPr>
      <w:r>
        <w:rPr>
          <w:noProof/>
        </w:rPr>
        <w:lastRenderedPageBreak/>
        <w:drawing>
          <wp:inline distT="0" distB="0" distL="0" distR="0" wp14:anchorId="0558E46F" wp14:editId="5C8C7DB3">
            <wp:extent cx="5638800" cy="2133600"/>
            <wp:effectExtent l="0" t="0" r="0" b="0"/>
            <wp:docPr id="45" name="Picture 4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FF54" w14:textId="2DC0A5EE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two</w:t>
      </w:r>
      <w:r w:rsidR="002576ED">
        <w:t xml:space="preserve"> </w:t>
      </w:r>
      <w:r>
        <w:t>new</w:t>
      </w:r>
      <w:r w:rsidR="002576ED">
        <w:t xml:space="preserve"> </w:t>
      </w:r>
      <w:r>
        <w:t>blob</w:t>
      </w:r>
      <w:r w:rsidR="002576ED">
        <w:t xml:space="preserve"> </w:t>
      </w:r>
      <w:r>
        <w:t>containers,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1733F709" w14:textId="68DECCA9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3E403C62" wp14:editId="35DC8B75">
            <wp:extent cx="5943600" cy="1169035"/>
            <wp:effectExtent l="0" t="0" r="0" b="0"/>
            <wp:docPr id="44" name="Picture 4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CC9E" w14:textId="3D47EA1F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blob</w:t>
      </w:r>
      <w:r w:rsidR="002576ED">
        <w:t xml:space="preserve"> </w:t>
      </w:r>
      <w:r>
        <w:t>by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Set-</w:t>
      </w:r>
      <w:proofErr w:type="spellStart"/>
      <w:r w:rsidRPr="00331F93">
        <w:rPr>
          <w:rStyle w:val="CodeInTextPACKT"/>
        </w:rPr>
        <w:t>AzStorageBlobContent</w:t>
      </w:r>
      <w:proofErr w:type="spellEnd"/>
      <w:r w:rsidR="002576ED">
        <w:t xml:space="preserve"> </w:t>
      </w:r>
      <w:r>
        <w:t>cmdlet.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63EE93A7" w14:textId="20E4EC34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41594F12" wp14:editId="37D9281F">
            <wp:extent cx="5943600" cy="1410335"/>
            <wp:effectExtent l="0" t="0" r="0" b="0"/>
            <wp:docPr id="43" name="Picture 4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47BB" w14:textId="3EBBDCDA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generated</w:t>
      </w:r>
      <w:r w:rsidR="002576ED">
        <w:t xml:space="preserve"> </w:t>
      </w:r>
      <w:r>
        <w:t>a</w:t>
      </w:r>
      <w:r w:rsidR="002576ED">
        <w:t xml:space="preserve"> </w:t>
      </w:r>
      <w:r>
        <w:t>URL</w:t>
      </w:r>
      <w:r w:rsidR="002576ED">
        <w:t xml:space="preserve"> </w:t>
      </w:r>
      <w:r>
        <w:t>for</w:t>
      </w:r>
      <w:r w:rsidR="002576ED">
        <w:t xml:space="preserve"> </w:t>
      </w:r>
      <w:r>
        <w:t>this</w:t>
      </w:r>
      <w:r w:rsidR="002576ED">
        <w:t xml:space="preserve"> </w:t>
      </w:r>
      <w:r>
        <w:t>blob,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5D03B782" w14:textId="7BD0C735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1A3B4CB8" wp14:editId="25B0699F">
            <wp:extent cx="5943600" cy="815340"/>
            <wp:effectExtent l="0" t="0" r="0" b="3810"/>
            <wp:docPr id="42" name="Picture 4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E99D" w14:textId="74A2D01B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blob's</w:t>
      </w:r>
      <w:r w:rsidR="002576ED">
        <w:t xml:space="preserve"> </w:t>
      </w:r>
      <w:r>
        <w:t>content</w:t>
      </w:r>
      <w:r w:rsidR="002576ED">
        <w:t xml:space="preserve"> </w:t>
      </w:r>
      <w:r>
        <w:t>using</w:t>
      </w:r>
      <w:r w:rsidR="002576ED">
        <w:t xml:space="preserve"> </w:t>
      </w:r>
      <w:r>
        <w:t>Internet</w:t>
      </w:r>
      <w:r w:rsidR="002576ED">
        <w:t xml:space="preserve"> </w:t>
      </w:r>
      <w:r>
        <w:t>Explorer,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154621C0" w14:textId="647A89E7" w:rsidR="00CC3A9C" w:rsidRDefault="00CC3A9C" w:rsidP="00E63285">
      <w:pPr>
        <w:pStyle w:val="FigurePACKT"/>
      </w:pPr>
      <w:r>
        <w:rPr>
          <w:noProof/>
        </w:rPr>
        <w:lastRenderedPageBreak/>
        <w:drawing>
          <wp:inline distT="0" distB="0" distL="0" distR="0" wp14:anchorId="6FFAE6E3" wp14:editId="2F3D79E8">
            <wp:extent cx="5943600" cy="1194435"/>
            <wp:effectExtent l="0" t="0" r="0" b="5715"/>
            <wp:docPr id="41" name="Picture 4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8403" w14:textId="6BF97876" w:rsidR="00CC3A9C" w:rsidRPr="00331F93" w:rsidRDefault="00CC3A9C" w:rsidP="00331F93">
      <w:pPr>
        <w:pStyle w:val="Heading2"/>
      </w:pPr>
      <w:r w:rsidRPr="00331F93">
        <w:t>There's</w:t>
      </w:r>
      <w:r w:rsidR="002576ED">
        <w:t xml:space="preserve"> </w:t>
      </w:r>
      <w:r w:rsidRPr="00331F93">
        <w:t>more...</w:t>
      </w:r>
    </w:p>
    <w:p w14:paraId="3C9A48F2" w14:textId="47615330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retrieved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keys</w:t>
      </w:r>
      <w:r w:rsidR="002576ED">
        <w:t xml:space="preserve"> </w:t>
      </w:r>
      <w:r>
        <w:t>for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Each</w:t>
      </w:r>
      <w:r w:rsidR="002576ED">
        <w:t xml:space="preserve"> </w:t>
      </w:r>
      <w:r>
        <w:t>key's</w:t>
      </w:r>
      <w:r w:rsidR="002576ED">
        <w:t xml:space="preserve"> </w:t>
      </w:r>
      <w:r>
        <w:t>value</w:t>
      </w:r>
      <w:r w:rsidR="002576ED">
        <w:t xml:space="preserve"> </w:t>
      </w:r>
      <w:r>
        <w:t>property</w:t>
      </w:r>
      <w:r w:rsidR="002576ED">
        <w:t xml:space="preserve"> </w:t>
      </w:r>
      <w:r>
        <w:t>is,</w:t>
      </w:r>
      <w:r w:rsidR="002576ED">
        <w:t xml:space="preserve"> </w:t>
      </w:r>
      <w:r>
        <w:t>in</w:t>
      </w:r>
      <w:r w:rsidR="002576ED">
        <w:t xml:space="preserve"> </w:t>
      </w:r>
      <w:r>
        <w:t>effect,</w:t>
      </w:r>
      <w:r w:rsidR="002576ED">
        <w:t xml:space="preserve"> </w:t>
      </w:r>
      <w:r>
        <w:t>a</w:t>
      </w:r>
      <w:r w:rsidR="002576ED">
        <w:t xml:space="preserve"> </w:t>
      </w:r>
      <w:r>
        <w:t>password</w:t>
      </w:r>
      <w:r w:rsidR="002576ED">
        <w:t xml:space="preserve"> </w:t>
      </w:r>
      <w:r>
        <w:t>for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Having</w:t>
      </w:r>
      <w:r w:rsidR="002576ED">
        <w:t xml:space="preserve"> </w:t>
      </w:r>
      <w:r>
        <w:t>two</w:t>
      </w:r>
      <w:r w:rsidR="002576ED">
        <w:t xml:space="preserve"> </w:t>
      </w:r>
      <w:r>
        <w:t>keys</w:t>
      </w:r>
      <w:r w:rsidR="002576ED">
        <w:t xml:space="preserve"> </w:t>
      </w:r>
      <w:r>
        <w:t>enables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regularly</w:t>
      </w:r>
      <w:r w:rsidR="002576ED">
        <w:t xml:space="preserve"> </w:t>
      </w:r>
      <w:r>
        <w:t>regenerate</w:t>
      </w:r>
      <w:r w:rsidR="002576ED">
        <w:t xml:space="preserve"> </w:t>
      </w:r>
      <w:r>
        <w:t>and</w:t>
      </w:r>
      <w:r w:rsidR="002576ED">
        <w:t xml:space="preserve"> </w:t>
      </w:r>
      <w:r>
        <w:t>rotate</w:t>
      </w:r>
      <w:r w:rsidR="002576ED">
        <w:t xml:space="preserve"> </w:t>
      </w:r>
      <w:r>
        <w:t>your</w:t>
      </w:r>
      <w:r w:rsidR="002576ED">
        <w:t xml:space="preserve"> </w:t>
      </w:r>
      <w:r>
        <w:t>key</w:t>
      </w:r>
      <w:r w:rsidR="002576ED">
        <w:t xml:space="preserve"> </w:t>
      </w:r>
      <w:r>
        <w:t>values.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got</w:t>
      </w:r>
      <w:r w:rsidR="002576ED">
        <w:t xml:space="preserve"> </w:t>
      </w:r>
      <w:r>
        <w:t>this</w:t>
      </w:r>
      <w:r w:rsidR="002576ED">
        <w:t xml:space="preserve"> </w:t>
      </w:r>
      <w:r>
        <w:t>value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first</w:t>
      </w:r>
      <w:r w:rsidR="002576ED">
        <w:t xml:space="preserve"> </w:t>
      </w:r>
      <w:r>
        <w:t>key.</w:t>
      </w:r>
    </w:p>
    <w:p w14:paraId="05ED4E4C" w14:textId="0709E2EC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got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account's</w:t>
      </w:r>
      <w:r w:rsidR="002576ED">
        <w:t xml:space="preserve"> </w:t>
      </w:r>
      <w:r>
        <w:t>storage</w:t>
      </w:r>
      <w:r w:rsidR="002576ED">
        <w:t xml:space="preserve"> </w:t>
      </w:r>
      <w:r>
        <w:t>context.</w:t>
      </w:r>
      <w:r w:rsidR="002576ED">
        <w:t xml:space="preserve"> </w:t>
      </w:r>
      <w:r>
        <w:t>This</w:t>
      </w:r>
      <w:r w:rsidR="002576ED">
        <w:t xml:space="preserve"> </w:t>
      </w:r>
      <w:r>
        <w:t>object</w:t>
      </w:r>
      <w:r w:rsidR="002576ED">
        <w:t xml:space="preserve"> </w:t>
      </w:r>
      <w:r>
        <w:t>encapsulates</w:t>
      </w:r>
      <w:r w:rsidR="002576ED">
        <w:t xml:space="preserve"> </w:t>
      </w:r>
      <w:r>
        <w:t>the</w:t>
      </w:r>
      <w:r w:rsidR="002576ED">
        <w:t xml:space="preserve"> </w:t>
      </w:r>
      <w:r>
        <w:t>details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including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prior</w:t>
      </w:r>
      <w:r w:rsidR="002576ED">
        <w:t xml:space="preserve"> </w:t>
      </w:r>
      <w:r>
        <w:t>step.</w:t>
      </w:r>
    </w:p>
    <w:p w14:paraId="7BE1800A" w14:textId="37B4FAEA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 w:rsidR="002576ED">
        <w:t xml:space="preserve"> </w:t>
      </w:r>
      <w:r>
        <w:t>and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two</w:t>
      </w:r>
      <w:r w:rsidR="002576ED">
        <w:t xml:space="preserve"> </w:t>
      </w:r>
      <w:r>
        <w:t>blob</w:t>
      </w:r>
      <w:r w:rsidR="002576ED">
        <w:t xml:space="preserve"> </w:t>
      </w:r>
      <w:r>
        <w:t>containers</w:t>
      </w:r>
      <w:r w:rsidR="002576ED">
        <w:t xml:space="preserve"> </w:t>
      </w:r>
      <w:r>
        <w:t>and</w:t>
      </w:r>
      <w:r w:rsidR="002576ED">
        <w:t xml:space="preserve"> </w:t>
      </w:r>
      <w:r>
        <w:t>displayed</w:t>
      </w:r>
      <w:r w:rsidR="002576ED">
        <w:t xml:space="preserve"> </w:t>
      </w:r>
      <w:r>
        <w:t>their</w:t>
      </w:r>
      <w:r w:rsidR="002576ED">
        <w:t xml:space="preserve"> </w:t>
      </w:r>
      <w:r>
        <w:t>URLs.</w:t>
      </w:r>
      <w:r w:rsidR="002576ED">
        <w:t xml:space="preserve"> </w:t>
      </w:r>
      <w:r>
        <w:t>Containers</w:t>
      </w:r>
      <w:r w:rsidR="002576ED">
        <w:t xml:space="preserve"> </w:t>
      </w:r>
      <w:r>
        <w:t>are</w:t>
      </w:r>
      <w:r w:rsidR="002576ED">
        <w:t xml:space="preserve"> </w:t>
      </w:r>
      <w:r>
        <w:t>a</w:t>
      </w:r>
      <w:r w:rsidR="002576ED">
        <w:t xml:space="preserve"> </w:t>
      </w:r>
      <w:r>
        <w:t>single-level,</w:t>
      </w:r>
      <w:r w:rsidR="002576ED">
        <w:t xml:space="preserve"> </w:t>
      </w:r>
      <w:r>
        <w:t>folder-like</w:t>
      </w:r>
      <w:r w:rsidR="002576ED">
        <w:t xml:space="preserve"> </w:t>
      </w:r>
      <w:r>
        <w:t>object</w:t>
      </w:r>
      <w:r w:rsidR="002576ED">
        <w:t xml:space="preserve"> </w:t>
      </w:r>
      <w:r>
        <w:t>that</w:t>
      </w:r>
      <w:r w:rsidR="002576ED">
        <w:t xml:space="preserve"> </w:t>
      </w:r>
      <w:r>
        <w:t>contains</w:t>
      </w:r>
      <w:r w:rsidR="002576ED">
        <w:t xml:space="preserve"> </w:t>
      </w:r>
      <w:r>
        <w:t>your</w:t>
      </w:r>
      <w:r w:rsidR="002576ED">
        <w:t xml:space="preserve"> </w:t>
      </w:r>
      <w:r>
        <w:t>blobs.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simple</w:t>
      </w:r>
      <w:r w:rsidR="002576ED">
        <w:t xml:space="preserve"> </w:t>
      </w:r>
      <w:r>
        <w:t>blob</w:t>
      </w:r>
      <w:r w:rsidR="002576ED">
        <w:t xml:space="preserve"> </w:t>
      </w:r>
      <w:r>
        <w:t>and,</w:t>
      </w:r>
      <w:r w:rsidR="002576ED">
        <w:t xml:space="preserve"> </w:t>
      </w:r>
      <w:r>
        <w:t>as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see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output,</w:t>
      </w:r>
      <w:r w:rsidR="002576ED">
        <w:t xml:space="preserve"> </w:t>
      </w:r>
      <w:r>
        <w:t>this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block</w:t>
      </w:r>
      <w:r w:rsidR="002576ED">
        <w:t xml:space="preserve"> </w:t>
      </w:r>
      <w:r>
        <w:t>blob,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content</w:t>
      </w:r>
      <w:r w:rsidR="002576ED">
        <w:t xml:space="preserve"> </w:t>
      </w:r>
      <w:r>
        <w:t>just</w:t>
      </w:r>
      <w:r w:rsidR="002576ED">
        <w:t xml:space="preserve"> </w:t>
      </w:r>
      <w:r>
        <w:t>comprising</w:t>
      </w:r>
      <w:r w:rsidR="002576ED">
        <w:t xml:space="preserve"> </w:t>
      </w:r>
      <w:r>
        <w:t>an</w:t>
      </w:r>
      <w:r w:rsidR="002576ED">
        <w:t xml:space="preserve"> </w:t>
      </w:r>
      <w:r>
        <w:t>octet</w:t>
      </w:r>
      <w:r w:rsidR="002576ED">
        <w:t xml:space="preserve"> </w:t>
      </w:r>
      <w:r>
        <w:t>stream.</w:t>
      </w:r>
    </w:p>
    <w:p w14:paraId="38AFC84A" w14:textId="4F9AD329" w:rsidR="00CC3A9C" w:rsidRPr="00331F93" w:rsidRDefault="00CC3A9C" w:rsidP="00331F93">
      <w:pPr>
        <w:pStyle w:val="Heading1"/>
      </w:pPr>
      <w:r w:rsidRPr="00331F93">
        <w:t>Creating</w:t>
      </w:r>
      <w:r w:rsidR="002576ED">
        <w:t xml:space="preserve"> </w:t>
      </w:r>
      <w:r w:rsidRPr="00331F93">
        <w:t>an</w:t>
      </w:r>
      <w:r w:rsidR="002576ED">
        <w:t xml:space="preserve"> </w:t>
      </w:r>
      <w:r w:rsidRPr="00331F93">
        <w:t>Azure</w:t>
      </w:r>
      <w:r w:rsidR="002576ED">
        <w:t xml:space="preserve"> </w:t>
      </w:r>
      <w:r w:rsidRPr="00331F93">
        <w:t>SMB</w:t>
      </w:r>
      <w:r w:rsidR="002576ED">
        <w:t xml:space="preserve"> </w:t>
      </w:r>
      <w:r w:rsidRPr="00331F93">
        <w:t>file</w:t>
      </w:r>
      <w:r w:rsidR="002576ED">
        <w:t xml:space="preserve"> </w:t>
      </w:r>
      <w:r w:rsidRPr="00331F93">
        <w:t>share</w:t>
      </w:r>
    </w:p>
    <w:p w14:paraId="4AA39F8A" w14:textId="1BA1A724" w:rsidR="00CC3A9C" w:rsidRDefault="00CC3A9C" w:rsidP="00E63285">
      <w:pPr>
        <w:pStyle w:val="NormalPACKT"/>
      </w:pPr>
      <w:r>
        <w:t>Azure</w:t>
      </w:r>
      <w:r w:rsidR="002576ED">
        <w:t xml:space="preserve"> </w:t>
      </w:r>
      <w:r>
        <w:t>provides</w:t>
      </w:r>
      <w:r w:rsidR="002576ED">
        <w:t xml:space="preserve"> </w:t>
      </w:r>
      <w:r>
        <w:t>you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ability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SMB</w:t>
      </w:r>
      <w:r w:rsidR="002576ED">
        <w:t xml:space="preserve"> </w:t>
      </w:r>
      <w:r>
        <w:t>shares</w:t>
      </w:r>
      <w:r w:rsidR="002576ED">
        <w:t xml:space="preserve"> </w:t>
      </w:r>
      <w:r>
        <w:t>with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These</w:t>
      </w:r>
      <w:r w:rsidR="002576ED">
        <w:t xml:space="preserve"> </w:t>
      </w:r>
      <w:r>
        <w:t>SMB</w:t>
      </w:r>
      <w:r w:rsidR="002576ED">
        <w:t xml:space="preserve"> </w:t>
      </w:r>
      <w:r>
        <w:t>shares</w:t>
      </w:r>
      <w:r w:rsidR="002576ED">
        <w:t xml:space="preserve"> </w:t>
      </w:r>
      <w:r>
        <w:t>act</w:t>
      </w:r>
      <w:r w:rsidR="002576ED">
        <w:t xml:space="preserve"> </w:t>
      </w:r>
      <w:r>
        <w:t>the</w:t>
      </w:r>
      <w:r w:rsidR="002576ED">
        <w:t xml:space="preserve"> </w:t>
      </w:r>
      <w:r>
        <w:t>same</w:t>
      </w:r>
      <w:r w:rsidR="002576ED">
        <w:t xml:space="preserve"> </w:t>
      </w:r>
      <w:r>
        <w:t>as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on-premises</w:t>
      </w:r>
      <w:r w:rsidR="002576ED">
        <w:t xml:space="preserve"> </w:t>
      </w:r>
      <w:r>
        <w:t>SMB</w:t>
      </w:r>
      <w:r w:rsidR="002576ED">
        <w:t xml:space="preserve"> </w:t>
      </w:r>
      <w:r>
        <w:t>shares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hyperlink r:id="rId38" w:tooltip="Chapter 9. Managing Windows Internet Information Server" w:history="1">
        <w:r w:rsidRPr="00E63285">
          <w:rPr>
            <w:rStyle w:val="ChapterrefPACKT"/>
          </w:rPr>
          <w:t>Chapter</w:t>
        </w:r>
        <w:r w:rsidR="002576ED">
          <w:rPr>
            <w:rStyle w:val="ChapterrefPACKT"/>
          </w:rPr>
          <w:t xml:space="preserve"> </w:t>
        </w:r>
        <w:r w:rsidRPr="00E63285">
          <w:rPr>
            <w:rStyle w:val="ChapterrefPACKT"/>
          </w:rPr>
          <w:t>9</w:t>
        </w:r>
      </w:hyperlink>
      <w:r w:rsidRPr="00E63285">
        <w:rPr>
          <w:rStyle w:val="ChapterrefPACKT"/>
        </w:rPr>
        <w:t>,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Managing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Network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Shares</w:t>
      </w:r>
      <w:r>
        <w:t>.</w:t>
      </w:r>
      <w:r w:rsidR="002576ED">
        <w:t xml:space="preserve"> </w:t>
      </w:r>
      <w:r>
        <w:t>The</w:t>
      </w:r>
      <w:r w:rsidR="002576ED">
        <w:t xml:space="preserve"> </w:t>
      </w:r>
      <w:r>
        <w:t>key</w:t>
      </w:r>
      <w:r w:rsidR="002576ED">
        <w:t xml:space="preserve"> </w:t>
      </w:r>
      <w:r>
        <w:t>difference</w:t>
      </w:r>
      <w:r w:rsidR="002576ED">
        <w:t xml:space="preserve"> </w:t>
      </w:r>
      <w:r>
        <w:t>is</w:t>
      </w:r>
      <w:r w:rsidR="002576ED">
        <w:t xml:space="preserve"> </w:t>
      </w:r>
      <w:r>
        <w:t>how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them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credentials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to</w:t>
      </w:r>
      <w:r w:rsidR="002576ED">
        <w:t xml:space="preserve"> </w:t>
      </w:r>
      <w:r>
        <w:t>access</w:t>
      </w:r>
      <w:r w:rsidR="002576ED">
        <w:t xml:space="preserve"> </w:t>
      </w:r>
      <w:r>
        <w:t>the</w:t>
      </w:r>
      <w:r w:rsidR="002576ED">
        <w:t xml:space="preserve"> </w:t>
      </w:r>
      <w:r>
        <w:t>shares.</w:t>
      </w:r>
    </w:p>
    <w:p w14:paraId="022C571D" w14:textId="4E51D356" w:rsidR="00CC3A9C" w:rsidRDefault="00CC3A9C" w:rsidP="00E63285">
      <w:pPr>
        <w:pStyle w:val="NormalPACKT"/>
      </w:pPr>
      <w:r>
        <w:t>Before</w:t>
      </w:r>
      <w:r w:rsidR="002576ED">
        <w:t xml:space="preserve"> </w:t>
      </w:r>
      <w:r>
        <w:t>an</w:t>
      </w:r>
      <w:r w:rsidR="002576ED">
        <w:t xml:space="preserve"> </w:t>
      </w:r>
      <w:r>
        <w:t>SMB</w:t>
      </w:r>
      <w:r w:rsidR="002576ED">
        <w:t xml:space="preserve"> </w:t>
      </w:r>
      <w:r>
        <w:t>client</w:t>
      </w:r>
      <w:r w:rsidR="002576ED">
        <w:t xml:space="preserve"> </w:t>
      </w:r>
      <w:r>
        <w:t>can</w:t>
      </w:r>
      <w:r w:rsidR="002576ED">
        <w:t xml:space="preserve"> </w:t>
      </w:r>
      <w:r>
        <w:t>access</w:t>
      </w:r>
      <w:r w:rsidR="002576ED">
        <w:t xml:space="preserve"> </w:t>
      </w:r>
      <w:r>
        <w:t>data</w:t>
      </w:r>
      <w:r w:rsidR="002576ED">
        <w:t xml:space="preserve"> </w:t>
      </w:r>
      <w:r>
        <w:t>held</w:t>
      </w:r>
      <w:r w:rsidR="002576ED">
        <w:t xml:space="preserve"> </w:t>
      </w:r>
      <w:r>
        <w:t>in</w:t>
      </w:r>
      <w:r w:rsidR="002576ED">
        <w:t xml:space="preserve"> </w:t>
      </w:r>
      <w:r>
        <w:t>an</w:t>
      </w:r>
      <w:r w:rsidR="002576ED">
        <w:t xml:space="preserve"> </w:t>
      </w:r>
      <w:r>
        <w:t>SMB</w:t>
      </w:r>
      <w:r w:rsidR="002576ED">
        <w:t xml:space="preserve"> </w:t>
      </w:r>
      <w:r>
        <w:t>share,</w:t>
      </w:r>
      <w:r w:rsidR="002576ED">
        <w:t xml:space="preserve"> </w:t>
      </w:r>
      <w:r>
        <w:t>the</w:t>
      </w:r>
      <w:r w:rsidR="002576ED">
        <w:t xml:space="preserve"> </w:t>
      </w:r>
      <w:r>
        <w:t>SMB</w:t>
      </w:r>
      <w:r w:rsidR="002576ED">
        <w:t xml:space="preserve"> </w:t>
      </w:r>
      <w:r>
        <w:t>client</w:t>
      </w:r>
      <w:r w:rsidR="002576ED">
        <w:t xml:space="preserve"> </w:t>
      </w:r>
      <w:r>
        <w:t>needs</w:t>
      </w:r>
      <w:r w:rsidR="002576ED">
        <w:t xml:space="preserve"> </w:t>
      </w:r>
      <w:r>
        <w:t>to</w:t>
      </w:r>
      <w:r w:rsidR="002576ED">
        <w:t xml:space="preserve"> </w:t>
      </w:r>
      <w:r>
        <w:t>authenticate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SMB</w:t>
      </w:r>
      <w:r w:rsidR="002576ED">
        <w:t xml:space="preserve"> </w:t>
      </w:r>
      <w:r>
        <w:t>server.</w:t>
      </w:r>
      <w:r w:rsidR="002576ED">
        <w:t xml:space="preserve"> </w:t>
      </w:r>
      <w:r>
        <w:t>With</w:t>
      </w:r>
      <w:r w:rsidR="002576ED">
        <w:t xml:space="preserve"> </w:t>
      </w:r>
      <w:r>
        <w:t>Windows-based</w:t>
      </w:r>
      <w:r w:rsidR="002576ED">
        <w:t xml:space="preserve"> </w:t>
      </w:r>
      <w:r>
        <w:t>shares,</w:t>
      </w:r>
      <w:r w:rsidR="002576ED">
        <w:t xml:space="preserve"> </w:t>
      </w:r>
      <w:r>
        <w:t>you</w:t>
      </w:r>
      <w:r w:rsidR="002576ED">
        <w:t xml:space="preserve"> </w:t>
      </w:r>
      <w:r>
        <w:t>either</w:t>
      </w:r>
      <w:r w:rsidR="002576ED">
        <w:t xml:space="preserve"> </w:t>
      </w:r>
      <w:r>
        <w:t>use</w:t>
      </w:r>
      <w:r w:rsidR="002576ED">
        <w:t xml:space="preserve"> </w:t>
      </w:r>
      <w:r>
        <w:t>a</w:t>
      </w:r>
      <w:r w:rsidR="002576ED">
        <w:t xml:space="preserve"> </w:t>
      </w:r>
      <w:r>
        <w:t>user</w:t>
      </w:r>
      <w:r w:rsidR="002576ED">
        <w:t xml:space="preserve"> </w:t>
      </w:r>
      <w:r>
        <w:t>ID/password</w:t>
      </w:r>
      <w:r w:rsidR="002576ED">
        <w:t xml:space="preserve"> </w:t>
      </w:r>
      <w:r>
        <w:t>credential,</w:t>
      </w:r>
      <w:r w:rsidR="002576ED">
        <w:t xml:space="preserve"> </w:t>
      </w:r>
      <w:r>
        <w:t>or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domain</w:t>
      </w:r>
      <w:r w:rsidR="002576ED">
        <w:t xml:space="preserve"> </w:t>
      </w:r>
      <w:r>
        <w:t>environment,</w:t>
      </w:r>
      <w:r w:rsidR="002576ED">
        <w:t xml:space="preserve"> </w:t>
      </w:r>
      <w:r>
        <w:t>the</w:t>
      </w:r>
      <w:r w:rsidR="002576ED">
        <w:t xml:space="preserve"> </w:t>
      </w:r>
      <w:r>
        <w:t>SMB</w:t>
      </w:r>
      <w:r w:rsidR="002576ED">
        <w:t xml:space="preserve"> </w:t>
      </w:r>
      <w:r>
        <w:t>client</w:t>
      </w:r>
      <w:r w:rsidR="002576ED">
        <w:t xml:space="preserve"> </w:t>
      </w:r>
      <w:r>
        <w:t>utilizes</w:t>
      </w:r>
      <w:r w:rsidR="002576ED">
        <w:t xml:space="preserve"> </w:t>
      </w:r>
      <w:r>
        <w:t>Kerberos</w:t>
      </w:r>
      <w:r w:rsidR="002576ED">
        <w:t xml:space="preserve"> </w:t>
      </w:r>
      <w:r>
        <w:t>to</w:t>
      </w:r>
      <w:r w:rsidR="002576ED">
        <w:t xml:space="preserve"> </w:t>
      </w:r>
      <w:r>
        <w:t>authenticate.</w:t>
      </w:r>
      <w:r w:rsidR="002576ED">
        <w:t xml:space="preserve"> </w:t>
      </w:r>
      <w:r>
        <w:t>With</w:t>
      </w:r>
      <w:r w:rsidR="002576ED">
        <w:t xml:space="preserve"> </w:t>
      </w:r>
      <w:r>
        <w:t>Azure,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as</w:t>
      </w:r>
      <w:r w:rsidR="002576ED">
        <w:t xml:space="preserve"> </w:t>
      </w:r>
      <w:r>
        <w:t>the</w:t>
      </w:r>
      <w:r w:rsidR="002576ED">
        <w:t xml:space="preserve"> </w:t>
      </w:r>
      <w:r>
        <w:t>user</w:t>
      </w:r>
      <w:r w:rsidR="002576ED">
        <w:t xml:space="preserve"> </w:t>
      </w:r>
      <w:r>
        <w:t>ID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as</w:t>
      </w:r>
      <w:r w:rsidR="002576ED">
        <w:t xml:space="preserve"> </w:t>
      </w:r>
      <w:r>
        <w:t>the</w:t>
      </w:r>
      <w:r w:rsidR="002576ED">
        <w:t xml:space="preserve"> </w:t>
      </w:r>
      <w:r>
        <w:t>password.</w:t>
      </w:r>
    </w:p>
    <w:p w14:paraId="7A16AF2D" w14:textId="1E65F974" w:rsidR="00CC3A9C" w:rsidRDefault="00CC3A9C" w:rsidP="00E63285">
      <w:pPr>
        <w:pStyle w:val="NormalPACKT"/>
      </w:pP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provides</w:t>
      </w:r>
      <w:r w:rsidR="002576ED">
        <w:t xml:space="preserve"> </w:t>
      </w:r>
      <w:r>
        <w:t>you</w:t>
      </w:r>
      <w:r w:rsidR="002576ED">
        <w:t xml:space="preserve"> </w:t>
      </w:r>
      <w:r>
        <w:t>with</w:t>
      </w:r>
      <w:r w:rsidR="002576ED">
        <w:t xml:space="preserve"> </w:t>
      </w:r>
      <w:r>
        <w:t>two</w:t>
      </w:r>
      <w:r w:rsidR="002576ED">
        <w:t xml:space="preserve"> </w:t>
      </w:r>
      <w:r>
        <w:t>keys</w:t>
      </w:r>
      <w:r w:rsidR="002576ED">
        <w:t xml:space="preserve"> </w:t>
      </w:r>
      <w:r>
        <w:t>(imaginatively</w:t>
      </w:r>
      <w:r w:rsidR="002576ED">
        <w:t xml:space="preserve"> </w:t>
      </w:r>
      <w:r>
        <w:t>named</w:t>
      </w:r>
      <w:r w:rsidR="002576ED">
        <w:t xml:space="preserve"> </w:t>
      </w:r>
      <w:r w:rsidRPr="00E63285">
        <w:rPr>
          <w:rStyle w:val="CodeInTextPACKT"/>
        </w:rPr>
        <w:t>key1</w:t>
      </w:r>
      <w:r w:rsidR="002576ED">
        <w:t xml:space="preserve"> </w:t>
      </w:r>
      <w:r>
        <w:t>and</w:t>
      </w:r>
      <w:r w:rsidR="002576ED">
        <w:t xml:space="preserve"> </w:t>
      </w:r>
      <w:r w:rsidRPr="00E63285">
        <w:rPr>
          <w:rStyle w:val="CodeInTextPACKT"/>
        </w:rPr>
        <w:t>key2</w:t>
      </w:r>
      <w:r>
        <w:t>).</w:t>
      </w:r>
      <w:r w:rsidR="002576ED">
        <w:t xml:space="preserve"> </w:t>
      </w:r>
      <w:r>
        <w:t>The</w:t>
      </w:r>
      <w:r w:rsidR="002576ED">
        <w:t xml:space="preserve"> </w:t>
      </w:r>
      <w:r>
        <w:t>values</w:t>
      </w:r>
      <w:r w:rsidR="002576ED">
        <w:t xml:space="preserve"> </w:t>
      </w:r>
      <w:r>
        <w:t>of</w:t>
      </w:r>
      <w:r w:rsidR="002576ED">
        <w:t xml:space="preserve"> </w:t>
      </w:r>
      <w:r>
        <w:t>both</w:t>
      </w:r>
      <w:r w:rsidR="002576ED">
        <w:t xml:space="preserve"> </w:t>
      </w:r>
      <w:r>
        <w:t>keys</w:t>
      </w:r>
      <w:r w:rsidR="002576ED">
        <w:t xml:space="preserve"> </w:t>
      </w:r>
      <w:r>
        <w:t>are</w:t>
      </w:r>
      <w:r w:rsidR="002576ED">
        <w:t xml:space="preserve"> </w:t>
      </w:r>
      <w:r>
        <w:t>valid</w:t>
      </w:r>
      <w:r w:rsidR="002576ED">
        <w:t xml:space="preserve"> </w:t>
      </w:r>
      <w:r>
        <w:t>passwords</w:t>
      </w:r>
      <w:r w:rsidR="002576ED">
        <w:t xml:space="preserve"> </w:t>
      </w:r>
      <w:r>
        <w:t>for</w:t>
      </w:r>
      <w:r w:rsidR="002576ED">
        <w:t xml:space="preserve"> </w:t>
      </w:r>
      <w:r>
        <w:t>Azure</w:t>
      </w:r>
      <w:r w:rsidR="002576ED">
        <w:t xml:space="preserve"> </w:t>
      </w:r>
      <w:r>
        <w:t>SMB</w:t>
      </w:r>
      <w:r w:rsidR="002576ED">
        <w:t xml:space="preserve"> </w:t>
      </w:r>
      <w:r>
        <w:t>file</w:t>
      </w:r>
      <w:r w:rsidR="002576ED">
        <w:t xml:space="preserve"> </w:t>
      </w:r>
      <w:r>
        <w:t>shares.</w:t>
      </w:r>
      <w:r w:rsidR="002576ED">
        <w:t xml:space="preserve"> </w:t>
      </w:r>
      <w:r>
        <w:t>Having</w:t>
      </w:r>
      <w:r w:rsidR="002576ED">
        <w:t xml:space="preserve"> </w:t>
      </w:r>
      <w:r>
        <w:t>two</w:t>
      </w:r>
      <w:r w:rsidR="002576ED">
        <w:t xml:space="preserve"> </w:t>
      </w:r>
      <w:r>
        <w:t>keys</w:t>
      </w:r>
      <w:r w:rsidR="002576ED">
        <w:t xml:space="preserve"> </w:t>
      </w:r>
      <w:r>
        <w:t>enables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do</w:t>
      </w:r>
      <w:r w:rsidR="002576ED">
        <w:t xml:space="preserve"> </w:t>
      </w:r>
      <w:r>
        <w:t>regular</w:t>
      </w:r>
      <w:r w:rsidR="002576ED">
        <w:t xml:space="preserve"> </w:t>
      </w:r>
      <w:r>
        <w:t>key</w:t>
      </w:r>
      <w:r w:rsidR="002576ED">
        <w:t xml:space="preserve"> </w:t>
      </w:r>
      <w:r>
        <w:t>rotation.</w:t>
      </w:r>
      <w:r w:rsidR="002576ED">
        <w:t xml:space="preserve"> </w:t>
      </w:r>
      <w:r>
        <w:t>If</w:t>
      </w:r>
      <w:r w:rsidR="002576ED">
        <w:t xml:space="preserve"> </w:t>
      </w:r>
      <w:r>
        <w:t>your</w:t>
      </w:r>
      <w:r w:rsidR="002576ED">
        <w:t xml:space="preserve"> </w:t>
      </w:r>
      <w:r>
        <w:t>application</w:t>
      </w:r>
      <w:r w:rsidR="002576ED">
        <w:t xml:space="preserve"> </w:t>
      </w:r>
      <w:r>
        <w:t>uses</w:t>
      </w:r>
      <w:r w:rsidR="002576ED">
        <w:t xml:space="preserve"> </w:t>
      </w:r>
      <w:r>
        <w:t>the</w:t>
      </w:r>
      <w:r w:rsidR="002576ED">
        <w:t xml:space="preserve"> </w:t>
      </w:r>
      <w:r>
        <w:t>value</w:t>
      </w:r>
      <w:r w:rsidR="002576ED">
        <w:t xml:space="preserve"> </w:t>
      </w:r>
      <w:r>
        <w:t>of</w:t>
      </w:r>
      <w:r w:rsidR="002576ED">
        <w:t xml:space="preserve"> </w:t>
      </w:r>
      <w:r w:rsidRPr="00E63285">
        <w:rPr>
          <w:rStyle w:val="CodeInTextPACKT"/>
        </w:rPr>
        <w:t>key1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reconfigure</w:t>
      </w:r>
      <w:r w:rsidR="002576ED">
        <w:t xml:space="preserve"> </w:t>
      </w:r>
      <w:r>
        <w:t>your</w:t>
      </w:r>
      <w:r w:rsidR="002576ED">
        <w:t xml:space="preserve"> </w:t>
      </w:r>
      <w:r>
        <w:t>application</w:t>
      </w:r>
      <w:r w:rsidR="002576ED">
        <w:t xml:space="preserve"> </w:t>
      </w: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key2</w:t>
      </w:r>
      <w:r w:rsidR="002576ED">
        <w:rPr>
          <w:rStyle w:val="CodeInTextPACKT"/>
        </w:rPr>
        <w:t xml:space="preserve"> </w:t>
      </w:r>
      <w:r>
        <w:t>value</w:t>
      </w:r>
      <w:r w:rsidR="002576ED">
        <w:t xml:space="preserve"> </w:t>
      </w:r>
      <w:r>
        <w:t>as</w:t>
      </w:r>
      <w:r w:rsidR="002576ED">
        <w:t xml:space="preserve"> </w:t>
      </w:r>
      <w:r>
        <w:t>the</w:t>
      </w:r>
      <w:r w:rsidR="002576ED">
        <w:t xml:space="preserve"> </w:t>
      </w:r>
      <w:r>
        <w:t>share's</w:t>
      </w:r>
      <w:r w:rsidR="002576ED">
        <w:t xml:space="preserve"> </w:t>
      </w:r>
      <w:r>
        <w:t>password</w:t>
      </w:r>
      <w:r w:rsidR="002576ED">
        <w:t xml:space="preserve"> </w:t>
      </w:r>
      <w:r>
        <w:t>and</w:t>
      </w:r>
      <w:r w:rsidR="002576ED">
        <w:t xml:space="preserve"> </w:t>
      </w:r>
      <w:r>
        <w:t>then</w:t>
      </w:r>
      <w:r w:rsidR="002576ED">
        <w:t xml:space="preserve"> </w:t>
      </w:r>
      <w:r>
        <w:t>regenerate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key1</w:t>
      </w:r>
      <w:r w:rsidR="002576ED">
        <w:t xml:space="preserve"> </w:t>
      </w:r>
      <w:r>
        <w:t>value.</w:t>
      </w:r>
      <w:r w:rsidR="002576ED">
        <w:t xml:space="preserve"> </w:t>
      </w:r>
      <w:proofErr w:type="spellStart"/>
      <w:r>
        <w:t>Some</w:t>
      </w:r>
      <w:r w:rsidR="002576ED">
        <w:t xml:space="preserve"> </w:t>
      </w:r>
      <w:r>
        <w:t>time</w:t>
      </w:r>
      <w:proofErr w:type="spellEnd"/>
      <w:r w:rsidR="002576ED">
        <w:t xml:space="preserve"> </w:t>
      </w:r>
      <w:r>
        <w:t>later,</w:t>
      </w:r>
      <w:r w:rsidR="002576ED">
        <w:t xml:space="preserve"> </w:t>
      </w:r>
      <w:r>
        <w:t>you</w:t>
      </w:r>
      <w:r w:rsidR="002576ED">
        <w:t xml:space="preserve"> </w:t>
      </w:r>
      <w:r>
        <w:t>repeat</w:t>
      </w:r>
      <w:r w:rsidR="002576ED">
        <w:t xml:space="preserve"> </w:t>
      </w:r>
      <w:r>
        <w:t>this—changing</w:t>
      </w:r>
      <w:r w:rsidR="002576ED">
        <w:t xml:space="preserve"> </w:t>
      </w:r>
      <w:r>
        <w:t>the</w:t>
      </w:r>
      <w:r w:rsidR="002576ED">
        <w:t xml:space="preserve"> </w:t>
      </w:r>
      <w:r>
        <w:t>application</w:t>
      </w:r>
      <w:r w:rsidR="002576ED">
        <w:t xml:space="preserve"> </w:t>
      </w: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 w:rsidRPr="00E63285">
        <w:rPr>
          <w:rStyle w:val="CodeInTextPACKT"/>
        </w:rPr>
        <w:t>key1</w:t>
      </w:r>
      <w:r>
        <w:t>'s</w:t>
      </w:r>
      <w:r w:rsidR="002576ED">
        <w:t xml:space="preserve"> </w:t>
      </w:r>
      <w:r>
        <w:t>value</w:t>
      </w:r>
      <w:r w:rsidR="002576ED">
        <w:t xml:space="preserve"> </w:t>
      </w:r>
      <w:r>
        <w:t>and</w:t>
      </w:r>
      <w:r w:rsidR="002576ED">
        <w:t xml:space="preserve"> </w:t>
      </w:r>
      <w:r>
        <w:t>then</w:t>
      </w:r>
      <w:r w:rsidR="002576ED">
        <w:t xml:space="preserve"> </w:t>
      </w:r>
      <w:r>
        <w:t>regenerate</w:t>
      </w:r>
      <w:r w:rsidR="002576ED">
        <w:t xml:space="preserve"> </w:t>
      </w:r>
      <w:r w:rsidRPr="00E63285">
        <w:rPr>
          <w:rStyle w:val="CodeInTextPACKT"/>
        </w:rPr>
        <w:t>key2</w:t>
      </w:r>
      <w:r>
        <w:t>.</w:t>
      </w:r>
      <w:r w:rsidR="002576ED">
        <w:t xml:space="preserve"> </w:t>
      </w:r>
      <w:r>
        <w:t>This</w:t>
      </w:r>
      <w:r w:rsidR="002576ED">
        <w:t xml:space="preserve"> </w:t>
      </w:r>
      <w:r>
        <w:t>provides</w:t>
      </w:r>
      <w:r w:rsidR="002576ED">
        <w:t xml:space="preserve"> </w:t>
      </w:r>
      <w:r>
        <w:t>you</w:t>
      </w:r>
      <w:r w:rsidR="002576ED">
        <w:t xml:space="preserve"> </w:t>
      </w:r>
      <w:r>
        <w:t>with</w:t>
      </w:r>
      <w:r w:rsidR="002576ED">
        <w:t xml:space="preserve"> </w:t>
      </w:r>
      <w:r>
        <w:t>an</w:t>
      </w:r>
      <w:r w:rsidR="002576ED">
        <w:t xml:space="preserve"> </w:t>
      </w:r>
      <w:r>
        <w:t>immediate</w:t>
      </w:r>
      <w:r w:rsidR="002576ED">
        <w:t xml:space="preserve"> </w:t>
      </w:r>
      <w:r>
        <w:t>key</w:t>
      </w:r>
      <w:r w:rsidR="002576ED">
        <w:t xml:space="preserve"> </w:t>
      </w:r>
      <w:r>
        <w:t>update</w:t>
      </w:r>
      <w:r w:rsidR="002576ED">
        <w:t xml:space="preserve"> </w:t>
      </w:r>
      <w:r>
        <w:t>where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it.</w:t>
      </w:r>
      <w:r w:rsidR="002576ED">
        <w:t xml:space="preserve"> </w:t>
      </w:r>
      <w:r>
        <w:t>Armed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value</w:t>
      </w:r>
      <w:r w:rsidR="002576ED">
        <w:t xml:space="preserve"> </w:t>
      </w:r>
      <w:r>
        <w:t>of</w:t>
      </w:r>
      <w:r w:rsidR="002576ED">
        <w:t xml:space="preserve"> </w:t>
      </w:r>
      <w:r>
        <w:t>either</w:t>
      </w:r>
      <w:r w:rsidR="002576ED">
        <w:t xml:space="preserve"> </w:t>
      </w:r>
      <w:r>
        <w:t>key,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easily</w:t>
      </w:r>
      <w:r w:rsidR="002576ED">
        <w:t xml:space="preserve"> </w:t>
      </w:r>
      <w:r>
        <w:t>create</w:t>
      </w:r>
      <w:r w:rsidR="002576ED">
        <w:t xml:space="preserve"> </w:t>
      </w:r>
      <w:r>
        <w:t>SMB</w:t>
      </w:r>
      <w:r w:rsidR="002576ED">
        <w:t xml:space="preserve"> </w:t>
      </w:r>
      <w:r>
        <w:t>shares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directly</w:t>
      </w:r>
      <w:r w:rsidR="002576ED">
        <w:t xml:space="preserve"> </w:t>
      </w:r>
      <w:r>
        <w:t>addressed</w:t>
      </w:r>
      <w:r w:rsidR="002576ED">
        <w:t xml:space="preserve"> </w:t>
      </w:r>
      <w:r>
        <w:t>across</w:t>
      </w:r>
      <w:r w:rsidR="002576ED">
        <w:t xml:space="preserve"> </w:t>
      </w:r>
      <w:r>
        <w:t>the</w:t>
      </w:r>
      <w:r w:rsidR="002576ED">
        <w:t xml:space="preserve"> </w:t>
      </w:r>
      <w:r>
        <w:t>internet.</w:t>
      </w:r>
    </w:p>
    <w:p w14:paraId="534B41AB" w14:textId="75B008E7" w:rsidR="00CC3A9C" w:rsidRDefault="00CC3A9C" w:rsidP="00E63285">
      <w:pPr>
        <w:pStyle w:val="NormalPACKT"/>
      </w:pP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SMB</w:t>
      </w:r>
      <w:r w:rsidR="002576ED">
        <w:t xml:space="preserve"> </w:t>
      </w:r>
      <w:r>
        <w:t>share</w:t>
      </w:r>
      <w:r w:rsidR="002576ED">
        <w:t xml:space="preserve"> </w:t>
      </w:r>
      <w:r>
        <w:t>differs</w:t>
      </w:r>
      <w:r w:rsidR="002576ED">
        <w:t xml:space="preserve"> </w:t>
      </w:r>
      <w:r>
        <w:t>from</w:t>
      </w:r>
      <w:r w:rsidR="002576ED">
        <w:t xml:space="preserve"> </w:t>
      </w:r>
      <w:r>
        <w:t>Azure</w:t>
      </w:r>
      <w:r w:rsidR="002576ED">
        <w:t xml:space="preserve"> </w:t>
      </w:r>
      <w:r>
        <w:t>blobs</w:t>
      </w:r>
      <w:r w:rsidR="002576ED">
        <w:t xml:space="preserve"> </w:t>
      </w:r>
      <w:r>
        <w:t>with</w:t>
      </w:r>
      <w:r w:rsidR="002576ED">
        <w:t xml:space="preserve"> </w:t>
      </w:r>
      <w:r>
        <w:t>respect</w:t>
      </w:r>
      <w:r w:rsidR="002576ED">
        <w:t xml:space="preserve"> </w:t>
      </w:r>
      <w:r>
        <w:t>to</w:t>
      </w:r>
      <w:r w:rsidR="002576ED">
        <w:t xml:space="preserve"> </w:t>
      </w:r>
      <w:r>
        <w:t>how</w:t>
      </w:r>
      <w:r w:rsidR="002576ED">
        <w:t xml:space="preserve"> </w:t>
      </w:r>
      <w:r>
        <w:t>you</w:t>
      </w:r>
      <w:r w:rsidR="002576ED">
        <w:t xml:space="preserve"> </w:t>
      </w:r>
      <w:r>
        <w:t>access</w:t>
      </w:r>
      <w:r w:rsidR="002576ED">
        <w:t xml:space="preserve"> </w:t>
      </w:r>
      <w:r>
        <w:t>them.</w:t>
      </w:r>
      <w:r w:rsidR="002576ED">
        <w:t xml:space="preserve"> </w:t>
      </w:r>
      <w:r>
        <w:t>You</w:t>
      </w:r>
      <w:r w:rsidR="002576ED">
        <w:t xml:space="preserve"> </w:t>
      </w:r>
      <w:r>
        <w:t>access</w:t>
      </w:r>
      <w:r w:rsidR="002576ED">
        <w:t xml:space="preserve"> </w:t>
      </w:r>
      <w:r>
        <w:t>a</w:t>
      </w:r>
      <w:r w:rsidR="002576ED">
        <w:t xml:space="preserve"> </w:t>
      </w:r>
      <w:r>
        <w:t>blob</w:t>
      </w:r>
      <w:r w:rsidR="002576ED">
        <w:t xml:space="preserve"> </w:t>
      </w:r>
      <w:r>
        <w:t>via</w:t>
      </w:r>
      <w:r w:rsidR="002576ED">
        <w:t xml:space="preserve"> </w:t>
      </w:r>
      <w:r>
        <w:t>HTTP,</w:t>
      </w:r>
      <w:r w:rsidR="002576ED">
        <w:t xml:space="preserve"> </w:t>
      </w:r>
      <w:r>
        <w:t>whereas</w:t>
      </w:r>
      <w:r w:rsidR="002576ED">
        <w:t xml:space="preserve"> </w:t>
      </w:r>
      <w:r>
        <w:t>you</w:t>
      </w:r>
      <w:r w:rsidR="002576ED">
        <w:t xml:space="preserve"> </w:t>
      </w:r>
      <w:r>
        <w:t>access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file</w:t>
      </w:r>
      <w:r w:rsidR="002576ED">
        <w:t xml:space="preserve"> </w:t>
      </w:r>
      <w:r>
        <w:t>share</w:t>
      </w:r>
      <w:r w:rsidR="002576ED">
        <w:t xml:space="preserve"> </w:t>
      </w:r>
      <w:r>
        <w:t>via</w:t>
      </w:r>
      <w:r w:rsidR="002576ED">
        <w:t xml:space="preserve"> </w:t>
      </w:r>
      <w:r>
        <w:t>the</w:t>
      </w:r>
      <w:r w:rsidR="002576ED">
        <w:t xml:space="preserve"> </w:t>
      </w:r>
      <w:r>
        <w:t>standard</w:t>
      </w:r>
      <w:r w:rsidR="002576ED">
        <w:t xml:space="preserve"> </w:t>
      </w:r>
      <w:r>
        <w:t>SMB</w:t>
      </w:r>
      <w:r w:rsidR="002576ED">
        <w:t xml:space="preserve"> </w:t>
      </w:r>
      <w:r>
        <w:t>networking</w:t>
      </w:r>
      <w:r w:rsidR="002576ED">
        <w:t xml:space="preserve"> </w:t>
      </w:r>
      <w:r>
        <w:t>commands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in,</w:t>
      </w:r>
      <w:r w:rsidR="002576ED">
        <w:t xml:space="preserve"> </w:t>
      </w:r>
      <w:r>
        <w:t>for</w:t>
      </w:r>
      <w:r w:rsidR="002576ED">
        <w:t xml:space="preserve"> </w:t>
      </w:r>
      <w:r>
        <w:t>example,</w:t>
      </w:r>
      <w:r w:rsidR="002576ED">
        <w:t xml:space="preserve"> </w:t>
      </w:r>
      <w:hyperlink r:id="rId39" w:tooltip="Chapter 5. Managing Shared Data" w:history="1">
        <w:r w:rsidRPr="00E63285">
          <w:rPr>
            <w:rStyle w:val="ChapterrefPACKT"/>
          </w:rPr>
          <w:t>Chapter</w:t>
        </w:r>
        <w:r w:rsidR="002576ED">
          <w:rPr>
            <w:rStyle w:val="ChapterrefPACKT"/>
          </w:rPr>
          <w:t xml:space="preserve"> </w:t>
        </w:r>
        <w:r w:rsidRPr="00E63285">
          <w:rPr>
            <w:rStyle w:val="ChapterrefPACKT"/>
          </w:rPr>
          <w:t>5</w:t>
        </w:r>
      </w:hyperlink>
      <w:r w:rsidRPr="00E63285">
        <w:rPr>
          <w:rStyle w:val="ChapterrefPACKT"/>
        </w:rPr>
        <w:t>,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Managing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Shared</w:t>
      </w:r>
      <w:r w:rsidR="002576ED">
        <w:rPr>
          <w:rStyle w:val="ChapterrefPACKT"/>
        </w:rPr>
        <w:t xml:space="preserve"> </w:t>
      </w:r>
      <w:r w:rsidRPr="00E63285">
        <w:rPr>
          <w:rStyle w:val="ChapterrefPACKT"/>
        </w:rPr>
        <w:t>Data</w:t>
      </w:r>
      <w:r>
        <w:t>.</w:t>
      </w:r>
    </w:p>
    <w:p w14:paraId="09231251" w14:textId="0AF964C8" w:rsidR="00CC3A9C" w:rsidRDefault="00CC3A9C" w:rsidP="00E63285">
      <w:pPr>
        <w:pStyle w:val="NormalPACKT"/>
      </w:pPr>
      <w:r>
        <w:t>Blobs</w:t>
      </w:r>
      <w:r w:rsidR="002576ED">
        <w:t xml:space="preserve"> </w:t>
      </w:r>
      <w:r>
        <w:t>and</w:t>
      </w:r>
      <w:r w:rsidR="002576ED">
        <w:t xml:space="preserve"> </w:t>
      </w:r>
      <w:r>
        <w:t>files</w:t>
      </w:r>
      <w:r w:rsidR="002576ED">
        <w:t xml:space="preserve"> </w:t>
      </w:r>
      <w:r>
        <w:t>also</w:t>
      </w:r>
      <w:r w:rsidR="002576ED">
        <w:t xml:space="preserve"> </w:t>
      </w:r>
      <w:r>
        <w:t>differ</w:t>
      </w:r>
      <w:r w:rsidR="002576ED">
        <w:t xml:space="preserve"> </w:t>
      </w:r>
      <w:r>
        <w:t>in</w:t>
      </w:r>
      <w:r w:rsidR="002576ED">
        <w:t xml:space="preserve"> </w:t>
      </w:r>
      <w:r>
        <w:t>that</w:t>
      </w:r>
      <w:r w:rsidR="002576ED">
        <w:t xml:space="preserve"> </w:t>
      </w:r>
      <w:r>
        <w:t>with</w:t>
      </w:r>
      <w:r w:rsidR="002576ED">
        <w:t xml:space="preserve"> </w:t>
      </w:r>
      <w:r>
        <w:t>blobs,</w:t>
      </w:r>
      <w:r w:rsidR="002576ED">
        <w:t xml:space="preserve"> </w:t>
      </w:r>
      <w:r>
        <w:t>you</w:t>
      </w:r>
      <w:r w:rsidR="002576ED">
        <w:t xml:space="preserve"> </w:t>
      </w:r>
      <w:r>
        <w:t>only</w:t>
      </w:r>
      <w:r w:rsidR="002576ED">
        <w:t xml:space="preserve"> </w:t>
      </w:r>
      <w:r>
        <w:t>have</w:t>
      </w:r>
      <w:r w:rsidR="002576ED">
        <w:t xml:space="preserve"> </w:t>
      </w:r>
      <w:r>
        <w:t>a</w:t>
      </w:r>
      <w:r w:rsidR="002576ED">
        <w:t xml:space="preserve"> </w:t>
      </w:r>
      <w:r>
        <w:t>single</w:t>
      </w:r>
      <w:r w:rsidR="002576ED">
        <w:t xml:space="preserve"> </w:t>
      </w:r>
      <w:r>
        <w:t>level</w:t>
      </w:r>
      <w:r w:rsidR="002576ED">
        <w:t xml:space="preserve"> </w:t>
      </w:r>
      <w:r>
        <w:t>of</w:t>
      </w:r>
      <w:r w:rsidR="002576ED">
        <w:t xml:space="preserve"> </w:t>
      </w:r>
      <w:r>
        <w:t>a</w:t>
      </w:r>
      <w:r w:rsidR="002576ED">
        <w:t xml:space="preserve"> </w:t>
      </w:r>
      <w:r>
        <w:t>folder</w:t>
      </w:r>
      <w:r w:rsidR="002576ED">
        <w:t xml:space="preserve"> </w:t>
      </w:r>
      <w:r>
        <w:t>(the</w:t>
      </w:r>
      <w:r w:rsidR="002576ED">
        <w:t xml:space="preserve"> </w:t>
      </w:r>
      <w:r>
        <w:t>container).</w:t>
      </w:r>
      <w:r w:rsidR="002576ED">
        <w:t xml:space="preserve"> </w:t>
      </w:r>
      <w:r>
        <w:t>With</w:t>
      </w:r>
      <w:r w:rsidR="002576ED">
        <w:t xml:space="preserve"> </w:t>
      </w:r>
      <w:r>
        <w:t>Azure</w:t>
      </w:r>
      <w:r w:rsidR="002576ED">
        <w:t xml:space="preserve"> </w:t>
      </w:r>
      <w:r>
        <w:t>files,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have</w:t>
      </w:r>
      <w:r w:rsidR="002576ED">
        <w:t xml:space="preserve"> </w:t>
      </w:r>
      <w:r>
        <w:t>as</w:t>
      </w:r>
      <w:r w:rsidR="002576ED">
        <w:t xml:space="preserve"> </w:t>
      </w:r>
      <w:r>
        <w:t>many</w:t>
      </w:r>
      <w:r w:rsidR="002576ED">
        <w:t xml:space="preserve"> </w:t>
      </w:r>
      <w:r>
        <w:t>folders</w:t>
      </w:r>
      <w:r w:rsidR="002576ED">
        <w:t xml:space="preserve"> </w:t>
      </w:r>
      <w:r>
        <w:t>as</w:t>
      </w:r>
      <w:r w:rsidR="002576ED">
        <w:t xml:space="preserve"> </w:t>
      </w:r>
      <w:r>
        <w:t>you</w:t>
      </w:r>
      <w:r w:rsidR="002576ED">
        <w:t xml:space="preserve"> </w:t>
      </w:r>
      <w:r>
        <w:t>need.</w:t>
      </w:r>
    </w:p>
    <w:p w14:paraId="2182750F" w14:textId="0FA46D70" w:rsidR="00CC3A9C" w:rsidRDefault="00CC3A9C" w:rsidP="00E63285">
      <w:pPr>
        <w:pStyle w:val="NormalPACKT"/>
      </w:pPr>
      <w:r>
        <w:t>When</w:t>
      </w:r>
      <w:r w:rsidR="002576ED">
        <w:t xml:space="preserve"> </w:t>
      </w:r>
      <w:r>
        <w:t>using</w:t>
      </w:r>
      <w:r w:rsidR="002576ED">
        <w:t xml:space="preserve"> </w:t>
      </w:r>
      <w:r>
        <w:t>Azure</w:t>
      </w:r>
      <w:r w:rsidR="002576ED">
        <w:t xml:space="preserve"> </w:t>
      </w:r>
      <w:r>
        <w:t>SMB</w:t>
      </w:r>
      <w:r w:rsidR="002576ED">
        <w:t xml:space="preserve"> </w:t>
      </w:r>
      <w:r>
        <w:t>shares,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is</w:t>
      </w:r>
      <w:r w:rsidR="002576ED">
        <w:t xml:space="preserve"> </w:t>
      </w:r>
      <w:r>
        <w:t>the</w:t>
      </w:r>
      <w:r w:rsidR="002576ED">
        <w:t xml:space="preserve"> </w:t>
      </w:r>
      <w:r>
        <w:t>password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  <w:r w:rsidR="002576ED">
        <w:t xml:space="preserve"> </w:t>
      </w:r>
      <w:r>
        <w:t>is</w:t>
      </w:r>
      <w:r w:rsidR="002576ED">
        <w:t xml:space="preserve"> </w:t>
      </w:r>
      <w:r>
        <w:t>the</w:t>
      </w:r>
      <w:r w:rsidR="002576ED">
        <w:t xml:space="preserve"> </w:t>
      </w:r>
      <w:r>
        <w:t>user</w:t>
      </w:r>
      <w:r w:rsidR="002576ED">
        <w:t xml:space="preserve"> </w:t>
      </w:r>
      <w:r>
        <w:t>ID.</w:t>
      </w:r>
      <w:r w:rsidR="002576ED">
        <w:t xml:space="preserve"> </w:t>
      </w:r>
      <w:r>
        <w:t>As</w:t>
      </w:r>
      <w:r w:rsidR="002576ED">
        <w:t xml:space="preserve"> </w:t>
      </w:r>
      <w:r>
        <w:t>with</w:t>
      </w:r>
      <w:r w:rsidR="002576ED">
        <w:t xml:space="preserve"> </w:t>
      </w:r>
      <w:r>
        <w:t>all</w:t>
      </w:r>
      <w:r w:rsidR="002576ED">
        <w:t xml:space="preserve"> </w:t>
      </w:r>
      <w:r>
        <w:t>credentials,</w:t>
      </w:r>
      <w:r w:rsidR="002576ED">
        <w:t xml:space="preserve"> </w:t>
      </w:r>
      <w:r>
        <w:t>you</w:t>
      </w:r>
      <w:r w:rsidR="002576ED">
        <w:t xml:space="preserve"> </w:t>
      </w:r>
      <w:r>
        <w:t>should</w:t>
      </w:r>
      <w:r w:rsidR="002576ED">
        <w:t xml:space="preserve"> </w:t>
      </w:r>
      <w:r>
        <w:t>exercise</w:t>
      </w:r>
      <w:r w:rsidR="002576ED">
        <w:t xml:space="preserve"> </w:t>
      </w:r>
      <w:r>
        <w:t>caution</w:t>
      </w:r>
      <w:r w:rsidR="002576ED">
        <w:t xml:space="preserve"> </w:t>
      </w:r>
      <w:r>
        <w:t>when</w:t>
      </w:r>
      <w:r w:rsidR="002576ED">
        <w:t xml:space="preserve"> </w:t>
      </w:r>
      <w:r>
        <w:t>including</w:t>
      </w:r>
      <w:r w:rsidR="002576ED">
        <w:t xml:space="preserve"> </w:t>
      </w:r>
      <w:r>
        <w:t>the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in</w:t>
      </w:r>
      <w:r w:rsidR="002576ED">
        <w:t xml:space="preserve"> </w:t>
      </w:r>
      <w:r>
        <w:t>code.</w:t>
      </w:r>
    </w:p>
    <w:p w14:paraId="24D18CCE" w14:textId="0DEE788C" w:rsidR="00CC3A9C" w:rsidRDefault="00CC3A9C" w:rsidP="00E63285">
      <w:pPr>
        <w:pStyle w:val="NormalPACKT"/>
      </w:pP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recipe,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we</w:t>
      </w:r>
      <w:r w:rsidR="002576ED">
        <w:t xml:space="preserve"> </w:t>
      </w:r>
      <w:r>
        <w:t>created</w:t>
      </w:r>
      <w:r w:rsidR="002576ED">
        <w:t xml:space="preserve"> </w:t>
      </w:r>
      <w:r>
        <w:t>earlier</w:t>
      </w:r>
      <w:r w:rsidR="002576ED">
        <w:t xml:space="preserve"> </w:t>
      </w:r>
      <w:r>
        <w:t>(in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Create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Core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resources</w:t>
      </w:r>
      <w:r w:rsidR="002576ED">
        <w:t xml:space="preserve"> </w:t>
      </w:r>
      <w:r>
        <w:t>recipe).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also</w:t>
      </w:r>
      <w:r w:rsidR="002576ED">
        <w:t xml:space="preserve"> </w:t>
      </w:r>
      <w:r>
        <w:t>checks</w:t>
      </w:r>
      <w:r w:rsidR="002576ED">
        <w:t xml:space="preserve"> </w:t>
      </w:r>
      <w:r>
        <w:t>to</w:t>
      </w:r>
      <w:r w:rsidR="002576ED">
        <w:t xml:space="preserve"> </w:t>
      </w: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these</w:t>
      </w:r>
      <w:r w:rsidR="002576ED">
        <w:t xml:space="preserve"> </w:t>
      </w:r>
      <w:r>
        <w:t>exist</w:t>
      </w:r>
      <w:r w:rsidR="002576ED">
        <w:t xml:space="preserve"> </w:t>
      </w:r>
      <w:r>
        <w:t>and</w:t>
      </w:r>
      <w:r w:rsidR="002576ED">
        <w:t xml:space="preserve"> </w:t>
      </w:r>
      <w:r>
        <w:t>creates</w:t>
      </w:r>
      <w:r w:rsidR="002576ED">
        <w:t xml:space="preserve"> </w:t>
      </w:r>
      <w:r>
        <w:t>them</w:t>
      </w:r>
      <w:r w:rsidR="002576ED">
        <w:t xml:space="preserve"> </w:t>
      </w:r>
      <w:r>
        <w:t>if</w:t>
      </w:r>
      <w:r w:rsidR="002576ED">
        <w:t xml:space="preserve"> </w:t>
      </w:r>
      <w:r>
        <w:t>they</w:t>
      </w:r>
      <w:r w:rsidR="002576ED">
        <w:t xml:space="preserve"> </w:t>
      </w:r>
      <w:r>
        <w:t>are</w:t>
      </w:r>
      <w:r w:rsidR="002576ED">
        <w:t xml:space="preserve"> </w:t>
      </w:r>
      <w:r>
        <w:t>not</w:t>
      </w:r>
      <w:r w:rsidR="002576ED">
        <w:t xml:space="preserve"> </w:t>
      </w:r>
      <w:r>
        <w:t>available.</w:t>
      </w:r>
    </w:p>
    <w:p w14:paraId="161371D6" w14:textId="7D03E2A7" w:rsidR="00CC3A9C" w:rsidRPr="00331F93" w:rsidRDefault="00CC3A9C" w:rsidP="00331F93">
      <w:pPr>
        <w:pStyle w:val="Heading2"/>
      </w:pPr>
      <w:r w:rsidRPr="00331F93">
        <w:lastRenderedPageBreak/>
        <w:t>Getting</w:t>
      </w:r>
      <w:r w:rsidR="002576ED">
        <w:t xml:space="preserve"> </w:t>
      </w:r>
      <w:r w:rsidRPr="00331F93">
        <w:t>ready</w:t>
      </w:r>
    </w:p>
    <w:p w14:paraId="0302DEA9" w14:textId="6B51DCD2" w:rsidR="00CC3A9C" w:rsidRDefault="00CC3A9C" w:rsidP="00E63285">
      <w:pPr>
        <w:pStyle w:val="NormalPACKT"/>
      </w:pP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uses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CL1</w:t>
      </w:r>
      <w:r w:rsidR="002576ED">
        <w:t xml:space="preserve"> </w:t>
      </w:r>
      <w:r>
        <w:t>host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set</w:t>
      </w:r>
      <w:r w:rsidR="002576ED">
        <w:t xml:space="preserve"> </w:t>
      </w:r>
      <w:r>
        <w:t>up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recipe.</w:t>
      </w:r>
    </w:p>
    <w:p w14:paraId="2024AA8D" w14:textId="6241B44A" w:rsidR="00CC3A9C" w:rsidRPr="00331F93" w:rsidRDefault="00CC3A9C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39AF9CB2" w14:textId="74D42DB8" w:rsidR="00CC3A9C" w:rsidRDefault="00CC3A9C" w:rsidP="002576ED">
      <w:pPr>
        <w:pStyle w:val="NumberedBulletPACKT"/>
        <w:numPr>
          <w:ilvl w:val="0"/>
          <w:numId w:val="10"/>
        </w:numPr>
      </w:pPr>
      <w:r>
        <w:t>Define</w:t>
      </w:r>
      <w:r w:rsidR="002576ED">
        <w:t xml:space="preserve"> </w:t>
      </w:r>
      <w:r>
        <w:t>the</w:t>
      </w:r>
      <w:r w:rsidR="002576ED">
        <w:t xml:space="preserve"> </w:t>
      </w:r>
      <w:r>
        <w:t>variables:</w:t>
      </w:r>
    </w:p>
    <w:p w14:paraId="211B2F5C" w14:textId="2049B0B3" w:rsidR="00CC3A9C" w:rsidRDefault="00CC3A9C" w:rsidP="00E001E7">
      <w:pPr>
        <w:pStyle w:val="CodeWithinBulletsEndPACKT"/>
      </w:pPr>
      <w:r>
        <w:t>$</w:t>
      </w:r>
      <w:proofErr w:type="spellStart"/>
      <w:r>
        <w:t>Locname</w:t>
      </w:r>
      <w:proofErr w:type="spellEnd"/>
      <w:r w:rsidR="002576ED">
        <w:t xml:space="preserve">   </w:t>
      </w:r>
      <w:r>
        <w:t>=</w:t>
      </w:r>
      <w:r w:rsidR="002576ED">
        <w:t xml:space="preserve"> </w:t>
      </w:r>
      <w:r>
        <w:t>'</w:t>
      </w:r>
      <w:proofErr w:type="spellStart"/>
      <w:r>
        <w:t>uksouth</w:t>
      </w:r>
      <w:proofErr w:type="spellEnd"/>
      <w:r>
        <w:t>'</w:t>
      </w:r>
      <w:r w:rsidR="002576ED">
        <w:t xml:space="preserve">      </w:t>
      </w:r>
      <w:r>
        <w:t>#</w:t>
      </w:r>
      <w:r w:rsidR="002576ED">
        <w:t xml:space="preserve"> </w:t>
      </w:r>
      <w:r>
        <w:t>location</w:t>
      </w:r>
      <w:r w:rsidR="002576ED">
        <w:t xml:space="preserve"> </w:t>
      </w:r>
      <w:r>
        <w:t>name</w:t>
      </w:r>
    </w:p>
    <w:p w14:paraId="2AF495F8" w14:textId="36A4A10A" w:rsidR="00CC3A9C" w:rsidRDefault="00CC3A9C" w:rsidP="00E001E7">
      <w:pPr>
        <w:pStyle w:val="CodeWithinBulletsEndPACKT"/>
      </w:pPr>
      <w:r>
        <w:t>$</w:t>
      </w:r>
      <w:proofErr w:type="spellStart"/>
      <w:r>
        <w:t>RgName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</w:t>
      </w:r>
      <w:proofErr w:type="spellStart"/>
      <w:r>
        <w:t>packt_rg</w:t>
      </w:r>
      <w:proofErr w:type="spellEnd"/>
      <w:r>
        <w:t>'</w:t>
      </w:r>
      <w:r w:rsidR="002576ED">
        <w:t xml:space="preserve">     </w:t>
      </w:r>
      <w:r>
        <w:t>#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we</w:t>
      </w:r>
      <w:r w:rsidR="002576ED">
        <w:t xml:space="preserve"> </w:t>
      </w:r>
      <w:r>
        <w:t>are</w:t>
      </w:r>
      <w:r w:rsidR="002576ED">
        <w:t xml:space="preserve"> </w:t>
      </w:r>
      <w:r>
        <w:t>using</w:t>
      </w:r>
    </w:p>
    <w:p w14:paraId="042A11C1" w14:textId="08462A52" w:rsidR="00CC3A9C" w:rsidRDefault="00CC3A9C" w:rsidP="00E001E7">
      <w:pPr>
        <w:pStyle w:val="CodeWithinBulletsEndPACKT"/>
      </w:pPr>
      <w:r>
        <w:t>$</w:t>
      </w:r>
      <w:proofErr w:type="spellStart"/>
      <w:r>
        <w:t>SAName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'packt42sa'</w:t>
      </w:r>
      <w:r w:rsidR="002576ED">
        <w:t xml:space="preserve">    </w:t>
      </w:r>
      <w:r>
        <w:t>#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</w:p>
    <w:p w14:paraId="5CF7D79A" w14:textId="4A4F3838" w:rsidR="00CC3A9C" w:rsidRDefault="00CC3A9C" w:rsidP="00E001E7">
      <w:pPr>
        <w:pStyle w:val="CodeWithinBulletsEndPACKT"/>
      </w:pPr>
      <w:r>
        <w:t>$</w:t>
      </w:r>
      <w:proofErr w:type="spellStart"/>
      <w:r>
        <w:t>ShareName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'</w:t>
      </w:r>
      <w:proofErr w:type="spellStart"/>
      <w:r>
        <w:t>packtshare</w:t>
      </w:r>
      <w:proofErr w:type="spellEnd"/>
      <w:r>
        <w:t>'</w:t>
      </w:r>
      <w:r w:rsidR="002576ED">
        <w:t xml:space="preserve">   </w:t>
      </w:r>
      <w:r>
        <w:t>#</w:t>
      </w:r>
      <w:r w:rsidR="002576ED">
        <w:t xml:space="preserve"> </w:t>
      </w:r>
      <w:r>
        <w:t>must</w:t>
      </w:r>
      <w:r w:rsidR="002576ED">
        <w:t xml:space="preserve"> </w:t>
      </w:r>
      <w:r>
        <w:t>be</w:t>
      </w:r>
      <w:r w:rsidR="002576ED">
        <w:t xml:space="preserve"> </w:t>
      </w:r>
      <w:r>
        <w:t>lower</w:t>
      </w:r>
      <w:r w:rsidR="002576ED">
        <w:t xml:space="preserve"> </w:t>
      </w:r>
      <w:r>
        <w:t>case!</w:t>
      </w:r>
    </w:p>
    <w:p w14:paraId="2B171B85" w14:textId="78C5BE2A" w:rsidR="00CC3A9C" w:rsidRDefault="00CC3A9C" w:rsidP="00E63285">
      <w:pPr>
        <w:pStyle w:val="NumberedBulletPACKT"/>
      </w:pP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</w:t>
      </w:r>
      <w:r w:rsidR="002576ED">
        <w:t xml:space="preserve"> </w:t>
      </w:r>
      <w:r>
        <w:t>and</w:t>
      </w:r>
      <w:r w:rsidR="002576ED">
        <w:t xml:space="preserve"> </w:t>
      </w: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RG</w:t>
      </w:r>
      <w:r w:rsidR="002576ED">
        <w:t xml:space="preserve"> </w:t>
      </w:r>
      <w:r>
        <w:t>and</w:t>
      </w:r>
      <w:r w:rsidR="002576ED">
        <w:t xml:space="preserve"> </w:t>
      </w:r>
      <w:r>
        <w:t>SA</w:t>
      </w:r>
      <w:r w:rsidR="002576ED">
        <w:t xml:space="preserve"> </w:t>
      </w:r>
      <w:r>
        <w:t>have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3087785C" w14:textId="3D70DE64" w:rsidR="00CC3A9C" w:rsidRDefault="00CC3A9C" w:rsidP="00E001E7">
      <w:pPr>
        <w:pStyle w:val="CodeWithinBulletsEndPACKT"/>
      </w:pPr>
      <w:r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5821405B" w14:textId="588DF63B" w:rsidR="00CC3A9C" w:rsidRDefault="00CC3A9C" w:rsidP="00E001E7">
      <w:pPr>
        <w:pStyle w:val="CodeWithinBulletsEndPACKT"/>
      </w:pPr>
      <w:r>
        <w:t>$Account</w:t>
      </w:r>
      <w:r w:rsidR="002576ED">
        <w:t xml:space="preserve"> </w:t>
      </w:r>
      <w:r>
        <w:t>=</w:t>
      </w:r>
      <w:r w:rsidR="002576ED">
        <w:t xml:space="preserve"> </w:t>
      </w: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</w:p>
    <w:p w14:paraId="0EAEC239" w14:textId="48021E5B" w:rsidR="00CC3A9C" w:rsidRDefault="00CC3A9C" w:rsidP="00E63285">
      <w:pPr>
        <w:pStyle w:val="NumberedBulletPACKT"/>
      </w:pPr>
      <w:r>
        <w:t>Get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key,</w:t>
      </w:r>
      <w:r w:rsidR="002576ED">
        <w:t xml:space="preserve"> </w:t>
      </w:r>
      <w:r>
        <w:t>and</w:t>
      </w:r>
      <w:r w:rsidR="002576ED">
        <w:t xml:space="preserve"> </w:t>
      </w:r>
      <w:r>
        <w:t>context:</w:t>
      </w:r>
    </w:p>
    <w:p w14:paraId="615DAC0B" w14:textId="22E3FCAE" w:rsidR="00CC3A9C" w:rsidRDefault="00CC3A9C" w:rsidP="00E001E7">
      <w:pPr>
        <w:pStyle w:val="CodeWithinBulletsEndPACKT"/>
      </w:pPr>
      <w:r>
        <w:t>$SA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</w:t>
      </w:r>
      <w:proofErr w:type="spellEnd"/>
      <w:r w:rsidR="002576ED">
        <w:t xml:space="preserve"> </w:t>
      </w:r>
      <w:r>
        <w:t>-</w:t>
      </w:r>
      <w:proofErr w:type="spellStart"/>
      <w:r>
        <w:t>ResourceGroupName</w:t>
      </w:r>
      <w:proofErr w:type="spellEnd"/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</w:t>
      </w:r>
    </w:p>
    <w:p w14:paraId="619E09B2" w14:textId="485AD77E" w:rsidR="00CC3A9C" w:rsidRDefault="00CC3A9C" w:rsidP="00E001E7">
      <w:pPr>
        <w:pStyle w:val="CodeWithinBulletsEndPACKT"/>
      </w:pPr>
      <w:r>
        <w:t>$SAKHT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06E6DA7E" w14:textId="3DB9E452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6158CBAB" w14:textId="7DDC8095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268A4C4B" w14:textId="77777777" w:rsidR="00CC3A9C" w:rsidRDefault="00CC3A9C" w:rsidP="00E001E7">
      <w:pPr>
        <w:pStyle w:val="CodeWithinBulletsEndPACKT"/>
      </w:pPr>
      <w:r>
        <w:t>}</w:t>
      </w:r>
    </w:p>
    <w:p w14:paraId="229DA5AD" w14:textId="748BFF7F" w:rsidR="00CC3A9C" w:rsidRDefault="00CC3A9C" w:rsidP="00E001E7">
      <w:pPr>
        <w:pStyle w:val="CodeWithinBulletsEndPACKT"/>
      </w:pPr>
      <w:r>
        <w:t>$</w:t>
      </w:r>
      <w:proofErr w:type="spellStart"/>
      <w:r>
        <w:t>Sak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AzStorageAccountKey</w:t>
      </w:r>
      <w:proofErr w:type="spellEnd"/>
      <w:r w:rsidR="002576ED">
        <w:t xml:space="preserve"> </w:t>
      </w:r>
      <w:r>
        <w:t>@SAKHT</w:t>
      </w:r>
    </w:p>
    <w:p w14:paraId="14E99BD1" w14:textId="74D57209" w:rsidR="00CC3A9C" w:rsidRDefault="00CC3A9C" w:rsidP="00E001E7">
      <w:pPr>
        <w:pStyle w:val="CodeWithinBulletsEndPACKT"/>
      </w:pPr>
      <w:r>
        <w:t>$Key</w:t>
      </w:r>
      <w:r w:rsidR="002576ED">
        <w:t xml:space="preserve"> </w:t>
      </w:r>
      <w:r>
        <w:t>=</w:t>
      </w:r>
      <w:r w:rsidR="002576ED">
        <w:t xml:space="preserve"> </w:t>
      </w:r>
      <w:r>
        <w:t>($</w:t>
      </w:r>
      <w:proofErr w:type="spellStart"/>
      <w:r>
        <w:t>Sak</w:t>
      </w:r>
      <w:proofErr w:type="spellEnd"/>
      <w:r w:rsidR="002576ED">
        <w:t xml:space="preserve"> </w:t>
      </w:r>
      <w:r>
        <w:t>|</w:t>
      </w:r>
      <w:r w:rsidR="002576ED">
        <w:t xml:space="preserve"> </w:t>
      </w:r>
      <w:r>
        <w:t>Select-Object</w:t>
      </w:r>
      <w:r w:rsidR="002576ED">
        <w:t xml:space="preserve"> </w:t>
      </w:r>
      <w:r>
        <w:t>-First</w:t>
      </w:r>
      <w:r w:rsidR="002576ED">
        <w:t xml:space="preserve"> </w:t>
      </w:r>
      <w:r>
        <w:t>1</w:t>
      </w:r>
      <w:proofErr w:type="gramStart"/>
      <w:r>
        <w:t>).Value</w:t>
      </w:r>
      <w:proofErr w:type="gramEnd"/>
    </w:p>
    <w:p w14:paraId="610B5CB8" w14:textId="6F8169B9" w:rsidR="00CC3A9C" w:rsidRDefault="00CC3A9C" w:rsidP="00E001E7">
      <w:pPr>
        <w:pStyle w:val="CodeWithinBulletsEndPACKT"/>
      </w:pPr>
      <w:r>
        <w:t>$SCHT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0BF0D6BD" w14:textId="1DCD4A1A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StorageAccountName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316AC69C" w14:textId="108392F5" w:rsidR="00CC3A9C" w:rsidRDefault="002576ED" w:rsidP="00E001E7">
      <w:pPr>
        <w:pStyle w:val="CodeWithinBulletsEndPACKT"/>
      </w:pPr>
      <w:r>
        <w:t xml:space="preserve">    </w:t>
      </w:r>
      <w:proofErr w:type="spellStart"/>
      <w:proofErr w:type="gramStart"/>
      <w:r w:rsidR="00CC3A9C">
        <w:t>StorageAccountKey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$Key</w:t>
      </w:r>
    </w:p>
    <w:p w14:paraId="6852201E" w14:textId="77777777" w:rsidR="00CC3A9C" w:rsidRDefault="00CC3A9C" w:rsidP="00E001E7">
      <w:pPr>
        <w:pStyle w:val="CodeWithinBulletsEndPACKT"/>
      </w:pPr>
      <w:r>
        <w:t>}</w:t>
      </w:r>
    </w:p>
    <w:p w14:paraId="31A709BF" w14:textId="40C8C4B8" w:rsidR="00CC3A9C" w:rsidRDefault="00CC3A9C" w:rsidP="00E001E7">
      <w:pPr>
        <w:pStyle w:val="CodeWithinBulletsEndPACKT"/>
      </w:pPr>
      <w:r>
        <w:t>$</w:t>
      </w:r>
      <w:proofErr w:type="spellStart"/>
      <w:r>
        <w:t>SACon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New-</w:t>
      </w:r>
      <w:proofErr w:type="spellStart"/>
      <w:r>
        <w:t>AzStorageContext</w:t>
      </w:r>
      <w:proofErr w:type="spellEnd"/>
      <w:r w:rsidR="002576ED">
        <w:t xml:space="preserve"> </w:t>
      </w:r>
      <w:r>
        <w:t>@SCHT</w:t>
      </w:r>
    </w:p>
    <w:p w14:paraId="702DBEF9" w14:textId="0D22BCC6" w:rsidR="00CC3A9C" w:rsidRDefault="00CC3A9C" w:rsidP="00E63285">
      <w:pPr>
        <w:pStyle w:val="NumberedBulletPACKT"/>
      </w:pPr>
      <w:r>
        <w:t>Add</w:t>
      </w:r>
      <w:r w:rsidR="002576ED">
        <w:t xml:space="preserve"> </w:t>
      </w:r>
      <w:r>
        <w:t>credentials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store:</w:t>
      </w:r>
    </w:p>
    <w:p w14:paraId="26044773" w14:textId="5F1A4FD7" w:rsidR="00CC3A9C" w:rsidRDefault="00CC3A9C" w:rsidP="00E001E7">
      <w:pPr>
        <w:pStyle w:val="CodeWithinBulletsEndPACKT"/>
      </w:pPr>
      <w:r>
        <w:t>$T</w:t>
      </w:r>
      <w:r w:rsidR="002576ED">
        <w:t xml:space="preserve"> </w:t>
      </w:r>
      <w:r>
        <w:t>=</w:t>
      </w:r>
      <w:r w:rsidR="002576ED">
        <w:t xml:space="preserve"> </w:t>
      </w:r>
      <w:r>
        <w:t>"$SAName.file.core.windows.net"</w:t>
      </w:r>
    </w:p>
    <w:p w14:paraId="0D35DD53" w14:textId="041C3B27" w:rsidR="00CC3A9C" w:rsidRDefault="00CC3A9C" w:rsidP="00E001E7">
      <w:pPr>
        <w:pStyle w:val="CodeWithinBulletsEndPACKT"/>
      </w:pPr>
      <w:proofErr w:type="spellStart"/>
      <w:r>
        <w:t>cmdkey</w:t>
      </w:r>
      <w:proofErr w:type="spellEnd"/>
      <w:r w:rsidR="002576ED">
        <w:t xml:space="preserve"> </w:t>
      </w:r>
      <w:r>
        <w:t>/</w:t>
      </w:r>
      <w:proofErr w:type="gramStart"/>
      <w:r>
        <w:t>add:$</w:t>
      </w:r>
      <w:proofErr w:type="gramEnd"/>
      <w:r>
        <w:t>T</w:t>
      </w:r>
      <w:r w:rsidR="002576ED">
        <w:t xml:space="preserve"> </w:t>
      </w:r>
      <w:r>
        <w:t>/</w:t>
      </w:r>
      <w:proofErr w:type="spellStart"/>
      <w:r>
        <w:t>user:"AZURE</w:t>
      </w:r>
      <w:proofErr w:type="spellEnd"/>
      <w:r>
        <w:t>\$</w:t>
      </w:r>
      <w:proofErr w:type="spellStart"/>
      <w:r>
        <w:t>SAName</w:t>
      </w:r>
      <w:proofErr w:type="spellEnd"/>
      <w:r>
        <w:t>"</w:t>
      </w:r>
      <w:r w:rsidR="002576ED">
        <w:t xml:space="preserve"> </w:t>
      </w:r>
      <w:r>
        <w:t>/pass:$Key</w:t>
      </w:r>
    </w:p>
    <w:p w14:paraId="667864C2" w14:textId="32E059DB" w:rsidR="00CC3A9C" w:rsidRDefault="00CC3A9C" w:rsidP="00E63285">
      <w:pPr>
        <w:pStyle w:val="NumberedBulletPACKT"/>
      </w:pP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Files</w:t>
      </w:r>
      <w:r w:rsidR="002576ED">
        <w:t xml:space="preserve"> </w:t>
      </w:r>
      <w:r>
        <w:t>file</w:t>
      </w:r>
      <w:r w:rsidR="002576ED">
        <w:t xml:space="preserve"> </w:t>
      </w:r>
      <w:r>
        <w:t>share:</w:t>
      </w:r>
    </w:p>
    <w:p w14:paraId="33BE5BBE" w14:textId="56115FC3" w:rsidR="00CC3A9C" w:rsidRDefault="00CC3A9C" w:rsidP="00E001E7">
      <w:pPr>
        <w:pStyle w:val="CodeWithinBulletsEndPACKT"/>
      </w:pPr>
      <w:r>
        <w:t>New-</w:t>
      </w:r>
      <w:proofErr w:type="spellStart"/>
      <w:r>
        <w:t>AzStorageShare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share2</w:t>
      </w:r>
      <w:r w:rsidR="002576ED">
        <w:t xml:space="preserve"> </w:t>
      </w:r>
      <w:r>
        <w:t>-Context</w:t>
      </w:r>
      <w:r w:rsidR="002576ED">
        <w:t xml:space="preserve"> </w:t>
      </w:r>
      <w:r>
        <w:t>$</w:t>
      </w:r>
      <w:proofErr w:type="spellStart"/>
      <w:r>
        <w:t>SACon</w:t>
      </w:r>
      <w:proofErr w:type="spellEnd"/>
    </w:p>
    <w:p w14:paraId="28D245C4" w14:textId="19315617" w:rsidR="00CC3A9C" w:rsidRDefault="00CC3A9C" w:rsidP="00E63285">
      <w:pPr>
        <w:pStyle w:val="NumberedBulletPACKT"/>
      </w:pPr>
      <w:r>
        <w:t>Test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is</w:t>
      </w:r>
      <w:r w:rsidR="002576ED">
        <w:t xml:space="preserve"> </w:t>
      </w:r>
      <w:r>
        <w:t>reachable:</w:t>
      </w:r>
    </w:p>
    <w:p w14:paraId="25CB3D75" w14:textId="537275A3" w:rsidR="00CC3A9C" w:rsidRDefault="00CC3A9C" w:rsidP="00E001E7">
      <w:pPr>
        <w:pStyle w:val="CodeWithinBulletsEndPACKT"/>
      </w:pPr>
      <w:r>
        <w:t>$TNCHT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01016F66" w14:textId="28AF08DA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ComputerName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"$SAName.file.core.windows.net"</w:t>
      </w:r>
    </w:p>
    <w:p w14:paraId="2F1B50E1" w14:textId="77BA8C77" w:rsidR="00CC3A9C" w:rsidRDefault="002576ED" w:rsidP="00E001E7">
      <w:pPr>
        <w:pStyle w:val="CodeWithinBulletsEndPACKT"/>
      </w:pPr>
      <w:r>
        <w:t xml:space="preserve">  </w:t>
      </w:r>
      <w:r w:rsidR="00CC3A9C">
        <w:t>Port</w:t>
      </w:r>
      <w:r>
        <w:t xml:space="preserve">         </w:t>
      </w:r>
      <w:r w:rsidR="00CC3A9C">
        <w:t>=</w:t>
      </w:r>
      <w:r>
        <w:t xml:space="preserve"> </w:t>
      </w:r>
      <w:r w:rsidR="00CC3A9C">
        <w:t>445</w:t>
      </w:r>
    </w:p>
    <w:p w14:paraId="45FAA3C0" w14:textId="77777777" w:rsidR="00CC3A9C" w:rsidRDefault="00CC3A9C" w:rsidP="00E001E7">
      <w:pPr>
        <w:pStyle w:val="CodeWithinBulletsEndPACKT"/>
      </w:pPr>
      <w:r>
        <w:t>}</w:t>
      </w:r>
    </w:p>
    <w:p w14:paraId="3B68E430" w14:textId="35363E5B" w:rsidR="00CC3A9C" w:rsidRDefault="00CC3A9C" w:rsidP="00E001E7">
      <w:pPr>
        <w:pStyle w:val="CodeWithinBulletsEndPACKT"/>
      </w:pPr>
      <w:r>
        <w:t>Test-</w:t>
      </w:r>
      <w:proofErr w:type="spellStart"/>
      <w:r>
        <w:t>NetConnection</w:t>
      </w:r>
      <w:proofErr w:type="spellEnd"/>
      <w:r w:rsidR="002576ED">
        <w:t xml:space="preserve"> </w:t>
      </w:r>
      <w:r>
        <w:t>@TNCHT</w:t>
      </w:r>
    </w:p>
    <w:p w14:paraId="4206E918" w14:textId="0273AA3D" w:rsidR="00CC3A9C" w:rsidRDefault="00CC3A9C" w:rsidP="00E63285">
      <w:pPr>
        <w:pStyle w:val="NumberedBulletPACKT"/>
      </w:pPr>
      <w:r>
        <w:t>Mount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as</w:t>
      </w:r>
      <w:r w:rsidR="002576ED">
        <w:t xml:space="preserve"> </w:t>
      </w:r>
      <w:r w:rsidRPr="00E63285">
        <w:rPr>
          <w:rStyle w:val="CodeInTextPACKT"/>
        </w:rPr>
        <w:t>Z</w:t>
      </w:r>
      <w:r>
        <w:t>:</w:t>
      </w:r>
    </w:p>
    <w:p w14:paraId="1E290787" w14:textId="0FB6E453" w:rsidR="00CC3A9C" w:rsidRDefault="00CC3A9C" w:rsidP="00E001E7">
      <w:pPr>
        <w:pStyle w:val="CodeWithinBulletsEndPACKT"/>
      </w:pPr>
      <w:r>
        <w:t>$Mount</w:t>
      </w:r>
      <w:r w:rsidR="002576ED">
        <w:t xml:space="preserve"> </w:t>
      </w:r>
      <w:r>
        <w:t>=</w:t>
      </w:r>
      <w:r w:rsidR="002576ED">
        <w:t xml:space="preserve"> </w:t>
      </w:r>
      <w:r>
        <w:t>'Z:'</w:t>
      </w:r>
    </w:p>
    <w:p w14:paraId="2712764C" w14:textId="29C54EF2" w:rsidR="00CC3A9C" w:rsidRDefault="00CC3A9C" w:rsidP="00E001E7">
      <w:pPr>
        <w:pStyle w:val="CodeWithinBulletsEndPACKT"/>
      </w:pPr>
      <w:r>
        <w:t>$</w:t>
      </w:r>
      <w:proofErr w:type="spellStart"/>
      <w:r>
        <w:t>Rshare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"\\$SaName.file.core.windows.net\$ShareName"</w:t>
      </w:r>
    </w:p>
    <w:p w14:paraId="0A511A8E" w14:textId="3681926D" w:rsidR="00CC3A9C" w:rsidRDefault="00CC3A9C" w:rsidP="00E001E7">
      <w:pPr>
        <w:pStyle w:val="CodeWithinBulletsEndPACKT"/>
      </w:pPr>
      <w:r>
        <w:t>$SMHT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64745E00" w14:textId="65D0F608" w:rsidR="00CC3A9C" w:rsidRDefault="002576ED" w:rsidP="00E001E7">
      <w:pPr>
        <w:pStyle w:val="CodeWithinBulletsEndPACKT"/>
      </w:pPr>
      <w:r>
        <w:t xml:space="preserve">    </w:t>
      </w:r>
      <w:proofErr w:type="spellStart"/>
      <w:proofErr w:type="gramStart"/>
      <w:r w:rsidR="00CC3A9C">
        <w:t>LocalPath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$Mount</w:t>
      </w:r>
      <w:r>
        <w:t xml:space="preserve"> </w:t>
      </w:r>
    </w:p>
    <w:p w14:paraId="5F470A7A" w14:textId="373A3E95" w:rsidR="00CC3A9C" w:rsidRDefault="002576ED" w:rsidP="00E001E7">
      <w:pPr>
        <w:pStyle w:val="CodeWithinBulletsEndPACKT"/>
      </w:pPr>
      <w:r>
        <w:lastRenderedPageBreak/>
        <w:t xml:space="preserve">    </w:t>
      </w:r>
      <w:proofErr w:type="spellStart"/>
      <w:r w:rsidR="00CC3A9C">
        <w:t>RemotePath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Rshare</w:t>
      </w:r>
      <w:proofErr w:type="spellEnd"/>
      <w:r>
        <w:t xml:space="preserve"> </w:t>
      </w:r>
    </w:p>
    <w:p w14:paraId="4369DA6A" w14:textId="69384209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UserName</w:t>
      </w:r>
      <w:proofErr w:type="spellEnd"/>
      <w:r>
        <w:t xml:space="preserve">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  <w:r>
        <w:t xml:space="preserve"> </w:t>
      </w:r>
    </w:p>
    <w:p w14:paraId="4EECE428" w14:textId="3FC30BAE" w:rsidR="00CC3A9C" w:rsidRDefault="002576ED" w:rsidP="00E001E7">
      <w:pPr>
        <w:pStyle w:val="CodeWithinBulletsEndPACKT"/>
      </w:pPr>
      <w:r>
        <w:t xml:space="preserve">    </w:t>
      </w:r>
      <w:r w:rsidR="00CC3A9C">
        <w:t>Password</w:t>
      </w:r>
      <w:r>
        <w:t xml:space="preserve">   </w:t>
      </w:r>
      <w:r w:rsidR="00CC3A9C">
        <w:t>=</w:t>
      </w:r>
      <w:r>
        <w:t xml:space="preserve"> </w:t>
      </w:r>
      <w:r w:rsidR="00CC3A9C">
        <w:t>$Key</w:t>
      </w:r>
    </w:p>
    <w:p w14:paraId="70F9AF97" w14:textId="77777777" w:rsidR="00CC3A9C" w:rsidRDefault="00CC3A9C" w:rsidP="00E001E7">
      <w:pPr>
        <w:pStyle w:val="CodeWithinBulletsEndPACKT"/>
      </w:pPr>
      <w:r>
        <w:t>}</w:t>
      </w:r>
    </w:p>
    <w:p w14:paraId="35D224A0" w14:textId="05302E8D" w:rsidR="00CC3A9C" w:rsidRDefault="00CC3A9C" w:rsidP="00E001E7">
      <w:pPr>
        <w:pStyle w:val="CodeWithinBulletsEndPACKT"/>
      </w:pPr>
      <w:r>
        <w:t>New-</w:t>
      </w:r>
      <w:proofErr w:type="spellStart"/>
      <w:r>
        <w:t>SmbMapping</w:t>
      </w:r>
      <w:proofErr w:type="spellEnd"/>
      <w:r w:rsidR="002576ED">
        <w:t xml:space="preserve"> </w:t>
      </w:r>
      <w:r>
        <w:t>@SMHT</w:t>
      </w:r>
    </w:p>
    <w:p w14:paraId="59D3CFD6" w14:textId="18BC6000" w:rsidR="00CC3A9C" w:rsidRDefault="00CC3A9C" w:rsidP="00E63285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in</w:t>
      </w:r>
      <w:r w:rsidR="002576ED">
        <w:t xml:space="preserve"> </w:t>
      </w:r>
      <w:r>
        <w:t>Azure:</w:t>
      </w:r>
    </w:p>
    <w:p w14:paraId="2DD92A0C" w14:textId="48B4E5B6" w:rsidR="00CC3A9C" w:rsidRDefault="00CC3A9C" w:rsidP="00E001E7">
      <w:pPr>
        <w:pStyle w:val="CodeWithinBulletsEndPACKT"/>
      </w:pPr>
      <w:r>
        <w:t>Get-</w:t>
      </w:r>
      <w:proofErr w:type="spellStart"/>
      <w:r>
        <w:t>AzStorageShare</w:t>
      </w:r>
      <w:proofErr w:type="spellEnd"/>
      <w:r w:rsidR="002576ED">
        <w:t xml:space="preserve"> </w:t>
      </w:r>
      <w:r>
        <w:t>-Context</w:t>
      </w:r>
      <w:r w:rsidR="002576ED">
        <w:t xml:space="preserve"> </w:t>
      </w:r>
      <w:r>
        <w:t>$</w:t>
      </w:r>
      <w:proofErr w:type="spellStart"/>
      <w:proofErr w:type="gramStart"/>
      <w:r>
        <w:t>SACon</w:t>
      </w:r>
      <w:proofErr w:type="spellEnd"/>
      <w:r w:rsidR="002576ED">
        <w:t xml:space="preserve">  </w:t>
      </w:r>
      <w:r>
        <w:t>|</w:t>
      </w:r>
      <w:proofErr w:type="gramEnd"/>
    </w:p>
    <w:p w14:paraId="7F2ED803" w14:textId="26DFFBDD" w:rsidR="00CC3A9C" w:rsidRDefault="002576ED" w:rsidP="00E001E7">
      <w:pPr>
        <w:pStyle w:val="CodeWithinBulletsEndPACKT"/>
      </w:pPr>
      <w:r>
        <w:t xml:space="preserve">  </w:t>
      </w:r>
      <w:r w:rsidR="00CC3A9C">
        <w:t>Format-List</w:t>
      </w:r>
      <w:r>
        <w:t xml:space="preserve"> </w:t>
      </w:r>
      <w:r w:rsidR="00CC3A9C">
        <w:t>-Property</w:t>
      </w:r>
      <w:r>
        <w:t xml:space="preserve"> </w:t>
      </w:r>
      <w:r w:rsidR="00CC3A9C">
        <w:t>*</w:t>
      </w:r>
    </w:p>
    <w:p w14:paraId="4321DA22" w14:textId="3EFB6036" w:rsidR="00CC3A9C" w:rsidRDefault="00CC3A9C" w:rsidP="00E63285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SMB</w:t>
      </w:r>
      <w:r w:rsidR="002576ED">
        <w:t xml:space="preserve"> </w:t>
      </w:r>
      <w:r>
        <w:t>mapping:</w:t>
      </w:r>
    </w:p>
    <w:p w14:paraId="04BA2BB0" w14:textId="77777777" w:rsidR="00CC3A9C" w:rsidRDefault="00CC3A9C" w:rsidP="00E001E7">
      <w:pPr>
        <w:pStyle w:val="CodeWithinBulletsEndPACKT"/>
      </w:pPr>
      <w:r>
        <w:t>Get-</w:t>
      </w:r>
      <w:proofErr w:type="spellStart"/>
      <w:r>
        <w:t>SmbMapping</w:t>
      </w:r>
      <w:proofErr w:type="spellEnd"/>
    </w:p>
    <w:p w14:paraId="752AB08A" w14:textId="64495E36" w:rsidR="00CC3A9C" w:rsidRDefault="00CC3A9C" w:rsidP="00E63285">
      <w:pPr>
        <w:pStyle w:val="NumberedBulletPACKT"/>
      </w:pPr>
      <w:r>
        <w:t>Now,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share.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folder</w:t>
      </w:r>
      <w:r w:rsidR="002576ED">
        <w:t xml:space="preserve"> </w:t>
      </w:r>
      <w:r>
        <w:t>and</w:t>
      </w:r>
      <w:r w:rsidR="002576ED">
        <w:t xml:space="preserve"> </w:t>
      </w:r>
      <w:r>
        <w:t>a</w:t>
      </w:r>
      <w:r w:rsidR="002576ED">
        <w:t xml:space="preserve"> </w:t>
      </w:r>
      <w:r>
        <w:t>file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share:</w:t>
      </w:r>
    </w:p>
    <w:p w14:paraId="01C3816B" w14:textId="7FBCFAA7" w:rsidR="00CC3A9C" w:rsidRDefault="00CC3A9C" w:rsidP="00E001E7">
      <w:pPr>
        <w:pStyle w:val="CodeWithinBulletsEndPACKT"/>
      </w:pPr>
      <w:r>
        <w:t>New-Item</w:t>
      </w:r>
      <w:r w:rsidR="002576ED">
        <w:t xml:space="preserve"> </w:t>
      </w:r>
      <w:r>
        <w:t>-Path</w:t>
      </w:r>
      <w:r w:rsidR="002576ED">
        <w:t xml:space="preserve"> </w:t>
      </w:r>
      <w:r>
        <w:t>Z:\Foo</w:t>
      </w:r>
      <w:r w:rsidR="002576ED">
        <w:t xml:space="preserve"> </w:t>
      </w:r>
      <w:r>
        <w:t>-ItemType</w:t>
      </w:r>
      <w:r w:rsidR="002576ED">
        <w:t xml:space="preserve"> </w:t>
      </w:r>
      <w:r>
        <w:t>Directory</w:t>
      </w:r>
      <w:r w:rsidR="002576ED">
        <w:t xml:space="preserve"> </w:t>
      </w:r>
      <w:r>
        <w:t>|</w:t>
      </w:r>
      <w:r w:rsidR="002576ED">
        <w:t xml:space="preserve"> </w:t>
      </w:r>
      <w:r>
        <w:t>Out-Null</w:t>
      </w:r>
    </w:p>
    <w:p w14:paraId="44488CE9" w14:textId="119E3598" w:rsidR="00CC3A9C" w:rsidRDefault="00CC3A9C" w:rsidP="00E001E7">
      <w:pPr>
        <w:pStyle w:val="CodeWithinBulletsEndPACKT"/>
      </w:pPr>
      <w:r>
        <w:t>'Azure</w:t>
      </w:r>
      <w:r w:rsidR="002576ED">
        <w:t xml:space="preserve"> </w:t>
      </w:r>
      <w:r>
        <w:t>and</w:t>
      </w:r>
      <w:r w:rsidR="002576ED">
        <w:t xml:space="preserve"> </w:t>
      </w:r>
      <w:r>
        <w:t>PowerShell</w:t>
      </w:r>
      <w:r w:rsidR="002576ED">
        <w:t xml:space="preserve"> </w:t>
      </w:r>
      <w:r>
        <w:t>Rock!!!'</w:t>
      </w:r>
      <w:r w:rsidR="002576ED">
        <w:t xml:space="preserve"> </w:t>
      </w:r>
      <w:r>
        <w:t>|</w:t>
      </w:r>
    </w:p>
    <w:p w14:paraId="2E52927A" w14:textId="7237CF13" w:rsidR="00CC3A9C" w:rsidRDefault="002576ED" w:rsidP="00E001E7">
      <w:pPr>
        <w:pStyle w:val="CodeWithinBulletsEndPACKT"/>
      </w:pPr>
      <w:r>
        <w:t xml:space="preserve">   </w:t>
      </w:r>
      <w:r w:rsidR="00CC3A9C">
        <w:t>Out-File</w:t>
      </w:r>
      <w:r>
        <w:t xml:space="preserve"> </w:t>
      </w:r>
      <w:r w:rsidR="00CC3A9C">
        <w:t>-</w:t>
      </w:r>
      <w:proofErr w:type="spellStart"/>
      <w:r w:rsidR="00CC3A9C">
        <w:t>FilePath</w:t>
      </w:r>
      <w:proofErr w:type="spellEnd"/>
      <w:r>
        <w:t xml:space="preserve"> </w:t>
      </w:r>
      <w:r w:rsidR="00CC3A9C">
        <w:t>Z:\Foo\recipe.txt</w:t>
      </w:r>
    </w:p>
    <w:p w14:paraId="30CA15E8" w14:textId="1A0414F0" w:rsidR="00CC3A9C" w:rsidRDefault="00CC3A9C" w:rsidP="00E63285">
      <w:pPr>
        <w:pStyle w:val="NumberedBulletPACKT"/>
      </w:pPr>
      <w:r>
        <w:t>Get</w:t>
      </w:r>
      <w:r w:rsidR="002576ED">
        <w:t xml:space="preserve"> </w:t>
      </w:r>
      <w:r>
        <w:t>the</w:t>
      </w:r>
      <w:r w:rsidR="002576ED">
        <w:t xml:space="preserve"> </w:t>
      </w:r>
      <w:r>
        <w:t>content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file:</w:t>
      </w:r>
    </w:p>
    <w:p w14:paraId="53B738FA" w14:textId="62108393" w:rsidR="00CC3A9C" w:rsidRDefault="00CC3A9C" w:rsidP="00E001E7">
      <w:pPr>
        <w:pStyle w:val="CodeWithinBulletsEndPACKT"/>
      </w:pPr>
      <w:r>
        <w:t>Get-Content</w:t>
      </w:r>
      <w:r w:rsidR="002576ED">
        <w:t xml:space="preserve"> </w:t>
      </w:r>
      <w:r>
        <w:t>-Path</w:t>
      </w:r>
      <w:r w:rsidR="002576ED">
        <w:t xml:space="preserve"> </w:t>
      </w:r>
      <w:r>
        <w:t>Z:\Foo\recipe.txt</w:t>
      </w:r>
    </w:p>
    <w:p w14:paraId="3711A48A" w14:textId="03F4F098" w:rsidR="00CC3A9C" w:rsidRPr="00331F93" w:rsidRDefault="00CC3A9C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works...</w:t>
      </w:r>
    </w:p>
    <w:p w14:paraId="3AE2142E" w14:textId="6E95293B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set</w:t>
      </w:r>
      <w:r w:rsidR="002576ED">
        <w:t xml:space="preserve"> </w:t>
      </w:r>
      <w:r>
        <w:t>the</w:t>
      </w:r>
      <w:r w:rsidR="002576ED">
        <w:t xml:space="preserve"> </w:t>
      </w:r>
      <w:r>
        <w:t>values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variables</w:t>
      </w:r>
      <w:r w:rsidR="002576ED">
        <w:t xml:space="preserve"> </w:t>
      </w:r>
      <w:r>
        <w:t>that</w:t>
      </w:r>
      <w:r w:rsidR="002576ED">
        <w:t xml:space="preserve"> </w:t>
      </w:r>
      <w:r>
        <w:t>are</w:t>
      </w:r>
      <w:r w:rsidR="002576ED">
        <w:t xml:space="preserve"> </w:t>
      </w:r>
      <w:r>
        <w:t>to</w:t>
      </w:r>
      <w:r w:rsidR="002576ED">
        <w:t xml:space="preserve"> </w:t>
      </w:r>
      <w:r>
        <w:t>be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logged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retrieved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key</w:t>
      </w:r>
      <w:r w:rsidR="002576ED">
        <w:t xml:space="preserve"> </w:t>
      </w:r>
      <w:r>
        <w:t>and</w:t>
      </w:r>
      <w:r w:rsidR="002576ED">
        <w:t xml:space="preserve"> </w:t>
      </w:r>
      <w:r>
        <w:t>Storage</w:t>
      </w:r>
      <w:r w:rsidR="002576ED">
        <w:t xml:space="preserve"> </w:t>
      </w:r>
      <w:r>
        <w:t>Context.</w:t>
      </w:r>
      <w:r w:rsidR="002576ED">
        <w:t xml:space="preserve"> </w:t>
      </w:r>
      <w:r>
        <w:t>These</w:t>
      </w:r>
      <w:r w:rsidR="002576ED">
        <w:t xml:space="preserve"> </w:t>
      </w:r>
      <w:r>
        <w:t>three</w:t>
      </w:r>
      <w:r w:rsidR="002576ED">
        <w:t xml:space="preserve"> </w:t>
      </w:r>
      <w:r>
        <w:t>steps</w:t>
      </w:r>
      <w:r w:rsidR="002576ED">
        <w:t xml:space="preserve"> </w:t>
      </w:r>
      <w:r>
        <w:t>produce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</w:p>
    <w:p w14:paraId="0E2CFE95" w14:textId="63A58789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added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Files</w:t>
      </w:r>
      <w:r w:rsidR="002576ED">
        <w:t xml:space="preserve"> </w:t>
      </w:r>
      <w:r>
        <w:t>credential</w:t>
      </w:r>
      <w:r w:rsidR="002576ED">
        <w:t xml:space="preserve"> </w:t>
      </w:r>
      <w:r>
        <w:t>details</w:t>
      </w:r>
      <w:r w:rsidR="002576ED">
        <w:t xml:space="preserve"> </w:t>
      </w:r>
      <w:r>
        <w:t>into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store</w:t>
      </w:r>
      <w:r w:rsidR="002576ED">
        <w:t xml:space="preserve"> </w:t>
      </w:r>
      <w:r>
        <w:t>using</w:t>
      </w:r>
      <w:r w:rsidR="002576ED">
        <w:t xml:space="preserve"> </w:t>
      </w:r>
      <w:proofErr w:type="spellStart"/>
      <w:proofErr w:type="gramStart"/>
      <w:r w:rsidRPr="00E63285">
        <w:rPr>
          <w:rStyle w:val="CodeInTextPACKT"/>
        </w:rPr>
        <w:t>cmdkey,exe</w:t>
      </w:r>
      <w:proofErr w:type="spellEnd"/>
      <w:proofErr w:type="gramEnd"/>
      <w:r>
        <w:t>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6F2F53BF" w14:textId="6DC9A3F4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1E74770B" wp14:editId="1A0FDE23">
            <wp:extent cx="5270500" cy="889000"/>
            <wp:effectExtent l="0" t="0" r="6350" b="6350"/>
            <wp:docPr id="54" name="Picture 5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CBA61" w14:textId="7B5F8A00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Files</w:t>
      </w:r>
      <w:r w:rsidR="002576ED">
        <w:t xml:space="preserve"> </w:t>
      </w:r>
      <w:r>
        <w:t>file</w:t>
      </w:r>
      <w:r w:rsidR="002576ED">
        <w:t xml:space="preserve"> </w:t>
      </w:r>
      <w:r>
        <w:t>share</w:t>
      </w:r>
      <w:r w:rsidR="002576ED">
        <w:t xml:space="preserve"> </w:t>
      </w:r>
      <w:r>
        <w:t>by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New-</w:t>
      </w:r>
      <w:proofErr w:type="spellStart"/>
      <w:r w:rsidRPr="00E63285">
        <w:rPr>
          <w:rStyle w:val="CodeInTextPACKT"/>
        </w:rPr>
        <w:t>AzStorageShare</w:t>
      </w:r>
      <w:proofErr w:type="spellEnd"/>
      <w:r w:rsidR="002576ED">
        <w:t xml:space="preserve"> </w:t>
      </w:r>
      <w:r>
        <w:t>cmdlet:</w:t>
      </w:r>
    </w:p>
    <w:p w14:paraId="4E76D59B" w14:textId="3642CA7B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7507B43D" wp14:editId="52E50021">
            <wp:extent cx="5943600" cy="1169035"/>
            <wp:effectExtent l="0" t="0" r="0" b="0"/>
            <wp:docPr id="53" name="Picture 5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8841" w14:textId="42F840C6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checked</w:t>
      </w:r>
      <w:r w:rsidR="002576ED">
        <w:t xml:space="preserve"> </w:t>
      </w:r>
      <w:r>
        <w:t>the</w:t>
      </w:r>
      <w:r w:rsidR="002576ED">
        <w:t xml:space="preserve"> </w:t>
      </w:r>
      <w:r>
        <w:t>connection</w:t>
      </w:r>
      <w:r w:rsidR="002576ED">
        <w:t xml:space="preserve"> </w:t>
      </w:r>
      <w:r>
        <w:t>over</w:t>
      </w:r>
      <w:r w:rsidR="002576ED">
        <w:t xml:space="preserve"> </w:t>
      </w:r>
      <w:r>
        <w:t>the</w:t>
      </w:r>
      <w:r w:rsidR="002576ED">
        <w:t xml:space="preserve"> </w:t>
      </w:r>
      <w:r>
        <w:t>SMB</w:t>
      </w:r>
      <w:r w:rsidR="002576ED">
        <w:t xml:space="preserve"> </w:t>
      </w:r>
      <w:r>
        <w:t>port</w:t>
      </w:r>
      <w:r w:rsidR="002576ED">
        <w:t xml:space="preserve"> </w:t>
      </w:r>
      <w:r>
        <w:t>(</w:t>
      </w:r>
      <w:r w:rsidRPr="00E63285">
        <w:rPr>
          <w:rStyle w:val="CodeInTextPACKT"/>
        </w:rPr>
        <w:t>445</w:t>
      </w:r>
      <w:r>
        <w:t>)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server</w:t>
      </w:r>
      <w:r w:rsidR="002576ED">
        <w:t xml:space="preserve"> </w:t>
      </w:r>
      <w:r>
        <w:t>hosting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share.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16910380" w14:textId="3FF45909" w:rsidR="00CC3A9C" w:rsidRDefault="00CC3A9C" w:rsidP="00E63285">
      <w:pPr>
        <w:pStyle w:val="FigurePACKT"/>
      </w:pPr>
      <w:r>
        <w:rPr>
          <w:noProof/>
        </w:rPr>
        <w:lastRenderedPageBreak/>
        <w:drawing>
          <wp:inline distT="0" distB="0" distL="0" distR="0" wp14:anchorId="439A80CB" wp14:editId="759A6A7E">
            <wp:extent cx="5448300" cy="1993900"/>
            <wp:effectExtent l="0" t="0" r="0" b="6350"/>
            <wp:docPr id="52" name="Picture 5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0FD4" w14:textId="61A6EAE7" w:rsidR="00CC3A9C" w:rsidRDefault="00CC3A9C" w:rsidP="00E63285">
      <w:pPr>
        <w:pStyle w:val="NormalPACKT"/>
      </w:pPr>
      <w:r>
        <w:t>Next,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an</w:t>
      </w:r>
      <w:r w:rsidR="002576ED">
        <w:t xml:space="preserve"> </w:t>
      </w:r>
      <w:r>
        <w:t>SMB</w:t>
      </w:r>
      <w:r w:rsidR="002576ED">
        <w:t xml:space="preserve"> </w:t>
      </w:r>
      <w:r>
        <w:t>Mapping,</w:t>
      </w:r>
      <w:r w:rsidR="002576ED">
        <w:t xml:space="preserve"> </w:t>
      </w:r>
      <w:r>
        <w:t>mapping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Z:</w:t>
      </w:r>
      <w:r w:rsidR="002576ED">
        <w:t xml:space="preserve"> </w:t>
      </w:r>
      <w:r>
        <w:t>drive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new</w:t>
      </w:r>
      <w:r w:rsidR="002576ED">
        <w:t xml:space="preserve"> </w:t>
      </w:r>
      <w:r>
        <w:t>share,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38AC190C" w14:textId="6CA12055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194BD6AC" wp14:editId="72DB92F1">
            <wp:extent cx="5930900" cy="2197100"/>
            <wp:effectExtent l="0" t="0" r="0" b="0"/>
            <wp:docPr id="51" name="Picture 5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C3D1" w14:textId="0B2F5E64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share</w:t>
      </w:r>
      <w:r w:rsidR="002576ED">
        <w:t xml:space="preserve"> </w:t>
      </w:r>
      <w:r>
        <w:t>in</w:t>
      </w:r>
      <w:r w:rsidR="002576ED">
        <w:t xml:space="preserve"> </w:t>
      </w:r>
      <w:r>
        <w:t>Azure,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51E9F653" w14:textId="743A9CC2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0D773FAE" wp14:editId="679FB048">
            <wp:extent cx="5943600" cy="1428115"/>
            <wp:effectExtent l="0" t="0" r="0" b="635"/>
            <wp:docPr id="50" name="Picture 5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C059" w14:textId="5F67563B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local</w:t>
      </w:r>
      <w:r w:rsidR="002576ED">
        <w:t xml:space="preserve"> </w:t>
      </w:r>
      <w:r>
        <w:t>SMB</w:t>
      </w:r>
      <w:r w:rsidR="002576ED">
        <w:t xml:space="preserve"> </w:t>
      </w:r>
      <w:r>
        <w:t>Mappings,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D2EC2EA" w14:textId="460D1D9C" w:rsidR="00CC3A9C" w:rsidRDefault="00CC3A9C" w:rsidP="00E63285">
      <w:pPr>
        <w:pStyle w:val="FigurePACKT"/>
      </w:pPr>
      <w:r>
        <w:rPr>
          <w:noProof/>
        </w:rPr>
        <w:lastRenderedPageBreak/>
        <w:drawing>
          <wp:inline distT="0" distB="0" distL="0" distR="0" wp14:anchorId="32D2BCB8" wp14:editId="3D32199B">
            <wp:extent cx="5638800" cy="1092200"/>
            <wp:effectExtent l="0" t="0" r="0" b="0"/>
            <wp:docPr id="49" name="Picture 4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67C6" w14:textId="0E3F750E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folder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share</w:t>
      </w:r>
      <w:r w:rsidR="002576ED">
        <w:t xml:space="preserve"> </w:t>
      </w:r>
      <w:r>
        <w:t>and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small</w:t>
      </w:r>
      <w:r w:rsidR="002576ED">
        <w:t xml:space="preserve"> </w:t>
      </w:r>
      <w:r>
        <w:t>file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share.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 w:rsidRPr="00E63285">
        <w:rPr>
          <w:rStyle w:val="CodeInTextPACKT"/>
        </w:rPr>
        <w:t>Get-Content</w:t>
      </w:r>
      <w:r w:rsidR="002576ED">
        <w:t xml:space="preserve"> </w:t>
      </w:r>
      <w:r>
        <w:t>to</w:t>
      </w:r>
      <w:r w:rsidR="002576ED">
        <w:t xml:space="preserve"> </w:t>
      </w:r>
      <w:r>
        <w:t>retrieve</w:t>
      </w:r>
      <w:r w:rsidR="002576ED">
        <w:t xml:space="preserve"> </w:t>
      </w:r>
      <w:r>
        <w:t>the</w:t>
      </w:r>
      <w:r w:rsidR="002576ED">
        <w:t xml:space="preserve"> </w:t>
      </w:r>
      <w:r>
        <w:t>contents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file,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75B1C575" w14:textId="1FEEF1D3" w:rsidR="00CC3A9C" w:rsidRDefault="00CC3A9C" w:rsidP="00E63285">
      <w:pPr>
        <w:pStyle w:val="FigurePACKT"/>
      </w:pPr>
      <w:r>
        <w:rPr>
          <w:noProof/>
        </w:rPr>
        <w:drawing>
          <wp:inline distT="0" distB="0" distL="0" distR="0" wp14:anchorId="599EB5C2" wp14:editId="23D79153">
            <wp:extent cx="4292600" cy="520700"/>
            <wp:effectExtent l="0" t="0" r="0" b="0"/>
            <wp:docPr id="48" name="Picture 4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11FD" w14:textId="778B0D22" w:rsidR="00CC3A9C" w:rsidRPr="00331F93" w:rsidRDefault="00CC3A9C" w:rsidP="00331F93">
      <w:pPr>
        <w:pStyle w:val="Heading2"/>
      </w:pPr>
      <w:r w:rsidRPr="00331F93">
        <w:t>There's</w:t>
      </w:r>
      <w:r w:rsidR="002576ED">
        <w:t xml:space="preserve"> </w:t>
      </w:r>
      <w:r w:rsidRPr="00331F93">
        <w:t>more...</w:t>
      </w:r>
    </w:p>
    <w:p w14:paraId="1E4BF3C0" w14:textId="3AA4FBA2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variables</w:t>
      </w:r>
      <w:r w:rsidR="002576ED">
        <w:t xml:space="preserve"> </w:t>
      </w:r>
      <w:r>
        <w:t>to</w:t>
      </w:r>
      <w:r w:rsidR="002576ED">
        <w:t xml:space="preserve"> </w:t>
      </w:r>
      <w:r>
        <w:t>hold</w:t>
      </w:r>
      <w:r w:rsidR="002576ED">
        <w:t xml:space="preserve"> </w:t>
      </w:r>
      <w:r>
        <w:t>the</w:t>
      </w:r>
      <w:r w:rsidR="002576ED">
        <w:t xml:space="preserve"> </w:t>
      </w:r>
      <w:r>
        <w:t>names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objects</w:t>
      </w:r>
      <w:r w:rsidR="002576ED">
        <w:t xml:space="preserve"> </w:t>
      </w:r>
      <w:r>
        <w:t>you</w:t>
      </w:r>
      <w:r w:rsidR="002576ED">
        <w:t xml:space="preserve"> </w:t>
      </w:r>
      <w:r>
        <w:t>were</w:t>
      </w:r>
      <w:r w:rsidR="002576ED">
        <w:t xml:space="preserve"> </w:t>
      </w: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recipe.</w:t>
      </w:r>
      <w:r w:rsidR="002576ED">
        <w:t xml:space="preserve"> </w:t>
      </w:r>
      <w:r>
        <w:t>The</w:t>
      </w:r>
      <w:r w:rsidR="002576ED">
        <w:t xml:space="preserve"> </w:t>
      </w:r>
      <w:r w:rsidRPr="00E63285">
        <w:rPr>
          <w:rStyle w:val="CodeInTextPACKT"/>
        </w:rPr>
        <w:t>$</w:t>
      </w:r>
      <w:proofErr w:type="spellStart"/>
      <w:r w:rsidRPr="00E63285">
        <w:rPr>
          <w:rStyle w:val="CodeInTextPACKT"/>
        </w:rPr>
        <w:t>Locname</w:t>
      </w:r>
      <w:proofErr w:type="spellEnd"/>
      <w:r w:rsidR="002576ED">
        <w:t xml:space="preserve"> </w:t>
      </w:r>
      <w:r>
        <w:t>variable</w:t>
      </w:r>
      <w:r w:rsidR="002576ED">
        <w:t xml:space="preserve"> </w:t>
      </w:r>
      <w:r>
        <w:t>holds</w:t>
      </w:r>
      <w:r w:rsidR="002576ED">
        <w:t xml:space="preserve"> </w:t>
      </w:r>
      <w:r>
        <w:t>the</w:t>
      </w:r>
      <w:r w:rsidR="002576ED">
        <w:t xml:space="preserve"> </w:t>
      </w:r>
      <w:r>
        <w:t>name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region</w:t>
      </w:r>
      <w:r w:rsidR="002576ED">
        <w:t xml:space="preserve"> </w:t>
      </w:r>
      <w:r>
        <w:t>in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may</w:t>
      </w:r>
      <w:r w:rsidR="002576ED">
        <w:t xml:space="preserve"> </w:t>
      </w:r>
      <w:r>
        <w:t>wish</w:t>
      </w:r>
      <w:r w:rsidR="002576ED">
        <w:t xml:space="preserve"> </w:t>
      </w:r>
      <w:r>
        <w:t>to</w:t>
      </w:r>
      <w:r w:rsidR="002576ED">
        <w:t xml:space="preserve"> </w:t>
      </w:r>
      <w:r>
        <w:t>change</w:t>
      </w:r>
      <w:r w:rsidR="002576ED">
        <w:t xml:space="preserve"> </w:t>
      </w:r>
      <w:r>
        <w:t>to</w:t>
      </w:r>
      <w:r w:rsidR="002576ED">
        <w:t xml:space="preserve"> </w:t>
      </w:r>
      <w:r>
        <w:t>a</w:t>
      </w:r>
      <w:r w:rsidR="002576ED">
        <w:t xml:space="preserve"> </w:t>
      </w:r>
      <w:r>
        <w:t>more</w:t>
      </w:r>
      <w:r w:rsidR="002576ED">
        <w:t xml:space="preserve"> </w:t>
      </w:r>
      <w:r>
        <w:t>local</w:t>
      </w:r>
      <w:r w:rsidR="002576ED">
        <w:t xml:space="preserve"> </w:t>
      </w:r>
      <w:r>
        <w:t>Azure</w:t>
      </w:r>
      <w:r w:rsidR="002576ED">
        <w:t xml:space="preserve"> </w:t>
      </w:r>
      <w:r>
        <w:t>region.</w:t>
      </w:r>
    </w:p>
    <w:p w14:paraId="62D2C23F" w14:textId="0625FBE3" w:rsidR="00CC3A9C" w:rsidRDefault="00CC3A9C" w:rsidP="00E63285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storage</w:t>
      </w:r>
      <w:r w:rsidR="002576ED">
        <w:t xml:space="preserve"> </w:t>
      </w:r>
      <w:r>
        <w:t>context</w:t>
      </w:r>
      <w:r w:rsidR="002576ED">
        <w:t xml:space="preserve"> </w:t>
      </w:r>
      <w:r>
        <w:t>object.</w:t>
      </w:r>
      <w:r w:rsidR="002576ED">
        <w:t xml:space="preserve"> </w:t>
      </w:r>
      <w:r>
        <w:t>The</w:t>
      </w:r>
      <w:r w:rsidR="002576ED">
        <w:t xml:space="preserve"> </w:t>
      </w:r>
      <w:r>
        <w:t>context</w:t>
      </w:r>
      <w:r w:rsidR="002576ED">
        <w:t xml:space="preserve"> </w:t>
      </w:r>
      <w:r>
        <w:t>object</w:t>
      </w:r>
      <w:r w:rsidR="002576ED">
        <w:t xml:space="preserve"> </w:t>
      </w:r>
      <w:r>
        <w:t>encapsulates</w:t>
      </w:r>
      <w:r w:rsidR="002576ED">
        <w:t xml:space="preserve"> </w:t>
      </w:r>
      <w:r>
        <w:t>the</w:t>
      </w:r>
      <w:r w:rsidR="002576ED">
        <w:t xml:space="preserve"> </w:t>
      </w:r>
      <w:r>
        <w:t>credentials</w:t>
      </w:r>
      <w:r w:rsidR="002576ED">
        <w:t xml:space="preserve"> </w:t>
      </w:r>
      <w:r>
        <w:t>for</w:t>
      </w:r>
      <w:r w:rsidR="002576ED">
        <w:t xml:space="preserve"> </w:t>
      </w:r>
      <w:r>
        <w:t>your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</w:p>
    <w:p w14:paraId="4A72DF40" w14:textId="50EC0B4A" w:rsidR="00CC3A9C" w:rsidRDefault="00CC3A9C" w:rsidP="00E63285">
      <w:pPr>
        <w:pStyle w:val="NormalPACKT"/>
      </w:pP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 w:rsidRPr="00E63285">
        <w:rPr>
          <w:rStyle w:val="CodeInTextPACKT"/>
        </w:rPr>
        <w:t>cmdkey.exe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 w:rsidR="002576ED">
        <w:t xml:space="preserve"> </w:t>
      </w:r>
      <w:r>
        <w:t>to</w:t>
      </w:r>
      <w:r w:rsidR="002576ED">
        <w:t xml:space="preserve"> </w:t>
      </w:r>
      <w:r>
        <w:t>save</w:t>
      </w:r>
      <w:r w:rsidR="002576ED">
        <w:t xml:space="preserve"> </w:t>
      </w:r>
      <w:r>
        <w:t>credentials</w:t>
      </w:r>
      <w:r w:rsidR="002576ED">
        <w:t xml:space="preserve"> </w:t>
      </w:r>
      <w:r>
        <w:t>for</w:t>
      </w:r>
      <w:r w:rsidR="002576ED">
        <w:t xml:space="preserve"> </w:t>
      </w:r>
      <w:r>
        <w:t>Azure's</w:t>
      </w:r>
      <w:r w:rsidR="002576ED">
        <w:t xml:space="preserve"> </w:t>
      </w:r>
      <w:r>
        <w:t>storage</w:t>
      </w:r>
      <w:r w:rsidR="002576ED">
        <w:t xml:space="preserve"> </w:t>
      </w:r>
      <w:r>
        <w:t>account.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proofErr w:type="spellStart"/>
      <w:r w:rsidRPr="00E63285">
        <w:rPr>
          <w:rStyle w:val="CodeInTextPACKT"/>
        </w:rPr>
        <w:t>cmdkey</w:t>
      </w:r>
      <w:proofErr w:type="spellEnd"/>
      <w:r w:rsidR="002576ED">
        <w:t xml:space="preserve"> </w:t>
      </w:r>
      <w:r>
        <w:t>to</w:t>
      </w:r>
      <w:r w:rsidR="002576ED">
        <w:t xml:space="preserve"> </w:t>
      </w:r>
      <w:r>
        <w:t>store</w:t>
      </w:r>
      <w:r w:rsidR="002576ED">
        <w:t xml:space="preserve"> </w:t>
      </w:r>
      <w:r>
        <w:t>the</w:t>
      </w:r>
      <w:r w:rsidR="002576ED">
        <w:t xml:space="preserve"> </w:t>
      </w:r>
      <w:r>
        <w:t>username</w:t>
      </w:r>
      <w:r w:rsidR="002576ED">
        <w:t xml:space="preserve"> </w:t>
      </w:r>
      <w:r>
        <w:t>and</w:t>
      </w:r>
      <w:r w:rsidR="002576ED">
        <w:t xml:space="preserve"> </w:t>
      </w:r>
      <w:r>
        <w:t>password</w:t>
      </w:r>
      <w:r w:rsidR="002576ED">
        <w:t xml:space="preserve"> </w:t>
      </w:r>
      <w:r>
        <w:t>that</w:t>
      </w:r>
      <w:r w:rsidR="002576ED">
        <w:t xml:space="preserve"> </w:t>
      </w:r>
      <w:r>
        <w:t>Windows</w:t>
      </w:r>
      <w:r w:rsidR="002576ED">
        <w:t xml:space="preserve"> </w:t>
      </w:r>
      <w:r>
        <w:t>should</w:t>
      </w:r>
      <w:r w:rsidR="002576ED">
        <w:t xml:space="preserve"> </w:t>
      </w:r>
      <w:r>
        <w:t>use</w:t>
      </w:r>
      <w:r w:rsidR="002576ED">
        <w:t xml:space="preserve"> </w:t>
      </w:r>
      <w:r>
        <w:t>to</w:t>
      </w:r>
      <w:r w:rsidR="002576ED">
        <w:t xml:space="preserve"> </w:t>
      </w:r>
      <w:r>
        <w:t>access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share.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proofErr w:type="spellStart"/>
      <w:r w:rsidRPr="00E63285">
        <w:rPr>
          <w:rStyle w:val="CodeInTextPACKT"/>
        </w:rPr>
        <w:t>cmdkey</w:t>
      </w:r>
      <w:proofErr w:type="spellEnd"/>
      <w:r>
        <w:t>,</w:t>
      </w:r>
      <w:r w:rsidR="002576ED">
        <w:t xml:space="preserve"> </w:t>
      </w:r>
      <w:r>
        <w:t>see</w:t>
      </w:r>
      <w:r w:rsidR="002576ED">
        <w:t xml:space="preserve"> </w:t>
      </w:r>
      <w:r w:rsidR="00E63285">
        <w:rPr>
          <w:rStyle w:val="URLPACKT0"/>
        </w:rPr>
        <w:fldChar w:fldCharType="begin"/>
      </w:r>
      <w:r w:rsidR="00E63285">
        <w:rPr>
          <w:rStyle w:val="URLPACKT0"/>
        </w:rPr>
        <w:instrText xml:space="preserve"> HYPERLINK "</w:instrText>
      </w:r>
      <w:r w:rsidR="00E63285" w:rsidRPr="00E63285">
        <w:rPr>
          <w:rStyle w:val="URLPACKT0"/>
        </w:rPr>
        <w:instrText>https://technet.microsoft.com/library/cc754243(v=ws.11).aspx</w:instrText>
      </w:r>
      <w:r w:rsidR="00E63285">
        <w:rPr>
          <w:rStyle w:val="URLPACKT0"/>
        </w:rPr>
        <w:instrText xml:space="preserve">" </w:instrText>
      </w:r>
      <w:r w:rsidR="00E63285">
        <w:rPr>
          <w:rStyle w:val="URLPACKT0"/>
        </w:rPr>
        <w:fldChar w:fldCharType="separate"/>
      </w:r>
      <w:r w:rsidR="00E63285" w:rsidRPr="008D37C4">
        <w:rPr>
          <w:rStyle w:val="Hyperlink"/>
          <w:rFonts w:ascii="Lucida Console" w:hAnsi="Lucida Console"/>
          <w:sz w:val="19"/>
          <w:szCs w:val="18"/>
        </w:rPr>
        <w:t>https://technet.microsoft.com</w:t>
      </w:r>
      <w:del w:id="7" w:author="Siddhant" w:date="2020-09-23T12:15:00Z">
        <w:r w:rsidR="00E63285" w:rsidRPr="008D37C4" w:rsidDel="00E63285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E63285" w:rsidRPr="008D37C4">
        <w:rPr>
          <w:rStyle w:val="Hyperlink"/>
          <w:rFonts w:ascii="Lucida Console" w:hAnsi="Lucida Console"/>
          <w:sz w:val="19"/>
          <w:szCs w:val="18"/>
        </w:rPr>
        <w:t>/library/cc754243(v=ws.11).aspx</w:t>
      </w:r>
      <w:r w:rsidR="00E63285">
        <w:rPr>
          <w:rStyle w:val="URLPACKT0"/>
        </w:rPr>
        <w:fldChar w:fldCharType="end"/>
      </w:r>
      <w:r>
        <w:t>.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the</w:t>
      </w:r>
      <w:r w:rsidR="002576ED">
        <w:t xml:space="preserve"> </w:t>
      </w:r>
      <w:proofErr w:type="spellStart"/>
      <w:r w:rsidRPr="00E63285">
        <w:rPr>
          <w:rStyle w:val="CodeInTextPACKT"/>
        </w:rPr>
        <w:t>cmdkey</w:t>
      </w:r>
      <w:proofErr w:type="spellEnd"/>
      <w:r w:rsidR="002576ED">
        <w:t xml:space="preserve"> </w:t>
      </w:r>
      <w:r>
        <w:t>utility</w:t>
      </w:r>
      <w:r w:rsidR="002576ED">
        <w:t xml:space="preserve"> </w:t>
      </w:r>
      <w:r>
        <w:t>to</w:t>
      </w:r>
      <w:r w:rsidR="002576ED">
        <w:t xml:space="preserve"> </w:t>
      </w:r>
      <w:r>
        <w:t>list</w:t>
      </w:r>
      <w:r w:rsidR="002576ED">
        <w:t xml:space="preserve"> </w:t>
      </w:r>
      <w:r>
        <w:t>all</w:t>
      </w:r>
      <w:r w:rsidR="002576ED">
        <w:t xml:space="preserve"> </w:t>
      </w:r>
      <w:r>
        <w:t>the</w:t>
      </w:r>
      <w:r w:rsidR="002576ED">
        <w:t xml:space="preserve"> </w:t>
      </w:r>
      <w:r>
        <w:t>stored</w:t>
      </w:r>
      <w:r w:rsidR="002576ED">
        <w:t xml:space="preserve"> </w:t>
      </w:r>
      <w:r>
        <w:t>credentials</w:t>
      </w:r>
      <w:r w:rsidR="002576ED">
        <w:t xml:space="preserve"> </w:t>
      </w:r>
      <w:r>
        <w:t>(</w:t>
      </w:r>
      <w:proofErr w:type="spellStart"/>
      <w:r w:rsidRPr="00E63285">
        <w:rPr>
          <w:rStyle w:val="CodeInTextPACKT"/>
        </w:rPr>
        <w:t>cmdkey</w:t>
      </w:r>
      <w:proofErr w:type="spellEnd"/>
      <w:r w:rsidR="002576ED">
        <w:rPr>
          <w:rStyle w:val="CodeInTextPACKT"/>
        </w:rPr>
        <w:t xml:space="preserve"> </w:t>
      </w:r>
      <w:r w:rsidRPr="00E63285">
        <w:rPr>
          <w:rStyle w:val="CodeInTextPACKT"/>
        </w:rPr>
        <w:t>/list</w:t>
      </w:r>
      <w:r>
        <w:t>).</w:t>
      </w:r>
    </w:p>
    <w:p w14:paraId="260C2B62" w14:textId="657F034F" w:rsidR="00CC3A9C" w:rsidRPr="00331F93" w:rsidRDefault="00CC3A9C" w:rsidP="00331F93">
      <w:pPr>
        <w:pStyle w:val="Heading1"/>
      </w:pPr>
      <w:r w:rsidRPr="00331F93">
        <w:t>Creating</w:t>
      </w:r>
      <w:r w:rsidR="002576ED">
        <w:t xml:space="preserve"> </w:t>
      </w:r>
      <w:r w:rsidRPr="00331F93">
        <w:t>an</w:t>
      </w:r>
      <w:r w:rsidR="002576ED">
        <w:t xml:space="preserve"> </w:t>
      </w:r>
      <w:r w:rsidRPr="00331F93">
        <w:t>Azure</w:t>
      </w:r>
      <w:r w:rsidR="002576ED">
        <w:t xml:space="preserve"> </w:t>
      </w:r>
      <w:r w:rsidRPr="00331F93">
        <w:t>website</w:t>
      </w:r>
    </w:p>
    <w:p w14:paraId="3BE925D2" w14:textId="66664872" w:rsidR="00CC3A9C" w:rsidRDefault="00CC3A9C" w:rsidP="002576ED">
      <w:pPr>
        <w:pStyle w:val="NormalPACKT"/>
      </w:pPr>
      <w:r>
        <w:t>Azure</w:t>
      </w:r>
      <w:r w:rsidR="002576ED">
        <w:t xml:space="preserve"> </w:t>
      </w:r>
      <w:r>
        <w:t>provides</w:t>
      </w:r>
      <w:r w:rsidR="002576ED">
        <w:t xml:space="preserve"> </w:t>
      </w:r>
      <w:r>
        <w:t>a</w:t>
      </w:r>
      <w:r w:rsidR="002576ED">
        <w:t xml:space="preserve"> </w:t>
      </w:r>
      <w:r>
        <w:t>number</w:t>
      </w:r>
      <w:r w:rsidR="002576ED">
        <w:t xml:space="preserve"> </w:t>
      </w:r>
      <w:r>
        <w:t>of</w:t>
      </w:r>
      <w:r w:rsidR="002576ED">
        <w:t xml:space="preserve"> </w:t>
      </w:r>
      <w:r>
        <w:t>ways</w:t>
      </w:r>
      <w:r w:rsidR="002576ED">
        <w:t xml:space="preserve"> </w:t>
      </w:r>
      <w:r>
        <w:t>in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rich</w:t>
      </w:r>
      <w:r w:rsidR="002576ED">
        <w:t xml:space="preserve"> </w:t>
      </w:r>
      <w:r>
        <w:t>web</w:t>
      </w:r>
      <w:r w:rsidR="002576ED">
        <w:t xml:space="preserve"> </w:t>
      </w:r>
      <w:r>
        <w:t>and</w:t>
      </w:r>
      <w:r w:rsidR="002576ED">
        <w:t xml:space="preserve"> </w:t>
      </w:r>
      <w:r>
        <w:t>mobile</w:t>
      </w:r>
      <w:r w:rsidR="002576ED">
        <w:t xml:space="preserve"> </w:t>
      </w:r>
      <w:r>
        <w:t>applications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cloud.</w:t>
      </w:r>
      <w:r w:rsidR="002576ED">
        <w:t xml:space="preserve"> </w:t>
      </w:r>
      <w:r>
        <w:t>You</w:t>
      </w:r>
      <w:r w:rsidR="002576ED">
        <w:t xml:space="preserve"> </w:t>
      </w:r>
      <w:r>
        <w:t>could</w:t>
      </w:r>
      <w:r w:rsidR="002576ED">
        <w:t xml:space="preserve"> </w:t>
      </w:r>
      <w:r>
        <w:t>set</w:t>
      </w:r>
      <w:r w:rsidR="002576ED">
        <w:t xml:space="preserve"> </w:t>
      </w:r>
      <w:r>
        <w:t>up</w:t>
      </w:r>
      <w:r w:rsidR="002576ED">
        <w:t xml:space="preserve"> </w:t>
      </w:r>
      <w:r>
        <w:t>your</w:t>
      </w:r>
      <w:r w:rsidR="002576ED">
        <w:t xml:space="preserve"> </w:t>
      </w:r>
      <w:r>
        <w:t>own</w:t>
      </w:r>
      <w:r w:rsidR="002576ED">
        <w:t xml:space="preserve"> </w:t>
      </w:r>
      <w:r>
        <w:t>virtual</w:t>
      </w:r>
      <w:r w:rsidR="002576ED">
        <w:t xml:space="preserve"> </w:t>
      </w:r>
      <w:r>
        <w:t>machines,</w:t>
      </w:r>
      <w:r w:rsidR="002576ED">
        <w:t xml:space="preserve"> </w:t>
      </w:r>
      <w:r>
        <w:t>install</w:t>
      </w:r>
      <w:r w:rsidR="002576ED">
        <w:t xml:space="preserve"> </w:t>
      </w:r>
      <w:r>
        <w:t>IIS,</w:t>
      </w:r>
      <w:r w:rsidR="002576ED">
        <w:t xml:space="preserve"> </w:t>
      </w:r>
      <w:r>
        <w:t>and</w:t>
      </w:r>
      <w:r w:rsidR="002576ED">
        <w:t xml:space="preserve"> </w:t>
      </w:r>
      <w:r>
        <w:t>add</w:t>
      </w:r>
      <w:r w:rsidR="002576ED">
        <w:t xml:space="preserve"> </w:t>
      </w:r>
      <w:r>
        <w:t>your</w:t>
      </w:r>
      <w:r w:rsidR="002576ED">
        <w:t xml:space="preserve"> </w:t>
      </w:r>
      <w:r>
        <w:t>web</w:t>
      </w:r>
      <w:r w:rsidR="002576ED">
        <w:t xml:space="preserve"> </w:t>
      </w:r>
      <w:r>
        <w:t>application.</w:t>
      </w:r>
      <w:r w:rsidR="002576ED">
        <w:t xml:space="preserve"> </w:t>
      </w:r>
      <w:r>
        <w:t>If</w:t>
      </w:r>
      <w:r w:rsidR="002576ED">
        <w:t xml:space="preserve"> </w:t>
      </w:r>
      <w:r>
        <w:t>your</w:t>
      </w:r>
      <w:r w:rsidR="002576ED">
        <w:t xml:space="preserve"> </w:t>
      </w:r>
      <w:r>
        <w:t>application</w:t>
      </w:r>
      <w:r w:rsidR="002576ED">
        <w:t xml:space="preserve"> </w:t>
      </w:r>
      <w:r>
        <w:t>needs</w:t>
      </w:r>
      <w:r w:rsidR="002576ED">
        <w:t xml:space="preserve"> </w:t>
      </w:r>
      <w:r>
        <w:t>to</w:t>
      </w:r>
      <w:r w:rsidR="002576ED">
        <w:t xml:space="preserve"> </w:t>
      </w:r>
      <w:r>
        <w:t>store</w:t>
      </w:r>
      <w:r w:rsidR="002576ED">
        <w:t xml:space="preserve"> </w:t>
      </w:r>
      <w:r>
        <w:t>data,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separate</w:t>
      </w:r>
      <w:r w:rsidR="002576ED">
        <w:t xml:space="preserve"> </w:t>
      </w:r>
      <w:r>
        <w:t>SQL</w:t>
      </w:r>
      <w:r w:rsidR="002576ED">
        <w:t xml:space="preserve"> </w:t>
      </w:r>
      <w:r>
        <w:t>Server</w:t>
      </w:r>
      <w:r w:rsidR="002576ED">
        <w:t xml:space="preserve"> </w:t>
      </w:r>
      <w:r>
        <w:t>VM</w:t>
      </w:r>
      <w:r w:rsidR="002576ED">
        <w:t xml:space="preserve"> </w:t>
      </w:r>
      <w:r>
        <w:t>(or</w:t>
      </w:r>
      <w:r w:rsidR="002576ED">
        <w:t xml:space="preserve"> </w:t>
      </w:r>
      <w:r>
        <w:t>use</w:t>
      </w:r>
      <w:r w:rsidR="002576ED">
        <w:t xml:space="preserve"> </w:t>
      </w:r>
      <w:r>
        <w:t>Azure's</w:t>
      </w:r>
      <w:r w:rsidR="002576ED">
        <w:t xml:space="preserve"> </w:t>
      </w:r>
      <w:r>
        <w:t>SQL</w:t>
      </w:r>
      <w:r w:rsidR="002576ED">
        <w:t xml:space="preserve"> </w:t>
      </w:r>
      <w:r>
        <w:t>database</w:t>
      </w:r>
      <w:r w:rsidR="002576ED">
        <w:t xml:space="preserve"> </w:t>
      </w:r>
      <w:r>
        <w:t>PASS</w:t>
      </w:r>
      <w:r w:rsidR="002576ED">
        <w:t xml:space="preserve"> </w:t>
      </w:r>
      <w:r>
        <w:t>offering).</w:t>
      </w:r>
    </w:p>
    <w:p w14:paraId="7A5CAD3F" w14:textId="3335514B" w:rsidR="00CC3A9C" w:rsidRDefault="00CC3A9C" w:rsidP="002576ED">
      <w:pPr>
        <w:pStyle w:val="NormalPACKT"/>
      </w:pPr>
      <w:r>
        <w:t>A</w:t>
      </w:r>
      <w:r w:rsidR="002576ED">
        <w:t xml:space="preserve"> </w:t>
      </w:r>
      <w:r>
        <w:t>simpler</w:t>
      </w:r>
      <w:r w:rsidR="002576ED">
        <w:t xml:space="preserve"> </w:t>
      </w:r>
      <w:r>
        <w:t>way</w:t>
      </w:r>
      <w:r w:rsidR="002576ED">
        <w:t xml:space="preserve"> </w:t>
      </w:r>
      <w:r>
        <w:t>is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App.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Apps</w:t>
      </w:r>
      <w:r w:rsidR="002576ED">
        <w:t xml:space="preserve"> </w:t>
      </w:r>
      <w:r>
        <w:t>enabled</w:t>
      </w:r>
      <w:r w:rsidR="002576ED">
        <w:t xml:space="preserve"> </w:t>
      </w:r>
      <w:r>
        <w:t>you</w:t>
      </w:r>
      <w:r w:rsidR="002576ED">
        <w:t xml:space="preserve"> </w:t>
      </w:r>
      <w:r>
        <w:t>to</w:t>
      </w:r>
      <w:r w:rsidR="002576ED">
        <w:t xml:space="preserve"> </w:t>
      </w:r>
      <w:r>
        <w:t>build,</w:t>
      </w:r>
      <w:r w:rsidR="002576ED">
        <w:t xml:space="preserve"> </w:t>
      </w:r>
      <w:r>
        <w:t>deploy,</w:t>
      </w:r>
      <w:r w:rsidR="002576ED">
        <w:t xml:space="preserve"> </w:t>
      </w:r>
      <w:r>
        <w:t>and</w:t>
      </w:r>
      <w:r w:rsidR="002576ED">
        <w:t xml:space="preserve"> </w:t>
      </w:r>
      <w:r>
        <w:t>manage</w:t>
      </w:r>
      <w:r w:rsidR="002576ED">
        <w:t xml:space="preserve"> </w:t>
      </w:r>
      <w:r>
        <w:t>rich</w:t>
      </w:r>
      <w:r w:rsidR="002576ED">
        <w:t xml:space="preserve"> </w:t>
      </w:r>
      <w:r>
        <w:t>websites</w:t>
      </w:r>
      <w:r w:rsidR="002576ED">
        <w:t xml:space="preserve"> </w:t>
      </w:r>
      <w:r>
        <w:t>and</w:t>
      </w:r>
      <w:r w:rsidR="002576ED">
        <w:t xml:space="preserve"> </w:t>
      </w:r>
      <w:r>
        <w:t>web</w:t>
      </w:r>
      <w:r w:rsidR="002576ED">
        <w:t xml:space="preserve"> </w:t>
      </w:r>
      <w:r>
        <w:t>applications.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use</w:t>
      </w:r>
      <w:r w:rsidR="002576ED">
        <w:t xml:space="preserve"> </w:t>
      </w:r>
      <w:r>
        <w:t>frameworks</w:t>
      </w:r>
      <w:r w:rsidR="002576ED">
        <w:t xml:space="preserve"> </w:t>
      </w:r>
      <w:r>
        <w:t>such</w:t>
      </w:r>
      <w:r w:rsidR="002576ED">
        <w:t xml:space="preserve"> </w:t>
      </w:r>
      <w:r>
        <w:t>as</w:t>
      </w:r>
      <w:r w:rsidR="002576ED">
        <w:t xml:space="preserve"> </w:t>
      </w:r>
      <w:r>
        <w:t>.NET,</w:t>
      </w:r>
      <w:r w:rsidR="002576ED">
        <w:t xml:space="preserve"> </w:t>
      </w:r>
      <w:r>
        <w:t>Node.js,</w:t>
      </w:r>
      <w:r w:rsidR="002576ED">
        <w:t xml:space="preserve"> </w:t>
      </w:r>
      <w:r>
        <w:t>PHP,</w:t>
      </w:r>
      <w:r w:rsidR="002576ED">
        <w:t xml:space="preserve"> </w:t>
      </w:r>
      <w:r>
        <w:t>and</w:t>
      </w:r>
      <w:r w:rsidR="002576ED">
        <w:t xml:space="preserve"> </w:t>
      </w:r>
      <w:r>
        <w:t>Python</w:t>
      </w:r>
      <w:r w:rsidR="002576ED">
        <w:t xml:space="preserve"> </w:t>
      </w:r>
      <w:r>
        <w:t>in</w:t>
      </w:r>
      <w:r w:rsidR="002576ED">
        <w:t xml:space="preserve"> </w:t>
      </w:r>
      <w:r>
        <w:t>these</w:t>
      </w:r>
      <w:r w:rsidR="002576ED">
        <w:t xml:space="preserve"> </w:t>
      </w:r>
      <w:r>
        <w:t>applications</w:t>
      </w:r>
      <w:r w:rsidR="002576ED">
        <w:t xml:space="preserve"> </w:t>
      </w:r>
      <w:r>
        <w:t>and</w:t>
      </w:r>
      <w:r w:rsidR="002576ED">
        <w:t xml:space="preserve"> </w:t>
      </w:r>
      <w:r>
        <w:t>use</w:t>
      </w:r>
      <w:r w:rsidR="002576ED">
        <w:t xml:space="preserve"> </w:t>
      </w:r>
      <w:r>
        <w:t>any</w:t>
      </w:r>
      <w:r w:rsidR="002576ED">
        <w:t xml:space="preserve"> </w:t>
      </w:r>
      <w:r>
        <w:t>database</w:t>
      </w:r>
      <w:r w:rsidR="002576ED">
        <w:t xml:space="preserve"> </w:t>
      </w:r>
      <w:r>
        <w:t>software</w:t>
      </w:r>
      <w:r w:rsidR="002576ED">
        <w:t xml:space="preserve"> </w:t>
      </w:r>
      <w:r>
        <w:t>that's</w:t>
      </w:r>
      <w:r w:rsidR="002576ED">
        <w:t xml:space="preserve"> </w:t>
      </w:r>
      <w:r>
        <w:t>appropriate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needs.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</w:t>
      </w:r>
      <w:r w:rsidR="002576ED">
        <w:t xml:space="preserve"> </w:t>
      </w:r>
      <w:r>
        <w:t>can</w:t>
      </w:r>
      <w:r w:rsidR="002576ED">
        <w:t xml:space="preserve"> </w:t>
      </w:r>
      <w:r>
        <w:t>be</w:t>
      </w:r>
      <w:r w:rsidR="002576ED">
        <w:t xml:space="preserve"> </w:t>
      </w:r>
      <w:r>
        <w:t>simple</w:t>
      </w:r>
      <w:r w:rsidR="002576ED">
        <w:t xml:space="preserve"> </w:t>
      </w:r>
      <w:r>
        <w:t>static</w:t>
      </w:r>
      <w:r w:rsidR="002576ED">
        <w:t xml:space="preserve"> </w:t>
      </w:r>
      <w:r>
        <w:t>HTML</w:t>
      </w:r>
      <w:r w:rsidR="002576ED">
        <w:t xml:space="preserve"> </w:t>
      </w:r>
      <w:r>
        <w:t>sites,</w:t>
      </w:r>
      <w:r w:rsidR="002576ED">
        <w:t xml:space="preserve"> </w:t>
      </w:r>
      <w:r>
        <w:t>or</w:t>
      </w:r>
      <w:r w:rsidR="002576ED">
        <w:t xml:space="preserve"> </w:t>
      </w:r>
      <w:r>
        <w:t>rich</w:t>
      </w:r>
      <w:r w:rsidR="002576ED">
        <w:t xml:space="preserve"> </w:t>
      </w:r>
      <w:r>
        <w:t>multi-tier</w:t>
      </w:r>
      <w:r w:rsidR="002576ED">
        <w:t xml:space="preserve"> </w:t>
      </w:r>
      <w:r>
        <w:t>applications</w:t>
      </w:r>
      <w:r w:rsidR="002576ED">
        <w:t xml:space="preserve"> </w:t>
      </w:r>
      <w:r>
        <w:t>that</w:t>
      </w:r>
      <w:r w:rsidR="002576ED">
        <w:t xml:space="preserve"> </w:t>
      </w:r>
      <w:r>
        <w:t>run</w:t>
      </w:r>
      <w:r w:rsidR="002576ED">
        <w:t xml:space="preserve"> </w:t>
      </w:r>
      <w:r>
        <w:t>on</w:t>
      </w:r>
      <w:r w:rsidR="002576ED">
        <w:t xml:space="preserve"> </w:t>
      </w:r>
      <w:r>
        <w:t>both</w:t>
      </w:r>
      <w:r w:rsidR="002576ED">
        <w:t xml:space="preserve"> </w:t>
      </w:r>
      <w:r>
        <w:t>web</w:t>
      </w:r>
      <w:r w:rsidR="002576ED">
        <w:t xml:space="preserve"> </w:t>
      </w:r>
      <w:r>
        <w:t>and</w:t>
      </w:r>
      <w:r w:rsidR="002576ED">
        <w:t xml:space="preserve"> </w:t>
      </w:r>
      <w:r>
        <w:t>mobile</w:t>
      </w:r>
      <w:r w:rsidR="002576ED">
        <w:t xml:space="preserve"> </w:t>
      </w:r>
      <w:r>
        <w:t>platforms.</w:t>
      </w:r>
      <w:r w:rsidR="002576ED">
        <w:t xml:space="preserve"> </w:t>
      </w:r>
      <w:r>
        <w:t>You</w:t>
      </w:r>
      <w:r w:rsidR="002576ED">
        <w:t xml:space="preserve"> </w:t>
      </w:r>
      <w:r>
        <w:t>have</w:t>
      </w:r>
      <w:r w:rsidR="002576ED">
        <w:t xml:space="preserve"> </w:t>
      </w:r>
      <w:r>
        <w:t>a</w:t>
      </w:r>
      <w:r w:rsidR="002576ED">
        <w:t xml:space="preserve"> </w:t>
      </w:r>
      <w:r>
        <w:t>lot</w:t>
      </w:r>
      <w:r w:rsidR="002576ED">
        <w:t xml:space="preserve"> </w:t>
      </w:r>
      <w:r>
        <w:t>of</w:t>
      </w:r>
      <w:r w:rsidR="002576ED">
        <w:t xml:space="preserve"> </w:t>
      </w:r>
      <w:r>
        <w:t>choices.</w:t>
      </w:r>
    </w:p>
    <w:p w14:paraId="506F406C" w14:textId="2F64134D" w:rsidR="00CC3A9C" w:rsidRDefault="00CC3A9C" w:rsidP="002576ED">
      <w:pPr>
        <w:pStyle w:val="NormalPACKT"/>
      </w:pP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recipe,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simple</w:t>
      </w:r>
      <w:r w:rsidR="002576ED">
        <w:t xml:space="preserve"> </w:t>
      </w:r>
      <w:r>
        <w:t>single-page</w:t>
      </w:r>
      <w:r w:rsidR="002576ED">
        <w:t xml:space="preserve"> </w:t>
      </w:r>
      <w:r>
        <w:t>static</w:t>
      </w:r>
      <w:r w:rsidR="002576ED">
        <w:t xml:space="preserve"> </w:t>
      </w:r>
      <w:r>
        <w:t>website.</w:t>
      </w:r>
      <w:r w:rsidR="002576ED">
        <w:t xml:space="preserve"> </w:t>
      </w:r>
      <w:r>
        <w:t>You</w:t>
      </w:r>
      <w:r w:rsidR="002576ED">
        <w:t xml:space="preserve"> </w:t>
      </w:r>
      <w:r>
        <w:t>upload</w:t>
      </w:r>
      <w:r w:rsidR="002576ED">
        <w:t xml:space="preserve"> </w:t>
      </w:r>
      <w:r>
        <w:t>the</w:t>
      </w:r>
      <w:r w:rsidR="002576ED">
        <w:t xml:space="preserve"> </w:t>
      </w:r>
      <w:r>
        <w:t>page</w:t>
      </w:r>
      <w:r w:rsidR="002576ED">
        <w:t xml:space="preserve"> </w:t>
      </w:r>
      <w:r>
        <w:t>via</w:t>
      </w:r>
      <w:r w:rsidR="002576ED">
        <w:t xml:space="preserve"> </w:t>
      </w:r>
      <w:r>
        <w:t>FTP.</w:t>
      </w:r>
      <w:r w:rsidR="002576ED">
        <w:t xml:space="preserve"> </w:t>
      </w:r>
      <w:r>
        <w:t>The</w:t>
      </w:r>
      <w:r w:rsidR="002576ED">
        <w:t xml:space="preserve"> </w:t>
      </w:r>
      <w:r>
        <w:t>PSFTP</w:t>
      </w:r>
      <w:r w:rsidR="002576ED">
        <w:t xml:space="preserve"> </w:t>
      </w:r>
      <w:r>
        <w:t>third-party</w:t>
      </w:r>
      <w:r w:rsidR="002576ED">
        <w:t xml:space="preserve"> </w:t>
      </w:r>
      <w:r>
        <w:t>module</w:t>
      </w:r>
      <w:r w:rsidR="002576ED">
        <w:t xml:space="preserve"> </w:t>
      </w:r>
      <w:r>
        <w:t>makes</w:t>
      </w:r>
      <w:r w:rsidR="002576ED">
        <w:t xml:space="preserve"> </w:t>
      </w:r>
      <w:r>
        <w:t>the</w:t>
      </w:r>
      <w:r w:rsidR="002576ED">
        <w:t xml:space="preserve"> </w:t>
      </w:r>
      <w:r>
        <w:t>upload</w:t>
      </w:r>
      <w:r w:rsidR="002576ED">
        <w:t xml:space="preserve"> </w:t>
      </w:r>
      <w:r>
        <w:t>simple.</w:t>
      </w:r>
    </w:p>
    <w:p w14:paraId="570756DC" w14:textId="52F2A629" w:rsidR="00CC3A9C" w:rsidRPr="00331F93" w:rsidRDefault="00CC3A9C" w:rsidP="00331F93">
      <w:pPr>
        <w:pStyle w:val="Heading2"/>
      </w:pPr>
      <w:r w:rsidRPr="00331F93">
        <w:t>Getting</w:t>
      </w:r>
      <w:r w:rsidR="002576ED">
        <w:t xml:space="preserve"> </w:t>
      </w:r>
      <w:r w:rsidRPr="00331F93">
        <w:t>ready</w:t>
      </w:r>
    </w:p>
    <w:p w14:paraId="4F9C17C7" w14:textId="4E99B284" w:rsidR="00CC3A9C" w:rsidRDefault="00CC3A9C" w:rsidP="002576ED">
      <w:pPr>
        <w:pStyle w:val="NormalPACKT"/>
      </w:pPr>
      <w:r>
        <w:t>You</w:t>
      </w:r>
      <w:r w:rsidR="002576ED">
        <w:t xml:space="preserve"> </w:t>
      </w:r>
      <w:r>
        <w:t>run</w:t>
      </w:r>
      <w:r w:rsidR="002576ED">
        <w:t xml:space="preserve"> </w:t>
      </w:r>
      <w:r>
        <w:t>this</w:t>
      </w:r>
      <w:r w:rsidR="002576ED">
        <w:t xml:space="preserve"> </w:t>
      </w:r>
      <w:r>
        <w:t>on</w:t>
      </w:r>
      <w:r w:rsidR="002576ED">
        <w:t xml:space="preserve"> </w:t>
      </w:r>
      <w:r w:rsidRPr="00331F93">
        <w:rPr>
          <w:rStyle w:val="CodeInTextPACKT"/>
        </w:rPr>
        <w:t>CL1</w:t>
      </w:r>
      <w:r>
        <w:t>,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set</w:t>
      </w:r>
      <w:r w:rsidR="002576ED">
        <w:t xml:space="preserve"> </w:t>
      </w:r>
      <w:r>
        <w:t>up</w:t>
      </w:r>
      <w:r w:rsidR="002576ED">
        <w:t xml:space="preserve"> </w:t>
      </w:r>
      <w:r>
        <w:t>for</w:t>
      </w:r>
      <w:r w:rsidR="002576ED">
        <w:t xml:space="preserve"> </w:t>
      </w:r>
      <w:r>
        <w:t>Azure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recipe.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uses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C:\Foo</w:t>
      </w:r>
      <w:r w:rsidR="002576ED">
        <w:t xml:space="preserve"> </w:t>
      </w:r>
      <w:r>
        <w:t>folder,</w:t>
      </w:r>
      <w:r w:rsidR="002576ED">
        <w:t xml:space="preserve"> </w:t>
      </w:r>
      <w:r>
        <w:t>which</w:t>
      </w:r>
      <w:r w:rsidR="002576ED">
        <w:t xml:space="preserve"> </w:t>
      </w:r>
      <w:r>
        <w:t>should</w:t>
      </w:r>
      <w:r w:rsidR="002576ED">
        <w:t xml:space="preserve"> </w:t>
      </w:r>
      <w:r>
        <w:t>have</w:t>
      </w:r>
      <w:r w:rsidR="002576ED">
        <w:t xml:space="preserve"> </w:t>
      </w:r>
      <w:r>
        <w:t>already</w:t>
      </w:r>
      <w:r w:rsidR="002576ED">
        <w:t xml:space="preserve"> </w:t>
      </w:r>
      <w:r>
        <w:t>been</w:t>
      </w:r>
      <w:r w:rsidR="002576ED">
        <w:t xml:space="preserve"> </w:t>
      </w:r>
      <w:r>
        <w:t>created</w:t>
      </w:r>
      <w:r w:rsidR="002576ED">
        <w:t xml:space="preserve"> </w:t>
      </w:r>
      <w:r>
        <w:t>on</w:t>
      </w:r>
      <w:r w:rsidR="002576ED">
        <w:t xml:space="preserve"> </w:t>
      </w:r>
      <w:r w:rsidRPr="00331F93">
        <w:rPr>
          <w:rStyle w:val="CodeInTextPACKT"/>
        </w:rPr>
        <w:t>CL1</w:t>
      </w:r>
      <w:r>
        <w:t>.</w:t>
      </w:r>
    </w:p>
    <w:p w14:paraId="32490FAD" w14:textId="459D8DA8" w:rsidR="00CC3A9C" w:rsidRPr="00331F93" w:rsidRDefault="00CC3A9C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37EB2648" w14:textId="24D43494" w:rsidR="00CC3A9C" w:rsidRDefault="00CC3A9C" w:rsidP="002576ED">
      <w:pPr>
        <w:pStyle w:val="NumberedBulletPACKT"/>
        <w:numPr>
          <w:ilvl w:val="0"/>
          <w:numId w:val="11"/>
        </w:numPr>
      </w:pPr>
      <w:r>
        <w:t>Define</w:t>
      </w:r>
      <w:r w:rsidR="002576ED">
        <w:t xml:space="preserve"> </w:t>
      </w:r>
      <w:r>
        <w:t>the</w:t>
      </w:r>
      <w:r w:rsidR="002576ED">
        <w:t xml:space="preserve"> </w:t>
      </w:r>
      <w:r>
        <w:t>variables:</w:t>
      </w:r>
    </w:p>
    <w:p w14:paraId="5328681B" w14:textId="0C8B9E0B" w:rsidR="00CC3A9C" w:rsidRDefault="00CC3A9C" w:rsidP="00E001E7">
      <w:pPr>
        <w:pStyle w:val="CodeWithinBulletsEndPACKT"/>
      </w:pPr>
      <w:r>
        <w:lastRenderedPageBreak/>
        <w:t>$</w:t>
      </w:r>
      <w:proofErr w:type="spellStart"/>
      <w:r>
        <w:t>Locname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</w:t>
      </w:r>
      <w:proofErr w:type="spellStart"/>
      <w:r>
        <w:t>uksouth</w:t>
      </w:r>
      <w:proofErr w:type="spellEnd"/>
      <w:r>
        <w:t>'</w:t>
      </w:r>
      <w:r w:rsidR="002576ED">
        <w:t xml:space="preserve">     </w:t>
      </w:r>
      <w:r>
        <w:t>#</w:t>
      </w:r>
      <w:r w:rsidR="002576ED">
        <w:t xml:space="preserve"> </w:t>
      </w:r>
      <w:r>
        <w:t>location</w:t>
      </w:r>
      <w:r w:rsidR="002576ED">
        <w:t xml:space="preserve"> </w:t>
      </w:r>
      <w:r>
        <w:t>name</w:t>
      </w:r>
    </w:p>
    <w:p w14:paraId="502EA661" w14:textId="02C4BCFF" w:rsidR="00CC3A9C" w:rsidRDefault="00CC3A9C" w:rsidP="00E001E7">
      <w:pPr>
        <w:pStyle w:val="CodeWithinBulletsEndPACKT"/>
      </w:pPr>
      <w:r>
        <w:t>$</w:t>
      </w:r>
      <w:proofErr w:type="spellStart"/>
      <w:r>
        <w:t>RgName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</w:t>
      </w:r>
      <w:proofErr w:type="spellStart"/>
      <w:r>
        <w:t>packt_rg</w:t>
      </w:r>
      <w:proofErr w:type="spellEnd"/>
      <w:r>
        <w:t>'</w:t>
      </w:r>
      <w:r w:rsidR="002576ED">
        <w:t xml:space="preserve">    </w:t>
      </w:r>
      <w:r>
        <w:t>#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we</w:t>
      </w:r>
      <w:r w:rsidR="002576ED">
        <w:t xml:space="preserve"> </w:t>
      </w:r>
      <w:r>
        <w:t>are</w:t>
      </w:r>
      <w:r w:rsidR="002576ED">
        <w:t xml:space="preserve"> </w:t>
      </w:r>
      <w:r>
        <w:t>using</w:t>
      </w:r>
    </w:p>
    <w:p w14:paraId="28B1B786" w14:textId="7C4999A4" w:rsidR="00CC3A9C" w:rsidRDefault="00CC3A9C" w:rsidP="00E001E7">
      <w:pPr>
        <w:pStyle w:val="CodeWithinBulletsEndPACKT"/>
      </w:pPr>
      <w:r>
        <w:t>$</w:t>
      </w:r>
      <w:proofErr w:type="spellStart"/>
      <w:r>
        <w:t>SAName</w:t>
      </w:r>
      <w:proofErr w:type="spellEnd"/>
      <w:r w:rsidR="002576ED">
        <w:t xml:space="preserve">     </w:t>
      </w:r>
      <w:r>
        <w:t>=</w:t>
      </w:r>
      <w:r w:rsidR="002576ED">
        <w:t xml:space="preserve"> </w:t>
      </w:r>
      <w:r>
        <w:t>'packt42sa'</w:t>
      </w:r>
      <w:r w:rsidR="002576ED">
        <w:t xml:space="preserve">   </w:t>
      </w:r>
      <w:r>
        <w:t>#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</w:p>
    <w:p w14:paraId="44DA52D1" w14:textId="6007A49C" w:rsidR="00CC3A9C" w:rsidRDefault="00CC3A9C" w:rsidP="00E001E7">
      <w:pPr>
        <w:pStyle w:val="CodeWithinBulletsEndPACKT"/>
      </w:pPr>
      <w:r>
        <w:t>$</w:t>
      </w:r>
      <w:proofErr w:type="spellStart"/>
      <w:r>
        <w:t>AppSrvName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'packt42'</w:t>
      </w:r>
    </w:p>
    <w:p w14:paraId="06A7EC2E" w14:textId="03EF2681" w:rsidR="00CC3A9C" w:rsidRDefault="00CC3A9C" w:rsidP="00E001E7">
      <w:pPr>
        <w:pStyle w:val="CodeWithinBulletsEndPACKT"/>
      </w:pPr>
      <w:r>
        <w:t>$</w:t>
      </w:r>
      <w:proofErr w:type="spellStart"/>
      <w:r>
        <w:t>AppName</w:t>
      </w:r>
      <w:proofErr w:type="spellEnd"/>
      <w:r w:rsidR="002576ED">
        <w:t xml:space="preserve">    </w:t>
      </w:r>
      <w:r>
        <w:t>=</w:t>
      </w:r>
      <w:r w:rsidR="002576ED">
        <w:t xml:space="preserve"> </w:t>
      </w:r>
      <w:r>
        <w:t>'packt42website'</w:t>
      </w:r>
    </w:p>
    <w:p w14:paraId="731C426D" w14:textId="012ED832" w:rsidR="00CC3A9C" w:rsidRDefault="00CC3A9C" w:rsidP="002576ED">
      <w:pPr>
        <w:pStyle w:val="NumberedBulletPACKT"/>
      </w:pP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Account:</w:t>
      </w:r>
    </w:p>
    <w:p w14:paraId="1E2D45C3" w14:textId="64E70D57" w:rsidR="00CC3A9C" w:rsidRDefault="00CC3A9C" w:rsidP="00E001E7">
      <w:pPr>
        <w:pStyle w:val="CodeWithinBulletsEndPACKT"/>
      </w:pPr>
      <w:r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49DA0E8C" w14:textId="27BCDA5C" w:rsidR="00CC3A9C" w:rsidRDefault="00CC3A9C" w:rsidP="00E001E7">
      <w:pPr>
        <w:pStyle w:val="CodeWithinBulletsEndPACKT"/>
      </w:pPr>
      <w:r>
        <w:t>$</w:t>
      </w:r>
      <w:proofErr w:type="spellStart"/>
      <w:r>
        <w:t>Sccount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</w:p>
    <w:p w14:paraId="4D6D005A" w14:textId="5D69838A" w:rsidR="00CC3A9C" w:rsidRDefault="00CC3A9C" w:rsidP="002576ED">
      <w:pPr>
        <w:pStyle w:val="NumberedBulletPACKT"/>
      </w:pP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69B36152" w14:textId="5BDEA5D6" w:rsidR="00CC3A9C" w:rsidRDefault="00CC3A9C" w:rsidP="00E001E7">
      <w:pPr>
        <w:pStyle w:val="CodeWithinBulletsEndPACKT"/>
      </w:pPr>
      <w:r>
        <w:t>$RGHT1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21A984D2" w14:textId="0100F753" w:rsidR="00CC3A9C" w:rsidRDefault="002576ED" w:rsidP="00E001E7">
      <w:pPr>
        <w:pStyle w:val="CodeWithinBulletsEndPACKT"/>
      </w:pPr>
      <w:r>
        <w:t xml:space="preserve">  </w:t>
      </w:r>
      <w:r w:rsidR="00CC3A9C">
        <w:t>Name</w:t>
      </w:r>
      <w:r>
        <w:t xml:space="preserve">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7F5933B1" w14:textId="3FA1B7D7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ErrorAction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'</w:t>
      </w:r>
      <w:proofErr w:type="spellStart"/>
      <w:r w:rsidR="00CC3A9C">
        <w:t>Silentlycontinue</w:t>
      </w:r>
      <w:proofErr w:type="spellEnd"/>
      <w:r w:rsidR="00CC3A9C">
        <w:t>'</w:t>
      </w:r>
    </w:p>
    <w:p w14:paraId="1C21117A" w14:textId="77777777" w:rsidR="00CC3A9C" w:rsidRDefault="00CC3A9C" w:rsidP="00E001E7">
      <w:pPr>
        <w:pStyle w:val="CodeWithinBulletsEndPACKT"/>
      </w:pPr>
      <w:r>
        <w:t>}</w:t>
      </w:r>
    </w:p>
    <w:p w14:paraId="3BA838AE" w14:textId="209B91AE" w:rsidR="00CC3A9C" w:rsidRDefault="00CC3A9C" w:rsidP="00E001E7">
      <w:pPr>
        <w:pStyle w:val="CodeWithinBulletsEndPACKT"/>
      </w:pPr>
      <w:r>
        <w:t>$RG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AzResourceGroup</w:t>
      </w:r>
      <w:proofErr w:type="spellEnd"/>
      <w:r w:rsidR="002576ED">
        <w:t xml:space="preserve"> </w:t>
      </w:r>
      <w:r>
        <w:t>@RGHT1</w:t>
      </w:r>
    </w:p>
    <w:p w14:paraId="3F93505D" w14:textId="23D077C0" w:rsidR="00CC3A9C" w:rsidRDefault="00CC3A9C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$RG)</w:t>
      </w:r>
      <w:r w:rsidR="002576ED">
        <w:t xml:space="preserve"> </w:t>
      </w:r>
      <w:r>
        <w:t>{</w:t>
      </w:r>
    </w:p>
    <w:p w14:paraId="117EE1DF" w14:textId="5FFC1261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proofErr w:type="gramStart"/>
      <w:r w:rsidR="00CC3A9C">
        <w:t>RGTag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[Ordered]</w:t>
      </w:r>
      <w:r>
        <w:t xml:space="preserve"> </w:t>
      </w:r>
      <w:r w:rsidR="00CC3A9C">
        <w:t>@{Publisher='Packt'}</w:t>
      </w:r>
    </w:p>
    <w:p w14:paraId="4BABD292" w14:textId="318ED1AB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r w:rsidR="00CC3A9C">
        <w:t>RGTag</w:t>
      </w:r>
      <w:proofErr w:type="spellEnd"/>
      <w:r>
        <w:t xml:space="preserve"> </w:t>
      </w:r>
      <w:r w:rsidR="00CC3A9C">
        <w:t>+=</w:t>
      </w:r>
      <w:r>
        <w:t xml:space="preserve">           </w:t>
      </w:r>
      <w:proofErr w:type="gramStart"/>
      <w:r w:rsidR="00CC3A9C">
        <w:t>@{</w:t>
      </w:r>
      <w:proofErr w:type="gramEnd"/>
      <w:r w:rsidR="00CC3A9C">
        <w:t>Author='Thomas</w:t>
      </w:r>
      <w:r>
        <w:t xml:space="preserve"> </w:t>
      </w:r>
      <w:r w:rsidR="00CC3A9C">
        <w:t>Lee'}</w:t>
      </w:r>
    </w:p>
    <w:p w14:paraId="19BA0B79" w14:textId="09B91ACC" w:rsidR="00CC3A9C" w:rsidRDefault="002576ED" w:rsidP="00E001E7">
      <w:pPr>
        <w:pStyle w:val="CodeWithinBulletsEndPACKT"/>
      </w:pPr>
      <w:r>
        <w:t xml:space="preserve">  </w:t>
      </w:r>
      <w:r w:rsidR="00CC3A9C">
        <w:t>$RGHT2</w:t>
      </w:r>
      <w:r>
        <w:t xml:space="preserve"> </w:t>
      </w:r>
      <w:r w:rsidR="00CC3A9C">
        <w:t>=</w:t>
      </w:r>
      <w:r>
        <w:t xml:space="preserve"> </w:t>
      </w:r>
      <w:proofErr w:type="gramStart"/>
      <w:r w:rsidR="00CC3A9C">
        <w:t>@{</w:t>
      </w:r>
      <w:proofErr w:type="gramEnd"/>
    </w:p>
    <w:p w14:paraId="1156F208" w14:textId="6581F9FB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4F8FE4E9" w14:textId="22DEFA9F" w:rsidR="00CC3A9C" w:rsidRDefault="002576ED" w:rsidP="00E001E7">
      <w:pPr>
        <w:pStyle w:val="CodeWithinBulletsEndPACKT"/>
      </w:pPr>
      <w:r>
        <w:t xml:space="preserve">    </w:t>
      </w:r>
      <w:r w:rsidR="00CC3A9C">
        <w:t>Location</w:t>
      </w:r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5E4DADD6" w14:textId="078FA5C6" w:rsidR="00CC3A9C" w:rsidRDefault="002576ED" w:rsidP="00E001E7">
      <w:pPr>
        <w:pStyle w:val="CodeWithinBulletsEndPACKT"/>
      </w:pPr>
      <w:r>
        <w:t xml:space="preserve">    </w:t>
      </w:r>
      <w:r w:rsidR="00CC3A9C">
        <w:t>Tag</w:t>
      </w:r>
      <w:r>
        <w:t xml:space="preserve">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RGTag</w:t>
      </w:r>
      <w:proofErr w:type="spellEnd"/>
    </w:p>
    <w:p w14:paraId="6512D9DC" w14:textId="4A5C292C" w:rsidR="00CC3A9C" w:rsidRDefault="002576ED" w:rsidP="00E001E7">
      <w:pPr>
        <w:pStyle w:val="CodeWithinBulletsEndPACKT"/>
      </w:pPr>
      <w:r>
        <w:t xml:space="preserve">  </w:t>
      </w:r>
      <w:r w:rsidR="00CC3A9C">
        <w:t>}</w:t>
      </w:r>
    </w:p>
    <w:p w14:paraId="1F3CB513" w14:textId="1366D515" w:rsidR="00CC3A9C" w:rsidRDefault="002576ED" w:rsidP="00E001E7">
      <w:pPr>
        <w:pStyle w:val="CodeWithinBulletsEndPACKT"/>
      </w:pPr>
      <w:r>
        <w:t xml:space="preserve">  </w:t>
      </w:r>
      <w:r w:rsidR="00CC3A9C">
        <w:t>$RG</w:t>
      </w:r>
      <w:r>
        <w:t xml:space="preserve"> </w:t>
      </w:r>
      <w:r w:rsidR="00CC3A9C">
        <w:t>=</w:t>
      </w:r>
      <w:r>
        <w:t xml:space="preserve"> </w:t>
      </w:r>
      <w:r w:rsidR="00CC3A9C">
        <w:t>New-</w:t>
      </w:r>
      <w:proofErr w:type="spellStart"/>
      <w:r w:rsidR="00CC3A9C">
        <w:t>AzResourceGroup</w:t>
      </w:r>
      <w:proofErr w:type="spellEnd"/>
      <w:r>
        <w:t xml:space="preserve"> </w:t>
      </w:r>
      <w:r w:rsidR="00CC3A9C">
        <w:t>@RGHT2</w:t>
      </w:r>
    </w:p>
    <w:p w14:paraId="76FB5FCF" w14:textId="77E9E7A6" w:rsidR="00CC3A9C" w:rsidRDefault="002576ED" w:rsidP="00E001E7">
      <w:pPr>
        <w:pStyle w:val="CodeWithinBulletsEndPACKT"/>
      </w:pPr>
      <w:r>
        <w:t xml:space="preserve">  </w:t>
      </w:r>
      <w:r w:rsidR="00CC3A9C">
        <w:t>Write-Host</w:t>
      </w:r>
      <w:r>
        <w:t xml:space="preserve"> </w:t>
      </w:r>
      <w:r w:rsidR="00CC3A9C">
        <w:t>"RG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  <w:r>
        <w:t xml:space="preserve"> </w:t>
      </w:r>
      <w:r w:rsidR="00CC3A9C">
        <w:t>created"</w:t>
      </w:r>
    </w:p>
    <w:p w14:paraId="24977419" w14:textId="77777777" w:rsidR="00CC3A9C" w:rsidRDefault="00CC3A9C" w:rsidP="00E001E7">
      <w:pPr>
        <w:pStyle w:val="CodeWithinBulletsEndPACKT"/>
      </w:pPr>
      <w:r>
        <w:t>}</w:t>
      </w:r>
    </w:p>
    <w:p w14:paraId="614DAC23" w14:textId="520C2A5B" w:rsidR="00CC3A9C" w:rsidRDefault="00CC3A9C" w:rsidP="002576ED">
      <w:pPr>
        <w:pStyle w:val="NumberedBulletPACKT"/>
      </w:pP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7BD1985F" w14:textId="49F0F3E1" w:rsidR="00CC3A9C" w:rsidRDefault="00CC3A9C" w:rsidP="00E001E7">
      <w:pPr>
        <w:pStyle w:val="CodeWithinBulletsEndPACKT"/>
      </w:pPr>
      <w:r>
        <w:t>$SAHT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32CF76AA" w14:textId="40463BAB" w:rsidR="00CC3A9C" w:rsidRDefault="002576ED" w:rsidP="00E001E7">
      <w:pPr>
        <w:pStyle w:val="CodeWithinBulletsEndPACKT"/>
      </w:pPr>
      <w:r>
        <w:t xml:space="preserve">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5C081EDD" w14:textId="3F08E1CA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  <w:r>
        <w:t xml:space="preserve"> </w:t>
      </w:r>
    </w:p>
    <w:p w14:paraId="3E94EC96" w14:textId="00DCBEE6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ErrorAction</w:t>
      </w:r>
      <w:proofErr w:type="spellEnd"/>
      <w:r>
        <w:t xml:space="preserve">       </w:t>
      </w:r>
      <w:r w:rsidR="00CC3A9C">
        <w:t>=</w:t>
      </w:r>
      <w:r>
        <w:t xml:space="preserve"> </w:t>
      </w:r>
      <w:r w:rsidR="00CC3A9C">
        <w:t>'</w:t>
      </w:r>
      <w:proofErr w:type="spellStart"/>
      <w:r w:rsidR="00CC3A9C">
        <w:t>SilentlyContinue</w:t>
      </w:r>
      <w:proofErr w:type="spellEnd"/>
      <w:r w:rsidR="00CC3A9C">
        <w:t>'</w:t>
      </w:r>
    </w:p>
    <w:p w14:paraId="72450A56" w14:textId="77777777" w:rsidR="00CC3A9C" w:rsidRDefault="00CC3A9C" w:rsidP="00E001E7">
      <w:pPr>
        <w:pStyle w:val="CodeWithinBulletsEndPACKT"/>
      </w:pPr>
      <w:r>
        <w:t>}</w:t>
      </w:r>
    </w:p>
    <w:p w14:paraId="5DAA68E5" w14:textId="6D4E526F" w:rsidR="00CC3A9C" w:rsidRDefault="00CC3A9C" w:rsidP="00E001E7">
      <w:pPr>
        <w:pStyle w:val="CodeWithinBulletsEndPACKT"/>
      </w:pPr>
      <w:r>
        <w:t>$SA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</w:t>
      </w:r>
      <w:proofErr w:type="spellEnd"/>
      <w:r w:rsidR="002576ED">
        <w:t xml:space="preserve"> </w:t>
      </w:r>
      <w:r>
        <w:t>@SAHT</w:t>
      </w:r>
    </w:p>
    <w:p w14:paraId="6D870982" w14:textId="12B8EDFE" w:rsidR="00CC3A9C" w:rsidRDefault="00CC3A9C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$SA)</w:t>
      </w:r>
      <w:r w:rsidR="002576ED">
        <w:t xml:space="preserve"> </w:t>
      </w:r>
      <w:r>
        <w:t>{</w:t>
      </w:r>
    </w:p>
    <w:p w14:paraId="7084A4C7" w14:textId="5B93DB7F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proofErr w:type="gramStart"/>
      <w:r w:rsidR="00CC3A9C">
        <w:t>SATag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[Ordered]</w:t>
      </w:r>
      <w:r>
        <w:t xml:space="preserve"> </w:t>
      </w:r>
      <w:r w:rsidR="00CC3A9C">
        <w:t>@{Publisher='Packt'}</w:t>
      </w:r>
    </w:p>
    <w:p w14:paraId="2BB25D81" w14:textId="1D5338B6" w:rsidR="00CC3A9C" w:rsidRDefault="002576ED" w:rsidP="00E001E7">
      <w:pPr>
        <w:pStyle w:val="CodeWithinBulletsEndPACKT"/>
      </w:pPr>
      <w:r>
        <w:t xml:space="preserve">  </w:t>
      </w:r>
      <w:r w:rsidR="00CC3A9C">
        <w:t>$</w:t>
      </w:r>
      <w:proofErr w:type="spellStart"/>
      <w:r w:rsidR="00CC3A9C">
        <w:t>SATag</w:t>
      </w:r>
      <w:proofErr w:type="spellEnd"/>
      <w:r>
        <w:t xml:space="preserve"> </w:t>
      </w:r>
      <w:r w:rsidR="00CC3A9C">
        <w:t>+=</w:t>
      </w:r>
      <w:r>
        <w:t xml:space="preserve">           </w:t>
      </w:r>
      <w:proofErr w:type="gramStart"/>
      <w:r w:rsidR="00CC3A9C">
        <w:t>@{</w:t>
      </w:r>
      <w:proofErr w:type="gramEnd"/>
      <w:r w:rsidR="00CC3A9C">
        <w:t>Author='Thomas</w:t>
      </w:r>
      <w:r>
        <w:t xml:space="preserve"> </w:t>
      </w:r>
      <w:r w:rsidR="00CC3A9C">
        <w:t>Lee'}</w:t>
      </w:r>
    </w:p>
    <w:p w14:paraId="74B9F766" w14:textId="78F3B81C" w:rsidR="00CC3A9C" w:rsidRDefault="002576ED" w:rsidP="00E001E7">
      <w:pPr>
        <w:pStyle w:val="CodeWithinBulletsEndPACKT"/>
      </w:pPr>
      <w:r>
        <w:t xml:space="preserve">  </w:t>
      </w:r>
      <w:r w:rsidR="00CC3A9C">
        <w:t>$SAHT</w:t>
      </w:r>
      <w:r>
        <w:t xml:space="preserve"> </w:t>
      </w:r>
      <w:r w:rsidR="00CC3A9C">
        <w:t>=</w:t>
      </w:r>
      <w:r>
        <w:t xml:space="preserve"> </w:t>
      </w:r>
      <w:proofErr w:type="gramStart"/>
      <w:r w:rsidR="00CC3A9C">
        <w:t>@{</w:t>
      </w:r>
      <w:proofErr w:type="gramEnd"/>
    </w:p>
    <w:p w14:paraId="1D550695" w14:textId="32173069" w:rsidR="00CC3A9C" w:rsidRDefault="002576ED" w:rsidP="00E001E7">
      <w:pPr>
        <w:pStyle w:val="CodeWithinBulletsEndPACKT"/>
      </w:pPr>
      <w:r>
        <w:t xml:space="preserve">  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</w:p>
    <w:p w14:paraId="61EA45CA" w14:textId="3E540FCA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7384310B" w14:textId="6E3B6631" w:rsidR="00CC3A9C" w:rsidRDefault="002576ED" w:rsidP="00E001E7">
      <w:pPr>
        <w:pStyle w:val="CodeWithinBulletsEndPACKT"/>
      </w:pPr>
      <w:r>
        <w:t xml:space="preserve">    </w:t>
      </w:r>
      <w:r w:rsidR="00CC3A9C">
        <w:t>Location</w:t>
      </w:r>
      <w:r>
        <w:t xml:space="preserve">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315A6AF5" w14:textId="34EE3444" w:rsidR="00CC3A9C" w:rsidRDefault="002576ED" w:rsidP="00E001E7">
      <w:pPr>
        <w:pStyle w:val="CodeWithinBulletsEndPACKT"/>
      </w:pPr>
      <w:r>
        <w:t xml:space="preserve">    </w:t>
      </w:r>
      <w:r w:rsidR="00CC3A9C">
        <w:t>Tag</w:t>
      </w:r>
      <w:r>
        <w:t xml:space="preserve"> 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SATag</w:t>
      </w:r>
      <w:proofErr w:type="spellEnd"/>
    </w:p>
    <w:p w14:paraId="74C60B7F" w14:textId="5CCD7CB6" w:rsidR="00CC3A9C" w:rsidRDefault="002576ED" w:rsidP="00E001E7">
      <w:pPr>
        <w:pStyle w:val="CodeWithinBulletsEndPACKT"/>
      </w:pPr>
      <w:r>
        <w:t xml:space="preserve">    </w:t>
      </w:r>
      <w:proofErr w:type="spellStart"/>
      <w:r w:rsidR="00CC3A9C">
        <w:t>SkuName</w:t>
      </w:r>
      <w:proofErr w:type="spellEnd"/>
      <w:r>
        <w:t xml:space="preserve">           </w:t>
      </w:r>
      <w:r w:rsidR="00CC3A9C">
        <w:t>=</w:t>
      </w:r>
      <w:r>
        <w:t xml:space="preserve"> </w:t>
      </w:r>
      <w:r w:rsidR="00CC3A9C">
        <w:t>'</w:t>
      </w:r>
      <w:proofErr w:type="spellStart"/>
      <w:r w:rsidR="00CC3A9C">
        <w:t>Standard_LRS</w:t>
      </w:r>
      <w:proofErr w:type="spellEnd"/>
      <w:r w:rsidR="00CC3A9C">
        <w:t>'</w:t>
      </w:r>
    </w:p>
    <w:p w14:paraId="6CB406D0" w14:textId="2E50D965" w:rsidR="00CC3A9C" w:rsidRDefault="002576ED" w:rsidP="00E001E7">
      <w:pPr>
        <w:pStyle w:val="CodeWithinBulletsEndPACKT"/>
      </w:pPr>
      <w:r>
        <w:t xml:space="preserve">  </w:t>
      </w:r>
      <w:r w:rsidR="00CC3A9C">
        <w:t>}</w:t>
      </w:r>
    </w:p>
    <w:p w14:paraId="5176472F" w14:textId="0B93FBE9" w:rsidR="00CC3A9C" w:rsidRDefault="002576ED" w:rsidP="00E001E7">
      <w:pPr>
        <w:pStyle w:val="CodeWithinBulletsEndPACKT"/>
      </w:pPr>
      <w:r>
        <w:lastRenderedPageBreak/>
        <w:t xml:space="preserve">  </w:t>
      </w:r>
      <w:r w:rsidR="00CC3A9C">
        <w:t>$SA</w:t>
      </w:r>
      <w:r>
        <w:t xml:space="preserve"> </w:t>
      </w:r>
      <w:r w:rsidR="00CC3A9C">
        <w:t>=</w:t>
      </w:r>
      <w:r>
        <w:t xml:space="preserve"> </w:t>
      </w:r>
      <w:r w:rsidR="00CC3A9C">
        <w:t>New-</w:t>
      </w:r>
      <w:proofErr w:type="spellStart"/>
      <w:r w:rsidR="00CC3A9C">
        <w:t>AStorageAccount</w:t>
      </w:r>
      <w:proofErr w:type="spellEnd"/>
      <w:r>
        <w:t xml:space="preserve"> </w:t>
      </w:r>
      <w:r w:rsidR="00CC3A9C">
        <w:t>@SAHT</w:t>
      </w:r>
    </w:p>
    <w:p w14:paraId="4195A606" w14:textId="7CA3E81A" w:rsidR="00CC3A9C" w:rsidRDefault="002576ED" w:rsidP="00E001E7">
      <w:pPr>
        <w:pStyle w:val="CodeWithinBulletsEndPACKT"/>
      </w:pPr>
      <w:r>
        <w:t xml:space="preserve">  </w:t>
      </w:r>
      <w:r w:rsidR="00CC3A9C">
        <w:t>"SA</w:t>
      </w:r>
      <w:r>
        <w:t xml:space="preserve"> </w:t>
      </w:r>
      <w:r w:rsidR="00CC3A9C">
        <w:t>$</w:t>
      </w:r>
      <w:proofErr w:type="spellStart"/>
      <w:r w:rsidR="00CC3A9C">
        <w:t>SAName</w:t>
      </w:r>
      <w:proofErr w:type="spellEnd"/>
      <w:r>
        <w:t xml:space="preserve"> </w:t>
      </w:r>
      <w:r w:rsidR="00CC3A9C">
        <w:t>created"</w:t>
      </w:r>
    </w:p>
    <w:p w14:paraId="250F06C1" w14:textId="77777777" w:rsidR="00CC3A9C" w:rsidRDefault="00CC3A9C" w:rsidP="00E001E7">
      <w:pPr>
        <w:pStyle w:val="CodeWithinBulletsEndPACKT"/>
      </w:pPr>
      <w:r>
        <w:t>}</w:t>
      </w:r>
    </w:p>
    <w:p w14:paraId="4C82D408" w14:textId="597DF2A2" w:rsidR="00CC3A9C" w:rsidRDefault="00CC3A9C" w:rsidP="002576ED">
      <w:pPr>
        <w:pStyle w:val="NumberedBulletPACKT"/>
      </w:pPr>
      <w:r>
        <w:t>Create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plan:</w:t>
      </w:r>
    </w:p>
    <w:p w14:paraId="520D2068" w14:textId="012E17D4" w:rsidR="00CC3A9C" w:rsidRDefault="00CC3A9C" w:rsidP="00E001E7">
      <w:pPr>
        <w:pStyle w:val="CodeWithinBulletsEndPACKT"/>
      </w:pPr>
      <w:r>
        <w:t>$SPHT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CA10607" w14:textId="194EAA76" w:rsidR="00CC3A9C" w:rsidRDefault="002576ED" w:rsidP="00E001E7">
      <w:pPr>
        <w:pStyle w:val="CodeWithinBulletsEndPACKT"/>
      </w:pPr>
      <w:r>
        <w:t xml:space="preserve">     </w:t>
      </w:r>
      <w:proofErr w:type="spellStart"/>
      <w:r w:rsidR="00CC3A9C">
        <w:t>ResourceGroupName</w:t>
      </w:r>
      <w:proofErr w:type="spellEnd"/>
      <w:r>
        <w:t xml:space="preserve">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287128FD" w14:textId="2DDFAB24" w:rsidR="00CC3A9C" w:rsidRDefault="002576ED" w:rsidP="00E001E7">
      <w:pPr>
        <w:pStyle w:val="CodeWithinBulletsEndPACKT"/>
      </w:pPr>
      <w:r>
        <w:t xml:space="preserve">     </w:t>
      </w:r>
      <w:r w:rsidR="00CC3A9C">
        <w:t>Name</w:t>
      </w:r>
      <w:r>
        <w:t xml:space="preserve">  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AppSrvName</w:t>
      </w:r>
      <w:proofErr w:type="spellEnd"/>
    </w:p>
    <w:p w14:paraId="183E41B6" w14:textId="4052161B" w:rsidR="00CC3A9C" w:rsidRDefault="002576ED" w:rsidP="00E001E7">
      <w:pPr>
        <w:pStyle w:val="CodeWithinBulletsEndPACKT"/>
      </w:pPr>
      <w:r>
        <w:t xml:space="preserve">     </w:t>
      </w:r>
      <w:r w:rsidR="00CC3A9C">
        <w:t>Location</w:t>
      </w:r>
      <w:r>
        <w:t xml:space="preserve">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276BA7C1" w14:textId="252D3D82" w:rsidR="00CC3A9C" w:rsidRDefault="002576ED" w:rsidP="00E001E7">
      <w:pPr>
        <w:pStyle w:val="CodeWithinBulletsEndPACKT"/>
      </w:pPr>
      <w:r>
        <w:t xml:space="preserve">     </w:t>
      </w:r>
      <w:r w:rsidR="00CC3A9C">
        <w:t>Tier</w:t>
      </w:r>
      <w:r>
        <w:t xml:space="preserve">               </w:t>
      </w:r>
      <w:proofErr w:type="gramStart"/>
      <w:r w:rsidR="00CC3A9C">
        <w:t>=</w:t>
      </w:r>
      <w:r>
        <w:t xml:space="preserve">  </w:t>
      </w:r>
      <w:r w:rsidR="00CC3A9C">
        <w:t>'</w:t>
      </w:r>
      <w:proofErr w:type="gramEnd"/>
      <w:r w:rsidR="00CC3A9C">
        <w:t>Free'</w:t>
      </w:r>
    </w:p>
    <w:p w14:paraId="680F5946" w14:textId="77777777" w:rsidR="00CC3A9C" w:rsidRDefault="00CC3A9C" w:rsidP="00E001E7">
      <w:pPr>
        <w:pStyle w:val="CodeWithinBulletsEndPACKT"/>
      </w:pPr>
      <w:r>
        <w:t>}</w:t>
      </w:r>
    </w:p>
    <w:p w14:paraId="2FE0BB2E" w14:textId="35B89464" w:rsidR="00CC3A9C" w:rsidRDefault="00CC3A9C" w:rsidP="00E001E7">
      <w:pPr>
        <w:pStyle w:val="CodeWithinBulletsEndPACKT"/>
      </w:pPr>
      <w:r>
        <w:t>New-</w:t>
      </w:r>
      <w:proofErr w:type="spellStart"/>
      <w:r>
        <w:t>AzAppServicePlan</w:t>
      </w:r>
      <w:proofErr w:type="spellEnd"/>
      <w:r w:rsidR="002576ED">
        <w:t xml:space="preserve"> </w:t>
      </w:r>
      <w:r>
        <w:t>@SPHT</w:t>
      </w:r>
      <w:r w:rsidR="002576ED">
        <w:t xml:space="preserve"> </w:t>
      </w:r>
      <w:proofErr w:type="gramStart"/>
      <w:r>
        <w:t>|</w:t>
      </w:r>
      <w:r w:rsidR="002576ED">
        <w:t xml:space="preserve">  </w:t>
      </w:r>
      <w:r>
        <w:t>Out</w:t>
      </w:r>
      <w:proofErr w:type="gramEnd"/>
      <w:r>
        <w:t>-Null</w:t>
      </w:r>
    </w:p>
    <w:p w14:paraId="5B79AB00" w14:textId="2576B752" w:rsidR="00CC3A9C" w:rsidRDefault="00CC3A9C" w:rsidP="002576ED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plan:</w:t>
      </w:r>
    </w:p>
    <w:p w14:paraId="65A2104A" w14:textId="2903162F" w:rsidR="00CC3A9C" w:rsidRDefault="00CC3A9C" w:rsidP="00E001E7">
      <w:pPr>
        <w:pStyle w:val="CodeWithinBulletsEndPACKT"/>
      </w:pPr>
      <w:r>
        <w:t>$PHT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1557D94D" w14:textId="7A31D3CB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  <w:r>
        <w:t xml:space="preserve"> </w:t>
      </w:r>
    </w:p>
    <w:p w14:paraId="66382075" w14:textId="5FB87AF5" w:rsidR="00CC3A9C" w:rsidRDefault="002576ED" w:rsidP="00E001E7">
      <w:pPr>
        <w:pStyle w:val="CodeWithinBulletsEndPACKT"/>
      </w:pPr>
      <w:r>
        <w:t xml:space="preserve">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AppSrvName</w:t>
      </w:r>
      <w:proofErr w:type="spellEnd"/>
    </w:p>
    <w:p w14:paraId="12421F45" w14:textId="77777777" w:rsidR="00CC3A9C" w:rsidRDefault="00CC3A9C" w:rsidP="00E001E7">
      <w:pPr>
        <w:pStyle w:val="CodeWithinBulletsEndPACKT"/>
      </w:pPr>
      <w:r>
        <w:t>}</w:t>
      </w:r>
    </w:p>
    <w:p w14:paraId="0DB649B9" w14:textId="391ED721" w:rsidR="00CC3A9C" w:rsidRDefault="00CC3A9C" w:rsidP="00E001E7">
      <w:pPr>
        <w:pStyle w:val="CodeWithinBulletsEndPACKT"/>
      </w:pPr>
      <w:r>
        <w:t>Get-</w:t>
      </w:r>
      <w:proofErr w:type="spellStart"/>
      <w:r>
        <w:t>AzAppServicePlan</w:t>
      </w:r>
      <w:proofErr w:type="spellEnd"/>
      <w:r w:rsidR="002576ED">
        <w:t xml:space="preserve"> </w:t>
      </w:r>
      <w:r>
        <w:t>@PHT</w:t>
      </w:r>
    </w:p>
    <w:p w14:paraId="253705C4" w14:textId="147305E5" w:rsidR="00CC3A9C" w:rsidRDefault="00CC3A9C" w:rsidP="002576ED">
      <w:pPr>
        <w:pStyle w:val="NumberedBulletPACKT"/>
      </w:pPr>
      <w:r>
        <w:t>Create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plan:</w:t>
      </w:r>
    </w:p>
    <w:p w14:paraId="4AE4F596" w14:textId="2D1C991A" w:rsidR="00CC3A9C" w:rsidRDefault="00CC3A9C" w:rsidP="00E001E7">
      <w:pPr>
        <w:pStyle w:val="CodeWithinBulletsEndPACKT"/>
      </w:pPr>
      <w:r>
        <w:t>$WAHT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4CAE5CF9" w14:textId="6FE601FD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  <w:r>
        <w:t xml:space="preserve"> </w:t>
      </w:r>
    </w:p>
    <w:p w14:paraId="5831A25C" w14:textId="328C4E3F" w:rsidR="00CC3A9C" w:rsidRDefault="002576ED" w:rsidP="00E001E7">
      <w:pPr>
        <w:pStyle w:val="CodeWithinBulletsEndPACKT"/>
      </w:pPr>
      <w:r>
        <w:t xml:space="preserve">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AppName</w:t>
      </w:r>
      <w:proofErr w:type="spellEnd"/>
    </w:p>
    <w:p w14:paraId="032E7E77" w14:textId="033CE56B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AppServicePlan</w:t>
      </w:r>
      <w:proofErr w:type="spellEnd"/>
      <w:r>
        <w:t xml:space="preserve">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AppSrvName</w:t>
      </w:r>
      <w:proofErr w:type="spellEnd"/>
    </w:p>
    <w:p w14:paraId="29B642F2" w14:textId="6E0D2CF5" w:rsidR="00CC3A9C" w:rsidRDefault="002576ED" w:rsidP="00E001E7">
      <w:pPr>
        <w:pStyle w:val="CodeWithinBulletsEndPACKT"/>
      </w:pPr>
      <w:r>
        <w:t xml:space="preserve">  </w:t>
      </w:r>
      <w:r w:rsidR="00CC3A9C">
        <w:t>Location</w:t>
      </w:r>
      <w:r>
        <w:t xml:space="preserve">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Locname</w:t>
      </w:r>
      <w:proofErr w:type="spellEnd"/>
    </w:p>
    <w:p w14:paraId="5032FBBB" w14:textId="77777777" w:rsidR="00CC3A9C" w:rsidRDefault="00CC3A9C" w:rsidP="00E001E7">
      <w:pPr>
        <w:pStyle w:val="CodeWithinBulletsEndPACKT"/>
      </w:pPr>
      <w:r>
        <w:t>}</w:t>
      </w:r>
    </w:p>
    <w:p w14:paraId="4EF02028" w14:textId="77FE1ED4" w:rsidR="00CC3A9C" w:rsidRDefault="00CC3A9C" w:rsidP="00E001E7">
      <w:pPr>
        <w:pStyle w:val="CodeWithinBulletsEndPACKT"/>
      </w:pPr>
      <w:r>
        <w:t>New-</w:t>
      </w:r>
      <w:proofErr w:type="spellStart"/>
      <w:r>
        <w:t>AzWebApp</w:t>
      </w:r>
      <w:proofErr w:type="spellEnd"/>
      <w:r w:rsidR="002576ED">
        <w:t xml:space="preserve"> </w:t>
      </w:r>
      <w:r>
        <w:t>@WAHT</w:t>
      </w:r>
      <w:r w:rsidR="002576ED">
        <w:t xml:space="preserve"> </w:t>
      </w:r>
      <w:proofErr w:type="gramStart"/>
      <w:r>
        <w:t>|</w:t>
      </w:r>
      <w:r w:rsidR="002576ED">
        <w:t xml:space="preserve">  </w:t>
      </w:r>
      <w:r>
        <w:t>Out</w:t>
      </w:r>
      <w:proofErr w:type="gramEnd"/>
      <w:r>
        <w:t>-Null</w:t>
      </w:r>
    </w:p>
    <w:p w14:paraId="6D0E7598" w14:textId="0975B6F0" w:rsidR="00CC3A9C" w:rsidRDefault="00CC3A9C" w:rsidP="002576ED">
      <w:pPr>
        <w:pStyle w:val="NumberedBulletPACKT"/>
      </w:pP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application</w:t>
      </w:r>
      <w:r w:rsidR="002576ED">
        <w:t xml:space="preserve"> </w:t>
      </w:r>
      <w:r>
        <w:t>details:</w:t>
      </w:r>
    </w:p>
    <w:p w14:paraId="5EC24AF8" w14:textId="7C2D8DF7" w:rsidR="00CC3A9C" w:rsidRDefault="00CC3A9C" w:rsidP="00E001E7">
      <w:pPr>
        <w:pStyle w:val="CodeWithinBulletsEndPACKT"/>
      </w:pPr>
      <w:r>
        <w:t>$WebApp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AzWebApp</w:t>
      </w:r>
      <w:proofErr w:type="spellEnd"/>
      <w:r w:rsidR="002576ED">
        <w:t xml:space="preserve"> </w:t>
      </w:r>
      <w:r>
        <w:t>-</w:t>
      </w:r>
      <w:proofErr w:type="spellStart"/>
      <w:r>
        <w:t>ResourceGroupName</w:t>
      </w:r>
      <w:proofErr w:type="spellEnd"/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</w:t>
      </w:r>
      <w:proofErr w:type="spellStart"/>
      <w:r>
        <w:t>AppName</w:t>
      </w:r>
      <w:proofErr w:type="spellEnd"/>
    </w:p>
    <w:p w14:paraId="5EC2E495" w14:textId="6DE51B56" w:rsidR="00CC3A9C" w:rsidRDefault="00CC3A9C" w:rsidP="00E001E7">
      <w:pPr>
        <w:pStyle w:val="CodeWithinBulletsEndPACKT"/>
      </w:pPr>
      <w:r>
        <w:t>$WebApp</w:t>
      </w:r>
      <w:r w:rsidR="002576ED">
        <w:t xml:space="preserve"> </w:t>
      </w:r>
      <w:r>
        <w:t>|</w:t>
      </w:r>
      <w:r w:rsidR="002576ED">
        <w:t xml:space="preserve"> </w:t>
      </w:r>
    </w:p>
    <w:p w14:paraId="75C815D2" w14:textId="46C2F2DF" w:rsidR="00CC3A9C" w:rsidRDefault="002576ED" w:rsidP="00E001E7">
      <w:pPr>
        <w:pStyle w:val="CodeWithinBulletsEndPACKT"/>
      </w:pPr>
      <w:r>
        <w:t xml:space="preserve">  </w:t>
      </w:r>
      <w:r w:rsidR="00CC3A9C">
        <w:t>Format-Table</w:t>
      </w:r>
      <w:r>
        <w:t xml:space="preserve"> </w:t>
      </w:r>
      <w:r w:rsidR="00CC3A9C">
        <w:t>-Property</w:t>
      </w:r>
      <w:r>
        <w:t xml:space="preserve"> </w:t>
      </w:r>
      <w:r w:rsidR="00CC3A9C">
        <w:t>Name,</w:t>
      </w:r>
      <w:r>
        <w:t xml:space="preserve"> </w:t>
      </w:r>
      <w:r w:rsidR="00CC3A9C">
        <w:t>State,</w:t>
      </w:r>
      <w:r>
        <w:t xml:space="preserve"> </w:t>
      </w:r>
      <w:r w:rsidR="00CC3A9C">
        <w:t>Hostnames,</w:t>
      </w:r>
      <w:r>
        <w:t xml:space="preserve"> </w:t>
      </w:r>
      <w:r w:rsidR="00CC3A9C">
        <w:t>Location</w:t>
      </w:r>
    </w:p>
    <w:p w14:paraId="17FA167F" w14:textId="4069B274" w:rsidR="00CC3A9C" w:rsidRDefault="00CC3A9C" w:rsidP="002576ED">
      <w:pPr>
        <w:pStyle w:val="NumberedBulletPACKT"/>
      </w:pPr>
      <w:r>
        <w:t>Now,</w:t>
      </w:r>
      <w:r w:rsidR="002576ED">
        <w:t xml:space="preserve"> </w:t>
      </w: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website:</w:t>
      </w:r>
    </w:p>
    <w:p w14:paraId="703DCDB1" w14:textId="30459B41" w:rsidR="00CC3A9C" w:rsidRDefault="00CC3A9C" w:rsidP="00E001E7">
      <w:pPr>
        <w:pStyle w:val="CodeWithinBulletsEndPACKT"/>
      </w:pPr>
      <w:r>
        <w:t>$</w:t>
      </w:r>
      <w:proofErr w:type="spellStart"/>
      <w:r>
        <w:t>SiteUrl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"https://$($</w:t>
      </w:r>
      <w:proofErr w:type="spellStart"/>
      <w:r>
        <w:t>WebApp.DefaultHostName</w:t>
      </w:r>
      <w:proofErr w:type="spellEnd"/>
      <w:r>
        <w:t>)"</w:t>
      </w:r>
    </w:p>
    <w:p w14:paraId="0E08EB0D" w14:textId="1EA31D11" w:rsidR="00CC3A9C" w:rsidRDefault="00CC3A9C" w:rsidP="00E001E7">
      <w:pPr>
        <w:pStyle w:val="CodeWithinBulletsEndPACKT"/>
      </w:pPr>
      <w:r>
        <w:t>$</w:t>
      </w:r>
      <w:proofErr w:type="gramStart"/>
      <w:r>
        <w:t>IE</w:t>
      </w:r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New-Object</w:t>
      </w:r>
      <w:r w:rsidR="002576ED">
        <w:t xml:space="preserve"> </w:t>
      </w:r>
      <w:r>
        <w:t>-</w:t>
      </w:r>
      <w:proofErr w:type="spellStart"/>
      <w:r>
        <w:t>ComObject</w:t>
      </w:r>
      <w:proofErr w:type="spellEnd"/>
      <w:r w:rsidR="002576ED">
        <w:t xml:space="preserve"> </w:t>
      </w:r>
      <w:proofErr w:type="spellStart"/>
      <w:r>
        <w:t>InterNetExplorer.Application</w:t>
      </w:r>
      <w:proofErr w:type="spellEnd"/>
    </w:p>
    <w:p w14:paraId="072E0CFF" w14:textId="77777777" w:rsidR="00CC3A9C" w:rsidRDefault="00CC3A9C" w:rsidP="00E001E7">
      <w:pPr>
        <w:pStyle w:val="CodeWithinBulletsEndPACKT"/>
      </w:pPr>
      <w:r>
        <w:t>$IE.Navigate2($</w:t>
      </w:r>
      <w:proofErr w:type="spellStart"/>
      <w:r>
        <w:t>SiteUrl</w:t>
      </w:r>
      <w:proofErr w:type="spellEnd"/>
      <w:r>
        <w:t>)</w:t>
      </w:r>
    </w:p>
    <w:p w14:paraId="0CB539C1" w14:textId="47E00603" w:rsidR="00CC3A9C" w:rsidRDefault="00CC3A9C" w:rsidP="00E001E7">
      <w:pPr>
        <w:pStyle w:val="CodeWithinBulletsEndPACKT"/>
      </w:pPr>
      <w:r>
        <w:t>$</w:t>
      </w:r>
      <w:proofErr w:type="spellStart"/>
      <w:r>
        <w:t>IE.Visible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$true</w:t>
      </w:r>
    </w:p>
    <w:p w14:paraId="1F754D8C" w14:textId="75FC518B" w:rsidR="00CC3A9C" w:rsidRDefault="00CC3A9C" w:rsidP="002576ED">
      <w:pPr>
        <w:pStyle w:val="NumberedBulletPACKT"/>
      </w:pPr>
      <w:r>
        <w:t>Install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PSFTP</w:t>
      </w:r>
      <w:r w:rsidR="002576ED">
        <w:t xml:space="preserve"> </w:t>
      </w:r>
      <w:r>
        <w:t>module:</w:t>
      </w:r>
    </w:p>
    <w:p w14:paraId="722CC2AE" w14:textId="500EF638" w:rsidR="00CC3A9C" w:rsidRDefault="00CC3A9C" w:rsidP="00E001E7">
      <w:pPr>
        <w:pStyle w:val="CodeWithinBulletsEndPACKT"/>
      </w:pPr>
      <w:r>
        <w:t>Install-module</w:t>
      </w:r>
      <w:r w:rsidR="002576ED">
        <w:t xml:space="preserve"> </w:t>
      </w:r>
      <w:r>
        <w:t>PSFTP</w:t>
      </w:r>
      <w:r w:rsidR="002576ED">
        <w:t xml:space="preserve"> </w:t>
      </w:r>
      <w:r>
        <w:t>-Force</w:t>
      </w:r>
      <w:r w:rsidR="002576ED">
        <w:t xml:space="preserve"> </w:t>
      </w:r>
      <w:r>
        <w:t>|</w:t>
      </w:r>
      <w:r w:rsidR="002576ED">
        <w:t xml:space="preserve"> </w:t>
      </w:r>
      <w:r>
        <w:t>Out-Null</w:t>
      </w:r>
    </w:p>
    <w:p w14:paraId="3A3590B6" w14:textId="0A1D4B98" w:rsidR="00CC3A9C" w:rsidRDefault="00CC3A9C" w:rsidP="00E001E7">
      <w:pPr>
        <w:pStyle w:val="CodeWithinBulletsEndPACKT"/>
      </w:pPr>
      <w:r>
        <w:t>Import-Module</w:t>
      </w:r>
      <w:r w:rsidR="002576ED">
        <w:t xml:space="preserve"> </w:t>
      </w:r>
      <w:r>
        <w:t>PSFTP</w:t>
      </w:r>
    </w:p>
    <w:p w14:paraId="33FD6791" w14:textId="2153AA91" w:rsidR="00CC3A9C" w:rsidRDefault="00CC3A9C" w:rsidP="002576ED">
      <w:pPr>
        <w:pStyle w:val="NumberedBulletPACKT"/>
      </w:pPr>
      <w:r>
        <w:t>Get</w:t>
      </w:r>
      <w:r w:rsidR="002576ED">
        <w:t xml:space="preserve"> </w:t>
      </w:r>
      <w:r>
        <w:t>the</w:t>
      </w:r>
      <w:r w:rsidR="002576ED">
        <w:t xml:space="preserve"> </w:t>
      </w:r>
      <w:r>
        <w:t>publishing</w:t>
      </w:r>
      <w:r w:rsidR="002576ED">
        <w:t xml:space="preserve"> </w:t>
      </w:r>
      <w:r>
        <w:t>profile</w:t>
      </w:r>
      <w:r w:rsidR="002576ED">
        <w:t xml:space="preserve"> </w:t>
      </w:r>
      <w:r>
        <w:t>XML</w:t>
      </w:r>
      <w:r w:rsidR="002576ED">
        <w:t xml:space="preserve"> </w:t>
      </w:r>
      <w:r>
        <w:t>and</w:t>
      </w:r>
      <w:r w:rsidR="002576ED">
        <w:t xml:space="preserve"> </w:t>
      </w:r>
      <w:r>
        <w:t>extract</w:t>
      </w:r>
      <w:r w:rsidR="002576ED">
        <w:t xml:space="preserve"> </w:t>
      </w:r>
      <w:r>
        <w:t>the</w:t>
      </w:r>
      <w:r w:rsidR="002576ED">
        <w:t xml:space="preserve"> </w:t>
      </w:r>
      <w:r>
        <w:t>FTP</w:t>
      </w:r>
      <w:r w:rsidR="002576ED">
        <w:t xml:space="preserve"> </w:t>
      </w:r>
      <w:r>
        <w:t>upload</w:t>
      </w:r>
      <w:r w:rsidR="002576ED">
        <w:t xml:space="preserve"> </w:t>
      </w:r>
      <w:r>
        <w:t>details:</w:t>
      </w:r>
    </w:p>
    <w:p w14:paraId="1B7AEA2A" w14:textId="600F48EA" w:rsidR="00CC3A9C" w:rsidRDefault="00CC3A9C" w:rsidP="00E001E7">
      <w:pPr>
        <w:pStyle w:val="CodeWithinBulletsEndPACKT"/>
      </w:pPr>
      <w:r>
        <w:t>$APHT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5576017B" w14:textId="744901AC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ResourceGroupName</w:t>
      </w:r>
      <w:proofErr w:type="spellEnd"/>
      <w:r>
        <w:t xml:space="preserve">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RgName</w:t>
      </w:r>
      <w:proofErr w:type="spellEnd"/>
    </w:p>
    <w:p w14:paraId="2B23BCAD" w14:textId="382513D0" w:rsidR="00CC3A9C" w:rsidRDefault="002576ED" w:rsidP="00E001E7">
      <w:pPr>
        <w:pStyle w:val="CodeWithinBulletsEndPACKT"/>
      </w:pPr>
      <w:r>
        <w:t xml:space="preserve">  </w:t>
      </w:r>
      <w:r w:rsidR="00CC3A9C">
        <w:t>Name</w:t>
      </w:r>
      <w:r>
        <w:t xml:space="preserve">              </w:t>
      </w:r>
      <w:r w:rsidR="00CC3A9C">
        <w:t>=</w:t>
      </w:r>
      <w:r>
        <w:t xml:space="preserve"> </w:t>
      </w:r>
      <w:r w:rsidR="00CC3A9C">
        <w:t>$</w:t>
      </w:r>
      <w:proofErr w:type="spellStart"/>
      <w:r w:rsidR="00CC3A9C">
        <w:t>AppName</w:t>
      </w:r>
      <w:proofErr w:type="spellEnd"/>
      <w:r>
        <w:t xml:space="preserve">  </w:t>
      </w:r>
    </w:p>
    <w:p w14:paraId="150A0F65" w14:textId="09202728" w:rsidR="00CC3A9C" w:rsidRDefault="002576ED" w:rsidP="00E001E7">
      <w:pPr>
        <w:pStyle w:val="CodeWithinBulletsEndPACKT"/>
      </w:pPr>
      <w:r>
        <w:t xml:space="preserve">  </w:t>
      </w:r>
      <w:proofErr w:type="spellStart"/>
      <w:r w:rsidR="00CC3A9C">
        <w:t>OutputFile</w:t>
      </w:r>
      <w:proofErr w:type="spellEnd"/>
      <w:r>
        <w:t xml:space="preserve">        </w:t>
      </w:r>
      <w:r w:rsidR="00CC3A9C">
        <w:t>=</w:t>
      </w:r>
      <w:r>
        <w:t xml:space="preserve"> </w:t>
      </w:r>
      <w:r w:rsidR="00CC3A9C">
        <w:t>'C:\Foo\pdata.txt'</w:t>
      </w:r>
    </w:p>
    <w:p w14:paraId="3DFD414D" w14:textId="77777777" w:rsidR="00CC3A9C" w:rsidRDefault="00CC3A9C" w:rsidP="00E001E7">
      <w:pPr>
        <w:pStyle w:val="CodeWithinBulletsEndPACKT"/>
      </w:pPr>
      <w:r>
        <w:lastRenderedPageBreak/>
        <w:t>}</w:t>
      </w:r>
    </w:p>
    <w:p w14:paraId="37BEF5DF" w14:textId="3C8D9BF6" w:rsidR="00CC3A9C" w:rsidRDefault="00CC3A9C" w:rsidP="00E001E7">
      <w:pPr>
        <w:pStyle w:val="CodeWithinBulletsEndPACKT"/>
      </w:pPr>
      <w:r>
        <w:t>$x</w:t>
      </w:r>
      <w:r w:rsidR="002576ED">
        <w:t xml:space="preserve"> </w:t>
      </w:r>
      <w:r>
        <w:t>=</w:t>
      </w:r>
      <w:r w:rsidR="002576ED">
        <w:t xml:space="preserve"> </w:t>
      </w:r>
      <w:r>
        <w:t>[xml]</w:t>
      </w:r>
      <w:r w:rsidR="002576ED">
        <w:t xml:space="preserve"> </w:t>
      </w:r>
      <w:r>
        <w:t>(Get-</w:t>
      </w:r>
      <w:proofErr w:type="spellStart"/>
      <w:r>
        <w:t>AzWebAppPublishingProfile</w:t>
      </w:r>
      <w:proofErr w:type="spellEnd"/>
      <w:r w:rsidR="002576ED">
        <w:t xml:space="preserve"> </w:t>
      </w:r>
      <w:r>
        <w:t>@APHT)</w:t>
      </w:r>
    </w:p>
    <w:p w14:paraId="33EB501E" w14:textId="77777777" w:rsidR="00CC3A9C" w:rsidRDefault="00CC3A9C" w:rsidP="00E001E7">
      <w:pPr>
        <w:pStyle w:val="CodeWithinBulletsEndPACKT"/>
      </w:pPr>
      <w:r>
        <w:t>$</w:t>
      </w:r>
      <w:proofErr w:type="spellStart"/>
      <w:proofErr w:type="gramStart"/>
      <w:r>
        <w:t>x.publishData.publishProfile</w:t>
      </w:r>
      <w:proofErr w:type="spellEnd"/>
      <w:proofErr w:type="gramEnd"/>
      <w:r>
        <w:t>[1]</w:t>
      </w:r>
    </w:p>
    <w:p w14:paraId="656D5C26" w14:textId="319F1850" w:rsidR="00CC3A9C" w:rsidRDefault="00CC3A9C" w:rsidP="002576ED">
      <w:pPr>
        <w:pStyle w:val="NumberedBulletPACKT"/>
      </w:pPr>
      <w:r>
        <w:t>Extract</w:t>
      </w:r>
      <w:r w:rsidR="002576ED">
        <w:t xml:space="preserve"> </w:t>
      </w:r>
      <w:r>
        <w:t>the</w:t>
      </w:r>
      <w:r w:rsidR="002576ED">
        <w:t xml:space="preserve"> </w:t>
      </w:r>
      <w:r>
        <w:t>credentials</w:t>
      </w:r>
      <w:r w:rsidR="002576ED">
        <w:t xml:space="preserve"> </w:t>
      </w:r>
      <w:r>
        <w:t>and</w:t>
      </w:r>
      <w:r w:rsidR="002576ED">
        <w:t xml:space="preserve"> </w:t>
      </w:r>
      <w:r>
        <w:t>site</w:t>
      </w:r>
      <w:r w:rsidR="002576ED">
        <w:t xml:space="preserve"> </w:t>
      </w:r>
      <w:r>
        <w:t>details:</w:t>
      </w:r>
    </w:p>
    <w:p w14:paraId="2F75020F" w14:textId="673C7948" w:rsidR="00CC3A9C" w:rsidRDefault="00CC3A9C" w:rsidP="00E001E7">
      <w:pPr>
        <w:pStyle w:val="CodeWithinBulletsEndPACKT"/>
      </w:pPr>
      <w:r>
        <w:t>$</w:t>
      </w:r>
      <w:proofErr w:type="spellStart"/>
      <w:r>
        <w:t>UserName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$</w:t>
      </w:r>
      <w:proofErr w:type="spellStart"/>
      <w:proofErr w:type="gramStart"/>
      <w:r>
        <w:t>x.publishData.publishProfile</w:t>
      </w:r>
      <w:proofErr w:type="spellEnd"/>
      <w:proofErr w:type="gramEnd"/>
      <w:r>
        <w:t>[1].</w:t>
      </w:r>
      <w:proofErr w:type="spellStart"/>
      <w:r>
        <w:t>userName</w:t>
      </w:r>
      <w:proofErr w:type="spellEnd"/>
    </w:p>
    <w:p w14:paraId="36DCD4A3" w14:textId="528C51E5" w:rsidR="00CC3A9C" w:rsidRDefault="00CC3A9C" w:rsidP="00E001E7">
      <w:pPr>
        <w:pStyle w:val="CodeWithinBulletsEndPACKT"/>
      </w:pPr>
      <w:r>
        <w:t>$</w:t>
      </w:r>
      <w:proofErr w:type="spellStart"/>
      <w:proofErr w:type="gramStart"/>
      <w:r>
        <w:t>UserPwd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$</w:t>
      </w:r>
      <w:proofErr w:type="spellStart"/>
      <w:r>
        <w:t>x.publishData.publishProfile</w:t>
      </w:r>
      <w:proofErr w:type="spellEnd"/>
      <w:r>
        <w:t>[1].</w:t>
      </w:r>
      <w:proofErr w:type="spellStart"/>
      <w:r>
        <w:t>userPWD</w:t>
      </w:r>
      <w:proofErr w:type="spellEnd"/>
    </w:p>
    <w:p w14:paraId="50D64D3A" w14:textId="172EDD5B" w:rsidR="00CC3A9C" w:rsidRDefault="00CC3A9C" w:rsidP="00E001E7">
      <w:pPr>
        <w:pStyle w:val="CodeWithinBulletsEndPACKT"/>
      </w:pPr>
      <w:r>
        <w:t>$Site</w:t>
      </w:r>
      <w:r w:rsidR="002576ED">
        <w:t xml:space="preserve">     </w:t>
      </w:r>
      <w:r>
        <w:t>=</w:t>
      </w:r>
      <w:r w:rsidR="002576ED">
        <w:t xml:space="preserve"> </w:t>
      </w:r>
      <w:r>
        <w:t>$</w:t>
      </w:r>
      <w:proofErr w:type="spellStart"/>
      <w:proofErr w:type="gramStart"/>
      <w:r>
        <w:t>x.publishData.publishProfile</w:t>
      </w:r>
      <w:proofErr w:type="spellEnd"/>
      <w:proofErr w:type="gramEnd"/>
      <w:r>
        <w:t>[1].</w:t>
      </w:r>
      <w:proofErr w:type="spellStart"/>
      <w:r>
        <w:t>publishUrl</w:t>
      </w:r>
      <w:proofErr w:type="spellEnd"/>
    </w:p>
    <w:p w14:paraId="485D8602" w14:textId="4B4492EB" w:rsidR="00CC3A9C" w:rsidRDefault="00CC3A9C" w:rsidP="002576ED">
      <w:pPr>
        <w:pStyle w:val="NumberedBulletPACKT"/>
      </w:pPr>
      <w:r>
        <w:t>Connect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FTP</w:t>
      </w:r>
      <w:r w:rsidR="002576ED">
        <w:t xml:space="preserve"> </w:t>
      </w:r>
      <w:r>
        <w:t>site:</w:t>
      </w:r>
    </w:p>
    <w:p w14:paraId="46EACFB2" w14:textId="513EEAB6" w:rsidR="00CC3A9C" w:rsidRDefault="00CC3A9C" w:rsidP="00E001E7">
      <w:pPr>
        <w:pStyle w:val="CodeWithinBulletsEndPACKT"/>
      </w:pPr>
      <w:r>
        <w:t>$</w:t>
      </w:r>
      <w:proofErr w:type="gramStart"/>
      <w:r>
        <w:t>FTPSN</w:t>
      </w:r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</w:t>
      </w:r>
      <w:proofErr w:type="spellStart"/>
      <w:r>
        <w:t>FTPtoAzure</w:t>
      </w:r>
      <w:proofErr w:type="spellEnd"/>
      <w:r>
        <w:t>'</w:t>
      </w:r>
    </w:p>
    <w:p w14:paraId="392EB8C1" w14:textId="67B5B432" w:rsidR="00CC3A9C" w:rsidRDefault="00CC3A9C" w:rsidP="00E001E7">
      <w:pPr>
        <w:pStyle w:val="CodeWithinBulletsEndPACKT"/>
      </w:pPr>
      <w:r>
        <w:t>$PS</w:t>
      </w:r>
      <w:r w:rsidR="002576ED">
        <w:t xml:space="preserve">     </w:t>
      </w:r>
      <w:r>
        <w:t>=</w:t>
      </w:r>
      <w:r w:rsidR="002576ED">
        <w:t xml:space="preserve"> </w:t>
      </w:r>
      <w:proofErr w:type="spellStart"/>
      <w:r>
        <w:t>ConvertTo-SecureString</w:t>
      </w:r>
      <w:proofErr w:type="spellEnd"/>
      <w:r w:rsidR="002576ED">
        <w:t xml:space="preserve"> </w:t>
      </w:r>
      <w:r>
        <w:t>$</w:t>
      </w:r>
      <w:proofErr w:type="spellStart"/>
      <w:r>
        <w:t>UserPWD</w:t>
      </w:r>
      <w:proofErr w:type="spellEnd"/>
      <w:r w:rsidR="002576ED">
        <w:t xml:space="preserve"> </w:t>
      </w:r>
      <w:r>
        <w:t>-</w:t>
      </w:r>
      <w:proofErr w:type="spellStart"/>
      <w:r>
        <w:t>AsPlainText</w:t>
      </w:r>
      <w:proofErr w:type="spellEnd"/>
      <w:r w:rsidR="002576ED">
        <w:t xml:space="preserve"> </w:t>
      </w:r>
      <w:r>
        <w:t>-Force</w:t>
      </w:r>
    </w:p>
    <w:p w14:paraId="50729CD4" w14:textId="3D0624E2" w:rsidR="00CC3A9C" w:rsidRDefault="00CC3A9C" w:rsidP="00E001E7">
      <w:pPr>
        <w:pStyle w:val="CodeWithinBulletsEndPACKT"/>
      </w:pPr>
      <w:r>
        <w:t>$T</w:t>
      </w:r>
      <w:r w:rsidR="002576ED">
        <w:t xml:space="preserve">      </w:t>
      </w:r>
      <w:r>
        <w:t>=</w:t>
      </w:r>
      <w:r w:rsidR="002576ED">
        <w:t xml:space="preserve"> </w:t>
      </w:r>
      <w:r>
        <w:t>'</w:t>
      </w:r>
      <w:proofErr w:type="spellStart"/>
      <w:proofErr w:type="gramStart"/>
      <w:r>
        <w:t>System.Management.automation</w:t>
      </w:r>
      <w:proofErr w:type="gramEnd"/>
      <w:r>
        <w:t>.PSCredentiaL</w:t>
      </w:r>
      <w:proofErr w:type="spellEnd"/>
      <w:r>
        <w:t>'</w:t>
      </w:r>
    </w:p>
    <w:p w14:paraId="57F74D40" w14:textId="653517EC" w:rsidR="00CC3A9C" w:rsidRDefault="00CC3A9C" w:rsidP="00E001E7">
      <w:pPr>
        <w:pStyle w:val="CodeWithinBulletsEndPACKT"/>
      </w:pPr>
      <w:r>
        <w:t>$Cred</w:t>
      </w:r>
      <w:r w:rsidR="002576ED">
        <w:t xml:space="preserve">   </w:t>
      </w:r>
      <w:r>
        <w:t>=</w:t>
      </w:r>
      <w:r w:rsidR="002576ED">
        <w:t xml:space="preserve"> </w:t>
      </w:r>
      <w:r>
        <w:t>New-Object</w:t>
      </w:r>
      <w:r w:rsidR="002576ED">
        <w:t xml:space="preserve"> </w:t>
      </w:r>
      <w:r>
        <w:t>-TypeName</w:t>
      </w:r>
      <w:r w:rsidR="002576ED">
        <w:t xml:space="preserve"> </w:t>
      </w:r>
      <w:r>
        <w:t>$T</w:t>
      </w:r>
      <w:r w:rsidR="002576ED">
        <w:t xml:space="preserve"> </w:t>
      </w:r>
      <w:r>
        <w:t>-</w:t>
      </w:r>
      <w:proofErr w:type="spellStart"/>
      <w:r>
        <w:t>ArgumentList</w:t>
      </w:r>
      <w:proofErr w:type="spellEnd"/>
      <w:r w:rsidR="002576ED">
        <w:t xml:space="preserve"> </w:t>
      </w:r>
      <w:r>
        <w:t>$</w:t>
      </w:r>
      <w:proofErr w:type="spellStart"/>
      <w:proofErr w:type="gramStart"/>
      <w:r>
        <w:t>UserName</w:t>
      </w:r>
      <w:proofErr w:type="spellEnd"/>
      <w:r>
        <w:t>,$</w:t>
      </w:r>
      <w:proofErr w:type="gramEnd"/>
      <w:r>
        <w:t>PS</w:t>
      </w:r>
    </w:p>
    <w:p w14:paraId="455B8118" w14:textId="29F55706" w:rsidR="00CC3A9C" w:rsidRDefault="00CC3A9C" w:rsidP="00E001E7">
      <w:pPr>
        <w:pStyle w:val="CodeWithinBulletsEndPACKT"/>
      </w:pPr>
      <w:r>
        <w:t>$</w:t>
      </w:r>
      <w:proofErr w:type="gramStart"/>
      <w:r>
        <w:t>FTPHT</w:t>
      </w:r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@{</w:t>
      </w:r>
    </w:p>
    <w:p w14:paraId="62743E53" w14:textId="66570C8F" w:rsidR="00CC3A9C" w:rsidRDefault="002576ED" w:rsidP="00E001E7">
      <w:pPr>
        <w:pStyle w:val="CodeWithinBulletsEndPACKT"/>
      </w:pPr>
      <w:r>
        <w:t xml:space="preserve">  </w:t>
      </w:r>
      <w:r w:rsidR="00CC3A9C">
        <w:t>Credentials</w:t>
      </w:r>
      <w:r>
        <w:t xml:space="preserve"> </w:t>
      </w:r>
      <w:r w:rsidR="00CC3A9C">
        <w:t>=</w:t>
      </w:r>
      <w:r>
        <w:t xml:space="preserve"> </w:t>
      </w:r>
      <w:r w:rsidR="00CC3A9C">
        <w:t>$Cred</w:t>
      </w:r>
      <w:r>
        <w:t xml:space="preserve"> </w:t>
      </w:r>
    </w:p>
    <w:p w14:paraId="2087D05E" w14:textId="56E70660" w:rsidR="00CC3A9C" w:rsidRDefault="002576ED" w:rsidP="00E001E7">
      <w:pPr>
        <w:pStyle w:val="CodeWithinBulletsEndPACKT"/>
      </w:pPr>
      <w:r>
        <w:t xml:space="preserve">  </w:t>
      </w:r>
      <w:r w:rsidR="00CC3A9C">
        <w:t>Server</w:t>
      </w:r>
      <w:r>
        <w:t xml:space="preserve">      </w:t>
      </w:r>
      <w:r w:rsidR="00CC3A9C">
        <w:t>=</w:t>
      </w:r>
      <w:r>
        <w:t xml:space="preserve"> </w:t>
      </w:r>
      <w:r w:rsidR="00CC3A9C">
        <w:t>$Site</w:t>
      </w:r>
      <w:r>
        <w:t xml:space="preserve"> </w:t>
      </w:r>
    </w:p>
    <w:p w14:paraId="1551744D" w14:textId="64818E48" w:rsidR="00CC3A9C" w:rsidRDefault="002576ED" w:rsidP="00E001E7">
      <w:pPr>
        <w:pStyle w:val="CodeWithinBulletsEndPACKT"/>
      </w:pPr>
      <w:r>
        <w:t xml:space="preserve">  </w:t>
      </w:r>
      <w:r w:rsidR="00CC3A9C">
        <w:t>Session</w:t>
      </w:r>
      <w:r>
        <w:t xml:space="preserve">     </w:t>
      </w:r>
      <w:r w:rsidR="00CC3A9C">
        <w:t>=</w:t>
      </w:r>
      <w:r>
        <w:t xml:space="preserve"> </w:t>
      </w:r>
      <w:r w:rsidR="00CC3A9C">
        <w:t>$FTPSN</w:t>
      </w:r>
    </w:p>
    <w:p w14:paraId="70E772C1" w14:textId="0B993EDA" w:rsidR="00CC3A9C" w:rsidRDefault="002576ED" w:rsidP="00E001E7">
      <w:pPr>
        <w:pStyle w:val="CodeWithinBulletsEndPACKT"/>
      </w:pPr>
      <w:r>
        <w:t xml:space="preserve">  </w:t>
      </w:r>
      <w:proofErr w:type="spellStart"/>
      <w:proofErr w:type="gramStart"/>
      <w:r w:rsidR="00CC3A9C">
        <w:t>UsePassive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$true</w:t>
      </w:r>
    </w:p>
    <w:p w14:paraId="7A2A4C92" w14:textId="77777777" w:rsidR="00CC3A9C" w:rsidRDefault="00CC3A9C" w:rsidP="00E001E7">
      <w:pPr>
        <w:pStyle w:val="CodeWithinBulletsEndPACKT"/>
      </w:pPr>
      <w:r>
        <w:t>}</w:t>
      </w:r>
    </w:p>
    <w:p w14:paraId="43C883FC" w14:textId="357CB9DE" w:rsidR="00CC3A9C" w:rsidRDefault="00CC3A9C" w:rsidP="00E001E7">
      <w:pPr>
        <w:pStyle w:val="CodeWithinBulletsEndPACKT"/>
      </w:pPr>
      <w:r>
        <w:t>Set-</w:t>
      </w:r>
      <w:proofErr w:type="spellStart"/>
      <w:r>
        <w:t>FTPConnection</w:t>
      </w:r>
      <w:proofErr w:type="spellEnd"/>
      <w:r w:rsidR="002576ED">
        <w:t xml:space="preserve"> </w:t>
      </w:r>
      <w:r>
        <w:t>@FTPHT</w:t>
      </w:r>
    </w:p>
    <w:p w14:paraId="7E7C39A1" w14:textId="70917244" w:rsidR="00CC3A9C" w:rsidRDefault="00CC3A9C" w:rsidP="00E001E7">
      <w:pPr>
        <w:pStyle w:val="CodeWithinBulletsEndPACKT"/>
      </w:pPr>
      <w:r>
        <w:t>$Session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FTPConnection</w:t>
      </w:r>
      <w:proofErr w:type="spellEnd"/>
      <w:r w:rsidR="002576ED">
        <w:t xml:space="preserve"> </w:t>
      </w:r>
      <w:r>
        <w:t>-Session</w:t>
      </w:r>
      <w:r w:rsidR="002576ED">
        <w:t xml:space="preserve"> </w:t>
      </w:r>
      <w:r>
        <w:t>$FTPSN</w:t>
      </w:r>
    </w:p>
    <w:p w14:paraId="7EBBC295" w14:textId="40D4D8BF" w:rsidR="00CC3A9C" w:rsidRDefault="00CC3A9C" w:rsidP="002576ED">
      <w:pPr>
        <w:pStyle w:val="NumberedBulletPACKT"/>
      </w:pP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web</w:t>
      </w:r>
      <w:r w:rsidR="002576ED">
        <w:t xml:space="preserve"> </w:t>
      </w:r>
      <w:r>
        <w:t>page</w:t>
      </w:r>
      <w:r w:rsidR="002576ED">
        <w:t xml:space="preserve"> </w:t>
      </w:r>
      <w:r>
        <w:t>and</w:t>
      </w:r>
      <w:r w:rsidR="002576ED">
        <w:t xml:space="preserve"> </w:t>
      </w:r>
      <w:r>
        <w:t>upload</w:t>
      </w:r>
      <w:r w:rsidR="002576ED">
        <w:t xml:space="preserve"> </w:t>
      </w:r>
      <w:r>
        <w:t>it:</w:t>
      </w:r>
    </w:p>
    <w:p w14:paraId="0424B9F4" w14:textId="35DFD293" w:rsidR="00CC3A9C" w:rsidRDefault="00CC3A9C" w:rsidP="00E001E7">
      <w:pPr>
        <w:pStyle w:val="CodeWithinBulletsEndPACKT"/>
      </w:pPr>
      <w:r>
        <w:t>'My</w:t>
      </w:r>
      <w:r w:rsidR="002576ED">
        <w:t xml:space="preserve"> </w:t>
      </w:r>
      <w:r>
        <w:t>First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Site'</w:t>
      </w:r>
      <w:r w:rsidR="002576ED">
        <w:t xml:space="preserve"> </w:t>
      </w:r>
      <w:r>
        <w:t>|</w:t>
      </w:r>
      <w:r w:rsidR="002576ED">
        <w:t xml:space="preserve"> </w:t>
      </w:r>
      <w:r>
        <w:t>Out-File</w:t>
      </w:r>
      <w:r w:rsidR="002576ED">
        <w:t xml:space="preserve"> </w:t>
      </w:r>
      <w:r>
        <w:t>-</w:t>
      </w:r>
      <w:proofErr w:type="spellStart"/>
      <w:r>
        <w:t>FilePath</w:t>
      </w:r>
      <w:proofErr w:type="spellEnd"/>
      <w:r w:rsidR="002576ED">
        <w:t xml:space="preserve"> </w:t>
      </w:r>
      <w:r>
        <w:t>C:\Foo\Index.Html</w:t>
      </w:r>
    </w:p>
    <w:p w14:paraId="0FFE87CE" w14:textId="5AC40230" w:rsidR="00CC3A9C" w:rsidRDefault="00CC3A9C" w:rsidP="00E001E7">
      <w:pPr>
        <w:pStyle w:val="CodeWithinBulletsEndPACKT"/>
      </w:pPr>
      <w:r>
        <w:t>$Filename</w:t>
      </w:r>
      <w:r w:rsidR="002576ED">
        <w:t xml:space="preserve"> </w:t>
      </w:r>
      <w:r>
        <w:t>=</w:t>
      </w:r>
      <w:r w:rsidR="002576ED">
        <w:t xml:space="preserve"> </w:t>
      </w:r>
      <w:r>
        <w:t>'C:\foo\index.html'</w:t>
      </w:r>
    </w:p>
    <w:p w14:paraId="32ACAC39" w14:textId="48C4741B" w:rsidR="00CC3A9C" w:rsidRDefault="00CC3A9C" w:rsidP="00E001E7">
      <w:pPr>
        <w:pStyle w:val="CodeWithinBulletsEndPACKT"/>
      </w:pPr>
      <w:r>
        <w:t>$IHT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2557DE00" w14:textId="2512F2DE" w:rsidR="00CC3A9C" w:rsidRDefault="002576ED" w:rsidP="00E001E7">
      <w:pPr>
        <w:pStyle w:val="CodeWithinBulletsEndPACKT"/>
      </w:pPr>
      <w:r>
        <w:t xml:space="preserve">  </w:t>
      </w:r>
      <w:r w:rsidR="00CC3A9C">
        <w:t>Path</w:t>
      </w:r>
      <w:r>
        <w:t xml:space="preserve">       </w:t>
      </w:r>
      <w:r w:rsidR="00CC3A9C">
        <w:t>=</w:t>
      </w:r>
      <w:r>
        <w:t xml:space="preserve"> </w:t>
      </w:r>
      <w:r w:rsidR="00CC3A9C">
        <w:t>'/'</w:t>
      </w:r>
    </w:p>
    <w:p w14:paraId="36EC70EE" w14:textId="3509D547" w:rsidR="00CC3A9C" w:rsidRDefault="002576ED" w:rsidP="00E001E7">
      <w:pPr>
        <w:pStyle w:val="CodeWithinBulletsEndPACKT"/>
      </w:pPr>
      <w:r>
        <w:t xml:space="preserve">  </w:t>
      </w:r>
      <w:proofErr w:type="spellStart"/>
      <w:proofErr w:type="gramStart"/>
      <w:r w:rsidR="00CC3A9C">
        <w:t>LocalPath</w:t>
      </w:r>
      <w:proofErr w:type="spellEnd"/>
      <w:r>
        <w:t xml:space="preserve">  </w:t>
      </w:r>
      <w:r w:rsidR="00CC3A9C">
        <w:t>=</w:t>
      </w:r>
      <w:proofErr w:type="gramEnd"/>
      <w:r>
        <w:t xml:space="preserve"> </w:t>
      </w:r>
      <w:r w:rsidR="00CC3A9C">
        <w:t>'C:\foo\index.html'</w:t>
      </w:r>
    </w:p>
    <w:p w14:paraId="27B52684" w14:textId="6E26E801" w:rsidR="00CC3A9C" w:rsidRDefault="002576ED" w:rsidP="00E001E7">
      <w:pPr>
        <w:pStyle w:val="CodeWithinBulletsEndPACKT"/>
      </w:pPr>
      <w:r>
        <w:t xml:space="preserve">  </w:t>
      </w:r>
      <w:r w:rsidR="00CC3A9C">
        <w:t>Session</w:t>
      </w:r>
      <w:r>
        <w:t xml:space="preserve">    </w:t>
      </w:r>
      <w:r w:rsidR="00CC3A9C">
        <w:t>=</w:t>
      </w:r>
      <w:r>
        <w:t xml:space="preserve"> </w:t>
      </w:r>
      <w:r w:rsidR="00CC3A9C">
        <w:t>$FTPSN</w:t>
      </w:r>
    </w:p>
    <w:p w14:paraId="6B935770" w14:textId="77777777" w:rsidR="00CC3A9C" w:rsidRDefault="00CC3A9C" w:rsidP="00E001E7">
      <w:pPr>
        <w:pStyle w:val="CodeWithinBulletsEndPACKT"/>
      </w:pPr>
      <w:r>
        <w:t>}</w:t>
      </w:r>
    </w:p>
    <w:p w14:paraId="0E8E5A74" w14:textId="300E2640" w:rsidR="00CC3A9C" w:rsidRDefault="00CC3A9C" w:rsidP="00E001E7">
      <w:pPr>
        <w:pStyle w:val="CodeWithinBulletsEndPACKT"/>
      </w:pPr>
      <w:r>
        <w:t>Add-</w:t>
      </w:r>
      <w:proofErr w:type="spellStart"/>
      <w:r>
        <w:t>FTPItem</w:t>
      </w:r>
      <w:proofErr w:type="spellEnd"/>
      <w:r w:rsidR="002576ED">
        <w:t xml:space="preserve"> </w:t>
      </w:r>
      <w:r>
        <w:t>@IHT</w:t>
      </w:r>
    </w:p>
    <w:p w14:paraId="0630C3E0" w14:textId="4C57A5AE" w:rsidR="00CC3A9C" w:rsidRDefault="00CC3A9C" w:rsidP="002576ED">
      <w:pPr>
        <w:pStyle w:val="NumberedBulletPACKT"/>
      </w:pPr>
      <w:r>
        <w:t>Now,</w:t>
      </w:r>
      <w:r w:rsidR="002576ED">
        <w:t xml:space="preserve"> </w:t>
      </w:r>
      <w:r>
        <w:t>look</w:t>
      </w:r>
      <w:r w:rsidR="002576ED">
        <w:t xml:space="preserve"> </w:t>
      </w:r>
      <w:r>
        <w:t>at</w:t>
      </w:r>
      <w:r w:rsidR="002576ED">
        <w:t xml:space="preserve"> </w:t>
      </w:r>
      <w:r>
        <w:t>the</w:t>
      </w:r>
      <w:r w:rsidR="002576ED">
        <w:t xml:space="preserve"> </w:t>
      </w:r>
      <w:r>
        <w:t>site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default</w:t>
      </w:r>
      <w:r w:rsidR="002576ED">
        <w:t xml:space="preserve"> </w:t>
      </w:r>
      <w:r>
        <w:t>browser</w:t>
      </w:r>
      <w:r w:rsidR="002576ED">
        <w:t xml:space="preserve"> </w:t>
      </w:r>
      <w:r>
        <w:t>(Chrome):</w:t>
      </w:r>
    </w:p>
    <w:p w14:paraId="17D7108A" w14:textId="55EB667B" w:rsidR="00CC3A9C" w:rsidRDefault="00CC3A9C" w:rsidP="00E001E7">
      <w:pPr>
        <w:pStyle w:val="CodeWithinBulletsEndPACKT"/>
      </w:pPr>
      <w:r>
        <w:t>$</w:t>
      </w:r>
      <w:proofErr w:type="spellStart"/>
      <w:r>
        <w:t>SiteUrl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"https://$($</w:t>
      </w:r>
      <w:proofErr w:type="spellStart"/>
      <w:r>
        <w:t>WebApp.DefaultHostName</w:t>
      </w:r>
      <w:proofErr w:type="spellEnd"/>
      <w:r>
        <w:t>)"</w:t>
      </w:r>
    </w:p>
    <w:p w14:paraId="30A23F66" w14:textId="46784B2C" w:rsidR="00CC3A9C" w:rsidRDefault="00CC3A9C" w:rsidP="00E001E7">
      <w:pPr>
        <w:pStyle w:val="CodeWithinBulletsEndPACKT"/>
      </w:pPr>
      <w:r>
        <w:t>Start-Process</w:t>
      </w:r>
      <w:r w:rsidR="002576ED">
        <w:t xml:space="preserve"> </w:t>
      </w:r>
      <w:r>
        <w:t>-</w:t>
      </w:r>
      <w:proofErr w:type="spellStart"/>
      <w:r>
        <w:t>FilePath</w:t>
      </w:r>
      <w:proofErr w:type="spellEnd"/>
      <w:r w:rsidR="002576ED">
        <w:t xml:space="preserve"> </w:t>
      </w:r>
      <w:r>
        <w:t>$</w:t>
      </w:r>
      <w:proofErr w:type="spellStart"/>
      <w:r>
        <w:t>SiteUrl</w:t>
      </w:r>
      <w:proofErr w:type="spellEnd"/>
      <w:r w:rsidR="002576ED">
        <w:t xml:space="preserve"> </w:t>
      </w:r>
    </w:p>
    <w:p w14:paraId="5B66E78C" w14:textId="68F2558C" w:rsidR="00CC3A9C" w:rsidRPr="00331F93" w:rsidRDefault="00CC3A9C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works...</w:t>
      </w:r>
    </w:p>
    <w:p w14:paraId="15CDC83E" w14:textId="521DFB08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set</w:t>
      </w:r>
      <w:r w:rsidR="002576ED">
        <w:t xml:space="preserve"> </w:t>
      </w:r>
      <w:r>
        <w:t>the</w:t>
      </w:r>
      <w:r w:rsidR="002576ED">
        <w:t xml:space="preserve"> </w:t>
      </w:r>
      <w:r>
        <w:t>variables</w:t>
      </w:r>
      <w:r w:rsidR="002576ED">
        <w:t xml:space="preserve"> </w:t>
      </w:r>
      <w:r>
        <w:t>you</w:t>
      </w:r>
      <w:r w:rsidR="002576ED">
        <w:t xml:space="preserve"> </w:t>
      </w:r>
      <w:r>
        <w:t>were</w:t>
      </w:r>
      <w:r w:rsidR="002576ED">
        <w:t xml:space="preserve"> </w:t>
      </w:r>
      <w:r>
        <w:t>going</w:t>
      </w:r>
      <w:r w:rsidR="002576ED">
        <w:t xml:space="preserve"> </w:t>
      </w:r>
      <w:r>
        <w:t>to</w:t>
      </w:r>
      <w:r w:rsidR="002576ED">
        <w:t xml:space="preserve"> </w:t>
      </w:r>
      <w:r>
        <w:t>use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logged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Azure.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ensured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was</w:t>
      </w:r>
      <w:r w:rsidR="002576ED">
        <w:t xml:space="preserve"> </w:t>
      </w:r>
      <w:r>
        <w:t>created</w:t>
      </w:r>
      <w:r w:rsidR="002576ED">
        <w:t xml:space="preserve"> </w:t>
      </w:r>
      <w:r>
        <w:t>and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made</w:t>
      </w:r>
      <w:r w:rsidR="002576ED">
        <w:t xml:space="preserve"> </w:t>
      </w:r>
      <w:r>
        <w:t>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was</w:t>
      </w:r>
      <w:r w:rsidR="002576ED">
        <w:t xml:space="preserve"> </w:t>
      </w:r>
      <w:r>
        <w:t>created.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plan.</w:t>
      </w:r>
      <w:r w:rsidR="002576ED">
        <w:t xml:space="preserve"> </w:t>
      </w:r>
      <w:r>
        <w:t>These</w:t>
      </w:r>
      <w:r w:rsidR="002576ED">
        <w:t xml:space="preserve"> </w:t>
      </w:r>
      <w:r>
        <w:t>five</w:t>
      </w:r>
      <w:r w:rsidR="002576ED">
        <w:t xml:space="preserve"> </w:t>
      </w:r>
      <w:r>
        <w:t>steps</w:t>
      </w:r>
      <w:r w:rsidR="002576ED">
        <w:t xml:space="preserve"> </w:t>
      </w:r>
      <w:r>
        <w:t>produce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</w:p>
    <w:p w14:paraId="1287B8F6" w14:textId="50D50F82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7BCF5EF3" w14:textId="292B4B7D" w:rsidR="00CC3A9C" w:rsidRDefault="00CC3A9C" w:rsidP="002576ED">
      <w:pPr>
        <w:pStyle w:val="FigurePACKT"/>
      </w:pPr>
      <w:r>
        <w:rPr>
          <w:noProof/>
        </w:rPr>
        <w:lastRenderedPageBreak/>
        <w:drawing>
          <wp:inline distT="0" distB="0" distL="0" distR="0" wp14:anchorId="002BF4D3" wp14:editId="3CB5E552">
            <wp:extent cx="5943600" cy="4165600"/>
            <wp:effectExtent l="0" t="0" r="0" b="6350"/>
            <wp:docPr id="61" name="Picture 61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8936" w14:textId="1FA2ACC2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</w:t>
      </w:r>
      <w:r w:rsidR="002576ED">
        <w:t xml:space="preserve"> </w:t>
      </w:r>
      <w:r>
        <w:t>using</w:t>
      </w:r>
      <w:r w:rsidR="002576ED">
        <w:t xml:space="preserve"> </w:t>
      </w:r>
      <w:r>
        <w:t>the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previous</w:t>
      </w:r>
      <w:r w:rsidR="002576ED">
        <w:t xml:space="preserve"> </w:t>
      </w:r>
      <w:r>
        <w:t>step.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some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properties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0EEBD0D" w14:textId="65D30BEC" w:rsidR="00CC3A9C" w:rsidRDefault="00CC3A9C" w:rsidP="002576ED">
      <w:pPr>
        <w:pStyle w:val="FigurePACKT"/>
      </w:pPr>
      <w:r>
        <w:rPr>
          <w:noProof/>
        </w:rPr>
        <w:drawing>
          <wp:inline distT="0" distB="0" distL="0" distR="0" wp14:anchorId="315C0258" wp14:editId="35C51C14">
            <wp:extent cx="5943600" cy="1352550"/>
            <wp:effectExtent l="0" t="0" r="0" b="0"/>
            <wp:docPr id="60" name="Picture 60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CCC" w14:textId="202CF479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9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looked</w:t>
      </w:r>
      <w:r w:rsidR="002576ED">
        <w:t xml:space="preserve"> </w:t>
      </w:r>
      <w:r>
        <w:t>at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website</w:t>
      </w:r>
      <w:r w:rsidR="002576ED">
        <w:t xml:space="preserve"> </w:t>
      </w:r>
      <w:r>
        <w:t>using</w:t>
      </w:r>
      <w:r w:rsidR="002576ED">
        <w:t xml:space="preserve"> </w:t>
      </w:r>
      <w:r>
        <w:t>IE,</w:t>
      </w:r>
      <w:r w:rsidR="002576ED">
        <w:t xml:space="preserve"> </w:t>
      </w:r>
      <w:r>
        <w:t>which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6075961D" w14:textId="6C17D966" w:rsidR="00CC3A9C" w:rsidRDefault="00CC3A9C" w:rsidP="002576ED">
      <w:pPr>
        <w:pStyle w:val="FigurePACKT"/>
      </w:pPr>
      <w:r>
        <w:rPr>
          <w:noProof/>
        </w:rPr>
        <w:lastRenderedPageBreak/>
        <w:drawing>
          <wp:inline distT="0" distB="0" distL="0" distR="0" wp14:anchorId="31D2AC95" wp14:editId="295CE708">
            <wp:extent cx="5943600" cy="3489325"/>
            <wp:effectExtent l="0" t="0" r="0" b="0"/>
            <wp:docPr id="59" name="Picture 59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C5BB" w14:textId="1E680B89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10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downloaded</w:t>
      </w:r>
      <w:r w:rsidR="002576ED">
        <w:t xml:space="preserve"> </w:t>
      </w:r>
      <w:r>
        <w:t>and</w:t>
      </w:r>
      <w:r w:rsidR="002576ED">
        <w:t xml:space="preserve"> </w:t>
      </w:r>
      <w:r>
        <w:t>installed</w:t>
      </w:r>
      <w:r w:rsidR="002576ED">
        <w:t xml:space="preserve"> </w:t>
      </w:r>
      <w:r>
        <w:t>the</w:t>
      </w:r>
      <w:r w:rsidR="002576ED">
        <w:t xml:space="preserve"> </w:t>
      </w:r>
      <w:r>
        <w:t>third-party</w:t>
      </w:r>
      <w:r w:rsidR="002576ED">
        <w:t xml:space="preserve"> </w:t>
      </w:r>
      <w:r>
        <w:t>PSFTP</w:t>
      </w:r>
      <w:r w:rsidR="002576ED">
        <w:t xml:space="preserve"> </w:t>
      </w:r>
      <w:r>
        <w:t>module,</w:t>
      </w:r>
      <w:r w:rsidR="002576ED">
        <w:t xml:space="preserve"> </w:t>
      </w:r>
      <w:r>
        <w:t>which</w:t>
      </w:r>
      <w:r w:rsidR="002576ED">
        <w:t xml:space="preserve"> </w:t>
      </w:r>
      <w:r>
        <w:t>helps</w:t>
      </w:r>
      <w:r w:rsidR="002576ED">
        <w:t xml:space="preserve"> </w:t>
      </w:r>
      <w:r>
        <w:t>to</w:t>
      </w:r>
      <w:r w:rsidR="002576ED">
        <w:t xml:space="preserve"> </w:t>
      </w:r>
      <w:r>
        <w:t>automate</w:t>
      </w:r>
      <w:r w:rsidR="002576ED">
        <w:t xml:space="preserve"> </w:t>
      </w:r>
      <w:r>
        <w:t>FTP</w:t>
      </w:r>
      <w:r w:rsidR="002576ED">
        <w:t xml:space="preserve"> </w:t>
      </w:r>
      <w:r>
        <w:t>operations.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produces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got</w:t>
      </w:r>
      <w:r w:rsidR="002576ED">
        <w:t xml:space="preserve"> </w:t>
      </w:r>
      <w:r>
        <w:t>the</w:t>
      </w:r>
      <w:r w:rsidR="002576ED">
        <w:t xml:space="preserve"> </w:t>
      </w:r>
      <w:r>
        <w:t>Web</w:t>
      </w:r>
      <w:r w:rsidR="002576ED">
        <w:t xml:space="preserve"> </w:t>
      </w:r>
      <w:r>
        <w:t>App</w:t>
      </w:r>
      <w:r w:rsidR="002576ED">
        <w:t xml:space="preserve"> </w:t>
      </w:r>
      <w:r>
        <w:t>publishing</w:t>
      </w:r>
      <w:r w:rsidR="002576ED">
        <w:t xml:space="preserve"> </w:t>
      </w:r>
      <w:r>
        <w:t>profile,</w:t>
      </w:r>
      <w:r w:rsidR="002576ED">
        <w:t xml:space="preserve"> </w:t>
      </w:r>
      <w:r>
        <w:t>which</w:t>
      </w:r>
      <w:r w:rsidR="002576ED">
        <w:t xml:space="preserve"> </w:t>
      </w:r>
      <w:r>
        <w:t>contains</w:t>
      </w:r>
      <w:r w:rsidR="002576ED">
        <w:t xml:space="preserve"> </w:t>
      </w:r>
      <w:r>
        <w:t>the</w:t>
      </w:r>
      <w:r w:rsidR="002576ED">
        <w:t xml:space="preserve"> </w:t>
      </w:r>
      <w:r>
        <w:t>FTP</w:t>
      </w:r>
      <w:r w:rsidR="002576ED">
        <w:t xml:space="preserve"> </w:t>
      </w:r>
      <w:r>
        <w:t>credentials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so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upload</w:t>
      </w:r>
      <w:r w:rsidR="002576ED">
        <w:t xml:space="preserve"> </w:t>
      </w:r>
      <w:r>
        <w:t>content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Web</w:t>
      </w:r>
      <w:r w:rsidR="002576ED">
        <w:t xml:space="preserve"> </w:t>
      </w:r>
      <w:r>
        <w:t>App.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step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770A5FB0" w14:textId="54797F7F" w:rsidR="00CC3A9C" w:rsidRDefault="00CC3A9C" w:rsidP="002576ED">
      <w:pPr>
        <w:pStyle w:val="FigurePACKT"/>
      </w:pPr>
      <w:r>
        <w:rPr>
          <w:noProof/>
        </w:rPr>
        <w:drawing>
          <wp:inline distT="0" distB="0" distL="0" distR="0" wp14:anchorId="7A33A458" wp14:editId="235A263C">
            <wp:extent cx="5943600" cy="2538095"/>
            <wp:effectExtent l="0" t="0" r="0" b="0"/>
            <wp:docPr id="58" name="Picture 58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CB16" w14:textId="3AFBD013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extracted</w:t>
      </w:r>
      <w:r w:rsidR="002576ED">
        <w:t xml:space="preserve"> </w:t>
      </w:r>
      <w:r>
        <w:t>the</w:t>
      </w:r>
      <w:r w:rsidR="002576ED">
        <w:t xml:space="preserve"> </w:t>
      </w:r>
      <w:r>
        <w:t>FTP</w:t>
      </w:r>
      <w:r w:rsidR="002576ED">
        <w:t xml:space="preserve"> </w:t>
      </w:r>
      <w:r>
        <w:t>site's</w:t>
      </w:r>
      <w:r w:rsidR="002576ED">
        <w:t xml:space="preserve"> </w:t>
      </w:r>
      <w:r>
        <w:t>credentials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Publishing</w:t>
      </w:r>
      <w:r w:rsidR="002576ED">
        <w:t xml:space="preserve"> </w:t>
      </w:r>
      <w:r>
        <w:t>Profile,</w:t>
      </w:r>
      <w:r w:rsidR="002576ED">
        <w:t xml:space="preserve"> </w:t>
      </w:r>
      <w:r>
        <w:t>creating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cmdlets</w:t>
      </w:r>
      <w:r w:rsidR="002576ED">
        <w:t xml:space="preserve"> </w:t>
      </w:r>
      <w:r>
        <w:t>from</w:t>
      </w:r>
      <w:r w:rsidR="002576ED">
        <w:t xml:space="preserve"> </w:t>
      </w:r>
      <w:r>
        <w:t>the</w:t>
      </w:r>
      <w:r w:rsidR="002576ED">
        <w:t xml:space="preserve"> </w:t>
      </w:r>
      <w:r>
        <w:t>PSFTP</w:t>
      </w:r>
      <w:r w:rsidR="002576ED">
        <w:t xml:space="preserve"> </w:t>
      </w:r>
      <w:r>
        <w:t>module</w:t>
      </w:r>
      <w:r w:rsidR="002576ED">
        <w:t xml:space="preserve"> </w:t>
      </w:r>
      <w:r>
        <w:t>to</w:t>
      </w:r>
      <w:r w:rsidR="002576ED">
        <w:t xml:space="preserve"> </w:t>
      </w:r>
      <w:r>
        <w:t>open</w:t>
      </w:r>
      <w:r w:rsidR="002576ED">
        <w:t xml:space="preserve"> </w:t>
      </w:r>
      <w:r>
        <w:t>an</w:t>
      </w:r>
      <w:r w:rsidR="002576ED">
        <w:t xml:space="preserve"> </w:t>
      </w:r>
      <w:r>
        <w:t>FTP</w:t>
      </w:r>
      <w:r w:rsidR="002576ED">
        <w:t xml:space="preserve"> </w:t>
      </w:r>
      <w:r>
        <w:t>session</w:t>
      </w:r>
      <w:r w:rsidR="002576ED">
        <w:t xml:space="preserve"> </w:t>
      </w:r>
      <w:r>
        <w:t>with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4D4CF76A" w14:textId="2A4780D8" w:rsidR="00CC3A9C" w:rsidRDefault="00CC3A9C" w:rsidP="002576ED">
      <w:pPr>
        <w:pStyle w:val="FigurePACKT"/>
      </w:pPr>
      <w:r>
        <w:rPr>
          <w:noProof/>
        </w:rPr>
        <w:lastRenderedPageBreak/>
        <w:drawing>
          <wp:inline distT="0" distB="0" distL="0" distR="0" wp14:anchorId="2A34CA77" wp14:editId="4386ED39">
            <wp:extent cx="5943600" cy="3827145"/>
            <wp:effectExtent l="0" t="0" r="0" b="1905"/>
            <wp:docPr id="57" name="Picture 57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70FB" w14:textId="171D95DD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very</w:t>
      </w:r>
      <w:r w:rsidR="002576ED">
        <w:t xml:space="preserve"> </w:t>
      </w:r>
      <w:r>
        <w:t>simple</w:t>
      </w:r>
      <w:r w:rsidR="002576ED">
        <w:t xml:space="preserve"> </w:t>
      </w:r>
      <w:r>
        <w:t>web</w:t>
      </w:r>
      <w:r w:rsidR="002576ED">
        <w:t xml:space="preserve"> </w:t>
      </w:r>
      <w:r>
        <w:t>page</w:t>
      </w:r>
      <w:r w:rsidR="002576ED">
        <w:t xml:space="preserve"> </w:t>
      </w:r>
      <w:r>
        <w:t>and</w:t>
      </w:r>
      <w:r w:rsidR="002576ED">
        <w:t xml:space="preserve"> </w:t>
      </w:r>
      <w:r>
        <w:t>uploaded</w:t>
      </w:r>
      <w:r w:rsidR="002576ED">
        <w:t xml:space="preserve"> </w:t>
      </w:r>
      <w:r>
        <w:t>it</w:t>
      </w:r>
      <w:r w:rsidR="002576ED">
        <w:t xml:space="preserve"> </w:t>
      </w:r>
      <w:r>
        <w:t>to</w:t>
      </w:r>
      <w:r w:rsidR="002576ED">
        <w:t xml:space="preserve"> </w:t>
      </w:r>
      <w:r>
        <w:t>Azure.</w:t>
      </w:r>
      <w:r w:rsidR="002576ED">
        <w:t xml:space="preserve"> </w:t>
      </w:r>
      <w:r>
        <w:t>The</w:t>
      </w:r>
      <w:r w:rsidR="002576ED">
        <w:t xml:space="preserve"> </w:t>
      </w:r>
      <w:r>
        <w:t>output</w:t>
      </w:r>
      <w:r w:rsidR="002576ED">
        <w:t xml:space="preserve"> </w:t>
      </w:r>
      <w:r>
        <w:t>looks</w:t>
      </w:r>
      <w:r w:rsidR="002576ED">
        <w:t xml:space="preserve"> </w:t>
      </w:r>
      <w:r>
        <w:t>like</w:t>
      </w:r>
      <w:r w:rsidR="002576ED">
        <w:t xml:space="preserve"> </w:t>
      </w:r>
      <w:r>
        <w:t>this:</w:t>
      </w:r>
    </w:p>
    <w:p w14:paraId="04470E00" w14:textId="75D13B10" w:rsidR="00CC3A9C" w:rsidRDefault="00CC3A9C" w:rsidP="002576ED">
      <w:pPr>
        <w:pStyle w:val="FigurePACKT"/>
      </w:pPr>
      <w:r>
        <w:rPr>
          <w:noProof/>
        </w:rPr>
        <w:drawing>
          <wp:inline distT="0" distB="0" distL="0" distR="0" wp14:anchorId="464812DE" wp14:editId="4DBA0EA9">
            <wp:extent cx="5943600" cy="1913255"/>
            <wp:effectExtent l="0" t="0" r="0" b="0"/>
            <wp:docPr id="56" name="Picture 56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CE0C" w14:textId="6AD056B3" w:rsidR="00CC3A9C" w:rsidRDefault="00CC3A9C" w:rsidP="002576ED">
      <w:pPr>
        <w:pStyle w:val="NormalPACKT"/>
      </w:pP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final</w:t>
      </w:r>
      <w:r w:rsidR="002576ED">
        <w:t xml:space="preserve"> </w:t>
      </w:r>
      <w:r>
        <w:t>step,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viewed</w:t>
      </w:r>
      <w:r w:rsidR="002576ED">
        <w:t xml:space="preserve"> </w:t>
      </w:r>
      <w:r>
        <w:t>the</w:t>
      </w:r>
      <w:r w:rsidR="002576ED">
        <w:t xml:space="preserve"> </w:t>
      </w:r>
      <w:r>
        <w:t>site</w:t>
      </w:r>
      <w:r w:rsidR="002576ED">
        <w:t xml:space="preserve"> </w:t>
      </w:r>
      <w:r>
        <w:t>in</w:t>
      </w:r>
      <w:r w:rsidR="002576ED">
        <w:t xml:space="preserve"> </w:t>
      </w:r>
      <w:r>
        <w:t>your</w:t>
      </w:r>
      <w:r w:rsidR="002576ED">
        <w:t xml:space="preserve"> </w:t>
      </w:r>
      <w:r>
        <w:t>browser,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151D771B" w14:textId="5050F140" w:rsidR="00CC3A9C" w:rsidRDefault="00CC3A9C" w:rsidP="002576ED">
      <w:pPr>
        <w:pStyle w:val="FigurePACKT"/>
      </w:pPr>
      <w:r>
        <w:rPr>
          <w:noProof/>
        </w:rPr>
        <w:drawing>
          <wp:inline distT="0" distB="0" distL="0" distR="0" wp14:anchorId="5608AE1B" wp14:editId="786EDE3E">
            <wp:extent cx="5943600" cy="1210310"/>
            <wp:effectExtent l="0" t="0" r="0" b="8890"/>
            <wp:docPr id="55" name="Picture 55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0AFF" w14:textId="395E1144" w:rsidR="00CC3A9C" w:rsidRPr="00331F93" w:rsidRDefault="00CC3A9C" w:rsidP="00331F93">
      <w:pPr>
        <w:pStyle w:val="Heading2"/>
      </w:pPr>
      <w:r w:rsidRPr="00331F93">
        <w:lastRenderedPageBreak/>
        <w:t>There's</w:t>
      </w:r>
      <w:r w:rsidR="002576ED">
        <w:t xml:space="preserve"> </w:t>
      </w:r>
      <w:r w:rsidRPr="00331F93">
        <w:t>more...</w:t>
      </w:r>
    </w:p>
    <w:p w14:paraId="0D05975B" w14:textId="3232860E" w:rsidR="00CC3A9C" w:rsidRDefault="00CC3A9C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an</w:t>
      </w:r>
      <w:r w:rsidR="002576ED">
        <w:t xml:space="preserve"> </w:t>
      </w:r>
      <w:r>
        <w:t>application</w:t>
      </w:r>
      <w:r w:rsidR="002576ED">
        <w:t xml:space="preserve"> </w:t>
      </w:r>
      <w:r>
        <w:t>service</w:t>
      </w:r>
      <w:r w:rsidR="002576ED">
        <w:t xml:space="preserve"> </w:t>
      </w:r>
      <w:r>
        <w:t>plan.</w:t>
      </w:r>
      <w:r w:rsidR="002576ED">
        <w:t xml:space="preserve"> </w:t>
      </w:r>
      <w:r>
        <w:t>This</w:t>
      </w:r>
      <w:r w:rsidR="002576ED">
        <w:t xml:space="preserve"> </w:t>
      </w:r>
      <w:r>
        <w:t>plan</w:t>
      </w:r>
      <w:r w:rsidR="002576ED">
        <w:t xml:space="preserve"> </w:t>
      </w:r>
      <w:r>
        <w:t>basically</w:t>
      </w:r>
      <w:r w:rsidR="002576ED">
        <w:t xml:space="preserve"> </w:t>
      </w:r>
      <w:r>
        <w:t>tells</w:t>
      </w:r>
      <w:r w:rsidR="002576ED">
        <w:t xml:space="preserve"> </w:t>
      </w:r>
      <w:r>
        <w:t>Azure</w:t>
      </w:r>
      <w:r w:rsidR="002576ED">
        <w:t xml:space="preserve"> </w:t>
      </w:r>
      <w:r>
        <w:t>where</w:t>
      </w:r>
      <w:r w:rsidR="002576ED">
        <w:t xml:space="preserve"> </w:t>
      </w:r>
      <w:r>
        <w:t>to</w:t>
      </w:r>
      <w:r w:rsidR="002576ED">
        <w:t xml:space="preserve"> </w:t>
      </w:r>
      <w:r>
        <w:t>place</w:t>
      </w:r>
      <w:r w:rsidR="002576ED">
        <w:t xml:space="preserve"> </w:t>
      </w:r>
      <w:r>
        <w:t>your</w:t>
      </w:r>
      <w:r w:rsidR="002576ED">
        <w:t xml:space="preserve"> </w:t>
      </w:r>
      <w:r>
        <w:t>website</w:t>
      </w:r>
      <w:r w:rsidR="002576ED">
        <w:t xml:space="preserve"> </w:t>
      </w:r>
      <w:r>
        <w:t>and</w:t>
      </w:r>
      <w:r w:rsidR="002576ED">
        <w:t xml:space="preserve"> </w:t>
      </w:r>
      <w:r>
        <w:t>in</w:t>
      </w:r>
      <w:r w:rsidR="002576ED">
        <w:t xml:space="preserve"> </w:t>
      </w:r>
      <w:r>
        <w:t>which</w:t>
      </w:r>
      <w:r w:rsidR="002576ED">
        <w:t xml:space="preserve"> </w:t>
      </w:r>
      <w:r>
        <w:t>service</w:t>
      </w:r>
      <w:r w:rsidR="002576ED">
        <w:t xml:space="preserve"> </w:t>
      </w:r>
      <w:r>
        <w:t>tier.</w:t>
      </w:r>
      <w:r w:rsidR="002576ED">
        <w:t xml:space="preserve"> </w:t>
      </w:r>
      <w:r>
        <w:t>All</w:t>
      </w:r>
      <w:r w:rsidR="002576ED">
        <w:t xml:space="preserve"> </w:t>
      </w:r>
      <w:r>
        <w:t>Azure</w:t>
      </w:r>
      <w:r w:rsidR="002576ED">
        <w:t xml:space="preserve"> </w:t>
      </w:r>
      <w:r>
        <w:t>web</w:t>
      </w:r>
      <w:r w:rsidR="002576ED">
        <w:t xml:space="preserve"> </w:t>
      </w:r>
      <w:r>
        <w:t>apps</w:t>
      </w:r>
      <w:r w:rsidR="002576ED">
        <w:t xml:space="preserve"> </w:t>
      </w:r>
      <w:r>
        <w:t>run</w:t>
      </w:r>
      <w:r w:rsidR="002576ED">
        <w:t xml:space="preserve"> </w:t>
      </w:r>
      <w:r>
        <w:t>inside</w:t>
      </w:r>
      <w:r w:rsidR="002576ED">
        <w:t xml:space="preserve"> </w:t>
      </w:r>
      <w:r>
        <w:t>an</w:t>
      </w:r>
      <w:r w:rsidR="002576ED">
        <w:t xml:space="preserve"> </w:t>
      </w:r>
      <w:r>
        <w:t>Azure-managed</w:t>
      </w:r>
      <w:r w:rsidR="002576ED">
        <w:t xml:space="preserve"> </w:t>
      </w:r>
      <w:r>
        <w:t>VM.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uses</w:t>
      </w:r>
      <w:r w:rsidR="002576ED">
        <w:t xml:space="preserve"> </w:t>
      </w:r>
      <w:r>
        <w:t>the</w:t>
      </w:r>
      <w:r w:rsidR="002576ED">
        <w:t xml:space="preserve"> </w:t>
      </w:r>
      <w:r>
        <w:t>Free</w:t>
      </w:r>
      <w:r w:rsidR="002576ED">
        <w:t xml:space="preserve"> </w:t>
      </w:r>
      <w:r>
        <w:t>Web</w:t>
      </w:r>
      <w:r w:rsidR="002576ED">
        <w:t xml:space="preserve"> </w:t>
      </w:r>
      <w:r>
        <w:t>App</w:t>
      </w:r>
      <w:r w:rsidR="002576ED">
        <w:t xml:space="preserve"> </w:t>
      </w:r>
      <w:r>
        <w:t>service</w:t>
      </w:r>
      <w:r w:rsidR="002576ED">
        <w:t xml:space="preserve"> </w:t>
      </w:r>
      <w:r>
        <w:t>tier,</w:t>
      </w:r>
      <w:r w:rsidR="002576ED">
        <w:t xml:space="preserve"> </w:t>
      </w:r>
      <w:r>
        <w:t>which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site</w:t>
      </w:r>
      <w:r w:rsidR="002576ED">
        <w:t xml:space="preserve"> </w:t>
      </w:r>
      <w:r>
        <w:t>in</w:t>
      </w:r>
      <w:r w:rsidR="002576ED">
        <w:t xml:space="preserve"> </w:t>
      </w:r>
      <w:r>
        <w:t>a</w:t>
      </w:r>
      <w:r w:rsidR="002576ED">
        <w:t xml:space="preserve"> </w:t>
      </w:r>
      <w:r>
        <w:t>shared</w:t>
      </w:r>
      <w:r w:rsidR="002576ED">
        <w:t xml:space="preserve"> </w:t>
      </w:r>
      <w:r>
        <w:t>VM.</w:t>
      </w:r>
      <w:r w:rsidR="002576ED">
        <w:t xml:space="preserve"> </w:t>
      </w:r>
      <w:r>
        <w:t>This</w:t>
      </w:r>
      <w:r w:rsidR="002576ED">
        <w:t xml:space="preserve"> </w:t>
      </w:r>
      <w:r>
        <w:t>should</w:t>
      </w:r>
      <w:r w:rsidR="002576ED">
        <w:t xml:space="preserve"> </w:t>
      </w:r>
      <w:r>
        <w:t>provide</w:t>
      </w:r>
      <w:r w:rsidR="002576ED">
        <w:t xml:space="preserve"> </w:t>
      </w:r>
      <w:r>
        <w:t>more</w:t>
      </w:r>
      <w:r w:rsidR="002576ED">
        <w:t xml:space="preserve"> </w:t>
      </w:r>
      <w:r>
        <w:t>than</w:t>
      </w:r>
      <w:r w:rsidR="002576ED">
        <w:t xml:space="preserve"> </w:t>
      </w:r>
      <w:r>
        <w:t>adequate</w:t>
      </w:r>
      <w:r w:rsidR="002576ED">
        <w:t xml:space="preserve"> </w:t>
      </w:r>
      <w:r>
        <w:t>performance</w:t>
      </w:r>
      <w:r w:rsidR="002576ED">
        <w:t xml:space="preserve"> </w:t>
      </w:r>
      <w:r>
        <w:t>for</w:t>
      </w:r>
      <w:r w:rsidR="002576ED">
        <w:t xml:space="preserve"> </w:t>
      </w:r>
      <w:r>
        <w:t>testing</w:t>
      </w:r>
      <w:r w:rsidR="002576ED">
        <w:t xml:space="preserve"> </w:t>
      </w:r>
      <w:r>
        <w:t>and</w:t>
      </w:r>
      <w:r w:rsidR="002576ED">
        <w:t xml:space="preserve"> </w:t>
      </w:r>
      <w:r>
        <w:t>development.</w:t>
      </w:r>
      <w:r w:rsidR="002576ED">
        <w:t xml:space="preserve"> </w:t>
      </w:r>
      <w:r>
        <w:t>If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better</w:t>
      </w:r>
      <w:r w:rsidR="002576ED">
        <w:t xml:space="preserve"> </w:t>
      </w:r>
      <w:r>
        <w:t>performance,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scale</w:t>
      </w:r>
      <w:r w:rsidR="002576ED">
        <w:t xml:space="preserve"> </w:t>
      </w:r>
      <w:r>
        <w:t>up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processors</w:t>
      </w:r>
      <w:r w:rsidR="002576ED">
        <w:t xml:space="preserve"> </w:t>
      </w:r>
      <w:r>
        <w:t>available</w:t>
      </w:r>
      <w:r w:rsidR="002576ED">
        <w:t xml:space="preserve"> </w:t>
      </w:r>
      <w:r>
        <w:t>and</w:t>
      </w:r>
      <w:r w:rsidR="002576ED">
        <w:t xml:space="preserve"> </w:t>
      </w:r>
      <w:r>
        <w:t>scale</w:t>
      </w:r>
      <w:r w:rsidR="002576ED">
        <w:t xml:space="preserve"> </w:t>
      </w:r>
      <w:r>
        <w:t>out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number</w:t>
      </w:r>
      <w:r w:rsidR="002576ED">
        <w:t xml:space="preserve"> </w:t>
      </w:r>
      <w:r>
        <w:t>of</w:t>
      </w:r>
      <w:r w:rsidR="002576ED">
        <w:t xml:space="preserve"> </w:t>
      </w:r>
      <w:r>
        <w:t>VM</w:t>
      </w:r>
      <w:r w:rsidR="002576ED">
        <w:t xml:space="preserve"> </w:t>
      </w:r>
      <w:r>
        <w:t>instances</w:t>
      </w:r>
      <w:r w:rsidR="002576ED">
        <w:t xml:space="preserve"> </w:t>
      </w:r>
      <w:r>
        <w:t>running</w:t>
      </w:r>
      <w:r w:rsidR="002576ED">
        <w:t xml:space="preserve"> </w:t>
      </w:r>
      <w:r>
        <w:t>in</w:t>
      </w:r>
      <w:r w:rsidR="002576ED">
        <w:t xml:space="preserve"> </w:t>
      </w:r>
      <w:r>
        <w:t>your</w:t>
      </w:r>
      <w:r w:rsidR="002576ED">
        <w:t xml:space="preserve"> </w:t>
      </w:r>
      <w:r>
        <w:t>web</w:t>
      </w:r>
      <w:r w:rsidR="002576ED">
        <w:t xml:space="preserve"> </w:t>
      </w:r>
      <w:r>
        <w:t>app.</w:t>
      </w:r>
      <w:r w:rsidR="002576ED">
        <w:t xml:space="preserve"> </w:t>
      </w:r>
      <w:r>
        <w:t>For</w:t>
      </w:r>
      <w:r w:rsidR="002576ED">
        <w:t xml:space="preserve"> </w:t>
      </w:r>
      <w:r>
        <w:t>an</w:t>
      </w:r>
      <w:r w:rsidR="002576ED">
        <w:t xml:space="preserve"> </w:t>
      </w:r>
      <w:r>
        <w:t>overview</w:t>
      </w:r>
      <w:r w:rsidR="002576ED">
        <w:t xml:space="preserve"> </w:t>
      </w:r>
      <w:r>
        <w:t>of</w:t>
      </w:r>
      <w:r w:rsidR="002576ED">
        <w:t xml:space="preserve"> </w:t>
      </w:r>
      <w:r>
        <w:t>Azure</w:t>
      </w:r>
      <w:r w:rsidR="002576ED">
        <w:t xml:space="preserve"> </w:t>
      </w:r>
      <w:r>
        <w:t>App</w:t>
      </w:r>
      <w:r w:rsidR="002576ED">
        <w:t xml:space="preserve"> </w:t>
      </w:r>
      <w:r>
        <w:t>Service</w:t>
      </w:r>
      <w:r w:rsidR="002576ED">
        <w:t xml:space="preserve"> </w:t>
      </w:r>
      <w:r>
        <w:t>plans,</w:t>
      </w:r>
      <w:r w:rsidR="002576ED">
        <w:t xml:space="preserve"> </w:t>
      </w:r>
      <w:r>
        <w:t>see</w:t>
      </w:r>
      <w:r w:rsidR="002576ED">
        <w:t xml:space="preserve"> </w:t>
      </w:r>
      <w:r w:rsidR="002576ED">
        <w:rPr>
          <w:rStyle w:val="URLPACKT0"/>
        </w:rPr>
        <w:fldChar w:fldCharType="begin"/>
      </w:r>
      <w:r w:rsidR="002576ED">
        <w:rPr>
          <w:rStyle w:val="URLPACKT0"/>
        </w:rPr>
        <w:instrText xml:space="preserve"> HYPERLINK "</w:instrText>
      </w:r>
      <w:r w:rsidR="002576ED" w:rsidRPr="002576ED">
        <w:rPr>
          <w:rStyle w:val="URLPACKT0"/>
        </w:rPr>
        <w:instrText>https://docs.microsoft.com/azure/app-service/overview</w:instrText>
      </w:r>
      <w:r w:rsidR="002576ED">
        <w:rPr>
          <w:rStyle w:val="URLPACKT0"/>
        </w:rPr>
        <w:instrText xml:space="preserve">" </w:instrText>
      </w:r>
      <w:r w:rsidR="002576ED">
        <w:rPr>
          <w:rStyle w:val="URLPACKT0"/>
        </w:rPr>
        <w:fldChar w:fldCharType="separate"/>
      </w:r>
      <w:r w:rsidR="002576ED" w:rsidRPr="008D37C4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8" w:author="Siddhant" w:date="2020-09-23T12:17:00Z">
        <w:r w:rsidR="002576ED" w:rsidRPr="008D37C4" w:rsidDel="002576ED">
          <w:rPr>
            <w:rStyle w:val="Hyperlink"/>
            <w:rFonts w:ascii="Lucida Console" w:hAnsi="Lucida Console"/>
            <w:sz w:val="19"/>
            <w:szCs w:val="18"/>
          </w:rPr>
          <w:delText>/en-gb</w:delText>
        </w:r>
      </w:del>
      <w:r w:rsidR="002576ED" w:rsidRPr="008D37C4">
        <w:rPr>
          <w:rStyle w:val="Hyperlink"/>
          <w:rFonts w:ascii="Lucida Console" w:hAnsi="Lucida Console"/>
          <w:sz w:val="19"/>
          <w:szCs w:val="18"/>
        </w:rPr>
        <w:t>/azure/app-service/overview</w:t>
      </w:r>
      <w:r w:rsidR="002576ED">
        <w:rPr>
          <w:rStyle w:val="URLPACKT0"/>
        </w:rPr>
        <w:fldChar w:fldCharType="end"/>
      </w:r>
      <w:r>
        <w:t>.</w:t>
      </w:r>
    </w:p>
    <w:p w14:paraId="2A8C32CF" w14:textId="603C84B4" w:rsidR="00CC3A9C" w:rsidRPr="00331F93" w:rsidRDefault="00CC3A9C" w:rsidP="002576ED">
      <w:pPr>
        <w:pStyle w:val="Heading2"/>
      </w:pPr>
      <w:r w:rsidRPr="00331F93">
        <w:t>See</w:t>
      </w:r>
      <w:r w:rsidR="002576ED">
        <w:t xml:space="preserve"> </w:t>
      </w:r>
      <w:r w:rsidRPr="00331F93">
        <w:t>also</w:t>
      </w:r>
    </w:p>
    <w:p w14:paraId="5F86043E" w14:textId="46F23A0D" w:rsidR="00CC3A9C" w:rsidRDefault="00CC3A9C" w:rsidP="002576ED">
      <w:pPr>
        <w:pStyle w:val="NormalPACKT"/>
      </w:pP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uses</w:t>
      </w:r>
      <w:r w:rsidR="002576ED">
        <w:t xml:space="preserve"> </w:t>
      </w:r>
      <w:r>
        <w:t>the</w:t>
      </w:r>
      <w:r w:rsidR="002576ED">
        <w:t xml:space="preserve"> </w:t>
      </w:r>
      <w:r>
        <w:t>PSFTP</w:t>
      </w:r>
      <w:r w:rsidR="002576ED">
        <w:t xml:space="preserve"> </w:t>
      </w:r>
      <w:r>
        <w:t>third-party</w:t>
      </w:r>
      <w:r w:rsidR="002576ED">
        <w:t xml:space="preserve"> </w:t>
      </w:r>
      <w:r>
        <w:t>module.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information</w:t>
      </w:r>
      <w:r w:rsidR="002576ED">
        <w:t xml:space="preserve"> </w:t>
      </w:r>
      <w:r>
        <w:t>about</w:t>
      </w:r>
      <w:r w:rsidR="002576ED">
        <w:t xml:space="preserve"> </w:t>
      </w:r>
      <w:r>
        <w:t>the</w:t>
      </w:r>
      <w:r w:rsidR="002576ED">
        <w:t xml:space="preserve"> </w:t>
      </w:r>
      <w:r>
        <w:t>module,</w:t>
      </w:r>
      <w:r w:rsidR="002576ED">
        <w:t xml:space="preserve"> </w:t>
      </w:r>
      <w:r>
        <w:t>see</w:t>
      </w:r>
      <w:r w:rsidR="002576ED">
        <w:t xml:space="preserve"> </w:t>
      </w:r>
      <w:hyperlink r:id="rId54" w:history="1">
        <w:r w:rsidRPr="002576ED">
          <w:rPr>
            <w:rStyle w:val="URLPACKT0"/>
          </w:rPr>
          <w:t>https://gallery.technet.microsoft.com/scriptcenter/PowerShell-FTP-Client-db6fe0cb</w:t>
        </w:r>
      </w:hyperlink>
      <w:r>
        <w:t>.</w:t>
      </w:r>
      <w:r w:rsidR="002576ED">
        <w:t xml:space="preserve"> </w:t>
      </w:r>
      <w:r>
        <w:t>That</w:t>
      </w:r>
      <w:r w:rsidR="002576ED">
        <w:t xml:space="preserve"> </w:t>
      </w:r>
      <w:r>
        <w:t>web</w:t>
      </w:r>
      <w:r w:rsidR="002576ED">
        <w:t xml:space="preserve"> </w:t>
      </w:r>
      <w:r>
        <w:t>page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little</w:t>
      </w:r>
      <w:r w:rsidR="002576ED">
        <w:t xml:space="preserve"> </w:t>
      </w:r>
      <w:r>
        <w:t>out</w:t>
      </w:r>
      <w:r w:rsidR="002576ED">
        <w:t xml:space="preserve"> </w:t>
      </w:r>
      <w:r>
        <w:t>of</w:t>
      </w:r>
      <w:r w:rsidR="002576ED">
        <w:t xml:space="preserve"> </w:t>
      </w:r>
      <w:r>
        <w:t>date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latest</w:t>
      </w:r>
      <w:r w:rsidR="002576ED">
        <w:t xml:space="preserve"> </w:t>
      </w:r>
      <w:r>
        <w:t>version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PSFTP</w:t>
      </w:r>
      <w:r w:rsidR="002576ED">
        <w:t xml:space="preserve"> </w:t>
      </w:r>
      <w:r>
        <w:t>module</w:t>
      </w:r>
      <w:r w:rsidR="002576ED">
        <w:t xml:space="preserve"> </w:t>
      </w:r>
      <w:r>
        <w:t>that</w:t>
      </w:r>
      <w:r w:rsidR="002576ED">
        <w:t xml:space="preserve"> </w:t>
      </w:r>
      <w:r>
        <w:t>was</w:t>
      </w:r>
      <w:r w:rsidR="002576ED">
        <w:t xml:space="preserve"> </w:t>
      </w:r>
      <w:r>
        <w:t>used</w:t>
      </w:r>
      <w:r w:rsidR="002576ED">
        <w:t xml:space="preserve"> </w:t>
      </w:r>
      <w:r>
        <w:t>in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is</w:t>
      </w:r>
      <w:r w:rsidR="002576ED">
        <w:t xml:space="preserve"> </w:t>
      </w:r>
      <w:r>
        <w:t>later</w:t>
      </w:r>
      <w:r w:rsidR="002576ED">
        <w:t xml:space="preserve"> </w:t>
      </w:r>
      <w:r>
        <w:t>than</w:t>
      </w:r>
      <w:r w:rsidR="002576ED">
        <w:t xml:space="preserve"> </w:t>
      </w:r>
      <w:r>
        <w:t>shown.</w:t>
      </w:r>
    </w:p>
    <w:p w14:paraId="6DAC59CE" w14:textId="7450571E" w:rsidR="003D1E1B" w:rsidRPr="00331F93" w:rsidRDefault="003D1E1B" w:rsidP="00331F93">
      <w:pPr>
        <w:pStyle w:val="Heading1"/>
      </w:pPr>
      <w:r w:rsidRPr="00331F93">
        <w:t>Creating</w:t>
      </w:r>
      <w:r w:rsidR="002576ED">
        <w:t xml:space="preserve"> </w:t>
      </w:r>
      <w:r w:rsidRPr="00331F93">
        <w:t>an</w:t>
      </w:r>
      <w:r w:rsidR="002576ED">
        <w:t xml:space="preserve"> </w:t>
      </w:r>
      <w:r w:rsidRPr="00331F93">
        <w:t>Azure</w:t>
      </w:r>
      <w:r w:rsidR="002576ED">
        <w:t xml:space="preserve"> </w:t>
      </w:r>
      <w:r w:rsidRPr="00331F93">
        <w:t>VM</w:t>
      </w:r>
    </w:p>
    <w:p w14:paraId="07FE2FEC" w14:textId="55ADC9AB" w:rsidR="003D1E1B" w:rsidRDefault="003D1E1B" w:rsidP="002576ED">
      <w:pPr>
        <w:pStyle w:val="NormalPACKT"/>
      </w:pPr>
      <w:r>
        <w:t>Azure</w:t>
      </w:r>
      <w:r w:rsidR="002576ED">
        <w:t xml:space="preserve"> </w:t>
      </w:r>
      <w:r>
        <w:t>provides</w:t>
      </w:r>
      <w:r w:rsidR="002576ED">
        <w:t xml:space="preserve"> </w:t>
      </w:r>
      <w:r>
        <w:t>a</w:t>
      </w:r>
      <w:r w:rsidR="002576ED">
        <w:t xml:space="preserve"> </w:t>
      </w:r>
      <w:r>
        <w:t>range</w:t>
      </w:r>
      <w:r w:rsidR="002576ED">
        <w:t xml:space="preserve"> </w:t>
      </w:r>
      <w:r>
        <w:t>of</w:t>
      </w:r>
      <w:r w:rsidR="002576ED">
        <w:t xml:space="preserve"> </w:t>
      </w:r>
      <w:r>
        <w:t>on-demand</w:t>
      </w:r>
      <w:r w:rsidR="002576ED">
        <w:t xml:space="preserve"> </w:t>
      </w:r>
      <w:r>
        <w:t>computing</w:t>
      </w:r>
      <w:r w:rsidR="002576ED">
        <w:t xml:space="preserve"> </w:t>
      </w:r>
      <w:r>
        <w:t>resources,</w:t>
      </w:r>
      <w:r w:rsidR="002576ED">
        <w:t xml:space="preserve"> </w:t>
      </w:r>
      <w:r>
        <w:t>one</w:t>
      </w:r>
      <w:r w:rsidR="002576ED">
        <w:t xml:space="preserve"> </w:t>
      </w:r>
      <w:r>
        <w:t>of</w:t>
      </w:r>
      <w:r w:rsidR="002576ED">
        <w:t xml:space="preserve"> </w:t>
      </w:r>
      <w:r>
        <w:t>which</w:t>
      </w:r>
      <w:r w:rsidR="002576ED">
        <w:t xml:space="preserve"> </w:t>
      </w:r>
      <w:r>
        <w:t>is</w:t>
      </w:r>
      <w:r w:rsidR="002576ED">
        <w:t xml:space="preserve"> </w:t>
      </w:r>
      <w:r w:rsidRPr="00331F93">
        <w:rPr>
          <w:rStyle w:val="KeyWordPACKT"/>
        </w:rPr>
        <w:t>virtual</w:t>
      </w:r>
      <w:r w:rsidR="002576ED">
        <w:rPr>
          <w:rStyle w:val="KeyWordPACKT"/>
        </w:rPr>
        <w:t xml:space="preserve"> </w:t>
      </w:r>
      <w:r w:rsidRPr="00331F93">
        <w:rPr>
          <w:rStyle w:val="KeyWordPACKT"/>
        </w:rPr>
        <w:t>machines</w:t>
      </w:r>
      <w:r w:rsidR="002576ED">
        <w:t xml:space="preserve"> </w:t>
      </w:r>
      <w:r>
        <w:t>(</w:t>
      </w:r>
      <w:r w:rsidRPr="00331F93">
        <w:rPr>
          <w:rStyle w:val="KeyWordPACKT"/>
        </w:rPr>
        <w:t>VM</w:t>
      </w:r>
      <w:r>
        <w:t>).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good</w:t>
      </w:r>
      <w:r w:rsidR="002576ED">
        <w:t xml:space="preserve"> </w:t>
      </w:r>
      <w:r>
        <w:t>solution</w:t>
      </w:r>
      <w:r w:rsidR="002576ED">
        <w:t xml:space="preserve"> </w:t>
      </w:r>
      <w:r>
        <w:t>where</w:t>
      </w:r>
      <w:r w:rsidR="002576ED">
        <w:t xml:space="preserve"> </w:t>
      </w:r>
      <w:r>
        <w:t>you</w:t>
      </w:r>
      <w:r w:rsidR="002576ED">
        <w:t xml:space="preserve"> </w:t>
      </w:r>
      <w:r>
        <w:t>need</w:t>
      </w:r>
      <w:r w:rsidR="002576ED">
        <w:t xml:space="preserve"> </w:t>
      </w:r>
      <w:r>
        <w:t>more</w:t>
      </w:r>
      <w:r w:rsidR="002576ED">
        <w:t xml:space="preserve"> </w:t>
      </w:r>
      <w:r>
        <w:t>control</w:t>
      </w:r>
      <w:r w:rsidR="002576ED">
        <w:t xml:space="preserve"> </w:t>
      </w:r>
      <w:r>
        <w:t>over</w:t>
      </w:r>
      <w:r w:rsidR="002576ED">
        <w:t xml:space="preserve"> </w:t>
      </w:r>
      <w:r>
        <w:t>the</w:t>
      </w:r>
      <w:r w:rsidR="002576ED">
        <w:t xml:space="preserve"> </w:t>
      </w:r>
      <w:r>
        <w:t>computing</w:t>
      </w:r>
      <w:r w:rsidR="002576ED">
        <w:t xml:space="preserve"> </w:t>
      </w:r>
      <w:r>
        <w:t>environment</w:t>
      </w:r>
      <w:r w:rsidR="002576ED">
        <w:t xml:space="preserve"> </w:t>
      </w:r>
      <w:r>
        <w:t>than</w:t>
      </w:r>
      <w:r w:rsidR="002576ED">
        <w:t xml:space="preserve"> </w:t>
      </w:r>
      <w:r>
        <w:t>you</w:t>
      </w:r>
      <w:r w:rsidR="002576ED">
        <w:t xml:space="preserve"> </w:t>
      </w:r>
      <w:r>
        <w:t>might</w:t>
      </w:r>
      <w:r w:rsidR="002576ED">
        <w:t xml:space="preserve"> </w:t>
      </w:r>
      <w:r>
        <w:t>be</w:t>
      </w:r>
      <w:r w:rsidR="002576ED">
        <w:t xml:space="preserve"> </w:t>
      </w:r>
      <w:r>
        <w:t>able</w:t>
      </w:r>
      <w:r w:rsidR="002576ED">
        <w:t xml:space="preserve"> </w:t>
      </w:r>
      <w:r>
        <w:t>to</w:t>
      </w:r>
      <w:r w:rsidR="002576ED">
        <w:t xml:space="preserve"> </w:t>
      </w:r>
      <w:r>
        <w:t>obtain</w:t>
      </w:r>
      <w:r w:rsidR="002576ED">
        <w:t xml:space="preserve"> </w:t>
      </w:r>
      <w:r>
        <w:t>using</w:t>
      </w:r>
      <w:r w:rsidR="002576ED">
        <w:t xml:space="preserve"> </w:t>
      </w:r>
      <w:r>
        <w:t>a</w:t>
      </w:r>
      <w:r w:rsidR="002576ED">
        <w:t xml:space="preserve"> </w:t>
      </w:r>
      <w:r>
        <w:t>PaaS</w:t>
      </w:r>
      <w:r w:rsidR="002576ED">
        <w:t xml:space="preserve"> </w:t>
      </w:r>
      <w:r>
        <w:t>service.</w:t>
      </w:r>
    </w:p>
    <w:p w14:paraId="3D811C6B" w14:textId="62A22564" w:rsidR="003D1E1B" w:rsidRDefault="003D1E1B" w:rsidP="002576ED">
      <w:pPr>
        <w:pStyle w:val="NormalPACKT"/>
      </w:pP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VM</w:t>
      </w:r>
      <w:r w:rsidR="002576ED">
        <w:t xml:space="preserve"> </w:t>
      </w:r>
      <w:r>
        <w:t>is</w:t>
      </w:r>
      <w:r w:rsidR="002576ED">
        <w:t xml:space="preserve"> </w:t>
      </w:r>
      <w:r>
        <w:t>essentially</w:t>
      </w:r>
      <w:r w:rsidR="002576ED">
        <w:t xml:space="preserve"> </w:t>
      </w:r>
      <w:r>
        <w:t>a</w:t>
      </w:r>
      <w:r w:rsidR="002576ED">
        <w:t xml:space="preserve"> </w:t>
      </w:r>
      <w:r>
        <w:t>Hyper-V</w:t>
      </w:r>
      <w:r w:rsidR="002576ED">
        <w:t xml:space="preserve"> </w:t>
      </w:r>
      <w:r>
        <w:t>VM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run</w:t>
      </w:r>
      <w:r w:rsidR="002576ED">
        <w:t xml:space="preserve"> </w:t>
      </w:r>
      <w:r>
        <w:t>within</w:t>
      </w:r>
      <w:r w:rsidR="002576ED">
        <w:t xml:space="preserve"> </w:t>
      </w:r>
      <w:r>
        <w:t>Azure.</w:t>
      </w:r>
      <w:r w:rsidR="002576ED">
        <w:t xml:space="preserve"> </w:t>
      </w:r>
      <w:r>
        <w:t>There</w:t>
      </w:r>
      <w:r w:rsidR="002576ED">
        <w:t xml:space="preserve"> </w:t>
      </w:r>
      <w:r>
        <w:t>are</w:t>
      </w:r>
      <w:r w:rsidR="002576ED">
        <w:t xml:space="preserve"> </w:t>
      </w:r>
      <w:r>
        <w:t>some</w:t>
      </w:r>
      <w:r w:rsidR="002576ED">
        <w:t xml:space="preserve"> </w:t>
      </w:r>
      <w:r>
        <w:t>differences</w:t>
      </w:r>
      <w:r w:rsidR="002576ED">
        <w:t xml:space="preserve"> </w:t>
      </w:r>
      <w:r>
        <w:t>between</w:t>
      </w:r>
      <w:r w:rsidR="002576ED">
        <w:t xml:space="preserve"> </w:t>
      </w:r>
      <w:r>
        <w:t>the</w:t>
      </w:r>
      <w:r w:rsidR="002576ED">
        <w:t xml:space="preserve"> </w:t>
      </w:r>
      <w:r>
        <w:t>Hyper-V</w:t>
      </w:r>
      <w:r w:rsidR="002576ED">
        <w:t xml:space="preserve"> </w:t>
      </w:r>
      <w:r>
        <w:t>VMs</w:t>
      </w:r>
      <w:r w:rsidR="002576ED">
        <w:t xml:space="preserve"> </w:t>
      </w:r>
      <w:r>
        <w:t>you</w:t>
      </w:r>
      <w:r w:rsidR="002576ED">
        <w:t xml:space="preserve"> </w:t>
      </w:r>
      <w:r>
        <w:t>create</w:t>
      </w:r>
      <w:r w:rsidR="002576ED">
        <w:t xml:space="preserve"> </w:t>
      </w:r>
      <w:r>
        <w:t>within</w:t>
      </w:r>
      <w:r w:rsidR="002576ED">
        <w:t xml:space="preserve"> </w:t>
      </w:r>
      <w:r>
        <w:t>Server</w:t>
      </w:r>
      <w:r w:rsidR="002576ED">
        <w:t xml:space="preserve"> </w:t>
      </w:r>
      <w:r>
        <w:t>2019</w:t>
      </w:r>
      <w:r w:rsidR="002576ED">
        <w:t xml:space="preserve"> </w:t>
      </w:r>
      <w:r>
        <w:t>(or</w:t>
      </w:r>
      <w:r w:rsidR="002576ED">
        <w:t xml:space="preserve"> </w:t>
      </w:r>
      <w:r>
        <w:t>Windows</w:t>
      </w:r>
      <w:r w:rsidR="002576ED">
        <w:t xml:space="preserve"> </w:t>
      </w:r>
      <w:r>
        <w:t>10)</w:t>
      </w:r>
      <w:r w:rsidR="002576ED">
        <w:t xml:space="preserve"> </w:t>
      </w:r>
      <w:r>
        <w:t>and</w:t>
      </w:r>
      <w:r w:rsidR="002576ED">
        <w:t xml:space="preserve"> </w:t>
      </w:r>
      <w:r>
        <w:t>Azure</w:t>
      </w:r>
      <w:r w:rsidR="002576ED">
        <w:t xml:space="preserve"> </w:t>
      </w:r>
      <w:r>
        <w:t>VMs,</w:t>
      </w:r>
      <w:r w:rsidR="002576ED">
        <w:t xml:space="preserve"> </w:t>
      </w:r>
      <w:r>
        <w:t>but</w:t>
      </w:r>
      <w:r w:rsidR="002576ED">
        <w:t xml:space="preserve"> </w:t>
      </w:r>
      <w:r>
        <w:t>they</w:t>
      </w:r>
      <w:r w:rsidR="002576ED">
        <w:t xml:space="preserve"> </w:t>
      </w:r>
      <w:r>
        <w:t>are</w:t>
      </w:r>
      <w:r w:rsidR="002576ED">
        <w:t xml:space="preserve"> </w:t>
      </w:r>
      <w:r>
        <w:t>minor.</w:t>
      </w:r>
      <w:r w:rsidR="002576ED">
        <w:t xml:space="preserve"> </w:t>
      </w:r>
      <w:r>
        <w:t>The</w:t>
      </w:r>
      <w:r w:rsidR="002576ED">
        <w:t xml:space="preserve"> </w:t>
      </w:r>
      <w:r>
        <w:t>AZ</w:t>
      </w:r>
      <w:r w:rsidR="002576ED">
        <w:t xml:space="preserve"> </w:t>
      </w:r>
      <w:r>
        <w:t>cmdlets</w:t>
      </w:r>
      <w:r w:rsidR="002576ED">
        <w:t xml:space="preserve"> </w:t>
      </w:r>
      <w:r>
        <w:t>you</w:t>
      </w:r>
      <w:r w:rsidR="002576ED">
        <w:t xml:space="preserve"> </w:t>
      </w:r>
      <w:r>
        <w:t>use</w:t>
      </w:r>
      <w:r w:rsidR="002576ED">
        <w:t xml:space="preserve"> </w:t>
      </w:r>
      <w:r>
        <w:t>to</w:t>
      </w:r>
      <w:r w:rsidR="002576ED">
        <w:t xml:space="preserve"> </w:t>
      </w:r>
      <w:r>
        <w:t>manage</w:t>
      </w:r>
      <w:r w:rsidR="002576ED">
        <w:t xml:space="preserve"> </w:t>
      </w:r>
      <w:r>
        <w:t>Azure</w:t>
      </w:r>
      <w:r w:rsidR="002576ED">
        <w:t xml:space="preserve"> </w:t>
      </w:r>
      <w:r>
        <w:t>VMs</w:t>
      </w:r>
      <w:r w:rsidR="002576ED">
        <w:t xml:space="preserve"> </w:t>
      </w:r>
      <w:r>
        <w:t>are</w:t>
      </w:r>
      <w:r w:rsidR="002576ED">
        <w:t xml:space="preserve"> </w:t>
      </w:r>
      <w:r>
        <w:t>a</w:t>
      </w:r>
      <w:r w:rsidR="002576ED">
        <w:t xml:space="preserve"> </w:t>
      </w:r>
      <w:r>
        <w:t>little</w:t>
      </w:r>
      <w:r w:rsidR="002576ED">
        <w:t xml:space="preserve"> </w:t>
      </w:r>
      <w:r>
        <w:t>different</w:t>
      </w:r>
      <w:r w:rsidR="002576ED">
        <w:t xml:space="preserve"> </w:t>
      </w:r>
      <w:r>
        <w:t>in</w:t>
      </w:r>
      <w:r w:rsidR="002576ED">
        <w:t xml:space="preserve"> </w:t>
      </w:r>
      <w:r>
        <w:t>style</w:t>
      </w:r>
      <w:r w:rsidR="002576ED">
        <w:t xml:space="preserve"> </w:t>
      </w:r>
      <w:r>
        <w:t>to</w:t>
      </w:r>
      <w:r w:rsidR="002576ED">
        <w:t xml:space="preserve"> </w:t>
      </w:r>
      <w:r>
        <w:t>Hyper-V</w:t>
      </w:r>
      <w:r w:rsidR="002576ED">
        <w:t xml:space="preserve"> </w:t>
      </w:r>
      <w:r>
        <w:t>cmdlets,</w:t>
      </w:r>
      <w:r w:rsidR="002576ED">
        <w:t xml:space="preserve"> </w:t>
      </w:r>
      <w:r>
        <w:t>which</w:t>
      </w:r>
      <w:r w:rsidR="002576ED">
        <w:t xml:space="preserve"> </w:t>
      </w:r>
      <w:r>
        <w:t>may</w:t>
      </w:r>
      <w:r w:rsidR="002576ED">
        <w:t xml:space="preserve"> </w:t>
      </w:r>
      <w:r>
        <w:t>mean</w:t>
      </w:r>
      <w:r w:rsidR="002576ED">
        <w:t xml:space="preserve"> </w:t>
      </w:r>
      <w:r>
        <w:t>a</w:t>
      </w:r>
      <w:r w:rsidR="002576ED">
        <w:t xml:space="preserve"> </w:t>
      </w:r>
      <w:r>
        <w:t>bit</w:t>
      </w:r>
      <w:r w:rsidR="002576ED">
        <w:t xml:space="preserve"> </w:t>
      </w:r>
      <w:r>
        <w:t>of</w:t>
      </w:r>
      <w:r w:rsidR="002576ED">
        <w:t xml:space="preserve"> </w:t>
      </w:r>
      <w:r>
        <w:t>a</w:t>
      </w:r>
      <w:r w:rsidR="002576ED">
        <w:t xml:space="preserve"> </w:t>
      </w:r>
      <w:r>
        <w:t>learning</w:t>
      </w:r>
      <w:r w:rsidR="002576ED">
        <w:t xml:space="preserve"> </w:t>
      </w:r>
      <w:r>
        <w:t>curve.</w:t>
      </w:r>
    </w:p>
    <w:p w14:paraId="1D2C0ABE" w14:textId="59E71385" w:rsidR="003D1E1B" w:rsidRPr="00331F93" w:rsidRDefault="003D1E1B" w:rsidP="00331F93">
      <w:pPr>
        <w:pStyle w:val="Heading2"/>
      </w:pPr>
      <w:r w:rsidRPr="00331F93">
        <w:t>Getting</w:t>
      </w:r>
      <w:r w:rsidR="002576ED">
        <w:t xml:space="preserve"> </w:t>
      </w:r>
      <w:r w:rsidRPr="00331F93">
        <w:t>ready</w:t>
      </w:r>
    </w:p>
    <w:p w14:paraId="3DA4D4A5" w14:textId="7C56CF5A" w:rsidR="003D1E1B" w:rsidRDefault="003D1E1B" w:rsidP="002576ED">
      <w:pPr>
        <w:pStyle w:val="NormalPACKT"/>
      </w:pPr>
      <w:r>
        <w:t>You</w:t>
      </w:r>
      <w:r w:rsidR="002576ED">
        <w:t xml:space="preserve"> </w:t>
      </w:r>
      <w:r>
        <w:t>run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on</w:t>
      </w:r>
      <w:r w:rsidR="002576ED">
        <w:t xml:space="preserve"> </w:t>
      </w:r>
      <w:r>
        <w:t>CL1,</w:t>
      </w:r>
      <w:r w:rsidR="002576ED">
        <w:t xml:space="preserve"> </w:t>
      </w:r>
      <w:r>
        <w:t>which</w:t>
      </w:r>
      <w:r w:rsidR="002576ED">
        <w:t xml:space="preserve"> </w:t>
      </w:r>
      <w:r>
        <w:t>you</w:t>
      </w:r>
      <w:r w:rsidR="002576ED">
        <w:t xml:space="preserve"> </w:t>
      </w:r>
      <w:r>
        <w:t>configured</w:t>
      </w:r>
      <w:r w:rsidR="002576ED">
        <w:t xml:space="preserve"> </w:t>
      </w:r>
      <w:r>
        <w:t>(in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ItalicsPACKT"/>
        </w:rPr>
        <w:t>Using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PowerShell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with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Azure</w:t>
      </w:r>
      <w:r w:rsidR="002576ED">
        <w:t xml:space="preserve"> </w:t>
      </w:r>
      <w:r>
        <w:t>recipe)</w:t>
      </w:r>
      <w:r w:rsidR="002576ED">
        <w:t xml:space="preserve"> </w:t>
      </w:r>
      <w:r>
        <w:t>to</w:t>
      </w:r>
      <w:r w:rsidR="002576ED">
        <w:t xml:space="preserve"> </w:t>
      </w:r>
      <w:r>
        <w:t>work</w:t>
      </w:r>
      <w:r w:rsidR="002576ED">
        <w:t xml:space="preserve"> </w:t>
      </w:r>
      <w:r>
        <w:t>with</w:t>
      </w:r>
      <w:r w:rsidR="002576ED">
        <w:t xml:space="preserve"> </w:t>
      </w:r>
      <w:r>
        <w:t>Azure.</w:t>
      </w:r>
      <w:r w:rsidR="002576ED">
        <w:t xml:space="preserve"> </w:t>
      </w:r>
      <w:r>
        <w:t>Also,</w:t>
      </w:r>
      <w:r w:rsidR="002576ED">
        <w:t xml:space="preserve"> </w:t>
      </w:r>
      <w:r>
        <w:t>you</w:t>
      </w:r>
      <w:r w:rsidR="002576ED">
        <w:t xml:space="preserve"> </w:t>
      </w:r>
      <w:r>
        <w:t>should</w:t>
      </w:r>
      <w:r w:rsidR="002576ED">
        <w:t xml:space="preserve"> </w:t>
      </w:r>
      <w:r>
        <w:t>have</w:t>
      </w:r>
      <w:r w:rsidR="002576ED">
        <w:t xml:space="preserve"> </w:t>
      </w:r>
      <w:r>
        <w:t>already</w:t>
      </w:r>
      <w:r w:rsidR="002576ED">
        <w:t xml:space="preserve"> </w:t>
      </w:r>
      <w:r>
        <w:t>created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and</w:t>
      </w:r>
      <w:r w:rsidR="002576ED">
        <w:t xml:space="preserve"> </w:t>
      </w:r>
      <w:r>
        <w:t>an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Account,</w:t>
      </w:r>
      <w:r w:rsidR="002576ED">
        <w:t xml:space="preserve"> </w:t>
      </w:r>
      <w:r>
        <w:t>but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checks</w:t>
      </w:r>
      <w:r w:rsidR="002576ED">
        <w:t xml:space="preserve"> </w:t>
      </w:r>
      <w:r>
        <w:t>for</w:t>
      </w:r>
      <w:r w:rsidR="002576ED">
        <w:t xml:space="preserve"> </w:t>
      </w:r>
      <w:r>
        <w:t>these</w:t>
      </w:r>
      <w:r w:rsidR="002576ED">
        <w:t xml:space="preserve"> </w:t>
      </w:r>
      <w:r>
        <w:t>and</w:t>
      </w:r>
      <w:r w:rsidR="002576ED">
        <w:t xml:space="preserve"> </w:t>
      </w:r>
      <w:r>
        <w:t>creates</w:t>
      </w:r>
      <w:r w:rsidR="002576ED">
        <w:t xml:space="preserve"> </w:t>
      </w:r>
      <w:r>
        <w:t>the</w:t>
      </w:r>
      <w:r w:rsidR="002576ED">
        <w:t xml:space="preserve"> </w:t>
      </w:r>
      <w:r>
        <w:t>resources</w:t>
      </w:r>
      <w:r w:rsidR="002576ED">
        <w:t xml:space="preserve"> </w:t>
      </w:r>
      <w:r>
        <w:t>if</w:t>
      </w:r>
      <w:r w:rsidR="002576ED">
        <w:t xml:space="preserve"> </w:t>
      </w:r>
      <w:r>
        <w:t>needed.</w:t>
      </w:r>
    </w:p>
    <w:p w14:paraId="777E8B90" w14:textId="015548FE" w:rsidR="003D1E1B" w:rsidRPr="00331F93" w:rsidRDefault="003D1E1B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to</w:t>
      </w:r>
      <w:r w:rsidR="002576ED">
        <w:t xml:space="preserve"> </w:t>
      </w:r>
      <w:r w:rsidRPr="00331F93">
        <w:t>do</w:t>
      </w:r>
      <w:r w:rsidR="002576ED">
        <w:t xml:space="preserve"> </w:t>
      </w:r>
      <w:r w:rsidRPr="00331F93">
        <w:t>it...</w:t>
      </w:r>
    </w:p>
    <w:p w14:paraId="4CBD1A68" w14:textId="6EE04ABC" w:rsidR="003D1E1B" w:rsidRDefault="003D1E1B" w:rsidP="002576ED">
      <w:pPr>
        <w:pStyle w:val="NumberedBulletPACKT"/>
        <w:numPr>
          <w:ilvl w:val="0"/>
          <w:numId w:val="12"/>
        </w:numPr>
      </w:pPr>
      <w:r>
        <w:t>Define</w:t>
      </w:r>
      <w:r w:rsidR="002576ED">
        <w:t xml:space="preserve"> </w:t>
      </w:r>
      <w:r>
        <w:t>the</w:t>
      </w:r>
      <w:r w:rsidR="002576ED">
        <w:t xml:space="preserve"> </w:t>
      </w:r>
      <w:r>
        <w:t>key</w:t>
      </w:r>
      <w:r w:rsidR="002576ED">
        <w:t xml:space="preserve"> </w:t>
      </w:r>
      <w:r>
        <w:t>variables:</w:t>
      </w:r>
    </w:p>
    <w:p w14:paraId="0DAAF4CE" w14:textId="51A1C824" w:rsidR="003D1E1B" w:rsidRDefault="003D1E1B" w:rsidP="00E001E7">
      <w:pPr>
        <w:pStyle w:val="CodeWithinBulletsEndPACKT"/>
      </w:pPr>
      <w:r>
        <w:t>$</w:t>
      </w:r>
      <w:proofErr w:type="spellStart"/>
      <w:r>
        <w:t>Locname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'</w:t>
      </w:r>
      <w:proofErr w:type="spellStart"/>
      <w:r>
        <w:t>uksouth</w:t>
      </w:r>
      <w:proofErr w:type="spellEnd"/>
      <w:r>
        <w:t>'</w:t>
      </w:r>
      <w:r w:rsidR="002576ED">
        <w:t xml:space="preserve">          </w:t>
      </w:r>
      <w:r>
        <w:t>#</w:t>
      </w:r>
      <w:r w:rsidR="002576ED">
        <w:t xml:space="preserve"> </w:t>
      </w:r>
      <w:r>
        <w:t>Azure</w:t>
      </w:r>
      <w:r w:rsidR="002576ED">
        <w:t xml:space="preserve"> </w:t>
      </w:r>
      <w:r>
        <w:t>location</w:t>
      </w:r>
      <w:r w:rsidR="002576ED">
        <w:t xml:space="preserve"> </w:t>
      </w:r>
      <w:r>
        <w:t>name</w:t>
      </w:r>
    </w:p>
    <w:p w14:paraId="727E4153" w14:textId="06696EC4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RgName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</w:t>
      </w:r>
      <w:proofErr w:type="spellStart"/>
      <w:r>
        <w:t>packt_rg</w:t>
      </w:r>
      <w:proofErr w:type="spellEnd"/>
      <w:r>
        <w:t>'</w:t>
      </w:r>
      <w:r w:rsidR="002576ED">
        <w:t xml:space="preserve">         </w:t>
      </w:r>
      <w:r>
        <w:t>#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name</w:t>
      </w:r>
    </w:p>
    <w:p w14:paraId="709CF9B9" w14:textId="03B48CEA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SAName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'packt42sa'</w:t>
      </w:r>
      <w:r w:rsidR="002576ED">
        <w:t xml:space="preserve">        </w:t>
      </w:r>
      <w:r>
        <w:t>#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name</w:t>
      </w:r>
    </w:p>
    <w:p w14:paraId="51250FB0" w14:textId="58C07865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VNName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</w:t>
      </w:r>
      <w:proofErr w:type="spellStart"/>
      <w:r>
        <w:t>packtvnet</w:t>
      </w:r>
      <w:proofErr w:type="spellEnd"/>
      <w:r>
        <w:t>'</w:t>
      </w:r>
      <w:r w:rsidR="002576ED">
        <w:t xml:space="preserve">        </w:t>
      </w:r>
      <w:r>
        <w:t>#</w:t>
      </w:r>
      <w:r w:rsidR="002576ED">
        <w:t xml:space="preserve"> </w:t>
      </w:r>
      <w:r>
        <w:t>Virtual</w:t>
      </w:r>
      <w:r w:rsidR="002576ED">
        <w:t xml:space="preserve"> </w:t>
      </w:r>
      <w:r>
        <w:t>Network</w:t>
      </w:r>
      <w:r w:rsidR="002576ED">
        <w:t xml:space="preserve"> </w:t>
      </w:r>
      <w:r>
        <w:t>Name</w:t>
      </w:r>
    </w:p>
    <w:p w14:paraId="15D7B8EB" w14:textId="1B2E4B31" w:rsidR="003D1E1B" w:rsidRDefault="003D1E1B" w:rsidP="00E001E7">
      <w:pPr>
        <w:pStyle w:val="CodeWithinBulletsEndPACKT"/>
      </w:pPr>
      <w:r>
        <w:t>$</w:t>
      </w:r>
      <w:proofErr w:type="spellStart"/>
      <w:r>
        <w:t>CloudSN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'</w:t>
      </w:r>
      <w:proofErr w:type="spellStart"/>
      <w:r>
        <w:t>packtcloudsn</w:t>
      </w:r>
      <w:proofErr w:type="spellEnd"/>
      <w:r>
        <w:t>'</w:t>
      </w:r>
      <w:r w:rsidR="002576ED">
        <w:t xml:space="preserve">     </w:t>
      </w:r>
      <w:r>
        <w:t>#</w:t>
      </w:r>
      <w:r w:rsidR="002576ED">
        <w:t xml:space="preserve"> </w:t>
      </w:r>
      <w:r>
        <w:t>Cloud</w:t>
      </w:r>
      <w:r w:rsidR="002576ED">
        <w:t xml:space="preserve"> </w:t>
      </w:r>
      <w:r>
        <w:t>subnet</w:t>
      </w:r>
      <w:r w:rsidR="002576ED">
        <w:t xml:space="preserve"> </w:t>
      </w:r>
      <w:r>
        <w:t>name</w:t>
      </w:r>
    </w:p>
    <w:p w14:paraId="0FDDCB04" w14:textId="2ADC72FB" w:rsidR="003D1E1B" w:rsidRDefault="003D1E1B" w:rsidP="00E001E7">
      <w:pPr>
        <w:pStyle w:val="CodeWithinBulletsEndPACKT"/>
      </w:pPr>
      <w:r>
        <w:t>$</w:t>
      </w:r>
      <w:proofErr w:type="spellStart"/>
      <w:r>
        <w:t>NSGName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'</w:t>
      </w:r>
      <w:proofErr w:type="spellStart"/>
      <w:r>
        <w:t>packt_nsg</w:t>
      </w:r>
      <w:proofErr w:type="spellEnd"/>
      <w:r>
        <w:t>'</w:t>
      </w:r>
      <w:r w:rsidR="002576ED">
        <w:t xml:space="preserve">        </w:t>
      </w:r>
      <w:r>
        <w:t>#</w:t>
      </w:r>
      <w:r w:rsidR="002576ED">
        <w:t xml:space="preserve"> </w:t>
      </w:r>
      <w:r>
        <w:t>NSG</w:t>
      </w:r>
      <w:r w:rsidR="002576ED">
        <w:t xml:space="preserve"> </w:t>
      </w:r>
      <w:r>
        <w:t>name</w:t>
      </w:r>
    </w:p>
    <w:p w14:paraId="4AC22268" w14:textId="28971204" w:rsidR="003D1E1B" w:rsidRDefault="003D1E1B" w:rsidP="00E001E7">
      <w:pPr>
        <w:pStyle w:val="CodeWithinBulletsEndPACKT"/>
      </w:pPr>
      <w:r>
        <w:t>$Ports</w:t>
      </w:r>
      <w:r w:rsidR="002576ED">
        <w:t xml:space="preserve">   </w:t>
      </w:r>
      <w:r>
        <w:t>=</w:t>
      </w:r>
      <w:r w:rsidR="002576ED">
        <w:t xml:space="preserve"> </w:t>
      </w:r>
      <w:proofErr w:type="gramStart"/>
      <w:r>
        <w:t>@(</w:t>
      </w:r>
      <w:proofErr w:type="gramEnd"/>
      <w:r>
        <w:t>80,</w:t>
      </w:r>
      <w:r w:rsidR="002576ED">
        <w:t xml:space="preserve"> </w:t>
      </w:r>
      <w:r>
        <w:t>3389)</w:t>
      </w:r>
      <w:r w:rsidR="002576ED">
        <w:t xml:space="preserve">        </w:t>
      </w:r>
      <w:r>
        <w:t>#</w:t>
      </w:r>
      <w:r w:rsidR="002576ED">
        <w:t xml:space="preserve"> </w:t>
      </w:r>
      <w:r>
        <w:t>Ports</w:t>
      </w:r>
      <w:r w:rsidR="002576ED">
        <w:t xml:space="preserve"> </w:t>
      </w:r>
      <w:r>
        <w:t>to</w:t>
      </w:r>
      <w:r w:rsidR="002576ED">
        <w:t xml:space="preserve"> </w:t>
      </w:r>
      <w:r>
        <w:t>open</w:t>
      </w:r>
      <w:r w:rsidR="002576ED">
        <w:t xml:space="preserve"> </w:t>
      </w:r>
      <w:r>
        <w:t>in</w:t>
      </w:r>
      <w:r w:rsidR="002576ED">
        <w:t xml:space="preserve"> </w:t>
      </w:r>
      <w:r>
        <w:t>VBM</w:t>
      </w:r>
    </w:p>
    <w:p w14:paraId="14AED457" w14:textId="548B8016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IPName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'Packt_IP1'</w:t>
      </w:r>
      <w:r w:rsidR="002576ED">
        <w:t xml:space="preserve">        </w:t>
      </w:r>
      <w:r>
        <w:t>#</w:t>
      </w:r>
      <w:r w:rsidR="002576ED">
        <w:t xml:space="preserve"> </w:t>
      </w:r>
      <w:r>
        <w:t>Private</w:t>
      </w:r>
      <w:r w:rsidR="002576ED">
        <w:t xml:space="preserve"> </w:t>
      </w:r>
      <w:r>
        <w:t>IP</w:t>
      </w:r>
      <w:r w:rsidR="002576ED">
        <w:t xml:space="preserve"> </w:t>
      </w:r>
      <w:r>
        <w:t>Address</w:t>
      </w:r>
      <w:r w:rsidR="002576ED">
        <w:t xml:space="preserve"> </w:t>
      </w:r>
      <w:r>
        <w:t>name</w:t>
      </w:r>
    </w:p>
    <w:p w14:paraId="1214B7F1" w14:textId="0153334A" w:rsidR="003D1E1B" w:rsidRDefault="003D1E1B" w:rsidP="00E001E7">
      <w:pPr>
        <w:pStyle w:val="CodeWithinBulletsEndPACKT"/>
      </w:pPr>
      <w:r>
        <w:t>$User</w:t>
      </w:r>
      <w:r w:rsidR="002576ED">
        <w:t xml:space="preserve">    </w:t>
      </w:r>
      <w:r>
        <w:t>=</w:t>
      </w:r>
      <w:r w:rsidR="002576ED">
        <w:t xml:space="preserve"> </w:t>
      </w:r>
      <w:r>
        <w:t>'</w:t>
      </w:r>
      <w:proofErr w:type="spellStart"/>
      <w:r>
        <w:t>AzureAdmin</w:t>
      </w:r>
      <w:proofErr w:type="spellEnd"/>
      <w:r>
        <w:t>'</w:t>
      </w:r>
      <w:r w:rsidR="002576ED">
        <w:t xml:space="preserve">       </w:t>
      </w:r>
      <w:r>
        <w:t>#</w:t>
      </w:r>
      <w:r w:rsidR="002576ED">
        <w:t xml:space="preserve"> </w:t>
      </w:r>
      <w:proofErr w:type="gramStart"/>
      <w:r>
        <w:t>User</w:t>
      </w:r>
      <w:r w:rsidR="002576ED">
        <w:t xml:space="preserve"> </w:t>
      </w:r>
      <w:r>
        <w:t>Name</w:t>
      </w:r>
      <w:proofErr w:type="gramEnd"/>
    </w:p>
    <w:p w14:paraId="3FE16414" w14:textId="18E5023E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UserPS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'JerryRocks42!'</w:t>
      </w:r>
      <w:r w:rsidR="002576ED">
        <w:t xml:space="preserve">    </w:t>
      </w:r>
      <w:r>
        <w:t>#</w:t>
      </w:r>
      <w:r w:rsidR="002576ED">
        <w:t xml:space="preserve"> </w:t>
      </w:r>
      <w:r>
        <w:t>User</w:t>
      </w:r>
      <w:r w:rsidR="002576ED">
        <w:t xml:space="preserve"> </w:t>
      </w:r>
      <w:r>
        <w:t>Password</w:t>
      </w:r>
    </w:p>
    <w:p w14:paraId="44C930B4" w14:textId="0D23CD3C" w:rsidR="003D1E1B" w:rsidRDefault="003D1E1B" w:rsidP="00E001E7">
      <w:pPr>
        <w:pStyle w:val="CodeWithinBulletsEndPACKT"/>
      </w:pPr>
      <w:r>
        <w:t>$</w:t>
      </w:r>
      <w:proofErr w:type="spellStart"/>
      <w:proofErr w:type="gramStart"/>
      <w:r>
        <w:t>VMName</w:t>
      </w:r>
      <w:proofErr w:type="spellEnd"/>
      <w:r w:rsidR="002576ED">
        <w:t xml:space="preserve">  </w:t>
      </w:r>
      <w:r>
        <w:t>=</w:t>
      </w:r>
      <w:proofErr w:type="gramEnd"/>
      <w:r w:rsidR="002576ED">
        <w:t xml:space="preserve"> </w:t>
      </w:r>
      <w:r>
        <w:t>'Packt42VM'</w:t>
      </w:r>
      <w:r w:rsidR="002576ED">
        <w:t xml:space="preserve">        </w:t>
      </w:r>
      <w:r>
        <w:t>#</w:t>
      </w:r>
      <w:r w:rsidR="002576ED">
        <w:t xml:space="preserve"> </w:t>
      </w:r>
      <w:r>
        <w:t>VM</w:t>
      </w:r>
      <w:r w:rsidR="002576ED">
        <w:t xml:space="preserve"> </w:t>
      </w:r>
      <w:r>
        <w:t>Name</w:t>
      </w:r>
    </w:p>
    <w:p w14:paraId="755E3045" w14:textId="4B79B922" w:rsidR="003D1E1B" w:rsidRDefault="003D1E1B" w:rsidP="002576ED">
      <w:pPr>
        <w:pStyle w:val="NumberedBulletPACKT"/>
      </w:pPr>
      <w:r>
        <w:t>Log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account:</w:t>
      </w:r>
    </w:p>
    <w:p w14:paraId="396EC0D3" w14:textId="5697AC0E" w:rsidR="003D1E1B" w:rsidRDefault="003D1E1B" w:rsidP="00E001E7">
      <w:pPr>
        <w:pStyle w:val="CodeWithinBulletsEndPACKT"/>
      </w:pPr>
      <w:r>
        <w:lastRenderedPageBreak/>
        <w:t>$</w:t>
      </w:r>
      <w:proofErr w:type="spellStart"/>
      <w:r>
        <w:t>CredAZ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Get-Credential</w:t>
      </w:r>
    </w:p>
    <w:p w14:paraId="68E83EEF" w14:textId="7FE3BF10" w:rsidR="003D1E1B" w:rsidRDefault="003D1E1B" w:rsidP="00E001E7">
      <w:pPr>
        <w:pStyle w:val="CodeWithinBulletsEndPACKT"/>
      </w:pPr>
      <w:r>
        <w:t>Login-</w:t>
      </w:r>
      <w:proofErr w:type="spellStart"/>
      <w:r>
        <w:t>AzAccount</w:t>
      </w:r>
      <w:proofErr w:type="spellEnd"/>
      <w:r w:rsidR="002576ED">
        <w:t xml:space="preserve"> </w:t>
      </w:r>
      <w:r>
        <w:t>-Credential</w:t>
      </w:r>
      <w:r w:rsidR="002576ED">
        <w:t xml:space="preserve"> </w:t>
      </w:r>
      <w:r>
        <w:t>$</w:t>
      </w:r>
      <w:proofErr w:type="spellStart"/>
      <w:r>
        <w:t>CredAZ</w:t>
      </w:r>
      <w:proofErr w:type="spellEnd"/>
      <w:r w:rsidR="002576ED">
        <w:t xml:space="preserve"> </w:t>
      </w:r>
    </w:p>
    <w:p w14:paraId="30C34053" w14:textId="3CF2EA7D" w:rsidR="003D1E1B" w:rsidRDefault="003D1E1B" w:rsidP="002576ED">
      <w:pPr>
        <w:pStyle w:val="NumberedBulletPACKT"/>
      </w:pP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4D878066" w14:textId="695992F9" w:rsidR="003D1E1B" w:rsidRDefault="003D1E1B" w:rsidP="00E001E7">
      <w:pPr>
        <w:pStyle w:val="CodeWithinBulletsEndPACKT"/>
      </w:pPr>
      <w:r>
        <w:t>$RG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AzResourceGroup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</w:t>
      </w:r>
      <w:r>
        <w:t>-</w:t>
      </w:r>
      <w:proofErr w:type="spellStart"/>
      <w:r>
        <w:t>ErrorAction</w:t>
      </w:r>
      <w:proofErr w:type="spellEnd"/>
      <w:r w:rsidR="002576ED">
        <w:t xml:space="preserve"> </w:t>
      </w:r>
      <w:proofErr w:type="spellStart"/>
      <w:r>
        <w:t>SilentlyContinue</w:t>
      </w:r>
      <w:proofErr w:type="spellEnd"/>
    </w:p>
    <w:p w14:paraId="6255B77F" w14:textId="7DC9261E" w:rsidR="003D1E1B" w:rsidRDefault="003D1E1B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</w:t>
      </w:r>
      <w:proofErr w:type="spellStart"/>
      <w:r>
        <w:t>rg</w:t>
      </w:r>
      <w:proofErr w:type="spellEnd"/>
      <w:r>
        <w:t>)</w:t>
      </w:r>
      <w:r w:rsidR="002576ED">
        <w:t xml:space="preserve"> </w:t>
      </w:r>
      <w:r>
        <w:t>{</w:t>
      </w:r>
    </w:p>
    <w:p w14:paraId="0D6D794D" w14:textId="5AD35AF6" w:rsidR="003D1E1B" w:rsidRDefault="002576ED" w:rsidP="00E001E7">
      <w:pPr>
        <w:pStyle w:val="CodeWithinBulletsEndPACKT"/>
      </w:pPr>
      <w:r>
        <w:t xml:space="preserve">    </w:t>
      </w:r>
      <w:r w:rsidR="003D1E1B">
        <w:t>$</w:t>
      </w:r>
      <w:proofErr w:type="spellStart"/>
      <w:r w:rsidR="003D1E1B">
        <w:t>RGTag</w:t>
      </w:r>
      <w:proofErr w:type="spellEnd"/>
      <w:r>
        <w:t xml:space="preserve"> </w:t>
      </w:r>
      <w:r w:rsidR="003D1E1B">
        <w:t>=</w:t>
      </w:r>
      <w:r>
        <w:t xml:space="preserve"> </w:t>
      </w:r>
      <w:proofErr w:type="gramStart"/>
      <w:r w:rsidR="003D1E1B">
        <w:t>@{</w:t>
      </w:r>
      <w:proofErr w:type="gramEnd"/>
      <w:r w:rsidR="003D1E1B">
        <w:t>Publisher</w:t>
      </w:r>
      <w:r>
        <w:t xml:space="preserve"> </w:t>
      </w:r>
      <w:r w:rsidR="003D1E1B">
        <w:t>=</w:t>
      </w:r>
      <w:r>
        <w:t xml:space="preserve"> </w:t>
      </w:r>
      <w:r w:rsidR="003D1E1B">
        <w:t>'Packt'}</w:t>
      </w:r>
    </w:p>
    <w:p w14:paraId="3BD3439C" w14:textId="3F7CDC9F" w:rsidR="003D1E1B" w:rsidRDefault="002576ED" w:rsidP="00E001E7">
      <w:pPr>
        <w:pStyle w:val="CodeWithinBulletsEndPACKT"/>
      </w:pPr>
      <w:r>
        <w:t xml:space="preserve">    </w:t>
      </w:r>
      <w:r w:rsidR="003D1E1B">
        <w:t>$</w:t>
      </w:r>
      <w:proofErr w:type="spellStart"/>
      <w:r w:rsidR="003D1E1B">
        <w:t>RGTag</w:t>
      </w:r>
      <w:proofErr w:type="spellEnd"/>
      <w:r>
        <w:t xml:space="preserve"> </w:t>
      </w:r>
      <w:r w:rsidR="003D1E1B">
        <w:t>+=</w:t>
      </w:r>
      <w:r>
        <w:t xml:space="preserve"> </w:t>
      </w:r>
      <w:proofErr w:type="gramStart"/>
      <w:r w:rsidR="003D1E1B">
        <w:t>@{</w:t>
      </w:r>
      <w:proofErr w:type="gramEnd"/>
      <w:r w:rsidR="003D1E1B">
        <w:t>Author</w:t>
      </w:r>
      <w:r>
        <w:t xml:space="preserve"> </w:t>
      </w:r>
      <w:r w:rsidR="003D1E1B">
        <w:t>=</w:t>
      </w:r>
      <w:r>
        <w:t xml:space="preserve"> </w:t>
      </w:r>
      <w:r w:rsidR="003D1E1B">
        <w:t>'Thomas</w:t>
      </w:r>
      <w:r>
        <w:t xml:space="preserve"> </w:t>
      </w:r>
      <w:r w:rsidR="003D1E1B">
        <w:t>Lee'}</w:t>
      </w:r>
    </w:p>
    <w:p w14:paraId="32D579D6" w14:textId="77085B73" w:rsidR="003D1E1B" w:rsidRDefault="002576ED" w:rsidP="00E001E7">
      <w:pPr>
        <w:pStyle w:val="CodeWithinBulletsEndPACKT"/>
      </w:pPr>
      <w:r>
        <w:t xml:space="preserve">    </w:t>
      </w:r>
      <w:r w:rsidR="003D1E1B">
        <w:t>$RGHT1</w:t>
      </w:r>
      <w:r>
        <w:t xml:space="preserve"> </w:t>
      </w:r>
      <w:r w:rsidR="003D1E1B">
        <w:t>=</w:t>
      </w:r>
      <w:r>
        <w:t xml:space="preserve"> </w:t>
      </w:r>
      <w:proofErr w:type="gramStart"/>
      <w:r w:rsidR="003D1E1B">
        <w:t>@{</w:t>
      </w:r>
      <w:proofErr w:type="gramEnd"/>
    </w:p>
    <w:p w14:paraId="42AFC921" w14:textId="360CABA7" w:rsidR="003D1E1B" w:rsidRDefault="002576ED" w:rsidP="00E001E7">
      <w:pPr>
        <w:pStyle w:val="CodeWithinBulletsEndPACKT"/>
      </w:pPr>
      <w:r>
        <w:t xml:space="preserve">        </w:t>
      </w:r>
      <w:r w:rsidR="003D1E1B">
        <w:t>Name</w:t>
      </w:r>
      <w:r>
        <w:t xml:space="preserve">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RgName</w:t>
      </w:r>
      <w:proofErr w:type="spellEnd"/>
    </w:p>
    <w:p w14:paraId="6CC3CE47" w14:textId="42A0D15F" w:rsidR="003D1E1B" w:rsidRDefault="002576ED" w:rsidP="00E001E7">
      <w:pPr>
        <w:pStyle w:val="CodeWithinBulletsEndPACKT"/>
      </w:pPr>
      <w:r>
        <w:t xml:space="preserve">        </w:t>
      </w:r>
      <w:r w:rsidR="003D1E1B">
        <w:t>Location</w:t>
      </w:r>
      <w:r>
        <w:t xml:space="preserve">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Locname</w:t>
      </w:r>
      <w:proofErr w:type="spellEnd"/>
    </w:p>
    <w:p w14:paraId="2ECD6B16" w14:textId="391EA728" w:rsidR="003D1E1B" w:rsidRDefault="002576ED" w:rsidP="00E001E7">
      <w:pPr>
        <w:pStyle w:val="CodeWithinBulletsEndPACKT"/>
      </w:pPr>
      <w:r>
        <w:t xml:space="preserve">        </w:t>
      </w:r>
      <w:r w:rsidR="003D1E1B">
        <w:t>Tag</w:t>
      </w:r>
      <w:r>
        <w:t xml:space="preserve">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RGTag</w:t>
      </w:r>
      <w:proofErr w:type="spellEnd"/>
    </w:p>
    <w:p w14:paraId="1991F70C" w14:textId="57FE8C38" w:rsidR="003D1E1B" w:rsidRDefault="002576ED" w:rsidP="00E001E7">
      <w:pPr>
        <w:pStyle w:val="CodeWithinBulletsEndPACKT"/>
      </w:pPr>
      <w:r>
        <w:t xml:space="preserve">    </w:t>
      </w:r>
      <w:r w:rsidR="003D1E1B">
        <w:t>}</w:t>
      </w:r>
    </w:p>
    <w:p w14:paraId="0FBF48DA" w14:textId="57C7753D" w:rsidR="003D1E1B" w:rsidRDefault="002576ED" w:rsidP="00E001E7">
      <w:pPr>
        <w:pStyle w:val="CodeWithinBulletsEndPACKT"/>
      </w:pPr>
      <w:r>
        <w:t xml:space="preserve">    </w:t>
      </w:r>
      <w:r w:rsidR="003D1E1B">
        <w:t>$RG</w:t>
      </w:r>
      <w:r>
        <w:t xml:space="preserve"> </w:t>
      </w:r>
      <w:r w:rsidR="003D1E1B">
        <w:t>=</w:t>
      </w:r>
      <w:r>
        <w:t xml:space="preserve"> </w:t>
      </w:r>
      <w:r w:rsidR="003D1E1B">
        <w:t>New-</w:t>
      </w:r>
      <w:proofErr w:type="spellStart"/>
      <w:r w:rsidR="003D1E1B">
        <w:t>AzResourceGroup</w:t>
      </w:r>
      <w:proofErr w:type="spellEnd"/>
      <w:r>
        <w:t xml:space="preserve"> </w:t>
      </w:r>
      <w:r w:rsidR="003D1E1B">
        <w:t>@RGHT1</w:t>
      </w:r>
    </w:p>
    <w:p w14:paraId="385A7D3B" w14:textId="6A7F0B63" w:rsidR="003D1E1B" w:rsidRDefault="002576ED" w:rsidP="00E001E7">
      <w:pPr>
        <w:pStyle w:val="CodeWithinBulletsEndPACKT"/>
      </w:pPr>
      <w:r>
        <w:t xml:space="preserve">    </w:t>
      </w:r>
      <w:r w:rsidR="003D1E1B">
        <w:t>Write-</w:t>
      </w:r>
      <w:proofErr w:type="gramStart"/>
      <w:r w:rsidR="003D1E1B">
        <w:t>Host</w:t>
      </w:r>
      <w:r>
        <w:t xml:space="preserve">  </w:t>
      </w:r>
      <w:r w:rsidR="003D1E1B">
        <w:t>"</w:t>
      </w:r>
      <w:proofErr w:type="gramEnd"/>
      <w:r w:rsidR="003D1E1B">
        <w:t>RG</w:t>
      </w:r>
      <w:r>
        <w:t xml:space="preserve"> </w:t>
      </w:r>
      <w:r w:rsidR="003D1E1B">
        <w:t>$</w:t>
      </w:r>
      <w:proofErr w:type="spellStart"/>
      <w:r w:rsidR="003D1E1B">
        <w:t>RgName</w:t>
      </w:r>
      <w:proofErr w:type="spellEnd"/>
      <w:r>
        <w:t xml:space="preserve"> </w:t>
      </w:r>
      <w:r w:rsidR="003D1E1B">
        <w:t>created"</w:t>
      </w:r>
    </w:p>
    <w:p w14:paraId="02831675" w14:textId="77777777" w:rsidR="003D1E1B" w:rsidRDefault="003D1E1B" w:rsidP="00E001E7">
      <w:pPr>
        <w:pStyle w:val="CodeWithinBulletsEndPACKT"/>
      </w:pPr>
      <w:r>
        <w:t>}</w:t>
      </w:r>
    </w:p>
    <w:p w14:paraId="7A0127B2" w14:textId="5DC55854" w:rsidR="003D1E1B" w:rsidRDefault="003D1E1B" w:rsidP="002576ED">
      <w:pPr>
        <w:pStyle w:val="NumberedBulletPACKT"/>
      </w:pPr>
      <w:r>
        <w:t>Ensure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has</w:t>
      </w:r>
      <w:r w:rsidR="002576ED">
        <w:t xml:space="preserve"> </w:t>
      </w:r>
      <w:r>
        <w:t>been</w:t>
      </w:r>
      <w:r w:rsidR="002576ED">
        <w:t xml:space="preserve"> </w:t>
      </w:r>
      <w:r>
        <w:t>created:</w:t>
      </w:r>
    </w:p>
    <w:p w14:paraId="195CC36A" w14:textId="39FBB237" w:rsidR="003D1E1B" w:rsidRDefault="003D1E1B" w:rsidP="00E001E7">
      <w:pPr>
        <w:pStyle w:val="CodeWithinBulletsEndPACKT"/>
      </w:pPr>
      <w:r>
        <w:t>$SA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AzStorageAccount</w:t>
      </w:r>
      <w:proofErr w:type="spellEnd"/>
      <w:r w:rsidR="002576ED">
        <w:t xml:space="preserve"> </w:t>
      </w:r>
      <w:r>
        <w:t>-Name</w:t>
      </w:r>
      <w:r w:rsidR="002576ED">
        <w:t xml:space="preserve"> </w:t>
      </w:r>
      <w:r>
        <w:t>$</w:t>
      </w:r>
      <w:proofErr w:type="spellStart"/>
      <w:r>
        <w:t>SAName</w:t>
      </w:r>
      <w:proofErr w:type="spellEnd"/>
      <w:r w:rsidR="002576ED">
        <w:t xml:space="preserve"> </w:t>
      </w:r>
      <w:r>
        <w:t>-</w:t>
      </w:r>
      <w:proofErr w:type="spellStart"/>
      <w:r>
        <w:t>ResourceGroupName</w:t>
      </w:r>
      <w:proofErr w:type="spellEnd"/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</w:t>
      </w:r>
      <w:r>
        <w:t>-</w:t>
      </w:r>
      <w:proofErr w:type="spellStart"/>
      <w:r>
        <w:t>ErrorAction</w:t>
      </w:r>
      <w:proofErr w:type="spellEnd"/>
      <w:r w:rsidR="002576ED">
        <w:t xml:space="preserve"> </w:t>
      </w:r>
      <w:proofErr w:type="spellStart"/>
      <w:r>
        <w:t>SilentlyContinue</w:t>
      </w:r>
      <w:proofErr w:type="spellEnd"/>
    </w:p>
    <w:p w14:paraId="16C18BB5" w14:textId="147DFA5C" w:rsidR="003D1E1B" w:rsidRDefault="003D1E1B" w:rsidP="00E001E7">
      <w:pPr>
        <w:pStyle w:val="CodeWithinBulletsEndPACKT"/>
      </w:pPr>
      <w:r>
        <w:t>if</w:t>
      </w:r>
      <w:r w:rsidR="002576ED">
        <w:t xml:space="preserve"> </w:t>
      </w:r>
      <w:r>
        <w:t>(-not</w:t>
      </w:r>
      <w:r w:rsidR="002576ED">
        <w:t xml:space="preserve"> </w:t>
      </w:r>
      <w:r>
        <w:t>$SA)</w:t>
      </w:r>
      <w:r w:rsidR="002576ED">
        <w:t xml:space="preserve"> </w:t>
      </w:r>
      <w:r>
        <w:t>{</w:t>
      </w:r>
    </w:p>
    <w:p w14:paraId="1A195C33" w14:textId="2CE50AEA" w:rsidR="003D1E1B" w:rsidRDefault="002576ED" w:rsidP="00E001E7">
      <w:pPr>
        <w:pStyle w:val="CodeWithinBulletsEndPACKT"/>
      </w:pPr>
      <w:r>
        <w:t xml:space="preserve">    </w:t>
      </w:r>
      <w:r w:rsidR="003D1E1B">
        <w:t>$</w:t>
      </w:r>
      <w:proofErr w:type="spellStart"/>
      <w:r w:rsidR="003D1E1B">
        <w:t>SATag</w:t>
      </w:r>
      <w:proofErr w:type="spellEnd"/>
      <w:r>
        <w:t xml:space="preserve"> </w:t>
      </w:r>
      <w:r w:rsidR="003D1E1B">
        <w:t>=</w:t>
      </w:r>
      <w:r>
        <w:t xml:space="preserve"> </w:t>
      </w:r>
      <w:r w:rsidR="003D1E1B">
        <w:t>[Ordered]</w:t>
      </w:r>
      <w:r>
        <w:t xml:space="preserve"> </w:t>
      </w:r>
      <w:proofErr w:type="gramStart"/>
      <w:r w:rsidR="003D1E1B">
        <w:t>@{</w:t>
      </w:r>
      <w:proofErr w:type="gramEnd"/>
      <w:r w:rsidR="003D1E1B">
        <w:t>Publisher</w:t>
      </w:r>
      <w:r>
        <w:t xml:space="preserve"> </w:t>
      </w:r>
      <w:r w:rsidR="003D1E1B">
        <w:t>=</w:t>
      </w:r>
      <w:r>
        <w:t xml:space="preserve"> </w:t>
      </w:r>
      <w:r w:rsidR="003D1E1B">
        <w:t>'Packt'}</w:t>
      </w:r>
    </w:p>
    <w:p w14:paraId="59F2C1E7" w14:textId="5C7E1621" w:rsidR="003D1E1B" w:rsidRDefault="002576ED" w:rsidP="00E001E7">
      <w:pPr>
        <w:pStyle w:val="CodeWithinBulletsEndPACKT"/>
      </w:pPr>
      <w:r>
        <w:t xml:space="preserve">    </w:t>
      </w:r>
      <w:r w:rsidR="003D1E1B">
        <w:t>$</w:t>
      </w:r>
      <w:proofErr w:type="spellStart"/>
      <w:r w:rsidR="003D1E1B">
        <w:t>SATag</w:t>
      </w:r>
      <w:proofErr w:type="spellEnd"/>
      <w:r>
        <w:t xml:space="preserve"> </w:t>
      </w:r>
      <w:r w:rsidR="003D1E1B">
        <w:t>+=</w:t>
      </w:r>
      <w:r>
        <w:t xml:space="preserve"> </w:t>
      </w:r>
      <w:proofErr w:type="gramStart"/>
      <w:r w:rsidR="003D1E1B">
        <w:t>@{</w:t>
      </w:r>
      <w:proofErr w:type="gramEnd"/>
      <w:r w:rsidR="003D1E1B">
        <w:t>Author</w:t>
      </w:r>
      <w:r>
        <w:t xml:space="preserve"> </w:t>
      </w:r>
      <w:r w:rsidR="003D1E1B">
        <w:t>=</w:t>
      </w:r>
      <w:r>
        <w:t xml:space="preserve"> </w:t>
      </w:r>
      <w:r w:rsidR="003D1E1B">
        <w:t>'Thomas</w:t>
      </w:r>
      <w:r>
        <w:t xml:space="preserve"> </w:t>
      </w:r>
      <w:r w:rsidR="003D1E1B">
        <w:t>Lee'}</w:t>
      </w:r>
    </w:p>
    <w:p w14:paraId="5105AFA8" w14:textId="53609B07" w:rsidR="003D1E1B" w:rsidRDefault="002576ED" w:rsidP="00E001E7">
      <w:pPr>
        <w:pStyle w:val="CodeWithinBulletsEndPACKT"/>
      </w:pPr>
      <w:r>
        <w:t xml:space="preserve">    </w:t>
      </w:r>
      <w:r w:rsidR="003D1E1B">
        <w:t>$SAHT</w:t>
      </w:r>
      <w:r>
        <w:t xml:space="preserve"> </w:t>
      </w:r>
      <w:r w:rsidR="003D1E1B">
        <w:t>-</w:t>
      </w:r>
      <w:r>
        <w:t xml:space="preserve"> </w:t>
      </w:r>
      <w:proofErr w:type="gramStart"/>
      <w:r w:rsidR="003D1E1B">
        <w:t>@{</w:t>
      </w:r>
      <w:proofErr w:type="gramEnd"/>
    </w:p>
    <w:p w14:paraId="623099B8" w14:textId="783D484D" w:rsidR="003D1E1B" w:rsidRDefault="002576ED" w:rsidP="00E001E7">
      <w:pPr>
        <w:pStyle w:val="CodeWithinBulletsEndPACKT"/>
      </w:pPr>
      <w:r>
        <w:t xml:space="preserve">        </w:t>
      </w:r>
      <w:r w:rsidR="003D1E1B">
        <w:t>Name</w:t>
      </w:r>
      <w:r>
        <w:t xml:space="preserve">    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SAName</w:t>
      </w:r>
      <w:proofErr w:type="spellEnd"/>
    </w:p>
    <w:p w14:paraId="7D8611F0" w14:textId="47585D2B" w:rsidR="003D1E1B" w:rsidRDefault="002576ED" w:rsidP="00E001E7">
      <w:pPr>
        <w:pStyle w:val="CodeWithinBulletsEndPACKT"/>
      </w:pPr>
      <w:r>
        <w:t xml:space="preserve">        </w:t>
      </w:r>
      <w:proofErr w:type="spellStart"/>
      <w:r w:rsidR="003D1E1B">
        <w:t>ResourceGroupName</w:t>
      </w:r>
      <w:proofErr w:type="spellEnd"/>
      <w:r>
        <w:t xml:space="preserve">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RgName</w:t>
      </w:r>
      <w:proofErr w:type="spellEnd"/>
    </w:p>
    <w:p w14:paraId="1B6B2C2F" w14:textId="6EC3E16C" w:rsidR="003D1E1B" w:rsidRDefault="002576ED" w:rsidP="00E001E7">
      <w:pPr>
        <w:pStyle w:val="CodeWithinBulletsEndPACKT"/>
      </w:pPr>
      <w:r>
        <w:t xml:space="preserve">        </w:t>
      </w:r>
      <w:r w:rsidR="003D1E1B">
        <w:t>Location</w:t>
      </w:r>
      <w:r>
        <w:t xml:space="preserve">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Locname</w:t>
      </w:r>
      <w:proofErr w:type="spellEnd"/>
    </w:p>
    <w:p w14:paraId="798AD49F" w14:textId="41B8044F" w:rsidR="003D1E1B" w:rsidRDefault="002576ED" w:rsidP="00E001E7">
      <w:pPr>
        <w:pStyle w:val="CodeWithinBulletsEndPACKT"/>
      </w:pPr>
      <w:r>
        <w:t xml:space="preserve">        </w:t>
      </w:r>
      <w:r w:rsidR="003D1E1B">
        <w:t>Tag</w:t>
      </w:r>
      <w:r>
        <w:t xml:space="preserve">     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SATag</w:t>
      </w:r>
      <w:proofErr w:type="spellEnd"/>
    </w:p>
    <w:p w14:paraId="5E0BD7E3" w14:textId="1FC7E177" w:rsidR="003D1E1B" w:rsidRDefault="002576ED" w:rsidP="00E001E7">
      <w:pPr>
        <w:pStyle w:val="CodeWithinBulletsEndPACKT"/>
      </w:pPr>
      <w:r>
        <w:t xml:space="preserve">        </w:t>
      </w:r>
      <w:r w:rsidR="003D1E1B">
        <w:t>$</w:t>
      </w:r>
      <w:proofErr w:type="spellStart"/>
      <w:r w:rsidR="003D1E1B">
        <w:t>SkuName</w:t>
      </w:r>
      <w:proofErr w:type="spellEnd"/>
      <w:r>
        <w:t xml:space="preserve">          </w:t>
      </w:r>
      <w:r w:rsidR="003D1E1B">
        <w:t>=</w:t>
      </w:r>
      <w:r>
        <w:t xml:space="preserve"> </w:t>
      </w:r>
      <w:r w:rsidR="003D1E1B">
        <w:t>'</w:t>
      </w:r>
      <w:proofErr w:type="spellStart"/>
      <w:r w:rsidR="003D1E1B">
        <w:t>Standard_LRS</w:t>
      </w:r>
      <w:proofErr w:type="spellEnd"/>
      <w:r w:rsidR="003D1E1B">
        <w:t>'</w:t>
      </w:r>
    </w:p>
    <w:p w14:paraId="076610AF" w14:textId="0DDA98ED" w:rsidR="003D1E1B" w:rsidRDefault="002576ED" w:rsidP="00E001E7">
      <w:pPr>
        <w:pStyle w:val="CodeWithinBulletsEndPACKT"/>
      </w:pPr>
      <w:r>
        <w:t xml:space="preserve">    </w:t>
      </w:r>
      <w:r w:rsidR="003D1E1B">
        <w:t>}</w:t>
      </w:r>
    </w:p>
    <w:p w14:paraId="719ACEA8" w14:textId="168938FF" w:rsidR="003D1E1B" w:rsidRDefault="002576ED" w:rsidP="00E001E7">
      <w:pPr>
        <w:pStyle w:val="CodeWithinBulletsEndPACKT"/>
      </w:pPr>
      <w:r>
        <w:t xml:space="preserve">    </w:t>
      </w:r>
      <w:r w:rsidR="003D1E1B">
        <w:t>$SA</w:t>
      </w:r>
      <w:r>
        <w:t xml:space="preserve"> </w:t>
      </w:r>
      <w:r w:rsidR="003D1E1B">
        <w:t>=</w:t>
      </w:r>
      <w:r>
        <w:t xml:space="preserve"> </w:t>
      </w:r>
      <w:r w:rsidR="003D1E1B">
        <w:t>New-</w:t>
      </w:r>
      <w:proofErr w:type="spellStart"/>
      <w:r w:rsidR="003D1E1B">
        <w:t>AzStorageAccount</w:t>
      </w:r>
      <w:proofErr w:type="spellEnd"/>
      <w:r>
        <w:t xml:space="preserve"> </w:t>
      </w:r>
      <w:r w:rsidR="003D1E1B">
        <w:t>@SAHT</w:t>
      </w:r>
    </w:p>
    <w:p w14:paraId="5AF6EF00" w14:textId="766BDC3F" w:rsidR="003D1E1B" w:rsidRDefault="002576ED" w:rsidP="00E001E7">
      <w:pPr>
        <w:pStyle w:val="CodeWithinBulletsEndPACKT"/>
      </w:pPr>
      <w:r>
        <w:t xml:space="preserve">    </w:t>
      </w:r>
      <w:r w:rsidR="003D1E1B">
        <w:t>Write-Host</w:t>
      </w:r>
      <w:r>
        <w:t xml:space="preserve"> </w:t>
      </w:r>
      <w:r w:rsidR="003D1E1B">
        <w:t>"SA</w:t>
      </w:r>
      <w:r>
        <w:t xml:space="preserve"> </w:t>
      </w:r>
      <w:r w:rsidR="003D1E1B">
        <w:t>$</w:t>
      </w:r>
      <w:proofErr w:type="spellStart"/>
      <w:r w:rsidR="003D1E1B">
        <w:t>SAName</w:t>
      </w:r>
      <w:proofErr w:type="spellEnd"/>
      <w:r>
        <w:t xml:space="preserve"> </w:t>
      </w:r>
      <w:r w:rsidR="003D1E1B">
        <w:t>created"</w:t>
      </w:r>
    </w:p>
    <w:p w14:paraId="4E3BC976" w14:textId="77777777" w:rsidR="003D1E1B" w:rsidRDefault="003D1E1B" w:rsidP="00E001E7">
      <w:pPr>
        <w:pStyle w:val="CodeWithinBulletsEndPACKT"/>
      </w:pPr>
      <w:r>
        <w:t>}</w:t>
      </w:r>
    </w:p>
    <w:p w14:paraId="66AC945F" w14:textId="51475C60" w:rsidR="003D1E1B" w:rsidRDefault="003D1E1B" w:rsidP="002576ED">
      <w:pPr>
        <w:pStyle w:val="NumberedBulletPACKT"/>
      </w:pPr>
      <w:r>
        <w:t>Create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credentials:</w:t>
      </w:r>
    </w:p>
    <w:p w14:paraId="05C4FEEB" w14:textId="6ED69039" w:rsidR="003D1E1B" w:rsidRDefault="003D1E1B" w:rsidP="00E001E7">
      <w:pPr>
        <w:pStyle w:val="CodeWithinBulletsEndPACKT"/>
      </w:pPr>
      <w:r>
        <w:t>$T</w:t>
      </w:r>
      <w:r w:rsidR="002576ED">
        <w:t xml:space="preserve"> </w:t>
      </w:r>
      <w:r>
        <w:t>=</w:t>
      </w:r>
      <w:r w:rsidR="002576ED">
        <w:t xml:space="preserve"> </w:t>
      </w:r>
      <w:r>
        <w:t>'</w:t>
      </w:r>
      <w:proofErr w:type="spellStart"/>
      <w:proofErr w:type="gramStart"/>
      <w:r>
        <w:t>System.Management.Automation.PSCredential</w:t>
      </w:r>
      <w:proofErr w:type="spellEnd"/>
      <w:proofErr w:type="gramEnd"/>
      <w:r>
        <w:t>'</w:t>
      </w:r>
    </w:p>
    <w:p w14:paraId="71744141" w14:textId="6A80F0DB" w:rsidR="003D1E1B" w:rsidRDefault="003D1E1B" w:rsidP="00E001E7">
      <w:pPr>
        <w:pStyle w:val="CodeWithinBulletsEndPACKT"/>
      </w:pPr>
      <w:r>
        <w:t>$P</w:t>
      </w:r>
      <w:r w:rsidR="002576ED">
        <w:t xml:space="preserve"> </w:t>
      </w:r>
      <w:r>
        <w:t>=</w:t>
      </w:r>
      <w:r w:rsidR="002576ED">
        <w:t xml:space="preserve"> </w:t>
      </w:r>
      <w:proofErr w:type="spellStart"/>
      <w:r>
        <w:t>ConvertTo-SecureString</w:t>
      </w:r>
      <w:proofErr w:type="spellEnd"/>
      <w:r w:rsidR="002576ED">
        <w:t xml:space="preserve"> </w:t>
      </w:r>
      <w:r>
        <w:t>-String</w:t>
      </w:r>
      <w:r w:rsidR="002576ED">
        <w:t xml:space="preserve"> </w:t>
      </w:r>
      <w:r>
        <w:t>$</w:t>
      </w:r>
      <w:proofErr w:type="spellStart"/>
      <w:r>
        <w:t>UserPS</w:t>
      </w:r>
      <w:proofErr w:type="spellEnd"/>
      <w:r w:rsidR="002576ED">
        <w:t xml:space="preserve"> </w:t>
      </w:r>
      <w:r>
        <w:t>-</w:t>
      </w:r>
      <w:proofErr w:type="spellStart"/>
      <w:r>
        <w:t>AsPlainText</w:t>
      </w:r>
      <w:proofErr w:type="spellEnd"/>
      <w:r w:rsidR="002576ED">
        <w:t xml:space="preserve"> </w:t>
      </w:r>
      <w:r>
        <w:t>-Force</w:t>
      </w:r>
    </w:p>
    <w:p w14:paraId="13F84A2F" w14:textId="6F3CDACC" w:rsidR="003D1E1B" w:rsidRDefault="003D1E1B" w:rsidP="00E001E7">
      <w:pPr>
        <w:pStyle w:val="CodeWithinBulletsEndPACKT"/>
      </w:pPr>
      <w:r>
        <w:t>$</w:t>
      </w:r>
      <w:proofErr w:type="spellStart"/>
      <w:r>
        <w:t>VMCred</w:t>
      </w:r>
      <w:proofErr w:type="spellEnd"/>
      <w:r w:rsidR="002576ED">
        <w:t xml:space="preserve"> </w:t>
      </w:r>
      <w:r>
        <w:t>=</w:t>
      </w:r>
      <w:r w:rsidR="002576ED">
        <w:t xml:space="preserve"> </w:t>
      </w:r>
      <w:r>
        <w:t>New-Object</w:t>
      </w:r>
      <w:r w:rsidR="002576ED">
        <w:t xml:space="preserve"> </w:t>
      </w:r>
      <w:r>
        <w:t>-TypeName</w:t>
      </w:r>
      <w:r w:rsidR="002576ED">
        <w:t xml:space="preserve"> </w:t>
      </w:r>
      <w:r>
        <w:t>$T</w:t>
      </w:r>
      <w:r w:rsidR="002576ED">
        <w:t xml:space="preserve"> </w:t>
      </w:r>
      <w:r>
        <w:t>-</w:t>
      </w:r>
      <w:proofErr w:type="spellStart"/>
      <w:r>
        <w:t>ArgumentList</w:t>
      </w:r>
      <w:proofErr w:type="spellEnd"/>
      <w:r w:rsidR="002576ED">
        <w:t xml:space="preserve"> </w:t>
      </w:r>
      <w:r>
        <w:t>$User,</w:t>
      </w:r>
      <w:r w:rsidR="002576ED">
        <w:t xml:space="preserve"> </w:t>
      </w:r>
      <w:r>
        <w:t>$P</w:t>
      </w:r>
    </w:p>
    <w:p w14:paraId="3742B262" w14:textId="77E47FD8" w:rsidR="003D1E1B" w:rsidRDefault="003D1E1B" w:rsidP="002576ED">
      <w:pPr>
        <w:pStyle w:val="NumberedBulletPACKT"/>
      </w:pP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VM:</w:t>
      </w:r>
    </w:p>
    <w:p w14:paraId="14C2341E" w14:textId="73127A93" w:rsidR="003D1E1B" w:rsidRDefault="003D1E1B" w:rsidP="00E001E7">
      <w:pPr>
        <w:pStyle w:val="CodeWithinBulletsEndPACKT"/>
      </w:pPr>
      <w:r>
        <w:t>$VMHT</w:t>
      </w:r>
      <w:r w:rsidR="002576ED">
        <w:t xml:space="preserve"> </w:t>
      </w:r>
      <w:r>
        <w:t>=</w:t>
      </w:r>
      <w:r w:rsidR="002576ED">
        <w:t xml:space="preserve"> </w:t>
      </w:r>
      <w:proofErr w:type="gramStart"/>
      <w:r>
        <w:t>@{</w:t>
      </w:r>
      <w:proofErr w:type="gramEnd"/>
    </w:p>
    <w:p w14:paraId="7956268E" w14:textId="608A817C" w:rsidR="003D1E1B" w:rsidRDefault="002576ED" w:rsidP="00E001E7">
      <w:pPr>
        <w:pStyle w:val="CodeWithinBulletsEndPACKT"/>
      </w:pPr>
      <w:r>
        <w:t xml:space="preserve">  </w:t>
      </w:r>
      <w:proofErr w:type="spellStart"/>
      <w:r w:rsidR="003D1E1B">
        <w:t>ResourceGroupName</w:t>
      </w:r>
      <w:proofErr w:type="spellEnd"/>
      <w:r>
        <w:t xml:space="preserve">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RgName</w:t>
      </w:r>
      <w:proofErr w:type="spellEnd"/>
    </w:p>
    <w:p w14:paraId="7912169C" w14:textId="50FD93F7" w:rsidR="003D1E1B" w:rsidRDefault="002576ED" w:rsidP="00E001E7">
      <w:pPr>
        <w:pStyle w:val="CodeWithinBulletsEndPACKT"/>
      </w:pPr>
      <w:r>
        <w:t xml:space="preserve">  </w:t>
      </w:r>
      <w:r w:rsidR="003D1E1B">
        <w:t>Location</w:t>
      </w:r>
      <w:r>
        <w:t xml:space="preserve">  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Locname</w:t>
      </w:r>
      <w:proofErr w:type="spellEnd"/>
    </w:p>
    <w:p w14:paraId="45FA56C8" w14:textId="328A38B6" w:rsidR="003D1E1B" w:rsidRDefault="002576ED" w:rsidP="00E001E7">
      <w:pPr>
        <w:pStyle w:val="CodeWithinBulletsEndPACKT"/>
      </w:pPr>
      <w:r>
        <w:t xml:space="preserve">  </w:t>
      </w:r>
      <w:r w:rsidR="003D1E1B">
        <w:t>Name</w:t>
      </w:r>
      <w:r>
        <w:t xml:space="preserve">      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VMName</w:t>
      </w:r>
      <w:proofErr w:type="spellEnd"/>
    </w:p>
    <w:p w14:paraId="2FE01717" w14:textId="37696FF3" w:rsidR="003D1E1B" w:rsidRDefault="002576ED" w:rsidP="00E001E7">
      <w:pPr>
        <w:pStyle w:val="CodeWithinBulletsEndPACKT"/>
      </w:pPr>
      <w:r>
        <w:t xml:space="preserve">  </w:t>
      </w:r>
      <w:proofErr w:type="spellStart"/>
      <w:proofErr w:type="gramStart"/>
      <w:r w:rsidR="003D1E1B">
        <w:t>VirtualNetworkName</w:t>
      </w:r>
      <w:proofErr w:type="spellEnd"/>
      <w:r>
        <w:t xml:space="preserve">  </w:t>
      </w:r>
      <w:r w:rsidR="003D1E1B">
        <w:t>=</w:t>
      </w:r>
      <w:proofErr w:type="gramEnd"/>
      <w:r>
        <w:t xml:space="preserve"> </w:t>
      </w:r>
      <w:r w:rsidR="003D1E1B">
        <w:t>$</w:t>
      </w:r>
      <w:proofErr w:type="spellStart"/>
      <w:r w:rsidR="003D1E1B">
        <w:t>VNName</w:t>
      </w:r>
      <w:proofErr w:type="spellEnd"/>
    </w:p>
    <w:p w14:paraId="42E29E6E" w14:textId="4C6452C6" w:rsidR="003D1E1B" w:rsidRDefault="002576ED" w:rsidP="00E001E7">
      <w:pPr>
        <w:pStyle w:val="CodeWithinBulletsEndPACKT"/>
      </w:pPr>
      <w:r>
        <w:t xml:space="preserve">  </w:t>
      </w:r>
      <w:proofErr w:type="spellStart"/>
      <w:r w:rsidR="003D1E1B">
        <w:t>SubnetName</w:t>
      </w:r>
      <w:proofErr w:type="spellEnd"/>
      <w:r>
        <w:t xml:space="preserve">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CloudSN</w:t>
      </w:r>
      <w:proofErr w:type="spellEnd"/>
    </w:p>
    <w:p w14:paraId="0AE4A9F8" w14:textId="713EC60F" w:rsidR="003D1E1B" w:rsidRDefault="002576ED" w:rsidP="00E001E7">
      <w:pPr>
        <w:pStyle w:val="CodeWithinBulletsEndPACKT"/>
      </w:pPr>
      <w:r>
        <w:lastRenderedPageBreak/>
        <w:t xml:space="preserve">  </w:t>
      </w:r>
      <w:proofErr w:type="spellStart"/>
      <w:r w:rsidR="003D1E1B">
        <w:t>SecurityGroupName</w:t>
      </w:r>
      <w:proofErr w:type="spellEnd"/>
      <w:r>
        <w:t xml:space="preserve">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NSGName</w:t>
      </w:r>
      <w:proofErr w:type="spellEnd"/>
    </w:p>
    <w:p w14:paraId="015957EE" w14:textId="472CEDDD" w:rsidR="003D1E1B" w:rsidRDefault="002576ED" w:rsidP="00E001E7">
      <w:pPr>
        <w:pStyle w:val="CodeWithinBulletsEndPACKT"/>
      </w:pPr>
      <w:r>
        <w:t xml:space="preserve">  </w:t>
      </w:r>
      <w:proofErr w:type="spellStart"/>
      <w:r w:rsidR="003D1E1B">
        <w:t>PublicIpAddressName</w:t>
      </w:r>
      <w:proofErr w:type="spellEnd"/>
      <w:r>
        <w:t xml:space="preserve">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IPName</w:t>
      </w:r>
      <w:proofErr w:type="spellEnd"/>
    </w:p>
    <w:p w14:paraId="5B8EE7DA" w14:textId="5FAAC41B" w:rsidR="003D1E1B" w:rsidRDefault="002576ED" w:rsidP="00E001E7">
      <w:pPr>
        <w:pStyle w:val="CodeWithinBulletsEndPACKT"/>
      </w:pPr>
      <w:r>
        <w:t xml:space="preserve">  </w:t>
      </w:r>
      <w:proofErr w:type="spellStart"/>
      <w:r w:rsidR="003D1E1B">
        <w:t>OpenPorts</w:t>
      </w:r>
      <w:proofErr w:type="spellEnd"/>
      <w:r>
        <w:t xml:space="preserve">           </w:t>
      </w:r>
      <w:r w:rsidR="003D1E1B">
        <w:t>=</w:t>
      </w:r>
      <w:r>
        <w:t xml:space="preserve"> </w:t>
      </w:r>
      <w:r w:rsidR="003D1E1B">
        <w:t>$Ports</w:t>
      </w:r>
    </w:p>
    <w:p w14:paraId="14617E5A" w14:textId="50A9FA2F" w:rsidR="003D1E1B" w:rsidRDefault="002576ED" w:rsidP="00E001E7">
      <w:pPr>
        <w:pStyle w:val="CodeWithinBulletsEndPACKT"/>
      </w:pPr>
      <w:r>
        <w:t xml:space="preserve">  </w:t>
      </w:r>
      <w:r w:rsidR="003D1E1B">
        <w:t>Credential</w:t>
      </w:r>
      <w:r>
        <w:t xml:space="preserve">          </w:t>
      </w:r>
      <w:r w:rsidR="003D1E1B">
        <w:t>=</w:t>
      </w:r>
      <w:r>
        <w:t xml:space="preserve"> </w:t>
      </w:r>
      <w:r w:rsidR="003D1E1B">
        <w:t>$</w:t>
      </w:r>
      <w:proofErr w:type="spellStart"/>
      <w:r w:rsidR="003D1E1B">
        <w:t>VMCred</w:t>
      </w:r>
      <w:proofErr w:type="spellEnd"/>
    </w:p>
    <w:p w14:paraId="7B38EDB3" w14:textId="77777777" w:rsidR="003D1E1B" w:rsidRDefault="003D1E1B" w:rsidP="00E001E7">
      <w:pPr>
        <w:pStyle w:val="CodeWithinBulletsEndPACKT"/>
      </w:pPr>
      <w:r>
        <w:t>}</w:t>
      </w:r>
    </w:p>
    <w:p w14:paraId="5203F645" w14:textId="42201473" w:rsidR="003D1E1B" w:rsidRDefault="003D1E1B" w:rsidP="00E001E7">
      <w:pPr>
        <w:pStyle w:val="CodeWithinBulletsEndPACKT"/>
      </w:pPr>
      <w:r>
        <w:t>New-</w:t>
      </w:r>
      <w:proofErr w:type="spellStart"/>
      <w:r>
        <w:t>AzVm</w:t>
      </w:r>
      <w:proofErr w:type="spellEnd"/>
      <w:r w:rsidR="002576ED">
        <w:t xml:space="preserve"> </w:t>
      </w:r>
      <w:r>
        <w:t>@VMHT</w:t>
      </w:r>
    </w:p>
    <w:p w14:paraId="7D0B93D9" w14:textId="5F341755" w:rsidR="003D1E1B" w:rsidRDefault="003D1E1B" w:rsidP="002576ED">
      <w:pPr>
        <w:pStyle w:val="NumberedBulletPACKT"/>
      </w:pPr>
      <w:r>
        <w:t>Get</w:t>
      </w:r>
      <w:r w:rsidR="002576ED">
        <w:t xml:space="preserve"> </w:t>
      </w:r>
      <w:r>
        <w:t>and</w:t>
      </w:r>
      <w:r w:rsidR="002576ED">
        <w:t xml:space="preserve"> </w:t>
      </w: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VM's</w:t>
      </w:r>
      <w:r w:rsidR="002576ED">
        <w:t xml:space="preserve"> </w:t>
      </w:r>
      <w:r>
        <w:t>external</w:t>
      </w:r>
      <w:r w:rsidR="002576ED">
        <w:t xml:space="preserve"> </w:t>
      </w:r>
      <w:r>
        <w:t>IP</w:t>
      </w:r>
      <w:r w:rsidR="002576ED">
        <w:t xml:space="preserve"> </w:t>
      </w:r>
      <w:r>
        <w:t>address:</w:t>
      </w:r>
    </w:p>
    <w:p w14:paraId="4033E36B" w14:textId="07F43E80" w:rsidR="003D1E1B" w:rsidRDefault="003D1E1B" w:rsidP="00E001E7">
      <w:pPr>
        <w:pStyle w:val="CodeWithinBulletsEndPACKT"/>
      </w:pPr>
      <w:r>
        <w:t>$VMIP</w:t>
      </w:r>
      <w:r w:rsidR="002576ED">
        <w:t xml:space="preserve"> </w:t>
      </w:r>
      <w:r>
        <w:t>=</w:t>
      </w:r>
      <w:r w:rsidR="002576ED">
        <w:t xml:space="preserve"> </w:t>
      </w:r>
      <w:r>
        <w:t>Get-</w:t>
      </w:r>
      <w:proofErr w:type="spellStart"/>
      <w:r>
        <w:t>AzPublicIpAddress</w:t>
      </w:r>
      <w:proofErr w:type="spellEnd"/>
      <w:r w:rsidR="002576ED">
        <w:t xml:space="preserve"> </w:t>
      </w:r>
      <w:r>
        <w:t>-</w:t>
      </w:r>
      <w:proofErr w:type="spellStart"/>
      <w:r>
        <w:t>ResourceGroupName</w:t>
      </w:r>
      <w:proofErr w:type="spellEnd"/>
      <w:r w:rsidR="002576ED">
        <w:t xml:space="preserve"> </w:t>
      </w:r>
      <w:r>
        <w:t>$</w:t>
      </w:r>
      <w:proofErr w:type="spellStart"/>
      <w:r>
        <w:t>RGname</w:t>
      </w:r>
      <w:proofErr w:type="spellEnd"/>
      <w:r w:rsidR="002576ED">
        <w:t xml:space="preserve">  </w:t>
      </w:r>
    </w:p>
    <w:p w14:paraId="21A855D1" w14:textId="009D16C5" w:rsidR="003D1E1B" w:rsidRDefault="003D1E1B" w:rsidP="00E001E7">
      <w:pPr>
        <w:pStyle w:val="CodeWithinBulletsEndPACKT"/>
      </w:pPr>
      <w:r>
        <w:t>$VMIP</w:t>
      </w:r>
      <w:r w:rsidR="002576ED">
        <w:t xml:space="preserve"> </w:t>
      </w:r>
      <w:r>
        <w:t>=</w:t>
      </w:r>
      <w:r w:rsidR="002576ED">
        <w:t xml:space="preserve"> </w:t>
      </w:r>
      <w:r>
        <w:t>$</w:t>
      </w:r>
      <w:proofErr w:type="spellStart"/>
      <w:r>
        <w:t>VMIP.IpAddress</w:t>
      </w:r>
      <w:proofErr w:type="spellEnd"/>
    </w:p>
    <w:p w14:paraId="51F0F383" w14:textId="5C871BC3" w:rsidR="003D1E1B" w:rsidRDefault="003D1E1B" w:rsidP="00E001E7">
      <w:pPr>
        <w:pStyle w:val="CodeWithinBulletsEndPACKT"/>
      </w:pPr>
      <w:r>
        <w:t>"VM</w:t>
      </w:r>
      <w:r w:rsidR="002576ED">
        <w:t xml:space="preserve"> </w:t>
      </w:r>
      <w:r>
        <w:t>Public</w:t>
      </w:r>
      <w:r w:rsidR="002576ED">
        <w:t xml:space="preserve"> </w:t>
      </w:r>
      <w:r>
        <w:t>IP</w:t>
      </w:r>
      <w:r w:rsidR="002576ED">
        <w:t xml:space="preserve"> </w:t>
      </w:r>
      <w:r>
        <w:t>Address:</w:t>
      </w:r>
      <w:r w:rsidR="002576ED">
        <w:t xml:space="preserve"> </w:t>
      </w:r>
      <w:r>
        <w:t>[$VMIP]"</w:t>
      </w:r>
    </w:p>
    <w:p w14:paraId="23BAD876" w14:textId="3B83B164" w:rsidR="003D1E1B" w:rsidRDefault="003D1E1B" w:rsidP="002576ED">
      <w:pPr>
        <w:pStyle w:val="NumberedBulletPACKT"/>
      </w:pPr>
      <w:r>
        <w:t>Connect</w:t>
      </w:r>
      <w:r w:rsidR="002576ED">
        <w:t xml:space="preserve"> </w:t>
      </w:r>
      <w:r>
        <w:t>to</w:t>
      </w:r>
      <w:r w:rsidR="002576ED">
        <w:t xml:space="preserve"> </w:t>
      </w:r>
      <w:r>
        <w:t>and</w:t>
      </w:r>
      <w:r w:rsidR="002576ED">
        <w:t xml:space="preserve"> </w:t>
      </w:r>
      <w:r>
        <w:t>view</w:t>
      </w:r>
      <w:r w:rsidR="002576ED">
        <w:t xml:space="preserve"> </w:t>
      </w:r>
      <w:r>
        <w:t>the</w:t>
      </w:r>
      <w:r w:rsidR="002576ED">
        <w:t xml:space="preserve"> </w:t>
      </w:r>
      <w:r>
        <w:t>VM:</w:t>
      </w:r>
    </w:p>
    <w:p w14:paraId="520EE19C" w14:textId="15C83FAC" w:rsidR="003D1E1B" w:rsidRDefault="003D1E1B" w:rsidP="00E001E7">
      <w:pPr>
        <w:pStyle w:val="CodeWithinBulletsEndPACKT"/>
      </w:pPr>
      <w:proofErr w:type="spellStart"/>
      <w:r>
        <w:t>mstsc</w:t>
      </w:r>
      <w:proofErr w:type="spellEnd"/>
      <w:r w:rsidR="002576ED">
        <w:t xml:space="preserve"> </w:t>
      </w:r>
      <w:r>
        <w:t>/v:"$VMIP"</w:t>
      </w:r>
    </w:p>
    <w:p w14:paraId="1FF20719" w14:textId="6CDD8FD9" w:rsidR="003D1E1B" w:rsidRPr="00331F93" w:rsidRDefault="003D1E1B" w:rsidP="00331F93">
      <w:pPr>
        <w:pStyle w:val="Heading2"/>
      </w:pPr>
      <w:r w:rsidRPr="00331F93">
        <w:t>How</w:t>
      </w:r>
      <w:r w:rsidR="002576ED">
        <w:t xml:space="preserve"> </w:t>
      </w:r>
      <w:r w:rsidRPr="00331F93">
        <w:t>it</w:t>
      </w:r>
      <w:r w:rsidR="002576ED">
        <w:t xml:space="preserve"> </w:t>
      </w:r>
      <w:r w:rsidRPr="00331F93">
        <w:t>works...</w:t>
      </w:r>
    </w:p>
    <w:p w14:paraId="2307135D" w14:textId="2BA4E95E" w:rsidR="003D1E1B" w:rsidRDefault="003D1E1B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1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defined</w:t>
      </w:r>
      <w:r w:rsidR="002576ED">
        <w:t xml:space="preserve"> </w:t>
      </w:r>
      <w:r>
        <w:t>the</w:t>
      </w:r>
      <w:r w:rsidR="002576ED">
        <w:t xml:space="preserve"> </w:t>
      </w:r>
      <w:r>
        <w:t>variables</w:t>
      </w:r>
      <w:r w:rsidR="002576ED">
        <w:t xml:space="preserve"> </w:t>
      </w:r>
      <w:r>
        <w:t>to</w:t>
      </w:r>
      <w:r w:rsidR="002576ED">
        <w:t xml:space="preserve"> </w:t>
      </w:r>
      <w:r>
        <w:t>be</w:t>
      </w:r>
      <w:r w:rsidR="002576ED">
        <w:t xml:space="preserve"> </w:t>
      </w:r>
      <w:r>
        <w:t>used</w:t>
      </w:r>
      <w:r w:rsidR="002576ED">
        <w:t xml:space="preserve"> </w:t>
      </w:r>
      <w:r>
        <w:t>for</w:t>
      </w:r>
      <w:r w:rsidR="002576ED">
        <w:t xml:space="preserve"> </w:t>
      </w:r>
      <w:r>
        <w:t>this</w:t>
      </w:r>
      <w:r w:rsidR="002576ED">
        <w:t xml:space="preserve"> </w:t>
      </w:r>
      <w:r>
        <w:t>recipe.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2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logged</w:t>
      </w:r>
      <w:r w:rsidR="002576ED">
        <w:t xml:space="preserve"> </w:t>
      </w:r>
      <w:r>
        <w:t>in</w:t>
      </w:r>
      <w:r w:rsidR="002576ED">
        <w:t xml:space="preserve"> </w:t>
      </w:r>
      <w:r>
        <w:t>to</w:t>
      </w:r>
      <w:r w:rsidR="002576ED">
        <w:t xml:space="preserve"> </w:t>
      </w:r>
      <w:r>
        <w:t>your</w:t>
      </w:r>
      <w:r w:rsidR="002576ED">
        <w:t xml:space="preserve"> </w:t>
      </w:r>
      <w:r>
        <w:t>Azure</w:t>
      </w:r>
      <w:r w:rsidR="002576ED">
        <w:t xml:space="preserve"> </w:t>
      </w:r>
      <w:r>
        <w:t>account.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3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ensured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resource</w:t>
      </w:r>
      <w:r w:rsidR="002576ED">
        <w:t xml:space="preserve"> </w:t>
      </w:r>
      <w:r>
        <w:t>group</w:t>
      </w:r>
      <w:r w:rsidR="002576ED">
        <w:t xml:space="preserve"> </w:t>
      </w:r>
      <w:r>
        <w:t>was</w:t>
      </w:r>
      <w:r w:rsidR="002576ED">
        <w:t xml:space="preserve"> </w:t>
      </w:r>
      <w:proofErr w:type="gramStart"/>
      <w:r>
        <w:t>created</w:t>
      </w:r>
      <w:proofErr w:type="gramEnd"/>
      <w:r w:rsidR="002576ED">
        <w:t xml:space="preserve"> </w:t>
      </w:r>
      <w:r>
        <w:t>and,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4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ensured</w:t>
      </w:r>
      <w:r w:rsidR="002576ED">
        <w:t xml:space="preserve"> </w:t>
      </w:r>
      <w:r>
        <w:t>that</w:t>
      </w:r>
      <w:r w:rsidR="002576ED">
        <w:t xml:space="preserve"> </w:t>
      </w:r>
      <w:r>
        <w:t>the</w:t>
      </w:r>
      <w:r w:rsidR="002576ED">
        <w:t xml:space="preserve"> </w:t>
      </w:r>
      <w:r>
        <w:t>Azure</w:t>
      </w:r>
      <w:r w:rsidR="002576ED">
        <w:t xml:space="preserve"> </w:t>
      </w:r>
      <w:r>
        <w:t>Storage</w:t>
      </w:r>
      <w:r w:rsidR="002576ED">
        <w:t xml:space="preserve"> </w:t>
      </w:r>
      <w:r>
        <w:t>Account</w:t>
      </w:r>
      <w:r w:rsidR="002576ED">
        <w:t xml:space="preserve"> </w:t>
      </w:r>
      <w:r>
        <w:t>for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was</w:t>
      </w:r>
      <w:r w:rsidR="002576ED">
        <w:t xml:space="preserve"> </w:t>
      </w:r>
      <w:r>
        <w:t>created.</w:t>
      </w:r>
      <w:r w:rsidR="002576ED">
        <w:t xml:space="preserve"> </w:t>
      </w: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5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created</w:t>
      </w:r>
      <w:r w:rsidR="002576ED">
        <w:t xml:space="preserve"> </w:t>
      </w:r>
      <w:r>
        <w:t>a</w:t>
      </w:r>
      <w:r w:rsidR="002576ED">
        <w:t xml:space="preserve"> </w:t>
      </w:r>
      <w:r>
        <w:t>PowerShell</w:t>
      </w:r>
      <w:r w:rsidR="002576ED">
        <w:t xml:space="preserve"> </w:t>
      </w:r>
      <w:r>
        <w:t>credential</w:t>
      </w:r>
      <w:r w:rsidR="002576ED">
        <w:t xml:space="preserve"> </w:t>
      </w:r>
      <w:r>
        <w:t>object</w:t>
      </w:r>
      <w:r w:rsidR="002576ED">
        <w:t xml:space="preserve"> </w:t>
      </w:r>
      <w:r>
        <w:t>that</w:t>
      </w:r>
      <w:r w:rsidR="002576ED">
        <w:t xml:space="preserve"> </w:t>
      </w:r>
      <w:r>
        <w:t>encapsulates</w:t>
      </w:r>
      <w:r w:rsidR="002576ED">
        <w:t xml:space="preserve"> </w:t>
      </w:r>
      <w:r>
        <w:t>the</w:t>
      </w:r>
      <w:r w:rsidR="002576ED">
        <w:t xml:space="preserve"> </w:t>
      </w:r>
      <w:r>
        <w:t>credentials</w:t>
      </w:r>
      <w:r w:rsidR="002576ED">
        <w:t xml:space="preserve"> </w:t>
      </w:r>
      <w:r>
        <w:t>for</w:t>
      </w:r>
      <w:r w:rsidR="002576ED">
        <w:t xml:space="preserve"> </w:t>
      </w:r>
      <w:r>
        <w:t>the</w:t>
      </w:r>
      <w:r w:rsidR="002576ED">
        <w:t xml:space="preserve"> </w:t>
      </w:r>
      <w:r>
        <w:t>VM.</w:t>
      </w:r>
      <w:r w:rsidR="002576ED">
        <w:t xml:space="preserve"> </w:t>
      </w:r>
      <w:r>
        <w:t>These</w:t>
      </w:r>
      <w:r w:rsidR="002576ED">
        <w:t xml:space="preserve"> </w:t>
      </w:r>
      <w:r>
        <w:t>steps</w:t>
      </w:r>
      <w:r w:rsidR="002576ED">
        <w:t xml:space="preserve"> </w:t>
      </w:r>
      <w:r>
        <w:t>produce</w:t>
      </w:r>
      <w:r w:rsidR="002576ED">
        <w:t xml:space="preserve"> </w:t>
      </w:r>
      <w:r>
        <w:t>no</w:t>
      </w:r>
      <w:r w:rsidR="002576ED">
        <w:t xml:space="preserve"> </w:t>
      </w:r>
      <w:r>
        <w:t>output.</w:t>
      </w:r>
    </w:p>
    <w:p w14:paraId="617EA2FC" w14:textId="08D591BA" w:rsidR="003D1E1B" w:rsidRDefault="003D1E1B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New-</w:t>
      </w:r>
      <w:proofErr w:type="spellStart"/>
      <w:r w:rsidRPr="00331F93">
        <w:rPr>
          <w:rStyle w:val="CodeInTextPACKT"/>
        </w:rPr>
        <w:t>AzVm</w:t>
      </w:r>
      <w:proofErr w:type="spellEnd"/>
      <w:r w:rsidR="002576ED">
        <w:t xml:space="preserve"> </w:t>
      </w:r>
      <w:r>
        <w:t>cmdlet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your</w:t>
      </w:r>
      <w:r w:rsidR="002576ED">
        <w:t xml:space="preserve"> </w:t>
      </w:r>
      <w:r>
        <w:t>new</w:t>
      </w:r>
      <w:r w:rsidR="002576ED">
        <w:t xml:space="preserve"> </w:t>
      </w:r>
      <w:r>
        <w:t>VM.</w:t>
      </w:r>
      <w:r w:rsidR="002576ED">
        <w:t xml:space="preserve"> </w:t>
      </w:r>
      <w:r>
        <w:t>This</w:t>
      </w:r>
      <w:r w:rsidR="002576ED">
        <w:t xml:space="preserve"> </w:t>
      </w:r>
      <w:r>
        <w:t>produces</w:t>
      </w:r>
      <w:r w:rsidR="002576ED">
        <w:t xml:space="preserve"> </w:t>
      </w:r>
      <w:r>
        <w:t>the</w:t>
      </w:r>
      <w:r w:rsidR="002576ED">
        <w:t xml:space="preserve"> </w:t>
      </w:r>
      <w:r>
        <w:t>following</w:t>
      </w:r>
      <w:r w:rsidR="002576ED">
        <w:t xml:space="preserve"> </w:t>
      </w:r>
      <w:r>
        <w:t>output:</w:t>
      </w:r>
    </w:p>
    <w:p w14:paraId="523F9355" w14:textId="29635B4E" w:rsidR="003D1E1B" w:rsidRDefault="003D1E1B" w:rsidP="002576ED">
      <w:pPr>
        <w:pStyle w:val="FigurePACKT"/>
      </w:pPr>
      <w:r>
        <w:rPr>
          <w:noProof/>
        </w:rPr>
        <w:drawing>
          <wp:inline distT="0" distB="0" distL="0" distR="0" wp14:anchorId="3682E199" wp14:editId="687D48EB">
            <wp:extent cx="5943600" cy="3281045"/>
            <wp:effectExtent l="0" t="0" r="0" b="0"/>
            <wp:docPr id="64" name="Picture 64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1265" w14:textId="542997DF" w:rsidR="003D1E1B" w:rsidRDefault="003D1E1B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7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retrieved</w:t>
      </w:r>
      <w:r w:rsidR="002576ED">
        <w:t xml:space="preserve"> </w:t>
      </w:r>
      <w:r>
        <w:t>the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VM's</w:t>
      </w:r>
      <w:r w:rsidR="002576ED">
        <w:t xml:space="preserve"> </w:t>
      </w:r>
      <w:r>
        <w:t>public</w:t>
      </w:r>
      <w:r w:rsidR="002576ED">
        <w:t xml:space="preserve"> </w:t>
      </w:r>
      <w:r>
        <w:t>IP</w:t>
      </w:r>
      <w:r w:rsidR="002576ED">
        <w:t xml:space="preserve"> </w:t>
      </w:r>
      <w:r>
        <w:t>address</w:t>
      </w:r>
      <w:r w:rsidR="002576ED">
        <w:t xml:space="preserve"> </w:t>
      </w:r>
      <w:r>
        <w:t>and</w:t>
      </w:r>
      <w:r w:rsidR="002576ED">
        <w:t xml:space="preserve"> </w:t>
      </w:r>
      <w:r>
        <w:t>displayed</w:t>
      </w:r>
      <w:r w:rsidR="002576ED">
        <w:t xml:space="preserve"> </w:t>
      </w:r>
      <w:r>
        <w:t>it,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7342A9D2" w14:textId="3101A153" w:rsidR="003D1E1B" w:rsidRDefault="003D1E1B" w:rsidP="002576ED">
      <w:pPr>
        <w:pStyle w:val="FigurePACKT"/>
      </w:pPr>
      <w:r>
        <w:rPr>
          <w:noProof/>
        </w:rPr>
        <w:lastRenderedPageBreak/>
        <w:drawing>
          <wp:inline distT="0" distB="0" distL="0" distR="0" wp14:anchorId="56157326" wp14:editId="47D77DCB">
            <wp:extent cx="5943600" cy="1108075"/>
            <wp:effectExtent l="0" t="0" r="0" b="0"/>
            <wp:docPr id="63" name="Picture 63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C450" w14:textId="57D41020" w:rsidR="003D1E1B" w:rsidRDefault="003D1E1B" w:rsidP="002576ED">
      <w:pPr>
        <w:pStyle w:val="NormalPACKT"/>
      </w:pP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final</w:t>
      </w:r>
      <w:r w:rsidR="002576ED">
        <w:t xml:space="preserve"> </w:t>
      </w:r>
      <w:r>
        <w:t>step,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8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mstsc.exe</w:t>
      </w:r>
      <w:r w:rsidR="002576ED">
        <w:t xml:space="preserve"> </w:t>
      </w:r>
      <w:r>
        <w:t>application</w:t>
      </w:r>
      <w:r w:rsidR="002576ED">
        <w:t xml:space="preserve"> </w:t>
      </w:r>
      <w:r>
        <w:t>to</w:t>
      </w:r>
      <w:r w:rsidR="002576ED">
        <w:t xml:space="preserve"> </w:t>
      </w:r>
      <w:r>
        <w:t>open</w:t>
      </w:r>
      <w:r w:rsidR="002576ED">
        <w:t xml:space="preserve"> </w:t>
      </w:r>
      <w:r>
        <w:t>up</w:t>
      </w:r>
      <w:r w:rsidR="002576ED">
        <w:t xml:space="preserve"> </w:t>
      </w:r>
      <w:r>
        <w:t>an</w:t>
      </w:r>
      <w:r w:rsidR="002576ED">
        <w:t xml:space="preserve"> </w:t>
      </w:r>
      <w:r>
        <w:t>RDS</w:t>
      </w:r>
      <w:r w:rsidR="002576ED">
        <w:t xml:space="preserve"> </w:t>
      </w:r>
      <w:r>
        <w:t>window</w:t>
      </w:r>
      <w:r w:rsidR="002576ED">
        <w:t xml:space="preserve"> </w:t>
      </w:r>
      <w:r>
        <w:t>into</w:t>
      </w:r>
      <w:r w:rsidR="002576ED">
        <w:t xml:space="preserve"> </w:t>
      </w:r>
      <w:r>
        <w:t>the</w:t>
      </w:r>
      <w:r w:rsidR="002576ED">
        <w:t xml:space="preserve"> </w:t>
      </w:r>
      <w:r>
        <w:t>VM,</w:t>
      </w:r>
      <w:r w:rsidR="002576ED">
        <w:t xml:space="preserve"> </w:t>
      </w:r>
      <w:r>
        <w:t>as</w:t>
      </w:r>
      <w:r w:rsidR="002576ED">
        <w:t xml:space="preserve"> </w:t>
      </w:r>
      <w:r>
        <w:t>follows:</w:t>
      </w:r>
    </w:p>
    <w:p w14:paraId="5D6D27F9" w14:textId="7824B7ED" w:rsidR="003D1E1B" w:rsidRDefault="003D1E1B" w:rsidP="00331F93">
      <w:pPr>
        <w:pStyle w:val="FigurePACKT"/>
      </w:pPr>
      <w:r>
        <w:rPr>
          <w:noProof/>
        </w:rPr>
        <w:drawing>
          <wp:inline distT="0" distB="0" distL="0" distR="0" wp14:anchorId="0FEF62C2" wp14:editId="60ECD142">
            <wp:extent cx="5588000" cy="4330700"/>
            <wp:effectExtent l="0" t="0" r="0" b="0"/>
            <wp:docPr id="62" name="Picture 62" descr="How it work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ow it works..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5F69" w14:textId="08D1144E" w:rsidR="003D1E1B" w:rsidRPr="00331F93" w:rsidRDefault="003D1E1B" w:rsidP="00331F93">
      <w:pPr>
        <w:pStyle w:val="Heading2"/>
      </w:pPr>
      <w:r w:rsidRPr="00331F93">
        <w:t>There's</w:t>
      </w:r>
      <w:r w:rsidR="002576ED">
        <w:t xml:space="preserve"> </w:t>
      </w:r>
      <w:r w:rsidRPr="00331F93">
        <w:t>more...</w:t>
      </w:r>
    </w:p>
    <w:p w14:paraId="799024D2" w14:textId="59A340C0" w:rsidR="003D1E1B" w:rsidRDefault="003D1E1B" w:rsidP="002576ED">
      <w:pPr>
        <w:pStyle w:val="NormalPACKT"/>
      </w:pPr>
      <w:r>
        <w:t>In</w:t>
      </w:r>
      <w:r w:rsidR="002576ED">
        <w:t xml:space="preserve"> </w:t>
      </w:r>
      <w:r w:rsidRPr="00331F93">
        <w:rPr>
          <w:rStyle w:val="ItalicsPACKT"/>
        </w:rPr>
        <w:t>step</w:t>
      </w:r>
      <w:r w:rsidR="002576ED">
        <w:rPr>
          <w:rStyle w:val="ItalicsPACKT"/>
        </w:rPr>
        <w:t xml:space="preserve"> </w:t>
      </w:r>
      <w:r w:rsidRPr="00331F93">
        <w:rPr>
          <w:rStyle w:val="ItalicsPACKT"/>
        </w:rPr>
        <w:t>6</w:t>
      </w:r>
      <w:r>
        <w:t>,</w:t>
      </w:r>
      <w:r w:rsidR="002576ED">
        <w:t xml:space="preserve"> </w:t>
      </w:r>
      <w:r>
        <w:t>you</w:t>
      </w:r>
      <w:r w:rsidR="002576ED">
        <w:t xml:space="preserve"> </w:t>
      </w:r>
      <w:r>
        <w:t>used</w:t>
      </w:r>
      <w:r w:rsidR="002576ED">
        <w:t xml:space="preserve"> </w:t>
      </w:r>
      <w:r>
        <w:t>the</w:t>
      </w:r>
      <w:r w:rsidR="002576ED">
        <w:t xml:space="preserve"> </w:t>
      </w:r>
      <w:r w:rsidRPr="00331F93">
        <w:rPr>
          <w:rStyle w:val="CodeInTextPACKT"/>
        </w:rPr>
        <w:t>New-</w:t>
      </w:r>
      <w:proofErr w:type="spellStart"/>
      <w:r w:rsidRPr="00331F93">
        <w:rPr>
          <w:rStyle w:val="CodeInTextPACKT"/>
        </w:rPr>
        <w:t>AzVm</w:t>
      </w:r>
      <w:proofErr w:type="spellEnd"/>
      <w:r w:rsidR="002576ED">
        <w:t xml:space="preserve"> </w:t>
      </w:r>
      <w:r>
        <w:t>cmdlet</w:t>
      </w:r>
      <w:r w:rsidR="002576ED">
        <w:t xml:space="preserve"> </w:t>
      </w:r>
      <w:r>
        <w:t>to</w:t>
      </w:r>
      <w:r w:rsidR="002576ED">
        <w:t xml:space="preserve"> </w:t>
      </w:r>
      <w:r>
        <w:t>create</w:t>
      </w:r>
      <w:r w:rsidR="002576ED">
        <w:t xml:space="preserve"> </w:t>
      </w:r>
      <w:r>
        <w:t>a</w:t>
      </w:r>
      <w:r w:rsidR="002576ED">
        <w:t xml:space="preserve"> </w:t>
      </w:r>
      <w:r>
        <w:t>new</w:t>
      </w:r>
      <w:r w:rsidR="002576ED">
        <w:t xml:space="preserve"> </w:t>
      </w:r>
      <w:r>
        <w:t>Azure</w:t>
      </w:r>
      <w:r w:rsidR="002576ED">
        <w:t xml:space="preserve"> </w:t>
      </w:r>
      <w:r>
        <w:t>VM.</w:t>
      </w:r>
      <w:r w:rsidR="002576ED">
        <w:t xml:space="preserve"> </w:t>
      </w:r>
      <w:r>
        <w:t>This</w:t>
      </w:r>
      <w:r w:rsidR="002576ED">
        <w:t xml:space="preserve"> </w:t>
      </w:r>
      <w:r>
        <w:t>method</w:t>
      </w:r>
      <w:r w:rsidR="002576ED">
        <w:t xml:space="preserve"> </w:t>
      </w:r>
      <w:r>
        <w:t>of</w:t>
      </w:r>
      <w:r w:rsidR="002576ED">
        <w:t xml:space="preserve"> </w:t>
      </w:r>
      <w:r>
        <w:t>creating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takes</w:t>
      </w:r>
      <w:r w:rsidR="002576ED">
        <w:t xml:space="preserve"> </w:t>
      </w:r>
      <w:r>
        <w:t>a</w:t>
      </w:r>
      <w:r w:rsidR="002576ED">
        <w:t xml:space="preserve"> </w:t>
      </w:r>
      <w:r>
        <w:t>number</w:t>
      </w:r>
      <w:r w:rsidR="002576ED">
        <w:t xml:space="preserve"> </w:t>
      </w:r>
      <w:r>
        <w:t>of</w:t>
      </w:r>
      <w:r w:rsidR="002576ED">
        <w:t xml:space="preserve"> </w:t>
      </w:r>
      <w:r>
        <w:t>defaults,</w:t>
      </w:r>
      <w:r w:rsidR="002576ED">
        <w:t xml:space="preserve"> </w:t>
      </w:r>
      <w:r>
        <w:t>including</w:t>
      </w:r>
      <w:r w:rsidR="002576ED">
        <w:t xml:space="preserve"> </w:t>
      </w:r>
      <w:r>
        <w:t>the</w:t>
      </w:r>
      <w:r w:rsidR="002576ED">
        <w:t xml:space="preserve"> </w:t>
      </w:r>
      <w:r>
        <w:t>version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OS</w:t>
      </w:r>
      <w:r w:rsidR="002576ED">
        <w:t xml:space="preserve"> </w:t>
      </w:r>
      <w:r>
        <w:t>to</w:t>
      </w:r>
      <w:r w:rsidR="002576ED">
        <w:t xml:space="preserve"> </w:t>
      </w:r>
      <w:r>
        <w:t>install</w:t>
      </w:r>
      <w:r w:rsidR="002576ED">
        <w:t xml:space="preserve"> </w:t>
      </w:r>
      <w:r>
        <w:t>in</w:t>
      </w:r>
      <w:r w:rsidR="002576ED">
        <w:t xml:space="preserve"> </w:t>
      </w:r>
      <w:r>
        <w:t>the</w:t>
      </w:r>
      <w:r w:rsidR="002576ED">
        <w:t xml:space="preserve"> </w:t>
      </w:r>
      <w:r>
        <w:t>VM.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takes</w:t>
      </w:r>
      <w:r w:rsidR="002576ED">
        <w:t xml:space="preserve"> </w:t>
      </w:r>
      <w:r>
        <w:t>a</w:t>
      </w:r>
      <w:r w:rsidR="002576ED">
        <w:t xml:space="preserve"> </w:t>
      </w:r>
      <w:r>
        <w:t>very</w:t>
      </w:r>
      <w:r w:rsidR="002576ED">
        <w:t xml:space="preserve"> </w:t>
      </w:r>
      <w:r>
        <w:t>simple</w:t>
      </w:r>
      <w:r w:rsidR="002576ED">
        <w:t xml:space="preserve"> </w:t>
      </w:r>
      <w:r>
        <w:t>approach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creation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VM—there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lot</w:t>
      </w:r>
      <w:r w:rsidR="002576ED">
        <w:t xml:space="preserve"> </w:t>
      </w:r>
      <w:r>
        <w:t>more</w:t>
      </w:r>
      <w:r w:rsidR="002576ED">
        <w:t xml:space="preserve"> </w:t>
      </w:r>
      <w:r>
        <w:t>that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do</w:t>
      </w:r>
      <w:r w:rsidR="002576ED">
        <w:t xml:space="preserve"> </w:t>
      </w:r>
      <w:r>
        <w:t>that</w:t>
      </w:r>
      <w:r w:rsidR="002576ED">
        <w:t xml:space="preserve"> </w:t>
      </w:r>
      <w:r>
        <w:t>is</w:t>
      </w:r>
      <w:r w:rsidR="002576ED">
        <w:t xml:space="preserve"> </w:t>
      </w:r>
      <w:r>
        <w:t>beyond</w:t>
      </w:r>
      <w:r w:rsidR="002576ED">
        <w:t xml:space="preserve"> </w:t>
      </w:r>
      <w:r>
        <w:t>the</w:t>
      </w:r>
      <w:r w:rsidR="002576ED">
        <w:t xml:space="preserve"> </w:t>
      </w:r>
      <w:r>
        <w:t>scope</w:t>
      </w:r>
      <w:r w:rsidR="002576ED">
        <w:t xml:space="preserve"> </w:t>
      </w:r>
      <w:r>
        <w:t>of</w:t>
      </w:r>
      <w:r w:rsidR="002576ED">
        <w:t xml:space="preserve"> </w:t>
      </w:r>
      <w:r>
        <w:t>this</w:t>
      </w:r>
      <w:r w:rsidR="002576ED">
        <w:t xml:space="preserve"> </w:t>
      </w:r>
      <w:r>
        <w:t>book.</w:t>
      </w:r>
    </w:p>
    <w:p w14:paraId="29E178C9" w14:textId="501532D4" w:rsidR="003D1E1B" w:rsidRPr="00331F93" w:rsidRDefault="003D1E1B" w:rsidP="00331F93">
      <w:pPr>
        <w:pStyle w:val="Heading2"/>
      </w:pPr>
      <w:r w:rsidRPr="00331F93">
        <w:t>See</w:t>
      </w:r>
      <w:r w:rsidR="002576ED">
        <w:t xml:space="preserve"> </w:t>
      </w:r>
      <w:r w:rsidRPr="00331F93">
        <w:t>also</w:t>
      </w:r>
    </w:p>
    <w:p w14:paraId="6120653A" w14:textId="48F4A05E" w:rsidR="00335237" w:rsidRPr="003D1E1B" w:rsidRDefault="003D1E1B" w:rsidP="002576ED">
      <w:pPr>
        <w:pStyle w:val="NormalPACKT"/>
      </w:pPr>
      <w:r>
        <w:t>There</w:t>
      </w:r>
      <w:r w:rsidR="002576ED">
        <w:t xml:space="preserve"> </w:t>
      </w:r>
      <w:r>
        <w:t>is</w:t>
      </w:r>
      <w:r w:rsidR="002576ED">
        <w:t xml:space="preserve"> </w:t>
      </w:r>
      <w:r>
        <w:t>a</w:t>
      </w:r>
      <w:r w:rsidR="002576ED">
        <w:t xml:space="preserve"> </w:t>
      </w:r>
      <w:r>
        <w:t>lot</w:t>
      </w:r>
      <w:r w:rsidR="002576ED">
        <w:t xml:space="preserve"> </w:t>
      </w:r>
      <w:r>
        <w:t>of</w:t>
      </w:r>
      <w:r w:rsidR="002576ED">
        <w:t xml:space="preserve"> </w:t>
      </w:r>
      <w:r>
        <w:t>richness</w:t>
      </w:r>
      <w:r w:rsidR="002576ED">
        <w:t xml:space="preserve"> </w:t>
      </w:r>
      <w:r>
        <w:t>in</w:t>
      </w:r>
      <w:r w:rsidR="002576ED">
        <w:t xml:space="preserve"> </w:t>
      </w:r>
      <w:r>
        <w:t>terms</w:t>
      </w:r>
      <w:r w:rsidR="002576ED">
        <w:t xml:space="preserve"> </w:t>
      </w:r>
      <w:r>
        <w:t>of</w:t>
      </w:r>
      <w:r w:rsidR="002576ED">
        <w:t xml:space="preserve"> </w:t>
      </w:r>
      <w:r>
        <w:t>the</w:t>
      </w:r>
      <w:r w:rsidR="002576ED">
        <w:t xml:space="preserve"> </w:t>
      </w:r>
      <w:r>
        <w:t>VM</w:t>
      </w:r>
      <w:r w:rsidR="002576ED">
        <w:t xml:space="preserve"> </w:t>
      </w:r>
      <w:r>
        <w:t>and</w:t>
      </w:r>
      <w:r w:rsidR="002576ED">
        <w:t xml:space="preserve"> </w:t>
      </w:r>
      <w:r>
        <w:t>the</w:t>
      </w:r>
      <w:r w:rsidR="002576ED">
        <w:t xml:space="preserve"> </w:t>
      </w:r>
      <w:r>
        <w:t>networks</w:t>
      </w:r>
      <w:r w:rsidR="002576ED">
        <w:t xml:space="preserve"> </w:t>
      </w:r>
      <w:r>
        <w:t>you</w:t>
      </w:r>
      <w:r w:rsidR="002576ED">
        <w:t xml:space="preserve"> </w:t>
      </w:r>
      <w:r>
        <w:t>can</w:t>
      </w:r>
      <w:r w:rsidR="002576ED">
        <w:t xml:space="preserve"> </w:t>
      </w:r>
      <w:r>
        <w:t>create</w:t>
      </w:r>
      <w:r w:rsidR="002576ED">
        <w:t xml:space="preserve"> </w:t>
      </w:r>
      <w:r>
        <w:t>to</w:t>
      </w:r>
      <w:r w:rsidR="002576ED">
        <w:t xml:space="preserve"> </w:t>
      </w:r>
      <w:r>
        <w:t>access</w:t>
      </w:r>
      <w:r w:rsidR="002576ED">
        <w:t xml:space="preserve"> </w:t>
      </w:r>
      <w:r>
        <w:t>it</w:t>
      </w:r>
      <w:r w:rsidR="002576ED">
        <w:t xml:space="preserve"> </w:t>
      </w:r>
      <w:r>
        <w:t>that</w:t>
      </w:r>
      <w:r w:rsidR="002576ED">
        <w:t xml:space="preserve"> </w:t>
      </w:r>
      <w:r>
        <w:t>this</w:t>
      </w:r>
      <w:r w:rsidR="002576ED">
        <w:t xml:space="preserve"> </w:t>
      </w:r>
      <w:r>
        <w:t>recipe</w:t>
      </w:r>
      <w:r w:rsidR="002576ED">
        <w:t xml:space="preserve"> </w:t>
      </w:r>
      <w:r>
        <w:t>has</w:t>
      </w:r>
      <w:r w:rsidR="002576ED">
        <w:t xml:space="preserve"> </w:t>
      </w:r>
      <w:r>
        <w:t>not</w:t>
      </w:r>
      <w:r w:rsidR="002576ED">
        <w:t xml:space="preserve"> </w:t>
      </w:r>
      <w:r>
        <w:t>covered.</w:t>
      </w:r>
      <w:r w:rsidR="002576ED">
        <w:t xml:space="preserve"> </w:t>
      </w:r>
      <w:r>
        <w:t>For</w:t>
      </w:r>
      <w:r w:rsidR="002576ED">
        <w:t xml:space="preserve"> </w:t>
      </w:r>
      <w:r>
        <w:t>more</w:t>
      </w:r>
      <w:r w:rsidR="002576ED">
        <w:t xml:space="preserve"> </w:t>
      </w:r>
      <w:r>
        <w:t>details</w:t>
      </w:r>
      <w:r w:rsidR="002576ED">
        <w:t xml:space="preserve"> </w:t>
      </w:r>
      <w:r>
        <w:t>on</w:t>
      </w:r>
      <w:r w:rsidR="002576ED">
        <w:t xml:space="preserve"> </w:t>
      </w:r>
      <w:r>
        <w:t>Azure</w:t>
      </w:r>
      <w:r w:rsidR="002576ED">
        <w:t xml:space="preserve"> </w:t>
      </w:r>
      <w:r>
        <w:t>VMs,</w:t>
      </w:r>
      <w:r w:rsidR="002576ED">
        <w:t xml:space="preserve"> </w:t>
      </w:r>
      <w:r>
        <w:t>refer</w:t>
      </w:r>
      <w:r w:rsidR="002576ED">
        <w:t xml:space="preserve"> </w:t>
      </w:r>
      <w:r>
        <w:t>to</w:t>
      </w:r>
      <w:r w:rsidR="002576ED">
        <w:t xml:space="preserve"> </w:t>
      </w:r>
      <w:r>
        <w:t>the</w:t>
      </w:r>
      <w:r w:rsidR="002576ED">
        <w:t xml:space="preserve"> </w:t>
      </w:r>
      <w:r>
        <w:t>online</w:t>
      </w:r>
      <w:r w:rsidR="002576ED">
        <w:t xml:space="preserve"> </w:t>
      </w:r>
      <w:r>
        <w:t>documentation</w:t>
      </w:r>
      <w:r w:rsidR="002576ED">
        <w:t xml:space="preserve"> </w:t>
      </w:r>
      <w:r>
        <w:t>at</w:t>
      </w:r>
      <w:r w:rsidR="002576ED">
        <w:t xml:space="preserve"> </w:t>
      </w:r>
      <w:r w:rsidR="002576ED">
        <w:rPr>
          <w:rStyle w:val="URLPACKT0"/>
        </w:rPr>
        <w:fldChar w:fldCharType="begin"/>
      </w:r>
      <w:r w:rsidR="002576ED">
        <w:rPr>
          <w:rStyle w:val="URLPACKT0"/>
        </w:rPr>
        <w:instrText xml:space="preserve"> HYPERLINK "</w:instrText>
      </w:r>
      <w:r w:rsidR="002576ED" w:rsidRPr="002576ED">
        <w:rPr>
          <w:rStyle w:val="URLPACKT0"/>
        </w:rPr>
        <w:instrText>https://docs.microsoft.com/azure/virtual-machines/windows/</w:instrText>
      </w:r>
      <w:r w:rsidR="002576ED">
        <w:rPr>
          <w:rStyle w:val="URLPACKT0"/>
        </w:rPr>
        <w:instrText xml:space="preserve">" </w:instrText>
      </w:r>
      <w:r w:rsidR="002576ED">
        <w:rPr>
          <w:rStyle w:val="URLPACKT0"/>
        </w:rPr>
        <w:fldChar w:fldCharType="separate"/>
      </w:r>
      <w:r w:rsidR="002576ED" w:rsidRPr="008D37C4">
        <w:rPr>
          <w:rStyle w:val="Hyperlink"/>
          <w:rFonts w:ascii="Lucida Console" w:hAnsi="Lucida Console"/>
          <w:sz w:val="19"/>
          <w:szCs w:val="18"/>
        </w:rPr>
        <w:t>https://docs.microsoft.com</w:t>
      </w:r>
      <w:del w:id="9" w:author="Siddhant" w:date="2020-09-23T12:18:00Z">
        <w:r w:rsidR="002576ED" w:rsidRPr="008D37C4" w:rsidDel="002576ED">
          <w:rPr>
            <w:rStyle w:val="Hyperlink"/>
            <w:rFonts w:ascii="Lucida Console" w:hAnsi="Lucida Console"/>
            <w:sz w:val="19"/>
            <w:szCs w:val="18"/>
          </w:rPr>
          <w:delText>/en-us</w:delText>
        </w:r>
      </w:del>
      <w:r w:rsidR="002576ED" w:rsidRPr="008D37C4">
        <w:rPr>
          <w:rStyle w:val="Hyperlink"/>
          <w:rFonts w:ascii="Lucida Console" w:hAnsi="Lucida Console"/>
          <w:sz w:val="19"/>
          <w:szCs w:val="18"/>
        </w:rPr>
        <w:t>/azure/virtual-machines/windows/</w:t>
      </w:r>
      <w:r w:rsidR="002576ED">
        <w:rPr>
          <w:rStyle w:val="URLPACKT0"/>
        </w:rPr>
        <w:fldChar w:fldCharType="end"/>
      </w:r>
      <w:r>
        <w:t>.</w:t>
      </w:r>
    </w:p>
    <w:sectPr w:rsidR="00335237" w:rsidRPr="003D1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22095"/>
    <w:multiLevelType w:val="multilevel"/>
    <w:tmpl w:val="3C64444E"/>
    <w:lvl w:ilvl="0">
      <w:start w:val="1"/>
      <w:numFmt w:val="decimal"/>
      <w:pStyle w:val="NumberedBulletPACKT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0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537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767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997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227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457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687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0917" w:firstLine="0"/>
      </w:pPr>
      <w:rPr>
        <w:rFonts w:hint="default"/>
      </w:rPr>
    </w:lvl>
  </w:abstractNum>
  <w:abstractNum w:abstractNumId="1" w15:restartNumberingAfterBreak="0">
    <w:nsid w:val="11395964"/>
    <w:multiLevelType w:val="multilevel"/>
    <w:tmpl w:val="441C3358"/>
    <w:numStyleLink w:val="RomanNumberedBullet"/>
  </w:abstractNum>
  <w:abstractNum w:abstractNumId="2" w15:restartNumberingAfterBreak="0">
    <w:nsid w:val="18C74BFE"/>
    <w:multiLevelType w:val="multilevel"/>
    <w:tmpl w:val="D91A43F4"/>
    <w:styleLink w:val="NumberedBulletWithinBullet"/>
    <w:lvl w:ilvl="0">
      <w:start w:val="1"/>
      <w:numFmt w:val="decimal"/>
      <w:pStyle w:val="NumberedBulletWithin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3" w15:restartNumberingAfterBreak="0">
    <w:nsid w:val="2F405BBE"/>
    <w:multiLevelType w:val="hybridMultilevel"/>
    <w:tmpl w:val="98244BE0"/>
    <w:lvl w:ilvl="0" w:tplc="5E6273EE">
      <w:start w:val="1"/>
      <w:numFmt w:val="bullet"/>
      <w:pStyle w:val="BulletPACK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2C03EA4"/>
    <w:multiLevelType w:val="multilevel"/>
    <w:tmpl w:val="441C3358"/>
    <w:styleLink w:val="RomanNumberedBullet"/>
    <w:lvl w:ilvl="0">
      <w:start w:val="1"/>
      <w:numFmt w:val="lowerRoman"/>
      <w:pStyle w:val="RomanNumberedBulletPACKT"/>
      <w:lvlText w:val="%1."/>
      <w:lvlJc w:val="right"/>
      <w:pPr>
        <w:ind w:left="1304" w:hanging="22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hint="default"/>
      </w:rPr>
    </w:lvl>
  </w:abstractNum>
  <w:abstractNum w:abstractNumId="5" w15:restartNumberingAfterBreak="0">
    <w:nsid w:val="34B01141"/>
    <w:multiLevelType w:val="multilevel"/>
    <w:tmpl w:val="D91A43F4"/>
    <w:numStyleLink w:val="NumberedBulletWithinBullet"/>
  </w:abstractNum>
  <w:abstractNum w:abstractNumId="6" w15:restartNumberingAfterBreak="0">
    <w:nsid w:val="6DE83A34"/>
    <w:multiLevelType w:val="multilevel"/>
    <w:tmpl w:val="D1C639FE"/>
    <w:styleLink w:val="AlphabeticalBullet"/>
    <w:lvl w:ilvl="0">
      <w:start w:val="1"/>
      <w:numFmt w:val="lowerLetter"/>
      <w:pStyle w:val="AlphabeticalBulletPACKT"/>
      <w:lvlText w:val="%1."/>
      <w:lvlJc w:val="left"/>
      <w:pPr>
        <w:ind w:left="1463" w:hanging="38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num w:numId="1">
    <w:abstractNumId w:val="3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iddhant">
    <w15:presenceInfo w15:providerId="Windows Live" w15:userId="2f468145b78375a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attachedTemplate r:id="rId1"/>
  <w:linkStyles/>
  <w:stylePaneFormatFilter w:val="9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551"/>
    <w:rsid w:val="00006E7B"/>
    <w:rsid w:val="000442DD"/>
    <w:rsid w:val="00097404"/>
    <w:rsid w:val="000A0BDB"/>
    <w:rsid w:val="000E5E80"/>
    <w:rsid w:val="000F0746"/>
    <w:rsid w:val="00136FA3"/>
    <w:rsid w:val="00163AFA"/>
    <w:rsid w:val="00187C0B"/>
    <w:rsid w:val="001D10BE"/>
    <w:rsid w:val="001D3A28"/>
    <w:rsid w:val="00202957"/>
    <w:rsid w:val="0024522D"/>
    <w:rsid w:val="002576ED"/>
    <w:rsid w:val="002D0F00"/>
    <w:rsid w:val="00305D04"/>
    <w:rsid w:val="003061AF"/>
    <w:rsid w:val="00331F93"/>
    <w:rsid w:val="00335237"/>
    <w:rsid w:val="00343EF6"/>
    <w:rsid w:val="0037666E"/>
    <w:rsid w:val="00383F10"/>
    <w:rsid w:val="003A7184"/>
    <w:rsid w:val="003D1E1B"/>
    <w:rsid w:val="00405A21"/>
    <w:rsid w:val="004145E8"/>
    <w:rsid w:val="00421697"/>
    <w:rsid w:val="004A213C"/>
    <w:rsid w:val="004D2E1C"/>
    <w:rsid w:val="004E2E36"/>
    <w:rsid w:val="004F11DA"/>
    <w:rsid w:val="005126E2"/>
    <w:rsid w:val="00513972"/>
    <w:rsid w:val="005A2CFD"/>
    <w:rsid w:val="005E616E"/>
    <w:rsid w:val="005F6EA4"/>
    <w:rsid w:val="00626551"/>
    <w:rsid w:val="006D32F9"/>
    <w:rsid w:val="007A7CA4"/>
    <w:rsid w:val="007B3205"/>
    <w:rsid w:val="007B77EC"/>
    <w:rsid w:val="00841A62"/>
    <w:rsid w:val="00884E3F"/>
    <w:rsid w:val="008C3071"/>
    <w:rsid w:val="008E4810"/>
    <w:rsid w:val="00951380"/>
    <w:rsid w:val="00980321"/>
    <w:rsid w:val="00A104D0"/>
    <w:rsid w:val="00A831D9"/>
    <w:rsid w:val="00AE32CD"/>
    <w:rsid w:val="00B368A7"/>
    <w:rsid w:val="00B4129E"/>
    <w:rsid w:val="00BC5AE5"/>
    <w:rsid w:val="00BE1454"/>
    <w:rsid w:val="00BE4A77"/>
    <w:rsid w:val="00C20916"/>
    <w:rsid w:val="00C2585A"/>
    <w:rsid w:val="00CB0F72"/>
    <w:rsid w:val="00CC3A9C"/>
    <w:rsid w:val="00CD6088"/>
    <w:rsid w:val="00D014F6"/>
    <w:rsid w:val="00D31C08"/>
    <w:rsid w:val="00D81FC4"/>
    <w:rsid w:val="00D836B3"/>
    <w:rsid w:val="00E001E7"/>
    <w:rsid w:val="00E5107E"/>
    <w:rsid w:val="00E63285"/>
    <w:rsid w:val="00E700FF"/>
    <w:rsid w:val="00E71379"/>
    <w:rsid w:val="00EB6801"/>
    <w:rsid w:val="00EB75C1"/>
    <w:rsid w:val="00F14296"/>
    <w:rsid w:val="00F14AD5"/>
    <w:rsid w:val="00FE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E29FE"/>
  <w15:chartTrackingRefBased/>
  <w15:docId w15:val="{3435EE5C-EC75-4094-8E6D-8571E9DD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63285"/>
    <w:pPr>
      <w:spacing w:before="60" w:after="60" w:line="240" w:lineRule="auto"/>
    </w:pPr>
    <w:rPr>
      <w:rFonts w:ascii="Arial" w:eastAsia="Times New Roman" w:hAnsi="Arial" w:cs="Arial"/>
      <w:bCs/>
      <w:sz w:val="20"/>
      <w:szCs w:val="24"/>
    </w:rPr>
  </w:style>
  <w:style w:type="paragraph" w:styleId="Heading1">
    <w:name w:val="heading 1"/>
    <w:aliases w:val="Heading 1 [PACKT]"/>
    <w:next w:val="NormalPACKT"/>
    <w:link w:val="Heading1Char"/>
    <w:qFormat/>
    <w:rsid w:val="00A831D9"/>
    <w:pPr>
      <w:keepNext/>
      <w:spacing w:before="400" w:after="60" w:line="240" w:lineRule="auto"/>
      <w:outlineLvl w:val="0"/>
    </w:pPr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paragraph" w:styleId="Heading2">
    <w:name w:val="heading 2"/>
    <w:aliases w:val="Heading 2 [PACKT]"/>
    <w:next w:val="NormalPACKT"/>
    <w:link w:val="Heading2Char"/>
    <w:qFormat/>
    <w:rsid w:val="00A831D9"/>
    <w:pPr>
      <w:keepNext/>
      <w:spacing w:before="320" w:after="60" w:line="240" w:lineRule="auto"/>
      <w:outlineLvl w:val="1"/>
    </w:pPr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paragraph" w:styleId="Heading3">
    <w:name w:val="heading 3"/>
    <w:aliases w:val="Heading 3 [PACKT]"/>
    <w:next w:val="NormalPACKT"/>
    <w:link w:val="Heading3Char"/>
    <w:qFormat/>
    <w:rsid w:val="00A831D9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styleId="Heading4">
    <w:name w:val="heading 4"/>
    <w:aliases w:val="Heading 4 [PACKT]"/>
    <w:next w:val="NormalPACKT"/>
    <w:link w:val="Heading4Char"/>
    <w:qFormat/>
    <w:rsid w:val="00A831D9"/>
    <w:pPr>
      <w:spacing w:before="160" w:after="60" w:line="240" w:lineRule="auto"/>
      <w:outlineLvl w:val="3"/>
    </w:pPr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paragraph" w:styleId="Heading5">
    <w:name w:val="heading 5"/>
    <w:aliases w:val="Heading 5 [PACKT]"/>
    <w:next w:val="NormalPACKT"/>
    <w:link w:val="Heading5Char"/>
    <w:qFormat/>
    <w:rsid w:val="00A831D9"/>
    <w:pPr>
      <w:spacing w:before="80" w:after="60" w:line="240" w:lineRule="auto"/>
      <w:outlineLvl w:val="4"/>
    </w:pPr>
    <w:rPr>
      <w:rFonts w:ascii="Arial" w:eastAsia="Times New Roman" w:hAnsi="Arial" w:cs="Arial"/>
      <w:b/>
      <w:color w:val="000000"/>
      <w:szCs w:val="26"/>
      <w:lang w:val="en-GB"/>
    </w:rPr>
  </w:style>
  <w:style w:type="paragraph" w:styleId="Heading6">
    <w:name w:val="heading 6"/>
    <w:aliases w:val="Heading 6 [PACKT]"/>
    <w:basedOn w:val="Heading2"/>
    <w:next w:val="NormalPACKT"/>
    <w:link w:val="Heading6Char"/>
    <w:qFormat/>
    <w:rsid w:val="00A831D9"/>
    <w:pPr>
      <w:spacing w:before="120"/>
      <w:outlineLvl w:val="5"/>
    </w:pPr>
    <w:rPr>
      <w:rFonts w:cs="Times New Roman"/>
      <w:b w:val="0"/>
      <w:bCs w:val="0"/>
      <w:sz w:val="20"/>
      <w:szCs w:val="22"/>
      <w:lang w:eastAsia="x-none"/>
    </w:rPr>
  </w:style>
  <w:style w:type="character" w:default="1" w:styleId="DefaultParagraphFont">
    <w:name w:val="Default Paragraph Font"/>
    <w:uiPriority w:val="1"/>
    <w:unhideWhenUsed/>
    <w:rsid w:val="00A831D9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831D9"/>
  </w:style>
  <w:style w:type="character" w:customStyle="1" w:styleId="Heading1Char">
    <w:name w:val="Heading 1 Char"/>
    <w:aliases w:val="Heading 1 [PACKT] Char"/>
    <w:link w:val="Heading1"/>
    <w:rsid w:val="00A831D9"/>
    <w:rPr>
      <w:rFonts w:ascii="Arial" w:eastAsia="Times New Roman" w:hAnsi="Arial" w:cs="Arial"/>
      <w:b/>
      <w:iCs/>
      <w:color w:val="000000"/>
      <w:kern w:val="32"/>
      <w:sz w:val="32"/>
      <w:szCs w:val="32"/>
      <w:lang w:val="en-GB"/>
    </w:rPr>
  </w:style>
  <w:style w:type="character" w:customStyle="1" w:styleId="Heading2Char">
    <w:name w:val="Heading 2 Char"/>
    <w:aliases w:val="Heading 2 [PACKT] Char"/>
    <w:link w:val="Heading2"/>
    <w:rsid w:val="00A831D9"/>
    <w:rPr>
      <w:rFonts w:ascii="Arial" w:eastAsia="Times New Roman" w:hAnsi="Arial" w:cs="Arial"/>
      <w:b/>
      <w:bCs/>
      <w:iCs/>
      <w:color w:val="000000"/>
      <w:sz w:val="28"/>
      <w:szCs w:val="28"/>
      <w:lang w:val="en-GB"/>
    </w:rPr>
  </w:style>
  <w:style w:type="character" w:customStyle="1" w:styleId="Heading3Char">
    <w:name w:val="Heading 3 Char"/>
    <w:aliases w:val="Heading 3 [PACKT] Char"/>
    <w:basedOn w:val="DefaultParagraphFont"/>
    <w:link w:val="Heading3"/>
    <w:rsid w:val="00D014F6"/>
    <w:rPr>
      <w:rFonts w:ascii="Arial" w:eastAsia="Times New Roman" w:hAnsi="Arial" w:cs="Arial"/>
      <w:b/>
      <w:iCs/>
      <w:color w:val="000000"/>
      <w:sz w:val="26"/>
      <w:szCs w:val="26"/>
      <w:lang w:val="en-GB"/>
    </w:rPr>
  </w:style>
  <w:style w:type="paragraph" w:customStyle="1" w:styleId="msonormal0">
    <w:name w:val="msonormal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NormalWeb">
    <w:name w:val="Normal (Web)"/>
    <w:basedOn w:val="Normal"/>
    <w:uiPriority w:val="99"/>
    <w:unhideWhenUsed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Strong">
    <w:name w:val="Strong"/>
    <w:basedOn w:val="DefaultParagraphFont"/>
    <w:uiPriority w:val="22"/>
    <w:qFormat/>
    <w:rsid w:val="00D014F6"/>
    <w:rPr>
      <w:b/>
      <w:bCs/>
    </w:rPr>
  </w:style>
  <w:style w:type="paragraph" w:customStyle="1" w:styleId="mce-root">
    <w:name w:val="mce-root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Hyperlink">
    <w:name w:val="Hyperlink"/>
    <w:basedOn w:val="DefaultParagraphFont"/>
    <w:uiPriority w:val="99"/>
    <w:unhideWhenUsed/>
    <w:rsid w:val="00D014F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14F6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D014F6"/>
    <w:rPr>
      <w:i/>
      <w:iCs/>
    </w:rPr>
  </w:style>
  <w:style w:type="character" w:customStyle="1" w:styleId="urlpackt">
    <w:name w:val="urlpackt"/>
    <w:basedOn w:val="DefaultParagraphFont"/>
    <w:rsid w:val="00D014F6"/>
  </w:style>
  <w:style w:type="character" w:styleId="HTMLKeyboard">
    <w:name w:val="HTML Keyboard"/>
    <w:basedOn w:val="DefaultParagraphFont"/>
    <w:uiPriority w:val="99"/>
    <w:semiHidden/>
    <w:unhideWhenUsed/>
    <w:rsid w:val="00D014F6"/>
    <w:rPr>
      <w:rFonts w:ascii="Courier New" w:eastAsia="Times New Roman" w:hAnsi="Courier New" w:cs="Courier New"/>
      <w:sz w:val="20"/>
      <w:szCs w:val="20"/>
    </w:rPr>
  </w:style>
  <w:style w:type="paragraph" w:customStyle="1" w:styleId="cdpaligncenter">
    <w:name w:val="cdpaligncenter"/>
    <w:basedOn w:val="Normal"/>
    <w:rsid w:val="00D014F6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1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14F6"/>
    <w:rPr>
      <w:rFonts w:ascii="Courier New" w:eastAsia="Times New Roman" w:hAnsi="Courier New" w:cs="Courier New"/>
      <w:sz w:val="20"/>
      <w:szCs w:val="20"/>
    </w:rPr>
  </w:style>
  <w:style w:type="character" w:customStyle="1" w:styleId="packtscreen">
    <w:name w:val="packt_screen"/>
    <w:basedOn w:val="DefaultParagraphFont"/>
    <w:rsid w:val="00D014F6"/>
  </w:style>
  <w:style w:type="character" w:customStyle="1" w:styleId="Heading4Char">
    <w:name w:val="Heading 4 Char"/>
    <w:aliases w:val="Heading 4 [PACKT] Char"/>
    <w:basedOn w:val="DefaultParagraphFont"/>
    <w:link w:val="Heading4"/>
    <w:rsid w:val="005126E2"/>
    <w:rPr>
      <w:rFonts w:ascii="Arial" w:eastAsia="Times New Roman" w:hAnsi="Arial" w:cs="Arial"/>
      <w:b/>
      <w:iCs/>
      <w:color w:val="000000"/>
      <w:sz w:val="24"/>
      <w:szCs w:val="28"/>
      <w:lang w:val="en-GB"/>
    </w:rPr>
  </w:style>
  <w:style w:type="character" w:customStyle="1" w:styleId="Heading5Char">
    <w:name w:val="Heading 5 Char"/>
    <w:aliases w:val="Heading 5 [PACKT] Char"/>
    <w:basedOn w:val="DefaultParagraphFont"/>
    <w:link w:val="Heading5"/>
    <w:rsid w:val="005126E2"/>
    <w:rPr>
      <w:rFonts w:ascii="Arial" w:eastAsia="Times New Roman" w:hAnsi="Arial" w:cs="Arial"/>
      <w:b/>
      <w:color w:val="000000"/>
      <w:szCs w:val="26"/>
      <w:lang w:val="en-GB"/>
    </w:rPr>
  </w:style>
  <w:style w:type="character" w:customStyle="1" w:styleId="Heading6Char">
    <w:name w:val="Heading 6 Char"/>
    <w:aliases w:val="Heading 6 [PACKT] Char"/>
    <w:link w:val="Heading6"/>
    <w:rsid w:val="00A831D9"/>
    <w:rPr>
      <w:rFonts w:ascii="Arial" w:eastAsia="Times New Roman" w:hAnsi="Arial" w:cs="Times New Roman"/>
      <w:iCs/>
      <w:color w:val="000000"/>
      <w:sz w:val="20"/>
      <w:lang w:val="en-GB" w:eastAsia="x-none"/>
    </w:rPr>
  </w:style>
  <w:style w:type="paragraph" w:customStyle="1" w:styleId="NormalPACKT">
    <w:name w:val="Normal [PACKT]"/>
    <w:uiPriority w:val="99"/>
    <w:locked/>
    <w:rsid w:val="00A831D9"/>
    <w:pPr>
      <w:spacing w:after="120" w:line="240" w:lineRule="auto"/>
    </w:pPr>
    <w:rPr>
      <w:rFonts w:ascii="Times New Roman" w:eastAsia="Times New Roman" w:hAnsi="Times New Roman" w:cs="Times New Roman"/>
      <w:szCs w:val="24"/>
    </w:rPr>
  </w:style>
  <w:style w:type="paragraph" w:styleId="Footer">
    <w:name w:val="footer"/>
    <w:basedOn w:val="Normal"/>
    <w:link w:val="FooterChar"/>
    <w:semiHidden/>
    <w:rsid w:val="00A831D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5126E2"/>
    <w:rPr>
      <w:rFonts w:ascii="Arial" w:eastAsia="Times New Roman" w:hAnsi="Arial" w:cs="Arial"/>
      <w:bCs/>
      <w:sz w:val="20"/>
      <w:szCs w:val="24"/>
    </w:rPr>
  </w:style>
  <w:style w:type="character" w:customStyle="1" w:styleId="EmailPACKT">
    <w:name w:val="Email [PACKT]"/>
    <w:uiPriority w:val="99"/>
    <w:qFormat/>
    <w:locked/>
    <w:rsid w:val="00A831D9"/>
    <w:rPr>
      <w:rFonts w:ascii="Lucida Console" w:hAnsi="Lucida Console"/>
      <w:color w:val="FF6600"/>
      <w:sz w:val="19"/>
      <w:szCs w:val="18"/>
    </w:rPr>
  </w:style>
  <w:style w:type="character" w:customStyle="1" w:styleId="URLPACKT0">
    <w:name w:val="URL [PACKT]"/>
    <w:uiPriority w:val="99"/>
    <w:rsid w:val="00A831D9"/>
    <w:rPr>
      <w:rFonts w:ascii="Lucida Console" w:hAnsi="Lucida Console"/>
      <w:color w:val="0000FF"/>
      <w:sz w:val="19"/>
      <w:szCs w:val="18"/>
    </w:rPr>
  </w:style>
  <w:style w:type="character" w:customStyle="1" w:styleId="CodeInTextPACKT">
    <w:name w:val="Code In Text [PACKT]"/>
    <w:uiPriority w:val="99"/>
    <w:locked/>
    <w:rsid w:val="00A831D9"/>
    <w:rPr>
      <w:rFonts w:ascii="Lucida Console" w:hAnsi="Lucida Console"/>
      <w:color w:val="747959"/>
      <w:sz w:val="19"/>
      <w:szCs w:val="18"/>
    </w:rPr>
  </w:style>
  <w:style w:type="paragraph" w:customStyle="1" w:styleId="ChapterTitlePACKT">
    <w:name w:val="Chapter Title [PACKT]"/>
    <w:next w:val="NormalPACKT"/>
    <w:uiPriority w:val="99"/>
    <w:locked/>
    <w:rsid w:val="00A831D9"/>
    <w:pPr>
      <w:spacing w:after="840" w:line="240" w:lineRule="auto"/>
      <w:jc w:val="right"/>
    </w:pPr>
    <w:rPr>
      <w:rFonts w:ascii="Arial" w:eastAsia="Times New Roman" w:hAnsi="Arial" w:cs="Arial"/>
      <w:bCs/>
      <w:color w:val="000000"/>
      <w:kern w:val="32"/>
      <w:sz w:val="56"/>
      <w:szCs w:val="32"/>
      <w:lang w:val="en-GB"/>
    </w:rPr>
  </w:style>
  <w:style w:type="character" w:customStyle="1" w:styleId="ScreenTextPACKT">
    <w:name w:val="Screen Text [PACKT]"/>
    <w:uiPriority w:val="99"/>
    <w:locked/>
    <w:rsid w:val="00A831D9"/>
    <w:rPr>
      <w:rFonts w:ascii="Times New Roman" w:hAnsi="Times New Roman"/>
      <w:b/>
      <w:color w:val="008000"/>
      <w:sz w:val="22"/>
    </w:rPr>
  </w:style>
  <w:style w:type="character" w:customStyle="1" w:styleId="KeyWordPACKT">
    <w:name w:val="Key Word [PACKT]"/>
    <w:uiPriority w:val="99"/>
    <w:locked/>
    <w:rsid w:val="00A831D9"/>
    <w:rPr>
      <w:b/>
    </w:rPr>
  </w:style>
  <w:style w:type="character" w:customStyle="1" w:styleId="KeyPACKT">
    <w:name w:val="Key [PACKT]"/>
    <w:uiPriority w:val="99"/>
    <w:locked/>
    <w:rsid w:val="00A831D9"/>
    <w:rPr>
      <w:i/>
      <w:color w:val="00CCFF"/>
    </w:rPr>
  </w:style>
  <w:style w:type="character" w:customStyle="1" w:styleId="ChapterrefPACKT">
    <w:name w:val="Chapterref [PACKT]"/>
    <w:uiPriority w:val="99"/>
    <w:locked/>
    <w:rsid w:val="00A831D9"/>
    <w:rPr>
      <w:rFonts w:ascii="Times New Roman" w:hAnsi="Times New Roman"/>
      <w:i/>
      <w:dstrike w:val="0"/>
      <w:color w:val="808000"/>
      <w:sz w:val="22"/>
      <w:szCs w:val="22"/>
      <w:u w:val="none"/>
      <w:vertAlign w:val="baseline"/>
    </w:rPr>
  </w:style>
  <w:style w:type="paragraph" w:customStyle="1" w:styleId="CodePACKT">
    <w:name w:val="Code [PACKT]"/>
    <w:basedOn w:val="NormalPACKT"/>
    <w:uiPriority w:val="99"/>
    <w:locked/>
    <w:rsid w:val="00A831D9"/>
    <w:pPr>
      <w:spacing w:after="50"/>
      <w:ind w:left="360"/>
    </w:pPr>
    <w:rPr>
      <w:rFonts w:ascii="Lucida Console" w:hAnsi="Lucida Console"/>
      <w:sz w:val="19"/>
      <w:szCs w:val="18"/>
      <w:lang w:eastAsia="ar-SA"/>
    </w:rPr>
  </w:style>
  <w:style w:type="paragraph" w:customStyle="1" w:styleId="BulletPACKT">
    <w:name w:val="Bullet [PACKT]"/>
    <w:basedOn w:val="NormalPACKT"/>
    <w:uiPriority w:val="99"/>
    <w:locked/>
    <w:rsid w:val="00A831D9"/>
    <w:pPr>
      <w:numPr>
        <w:numId w:val="1"/>
      </w:numPr>
      <w:tabs>
        <w:tab w:val="left" w:pos="360"/>
      </w:tabs>
      <w:suppressAutoHyphens/>
      <w:spacing w:after="60"/>
      <w:ind w:left="720" w:right="360"/>
    </w:pPr>
  </w:style>
  <w:style w:type="paragraph" w:customStyle="1" w:styleId="InformationBoxPACKT">
    <w:name w:val="Information Box [PACKT]"/>
    <w:basedOn w:val="NormalPACKT"/>
    <w:next w:val="NormalPACKT"/>
    <w:uiPriority w:val="99"/>
    <w:qFormat/>
    <w:locked/>
    <w:rsid w:val="00A831D9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hd w:val="clear" w:color="auto" w:fill="FFFFFF"/>
      <w:suppressAutoHyphens/>
      <w:spacing w:before="180" w:after="180"/>
      <w:ind w:left="720" w:right="720"/>
    </w:pPr>
    <w:rPr>
      <w:sz w:val="20"/>
    </w:rPr>
  </w:style>
  <w:style w:type="paragraph" w:customStyle="1" w:styleId="NumberedBulletPACKT">
    <w:name w:val="Numbered Bullet [PACKT]"/>
    <w:basedOn w:val="BulletPACKT"/>
    <w:uiPriority w:val="99"/>
    <w:locked/>
    <w:rsid w:val="00A831D9"/>
    <w:pPr>
      <w:numPr>
        <w:numId w:val="2"/>
      </w:numPr>
    </w:pPr>
  </w:style>
  <w:style w:type="paragraph" w:customStyle="1" w:styleId="TableColumnHeadingPACKT">
    <w:name w:val="Table Column Heading [PACKT]"/>
    <w:basedOn w:val="NormalPACKT"/>
    <w:uiPriority w:val="99"/>
    <w:rsid w:val="00A831D9"/>
    <w:pPr>
      <w:spacing w:before="60" w:after="60"/>
    </w:pPr>
    <w:rPr>
      <w:rFonts w:cs="Arial"/>
      <w:b/>
      <w:bCs/>
      <w:sz w:val="20"/>
    </w:rPr>
  </w:style>
  <w:style w:type="paragraph" w:customStyle="1" w:styleId="CodeEndPACKT">
    <w:name w:val="Code End [PACKT]"/>
    <w:basedOn w:val="CodePACKT"/>
    <w:next w:val="NormalPACKT"/>
    <w:uiPriority w:val="99"/>
    <w:locked/>
    <w:rsid w:val="00A831D9"/>
    <w:pPr>
      <w:spacing w:after="120"/>
    </w:pPr>
  </w:style>
  <w:style w:type="paragraph" w:customStyle="1" w:styleId="TableColumnContentPACKT">
    <w:name w:val="Table Column Content [PACKT]"/>
    <w:basedOn w:val="TableColumnHeadingPACKT"/>
    <w:uiPriority w:val="99"/>
    <w:rsid w:val="00A831D9"/>
    <w:rPr>
      <w:b w:val="0"/>
    </w:rPr>
  </w:style>
  <w:style w:type="paragraph" w:customStyle="1" w:styleId="CommandLinePACKT">
    <w:name w:val="Command Line [PACKT]"/>
    <w:basedOn w:val="CodePACKT"/>
    <w:uiPriority w:val="99"/>
    <w:qFormat/>
    <w:locked/>
    <w:rsid w:val="00A831D9"/>
    <w:pPr>
      <w:spacing w:after="60"/>
      <w:ind w:left="0"/>
    </w:pPr>
  </w:style>
  <w:style w:type="paragraph" w:customStyle="1" w:styleId="CodeWithinTipPACKT">
    <w:name w:val="Code Within Tip [PACKT]"/>
    <w:uiPriority w:val="99"/>
    <w:qFormat/>
    <w:rsid w:val="00A831D9"/>
    <w:pPr>
      <w:pBdr>
        <w:top w:val="double" w:sz="4" w:space="6" w:color="auto"/>
        <w:bottom w:val="double" w:sz="4" w:space="9" w:color="auto"/>
      </w:pBdr>
      <w:spacing w:after="50" w:line="240" w:lineRule="auto"/>
      <w:ind w:left="720" w:right="720"/>
    </w:pPr>
    <w:rPr>
      <w:rFonts w:ascii="Lucida Console" w:eastAsia="Times New Roman" w:hAnsi="Lucida Console" w:cs="Times New Roman"/>
      <w:sz w:val="19"/>
      <w:szCs w:val="20"/>
    </w:rPr>
  </w:style>
  <w:style w:type="paragraph" w:customStyle="1" w:styleId="ChapterNumberPACKT">
    <w:name w:val="Chapter Number [PACKT]"/>
    <w:next w:val="ChapterTitlePACKT"/>
    <w:locked/>
    <w:rsid w:val="00A831D9"/>
    <w:pPr>
      <w:spacing w:after="0" w:line="240" w:lineRule="auto"/>
      <w:jc w:val="right"/>
    </w:pPr>
    <w:rPr>
      <w:rFonts w:ascii="Arial" w:eastAsia="Times New Roman" w:hAnsi="Arial" w:cs="Arial"/>
      <w:bCs/>
      <w:color w:val="000000"/>
      <w:kern w:val="32"/>
      <w:sz w:val="120"/>
      <w:szCs w:val="32"/>
      <w:lang w:val="en-GB"/>
    </w:rPr>
  </w:style>
  <w:style w:type="paragraph" w:customStyle="1" w:styleId="BulletEndPACKT">
    <w:name w:val="Bullet End [PACKT]"/>
    <w:basedOn w:val="BulletPACKT"/>
    <w:next w:val="NormalPACKT"/>
    <w:uiPriority w:val="99"/>
    <w:locked/>
    <w:rsid w:val="00A831D9"/>
    <w:pPr>
      <w:spacing w:after="120"/>
    </w:pPr>
  </w:style>
  <w:style w:type="paragraph" w:customStyle="1" w:styleId="FigurePACKT">
    <w:name w:val="Figure [PACKT]"/>
    <w:uiPriority w:val="99"/>
    <w:locked/>
    <w:rsid w:val="00A831D9"/>
    <w:pPr>
      <w:spacing w:before="240" w:after="240" w:line="240" w:lineRule="auto"/>
      <w:jc w:val="center"/>
    </w:pPr>
    <w:rPr>
      <w:rFonts w:ascii="Tahoma" w:eastAsia="Times New Roman" w:hAnsi="Tahoma" w:cs="Tahoma"/>
      <w:sz w:val="16"/>
      <w:szCs w:val="16"/>
      <w:lang w:val="en-GB"/>
    </w:rPr>
  </w:style>
  <w:style w:type="paragraph" w:customStyle="1" w:styleId="NumberedBulletEndPACKT">
    <w:name w:val="Numbered Bullet End [PACKT]"/>
    <w:basedOn w:val="NumberedBulletPACKT"/>
    <w:next w:val="NormalPACKT"/>
    <w:uiPriority w:val="99"/>
    <w:locked/>
    <w:rsid w:val="00A831D9"/>
    <w:pPr>
      <w:spacing w:after="120"/>
    </w:pPr>
  </w:style>
  <w:style w:type="paragraph" w:customStyle="1" w:styleId="BulletWithinBulletPACKT">
    <w:name w:val="Bullet Within Bullet [PACKT]"/>
    <w:basedOn w:val="BulletPACKT"/>
    <w:uiPriority w:val="99"/>
    <w:locked/>
    <w:rsid w:val="00A831D9"/>
    <w:pPr>
      <w:tabs>
        <w:tab w:val="clear" w:pos="360"/>
      </w:tabs>
      <w:ind w:left="1440" w:right="720"/>
    </w:pPr>
  </w:style>
  <w:style w:type="paragraph" w:customStyle="1" w:styleId="BulletWithinBulletEndPACKT">
    <w:name w:val="Bullet Within Bullet End [PACKT]"/>
    <w:basedOn w:val="BulletWithinBulletPACKT"/>
    <w:uiPriority w:val="99"/>
    <w:locked/>
    <w:rsid w:val="00A831D9"/>
    <w:pPr>
      <w:spacing w:after="120"/>
    </w:pPr>
  </w:style>
  <w:style w:type="paragraph" w:customStyle="1" w:styleId="TipPACKT">
    <w:name w:val="Tip [PACKT]"/>
    <w:basedOn w:val="InformationBoxPACKT"/>
    <w:next w:val="NormalPACKT"/>
    <w:uiPriority w:val="99"/>
    <w:qFormat/>
    <w:rsid w:val="00A831D9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  <w:shd w:val="clear" w:color="auto" w:fill="auto"/>
    </w:pPr>
  </w:style>
  <w:style w:type="paragraph" w:customStyle="1" w:styleId="PartPACKT">
    <w:name w:val="Part [PACKT]"/>
    <w:basedOn w:val="TipWithinBulletPACKT"/>
    <w:uiPriority w:val="99"/>
    <w:qFormat/>
    <w:rsid w:val="00A831D9"/>
    <w:pPr>
      <w:pBdr>
        <w:top w:val="none" w:sz="0" w:space="0" w:color="auto"/>
        <w:bottom w:val="none" w:sz="0" w:space="0" w:color="auto"/>
      </w:pBdr>
    </w:pPr>
    <w:rPr>
      <w:b/>
      <w:sz w:val="120"/>
      <w:u w:val="single"/>
    </w:rPr>
  </w:style>
  <w:style w:type="paragraph" w:customStyle="1" w:styleId="TipWithinBulletPACKT">
    <w:name w:val="Tip Within Bullet [PACKT]"/>
    <w:basedOn w:val="TableWithinBulletPACKT"/>
    <w:uiPriority w:val="99"/>
    <w:qFormat/>
    <w:rsid w:val="00A831D9"/>
    <w:pPr>
      <w:pBdr>
        <w:top w:val="double" w:sz="4" w:space="6" w:color="auto"/>
        <w:bottom w:val="double" w:sz="4" w:space="9" w:color="auto"/>
      </w:pBdr>
      <w:spacing w:before="180" w:after="180"/>
      <w:ind w:left="720" w:right="720"/>
    </w:pPr>
  </w:style>
  <w:style w:type="paragraph" w:customStyle="1" w:styleId="TableWithinBulletPACKT">
    <w:name w:val="Table Within Bullet [PACKT]"/>
    <w:basedOn w:val="TableColumnContentPACKT"/>
    <w:uiPriority w:val="99"/>
    <w:qFormat/>
    <w:rsid w:val="00A831D9"/>
  </w:style>
  <w:style w:type="paragraph" w:customStyle="1" w:styleId="PartTitlePACKT">
    <w:name w:val="Part Title [PACKT]"/>
    <w:basedOn w:val="PartPACKT"/>
    <w:uiPriority w:val="99"/>
    <w:qFormat/>
    <w:rsid w:val="00A831D9"/>
    <w:rPr>
      <w:i/>
      <w:sz w:val="26"/>
      <w:u w:val="none"/>
    </w:rPr>
  </w:style>
  <w:style w:type="paragraph" w:customStyle="1" w:styleId="CommandLineEndPACKT">
    <w:name w:val="Command Line End [PACKT]"/>
    <w:basedOn w:val="CommandLinePACKT"/>
    <w:uiPriority w:val="99"/>
    <w:locked/>
    <w:rsid w:val="00A831D9"/>
    <w:pPr>
      <w:spacing w:after="120"/>
    </w:pPr>
    <w:rPr>
      <w:bCs/>
      <w:noProof/>
      <w:szCs w:val="20"/>
      <w:lang w:eastAsia="en-US"/>
    </w:rPr>
  </w:style>
  <w:style w:type="paragraph" w:customStyle="1" w:styleId="CodeWithinBulletsPACKT">
    <w:name w:val="Code Within Bullets [PACKT]"/>
    <w:basedOn w:val="CodePACKT"/>
    <w:uiPriority w:val="99"/>
    <w:locked/>
    <w:rsid w:val="00A831D9"/>
    <w:pPr>
      <w:ind w:left="1080"/>
    </w:pPr>
    <w:rPr>
      <w:szCs w:val="20"/>
    </w:rPr>
  </w:style>
  <w:style w:type="paragraph" w:customStyle="1" w:styleId="CodeWithinBulletsEndPACKT">
    <w:name w:val="Code Within Bullets End [PACKT]"/>
    <w:basedOn w:val="CodeWithinBulletsPACKT"/>
    <w:uiPriority w:val="99"/>
    <w:locked/>
    <w:rsid w:val="00A831D9"/>
    <w:pPr>
      <w:spacing w:after="120"/>
    </w:pPr>
  </w:style>
  <w:style w:type="paragraph" w:customStyle="1" w:styleId="NumberedBulletWithinBulletPACKT">
    <w:name w:val="Numbered Bullet Within Bullet [PACKT]"/>
    <w:basedOn w:val="BulletWithinBulletPACKT"/>
    <w:uiPriority w:val="99"/>
    <w:locked/>
    <w:rsid w:val="00A831D9"/>
    <w:pPr>
      <w:numPr>
        <w:numId w:val="4"/>
      </w:numPr>
    </w:pPr>
  </w:style>
  <w:style w:type="paragraph" w:customStyle="1" w:styleId="NumberedBulletWithinBulletEndPACKT">
    <w:name w:val="Numbered Bullet Within Bullet End [PACKT]"/>
    <w:basedOn w:val="NumberedBulletWithinBulletPACKT"/>
    <w:uiPriority w:val="99"/>
    <w:locked/>
    <w:rsid w:val="00A831D9"/>
    <w:pPr>
      <w:spacing w:after="120"/>
    </w:pPr>
  </w:style>
  <w:style w:type="paragraph" w:customStyle="1" w:styleId="BulletWithinInformationBoxPACKT">
    <w:name w:val="Bullet Within Information Box [PACKT]"/>
    <w:basedOn w:val="InformationBoxPACKT"/>
    <w:uiPriority w:val="99"/>
    <w:qFormat/>
    <w:locked/>
    <w:rsid w:val="00A831D9"/>
    <w:pPr>
      <w:spacing w:before="0" w:after="20"/>
      <w:ind w:left="1080" w:hanging="360"/>
    </w:pPr>
  </w:style>
  <w:style w:type="paragraph" w:customStyle="1" w:styleId="CodeWithinTipEndPACKT">
    <w:name w:val="Code Within Tip End [PACKT]"/>
    <w:basedOn w:val="CodeWithinTipPACKT"/>
    <w:uiPriority w:val="99"/>
    <w:qFormat/>
    <w:rsid w:val="00A831D9"/>
    <w:pPr>
      <w:spacing w:after="120"/>
    </w:pPr>
  </w:style>
  <w:style w:type="paragraph" w:customStyle="1" w:styleId="CodeWithinInformationBoxPACKT">
    <w:name w:val="Code Within Information Box [PACKT]"/>
    <w:basedOn w:val="CodeWithinTipPACKT"/>
    <w:uiPriority w:val="99"/>
    <w:qFormat/>
    <w:rsid w:val="00A831D9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after="20"/>
    </w:pPr>
  </w:style>
  <w:style w:type="character" w:customStyle="1" w:styleId="ItalicsPACKT">
    <w:name w:val="Italics [PACKT]"/>
    <w:uiPriority w:val="99"/>
    <w:locked/>
    <w:rsid w:val="00A831D9"/>
    <w:rPr>
      <w:i/>
      <w:color w:val="FF99CC"/>
    </w:rPr>
  </w:style>
  <w:style w:type="paragraph" w:customStyle="1" w:styleId="QuotePACKT">
    <w:name w:val="Quote [PACKT]"/>
    <w:basedOn w:val="NormalPACKT"/>
    <w:uiPriority w:val="99"/>
    <w:rsid w:val="00A831D9"/>
    <w:pPr>
      <w:shd w:val="clear" w:color="auto" w:fill="FFFF00"/>
      <w:spacing w:before="180" w:after="180"/>
      <w:ind w:left="432" w:right="432"/>
    </w:pPr>
    <w:rPr>
      <w:i/>
    </w:rPr>
  </w:style>
  <w:style w:type="paragraph" w:customStyle="1" w:styleId="LayoutInformationPACKT">
    <w:name w:val="Layout Information [PACKT]"/>
    <w:basedOn w:val="NormalPACKT"/>
    <w:next w:val="NormalPACKT"/>
    <w:rsid w:val="00A831D9"/>
    <w:rPr>
      <w:rFonts w:ascii="Arial" w:hAnsi="Arial"/>
      <w:b/>
      <w:color w:val="FF0000"/>
      <w:sz w:val="28"/>
      <w:szCs w:val="28"/>
    </w:rPr>
  </w:style>
  <w:style w:type="paragraph" w:customStyle="1" w:styleId="IgnorePACKT">
    <w:name w:val="Ignore [PACKT]"/>
    <w:basedOn w:val="FigureWithinTipPACKT"/>
    <w:uiPriority w:val="99"/>
    <w:qFormat/>
    <w:rsid w:val="00A831D9"/>
  </w:style>
  <w:style w:type="paragraph" w:customStyle="1" w:styleId="FigureWithinTipPACKT">
    <w:name w:val="Figure Within Tip [PACKT]"/>
    <w:basedOn w:val="FigureWithinTableContentPACKT"/>
    <w:uiPriority w:val="99"/>
    <w:qFormat/>
    <w:rsid w:val="00A831D9"/>
    <w:pPr>
      <w:pBdr>
        <w:top w:val="double" w:sz="4" w:space="6" w:color="auto"/>
        <w:bottom w:val="double" w:sz="4" w:space="9" w:color="auto"/>
      </w:pBdr>
    </w:pPr>
  </w:style>
  <w:style w:type="paragraph" w:customStyle="1" w:styleId="FigureWithinTableContentPACKT">
    <w:name w:val="Figure Within Table Content [PACKT]"/>
    <w:basedOn w:val="FigureWithinInformationBoxPACKT"/>
    <w:uiPriority w:val="99"/>
    <w:qFormat/>
    <w:rsid w:val="00A831D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120"/>
    </w:pPr>
  </w:style>
  <w:style w:type="paragraph" w:customStyle="1" w:styleId="FigureWithinInformationBoxPACKT">
    <w:name w:val="Figure Within Information Box [PACKT]"/>
    <w:basedOn w:val="FigureWithinBulletPACKT"/>
    <w:qFormat/>
    <w:rsid w:val="00A831D9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  <w:spacing w:before="0"/>
      <w:ind w:left="720" w:right="720"/>
    </w:pPr>
    <w:rPr>
      <w:rFonts w:ascii="Times New Roman" w:hAnsi="Times New Roman"/>
    </w:rPr>
  </w:style>
  <w:style w:type="paragraph" w:customStyle="1" w:styleId="FigureWithinBulletPACKT">
    <w:name w:val="Figure Within Bullet [PACKT]"/>
    <w:basedOn w:val="FigurePACKT"/>
    <w:uiPriority w:val="99"/>
    <w:qFormat/>
    <w:rsid w:val="00A831D9"/>
  </w:style>
  <w:style w:type="paragraph" w:customStyle="1" w:styleId="InformationBoxWithinBulletPACKT">
    <w:name w:val="Information Box Within Bullet [PACKT]"/>
    <w:basedOn w:val="InformationBoxPACKT"/>
    <w:uiPriority w:val="99"/>
    <w:qFormat/>
    <w:rsid w:val="00A831D9"/>
    <w:pPr>
      <w:ind w:left="1080"/>
    </w:pPr>
  </w:style>
  <w:style w:type="paragraph" w:customStyle="1" w:styleId="BulletWithinInformationBoxEndPACKT">
    <w:name w:val="Bullet Within Information Box End [PACKT]"/>
    <w:basedOn w:val="BulletWithinInformationBoxPACKT"/>
    <w:uiPriority w:val="99"/>
    <w:qFormat/>
    <w:rsid w:val="00A831D9"/>
    <w:pPr>
      <w:spacing w:after="60"/>
    </w:pPr>
  </w:style>
  <w:style w:type="paragraph" w:customStyle="1" w:styleId="BulletWithinTipPACKT">
    <w:name w:val="Bullet Within Tip [PACKT]"/>
    <w:basedOn w:val="BulletWithinInformationBoxPACKT"/>
    <w:uiPriority w:val="99"/>
    <w:qFormat/>
    <w:rsid w:val="00A831D9"/>
    <w:pPr>
      <w:pBdr>
        <w:top w:val="double" w:sz="4" w:space="6" w:color="auto"/>
        <w:left w:val="none" w:sz="0" w:space="0" w:color="auto"/>
        <w:bottom w:val="double" w:sz="4" w:space="9" w:color="auto"/>
        <w:right w:val="none" w:sz="0" w:space="0" w:color="auto"/>
      </w:pBdr>
    </w:pPr>
  </w:style>
  <w:style w:type="paragraph" w:customStyle="1" w:styleId="BulletWithinTipEndPACKT">
    <w:name w:val="Bullet Within Tip End [PACKT]"/>
    <w:basedOn w:val="BulletWithinTipPACKT"/>
    <w:uiPriority w:val="99"/>
    <w:qFormat/>
    <w:rsid w:val="00A831D9"/>
    <w:pPr>
      <w:spacing w:after="60"/>
    </w:pPr>
  </w:style>
  <w:style w:type="paragraph" w:customStyle="1" w:styleId="CodeWithinInformationBoxEndPACKT">
    <w:name w:val="Code Within Information Box End [PACKT]"/>
    <w:basedOn w:val="CodeWithinInformationBoxPACKT"/>
    <w:qFormat/>
    <w:rsid w:val="00A831D9"/>
    <w:pPr>
      <w:spacing w:before="180" w:after="180"/>
    </w:pPr>
  </w:style>
  <w:style w:type="paragraph" w:customStyle="1" w:styleId="CodeWithinTableColumnContentPACKT">
    <w:name w:val="Code Within Table Column Content [PACKT]"/>
    <w:basedOn w:val="CodeWithinTipEndPACKT"/>
    <w:uiPriority w:val="99"/>
    <w:qFormat/>
    <w:rsid w:val="00A831D9"/>
    <w:pPr>
      <w:pBdr>
        <w:top w:val="none" w:sz="0" w:space="0" w:color="auto"/>
        <w:bottom w:val="none" w:sz="0" w:space="0" w:color="auto"/>
      </w:pBdr>
      <w:spacing w:after="50"/>
      <w:ind w:left="216"/>
    </w:pPr>
  </w:style>
  <w:style w:type="paragraph" w:customStyle="1" w:styleId="CodeWithinTableColumnContentEndPACKT">
    <w:name w:val="Code Within Table Column Content End [PACKT]"/>
    <w:basedOn w:val="CodeWithinTableColumnContentPACKT"/>
    <w:uiPriority w:val="99"/>
    <w:qFormat/>
    <w:rsid w:val="00A831D9"/>
    <w:pPr>
      <w:spacing w:after="120"/>
    </w:pPr>
  </w:style>
  <w:style w:type="paragraph" w:customStyle="1" w:styleId="CommandLineWithinTipPACKT">
    <w:name w:val="Command Line Within Tip [PACKT]"/>
    <w:basedOn w:val="CommandLinePACKT"/>
    <w:uiPriority w:val="99"/>
    <w:qFormat/>
    <w:rsid w:val="00A831D9"/>
    <w:pPr>
      <w:pBdr>
        <w:top w:val="double" w:sz="4" w:space="6" w:color="auto"/>
        <w:bottom w:val="double" w:sz="4" w:space="9" w:color="auto"/>
      </w:pBdr>
      <w:ind w:left="720" w:right="720"/>
    </w:pPr>
  </w:style>
  <w:style w:type="paragraph" w:customStyle="1" w:styleId="CommandLineWithinTipEndPACKT">
    <w:name w:val="Command Line Within Tip End [PACKT]"/>
    <w:basedOn w:val="CommandLineWithinTipPACKT"/>
    <w:uiPriority w:val="99"/>
    <w:qFormat/>
    <w:rsid w:val="00A831D9"/>
    <w:pPr>
      <w:spacing w:after="120"/>
    </w:pPr>
  </w:style>
  <w:style w:type="paragraph" w:customStyle="1" w:styleId="CommandLineWithinInformationBoxPACKT">
    <w:name w:val="Command Line Within Information Box [PACKT]"/>
    <w:basedOn w:val="CommandLineWithinTipPACKT"/>
    <w:uiPriority w:val="99"/>
    <w:qFormat/>
    <w:rsid w:val="00A831D9"/>
    <w:pPr>
      <w:pBdr>
        <w:top w:val="single" w:sz="4" w:space="6" w:color="auto"/>
        <w:left w:val="single" w:sz="4" w:space="4" w:color="auto"/>
        <w:bottom w:val="single" w:sz="4" w:space="9" w:color="auto"/>
        <w:right w:val="single" w:sz="4" w:space="4" w:color="auto"/>
      </w:pBdr>
    </w:pPr>
  </w:style>
  <w:style w:type="paragraph" w:customStyle="1" w:styleId="CommandLineWithinInformationBoxEndPACKT">
    <w:name w:val="Command Line Within Information Box End [PACKT]"/>
    <w:basedOn w:val="CommandLineWithinInformationBoxPACKT"/>
    <w:uiPriority w:val="99"/>
    <w:qFormat/>
    <w:rsid w:val="00A831D9"/>
    <w:pPr>
      <w:spacing w:after="120"/>
    </w:pPr>
  </w:style>
  <w:style w:type="paragraph" w:customStyle="1" w:styleId="CommandLineWithinTableColumnContentPACKT">
    <w:name w:val="Command Line Within Table Column Content [PACKT]"/>
    <w:basedOn w:val="CommandLineWithinInformationBoxEndPACKT"/>
    <w:uiPriority w:val="99"/>
    <w:qFormat/>
    <w:rsid w:val="00A831D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after="60"/>
      <w:ind w:left="0" w:right="0"/>
    </w:pPr>
  </w:style>
  <w:style w:type="paragraph" w:customStyle="1" w:styleId="CommandLineWithinTableColumnContentEndPACKT">
    <w:name w:val="Command Line Within Table Column Content End [PACKT]"/>
    <w:basedOn w:val="CommandLineWithinTableColumnContentPACKT"/>
    <w:qFormat/>
    <w:rsid w:val="00A831D9"/>
    <w:pPr>
      <w:spacing w:after="120"/>
    </w:pPr>
  </w:style>
  <w:style w:type="paragraph" w:customStyle="1" w:styleId="CommandLineWithinBulletPACKT">
    <w:name w:val="Command Line Within Bullet [PACKT]"/>
    <w:basedOn w:val="CommandLineWithinTableColumnContentEndPACKT"/>
    <w:uiPriority w:val="99"/>
    <w:qFormat/>
    <w:rsid w:val="00A831D9"/>
    <w:pPr>
      <w:ind w:left="720"/>
    </w:pPr>
  </w:style>
  <w:style w:type="paragraph" w:customStyle="1" w:styleId="CommandLineWithinBulletEndPACKT">
    <w:name w:val="Command Line Within Bullet End [PACKT]"/>
    <w:basedOn w:val="CommandLineWithinBulletPACKT"/>
    <w:uiPriority w:val="99"/>
    <w:qFormat/>
    <w:rsid w:val="00A831D9"/>
  </w:style>
  <w:style w:type="paragraph" w:customStyle="1" w:styleId="QuoteWithinBulletPACKT">
    <w:name w:val="Quote Within Bullet [PACKT]"/>
    <w:basedOn w:val="QuotePACKT"/>
    <w:uiPriority w:val="99"/>
    <w:qFormat/>
    <w:rsid w:val="00A831D9"/>
    <w:pPr>
      <w:ind w:left="864" w:right="864"/>
    </w:pPr>
  </w:style>
  <w:style w:type="paragraph" w:customStyle="1" w:styleId="RomanNumberedBulletPACKT">
    <w:name w:val="Roman Numbered Bullet [PACKT]"/>
    <w:basedOn w:val="NumberedBulletPACKT"/>
    <w:uiPriority w:val="99"/>
    <w:qFormat/>
    <w:rsid w:val="00A831D9"/>
    <w:pPr>
      <w:numPr>
        <w:numId w:val="6"/>
      </w:numPr>
      <w:tabs>
        <w:tab w:val="clear" w:pos="360"/>
      </w:tabs>
    </w:pPr>
  </w:style>
  <w:style w:type="paragraph" w:customStyle="1" w:styleId="RomanNumberedBulletEndPACKT">
    <w:name w:val="Roman Numbered Bullet End [PACKT]"/>
    <w:basedOn w:val="RomanNumberedBulletPACKT"/>
    <w:uiPriority w:val="99"/>
    <w:qFormat/>
    <w:rsid w:val="00A831D9"/>
    <w:pPr>
      <w:spacing w:after="120"/>
    </w:pPr>
  </w:style>
  <w:style w:type="character" w:customStyle="1" w:styleId="CodeHighlightedPACKT">
    <w:name w:val="Code Highlighted [PACKT]"/>
    <w:uiPriority w:val="99"/>
    <w:qFormat/>
    <w:rsid w:val="00A831D9"/>
    <w:rPr>
      <w:rFonts w:ascii="Lucida Console" w:hAnsi="Lucida Console"/>
      <w:b/>
      <w:color w:val="747959"/>
      <w:sz w:val="18"/>
      <w:szCs w:val="18"/>
    </w:rPr>
  </w:style>
  <w:style w:type="character" w:customStyle="1" w:styleId="IconPACKT">
    <w:name w:val="Icon [PACKT]"/>
    <w:uiPriority w:val="99"/>
    <w:qFormat/>
    <w:rsid w:val="00A831D9"/>
    <w:rPr>
      <w:rFonts w:ascii="Times New Roman" w:hAnsi="Times New Roman"/>
      <w:noProof/>
      <w:sz w:val="22"/>
    </w:rPr>
  </w:style>
  <w:style w:type="table" w:styleId="TableGrid">
    <w:name w:val="Table Grid"/>
    <w:basedOn w:val="TableNormal"/>
    <w:rsid w:val="00A831D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eCaptionPACKT">
    <w:name w:val="Figure Caption [PACKT]"/>
    <w:basedOn w:val="FigurePACKT"/>
    <w:uiPriority w:val="99"/>
    <w:qFormat/>
    <w:rsid w:val="00A831D9"/>
    <w:pPr>
      <w:spacing w:before="0" w:after="120"/>
    </w:pPr>
    <w:rPr>
      <w:rFonts w:ascii="Times New Roman" w:hAnsi="Times New Roman"/>
    </w:rPr>
  </w:style>
  <w:style w:type="paragraph" w:customStyle="1" w:styleId="AlphabeticalBulletPACKT">
    <w:name w:val="Alphabetical Bullet [PACKT]"/>
    <w:basedOn w:val="Normal"/>
    <w:uiPriority w:val="99"/>
    <w:qFormat/>
    <w:rsid w:val="00A831D9"/>
    <w:pPr>
      <w:numPr>
        <w:numId w:val="7"/>
      </w:numPr>
      <w:tabs>
        <w:tab w:val="left" w:pos="360"/>
      </w:tabs>
      <w:suppressAutoHyphens/>
      <w:spacing w:before="0"/>
      <w:ind w:right="720"/>
    </w:pPr>
    <w:rPr>
      <w:rFonts w:ascii="Times New Roman" w:hAnsi="Times New Roman" w:cs="Times New Roman"/>
      <w:bCs w:val="0"/>
      <w:sz w:val="22"/>
    </w:rPr>
  </w:style>
  <w:style w:type="paragraph" w:customStyle="1" w:styleId="AlphabeticalBulletEndPACKT">
    <w:name w:val="Alphabetical Bullet End [PACKT]"/>
    <w:basedOn w:val="AlphabeticalBulletPACKT"/>
    <w:uiPriority w:val="99"/>
    <w:qFormat/>
    <w:rsid w:val="00A831D9"/>
    <w:pPr>
      <w:spacing w:after="120"/>
    </w:pPr>
    <w:rPr>
      <w:bCs/>
    </w:rPr>
  </w:style>
  <w:style w:type="paragraph" w:customStyle="1" w:styleId="PartSectionPACKT">
    <w:name w:val="Part Section [PACKT]"/>
    <w:basedOn w:val="PartTitlePACKT"/>
    <w:uiPriority w:val="99"/>
    <w:qFormat/>
    <w:rsid w:val="00A831D9"/>
    <w:rPr>
      <w:sz w:val="46"/>
    </w:rPr>
  </w:style>
  <w:style w:type="paragraph" w:customStyle="1" w:styleId="BulletWithinTableColumnContentPACKT">
    <w:name w:val="Bullet Within Table Column Content [PACKT]"/>
    <w:basedOn w:val="BulletPACKT"/>
    <w:uiPriority w:val="99"/>
    <w:qFormat/>
    <w:rsid w:val="00A831D9"/>
    <w:pPr>
      <w:ind w:left="432" w:right="72"/>
    </w:pPr>
    <w:rPr>
      <w:sz w:val="20"/>
      <w:lang w:eastAsia="ar-SA"/>
    </w:rPr>
  </w:style>
  <w:style w:type="paragraph" w:customStyle="1" w:styleId="BulletWithinTableColumnContentEndPACKT">
    <w:name w:val="Bullet Within Table Column Content End [PACKT]"/>
    <w:basedOn w:val="BulletWithinTableColumnContentPACKT"/>
    <w:uiPriority w:val="99"/>
    <w:qFormat/>
    <w:rsid w:val="00A831D9"/>
    <w:pPr>
      <w:spacing w:after="120"/>
    </w:pPr>
  </w:style>
  <w:style w:type="paragraph" w:customStyle="1" w:styleId="PartHeadingPACKT">
    <w:name w:val="Part Heading [PACKT]"/>
    <w:basedOn w:val="ChapterTitlePACKT"/>
    <w:qFormat/>
    <w:rsid w:val="00A831D9"/>
  </w:style>
  <w:style w:type="paragraph" w:styleId="BalloonText">
    <w:name w:val="Balloon Text"/>
    <w:basedOn w:val="Normal"/>
    <w:link w:val="BalloonTextChar"/>
    <w:rsid w:val="00A831D9"/>
    <w:pPr>
      <w:spacing w:before="0" w:after="0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A831D9"/>
    <w:rPr>
      <w:rFonts w:ascii="Tahoma" w:eastAsia="Times New Roman" w:hAnsi="Tahoma" w:cs="Times New Roman"/>
      <w:bCs/>
      <w:sz w:val="16"/>
      <w:szCs w:val="16"/>
      <w:lang w:val="x-none" w:eastAsia="x-none"/>
    </w:rPr>
  </w:style>
  <w:style w:type="paragraph" w:customStyle="1" w:styleId="BulletWithoutBulletWithinBulletPACKT">
    <w:name w:val="Bullet Without Bullet Within Bullet [PACKT]"/>
    <w:basedOn w:val="BulletPACKT"/>
    <w:uiPriority w:val="99"/>
    <w:rsid w:val="00A831D9"/>
    <w:pPr>
      <w:numPr>
        <w:numId w:val="0"/>
      </w:numPr>
      <w:tabs>
        <w:tab w:val="left" w:pos="720"/>
      </w:tabs>
      <w:autoSpaceDE w:val="0"/>
      <w:autoSpaceDN w:val="0"/>
      <w:adjustRightInd w:val="0"/>
      <w:spacing w:line="288" w:lineRule="auto"/>
      <w:ind w:left="1080" w:right="0"/>
      <w:textAlignment w:val="center"/>
    </w:pPr>
    <w:rPr>
      <w:rFonts w:ascii="Book Antiqua" w:hAnsi="Book Antiqua" w:cs="Book Antiqua"/>
      <w:color w:val="000000"/>
      <w:szCs w:val="21"/>
    </w:rPr>
  </w:style>
  <w:style w:type="paragraph" w:customStyle="1" w:styleId="BulletWithoutBulletWithinBulletEndPACKT">
    <w:name w:val="Bullet Without Bullet Within Bullet End [PACKT]"/>
    <w:basedOn w:val="BulletWithoutBulletWithinBulletPACKT"/>
    <w:uiPriority w:val="99"/>
    <w:rsid w:val="00A831D9"/>
    <w:pPr>
      <w:spacing w:after="120"/>
    </w:pPr>
  </w:style>
  <w:style w:type="paragraph" w:customStyle="1" w:styleId="BulletWithoutBulletWithinNestedBulletPACKT">
    <w:name w:val="Bullet Without Bullet Within Nested Bullet [PACKT]"/>
    <w:basedOn w:val="BulletWithoutBulletWithinBulletPACKT"/>
    <w:uiPriority w:val="99"/>
    <w:rsid w:val="00A831D9"/>
    <w:pPr>
      <w:ind w:left="1440"/>
    </w:pPr>
  </w:style>
  <w:style w:type="paragraph" w:customStyle="1" w:styleId="BulletWithoutBulletWithinNestedBulletEndPACKT">
    <w:name w:val="Bullet Without Bullet Within Nested Bullet End [PACKT]"/>
    <w:basedOn w:val="BulletWithoutBulletWithinNestedBulletPACKT"/>
    <w:uiPriority w:val="99"/>
    <w:rsid w:val="00A831D9"/>
    <w:pPr>
      <w:spacing w:after="173"/>
    </w:pPr>
  </w:style>
  <w:style w:type="paragraph" w:customStyle="1" w:styleId="AppendixTitlePACKT">
    <w:name w:val="Appendix Title [PACKT]"/>
    <w:basedOn w:val="NormalPACKT"/>
    <w:uiPriority w:val="99"/>
    <w:rsid w:val="00A831D9"/>
    <w:pPr>
      <w:suppressAutoHyphens/>
      <w:autoSpaceDE w:val="0"/>
      <w:autoSpaceDN w:val="0"/>
      <w:adjustRightInd w:val="0"/>
      <w:spacing w:before="202" w:after="432" w:line="2100" w:lineRule="atLeast"/>
      <w:jc w:val="right"/>
      <w:textAlignment w:val="center"/>
    </w:pPr>
    <w:rPr>
      <w:rFonts w:ascii="Arial" w:hAnsi="Arial" w:cs="Arial"/>
      <w:color w:val="000000"/>
      <w:sz w:val="60"/>
      <w:szCs w:val="60"/>
      <w:lang w:val="en-GB"/>
    </w:rPr>
  </w:style>
  <w:style w:type="numbering" w:customStyle="1" w:styleId="NumberedBullet">
    <w:name w:val="Numbered Bullet"/>
    <w:uiPriority w:val="99"/>
    <w:rsid w:val="00A831D9"/>
    <w:pPr>
      <w:numPr>
        <w:numId w:val="3"/>
      </w:numPr>
    </w:pPr>
  </w:style>
  <w:style w:type="numbering" w:customStyle="1" w:styleId="NumberedBulletWithinBullet">
    <w:name w:val="Numbered Bullet Within Bullet"/>
    <w:uiPriority w:val="99"/>
    <w:rsid w:val="00A831D9"/>
    <w:pPr>
      <w:numPr>
        <w:numId w:val="3"/>
      </w:numPr>
    </w:pPr>
  </w:style>
  <w:style w:type="numbering" w:customStyle="1" w:styleId="RomanNumberedBullet">
    <w:name w:val="Roman Numbered Bullet"/>
    <w:uiPriority w:val="99"/>
    <w:rsid w:val="00A831D9"/>
    <w:pPr>
      <w:numPr>
        <w:numId w:val="5"/>
      </w:numPr>
    </w:pPr>
  </w:style>
  <w:style w:type="numbering" w:customStyle="1" w:styleId="AlphabeticalBullet">
    <w:name w:val="Alphabetical Bullet"/>
    <w:uiPriority w:val="99"/>
    <w:rsid w:val="00A831D9"/>
    <w:pPr>
      <w:numPr>
        <w:numId w:val="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84E3F"/>
    <w:rPr>
      <w:color w:val="605E5C"/>
      <w:shd w:val="clear" w:color="auto" w:fill="E1DFDD"/>
    </w:rPr>
  </w:style>
  <w:style w:type="paragraph" w:customStyle="1" w:styleId="listitem">
    <w:name w:val="listitem"/>
    <w:basedOn w:val="Normal"/>
    <w:rsid w:val="008E4810"/>
    <w:pPr>
      <w:spacing w:before="100" w:beforeAutospacing="1" w:after="100" w:afterAutospacing="1"/>
    </w:pPr>
    <w:rPr>
      <w:rFonts w:ascii="Times New Roman" w:hAnsi="Times New Roman" w:cs="Times New Roman"/>
      <w:bCs w:val="0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343EF6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05D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5D04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5D04"/>
    <w:rPr>
      <w:rFonts w:ascii="Arial" w:eastAsia="Times New Roman" w:hAnsi="Arial" w:cs="Arial"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5D04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5D04"/>
    <w:rPr>
      <w:rFonts w:ascii="Arial" w:eastAsia="Times New Roman" w:hAnsi="Arial" w:cs="Arial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7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64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6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2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2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34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5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06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93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20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81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3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62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91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06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7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73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7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92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72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8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4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890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3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8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64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9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1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7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3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2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77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0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6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75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3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36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19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96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76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83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8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97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81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06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6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0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16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21837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95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5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2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45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23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9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13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00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9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8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4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1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95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3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0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1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2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05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9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7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7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624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81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2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3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13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6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02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12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56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09555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3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1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35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4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9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61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0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85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93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1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9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90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6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8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84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93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7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3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2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36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0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25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30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27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0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87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37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31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34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25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13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3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18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30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47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08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77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13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9704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7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44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30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9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27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0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4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5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9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0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98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59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3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9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1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59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33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1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8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94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287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2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82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84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87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58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3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32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65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86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6931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5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80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2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10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10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5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5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5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8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1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0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3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8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60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25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56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88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17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50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85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77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1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0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49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7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2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13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0988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5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42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4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27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4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0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32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02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8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10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8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2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9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20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81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6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77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03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5294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6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8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2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1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7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8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9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1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9987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27406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955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78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970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504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1242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35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62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7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623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9798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40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1850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55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549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095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92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71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379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785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486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346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31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9615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49131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493">
          <w:marLeft w:val="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97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3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5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6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3627427">
              <w:marLeft w:val="0"/>
              <w:marRight w:val="0"/>
              <w:marTop w:val="0"/>
              <w:marBottom w:val="240"/>
              <w:divBdr>
                <w:top w:val="single" w:sz="6" w:space="0" w:color="777777"/>
                <w:left w:val="single" w:sz="6" w:space="0" w:color="777777"/>
                <w:bottom w:val="single" w:sz="6" w:space="0" w:color="777777"/>
                <w:right w:val="single" w:sz="6" w:space="0" w:color="777777"/>
              </w:divBdr>
              <w:divsChild>
                <w:div w:id="350686785">
                  <w:marLeft w:val="180"/>
                  <w:marRight w:val="18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8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8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5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6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4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901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6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24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0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4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22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4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03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09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15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8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4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95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152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3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3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94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9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7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3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6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5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12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3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2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6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73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42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2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57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2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3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282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9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52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4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3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7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5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5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5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43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37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52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0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21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62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1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5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5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9963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6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8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4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3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64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2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1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4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94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5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7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1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47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0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57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08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419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7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0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79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0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47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81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32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6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06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34970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9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8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4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6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73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64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7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2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54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46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7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34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4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729214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62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75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8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91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2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1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7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6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96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1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4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0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13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2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7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0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8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65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5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10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2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42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5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2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3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58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9982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9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9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2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53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9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2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4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8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6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6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00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7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8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0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73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68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06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91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70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04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50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0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9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3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3213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7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73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38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1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28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75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4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91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4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94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8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0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8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23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71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55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96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22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37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7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51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66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97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3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39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5401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0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26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7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1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9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37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29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50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7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9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3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56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64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971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57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26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7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2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13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7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80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1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98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53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4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8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30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4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0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31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2189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3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7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2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86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3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0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43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5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01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94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1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51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5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4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75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5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35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12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66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7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4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97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48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4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2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61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6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7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92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40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44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4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8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1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7810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13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1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7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9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0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6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6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89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2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96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0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5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26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5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1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6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3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83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5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3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9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83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5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36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2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1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31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3510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7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9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05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13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3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1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7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0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99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5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87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93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1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81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80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8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03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35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52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1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2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39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30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4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63146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3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9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3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89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7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2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04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0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5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8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88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33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34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0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7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188119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0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4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4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86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85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46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8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4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43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9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37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00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89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0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4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38207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37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2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12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2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3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7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0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8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4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0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0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7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55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6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98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88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03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91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73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86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53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04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1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73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5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853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8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2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05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6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02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2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3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3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9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6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2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7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3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09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7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43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2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7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0583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6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4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hyperlink" Target="https://azure.microsoft.com/services/storage/tables/" TargetMode="External"/><Relationship Id="rId39" Type="http://schemas.openxmlformats.org/officeDocument/2006/relationships/hyperlink" Target="file:///C:\Users\siddh\OneDrive\Desktop\PEN\September%2022%20-%20Parvathy%20-%20Chapter%201-12%20STY\9781789808537\OEBPS\ch05.html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19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" Type="http://schemas.openxmlformats.org/officeDocument/2006/relationships/hyperlink" Target="https://azure.microsoft.com/fre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zureSpeed.com" TargetMode="External"/><Relationship Id="rId29" Type="http://schemas.openxmlformats.org/officeDocument/2006/relationships/hyperlink" Target="https://azure.microsoft.com/services/storage/disks/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image" Target="media/image36.jpeg"/><Relationship Id="rId58" Type="http://schemas.openxmlformats.org/officeDocument/2006/relationships/fontTable" Target="fontTable.xml"/><Relationship Id="rId5" Type="http://schemas.openxmlformats.org/officeDocument/2006/relationships/hyperlink" Target="https://azure.microsoft.com/pricing/" TargetMode="Externa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hyperlink" Target="https://azure.microsoft.com/services/storage/queues/" TargetMode="External"/><Relationship Id="rId30" Type="http://schemas.openxmlformats.org/officeDocument/2006/relationships/hyperlink" Target="https://docs.microsoft.com/azure/storage/common/storage-introduction" TargetMode="External"/><Relationship Id="rId35" Type="http://schemas.openxmlformats.org/officeDocument/2006/relationships/image" Target="media/image20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8.jpeg"/><Relationship Id="rId8" Type="http://schemas.openxmlformats.org/officeDocument/2006/relationships/hyperlink" Target="file:///C:\Users\siddh\OneDrive\Desktop\PEN\September%2022%20-%20Parvathy%20-%20Chapter%201-12%20STY\9781789808537\OEBPS\ch01.html" TargetMode="External"/><Relationship Id="rId51" Type="http://schemas.openxmlformats.org/officeDocument/2006/relationships/image" Target="media/image34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hyperlink" Target="https://docs.microsoft.com/azure/storage/blobs/storage-blobs-introduction" TargetMode="External"/><Relationship Id="rId33" Type="http://schemas.openxmlformats.org/officeDocument/2006/relationships/image" Target="media/image18.jpeg"/><Relationship Id="rId38" Type="http://schemas.openxmlformats.org/officeDocument/2006/relationships/hyperlink" Target="file:///C:\Users\siddh\OneDrive\Desktop\PEN\September%2022%20-%20Parvathy%20-%20Chapter%201-12%20STY\9781789808537\OEBPS\ch09.html" TargetMode="External"/><Relationship Id="rId46" Type="http://schemas.openxmlformats.org/officeDocument/2006/relationships/image" Target="media/image29.jpeg"/><Relationship Id="rId59" Type="http://schemas.microsoft.com/office/2011/relationships/people" Target="people.xml"/><Relationship Id="rId20" Type="http://schemas.openxmlformats.org/officeDocument/2006/relationships/image" Target="media/image11.jpeg"/><Relationship Id="rId41" Type="http://schemas.openxmlformats.org/officeDocument/2006/relationships/image" Target="media/image24.jpeg"/><Relationship Id="rId54" Type="http://schemas.openxmlformats.org/officeDocument/2006/relationships/hyperlink" Target="https://gallery.technet.microsoft.com/scriptcenter/PowerShell-FTP-Client-db6fe0cb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roducts.office.com/business/compare-office-365-for-business-plans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hyperlink" Target="https://azure.microsoft.com/services/storage/files/" TargetMode="External"/><Relationship Id="rId36" Type="http://schemas.openxmlformats.org/officeDocument/2006/relationships/image" Target="media/image21.jpeg"/><Relationship Id="rId49" Type="http://schemas.openxmlformats.org/officeDocument/2006/relationships/image" Target="media/image32.jpeg"/><Relationship Id="rId57" Type="http://schemas.openxmlformats.org/officeDocument/2006/relationships/image" Target="media/image39.jpeg"/><Relationship Id="rId10" Type="http://schemas.openxmlformats.org/officeDocument/2006/relationships/image" Target="media/image2.jpeg"/><Relationship Id="rId31" Type="http://schemas.openxmlformats.org/officeDocument/2006/relationships/image" Target="media/image16.jpe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iddh\AppData\Roaming\Microsoft\Templates\269_New_Template_Normal_Series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269_New_Template_Normal_Series (1)</Template>
  <TotalTime>107</TotalTime>
  <Pages>32</Pages>
  <Words>6828</Words>
  <Characters>38920</Characters>
  <Application>Microsoft Office Word</Application>
  <DocSecurity>0</DocSecurity>
  <Lines>324</Lines>
  <Paragraphs>91</Paragraphs>
  <ScaleCrop>false</ScaleCrop>
  <Company/>
  <LinksUpToDate>false</LinksUpToDate>
  <CharactersWithSpaces>45657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</dc:creator>
  <cp:keywords/>
  <dc:description/>
  <cp:lastModifiedBy>Siddhant</cp:lastModifiedBy>
  <cp:revision>73</cp:revision>
  <dcterms:created xsi:type="dcterms:W3CDTF">2020-09-18T05:53:00Z</dcterms:created>
  <dcterms:modified xsi:type="dcterms:W3CDTF">2020-09-23T06:49:00Z</dcterms:modified>
</cp:coreProperties>
</file>