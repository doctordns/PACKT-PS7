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12D22" w14:textId="6E650D43" w:rsidR="00D014F6" w:rsidRDefault="00B65131" w:rsidP="005126E2">
      <w:pPr>
        <w:pStyle w:val="ChapterNumberPACKT"/>
      </w:pPr>
      <w:r>
        <w:t>6</w:t>
      </w:r>
    </w:p>
    <w:p w14:paraId="1E2E58AF" w14:textId="007C05FE" w:rsidR="00E85D43" w:rsidRPr="00312958" w:rsidRDefault="00E85D43" w:rsidP="00312958">
      <w:pPr>
        <w:pStyle w:val="ChapterTitlePACKT"/>
      </w:pPr>
      <w:r w:rsidRPr="00312958">
        <w:t>Managing Windows Update</w:t>
      </w:r>
    </w:p>
    <w:p w14:paraId="730CEC3E" w14:textId="77777777" w:rsidR="00E85D43" w:rsidRDefault="00E85D43" w:rsidP="009B7ACA">
      <w:pPr>
        <w:pStyle w:val="NormalPACKT"/>
      </w:pPr>
      <w:r>
        <w:t>In this chapter, we cover the following recipes:</w:t>
      </w:r>
    </w:p>
    <w:p w14:paraId="51CFE8FA" w14:textId="77777777" w:rsidR="00E85D43" w:rsidRDefault="00E85D43" w:rsidP="009B7ACA">
      <w:pPr>
        <w:pStyle w:val="BulletPACKT"/>
      </w:pPr>
      <w:r>
        <w:t>Installing Windows Server Update Services</w:t>
      </w:r>
    </w:p>
    <w:p w14:paraId="3029B2BC" w14:textId="77777777" w:rsidR="00E85D43" w:rsidRDefault="00E85D43" w:rsidP="009B7ACA">
      <w:pPr>
        <w:pStyle w:val="BulletPACKT"/>
      </w:pPr>
      <w:r>
        <w:t>Configuring WSUS update synchronization</w:t>
      </w:r>
    </w:p>
    <w:p w14:paraId="4ABAB010" w14:textId="77777777" w:rsidR="00E85D43" w:rsidRDefault="00E85D43" w:rsidP="009B7ACA">
      <w:pPr>
        <w:pStyle w:val="BulletPACKT"/>
      </w:pPr>
      <w:r>
        <w:t>Configuring the Windows Update Client</w:t>
      </w:r>
    </w:p>
    <w:p w14:paraId="77012083" w14:textId="77777777" w:rsidR="00E85D43" w:rsidRDefault="00E85D43" w:rsidP="009B7ACA">
      <w:pPr>
        <w:pStyle w:val="BulletPACKT"/>
      </w:pPr>
      <w:r>
        <w:t>Creating computer target groups</w:t>
      </w:r>
    </w:p>
    <w:p w14:paraId="01494578" w14:textId="77777777" w:rsidR="00E85D43" w:rsidRDefault="00E85D43" w:rsidP="009B7ACA">
      <w:pPr>
        <w:pStyle w:val="BulletPACKT"/>
      </w:pPr>
      <w:r>
        <w:t>Configuring WSUS automatic approvals</w:t>
      </w:r>
    </w:p>
    <w:p w14:paraId="72FAB414" w14:textId="77777777" w:rsidR="00E85D43" w:rsidRDefault="00E85D43" w:rsidP="009B7ACA">
      <w:pPr>
        <w:pStyle w:val="BulletPACKT"/>
      </w:pPr>
      <w:r>
        <w:t>Managing WSUS updates</w:t>
      </w:r>
    </w:p>
    <w:p w14:paraId="16DB58E8" w14:textId="77777777" w:rsidR="00E85D43" w:rsidRPr="009B7ACA" w:rsidRDefault="00E85D43" w:rsidP="009B7ACA">
      <w:pPr>
        <w:pStyle w:val="Heading1"/>
      </w:pPr>
      <w:r w:rsidRPr="009B7ACA">
        <w:t>Introduction</w:t>
      </w:r>
    </w:p>
    <w:p w14:paraId="77EE8209" w14:textId="77777777" w:rsidR="00E85D43" w:rsidRDefault="00E85D43" w:rsidP="009B7ACA">
      <w:pPr>
        <w:pStyle w:val="NormalPACKT"/>
      </w:pPr>
      <w:r>
        <w:t xml:space="preserve">Keeping your systems, </w:t>
      </w:r>
      <w:proofErr w:type="gramStart"/>
      <w:r>
        <w:t>client</w:t>
      </w:r>
      <w:proofErr w:type="gramEnd"/>
      <w:r>
        <w:t xml:space="preserve"> and server, up to date with patches and updates is an important task undertaken by Windows administrators. </w:t>
      </w:r>
      <w:r w:rsidRPr="009B7ACA">
        <w:rPr>
          <w:rStyle w:val="KeyWordPACKT"/>
        </w:rPr>
        <w:t>Windows Server Update Services</w:t>
      </w:r>
      <w:r>
        <w:t> (</w:t>
      </w:r>
      <w:r w:rsidRPr="009B7ACA">
        <w:rPr>
          <w:rStyle w:val="KeyWordPACKT"/>
        </w:rPr>
        <w:t>WSUS</w:t>
      </w:r>
      <w:r>
        <w:t>) is a feature of Windows Server 2019 that enables you to manage the download and distribution of updates to your organization's computers.</w:t>
      </w:r>
    </w:p>
    <w:p w14:paraId="13FF9799" w14:textId="77777777" w:rsidR="00E85D43" w:rsidRDefault="00E85D43" w:rsidP="009B7ACA">
      <w:pPr>
        <w:pStyle w:val="NormalPACKT"/>
      </w:pPr>
      <w:r>
        <w:t>In addition to updating Windows itself, WSUS also enables you to manage patches and updates for a wide variety of Microsoft software products. Thus, an update you download from Microsoft and distribute via WSUS may apply to Windows itself as well as Office and a huge range of other Microsoft software products.</w:t>
      </w:r>
    </w:p>
    <w:p w14:paraId="4F6773AA" w14:textId="77777777" w:rsidR="00E85D43" w:rsidRDefault="00E85D43" w:rsidP="009B7ACA">
      <w:pPr>
        <w:pStyle w:val="NormalPACKT"/>
      </w:pPr>
      <w:r>
        <w:t>In this chapter, you see how to install and configure both WSUS server and WSUS client computers. The recipes examine the management, approval, and installation of updates, and how you can report on the status of update installation.</w:t>
      </w:r>
    </w:p>
    <w:p w14:paraId="19C1ADD9" w14:textId="77777777" w:rsidR="00776FD0" w:rsidRPr="009B7ACA" w:rsidRDefault="00776FD0" w:rsidP="009B7ACA">
      <w:pPr>
        <w:pStyle w:val="Heading1"/>
      </w:pPr>
      <w:r w:rsidRPr="009B7ACA">
        <w:t>Installing Windows Update Services</w:t>
      </w:r>
    </w:p>
    <w:p w14:paraId="36370BFD" w14:textId="77777777" w:rsidR="00776FD0" w:rsidRDefault="00776FD0" w:rsidP="009B7ACA">
      <w:pPr>
        <w:pStyle w:val="NormalPACKT"/>
      </w:pPr>
      <w:r>
        <w:t>WSUS is a feature within Windows Server 2019. To use Windows Update Services, you first install the WSUS Windows feature and then do basic configuration and setup. In this recipe, you install WSUS and review the results of that installation.</w:t>
      </w:r>
    </w:p>
    <w:p w14:paraId="78D3BE8D" w14:textId="77777777" w:rsidR="00776FD0" w:rsidRPr="009B7ACA" w:rsidRDefault="00776FD0" w:rsidP="009B7ACA">
      <w:pPr>
        <w:pStyle w:val="Heading2"/>
      </w:pPr>
      <w:r w:rsidRPr="009B7ACA">
        <w:t>Getting ready</w:t>
      </w:r>
    </w:p>
    <w:p w14:paraId="6E4218A9" w14:textId="77777777" w:rsidR="00776FD0" w:rsidRDefault="00776FD0" w:rsidP="009B7ACA">
      <w:pPr>
        <w:pStyle w:val="NormalPACKT"/>
      </w:pPr>
      <w:r>
        <w:t>This recipe uses the </w:t>
      </w:r>
      <w:r w:rsidRPr="009B7ACA">
        <w:rPr>
          <w:rStyle w:val="CodeInTextPACKT"/>
        </w:rPr>
        <w:t>WSUS1</w:t>
      </w:r>
      <w:r>
        <w:t> server, a member server in the </w:t>
      </w:r>
      <w:r w:rsidRPr="009B7ACA">
        <w:rPr>
          <w:rStyle w:val="CodeInTextPACKT"/>
        </w:rPr>
        <w:t>Reskit.Org</w:t>
      </w:r>
      <w:r>
        <w:t> domain. At the start of this recipe, </w:t>
      </w:r>
      <w:r w:rsidRPr="009B7ACA">
        <w:rPr>
          <w:rStyle w:val="CodeInTextPACKT"/>
        </w:rPr>
        <w:t>WSUS1</w:t>
      </w:r>
      <w:r>
        <w:t> has no additional features or software loaded.</w:t>
      </w:r>
    </w:p>
    <w:p w14:paraId="78B90BE5" w14:textId="77777777" w:rsidR="00776FD0" w:rsidRPr="009B7ACA" w:rsidRDefault="00776FD0" w:rsidP="009B7ACA">
      <w:pPr>
        <w:pStyle w:val="Heading2"/>
      </w:pPr>
      <w:r w:rsidRPr="009B7ACA">
        <w:t>How to do it...</w:t>
      </w:r>
    </w:p>
    <w:p w14:paraId="6E0A3DCF" w14:textId="77777777" w:rsidR="00776FD0" w:rsidRDefault="00776FD0" w:rsidP="009B7ACA">
      <w:pPr>
        <w:pStyle w:val="NumberedBulletPACKT"/>
      </w:pPr>
      <w:r>
        <w:t>Install the Windows Update feature and tools:</w:t>
      </w:r>
    </w:p>
    <w:p w14:paraId="19F22483" w14:textId="77777777" w:rsidR="00776FD0" w:rsidRDefault="00776FD0" w:rsidP="009B7ACA">
      <w:pPr>
        <w:pStyle w:val="CodeWithinBulletsEndPACKT"/>
      </w:pPr>
      <w:r>
        <w:lastRenderedPageBreak/>
        <w:t xml:space="preserve">$IFHT = </w:t>
      </w:r>
      <w:proofErr w:type="gramStart"/>
      <w:r>
        <w:t>@{</w:t>
      </w:r>
      <w:proofErr w:type="gramEnd"/>
    </w:p>
    <w:p w14:paraId="796F883C" w14:textId="77777777" w:rsidR="00776FD0" w:rsidRDefault="00776FD0" w:rsidP="009B7ACA">
      <w:pPr>
        <w:pStyle w:val="CodeWithinBulletsEndPACKT"/>
      </w:pPr>
      <w:r>
        <w:t xml:space="preserve">  Name                   = '</w:t>
      </w:r>
      <w:proofErr w:type="spellStart"/>
      <w:r>
        <w:t>UpdateServices</w:t>
      </w:r>
      <w:proofErr w:type="spellEnd"/>
      <w:r>
        <w:t xml:space="preserve">' </w:t>
      </w:r>
    </w:p>
    <w:p w14:paraId="46CA4D0C" w14:textId="77777777" w:rsidR="00776FD0" w:rsidRDefault="00776FD0" w:rsidP="009B7ACA">
      <w:pPr>
        <w:pStyle w:val="CodeWithinBulletsEndPACKT"/>
      </w:pPr>
      <w:r>
        <w:t xml:space="preserve">  </w:t>
      </w:r>
      <w:proofErr w:type="spellStart"/>
      <w:r>
        <w:t>IncludeManagementTools</w:t>
      </w:r>
      <w:proofErr w:type="spellEnd"/>
      <w:r>
        <w:t xml:space="preserve"> = $true</w:t>
      </w:r>
    </w:p>
    <w:p w14:paraId="59FAAAE3" w14:textId="77777777" w:rsidR="00776FD0" w:rsidRDefault="00776FD0" w:rsidP="009B7ACA">
      <w:pPr>
        <w:pStyle w:val="CodeWithinBulletsEndPACKT"/>
      </w:pPr>
      <w:r>
        <w:t>}</w:t>
      </w:r>
    </w:p>
    <w:p w14:paraId="007AA507" w14:textId="77777777" w:rsidR="00776FD0" w:rsidRDefault="00776FD0" w:rsidP="009B7ACA">
      <w:pPr>
        <w:pStyle w:val="CodeWithinBulletsEndPACKT"/>
      </w:pPr>
      <w:r>
        <w:t>Install-</w:t>
      </w:r>
      <w:proofErr w:type="spellStart"/>
      <w:r>
        <w:t>WindowsFeature</w:t>
      </w:r>
      <w:proofErr w:type="spellEnd"/>
      <w:r>
        <w:t xml:space="preserve"> @IFHT</w:t>
      </w:r>
    </w:p>
    <w:p w14:paraId="7C19B9DB" w14:textId="77777777" w:rsidR="00776FD0" w:rsidRDefault="00776FD0" w:rsidP="009B7ACA">
      <w:pPr>
        <w:pStyle w:val="NumberedBulletPACKT"/>
      </w:pPr>
      <w:r>
        <w:t>Determine the features installed on the </w:t>
      </w:r>
      <w:r w:rsidRPr="009B7ACA">
        <w:rPr>
          <w:rStyle w:val="CodeInTextPACKT"/>
        </w:rPr>
        <w:t>WSUS1</w:t>
      </w:r>
      <w:r>
        <w:t> server after installation of WSUS:</w:t>
      </w:r>
    </w:p>
    <w:p w14:paraId="01FC0F3C" w14:textId="77777777" w:rsidR="00776FD0" w:rsidRDefault="00776FD0" w:rsidP="009B7ACA">
      <w:pPr>
        <w:pStyle w:val="CodeWithinBulletsEndPACKT"/>
      </w:pPr>
      <w:r>
        <w:t>Get-</w:t>
      </w:r>
      <w:proofErr w:type="spellStart"/>
      <w:r>
        <w:t>WindowsFeature</w:t>
      </w:r>
      <w:proofErr w:type="spellEnd"/>
      <w:r>
        <w:t xml:space="preserve"> | Where-Object Installed</w:t>
      </w:r>
    </w:p>
    <w:p w14:paraId="3DE11570" w14:textId="77777777" w:rsidR="00776FD0" w:rsidRDefault="00776FD0" w:rsidP="009B7ACA">
      <w:pPr>
        <w:pStyle w:val="NumberedBulletPACKT"/>
      </w:pPr>
      <w:r>
        <w:t>Create a folder for WSUS update content:</w:t>
      </w:r>
    </w:p>
    <w:p w14:paraId="7F003CB5" w14:textId="77777777" w:rsidR="00776FD0" w:rsidRDefault="00776FD0" w:rsidP="009B7ACA">
      <w:pPr>
        <w:pStyle w:val="CodeWithinBulletsEndPACKT"/>
      </w:pPr>
      <w:r>
        <w:t>$</w:t>
      </w:r>
      <w:proofErr w:type="spellStart"/>
      <w:r>
        <w:t>WSUSDir</w:t>
      </w:r>
      <w:proofErr w:type="spellEnd"/>
      <w:r>
        <w:t xml:space="preserve"> = 'C:\WSUS'</w:t>
      </w:r>
    </w:p>
    <w:p w14:paraId="4725E67D" w14:textId="77777777" w:rsidR="00776FD0" w:rsidRDefault="00776FD0" w:rsidP="009B7ACA">
      <w:pPr>
        <w:pStyle w:val="CodeWithinBulletsEndPACKT"/>
      </w:pPr>
      <w:r>
        <w:t>If (-Not (Test-Path -Path $</w:t>
      </w:r>
      <w:proofErr w:type="spellStart"/>
      <w:r>
        <w:t>WSUSDir</w:t>
      </w:r>
      <w:proofErr w:type="spellEnd"/>
      <w:r>
        <w:t xml:space="preserve"> -</w:t>
      </w:r>
      <w:proofErr w:type="spellStart"/>
      <w:r>
        <w:t>ErrorAction</w:t>
      </w:r>
      <w:proofErr w:type="spellEnd"/>
      <w:r>
        <w:t xml:space="preserve"> </w:t>
      </w:r>
      <w:proofErr w:type="spellStart"/>
      <w:r>
        <w:t>SilentlyContinue</w:t>
      </w:r>
      <w:proofErr w:type="spellEnd"/>
      <w:r>
        <w:t>))</w:t>
      </w:r>
    </w:p>
    <w:p w14:paraId="14081145" w14:textId="77777777" w:rsidR="00776FD0" w:rsidRDefault="00776FD0" w:rsidP="009B7ACA">
      <w:pPr>
        <w:pStyle w:val="CodeWithinBulletsEndPACKT"/>
      </w:pPr>
      <w:r>
        <w:t xml:space="preserve">    {New-Item -Path $</w:t>
      </w:r>
      <w:proofErr w:type="spellStart"/>
      <w:r>
        <w:t>WSUSDir</w:t>
      </w:r>
      <w:proofErr w:type="spellEnd"/>
      <w:r>
        <w:t xml:space="preserve"> -ItemType Directory| Out-Null} </w:t>
      </w:r>
    </w:p>
    <w:p w14:paraId="148B3EF7" w14:textId="77777777" w:rsidR="00776FD0" w:rsidRDefault="00776FD0" w:rsidP="009B7ACA">
      <w:pPr>
        <w:pStyle w:val="NumberedBulletPACKT"/>
      </w:pPr>
      <w:r>
        <w:t>Perform post-installation configuration using </w:t>
      </w:r>
      <w:r w:rsidRPr="009B7ACA">
        <w:rPr>
          <w:rStyle w:val="CodeInTextPACKT"/>
        </w:rPr>
        <w:t>WsusUtil.Exe</w:t>
      </w:r>
      <w:r>
        <w:t>:</w:t>
      </w:r>
    </w:p>
    <w:p w14:paraId="3CFB345D" w14:textId="77777777" w:rsidR="00776FD0" w:rsidRDefault="00776FD0" w:rsidP="009B7ACA">
      <w:pPr>
        <w:pStyle w:val="CodeWithinBulletsEndPACKT"/>
      </w:pPr>
      <w:r>
        <w:t>$CMD ="$</w:t>
      </w:r>
      <w:proofErr w:type="spellStart"/>
      <w:proofErr w:type="gramStart"/>
      <w:r>
        <w:t>env:ProgramFiles</w:t>
      </w:r>
      <w:proofErr w:type="spellEnd"/>
      <w:proofErr w:type="gramEnd"/>
      <w:r>
        <w:t xml:space="preserve">\" + 'Update Services\Tools\WsusUtil.exe' </w:t>
      </w:r>
    </w:p>
    <w:p w14:paraId="0C14BB31" w14:textId="77777777" w:rsidR="00776FD0" w:rsidRDefault="00776FD0" w:rsidP="009B7ACA">
      <w:pPr>
        <w:pStyle w:val="CodeWithinBulletsEndPACKT"/>
      </w:pPr>
      <w:r>
        <w:t xml:space="preserve">&amp; $CMD </w:t>
      </w:r>
      <w:proofErr w:type="spellStart"/>
      <w:r>
        <w:t>Postinstall</w:t>
      </w:r>
      <w:proofErr w:type="spellEnd"/>
      <w:r>
        <w:t xml:space="preserve"> CONTENT_DIR=$</w:t>
      </w:r>
      <w:proofErr w:type="spellStart"/>
      <w:r>
        <w:t>WSUSDir</w:t>
      </w:r>
      <w:proofErr w:type="spellEnd"/>
    </w:p>
    <w:p w14:paraId="125DED64" w14:textId="77777777" w:rsidR="00776FD0" w:rsidRDefault="00776FD0" w:rsidP="009B7ACA">
      <w:pPr>
        <w:pStyle w:val="NumberedBulletPACKT"/>
      </w:pPr>
      <w:r>
        <w:t>View the post-installation log file:</w:t>
      </w:r>
    </w:p>
    <w:p w14:paraId="3868DDB6" w14:textId="77777777" w:rsidR="00776FD0" w:rsidRDefault="00776FD0" w:rsidP="009B7ACA">
      <w:pPr>
        <w:pStyle w:val="CodeWithinBulletsEndPACKT"/>
      </w:pPr>
      <w:r>
        <w:t>$LOG = "$</w:t>
      </w:r>
      <w:proofErr w:type="spellStart"/>
      <w:proofErr w:type="gramStart"/>
      <w:r>
        <w:t>env:localappdata</w:t>
      </w:r>
      <w:proofErr w:type="spellEnd"/>
      <w:r>
        <w:t>\temp\</w:t>
      </w:r>
      <w:proofErr w:type="spellStart"/>
      <w:r>
        <w:t>WSUS_Post</w:t>
      </w:r>
      <w:proofErr w:type="spellEnd"/>
      <w:r>
        <w:t>*.log</w:t>
      </w:r>
      <w:proofErr w:type="gramEnd"/>
      <w:r>
        <w:t>"</w:t>
      </w:r>
    </w:p>
    <w:p w14:paraId="2A0E546D" w14:textId="77777777" w:rsidR="00776FD0" w:rsidRDefault="00776FD0" w:rsidP="009B7ACA">
      <w:pPr>
        <w:pStyle w:val="CodeWithinBulletsEndPACKT"/>
      </w:pPr>
      <w:r>
        <w:t>Get-</w:t>
      </w:r>
      <w:proofErr w:type="spellStart"/>
      <w:r>
        <w:t>ChildItem</w:t>
      </w:r>
      <w:proofErr w:type="spellEnd"/>
      <w:r>
        <w:t xml:space="preserve"> -Path $LOG</w:t>
      </w:r>
    </w:p>
    <w:p w14:paraId="02C9B41D" w14:textId="77777777" w:rsidR="00776FD0" w:rsidRDefault="00776FD0" w:rsidP="009B7ACA">
      <w:pPr>
        <w:pStyle w:val="NumberedBulletPACKT"/>
      </w:pPr>
      <w:r>
        <w:t>View the WSUS website created on </w:t>
      </w:r>
      <w:r w:rsidRPr="009B7ACA">
        <w:rPr>
          <w:rStyle w:val="CodeInTextPACKT"/>
        </w:rPr>
        <w:t>WSUS1</w:t>
      </w:r>
      <w:r>
        <w:t>:</w:t>
      </w:r>
    </w:p>
    <w:p w14:paraId="0F0F8033" w14:textId="77777777" w:rsidR="00776FD0" w:rsidRDefault="00776FD0" w:rsidP="009B7ACA">
      <w:pPr>
        <w:pStyle w:val="CodeWithinBulletsEndPACKT"/>
      </w:pPr>
      <w:r>
        <w:t xml:space="preserve">Get-Website -Name </w:t>
      </w:r>
      <w:proofErr w:type="spellStart"/>
      <w:r>
        <w:t>ws</w:t>
      </w:r>
      <w:proofErr w:type="spellEnd"/>
      <w:r>
        <w:t>* | Format-Table -</w:t>
      </w:r>
      <w:proofErr w:type="spellStart"/>
      <w:r>
        <w:t>AutoSize</w:t>
      </w:r>
      <w:proofErr w:type="spellEnd"/>
    </w:p>
    <w:p w14:paraId="60B5D8D4" w14:textId="77777777" w:rsidR="00776FD0" w:rsidRDefault="00776FD0" w:rsidP="009B7ACA">
      <w:pPr>
        <w:pStyle w:val="NumberedBulletPACKT"/>
      </w:pPr>
      <w:r>
        <w:t>View the cmdlets in the </w:t>
      </w:r>
      <w:proofErr w:type="spellStart"/>
      <w:r w:rsidRPr="009B7ACA">
        <w:rPr>
          <w:rStyle w:val="CodeInTextPACKT"/>
        </w:rPr>
        <w:t>UpdateServices</w:t>
      </w:r>
      <w:proofErr w:type="spellEnd"/>
      <w:r>
        <w:t> module:</w:t>
      </w:r>
    </w:p>
    <w:p w14:paraId="3B4C259E" w14:textId="77777777" w:rsidR="00776FD0" w:rsidRDefault="00776FD0" w:rsidP="009B7ACA">
      <w:pPr>
        <w:pStyle w:val="CodeWithinBulletsEndPACKT"/>
      </w:pPr>
      <w:r>
        <w:t xml:space="preserve">Get-Command -Module </w:t>
      </w:r>
      <w:proofErr w:type="spellStart"/>
      <w:r>
        <w:t>UpdateServices</w:t>
      </w:r>
      <w:proofErr w:type="spellEnd"/>
    </w:p>
    <w:p w14:paraId="734BE7C0" w14:textId="77777777" w:rsidR="00776FD0" w:rsidRDefault="00776FD0" w:rsidP="009B7ACA">
      <w:pPr>
        <w:pStyle w:val="NumberedBulletPACKT"/>
      </w:pPr>
      <w:r>
        <w:t>Inspect </w:t>
      </w:r>
      <w:r w:rsidRPr="009B7ACA">
        <w:rPr>
          <w:rStyle w:val="CodeInTextPACKT"/>
        </w:rPr>
        <w:t>TypeName</w:t>
      </w:r>
      <w:r>
        <w:t> and properties of the </w:t>
      </w:r>
      <w:r w:rsidRPr="009B7ACA">
        <w:rPr>
          <w:rStyle w:val="CodeInTextPACKT"/>
        </w:rPr>
        <w:t>WSUS1</w:t>
      </w:r>
      <w:r>
        <w:t> server:</w:t>
      </w:r>
    </w:p>
    <w:p w14:paraId="4206AA49" w14:textId="77777777" w:rsidR="00776FD0" w:rsidRDefault="00776FD0" w:rsidP="009B7ACA">
      <w:pPr>
        <w:pStyle w:val="CodeWithinBulletsEndPACKT"/>
      </w:pPr>
      <w:r>
        <w:t>$</w:t>
      </w:r>
      <w:proofErr w:type="spellStart"/>
      <w:r>
        <w:t>WSUSServer</w:t>
      </w:r>
      <w:proofErr w:type="spellEnd"/>
      <w:r>
        <w:t xml:space="preserve"> = Get-</w:t>
      </w:r>
      <w:proofErr w:type="spellStart"/>
      <w:r>
        <w:t>WsusServer</w:t>
      </w:r>
      <w:proofErr w:type="spellEnd"/>
    </w:p>
    <w:p w14:paraId="14BF7DFA" w14:textId="77777777" w:rsidR="00776FD0" w:rsidRDefault="00776FD0" w:rsidP="009B7ACA">
      <w:pPr>
        <w:pStyle w:val="CodeWithinBulletsEndPACKT"/>
      </w:pPr>
      <w:r>
        <w:t>$</w:t>
      </w:r>
      <w:proofErr w:type="spellStart"/>
      <w:r>
        <w:t>WSUSServer.GetType</w:t>
      </w:r>
      <w:proofErr w:type="spellEnd"/>
      <w:r>
        <w:t>(</w:t>
      </w:r>
      <w:proofErr w:type="gramStart"/>
      <w:r>
        <w:t>).</w:t>
      </w:r>
      <w:proofErr w:type="spellStart"/>
      <w:r>
        <w:t>Fullname</w:t>
      </w:r>
      <w:proofErr w:type="spellEnd"/>
      <w:proofErr w:type="gramEnd"/>
    </w:p>
    <w:p w14:paraId="11508FED" w14:textId="77777777" w:rsidR="00776FD0" w:rsidRDefault="00776FD0" w:rsidP="009B7ACA">
      <w:pPr>
        <w:pStyle w:val="CodeWithinBulletsEndPACKT"/>
      </w:pPr>
      <w:r>
        <w:t>$</w:t>
      </w:r>
      <w:proofErr w:type="spellStart"/>
      <w:r>
        <w:t>WSUSServer</w:t>
      </w:r>
      <w:proofErr w:type="spellEnd"/>
      <w:r>
        <w:t xml:space="preserve"> | Select-Object -Property *</w:t>
      </w:r>
    </w:p>
    <w:p w14:paraId="5AAE4219" w14:textId="77777777" w:rsidR="00776FD0" w:rsidRDefault="00776FD0" w:rsidP="009B7ACA">
      <w:pPr>
        <w:pStyle w:val="NumberedBulletPACKT"/>
      </w:pPr>
      <w:r>
        <w:t>Examine the methods available:</w:t>
      </w:r>
    </w:p>
    <w:p w14:paraId="6A2AB277" w14:textId="77777777" w:rsidR="00776FD0" w:rsidRDefault="00776FD0" w:rsidP="009B7ACA">
      <w:pPr>
        <w:pStyle w:val="CodeWithinBulletsEndPACKT"/>
      </w:pPr>
      <w:r>
        <w:t>($</w:t>
      </w:r>
      <w:proofErr w:type="spellStart"/>
      <w:r>
        <w:t>WSUSServer</w:t>
      </w:r>
      <w:proofErr w:type="spellEnd"/>
      <w:r>
        <w:t xml:space="preserve"> | Get-Member -</w:t>
      </w:r>
      <w:proofErr w:type="spellStart"/>
      <w:r>
        <w:t>MemberType</w:t>
      </w:r>
      <w:proofErr w:type="spellEnd"/>
      <w:r>
        <w:t xml:space="preserve"> Method</w:t>
      </w:r>
      <w:proofErr w:type="gramStart"/>
      <w:r>
        <w:t>).count</w:t>
      </w:r>
      <w:proofErr w:type="gramEnd"/>
    </w:p>
    <w:p w14:paraId="030D62F7" w14:textId="77777777" w:rsidR="00776FD0" w:rsidRDefault="00776FD0" w:rsidP="009B7ACA">
      <w:pPr>
        <w:pStyle w:val="CodeWithinBulletsEndPACKT"/>
      </w:pPr>
      <w:r>
        <w:t>$</w:t>
      </w:r>
      <w:proofErr w:type="spellStart"/>
      <w:r>
        <w:t>WSUSServer</w:t>
      </w:r>
      <w:proofErr w:type="spellEnd"/>
      <w:r>
        <w:t xml:space="preserve"> | Get-Member -</w:t>
      </w:r>
      <w:proofErr w:type="spellStart"/>
      <w:r>
        <w:t>MemberType</w:t>
      </w:r>
      <w:proofErr w:type="spellEnd"/>
      <w:r>
        <w:t xml:space="preserve"> Method</w:t>
      </w:r>
    </w:p>
    <w:p w14:paraId="339A4824" w14:textId="77777777" w:rsidR="00776FD0" w:rsidRDefault="00776FD0" w:rsidP="009B7ACA">
      <w:pPr>
        <w:pStyle w:val="NumberedBulletPACKT"/>
      </w:pPr>
      <w:r>
        <w:t>Examine the configuration of the </w:t>
      </w:r>
      <w:r w:rsidRPr="009B7ACA">
        <w:rPr>
          <w:rStyle w:val="CodeInTextPACKT"/>
        </w:rPr>
        <w:t>WSUS1</w:t>
      </w:r>
      <w:r>
        <w:t> server:</w:t>
      </w:r>
    </w:p>
    <w:p w14:paraId="40CE5F94" w14:textId="77777777" w:rsidR="00776FD0" w:rsidRDefault="00776FD0" w:rsidP="009B7ACA">
      <w:pPr>
        <w:pStyle w:val="CodeWithinBulletsEndPACKT"/>
      </w:pPr>
      <w:r>
        <w:t>$</w:t>
      </w:r>
      <w:proofErr w:type="spellStart"/>
      <w:r>
        <w:t>WSUSServer.GetConfiguration</w:t>
      </w:r>
      <w:proofErr w:type="spellEnd"/>
      <w:r>
        <w:t>() |</w:t>
      </w:r>
    </w:p>
    <w:p w14:paraId="48357AB8" w14:textId="77777777" w:rsidR="00776FD0" w:rsidRDefault="00776FD0" w:rsidP="009B7ACA">
      <w:pPr>
        <w:pStyle w:val="CodeWithinBulletsEndPACKT"/>
      </w:pPr>
      <w:r>
        <w:t xml:space="preserve">    Select-Object -Property </w:t>
      </w:r>
      <w:proofErr w:type="spellStart"/>
      <w:proofErr w:type="gramStart"/>
      <w:r>
        <w:t>SyncFromMicrosoftUpdate,LogFilePath</w:t>
      </w:r>
      <w:proofErr w:type="spellEnd"/>
      <w:proofErr w:type="gramEnd"/>
    </w:p>
    <w:p w14:paraId="46B1C966" w14:textId="77777777" w:rsidR="00776FD0" w:rsidRDefault="00776FD0" w:rsidP="009B7ACA">
      <w:pPr>
        <w:pStyle w:val="NumberedBulletPACKT"/>
      </w:pPr>
      <w:r>
        <w:t>View product categories after initial install:</w:t>
      </w:r>
    </w:p>
    <w:p w14:paraId="2D881EC1" w14:textId="77777777" w:rsidR="00776FD0" w:rsidRDefault="00776FD0" w:rsidP="009B7ACA">
      <w:pPr>
        <w:pStyle w:val="CodeWithinBulletsEndPACKT"/>
      </w:pPr>
      <w:r>
        <w:t>$</w:t>
      </w:r>
      <w:proofErr w:type="spellStart"/>
      <w:r>
        <w:t>WSUSProducts</w:t>
      </w:r>
      <w:proofErr w:type="spellEnd"/>
      <w:r>
        <w:t xml:space="preserve"> = Get-</w:t>
      </w:r>
      <w:proofErr w:type="spellStart"/>
      <w:r>
        <w:t>WsusProduct</w:t>
      </w:r>
      <w:proofErr w:type="spellEnd"/>
      <w:r>
        <w:t xml:space="preserve"> -</w:t>
      </w:r>
      <w:proofErr w:type="spellStart"/>
      <w:r>
        <w:t>UpdateServer</w:t>
      </w:r>
      <w:proofErr w:type="spellEnd"/>
      <w:r>
        <w:t xml:space="preserve"> $</w:t>
      </w:r>
      <w:proofErr w:type="spellStart"/>
      <w:r>
        <w:t>WSUSServer</w:t>
      </w:r>
      <w:proofErr w:type="spellEnd"/>
    </w:p>
    <w:p w14:paraId="5A109DA4" w14:textId="77777777" w:rsidR="00776FD0" w:rsidRDefault="00776FD0" w:rsidP="009B7ACA">
      <w:pPr>
        <w:pStyle w:val="CodeWithinBulletsEndPACKT"/>
      </w:pPr>
      <w:r>
        <w:t>$</w:t>
      </w:r>
      <w:proofErr w:type="spellStart"/>
      <w:r>
        <w:t>WSUSProducts.Count</w:t>
      </w:r>
      <w:proofErr w:type="spellEnd"/>
    </w:p>
    <w:p w14:paraId="4A7C7A03" w14:textId="77777777" w:rsidR="00776FD0" w:rsidRDefault="00776FD0" w:rsidP="009B7ACA">
      <w:pPr>
        <w:pStyle w:val="CodeWithinBulletsEndPACKT"/>
      </w:pPr>
      <w:r>
        <w:t>$</w:t>
      </w:r>
      <w:proofErr w:type="spellStart"/>
      <w:r>
        <w:t>WSUSProducts</w:t>
      </w:r>
      <w:proofErr w:type="spellEnd"/>
    </w:p>
    <w:p w14:paraId="2461B256" w14:textId="77777777" w:rsidR="00776FD0" w:rsidRDefault="00776FD0" w:rsidP="009B7ACA">
      <w:pPr>
        <w:pStyle w:val="NumberedBulletPACKT"/>
      </w:pPr>
      <w:r>
        <w:t>Display subscription information:</w:t>
      </w:r>
    </w:p>
    <w:p w14:paraId="530360A3" w14:textId="77777777" w:rsidR="00776FD0" w:rsidRDefault="00776FD0" w:rsidP="009B7ACA">
      <w:pPr>
        <w:pStyle w:val="CodeWithinBulletsEndPACKT"/>
      </w:pPr>
      <w:r>
        <w:t>$</w:t>
      </w:r>
      <w:proofErr w:type="spellStart"/>
      <w:r>
        <w:t>WSUSSubscription</w:t>
      </w:r>
      <w:proofErr w:type="spellEnd"/>
      <w:r>
        <w:t xml:space="preserve"> = $</w:t>
      </w:r>
      <w:proofErr w:type="spellStart"/>
      <w:r>
        <w:t>WSUSServer.GetSubscription</w:t>
      </w:r>
      <w:proofErr w:type="spellEnd"/>
      <w:r>
        <w:t>()</w:t>
      </w:r>
    </w:p>
    <w:p w14:paraId="439F2D6C" w14:textId="77777777" w:rsidR="00776FD0" w:rsidRDefault="00776FD0" w:rsidP="009B7ACA">
      <w:pPr>
        <w:pStyle w:val="CodeWithinBulletsEndPACKT"/>
      </w:pPr>
      <w:r>
        <w:t>$</w:t>
      </w:r>
      <w:proofErr w:type="spellStart"/>
      <w:r>
        <w:t>WSUSSubscription</w:t>
      </w:r>
      <w:proofErr w:type="spellEnd"/>
      <w:r>
        <w:t xml:space="preserve"> | Select-Object -Property * | </w:t>
      </w:r>
    </w:p>
    <w:p w14:paraId="4C9E6AC4" w14:textId="77777777" w:rsidR="00776FD0" w:rsidRDefault="00776FD0" w:rsidP="009B7ACA">
      <w:pPr>
        <w:pStyle w:val="CodeWithinBulletsEndPACKT"/>
      </w:pPr>
      <w:r>
        <w:t xml:space="preserve">  Format-List</w:t>
      </w:r>
    </w:p>
    <w:p w14:paraId="7472B592" w14:textId="77777777" w:rsidR="00776FD0" w:rsidRDefault="00776FD0" w:rsidP="009B7ACA">
      <w:pPr>
        <w:pStyle w:val="NumberedBulletPACKT"/>
      </w:pPr>
      <w:r>
        <w:t>Update the categories of products available:</w:t>
      </w:r>
    </w:p>
    <w:p w14:paraId="6FAC901B" w14:textId="77777777" w:rsidR="00776FD0" w:rsidRDefault="00776FD0" w:rsidP="009B7ACA">
      <w:pPr>
        <w:pStyle w:val="CodeWithinBulletsEndPACKT"/>
      </w:pPr>
      <w:r>
        <w:t>$</w:t>
      </w:r>
      <w:proofErr w:type="spellStart"/>
      <w:r>
        <w:t>WSUSSubscription.StartSynchronization</w:t>
      </w:r>
      <w:proofErr w:type="spellEnd"/>
      <w:r>
        <w:t>()</w:t>
      </w:r>
    </w:p>
    <w:p w14:paraId="4A215591" w14:textId="77777777" w:rsidR="00776FD0" w:rsidRDefault="00776FD0" w:rsidP="009B7ACA">
      <w:pPr>
        <w:pStyle w:val="CodeWithinBulletsEndPACKT"/>
      </w:pPr>
      <w:r>
        <w:t>Do {</w:t>
      </w:r>
    </w:p>
    <w:p w14:paraId="7BDC7BF5" w14:textId="77777777" w:rsidR="00776FD0" w:rsidRDefault="00776FD0" w:rsidP="009B7ACA">
      <w:pPr>
        <w:pStyle w:val="CodeWithinBulletsEndPACKT"/>
      </w:pPr>
      <w:r>
        <w:lastRenderedPageBreak/>
        <w:t xml:space="preserve">     Write-Output $</w:t>
      </w:r>
      <w:proofErr w:type="spellStart"/>
      <w:r>
        <w:t>WSUSSubscription.GetSynchronizationProgress</w:t>
      </w:r>
      <w:proofErr w:type="spellEnd"/>
      <w:r>
        <w:t>()</w:t>
      </w:r>
    </w:p>
    <w:p w14:paraId="548C4F81" w14:textId="77777777" w:rsidR="00776FD0" w:rsidRDefault="00776FD0" w:rsidP="009B7ACA">
      <w:pPr>
        <w:pStyle w:val="CodeWithinBulletsEndPACKT"/>
      </w:pPr>
      <w:r>
        <w:t xml:space="preserve">     Start-Sleep -Seconds 5</w:t>
      </w:r>
    </w:p>
    <w:p w14:paraId="25D2D81D" w14:textId="77777777" w:rsidR="00776FD0" w:rsidRDefault="00776FD0" w:rsidP="009B7ACA">
      <w:pPr>
        <w:pStyle w:val="CodeWithinBulletsEndPACKT"/>
      </w:pPr>
      <w:r>
        <w:t xml:space="preserve">   }  </w:t>
      </w:r>
    </w:p>
    <w:p w14:paraId="24B9989E" w14:textId="77777777" w:rsidR="00776FD0" w:rsidRDefault="00776FD0" w:rsidP="009B7ACA">
      <w:pPr>
        <w:pStyle w:val="CodeWithinBulletsEndPACKT"/>
      </w:pPr>
      <w:r>
        <w:t>While ($</w:t>
      </w:r>
      <w:proofErr w:type="spellStart"/>
      <w:r>
        <w:t>WSUSSubscription.GetSynchronizationStatus</w:t>
      </w:r>
      <w:proofErr w:type="spellEnd"/>
      <w:r>
        <w:t>() -ne</w:t>
      </w:r>
    </w:p>
    <w:p w14:paraId="7F20B532" w14:textId="77777777" w:rsidR="00776FD0" w:rsidRDefault="00776FD0" w:rsidP="009B7ACA">
      <w:pPr>
        <w:pStyle w:val="CodeWithinBulletsEndPACKT"/>
      </w:pPr>
      <w:r>
        <w:t xml:space="preserve">                                          '</w:t>
      </w:r>
      <w:proofErr w:type="spellStart"/>
      <w:r>
        <w:t>NotProcessing</w:t>
      </w:r>
      <w:proofErr w:type="spellEnd"/>
      <w:r>
        <w:t>')</w:t>
      </w:r>
    </w:p>
    <w:p w14:paraId="24D42A2A" w14:textId="77777777" w:rsidR="00776FD0" w:rsidRDefault="00776FD0" w:rsidP="009B7ACA">
      <w:pPr>
        <w:pStyle w:val="NumberedBulletPACKT"/>
      </w:pPr>
      <w:r>
        <w:t>Once synchronization is complete, check the results of the synchronization:</w:t>
      </w:r>
    </w:p>
    <w:p w14:paraId="7A624F6B" w14:textId="77777777" w:rsidR="00776FD0" w:rsidRDefault="00776FD0" w:rsidP="009B7ACA">
      <w:pPr>
        <w:pStyle w:val="CodeWithinBulletsEndPACKT"/>
      </w:pPr>
      <w:r>
        <w:t>$</w:t>
      </w:r>
      <w:proofErr w:type="spellStart"/>
      <w:r>
        <w:t>WSUSSubscription.GetLastSynchronizationInfo</w:t>
      </w:r>
      <w:proofErr w:type="spellEnd"/>
      <w:r>
        <w:t>()</w:t>
      </w:r>
    </w:p>
    <w:p w14:paraId="288DA49F" w14:textId="77777777" w:rsidR="00776FD0" w:rsidRDefault="00776FD0" w:rsidP="009B7ACA">
      <w:pPr>
        <w:pStyle w:val="NumberedBulletPACKT"/>
      </w:pPr>
      <w:r>
        <w:t>Examine the categories available after synchronization:</w:t>
      </w:r>
    </w:p>
    <w:p w14:paraId="5CF13F34" w14:textId="77777777" w:rsidR="00776FD0" w:rsidRDefault="00776FD0" w:rsidP="009B7ACA">
      <w:pPr>
        <w:pStyle w:val="CodeWithinBulletsEndPACKT"/>
      </w:pPr>
      <w:r>
        <w:t>$</w:t>
      </w:r>
      <w:proofErr w:type="spellStart"/>
      <w:r>
        <w:t>WSUSProducts</w:t>
      </w:r>
      <w:proofErr w:type="spellEnd"/>
      <w:r>
        <w:t xml:space="preserve"> = Get-</w:t>
      </w:r>
      <w:proofErr w:type="spellStart"/>
      <w:r>
        <w:t>WsusProduct</w:t>
      </w:r>
      <w:proofErr w:type="spellEnd"/>
      <w:r>
        <w:t xml:space="preserve"> -</w:t>
      </w:r>
      <w:proofErr w:type="spellStart"/>
      <w:r>
        <w:t>UpdateServer</w:t>
      </w:r>
      <w:proofErr w:type="spellEnd"/>
      <w:r>
        <w:t xml:space="preserve"> $</w:t>
      </w:r>
      <w:proofErr w:type="spellStart"/>
      <w:r>
        <w:t>WSUSServer</w:t>
      </w:r>
      <w:proofErr w:type="spellEnd"/>
    </w:p>
    <w:p w14:paraId="2E1286C2" w14:textId="77777777" w:rsidR="00776FD0" w:rsidRDefault="00776FD0" w:rsidP="009B7ACA">
      <w:pPr>
        <w:pStyle w:val="CodeWithinBulletsEndPACKT"/>
      </w:pPr>
      <w:r>
        <w:t>$</w:t>
      </w:r>
      <w:proofErr w:type="spellStart"/>
      <w:r>
        <w:t>WSUSProducts.Count</w:t>
      </w:r>
      <w:proofErr w:type="spellEnd"/>
    </w:p>
    <w:p w14:paraId="17C8844A" w14:textId="77777777" w:rsidR="00776FD0" w:rsidRDefault="00776FD0" w:rsidP="009B7ACA">
      <w:pPr>
        <w:pStyle w:val="CodeWithinBulletsEndPACKT"/>
      </w:pPr>
      <w:r>
        <w:t>$</w:t>
      </w:r>
      <w:proofErr w:type="spellStart"/>
      <w:r>
        <w:t>WSUSProducts</w:t>
      </w:r>
      <w:proofErr w:type="spellEnd"/>
    </w:p>
    <w:p w14:paraId="0287CD20" w14:textId="77777777" w:rsidR="00776FD0" w:rsidRPr="009B7ACA" w:rsidRDefault="00776FD0" w:rsidP="009B7ACA">
      <w:pPr>
        <w:pStyle w:val="Heading2"/>
      </w:pPr>
      <w:r w:rsidRPr="009B7ACA">
        <w:t>How it works...</w:t>
      </w:r>
    </w:p>
    <w:p w14:paraId="2ED4E79E" w14:textId="77777777" w:rsidR="00776FD0" w:rsidRDefault="00776FD0" w:rsidP="009B7ACA">
      <w:pPr>
        <w:pStyle w:val="NormalPACKT"/>
      </w:pPr>
      <w:r>
        <w:t>In </w:t>
      </w:r>
      <w:r w:rsidRPr="009B7ACA">
        <w:rPr>
          <w:rStyle w:val="ItalicsPACKT"/>
        </w:rPr>
        <w:t>step 1</w:t>
      </w:r>
      <w:r>
        <w:t>, you install the Windows Update Services feature and the associated tools, which looks like this:</w:t>
      </w:r>
    </w:p>
    <w:p w14:paraId="38C66B92" w14:textId="4F04A13A" w:rsidR="00776FD0" w:rsidRDefault="00776FD0" w:rsidP="009B7ACA">
      <w:pPr>
        <w:pStyle w:val="FigurePACKT"/>
      </w:pPr>
      <w:r>
        <w:rPr>
          <w:noProof/>
        </w:rPr>
        <w:drawing>
          <wp:inline distT="0" distB="0" distL="0" distR="0" wp14:anchorId="59691FE8" wp14:editId="4D12383F">
            <wp:extent cx="5943600" cy="1645285"/>
            <wp:effectExtent l="0" t="0" r="0" b="0"/>
            <wp:docPr id="13" name="Picture 1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45285"/>
                    </a:xfrm>
                    <a:prstGeom prst="rect">
                      <a:avLst/>
                    </a:prstGeom>
                    <a:noFill/>
                    <a:ln>
                      <a:noFill/>
                    </a:ln>
                  </pic:spPr>
                </pic:pic>
              </a:graphicData>
            </a:graphic>
          </wp:inline>
        </w:drawing>
      </w:r>
    </w:p>
    <w:p w14:paraId="2F19A259" w14:textId="77777777" w:rsidR="00776FD0" w:rsidRDefault="00776FD0" w:rsidP="009B7ACA">
      <w:pPr>
        <w:pStyle w:val="NormalPACKT"/>
      </w:pPr>
      <w:r>
        <w:t>Adding the Update Services feature adds a number of additional related services, as you can see in </w:t>
      </w:r>
      <w:r w:rsidRPr="009B7ACA">
        <w:rPr>
          <w:rStyle w:val="ItalicsPACKT"/>
        </w:rPr>
        <w:t>step 2</w:t>
      </w:r>
      <w:r>
        <w:t>, which looks like this:</w:t>
      </w:r>
    </w:p>
    <w:p w14:paraId="0575EFCD" w14:textId="46530400" w:rsidR="00776FD0" w:rsidRDefault="00776FD0" w:rsidP="009B7ACA">
      <w:pPr>
        <w:pStyle w:val="FigurePACKT"/>
      </w:pPr>
      <w:r>
        <w:rPr>
          <w:noProof/>
        </w:rPr>
        <w:lastRenderedPageBreak/>
        <w:drawing>
          <wp:inline distT="0" distB="0" distL="0" distR="0" wp14:anchorId="30F9F14E" wp14:editId="2E2B1861">
            <wp:extent cx="5943600" cy="5543550"/>
            <wp:effectExtent l="0" t="0" r="0" b="0"/>
            <wp:docPr id="12" name="Picture 1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it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187D392F" w14:textId="77777777" w:rsidR="00776FD0" w:rsidRDefault="00776FD0" w:rsidP="009B7ACA">
      <w:pPr>
        <w:pStyle w:val="NormalPACKT"/>
      </w:pPr>
      <w:r>
        <w:t>In </w:t>
      </w:r>
      <w:r w:rsidRPr="009B7ACA">
        <w:rPr>
          <w:rStyle w:val="ItalicsPACKT"/>
        </w:rPr>
        <w:t>step 3</w:t>
      </w:r>
      <w:r>
        <w:t>, you create, silently, a folder that you are going to use to hold WSUS content. In </w:t>
      </w:r>
      <w:r w:rsidRPr="009B7ACA">
        <w:rPr>
          <w:rStyle w:val="ItalicsPACKT"/>
        </w:rPr>
        <w:t>step 4</w:t>
      </w:r>
      <w:r>
        <w:t>, you perform the post-installation task using the </w:t>
      </w:r>
      <w:r w:rsidRPr="009B7ACA">
        <w:rPr>
          <w:rStyle w:val="CodeInTextPACKT"/>
        </w:rPr>
        <w:t>wsusutil.exe</w:t>
      </w:r>
      <w:r>
        <w:t> console command, which also produces no output.</w:t>
      </w:r>
    </w:p>
    <w:p w14:paraId="17076BE9" w14:textId="77777777" w:rsidR="00776FD0" w:rsidRDefault="00776FD0" w:rsidP="009B7ACA">
      <w:pPr>
        <w:pStyle w:val="NormalPACKT"/>
      </w:pPr>
      <w:r>
        <w:t>The </w:t>
      </w:r>
      <w:r w:rsidRPr="009B7ACA">
        <w:rPr>
          <w:rStyle w:val="CodeInTextPACKT"/>
        </w:rPr>
        <w:t>wsusutil.exe</w:t>
      </w:r>
      <w:r>
        <w:t> application creates an output log file containing details of the actions taken by the application. In </w:t>
      </w:r>
      <w:r w:rsidRPr="009B7ACA">
        <w:rPr>
          <w:rStyle w:val="ItalicsPACKT"/>
        </w:rPr>
        <w:t>step 5</w:t>
      </w:r>
      <w:r>
        <w:t>, you look at the log file that </w:t>
      </w:r>
      <w:r w:rsidRPr="009B7ACA">
        <w:rPr>
          <w:rStyle w:val="CodeInTextPACKT"/>
        </w:rPr>
        <w:t>wsusutil.exe</w:t>
      </w:r>
      <w:r>
        <w:t> created in </w:t>
      </w:r>
      <w:r w:rsidRPr="009B7ACA">
        <w:rPr>
          <w:rStyle w:val="ItalicsPACKT"/>
        </w:rPr>
        <w:t>step 4</w:t>
      </w:r>
      <w:r>
        <w:t>:</w:t>
      </w:r>
    </w:p>
    <w:p w14:paraId="12C38717" w14:textId="05385C4E" w:rsidR="00776FD0" w:rsidRDefault="00776FD0" w:rsidP="009B7ACA">
      <w:pPr>
        <w:pStyle w:val="FigurePACKT"/>
      </w:pPr>
      <w:r>
        <w:rPr>
          <w:noProof/>
        </w:rPr>
        <w:lastRenderedPageBreak/>
        <w:drawing>
          <wp:inline distT="0" distB="0" distL="0" distR="0" wp14:anchorId="7FAB17FF" wp14:editId="7F33E72B">
            <wp:extent cx="5943600" cy="1594485"/>
            <wp:effectExtent l="0" t="0" r="0" b="5715"/>
            <wp:docPr id="11" name="Picture 1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t 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94485"/>
                    </a:xfrm>
                    <a:prstGeom prst="rect">
                      <a:avLst/>
                    </a:prstGeom>
                    <a:noFill/>
                    <a:ln>
                      <a:noFill/>
                    </a:ln>
                  </pic:spPr>
                </pic:pic>
              </a:graphicData>
            </a:graphic>
          </wp:inline>
        </w:drawing>
      </w:r>
    </w:p>
    <w:p w14:paraId="72222EBB" w14:textId="77777777" w:rsidR="00776FD0" w:rsidRDefault="00776FD0" w:rsidP="009B7ACA">
      <w:pPr>
        <w:pStyle w:val="NormalPACKT"/>
      </w:pPr>
      <w:r>
        <w:t>The WSUS installer also installs a website on a WSUS to communicate with WSUS clients. In </w:t>
      </w:r>
      <w:r w:rsidRPr="009B7ACA">
        <w:rPr>
          <w:rStyle w:val="ItalicsPACKT"/>
        </w:rPr>
        <w:t>step 6</w:t>
      </w:r>
      <w:r>
        <w:t>, you view the site, as you can see here:</w:t>
      </w:r>
    </w:p>
    <w:p w14:paraId="2467B0AD" w14:textId="1BCF9F63" w:rsidR="00776FD0" w:rsidRDefault="00776FD0" w:rsidP="009B7ACA">
      <w:pPr>
        <w:pStyle w:val="FigurePACKT"/>
      </w:pPr>
      <w:r>
        <w:rPr>
          <w:noProof/>
        </w:rPr>
        <w:drawing>
          <wp:inline distT="0" distB="0" distL="0" distR="0" wp14:anchorId="61C48998" wp14:editId="5BEFDBC9">
            <wp:extent cx="5943600" cy="751840"/>
            <wp:effectExtent l="0" t="0" r="0" b="0"/>
            <wp:docPr id="10" name="Picture 1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t 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14:paraId="38F19053" w14:textId="77777777" w:rsidR="00776FD0" w:rsidRDefault="00776FD0" w:rsidP="009B7ACA">
      <w:pPr>
        <w:pStyle w:val="NormalPACKT"/>
      </w:pPr>
      <w:r>
        <w:t>In </w:t>
      </w:r>
      <w:r w:rsidRPr="009B7ACA">
        <w:rPr>
          <w:rStyle w:val="ItalicsPACKT"/>
        </w:rPr>
        <w:t>step 7</w:t>
      </w:r>
      <w:r>
        <w:t>, you examine the commands contained in the </w:t>
      </w:r>
      <w:proofErr w:type="spellStart"/>
      <w:r w:rsidRPr="009B7ACA">
        <w:rPr>
          <w:rStyle w:val="CodeInTextPACKT"/>
        </w:rPr>
        <w:t>UpdateServices</w:t>
      </w:r>
      <w:proofErr w:type="spellEnd"/>
      <w:r>
        <w:t> module that you installed as part of </w:t>
      </w:r>
      <w:r w:rsidRPr="009B7ACA">
        <w:rPr>
          <w:rStyle w:val="ItalicsPACKT"/>
        </w:rPr>
        <w:t>step 1</w:t>
      </w:r>
      <w:r>
        <w:t>. The output of this step looks like this:</w:t>
      </w:r>
    </w:p>
    <w:p w14:paraId="263A91D3" w14:textId="5C28B2D7" w:rsidR="00776FD0" w:rsidRDefault="00776FD0" w:rsidP="009B7ACA">
      <w:pPr>
        <w:pStyle w:val="FigurePACKT"/>
      </w:pPr>
      <w:r>
        <w:rPr>
          <w:noProof/>
        </w:rPr>
        <w:drawing>
          <wp:inline distT="0" distB="0" distL="0" distR="0" wp14:anchorId="4BDF8514" wp14:editId="6E48065B">
            <wp:extent cx="5204460" cy="3025140"/>
            <wp:effectExtent l="0" t="0" r="0" b="3810"/>
            <wp:docPr id="9" name="Picture 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it wor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4460" cy="3025140"/>
                    </a:xfrm>
                    <a:prstGeom prst="rect">
                      <a:avLst/>
                    </a:prstGeom>
                    <a:noFill/>
                    <a:ln>
                      <a:noFill/>
                    </a:ln>
                  </pic:spPr>
                </pic:pic>
              </a:graphicData>
            </a:graphic>
          </wp:inline>
        </w:drawing>
      </w:r>
    </w:p>
    <w:p w14:paraId="2FF9250B" w14:textId="77777777" w:rsidR="00776FD0" w:rsidRDefault="00776FD0" w:rsidP="009B7ACA">
      <w:pPr>
        <w:pStyle w:val="NormalPACKT"/>
      </w:pPr>
      <w:r>
        <w:t>You examine the status of your WSUS server, in </w:t>
      </w:r>
      <w:r w:rsidRPr="009B7ACA">
        <w:rPr>
          <w:rStyle w:val="ItalicsPACKT"/>
        </w:rPr>
        <w:t>step 8</w:t>
      </w:r>
      <w:r>
        <w:t>, by using the </w:t>
      </w:r>
      <w:r w:rsidRPr="009B7ACA">
        <w:rPr>
          <w:rStyle w:val="CodeInTextPACKT"/>
        </w:rPr>
        <w:t>Get-</w:t>
      </w:r>
      <w:proofErr w:type="spellStart"/>
      <w:r w:rsidRPr="009B7ACA">
        <w:rPr>
          <w:rStyle w:val="CodeInTextPACKT"/>
        </w:rPr>
        <w:t>WsusServer</w:t>
      </w:r>
      <w:proofErr w:type="spellEnd"/>
      <w:r>
        <w:t> cmdlet, which returns an </w:t>
      </w:r>
      <w:proofErr w:type="spellStart"/>
      <w:r w:rsidRPr="009B7ACA">
        <w:rPr>
          <w:rStyle w:val="CodeInTextPACKT"/>
        </w:rPr>
        <w:t>UpdateServer</w:t>
      </w:r>
      <w:proofErr w:type="spellEnd"/>
      <w:r>
        <w:t> object, which looks like this:</w:t>
      </w:r>
    </w:p>
    <w:p w14:paraId="040EE53A" w14:textId="2DCDB1CE" w:rsidR="00776FD0" w:rsidRDefault="00776FD0" w:rsidP="009B7ACA">
      <w:pPr>
        <w:pStyle w:val="FigurePACKT"/>
      </w:pPr>
      <w:r>
        <w:rPr>
          <w:noProof/>
        </w:rPr>
        <w:lastRenderedPageBreak/>
        <w:drawing>
          <wp:inline distT="0" distB="0" distL="0" distR="0" wp14:anchorId="59012994" wp14:editId="14878388">
            <wp:extent cx="5166360" cy="2377440"/>
            <wp:effectExtent l="0" t="0" r="0" b="3810"/>
            <wp:docPr id="8" name="Picture 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it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360" cy="2377440"/>
                    </a:xfrm>
                    <a:prstGeom prst="rect">
                      <a:avLst/>
                    </a:prstGeom>
                    <a:noFill/>
                    <a:ln>
                      <a:noFill/>
                    </a:ln>
                  </pic:spPr>
                </pic:pic>
              </a:graphicData>
            </a:graphic>
          </wp:inline>
        </w:drawing>
      </w:r>
    </w:p>
    <w:p w14:paraId="4A7C8776" w14:textId="77777777" w:rsidR="00776FD0" w:rsidRDefault="00776FD0" w:rsidP="009B7ACA">
      <w:pPr>
        <w:pStyle w:val="NormalPACKT"/>
      </w:pPr>
      <w:r>
        <w:t>The </w:t>
      </w:r>
      <w:r w:rsidRPr="009B7ACA">
        <w:rPr>
          <w:rStyle w:val="CodeInTextPACKT"/>
        </w:rPr>
        <w:t>$</w:t>
      </w:r>
      <w:proofErr w:type="spellStart"/>
      <w:r w:rsidRPr="009B7ACA">
        <w:rPr>
          <w:rStyle w:val="CodeInTextPACKT"/>
        </w:rPr>
        <w:t>WSUSServer</w:t>
      </w:r>
      <w:proofErr w:type="spellEnd"/>
      <w:r>
        <w:t> object you instantiated in </w:t>
      </w:r>
      <w:r w:rsidRPr="009B7ACA">
        <w:rPr>
          <w:rStyle w:val="ItalicsPACKT"/>
        </w:rPr>
        <w:t>step 8</w:t>
      </w:r>
      <w:r>
        <w:t> contains a large number of methods you can call to manage aspects of the WSUS server. As you can see from the output of </w:t>
      </w:r>
      <w:r w:rsidRPr="009B7ACA">
        <w:rPr>
          <w:rStyle w:val="ItalicsPACKT"/>
        </w:rPr>
        <w:t>step 9</w:t>
      </w:r>
      <w:r>
        <w:t>, there are 77 methods—to save space, only a few are listed, as shown here:</w:t>
      </w:r>
    </w:p>
    <w:p w14:paraId="266585D9" w14:textId="4885E671" w:rsidR="00776FD0" w:rsidRDefault="00776FD0" w:rsidP="009B7ACA">
      <w:pPr>
        <w:pStyle w:val="FigurePACKT"/>
      </w:pPr>
      <w:r>
        <w:rPr>
          <w:noProof/>
        </w:rPr>
        <w:drawing>
          <wp:inline distT="0" distB="0" distL="0" distR="0" wp14:anchorId="1CA50063" wp14:editId="345C0057">
            <wp:extent cx="5105400" cy="2430780"/>
            <wp:effectExtent l="0" t="0" r="0" b="7620"/>
            <wp:docPr id="7" name="Picture 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2430780"/>
                    </a:xfrm>
                    <a:prstGeom prst="rect">
                      <a:avLst/>
                    </a:prstGeom>
                    <a:noFill/>
                    <a:ln>
                      <a:noFill/>
                    </a:ln>
                  </pic:spPr>
                </pic:pic>
              </a:graphicData>
            </a:graphic>
          </wp:inline>
        </w:drawing>
      </w:r>
    </w:p>
    <w:p w14:paraId="1FCC905A" w14:textId="77777777" w:rsidR="00776FD0" w:rsidRDefault="00776FD0" w:rsidP="009B7ACA">
      <w:pPr>
        <w:pStyle w:val="NormalPACKT"/>
      </w:pPr>
      <w:r>
        <w:t>WSUS also generates an important log file, </w:t>
      </w:r>
      <w:r w:rsidRPr="009B7ACA">
        <w:rPr>
          <w:rStyle w:val="CodeInTextPACKT"/>
        </w:rPr>
        <w:t>SoftwareDistribution.log</w:t>
      </w:r>
      <w:r>
        <w:t>, that can be invaluable for troubleshooting. You can see the filename, in </w:t>
      </w:r>
      <w:r w:rsidRPr="009B7ACA">
        <w:rPr>
          <w:rStyle w:val="ItalicsPACKT"/>
        </w:rPr>
        <w:t>step 10</w:t>
      </w:r>
      <w:r>
        <w:t>, which looks like this:</w:t>
      </w:r>
    </w:p>
    <w:p w14:paraId="05CAA138" w14:textId="5A8BD991" w:rsidR="00776FD0" w:rsidRDefault="00776FD0" w:rsidP="009B7ACA">
      <w:pPr>
        <w:pStyle w:val="FigurePACKT"/>
      </w:pPr>
      <w:r>
        <w:rPr>
          <w:noProof/>
        </w:rPr>
        <w:drawing>
          <wp:inline distT="0" distB="0" distL="0" distR="0" wp14:anchorId="010CA5D8" wp14:editId="7E493BE6">
            <wp:extent cx="5097780" cy="1028700"/>
            <wp:effectExtent l="0" t="0" r="7620" b="0"/>
            <wp:docPr id="6" name="Picture 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780" cy="1028700"/>
                    </a:xfrm>
                    <a:prstGeom prst="rect">
                      <a:avLst/>
                    </a:prstGeom>
                    <a:noFill/>
                    <a:ln>
                      <a:noFill/>
                    </a:ln>
                  </pic:spPr>
                </pic:pic>
              </a:graphicData>
            </a:graphic>
          </wp:inline>
        </w:drawing>
      </w:r>
    </w:p>
    <w:p w14:paraId="499790A0" w14:textId="77777777" w:rsidR="00776FD0" w:rsidRDefault="00776FD0" w:rsidP="009B7ACA">
      <w:pPr>
        <w:pStyle w:val="NormalPACKT"/>
      </w:pPr>
      <w:r>
        <w:t>Following the initial installation and configuration done so far, in </w:t>
      </w:r>
      <w:r w:rsidRPr="009B7ACA">
        <w:rPr>
          <w:rStyle w:val="ItalicsPACKT"/>
        </w:rPr>
        <w:t>step 11</w:t>
      </w:r>
      <w:r>
        <w:t>, you can see that the </w:t>
      </w:r>
      <w:r w:rsidRPr="009B7ACA">
        <w:rPr>
          <w:rStyle w:val="CodeInTextPACKT"/>
        </w:rPr>
        <w:t>WSUS1</w:t>
      </w:r>
      <w:r>
        <w:t> server now is to get updates for a small set of products (17 in total), as you can see here:</w:t>
      </w:r>
    </w:p>
    <w:p w14:paraId="56941534" w14:textId="42FE6B0D" w:rsidR="00776FD0" w:rsidRDefault="00776FD0" w:rsidP="009B7ACA">
      <w:pPr>
        <w:pStyle w:val="FigurePACKT"/>
      </w:pPr>
      <w:r>
        <w:rPr>
          <w:noProof/>
        </w:rPr>
        <w:lastRenderedPageBreak/>
        <w:drawing>
          <wp:inline distT="0" distB="0" distL="0" distR="0" wp14:anchorId="5D42F4B5" wp14:editId="01660C9C">
            <wp:extent cx="5120640" cy="3329940"/>
            <wp:effectExtent l="0" t="0" r="3810" b="3810"/>
            <wp:docPr id="5" name="Picture 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640" cy="3329940"/>
                    </a:xfrm>
                    <a:prstGeom prst="rect">
                      <a:avLst/>
                    </a:prstGeom>
                    <a:noFill/>
                    <a:ln>
                      <a:noFill/>
                    </a:ln>
                  </pic:spPr>
                </pic:pic>
              </a:graphicData>
            </a:graphic>
          </wp:inline>
        </w:drawing>
      </w:r>
    </w:p>
    <w:p w14:paraId="09FE45E2" w14:textId="77777777" w:rsidR="00776FD0" w:rsidRDefault="00776FD0" w:rsidP="009B7ACA">
      <w:pPr>
        <w:pStyle w:val="NormalPACKT"/>
      </w:pPr>
      <w:r>
        <w:t>In </w:t>
      </w:r>
      <w:r w:rsidRPr="009B7ACA">
        <w:rPr>
          <w:rStyle w:val="ItalicsPACKT"/>
        </w:rPr>
        <w:t>step 12</w:t>
      </w:r>
      <w:r>
        <w:t>, you retrieve and view the WSUS server's subscription details, which looks like this:</w:t>
      </w:r>
    </w:p>
    <w:p w14:paraId="7ACBA858" w14:textId="69EF0375" w:rsidR="00776FD0" w:rsidRDefault="00776FD0" w:rsidP="009B7ACA">
      <w:pPr>
        <w:pStyle w:val="FigurePACKT"/>
      </w:pPr>
      <w:r>
        <w:rPr>
          <w:noProof/>
        </w:rPr>
        <w:drawing>
          <wp:inline distT="0" distB="0" distL="0" distR="0" wp14:anchorId="6CB2A828" wp14:editId="13BA377A">
            <wp:extent cx="5135880" cy="2065020"/>
            <wp:effectExtent l="0" t="0" r="7620" b="0"/>
            <wp:docPr id="4" name="Picture 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880" cy="2065020"/>
                    </a:xfrm>
                    <a:prstGeom prst="rect">
                      <a:avLst/>
                    </a:prstGeom>
                    <a:noFill/>
                    <a:ln>
                      <a:noFill/>
                    </a:ln>
                  </pic:spPr>
                </pic:pic>
              </a:graphicData>
            </a:graphic>
          </wp:inline>
        </w:drawing>
      </w:r>
    </w:p>
    <w:p w14:paraId="72062F7A" w14:textId="77777777" w:rsidR="00776FD0" w:rsidRDefault="00776FD0" w:rsidP="009B7ACA">
      <w:pPr>
        <w:pStyle w:val="NormalPACKT"/>
      </w:pPr>
      <w:r>
        <w:t>In </w:t>
      </w:r>
      <w:r w:rsidRPr="009B7ACA">
        <w:rPr>
          <w:rStyle w:val="ItalicsPACKT"/>
        </w:rPr>
        <w:t>step 13</w:t>
      </w:r>
      <w:r>
        <w:t>, you perform a full synchronization by invoking the </w:t>
      </w:r>
      <w:proofErr w:type="spellStart"/>
      <w:proofErr w:type="gramStart"/>
      <w:r w:rsidRPr="009B7ACA">
        <w:rPr>
          <w:rStyle w:val="CodeInTextPACKT"/>
        </w:rPr>
        <w:t>StartSynchronization</w:t>
      </w:r>
      <w:proofErr w:type="spellEnd"/>
      <w:r w:rsidRPr="009B7ACA">
        <w:rPr>
          <w:rStyle w:val="CodeInTextPACKT"/>
        </w:rPr>
        <w:t>(</w:t>
      </w:r>
      <w:proofErr w:type="gramEnd"/>
      <w:r w:rsidRPr="009B7ACA">
        <w:rPr>
          <w:rStyle w:val="CodeInTextPACKT"/>
        </w:rPr>
        <w:t>)</w:t>
      </w:r>
      <w:r>
        <w:t> method of the WSUS server object. This is an asynchronous operation—when you call the method, WSUS carries out the server update process in the background. You can call the </w:t>
      </w:r>
      <w:proofErr w:type="spellStart"/>
      <w:proofErr w:type="gramStart"/>
      <w:r w:rsidRPr="009B7ACA">
        <w:rPr>
          <w:rStyle w:val="CodeInTextPACKT"/>
        </w:rPr>
        <w:t>GetSynchronizizationStatus</w:t>
      </w:r>
      <w:proofErr w:type="spellEnd"/>
      <w:r w:rsidRPr="009B7ACA">
        <w:rPr>
          <w:rStyle w:val="CodeInTextPACKT"/>
        </w:rPr>
        <w:t>(</w:t>
      </w:r>
      <w:proofErr w:type="gramEnd"/>
      <w:r w:rsidRPr="009B7ACA">
        <w:rPr>
          <w:rStyle w:val="CodeInTextPACKT"/>
        </w:rPr>
        <w:t>)</w:t>
      </w:r>
      <w:r>
        <w:t> method to view the status, as you can see in </w:t>
      </w:r>
      <w:r w:rsidRPr="009B7ACA">
        <w:rPr>
          <w:rStyle w:val="ItalicsPACKT"/>
        </w:rPr>
        <w:t>step 13</w:t>
      </w:r>
      <w:r>
        <w:t>. The synchronization process is not overly fast and can take several hours to complete. Truncated for brevity, the output of this step looks something like this:</w:t>
      </w:r>
    </w:p>
    <w:p w14:paraId="725850BB" w14:textId="613F5E26" w:rsidR="00776FD0" w:rsidRDefault="00776FD0" w:rsidP="009B7ACA">
      <w:pPr>
        <w:pStyle w:val="FigurePACKT"/>
      </w:pPr>
      <w:r>
        <w:rPr>
          <w:noProof/>
        </w:rPr>
        <w:lastRenderedPageBreak/>
        <w:drawing>
          <wp:inline distT="0" distB="0" distL="0" distR="0" wp14:anchorId="1CE9FB1F" wp14:editId="2CD778BB">
            <wp:extent cx="5242560" cy="2918460"/>
            <wp:effectExtent l="0" t="0" r="0" b="0"/>
            <wp:docPr id="3" name="Picture 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t wor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2918460"/>
                    </a:xfrm>
                    <a:prstGeom prst="rect">
                      <a:avLst/>
                    </a:prstGeom>
                    <a:noFill/>
                    <a:ln>
                      <a:noFill/>
                    </a:ln>
                  </pic:spPr>
                </pic:pic>
              </a:graphicData>
            </a:graphic>
          </wp:inline>
        </w:drawing>
      </w:r>
    </w:p>
    <w:p w14:paraId="411E080D" w14:textId="77777777" w:rsidR="00776FD0" w:rsidRDefault="00776FD0" w:rsidP="009B7ACA">
      <w:pPr>
        <w:pStyle w:val="NormalPACKT"/>
      </w:pPr>
      <w:r>
        <w:t>Once the synchronization has completed, in </w:t>
      </w:r>
      <w:r w:rsidRPr="009B7ACA">
        <w:rPr>
          <w:rStyle w:val="ItalicsPACKT"/>
        </w:rPr>
        <w:t>step 14</w:t>
      </w:r>
      <w:r>
        <w:t>, you review a summary of the results, which looks like this:</w:t>
      </w:r>
    </w:p>
    <w:p w14:paraId="3827A6C7" w14:textId="60B00F22" w:rsidR="00776FD0" w:rsidRDefault="00776FD0" w:rsidP="009B7ACA">
      <w:pPr>
        <w:pStyle w:val="FigurePACKT"/>
      </w:pPr>
      <w:r>
        <w:rPr>
          <w:noProof/>
        </w:rPr>
        <w:drawing>
          <wp:inline distT="0" distB="0" distL="0" distR="0" wp14:anchorId="5753A003" wp14:editId="12EE72A0">
            <wp:extent cx="4145280" cy="1303020"/>
            <wp:effectExtent l="0" t="0" r="7620" b="0"/>
            <wp:docPr id="2" name="Picture 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it wor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280" cy="1303020"/>
                    </a:xfrm>
                    <a:prstGeom prst="rect">
                      <a:avLst/>
                    </a:prstGeom>
                    <a:noFill/>
                    <a:ln>
                      <a:noFill/>
                    </a:ln>
                  </pic:spPr>
                </pic:pic>
              </a:graphicData>
            </a:graphic>
          </wp:inline>
        </w:drawing>
      </w:r>
    </w:p>
    <w:p w14:paraId="6435E1C7" w14:textId="77777777" w:rsidR="00776FD0" w:rsidRDefault="00776FD0" w:rsidP="009B7ACA">
      <w:pPr>
        <w:pStyle w:val="NormalPACKT"/>
      </w:pPr>
      <w:r>
        <w:t>Now that this first full synchronization has taken place, WSUS is able to support a larger number of Microsoft products, as you can see in the output from </w:t>
      </w:r>
      <w:r w:rsidRPr="009B7ACA">
        <w:rPr>
          <w:rStyle w:val="ItalicsPACKT"/>
        </w:rPr>
        <w:t>step 15</w:t>
      </w:r>
      <w:r>
        <w:t>:</w:t>
      </w:r>
    </w:p>
    <w:p w14:paraId="0223860F" w14:textId="12D8E2B5" w:rsidR="00776FD0" w:rsidRDefault="00776FD0" w:rsidP="009B7ACA">
      <w:pPr>
        <w:pStyle w:val="FigurePACKT"/>
      </w:pPr>
      <w:r>
        <w:rPr>
          <w:noProof/>
        </w:rPr>
        <w:drawing>
          <wp:inline distT="0" distB="0" distL="0" distR="0" wp14:anchorId="3E2E856E" wp14:editId="35477ED1">
            <wp:extent cx="5943600" cy="2121535"/>
            <wp:effectExtent l="0" t="0" r="0" b="0"/>
            <wp:docPr id="1" name="Picture 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it 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27DA9D1B" w14:textId="77777777" w:rsidR="00776FD0" w:rsidRPr="009B7ACA" w:rsidRDefault="00776FD0" w:rsidP="009B7ACA">
      <w:pPr>
        <w:pStyle w:val="Heading2"/>
      </w:pPr>
      <w:r w:rsidRPr="009B7ACA">
        <w:lastRenderedPageBreak/>
        <w:t>There's more…</w:t>
      </w:r>
    </w:p>
    <w:p w14:paraId="08C9DC5F" w14:textId="77777777" w:rsidR="00776FD0" w:rsidRDefault="00776FD0" w:rsidP="009B7ACA">
      <w:pPr>
        <w:pStyle w:val="NormalPACKT"/>
      </w:pPr>
      <w:r>
        <w:t>In </w:t>
      </w:r>
      <w:r w:rsidRPr="009B7ACA">
        <w:rPr>
          <w:rStyle w:val="ItalicsPACKT"/>
        </w:rPr>
        <w:t>step 2</w:t>
      </w:r>
      <w:r>
        <w:t>, you can see that installing WSUS also installs the web-server (Internet Information Server) along with ASP.NET 4.7 on </w:t>
      </w:r>
      <w:r w:rsidRPr="009B7ACA">
        <w:rPr>
          <w:rStyle w:val="CodeInTextPACKT"/>
        </w:rPr>
        <w:t>WSUS1</w:t>
      </w:r>
      <w:r>
        <w:t>.</w:t>
      </w:r>
    </w:p>
    <w:p w14:paraId="4317DE89" w14:textId="77777777" w:rsidR="00776FD0" w:rsidRDefault="00776FD0" w:rsidP="009B7ACA">
      <w:pPr>
        <w:pStyle w:val="NormalPACKT"/>
      </w:pPr>
      <w:r>
        <w:t>In </w:t>
      </w:r>
      <w:r w:rsidRPr="009B7ACA">
        <w:rPr>
          <w:rStyle w:val="ItalicsPACKT"/>
        </w:rPr>
        <w:t>step 3</w:t>
      </w:r>
      <w:r>
        <w:t>, you create a folder to hold downloaded updates that you intend to review then deploy to your organization. This folder can get large, especially when you implement multi-language updates. You should hold your updates on a volume that is likely to have adequate space going forward. Making the volume fault-tolerant is also important as you plan and deploy WSUS.</w:t>
      </w:r>
    </w:p>
    <w:p w14:paraId="05C10630" w14:textId="77777777" w:rsidR="00776FD0" w:rsidRDefault="00776FD0" w:rsidP="009B7ACA">
      <w:pPr>
        <w:pStyle w:val="NormalPACKT"/>
      </w:pPr>
      <w:r>
        <w:t>In </w:t>
      </w:r>
      <w:r w:rsidRPr="009B7ACA">
        <w:rPr>
          <w:rStyle w:val="ItalicsPACKT"/>
        </w:rPr>
        <w:t>step 13</w:t>
      </w:r>
      <w:r>
        <w:t>, you perform a full sync with the Windows Update servers. This can take several hours. You may wish to change the value used in the </w:t>
      </w:r>
      <w:r w:rsidRPr="009B7ACA">
        <w:rPr>
          <w:rStyle w:val="CodeInTextPACKT"/>
        </w:rPr>
        <w:t>Start-Sleep</w:t>
      </w:r>
      <w:r>
        <w:t> command to a larger value (otherwise you could end up with thousands of lines of output!).</w:t>
      </w:r>
    </w:p>
    <w:p w14:paraId="59171FCD" w14:textId="77777777" w:rsidR="00776FD0" w:rsidRDefault="00776FD0" w:rsidP="009B7ACA">
      <w:pPr>
        <w:pStyle w:val="NormalPACKT"/>
      </w:pPr>
      <w:r>
        <w:t>In this recipe, you installed WSUS on a single server. You can use WSUS on multiple servers, which is appropriate for supporting larger networks. You can set up a WSUS server to synchronize from other WSUS servers on the network, you can use web proxies, and you can work with SQL Server instead of the Windows Internal Database.</w:t>
      </w:r>
    </w:p>
    <w:p w14:paraId="672BD66F" w14:textId="77777777" w:rsidR="00776FD0" w:rsidRPr="009B7ACA" w:rsidRDefault="00776FD0" w:rsidP="009B7ACA">
      <w:pPr>
        <w:pStyle w:val="Heading2"/>
      </w:pPr>
      <w:r w:rsidRPr="009B7ACA">
        <w:t>See also</w:t>
      </w:r>
    </w:p>
    <w:p w14:paraId="17CE4DCC" w14:textId="1E2352FF" w:rsidR="00776FD0" w:rsidRPr="00C37781" w:rsidRDefault="00776FD0" w:rsidP="00C37781">
      <w:pPr>
        <w:pStyle w:val="NormalPACKT"/>
      </w:pPr>
      <w:r w:rsidRPr="00C37781">
        <w:t>The WSUS server requirements and deployment scenarios are documented at </w:t>
      </w:r>
      <w:ins w:id="0" w:author="Siddhant" w:date="2020-09-22T14:44:00Z">
        <w:r w:rsidR="00116B92">
          <w:rPr>
            <w:rStyle w:val="URLPACKT0"/>
          </w:rPr>
          <w:fldChar w:fldCharType="begin"/>
        </w:r>
        <w:r w:rsidR="00116B92">
          <w:rPr>
            <w:rStyle w:val="URLPACKT0"/>
          </w:rPr>
          <w:instrText xml:space="preserve"> HYPERLINK "</w:instrText>
        </w:r>
      </w:ins>
      <w:r w:rsidR="00116B92" w:rsidRPr="009B7ACA">
        <w:rPr>
          <w:rStyle w:val="URLPACKT0"/>
        </w:rPr>
        <w:instrText>https://docs.microsoft.com/windows-server/administration/windows-server-update-services/plan/plan-your-wsus-deployment</w:instrText>
      </w:r>
      <w:ins w:id="1" w:author="Siddhant" w:date="2020-09-22T14:44:00Z">
        <w:r w:rsidR="00116B92">
          <w:rPr>
            <w:rStyle w:val="URLPACKT0"/>
          </w:rPr>
          <w:instrText xml:space="preserve">" </w:instrText>
        </w:r>
        <w:r w:rsidR="00116B92">
          <w:rPr>
            <w:rStyle w:val="URLPACKT0"/>
          </w:rPr>
          <w:fldChar w:fldCharType="separate"/>
        </w:r>
      </w:ins>
      <w:r w:rsidR="00116B92" w:rsidRPr="009D75BE">
        <w:rPr>
          <w:rStyle w:val="Hyperlink"/>
          <w:rFonts w:ascii="Lucida Console" w:hAnsi="Lucida Console"/>
          <w:sz w:val="19"/>
          <w:szCs w:val="18"/>
        </w:rPr>
        <w:t>https://docs.microsoft.com/</w:t>
      </w:r>
      <w:del w:id="2" w:author="Siddhant" w:date="2020-09-22T14:44:00Z">
        <w:r w:rsidR="00116B92" w:rsidRPr="009D75BE" w:rsidDel="00116B92">
          <w:rPr>
            <w:rStyle w:val="Hyperlink"/>
            <w:rFonts w:ascii="Lucida Console" w:hAnsi="Lucida Console"/>
            <w:sz w:val="19"/>
            <w:szCs w:val="18"/>
          </w:rPr>
          <w:delText>en-us/</w:delText>
        </w:r>
      </w:del>
      <w:r w:rsidR="00116B92" w:rsidRPr="009D75BE">
        <w:rPr>
          <w:rStyle w:val="Hyperlink"/>
          <w:rFonts w:ascii="Lucida Console" w:hAnsi="Lucida Console"/>
          <w:sz w:val="19"/>
          <w:szCs w:val="18"/>
        </w:rPr>
        <w:t>windows-server/administration/windows-server-update-services/plan/plan-your-wsus-deployment</w:t>
      </w:r>
      <w:ins w:id="3" w:author="Siddhant" w:date="2020-09-22T14:44:00Z">
        <w:r w:rsidR="00116B92">
          <w:rPr>
            <w:rStyle w:val="URLPACKT0"/>
          </w:rPr>
          <w:fldChar w:fldCharType="end"/>
        </w:r>
      </w:ins>
      <w:r w:rsidRPr="00C37781">
        <w:t>.</w:t>
      </w:r>
    </w:p>
    <w:p w14:paraId="608B4D0B" w14:textId="77777777" w:rsidR="00776FD0" w:rsidRPr="00C37781" w:rsidRDefault="00776FD0" w:rsidP="00C37781">
      <w:pPr>
        <w:pStyle w:val="NormalPACKT"/>
      </w:pPr>
      <w:r w:rsidRPr="00C37781">
        <w:t>The commands in the </w:t>
      </w:r>
      <w:proofErr w:type="spellStart"/>
      <w:r w:rsidRPr="009B7ACA">
        <w:rPr>
          <w:rStyle w:val="CodeInTextPACKT"/>
        </w:rPr>
        <w:t>UpdateServices</w:t>
      </w:r>
      <w:proofErr w:type="spellEnd"/>
      <w:r w:rsidRPr="00C37781">
        <w:t> module are useful, but many of the tasks you are going to perform in PowerShell make use of the </w:t>
      </w:r>
      <w:proofErr w:type="spellStart"/>
      <w:r w:rsidRPr="009B7ACA">
        <w:rPr>
          <w:rStyle w:val="CodeInTextPACKT"/>
        </w:rPr>
        <w:t>UpdateServer</w:t>
      </w:r>
      <w:proofErr w:type="spellEnd"/>
      <w:r w:rsidRPr="00C37781">
        <w:t> and </w:t>
      </w:r>
      <w:r w:rsidRPr="009B7ACA">
        <w:rPr>
          <w:rStyle w:val="CodeInTextPACKT"/>
        </w:rPr>
        <w:t>Subscription</w:t>
      </w:r>
      <w:r w:rsidRPr="00C37781">
        <w:t> objects and their methods.</w:t>
      </w:r>
    </w:p>
    <w:p w14:paraId="5B179934" w14:textId="1DAD3BBE" w:rsidR="00776FD0" w:rsidRPr="00C37781" w:rsidRDefault="00776FD0" w:rsidP="00C37781">
      <w:pPr>
        <w:pStyle w:val="NormalPACKT"/>
      </w:pPr>
      <w:r w:rsidRPr="00C37781">
        <w:t>MSDN contains documentation on the objects inside the </w:t>
      </w:r>
      <w:proofErr w:type="spellStart"/>
      <w:proofErr w:type="gramStart"/>
      <w:r w:rsidRPr="009B7ACA">
        <w:rPr>
          <w:rStyle w:val="CodeInTextPACKT"/>
        </w:rPr>
        <w:t>Microsoft.UpdateServices.Administration</w:t>
      </w:r>
      <w:proofErr w:type="spellEnd"/>
      <w:proofErr w:type="gramEnd"/>
      <w:r w:rsidRPr="00C37781">
        <w:t> namespace. You can view the documentation at </w:t>
      </w:r>
      <w:r w:rsidR="00312958" w:rsidRPr="00312958">
        <w:rPr>
          <w:rStyle w:val="URLPACKT0"/>
          <w:bCs/>
        </w:rPr>
        <w:fldChar w:fldCharType="begin"/>
      </w:r>
      <w:r w:rsidR="00312958" w:rsidRPr="00312958">
        <w:rPr>
          <w:rStyle w:val="URLPACKT0"/>
          <w:bCs/>
        </w:rPr>
        <w:instrText xml:space="preserve"> HYPERLINK "</w:instrText>
      </w:r>
      <w:r w:rsidR="00312958" w:rsidRPr="00C37781">
        <w:rPr>
          <w:rStyle w:val="URLPACKT0"/>
          <w:bCs/>
        </w:rPr>
        <w:instrText>https://docs.microsoft.com/previous-versions/windows/desktop/ms748969(v=vs.85)</w:instrText>
      </w:r>
      <w:r w:rsidR="00312958" w:rsidRPr="00312958">
        <w:rPr>
          <w:rStyle w:val="URLPACKT0"/>
          <w:bCs/>
        </w:rPr>
        <w:instrText xml:space="preserve">" </w:instrText>
      </w:r>
      <w:r w:rsidR="00312958" w:rsidRPr="00312958">
        <w:rPr>
          <w:rStyle w:val="URLPACKT0"/>
          <w:bCs/>
        </w:rPr>
        <w:fldChar w:fldCharType="separate"/>
      </w:r>
      <w:r w:rsidR="00312958" w:rsidRPr="00C37781">
        <w:rPr>
          <w:rStyle w:val="URLPACKT0"/>
          <w:bCs/>
        </w:rPr>
        <w:t>https://docs.microsoft.com/</w:t>
      </w:r>
      <w:del w:id="4" w:author="Siddhant" w:date="2020-09-22T14:44:00Z">
        <w:r w:rsidR="00312958" w:rsidRPr="00C37781" w:rsidDel="00312958">
          <w:rPr>
            <w:rStyle w:val="URLPACKT0"/>
            <w:bCs/>
          </w:rPr>
          <w:delText>en-us/</w:delText>
        </w:r>
      </w:del>
      <w:r w:rsidR="00312958" w:rsidRPr="00C37781">
        <w:rPr>
          <w:rStyle w:val="URLPACKT0"/>
          <w:bCs/>
        </w:rPr>
        <w:t>previous-versions/windows/desktop/ms748969(v=vs.85)</w:t>
      </w:r>
      <w:ins w:id="5" w:author="Siddhant" w:date="2020-09-22T14:44:00Z">
        <w:r w:rsidR="00312958" w:rsidRPr="00312958">
          <w:rPr>
            <w:rStyle w:val="URLPACKT0"/>
            <w:bCs/>
          </w:rPr>
          <w:fldChar w:fldCharType="end"/>
        </w:r>
      </w:ins>
      <w:r w:rsidRPr="00C37781">
        <w:t>.</w:t>
      </w:r>
    </w:p>
    <w:p w14:paraId="6F452CA0" w14:textId="77777777" w:rsidR="00776FD0" w:rsidRPr="009B7ACA" w:rsidRDefault="00776FD0" w:rsidP="009B7ACA">
      <w:pPr>
        <w:pStyle w:val="Heading1"/>
      </w:pPr>
      <w:r w:rsidRPr="009B7ACA">
        <w:t>Configuring WSUS update synchronization</w:t>
      </w:r>
    </w:p>
    <w:p w14:paraId="4BCDF8E0" w14:textId="77777777" w:rsidR="00776FD0" w:rsidRDefault="00776FD0" w:rsidP="00C37781">
      <w:pPr>
        <w:pStyle w:val="NormalPACKT"/>
      </w:pPr>
      <w:r>
        <w:t>After you install WSUS and do a basic synchronization, you configure WSUS to identify the products for which your organization requires product updates as well as the classifications of updates WSUS should download.</w:t>
      </w:r>
    </w:p>
    <w:p w14:paraId="37D181DE" w14:textId="77777777" w:rsidR="00776FD0" w:rsidRDefault="00776FD0" w:rsidP="00C37781">
      <w:pPr>
        <w:pStyle w:val="NormalPACKT"/>
      </w:pPr>
      <w:r>
        <w:t>Once these are defined, you can synchronize updates manually or you can build an update schedule. This enables your WSUS server to download only the updates for the product categories and update classifications you have selected, both at a time of your choosing. The first initial synchronization can take hours, depending on your selections. Subsequent synchronizations pull only the newest updates since the last synchronization.</w:t>
      </w:r>
    </w:p>
    <w:p w14:paraId="7B6FE8FA" w14:textId="77777777" w:rsidR="00776FD0" w:rsidRPr="009B7ACA" w:rsidRDefault="00776FD0" w:rsidP="009B7ACA">
      <w:pPr>
        <w:pStyle w:val="Heading2"/>
      </w:pPr>
      <w:r w:rsidRPr="009B7ACA">
        <w:t>Getting ready</w:t>
      </w:r>
    </w:p>
    <w:p w14:paraId="0F49BC07" w14:textId="77777777" w:rsidR="00776FD0" w:rsidRDefault="00776FD0" w:rsidP="00C37781">
      <w:pPr>
        <w:pStyle w:val="NormalPACKT"/>
      </w:pPr>
      <w:r w:rsidRPr="00C37781">
        <w:t>This recipe configures the </w:t>
      </w:r>
      <w:r w:rsidRPr="009B7ACA">
        <w:rPr>
          <w:rStyle w:val="CodeInTextPACKT"/>
        </w:rPr>
        <w:t>WSUS1</w:t>
      </w:r>
      <w:r w:rsidRPr="00C37781">
        <w:t> WSUS server, which is a domain-joined system. This recipe assumes you are starting with the just-installed WSUS as performed in the </w:t>
      </w:r>
      <w:r w:rsidRPr="009B7ACA">
        <w:rPr>
          <w:rStyle w:val="ItalicsPACKT"/>
        </w:rPr>
        <w:t>Installing Windows Update Services</w:t>
      </w:r>
      <w:r>
        <w:t> recipe.</w:t>
      </w:r>
    </w:p>
    <w:p w14:paraId="1ABF201A" w14:textId="77777777" w:rsidR="00776FD0" w:rsidRPr="009B7ACA" w:rsidRDefault="00776FD0" w:rsidP="009B7ACA">
      <w:pPr>
        <w:pStyle w:val="Heading2"/>
      </w:pPr>
      <w:r w:rsidRPr="009B7ACA">
        <w:t>How to do it...</w:t>
      </w:r>
    </w:p>
    <w:p w14:paraId="313F4AD5" w14:textId="77777777" w:rsidR="00776FD0" w:rsidRDefault="00776FD0" w:rsidP="00C37781">
      <w:pPr>
        <w:pStyle w:val="NumberedBulletPACKT"/>
        <w:numPr>
          <w:ilvl w:val="0"/>
          <w:numId w:val="41"/>
        </w:numPr>
      </w:pPr>
      <w:r>
        <w:t>Discover the versions of Windows Server supported by Windows Update:</w:t>
      </w:r>
    </w:p>
    <w:p w14:paraId="6426887F" w14:textId="77777777" w:rsidR="00776FD0" w:rsidRDefault="00776FD0" w:rsidP="009B7ACA">
      <w:pPr>
        <w:pStyle w:val="CodeWithinBulletsEndPACKT"/>
      </w:pPr>
      <w:r>
        <w:lastRenderedPageBreak/>
        <w:t>Get-</w:t>
      </w:r>
      <w:proofErr w:type="spellStart"/>
      <w:r>
        <w:t>WsusProduct</w:t>
      </w:r>
      <w:proofErr w:type="spellEnd"/>
      <w:r>
        <w:t xml:space="preserve"> | </w:t>
      </w:r>
    </w:p>
    <w:p w14:paraId="354F560A" w14:textId="77777777" w:rsidR="00776FD0" w:rsidRDefault="00776FD0" w:rsidP="009B7ACA">
      <w:pPr>
        <w:pStyle w:val="CodeWithinBulletsEndPACKT"/>
      </w:pPr>
      <w:r>
        <w:t xml:space="preserve">  Where-Object -</w:t>
      </w:r>
      <w:proofErr w:type="spellStart"/>
      <w:r>
        <w:t>FilterScript</w:t>
      </w:r>
      <w:proofErr w:type="spellEnd"/>
      <w:r>
        <w:t xml:space="preserve"> {$</w:t>
      </w:r>
      <w:proofErr w:type="gramStart"/>
      <w:r>
        <w:t>_.</w:t>
      </w:r>
      <w:proofErr w:type="spellStart"/>
      <w:r>
        <w:t>Product.Title</w:t>
      </w:r>
      <w:proofErr w:type="spellEnd"/>
      <w:proofErr w:type="gramEnd"/>
      <w:r>
        <w:t xml:space="preserve"> -match </w:t>
      </w:r>
    </w:p>
    <w:p w14:paraId="3FA498AC" w14:textId="77777777" w:rsidR="00776FD0" w:rsidRDefault="00776FD0" w:rsidP="009B7ACA">
      <w:pPr>
        <w:pStyle w:val="CodeWithinBulletsEndPACKT"/>
      </w:pPr>
      <w:r>
        <w:t xml:space="preserve">                              '^Windows Server'}</w:t>
      </w:r>
    </w:p>
    <w:p w14:paraId="2881CC90" w14:textId="77777777" w:rsidR="00776FD0" w:rsidRDefault="00776FD0" w:rsidP="00C37781">
      <w:pPr>
        <w:pStyle w:val="NumberedBulletPACKT"/>
      </w:pPr>
      <w:r>
        <w:t>Also, get update titles for Windows 10:</w:t>
      </w:r>
    </w:p>
    <w:p w14:paraId="16916E22" w14:textId="77777777" w:rsidR="00776FD0" w:rsidRDefault="00776FD0" w:rsidP="009B7ACA">
      <w:pPr>
        <w:pStyle w:val="CodeWithinBulletsEndPACKT"/>
      </w:pPr>
      <w:r>
        <w:t>Get-</w:t>
      </w:r>
      <w:proofErr w:type="spellStart"/>
      <w:r>
        <w:t>WsusProduct</w:t>
      </w:r>
      <w:proofErr w:type="spellEnd"/>
      <w:r>
        <w:t xml:space="preserve"> -</w:t>
      </w:r>
      <w:proofErr w:type="spellStart"/>
      <w:r>
        <w:t>TitleIncludes</w:t>
      </w:r>
      <w:proofErr w:type="spellEnd"/>
      <w:r>
        <w:t xml:space="preserve"> 'Windows 10'</w:t>
      </w:r>
    </w:p>
    <w:p w14:paraId="643ABC35" w14:textId="77777777" w:rsidR="00776FD0" w:rsidRDefault="00776FD0" w:rsidP="00C37781">
      <w:pPr>
        <w:pStyle w:val="NumberedBulletPACKT"/>
      </w:pPr>
      <w:r>
        <w:t>Create and view a list of software product titles to include:</w:t>
      </w:r>
    </w:p>
    <w:p w14:paraId="3C531D63" w14:textId="77777777" w:rsidR="00776FD0" w:rsidRDefault="00776FD0" w:rsidP="009B7ACA">
      <w:pPr>
        <w:pStyle w:val="CodeWithinBulletsEndPACKT"/>
      </w:pPr>
      <w:r>
        <w:t xml:space="preserve">$CHP = </w:t>
      </w:r>
    </w:p>
    <w:p w14:paraId="5B9B3A87" w14:textId="77777777" w:rsidR="00776FD0" w:rsidRDefault="00776FD0" w:rsidP="009B7ACA">
      <w:pPr>
        <w:pStyle w:val="CodeWithinBulletsEndPACKT"/>
      </w:pPr>
      <w:r>
        <w:t xml:space="preserve"> (Get-</w:t>
      </w:r>
      <w:proofErr w:type="spellStart"/>
      <w:r>
        <w:t>WsusProduct</w:t>
      </w:r>
      <w:proofErr w:type="spellEnd"/>
      <w:r>
        <w:t xml:space="preserve"> |  </w:t>
      </w:r>
    </w:p>
    <w:p w14:paraId="6D212588" w14:textId="77777777" w:rsidR="00776FD0" w:rsidRDefault="00776FD0" w:rsidP="009B7ACA">
      <w:pPr>
        <w:pStyle w:val="CodeWithinBulletsEndPACKT"/>
      </w:pPr>
      <w:r>
        <w:t xml:space="preserve">   Where-Object -</w:t>
      </w:r>
      <w:proofErr w:type="spellStart"/>
      <w:r>
        <w:t>FilterScript</w:t>
      </w:r>
      <w:proofErr w:type="spellEnd"/>
      <w:r>
        <w:t xml:space="preserve"> {$</w:t>
      </w:r>
      <w:proofErr w:type="gramStart"/>
      <w:r>
        <w:t>_.</w:t>
      </w:r>
      <w:proofErr w:type="spellStart"/>
      <w:r>
        <w:t>product</w:t>
      </w:r>
      <w:proofErr w:type="gramEnd"/>
      <w:r>
        <w:t>.title</w:t>
      </w:r>
      <w:proofErr w:type="spellEnd"/>
      <w:r>
        <w:t xml:space="preserve"> -match </w:t>
      </w:r>
    </w:p>
    <w:p w14:paraId="2BA9C01A" w14:textId="77777777" w:rsidR="00776FD0" w:rsidRDefault="00776FD0" w:rsidP="009B7ACA">
      <w:pPr>
        <w:pStyle w:val="CodeWithinBulletsEndPACKT"/>
      </w:pPr>
      <w:r>
        <w:t xml:space="preserve">                           '^Windows Server'}</w:t>
      </w:r>
      <w:proofErr w:type="gramStart"/>
      <w:r>
        <w:t>).</w:t>
      </w:r>
      <w:proofErr w:type="spellStart"/>
      <w:r>
        <w:t>Product.Title</w:t>
      </w:r>
      <w:proofErr w:type="spellEnd"/>
      <w:proofErr w:type="gramEnd"/>
    </w:p>
    <w:p w14:paraId="2A3B7C4A" w14:textId="77777777" w:rsidR="00776FD0" w:rsidRDefault="00776FD0" w:rsidP="009B7ACA">
      <w:pPr>
        <w:pStyle w:val="CodeWithinBulletsEndPACKT"/>
      </w:pPr>
      <w:r>
        <w:t xml:space="preserve">$CHP += </w:t>
      </w:r>
      <w:proofErr w:type="gramStart"/>
      <w:r>
        <w:t>@(</w:t>
      </w:r>
      <w:proofErr w:type="gramEnd"/>
      <w:r>
        <w:t>'Microsoft SQL Server 2016','Windows 10')</w:t>
      </w:r>
    </w:p>
    <w:p w14:paraId="471BEA5D" w14:textId="77777777" w:rsidR="00776FD0" w:rsidRDefault="00776FD0" w:rsidP="009B7ACA">
      <w:pPr>
        <w:pStyle w:val="CodeWithinBulletsEndPACKT"/>
      </w:pPr>
      <w:r>
        <w:t>$CHP</w:t>
      </w:r>
    </w:p>
    <w:p w14:paraId="14FAD691" w14:textId="77777777" w:rsidR="00776FD0" w:rsidRDefault="00776FD0" w:rsidP="00C37781">
      <w:pPr>
        <w:pStyle w:val="NumberedBulletPACKT"/>
      </w:pPr>
      <w:r>
        <w:t>Assign the desired products to include in Windows Update:</w:t>
      </w:r>
    </w:p>
    <w:p w14:paraId="760637EA" w14:textId="77777777" w:rsidR="00776FD0" w:rsidRDefault="00776FD0" w:rsidP="009B7ACA">
      <w:pPr>
        <w:pStyle w:val="CodeWithinBulletsEndPACKT"/>
      </w:pPr>
      <w:r>
        <w:t>Get-</w:t>
      </w:r>
      <w:proofErr w:type="spellStart"/>
      <w:r>
        <w:t>WsusProduct</w:t>
      </w:r>
      <w:proofErr w:type="spellEnd"/>
      <w:r>
        <w:t xml:space="preserve"> |</w:t>
      </w:r>
    </w:p>
    <w:p w14:paraId="679BF189" w14:textId="77777777" w:rsidR="00776FD0" w:rsidRDefault="00776FD0" w:rsidP="009B7ACA">
      <w:pPr>
        <w:pStyle w:val="CodeWithinBulletsEndPACKT"/>
      </w:pPr>
      <w:r>
        <w:t xml:space="preserve">    Where-Object {</w:t>
      </w:r>
      <w:proofErr w:type="gramStart"/>
      <w:r>
        <w:t>$</w:t>
      </w:r>
      <w:proofErr w:type="spellStart"/>
      <w:r>
        <w:t>PSItem.Product.Title</w:t>
      </w:r>
      <w:proofErr w:type="spellEnd"/>
      <w:proofErr w:type="gramEnd"/>
      <w:r>
        <w:t xml:space="preserve"> -in $CHP} |</w:t>
      </w:r>
    </w:p>
    <w:p w14:paraId="648DF367" w14:textId="77777777" w:rsidR="00776FD0" w:rsidRDefault="00776FD0" w:rsidP="009B7ACA">
      <w:pPr>
        <w:pStyle w:val="CodeWithinBulletsEndPACKT"/>
      </w:pPr>
      <w:r>
        <w:t xml:space="preserve">        Set-</w:t>
      </w:r>
      <w:proofErr w:type="spellStart"/>
      <w:r>
        <w:t>WsusProduct</w:t>
      </w:r>
      <w:proofErr w:type="spellEnd"/>
    </w:p>
    <w:p w14:paraId="34BFA011" w14:textId="77777777" w:rsidR="00776FD0" w:rsidRDefault="00776FD0" w:rsidP="00C37781">
      <w:pPr>
        <w:pStyle w:val="NumberedBulletPACKT"/>
      </w:pPr>
      <w:r>
        <w:t>Get a list of the distinct categories of updates you can retrieve from Windows Update for distribution to your client hosts:</w:t>
      </w:r>
    </w:p>
    <w:p w14:paraId="366C8A5D" w14:textId="77777777" w:rsidR="00776FD0" w:rsidRDefault="00776FD0" w:rsidP="009B7ACA">
      <w:pPr>
        <w:pStyle w:val="CodeWithinBulletsEndPACKT"/>
      </w:pPr>
      <w:r>
        <w:t>Get-</w:t>
      </w:r>
      <w:proofErr w:type="spellStart"/>
      <w:r>
        <w:t>WsusClassification</w:t>
      </w:r>
      <w:proofErr w:type="spellEnd"/>
    </w:p>
    <w:p w14:paraId="7D04D19F" w14:textId="77777777" w:rsidR="00776FD0" w:rsidRDefault="00776FD0" w:rsidP="00C37781">
      <w:pPr>
        <w:pStyle w:val="NumberedBulletPACKT"/>
      </w:pPr>
      <w:r>
        <w:t>Create and view a list of desired update classifications to make available on your WSUS server:</w:t>
      </w:r>
    </w:p>
    <w:p w14:paraId="3CEAB7AC" w14:textId="77777777" w:rsidR="00776FD0" w:rsidRDefault="00776FD0" w:rsidP="009B7ACA">
      <w:pPr>
        <w:pStyle w:val="CodeWithinBulletsEndPACKT"/>
      </w:pPr>
      <w:r>
        <w:t xml:space="preserve">$CCL = </w:t>
      </w:r>
      <w:proofErr w:type="gramStart"/>
      <w:r>
        <w:t>@(</w:t>
      </w:r>
      <w:proofErr w:type="gramEnd"/>
      <w:r>
        <w:t>'Critical Updates',</w:t>
      </w:r>
    </w:p>
    <w:p w14:paraId="13952584" w14:textId="77777777" w:rsidR="00776FD0" w:rsidRDefault="00776FD0" w:rsidP="009B7ACA">
      <w:pPr>
        <w:pStyle w:val="CodeWithinBulletsEndPACKT"/>
      </w:pPr>
      <w:r>
        <w:t xml:space="preserve">         'Definition Updates',</w:t>
      </w:r>
    </w:p>
    <w:p w14:paraId="5BCCFF3C" w14:textId="77777777" w:rsidR="00776FD0" w:rsidRDefault="00776FD0" w:rsidP="009B7ACA">
      <w:pPr>
        <w:pStyle w:val="CodeWithinBulletsEndPACKT"/>
      </w:pPr>
      <w:r>
        <w:t xml:space="preserve">         'Security Updates',</w:t>
      </w:r>
    </w:p>
    <w:p w14:paraId="6268892C" w14:textId="77777777" w:rsidR="00776FD0" w:rsidRDefault="00776FD0" w:rsidP="009B7ACA">
      <w:pPr>
        <w:pStyle w:val="CodeWithinBulletsEndPACKT"/>
      </w:pPr>
      <w:r>
        <w:t xml:space="preserve">         'Service Packs',</w:t>
      </w:r>
    </w:p>
    <w:p w14:paraId="5F6337CC" w14:textId="77777777" w:rsidR="00776FD0" w:rsidRDefault="00776FD0" w:rsidP="009B7ACA">
      <w:pPr>
        <w:pStyle w:val="CodeWithinBulletsEndPACKT"/>
      </w:pPr>
      <w:r>
        <w:t xml:space="preserve">         'Update Rollups',</w:t>
      </w:r>
    </w:p>
    <w:p w14:paraId="7C606CA4" w14:textId="77777777" w:rsidR="00776FD0" w:rsidRDefault="00776FD0" w:rsidP="009B7ACA">
      <w:pPr>
        <w:pStyle w:val="CodeWithinBulletsEndPACKT"/>
      </w:pPr>
      <w:r>
        <w:t xml:space="preserve">         'Updates')</w:t>
      </w:r>
    </w:p>
    <w:p w14:paraId="1A34C020" w14:textId="77777777" w:rsidR="00776FD0" w:rsidRDefault="00776FD0" w:rsidP="00C37781">
      <w:pPr>
        <w:pStyle w:val="NumberedBulletPACKT"/>
      </w:pPr>
      <w:r>
        <w:t>Now set the list of desired update classifications in WSUS:</w:t>
      </w:r>
    </w:p>
    <w:p w14:paraId="74BB3881" w14:textId="77777777" w:rsidR="00776FD0" w:rsidRDefault="00776FD0" w:rsidP="009B7ACA">
      <w:pPr>
        <w:pStyle w:val="CodeWithinBulletsEndPACKT"/>
      </w:pPr>
      <w:r>
        <w:t>Get-</w:t>
      </w:r>
      <w:proofErr w:type="spellStart"/>
      <w:r>
        <w:t>WsusClassification</w:t>
      </w:r>
      <w:proofErr w:type="spellEnd"/>
      <w:r>
        <w:t xml:space="preserve"> | </w:t>
      </w:r>
    </w:p>
    <w:p w14:paraId="4D73A57F" w14:textId="77777777" w:rsidR="00776FD0" w:rsidRDefault="00776FD0" w:rsidP="009B7ACA">
      <w:pPr>
        <w:pStyle w:val="CodeWithinBulletsEndPACKT"/>
      </w:pPr>
      <w:r>
        <w:t xml:space="preserve">    Where-Object {$</w:t>
      </w:r>
      <w:proofErr w:type="gramStart"/>
      <w:r>
        <w:t>_.</w:t>
      </w:r>
      <w:proofErr w:type="spellStart"/>
      <w:r>
        <w:t>Classification.Title</w:t>
      </w:r>
      <w:proofErr w:type="spellEnd"/>
      <w:proofErr w:type="gramEnd"/>
      <w:r>
        <w:t xml:space="preserve"> -in </w:t>
      </w:r>
    </w:p>
    <w:p w14:paraId="68A0E40F" w14:textId="77777777" w:rsidR="00776FD0" w:rsidRDefault="00776FD0" w:rsidP="009B7ACA">
      <w:pPr>
        <w:pStyle w:val="CodeWithinBulletsEndPACKT"/>
      </w:pPr>
      <w:r>
        <w:t xml:space="preserve">                           $CCL} |</w:t>
      </w:r>
    </w:p>
    <w:p w14:paraId="7F59F501" w14:textId="77777777" w:rsidR="00776FD0" w:rsidRDefault="00776FD0" w:rsidP="009B7ACA">
      <w:pPr>
        <w:pStyle w:val="CodeWithinBulletsEndPACKT"/>
      </w:pPr>
      <w:r>
        <w:t xml:space="preserve">            Set-</w:t>
      </w:r>
      <w:proofErr w:type="spellStart"/>
      <w:r>
        <w:t>WsusClassification</w:t>
      </w:r>
      <w:proofErr w:type="spellEnd"/>
    </w:p>
    <w:p w14:paraId="3919143C" w14:textId="77777777" w:rsidR="00776FD0" w:rsidRDefault="00776FD0" w:rsidP="00C37781">
      <w:pPr>
        <w:pStyle w:val="NumberedBulletPACKT"/>
      </w:pPr>
      <w:r>
        <w:t>Get current subscriptions:</w:t>
      </w:r>
    </w:p>
    <w:p w14:paraId="122A18CB" w14:textId="77777777" w:rsidR="00776FD0" w:rsidRDefault="00776FD0" w:rsidP="009B7ACA">
      <w:pPr>
        <w:pStyle w:val="CodeWithinBulletsEndPACKT"/>
      </w:pPr>
      <w:r>
        <w:t>$</w:t>
      </w:r>
      <w:proofErr w:type="spellStart"/>
      <w:r>
        <w:t>WSUSServer</w:t>
      </w:r>
      <w:proofErr w:type="spellEnd"/>
      <w:r>
        <w:t xml:space="preserve"> = Get-</w:t>
      </w:r>
      <w:proofErr w:type="spellStart"/>
      <w:r>
        <w:t>WsusServer</w:t>
      </w:r>
      <w:proofErr w:type="spellEnd"/>
    </w:p>
    <w:p w14:paraId="7405D2CC" w14:textId="77777777" w:rsidR="00776FD0" w:rsidRDefault="00776FD0" w:rsidP="009B7ACA">
      <w:pPr>
        <w:pStyle w:val="CodeWithinBulletsEndPACKT"/>
      </w:pPr>
      <w:r>
        <w:t>$</w:t>
      </w:r>
      <w:proofErr w:type="spellStart"/>
      <w:r>
        <w:t>WSUSSubscription</w:t>
      </w:r>
      <w:proofErr w:type="spellEnd"/>
      <w:r>
        <w:t xml:space="preserve"> = $</w:t>
      </w:r>
      <w:proofErr w:type="spellStart"/>
      <w:r>
        <w:t>WSUSServer.GetSubscription</w:t>
      </w:r>
      <w:proofErr w:type="spellEnd"/>
      <w:r>
        <w:t>()</w:t>
      </w:r>
    </w:p>
    <w:p w14:paraId="1E74DF03" w14:textId="77777777" w:rsidR="00776FD0" w:rsidRDefault="00776FD0" w:rsidP="00C37781">
      <w:pPr>
        <w:pStyle w:val="NumberedBulletPACKT"/>
      </w:pPr>
      <w:r>
        <w:t>Start synchronizing available updates based on configured categories:</w:t>
      </w:r>
    </w:p>
    <w:p w14:paraId="049C3628" w14:textId="77777777" w:rsidR="00776FD0" w:rsidRDefault="00776FD0" w:rsidP="009B7ACA">
      <w:pPr>
        <w:pStyle w:val="CodeWithinBulletsEndPACKT"/>
      </w:pPr>
      <w:r>
        <w:t>$</w:t>
      </w:r>
      <w:proofErr w:type="spellStart"/>
      <w:r>
        <w:t>WSUSSubscription.StartSynchronization</w:t>
      </w:r>
      <w:proofErr w:type="spellEnd"/>
      <w:r>
        <w:t>()</w:t>
      </w:r>
    </w:p>
    <w:p w14:paraId="77D65B9E" w14:textId="77777777" w:rsidR="00776FD0" w:rsidRDefault="00776FD0" w:rsidP="00C37781">
      <w:pPr>
        <w:pStyle w:val="NumberedBulletPACKT"/>
      </w:pPr>
      <w:r>
        <w:t>Next, loop and wait for synchronization to complete:</w:t>
      </w:r>
    </w:p>
    <w:p w14:paraId="7585BA5A" w14:textId="77777777" w:rsidR="00776FD0" w:rsidRDefault="00776FD0" w:rsidP="009B7ACA">
      <w:pPr>
        <w:pStyle w:val="CodeWithinBulletsEndPACKT"/>
      </w:pPr>
      <w:r>
        <w:t>$</w:t>
      </w:r>
      <w:proofErr w:type="spellStart"/>
      <w:r>
        <w:t>IntervalSeconds</w:t>
      </w:r>
      <w:proofErr w:type="spellEnd"/>
      <w:r>
        <w:t xml:space="preserve"> = 5 </w:t>
      </w:r>
    </w:p>
    <w:p w14:paraId="264AF593" w14:textId="77777777" w:rsidR="00776FD0" w:rsidRDefault="00776FD0" w:rsidP="009B7ACA">
      <w:pPr>
        <w:pStyle w:val="CodeWithinBulletsEndPACKT"/>
      </w:pPr>
      <w:r>
        <w:t>$NP = '</w:t>
      </w:r>
      <w:proofErr w:type="spellStart"/>
      <w:r>
        <w:t>NotProcessing</w:t>
      </w:r>
      <w:proofErr w:type="spellEnd"/>
      <w:r>
        <w:t>'</w:t>
      </w:r>
    </w:p>
    <w:p w14:paraId="24BBCB04" w14:textId="77777777" w:rsidR="00776FD0" w:rsidRDefault="00776FD0" w:rsidP="009B7ACA">
      <w:pPr>
        <w:pStyle w:val="CodeWithinBulletsEndPACKT"/>
      </w:pPr>
      <w:r>
        <w:t>Do {</w:t>
      </w:r>
    </w:p>
    <w:p w14:paraId="53681E49" w14:textId="77777777" w:rsidR="00776FD0" w:rsidRDefault="00776FD0" w:rsidP="009B7ACA">
      <w:pPr>
        <w:pStyle w:val="CodeWithinBulletsEndPACKT"/>
      </w:pPr>
      <w:r>
        <w:t xml:space="preserve">  $</w:t>
      </w:r>
      <w:proofErr w:type="spellStart"/>
      <w:r>
        <w:t>WSUSSubscription.GetSynchronizationProgress</w:t>
      </w:r>
      <w:proofErr w:type="spellEnd"/>
      <w:r>
        <w:t>()</w:t>
      </w:r>
    </w:p>
    <w:p w14:paraId="5C5EBB72" w14:textId="77777777" w:rsidR="00776FD0" w:rsidRDefault="00776FD0" w:rsidP="009B7ACA">
      <w:pPr>
        <w:pStyle w:val="CodeWithinBulletsEndPACKT"/>
      </w:pPr>
      <w:r>
        <w:lastRenderedPageBreak/>
        <w:t xml:space="preserve">  Start-Sleep -Seconds $</w:t>
      </w:r>
      <w:proofErr w:type="spellStart"/>
      <w:r>
        <w:t>IntervalSeconds</w:t>
      </w:r>
      <w:proofErr w:type="spellEnd"/>
    </w:p>
    <w:p w14:paraId="3949F7F4" w14:textId="77777777" w:rsidR="00776FD0" w:rsidRDefault="00776FD0" w:rsidP="009B7ACA">
      <w:pPr>
        <w:pStyle w:val="CodeWithinBulletsEndPACKT"/>
      </w:pPr>
      <w:r>
        <w:t>} While ($</w:t>
      </w:r>
      <w:proofErr w:type="spellStart"/>
      <w:r>
        <w:t>WSUSSubscription.GetSynchronizationStatus</w:t>
      </w:r>
      <w:proofErr w:type="spellEnd"/>
      <w:r>
        <w:t xml:space="preserve">() -eq $NP) </w:t>
      </w:r>
    </w:p>
    <w:p w14:paraId="65BA28ED" w14:textId="77777777" w:rsidR="00776FD0" w:rsidRDefault="00776FD0" w:rsidP="00C37781">
      <w:pPr>
        <w:pStyle w:val="NumberedBulletPACKT"/>
      </w:pPr>
      <w:r>
        <w:t>Synchronize the updates; this can take a long while to complete:</w:t>
      </w:r>
    </w:p>
    <w:p w14:paraId="31C0EB68" w14:textId="77777777" w:rsidR="00776FD0" w:rsidRDefault="00776FD0" w:rsidP="009B7ACA">
      <w:pPr>
        <w:pStyle w:val="CodeWithinBulletsEndPACKT"/>
      </w:pPr>
      <w:r>
        <w:t>$</w:t>
      </w:r>
      <w:proofErr w:type="spellStart"/>
      <w:r>
        <w:t>IntervalSeconds</w:t>
      </w:r>
      <w:proofErr w:type="spellEnd"/>
      <w:r>
        <w:t xml:space="preserve"> = 1</w:t>
      </w:r>
    </w:p>
    <w:p w14:paraId="5113D06B" w14:textId="77777777" w:rsidR="00776FD0" w:rsidRDefault="00776FD0" w:rsidP="009B7ACA">
      <w:pPr>
        <w:pStyle w:val="CodeWithinBulletsEndPACKT"/>
      </w:pPr>
      <w:r>
        <w:t>$NP = '</w:t>
      </w:r>
      <w:proofErr w:type="spellStart"/>
      <w:r>
        <w:t>NotProcessing</w:t>
      </w:r>
      <w:proofErr w:type="spellEnd"/>
      <w:r>
        <w:t>'</w:t>
      </w:r>
    </w:p>
    <w:p w14:paraId="002F7855" w14:textId="77777777" w:rsidR="00776FD0" w:rsidRDefault="00776FD0" w:rsidP="009B7ACA">
      <w:pPr>
        <w:pStyle w:val="CodeWithinBulletsEndPACKT"/>
      </w:pPr>
      <w:r>
        <w:t>#   Wait for synchronizing to start</w:t>
      </w:r>
    </w:p>
    <w:p w14:paraId="38281817" w14:textId="77777777" w:rsidR="00776FD0" w:rsidRDefault="00776FD0" w:rsidP="009B7ACA">
      <w:pPr>
        <w:pStyle w:val="CodeWithinBulletsEndPACKT"/>
      </w:pPr>
      <w:r>
        <w:t>Do {</w:t>
      </w:r>
    </w:p>
    <w:p w14:paraId="75310192" w14:textId="77777777" w:rsidR="00776FD0" w:rsidRDefault="00776FD0" w:rsidP="009B7ACA">
      <w:pPr>
        <w:pStyle w:val="CodeWithinBulletsEndPACKT"/>
      </w:pPr>
      <w:r>
        <w:t>Write-Output $</w:t>
      </w:r>
      <w:proofErr w:type="spellStart"/>
      <w:r>
        <w:t>WSUSSubscription.GetSynchronizationProgress</w:t>
      </w:r>
      <w:proofErr w:type="spellEnd"/>
      <w:r>
        <w:t>()</w:t>
      </w:r>
    </w:p>
    <w:p w14:paraId="741636BF" w14:textId="77777777" w:rsidR="00776FD0" w:rsidRDefault="00776FD0" w:rsidP="009B7ACA">
      <w:pPr>
        <w:pStyle w:val="CodeWithinBulletsEndPACKT"/>
      </w:pPr>
      <w:r>
        <w:t>Start-Sleep -Seconds $</w:t>
      </w:r>
      <w:proofErr w:type="spellStart"/>
      <w:r>
        <w:t>IntervalSeconds</w:t>
      </w:r>
      <w:proofErr w:type="spellEnd"/>
    </w:p>
    <w:p w14:paraId="133F2F35" w14:textId="77777777" w:rsidR="00776FD0" w:rsidRDefault="00776FD0" w:rsidP="009B7ACA">
      <w:pPr>
        <w:pStyle w:val="CodeWithinBulletsEndPACKT"/>
      </w:pPr>
      <w:r>
        <w:t>}</w:t>
      </w:r>
    </w:p>
    <w:p w14:paraId="7A02B46E" w14:textId="77777777" w:rsidR="00776FD0" w:rsidRDefault="00776FD0" w:rsidP="009B7ACA">
      <w:pPr>
        <w:pStyle w:val="CodeWithinBulletsEndPACKT"/>
      </w:pPr>
      <w:r>
        <w:t>While ($</w:t>
      </w:r>
      <w:proofErr w:type="spellStart"/>
      <w:r>
        <w:t>WSUSSubscription.GetSynchronizationStatus</w:t>
      </w:r>
      <w:proofErr w:type="spellEnd"/>
      <w:r>
        <w:t>() -eq $NP)</w:t>
      </w:r>
    </w:p>
    <w:p w14:paraId="54D0D84B" w14:textId="77777777" w:rsidR="00776FD0" w:rsidRDefault="00776FD0" w:rsidP="009B7ACA">
      <w:pPr>
        <w:pStyle w:val="CodeWithinBulletsEndPACKT"/>
      </w:pPr>
      <w:r>
        <w:t>#    Wait for all phases of process to end</w:t>
      </w:r>
    </w:p>
    <w:p w14:paraId="6B06AAA8" w14:textId="77777777" w:rsidR="00776FD0" w:rsidRDefault="00776FD0" w:rsidP="009B7ACA">
      <w:pPr>
        <w:pStyle w:val="CodeWithinBulletsEndPACKT"/>
      </w:pPr>
      <w:r>
        <w:t>Do {</w:t>
      </w:r>
    </w:p>
    <w:p w14:paraId="79CDE112" w14:textId="77777777" w:rsidR="00776FD0" w:rsidRDefault="00776FD0" w:rsidP="009B7ACA">
      <w:pPr>
        <w:pStyle w:val="CodeWithinBulletsEndPACKT"/>
      </w:pPr>
      <w:r>
        <w:t>Write-Output $</w:t>
      </w:r>
      <w:proofErr w:type="spellStart"/>
      <w:r>
        <w:t>WSUSSubscription.GetSynchronizationProgress</w:t>
      </w:r>
      <w:proofErr w:type="spellEnd"/>
      <w:r>
        <w:t>()</w:t>
      </w:r>
    </w:p>
    <w:p w14:paraId="6A405B0F" w14:textId="77777777" w:rsidR="00776FD0" w:rsidRDefault="00776FD0" w:rsidP="009B7ACA">
      <w:pPr>
        <w:pStyle w:val="CodeWithinBulletsEndPACKT"/>
      </w:pPr>
      <w:r>
        <w:t>Start-Sleep -Seconds $</w:t>
      </w:r>
      <w:proofErr w:type="spellStart"/>
      <w:r>
        <w:t>IntervalSeconds</w:t>
      </w:r>
      <w:proofErr w:type="spellEnd"/>
    </w:p>
    <w:p w14:paraId="41F24177" w14:textId="77777777" w:rsidR="00776FD0" w:rsidRDefault="00776FD0" w:rsidP="009B7ACA">
      <w:pPr>
        <w:pStyle w:val="CodeWithinBulletsEndPACKT"/>
      </w:pPr>
      <w:r>
        <w:t>}</w:t>
      </w:r>
    </w:p>
    <w:p w14:paraId="05C6451B" w14:textId="77777777" w:rsidR="00776FD0" w:rsidRDefault="00776FD0" w:rsidP="009B7ACA">
      <w:pPr>
        <w:pStyle w:val="CodeWithinBulletsEndPACKT"/>
      </w:pPr>
      <w:r>
        <w:t>Until ($</w:t>
      </w:r>
      <w:proofErr w:type="spellStart"/>
      <w:r>
        <w:t>WSUSSubscription.GetSynchronizationStatus</w:t>
      </w:r>
      <w:proofErr w:type="spellEnd"/>
      <w:r>
        <w:t>() -eq $NP)</w:t>
      </w:r>
    </w:p>
    <w:p w14:paraId="2255CC3E" w14:textId="77777777" w:rsidR="00776FD0" w:rsidRDefault="00776FD0" w:rsidP="00C37781">
      <w:pPr>
        <w:pStyle w:val="NumberedBulletPACKT"/>
      </w:pPr>
      <w:r>
        <w:t>When the final loop is complete, check the results of the synchronization:</w:t>
      </w:r>
    </w:p>
    <w:p w14:paraId="5089192D" w14:textId="77777777" w:rsidR="00776FD0" w:rsidRDefault="00776FD0" w:rsidP="009B7ACA">
      <w:pPr>
        <w:pStyle w:val="CodeWithinBulletsEndPACKT"/>
      </w:pPr>
      <w:r>
        <w:t>$</w:t>
      </w:r>
      <w:proofErr w:type="spellStart"/>
      <w:r>
        <w:t>WSUSSubscription.GetLastSynchronizationInfo</w:t>
      </w:r>
      <w:proofErr w:type="spellEnd"/>
      <w:r>
        <w:t>()</w:t>
      </w:r>
    </w:p>
    <w:p w14:paraId="3697A518" w14:textId="77777777" w:rsidR="00776FD0" w:rsidRDefault="00776FD0" w:rsidP="00C37781">
      <w:pPr>
        <w:pStyle w:val="NumberedBulletPACKT"/>
      </w:pPr>
      <w:r>
        <w:t>Finally, going forward, ensure that synchronization happens once a day:</w:t>
      </w:r>
    </w:p>
    <w:p w14:paraId="72A56A13" w14:textId="77777777" w:rsidR="00776FD0" w:rsidRDefault="00776FD0" w:rsidP="009B7ACA">
      <w:pPr>
        <w:pStyle w:val="CodeWithinBulletsEndPACKT"/>
      </w:pPr>
      <w:r>
        <w:t>$</w:t>
      </w:r>
      <w:proofErr w:type="spellStart"/>
      <w:r>
        <w:t>WSUSSubscription</w:t>
      </w:r>
      <w:proofErr w:type="spellEnd"/>
      <w:r>
        <w:t xml:space="preserve"> = $</w:t>
      </w:r>
      <w:proofErr w:type="spellStart"/>
      <w:r>
        <w:t>WSUSServer.GetSubscription</w:t>
      </w:r>
      <w:proofErr w:type="spellEnd"/>
      <w:r>
        <w:t>()</w:t>
      </w:r>
    </w:p>
    <w:p w14:paraId="4EE34B5E" w14:textId="77777777" w:rsidR="00776FD0" w:rsidRDefault="00776FD0" w:rsidP="009B7ACA">
      <w:pPr>
        <w:pStyle w:val="CodeWithinBulletsEndPACKT"/>
      </w:pPr>
      <w:r>
        <w:t>$</w:t>
      </w:r>
      <w:proofErr w:type="spellStart"/>
      <w:r>
        <w:t>WSUSSubscription.SynchronizeAutomatically</w:t>
      </w:r>
      <w:proofErr w:type="spellEnd"/>
      <w:r>
        <w:t xml:space="preserve"> = $true</w:t>
      </w:r>
    </w:p>
    <w:p w14:paraId="00CF47B8" w14:textId="77777777" w:rsidR="00776FD0" w:rsidRDefault="00776FD0" w:rsidP="009B7ACA">
      <w:pPr>
        <w:pStyle w:val="CodeWithinBulletsEndPACKT"/>
      </w:pPr>
      <w:r>
        <w:t>$</w:t>
      </w:r>
      <w:proofErr w:type="spellStart"/>
      <w:r>
        <w:t>WSUSSubscription.NumberOfSynchronizationsPerDay</w:t>
      </w:r>
      <w:proofErr w:type="spellEnd"/>
      <w:r>
        <w:t xml:space="preserve"> = 1</w:t>
      </w:r>
    </w:p>
    <w:p w14:paraId="2AFF06E8" w14:textId="77777777" w:rsidR="00776FD0" w:rsidRDefault="00776FD0" w:rsidP="009B7ACA">
      <w:pPr>
        <w:pStyle w:val="CodeWithinBulletsEndPACKT"/>
      </w:pPr>
      <w:r>
        <w:t>$</w:t>
      </w:r>
      <w:proofErr w:type="spellStart"/>
      <w:r>
        <w:t>WSUSSubscription.Save</w:t>
      </w:r>
      <w:proofErr w:type="spellEnd"/>
      <w:r>
        <w:t>()</w:t>
      </w:r>
    </w:p>
    <w:p w14:paraId="14B8BA71" w14:textId="77777777" w:rsidR="00776FD0" w:rsidRPr="009B7ACA" w:rsidRDefault="00776FD0" w:rsidP="009B7ACA">
      <w:pPr>
        <w:pStyle w:val="Heading2"/>
      </w:pPr>
      <w:r w:rsidRPr="009B7ACA">
        <w:t>How it works...</w:t>
      </w:r>
    </w:p>
    <w:p w14:paraId="0DD53CF6" w14:textId="77777777" w:rsidR="00776FD0" w:rsidRDefault="00776FD0" w:rsidP="00C37781">
      <w:pPr>
        <w:pStyle w:val="NormalPACKT"/>
      </w:pPr>
      <w:r>
        <w:t>In </w:t>
      </w:r>
      <w:r w:rsidRPr="009B7ACA">
        <w:rPr>
          <w:rStyle w:val="ItalicsPACKT"/>
        </w:rPr>
        <w:t>step 1</w:t>
      </w:r>
      <w:r>
        <w:t>, you examine the product updates available:</w:t>
      </w:r>
    </w:p>
    <w:p w14:paraId="4890522A" w14:textId="6D12F180" w:rsidR="00776FD0" w:rsidRDefault="00776FD0" w:rsidP="00C37781">
      <w:pPr>
        <w:pStyle w:val="FigurePACKT"/>
      </w:pPr>
      <w:r>
        <w:rPr>
          <w:noProof/>
        </w:rPr>
        <w:lastRenderedPageBreak/>
        <w:drawing>
          <wp:inline distT="0" distB="0" distL="0" distR="0" wp14:anchorId="75C1D998" wp14:editId="096B1BB7">
            <wp:extent cx="5943600" cy="2638425"/>
            <wp:effectExtent l="0" t="0" r="0" b="9525"/>
            <wp:docPr id="20" name="Picture 2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it 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63ACFE91" w14:textId="77777777" w:rsidR="00776FD0" w:rsidRDefault="00776FD0" w:rsidP="00C37781">
      <w:pPr>
        <w:pStyle w:val="NormalPACKT"/>
      </w:pPr>
      <w:r>
        <w:t>In </w:t>
      </w:r>
      <w:r w:rsidRPr="009B7ACA">
        <w:rPr>
          <w:rStyle w:val="ItalicsPACKT"/>
        </w:rPr>
        <w:t>step 2</w:t>
      </w:r>
      <w:r>
        <w:t>, you review the version of Windows 10 that you can update using WSUS and Windows Update, like this:</w:t>
      </w:r>
    </w:p>
    <w:p w14:paraId="7EAEF902" w14:textId="77CF8E56" w:rsidR="00776FD0" w:rsidRDefault="00776FD0" w:rsidP="00C37781">
      <w:pPr>
        <w:pStyle w:val="FigurePACKT"/>
      </w:pPr>
      <w:r>
        <w:rPr>
          <w:noProof/>
        </w:rPr>
        <w:drawing>
          <wp:inline distT="0" distB="0" distL="0" distR="0" wp14:anchorId="28C58A71" wp14:editId="295688EC">
            <wp:extent cx="5943600" cy="2865120"/>
            <wp:effectExtent l="0" t="0" r="0" b="0"/>
            <wp:docPr id="19" name="Picture 1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it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1993B6FE" w14:textId="77777777" w:rsidR="00776FD0" w:rsidRDefault="00776FD0" w:rsidP="00C37781">
      <w:pPr>
        <w:pStyle w:val="NormalPACKT"/>
      </w:pPr>
      <w:r>
        <w:t>In most cases, you probably do not want to support all Microsoft products. To achieve that, you begin, in </w:t>
      </w:r>
      <w:r w:rsidRPr="009B7ACA">
        <w:rPr>
          <w:rStyle w:val="ItalicsPACKT"/>
        </w:rPr>
        <w:t>step 3</w:t>
      </w:r>
      <w:r>
        <w:t>, by creating a list of the products you do want to support. In this step, you include all versions of Windows Server, SQL Server 2016, and all versions of Windows 10, which looks like this:</w:t>
      </w:r>
    </w:p>
    <w:p w14:paraId="52DFEC17" w14:textId="42ED6346" w:rsidR="00776FD0" w:rsidRDefault="00776FD0" w:rsidP="00C37781">
      <w:pPr>
        <w:pStyle w:val="FigurePACKT"/>
      </w:pPr>
      <w:r>
        <w:rPr>
          <w:noProof/>
        </w:rPr>
        <w:lastRenderedPageBreak/>
        <w:drawing>
          <wp:inline distT="0" distB="0" distL="0" distR="0" wp14:anchorId="3D5CCC05" wp14:editId="614F86A5">
            <wp:extent cx="5768340" cy="3505200"/>
            <wp:effectExtent l="0" t="0" r="3810" b="0"/>
            <wp:docPr id="18" name="Picture 1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it 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340" cy="3505200"/>
                    </a:xfrm>
                    <a:prstGeom prst="rect">
                      <a:avLst/>
                    </a:prstGeom>
                    <a:noFill/>
                    <a:ln>
                      <a:noFill/>
                    </a:ln>
                  </pic:spPr>
                </pic:pic>
              </a:graphicData>
            </a:graphic>
          </wp:inline>
        </w:drawing>
      </w:r>
    </w:p>
    <w:p w14:paraId="73710292" w14:textId="77777777" w:rsidR="00776FD0" w:rsidRDefault="00776FD0" w:rsidP="00C37781">
      <w:pPr>
        <w:pStyle w:val="NormalPACKT"/>
      </w:pPr>
      <w:r>
        <w:t>In </w:t>
      </w:r>
      <w:r w:rsidRPr="009B7ACA">
        <w:rPr>
          <w:rStyle w:val="ItalicsPACKT"/>
        </w:rPr>
        <w:t>step 4</w:t>
      </w:r>
      <w:r>
        <w:t>, you specify that your WSUS server should get updates for the products in the </w:t>
      </w:r>
      <w:r w:rsidRPr="009B7ACA">
        <w:rPr>
          <w:rStyle w:val="CodeInTextPACKT"/>
        </w:rPr>
        <w:t>$CHP</w:t>
      </w:r>
      <w:r>
        <w:t> array. There is no output from this step.</w:t>
      </w:r>
    </w:p>
    <w:p w14:paraId="517CA189" w14:textId="77777777" w:rsidR="00776FD0" w:rsidRDefault="00776FD0" w:rsidP="00C37781">
      <w:pPr>
        <w:pStyle w:val="NormalPACKT"/>
      </w:pPr>
      <w:r>
        <w:t>For any given product supported, Windows Update can provide a number of different kinds, classifications, of updates. In </w:t>
      </w:r>
      <w:r w:rsidRPr="009B7ACA">
        <w:rPr>
          <w:rStyle w:val="ItalicsPACKT"/>
        </w:rPr>
        <w:t>step 6</w:t>
      </w:r>
      <w:r>
        <w:t>, you get the classifications of update types available, which looks like this:</w:t>
      </w:r>
    </w:p>
    <w:p w14:paraId="354DE068" w14:textId="63DF5F8A" w:rsidR="00776FD0" w:rsidRDefault="00776FD0" w:rsidP="00C37781">
      <w:pPr>
        <w:pStyle w:val="FigurePACKT"/>
      </w:pPr>
      <w:r>
        <w:rPr>
          <w:noProof/>
        </w:rPr>
        <w:drawing>
          <wp:inline distT="0" distB="0" distL="0" distR="0" wp14:anchorId="2C0BB3C9" wp14:editId="0AD9E2D3">
            <wp:extent cx="4152900" cy="2316480"/>
            <wp:effectExtent l="0" t="0" r="0" b="7620"/>
            <wp:docPr id="17" name="Picture 1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it 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2316480"/>
                    </a:xfrm>
                    <a:prstGeom prst="rect">
                      <a:avLst/>
                    </a:prstGeom>
                    <a:noFill/>
                    <a:ln>
                      <a:noFill/>
                    </a:ln>
                  </pic:spPr>
                </pic:pic>
              </a:graphicData>
            </a:graphic>
          </wp:inline>
        </w:drawing>
      </w:r>
    </w:p>
    <w:p w14:paraId="07A6D53E" w14:textId="77777777" w:rsidR="00776FD0" w:rsidRDefault="00776FD0" w:rsidP="00C37781">
      <w:pPr>
        <w:pStyle w:val="NormalPACKT"/>
      </w:pPr>
      <w:r>
        <w:t>You may not want all these kinds of updates. To achieve this, in </w:t>
      </w:r>
      <w:r w:rsidRPr="009B7ACA">
        <w:rPr>
          <w:rStyle w:val="ItalicsPACKT"/>
        </w:rPr>
        <w:t>step 6</w:t>
      </w:r>
      <w:r>
        <w:t>, you build a list of the update classifications you do wish to support. In </w:t>
      </w:r>
      <w:r w:rsidRPr="009B7ACA">
        <w:rPr>
          <w:rStyle w:val="ItalicsPACKT"/>
        </w:rPr>
        <w:t>step 7</w:t>
      </w:r>
      <w:r>
        <w:t>, you configure your WSUS server with this list. In </w:t>
      </w:r>
      <w:r w:rsidRPr="009B7ACA">
        <w:rPr>
          <w:rStyle w:val="ItalicsPACKT"/>
        </w:rPr>
        <w:t>step 8</w:t>
      </w:r>
      <w:r>
        <w:t xml:space="preserve">, you obtain the </w:t>
      </w:r>
      <w:r>
        <w:lastRenderedPageBreak/>
        <w:t>synchronization status of </w:t>
      </w:r>
      <w:r w:rsidRPr="009B7ACA">
        <w:rPr>
          <w:rStyle w:val="CodeInTextPACKT"/>
        </w:rPr>
        <w:t>WSUS1</w:t>
      </w:r>
      <w:r>
        <w:t>, and in </w:t>
      </w:r>
      <w:r w:rsidRPr="009B7ACA">
        <w:rPr>
          <w:rStyle w:val="ItalicsPACKT"/>
        </w:rPr>
        <w:t>step 9</w:t>
      </w:r>
      <w:r>
        <w:t>, you initiate synchronization of update categories of </w:t>
      </w:r>
      <w:r w:rsidRPr="009B7ACA">
        <w:rPr>
          <w:rStyle w:val="CodeInTextPACKT"/>
        </w:rPr>
        <w:t>WSUS1</w:t>
      </w:r>
      <w:r>
        <w:t> from Windows Update. These three steps produce no output.</w:t>
      </w:r>
    </w:p>
    <w:p w14:paraId="264F6EBC" w14:textId="77777777" w:rsidR="00776FD0" w:rsidRDefault="00776FD0" w:rsidP="00C37781">
      <w:pPr>
        <w:pStyle w:val="NormalPACKT"/>
      </w:pPr>
      <w:r>
        <w:t>In </w:t>
      </w:r>
      <w:r w:rsidRPr="009B7ACA">
        <w:rPr>
          <w:rStyle w:val="ItalicsPACKT"/>
        </w:rPr>
        <w:t>step 10</w:t>
      </w:r>
      <w:r>
        <w:t>, you initiate a loop that gets the category synchronization status and, if it's still processing, wait a bit longer. This synchronization takes a long time—and looks like this (but with significant trimming!):</w:t>
      </w:r>
    </w:p>
    <w:p w14:paraId="5057F983" w14:textId="3754C521" w:rsidR="00776FD0" w:rsidRDefault="00776FD0" w:rsidP="00C37781">
      <w:pPr>
        <w:pStyle w:val="FigurePACKT"/>
      </w:pPr>
      <w:r>
        <w:rPr>
          <w:noProof/>
        </w:rPr>
        <w:drawing>
          <wp:inline distT="0" distB="0" distL="0" distR="0" wp14:anchorId="57FCE2EF" wp14:editId="5EA33C7F">
            <wp:extent cx="2987040" cy="708660"/>
            <wp:effectExtent l="0" t="0" r="3810" b="0"/>
            <wp:docPr id="16" name="Picture 1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7040" cy="708660"/>
                    </a:xfrm>
                    <a:prstGeom prst="rect">
                      <a:avLst/>
                    </a:prstGeom>
                    <a:noFill/>
                    <a:ln>
                      <a:noFill/>
                    </a:ln>
                  </pic:spPr>
                </pic:pic>
              </a:graphicData>
            </a:graphic>
          </wp:inline>
        </w:drawing>
      </w:r>
    </w:p>
    <w:p w14:paraId="5A0C00E9" w14:textId="77777777" w:rsidR="00776FD0" w:rsidRDefault="00776FD0" w:rsidP="00C37781">
      <w:pPr>
        <w:pStyle w:val="NormalPACKT"/>
      </w:pPr>
      <w:r>
        <w:t>Next, in </w:t>
      </w:r>
      <w:r w:rsidRPr="009B7ACA">
        <w:rPr>
          <w:rStyle w:val="ItalicsPACKT"/>
        </w:rPr>
        <w:t>step 11</w:t>
      </w:r>
      <w:r>
        <w:t>, you now synchronize the updates available based on previous configuration, which, slightly trimmed to avoid pages of output, looks like this:</w:t>
      </w:r>
    </w:p>
    <w:p w14:paraId="198BE12F" w14:textId="5BB74362" w:rsidR="00776FD0" w:rsidRDefault="00776FD0" w:rsidP="00C37781">
      <w:pPr>
        <w:pStyle w:val="FigurePACKT"/>
      </w:pPr>
      <w:r>
        <w:rPr>
          <w:noProof/>
        </w:rPr>
        <w:drawing>
          <wp:inline distT="0" distB="0" distL="0" distR="0" wp14:anchorId="1B9ADE84" wp14:editId="55A2A596">
            <wp:extent cx="5379720" cy="2948940"/>
            <wp:effectExtent l="0" t="0" r="0" b="3810"/>
            <wp:docPr id="15" name="Picture 1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720" cy="2948940"/>
                    </a:xfrm>
                    <a:prstGeom prst="rect">
                      <a:avLst/>
                    </a:prstGeom>
                    <a:noFill/>
                    <a:ln>
                      <a:noFill/>
                    </a:ln>
                  </pic:spPr>
                </pic:pic>
              </a:graphicData>
            </a:graphic>
          </wp:inline>
        </w:drawing>
      </w:r>
    </w:p>
    <w:p w14:paraId="264A8930" w14:textId="77777777" w:rsidR="00776FD0" w:rsidRDefault="00776FD0" w:rsidP="00C37781">
      <w:pPr>
        <w:pStyle w:val="NormalPACKT"/>
      </w:pPr>
      <w:r>
        <w:t>Once this synchronization is complete, in </w:t>
      </w:r>
      <w:r w:rsidRPr="009B7ACA">
        <w:rPr>
          <w:rStyle w:val="ItalicsPACKT"/>
        </w:rPr>
        <w:t>step 12</w:t>
      </w:r>
      <w:r>
        <w:t>, you can view the synchronization status, which now looks like this:</w:t>
      </w:r>
    </w:p>
    <w:p w14:paraId="147DCA5C" w14:textId="30926EB4" w:rsidR="00776FD0" w:rsidRDefault="00776FD0" w:rsidP="00C37781">
      <w:pPr>
        <w:pStyle w:val="FigurePACKT"/>
      </w:pPr>
      <w:r>
        <w:rPr>
          <w:noProof/>
        </w:rPr>
        <w:drawing>
          <wp:inline distT="0" distB="0" distL="0" distR="0" wp14:anchorId="1F5732D1" wp14:editId="5E02E830">
            <wp:extent cx="4198620" cy="1485900"/>
            <wp:effectExtent l="0" t="0" r="0" b="0"/>
            <wp:docPr id="14" name="Picture 1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8620" cy="1485900"/>
                    </a:xfrm>
                    <a:prstGeom prst="rect">
                      <a:avLst/>
                    </a:prstGeom>
                    <a:noFill/>
                    <a:ln>
                      <a:noFill/>
                    </a:ln>
                  </pic:spPr>
                </pic:pic>
              </a:graphicData>
            </a:graphic>
          </wp:inline>
        </w:drawing>
      </w:r>
    </w:p>
    <w:p w14:paraId="38C8EFAF" w14:textId="77777777" w:rsidR="00776FD0" w:rsidRDefault="00776FD0" w:rsidP="00C37781">
      <w:pPr>
        <w:pStyle w:val="NormalPACKT"/>
      </w:pPr>
      <w:r>
        <w:lastRenderedPageBreak/>
        <w:t>In </w:t>
      </w:r>
      <w:r w:rsidRPr="009B7ACA">
        <w:rPr>
          <w:rStyle w:val="ItalicsPACKT"/>
        </w:rPr>
        <w:t>step 13</w:t>
      </w:r>
      <w:r>
        <w:t>, you configure </w:t>
      </w:r>
      <w:r w:rsidRPr="009B7ACA">
        <w:rPr>
          <w:rStyle w:val="CodeInTextPACKT"/>
        </w:rPr>
        <w:t>WSUS1</w:t>
      </w:r>
      <w:r>
        <w:t> to download new updates every day, for those products and classifications you previously specified. This step produces no output.</w:t>
      </w:r>
    </w:p>
    <w:p w14:paraId="0F9FD243" w14:textId="77777777" w:rsidR="00776FD0" w:rsidRPr="009B7ACA" w:rsidRDefault="00776FD0" w:rsidP="009B7ACA">
      <w:pPr>
        <w:pStyle w:val="Heading2"/>
      </w:pPr>
      <w:r w:rsidRPr="009B7ACA">
        <w:t>There's more…</w:t>
      </w:r>
    </w:p>
    <w:p w14:paraId="015204F9" w14:textId="77777777" w:rsidR="00776FD0" w:rsidRDefault="00776FD0" w:rsidP="00C37781">
      <w:pPr>
        <w:pStyle w:val="NormalPACKT"/>
      </w:pPr>
      <w:r>
        <w:t>In </w:t>
      </w:r>
      <w:r w:rsidRPr="009B7ACA">
        <w:rPr>
          <w:rStyle w:val="ItalicsPACKT"/>
        </w:rPr>
        <w:t>step 1</w:t>
      </w:r>
      <w:r>
        <w:t>, you examined the updates available for all versions of Windows Server. As you can see, this even includes very old versions of Windows Server, such as Windows Server 2003, which is now out of support and hopefully no longer being used in your organization. Inevitably, there are some organizations still running Windows Server 2003, hopefully for good business reasons. It's comforting to know that updates are still available even if the product should have been replaced years ago. You can also see that, as of the time of writing, Windows Update has no updates for Server 2019.</w:t>
      </w:r>
    </w:p>
    <w:p w14:paraId="42957383" w14:textId="77777777" w:rsidR="00776FD0" w:rsidRDefault="00776FD0" w:rsidP="00C37781">
      <w:pPr>
        <w:pStyle w:val="NormalPACKT"/>
      </w:pPr>
      <w:r>
        <w:t>WSUS supports a range of products and different classifications of updates. Consider carefully what products you wish to get updates for and what update types to support. You could err on the side of caution, but that involves a lot of files and a very large number of updates you may never need.</w:t>
      </w:r>
    </w:p>
    <w:p w14:paraId="2C8B42C2" w14:textId="77777777" w:rsidR="00776FD0" w:rsidRPr="009B7ACA" w:rsidRDefault="00776FD0" w:rsidP="009B7ACA">
      <w:pPr>
        <w:pStyle w:val="Heading1"/>
      </w:pPr>
      <w:r w:rsidRPr="009B7ACA">
        <w:t>Configuring the Windows Update Client</w:t>
      </w:r>
    </w:p>
    <w:p w14:paraId="758CCF89" w14:textId="77777777" w:rsidR="00776FD0" w:rsidRDefault="00776FD0" w:rsidP="00C37781">
      <w:pPr>
        <w:pStyle w:val="NormalPACKT"/>
      </w:pPr>
      <w:r>
        <w:t>By default, Windows computers, both the server and client version, download updates from Microsoft's Windows Update servers on the internet. In order to configure Windows hosts to take updates from an internal WSUS server, you need to update the configuration of the Windows Update Client that is built into Windows.</w:t>
      </w:r>
    </w:p>
    <w:p w14:paraId="3602AA6A" w14:textId="77777777" w:rsidR="00776FD0" w:rsidRDefault="00776FD0" w:rsidP="00C37781">
      <w:pPr>
        <w:pStyle w:val="NormalPACKT"/>
      </w:pPr>
      <w:r>
        <w:t>The easiest method of configuring the Windows Update Client is to use Group Policy. You create a </w:t>
      </w:r>
      <w:r w:rsidRPr="009B7ACA">
        <w:rPr>
          <w:rStyle w:val="KeyWordPACKT"/>
        </w:rPr>
        <w:t>Group Policy Object</w:t>
      </w:r>
      <w:r>
        <w:t> (</w:t>
      </w:r>
      <w:r w:rsidRPr="009B7ACA">
        <w:rPr>
          <w:rStyle w:val="KeyWordPACKT"/>
        </w:rPr>
        <w:t>GPO</w:t>
      </w:r>
      <w:r>
        <w:t>), configure the policy with server names, and so on, and then assign the policy.</w:t>
      </w:r>
    </w:p>
    <w:p w14:paraId="1F5070DD" w14:textId="77777777" w:rsidR="00776FD0" w:rsidRDefault="00776FD0" w:rsidP="00C37781">
      <w:pPr>
        <w:pStyle w:val="NormalPACKT"/>
      </w:pPr>
      <w:r>
        <w:t>You can apply a single GPO to the domain as a whole (configuring Windows Update Client on every domain-joined host) or apply policies at the site or OU level, depending on the complexity of your WSUS implementation. A small company located in a single site might apply just one policy at the domain level. Large multinational organizations may have multiple WSUS servers around the globe and might need multiple Windows Update policies applied throughout a large multi-forest network.</w:t>
      </w:r>
    </w:p>
    <w:p w14:paraId="6C068548" w14:textId="77777777" w:rsidR="00776FD0" w:rsidRPr="009B7ACA" w:rsidRDefault="00776FD0" w:rsidP="009B7ACA">
      <w:pPr>
        <w:pStyle w:val="Heading2"/>
      </w:pPr>
      <w:r w:rsidRPr="009B7ACA">
        <w:lastRenderedPageBreak/>
        <w:t>Getting ready</w:t>
      </w:r>
    </w:p>
    <w:p w14:paraId="5134016F" w14:textId="77777777" w:rsidR="00776FD0" w:rsidRDefault="00776FD0" w:rsidP="00C37781">
      <w:pPr>
        <w:pStyle w:val="NormalPACKT"/>
      </w:pPr>
      <w:r>
        <w:t>You run this recipe from your client host, </w:t>
      </w:r>
      <w:r w:rsidRPr="009B7ACA">
        <w:rPr>
          <w:rStyle w:val="ItalicsPACKT"/>
        </w:rPr>
        <w:t>CL1</w:t>
      </w:r>
      <w:r>
        <w:t>, as configured by the </w:t>
      </w:r>
      <w:r w:rsidRPr="009B7ACA">
        <w:rPr>
          <w:rStyle w:val="ItalicsPACKT"/>
        </w:rPr>
        <w:t>Installing RSAT Tools on Windows 10 and Windows Server 2019</w:t>
      </w:r>
      <w:r>
        <w:t> recipe.</w:t>
      </w:r>
    </w:p>
    <w:p w14:paraId="5327D6EA" w14:textId="77777777" w:rsidR="00776FD0" w:rsidRPr="009B7ACA" w:rsidRDefault="00776FD0" w:rsidP="009B7ACA">
      <w:pPr>
        <w:pStyle w:val="Heading2"/>
      </w:pPr>
      <w:r w:rsidRPr="009B7ACA">
        <w:t>How to do it...</w:t>
      </w:r>
    </w:p>
    <w:p w14:paraId="3A6CB5CF" w14:textId="77777777" w:rsidR="00776FD0" w:rsidRDefault="00776FD0" w:rsidP="00C37781">
      <w:pPr>
        <w:pStyle w:val="NumberedBulletPACKT"/>
        <w:numPr>
          <w:ilvl w:val="0"/>
          <w:numId w:val="42"/>
        </w:numPr>
      </w:pPr>
      <w:r>
        <w:t>Create the WSUS server URL using the properties returned from the </w:t>
      </w:r>
      <w:r w:rsidRPr="009B7ACA">
        <w:rPr>
          <w:rStyle w:val="CodeInTextPACKT"/>
        </w:rPr>
        <w:t>Get-</w:t>
      </w:r>
      <w:proofErr w:type="spellStart"/>
      <w:r w:rsidRPr="009B7ACA">
        <w:rPr>
          <w:rStyle w:val="CodeInTextPACKT"/>
        </w:rPr>
        <w:t>WsusServer</w:t>
      </w:r>
      <w:proofErr w:type="spellEnd"/>
      <w:r>
        <w:t> cmdlet:</w:t>
      </w:r>
    </w:p>
    <w:p w14:paraId="7787A821" w14:textId="77777777" w:rsidR="00776FD0" w:rsidRDefault="00776FD0" w:rsidP="009B7ACA">
      <w:pPr>
        <w:pStyle w:val="CodeWithinBulletsEndPACKT"/>
      </w:pPr>
      <w:r>
        <w:t>$</w:t>
      </w:r>
      <w:proofErr w:type="spellStart"/>
      <w:r>
        <w:t>WSUSServer</w:t>
      </w:r>
      <w:proofErr w:type="spellEnd"/>
      <w:r>
        <w:t xml:space="preserve"> = Get-</w:t>
      </w:r>
      <w:proofErr w:type="spellStart"/>
      <w:r>
        <w:t>WsusServer</w:t>
      </w:r>
      <w:proofErr w:type="spellEnd"/>
      <w:r>
        <w:t xml:space="preserve"> -Name </w:t>
      </w:r>
      <w:proofErr w:type="gramStart"/>
      <w:r>
        <w:t>WSUS1.Reskit.Org</w:t>
      </w:r>
      <w:proofErr w:type="gramEnd"/>
      <w:r>
        <w:t xml:space="preserve"> -Port 8530</w:t>
      </w:r>
    </w:p>
    <w:p w14:paraId="2A49E357" w14:textId="77777777" w:rsidR="00776FD0" w:rsidRDefault="00776FD0" w:rsidP="009B7ACA">
      <w:pPr>
        <w:pStyle w:val="CodeWithinBulletsEndPACKT"/>
      </w:pPr>
      <w:r>
        <w:t>$FS = "</w:t>
      </w:r>
      <w:proofErr w:type="gramStart"/>
      <w:r>
        <w:t>http{</w:t>
      </w:r>
      <w:proofErr w:type="gramEnd"/>
      <w:r>
        <w:t>2}://{0}:{1}"</w:t>
      </w:r>
    </w:p>
    <w:p w14:paraId="6FA34310" w14:textId="77777777" w:rsidR="00776FD0" w:rsidRDefault="00776FD0" w:rsidP="009B7ACA">
      <w:pPr>
        <w:pStyle w:val="CodeWithinBulletsEndPACKT"/>
      </w:pPr>
      <w:r>
        <w:t>$</w:t>
      </w:r>
      <w:proofErr w:type="gramStart"/>
      <w:r>
        <w:t>N  =</w:t>
      </w:r>
      <w:proofErr w:type="gramEnd"/>
      <w:r>
        <w:t xml:space="preserve"> $</w:t>
      </w:r>
      <w:proofErr w:type="spellStart"/>
      <w:r>
        <w:t>WSUSServer.Name</w:t>
      </w:r>
      <w:proofErr w:type="spellEnd"/>
    </w:p>
    <w:p w14:paraId="6550C16F" w14:textId="77777777" w:rsidR="00776FD0" w:rsidRDefault="00776FD0" w:rsidP="009B7ACA">
      <w:pPr>
        <w:pStyle w:val="CodeWithinBulletsEndPACKT"/>
      </w:pPr>
      <w:r>
        <w:t>$</w:t>
      </w:r>
      <w:proofErr w:type="gramStart"/>
      <w:r>
        <w:t>P  =</w:t>
      </w:r>
      <w:proofErr w:type="gramEnd"/>
      <w:r>
        <w:t xml:space="preserve"> 8530 # default port</w:t>
      </w:r>
    </w:p>
    <w:p w14:paraId="6619ACA5" w14:textId="77777777" w:rsidR="00776FD0" w:rsidRDefault="00776FD0" w:rsidP="009B7ACA">
      <w:pPr>
        <w:pStyle w:val="CodeWithinBulletsEndPACKT"/>
      </w:pPr>
      <w:r>
        <w:t>$</w:t>
      </w:r>
      <w:proofErr w:type="spellStart"/>
      <w:r>
        <w:t>WSUSServerURL</w:t>
      </w:r>
      <w:proofErr w:type="spellEnd"/>
      <w:r>
        <w:t xml:space="preserve"> = $FS -f $n, $p,</w:t>
      </w:r>
    </w:p>
    <w:p w14:paraId="0201104F" w14:textId="77777777" w:rsidR="00776FD0" w:rsidRDefault="00776FD0" w:rsidP="009B7ACA">
      <w:pPr>
        <w:pStyle w:val="CodeWithinBulletsEndPACKT"/>
      </w:pPr>
      <w:r>
        <w:t xml:space="preserve">                 ('','s</w:t>
      </w:r>
      <w:proofErr w:type="gramStart"/>
      <w:r>
        <w:t>')[</w:t>
      </w:r>
      <w:proofErr w:type="gramEnd"/>
      <w:r>
        <w:t>$</w:t>
      </w:r>
      <w:proofErr w:type="spellStart"/>
      <w:r>
        <w:t>WSUSServer.UseSecureConnection</w:t>
      </w:r>
      <w:proofErr w:type="spellEnd"/>
      <w:r>
        <w:t>]</w:t>
      </w:r>
    </w:p>
    <w:p w14:paraId="7DDB5C6B" w14:textId="77777777" w:rsidR="00776FD0" w:rsidRDefault="00776FD0" w:rsidP="009B7ACA">
      <w:pPr>
        <w:pStyle w:val="CodeWithinBulletsEndPACKT"/>
      </w:pPr>
      <w:r>
        <w:t>$</w:t>
      </w:r>
      <w:proofErr w:type="spellStart"/>
      <w:r>
        <w:t>WSUSServerURL</w:t>
      </w:r>
      <w:proofErr w:type="spellEnd"/>
    </w:p>
    <w:p w14:paraId="63757E24" w14:textId="77777777" w:rsidR="00776FD0" w:rsidRDefault="00776FD0" w:rsidP="00C37781">
      <w:pPr>
        <w:pStyle w:val="NumberedBulletPACKT"/>
      </w:pPr>
      <w:r>
        <w:t>Create a </w:t>
      </w:r>
      <w:r w:rsidRPr="009B7ACA">
        <w:rPr>
          <w:rStyle w:val="KeyWordPACKT"/>
        </w:rPr>
        <w:t>GPO</w:t>
      </w:r>
      <w:r>
        <w:t> and link it to the domain:</w:t>
      </w:r>
    </w:p>
    <w:p w14:paraId="2D751301" w14:textId="77777777" w:rsidR="00776FD0" w:rsidRDefault="00776FD0" w:rsidP="009B7ACA">
      <w:pPr>
        <w:pStyle w:val="CodeWithinBulletsEndPACKT"/>
      </w:pPr>
      <w:r>
        <w:t>$</w:t>
      </w:r>
      <w:proofErr w:type="spellStart"/>
      <w:r>
        <w:t>PolicyName</w:t>
      </w:r>
      <w:proofErr w:type="spellEnd"/>
      <w:r>
        <w:t xml:space="preserve"> = '</w:t>
      </w:r>
      <w:proofErr w:type="spellStart"/>
      <w:r>
        <w:t>Reskit</w:t>
      </w:r>
      <w:proofErr w:type="spellEnd"/>
      <w:r>
        <w:t xml:space="preserve"> WSUS Policy'</w:t>
      </w:r>
    </w:p>
    <w:p w14:paraId="7F66E4BA" w14:textId="77777777" w:rsidR="00776FD0" w:rsidRDefault="00776FD0" w:rsidP="009B7ACA">
      <w:pPr>
        <w:pStyle w:val="CodeWithinBulletsEndPACKT"/>
      </w:pPr>
      <w:r>
        <w:t>New-GPO -Name $</w:t>
      </w:r>
      <w:proofErr w:type="spellStart"/>
      <w:r>
        <w:t>PolicyName</w:t>
      </w:r>
      <w:proofErr w:type="spellEnd"/>
    </w:p>
    <w:p w14:paraId="2961ABD5" w14:textId="77777777" w:rsidR="00776FD0" w:rsidRDefault="00776FD0" w:rsidP="009B7ACA">
      <w:pPr>
        <w:pStyle w:val="CodeWithinBulletsEndPACKT"/>
      </w:pPr>
      <w:r>
        <w:t>New-</w:t>
      </w:r>
      <w:proofErr w:type="spellStart"/>
      <w:r>
        <w:t>GPLink</w:t>
      </w:r>
      <w:proofErr w:type="spellEnd"/>
      <w:r>
        <w:t xml:space="preserve"> -Name $</w:t>
      </w:r>
      <w:proofErr w:type="spellStart"/>
      <w:r>
        <w:t>PolicyName</w:t>
      </w:r>
      <w:proofErr w:type="spellEnd"/>
      <w:r>
        <w:t xml:space="preserve"> -Target 'DC=</w:t>
      </w:r>
      <w:proofErr w:type="gramStart"/>
      <w:r>
        <w:t>RESKIT,DC</w:t>
      </w:r>
      <w:proofErr w:type="gramEnd"/>
      <w:r>
        <w:t>=Org'</w:t>
      </w:r>
    </w:p>
    <w:p w14:paraId="2309D263" w14:textId="77777777" w:rsidR="00776FD0" w:rsidRDefault="00776FD0" w:rsidP="00C37781">
      <w:pPr>
        <w:pStyle w:val="NumberedBulletPACKT"/>
      </w:pPr>
      <w:r>
        <w:t>Add registry key settings to the Group Policy to assign the WSUS server:</w:t>
      </w:r>
    </w:p>
    <w:p w14:paraId="4AD8E8CB" w14:textId="77777777" w:rsidR="00776FD0" w:rsidRDefault="00776FD0" w:rsidP="009B7ACA">
      <w:pPr>
        <w:pStyle w:val="CodeWithinBulletsEndPACKT"/>
      </w:pPr>
      <w:r>
        <w:t># Set computer to use WSUS not WU:</w:t>
      </w:r>
    </w:p>
    <w:p w14:paraId="7E67A2DC" w14:textId="77777777" w:rsidR="00776FD0" w:rsidRDefault="00776FD0" w:rsidP="009B7ACA">
      <w:pPr>
        <w:pStyle w:val="CodeWithinBulletsEndPACKT"/>
      </w:pPr>
      <w:r>
        <w:t>$KEY1 = 'HKLM\Software\Policies\Microsoft\Windows\</w:t>
      </w:r>
      <w:proofErr w:type="spellStart"/>
      <w:r>
        <w:t>WindowsUpdate</w:t>
      </w:r>
      <w:proofErr w:type="spellEnd"/>
      <w:r>
        <w:t>\AU'</w:t>
      </w:r>
    </w:p>
    <w:p w14:paraId="68DFE06F" w14:textId="77777777" w:rsidR="00776FD0" w:rsidRDefault="00776FD0" w:rsidP="009B7ACA">
      <w:pPr>
        <w:pStyle w:val="CodeWithinBulletsEndPACKT"/>
      </w:pPr>
      <w:r>
        <w:t xml:space="preserve">$RVHT1 = </w:t>
      </w:r>
      <w:proofErr w:type="gramStart"/>
      <w:r>
        <w:t>@{</w:t>
      </w:r>
      <w:proofErr w:type="gramEnd"/>
    </w:p>
    <w:p w14:paraId="6FB1EEBE" w14:textId="77777777" w:rsidR="00776FD0" w:rsidRDefault="00776FD0" w:rsidP="009B7ACA">
      <w:pPr>
        <w:pStyle w:val="CodeWithinBulletsEndPACKT"/>
      </w:pPr>
      <w:r>
        <w:t xml:space="preserve">  Name       = $</w:t>
      </w:r>
      <w:proofErr w:type="spellStart"/>
      <w:r>
        <w:t>PolicyName</w:t>
      </w:r>
      <w:proofErr w:type="spellEnd"/>
      <w:r>
        <w:t xml:space="preserve"> </w:t>
      </w:r>
    </w:p>
    <w:p w14:paraId="1820E8DC" w14:textId="77777777" w:rsidR="00776FD0" w:rsidRDefault="00776FD0" w:rsidP="009B7ACA">
      <w:pPr>
        <w:pStyle w:val="CodeWithinBulletsEndPACKT"/>
      </w:pPr>
      <w:r>
        <w:t xml:space="preserve">  Key        = $KEY1</w:t>
      </w:r>
    </w:p>
    <w:p w14:paraId="419200E3" w14:textId="77777777" w:rsidR="00776FD0" w:rsidRDefault="00776FD0" w:rsidP="009B7ACA">
      <w:pPr>
        <w:pStyle w:val="CodeWithinBulletsEndPACKT"/>
      </w:pPr>
      <w:r>
        <w:t xml:space="preserve">  </w:t>
      </w:r>
      <w:proofErr w:type="spellStart"/>
      <w:proofErr w:type="gramStart"/>
      <w:r>
        <w:t>ValueName</w:t>
      </w:r>
      <w:proofErr w:type="spellEnd"/>
      <w:r>
        <w:t xml:space="preserve">  =</w:t>
      </w:r>
      <w:proofErr w:type="gramEnd"/>
      <w:r>
        <w:t xml:space="preserve"> '</w:t>
      </w:r>
      <w:proofErr w:type="spellStart"/>
      <w:r>
        <w:t>UseWUServer</w:t>
      </w:r>
      <w:proofErr w:type="spellEnd"/>
      <w:r>
        <w:t>'</w:t>
      </w:r>
    </w:p>
    <w:p w14:paraId="1938CA73" w14:textId="77777777" w:rsidR="00776FD0" w:rsidRDefault="00776FD0" w:rsidP="009B7ACA">
      <w:pPr>
        <w:pStyle w:val="CodeWithinBulletsEndPACKT"/>
      </w:pPr>
      <w:r>
        <w:t xml:space="preserve">  Type       = 'DWORD'</w:t>
      </w:r>
    </w:p>
    <w:p w14:paraId="32BB6A48" w14:textId="77777777" w:rsidR="00776FD0" w:rsidRDefault="00776FD0" w:rsidP="009B7ACA">
      <w:pPr>
        <w:pStyle w:val="CodeWithinBulletsEndPACKT"/>
      </w:pPr>
      <w:r>
        <w:t xml:space="preserve">  Value      = 1} </w:t>
      </w:r>
    </w:p>
    <w:p w14:paraId="5AE91117" w14:textId="77777777" w:rsidR="00776FD0" w:rsidRDefault="00776FD0" w:rsidP="009B7ACA">
      <w:pPr>
        <w:pStyle w:val="CodeWithinBulletsEndPACKT"/>
      </w:pPr>
      <w:r>
        <w:t>Set-</w:t>
      </w:r>
      <w:proofErr w:type="spellStart"/>
      <w:r>
        <w:t>GPRegistryValue</w:t>
      </w:r>
      <w:proofErr w:type="spellEnd"/>
      <w:r>
        <w:t xml:space="preserve"> @RVHT1 | Out-Null</w:t>
      </w:r>
    </w:p>
    <w:p w14:paraId="3A417D64" w14:textId="77777777" w:rsidR="00776FD0" w:rsidRDefault="00776FD0" w:rsidP="009B7ACA">
      <w:pPr>
        <w:pStyle w:val="CodeWithinBulletsEndPACKT"/>
      </w:pPr>
      <w:r>
        <w:t># Set AU options:</w:t>
      </w:r>
    </w:p>
    <w:p w14:paraId="7D743D97" w14:textId="77777777" w:rsidR="00776FD0" w:rsidRDefault="00776FD0" w:rsidP="009B7ACA">
      <w:pPr>
        <w:pStyle w:val="CodeWithinBulletsEndPACKT"/>
      </w:pPr>
      <w:r>
        <w:t>$KEY2 = 'HKLM\Software\Policies\Microsoft\Windows\</w:t>
      </w:r>
      <w:proofErr w:type="spellStart"/>
      <w:r>
        <w:t>WindowsUpdate</w:t>
      </w:r>
      <w:proofErr w:type="spellEnd"/>
      <w:r>
        <w:t>\AU'</w:t>
      </w:r>
    </w:p>
    <w:p w14:paraId="6F6BC902" w14:textId="77777777" w:rsidR="00776FD0" w:rsidRDefault="00776FD0" w:rsidP="009B7ACA">
      <w:pPr>
        <w:pStyle w:val="CodeWithinBulletsEndPACKT"/>
      </w:pPr>
      <w:r>
        <w:t xml:space="preserve">$RVHT2 = </w:t>
      </w:r>
      <w:proofErr w:type="gramStart"/>
      <w:r>
        <w:t>@{</w:t>
      </w:r>
      <w:proofErr w:type="gramEnd"/>
    </w:p>
    <w:p w14:paraId="150B3502" w14:textId="77777777" w:rsidR="00776FD0" w:rsidRDefault="00776FD0" w:rsidP="009B7ACA">
      <w:pPr>
        <w:pStyle w:val="CodeWithinBulletsEndPACKT"/>
      </w:pPr>
      <w:r>
        <w:t xml:space="preserve">  Name      = $</w:t>
      </w:r>
      <w:proofErr w:type="spellStart"/>
      <w:r>
        <w:t>PolicyName</w:t>
      </w:r>
      <w:proofErr w:type="spellEnd"/>
    </w:p>
    <w:p w14:paraId="69FD5B20" w14:textId="77777777" w:rsidR="00776FD0" w:rsidRDefault="00776FD0" w:rsidP="009B7ACA">
      <w:pPr>
        <w:pStyle w:val="CodeWithinBulletsEndPACKT"/>
      </w:pPr>
      <w:r>
        <w:t xml:space="preserve">  Key       = $KEY2</w:t>
      </w:r>
    </w:p>
    <w:p w14:paraId="379DCCD1" w14:textId="77777777" w:rsidR="00776FD0" w:rsidRDefault="00776FD0" w:rsidP="009B7ACA">
      <w:pPr>
        <w:pStyle w:val="CodeWithinBulletsEndPACKT"/>
      </w:pPr>
      <w:r>
        <w:t xml:space="preserve">  </w:t>
      </w:r>
      <w:proofErr w:type="spellStart"/>
      <w:r>
        <w:t>ValueName</w:t>
      </w:r>
      <w:proofErr w:type="spellEnd"/>
      <w:r>
        <w:t xml:space="preserve"> = '</w:t>
      </w:r>
      <w:proofErr w:type="spellStart"/>
      <w:r>
        <w:t>AUOptions</w:t>
      </w:r>
      <w:proofErr w:type="spellEnd"/>
      <w:r>
        <w:t>'</w:t>
      </w:r>
    </w:p>
    <w:p w14:paraId="3BC740DF" w14:textId="77777777" w:rsidR="00776FD0" w:rsidRDefault="00776FD0" w:rsidP="009B7ACA">
      <w:pPr>
        <w:pStyle w:val="CodeWithinBulletsEndPACKT"/>
      </w:pPr>
      <w:r>
        <w:t xml:space="preserve">  Type      = 'DWORD'</w:t>
      </w:r>
    </w:p>
    <w:p w14:paraId="661087C5" w14:textId="77777777" w:rsidR="00776FD0" w:rsidRDefault="00776FD0" w:rsidP="009B7ACA">
      <w:pPr>
        <w:pStyle w:val="CodeWithinBulletsEndPACKT"/>
      </w:pPr>
      <w:r>
        <w:lastRenderedPageBreak/>
        <w:t xml:space="preserve">  Value     = 2}</w:t>
      </w:r>
    </w:p>
    <w:p w14:paraId="23358BD3" w14:textId="77777777" w:rsidR="00776FD0" w:rsidRDefault="00776FD0" w:rsidP="009B7ACA">
      <w:pPr>
        <w:pStyle w:val="CodeWithinBulletsEndPACKT"/>
      </w:pPr>
      <w:r>
        <w:t>Set-</w:t>
      </w:r>
      <w:proofErr w:type="spellStart"/>
      <w:proofErr w:type="gramStart"/>
      <w:r>
        <w:t>GPRegistryValue</w:t>
      </w:r>
      <w:proofErr w:type="spellEnd"/>
      <w:r>
        <w:t xml:space="preserve">  @</w:t>
      </w:r>
      <w:proofErr w:type="gramEnd"/>
      <w:r>
        <w:t>RVHT2 | Out-Null</w:t>
      </w:r>
    </w:p>
    <w:p w14:paraId="5841EFC6" w14:textId="77777777" w:rsidR="00776FD0" w:rsidRDefault="00776FD0" w:rsidP="009B7ACA">
      <w:pPr>
        <w:pStyle w:val="CodeWithinBulletsEndPACKT"/>
      </w:pPr>
      <w:r>
        <w:t># Set WSUS Server URL:</w:t>
      </w:r>
    </w:p>
    <w:p w14:paraId="74985BC3" w14:textId="77777777" w:rsidR="00776FD0" w:rsidRDefault="00776FD0" w:rsidP="009B7ACA">
      <w:pPr>
        <w:pStyle w:val="CodeWithinBulletsEndPACKT"/>
      </w:pPr>
      <w:r>
        <w:t>$KEY3 = 'HKLM\Software\Policies\Microsoft\Windows\</w:t>
      </w:r>
      <w:proofErr w:type="spellStart"/>
      <w:r>
        <w:t>WindowsUpdate</w:t>
      </w:r>
      <w:proofErr w:type="spellEnd"/>
      <w:r>
        <w:t>'</w:t>
      </w:r>
    </w:p>
    <w:p w14:paraId="14054A11" w14:textId="77777777" w:rsidR="00776FD0" w:rsidRDefault="00776FD0" w:rsidP="009B7ACA">
      <w:pPr>
        <w:pStyle w:val="CodeWithinBulletsEndPACKT"/>
      </w:pPr>
      <w:r>
        <w:t xml:space="preserve">$RVHT3 = </w:t>
      </w:r>
      <w:proofErr w:type="gramStart"/>
      <w:r>
        <w:t>@{</w:t>
      </w:r>
      <w:proofErr w:type="gramEnd"/>
    </w:p>
    <w:p w14:paraId="29F73C54" w14:textId="77777777" w:rsidR="00776FD0" w:rsidRDefault="00776FD0" w:rsidP="009B7ACA">
      <w:pPr>
        <w:pStyle w:val="CodeWithinBulletsEndPACKT"/>
      </w:pPr>
      <w:r>
        <w:t>Name      = $</w:t>
      </w:r>
      <w:proofErr w:type="spellStart"/>
      <w:r>
        <w:t>PolicyName</w:t>
      </w:r>
      <w:proofErr w:type="spellEnd"/>
    </w:p>
    <w:p w14:paraId="0CD2274E" w14:textId="77777777" w:rsidR="00776FD0" w:rsidRDefault="00776FD0" w:rsidP="009B7ACA">
      <w:pPr>
        <w:pStyle w:val="CodeWithinBulletsEndPACKT"/>
      </w:pPr>
      <w:r>
        <w:t>Key       = $KEY3</w:t>
      </w:r>
    </w:p>
    <w:p w14:paraId="753A8511" w14:textId="77777777" w:rsidR="00776FD0" w:rsidRDefault="00776FD0" w:rsidP="009B7ACA">
      <w:pPr>
        <w:pStyle w:val="CodeWithinBulletsEndPACKT"/>
      </w:pPr>
      <w:proofErr w:type="spellStart"/>
      <w:r>
        <w:t>ValueName</w:t>
      </w:r>
      <w:proofErr w:type="spellEnd"/>
      <w:r>
        <w:t xml:space="preserve"> = '</w:t>
      </w:r>
      <w:proofErr w:type="spellStart"/>
      <w:r>
        <w:t>WUServer</w:t>
      </w:r>
      <w:proofErr w:type="spellEnd"/>
      <w:r>
        <w:t>'</w:t>
      </w:r>
    </w:p>
    <w:p w14:paraId="610FE40C" w14:textId="77777777" w:rsidR="00776FD0" w:rsidRDefault="00776FD0" w:rsidP="009B7ACA">
      <w:pPr>
        <w:pStyle w:val="CodeWithinBulletsEndPACKT"/>
      </w:pPr>
      <w:r>
        <w:t>Type      = 'String'</w:t>
      </w:r>
    </w:p>
    <w:p w14:paraId="39AC7867" w14:textId="77777777" w:rsidR="00776FD0" w:rsidRDefault="00776FD0" w:rsidP="009B7ACA">
      <w:pPr>
        <w:pStyle w:val="CodeWithinBulletsEndPACKT"/>
      </w:pPr>
      <w:r>
        <w:t>Value     = $</w:t>
      </w:r>
      <w:proofErr w:type="spellStart"/>
      <w:r>
        <w:t>WSUSServerURL</w:t>
      </w:r>
      <w:proofErr w:type="spellEnd"/>
      <w:r>
        <w:t>}</w:t>
      </w:r>
    </w:p>
    <w:p w14:paraId="2893CB4E" w14:textId="77777777" w:rsidR="00776FD0" w:rsidRDefault="00776FD0" w:rsidP="009B7ACA">
      <w:pPr>
        <w:pStyle w:val="CodeWithinBulletsEndPACKT"/>
      </w:pPr>
      <w:r>
        <w:t>Set-</w:t>
      </w:r>
      <w:proofErr w:type="spellStart"/>
      <w:r>
        <w:t>GPRegistryValue</w:t>
      </w:r>
      <w:proofErr w:type="spellEnd"/>
      <w:r>
        <w:t xml:space="preserve"> @RVHT3 | Out-Null                   </w:t>
      </w:r>
    </w:p>
    <w:p w14:paraId="48EB388A" w14:textId="77777777" w:rsidR="00776FD0" w:rsidRDefault="00776FD0" w:rsidP="009B7ACA">
      <w:pPr>
        <w:pStyle w:val="CodeWithinBulletsEndPACKT"/>
      </w:pPr>
      <w:r>
        <w:t xml:space="preserve"># Set WU Status server URL:                   </w:t>
      </w:r>
    </w:p>
    <w:p w14:paraId="02E4F1BC" w14:textId="77777777" w:rsidR="00776FD0" w:rsidRDefault="00776FD0" w:rsidP="009B7ACA">
      <w:pPr>
        <w:pStyle w:val="CodeWithinBulletsEndPACKT"/>
      </w:pPr>
      <w:r>
        <w:t>$KEY4 = 'HKLM\Software\Policies\Microsoft\Windows\</w:t>
      </w:r>
      <w:proofErr w:type="spellStart"/>
      <w:r>
        <w:t>WindowsUpdate</w:t>
      </w:r>
      <w:proofErr w:type="spellEnd"/>
      <w:r>
        <w:t>'</w:t>
      </w:r>
    </w:p>
    <w:p w14:paraId="241A667B" w14:textId="77777777" w:rsidR="00776FD0" w:rsidRDefault="00776FD0" w:rsidP="009B7ACA">
      <w:pPr>
        <w:pStyle w:val="CodeWithinBulletsEndPACKT"/>
      </w:pPr>
      <w:r>
        <w:t xml:space="preserve">$RVHT4 = </w:t>
      </w:r>
      <w:proofErr w:type="gramStart"/>
      <w:r>
        <w:t>@{</w:t>
      </w:r>
      <w:proofErr w:type="gramEnd"/>
    </w:p>
    <w:p w14:paraId="23DA4478" w14:textId="77777777" w:rsidR="00776FD0" w:rsidRDefault="00776FD0" w:rsidP="009B7ACA">
      <w:pPr>
        <w:pStyle w:val="CodeWithinBulletsEndPACKT"/>
      </w:pPr>
      <w:r>
        <w:t>Name       = $</w:t>
      </w:r>
      <w:proofErr w:type="spellStart"/>
      <w:r>
        <w:t>PolicyName</w:t>
      </w:r>
      <w:proofErr w:type="spellEnd"/>
    </w:p>
    <w:p w14:paraId="07817A87" w14:textId="77777777" w:rsidR="00776FD0" w:rsidRDefault="00776FD0" w:rsidP="009B7ACA">
      <w:pPr>
        <w:pStyle w:val="CodeWithinBulletsEndPACKT"/>
      </w:pPr>
      <w:r>
        <w:t>Key        = $KEY4</w:t>
      </w:r>
    </w:p>
    <w:p w14:paraId="0D4632BC" w14:textId="77777777" w:rsidR="00776FD0" w:rsidRDefault="00776FD0" w:rsidP="009B7ACA">
      <w:pPr>
        <w:pStyle w:val="CodeWithinBulletsEndPACKT"/>
      </w:pPr>
      <w:proofErr w:type="spellStart"/>
      <w:proofErr w:type="gramStart"/>
      <w:r>
        <w:t>ValueName</w:t>
      </w:r>
      <w:proofErr w:type="spellEnd"/>
      <w:r>
        <w:t xml:space="preserve">  =</w:t>
      </w:r>
      <w:proofErr w:type="gramEnd"/>
      <w:r>
        <w:t xml:space="preserve"> '</w:t>
      </w:r>
      <w:proofErr w:type="spellStart"/>
      <w:r>
        <w:t>WUStatusServer</w:t>
      </w:r>
      <w:proofErr w:type="spellEnd"/>
      <w:r>
        <w:t>'</w:t>
      </w:r>
    </w:p>
    <w:p w14:paraId="591517C8" w14:textId="77777777" w:rsidR="00776FD0" w:rsidRDefault="00776FD0" w:rsidP="009B7ACA">
      <w:pPr>
        <w:pStyle w:val="CodeWithinBulletsEndPACKT"/>
      </w:pPr>
      <w:r>
        <w:t xml:space="preserve">Type       = 'String' </w:t>
      </w:r>
    </w:p>
    <w:p w14:paraId="193E4A6C" w14:textId="77777777" w:rsidR="00776FD0" w:rsidRDefault="00776FD0" w:rsidP="009B7ACA">
      <w:pPr>
        <w:pStyle w:val="CodeWithinBulletsEndPACKT"/>
      </w:pPr>
      <w:r>
        <w:t>Value      = $</w:t>
      </w:r>
      <w:proofErr w:type="spellStart"/>
      <w:r>
        <w:t>WSUSServerURL</w:t>
      </w:r>
      <w:proofErr w:type="spellEnd"/>
      <w:r>
        <w:t>}</w:t>
      </w:r>
    </w:p>
    <w:p w14:paraId="05B9C0E5" w14:textId="77777777" w:rsidR="00776FD0" w:rsidRDefault="00776FD0" w:rsidP="009B7ACA">
      <w:pPr>
        <w:pStyle w:val="CodeWithinBulletsEndPACKT"/>
      </w:pPr>
      <w:r>
        <w:t>Set-</w:t>
      </w:r>
      <w:proofErr w:type="spellStart"/>
      <w:r>
        <w:t>GPRegistryValue</w:t>
      </w:r>
      <w:proofErr w:type="spellEnd"/>
      <w:r>
        <w:t xml:space="preserve"> @RVHT4 | Out-Null</w:t>
      </w:r>
    </w:p>
    <w:p w14:paraId="4229B263" w14:textId="77777777" w:rsidR="00776FD0" w:rsidRDefault="00776FD0" w:rsidP="00C37781">
      <w:pPr>
        <w:pStyle w:val="NumberedBulletPACKT"/>
      </w:pPr>
      <w:r>
        <w:t>Get a report on the GPO and view it:</w:t>
      </w:r>
    </w:p>
    <w:p w14:paraId="54AD4559" w14:textId="77777777" w:rsidR="00776FD0" w:rsidRDefault="00776FD0" w:rsidP="009B7ACA">
      <w:pPr>
        <w:pStyle w:val="CodeWithinBulletsEndPACKT"/>
      </w:pPr>
      <w:r>
        <w:t xml:space="preserve">$RHT = </w:t>
      </w:r>
      <w:proofErr w:type="gramStart"/>
      <w:r>
        <w:t>@{</w:t>
      </w:r>
      <w:proofErr w:type="gramEnd"/>
    </w:p>
    <w:p w14:paraId="164A48D1" w14:textId="77777777" w:rsidR="00776FD0" w:rsidRDefault="00776FD0" w:rsidP="009B7ACA">
      <w:pPr>
        <w:pStyle w:val="CodeWithinBulletsEndPACKT"/>
      </w:pPr>
      <w:r>
        <w:t xml:space="preserve">  Name       = $</w:t>
      </w:r>
      <w:proofErr w:type="spellStart"/>
      <w:r>
        <w:t>PolicyName</w:t>
      </w:r>
      <w:proofErr w:type="spellEnd"/>
    </w:p>
    <w:p w14:paraId="3AD83977" w14:textId="77777777" w:rsidR="00776FD0" w:rsidRDefault="00776FD0" w:rsidP="009B7ACA">
      <w:pPr>
        <w:pStyle w:val="CodeWithinBulletsEndPACKT"/>
      </w:pPr>
      <w:r>
        <w:t xml:space="preserve">  </w:t>
      </w:r>
      <w:proofErr w:type="spellStart"/>
      <w:r>
        <w:t>ReportType</w:t>
      </w:r>
      <w:proofErr w:type="spellEnd"/>
      <w:r>
        <w:t xml:space="preserve"> = 'Html'</w:t>
      </w:r>
    </w:p>
    <w:p w14:paraId="14216545" w14:textId="77777777" w:rsidR="00776FD0" w:rsidRDefault="00776FD0" w:rsidP="009B7ACA">
      <w:pPr>
        <w:pStyle w:val="CodeWithinBulletsEndPACKT"/>
      </w:pPr>
      <w:r>
        <w:t xml:space="preserve">  Path       = 'C:\Foo\Out.htm'}</w:t>
      </w:r>
    </w:p>
    <w:p w14:paraId="6036D624" w14:textId="77777777" w:rsidR="00776FD0" w:rsidRDefault="00776FD0" w:rsidP="009B7ACA">
      <w:pPr>
        <w:pStyle w:val="CodeWithinBulletsEndPACKT"/>
      </w:pPr>
      <w:r>
        <w:t>Get-</w:t>
      </w:r>
      <w:proofErr w:type="spellStart"/>
      <w:r>
        <w:t>GPOReport</w:t>
      </w:r>
      <w:proofErr w:type="spellEnd"/>
      <w:r>
        <w:t xml:space="preserve"> @RHT</w:t>
      </w:r>
    </w:p>
    <w:p w14:paraId="32C20742" w14:textId="77777777" w:rsidR="00776FD0" w:rsidRDefault="00776FD0" w:rsidP="009B7ACA">
      <w:pPr>
        <w:pStyle w:val="CodeWithinBulletsEndPACKT"/>
      </w:pPr>
      <w:r>
        <w:t>Invoke-Item -Path $</w:t>
      </w:r>
      <w:proofErr w:type="spellStart"/>
      <w:r>
        <w:t>RHT.Path</w:t>
      </w:r>
      <w:proofErr w:type="spellEnd"/>
    </w:p>
    <w:p w14:paraId="589D4332" w14:textId="77777777" w:rsidR="00776FD0" w:rsidRPr="009B7ACA" w:rsidRDefault="00776FD0" w:rsidP="009B7ACA">
      <w:pPr>
        <w:pStyle w:val="Heading2"/>
      </w:pPr>
      <w:r w:rsidRPr="009B7ACA">
        <w:t>How it works...</w:t>
      </w:r>
    </w:p>
    <w:p w14:paraId="2427B54D" w14:textId="77777777" w:rsidR="00776FD0" w:rsidRDefault="00776FD0" w:rsidP="00C37781">
      <w:pPr>
        <w:pStyle w:val="NormalPACKT"/>
      </w:pPr>
      <w:r>
        <w:t>In </w:t>
      </w:r>
      <w:r w:rsidRPr="009B7ACA">
        <w:rPr>
          <w:rStyle w:val="ItalicsPACKT"/>
        </w:rPr>
        <w:t>step 1</w:t>
      </w:r>
      <w:r>
        <w:t>, you instantiate a WSUS server object that is used in later steps in the recipe. Then you use that object to create the URL that Windows Update Clients use to contact your WSUS server. There is no output from this step.</w:t>
      </w:r>
    </w:p>
    <w:p w14:paraId="2263002D" w14:textId="77777777" w:rsidR="00776FD0" w:rsidRDefault="00776FD0" w:rsidP="00C37781">
      <w:pPr>
        <w:pStyle w:val="NormalPACKT"/>
      </w:pPr>
      <w:r>
        <w:t>In </w:t>
      </w:r>
      <w:r w:rsidRPr="009B7ACA">
        <w:rPr>
          <w:rStyle w:val="ItalicsPACKT"/>
        </w:rPr>
        <w:t>step 2</w:t>
      </w:r>
      <w:r>
        <w:t>, you create a new GPO policy (</w:t>
      </w:r>
      <w:proofErr w:type="spellStart"/>
      <w:r w:rsidRPr="009B7ACA">
        <w:rPr>
          <w:rStyle w:val="CodeInTextPACKT"/>
        </w:rPr>
        <w:t>Reskit</w:t>
      </w:r>
      <w:proofErr w:type="spellEnd"/>
      <w:r w:rsidRPr="009B7ACA">
        <w:rPr>
          <w:rStyle w:val="CodeInTextPACKT"/>
        </w:rPr>
        <w:t xml:space="preserve"> WSUS Policy</w:t>
      </w:r>
      <w:r>
        <w:t>) and assign that policy to the </w:t>
      </w:r>
      <w:r w:rsidRPr="009B7ACA">
        <w:rPr>
          <w:rStyle w:val="CodeInTextPACKT"/>
        </w:rPr>
        <w:t>Reskit.Org</w:t>
      </w:r>
      <w:r>
        <w:t> domain. This means that every domain-joined computer in the </w:t>
      </w:r>
      <w:r w:rsidRPr="009B7ACA">
        <w:rPr>
          <w:rStyle w:val="CodeInTextPACKT"/>
        </w:rPr>
        <w:t>Reskit.Org</w:t>
      </w:r>
      <w:r>
        <w:t> domain is to get updates from </w:t>
      </w:r>
      <w:r w:rsidRPr="009B7ACA">
        <w:rPr>
          <w:rStyle w:val="CodeInTextPACKT"/>
        </w:rPr>
        <w:t>WSUS1.Reskit.Org</w:t>
      </w:r>
      <w:r>
        <w:t>. This step produces output like this:</w:t>
      </w:r>
    </w:p>
    <w:p w14:paraId="4B0A7079" w14:textId="07E5FDAE" w:rsidR="00776FD0" w:rsidRDefault="00776FD0" w:rsidP="00C37781">
      <w:pPr>
        <w:pStyle w:val="FigurePACKT"/>
      </w:pPr>
      <w:r>
        <w:rPr>
          <w:noProof/>
        </w:rPr>
        <w:lastRenderedPageBreak/>
        <w:drawing>
          <wp:inline distT="0" distB="0" distL="0" distR="0" wp14:anchorId="610AFA00" wp14:editId="07B362E7">
            <wp:extent cx="4770120" cy="3284220"/>
            <wp:effectExtent l="0" t="0" r="0" b="0"/>
            <wp:docPr id="22" name="Picture 2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0120" cy="3284220"/>
                    </a:xfrm>
                    <a:prstGeom prst="rect">
                      <a:avLst/>
                    </a:prstGeom>
                    <a:noFill/>
                    <a:ln>
                      <a:noFill/>
                    </a:ln>
                  </pic:spPr>
                </pic:pic>
              </a:graphicData>
            </a:graphic>
          </wp:inline>
        </w:drawing>
      </w:r>
    </w:p>
    <w:p w14:paraId="6A89BFA6" w14:textId="77777777" w:rsidR="00776FD0" w:rsidRDefault="00776FD0" w:rsidP="00C37781">
      <w:pPr>
        <w:pStyle w:val="NormalPACKT"/>
      </w:pPr>
      <w:r>
        <w:t>In </w:t>
      </w:r>
      <w:r w:rsidRPr="009B7ACA">
        <w:rPr>
          <w:rStyle w:val="ItalicsPACKT"/>
        </w:rPr>
        <w:t>step 4</w:t>
      </w:r>
      <w:r>
        <w:t>, you set values for the WSUS policy GPO. This configures the GPO with the necessary information to enable Windows Update to make use of WSUS in the organization. There is no output from this step.</w:t>
      </w:r>
    </w:p>
    <w:p w14:paraId="418A4083" w14:textId="77777777" w:rsidR="00776FD0" w:rsidRDefault="00776FD0" w:rsidP="00C37781">
      <w:pPr>
        <w:pStyle w:val="NormalPACKT"/>
      </w:pPr>
      <w:r>
        <w:t>In </w:t>
      </w:r>
      <w:r w:rsidRPr="009B7ACA">
        <w:rPr>
          <w:rStyle w:val="ItalicsPACKT"/>
        </w:rPr>
        <w:t>step 5</w:t>
      </w:r>
      <w:r>
        <w:t>, you view a GPO report of the WSUS policy GPO, which looks like this:</w:t>
      </w:r>
    </w:p>
    <w:p w14:paraId="6FD9A912" w14:textId="2189484B" w:rsidR="00776FD0" w:rsidRDefault="00776FD0" w:rsidP="00C37781">
      <w:pPr>
        <w:pStyle w:val="FigurePACKT"/>
      </w:pPr>
      <w:r>
        <w:rPr>
          <w:noProof/>
        </w:rPr>
        <w:lastRenderedPageBreak/>
        <w:drawing>
          <wp:inline distT="0" distB="0" distL="0" distR="0" wp14:anchorId="7D25C1DD" wp14:editId="7F09442C">
            <wp:extent cx="5539740" cy="8229600"/>
            <wp:effectExtent l="0" t="0" r="3810" b="0"/>
            <wp:docPr id="21" name="Picture 2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740" cy="8229600"/>
                    </a:xfrm>
                    <a:prstGeom prst="rect">
                      <a:avLst/>
                    </a:prstGeom>
                    <a:noFill/>
                    <a:ln>
                      <a:noFill/>
                    </a:ln>
                  </pic:spPr>
                </pic:pic>
              </a:graphicData>
            </a:graphic>
          </wp:inline>
        </w:drawing>
      </w:r>
    </w:p>
    <w:p w14:paraId="0C37FC52" w14:textId="77777777" w:rsidR="00776FD0" w:rsidRPr="009B7ACA" w:rsidRDefault="00776FD0" w:rsidP="009B7ACA">
      <w:pPr>
        <w:pStyle w:val="Heading2"/>
      </w:pPr>
      <w:r w:rsidRPr="009B7ACA">
        <w:lastRenderedPageBreak/>
        <w:t>There's more…</w:t>
      </w:r>
    </w:p>
    <w:p w14:paraId="5AD7951A" w14:textId="77777777" w:rsidR="00776FD0" w:rsidRDefault="00776FD0" w:rsidP="00C37781">
      <w:pPr>
        <w:pStyle w:val="NormalPACKT"/>
      </w:pPr>
      <w:r>
        <w:t>In </w:t>
      </w:r>
      <w:r w:rsidRPr="009B7ACA">
        <w:rPr>
          <w:rStyle w:val="ItalicsPACKT"/>
        </w:rPr>
        <w:t>step 2</w:t>
      </w:r>
      <w:r>
        <w:t>, you created the WSUS policy and linked it to the domain. For very large organizations, separate policies may be appropriate, each linked to separate OUs or sites in your AD. You may even wish, for very large organizations, multiple WSUS implementations around the world.</w:t>
      </w:r>
    </w:p>
    <w:p w14:paraId="1B7FF2F2" w14:textId="77777777" w:rsidR="00776FD0" w:rsidRDefault="00776FD0" w:rsidP="00C37781">
      <w:pPr>
        <w:pStyle w:val="NormalPACKT"/>
      </w:pPr>
      <w:r>
        <w:t>In </w:t>
      </w:r>
      <w:r w:rsidRPr="009B7ACA">
        <w:rPr>
          <w:rStyle w:val="ItalicsPACKT"/>
        </w:rPr>
        <w:t>step 3</w:t>
      </w:r>
      <w:r>
        <w:t>, you configured the GPO object with 4 registry-based settings. The recipe used </w:t>
      </w:r>
      <w:r w:rsidRPr="009B7ACA">
        <w:rPr>
          <w:rStyle w:val="CodeInTextPACKT"/>
        </w:rPr>
        <w:t>Out-Null</w:t>
      </w:r>
      <w:r>
        <w:t> to limit the amount of output. If you experiment with this recipe, consider removing the pipe to null to see the output generated.</w:t>
      </w:r>
    </w:p>
    <w:p w14:paraId="28DD7962" w14:textId="77777777" w:rsidR="00110122" w:rsidRPr="009B7ACA" w:rsidRDefault="00110122" w:rsidP="009B7ACA">
      <w:pPr>
        <w:pStyle w:val="Heading1"/>
      </w:pPr>
      <w:r w:rsidRPr="009B7ACA">
        <w:t>Creating computer target groups</w:t>
      </w:r>
    </w:p>
    <w:p w14:paraId="53866C4F" w14:textId="77777777" w:rsidR="00110122" w:rsidRDefault="00110122" w:rsidP="00C37781">
      <w:pPr>
        <w:pStyle w:val="NormalPACKT"/>
      </w:pPr>
      <w:r>
        <w:t>With the recipes so far in this chapter, you have set up a WSUS Server and created a GPO to configure the Windows Update Client on your computers. The next step is to create target groups—groups of computers you plan to use when targeting WSUS updates.</w:t>
      </w:r>
    </w:p>
    <w:p w14:paraId="66F5E604" w14:textId="77777777" w:rsidR="00110122" w:rsidRDefault="00110122" w:rsidP="00C37781">
      <w:pPr>
        <w:pStyle w:val="NormalPACKT"/>
      </w:pPr>
      <w:r>
        <w:t>In any organization, different groups of hosts can have different update requirements. Your Windows client hosts run software such as Microsoft Office that is rarely seen on a server. Your mission critical servers might require a separate testing and sign-off process for updates that are approved for use.</w:t>
      </w:r>
    </w:p>
    <w:p w14:paraId="0286270F" w14:textId="77777777" w:rsidR="00110122" w:rsidRDefault="00110122" w:rsidP="00C37781">
      <w:pPr>
        <w:pStyle w:val="NormalPACKT"/>
      </w:pPr>
      <w:r>
        <w:t>For efficient management of updates, you define target groups (for example, </w:t>
      </w:r>
      <w:r w:rsidRPr="009B7ACA">
        <w:rPr>
          <w:rStyle w:val="KeyWordPACKT"/>
        </w:rPr>
        <w:t>domain controllers</w:t>
      </w:r>
      <w:r>
        <w:t> (</w:t>
      </w:r>
      <w:r w:rsidRPr="009B7ACA">
        <w:rPr>
          <w:rStyle w:val="KeyWordPACKT"/>
        </w:rPr>
        <w:t>DCs</w:t>
      </w:r>
      <w:r>
        <w:t>), SQL Servers, and so on) and then define the computers in the target group. In this recipe, you create a target group for DCs (that is, </w:t>
      </w:r>
      <w:r w:rsidRPr="009B7ACA">
        <w:rPr>
          <w:rStyle w:val="CodeInTextPACKT"/>
        </w:rPr>
        <w:t>DC1</w:t>
      </w:r>
      <w:r>
        <w:t>, </w:t>
      </w:r>
      <w:r w:rsidRPr="009B7ACA">
        <w:rPr>
          <w:rStyle w:val="CodeInTextPACKT"/>
        </w:rPr>
        <w:t>DC2</w:t>
      </w:r>
      <w:r>
        <w:t>).</w:t>
      </w:r>
    </w:p>
    <w:p w14:paraId="6F952ABC" w14:textId="77777777" w:rsidR="00110122" w:rsidRPr="009B7ACA" w:rsidRDefault="00110122" w:rsidP="009B7ACA">
      <w:pPr>
        <w:pStyle w:val="Heading2"/>
      </w:pPr>
      <w:r w:rsidRPr="009B7ACA">
        <w:t>Getting ready</w:t>
      </w:r>
    </w:p>
    <w:p w14:paraId="489568A8" w14:textId="77777777" w:rsidR="00110122" w:rsidRDefault="00110122" w:rsidP="00C37781">
      <w:pPr>
        <w:pStyle w:val="NormalPACKT"/>
      </w:pPr>
      <w:r>
        <w:t>This recipe runs in the </w:t>
      </w:r>
      <w:r w:rsidRPr="009B7ACA">
        <w:rPr>
          <w:rStyle w:val="CodeInTextPACKT"/>
        </w:rPr>
        <w:t>WSUS1</w:t>
      </w:r>
      <w:r>
        <w:t> WSUS server. In the preceding recipes in this chapter, you have set up the WSUS server, configured WSUS updates, and configured the Windows Update Client computers via a GPO.</w:t>
      </w:r>
    </w:p>
    <w:p w14:paraId="26DCD744" w14:textId="77777777" w:rsidR="00110122" w:rsidRPr="009B7ACA" w:rsidRDefault="00110122" w:rsidP="009B7ACA">
      <w:pPr>
        <w:pStyle w:val="Heading2"/>
      </w:pPr>
      <w:r w:rsidRPr="009B7ACA">
        <w:t>How to do it...</w:t>
      </w:r>
    </w:p>
    <w:p w14:paraId="013B0434" w14:textId="77777777" w:rsidR="00110122" w:rsidRDefault="00110122" w:rsidP="00C37781">
      <w:pPr>
        <w:pStyle w:val="NumberedBulletPACKT"/>
        <w:numPr>
          <w:ilvl w:val="0"/>
          <w:numId w:val="43"/>
        </w:numPr>
      </w:pPr>
      <w:r>
        <w:t>Create a WSUS computer target group for the DCs:</w:t>
      </w:r>
    </w:p>
    <w:p w14:paraId="501CF0B8" w14:textId="77777777" w:rsidR="00110122" w:rsidRDefault="00110122" w:rsidP="009B7ACA">
      <w:pPr>
        <w:pStyle w:val="CodeWithinBulletsEndPACKT"/>
      </w:pPr>
      <w:r>
        <w:t>$</w:t>
      </w:r>
      <w:proofErr w:type="spellStart"/>
      <w:r>
        <w:t>WSUSServer</w:t>
      </w:r>
      <w:proofErr w:type="spellEnd"/>
      <w:r>
        <w:t xml:space="preserve"> = Get-</w:t>
      </w:r>
      <w:proofErr w:type="spellStart"/>
      <w:r>
        <w:t>WsusServer</w:t>
      </w:r>
      <w:proofErr w:type="spellEnd"/>
      <w:r>
        <w:t xml:space="preserve"> -Name WSUS1 -port 8530</w:t>
      </w:r>
    </w:p>
    <w:p w14:paraId="014B94AC" w14:textId="77777777" w:rsidR="00110122" w:rsidRDefault="00110122" w:rsidP="009B7ACA">
      <w:pPr>
        <w:pStyle w:val="CodeWithinBulletsEndPACKT"/>
      </w:pPr>
      <w:r>
        <w:t>$</w:t>
      </w:r>
      <w:proofErr w:type="spellStart"/>
      <w:r>
        <w:t>WSUSServer.CreateComputerTargetGroup</w:t>
      </w:r>
      <w:proofErr w:type="spellEnd"/>
      <w:r>
        <w:t>('Domain Controllers')</w:t>
      </w:r>
    </w:p>
    <w:p w14:paraId="4B93308C" w14:textId="77777777" w:rsidR="00110122" w:rsidRDefault="00110122" w:rsidP="00C37781">
      <w:pPr>
        <w:pStyle w:val="NumberedBulletPACKT"/>
      </w:pPr>
      <w:r>
        <w:lastRenderedPageBreak/>
        <w:t>Examine existing target groups and view the new one:</w:t>
      </w:r>
    </w:p>
    <w:p w14:paraId="68BA4F30" w14:textId="77777777" w:rsidR="00110122" w:rsidRDefault="00110122" w:rsidP="009B7ACA">
      <w:pPr>
        <w:pStyle w:val="CodeWithinBulletsEndPACKT"/>
      </w:pPr>
      <w:r>
        <w:t>$</w:t>
      </w:r>
      <w:proofErr w:type="spellStart"/>
      <w:r>
        <w:t>WSUSServer.GetComputerTargetGroups</w:t>
      </w:r>
      <w:proofErr w:type="spellEnd"/>
      <w:r>
        <w:t>() |</w:t>
      </w:r>
    </w:p>
    <w:p w14:paraId="4E7CD20F" w14:textId="77777777" w:rsidR="00110122" w:rsidRDefault="00110122" w:rsidP="009B7ACA">
      <w:pPr>
        <w:pStyle w:val="CodeWithinBulletsEndPACKT"/>
      </w:pPr>
      <w:r>
        <w:t xml:space="preserve">  Format-Table -Property Name</w:t>
      </w:r>
    </w:p>
    <w:p w14:paraId="25935953" w14:textId="77777777" w:rsidR="00110122" w:rsidRDefault="00110122" w:rsidP="00C37781">
      <w:pPr>
        <w:pStyle w:val="NumberedBulletPACKT"/>
      </w:pPr>
      <w:r>
        <w:t>Find the DCs that have registered with </w:t>
      </w:r>
      <w:r w:rsidRPr="009B7ACA">
        <w:rPr>
          <w:rStyle w:val="CodeInTextPACKT"/>
        </w:rPr>
        <w:t>WSUS1</w:t>
      </w:r>
      <w:r>
        <w:t>:</w:t>
      </w:r>
    </w:p>
    <w:p w14:paraId="20D690C2" w14:textId="77777777" w:rsidR="00110122" w:rsidRDefault="00110122" w:rsidP="009B7ACA">
      <w:pPr>
        <w:pStyle w:val="CodeWithinBulletsEndPACKT"/>
      </w:pPr>
      <w:r>
        <w:t>Get-</w:t>
      </w:r>
      <w:proofErr w:type="spellStart"/>
      <w:r>
        <w:t>WsusComputer</w:t>
      </w:r>
      <w:proofErr w:type="spellEnd"/>
      <w:r>
        <w:t xml:space="preserve"> -</w:t>
      </w:r>
      <w:proofErr w:type="spellStart"/>
      <w:r>
        <w:t>NameIncludes</w:t>
      </w:r>
      <w:proofErr w:type="spellEnd"/>
      <w:r>
        <w:t xml:space="preserve"> DC</w:t>
      </w:r>
    </w:p>
    <w:p w14:paraId="627C2084" w14:textId="77777777" w:rsidR="00110122" w:rsidRDefault="00110122" w:rsidP="00C37781">
      <w:pPr>
        <w:pStyle w:val="NumberedBulletPACKT"/>
      </w:pPr>
      <w:r>
        <w:t>Add </w:t>
      </w:r>
      <w:r w:rsidRPr="009B7ACA">
        <w:rPr>
          <w:rStyle w:val="CodeInTextPACKT"/>
        </w:rPr>
        <w:t>DC1</w:t>
      </w:r>
      <w:r>
        <w:t> and </w:t>
      </w:r>
      <w:r w:rsidRPr="009B7ACA">
        <w:rPr>
          <w:rStyle w:val="CodeInTextPACKT"/>
        </w:rPr>
        <w:t>DC2</w:t>
      </w:r>
      <w:r>
        <w:t> to the </w:t>
      </w:r>
      <w:r w:rsidRPr="009B7ACA">
        <w:rPr>
          <w:rStyle w:val="CodeInTextPACKT"/>
        </w:rPr>
        <w:t>Domain Controllers</w:t>
      </w:r>
      <w:r>
        <w:t> target group:</w:t>
      </w:r>
    </w:p>
    <w:p w14:paraId="4EF85114" w14:textId="77777777" w:rsidR="00110122" w:rsidRDefault="00110122" w:rsidP="009B7ACA">
      <w:pPr>
        <w:pStyle w:val="CodeWithinBulletsEndPACKT"/>
      </w:pPr>
      <w:r>
        <w:t>Get-</w:t>
      </w:r>
      <w:proofErr w:type="spellStart"/>
      <w:r>
        <w:t>WsusComputer</w:t>
      </w:r>
      <w:proofErr w:type="spellEnd"/>
      <w:r>
        <w:t xml:space="preserve"> -</w:t>
      </w:r>
      <w:proofErr w:type="spellStart"/>
      <w:r>
        <w:t>NameIncludes</w:t>
      </w:r>
      <w:proofErr w:type="spellEnd"/>
      <w:r>
        <w:t xml:space="preserve"> DC |</w:t>
      </w:r>
    </w:p>
    <w:p w14:paraId="274B400A" w14:textId="77777777" w:rsidR="00110122" w:rsidRDefault="00110122" w:rsidP="009B7ACA">
      <w:pPr>
        <w:pStyle w:val="CodeWithinBulletsEndPACKT"/>
      </w:pPr>
      <w:r>
        <w:t xml:space="preserve">  Add-</w:t>
      </w:r>
      <w:proofErr w:type="spellStart"/>
      <w:r>
        <w:t>WsusComputer</w:t>
      </w:r>
      <w:proofErr w:type="spellEnd"/>
      <w:r>
        <w:t xml:space="preserve"> -</w:t>
      </w:r>
      <w:proofErr w:type="spellStart"/>
      <w:r>
        <w:t>TargetGroupName</w:t>
      </w:r>
      <w:proofErr w:type="spellEnd"/>
      <w:r>
        <w:t xml:space="preserve"> 'Domain Controllers'</w:t>
      </w:r>
    </w:p>
    <w:p w14:paraId="0CE475F6" w14:textId="77777777" w:rsidR="00110122" w:rsidRDefault="00110122" w:rsidP="00C37781">
      <w:pPr>
        <w:pStyle w:val="NumberedBulletPACKT"/>
      </w:pPr>
      <w:r>
        <w:t>Get the </w:t>
      </w:r>
      <w:r w:rsidRPr="009B7ACA">
        <w:rPr>
          <w:rStyle w:val="CodeInTextPACKT"/>
        </w:rPr>
        <w:t>Domain Controllers</w:t>
      </w:r>
      <w:r>
        <w:t> target computer group:</w:t>
      </w:r>
    </w:p>
    <w:p w14:paraId="338E05EE" w14:textId="77777777" w:rsidR="00110122" w:rsidRDefault="00110122" w:rsidP="009B7ACA">
      <w:pPr>
        <w:pStyle w:val="CodeWithinBulletsEndPACKT"/>
      </w:pPr>
      <w:r>
        <w:t>$</w:t>
      </w:r>
      <w:proofErr w:type="spellStart"/>
      <w:r>
        <w:t>DCGroup</w:t>
      </w:r>
      <w:proofErr w:type="spellEnd"/>
      <w:r>
        <w:t xml:space="preserve"> = $</w:t>
      </w:r>
      <w:proofErr w:type="spellStart"/>
      <w:r>
        <w:t>WSUSServer.GetComputerTargetGroups</w:t>
      </w:r>
      <w:proofErr w:type="spellEnd"/>
      <w:r>
        <w:t>() |</w:t>
      </w:r>
    </w:p>
    <w:p w14:paraId="6A8651B3" w14:textId="77777777" w:rsidR="00110122" w:rsidRDefault="00110122" w:rsidP="009B7ACA">
      <w:pPr>
        <w:pStyle w:val="CodeWithinBulletsEndPACKT"/>
      </w:pPr>
      <w:r>
        <w:t xml:space="preserve">             Where-Object Name -eq 'Domain Controllers'</w:t>
      </w:r>
    </w:p>
    <w:p w14:paraId="3DF942DA" w14:textId="77777777" w:rsidR="00110122" w:rsidRDefault="00110122" w:rsidP="00C37781">
      <w:pPr>
        <w:pStyle w:val="NumberedBulletPACKT"/>
      </w:pPr>
      <w:r>
        <w:t>Display the computers in the group:</w:t>
      </w:r>
    </w:p>
    <w:p w14:paraId="1E868495" w14:textId="77777777" w:rsidR="00110122" w:rsidRDefault="00110122" w:rsidP="009B7ACA">
      <w:pPr>
        <w:pStyle w:val="CodeWithinBulletsEndPACKT"/>
      </w:pPr>
      <w:r>
        <w:t>Get-</w:t>
      </w:r>
      <w:proofErr w:type="spellStart"/>
      <w:r>
        <w:t>WsusComputer</w:t>
      </w:r>
      <w:proofErr w:type="spellEnd"/>
      <w:r>
        <w:t xml:space="preserve"> |</w:t>
      </w:r>
    </w:p>
    <w:p w14:paraId="2999045F" w14:textId="77777777" w:rsidR="00110122" w:rsidRDefault="00110122" w:rsidP="009B7ACA">
      <w:pPr>
        <w:pStyle w:val="CodeWithinBulletsEndPACKT"/>
      </w:pPr>
      <w:r>
        <w:t xml:space="preserve">  Where-Object </w:t>
      </w:r>
      <w:proofErr w:type="spellStart"/>
      <w:r>
        <w:t>ComputerTargetGroupIDs</w:t>
      </w:r>
      <w:proofErr w:type="spellEnd"/>
      <w:r>
        <w:t xml:space="preserve"> -Contains $DCGroup.id |</w:t>
      </w:r>
    </w:p>
    <w:p w14:paraId="6E498BD9" w14:textId="77777777" w:rsidR="00110122" w:rsidRDefault="00110122" w:rsidP="009B7ACA">
      <w:pPr>
        <w:pStyle w:val="CodeWithinBulletsEndPACKT"/>
      </w:pPr>
      <w:r>
        <w:t xml:space="preserve">    Sort-Object -Property </w:t>
      </w:r>
      <w:proofErr w:type="spellStart"/>
      <w:r>
        <w:t>FullDomainName</w:t>
      </w:r>
      <w:proofErr w:type="spellEnd"/>
      <w:r>
        <w:t xml:space="preserve"> | </w:t>
      </w:r>
    </w:p>
    <w:p w14:paraId="1686EDC9" w14:textId="77777777" w:rsidR="00110122" w:rsidRDefault="00110122" w:rsidP="009B7ACA">
      <w:pPr>
        <w:pStyle w:val="CodeWithinBulletsEndPACKT"/>
      </w:pPr>
      <w:r>
        <w:t xml:space="preserve">      Format-Table -Property </w:t>
      </w:r>
      <w:proofErr w:type="spellStart"/>
      <w:r>
        <w:t>FullDomainName</w:t>
      </w:r>
      <w:proofErr w:type="spellEnd"/>
      <w:r>
        <w:t xml:space="preserve">, </w:t>
      </w:r>
      <w:proofErr w:type="spellStart"/>
      <w:r>
        <w:t>ClientVersion</w:t>
      </w:r>
      <w:proofErr w:type="spellEnd"/>
      <w:r>
        <w:t>,</w:t>
      </w:r>
    </w:p>
    <w:p w14:paraId="515CE580" w14:textId="77777777" w:rsidR="00110122" w:rsidRDefault="00110122" w:rsidP="009B7ACA">
      <w:pPr>
        <w:pStyle w:val="CodeWithinBulletsEndPACKT"/>
      </w:pPr>
      <w:r>
        <w:t xml:space="preserve">                             </w:t>
      </w:r>
      <w:proofErr w:type="spellStart"/>
      <w:r>
        <w:t>LastSyncTime</w:t>
      </w:r>
      <w:proofErr w:type="spellEnd"/>
    </w:p>
    <w:p w14:paraId="73DD4327" w14:textId="77777777" w:rsidR="00110122" w:rsidRPr="009B7ACA" w:rsidRDefault="00110122" w:rsidP="009B7ACA">
      <w:pPr>
        <w:pStyle w:val="Heading2"/>
      </w:pPr>
      <w:r w:rsidRPr="009B7ACA">
        <w:t>How it works...</w:t>
      </w:r>
    </w:p>
    <w:p w14:paraId="0A661F57" w14:textId="77777777" w:rsidR="00110122" w:rsidRDefault="00110122" w:rsidP="00C37781">
      <w:pPr>
        <w:pStyle w:val="NormalPACKT"/>
      </w:pPr>
      <w:r>
        <w:t>In </w:t>
      </w:r>
      <w:r w:rsidRPr="009B7ACA">
        <w:rPr>
          <w:rStyle w:val="ItalicsPACKT"/>
        </w:rPr>
        <w:t>step 1</w:t>
      </w:r>
      <w:r>
        <w:t>, you create a new computer target group called </w:t>
      </w:r>
      <w:r w:rsidRPr="009B7ACA">
        <w:rPr>
          <w:rStyle w:val="CodeInTextPACKT"/>
        </w:rPr>
        <w:t>Domain Controllers</w:t>
      </w:r>
      <w:r>
        <w:t>, which looks like this:</w:t>
      </w:r>
    </w:p>
    <w:p w14:paraId="0ACCFCF0" w14:textId="4E2DEF70" w:rsidR="00110122" w:rsidRDefault="00110122" w:rsidP="00C37781">
      <w:pPr>
        <w:pStyle w:val="FigurePACKT"/>
      </w:pPr>
      <w:r>
        <w:rPr>
          <w:noProof/>
        </w:rPr>
        <w:drawing>
          <wp:inline distT="0" distB="0" distL="0" distR="0" wp14:anchorId="14F76079" wp14:editId="5425EE25">
            <wp:extent cx="5943600" cy="759460"/>
            <wp:effectExtent l="0" t="0" r="0" b="2540"/>
            <wp:docPr id="26" name="Picture 2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9460"/>
                    </a:xfrm>
                    <a:prstGeom prst="rect">
                      <a:avLst/>
                    </a:prstGeom>
                    <a:noFill/>
                    <a:ln>
                      <a:noFill/>
                    </a:ln>
                  </pic:spPr>
                </pic:pic>
              </a:graphicData>
            </a:graphic>
          </wp:inline>
        </w:drawing>
      </w:r>
    </w:p>
    <w:p w14:paraId="75103CBB" w14:textId="77777777" w:rsidR="00110122" w:rsidRDefault="00110122" w:rsidP="00C37781">
      <w:pPr>
        <w:pStyle w:val="NormalPACKT"/>
      </w:pPr>
      <w:r>
        <w:t>In </w:t>
      </w:r>
      <w:r w:rsidRPr="009B7ACA">
        <w:rPr>
          <w:rStyle w:val="ItalicsPACKT"/>
        </w:rPr>
        <w:t>step 2</w:t>
      </w:r>
      <w:r>
        <w:t>, you use the </w:t>
      </w:r>
      <w:r w:rsidRPr="009B7ACA">
        <w:rPr>
          <w:rStyle w:val="CodeInTextPACKT"/>
        </w:rPr>
        <w:t>$</w:t>
      </w:r>
      <w:proofErr w:type="spellStart"/>
      <w:r w:rsidRPr="009B7ACA">
        <w:rPr>
          <w:rStyle w:val="CodeInTextPACKT"/>
        </w:rPr>
        <w:t>WSUSServer</w:t>
      </w:r>
      <w:proofErr w:type="spellEnd"/>
      <w:r>
        <w:t> object to get and then display the current target groups, including the one you just created, which looks like this:</w:t>
      </w:r>
    </w:p>
    <w:p w14:paraId="0AF6BEF5" w14:textId="7ACE87CF" w:rsidR="00110122" w:rsidRDefault="00110122" w:rsidP="00C37781">
      <w:pPr>
        <w:pStyle w:val="FigurePACKT"/>
      </w:pPr>
      <w:r>
        <w:rPr>
          <w:noProof/>
        </w:rPr>
        <w:lastRenderedPageBreak/>
        <w:drawing>
          <wp:inline distT="0" distB="0" distL="0" distR="0" wp14:anchorId="713CBFFF" wp14:editId="1212EB03">
            <wp:extent cx="3581400" cy="1249680"/>
            <wp:effectExtent l="0" t="0" r="0" b="7620"/>
            <wp:docPr id="25" name="Picture 2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1249680"/>
                    </a:xfrm>
                    <a:prstGeom prst="rect">
                      <a:avLst/>
                    </a:prstGeom>
                    <a:noFill/>
                    <a:ln>
                      <a:noFill/>
                    </a:ln>
                  </pic:spPr>
                </pic:pic>
              </a:graphicData>
            </a:graphic>
          </wp:inline>
        </w:drawing>
      </w:r>
    </w:p>
    <w:p w14:paraId="37087B92" w14:textId="77777777" w:rsidR="00110122" w:rsidRDefault="00110122" w:rsidP="00C37781">
      <w:pPr>
        <w:pStyle w:val="NormalPACKT"/>
      </w:pPr>
      <w:r>
        <w:t>In </w:t>
      </w:r>
      <w:r w:rsidRPr="009B7ACA">
        <w:rPr>
          <w:rStyle w:val="ItalicsPACKT"/>
        </w:rPr>
        <w:t>step 3</w:t>
      </w:r>
      <w:r>
        <w:t>, you retrieve the computers whose name contains </w:t>
      </w:r>
      <w:r w:rsidRPr="009B7ACA">
        <w:rPr>
          <w:rStyle w:val="CodeInTextPACKT"/>
        </w:rPr>
        <w:t>DC</w:t>
      </w:r>
      <w:r>
        <w:t> and that have registered with the WSUS server, which looks like this:</w:t>
      </w:r>
    </w:p>
    <w:p w14:paraId="5B795D37" w14:textId="58CACEB7" w:rsidR="00110122" w:rsidRDefault="00110122" w:rsidP="00C37781">
      <w:pPr>
        <w:pStyle w:val="FigurePACKT"/>
      </w:pPr>
      <w:r>
        <w:rPr>
          <w:noProof/>
        </w:rPr>
        <w:drawing>
          <wp:inline distT="0" distB="0" distL="0" distR="0" wp14:anchorId="429E8E43" wp14:editId="47746EC8">
            <wp:extent cx="5166360" cy="998220"/>
            <wp:effectExtent l="0" t="0" r="0" b="0"/>
            <wp:docPr id="24" name="Picture 2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it wor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6360" cy="998220"/>
                    </a:xfrm>
                    <a:prstGeom prst="rect">
                      <a:avLst/>
                    </a:prstGeom>
                    <a:noFill/>
                    <a:ln>
                      <a:noFill/>
                    </a:ln>
                  </pic:spPr>
                </pic:pic>
              </a:graphicData>
            </a:graphic>
          </wp:inline>
        </w:drawing>
      </w:r>
    </w:p>
    <w:p w14:paraId="59F9E444" w14:textId="77777777" w:rsidR="00110122" w:rsidRDefault="00110122" w:rsidP="00C37781">
      <w:pPr>
        <w:pStyle w:val="NormalPACKT"/>
      </w:pPr>
      <w:r>
        <w:t>In </w:t>
      </w:r>
      <w:r w:rsidRPr="009B7ACA">
        <w:rPr>
          <w:rStyle w:val="ItalicsPACKT"/>
        </w:rPr>
        <w:t>step 4</w:t>
      </w:r>
      <w:r>
        <w:t>, which creates no output, you add the two DCs to the </w:t>
      </w:r>
      <w:r w:rsidRPr="009B7ACA">
        <w:rPr>
          <w:rStyle w:val="CodeInTextPACKT"/>
        </w:rPr>
        <w:t>Domain Controllers</w:t>
      </w:r>
      <w:r>
        <w:t> computer target group. In </w:t>
      </w:r>
      <w:r w:rsidRPr="009B7ACA">
        <w:rPr>
          <w:rStyle w:val="ItalicsPACKT"/>
        </w:rPr>
        <w:t>step 5</w:t>
      </w:r>
      <w:r>
        <w:t>, which also creates no output, you get the target group from the WSUS computer.</w:t>
      </w:r>
    </w:p>
    <w:p w14:paraId="62B6E403" w14:textId="77777777" w:rsidR="00110122" w:rsidRDefault="00110122" w:rsidP="00C37781">
      <w:pPr>
        <w:pStyle w:val="NormalPACKT"/>
      </w:pPr>
      <w:r>
        <w:t>Finally, in </w:t>
      </w:r>
      <w:r w:rsidRPr="009B7ACA">
        <w:rPr>
          <w:rStyle w:val="ItalicsPACKT"/>
        </w:rPr>
        <w:t>step 6,</w:t>
      </w:r>
      <w:r>
        <w:t> you examine the computers, their OS version, and the last synchronization time (with time in UTC), which looks like this:</w:t>
      </w:r>
    </w:p>
    <w:p w14:paraId="1D5622BB" w14:textId="33138585" w:rsidR="00110122" w:rsidRDefault="00110122" w:rsidP="00C37781">
      <w:pPr>
        <w:pStyle w:val="FigurePACKT"/>
      </w:pPr>
      <w:r>
        <w:rPr>
          <w:noProof/>
        </w:rPr>
        <w:drawing>
          <wp:inline distT="0" distB="0" distL="0" distR="0" wp14:anchorId="57C482DF" wp14:editId="55081B7E">
            <wp:extent cx="4541520" cy="1440180"/>
            <wp:effectExtent l="0" t="0" r="0" b="7620"/>
            <wp:docPr id="23" name="Picture 2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it 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1520" cy="1440180"/>
                    </a:xfrm>
                    <a:prstGeom prst="rect">
                      <a:avLst/>
                    </a:prstGeom>
                    <a:noFill/>
                    <a:ln>
                      <a:noFill/>
                    </a:ln>
                  </pic:spPr>
                </pic:pic>
              </a:graphicData>
            </a:graphic>
          </wp:inline>
        </w:drawing>
      </w:r>
    </w:p>
    <w:p w14:paraId="0C7F1908" w14:textId="77777777" w:rsidR="00110122" w:rsidRPr="009B7ACA" w:rsidRDefault="00110122" w:rsidP="009B7ACA">
      <w:pPr>
        <w:pStyle w:val="Heading2"/>
      </w:pPr>
      <w:r w:rsidRPr="009B7ACA">
        <w:t>There's more…</w:t>
      </w:r>
    </w:p>
    <w:p w14:paraId="02F00B1F" w14:textId="77777777" w:rsidR="00110122" w:rsidRDefault="00110122" w:rsidP="00C37781">
      <w:pPr>
        <w:pStyle w:val="NormalPACKT"/>
      </w:pPr>
      <w:r>
        <w:t>In </w:t>
      </w:r>
      <w:r w:rsidRPr="009B7ACA">
        <w:rPr>
          <w:rStyle w:val="ItalicsPACKT"/>
        </w:rPr>
        <w:t>step 6</w:t>
      </w:r>
      <w:r>
        <w:t>, you display the computers in the </w:t>
      </w:r>
      <w:r w:rsidRPr="009B7ACA">
        <w:rPr>
          <w:rStyle w:val="CodeInTextPACKT"/>
        </w:rPr>
        <w:t>Domain Controllers</w:t>
      </w:r>
      <w:r>
        <w:t> computer target group. Once you create the GPO object, it can take 24 hours or longer to have all the computers in your domain begin to work with WSUS for the computers in the </w:t>
      </w:r>
      <w:r w:rsidRPr="009B7ACA">
        <w:rPr>
          <w:rStyle w:val="CodeInTextPACKT"/>
        </w:rPr>
        <w:t>Domain Controllers</w:t>
      </w:r>
      <w:r>
        <w:t> target group. Because of the time it can take to set up a WSUS server, it's a task possibly for a long weekend.</w:t>
      </w:r>
    </w:p>
    <w:p w14:paraId="20EC68AB" w14:textId="77777777" w:rsidR="00110122" w:rsidRPr="009B7ACA" w:rsidRDefault="00110122" w:rsidP="009B7ACA">
      <w:pPr>
        <w:pStyle w:val="Heading1"/>
      </w:pPr>
      <w:r w:rsidRPr="009B7ACA">
        <w:lastRenderedPageBreak/>
        <w:t>Configuring WSUS automatic approvals</w:t>
      </w:r>
    </w:p>
    <w:p w14:paraId="28783DC4" w14:textId="77777777" w:rsidR="00110122" w:rsidRDefault="00110122" w:rsidP="00C37781">
      <w:pPr>
        <w:pStyle w:val="NormalPACKT"/>
      </w:pPr>
      <w:r>
        <w:t>Microsoft's Windows Update can produce a large number of updates for you to manage (inspect, accept/decline, and deploy). Some update types, or example critical updates, may be ones you want to automatically approve, so as soon as you receive one of these, you can start deploying it.</w:t>
      </w:r>
    </w:p>
    <w:p w14:paraId="27E65348" w14:textId="77777777" w:rsidR="00110122" w:rsidRPr="009B7ACA" w:rsidRDefault="00110122" w:rsidP="009B7ACA">
      <w:pPr>
        <w:pStyle w:val="Heading2"/>
      </w:pPr>
      <w:r w:rsidRPr="009B7ACA">
        <w:t>Getting ready</w:t>
      </w:r>
    </w:p>
    <w:p w14:paraId="4A15CB25" w14:textId="77777777" w:rsidR="00110122" w:rsidRDefault="00110122" w:rsidP="00C37781">
      <w:pPr>
        <w:pStyle w:val="NormalPACKT"/>
      </w:pPr>
      <w:r>
        <w:t>This recipe assumes you have a WSUS server, </w:t>
      </w:r>
      <w:r w:rsidRPr="009B7ACA">
        <w:rPr>
          <w:rStyle w:val="CodeInTextPACKT"/>
        </w:rPr>
        <w:t>WSUS1</w:t>
      </w:r>
      <w:r>
        <w:t>, set up as per the previous recipes in this chapter. You can also use your own WSUS server, adapting this recipe as appropriate.</w:t>
      </w:r>
    </w:p>
    <w:p w14:paraId="411F2A0D" w14:textId="77777777" w:rsidR="00110122" w:rsidRPr="009B7ACA" w:rsidRDefault="00110122" w:rsidP="009B7ACA">
      <w:pPr>
        <w:pStyle w:val="Heading2"/>
      </w:pPr>
      <w:r w:rsidRPr="009B7ACA">
        <w:t>How to do it...</w:t>
      </w:r>
    </w:p>
    <w:p w14:paraId="639D05DE" w14:textId="77777777" w:rsidR="00110122" w:rsidRDefault="00110122" w:rsidP="00C37781">
      <w:pPr>
        <w:pStyle w:val="NumberedBulletPACKT"/>
        <w:numPr>
          <w:ilvl w:val="0"/>
          <w:numId w:val="44"/>
        </w:numPr>
      </w:pPr>
      <w:r>
        <w:t>Create the auto-approval rule:</w:t>
      </w:r>
    </w:p>
    <w:p w14:paraId="19F70AFD" w14:textId="77777777" w:rsidR="00110122" w:rsidRDefault="00110122" w:rsidP="009B7ACA">
      <w:pPr>
        <w:pStyle w:val="CodeWithinBulletsEndPACKT"/>
      </w:pPr>
      <w:r>
        <w:t>$</w:t>
      </w:r>
      <w:proofErr w:type="spellStart"/>
      <w:r>
        <w:t>WSUSServer</w:t>
      </w:r>
      <w:proofErr w:type="spellEnd"/>
      <w:r>
        <w:t xml:space="preserve">   = Get-</w:t>
      </w:r>
      <w:proofErr w:type="spellStart"/>
      <w:r>
        <w:t>WsusServer</w:t>
      </w:r>
      <w:proofErr w:type="spellEnd"/>
    </w:p>
    <w:p w14:paraId="356D509F" w14:textId="77777777" w:rsidR="00110122" w:rsidRDefault="00110122" w:rsidP="009B7ACA">
      <w:pPr>
        <w:pStyle w:val="CodeWithinBulletsEndPACKT"/>
      </w:pPr>
      <w:r>
        <w:t>$</w:t>
      </w:r>
      <w:proofErr w:type="spellStart"/>
      <w:r>
        <w:t>ApprovalRule</w:t>
      </w:r>
      <w:proofErr w:type="spellEnd"/>
      <w:r>
        <w:t xml:space="preserve"> = </w:t>
      </w:r>
    </w:p>
    <w:p w14:paraId="3DBAACE4" w14:textId="77777777" w:rsidR="00110122" w:rsidRDefault="00110122" w:rsidP="009B7ACA">
      <w:pPr>
        <w:pStyle w:val="CodeWithinBulletsEndPACKT"/>
      </w:pPr>
      <w:r>
        <w:t xml:space="preserve">  $</w:t>
      </w:r>
      <w:proofErr w:type="spellStart"/>
      <w:r>
        <w:t>WSUSServer.CreateInstallApprovalRule</w:t>
      </w:r>
      <w:proofErr w:type="spellEnd"/>
      <w:r>
        <w:t>('Critical Updates')</w:t>
      </w:r>
    </w:p>
    <w:p w14:paraId="3D878B75" w14:textId="77777777" w:rsidR="00110122" w:rsidRDefault="00110122" w:rsidP="00C37781">
      <w:pPr>
        <w:pStyle w:val="NumberedBulletPACKT"/>
      </w:pPr>
      <w:r>
        <w:t>Define a deadline for the rule:</w:t>
      </w:r>
    </w:p>
    <w:p w14:paraId="13FDDF2C" w14:textId="77777777" w:rsidR="00110122" w:rsidRDefault="00110122" w:rsidP="009B7ACA">
      <w:pPr>
        <w:pStyle w:val="CodeWithinBulletsEndPACKT"/>
      </w:pPr>
      <w:r>
        <w:t>$Type = '</w:t>
      </w:r>
      <w:proofErr w:type="spellStart"/>
      <w:proofErr w:type="gramStart"/>
      <w:r>
        <w:t>Microsoft.UpdateServices.Administration</w:t>
      </w:r>
      <w:proofErr w:type="spellEnd"/>
      <w:proofErr w:type="gramEnd"/>
      <w:r>
        <w:t xml:space="preserve">.' + </w:t>
      </w:r>
    </w:p>
    <w:p w14:paraId="0D676265" w14:textId="77777777" w:rsidR="00110122" w:rsidRDefault="00110122" w:rsidP="009B7ACA">
      <w:pPr>
        <w:pStyle w:val="CodeWithinBulletsEndPACKT"/>
      </w:pPr>
      <w:r>
        <w:t xml:space="preserve">        '</w:t>
      </w:r>
      <w:proofErr w:type="spellStart"/>
      <w:r>
        <w:t>AutomaticUpdateApprovalDeadline</w:t>
      </w:r>
      <w:proofErr w:type="spellEnd"/>
      <w:r>
        <w:t>'</w:t>
      </w:r>
    </w:p>
    <w:p w14:paraId="52367423" w14:textId="77777777" w:rsidR="00110122" w:rsidRDefault="00110122" w:rsidP="009B7ACA">
      <w:pPr>
        <w:pStyle w:val="CodeWithinBulletsEndPACKT"/>
      </w:pPr>
      <w:r>
        <w:t>$</w:t>
      </w:r>
      <w:proofErr w:type="spellStart"/>
      <w:r>
        <w:t>RuleDeadLine</w:t>
      </w:r>
      <w:proofErr w:type="spellEnd"/>
      <w:r>
        <w:t xml:space="preserve"> = New-Object -</w:t>
      </w:r>
      <w:proofErr w:type="spellStart"/>
      <w:r>
        <w:t>Typename</w:t>
      </w:r>
      <w:proofErr w:type="spellEnd"/>
      <w:r>
        <w:t xml:space="preserve"> $Type</w:t>
      </w:r>
    </w:p>
    <w:p w14:paraId="0E124C71" w14:textId="77777777" w:rsidR="00110122" w:rsidRDefault="00110122" w:rsidP="009B7ACA">
      <w:pPr>
        <w:pStyle w:val="CodeWithinBulletsEndPACKT"/>
      </w:pPr>
      <w:r>
        <w:t>$</w:t>
      </w:r>
      <w:proofErr w:type="spellStart"/>
      <w:r>
        <w:t>RuleDeadLine.DayOffset</w:t>
      </w:r>
      <w:proofErr w:type="spellEnd"/>
      <w:r>
        <w:t xml:space="preserve"> = 3</w:t>
      </w:r>
    </w:p>
    <w:p w14:paraId="6F0B49D7" w14:textId="77777777" w:rsidR="00110122" w:rsidRDefault="00110122" w:rsidP="009B7ACA">
      <w:pPr>
        <w:pStyle w:val="CodeWithinBulletsEndPACKT"/>
      </w:pPr>
      <w:r>
        <w:t>$</w:t>
      </w:r>
      <w:proofErr w:type="spellStart"/>
      <w:r>
        <w:t>RuleDeadLine.MinutesAfterMidnight</w:t>
      </w:r>
      <w:proofErr w:type="spellEnd"/>
      <w:r>
        <w:t xml:space="preserve"> = 180</w:t>
      </w:r>
    </w:p>
    <w:p w14:paraId="1F1C9F30" w14:textId="77777777" w:rsidR="00110122" w:rsidRDefault="00110122" w:rsidP="009B7ACA">
      <w:pPr>
        <w:pStyle w:val="CodeWithinBulletsEndPACKT"/>
      </w:pPr>
      <w:r>
        <w:t>$</w:t>
      </w:r>
      <w:proofErr w:type="spellStart"/>
      <w:r>
        <w:t>ApprovalRule.Deadline</w:t>
      </w:r>
      <w:proofErr w:type="spellEnd"/>
      <w:r>
        <w:t xml:space="preserve"> = $</w:t>
      </w:r>
      <w:proofErr w:type="spellStart"/>
      <w:r>
        <w:t>RuleDeadLine</w:t>
      </w:r>
      <w:proofErr w:type="spellEnd"/>
    </w:p>
    <w:p w14:paraId="2813C570" w14:textId="77777777" w:rsidR="00110122" w:rsidRDefault="00110122" w:rsidP="00C37781">
      <w:pPr>
        <w:pStyle w:val="NumberedBulletPACKT"/>
      </w:pPr>
      <w:r>
        <w:t>Add update classifications to the rule:</w:t>
      </w:r>
    </w:p>
    <w:p w14:paraId="198A1ABA" w14:textId="77777777" w:rsidR="00110122" w:rsidRDefault="00110122" w:rsidP="009B7ACA">
      <w:pPr>
        <w:pStyle w:val="CodeWithinBulletsEndPACKT"/>
      </w:pPr>
      <w:r>
        <w:t>$UC = $</w:t>
      </w:r>
      <w:proofErr w:type="spellStart"/>
      <w:r>
        <w:t>ApprovalRule.GetUpdateClassifications</w:t>
      </w:r>
      <w:proofErr w:type="spellEnd"/>
      <w:r>
        <w:t>()</w:t>
      </w:r>
    </w:p>
    <w:p w14:paraId="62301E85" w14:textId="77777777" w:rsidR="00110122" w:rsidRDefault="00110122" w:rsidP="009B7ACA">
      <w:pPr>
        <w:pStyle w:val="CodeWithinBulletsEndPACKT"/>
      </w:pPr>
      <w:r>
        <w:t>$</w:t>
      </w:r>
      <w:proofErr w:type="gramStart"/>
      <w:r>
        <w:t>C  =</w:t>
      </w:r>
      <w:proofErr w:type="gramEnd"/>
      <w:r>
        <w:t xml:space="preserve"> $</w:t>
      </w:r>
      <w:proofErr w:type="spellStart"/>
      <w:r>
        <w:t>WSUSServer.GetUpdateClassifications</w:t>
      </w:r>
      <w:proofErr w:type="spellEnd"/>
      <w:r>
        <w:t>() |</w:t>
      </w:r>
    </w:p>
    <w:p w14:paraId="6B0FC30F" w14:textId="77777777" w:rsidR="00110122" w:rsidRDefault="00110122" w:rsidP="009B7ACA">
      <w:pPr>
        <w:pStyle w:val="CodeWithinBulletsEndPACKT"/>
      </w:pPr>
      <w:r>
        <w:t xml:space="preserve">         Where-Object -Property Title -eq 'Critical Updates'</w:t>
      </w:r>
    </w:p>
    <w:p w14:paraId="56BB021F" w14:textId="77777777" w:rsidR="00110122" w:rsidRDefault="00110122" w:rsidP="009B7ACA">
      <w:pPr>
        <w:pStyle w:val="CodeWithinBulletsEndPACKT"/>
      </w:pPr>
      <w:r>
        <w:t>$</w:t>
      </w:r>
      <w:proofErr w:type="spellStart"/>
      <w:r>
        <w:t>UC.Add</w:t>
      </w:r>
      <w:proofErr w:type="spellEnd"/>
      <w:r>
        <w:t>($C)</w:t>
      </w:r>
    </w:p>
    <w:p w14:paraId="5F4D39D9" w14:textId="77777777" w:rsidR="00110122" w:rsidRDefault="00110122" w:rsidP="009B7ACA">
      <w:pPr>
        <w:pStyle w:val="CodeWithinBulletsEndPACKT"/>
      </w:pPr>
      <w:r>
        <w:t>$D = $</w:t>
      </w:r>
      <w:proofErr w:type="spellStart"/>
      <w:r>
        <w:t>WSUSServer.GetUpdateClassifications</w:t>
      </w:r>
      <w:proofErr w:type="spellEnd"/>
      <w:r>
        <w:t>() |</w:t>
      </w:r>
    </w:p>
    <w:p w14:paraId="30B12AD3" w14:textId="77777777" w:rsidR="00110122" w:rsidRDefault="00110122" w:rsidP="009B7ACA">
      <w:pPr>
        <w:pStyle w:val="CodeWithinBulletsEndPACKT"/>
      </w:pPr>
      <w:r>
        <w:t xml:space="preserve">       Where-Object -Property Title -eq 'Definition Updates'</w:t>
      </w:r>
    </w:p>
    <w:p w14:paraId="17C4B733" w14:textId="77777777" w:rsidR="00110122" w:rsidRDefault="00110122" w:rsidP="009B7ACA">
      <w:pPr>
        <w:pStyle w:val="CodeWithinBulletsEndPACKT"/>
      </w:pPr>
      <w:r>
        <w:t>$</w:t>
      </w:r>
      <w:proofErr w:type="spellStart"/>
      <w:r>
        <w:t>UC.Add</w:t>
      </w:r>
      <w:proofErr w:type="spellEnd"/>
      <w:r>
        <w:t>($D)</w:t>
      </w:r>
    </w:p>
    <w:p w14:paraId="70B4CB22" w14:textId="77777777" w:rsidR="00110122" w:rsidRDefault="00110122" w:rsidP="009B7ACA">
      <w:pPr>
        <w:pStyle w:val="CodeWithinBulletsEndPACKT"/>
      </w:pPr>
      <w:r>
        <w:t>$</w:t>
      </w:r>
      <w:proofErr w:type="spellStart"/>
      <w:r>
        <w:t>ApprovalRule.SetUpdateClassifications</w:t>
      </w:r>
      <w:proofErr w:type="spellEnd"/>
      <w:r>
        <w:t>($</w:t>
      </w:r>
      <w:proofErr w:type="spellStart"/>
      <w:r>
        <w:t>UpdateClassification</w:t>
      </w:r>
      <w:proofErr w:type="spellEnd"/>
      <w:r>
        <w:t>)</w:t>
      </w:r>
    </w:p>
    <w:p w14:paraId="62E1CC9D" w14:textId="77777777" w:rsidR="00110122" w:rsidRDefault="00110122" w:rsidP="00C37781">
      <w:pPr>
        <w:pStyle w:val="NumberedBulletPACKT"/>
      </w:pPr>
      <w:r>
        <w:t>Assign the rule to a computer target group:</w:t>
      </w:r>
    </w:p>
    <w:p w14:paraId="0B738738" w14:textId="77777777" w:rsidR="00110122" w:rsidRDefault="00110122" w:rsidP="009B7ACA">
      <w:pPr>
        <w:pStyle w:val="CodeWithinBulletsEndPACKT"/>
      </w:pPr>
      <w:r>
        <w:lastRenderedPageBreak/>
        <w:t>$Type = '</w:t>
      </w:r>
      <w:proofErr w:type="spellStart"/>
      <w:proofErr w:type="gramStart"/>
      <w:r>
        <w:t>Microsoft.UpdateServices.Administration</w:t>
      </w:r>
      <w:proofErr w:type="spellEnd"/>
      <w:proofErr w:type="gramEnd"/>
      <w:r>
        <w:t>.'+</w:t>
      </w:r>
    </w:p>
    <w:p w14:paraId="6A171D33" w14:textId="77777777" w:rsidR="00110122" w:rsidRDefault="00110122" w:rsidP="009B7ACA">
      <w:pPr>
        <w:pStyle w:val="CodeWithinBulletsEndPACKT"/>
      </w:pPr>
      <w:r>
        <w:t xml:space="preserve">        '</w:t>
      </w:r>
      <w:proofErr w:type="spellStart"/>
      <w:r>
        <w:t>ComputerTargetGroupCollection</w:t>
      </w:r>
      <w:proofErr w:type="spellEnd"/>
      <w:r>
        <w:t>'</w:t>
      </w:r>
    </w:p>
    <w:p w14:paraId="13C80DAA" w14:textId="77777777" w:rsidR="00110122" w:rsidRDefault="00110122" w:rsidP="009B7ACA">
      <w:pPr>
        <w:pStyle w:val="CodeWithinBulletsEndPACKT"/>
      </w:pPr>
      <w:r>
        <w:t>$</w:t>
      </w:r>
      <w:proofErr w:type="spellStart"/>
      <w:r>
        <w:t>TargetGroups</w:t>
      </w:r>
      <w:proofErr w:type="spellEnd"/>
      <w:r>
        <w:t xml:space="preserve"> = New-Object $Type</w:t>
      </w:r>
    </w:p>
    <w:p w14:paraId="7CC0E7F4" w14:textId="77777777" w:rsidR="00110122" w:rsidRDefault="00110122" w:rsidP="009B7ACA">
      <w:pPr>
        <w:pStyle w:val="CodeWithinBulletsEndPACKT"/>
      </w:pPr>
      <w:r>
        <w:t>$</w:t>
      </w:r>
      <w:proofErr w:type="spellStart"/>
      <w:r>
        <w:t>TargetGroups.Add</w:t>
      </w:r>
      <w:proofErr w:type="spellEnd"/>
      <w:r>
        <w:t>(($</w:t>
      </w:r>
      <w:proofErr w:type="spellStart"/>
      <w:r>
        <w:t>WSUSServer.GetComputerTargetGroups</w:t>
      </w:r>
      <w:proofErr w:type="spellEnd"/>
      <w:r>
        <w:t>() |</w:t>
      </w:r>
    </w:p>
    <w:p w14:paraId="0F8F7A7F" w14:textId="77777777" w:rsidR="00110122" w:rsidRDefault="00110122" w:rsidP="009B7ACA">
      <w:pPr>
        <w:pStyle w:val="CodeWithinBulletsEndPACKT"/>
      </w:pPr>
      <w:r>
        <w:t xml:space="preserve">  Where-Object -Property Name -eq "Domain Controllers"))</w:t>
      </w:r>
    </w:p>
    <w:p w14:paraId="0E5B218C" w14:textId="77777777" w:rsidR="00110122" w:rsidRDefault="00110122" w:rsidP="009B7ACA">
      <w:pPr>
        <w:pStyle w:val="CodeWithinBulletsEndPACKT"/>
      </w:pPr>
      <w:r>
        <w:t>$</w:t>
      </w:r>
      <w:proofErr w:type="spellStart"/>
      <w:r>
        <w:t>ApprovalRule.SetComputerTargetGroups</w:t>
      </w:r>
      <w:proofErr w:type="spellEnd"/>
      <w:r>
        <w:t>($</w:t>
      </w:r>
      <w:proofErr w:type="spellStart"/>
      <w:r>
        <w:t>TargetGroups</w:t>
      </w:r>
      <w:proofErr w:type="spellEnd"/>
      <w:r>
        <w:t>)</w:t>
      </w:r>
    </w:p>
    <w:p w14:paraId="5922AF4E" w14:textId="77777777" w:rsidR="00110122" w:rsidRDefault="00110122" w:rsidP="00C37781">
      <w:pPr>
        <w:pStyle w:val="NumberedBulletPACKT"/>
      </w:pPr>
      <w:r>
        <w:t>Enable and save the rule:</w:t>
      </w:r>
    </w:p>
    <w:p w14:paraId="22AC2D10" w14:textId="77777777" w:rsidR="00110122" w:rsidRDefault="00110122" w:rsidP="009B7ACA">
      <w:pPr>
        <w:pStyle w:val="CodeWithinBulletsEndPACKT"/>
      </w:pPr>
      <w:r>
        <w:t>$</w:t>
      </w:r>
      <w:proofErr w:type="spellStart"/>
      <w:r>
        <w:t>ApprovalRule.Enabled</w:t>
      </w:r>
      <w:proofErr w:type="spellEnd"/>
      <w:r>
        <w:t xml:space="preserve"> = $true</w:t>
      </w:r>
    </w:p>
    <w:p w14:paraId="42497D9A" w14:textId="77777777" w:rsidR="00110122" w:rsidRDefault="00110122" w:rsidP="009B7ACA">
      <w:pPr>
        <w:pStyle w:val="CodeWithinBulletsEndPACKT"/>
      </w:pPr>
      <w:r>
        <w:t>$</w:t>
      </w:r>
      <w:proofErr w:type="spellStart"/>
      <w:r>
        <w:t>ApprovalRule.Save</w:t>
      </w:r>
      <w:proofErr w:type="spellEnd"/>
      <w:r>
        <w:t>()</w:t>
      </w:r>
    </w:p>
    <w:p w14:paraId="18645F07" w14:textId="77777777" w:rsidR="00110122" w:rsidRDefault="00110122" w:rsidP="00C37781">
      <w:pPr>
        <w:pStyle w:val="NumberedBulletPACKT"/>
      </w:pPr>
      <w:r>
        <w:t>Get a list of approval rules:</w:t>
      </w:r>
    </w:p>
    <w:p w14:paraId="5D9E6077" w14:textId="77777777" w:rsidR="00110122" w:rsidRDefault="00110122" w:rsidP="009B7ACA">
      <w:pPr>
        <w:pStyle w:val="CodeWithinBulletsEndPACKT"/>
      </w:pPr>
      <w:r>
        <w:t>$</w:t>
      </w:r>
      <w:proofErr w:type="spellStart"/>
      <w:r>
        <w:t>WSUSServer.GetInstallApprovalRules</w:t>
      </w:r>
      <w:proofErr w:type="spellEnd"/>
      <w:proofErr w:type="gramStart"/>
      <w:r>
        <w:t>()  |</w:t>
      </w:r>
      <w:proofErr w:type="gramEnd"/>
      <w:r>
        <w:t xml:space="preserve"> </w:t>
      </w:r>
    </w:p>
    <w:p w14:paraId="1FE795AA" w14:textId="77777777" w:rsidR="00110122" w:rsidRDefault="00110122" w:rsidP="009B7ACA">
      <w:pPr>
        <w:pStyle w:val="CodeWithinBulletsEndPACKT"/>
      </w:pPr>
      <w:r>
        <w:t xml:space="preserve">  Format-Table -Property Name, Enabled, Action</w:t>
      </w:r>
    </w:p>
    <w:p w14:paraId="12656BD5" w14:textId="77777777" w:rsidR="00110122" w:rsidRPr="009B7ACA" w:rsidRDefault="00110122" w:rsidP="009B7ACA">
      <w:pPr>
        <w:pStyle w:val="Heading2"/>
      </w:pPr>
      <w:r w:rsidRPr="009B7ACA">
        <w:t>How it works...</w:t>
      </w:r>
    </w:p>
    <w:p w14:paraId="57E69262" w14:textId="77777777" w:rsidR="00110122" w:rsidRDefault="00110122" w:rsidP="00C37781">
      <w:pPr>
        <w:pStyle w:val="NormalPACKT"/>
      </w:pPr>
      <w:r>
        <w:t>In this recipe, you configured auto approval for some updates. This rule automatically approves updates that are either critical updates or definition updates. Any updates of these two types are automatically approved for use by clients.</w:t>
      </w:r>
    </w:p>
    <w:p w14:paraId="438AA8CC" w14:textId="77777777" w:rsidR="00110122" w:rsidRDefault="00110122" w:rsidP="00C37781">
      <w:pPr>
        <w:pStyle w:val="NormalPACKT"/>
      </w:pPr>
      <w:r>
        <w:t>In </w:t>
      </w:r>
      <w:r w:rsidRPr="009B7ACA">
        <w:rPr>
          <w:rStyle w:val="ItalicsPACKT"/>
        </w:rPr>
        <w:t>step 1</w:t>
      </w:r>
      <w:r>
        <w:t>, you create an in-memory object for an approval rule. Next, in </w:t>
      </w:r>
      <w:r w:rsidRPr="009B7ACA">
        <w:rPr>
          <w:rStyle w:val="ItalicsPACKT"/>
        </w:rPr>
        <w:t>step 2</w:t>
      </w:r>
      <w:r>
        <w:t>, you define a deadline for the rule. In </w:t>
      </w:r>
      <w:r w:rsidRPr="009B7ACA">
        <w:rPr>
          <w:rStyle w:val="ItalicsPACKT"/>
        </w:rPr>
        <w:t>step 3</w:t>
      </w:r>
      <w:r>
        <w:t>, you add some update classifications to the rule. Then, in </w:t>
      </w:r>
      <w:r w:rsidRPr="009B7ACA">
        <w:rPr>
          <w:rStyle w:val="ItalicsPACKT"/>
        </w:rPr>
        <w:t>step 4,</w:t>
      </w:r>
      <w:r>
        <w:t> you assign the rule to a computer target group. In </w:t>
      </w:r>
      <w:r w:rsidRPr="009B7ACA">
        <w:rPr>
          <w:rStyle w:val="ItalicsPACKT"/>
        </w:rPr>
        <w:t>step 5</w:t>
      </w:r>
      <w:r>
        <w:t>, you enable this new approval rule and save it. These five steps produce no output.</w:t>
      </w:r>
    </w:p>
    <w:p w14:paraId="397A62DE" w14:textId="77777777" w:rsidR="00110122" w:rsidRDefault="00110122" w:rsidP="00C37781">
      <w:pPr>
        <w:pStyle w:val="NormalPACKT"/>
      </w:pPr>
      <w:r>
        <w:t>In </w:t>
      </w:r>
      <w:r w:rsidRPr="009B7ACA">
        <w:rPr>
          <w:rStyle w:val="ItalicsPACKT"/>
        </w:rPr>
        <w:t>step 6</w:t>
      </w:r>
      <w:r>
        <w:t>, you view the approval rules in place on your WSUS server, which looks like this:</w:t>
      </w:r>
    </w:p>
    <w:p w14:paraId="272FA070" w14:textId="6FA10E57" w:rsidR="00110122" w:rsidRDefault="00110122" w:rsidP="00C37781">
      <w:pPr>
        <w:pStyle w:val="FigurePACKT"/>
      </w:pPr>
      <w:r>
        <w:rPr>
          <w:noProof/>
        </w:rPr>
        <w:drawing>
          <wp:inline distT="0" distB="0" distL="0" distR="0" wp14:anchorId="2943965E" wp14:editId="654DAADF">
            <wp:extent cx="4221480" cy="1234440"/>
            <wp:effectExtent l="0" t="0" r="7620" b="3810"/>
            <wp:docPr id="27" name="Picture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 it 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1480" cy="1234440"/>
                    </a:xfrm>
                    <a:prstGeom prst="rect">
                      <a:avLst/>
                    </a:prstGeom>
                    <a:noFill/>
                    <a:ln>
                      <a:noFill/>
                    </a:ln>
                  </pic:spPr>
                </pic:pic>
              </a:graphicData>
            </a:graphic>
          </wp:inline>
        </w:drawing>
      </w:r>
    </w:p>
    <w:p w14:paraId="692AAE98" w14:textId="77777777" w:rsidR="00110122" w:rsidRPr="009B7ACA" w:rsidRDefault="00110122" w:rsidP="009B7ACA">
      <w:pPr>
        <w:pStyle w:val="Heading2"/>
      </w:pPr>
      <w:r w:rsidRPr="009B7ACA">
        <w:lastRenderedPageBreak/>
        <w:t>There's more…</w:t>
      </w:r>
    </w:p>
    <w:p w14:paraId="2578E91E" w14:textId="77777777" w:rsidR="00110122" w:rsidRDefault="00110122" w:rsidP="00C37781">
      <w:pPr>
        <w:pStyle w:val="NormalPACKT"/>
      </w:pPr>
      <w:r>
        <w:t>This recipe uses the WSUS Server object and the many methods that the object provides. This is not dissimilar to older-style COM-object type programming. Other Windows features use cmdlets to perform management operations whereas here you are using object method calls. PowerShell's built-in help system does not provide much assistance for discovering details about the methods and how to use them. There is not much current up-to-date documentation on the methods and objects either.</w:t>
      </w:r>
    </w:p>
    <w:p w14:paraId="069D5071" w14:textId="77777777" w:rsidR="003447E9" w:rsidRPr="009B7ACA" w:rsidRDefault="003447E9" w:rsidP="009B7ACA">
      <w:pPr>
        <w:pStyle w:val="Heading1"/>
      </w:pPr>
      <w:r w:rsidRPr="009B7ACA">
        <w:t>Managing WSUS updates</w:t>
      </w:r>
    </w:p>
    <w:p w14:paraId="5C23A137" w14:textId="77777777" w:rsidR="003447E9" w:rsidRDefault="003447E9" w:rsidP="00C37781">
      <w:pPr>
        <w:pStyle w:val="NormalPACKT"/>
      </w:pPr>
      <w:r>
        <w:t>Each PowerShell module developer team, which includes the various feature teams inside the overall Windows Server product team, approach their problem domains slightly differently. Their product, their PowerShell module, has a certain usage style.</w:t>
      </w:r>
    </w:p>
    <w:p w14:paraId="5DECB496" w14:textId="77777777" w:rsidR="003447E9" w:rsidRDefault="003447E9" w:rsidP="00C37781">
      <w:pPr>
        <w:pStyle w:val="NormalPACKT"/>
      </w:pPr>
      <w:r>
        <w:t>An important stylistic difference is the balance between cmdlets and object method calls. For some modules, you manage the service totally through cmdlets. The </w:t>
      </w:r>
      <w:proofErr w:type="spellStart"/>
      <w:r w:rsidRPr="009B7ACA">
        <w:rPr>
          <w:rStyle w:val="CodeInTextPACKT"/>
        </w:rPr>
        <w:t>DNSServer</w:t>
      </w:r>
      <w:proofErr w:type="spellEnd"/>
      <w:r>
        <w:t> and </w:t>
      </w:r>
      <w:proofErr w:type="spellStart"/>
      <w:r w:rsidRPr="009B7ACA">
        <w:rPr>
          <w:rStyle w:val="CodeInTextPACKT"/>
        </w:rPr>
        <w:t>DHCPServer</w:t>
      </w:r>
      <w:proofErr w:type="spellEnd"/>
      <w:r>
        <w:t> modules are examples of this.</w:t>
      </w:r>
    </w:p>
    <w:p w14:paraId="5CD8D720" w14:textId="77777777" w:rsidR="003447E9" w:rsidRDefault="003447E9" w:rsidP="00C37781">
      <w:pPr>
        <w:pStyle w:val="NormalPACKT"/>
      </w:pPr>
      <w:r>
        <w:t>The Windows Update module, on the other hand, makes use of method calls to perform the desired administrative task, such as approving or declining a specific update. Thus, many administrative functions are performed via method calls rather than cmdlets.</w:t>
      </w:r>
    </w:p>
    <w:p w14:paraId="05C1D167" w14:textId="77777777" w:rsidR="003447E9" w:rsidRDefault="003447E9" w:rsidP="00C37781">
      <w:pPr>
        <w:pStyle w:val="NormalPACKT"/>
      </w:pPr>
      <w:r>
        <w:t>This recipe shows you how you can make use of the </w:t>
      </w:r>
      <w:proofErr w:type="spellStart"/>
      <w:r w:rsidRPr="009B7ACA">
        <w:rPr>
          <w:rStyle w:val="CodeInTextPACKT"/>
        </w:rPr>
        <w:t>UpdateServer</w:t>
      </w:r>
      <w:proofErr w:type="spellEnd"/>
      <w:r>
        <w:t> object and its rich collections of methods.</w:t>
      </w:r>
    </w:p>
    <w:p w14:paraId="778B09AC" w14:textId="77777777" w:rsidR="003447E9" w:rsidRPr="009B7ACA" w:rsidRDefault="003447E9" w:rsidP="009B7ACA">
      <w:pPr>
        <w:pStyle w:val="Heading2"/>
      </w:pPr>
      <w:r w:rsidRPr="009B7ACA">
        <w:t>Getting ready</w:t>
      </w:r>
    </w:p>
    <w:p w14:paraId="2BFF0099" w14:textId="77777777" w:rsidR="003447E9" w:rsidRDefault="003447E9" w:rsidP="00C37781">
      <w:pPr>
        <w:pStyle w:val="NormalPACKT"/>
      </w:pPr>
      <w:r>
        <w:t>This recipe runs on </w:t>
      </w:r>
      <w:r w:rsidRPr="009B7ACA">
        <w:rPr>
          <w:rStyle w:val="CodeInTextPACKT"/>
        </w:rPr>
        <w:t>WSUS1</w:t>
      </w:r>
      <w:r>
        <w:t>, a WSUS server that you set up in the previous recipes in this chapter. You can certainly adapt this recipe to use your own local WSUS server.</w:t>
      </w:r>
    </w:p>
    <w:p w14:paraId="70C6C3D2" w14:textId="77777777" w:rsidR="003447E9" w:rsidRPr="009B7ACA" w:rsidRDefault="003447E9" w:rsidP="009B7ACA">
      <w:pPr>
        <w:pStyle w:val="Heading2"/>
      </w:pPr>
      <w:r w:rsidRPr="009B7ACA">
        <w:t>How to do it...</w:t>
      </w:r>
    </w:p>
    <w:p w14:paraId="1453521E" w14:textId="77777777" w:rsidR="003447E9" w:rsidRDefault="003447E9" w:rsidP="00C37781">
      <w:pPr>
        <w:pStyle w:val="NumberedBulletPACKT"/>
        <w:numPr>
          <w:ilvl w:val="0"/>
          <w:numId w:val="45"/>
        </w:numPr>
      </w:pPr>
      <w:r>
        <w:t>On </w:t>
      </w:r>
      <w:r w:rsidRPr="009B7ACA">
        <w:rPr>
          <w:rStyle w:val="CodeInTextPACKT"/>
        </w:rPr>
        <w:t>WSUS1</w:t>
      </w:r>
      <w:r>
        <w:t>, open a session on the </w:t>
      </w:r>
      <w:r w:rsidRPr="009B7ACA">
        <w:rPr>
          <w:rStyle w:val="CodeInTextPACKT"/>
        </w:rPr>
        <w:t>WSUS1</w:t>
      </w:r>
      <w:r>
        <w:t> host and check overall status:</w:t>
      </w:r>
    </w:p>
    <w:p w14:paraId="5B820211" w14:textId="77777777" w:rsidR="003447E9" w:rsidRDefault="003447E9" w:rsidP="009B7ACA">
      <w:pPr>
        <w:pStyle w:val="CodeWithinBulletsEndPACKT"/>
      </w:pPr>
      <w:r>
        <w:t>$</w:t>
      </w:r>
      <w:proofErr w:type="spellStart"/>
      <w:r>
        <w:t>WSUSServer</w:t>
      </w:r>
      <w:proofErr w:type="spellEnd"/>
      <w:r>
        <w:t xml:space="preserve"> = Get-</w:t>
      </w:r>
      <w:proofErr w:type="spellStart"/>
      <w:r>
        <w:t>WsusServer</w:t>
      </w:r>
      <w:proofErr w:type="spellEnd"/>
    </w:p>
    <w:p w14:paraId="259636B8" w14:textId="77777777" w:rsidR="003447E9" w:rsidRDefault="003447E9" w:rsidP="009B7ACA">
      <w:pPr>
        <w:pStyle w:val="CodeWithinBulletsEndPACKT"/>
      </w:pPr>
      <w:r>
        <w:t>$</w:t>
      </w:r>
      <w:proofErr w:type="spellStart"/>
      <w:r>
        <w:t>WSUSServer.GetStatus</w:t>
      </w:r>
      <w:proofErr w:type="spellEnd"/>
      <w:r>
        <w:t>()</w:t>
      </w:r>
    </w:p>
    <w:p w14:paraId="0EBE03F1" w14:textId="77777777" w:rsidR="003447E9" w:rsidRDefault="003447E9" w:rsidP="00C37781">
      <w:pPr>
        <w:pStyle w:val="NumberedBulletPACKT"/>
      </w:pPr>
      <w:r>
        <w:lastRenderedPageBreak/>
        <w:t>View the computer targets:</w:t>
      </w:r>
    </w:p>
    <w:p w14:paraId="2AA9F8E3" w14:textId="77777777" w:rsidR="003447E9" w:rsidRDefault="003447E9" w:rsidP="009B7ACA">
      <w:pPr>
        <w:pStyle w:val="CodeWithinBulletsEndPACKT"/>
      </w:pPr>
      <w:r>
        <w:t>$</w:t>
      </w:r>
      <w:proofErr w:type="spellStart"/>
      <w:r>
        <w:t>WSUSServer.GetComputerTargets</w:t>
      </w:r>
      <w:proofErr w:type="spellEnd"/>
      <w:r>
        <w:t xml:space="preserve">() | </w:t>
      </w:r>
    </w:p>
    <w:p w14:paraId="55BDE91E" w14:textId="77777777" w:rsidR="003447E9" w:rsidRDefault="003447E9" w:rsidP="009B7ACA">
      <w:pPr>
        <w:pStyle w:val="CodeWithinBulletsEndPACKT"/>
      </w:pPr>
      <w:r>
        <w:t xml:space="preserve">  Sort-Object -Property </w:t>
      </w:r>
      <w:proofErr w:type="spellStart"/>
      <w:r>
        <w:t>FullDomainName</w:t>
      </w:r>
      <w:proofErr w:type="spellEnd"/>
      <w:r>
        <w:t xml:space="preserve"> |</w:t>
      </w:r>
    </w:p>
    <w:p w14:paraId="71A4F6C4" w14:textId="77777777" w:rsidR="003447E9" w:rsidRDefault="003447E9" w:rsidP="009B7ACA">
      <w:pPr>
        <w:pStyle w:val="CodeWithinBulletsEndPACKT"/>
      </w:pPr>
      <w:r>
        <w:t xml:space="preserve">    Format-Table -Property </w:t>
      </w:r>
      <w:proofErr w:type="spellStart"/>
      <w:r>
        <w:t>FullDomainName</w:t>
      </w:r>
      <w:proofErr w:type="spellEnd"/>
      <w:r>
        <w:t xml:space="preserve">, </w:t>
      </w:r>
      <w:proofErr w:type="spellStart"/>
      <w:r>
        <w:t>IPAddress</w:t>
      </w:r>
      <w:proofErr w:type="spellEnd"/>
      <w:r>
        <w:t>, Last*</w:t>
      </w:r>
    </w:p>
    <w:p w14:paraId="609BB95C" w14:textId="77777777" w:rsidR="003447E9" w:rsidRDefault="003447E9" w:rsidP="00C37781">
      <w:pPr>
        <w:pStyle w:val="NumberedBulletPACKT"/>
      </w:pPr>
      <w:r>
        <w:t>Search the WSUS server for updates with titles containing Windows Server 2016 that are classified as security updates, then use </w:t>
      </w:r>
      <w:r w:rsidRPr="009B7ACA">
        <w:rPr>
          <w:rStyle w:val="CodeInTextPACKT"/>
        </w:rPr>
        <w:t>Get-Member</w:t>
      </w:r>
      <w:r>
        <w:t>, reviewing the properties and methods of the </w:t>
      </w:r>
      <w:proofErr w:type="spellStart"/>
      <w:proofErr w:type="gramStart"/>
      <w:r w:rsidRPr="009B7ACA">
        <w:rPr>
          <w:rStyle w:val="CodeInTextPACKT"/>
        </w:rPr>
        <w:t>Microsoft.UpdateServices.Internal.BaseApi</w:t>
      </w:r>
      <w:proofErr w:type="gramEnd"/>
      <w:r w:rsidRPr="009B7ACA">
        <w:rPr>
          <w:rStyle w:val="CodeInTextPACKT"/>
        </w:rPr>
        <w:t>.Update</w:t>
      </w:r>
      <w:proofErr w:type="spellEnd"/>
      <w:r>
        <w:t> object:</w:t>
      </w:r>
    </w:p>
    <w:p w14:paraId="5122D783" w14:textId="77777777" w:rsidR="003447E9" w:rsidRDefault="003447E9" w:rsidP="009B7ACA">
      <w:pPr>
        <w:pStyle w:val="CodeWithinBulletsEndPACKT"/>
      </w:pPr>
      <w:r>
        <w:t>$ST = 'Windows Server 2016'</w:t>
      </w:r>
    </w:p>
    <w:p w14:paraId="40B2954E" w14:textId="77777777" w:rsidR="003447E9" w:rsidRDefault="003447E9" w:rsidP="009B7ACA">
      <w:pPr>
        <w:pStyle w:val="CodeWithinBulletsEndPACKT"/>
      </w:pPr>
      <w:r>
        <w:t>$SU = 'Security Updates'</w:t>
      </w:r>
    </w:p>
    <w:p w14:paraId="1E16AD93" w14:textId="77777777" w:rsidR="003447E9" w:rsidRDefault="003447E9" w:rsidP="009B7ACA">
      <w:pPr>
        <w:pStyle w:val="CodeWithinBulletsEndPACKT"/>
      </w:pPr>
      <w:r>
        <w:t>$</w:t>
      </w:r>
      <w:proofErr w:type="spellStart"/>
      <w:r>
        <w:t>SecurityUpdates</w:t>
      </w:r>
      <w:proofErr w:type="spellEnd"/>
      <w:r>
        <w:t xml:space="preserve"> = $</w:t>
      </w:r>
      <w:proofErr w:type="spellStart"/>
      <w:r>
        <w:t>WSUSServer.SearchUpdates</w:t>
      </w:r>
      <w:proofErr w:type="spellEnd"/>
      <w:r>
        <w:t>($ST) |</w:t>
      </w:r>
    </w:p>
    <w:p w14:paraId="670DAAE1" w14:textId="77777777" w:rsidR="003447E9" w:rsidRDefault="003447E9" w:rsidP="009B7ACA">
      <w:pPr>
        <w:pStyle w:val="CodeWithinBulletsEndPACKT"/>
      </w:pPr>
      <w:r>
        <w:t xml:space="preserve">  Where-Object </w:t>
      </w:r>
      <w:proofErr w:type="spellStart"/>
      <w:r>
        <w:t>UpdateClassificationTitle</w:t>
      </w:r>
      <w:proofErr w:type="spellEnd"/>
      <w:r>
        <w:t xml:space="preserve"> -eq $SU |</w:t>
      </w:r>
    </w:p>
    <w:p w14:paraId="126168B6" w14:textId="77777777" w:rsidR="003447E9" w:rsidRDefault="003447E9" w:rsidP="009B7ACA">
      <w:pPr>
        <w:pStyle w:val="CodeWithinBulletsEndPACKT"/>
      </w:pPr>
      <w:r>
        <w:t xml:space="preserve">    Sort-Object -Property </w:t>
      </w:r>
      <w:proofErr w:type="spellStart"/>
      <w:r>
        <w:t>CreationDate</w:t>
      </w:r>
      <w:proofErr w:type="spellEnd"/>
      <w:r>
        <w:t xml:space="preserve"> -Descending</w:t>
      </w:r>
    </w:p>
    <w:p w14:paraId="3DFAC1F8" w14:textId="77777777" w:rsidR="003447E9" w:rsidRDefault="003447E9" w:rsidP="00C37781">
      <w:pPr>
        <w:pStyle w:val="NumberedBulletPACKT"/>
      </w:pPr>
      <w:r>
        <w:t>View the first 10 security updates on </w:t>
      </w:r>
      <w:r w:rsidRPr="009B7ACA">
        <w:rPr>
          <w:rStyle w:val="CodeInTextPACKT"/>
        </w:rPr>
        <w:t>WSUS1</w:t>
      </w:r>
      <w:r>
        <w:t>:</w:t>
      </w:r>
    </w:p>
    <w:p w14:paraId="57F0153E" w14:textId="77777777" w:rsidR="003447E9" w:rsidRDefault="003447E9" w:rsidP="009B7ACA">
      <w:pPr>
        <w:pStyle w:val="CodeWithinBulletsEndPACKT"/>
      </w:pPr>
      <w:r>
        <w:t>$</w:t>
      </w:r>
      <w:proofErr w:type="spellStart"/>
      <w:r>
        <w:t>SecurityUpdates</w:t>
      </w:r>
      <w:proofErr w:type="spellEnd"/>
      <w:r>
        <w:t xml:space="preserve"> | </w:t>
      </w:r>
    </w:p>
    <w:p w14:paraId="306BD6AC" w14:textId="77777777" w:rsidR="003447E9" w:rsidRDefault="003447E9" w:rsidP="009B7ACA">
      <w:pPr>
        <w:pStyle w:val="CodeWithinBulletsEndPACKT"/>
      </w:pPr>
      <w:r>
        <w:t xml:space="preserve">  Sort-Object -Property Title |</w:t>
      </w:r>
    </w:p>
    <w:p w14:paraId="34175495" w14:textId="77777777" w:rsidR="003447E9" w:rsidRDefault="003447E9" w:rsidP="009B7ACA">
      <w:pPr>
        <w:pStyle w:val="CodeWithinBulletsEndPACKT"/>
      </w:pPr>
      <w:r>
        <w:t xml:space="preserve">    Select-Object -First 10 |</w:t>
      </w:r>
    </w:p>
    <w:p w14:paraId="7E14B8A2" w14:textId="77777777" w:rsidR="003447E9" w:rsidRDefault="003447E9" w:rsidP="009B7ACA">
      <w:pPr>
        <w:pStyle w:val="CodeWithinBulletsEndPACKT"/>
      </w:pPr>
      <w:r>
        <w:t xml:space="preserve">      Format-Table -Property Title, Description</w:t>
      </w:r>
    </w:p>
    <w:p w14:paraId="7BFC1D41" w14:textId="77777777" w:rsidR="003447E9" w:rsidRDefault="003447E9" w:rsidP="00C37781">
      <w:pPr>
        <w:pStyle w:val="NumberedBulletPACKT"/>
      </w:pPr>
      <w:r>
        <w:t>Select one of the updates to approve based on the KB article ID:</w:t>
      </w:r>
    </w:p>
    <w:p w14:paraId="11FB30F1" w14:textId="77777777" w:rsidR="003447E9" w:rsidRDefault="003447E9" w:rsidP="009B7ACA">
      <w:pPr>
        <w:pStyle w:val="CodeWithinBulletsEndPACKT"/>
      </w:pPr>
      <w:r>
        <w:t>$</w:t>
      </w:r>
      <w:proofErr w:type="spellStart"/>
      <w:r>
        <w:t>SelectedUpdate</w:t>
      </w:r>
      <w:proofErr w:type="spellEnd"/>
      <w:r>
        <w:t xml:space="preserve"> = $</w:t>
      </w:r>
      <w:proofErr w:type="spellStart"/>
      <w:r>
        <w:t>SecurityUpdates</w:t>
      </w:r>
      <w:proofErr w:type="spellEnd"/>
      <w:r>
        <w:t xml:space="preserve"> |</w:t>
      </w:r>
    </w:p>
    <w:p w14:paraId="6C91376F" w14:textId="77777777" w:rsidR="003447E9" w:rsidRDefault="003447E9" w:rsidP="009B7ACA">
      <w:pPr>
        <w:pStyle w:val="CodeWithinBulletsEndPACKT"/>
      </w:pPr>
      <w:r>
        <w:t xml:space="preserve">  Where-Object </w:t>
      </w:r>
      <w:proofErr w:type="spellStart"/>
      <w:r>
        <w:t>KnowledgebaseArticles</w:t>
      </w:r>
      <w:proofErr w:type="spellEnd"/>
      <w:r>
        <w:t xml:space="preserve"> -eq 3194798</w:t>
      </w:r>
    </w:p>
    <w:p w14:paraId="1A088BC5" w14:textId="77777777" w:rsidR="003447E9" w:rsidRDefault="003447E9" w:rsidP="00C37781">
      <w:pPr>
        <w:pStyle w:val="NumberedBulletPACKT"/>
      </w:pPr>
      <w:r>
        <w:t>Define the computer target group where you approve this update:</w:t>
      </w:r>
    </w:p>
    <w:p w14:paraId="54E6D484" w14:textId="77777777" w:rsidR="003447E9" w:rsidRDefault="003447E9" w:rsidP="009B7ACA">
      <w:pPr>
        <w:pStyle w:val="CodeWithinBulletsEndPACKT"/>
      </w:pPr>
      <w:r>
        <w:t>$</w:t>
      </w:r>
      <w:proofErr w:type="spellStart"/>
      <w:r>
        <w:t>DCTargetGroup</w:t>
      </w:r>
      <w:proofErr w:type="spellEnd"/>
      <w:r>
        <w:t xml:space="preserve"> = $</w:t>
      </w:r>
      <w:proofErr w:type="spellStart"/>
      <w:r>
        <w:t>WSUSServer.GetComputerTargetGroups</w:t>
      </w:r>
      <w:proofErr w:type="spellEnd"/>
      <w:r>
        <w:t>() |</w:t>
      </w:r>
    </w:p>
    <w:p w14:paraId="36739E86" w14:textId="77777777" w:rsidR="003447E9" w:rsidRDefault="003447E9" w:rsidP="009B7ACA">
      <w:pPr>
        <w:pStyle w:val="CodeWithinBulletsEndPACKT"/>
      </w:pPr>
      <w:r>
        <w:t xml:space="preserve">  Where-Object -Property Name -eq 'Domain Controllers'</w:t>
      </w:r>
    </w:p>
    <w:p w14:paraId="0C955AF7" w14:textId="77777777" w:rsidR="003447E9" w:rsidRDefault="003447E9" w:rsidP="00C37781">
      <w:pPr>
        <w:pStyle w:val="NumberedBulletPACKT"/>
      </w:pPr>
      <w:r>
        <w:t>Approve the update for installation in the target group:</w:t>
      </w:r>
    </w:p>
    <w:p w14:paraId="58CF78DD" w14:textId="77777777" w:rsidR="003447E9" w:rsidRDefault="003447E9" w:rsidP="009B7ACA">
      <w:pPr>
        <w:pStyle w:val="CodeWithinBulletsEndPACKT"/>
      </w:pPr>
      <w:r>
        <w:t>$</w:t>
      </w:r>
      <w:proofErr w:type="spellStart"/>
      <w:r>
        <w:t>SelectedUpdate.Approve</w:t>
      </w:r>
      <w:proofErr w:type="spellEnd"/>
      <w:r>
        <w:t>('Install</w:t>
      </w:r>
      <w:proofErr w:type="gramStart"/>
      <w:r>
        <w:t>',$</w:t>
      </w:r>
      <w:proofErr w:type="spellStart"/>
      <w:proofErr w:type="gramEnd"/>
      <w:r>
        <w:t>DCTargetGroup</w:t>
      </w:r>
      <w:proofErr w:type="spellEnd"/>
      <w:r>
        <w:t>)</w:t>
      </w:r>
    </w:p>
    <w:p w14:paraId="2A5CACE6" w14:textId="77777777" w:rsidR="003447E9" w:rsidRDefault="003447E9" w:rsidP="00C37781">
      <w:pPr>
        <w:pStyle w:val="NumberedBulletPACKT"/>
      </w:pPr>
      <w:r>
        <w:t>Select one of the updates to decline based on a KB article ID:</w:t>
      </w:r>
    </w:p>
    <w:p w14:paraId="4061BBA3" w14:textId="77777777" w:rsidR="003447E9" w:rsidRDefault="003447E9" w:rsidP="009B7ACA">
      <w:pPr>
        <w:pStyle w:val="CodeWithinBulletsEndPACKT"/>
      </w:pPr>
      <w:r>
        <w:t>$</w:t>
      </w:r>
      <w:proofErr w:type="spellStart"/>
      <w:r>
        <w:t>DeclinedUpdate</w:t>
      </w:r>
      <w:proofErr w:type="spellEnd"/>
      <w:r>
        <w:t xml:space="preserve"> = $</w:t>
      </w:r>
      <w:proofErr w:type="spellStart"/>
      <w:r>
        <w:t>SecurityUpdates</w:t>
      </w:r>
      <w:proofErr w:type="spellEnd"/>
      <w:r>
        <w:t xml:space="preserve"> |</w:t>
      </w:r>
    </w:p>
    <w:p w14:paraId="00682C05" w14:textId="77777777" w:rsidR="003447E9" w:rsidRDefault="003447E9" w:rsidP="009B7ACA">
      <w:pPr>
        <w:pStyle w:val="CodeWithinBulletsEndPACKT"/>
      </w:pPr>
      <w:r>
        <w:t xml:space="preserve">  Where-Object -Property </w:t>
      </w:r>
      <w:proofErr w:type="spellStart"/>
      <w:r>
        <w:t>KnowledgebaseArticles</w:t>
      </w:r>
      <w:proofErr w:type="spellEnd"/>
      <w:r>
        <w:t xml:space="preserve"> -eq 4020821</w:t>
      </w:r>
    </w:p>
    <w:p w14:paraId="376D5A17" w14:textId="77777777" w:rsidR="003447E9" w:rsidRDefault="003447E9" w:rsidP="00C37781">
      <w:pPr>
        <w:pStyle w:val="NumberedBulletPACKT"/>
      </w:pPr>
      <w:r>
        <w:t>Decline the update:</w:t>
      </w:r>
    </w:p>
    <w:p w14:paraId="7925E684" w14:textId="77777777" w:rsidR="003447E9" w:rsidRDefault="003447E9" w:rsidP="009B7ACA">
      <w:pPr>
        <w:pStyle w:val="CodeWithinBulletsEndPACKT"/>
      </w:pPr>
      <w:r>
        <w:t>$</w:t>
      </w:r>
      <w:proofErr w:type="spellStart"/>
      <w:r>
        <w:t>DeclinedUpdate.Decline</w:t>
      </w:r>
      <w:proofErr w:type="spellEnd"/>
      <w:r>
        <w:t>($</w:t>
      </w:r>
      <w:proofErr w:type="spellStart"/>
      <w:r>
        <w:t>DCTargetGroup</w:t>
      </w:r>
      <w:proofErr w:type="spellEnd"/>
      <w:r>
        <w:t>)</w:t>
      </w:r>
    </w:p>
    <w:p w14:paraId="3E094D17" w14:textId="77777777" w:rsidR="003447E9" w:rsidRPr="009B7ACA" w:rsidRDefault="003447E9" w:rsidP="009B7ACA">
      <w:pPr>
        <w:pStyle w:val="Heading2"/>
      </w:pPr>
      <w:r w:rsidRPr="009B7ACA">
        <w:lastRenderedPageBreak/>
        <w:t>How it works...</w:t>
      </w:r>
    </w:p>
    <w:p w14:paraId="05DF3E01" w14:textId="77777777" w:rsidR="003447E9" w:rsidRDefault="003447E9" w:rsidP="00C37781">
      <w:pPr>
        <w:pStyle w:val="NormalPACKT"/>
      </w:pPr>
      <w:r>
        <w:t>In </w:t>
      </w:r>
      <w:r w:rsidRPr="009B7ACA">
        <w:rPr>
          <w:rStyle w:val="ItalicsPACKT"/>
        </w:rPr>
        <w:t>step 1</w:t>
      </w:r>
      <w:r>
        <w:t>, you use the </w:t>
      </w:r>
      <w:r w:rsidRPr="009B7ACA">
        <w:rPr>
          <w:rStyle w:val="CodeInTextPACKT"/>
        </w:rPr>
        <w:t>Get-</w:t>
      </w:r>
      <w:proofErr w:type="spellStart"/>
      <w:r w:rsidRPr="009B7ACA">
        <w:rPr>
          <w:rStyle w:val="CodeInTextPACKT"/>
        </w:rPr>
        <w:t>WsusServer</w:t>
      </w:r>
      <w:proofErr w:type="spellEnd"/>
      <w:r>
        <w:t> cmdlet to return an </w:t>
      </w:r>
      <w:proofErr w:type="spellStart"/>
      <w:r w:rsidRPr="009B7ACA">
        <w:rPr>
          <w:rStyle w:val="CodeInTextPACKT"/>
        </w:rPr>
        <w:t>UpdateServer</w:t>
      </w:r>
      <w:proofErr w:type="spellEnd"/>
      <w:r>
        <w:t> object. This object and its methods are at the core of automating WSUS. You then use the </w:t>
      </w:r>
      <w:proofErr w:type="spellStart"/>
      <w:proofErr w:type="gramStart"/>
      <w:r w:rsidRPr="009B7ACA">
        <w:rPr>
          <w:rStyle w:val="CodeInTextPACKT"/>
        </w:rPr>
        <w:t>GetStatus</w:t>
      </w:r>
      <w:proofErr w:type="spellEnd"/>
      <w:r w:rsidRPr="009B7ACA">
        <w:rPr>
          <w:rStyle w:val="CodeInTextPACKT"/>
        </w:rPr>
        <w:t>(</w:t>
      </w:r>
      <w:proofErr w:type="gramEnd"/>
      <w:r w:rsidRPr="009B7ACA">
        <w:rPr>
          <w:rStyle w:val="CodeInTextPACKT"/>
        </w:rPr>
        <w:t>)</w:t>
      </w:r>
      <w:r>
        <w:t> method to return the status of your WSUS server, which looks like this:</w:t>
      </w:r>
    </w:p>
    <w:p w14:paraId="605A6D40" w14:textId="49AF3C4D" w:rsidR="003447E9" w:rsidRDefault="003447E9" w:rsidP="00C37781">
      <w:pPr>
        <w:pStyle w:val="FigurePACKT"/>
      </w:pPr>
      <w:r>
        <w:rPr>
          <w:noProof/>
        </w:rPr>
        <w:drawing>
          <wp:inline distT="0" distB="0" distL="0" distR="0" wp14:anchorId="70A5D5E1" wp14:editId="36B144F5">
            <wp:extent cx="4983480" cy="3589020"/>
            <wp:effectExtent l="0" t="0" r="7620" b="0"/>
            <wp:docPr id="31" name="Picture 3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it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480" cy="3589020"/>
                    </a:xfrm>
                    <a:prstGeom prst="rect">
                      <a:avLst/>
                    </a:prstGeom>
                    <a:noFill/>
                    <a:ln>
                      <a:noFill/>
                    </a:ln>
                  </pic:spPr>
                </pic:pic>
              </a:graphicData>
            </a:graphic>
          </wp:inline>
        </w:drawing>
      </w:r>
    </w:p>
    <w:p w14:paraId="081E15A2" w14:textId="77777777" w:rsidR="003447E9" w:rsidRDefault="003447E9" w:rsidP="00C37781">
      <w:pPr>
        <w:pStyle w:val="NormalPACKT"/>
      </w:pPr>
      <w:r>
        <w:t>In </w:t>
      </w:r>
      <w:r w:rsidRPr="009B7ACA">
        <w:rPr>
          <w:rStyle w:val="ItalicsPACKT"/>
        </w:rPr>
        <w:t>step 2</w:t>
      </w:r>
      <w:r>
        <w:t>, you use the </w:t>
      </w:r>
      <w:proofErr w:type="spellStart"/>
      <w:proofErr w:type="gramStart"/>
      <w:r w:rsidRPr="009B7ACA">
        <w:rPr>
          <w:rStyle w:val="CodeInTextPACKT"/>
        </w:rPr>
        <w:t>GetComputerTargets</w:t>
      </w:r>
      <w:proofErr w:type="spellEnd"/>
      <w:r w:rsidRPr="009B7ACA">
        <w:rPr>
          <w:rStyle w:val="CodeInTextPACKT"/>
        </w:rPr>
        <w:t>(</w:t>
      </w:r>
      <w:proofErr w:type="gramEnd"/>
      <w:r w:rsidRPr="009B7ACA">
        <w:rPr>
          <w:rStyle w:val="CodeInTextPACKT"/>
        </w:rPr>
        <w:t>)</w:t>
      </w:r>
      <w:r>
        <w:t> method to get the host computers served by your WSUS server, which looks like this:</w:t>
      </w:r>
    </w:p>
    <w:p w14:paraId="0530921D" w14:textId="03B157DA" w:rsidR="003447E9" w:rsidRDefault="003447E9" w:rsidP="00C37781">
      <w:pPr>
        <w:pStyle w:val="FigurePACKT"/>
      </w:pPr>
      <w:r>
        <w:rPr>
          <w:noProof/>
        </w:rPr>
        <w:drawing>
          <wp:inline distT="0" distB="0" distL="0" distR="0" wp14:anchorId="250B0157" wp14:editId="100750BF">
            <wp:extent cx="5943600" cy="1146175"/>
            <wp:effectExtent l="0" t="0" r="0" b="0"/>
            <wp:docPr id="30" name="Picture 30"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w it 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33622718" w14:textId="77777777" w:rsidR="003447E9" w:rsidRDefault="003447E9" w:rsidP="00C37781">
      <w:pPr>
        <w:pStyle w:val="NormalPACKT"/>
      </w:pPr>
      <w:r>
        <w:t>In </w:t>
      </w:r>
      <w:r w:rsidRPr="009B7ACA">
        <w:rPr>
          <w:rStyle w:val="ItalicsPACKT"/>
        </w:rPr>
        <w:t>step 3</w:t>
      </w:r>
      <w:r>
        <w:t>, you use the </w:t>
      </w:r>
      <w:proofErr w:type="spellStart"/>
      <w:proofErr w:type="gramStart"/>
      <w:r w:rsidRPr="009B7ACA">
        <w:rPr>
          <w:rStyle w:val="CodeInTextPACKT"/>
        </w:rPr>
        <w:t>SearchUpdates</w:t>
      </w:r>
      <w:proofErr w:type="spellEnd"/>
      <w:r w:rsidRPr="009B7ACA">
        <w:rPr>
          <w:rStyle w:val="CodeInTextPACKT"/>
        </w:rPr>
        <w:t>(</w:t>
      </w:r>
      <w:proofErr w:type="gramEnd"/>
      <w:r w:rsidRPr="009B7ACA">
        <w:rPr>
          <w:rStyle w:val="CodeInTextPACKT"/>
        </w:rPr>
        <w:t>)</w:t>
      </w:r>
      <w:r>
        <w:t> method to get the security updates for hosts running Windows Server 2016. This step produces no output.</w:t>
      </w:r>
    </w:p>
    <w:p w14:paraId="5782A546" w14:textId="77777777" w:rsidR="003447E9" w:rsidRDefault="003447E9" w:rsidP="00C37781">
      <w:pPr>
        <w:pStyle w:val="NormalPACKT"/>
      </w:pPr>
      <w:r>
        <w:t>In </w:t>
      </w:r>
      <w:r w:rsidRPr="009B7ACA">
        <w:rPr>
          <w:rStyle w:val="ItalicsPACKT"/>
        </w:rPr>
        <w:t>step 4</w:t>
      </w:r>
      <w:r>
        <w:t>, you review the first 10 security updates, which looks like this:</w:t>
      </w:r>
    </w:p>
    <w:p w14:paraId="4A0B5B4D" w14:textId="6AC93C43" w:rsidR="003447E9" w:rsidRDefault="003447E9" w:rsidP="00C37781">
      <w:pPr>
        <w:pStyle w:val="FigurePACKT"/>
      </w:pPr>
      <w:r>
        <w:rPr>
          <w:noProof/>
        </w:rPr>
        <w:lastRenderedPageBreak/>
        <w:drawing>
          <wp:inline distT="0" distB="0" distL="0" distR="0" wp14:anchorId="323F2FF6" wp14:editId="4230F239">
            <wp:extent cx="5943600" cy="1303020"/>
            <wp:effectExtent l="0" t="0" r="0" b="0"/>
            <wp:docPr id="29" name="Picture 2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it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30BA6FE4" w14:textId="77777777" w:rsidR="003447E9" w:rsidRDefault="003447E9" w:rsidP="00C37781">
      <w:pPr>
        <w:pStyle w:val="NormalPACKT"/>
      </w:pPr>
      <w:r>
        <w:t>In </w:t>
      </w:r>
      <w:r w:rsidRPr="009B7ACA">
        <w:rPr>
          <w:rStyle w:val="ItalicsPACKT"/>
        </w:rPr>
        <w:t>step 5</w:t>
      </w:r>
      <w:r>
        <w:t>, which produces no output, you select a specific update, based on a KB article number. In </w:t>
      </w:r>
      <w:r w:rsidRPr="009B7ACA">
        <w:rPr>
          <w:rStyle w:val="ItalicsPACKT"/>
        </w:rPr>
        <w:t>step 6</w:t>
      </w:r>
      <w:r>
        <w:t>, you define a target group to which to apply the selected update. This step produces no output.</w:t>
      </w:r>
    </w:p>
    <w:p w14:paraId="7B634C46" w14:textId="77777777" w:rsidR="003447E9" w:rsidRDefault="003447E9" w:rsidP="00C37781">
      <w:pPr>
        <w:pStyle w:val="NormalPACKT"/>
      </w:pPr>
      <w:r>
        <w:t>In </w:t>
      </w:r>
      <w:r w:rsidRPr="009B7ACA">
        <w:rPr>
          <w:rStyle w:val="ItalicsPACKT"/>
        </w:rPr>
        <w:t>step 7</w:t>
      </w:r>
      <w:r>
        <w:t>, you approve this selected patch for installation for all </w:t>
      </w:r>
      <w:r w:rsidRPr="009B7ACA">
        <w:rPr>
          <w:rStyle w:val="CodeInTextPACKT"/>
        </w:rPr>
        <w:t>Domain Controllers</w:t>
      </w:r>
      <w:r>
        <w:t> computer target group. The output of this step looks like this:</w:t>
      </w:r>
    </w:p>
    <w:p w14:paraId="2B722074" w14:textId="39ECD0CB" w:rsidR="003447E9" w:rsidRDefault="003447E9" w:rsidP="009B7ACA">
      <w:pPr>
        <w:pStyle w:val="FigurePACKT"/>
      </w:pPr>
      <w:r>
        <w:rPr>
          <w:noProof/>
        </w:rPr>
        <w:drawing>
          <wp:inline distT="0" distB="0" distL="0" distR="0" wp14:anchorId="3D1FC38A" wp14:editId="795E83A2">
            <wp:extent cx="5943600" cy="2024380"/>
            <wp:effectExtent l="0" t="0" r="0" b="0"/>
            <wp:docPr id="28" name="Picture 2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it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p>
    <w:p w14:paraId="5453C1E7" w14:textId="77777777" w:rsidR="003447E9" w:rsidRDefault="003447E9" w:rsidP="00C37781">
      <w:pPr>
        <w:pStyle w:val="NormalPACKT"/>
      </w:pPr>
      <w:r>
        <w:t>In </w:t>
      </w:r>
      <w:r w:rsidRPr="009B7ACA">
        <w:rPr>
          <w:rStyle w:val="ItalicsPACKT"/>
        </w:rPr>
        <w:t>step 8</w:t>
      </w:r>
      <w:r>
        <w:t>, you select an update that you wish not to install. This step produces no output. In </w:t>
      </w:r>
      <w:r w:rsidRPr="009B7ACA">
        <w:rPr>
          <w:rStyle w:val="ItalicsPACKT"/>
        </w:rPr>
        <w:t>step 9</w:t>
      </w:r>
      <w:r>
        <w:t>, you decline the update for the </w:t>
      </w:r>
      <w:r w:rsidRPr="009B7ACA">
        <w:rPr>
          <w:rStyle w:val="CodeInTextPACKT"/>
        </w:rPr>
        <w:t>Domain Controllers</w:t>
      </w:r>
      <w:r>
        <w:t> computer target group.</w:t>
      </w:r>
    </w:p>
    <w:p w14:paraId="2C42AADD" w14:textId="77777777" w:rsidR="003447E9" w:rsidRPr="009B7ACA" w:rsidRDefault="003447E9" w:rsidP="009B7ACA">
      <w:pPr>
        <w:pStyle w:val="Heading2"/>
      </w:pPr>
      <w:r w:rsidRPr="009B7ACA">
        <w:t>There's more…</w:t>
      </w:r>
    </w:p>
    <w:p w14:paraId="14A1A200" w14:textId="77777777" w:rsidR="003447E9" w:rsidRDefault="003447E9" w:rsidP="00C37781">
      <w:pPr>
        <w:pStyle w:val="NormalPACKT"/>
      </w:pPr>
      <w:r>
        <w:t>In </w:t>
      </w:r>
      <w:r w:rsidRPr="009B7ACA">
        <w:rPr>
          <w:rStyle w:val="ItalicsPACKT"/>
        </w:rPr>
        <w:t>step 3</w:t>
      </w:r>
      <w:r>
        <w:t>, you examined the security updates for Windows Server 2016. You could also have looked for any </w:t>
      </w:r>
      <w:r w:rsidRPr="009B7ACA">
        <w:rPr>
          <w:rStyle w:val="CodeInTextPACKT"/>
        </w:rPr>
        <w:t>Updates</w:t>
      </w:r>
      <w:r>
        <w:t> or </w:t>
      </w:r>
      <w:r w:rsidRPr="009B7ACA">
        <w:rPr>
          <w:rStyle w:val="CodeInTextPACKT"/>
        </w:rPr>
        <w:t>Critical Updates</w:t>
      </w:r>
      <w:r>
        <w:t>. You can also vary the value of the </w:t>
      </w:r>
      <w:r w:rsidRPr="009B7ACA">
        <w:rPr>
          <w:rStyle w:val="CodeInTextPACKT"/>
        </w:rPr>
        <w:t>$ST</w:t>
      </w:r>
      <w:r>
        <w:t> parameter to search for different targets, such as </w:t>
      </w:r>
      <w:r w:rsidRPr="009B7ACA">
        <w:rPr>
          <w:rStyle w:val="CodeInTextPACKT"/>
        </w:rPr>
        <w:t>Windows 10</w:t>
      </w:r>
      <w:r>
        <w:t> or </w:t>
      </w:r>
      <w:r w:rsidRPr="009B7ACA">
        <w:rPr>
          <w:rStyle w:val="CodeInTextPACKT"/>
        </w:rPr>
        <w:t>Office</w:t>
      </w:r>
      <w:r>
        <w:t>.</w:t>
      </w:r>
    </w:p>
    <w:p w14:paraId="17D098F1" w14:textId="77777777" w:rsidR="003447E9" w:rsidRDefault="003447E9" w:rsidP="00C37781">
      <w:pPr>
        <w:pStyle w:val="NormalPACKT"/>
      </w:pPr>
      <w:r>
        <w:t>In </w:t>
      </w:r>
      <w:r w:rsidRPr="009B7ACA">
        <w:rPr>
          <w:rStyle w:val="ItalicsPACKT"/>
        </w:rPr>
        <w:t>step 5</w:t>
      </w:r>
      <w:r>
        <w:t>, you selected a specific update. If you are an IT Pro responsible for Windows Update Services inside your organization, you need to keep up to date on critical updates so you can deploy urgent patches as quickly as possible.</w:t>
      </w:r>
    </w:p>
    <w:p w14:paraId="6835EBE3" w14:textId="3D5EA807" w:rsidR="00E85D43" w:rsidRPr="00C37781" w:rsidRDefault="003447E9" w:rsidP="00C37781">
      <w:pPr>
        <w:pStyle w:val="NormalPACKT"/>
      </w:pPr>
      <w:r>
        <w:lastRenderedPageBreak/>
        <w:t>In </w:t>
      </w:r>
      <w:r w:rsidRPr="009B7ACA">
        <w:rPr>
          <w:rStyle w:val="ItalicsPACKT"/>
        </w:rPr>
        <w:t>step 9</w:t>
      </w:r>
      <w:r>
        <w:t xml:space="preserve">, you declined a specific update for one computer target group. As you administer WSUS, you are likely to discover certain updates that can be declined since they do not impact certain target groups. Keeping on top of which patches to approve or decline can be a lot of </w:t>
      </w:r>
      <w:proofErr w:type="gramStart"/>
      <w:r>
        <w:t>work, but</w:t>
      </w:r>
      <w:proofErr w:type="gramEnd"/>
      <w:r>
        <w:t xml:space="preserve"> is vital to ensure that your systems are updated promptly.</w:t>
      </w:r>
    </w:p>
    <w:sectPr w:rsidR="00E85D43" w:rsidRPr="00C37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80C6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EC24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5B8F33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096C9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30406E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2018A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590319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98208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174A7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5E4C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1" w15:restartNumberingAfterBreak="0">
    <w:nsid w:val="0EF168C9"/>
    <w:multiLevelType w:val="multilevel"/>
    <w:tmpl w:val="59081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E0B07"/>
    <w:multiLevelType w:val="multilevel"/>
    <w:tmpl w:val="5F9A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95964"/>
    <w:multiLevelType w:val="multilevel"/>
    <w:tmpl w:val="441C3358"/>
    <w:numStyleLink w:val="RomanNumberedBullet"/>
  </w:abstractNum>
  <w:abstractNum w:abstractNumId="14"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7" w15:restartNumberingAfterBreak="0">
    <w:nsid w:val="34B01141"/>
    <w:multiLevelType w:val="multilevel"/>
    <w:tmpl w:val="D91A43F4"/>
    <w:numStyleLink w:val="NumberedBulletWithinBullet"/>
  </w:abstractNum>
  <w:abstractNum w:abstractNumId="18" w15:restartNumberingAfterBreak="0">
    <w:nsid w:val="38FE3950"/>
    <w:multiLevelType w:val="multilevel"/>
    <w:tmpl w:val="F27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4B3E42B7"/>
    <w:multiLevelType w:val="multilevel"/>
    <w:tmpl w:val="57A48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2"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90516D9"/>
    <w:multiLevelType w:val="multilevel"/>
    <w:tmpl w:val="640A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E0521A"/>
    <w:multiLevelType w:val="multilevel"/>
    <w:tmpl w:val="EC7E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E927F3"/>
    <w:multiLevelType w:val="multilevel"/>
    <w:tmpl w:val="84F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6"/>
  </w:num>
  <w:num w:numId="16">
    <w:abstractNumId w:val="21"/>
  </w:num>
  <w:num w:numId="17">
    <w:abstractNumId w:val="22"/>
  </w:num>
  <w:num w:numId="18">
    <w:abstractNumId w:val="17"/>
  </w:num>
  <w:num w:numId="19">
    <w:abstractNumId w:val="13"/>
  </w:num>
  <w:num w:numId="20">
    <w:abstractNumId w:val="22"/>
    <w:lvlOverride w:ilvl="0">
      <w:startOverride w:val="1"/>
    </w:lvlOverride>
  </w:num>
  <w:num w:numId="21">
    <w:abstractNumId w:val="19"/>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0"/>
  </w:num>
  <w:num w:numId="26">
    <w:abstractNumId w:val="12"/>
  </w:num>
  <w:num w:numId="27">
    <w:abstractNumId w:val="11"/>
  </w:num>
  <w:num w:numId="28">
    <w:abstractNumId w:val="23"/>
  </w:num>
  <w:num w:numId="29">
    <w:abstractNumId w:val="25"/>
  </w:num>
  <w:num w:numId="30">
    <w:abstractNumId w:val="24"/>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ddhant">
    <w15:presenceInfo w15:providerId="Windows Live" w15:userId="2f468145b78375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linkStyles/>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51"/>
    <w:rsid w:val="00006E7B"/>
    <w:rsid w:val="000442DD"/>
    <w:rsid w:val="000671F4"/>
    <w:rsid w:val="00097404"/>
    <w:rsid w:val="000A0BDB"/>
    <w:rsid w:val="000F0746"/>
    <w:rsid w:val="00110122"/>
    <w:rsid w:val="00116B92"/>
    <w:rsid w:val="00136FA3"/>
    <w:rsid w:val="00163AFA"/>
    <w:rsid w:val="00187C0B"/>
    <w:rsid w:val="001D10BE"/>
    <w:rsid w:val="00202957"/>
    <w:rsid w:val="0024522D"/>
    <w:rsid w:val="002D0F00"/>
    <w:rsid w:val="00312958"/>
    <w:rsid w:val="00343EF6"/>
    <w:rsid w:val="003447E9"/>
    <w:rsid w:val="00383F10"/>
    <w:rsid w:val="003A7184"/>
    <w:rsid w:val="00405A21"/>
    <w:rsid w:val="004145E8"/>
    <w:rsid w:val="00421697"/>
    <w:rsid w:val="004A213C"/>
    <w:rsid w:val="004E2E36"/>
    <w:rsid w:val="005126E2"/>
    <w:rsid w:val="00513972"/>
    <w:rsid w:val="005A2CFD"/>
    <w:rsid w:val="005F6EA4"/>
    <w:rsid w:val="00626551"/>
    <w:rsid w:val="006D32F9"/>
    <w:rsid w:val="00776FD0"/>
    <w:rsid w:val="007A7CA4"/>
    <w:rsid w:val="007B77EC"/>
    <w:rsid w:val="00841A62"/>
    <w:rsid w:val="00884E3F"/>
    <w:rsid w:val="00896ABA"/>
    <w:rsid w:val="008C3071"/>
    <w:rsid w:val="008E4810"/>
    <w:rsid w:val="00951380"/>
    <w:rsid w:val="00980321"/>
    <w:rsid w:val="009B7ACA"/>
    <w:rsid w:val="00AE32CD"/>
    <w:rsid w:val="00B4129E"/>
    <w:rsid w:val="00B65131"/>
    <w:rsid w:val="00BC5AE5"/>
    <w:rsid w:val="00BE1454"/>
    <w:rsid w:val="00BE4A77"/>
    <w:rsid w:val="00C20916"/>
    <w:rsid w:val="00C2585A"/>
    <w:rsid w:val="00C37781"/>
    <w:rsid w:val="00CB0F72"/>
    <w:rsid w:val="00CD6088"/>
    <w:rsid w:val="00D014F6"/>
    <w:rsid w:val="00D31C08"/>
    <w:rsid w:val="00D81FC4"/>
    <w:rsid w:val="00D836B3"/>
    <w:rsid w:val="00E5107E"/>
    <w:rsid w:val="00E700FF"/>
    <w:rsid w:val="00E71379"/>
    <w:rsid w:val="00E85D43"/>
    <w:rsid w:val="00EB75C1"/>
    <w:rsid w:val="00F14AD5"/>
    <w:rsid w:val="00F916D3"/>
    <w:rsid w:val="00FE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29FE"/>
  <w15:chartTrackingRefBased/>
  <w15:docId w15:val="{3435EE5C-EC75-4094-8E6D-8571E9DDE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37781"/>
    <w:pPr>
      <w:spacing w:before="60" w:after="60" w:line="240" w:lineRule="auto"/>
    </w:pPr>
    <w:rPr>
      <w:rFonts w:ascii="Arial" w:eastAsia="Times New Roman" w:hAnsi="Arial" w:cs="Arial"/>
      <w:bCs/>
      <w:sz w:val="20"/>
      <w:szCs w:val="24"/>
    </w:rPr>
  </w:style>
  <w:style w:type="paragraph" w:styleId="Heading1">
    <w:name w:val="heading 1"/>
    <w:aliases w:val="Heading 1 [PACKT]"/>
    <w:next w:val="NormalPACKT"/>
    <w:link w:val="Heading1Char"/>
    <w:qFormat/>
    <w:rsid w:val="009B7ACA"/>
    <w:pPr>
      <w:keepNext/>
      <w:spacing w:before="400" w:after="60" w:line="240" w:lineRule="auto"/>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9B7ACA"/>
    <w:pPr>
      <w:keepNext/>
      <w:spacing w:before="320" w:after="60" w:line="240" w:lineRule="auto"/>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9B7ACA"/>
    <w:pPr>
      <w:keepNext/>
      <w:spacing w:before="240" w:after="60" w:line="240" w:lineRule="auto"/>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9B7ACA"/>
    <w:pPr>
      <w:spacing w:before="160" w:after="60" w:line="240" w:lineRule="auto"/>
      <w:outlineLvl w:val="3"/>
    </w:pPr>
    <w:rPr>
      <w:rFonts w:ascii="Arial" w:eastAsia="Times New Roman" w:hAnsi="Arial" w:cs="Arial"/>
      <w:b/>
      <w:iCs/>
      <w:color w:val="000000"/>
      <w:sz w:val="24"/>
      <w:szCs w:val="28"/>
      <w:lang w:val="en-GB"/>
    </w:rPr>
  </w:style>
  <w:style w:type="paragraph" w:styleId="Heading5">
    <w:name w:val="heading 5"/>
    <w:aliases w:val="Heading 5 [PACKT]"/>
    <w:next w:val="NormalPACKT"/>
    <w:link w:val="Heading5Char"/>
    <w:qFormat/>
    <w:rsid w:val="009B7ACA"/>
    <w:pPr>
      <w:spacing w:before="80" w:after="60" w:line="240" w:lineRule="auto"/>
      <w:outlineLvl w:val="4"/>
    </w:pPr>
    <w:rPr>
      <w:rFonts w:ascii="Arial" w:eastAsia="Times New Roman" w:hAnsi="Arial" w:cs="Arial"/>
      <w:b/>
      <w:color w:val="000000"/>
      <w:szCs w:val="26"/>
      <w:lang w:val="en-GB"/>
    </w:rPr>
  </w:style>
  <w:style w:type="paragraph" w:styleId="Heading6">
    <w:name w:val="heading 6"/>
    <w:aliases w:val="Heading 6 [PACKT]"/>
    <w:basedOn w:val="Heading2"/>
    <w:next w:val="NormalPACKT"/>
    <w:link w:val="Heading6Char"/>
    <w:qFormat/>
    <w:rsid w:val="009B7ACA"/>
    <w:pPr>
      <w:spacing w:before="120"/>
      <w:outlineLvl w:val="5"/>
    </w:pPr>
    <w:rPr>
      <w:rFonts w:cs="Times New Roman"/>
      <w:b w:val="0"/>
      <w:bCs w:val="0"/>
      <w:sz w:val="20"/>
      <w:szCs w:val="22"/>
      <w:lang w:eastAsia="x-none"/>
    </w:rPr>
  </w:style>
  <w:style w:type="character" w:default="1" w:styleId="DefaultParagraphFont">
    <w:name w:val="Default Paragraph Font"/>
    <w:uiPriority w:val="1"/>
    <w:unhideWhenUsed/>
    <w:rsid w:val="009B7AC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B7ACA"/>
  </w:style>
  <w:style w:type="character" w:customStyle="1" w:styleId="Heading1Char">
    <w:name w:val="Heading 1 Char"/>
    <w:aliases w:val="Heading 1 [PACKT] Char"/>
    <w:link w:val="Heading1"/>
    <w:rsid w:val="009B7ACA"/>
    <w:rPr>
      <w:rFonts w:ascii="Arial" w:eastAsia="Times New Roman" w:hAnsi="Arial" w:cs="Arial"/>
      <w:b/>
      <w:iCs/>
      <w:color w:val="000000"/>
      <w:kern w:val="32"/>
      <w:sz w:val="32"/>
      <w:szCs w:val="32"/>
      <w:lang w:val="en-GB"/>
    </w:rPr>
  </w:style>
  <w:style w:type="character" w:customStyle="1" w:styleId="Heading2Char">
    <w:name w:val="Heading 2 Char"/>
    <w:aliases w:val="Heading 2 [PACKT] Char"/>
    <w:link w:val="Heading2"/>
    <w:rsid w:val="009B7ACA"/>
    <w:rPr>
      <w:rFonts w:ascii="Arial" w:eastAsia="Times New Roman" w:hAnsi="Arial" w:cs="Arial"/>
      <w:b/>
      <w:bCs/>
      <w:iCs/>
      <w:color w:val="000000"/>
      <w:sz w:val="28"/>
      <w:szCs w:val="28"/>
      <w:lang w:val="en-GB"/>
    </w:rPr>
  </w:style>
  <w:style w:type="character" w:customStyle="1" w:styleId="Heading3Char">
    <w:name w:val="Heading 3 Char"/>
    <w:aliases w:val="Heading 3 [PACKT] Char"/>
    <w:basedOn w:val="DefaultParagraphFont"/>
    <w:link w:val="Heading3"/>
    <w:rsid w:val="00D014F6"/>
    <w:rPr>
      <w:rFonts w:ascii="Arial" w:eastAsia="Times New Roman" w:hAnsi="Arial" w:cs="Arial"/>
      <w:b/>
      <w:iCs/>
      <w:color w:val="000000"/>
      <w:sz w:val="26"/>
      <w:szCs w:val="26"/>
      <w:lang w:val="en-GB"/>
    </w:rPr>
  </w:style>
  <w:style w:type="paragraph" w:customStyle="1" w:styleId="msonormal0">
    <w:name w:val="msonormal"/>
    <w:basedOn w:val="Normal"/>
    <w:rsid w:val="00D014F6"/>
    <w:pPr>
      <w:spacing w:before="100" w:beforeAutospacing="1" w:after="100" w:afterAutospacing="1"/>
    </w:pPr>
    <w:rPr>
      <w:rFonts w:ascii="Times New Roman" w:hAnsi="Times New Roman" w:cs="Times New Roman"/>
      <w:sz w:val="24"/>
    </w:rPr>
  </w:style>
  <w:style w:type="paragraph" w:styleId="NormalWeb">
    <w:name w:val="Normal (Web)"/>
    <w:basedOn w:val="Normal"/>
    <w:uiPriority w:val="99"/>
    <w:unhideWhenUsed/>
    <w:rsid w:val="00D014F6"/>
    <w:pPr>
      <w:spacing w:before="100" w:beforeAutospacing="1" w:after="100" w:afterAutospacing="1"/>
    </w:pPr>
    <w:rPr>
      <w:rFonts w:ascii="Times New Roman" w:hAnsi="Times New Roman" w:cs="Times New Roman"/>
      <w:sz w:val="24"/>
    </w:rPr>
  </w:style>
  <w:style w:type="character" w:styleId="Strong">
    <w:name w:val="Strong"/>
    <w:basedOn w:val="DefaultParagraphFont"/>
    <w:uiPriority w:val="22"/>
    <w:qFormat/>
    <w:rsid w:val="00D014F6"/>
    <w:rPr>
      <w:b/>
      <w:bCs/>
    </w:rPr>
  </w:style>
  <w:style w:type="paragraph" w:customStyle="1" w:styleId="mce-root">
    <w:name w:val="mce-root"/>
    <w:basedOn w:val="Normal"/>
    <w:rsid w:val="00D014F6"/>
    <w:pPr>
      <w:spacing w:before="100" w:beforeAutospacing="1" w:after="100" w:afterAutospacing="1"/>
    </w:pPr>
    <w:rPr>
      <w:rFonts w:ascii="Times New Roman" w:hAnsi="Times New Roman" w:cs="Times New Roman"/>
      <w:sz w:val="24"/>
    </w:rPr>
  </w:style>
  <w:style w:type="character" w:styleId="Hyperlink">
    <w:name w:val="Hyperlink"/>
    <w:basedOn w:val="DefaultParagraphFont"/>
    <w:uiPriority w:val="99"/>
    <w:unhideWhenUsed/>
    <w:rsid w:val="00D014F6"/>
    <w:rPr>
      <w:color w:val="0000FF"/>
      <w:u w:val="single"/>
    </w:rPr>
  </w:style>
  <w:style w:type="character" w:styleId="FollowedHyperlink">
    <w:name w:val="FollowedHyperlink"/>
    <w:basedOn w:val="DefaultParagraphFont"/>
    <w:uiPriority w:val="99"/>
    <w:semiHidden/>
    <w:unhideWhenUsed/>
    <w:rsid w:val="00D014F6"/>
    <w:rPr>
      <w:color w:val="800080"/>
      <w:u w:val="single"/>
    </w:rPr>
  </w:style>
  <w:style w:type="character" w:styleId="Emphasis">
    <w:name w:val="Emphasis"/>
    <w:basedOn w:val="DefaultParagraphFont"/>
    <w:uiPriority w:val="20"/>
    <w:qFormat/>
    <w:rsid w:val="00D014F6"/>
    <w:rPr>
      <w:i/>
      <w:iCs/>
    </w:rPr>
  </w:style>
  <w:style w:type="character" w:customStyle="1" w:styleId="urlpackt">
    <w:name w:val="urlpackt"/>
    <w:basedOn w:val="DefaultParagraphFont"/>
    <w:rsid w:val="00D014F6"/>
  </w:style>
  <w:style w:type="character" w:styleId="HTMLKeyboard">
    <w:name w:val="HTML Keyboard"/>
    <w:basedOn w:val="DefaultParagraphFont"/>
    <w:uiPriority w:val="99"/>
    <w:semiHidden/>
    <w:unhideWhenUsed/>
    <w:rsid w:val="00D014F6"/>
    <w:rPr>
      <w:rFonts w:ascii="Courier New" w:eastAsia="Times New Roman" w:hAnsi="Courier New" w:cs="Courier New"/>
      <w:sz w:val="20"/>
      <w:szCs w:val="20"/>
    </w:rPr>
  </w:style>
  <w:style w:type="paragraph" w:customStyle="1" w:styleId="cdpaligncenter">
    <w:name w:val="cdpaligncenter"/>
    <w:basedOn w:val="Normal"/>
    <w:rsid w:val="00D014F6"/>
    <w:pPr>
      <w:spacing w:before="100" w:beforeAutospacing="1" w:after="100" w:afterAutospacing="1"/>
    </w:pPr>
    <w:rPr>
      <w:rFonts w:ascii="Times New Roman" w:hAnsi="Times New Roman" w:cs="Times New Roman"/>
      <w:sz w:val="24"/>
    </w:rPr>
  </w:style>
  <w:style w:type="paragraph" w:styleId="HTMLPreformatted">
    <w:name w:val="HTML Preformatted"/>
    <w:basedOn w:val="Normal"/>
    <w:link w:val="HTMLPreformattedChar"/>
    <w:uiPriority w:val="99"/>
    <w:semiHidden/>
    <w:unhideWhenUsed/>
    <w:rsid w:val="00D01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D014F6"/>
    <w:rPr>
      <w:rFonts w:ascii="Courier New" w:eastAsia="Times New Roman" w:hAnsi="Courier New" w:cs="Courier New"/>
      <w:sz w:val="20"/>
      <w:szCs w:val="20"/>
    </w:rPr>
  </w:style>
  <w:style w:type="character" w:customStyle="1" w:styleId="packtscreen">
    <w:name w:val="packt_screen"/>
    <w:basedOn w:val="DefaultParagraphFont"/>
    <w:rsid w:val="00D014F6"/>
  </w:style>
  <w:style w:type="character" w:customStyle="1" w:styleId="Heading4Char">
    <w:name w:val="Heading 4 Char"/>
    <w:aliases w:val="Heading 4 [PACKT] Char"/>
    <w:basedOn w:val="DefaultParagraphFont"/>
    <w:link w:val="Heading4"/>
    <w:rsid w:val="005126E2"/>
    <w:rPr>
      <w:rFonts w:ascii="Arial" w:eastAsia="Times New Roman" w:hAnsi="Arial" w:cs="Arial"/>
      <w:b/>
      <w:iCs/>
      <w:color w:val="000000"/>
      <w:sz w:val="24"/>
      <w:szCs w:val="28"/>
      <w:lang w:val="en-GB"/>
    </w:rPr>
  </w:style>
  <w:style w:type="character" w:customStyle="1" w:styleId="Heading5Char">
    <w:name w:val="Heading 5 Char"/>
    <w:aliases w:val="Heading 5 [PACKT] Char"/>
    <w:basedOn w:val="DefaultParagraphFont"/>
    <w:link w:val="Heading5"/>
    <w:rsid w:val="005126E2"/>
    <w:rPr>
      <w:rFonts w:ascii="Arial" w:eastAsia="Times New Roman" w:hAnsi="Arial" w:cs="Arial"/>
      <w:b/>
      <w:color w:val="000000"/>
      <w:szCs w:val="26"/>
      <w:lang w:val="en-GB"/>
    </w:rPr>
  </w:style>
  <w:style w:type="character" w:customStyle="1" w:styleId="Heading6Char">
    <w:name w:val="Heading 6 Char"/>
    <w:aliases w:val="Heading 6 [PACKT] Char"/>
    <w:link w:val="Heading6"/>
    <w:rsid w:val="009B7ACA"/>
    <w:rPr>
      <w:rFonts w:ascii="Arial" w:eastAsia="Times New Roman" w:hAnsi="Arial" w:cs="Times New Roman"/>
      <w:iCs/>
      <w:color w:val="000000"/>
      <w:sz w:val="20"/>
      <w:lang w:val="en-GB" w:eastAsia="x-none"/>
    </w:rPr>
  </w:style>
  <w:style w:type="paragraph" w:customStyle="1" w:styleId="NormalPACKT">
    <w:name w:val="Normal [PACKT]"/>
    <w:uiPriority w:val="99"/>
    <w:locked/>
    <w:rsid w:val="009B7ACA"/>
    <w:pPr>
      <w:spacing w:after="120" w:line="240" w:lineRule="auto"/>
    </w:pPr>
    <w:rPr>
      <w:rFonts w:ascii="Times New Roman" w:eastAsia="Times New Roman" w:hAnsi="Times New Roman" w:cs="Times New Roman"/>
      <w:szCs w:val="24"/>
    </w:rPr>
  </w:style>
  <w:style w:type="paragraph" w:styleId="Footer">
    <w:name w:val="footer"/>
    <w:basedOn w:val="Normal"/>
    <w:link w:val="FooterChar"/>
    <w:semiHidden/>
    <w:rsid w:val="009B7ACA"/>
    <w:pPr>
      <w:tabs>
        <w:tab w:val="center" w:pos="4320"/>
        <w:tab w:val="right" w:pos="8640"/>
      </w:tabs>
    </w:pPr>
  </w:style>
  <w:style w:type="character" w:customStyle="1" w:styleId="FooterChar">
    <w:name w:val="Footer Char"/>
    <w:basedOn w:val="DefaultParagraphFont"/>
    <w:link w:val="Footer"/>
    <w:semiHidden/>
    <w:rsid w:val="005126E2"/>
    <w:rPr>
      <w:rFonts w:ascii="Arial" w:eastAsia="Times New Roman" w:hAnsi="Arial" w:cs="Arial"/>
      <w:bCs/>
      <w:sz w:val="20"/>
      <w:szCs w:val="24"/>
    </w:rPr>
  </w:style>
  <w:style w:type="character" w:customStyle="1" w:styleId="EmailPACKT">
    <w:name w:val="Email [PACKT]"/>
    <w:uiPriority w:val="99"/>
    <w:qFormat/>
    <w:locked/>
    <w:rsid w:val="009B7ACA"/>
    <w:rPr>
      <w:rFonts w:ascii="Lucida Console" w:hAnsi="Lucida Console"/>
      <w:color w:val="FF6600"/>
      <w:sz w:val="19"/>
      <w:szCs w:val="18"/>
    </w:rPr>
  </w:style>
  <w:style w:type="character" w:customStyle="1" w:styleId="URLPACKT0">
    <w:name w:val="URL [PACKT]"/>
    <w:uiPriority w:val="99"/>
    <w:rsid w:val="009B7ACA"/>
    <w:rPr>
      <w:rFonts w:ascii="Lucida Console" w:hAnsi="Lucida Console"/>
      <w:color w:val="0000FF"/>
      <w:sz w:val="19"/>
      <w:szCs w:val="18"/>
    </w:rPr>
  </w:style>
  <w:style w:type="character" w:customStyle="1" w:styleId="CodeInTextPACKT">
    <w:name w:val="Code In Text [PACKT]"/>
    <w:uiPriority w:val="99"/>
    <w:locked/>
    <w:rsid w:val="009B7ACA"/>
    <w:rPr>
      <w:rFonts w:ascii="Lucida Console" w:hAnsi="Lucida Console"/>
      <w:color w:val="747959"/>
      <w:sz w:val="19"/>
      <w:szCs w:val="18"/>
    </w:rPr>
  </w:style>
  <w:style w:type="paragraph" w:customStyle="1" w:styleId="ChapterTitlePACKT">
    <w:name w:val="Chapter Title [PACKT]"/>
    <w:next w:val="NormalPACKT"/>
    <w:uiPriority w:val="99"/>
    <w:locked/>
    <w:rsid w:val="009B7ACA"/>
    <w:pPr>
      <w:spacing w:after="840" w:line="240" w:lineRule="auto"/>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9B7ACA"/>
    <w:rPr>
      <w:rFonts w:ascii="Times New Roman" w:hAnsi="Times New Roman"/>
      <w:b/>
      <w:color w:val="008000"/>
      <w:sz w:val="22"/>
    </w:rPr>
  </w:style>
  <w:style w:type="character" w:customStyle="1" w:styleId="KeyWordPACKT">
    <w:name w:val="Key Word [PACKT]"/>
    <w:uiPriority w:val="99"/>
    <w:locked/>
    <w:rsid w:val="009B7ACA"/>
    <w:rPr>
      <w:b/>
    </w:rPr>
  </w:style>
  <w:style w:type="character" w:customStyle="1" w:styleId="KeyPACKT">
    <w:name w:val="Key [PACKT]"/>
    <w:uiPriority w:val="99"/>
    <w:locked/>
    <w:rsid w:val="009B7ACA"/>
    <w:rPr>
      <w:i/>
      <w:color w:val="00CCFF"/>
    </w:rPr>
  </w:style>
  <w:style w:type="character" w:customStyle="1" w:styleId="ChapterrefPACKT">
    <w:name w:val="Chapterref [PACKT]"/>
    <w:uiPriority w:val="99"/>
    <w:locked/>
    <w:rsid w:val="009B7ACA"/>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9B7ACA"/>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9B7ACA"/>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9B7ACA"/>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9B7ACA"/>
    <w:pPr>
      <w:numPr>
        <w:numId w:val="2"/>
      </w:numPr>
    </w:pPr>
  </w:style>
  <w:style w:type="paragraph" w:customStyle="1" w:styleId="TableColumnHeadingPACKT">
    <w:name w:val="Table Column Heading [PACKT]"/>
    <w:basedOn w:val="NormalPACKT"/>
    <w:uiPriority w:val="99"/>
    <w:rsid w:val="009B7ACA"/>
    <w:pPr>
      <w:spacing w:before="60" w:after="60"/>
    </w:pPr>
    <w:rPr>
      <w:rFonts w:cs="Arial"/>
      <w:b/>
      <w:bCs/>
      <w:sz w:val="20"/>
    </w:rPr>
  </w:style>
  <w:style w:type="paragraph" w:customStyle="1" w:styleId="CodeEndPACKT">
    <w:name w:val="Code End [PACKT]"/>
    <w:basedOn w:val="CodePACKT"/>
    <w:next w:val="NormalPACKT"/>
    <w:uiPriority w:val="99"/>
    <w:locked/>
    <w:rsid w:val="009B7ACA"/>
    <w:pPr>
      <w:spacing w:after="120"/>
    </w:pPr>
  </w:style>
  <w:style w:type="paragraph" w:customStyle="1" w:styleId="TableColumnContentPACKT">
    <w:name w:val="Table Column Content [PACKT]"/>
    <w:basedOn w:val="TableColumnHeadingPACKT"/>
    <w:uiPriority w:val="99"/>
    <w:rsid w:val="009B7ACA"/>
    <w:rPr>
      <w:b w:val="0"/>
    </w:rPr>
  </w:style>
  <w:style w:type="paragraph" w:customStyle="1" w:styleId="CommandLinePACKT">
    <w:name w:val="Command Line [PACKT]"/>
    <w:basedOn w:val="CodePACKT"/>
    <w:uiPriority w:val="99"/>
    <w:qFormat/>
    <w:locked/>
    <w:rsid w:val="009B7ACA"/>
    <w:pPr>
      <w:spacing w:after="60"/>
      <w:ind w:left="0"/>
    </w:pPr>
  </w:style>
  <w:style w:type="paragraph" w:customStyle="1" w:styleId="CodeWithinTipPACKT">
    <w:name w:val="Code Within Tip [PACKT]"/>
    <w:uiPriority w:val="99"/>
    <w:qFormat/>
    <w:rsid w:val="009B7ACA"/>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9B7ACA"/>
    <w:pPr>
      <w:spacing w:after="0" w:line="240" w:lineRule="auto"/>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9B7ACA"/>
    <w:pPr>
      <w:spacing w:after="120"/>
    </w:pPr>
  </w:style>
  <w:style w:type="paragraph" w:customStyle="1" w:styleId="FigurePACKT">
    <w:name w:val="Figure [PACKT]"/>
    <w:uiPriority w:val="99"/>
    <w:locked/>
    <w:rsid w:val="009B7ACA"/>
    <w:pPr>
      <w:spacing w:before="240" w:after="240" w:line="240" w:lineRule="auto"/>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9B7ACA"/>
    <w:pPr>
      <w:spacing w:after="120"/>
    </w:pPr>
  </w:style>
  <w:style w:type="paragraph" w:customStyle="1" w:styleId="BulletWithinBulletPACKT">
    <w:name w:val="Bullet Within Bullet [PACKT]"/>
    <w:basedOn w:val="BulletPACKT"/>
    <w:uiPriority w:val="99"/>
    <w:locked/>
    <w:rsid w:val="009B7ACA"/>
    <w:pPr>
      <w:tabs>
        <w:tab w:val="clear" w:pos="360"/>
      </w:tabs>
      <w:ind w:left="1440" w:right="720"/>
    </w:pPr>
  </w:style>
  <w:style w:type="paragraph" w:customStyle="1" w:styleId="BulletWithinBulletEndPACKT">
    <w:name w:val="Bullet Within Bullet End [PACKT]"/>
    <w:basedOn w:val="BulletWithinBulletPACKT"/>
    <w:uiPriority w:val="99"/>
    <w:locked/>
    <w:rsid w:val="009B7ACA"/>
    <w:pPr>
      <w:spacing w:after="120"/>
    </w:pPr>
  </w:style>
  <w:style w:type="paragraph" w:customStyle="1" w:styleId="TipPACKT">
    <w:name w:val="Tip [PACKT]"/>
    <w:basedOn w:val="InformationBoxPACKT"/>
    <w:next w:val="NormalPACKT"/>
    <w:uiPriority w:val="99"/>
    <w:qFormat/>
    <w:rsid w:val="009B7ACA"/>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9B7ACA"/>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9B7ACA"/>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9B7ACA"/>
  </w:style>
  <w:style w:type="paragraph" w:customStyle="1" w:styleId="PartTitlePACKT">
    <w:name w:val="Part Title [PACKT]"/>
    <w:basedOn w:val="PartPACKT"/>
    <w:uiPriority w:val="99"/>
    <w:qFormat/>
    <w:rsid w:val="009B7ACA"/>
    <w:rPr>
      <w:i/>
      <w:sz w:val="26"/>
      <w:u w:val="none"/>
    </w:rPr>
  </w:style>
  <w:style w:type="paragraph" w:customStyle="1" w:styleId="CommandLineEndPACKT">
    <w:name w:val="Command Line End [PACKT]"/>
    <w:basedOn w:val="CommandLinePACKT"/>
    <w:uiPriority w:val="99"/>
    <w:locked/>
    <w:rsid w:val="009B7ACA"/>
    <w:pPr>
      <w:spacing w:after="120"/>
    </w:pPr>
    <w:rPr>
      <w:bCs/>
      <w:noProof/>
      <w:szCs w:val="20"/>
      <w:lang w:eastAsia="en-US"/>
    </w:rPr>
  </w:style>
  <w:style w:type="paragraph" w:customStyle="1" w:styleId="CodeWithinBulletsPACKT">
    <w:name w:val="Code Within Bullets [PACKT]"/>
    <w:basedOn w:val="CodePACKT"/>
    <w:uiPriority w:val="99"/>
    <w:locked/>
    <w:rsid w:val="009B7ACA"/>
    <w:pPr>
      <w:ind w:left="1080"/>
    </w:pPr>
    <w:rPr>
      <w:szCs w:val="20"/>
    </w:rPr>
  </w:style>
  <w:style w:type="paragraph" w:customStyle="1" w:styleId="CodeWithinBulletsEndPACKT">
    <w:name w:val="Code Within Bullets End [PACKT]"/>
    <w:basedOn w:val="CodeWithinBulletsPACKT"/>
    <w:uiPriority w:val="99"/>
    <w:locked/>
    <w:rsid w:val="009B7ACA"/>
    <w:pPr>
      <w:spacing w:after="120"/>
    </w:pPr>
  </w:style>
  <w:style w:type="paragraph" w:customStyle="1" w:styleId="NumberedBulletWithinBulletPACKT">
    <w:name w:val="Numbered Bullet Within Bullet [PACKT]"/>
    <w:basedOn w:val="BulletWithinBulletPACKT"/>
    <w:uiPriority w:val="99"/>
    <w:locked/>
    <w:rsid w:val="009B7ACA"/>
    <w:pPr>
      <w:numPr>
        <w:numId w:val="4"/>
      </w:numPr>
    </w:pPr>
  </w:style>
  <w:style w:type="paragraph" w:customStyle="1" w:styleId="NumberedBulletWithinBulletEndPACKT">
    <w:name w:val="Numbered Bullet Within Bullet End [PACKT]"/>
    <w:basedOn w:val="NumberedBulletWithinBulletPACKT"/>
    <w:uiPriority w:val="99"/>
    <w:locked/>
    <w:rsid w:val="009B7ACA"/>
    <w:pPr>
      <w:spacing w:after="120"/>
    </w:pPr>
  </w:style>
  <w:style w:type="paragraph" w:customStyle="1" w:styleId="BulletWithinInformationBoxPACKT">
    <w:name w:val="Bullet Within Information Box [PACKT]"/>
    <w:basedOn w:val="InformationBoxPACKT"/>
    <w:uiPriority w:val="99"/>
    <w:qFormat/>
    <w:locked/>
    <w:rsid w:val="009B7ACA"/>
    <w:pPr>
      <w:spacing w:before="0" w:after="20"/>
      <w:ind w:left="1080" w:hanging="360"/>
    </w:pPr>
  </w:style>
  <w:style w:type="paragraph" w:customStyle="1" w:styleId="CodeWithinTipEndPACKT">
    <w:name w:val="Code Within Tip End [PACKT]"/>
    <w:basedOn w:val="CodeWithinTipPACKT"/>
    <w:uiPriority w:val="99"/>
    <w:qFormat/>
    <w:rsid w:val="009B7ACA"/>
    <w:pPr>
      <w:spacing w:after="120"/>
    </w:pPr>
  </w:style>
  <w:style w:type="paragraph" w:customStyle="1" w:styleId="CodeWithinInformationBoxPACKT">
    <w:name w:val="Code Within Information Box [PACKT]"/>
    <w:basedOn w:val="CodeWithinTipPACKT"/>
    <w:uiPriority w:val="99"/>
    <w:qFormat/>
    <w:rsid w:val="009B7ACA"/>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9B7ACA"/>
    <w:rPr>
      <w:i/>
      <w:color w:val="FF99CC"/>
    </w:rPr>
  </w:style>
  <w:style w:type="paragraph" w:customStyle="1" w:styleId="QuotePACKT">
    <w:name w:val="Quote [PACKT]"/>
    <w:basedOn w:val="NormalPACKT"/>
    <w:uiPriority w:val="99"/>
    <w:rsid w:val="009B7ACA"/>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9B7ACA"/>
    <w:rPr>
      <w:rFonts w:ascii="Arial" w:hAnsi="Arial"/>
      <w:b/>
      <w:color w:val="FF0000"/>
      <w:sz w:val="28"/>
      <w:szCs w:val="28"/>
    </w:rPr>
  </w:style>
  <w:style w:type="paragraph" w:customStyle="1" w:styleId="IgnorePACKT">
    <w:name w:val="Ignore [PACKT]"/>
    <w:basedOn w:val="FigureWithinTipPACKT"/>
    <w:uiPriority w:val="99"/>
    <w:qFormat/>
    <w:rsid w:val="009B7ACA"/>
  </w:style>
  <w:style w:type="paragraph" w:customStyle="1" w:styleId="FigureWithinTipPACKT">
    <w:name w:val="Figure Within Tip [PACKT]"/>
    <w:basedOn w:val="FigureWithinTableContentPACKT"/>
    <w:uiPriority w:val="99"/>
    <w:qFormat/>
    <w:rsid w:val="009B7ACA"/>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9B7ACA"/>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9B7ACA"/>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9B7ACA"/>
  </w:style>
  <w:style w:type="paragraph" w:customStyle="1" w:styleId="InformationBoxWithinBulletPACKT">
    <w:name w:val="Information Box Within Bullet [PACKT]"/>
    <w:basedOn w:val="InformationBoxPACKT"/>
    <w:uiPriority w:val="99"/>
    <w:qFormat/>
    <w:rsid w:val="009B7ACA"/>
    <w:pPr>
      <w:ind w:left="1080"/>
    </w:pPr>
  </w:style>
  <w:style w:type="paragraph" w:customStyle="1" w:styleId="BulletWithinInformationBoxEndPACKT">
    <w:name w:val="Bullet Within Information Box End [PACKT]"/>
    <w:basedOn w:val="BulletWithinInformationBoxPACKT"/>
    <w:uiPriority w:val="99"/>
    <w:qFormat/>
    <w:rsid w:val="009B7ACA"/>
    <w:pPr>
      <w:spacing w:after="60"/>
    </w:pPr>
  </w:style>
  <w:style w:type="paragraph" w:customStyle="1" w:styleId="BulletWithinTipPACKT">
    <w:name w:val="Bullet Within Tip [PACKT]"/>
    <w:basedOn w:val="BulletWithinInformationBoxPACKT"/>
    <w:uiPriority w:val="99"/>
    <w:qFormat/>
    <w:rsid w:val="009B7ACA"/>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9B7ACA"/>
    <w:pPr>
      <w:spacing w:after="60"/>
    </w:pPr>
  </w:style>
  <w:style w:type="paragraph" w:customStyle="1" w:styleId="CodeWithinInformationBoxEndPACKT">
    <w:name w:val="Code Within Information Box End [PACKT]"/>
    <w:basedOn w:val="CodeWithinInformationBoxPACKT"/>
    <w:qFormat/>
    <w:rsid w:val="009B7ACA"/>
    <w:pPr>
      <w:spacing w:before="180" w:after="180"/>
    </w:pPr>
  </w:style>
  <w:style w:type="paragraph" w:customStyle="1" w:styleId="CodeWithinTableColumnContentPACKT">
    <w:name w:val="Code Within Table Column Content [PACKT]"/>
    <w:basedOn w:val="CodeWithinTipEndPACKT"/>
    <w:uiPriority w:val="99"/>
    <w:qFormat/>
    <w:rsid w:val="009B7ACA"/>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9B7ACA"/>
    <w:pPr>
      <w:spacing w:after="120"/>
    </w:pPr>
  </w:style>
  <w:style w:type="paragraph" w:customStyle="1" w:styleId="CommandLineWithinTipPACKT">
    <w:name w:val="Command Line Within Tip [PACKT]"/>
    <w:basedOn w:val="CommandLinePACKT"/>
    <w:uiPriority w:val="99"/>
    <w:qFormat/>
    <w:rsid w:val="009B7ACA"/>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9B7ACA"/>
    <w:pPr>
      <w:spacing w:after="120"/>
    </w:pPr>
  </w:style>
  <w:style w:type="paragraph" w:customStyle="1" w:styleId="CommandLineWithinInformationBoxPACKT">
    <w:name w:val="Command Line Within Information Box [PACKT]"/>
    <w:basedOn w:val="CommandLineWithinTipPACKT"/>
    <w:uiPriority w:val="99"/>
    <w:qFormat/>
    <w:rsid w:val="009B7ACA"/>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9B7ACA"/>
    <w:pPr>
      <w:spacing w:after="120"/>
    </w:pPr>
  </w:style>
  <w:style w:type="paragraph" w:customStyle="1" w:styleId="CommandLineWithinTableColumnContentPACKT">
    <w:name w:val="Command Line Within Table Column Content [PACKT]"/>
    <w:basedOn w:val="CommandLineWithinInformationBoxEndPACKT"/>
    <w:uiPriority w:val="99"/>
    <w:qFormat/>
    <w:rsid w:val="009B7ACA"/>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9B7ACA"/>
    <w:pPr>
      <w:spacing w:after="120"/>
    </w:pPr>
  </w:style>
  <w:style w:type="paragraph" w:customStyle="1" w:styleId="CommandLineWithinBulletPACKT">
    <w:name w:val="Command Line Within Bullet [PACKT]"/>
    <w:basedOn w:val="CommandLineWithinTableColumnContentEndPACKT"/>
    <w:uiPriority w:val="99"/>
    <w:qFormat/>
    <w:rsid w:val="009B7ACA"/>
    <w:pPr>
      <w:ind w:left="720"/>
    </w:pPr>
  </w:style>
  <w:style w:type="paragraph" w:customStyle="1" w:styleId="CommandLineWithinBulletEndPACKT">
    <w:name w:val="Command Line Within Bullet End [PACKT]"/>
    <w:basedOn w:val="CommandLineWithinBulletPACKT"/>
    <w:uiPriority w:val="99"/>
    <w:qFormat/>
    <w:rsid w:val="009B7ACA"/>
  </w:style>
  <w:style w:type="paragraph" w:customStyle="1" w:styleId="QuoteWithinBulletPACKT">
    <w:name w:val="Quote Within Bullet [PACKT]"/>
    <w:basedOn w:val="QuotePACKT"/>
    <w:uiPriority w:val="99"/>
    <w:qFormat/>
    <w:rsid w:val="009B7ACA"/>
    <w:pPr>
      <w:ind w:left="864" w:right="864"/>
    </w:pPr>
  </w:style>
  <w:style w:type="paragraph" w:customStyle="1" w:styleId="RomanNumberedBulletPACKT">
    <w:name w:val="Roman Numbered Bullet [PACKT]"/>
    <w:basedOn w:val="NumberedBulletPACKT"/>
    <w:uiPriority w:val="99"/>
    <w:qFormat/>
    <w:rsid w:val="009B7ACA"/>
    <w:pPr>
      <w:numPr>
        <w:numId w:val="6"/>
      </w:numPr>
      <w:tabs>
        <w:tab w:val="clear" w:pos="360"/>
      </w:tabs>
    </w:pPr>
  </w:style>
  <w:style w:type="paragraph" w:customStyle="1" w:styleId="RomanNumberedBulletEndPACKT">
    <w:name w:val="Roman Numbered Bullet End [PACKT]"/>
    <w:basedOn w:val="RomanNumberedBulletPACKT"/>
    <w:uiPriority w:val="99"/>
    <w:qFormat/>
    <w:rsid w:val="009B7ACA"/>
    <w:pPr>
      <w:spacing w:after="120"/>
    </w:pPr>
  </w:style>
  <w:style w:type="character" w:customStyle="1" w:styleId="CodeHighlightedPACKT">
    <w:name w:val="Code Highlighted [PACKT]"/>
    <w:uiPriority w:val="99"/>
    <w:qFormat/>
    <w:rsid w:val="009B7ACA"/>
    <w:rPr>
      <w:rFonts w:ascii="Lucida Console" w:hAnsi="Lucida Console"/>
      <w:b/>
      <w:color w:val="747959"/>
      <w:sz w:val="18"/>
      <w:szCs w:val="18"/>
    </w:rPr>
  </w:style>
  <w:style w:type="character" w:customStyle="1" w:styleId="IconPACKT">
    <w:name w:val="Icon [PACKT]"/>
    <w:uiPriority w:val="99"/>
    <w:qFormat/>
    <w:rsid w:val="009B7ACA"/>
    <w:rPr>
      <w:rFonts w:ascii="Times New Roman" w:hAnsi="Times New Roman"/>
      <w:noProof/>
      <w:sz w:val="22"/>
    </w:rPr>
  </w:style>
  <w:style w:type="table" w:styleId="TableGrid">
    <w:name w:val="Table Grid"/>
    <w:basedOn w:val="TableNormal"/>
    <w:rsid w:val="009B7AC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9B7ACA"/>
    <w:pPr>
      <w:spacing w:before="0" w:after="120"/>
    </w:pPr>
    <w:rPr>
      <w:rFonts w:ascii="Times New Roman" w:hAnsi="Times New Roman"/>
    </w:rPr>
  </w:style>
  <w:style w:type="paragraph" w:customStyle="1" w:styleId="AlphabeticalBulletPACKT">
    <w:name w:val="Alphabetical Bullet [PACKT]"/>
    <w:basedOn w:val="Normal"/>
    <w:uiPriority w:val="99"/>
    <w:qFormat/>
    <w:rsid w:val="009B7ACA"/>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9B7ACA"/>
    <w:pPr>
      <w:spacing w:after="120"/>
    </w:pPr>
    <w:rPr>
      <w:bCs/>
    </w:rPr>
  </w:style>
  <w:style w:type="paragraph" w:customStyle="1" w:styleId="PartSectionPACKT">
    <w:name w:val="Part Section [PACKT]"/>
    <w:basedOn w:val="PartTitlePACKT"/>
    <w:uiPriority w:val="99"/>
    <w:qFormat/>
    <w:rsid w:val="009B7ACA"/>
    <w:rPr>
      <w:sz w:val="46"/>
    </w:rPr>
  </w:style>
  <w:style w:type="paragraph" w:customStyle="1" w:styleId="BulletWithinTableColumnContentPACKT">
    <w:name w:val="Bullet Within Table Column Content [PACKT]"/>
    <w:basedOn w:val="BulletPACKT"/>
    <w:uiPriority w:val="99"/>
    <w:qFormat/>
    <w:rsid w:val="009B7ACA"/>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9B7ACA"/>
    <w:pPr>
      <w:spacing w:after="120"/>
    </w:pPr>
  </w:style>
  <w:style w:type="paragraph" w:customStyle="1" w:styleId="PartHeadingPACKT">
    <w:name w:val="Part Heading [PACKT]"/>
    <w:basedOn w:val="ChapterTitlePACKT"/>
    <w:qFormat/>
    <w:rsid w:val="009B7ACA"/>
  </w:style>
  <w:style w:type="paragraph" w:styleId="BalloonText">
    <w:name w:val="Balloon Text"/>
    <w:basedOn w:val="Normal"/>
    <w:link w:val="BalloonTextChar"/>
    <w:rsid w:val="009B7ACA"/>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9B7ACA"/>
    <w:rPr>
      <w:rFonts w:ascii="Tahoma" w:eastAsia="Times New Roman" w:hAnsi="Tahoma" w:cs="Times New Roman"/>
      <w:bCs/>
      <w:sz w:val="16"/>
      <w:szCs w:val="16"/>
      <w:lang w:val="x-none" w:eastAsia="x-none"/>
    </w:rPr>
  </w:style>
  <w:style w:type="paragraph" w:customStyle="1" w:styleId="BulletWithoutBulletWithinBulletPACKT">
    <w:name w:val="Bullet Without Bullet Within Bullet [PACKT]"/>
    <w:basedOn w:val="BulletPACKT"/>
    <w:uiPriority w:val="99"/>
    <w:rsid w:val="009B7ACA"/>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9B7ACA"/>
    <w:pPr>
      <w:spacing w:after="120"/>
    </w:pPr>
  </w:style>
  <w:style w:type="paragraph" w:customStyle="1" w:styleId="BulletWithoutBulletWithinNestedBulletPACKT">
    <w:name w:val="Bullet Without Bullet Within Nested Bullet [PACKT]"/>
    <w:basedOn w:val="BulletWithoutBulletWithinBulletPACKT"/>
    <w:uiPriority w:val="99"/>
    <w:rsid w:val="009B7ACA"/>
    <w:pPr>
      <w:ind w:left="1440"/>
    </w:pPr>
  </w:style>
  <w:style w:type="paragraph" w:customStyle="1" w:styleId="BulletWithoutBulletWithinNestedBulletEndPACKT">
    <w:name w:val="Bullet Without Bullet Within Nested Bullet End [PACKT]"/>
    <w:basedOn w:val="BulletWithoutBulletWithinNestedBulletPACKT"/>
    <w:uiPriority w:val="99"/>
    <w:rsid w:val="009B7ACA"/>
    <w:pPr>
      <w:spacing w:after="173"/>
    </w:pPr>
  </w:style>
  <w:style w:type="paragraph" w:customStyle="1" w:styleId="AppendixTitlePACKT">
    <w:name w:val="Appendix Title [PACKT]"/>
    <w:basedOn w:val="NormalPACKT"/>
    <w:uiPriority w:val="99"/>
    <w:rsid w:val="009B7ACA"/>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9B7ACA"/>
    <w:pPr>
      <w:numPr>
        <w:numId w:val="3"/>
      </w:numPr>
    </w:pPr>
  </w:style>
  <w:style w:type="numbering" w:customStyle="1" w:styleId="NumberedBulletWithinBullet">
    <w:name w:val="Numbered Bullet Within Bullet"/>
    <w:uiPriority w:val="99"/>
    <w:rsid w:val="009B7ACA"/>
    <w:pPr>
      <w:numPr>
        <w:numId w:val="3"/>
      </w:numPr>
    </w:pPr>
  </w:style>
  <w:style w:type="numbering" w:customStyle="1" w:styleId="RomanNumberedBullet">
    <w:name w:val="Roman Numbered Bullet"/>
    <w:uiPriority w:val="99"/>
    <w:rsid w:val="009B7ACA"/>
    <w:pPr>
      <w:numPr>
        <w:numId w:val="5"/>
      </w:numPr>
    </w:pPr>
  </w:style>
  <w:style w:type="numbering" w:customStyle="1" w:styleId="AlphabeticalBullet">
    <w:name w:val="Alphabetical Bullet"/>
    <w:uiPriority w:val="99"/>
    <w:rsid w:val="009B7ACA"/>
    <w:pPr>
      <w:numPr>
        <w:numId w:val="7"/>
      </w:numPr>
    </w:pPr>
  </w:style>
  <w:style w:type="character" w:styleId="UnresolvedMention">
    <w:name w:val="Unresolved Mention"/>
    <w:basedOn w:val="DefaultParagraphFont"/>
    <w:uiPriority w:val="99"/>
    <w:semiHidden/>
    <w:unhideWhenUsed/>
    <w:rsid w:val="00884E3F"/>
    <w:rPr>
      <w:color w:val="605E5C"/>
      <w:shd w:val="clear" w:color="auto" w:fill="E1DFDD"/>
    </w:rPr>
  </w:style>
  <w:style w:type="paragraph" w:customStyle="1" w:styleId="listitem">
    <w:name w:val="listitem"/>
    <w:basedOn w:val="Normal"/>
    <w:rsid w:val="008E4810"/>
    <w:pPr>
      <w:spacing w:before="100" w:beforeAutospacing="1" w:after="100" w:afterAutospacing="1"/>
    </w:pPr>
    <w:rPr>
      <w:rFonts w:ascii="Times New Roman" w:hAnsi="Times New Roman" w:cs="Times New Roman"/>
      <w:bCs w:val="0"/>
      <w:sz w:val="24"/>
    </w:rPr>
  </w:style>
  <w:style w:type="character" w:styleId="HTMLCode">
    <w:name w:val="HTML Code"/>
    <w:basedOn w:val="DefaultParagraphFont"/>
    <w:uiPriority w:val="99"/>
    <w:semiHidden/>
    <w:unhideWhenUsed/>
    <w:rsid w:val="00343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1316">
      <w:bodyDiv w:val="1"/>
      <w:marLeft w:val="0"/>
      <w:marRight w:val="0"/>
      <w:marTop w:val="0"/>
      <w:marBottom w:val="0"/>
      <w:divBdr>
        <w:top w:val="none" w:sz="0" w:space="0" w:color="auto"/>
        <w:left w:val="none" w:sz="0" w:space="0" w:color="auto"/>
        <w:bottom w:val="none" w:sz="0" w:space="0" w:color="auto"/>
        <w:right w:val="none" w:sz="0" w:space="0" w:color="auto"/>
      </w:divBdr>
      <w:divsChild>
        <w:div w:id="1802188997">
          <w:marLeft w:val="0"/>
          <w:marRight w:val="0"/>
          <w:marTop w:val="0"/>
          <w:marBottom w:val="0"/>
          <w:divBdr>
            <w:top w:val="none" w:sz="0" w:space="0" w:color="auto"/>
            <w:left w:val="none" w:sz="0" w:space="0" w:color="auto"/>
            <w:bottom w:val="none" w:sz="0" w:space="0" w:color="auto"/>
            <w:right w:val="none" w:sz="0" w:space="0" w:color="auto"/>
          </w:divBdr>
          <w:divsChild>
            <w:div w:id="442068332">
              <w:marLeft w:val="0"/>
              <w:marRight w:val="0"/>
              <w:marTop w:val="0"/>
              <w:marBottom w:val="0"/>
              <w:divBdr>
                <w:top w:val="none" w:sz="0" w:space="0" w:color="auto"/>
                <w:left w:val="none" w:sz="0" w:space="0" w:color="auto"/>
                <w:bottom w:val="none" w:sz="0" w:space="0" w:color="auto"/>
                <w:right w:val="none" w:sz="0" w:space="0" w:color="auto"/>
              </w:divBdr>
              <w:divsChild>
                <w:div w:id="13846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211">
          <w:marLeft w:val="0"/>
          <w:marRight w:val="0"/>
          <w:marTop w:val="0"/>
          <w:marBottom w:val="0"/>
          <w:divBdr>
            <w:top w:val="none" w:sz="0" w:space="0" w:color="auto"/>
            <w:left w:val="none" w:sz="0" w:space="0" w:color="auto"/>
            <w:bottom w:val="none" w:sz="0" w:space="0" w:color="auto"/>
            <w:right w:val="none" w:sz="0" w:space="0" w:color="auto"/>
          </w:divBdr>
          <w:divsChild>
            <w:div w:id="707412196">
              <w:marLeft w:val="0"/>
              <w:marRight w:val="0"/>
              <w:marTop w:val="0"/>
              <w:marBottom w:val="0"/>
              <w:divBdr>
                <w:top w:val="none" w:sz="0" w:space="0" w:color="auto"/>
                <w:left w:val="none" w:sz="0" w:space="0" w:color="auto"/>
                <w:bottom w:val="none" w:sz="0" w:space="0" w:color="auto"/>
                <w:right w:val="none" w:sz="0" w:space="0" w:color="auto"/>
              </w:divBdr>
              <w:divsChild>
                <w:div w:id="1953395424">
                  <w:marLeft w:val="0"/>
                  <w:marRight w:val="0"/>
                  <w:marTop w:val="0"/>
                  <w:marBottom w:val="0"/>
                  <w:divBdr>
                    <w:top w:val="none" w:sz="0" w:space="0" w:color="auto"/>
                    <w:left w:val="none" w:sz="0" w:space="0" w:color="auto"/>
                    <w:bottom w:val="none" w:sz="0" w:space="0" w:color="auto"/>
                    <w:right w:val="none" w:sz="0" w:space="0" w:color="auto"/>
                  </w:divBdr>
                  <w:divsChild>
                    <w:div w:id="650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890">
              <w:marLeft w:val="0"/>
              <w:marRight w:val="0"/>
              <w:marTop w:val="0"/>
              <w:marBottom w:val="0"/>
              <w:divBdr>
                <w:top w:val="none" w:sz="0" w:space="0" w:color="auto"/>
                <w:left w:val="none" w:sz="0" w:space="0" w:color="auto"/>
                <w:bottom w:val="none" w:sz="0" w:space="0" w:color="auto"/>
                <w:right w:val="none" w:sz="0" w:space="0" w:color="auto"/>
              </w:divBdr>
            </w:div>
          </w:divsChild>
        </w:div>
        <w:div w:id="40129285">
          <w:marLeft w:val="0"/>
          <w:marRight w:val="0"/>
          <w:marTop w:val="0"/>
          <w:marBottom w:val="0"/>
          <w:divBdr>
            <w:top w:val="none" w:sz="0" w:space="0" w:color="auto"/>
            <w:left w:val="none" w:sz="0" w:space="0" w:color="auto"/>
            <w:bottom w:val="none" w:sz="0" w:space="0" w:color="auto"/>
            <w:right w:val="none" w:sz="0" w:space="0" w:color="auto"/>
          </w:divBdr>
          <w:divsChild>
            <w:div w:id="633218133">
              <w:marLeft w:val="0"/>
              <w:marRight w:val="0"/>
              <w:marTop w:val="0"/>
              <w:marBottom w:val="0"/>
              <w:divBdr>
                <w:top w:val="none" w:sz="0" w:space="0" w:color="auto"/>
                <w:left w:val="none" w:sz="0" w:space="0" w:color="auto"/>
                <w:bottom w:val="none" w:sz="0" w:space="0" w:color="auto"/>
                <w:right w:val="none" w:sz="0" w:space="0" w:color="auto"/>
              </w:divBdr>
              <w:divsChild>
                <w:div w:id="1487743490">
                  <w:marLeft w:val="0"/>
                  <w:marRight w:val="0"/>
                  <w:marTop w:val="0"/>
                  <w:marBottom w:val="0"/>
                  <w:divBdr>
                    <w:top w:val="none" w:sz="0" w:space="0" w:color="auto"/>
                    <w:left w:val="none" w:sz="0" w:space="0" w:color="auto"/>
                    <w:bottom w:val="none" w:sz="0" w:space="0" w:color="auto"/>
                    <w:right w:val="none" w:sz="0" w:space="0" w:color="auto"/>
                  </w:divBdr>
                  <w:divsChild>
                    <w:div w:id="16604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262">
              <w:marLeft w:val="0"/>
              <w:marRight w:val="0"/>
              <w:marTop w:val="0"/>
              <w:marBottom w:val="0"/>
              <w:divBdr>
                <w:top w:val="none" w:sz="0" w:space="0" w:color="auto"/>
                <w:left w:val="none" w:sz="0" w:space="0" w:color="auto"/>
                <w:bottom w:val="none" w:sz="0" w:space="0" w:color="auto"/>
                <w:right w:val="none" w:sz="0" w:space="0" w:color="auto"/>
              </w:divBdr>
              <w:divsChild>
                <w:div w:id="261959846">
                  <w:marLeft w:val="0"/>
                  <w:marRight w:val="0"/>
                  <w:marTop w:val="0"/>
                  <w:marBottom w:val="0"/>
                  <w:divBdr>
                    <w:top w:val="none" w:sz="0" w:space="0" w:color="auto"/>
                    <w:left w:val="none" w:sz="0" w:space="0" w:color="auto"/>
                    <w:bottom w:val="none" w:sz="0" w:space="0" w:color="auto"/>
                    <w:right w:val="none" w:sz="0" w:space="0" w:color="auto"/>
                  </w:divBdr>
                </w:div>
                <w:div w:id="1801342495">
                  <w:marLeft w:val="0"/>
                  <w:marRight w:val="0"/>
                  <w:marTop w:val="0"/>
                  <w:marBottom w:val="0"/>
                  <w:divBdr>
                    <w:top w:val="none" w:sz="0" w:space="0" w:color="auto"/>
                    <w:left w:val="none" w:sz="0" w:space="0" w:color="auto"/>
                    <w:bottom w:val="none" w:sz="0" w:space="0" w:color="auto"/>
                    <w:right w:val="none" w:sz="0" w:space="0" w:color="auto"/>
                  </w:divBdr>
                </w:div>
                <w:div w:id="631059099">
                  <w:marLeft w:val="0"/>
                  <w:marRight w:val="0"/>
                  <w:marTop w:val="0"/>
                  <w:marBottom w:val="0"/>
                  <w:divBdr>
                    <w:top w:val="none" w:sz="0" w:space="0" w:color="auto"/>
                    <w:left w:val="none" w:sz="0" w:space="0" w:color="auto"/>
                    <w:bottom w:val="none" w:sz="0" w:space="0" w:color="auto"/>
                    <w:right w:val="none" w:sz="0" w:space="0" w:color="auto"/>
                  </w:divBdr>
                </w:div>
                <w:div w:id="2118063197">
                  <w:marLeft w:val="0"/>
                  <w:marRight w:val="0"/>
                  <w:marTop w:val="0"/>
                  <w:marBottom w:val="0"/>
                  <w:divBdr>
                    <w:top w:val="none" w:sz="0" w:space="0" w:color="auto"/>
                    <w:left w:val="none" w:sz="0" w:space="0" w:color="auto"/>
                    <w:bottom w:val="none" w:sz="0" w:space="0" w:color="auto"/>
                    <w:right w:val="none" w:sz="0" w:space="0" w:color="auto"/>
                  </w:divBdr>
                </w:div>
                <w:div w:id="1182938780">
                  <w:marLeft w:val="0"/>
                  <w:marRight w:val="0"/>
                  <w:marTop w:val="0"/>
                  <w:marBottom w:val="0"/>
                  <w:divBdr>
                    <w:top w:val="none" w:sz="0" w:space="0" w:color="auto"/>
                    <w:left w:val="none" w:sz="0" w:space="0" w:color="auto"/>
                    <w:bottom w:val="none" w:sz="0" w:space="0" w:color="auto"/>
                    <w:right w:val="none" w:sz="0" w:space="0" w:color="auto"/>
                  </w:divBdr>
                </w:div>
                <w:div w:id="541209084">
                  <w:marLeft w:val="0"/>
                  <w:marRight w:val="0"/>
                  <w:marTop w:val="0"/>
                  <w:marBottom w:val="0"/>
                  <w:divBdr>
                    <w:top w:val="none" w:sz="0" w:space="0" w:color="auto"/>
                    <w:left w:val="none" w:sz="0" w:space="0" w:color="auto"/>
                    <w:bottom w:val="none" w:sz="0" w:space="0" w:color="auto"/>
                    <w:right w:val="none" w:sz="0" w:space="0" w:color="auto"/>
                  </w:divBdr>
                </w:div>
                <w:div w:id="679817928">
                  <w:marLeft w:val="0"/>
                  <w:marRight w:val="0"/>
                  <w:marTop w:val="0"/>
                  <w:marBottom w:val="0"/>
                  <w:divBdr>
                    <w:top w:val="none" w:sz="0" w:space="0" w:color="auto"/>
                    <w:left w:val="none" w:sz="0" w:space="0" w:color="auto"/>
                    <w:bottom w:val="none" w:sz="0" w:space="0" w:color="auto"/>
                    <w:right w:val="none" w:sz="0" w:space="0" w:color="auto"/>
                  </w:divBdr>
                </w:div>
                <w:div w:id="838234036">
                  <w:marLeft w:val="0"/>
                  <w:marRight w:val="0"/>
                  <w:marTop w:val="0"/>
                  <w:marBottom w:val="0"/>
                  <w:divBdr>
                    <w:top w:val="none" w:sz="0" w:space="0" w:color="auto"/>
                    <w:left w:val="none" w:sz="0" w:space="0" w:color="auto"/>
                    <w:bottom w:val="none" w:sz="0" w:space="0" w:color="auto"/>
                    <w:right w:val="none" w:sz="0" w:space="0" w:color="auto"/>
                  </w:divBdr>
                </w:div>
                <w:div w:id="1753625292">
                  <w:marLeft w:val="0"/>
                  <w:marRight w:val="0"/>
                  <w:marTop w:val="0"/>
                  <w:marBottom w:val="0"/>
                  <w:divBdr>
                    <w:top w:val="none" w:sz="0" w:space="0" w:color="auto"/>
                    <w:left w:val="none" w:sz="0" w:space="0" w:color="auto"/>
                    <w:bottom w:val="none" w:sz="0" w:space="0" w:color="auto"/>
                    <w:right w:val="none" w:sz="0" w:space="0" w:color="auto"/>
                  </w:divBdr>
                </w:div>
                <w:div w:id="1368919088">
                  <w:marLeft w:val="0"/>
                  <w:marRight w:val="0"/>
                  <w:marTop w:val="0"/>
                  <w:marBottom w:val="0"/>
                  <w:divBdr>
                    <w:top w:val="none" w:sz="0" w:space="0" w:color="auto"/>
                    <w:left w:val="none" w:sz="0" w:space="0" w:color="auto"/>
                    <w:bottom w:val="none" w:sz="0" w:space="0" w:color="auto"/>
                    <w:right w:val="none" w:sz="0" w:space="0" w:color="auto"/>
                  </w:divBdr>
                </w:div>
                <w:div w:id="383528471">
                  <w:marLeft w:val="0"/>
                  <w:marRight w:val="0"/>
                  <w:marTop w:val="0"/>
                  <w:marBottom w:val="0"/>
                  <w:divBdr>
                    <w:top w:val="none" w:sz="0" w:space="0" w:color="auto"/>
                    <w:left w:val="none" w:sz="0" w:space="0" w:color="auto"/>
                    <w:bottom w:val="none" w:sz="0" w:space="0" w:color="auto"/>
                    <w:right w:val="none" w:sz="0" w:space="0" w:color="auto"/>
                  </w:divBdr>
                </w:div>
                <w:div w:id="870069883">
                  <w:marLeft w:val="0"/>
                  <w:marRight w:val="0"/>
                  <w:marTop w:val="0"/>
                  <w:marBottom w:val="0"/>
                  <w:divBdr>
                    <w:top w:val="none" w:sz="0" w:space="0" w:color="auto"/>
                    <w:left w:val="none" w:sz="0" w:space="0" w:color="auto"/>
                    <w:bottom w:val="none" w:sz="0" w:space="0" w:color="auto"/>
                    <w:right w:val="none" w:sz="0" w:space="0" w:color="auto"/>
                  </w:divBdr>
                </w:div>
                <w:div w:id="934678322">
                  <w:marLeft w:val="0"/>
                  <w:marRight w:val="0"/>
                  <w:marTop w:val="0"/>
                  <w:marBottom w:val="0"/>
                  <w:divBdr>
                    <w:top w:val="none" w:sz="0" w:space="0" w:color="auto"/>
                    <w:left w:val="none" w:sz="0" w:space="0" w:color="auto"/>
                    <w:bottom w:val="none" w:sz="0" w:space="0" w:color="auto"/>
                    <w:right w:val="none" w:sz="0" w:space="0" w:color="auto"/>
                  </w:divBdr>
                </w:div>
                <w:div w:id="1947734559">
                  <w:marLeft w:val="0"/>
                  <w:marRight w:val="0"/>
                  <w:marTop w:val="0"/>
                  <w:marBottom w:val="0"/>
                  <w:divBdr>
                    <w:top w:val="none" w:sz="0" w:space="0" w:color="auto"/>
                    <w:left w:val="none" w:sz="0" w:space="0" w:color="auto"/>
                    <w:bottom w:val="none" w:sz="0" w:space="0" w:color="auto"/>
                    <w:right w:val="none" w:sz="0" w:space="0" w:color="auto"/>
                  </w:divBdr>
                </w:div>
                <w:div w:id="1332752934">
                  <w:marLeft w:val="0"/>
                  <w:marRight w:val="0"/>
                  <w:marTop w:val="0"/>
                  <w:marBottom w:val="0"/>
                  <w:divBdr>
                    <w:top w:val="none" w:sz="0" w:space="0" w:color="auto"/>
                    <w:left w:val="none" w:sz="0" w:space="0" w:color="auto"/>
                    <w:bottom w:val="none" w:sz="0" w:space="0" w:color="auto"/>
                    <w:right w:val="none" w:sz="0" w:space="0" w:color="auto"/>
                  </w:divBdr>
                </w:div>
                <w:div w:id="1751926074">
                  <w:marLeft w:val="0"/>
                  <w:marRight w:val="0"/>
                  <w:marTop w:val="0"/>
                  <w:marBottom w:val="0"/>
                  <w:divBdr>
                    <w:top w:val="none" w:sz="0" w:space="0" w:color="auto"/>
                    <w:left w:val="none" w:sz="0" w:space="0" w:color="auto"/>
                    <w:bottom w:val="none" w:sz="0" w:space="0" w:color="auto"/>
                    <w:right w:val="none" w:sz="0" w:space="0" w:color="auto"/>
                  </w:divBdr>
                </w:div>
                <w:div w:id="1802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8726">
          <w:marLeft w:val="0"/>
          <w:marRight w:val="0"/>
          <w:marTop w:val="0"/>
          <w:marBottom w:val="0"/>
          <w:divBdr>
            <w:top w:val="none" w:sz="0" w:space="0" w:color="auto"/>
            <w:left w:val="none" w:sz="0" w:space="0" w:color="auto"/>
            <w:bottom w:val="none" w:sz="0" w:space="0" w:color="auto"/>
            <w:right w:val="none" w:sz="0" w:space="0" w:color="auto"/>
          </w:divBdr>
          <w:divsChild>
            <w:div w:id="1862276816">
              <w:marLeft w:val="0"/>
              <w:marRight w:val="0"/>
              <w:marTop w:val="0"/>
              <w:marBottom w:val="0"/>
              <w:divBdr>
                <w:top w:val="none" w:sz="0" w:space="0" w:color="auto"/>
                <w:left w:val="none" w:sz="0" w:space="0" w:color="auto"/>
                <w:bottom w:val="none" w:sz="0" w:space="0" w:color="auto"/>
                <w:right w:val="none" w:sz="0" w:space="0" w:color="auto"/>
              </w:divBdr>
              <w:divsChild>
                <w:div w:id="773593646">
                  <w:marLeft w:val="0"/>
                  <w:marRight w:val="0"/>
                  <w:marTop w:val="0"/>
                  <w:marBottom w:val="0"/>
                  <w:divBdr>
                    <w:top w:val="none" w:sz="0" w:space="0" w:color="auto"/>
                    <w:left w:val="none" w:sz="0" w:space="0" w:color="auto"/>
                    <w:bottom w:val="none" w:sz="0" w:space="0" w:color="auto"/>
                    <w:right w:val="none" w:sz="0" w:space="0" w:color="auto"/>
                  </w:divBdr>
                  <w:divsChild>
                    <w:div w:id="3143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711">
              <w:marLeft w:val="0"/>
              <w:marRight w:val="0"/>
              <w:marTop w:val="0"/>
              <w:marBottom w:val="240"/>
              <w:divBdr>
                <w:top w:val="none" w:sz="0" w:space="0" w:color="auto"/>
                <w:left w:val="none" w:sz="0" w:space="0" w:color="auto"/>
                <w:bottom w:val="none" w:sz="0" w:space="0" w:color="auto"/>
                <w:right w:val="none" w:sz="0" w:space="0" w:color="auto"/>
              </w:divBdr>
            </w:div>
            <w:div w:id="1561482327">
              <w:marLeft w:val="0"/>
              <w:marRight w:val="0"/>
              <w:marTop w:val="0"/>
              <w:marBottom w:val="240"/>
              <w:divBdr>
                <w:top w:val="none" w:sz="0" w:space="0" w:color="auto"/>
                <w:left w:val="none" w:sz="0" w:space="0" w:color="auto"/>
                <w:bottom w:val="none" w:sz="0" w:space="0" w:color="auto"/>
                <w:right w:val="none" w:sz="0" w:space="0" w:color="auto"/>
              </w:divBdr>
            </w:div>
            <w:div w:id="880096396">
              <w:marLeft w:val="0"/>
              <w:marRight w:val="0"/>
              <w:marTop w:val="0"/>
              <w:marBottom w:val="240"/>
              <w:divBdr>
                <w:top w:val="none" w:sz="0" w:space="0" w:color="auto"/>
                <w:left w:val="none" w:sz="0" w:space="0" w:color="auto"/>
                <w:bottom w:val="none" w:sz="0" w:space="0" w:color="auto"/>
                <w:right w:val="none" w:sz="0" w:space="0" w:color="auto"/>
              </w:divBdr>
            </w:div>
            <w:div w:id="2113938868">
              <w:marLeft w:val="0"/>
              <w:marRight w:val="0"/>
              <w:marTop w:val="0"/>
              <w:marBottom w:val="240"/>
              <w:divBdr>
                <w:top w:val="none" w:sz="0" w:space="0" w:color="auto"/>
                <w:left w:val="none" w:sz="0" w:space="0" w:color="auto"/>
                <w:bottom w:val="none" w:sz="0" w:space="0" w:color="auto"/>
                <w:right w:val="none" w:sz="0" w:space="0" w:color="auto"/>
              </w:divBdr>
            </w:div>
            <w:div w:id="31464910">
              <w:marLeft w:val="0"/>
              <w:marRight w:val="0"/>
              <w:marTop w:val="0"/>
              <w:marBottom w:val="240"/>
              <w:divBdr>
                <w:top w:val="none" w:sz="0" w:space="0" w:color="auto"/>
                <w:left w:val="none" w:sz="0" w:space="0" w:color="auto"/>
                <w:bottom w:val="none" w:sz="0" w:space="0" w:color="auto"/>
                <w:right w:val="none" w:sz="0" w:space="0" w:color="auto"/>
              </w:divBdr>
            </w:div>
            <w:div w:id="1893229641">
              <w:marLeft w:val="0"/>
              <w:marRight w:val="0"/>
              <w:marTop w:val="0"/>
              <w:marBottom w:val="240"/>
              <w:divBdr>
                <w:top w:val="none" w:sz="0" w:space="0" w:color="auto"/>
                <w:left w:val="none" w:sz="0" w:space="0" w:color="auto"/>
                <w:bottom w:val="none" w:sz="0" w:space="0" w:color="auto"/>
                <w:right w:val="none" w:sz="0" w:space="0" w:color="auto"/>
              </w:divBdr>
            </w:div>
            <w:div w:id="1719936959">
              <w:marLeft w:val="0"/>
              <w:marRight w:val="0"/>
              <w:marTop w:val="0"/>
              <w:marBottom w:val="240"/>
              <w:divBdr>
                <w:top w:val="none" w:sz="0" w:space="0" w:color="auto"/>
                <w:left w:val="none" w:sz="0" w:space="0" w:color="auto"/>
                <w:bottom w:val="none" w:sz="0" w:space="0" w:color="auto"/>
                <w:right w:val="none" w:sz="0" w:space="0" w:color="auto"/>
              </w:divBdr>
            </w:div>
            <w:div w:id="1592617194">
              <w:marLeft w:val="0"/>
              <w:marRight w:val="0"/>
              <w:marTop w:val="0"/>
              <w:marBottom w:val="240"/>
              <w:divBdr>
                <w:top w:val="none" w:sz="0" w:space="0" w:color="auto"/>
                <w:left w:val="none" w:sz="0" w:space="0" w:color="auto"/>
                <w:bottom w:val="none" w:sz="0" w:space="0" w:color="auto"/>
                <w:right w:val="none" w:sz="0" w:space="0" w:color="auto"/>
              </w:divBdr>
            </w:div>
            <w:div w:id="113640853">
              <w:marLeft w:val="0"/>
              <w:marRight w:val="0"/>
              <w:marTop w:val="0"/>
              <w:marBottom w:val="240"/>
              <w:divBdr>
                <w:top w:val="none" w:sz="0" w:space="0" w:color="auto"/>
                <w:left w:val="none" w:sz="0" w:space="0" w:color="auto"/>
                <w:bottom w:val="none" w:sz="0" w:space="0" w:color="auto"/>
                <w:right w:val="none" w:sz="0" w:space="0" w:color="auto"/>
              </w:divBdr>
            </w:div>
            <w:div w:id="833758316">
              <w:marLeft w:val="0"/>
              <w:marRight w:val="0"/>
              <w:marTop w:val="0"/>
              <w:marBottom w:val="240"/>
              <w:divBdr>
                <w:top w:val="none" w:sz="0" w:space="0" w:color="auto"/>
                <w:left w:val="none" w:sz="0" w:space="0" w:color="auto"/>
                <w:bottom w:val="none" w:sz="0" w:space="0" w:color="auto"/>
                <w:right w:val="none" w:sz="0" w:space="0" w:color="auto"/>
              </w:divBdr>
            </w:div>
            <w:div w:id="1354501098">
              <w:marLeft w:val="0"/>
              <w:marRight w:val="0"/>
              <w:marTop w:val="0"/>
              <w:marBottom w:val="240"/>
              <w:divBdr>
                <w:top w:val="none" w:sz="0" w:space="0" w:color="auto"/>
                <w:left w:val="none" w:sz="0" w:space="0" w:color="auto"/>
                <w:bottom w:val="none" w:sz="0" w:space="0" w:color="auto"/>
                <w:right w:val="none" w:sz="0" w:space="0" w:color="auto"/>
              </w:divBdr>
            </w:div>
            <w:div w:id="224068797">
              <w:marLeft w:val="0"/>
              <w:marRight w:val="0"/>
              <w:marTop w:val="0"/>
              <w:marBottom w:val="240"/>
              <w:divBdr>
                <w:top w:val="none" w:sz="0" w:space="0" w:color="auto"/>
                <w:left w:val="none" w:sz="0" w:space="0" w:color="auto"/>
                <w:bottom w:val="none" w:sz="0" w:space="0" w:color="auto"/>
                <w:right w:val="none" w:sz="0" w:space="0" w:color="auto"/>
              </w:divBdr>
            </w:div>
          </w:divsChild>
        </w:div>
        <w:div w:id="567377892">
          <w:marLeft w:val="0"/>
          <w:marRight w:val="0"/>
          <w:marTop w:val="0"/>
          <w:marBottom w:val="0"/>
          <w:divBdr>
            <w:top w:val="none" w:sz="0" w:space="0" w:color="auto"/>
            <w:left w:val="none" w:sz="0" w:space="0" w:color="auto"/>
            <w:bottom w:val="none" w:sz="0" w:space="0" w:color="auto"/>
            <w:right w:val="none" w:sz="0" w:space="0" w:color="auto"/>
          </w:divBdr>
          <w:divsChild>
            <w:div w:id="1115714923">
              <w:marLeft w:val="0"/>
              <w:marRight w:val="0"/>
              <w:marTop w:val="0"/>
              <w:marBottom w:val="0"/>
              <w:divBdr>
                <w:top w:val="none" w:sz="0" w:space="0" w:color="auto"/>
                <w:left w:val="none" w:sz="0" w:space="0" w:color="auto"/>
                <w:bottom w:val="none" w:sz="0" w:space="0" w:color="auto"/>
                <w:right w:val="none" w:sz="0" w:space="0" w:color="auto"/>
              </w:divBdr>
              <w:divsChild>
                <w:div w:id="1736009593">
                  <w:marLeft w:val="0"/>
                  <w:marRight w:val="0"/>
                  <w:marTop w:val="0"/>
                  <w:marBottom w:val="0"/>
                  <w:divBdr>
                    <w:top w:val="none" w:sz="0" w:space="0" w:color="auto"/>
                    <w:left w:val="none" w:sz="0" w:space="0" w:color="auto"/>
                    <w:bottom w:val="none" w:sz="0" w:space="0" w:color="auto"/>
                    <w:right w:val="none" w:sz="0" w:space="0" w:color="auto"/>
                  </w:divBdr>
                  <w:divsChild>
                    <w:div w:id="4722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042116">
      <w:bodyDiv w:val="1"/>
      <w:marLeft w:val="0"/>
      <w:marRight w:val="0"/>
      <w:marTop w:val="0"/>
      <w:marBottom w:val="0"/>
      <w:divBdr>
        <w:top w:val="none" w:sz="0" w:space="0" w:color="auto"/>
        <w:left w:val="none" w:sz="0" w:space="0" w:color="auto"/>
        <w:bottom w:val="none" w:sz="0" w:space="0" w:color="auto"/>
        <w:right w:val="none" w:sz="0" w:space="0" w:color="auto"/>
      </w:divBdr>
      <w:divsChild>
        <w:div w:id="1262641945">
          <w:marLeft w:val="0"/>
          <w:marRight w:val="0"/>
          <w:marTop w:val="0"/>
          <w:marBottom w:val="0"/>
          <w:divBdr>
            <w:top w:val="none" w:sz="0" w:space="0" w:color="auto"/>
            <w:left w:val="none" w:sz="0" w:space="0" w:color="auto"/>
            <w:bottom w:val="none" w:sz="0" w:space="0" w:color="auto"/>
            <w:right w:val="none" w:sz="0" w:space="0" w:color="auto"/>
          </w:divBdr>
          <w:divsChild>
            <w:div w:id="1480655414">
              <w:marLeft w:val="0"/>
              <w:marRight w:val="0"/>
              <w:marTop w:val="0"/>
              <w:marBottom w:val="0"/>
              <w:divBdr>
                <w:top w:val="none" w:sz="0" w:space="0" w:color="auto"/>
                <w:left w:val="none" w:sz="0" w:space="0" w:color="auto"/>
                <w:bottom w:val="none" w:sz="0" w:space="0" w:color="auto"/>
                <w:right w:val="none" w:sz="0" w:space="0" w:color="auto"/>
              </w:divBdr>
              <w:divsChild>
                <w:div w:id="1306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1789">
          <w:marLeft w:val="0"/>
          <w:marRight w:val="0"/>
          <w:marTop w:val="0"/>
          <w:marBottom w:val="0"/>
          <w:divBdr>
            <w:top w:val="none" w:sz="0" w:space="0" w:color="auto"/>
            <w:left w:val="none" w:sz="0" w:space="0" w:color="auto"/>
            <w:bottom w:val="none" w:sz="0" w:space="0" w:color="auto"/>
            <w:right w:val="none" w:sz="0" w:space="0" w:color="auto"/>
          </w:divBdr>
        </w:div>
        <w:div w:id="1649743547">
          <w:marLeft w:val="0"/>
          <w:marRight w:val="0"/>
          <w:marTop w:val="0"/>
          <w:marBottom w:val="0"/>
          <w:divBdr>
            <w:top w:val="none" w:sz="0" w:space="0" w:color="auto"/>
            <w:left w:val="none" w:sz="0" w:space="0" w:color="auto"/>
            <w:bottom w:val="none" w:sz="0" w:space="0" w:color="auto"/>
            <w:right w:val="none" w:sz="0" w:space="0" w:color="auto"/>
          </w:divBdr>
          <w:divsChild>
            <w:div w:id="225339665">
              <w:marLeft w:val="0"/>
              <w:marRight w:val="0"/>
              <w:marTop w:val="0"/>
              <w:marBottom w:val="0"/>
              <w:divBdr>
                <w:top w:val="none" w:sz="0" w:space="0" w:color="auto"/>
                <w:left w:val="none" w:sz="0" w:space="0" w:color="auto"/>
                <w:bottom w:val="none" w:sz="0" w:space="0" w:color="auto"/>
                <w:right w:val="none" w:sz="0" w:space="0" w:color="auto"/>
              </w:divBdr>
              <w:divsChild>
                <w:div w:id="1289311168">
                  <w:marLeft w:val="0"/>
                  <w:marRight w:val="0"/>
                  <w:marTop w:val="0"/>
                  <w:marBottom w:val="0"/>
                  <w:divBdr>
                    <w:top w:val="none" w:sz="0" w:space="0" w:color="auto"/>
                    <w:left w:val="none" w:sz="0" w:space="0" w:color="auto"/>
                    <w:bottom w:val="none" w:sz="0" w:space="0" w:color="auto"/>
                    <w:right w:val="none" w:sz="0" w:space="0" w:color="auto"/>
                  </w:divBdr>
                  <w:divsChild>
                    <w:div w:id="10353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38972">
      <w:bodyDiv w:val="1"/>
      <w:marLeft w:val="0"/>
      <w:marRight w:val="0"/>
      <w:marTop w:val="0"/>
      <w:marBottom w:val="0"/>
      <w:divBdr>
        <w:top w:val="none" w:sz="0" w:space="0" w:color="auto"/>
        <w:left w:val="none" w:sz="0" w:space="0" w:color="auto"/>
        <w:bottom w:val="none" w:sz="0" w:space="0" w:color="auto"/>
        <w:right w:val="none" w:sz="0" w:space="0" w:color="auto"/>
      </w:divBdr>
      <w:divsChild>
        <w:div w:id="918712863">
          <w:marLeft w:val="0"/>
          <w:marRight w:val="0"/>
          <w:marTop w:val="0"/>
          <w:marBottom w:val="0"/>
          <w:divBdr>
            <w:top w:val="none" w:sz="0" w:space="0" w:color="auto"/>
            <w:left w:val="none" w:sz="0" w:space="0" w:color="auto"/>
            <w:bottom w:val="none" w:sz="0" w:space="0" w:color="auto"/>
            <w:right w:val="none" w:sz="0" w:space="0" w:color="auto"/>
          </w:divBdr>
          <w:divsChild>
            <w:div w:id="882903799">
              <w:marLeft w:val="0"/>
              <w:marRight w:val="0"/>
              <w:marTop w:val="0"/>
              <w:marBottom w:val="0"/>
              <w:divBdr>
                <w:top w:val="none" w:sz="0" w:space="0" w:color="auto"/>
                <w:left w:val="none" w:sz="0" w:space="0" w:color="auto"/>
                <w:bottom w:val="none" w:sz="0" w:space="0" w:color="auto"/>
                <w:right w:val="none" w:sz="0" w:space="0" w:color="auto"/>
              </w:divBdr>
              <w:divsChild>
                <w:div w:id="20341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7264">
          <w:marLeft w:val="0"/>
          <w:marRight w:val="0"/>
          <w:marTop w:val="0"/>
          <w:marBottom w:val="0"/>
          <w:divBdr>
            <w:top w:val="none" w:sz="0" w:space="0" w:color="auto"/>
            <w:left w:val="none" w:sz="0" w:space="0" w:color="auto"/>
            <w:bottom w:val="none" w:sz="0" w:space="0" w:color="auto"/>
            <w:right w:val="none" w:sz="0" w:space="0" w:color="auto"/>
          </w:divBdr>
        </w:div>
        <w:div w:id="1483616553">
          <w:marLeft w:val="0"/>
          <w:marRight w:val="0"/>
          <w:marTop w:val="0"/>
          <w:marBottom w:val="0"/>
          <w:divBdr>
            <w:top w:val="none" w:sz="0" w:space="0" w:color="auto"/>
            <w:left w:val="none" w:sz="0" w:space="0" w:color="auto"/>
            <w:bottom w:val="none" w:sz="0" w:space="0" w:color="auto"/>
            <w:right w:val="none" w:sz="0" w:space="0" w:color="auto"/>
          </w:divBdr>
          <w:divsChild>
            <w:div w:id="403915426">
              <w:marLeft w:val="0"/>
              <w:marRight w:val="0"/>
              <w:marTop w:val="0"/>
              <w:marBottom w:val="0"/>
              <w:divBdr>
                <w:top w:val="none" w:sz="0" w:space="0" w:color="auto"/>
                <w:left w:val="none" w:sz="0" w:space="0" w:color="auto"/>
                <w:bottom w:val="none" w:sz="0" w:space="0" w:color="auto"/>
                <w:right w:val="none" w:sz="0" w:space="0" w:color="auto"/>
              </w:divBdr>
              <w:divsChild>
                <w:div w:id="786972193">
                  <w:marLeft w:val="0"/>
                  <w:marRight w:val="0"/>
                  <w:marTop w:val="0"/>
                  <w:marBottom w:val="0"/>
                  <w:divBdr>
                    <w:top w:val="none" w:sz="0" w:space="0" w:color="auto"/>
                    <w:left w:val="none" w:sz="0" w:space="0" w:color="auto"/>
                    <w:bottom w:val="none" w:sz="0" w:space="0" w:color="auto"/>
                    <w:right w:val="none" w:sz="0" w:space="0" w:color="auto"/>
                  </w:divBdr>
                  <w:divsChild>
                    <w:div w:id="1015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829400">
      <w:bodyDiv w:val="1"/>
      <w:marLeft w:val="0"/>
      <w:marRight w:val="0"/>
      <w:marTop w:val="0"/>
      <w:marBottom w:val="0"/>
      <w:divBdr>
        <w:top w:val="none" w:sz="0" w:space="0" w:color="auto"/>
        <w:left w:val="none" w:sz="0" w:space="0" w:color="auto"/>
        <w:bottom w:val="none" w:sz="0" w:space="0" w:color="auto"/>
        <w:right w:val="none" w:sz="0" w:space="0" w:color="auto"/>
      </w:divBdr>
      <w:divsChild>
        <w:div w:id="1761557782">
          <w:marLeft w:val="0"/>
          <w:marRight w:val="0"/>
          <w:marTop w:val="0"/>
          <w:marBottom w:val="0"/>
          <w:divBdr>
            <w:top w:val="none" w:sz="0" w:space="0" w:color="auto"/>
            <w:left w:val="none" w:sz="0" w:space="0" w:color="auto"/>
            <w:bottom w:val="none" w:sz="0" w:space="0" w:color="auto"/>
            <w:right w:val="none" w:sz="0" w:space="0" w:color="auto"/>
          </w:divBdr>
          <w:divsChild>
            <w:div w:id="1406106392">
              <w:marLeft w:val="0"/>
              <w:marRight w:val="0"/>
              <w:marTop w:val="0"/>
              <w:marBottom w:val="0"/>
              <w:divBdr>
                <w:top w:val="none" w:sz="0" w:space="0" w:color="auto"/>
                <w:left w:val="none" w:sz="0" w:space="0" w:color="auto"/>
                <w:bottom w:val="none" w:sz="0" w:space="0" w:color="auto"/>
                <w:right w:val="none" w:sz="0" w:space="0" w:color="auto"/>
              </w:divBdr>
              <w:divsChild>
                <w:div w:id="20883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812">
          <w:marLeft w:val="0"/>
          <w:marRight w:val="0"/>
          <w:marTop w:val="0"/>
          <w:marBottom w:val="0"/>
          <w:divBdr>
            <w:top w:val="none" w:sz="0" w:space="0" w:color="auto"/>
            <w:left w:val="none" w:sz="0" w:space="0" w:color="auto"/>
            <w:bottom w:val="none" w:sz="0" w:space="0" w:color="auto"/>
            <w:right w:val="none" w:sz="0" w:space="0" w:color="auto"/>
          </w:divBdr>
          <w:divsChild>
            <w:div w:id="1996034126">
              <w:marLeft w:val="0"/>
              <w:marRight w:val="0"/>
              <w:marTop w:val="0"/>
              <w:marBottom w:val="0"/>
              <w:divBdr>
                <w:top w:val="none" w:sz="0" w:space="0" w:color="auto"/>
                <w:left w:val="none" w:sz="0" w:space="0" w:color="auto"/>
                <w:bottom w:val="none" w:sz="0" w:space="0" w:color="auto"/>
                <w:right w:val="none" w:sz="0" w:space="0" w:color="auto"/>
              </w:divBdr>
              <w:divsChild>
                <w:div w:id="533418920">
                  <w:marLeft w:val="0"/>
                  <w:marRight w:val="0"/>
                  <w:marTop w:val="0"/>
                  <w:marBottom w:val="0"/>
                  <w:divBdr>
                    <w:top w:val="none" w:sz="0" w:space="0" w:color="auto"/>
                    <w:left w:val="none" w:sz="0" w:space="0" w:color="auto"/>
                    <w:bottom w:val="none" w:sz="0" w:space="0" w:color="auto"/>
                    <w:right w:val="none" w:sz="0" w:space="0" w:color="auto"/>
                  </w:divBdr>
                  <w:divsChild>
                    <w:div w:id="5325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262">
          <w:marLeft w:val="0"/>
          <w:marRight w:val="0"/>
          <w:marTop w:val="0"/>
          <w:marBottom w:val="0"/>
          <w:divBdr>
            <w:top w:val="none" w:sz="0" w:space="0" w:color="auto"/>
            <w:left w:val="none" w:sz="0" w:space="0" w:color="auto"/>
            <w:bottom w:val="none" w:sz="0" w:space="0" w:color="auto"/>
            <w:right w:val="none" w:sz="0" w:space="0" w:color="auto"/>
          </w:divBdr>
          <w:divsChild>
            <w:div w:id="1219320015">
              <w:marLeft w:val="0"/>
              <w:marRight w:val="0"/>
              <w:marTop w:val="0"/>
              <w:marBottom w:val="0"/>
              <w:divBdr>
                <w:top w:val="none" w:sz="0" w:space="0" w:color="auto"/>
                <w:left w:val="none" w:sz="0" w:space="0" w:color="auto"/>
                <w:bottom w:val="none" w:sz="0" w:space="0" w:color="auto"/>
                <w:right w:val="none" w:sz="0" w:space="0" w:color="auto"/>
              </w:divBdr>
              <w:divsChild>
                <w:div w:id="945698835">
                  <w:marLeft w:val="0"/>
                  <w:marRight w:val="0"/>
                  <w:marTop w:val="0"/>
                  <w:marBottom w:val="0"/>
                  <w:divBdr>
                    <w:top w:val="none" w:sz="0" w:space="0" w:color="auto"/>
                    <w:left w:val="none" w:sz="0" w:space="0" w:color="auto"/>
                    <w:bottom w:val="none" w:sz="0" w:space="0" w:color="auto"/>
                    <w:right w:val="none" w:sz="0" w:space="0" w:color="auto"/>
                  </w:divBdr>
                  <w:divsChild>
                    <w:div w:id="3727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279">
              <w:marLeft w:val="0"/>
              <w:marRight w:val="0"/>
              <w:marTop w:val="0"/>
              <w:marBottom w:val="0"/>
              <w:divBdr>
                <w:top w:val="none" w:sz="0" w:space="0" w:color="auto"/>
                <w:left w:val="none" w:sz="0" w:space="0" w:color="auto"/>
                <w:bottom w:val="none" w:sz="0" w:space="0" w:color="auto"/>
                <w:right w:val="none" w:sz="0" w:space="0" w:color="auto"/>
              </w:divBdr>
              <w:divsChild>
                <w:div w:id="732699834">
                  <w:marLeft w:val="0"/>
                  <w:marRight w:val="0"/>
                  <w:marTop w:val="0"/>
                  <w:marBottom w:val="0"/>
                  <w:divBdr>
                    <w:top w:val="none" w:sz="0" w:space="0" w:color="auto"/>
                    <w:left w:val="none" w:sz="0" w:space="0" w:color="auto"/>
                    <w:bottom w:val="none" w:sz="0" w:space="0" w:color="auto"/>
                    <w:right w:val="none" w:sz="0" w:space="0" w:color="auto"/>
                  </w:divBdr>
                </w:div>
                <w:div w:id="540168680">
                  <w:marLeft w:val="0"/>
                  <w:marRight w:val="0"/>
                  <w:marTop w:val="0"/>
                  <w:marBottom w:val="0"/>
                  <w:divBdr>
                    <w:top w:val="none" w:sz="0" w:space="0" w:color="auto"/>
                    <w:left w:val="none" w:sz="0" w:space="0" w:color="auto"/>
                    <w:bottom w:val="none" w:sz="0" w:space="0" w:color="auto"/>
                    <w:right w:val="none" w:sz="0" w:space="0" w:color="auto"/>
                  </w:divBdr>
                </w:div>
                <w:div w:id="1691954475">
                  <w:marLeft w:val="0"/>
                  <w:marRight w:val="0"/>
                  <w:marTop w:val="0"/>
                  <w:marBottom w:val="0"/>
                  <w:divBdr>
                    <w:top w:val="none" w:sz="0" w:space="0" w:color="auto"/>
                    <w:left w:val="none" w:sz="0" w:space="0" w:color="auto"/>
                    <w:bottom w:val="none" w:sz="0" w:space="0" w:color="auto"/>
                    <w:right w:val="none" w:sz="0" w:space="0" w:color="auto"/>
                  </w:divBdr>
                </w:div>
                <w:div w:id="19077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8550">
          <w:marLeft w:val="0"/>
          <w:marRight w:val="0"/>
          <w:marTop w:val="0"/>
          <w:marBottom w:val="0"/>
          <w:divBdr>
            <w:top w:val="none" w:sz="0" w:space="0" w:color="auto"/>
            <w:left w:val="none" w:sz="0" w:space="0" w:color="auto"/>
            <w:bottom w:val="none" w:sz="0" w:space="0" w:color="auto"/>
            <w:right w:val="none" w:sz="0" w:space="0" w:color="auto"/>
          </w:divBdr>
          <w:divsChild>
            <w:div w:id="1588340000">
              <w:marLeft w:val="0"/>
              <w:marRight w:val="0"/>
              <w:marTop w:val="0"/>
              <w:marBottom w:val="0"/>
              <w:divBdr>
                <w:top w:val="none" w:sz="0" w:space="0" w:color="auto"/>
                <w:left w:val="none" w:sz="0" w:space="0" w:color="auto"/>
                <w:bottom w:val="none" w:sz="0" w:space="0" w:color="auto"/>
                <w:right w:val="none" w:sz="0" w:space="0" w:color="auto"/>
              </w:divBdr>
              <w:divsChild>
                <w:div w:id="1793474030">
                  <w:marLeft w:val="0"/>
                  <w:marRight w:val="0"/>
                  <w:marTop w:val="0"/>
                  <w:marBottom w:val="0"/>
                  <w:divBdr>
                    <w:top w:val="none" w:sz="0" w:space="0" w:color="auto"/>
                    <w:left w:val="none" w:sz="0" w:space="0" w:color="auto"/>
                    <w:bottom w:val="none" w:sz="0" w:space="0" w:color="auto"/>
                    <w:right w:val="none" w:sz="0" w:space="0" w:color="auto"/>
                  </w:divBdr>
                  <w:divsChild>
                    <w:div w:id="1744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690">
              <w:marLeft w:val="0"/>
              <w:marRight w:val="0"/>
              <w:marTop w:val="0"/>
              <w:marBottom w:val="240"/>
              <w:divBdr>
                <w:top w:val="none" w:sz="0" w:space="0" w:color="auto"/>
                <w:left w:val="none" w:sz="0" w:space="0" w:color="auto"/>
                <w:bottom w:val="none" w:sz="0" w:space="0" w:color="auto"/>
                <w:right w:val="none" w:sz="0" w:space="0" w:color="auto"/>
              </w:divBdr>
            </w:div>
            <w:div w:id="1564292415">
              <w:marLeft w:val="0"/>
              <w:marRight w:val="0"/>
              <w:marTop w:val="0"/>
              <w:marBottom w:val="240"/>
              <w:divBdr>
                <w:top w:val="none" w:sz="0" w:space="0" w:color="auto"/>
                <w:left w:val="none" w:sz="0" w:space="0" w:color="auto"/>
                <w:bottom w:val="none" w:sz="0" w:space="0" w:color="auto"/>
                <w:right w:val="none" w:sz="0" w:space="0" w:color="auto"/>
              </w:divBdr>
            </w:div>
          </w:divsChild>
        </w:div>
        <w:div w:id="1694838604">
          <w:marLeft w:val="0"/>
          <w:marRight w:val="0"/>
          <w:marTop w:val="0"/>
          <w:marBottom w:val="0"/>
          <w:divBdr>
            <w:top w:val="none" w:sz="0" w:space="0" w:color="auto"/>
            <w:left w:val="none" w:sz="0" w:space="0" w:color="auto"/>
            <w:bottom w:val="none" w:sz="0" w:space="0" w:color="auto"/>
            <w:right w:val="none" w:sz="0" w:space="0" w:color="auto"/>
          </w:divBdr>
          <w:divsChild>
            <w:div w:id="1770923977">
              <w:marLeft w:val="0"/>
              <w:marRight w:val="0"/>
              <w:marTop w:val="0"/>
              <w:marBottom w:val="0"/>
              <w:divBdr>
                <w:top w:val="none" w:sz="0" w:space="0" w:color="auto"/>
                <w:left w:val="none" w:sz="0" w:space="0" w:color="auto"/>
                <w:bottom w:val="none" w:sz="0" w:space="0" w:color="auto"/>
                <w:right w:val="none" w:sz="0" w:space="0" w:color="auto"/>
              </w:divBdr>
              <w:divsChild>
                <w:div w:id="398138639">
                  <w:marLeft w:val="0"/>
                  <w:marRight w:val="0"/>
                  <w:marTop w:val="0"/>
                  <w:marBottom w:val="0"/>
                  <w:divBdr>
                    <w:top w:val="none" w:sz="0" w:space="0" w:color="auto"/>
                    <w:left w:val="none" w:sz="0" w:space="0" w:color="auto"/>
                    <w:bottom w:val="none" w:sz="0" w:space="0" w:color="auto"/>
                    <w:right w:val="none" w:sz="0" w:space="0" w:color="auto"/>
                  </w:divBdr>
                  <w:divsChild>
                    <w:div w:id="13709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4756">
      <w:bodyDiv w:val="1"/>
      <w:marLeft w:val="0"/>
      <w:marRight w:val="0"/>
      <w:marTop w:val="0"/>
      <w:marBottom w:val="0"/>
      <w:divBdr>
        <w:top w:val="none" w:sz="0" w:space="0" w:color="auto"/>
        <w:left w:val="none" w:sz="0" w:space="0" w:color="auto"/>
        <w:bottom w:val="none" w:sz="0" w:space="0" w:color="auto"/>
        <w:right w:val="none" w:sz="0" w:space="0" w:color="auto"/>
      </w:divBdr>
      <w:divsChild>
        <w:div w:id="1715813902">
          <w:marLeft w:val="0"/>
          <w:marRight w:val="0"/>
          <w:marTop w:val="0"/>
          <w:marBottom w:val="0"/>
          <w:divBdr>
            <w:top w:val="none" w:sz="0" w:space="0" w:color="auto"/>
            <w:left w:val="none" w:sz="0" w:space="0" w:color="auto"/>
            <w:bottom w:val="none" w:sz="0" w:space="0" w:color="auto"/>
            <w:right w:val="none" w:sz="0" w:space="0" w:color="auto"/>
          </w:divBdr>
          <w:divsChild>
            <w:div w:id="333531087">
              <w:marLeft w:val="0"/>
              <w:marRight w:val="0"/>
              <w:marTop w:val="0"/>
              <w:marBottom w:val="0"/>
              <w:divBdr>
                <w:top w:val="none" w:sz="0" w:space="0" w:color="auto"/>
                <w:left w:val="none" w:sz="0" w:space="0" w:color="auto"/>
                <w:bottom w:val="none" w:sz="0" w:space="0" w:color="auto"/>
                <w:right w:val="none" w:sz="0" w:space="0" w:color="auto"/>
              </w:divBdr>
              <w:divsChild>
                <w:div w:id="4043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7972">
          <w:marLeft w:val="0"/>
          <w:marRight w:val="0"/>
          <w:marTop w:val="0"/>
          <w:marBottom w:val="0"/>
          <w:divBdr>
            <w:top w:val="none" w:sz="0" w:space="0" w:color="auto"/>
            <w:left w:val="none" w:sz="0" w:space="0" w:color="auto"/>
            <w:bottom w:val="none" w:sz="0" w:space="0" w:color="auto"/>
            <w:right w:val="none" w:sz="0" w:space="0" w:color="auto"/>
          </w:divBdr>
        </w:div>
        <w:div w:id="1286540777">
          <w:marLeft w:val="0"/>
          <w:marRight w:val="0"/>
          <w:marTop w:val="0"/>
          <w:marBottom w:val="0"/>
          <w:divBdr>
            <w:top w:val="none" w:sz="0" w:space="0" w:color="auto"/>
            <w:left w:val="none" w:sz="0" w:space="0" w:color="auto"/>
            <w:bottom w:val="none" w:sz="0" w:space="0" w:color="auto"/>
            <w:right w:val="none" w:sz="0" w:space="0" w:color="auto"/>
          </w:divBdr>
          <w:divsChild>
            <w:div w:id="927813883">
              <w:marLeft w:val="0"/>
              <w:marRight w:val="0"/>
              <w:marTop w:val="0"/>
              <w:marBottom w:val="0"/>
              <w:divBdr>
                <w:top w:val="none" w:sz="0" w:space="0" w:color="auto"/>
                <w:left w:val="none" w:sz="0" w:space="0" w:color="auto"/>
                <w:bottom w:val="none" w:sz="0" w:space="0" w:color="auto"/>
                <w:right w:val="none" w:sz="0" w:space="0" w:color="auto"/>
              </w:divBdr>
              <w:divsChild>
                <w:div w:id="290600969">
                  <w:marLeft w:val="0"/>
                  <w:marRight w:val="0"/>
                  <w:marTop w:val="0"/>
                  <w:marBottom w:val="0"/>
                  <w:divBdr>
                    <w:top w:val="none" w:sz="0" w:space="0" w:color="auto"/>
                    <w:left w:val="none" w:sz="0" w:space="0" w:color="auto"/>
                    <w:bottom w:val="none" w:sz="0" w:space="0" w:color="auto"/>
                    <w:right w:val="none" w:sz="0" w:space="0" w:color="auto"/>
                  </w:divBdr>
                  <w:divsChild>
                    <w:div w:id="17658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4096">
      <w:bodyDiv w:val="1"/>
      <w:marLeft w:val="0"/>
      <w:marRight w:val="0"/>
      <w:marTop w:val="0"/>
      <w:marBottom w:val="0"/>
      <w:divBdr>
        <w:top w:val="none" w:sz="0" w:space="0" w:color="auto"/>
        <w:left w:val="none" w:sz="0" w:space="0" w:color="auto"/>
        <w:bottom w:val="none" w:sz="0" w:space="0" w:color="auto"/>
        <w:right w:val="none" w:sz="0" w:space="0" w:color="auto"/>
      </w:divBdr>
      <w:divsChild>
        <w:div w:id="1463228738">
          <w:marLeft w:val="0"/>
          <w:marRight w:val="0"/>
          <w:marTop w:val="0"/>
          <w:marBottom w:val="0"/>
          <w:divBdr>
            <w:top w:val="none" w:sz="0" w:space="0" w:color="auto"/>
            <w:left w:val="none" w:sz="0" w:space="0" w:color="auto"/>
            <w:bottom w:val="none" w:sz="0" w:space="0" w:color="auto"/>
            <w:right w:val="none" w:sz="0" w:space="0" w:color="auto"/>
          </w:divBdr>
          <w:divsChild>
            <w:div w:id="176621137">
              <w:marLeft w:val="0"/>
              <w:marRight w:val="0"/>
              <w:marTop w:val="0"/>
              <w:marBottom w:val="0"/>
              <w:divBdr>
                <w:top w:val="none" w:sz="0" w:space="0" w:color="auto"/>
                <w:left w:val="none" w:sz="0" w:space="0" w:color="auto"/>
                <w:bottom w:val="none" w:sz="0" w:space="0" w:color="auto"/>
                <w:right w:val="none" w:sz="0" w:space="0" w:color="auto"/>
              </w:divBdr>
              <w:divsChild>
                <w:div w:id="7801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7911">
          <w:marLeft w:val="0"/>
          <w:marRight w:val="0"/>
          <w:marTop w:val="0"/>
          <w:marBottom w:val="0"/>
          <w:divBdr>
            <w:top w:val="none" w:sz="0" w:space="0" w:color="auto"/>
            <w:left w:val="none" w:sz="0" w:space="0" w:color="auto"/>
            <w:bottom w:val="none" w:sz="0" w:space="0" w:color="auto"/>
            <w:right w:val="none" w:sz="0" w:space="0" w:color="auto"/>
          </w:divBdr>
          <w:divsChild>
            <w:div w:id="211312409">
              <w:marLeft w:val="0"/>
              <w:marRight w:val="0"/>
              <w:marTop w:val="0"/>
              <w:marBottom w:val="0"/>
              <w:divBdr>
                <w:top w:val="none" w:sz="0" w:space="0" w:color="auto"/>
                <w:left w:val="none" w:sz="0" w:space="0" w:color="auto"/>
                <w:bottom w:val="none" w:sz="0" w:space="0" w:color="auto"/>
                <w:right w:val="none" w:sz="0" w:space="0" w:color="auto"/>
              </w:divBdr>
              <w:divsChild>
                <w:div w:id="1295451774">
                  <w:marLeft w:val="0"/>
                  <w:marRight w:val="0"/>
                  <w:marTop w:val="0"/>
                  <w:marBottom w:val="0"/>
                  <w:divBdr>
                    <w:top w:val="none" w:sz="0" w:space="0" w:color="auto"/>
                    <w:left w:val="none" w:sz="0" w:space="0" w:color="auto"/>
                    <w:bottom w:val="none" w:sz="0" w:space="0" w:color="auto"/>
                    <w:right w:val="none" w:sz="0" w:space="0" w:color="auto"/>
                  </w:divBdr>
                  <w:divsChild>
                    <w:div w:id="2752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4681">
          <w:marLeft w:val="0"/>
          <w:marRight w:val="0"/>
          <w:marTop w:val="0"/>
          <w:marBottom w:val="0"/>
          <w:divBdr>
            <w:top w:val="none" w:sz="0" w:space="0" w:color="auto"/>
            <w:left w:val="none" w:sz="0" w:space="0" w:color="auto"/>
            <w:bottom w:val="none" w:sz="0" w:space="0" w:color="auto"/>
            <w:right w:val="none" w:sz="0" w:space="0" w:color="auto"/>
          </w:divBdr>
          <w:divsChild>
            <w:div w:id="293602036">
              <w:marLeft w:val="0"/>
              <w:marRight w:val="0"/>
              <w:marTop w:val="0"/>
              <w:marBottom w:val="0"/>
              <w:divBdr>
                <w:top w:val="none" w:sz="0" w:space="0" w:color="auto"/>
                <w:left w:val="none" w:sz="0" w:space="0" w:color="auto"/>
                <w:bottom w:val="none" w:sz="0" w:space="0" w:color="auto"/>
                <w:right w:val="none" w:sz="0" w:space="0" w:color="auto"/>
              </w:divBdr>
              <w:divsChild>
                <w:div w:id="1482963812">
                  <w:marLeft w:val="0"/>
                  <w:marRight w:val="0"/>
                  <w:marTop w:val="0"/>
                  <w:marBottom w:val="0"/>
                  <w:divBdr>
                    <w:top w:val="none" w:sz="0" w:space="0" w:color="auto"/>
                    <w:left w:val="none" w:sz="0" w:space="0" w:color="auto"/>
                    <w:bottom w:val="none" w:sz="0" w:space="0" w:color="auto"/>
                    <w:right w:val="none" w:sz="0" w:space="0" w:color="auto"/>
                  </w:divBdr>
                  <w:divsChild>
                    <w:div w:id="9420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2637">
              <w:marLeft w:val="0"/>
              <w:marRight w:val="0"/>
              <w:marTop w:val="0"/>
              <w:marBottom w:val="0"/>
              <w:divBdr>
                <w:top w:val="none" w:sz="0" w:space="0" w:color="auto"/>
                <w:left w:val="none" w:sz="0" w:space="0" w:color="auto"/>
                <w:bottom w:val="none" w:sz="0" w:space="0" w:color="auto"/>
                <w:right w:val="none" w:sz="0" w:space="0" w:color="auto"/>
              </w:divBdr>
              <w:divsChild>
                <w:div w:id="1846431930">
                  <w:marLeft w:val="0"/>
                  <w:marRight w:val="0"/>
                  <w:marTop w:val="0"/>
                  <w:marBottom w:val="0"/>
                  <w:divBdr>
                    <w:top w:val="none" w:sz="0" w:space="0" w:color="auto"/>
                    <w:left w:val="none" w:sz="0" w:space="0" w:color="auto"/>
                    <w:bottom w:val="none" w:sz="0" w:space="0" w:color="auto"/>
                    <w:right w:val="none" w:sz="0" w:space="0" w:color="auto"/>
                  </w:divBdr>
                </w:div>
                <w:div w:id="468789315">
                  <w:marLeft w:val="0"/>
                  <w:marRight w:val="0"/>
                  <w:marTop w:val="0"/>
                  <w:marBottom w:val="0"/>
                  <w:divBdr>
                    <w:top w:val="none" w:sz="0" w:space="0" w:color="auto"/>
                    <w:left w:val="none" w:sz="0" w:space="0" w:color="auto"/>
                    <w:bottom w:val="none" w:sz="0" w:space="0" w:color="auto"/>
                    <w:right w:val="none" w:sz="0" w:space="0" w:color="auto"/>
                  </w:divBdr>
                </w:div>
                <w:div w:id="813107370">
                  <w:marLeft w:val="0"/>
                  <w:marRight w:val="0"/>
                  <w:marTop w:val="0"/>
                  <w:marBottom w:val="0"/>
                  <w:divBdr>
                    <w:top w:val="none" w:sz="0" w:space="0" w:color="auto"/>
                    <w:left w:val="none" w:sz="0" w:space="0" w:color="auto"/>
                    <w:bottom w:val="none" w:sz="0" w:space="0" w:color="auto"/>
                    <w:right w:val="none" w:sz="0" w:space="0" w:color="auto"/>
                  </w:divBdr>
                </w:div>
                <w:div w:id="1571187875">
                  <w:marLeft w:val="0"/>
                  <w:marRight w:val="0"/>
                  <w:marTop w:val="0"/>
                  <w:marBottom w:val="0"/>
                  <w:divBdr>
                    <w:top w:val="none" w:sz="0" w:space="0" w:color="auto"/>
                    <w:left w:val="none" w:sz="0" w:space="0" w:color="auto"/>
                    <w:bottom w:val="none" w:sz="0" w:space="0" w:color="auto"/>
                    <w:right w:val="none" w:sz="0" w:space="0" w:color="auto"/>
                  </w:divBdr>
                </w:div>
              </w:divsChild>
            </w:div>
            <w:div w:id="652300088">
              <w:marLeft w:val="0"/>
              <w:marRight w:val="0"/>
              <w:marTop w:val="0"/>
              <w:marBottom w:val="0"/>
              <w:divBdr>
                <w:top w:val="none" w:sz="0" w:space="0" w:color="auto"/>
                <w:left w:val="none" w:sz="0" w:space="0" w:color="auto"/>
                <w:bottom w:val="none" w:sz="0" w:space="0" w:color="auto"/>
                <w:right w:val="none" w:sz="0" w:space="0" w:color="auto"/>
              </w:divBdr>
              <w:divsChild>
                <w:div w:id="753891544">
                  <w:marLeft w:val="0"/>
                  <w:marRight w:val="0"/>
                  <w:marTop w:val="0"/>
                  <w:marBottom w:val="0"/>
                  <w:divBdr>
                    <w:top w:val="none" w:sz="0" w:space="0" w:color="auto"/>
                    <w:left w:val="none" w:sz="0" w:space="0" w:color="auto"/>
                    <w:bottom w:val="none" w:sz="0" w:space="0" w:color="auto"/>
                    <w:right w:val="none" w:sz="0" w:space="0" w:color="auto"/>
                  </w:divBdr>
                </w:div>
                <w:div w:id="356200240">
                  <w:marLeft w:val="0"/>
                  <w:marRight w:val="0"/>
                  <w:marTop w:val="0"/>
                  <w:marBottom w:val="0"/>
                  <w:divBdr>
                    <w:top w:val="none" w:sz="0" w:space="0" w:color="auto"/>
                    <w:left w:val="none" w:sz="0" w:space="0" w:color="auto"/>
                    <w:bottom w:val="none" w:sz="0" w:space="0" w:color="auto"/>
                    <w:right w:val="none" w:sz="0" w:space="0" w:color="auto"/>
                  </w:divBdr>
                </w:div>
                <w:div w:id="1792816458">
                  <w:marLeft w:val="0"/>
                  <w:marRight w:val="0"/>
                  <w:marTop w:val="0"/>
                  <w:marBottom w:val="0"/>
                  <w:divBdr>
                    <w:top w:val="none" w:sz="0" w:space="0" w:color="auto"/>
                    <w:left w:val="none" w:sz="0" w:space="0" w:color="auto"/>
                    <w:bottom w:val="none" w:sz="0" w:space="0" w:color="auto"/>
                    <w:right w:val="none" w:sz="0" w:space="0" w:color="auto"/>
                  </w:divBdr>
                </w:div>
                <w:div w:id="1871265035">
                  <w:marLeft w:val="0"/>
                  <w:marRight w:val="0"/>
                  <w:marTop w:val="0"/>
                  <w:marBottom w:val="0"/>
                  <w:divBdr>
                    <w:top w:val="none" w:sz="0" w:space="0" w:color="auto"/>
                    <w:left w:val="none" w:sz="0" w:space="0" w:color="auto"/>
                    <w:bottom w:val="none" w:sz="0" w:space="0" w:color="auto"/>
                    <w:right w:val="none" w:sz="0" w:space="0" w:color="auto"/>
                  </w:divBdr>
                </w:div>
                <w:div w:id="1633945197">
                  <w:marLeft w:val="0"/>
                  <w:marRight w:val="0"/>
                  <w:marTop w:val="0"/>
                  <w:marBottom w:val="0"/>
                  <w:divBdr>
                    <w:top w:val="none" w:sz="0" w:space="0" w:color="auto"/>
                    <w:left w:val="none" w:sz="0" w:space="0" w:color="auto"/>
                    <w:bottom w:val="none" w:sz="0" w:space="0" w:color="auto"/>
                    <w:right w:val="none" w:sz="0" w:space="0" w:color="auto"/>
                  </w:divBdr>
                </w:div>
                <w:div w:id="2997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2553">
          <w:marLeft w:val="0"/>
          <w:marRight w:val="0"/>
          <w:marTop w:val="0"/>
          <w:marBottom w:val="0"/>
          <w:divBdr>
            <w:top w:val="none" w:sz="0" w:space="0" w:color="auto"/>
            <w:left w:val="none" w:sz="0" w:space="0" w:color="auto"/>
            <w:bottom w:val="none" w:sz="0" w:space="0" w:color="auto"/>
            <w:right w:val="none" w:sz="0" w:space="0" w:color="auto"/>
          </w:divBdr>
          <w:divsChild>
            <w:div w:id="1525366027">
              <w:marLeft w:val="0"/>
              <w:marRight w:val="0"/>
              <w:marTop w:val="0"/>
              <w:marBottom w:val="0"/>
              <w:divBdr>
                <w:top w:val="none" w:sz="0" w:space="0" w:color="auto"/>
                <w:left w:val="none" w:sz="0" w:space="0" w:color="auto"/>
                <w:bottom w:val="none" w:sz="0" w:space="0" w:color="auto"/>
                <w:right w:val="none" w:sz="0" w:space="0" w:color="auto"/>
              </w:divBdr>
              <w:divsChild>
                <w:div w:id="657030989">
                  <w:marLeft w:val="0"/>
                  <w:marRight w:val="0"/>
                  <w:marTop w:val="0"/>
                  <w:marBottom w:val="0"/>
                  <w:divBdr>
                    <w:top w:val="none" w:sz="0" w:space="0" w:color="auto"/>
                    <w:left w:val="none" w:sz="0" w:space="0" w:color="auto"/>
                    <w:bottom w:val="none" w:sz="0" w:space="0" w:color="auto"/>
                    <w:right w:val="none" w:sz="0" w:space="0" w:color="auto"/>
                  </w:divBdr>
                  <w:divsChild>
                    <w:div w:id="4573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32">
              <w:marLeft w:val="0"/>
              <w:marRight w:val="0"/>
              <w:marTop w:val="0"/>
              <w:marBottom w:val="240"/>
              <w:divBdr>
                <w:top w:val="none" w:sz="0" w:space="0" w:color="auto"/>
                <w:left w:val="none" w:sz="0" w:space="0" w:color="auto"/>
                <w:bottom w:val="none" w:sz="0" w:space="0" w:color="auto"/>
                <w:right w:val="none" w:sz="0" w:space="0" w:color="auto"/>
              </w:divBdr>
            </w:div>
            <w:div w:id="1222786655">
              <w:marLeft w:val="0"/>
              <w:marRight w:val="0"/>
              <w:marTop w:val="0"/>
              <w:marBottom w:val="240"/>
              <w:divBdr>
                <w:top w:val="none" w:sz="0" w:space="0" w:color="auto"/>
                <w:left w:val="none" w:sz="0" w:space="0" w:color="auto"/>
                <w:bottom w:val="none" w:sz="0" w:space="0" w:color="auto"/>
                <w:right w:val="none" w:sz="0" w:space="0" w:color="auto"/>
              </w:divBdr>
            </w:div>
            <w:div w:id="1397315873">
              <w:marLeft w:val="0"/>
              <w:marRight w:val="0"/>
              <w:marTop w:val="0"/>
              <w:marBottom w:val="240"/>
              <w:divBdr>
                <w:top w:val="none" w:sz="0" w:space="0" w:color="auto"/>
                <w:left w:val="none" w:sz="0" w:space="0" w:color="auto"/>
                <w:bottom w:val="none" w:sz="0" w:space="0" w:color="auto"/>
                <w:right w:val="none" w:sz="0" w:space="0" w:color="auto"/>
              </w:divBdr>
            </w:div>
            <w:div w:id="1948348247">
              <w:marLeft w:val="0"/>
              <w:marRight w:val="0"/>
              <w:marTop w:val="0"/>
              <w:marBottom w:val="240"/>
              <w:divBdr>
                <w:top w:val="none" w:sz="0" w:space="0" w:color="auto"/>
                <w:left w:val="none" w:sz="0" w:space="0" w:color="auto"/>
                <w:bottom w:val="none" w:sz="0" w:space="0" w:color="auto"/>
                <w:right w:val="none" w:sz="0" w:space="0" w:color="auto"/>
              </w:divBdr>
            </w:div>
            <w:div w:id="1991713815">
              <w:marLeft w:val="0"/>
              <w:marRight w:val="0"/>
              <w:marTop w:val="0"/>
              <w:marBottom w:val="240"/>
              <w:divBdr>
                <w:top w:val="none" w:sz="0" w:space="0" w:color="auto"/>
                <w:left w:val="none" w:sz="0" w:space="0" w:color="auto"/>
                <w:bottom w:val="none" w:sz="0" w:space="0" w:color="auto"/>
                <w:right w:val="none" w:sz="0" w:space="0" w:color="auto"/>
              </w:divBdr>
            </w:div>
            <w:div w:id="408234759">
              <w:marLeft w:val="0"/>
              <w:marRight w:val="0"/>
              <w:marTop w:val="0"/>
              <w:marBottom w:val="240"/>
              <w:divBdr>
                <w:top w:val="none" w:sz="0" w:space="0" w:color="auto"/>
                <w:left w:val="none" w:sz="0" w:space="0" w:color="auto"/>
                <w:bottom w:val="none" w:sz="0" w:space="0" w:color="auto"/>
                <w:right w:val="none" w:sz="0" w:space="0" w:color="auto"/>
              </w:divBdr>
            </w:div>
            <w:div w:id="1107624817">
              <w:marLeft w:val="0"/>
              <w:marRight w:val="0"/>
              <w:marTop w:val="0"/>
              <w:marBottom w:val="240"/>
              <w:divBdr>
                <w:top w:val="none" w:sz="0" w:space="0" w:color="auto"/>
                <w:left w:val="none" w:sz="0" w:space="0" w:color="auto"/>
                <w:bottom w:val="none" w:sz="0" w:space="0" w:color="auto"/>
                <w:right w:val="none" w:sz="0" w:space="0" w:color="auto"/>
              </w:divBdr>
            </w:div>
            <w:div w:id="174349949">
              <w:marLeft w:val="0"/>
              <w:marRight w:val="0"/>
              <w:marTop w:val="0"/>
              <w:marBottom w:val="240"/>
              <w:divBdr>
                <w:top w:val="none" w:sz="0" w:space="0" w:color="auto"/>
                <w:left w:val="none" w:sz="0" w:space="0" w:color="auto"/>
                <w:bottom w:val="none" w:sz="0" w:space="0" w:color="auto"/>
                <w:right w:val="none" w:sz="0" w:space="0" w:color="auto"/>
              </w:divBdr>
            </w:div>
          </w:divsChild>
        </w:div>
        <w:div w:id="1371414812">
          <w:marLeft w:val="0"/>
          <w:marRight w:val="0"/>
          <w:marTop w:val="0"/>
          <w:marBottom w:val="0"/>
          <w:divBdr>
            <w:top w:val="none" w:sz="0" w:space="0" w:color="auto"/>
            <w:left w:val="none" w:sz="0" w:space="0" w:color="auto"/>
            <w:bottom w:val="none" w:sz="0" w:space="0" w:color="auto"/>
            <w:right w:val="none" w:sz="0" w:space="0" w:color="auto"/>
          </w:divBdr>
          <w:divsChild>
            <w:div w:id="497431164">
              <w:marLeft w:val="0"/>
              <w:marRight w:val="0"/>
              <w:marTop w:val="0"/>
              <w:marBottom w:val="0"/>
              <w:divBdr>
                <w:top w:val="none" w:sz="0" w:space="0" w:color="auto"/>
                <w:left w:val="none" w:sz="0" w:space="0" w:color="auto"/>
                <w:bottom w:val="none" w:sz="0" w:space="0" w:color="auto"/>
                <w:right w:val="none" w:sz="0" w:space="0" w:color="auto"/>
              </w:divBdr>
              <w:divsChild>
                <w:div w:id="198395136">
                  <w:marLeft w:val="0"/>
                  <w:marRight w:val="0"/>
                  <w:marTop w:val="0"/>
                  <w:marBottom w:val="0"/>
                  <w:divBdr>
                    <w:top w:val="none" w:sz="0" w:space="0" w:color="auto"/>
                    <w:left w:val="none" w:sz="0" w:space="0" w:color="auto"/>
                    <w:bottom w:val="none" w:sz="0" w:space="0" w:color="auto"/>
                    <w:right w:val="none" w:sz="0" w:space="0" w:color="auto"/>
                  </w:divBdr>
                  <w:divsChild>
                    <w:div w:id="2960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171076">
      <w:bodyDiv w:val="1"/>
      <w:marLeft w:val="0"/>
      <w:marRight w:val="0"/>
      <w:marTop w:val="0"/>
      <w:marBottom w:val="0"/>
      <w:divBdr>
        <w:top w:val="none" w:sz="0" w:space="0" w:color="auto"/>
        <w:left w:val="none" w:sz="0" w:space="0" w:color="auto"/>
        <w:bottom w:val="none" w:sz="0" w:space="0" w:color="auto"/>
        <w:right w:val="none" w:sz="0" w:space="0" w:color="auto"/>
      </w:divBdr>
      <w:divsChild>
        <w:div w:id="634599871">
          <w:marLeft w:val="300"/>
          <w:marRight w:val="300"/>
          <w:marTop w:val="0"/>
          <w:marBottom w:val="0"/>
          <w:divBdr>
            <w:top w:val="none" w:sz="0" w:space="0" w:color="auto"/>
            <w:left w:val="none" w:sz="0" w:space="0" w:color="auto"/>
            <w:bottom w:val="none" w:sz="0" w:space="0" w:color="auto"/>
            <w:right w:val="none" w:sz="0" w:space="0" w:color="auto"/>
          </w:divBdr>
        </w:div>
        <w:div w:id="1936327406">
          <w:marLeft w:val="300"/>
          <w:marRight w:val="300"/>
          <w:marTop w:val="0"/>
          <w:marBottom w:val="0"/>
          <w:divBdr>
            <w:top w:val="none" w:sz="0" w:space="0" w:color="auto"/>
            <w:left w:val="none" w:sz="0" w:space="0" w:color="auto"/>
            <w:bottom w:val="none" w:sz="0" w:space="0" w:color="auto"/>
            <w:right w:val="none" w:sz="0" w:space="0" w:color="auto"/>
          </w:divBdr>
        </w:div>
        <w:div w:id="1732849553">
          <w:marLeft w:val="300"/>
          <w:marRight w:val="300"/>
          <w:marTop w:val="0"/>
          <w:marBottom w:val="0"/>
          <w:divBdr>
            <w:top w:val="none" w:sz="0" w:space="0" w:color="auto"/>
            <w:left w:val="none" w:sz="0" w:space="0" w:color="auto"/>
            <w:bottom w:val="none" w:sz="0" w:space="0" w:color="auto"/>
            <w:right w:val="none" w:sz="0" w:space="0" w:color="auto"/>
          </w:divBdr>
        </w:div>
        <w:div w:id="1706447867">
          <w:marLeft w:val="300"/>
          <w:marRight w:val="300"/>
          <w:marTop w:val="0"/>
          <w:marBottom w:val="0"/>
          <w:divBdr>
            <w:top w:val="none" w:sz="0" w:space="0" w:color="auto"/>
            <w:left w:val="none" w:sz="0" w:space="0" w:color="auto"/>
            <w:bottom w:val="none" w:sz="0" w:space="0" w:color="auto"/>
            <w:right w:val="none" w:sz="0" w:space="0" w:color="auto"/>
          </w:divBdr>
        </w:div>
        <w:div w:id="1433819707">
          <w:marLeft w:val="300"/>
          <w:marRight w:val="300"/>
          <w:marTop w:val="0"/>
          <w:marBottom w:val="0"/>
          <w:divBdr>
            <w:top w:val="none" w:sz="0" w:space="0" w:color="auto"/>
            <w:left w:val="none" w:sz="0" w:space="0" w:color="auto"/>
            <w:bottom w:val="none" w:sz="0" w:space="0" w:color="auto"/>
            <w:right w:val="none" w:sz="0" w:space="0" w:color="auto"/>
          </w:divBdr>
        </w:div>
        <w:div w:id="804785044">
          <w:marLeft w:val="300"/>
          <w:marRight w:val="300"/>
          <w:marTop w:val="0"/>
          <w:marBottom w:val="0"/>
          <w:divBdr>
            <w:top w:val="none" w:sz="0" w:space="0" w:color="auto"/>
            <w:left w:val="none" w:sz="0" w:space="0" w:color="auto"/>
            <w:bottom w:val="none" w:sz="0" w:space="0" w:color="auto"/>
            <w:right w:val="none" w:sz="0" w:space="0" w:color="auto"/>
          </w:divBdr>
        </w:div>
        <w:div w:id="1203321242">
          <w:marLeft w:val="300"/>
          <w:marRight w:val="300"/>
          <w:marTop w:val="0"/>
          <w:marBottom w:val="0"/>
          <w:divBdr>
            <w:top w:val="none" w:sz="0" w:space="0" w:color="auto"/>
            <w:left w:val="none" w:sz="0" w:space="0" w:color="auto"/>
            <w:bottom w:val="none" w:sz="0" w:space="0" w:color="auto"/>
            <w:right w:val="none" w:sz="0" w:space="0" w:color="auto"/>
          </w:divBdr>
        </w:div>
        <w:div w:id="1501653559">
          <w:marLeft w:val="300"/>
          <w:marRight w:val="300"/>
          <w:marTop w:val="0"/>
          <w:marBottom w:val="0"/>
          <w:divBdr>
            <w:top w:val="none" w:sz="0" w:space="0" w:color="auto"/>
            <w:left w:val="none" w:sz="0" w:space="0" w:color="auto"/>
            <w:bottom w:val="none" w:sz="0" w:space="0" w:color="auto"/>
            <w:right w:val="none" w:sz="0" w:space="0" w:color="auto"/>
          </w:divBdr>
        </w:div>
        <w:div w:id="1902406267">
          <w:marLeft w:val="300"/>
          <w:marRight w:val="300"/>
          <w:marTop w:val="0"/>
          <w:marBottom w:val="0"/>
          <w:divBdr>
            <w:top w:val="none" w:sz="0" w:space="0" w:color="auto"/>
            <w:left w:val="none" w:sz="0" w:space="0" w:color="auto"/>
            <w:bottom w:val="none" w:sz="0" w:space="0" w:color="auto"/>
            <w:right w:val="none" w:sz="0" w:space="0" w:color="auto"/>
          </w:divBdr>
        </w:div>
        <w:div w:id="349188274">
          <w:marLeft w:val="300"/>
          <w:marRight w:val="300"/>
          <w:marTop w:val="0"/>
          <w:marBottom w:val="0"/>
          <w:divBdr>
            <w:top w:val="none" w:sz="0" w:space="0" w:color="auto"/>
            <w:left w:val="none" w:sz="0" w:space="0" w:color="auto"/>
            <w:bottom w:val="none" w:sz="0" w:space="0" w:color="auto"/>
            <w:right w:val="none" w:sz="0" w:space="0" w:color="auto"/>
          </w:divBdr>
        </w:div>
        <w:div w:id="732896239">
          <w:marLeft w:val="300"/>
          <w:marRight w:val="300"/>
          <w:marTop w:val="0"/>
          <w:marBottom w:val="0"/>
          <w:divBdr>
            <w:top w:val="none" w:sz="0" w:space="0" w:color="auto"/>
            <w:left w:val="none" w:sz="0" w:space="0" w:color="auto"/>
            <w:bottom w:val="none" w:sz="0" w:space="0" w:color="auto"/>
            <w:right w:val="none" w:sz="0" w:space="0" w:color="auto"/>
          </w:divBdr>
        </w:div>
        <w:div w:id="1524897988">
          <w:marLeft w:val="300"/>
          <w:marRight w:val="300"/>
          <w:marTop w:val="0"/>
          <w:marBottom w:val="0"/>
          <w:divBdr>
            <w:top w:val="none" w:sz="0" w:space="0" w:color="auto"/>
            <w:left w:val="none" w:sz="0" w:space="0" w:color="auto"/>
            <w:bottom w:val="none" w:sz="0" w:space="0" w:color="auto"/>
            <w:right w:val="none" w:sz="0" w:space="0" w:color="auto"/>
          </w:divBdr>
        </w:div>
        <w:div w:id="1563784093">
          <w:marLeft w:val="300"/>
          <w:marRight w:val="300"/>
          <w:marTop w:val="0"/>
          <w:marBottom w:val="0"/>
          <w:divBdr>
            <w:top w:val="none" w:sz="0" w:space="0" w:color="auto"/>
            <w:left w:val="none" w:sz="0" w:space="0" w:color="auto"/>
            <w:bottom w:val="none" w:sz="0" w:space="0" w:color="auto"/>
            <w:right w:val="none" w:sz="0" w:space="0" w:color="auto"/>
          </w:divBdr>
        </w:div>
        <w:div w:id="1148518509">
          <w:marLeft w:val="300"/>
          <w:marRight w:val="300"/>
          <w:marTop w:val="0"/>
          <w:marBottom w:val="0"/>
          <w:divBdr>
            <w:top w:val="none" w:sz="0" w:space="0" w:color="auto"/>
            <w:left w:val="none" w:sz="0" w:space="0" w:color="auto"/>
            <w:bottom w:val="none" w:sz="0" w:space="0" w:color="auto"/>
            <w:right w:val="none" w:sz="0" w:space="0" w:color="auto"/>
          </w:divBdr>
        </w:div>
        <w:div w:id="1265261611">
          <w:marLeft w:val="0"/>
          <w:marRight w:val="0"/>
          <w:marTop w:val="0"/>
          <w:marBottom w:val="0"/>
          <w:divBdr>
            <w:top w:val="none" w:sz="0" w:space="0" w:color="auto"/>
            <w:left w:val="none" w:sz="0" w:space="0" w:color="auto"/>
            <w:bottom w:val="none" w:sz="0" w:space="0" w:color="auto"/>
            <w:right w:val="none" w:sz="0" w:space="0" w:color="auto"/>
          </w:divBdr>
        </w:div>
        <w:div w:id="705175554">
          <w:marLeft w:val="300"/>
          <w:marRight w:val="300"/>
          <w:marTop w:val="0"/>
          <w:marBottom w:val="0"/>
          <w:divBdr>
            <w:top w:val="none" w:sz="0" w:space="0" w:color="auto"/>
            <w:left w:val="none" w:sz="0" w:space="0" w:color="auto"/>
            <w:bottom w:val="none" w:sz="0" w:space="0" w:color="auto"/>
            <w:right w:val="none" w:sz="0" w:space="0" w:color="auto"/>
          </w:divBdr>
        </w:div>
        <w:div w:id="1797485493">
          <w:marLeft w:val="300"/>
          <w:marRight w:val="300"/>
          <w:marTop w:val="0"/>
          <w:marBottom w:val="0"/>
          <w:divBdr>
            <w:top w:val="none" w:sz="0" w:space="0" w:color="auto"/>
            <w:left w:val="none" w:sz="0" w:space="0" w:color="auto"/>
            <w:bottom w:val="none" w:sz="0" w:space="0" w:color="auto"/>
            <w:right w:val="none" w:sz="0" w:space="0" w:color="auto"/>
          </w:divBdr>
        </w:div>
        <w:div w:id="51470955">
          <w:marLeft w:val="300"/>
          <w:marRight w:val="300"/>
          <w:marTop w:val="0"/>
          <w:marBottom w:val="0"/>
          <w:divBdr>
            <w:top w:val="none" w:sz="0" w:space="0" w:color="auto"/>
            <w:left w:val="none" w:sz="0" w:space="0" w:color="auto"/>
            <w:bottom w:val="none" w:sz="0" w:space="0" w:color="auto"/>
            <w:right w:val="none" w:sz="0" w:space="0" w:color="auto"/>
          </w:divBdr>
        </w:div>
        <w:div w:id="1275869280">
          <w:marLeft w:val="300"/>
          <w:marRight w:val="300"/>
          <w:marTop w:val="0"/>
          <w:marBottom w:val="0"/>
          <w:divBdr>
            <w:top w:val="none" w:sz="0" w:space="0" w:color="auto"/>
            <w:left w:val="none" w:sz="0" w:space="0" w:color="auto"/>
            <w:bottom w:val="none" w:sz="0" w:space="0" w:color="auto"/>
            <w:right w:val="none" w:sz="0" w:space="0" w:color="auto"/>
          </w:divBdr>
        </w:div>
        <w:div w:id="538905717">
          <w:marLeft w:val="300"/>
          <w:marRight w:val="300"/>
          <w:marTop w:val="0"/>
          <w:marBottom w:val="0"/>
          <w:divBdr>
            <w:top w:val="none" w:sz="0" w:space="0" w:color="auto"/>
            <w:left w:val="none" w:sz="0" w:space="0" w:color="auto"/>
            <w:bottom w:val="none" w:sz="0" w:space="0" w:color="auto"/>
            <w:right w:val="none" w:sz="0" w:space="0" w:color="auto"/>
          </w:divBdr>
        </w:div>
        <w:div w:id="858203797">
          <w:marLeft w:val="300"/>
          <w:marRight w:val="300"/>
          <w:marTop w:val="0"/>
          <w:marBottom w:val="0"/>
          <w:divBdr>
            <w:top w:val="none" w:sz="0" w:space="0" w:color="auto"/>
            <w:left w:val="none" w:sz="0" w:space="0" w:color="auto"/>
            <w:bottom w:val="none" w:sz="0" w:space="0" w:color="auto"/>
            <w:right w:val="none" w:sz="0" w:space="0" w:color="auto"/>
          </w:divBdr>
        </w:div>
        <w:div w:id="1086657859">
          <w:marLeft w:val="300"/>
          <w:marRight w:val="300"/>
          <w:marTop w:val="0"/>
          <w:marBottom w:val="0"/>
          <w:divBdr>
            <w:top w:val="none" w:sz="0" w:space="0" w:color="auto"/>
            <w:left w:val="none" w:sz="0" w:space="0" w:color="auto"/>
            <w:bottom w:val="none" w:sz="0" w:space="0" w:color="auto"/>
            <w:right w:val="none" w:sz="0" w:space="0" w:color="auto"/>
          </w:divBdr>
        </w:div>
        <w:div w:id="799224860">
          <w:marLeft w:val="300"/>
          <w:marRight w:val="300"/>
          <w:marTop w:val="0"/>
          <w:marBottom w:val="0"/>
          <w:divBdr>
            <w:top w:val="none" w:sz="0" w:space="0" w:color="auto"/>
            <w:left w:val="none" w:sz="0" w:space="0" w:color="auto"/>
            <w:bottom w:val="none" w:sz="0" w:space="0" w:color="auto"/>
            <w:right w:val="none" w:sz="0" w:space="0" w:color="auto"/>
          </w:divBdr>
        </w:div>
        <w:div w:id="1014261506">
          <w:marLeft w:val="0"/>
          <w:marRight w:val="0"/>
          <w:marTop w:val="0"/>
          <w:marBottom w:val="0"/>
          <w:divBdr>
            <w:top w:val="none" w:sz="0" w:space="0" w:color="auto"/>
            <w:left w:val="none" w:sz="0" w:space="0" w:color="auto"/>
            <w:bottom w:val="none" w:sz="0" w:space="0" w:color="auto"/>
            <w:right w:val="none" w:sz="0" w:space="0" w:color="auto"/>
          </w:divBdr>
        </w:div>
        <w:div w:id="1813331448">
          <w:marLeft w:val="0"/>
          <w:marRight w:val="0"/>
          <w:marTop w:val="0"/>
          <w:marBottom w:val="0"/>
          <w:divBdr>
            <w:top w:val="none" w:sz="0" w:space="0" w:color="auto"/>
            <w:left w:val="none" w:sz="0" w:space="0" w:color="auto"/>
            <w:bottom w:val="none" w:sz="0" w:space="0" w:color="auto"/>
            <w:right w:val="none" w:sz="0" w:space="0" w:color="auto"/>
          </w:divBdr>
        </w:div>
        <w:div w:id="1881823467">
          <w:marLeft w:val="300"/>
          <w:marRight w:val="300"/>
          <w:marTop w:val="0"/>
          <w:marBottom w:val="0"/>
          <w:divBdr>
            <w:top w:val="none" w:sz="0" w:space="0" w:color="auto"/>
            <w:left w:val="none" w:sz="0" w:space="0" w:color="auto"/>
            <w:bottom w:val="none" w:sz="0" w:space="0" w:color="auto"/>
            <w:right w:val="none" w:sz="0" w:space="0" w:color="auto"/>
          </w:divBdr>
        </w:div>
        <w:div w:id="1768426314">
          <w:marLeft w:val="300"/>
          <w:marRight w:val="300"/>
          <w:marTop w:val="0"/>
          <w:marBottom w:val="0"/>
          <w:divBdr>
            <w:top w:val="none" w:sz="0" w:space="0" w:color="auto"/>
            <w:left w:val="none" w:sz="0" w:space="0" w:color="auto"/>
            <w:bottom w:val="none" w:sz="0" w:space="0" w:color="auto"/>
            <w:right w:val="none" w:sz="0" w:space="0" w:color="auto"/>
          </w:divBdr>
        </w:div>
        <w:div w:id="263659615">
          <w:marLeft w:val="300"/>
          <w:marRight w:val="300"/>
          <w:marTop w:val="0"/>
          <w:marBottom w:val="0"/>
          <w:divBdr>
            <w:top w:val="none" w:sz="0" w:space="0" w:color="auto"/>
            <w:left w:val="none" w:sz="0" w:space="0" w:color="auto"/>
            <w:bottom w:val="none" w:sz="0" w:space="0" w:color="auto"/>
            <w:right w:val="none" w:sz="0" w:space="0" w:color="auto"/>
          </w:divBdr>
        </w:div>
        <w:div w:id="941449131">
          <w:marLeft w:val="300"/>
          <w:marRight w:val="300"/>
          <w:marTop w:val="0"/>
          <w:marBottom w:val="0"/>
          <w:divBdr>
            <w:top w:val="none" w:sz="0" w:space="0" w:color="auto"/>
            <w:left w:val="none" w:sz="0" w:space="0" w:color="auto"/>
            <w:bottom w:val="none" w:sz="0" w:space="0" w:color="auto"/>
            <w:right w:val="none" w:sz="0" w:space="0" w:color="auto"/>
          </w:divBdr>
        </w:div>
        <w:div w:id="1364984493">
          <w:marLeft w:val="0"/>
          <w:marRight w:val="0"/>
          <w:marTop w:val="2"/>
          <w:marBottom w:val="2"/>
          <w:divBdr>
            <w:top w:val="none" w:sz="0" w:space="0" w:color="auto"/>
            <w:left w:val="none" w:sz="0" w:space="0" w:color="auto"/>
            <w:bottom w:val="none" w:sz="0" w:space="0" w:color="auto"/>
            <w:right w:val="none" w:sz="0" w:space="0" w:color="auto"/>
          </w:divBdr>
        </w:div>
        <w:div w:id="1369799780">
          <w:marLeft w:val="300"/>
          <w:marRight w:val="300"/>
          <w:marTop w:val="0"/>
          <w:marBottom w:val="0"/>
          <w:divBdr>
            <w:top w:val="none" w:sz="0" w:space="0" w:color="auto"/>
            <w:left w:val="none" w:sz="0" w:space="0" w:color="auto"/>
            <w:bottom w:val="none" w:sz="0" w:space="0" w:color="auto"/>
            <w:right w:val="none" w:sz="0" w:space="0" w:color="auto"/>
          </w:divBdr>
        </w:div>
        <w:div w:id="996223003">
          <w:marLeft w:val="480"/>
          <w:marRight w:val="0"/>
          <w:marTop w:val="0"/>
          <w:marBottom w:val="0"/>
          <w:divBdr>
            <w:top w:val="none" w:sz="0" w:space="0" w:color="auto"/>
            <w:left w:val="none" w:sz="0" w:space="0" w:color="auto"/>
            <w:bottom w:val="none" w:sz="0" w:space="0" w:color="auto"/>
            <w:right w:val="none" w:sz="0" w:space="0" w:color="auto"/>
          </w:divBdr>
        </w:div>
      </w:divsChild>
    </w:div>
    <w:div w:id="1005669009">
      <w:bodyDiv w:val="1"/>
      <w:marLeft w:val="0"/>
      <w:marRight w:val="0"/>
      <w:marTop w:val="0"/>
      <w:marBottom w:val="0"/>
      <w:divBdr>
        <w:top w:val="none" w:sz="0" w:space="0" w:color="auto"/>
        <w:left w:val="none" w:sz="0" w:space="0" w:color="auto"/>
        <w:bottom w:val="none" w:sz="0" w:space="0" w:color="auto"/>
        <w:right w:val="none" w:sz="0" w:space="0" w:color="auto"/>
      </w:divBdr>
      <w:divsChild>
        <w:div w:id="1762531759">
          <w:marLeft w:val="0"/>
          <w:marRight w:val="0"/>
          <w:marTop w:val="0"/>
          <w:marBottom w:val="0"/>
          <w:divBdr>
            <w:top w:val="none" w:sz="0" w:space="0" w:color="auto"/>
            <w:left w:val="none" w:sz="0" w:space="0" w:color="auto"/>
            <w:bottom w:val="none" w:sz="0" w:space="0" w:color="auto"/>
            <w:right w:val="none" w:sz="0" w:space="0" w:color="auto"/>
          </w:divBdr>
          <w:divsChild>
            <w:div w:id="1150437340">
              <w:marLeft w:val="0"/>
              <w:marRight w:val="0"/>
              <w:marTop w:val="0"/>
              <w:marBottom w:val="0"/>
              <w:divBdr>
                <w:top w:val="none" w:sz="0" w:space="0" w:color="auto"/>
                <w:left w:val="none" w:sz="0" w:space="0" w:color="auto"/>
                <w:bottom w:val="none" w:sz="0" w:space="0" w:color="auto"/>
                <w:right w:val="none" w:sz="0" w:space="0" w:color="auto"/>
              </w:divBdr>
              <w:divsChild>
                <w:div w:id="11608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112">
          <w:marLeft w:val="0"/>
          <w:marRight w:val="0"/>
          <w:marTop w:val="0"/>
          <w:marBottom w:val="0"/>
          <w:divBdr>
            <w:top w:val="none" w:sz="0" w:space="0" w:color="auto"/>
            <w:left w:val="none" w:sz="0" w:space="0" w:color="auto"/>
            <w:bottom w:val="none" w:sz="0" w:space="0" w:color="auto"/>
            <w:right w:val="none" w:sz="0" w:space="0" w:color="auto"/>
          </w:divBdr>
          <w:divsChild>
            <w:div w:id="2122145274">
              <w:marLeft w:val="0"/>
              <w:marRight w:val="0"/>
              <w:marTop w:val="0"/>
              <w:marBottom w:val="0"/>
              <w:divBdr>
                <w:top w:val="none" w:sz="0" w:space="0" w:color="auto"/>
                <w:left w:val="none" w:sz="0" w:space="0" w:color="auto"/>
                <w:bottom w:val="none" w:sz="0" w:space="0" w:color="auto"/>
                <w:right w:val="none" w:sz="0" w:space="0" w:color="auto"/>
              </w:divBdr>
              <w:divsChild>
                <w:div w:id="1093432345">
                  <w:marLeft w:val="0"/>
                  <w:marRight w:val="0"/>
                  <w:marTop w:val="0"/>
                  <w:marBottom w:val="0"/>
                  <w:divBdr>
                    <w:top w:val="none" w:sz="0" w:space="0" w:color="auto"/>
                    <w:left w:val="none" w:sz="0" w:space="0" w:color="auto"/>
                    <w:bottom w:val="none" w:sz="0" w:space="0" w:color="auto"/>
                    <w:right w:val="none" w:sz="0" w:space="0" w:color="auto"/>
                  </w:divBdr>
                  <w:divsChild>
                    <w:div w:id="17303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9449">
          <w:marLeft w:val="0"/>
          <w:marRight w:val="0"/>
          <w:marTop w:val="0"/>
          <w:marBottom w:val="0"/>
          <w:divBdr>
            <w:top w:val="none" w:sz="0" w:space="0" w:color="auto"/>
            <w:left w:val="none" w:sz="0" w:space="0" w:color="auto"/>
            <w:bottom w:val="none" w:sz="0" w:space="0" w:color="auto"/>
            <w:right w:val="none" w:sz="0" w:space="0" w:color="auto"/>
          </w:divBdr>
          <w:divsChild>
            <w:div w:id="362170952">
              <w:marLeft w:val="0"/>
              <w:marRight w:val="0"/>
              <w:marTop w:val="0"/>
              <w:marBottom w:val="0"/>
              <w:divBdr>
                <w:top w:val="none" w:sz="0" w:space="0" w:color="auto"/>
                <w:left w:val="none" w:sz="0" w:space="0" w:color="auto"/>
                <w:bottom w:val="none" w:sz="0" w:space="0" w:color="auto"/>
                <w:right w:val="none" w:sz="0" w:space="0" w:color="auto"/>
              </w:divBdr>
              <w:divsChild>
                <w:div w:id="59793956">
                  <w:marLeft w:val="0"/>
                  <w:marRight w:val="0"/>
                  <w:marTop w:val="0"/>
                  <w:marBottom w:val="0"/>
                  <w:divBdr>
                    <w:top w:val="none" w:sz="0" w:space="0" w:color="auto"/>
                    <w:left w:val="none" w:sz="0" w:space="0" w:color="auto"/>
                    <w:bottom w:val="none" w:sz="0" w:space="0" w:color="auto"/>
                    <w:right w:val="none" w:sz="0" w:space="0" w:color="auto"/>
                  </w:divBdr>
                  <w:divsChild>
                    <w:div w:id="11545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683">
              <w:marLeft w:val="0"/>
              <w:marRight w:val="0"/>
              <w:marTop w:val="0"/>
              <w:marBottom w:val="0"/>
              <w:divBdr>
                <w:top w:val="none" w:sz="0" w:space="0" w:color="auto"/>
                <w:left w:val="none" w:sz="0" w:space="0" w:color="auto"/>
                <w:bottom w:val="none" w:sz="0" w:space="0" w:color="auto"/>
                <w:right w:val="none" w:sz="0" w:space="0" w:color="auto"/>
              </w:divBdr>
              <w:divsChild>
                <w:div w:id="1154756371">
                  <w:marLeft w:val="0"/>
                  <w:marRight w:val="0"/>
                  <w:marTop w:val="0"/>
                  <w:marBottom w:val="0"/>
                  <w:divBdr>
                    <w:top w:val="none" w:sz="0" w:space="0" w:color="auto"/>
                    <w:left w:val="none" w:sz="0" w:space="0" w:color="auto"/>
                    <w:bottom w:val="none" w:sz="0" w:space="0" w:color="auto"/>
                    <w:right w:val="none" w:sz="0" w:space="0" w:color="auto"/>
                  </w:divBdr>
                </w:div>
                <w:div w:id="1884634028">
                  <w:marLeft w:val="0"/>
                  <w:marRight w:val="0"/>
                  <w:marTop w:val="0"/>
                  <w:marBottom w:val="0"/>
                  <w:divBdr>
                    <w:top w:val="none" w:sz="0" w:space="0" w:color="auto"/>
                    <w:left w:val="none" w:sz="0" w:space="0" w:color="auto"/>
                    <w:bottom w:val="none" w:sz="0" w:space="0" w:color="auto"/>
                    <w:right w:val="none" w:sz="0" w:space="0" w:color="auto"/>
                  </w:divBdr>
                </w:div>
                <w:div w:id="1607735406">
                  <w:marLeft w:val="0"/>
                  <w:marRight w:val="0"/>
                  <w:marTop w:val="0"/>
                  <w:marBottom w:val="0"/>
                  <w:divBdr>
                    <w:top w:val="none" w:sz="0" w:space="0" w:color="auto"/>
                    <w:left w:val="none" w:sz="0" w:space="0" w:color="auto"/>
                    <w:bottom w:val="none" w:sz="0" w:space="0" w:color="auto"/>
                    <w:right w:val="none" w:sz="0" w:space="0" w:color="auto"/>
                  </w:divBdr>
                </w:div>
                <w:div w:id="965428830">
                  <w:marLeft w:val="0"/>
                  <w:marRight w:val="0"/>
                  <w:marTop w:val="0"/>
                  <w:marBottom w:val="0"/>
                  <w:divBdr>
                    <w:top w:val="none" w:sz="0" w:space="0" w:color="auto"/>
                    <w:left w:val="none" w:sz="0" w:space="0" w:color="auto"/>
                    <w:bottom w:val="none" w:sz="0" w:space="0" w:color="auto"/>
                    <w:right w:val="none" w:sz="0" w:space="0" w:color="auto"/>
                  </w:divBdr>
                </w:div>
                <w:div w:id="788207828">
                  <w:marLeft w:val="0"/>
                  <w:marRight w:val="0"/>
                  <w:marTop w:val="0"/>
                  <w:marBottom w:val="0"/>
                  <w:divBdr>
                    <w:top w:val="none" w:sz="0" w:space="0" w:color="auto"/>
                    <w:left w:val="none" w:sz="0" w:space="0" w:color="auto"/>
                    <w:bottom w:val="none" w:sz="0" w:space="0" w:color="auto"/>
                    <w:right w:val="none" w:sz="0" w:space="0" w:color="auto"/>
                  </w:divBdr>
                </w:div>
                <w:div w:id="194927707">
                  <w:marLeft w:val="0"/>
                  <w:marRight w:val="0"/>
                  <w:marTop w:val="0"/>
                  <w:marBottom w:val="0"/>
                  <w:divBdr>
                    <w:top w:val="none" w:sz="0" w:space="0" w:color="auto"/>
                    <w:left w:val="none" w:sz="0" w:space="0" w:color="auto"/>
                    <w:bottom w:val="none" w:sz="0" w:space="0" w:color="auto"/>
                    <w:right w:val="none" w:sz="0" w:space="0" w:color="auto"/>
                  </w:divBdr>
                </w:div>
                <w:div w:id="815418324">
                  <w:marLeft w:val="0"/>
                  <w:marRight w:val="0"/>
                  <w:marTop w:val="0"/>
                  <w:marBottom w:val="0"/>
                  <w:divBdr>
                    <w:top w:val="none" w:sz="0" w:space="0" w:color="auto"/>
                    <w:left w:val="none" w:sz="0" w:space="0" w:color="auto"/>
                    <w:bottom w:val="none" w:sz="0" w:space="0" w:color="auto"/>
                    <w:right w:val="none" w:sz="0" w:space="0" w:color="auto"/>
                  </w:divBdr>
                </w:div>
                <w:div w:id="837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8729">
          <w:marLeft w:val="0"/>
          <w:marRight w:val="0"/>
          <w:marTop w:val="0"/>
          <w:marBottom w:val="0"/>
          <w:divBdr>
            <w:top w:val="none" w:sz="0" w:space="0" w:color="auto"/>
            <w:left w:val="none" w:sz="0" w:space="0" w:color="auto"/>
            <w:bottom w:val="none" w:sz="0" w:space="0" w:color="auto"/>
            <w:right w:val="none" w:sz="0" w:space="0" w:color="auto"/>
          </w:divBdr>
          <w:divsChild>
            <w:div w:id="2072145097">
              <w:marLeft w:val="0"/>
              <w:marRight w:val="0"/>
              <w:marTop w:val="0"/>
              <w:marBottom w:val="0"/>
              <w:divBdr>
                <w:top w:val="none" w:sz="0" w:space="0" w:color="auto"/>
                <w:left w:val="none" w:sz="0" w:space="0" w:color="auto"/>
                <w:bottom w:val="none" w:sz="0" w:space="0" w:color="auto"/>
                <w:right w:val="none" w:sz="0" w:space="0" w:color="auto"/>
              </w:divBdr>
              <w:divsChild>
                <w:div w:id="1283027585">
                  <w:marLeft w:val="0"/>
                  <w:marRight w:val="0"/>
                  <w:marTop w:val="0"/>
                  <w:marBottom w:val="0"/>
                  <w:divBdr>
                    <w:top w:val="none" w:sz="0" w:space="0" w:color="auto"/>
                    <w:left w:val="none" w:sz="0" w:space="0" w:color="auto"/>
                    <w:bottom w:val="none" w:sz="0" w:space="0" w:color="auto"/>
                    <w:right w:val="none" w:sz="0" w:space="0" w:color="auto"/>
                  </w:divBdr>
                  <w:divsChild>
                    <w:div w:id="8500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24">
              <w:marLeft w:val="0"/>
              <w:marRight w:val="0"/>
              <w:marTop w:val="0"/>
              <w:marBottom w:val="240"/>
              <w:divBdr>
                <w:top w:val="none" w:sz="0" w:space="0" w:color="auto"/>
                <w:left w:val="none" w:sz="0" w:space="0" w:color="auto"/>
                <w:bottom w:val="none" w:sz="0" w:space="0" w:color="auto"/>
                <w:right w:val="none" w:sz="0" w:space="0" w:color="auto"/>
              </w:divBdr>
            </w:div>
            <w:div w:id="561259939">
              <w:marLeft w:val="0"/>
              <w:marRight w:val="0"/>
              <w:marTop w:val="0"/>
              <w:marBottom w:val="240"/>
              <w:divBdr>
                <w:top w:val="none" w:sz="0" w:space="0" w:color="auto"/>
                <w:left w:val="none" w:sz="0" w:space="0" w:color="auto"/>
                <w:bottom w:val="none" w:sz="0" w:space="0" w:color="auto"/>
                <w:right w:val="none" w:sz="0" w:space="0" w:color="auto"/>
              </w:divBdr>
            </w:div>
          </w:divsChild>
        </w:div>
        <w:div w:id="442770123">
          <w:marLeft w:val="0"/>
          <w:marRight w:val="0"/>
          <w:marTop w:val="0"/>
          <w:marBottom w:val="0"/>
          <w:divBdr>
            <w:top w:val="none" w:sz="0" w:space="0" w:color="auto"/>
            <w:left w:val="none" w:sz="0" w:space="0" w:color="auto"/>
            <w:bottom w:val="none" w:sz="0" w:space="0" w:color="auto"/>
            <w:right w:val="none" w:sz="0" w:space="0" w:color="auto"/>
          </w:divBdr>
          <w:divsChild>
            <w:div w:id="1027214037">
              <w:marLeft w:val="0"/>
              <w:marRight w:val="0"/>
              <w:marTop w:val="0"/>
              <w:marBottom w:val="0"/>
              <w:divBdr>
                <w:top w:val="none" w:sz="0" w:space="0" w:color="auto"/>
                <w:left w:val="none" w:sz="0" w:space="0" w:color="auto"/>
                <w:bottom w:val="none" w:sz="0" w:space="0" w:color="auto"/>
                <w:right w:val="none" w:sz="0" w:space="0" w:color="auto"/>
              </w:divBdr>
              <w:divsChild>
                <w:div w:id="48380780">
                  <w:marLeft w:val="0"/>
                  <w:marRight w:val="0"/>
                  <w:marTop w:val="0"/>
                  <w:marBottom w:val="0"/>
                  <w:divBdr>
                    <w:top w:val="none" w:sz="0" w:space="0" w:color="auto"/>
                    <w:left w:val="none" w:sz="0" w:space="0" w:color="auto"/>
                    <w:bottom w:val="none" w:sz="0" w:space="0" w:color="auto"/>
                    <w:right w:val="none" w:sz="0" w:space="0" w:color="auto"/>
                  </w:divBdr>
                  <w:divsChild>
                    <w:div w:id="2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7862">
          <w:marLeft w:val="0"/>
          <w:marRight w:val="0"/>
          <w:marTop w:val="0"/>
          <w:marBottom w:val="0"/>
          <w:divBdr>
            <w:top w:val="none" w:sz="0" w:space="0" w:color="auto"/>
            <w:left w:val="none" w:sz="0" w:space="0" w:color="auto"/>
            <w:bottom w:val="none" w:sz="0" w:space="0" w:color="auto"/>
            <w:right w:val="none" w:sz="0" w:space="0" w:color="auto"/>
          </w:divBdr>
          <w:divsChild>
            <w:div w:id="1968464499">
              <w:marLeft w:val="0"/>
              <w:marRight w:val="0"/>
              <w:marTop w:val="0"/>
              <w:marBottom w:val="0"/>
              <w:divBdr>
                <w:top w:val="none" w:sz="0" w:space="0" w:color="auto"/>
                <w:left w:val="none" w:sz="0" w:space="0" w:color="auto"/>
                <w:bottom w:val="none" w:sz="0" w:space="0" w:color="auto"/>
                <w:right w:val="none" w:sz="0" w:space="0" w:color="auto"/>
              </w:divBdr>
              <w:divsChild>
                <w:div w:id="1871448928">
                  <w:marLeft w:val="0"/>
                  <w:marRight w:val="0"/>
                  <w:marTop w:val="0"/>
                  <w:marBottom w:val="0"/>
                  <w:divBdr>
                    <w:top w:val="none" w:sz="0" w:space="0" w:color="auto"/>
                    <w:left w:val="none" w:sz="0" w:space="0" w:color="auto"/>
                    <w:bottom w:val="none" w:sz="0" w:space="0" w:color="auto"/>
                    <w:right w:val="none" w:sz="0" w:space="0" w:color="auto"/>
                  </w:divBdr>
                  <w:divsChild>
                    <w:div w:id="1509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1369">
      <w:bodyDiv w:val="1"/>
      <w:marLeft w:val="0"/>
      <w:marRight w:val="0"/>
      <w:marTop w:val="0"/>
      <w:marBottom w:val="0"/>
      <w:divBdr>
        <w:top w:val="none" w:sz="0" w:space="0" w:color="auto"/>
        <w:left w:val="none" w:sz="0" w:space="0" w:color="auto"/>
        <w:bottom w:val="none" w:sz="0" w:space="0" w:color="auto"/>
        <w:right w:val="none" w:sz="0" w:space="0" w:color="auto"/>
      </w:divBdr>
      <w:divsChild>
        <w:div w:id="292558550">
          <w:marLeft w:val="0"/>
          <w:marRight w:val="0"/>
          <w:marTop w:val="0"/>
          <w:marBottom w:val="0"/>
          <w:divBdr>
            <w:top w:val="none" w:sz="0" w:space="0" w:color="auto"/>
            <w:left w:val="none" w:sz="0" w:space="0" w:color="auto"/>
            <w:bottom w:val="none" w:sz="0" w:space="0" w:color="auto"/>
            <w:right w:val="none" w:sz="0" w:space="0" w:color="auto"/>
          </w:divBdr>
          <w:divsChild>
            <w:div w:id="627473277">
              <w:marLeft w:val="0"/>
              <w:marRight w:val="0"/>
              <w:marTop w:val="0"/>
              <w:marBottom w:val="0"/>
              <w:divBdr>
                <w:top w:val="none" w:sz="0" w:space="0" w:color="auto"/>
                <w:left w:val="none" w:sz="0" w:space="0" w:color="auto"/>
                <w:bottom w:val="none" w:sz="0" w:space="0" w:color="auto"/>
                <w:right w:val="none" w:sz="0" w:space="0" w:color="auto"/>
              </w:divBdr>
              <w:divsChild>
                <w:div w:id="3344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8834">
          <w:marLeft w:val="0"/>
          <w:marRight w:val="0"/>
          <w:marTop w:val="0"/>
          <w:marBottom w:val="0"/>
          <w:divBdr>
            <w:top w:val="none" w:sz="0" w:space="0" w:color="auto"/>
            <w:left w:val="none" w:sz="0" w:space="0" w:color="auto"/>
            <w:bottom w:val="none" w:sz="0" w:space="0" w:color="auto"/>
            <w:right w:val="none" w:sz="0" w:space="0" w:color="auto"/>
          </w:divBdr>
          <w:divsChild>
            <w:div w:id="1659385797">
              <w:marLeft w:val="0"/>
              <w:marRight w:val="0"/>
              <w:marTop w:val="0"/>
              <w:marBottom w:val="0"/>
              <w:divBdr>
                <w:top w:val="none" w:sz="0" w:space="0" w:color="auto"/>
                <w:left w:val="none" w:sz="0" w:space="0" w:color="auto"/>
                <w:bottom w:val="none" w:sz="0" w:space="0" w:color="auto"/>
                <w:right w:val="none" w:sz="0" w:space="0" w:color="auto"/>
              </w:divBdr>
              <w:divsChild>
                <w:div w:id="1053583436">
                  <w:marLeft w:val="0"/>
                  <w:marRight w:val="0"/>
                  <w:marTop w:val="0"/>
                  <w:marBottom w:val="0"/>
                  <w:divBdr>
                    <w:top w:val="none" w:sz="0" w:space="0" w:color="auto"/>
                    <w:left w:val="none" w:sz="0" w:space="0" w:color="auto"/>
                    <w:bottom w:val="none" w:sz="0" w:space="0" w:color="auto"/>
                    <w:right w:val="none" w:sz="0" w:space="0" w:color="auto"/>
                  </w:divBdr>
                  <w:divsChild>
                    <w:div w:id="5968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428563">
          <w:marLeft w:val="0"/>
          <w:marRight w:val="0"/>
          <w:marTop w:val="0"/>
          <w:marBottom w:val="0"/>
          <w:divBdr>
            <w:top w:val="none" w:sz="0" w:space="0" w:color="auto"/>
            <w:left w:val="none" w:sz="0" w:space="0" w:color="auto"/>
            <w:bottom w:val="none" w:sz="0" w:space="0" w:color="auto"/>
            <w:right w:val="none" w:sz="0" w:space="0" w:color="auto"/>
          </w:divBdr>
          <w:divsChild>
            <w:div w:id="891774870">
              <w:marLeft w:val="0"/>
              <w:marRight w:val="0"/>
              <w:marTop w:val="0"/>
              <w:marBottom w:val="0"/>
              <w:divBdr>
                <w:top w:val="none" w:sz="0" w:space="0" w:color="auto"/>
                <w:left w:val="none" w:sz="0" w:space="0" w:color="auto"/>
                <w:bottom w:val="none" w:sz="0" w:space="0" w:color="auto"/>
                <w:right w:val="none" w:sz="0" w:space="0" w:color="auto"/>
              </w:divBdr>
              <w:divsChild>
                <w:div w:id="112797136">
                  <w:marLeft w:val="0"/>
                  <w:marRight w:val="0"/>
                  <w:marTop w:val="0"/>
                  <w:marBottom w:val="0"/>
                  <w:divBdr>
                    <w:top w:val="none" w:sz="0" w:space="0" w:color="auto"/>
                    <w:left w:val="none" w:sz="0" w:space="0" w:color="auto"/>
                    <w:bottom w:val="none" w:sz="0" w:space="0" w:color="auto"/>
                    <w:right w:val="none" w:sz="0" w:space="0" w:color="auto"/>
                  </w:divBdr>
                  <w:divsChild>
                    <w:div w:id="2141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6068">
              <w:marLeft w:val="0"/>
              <w:marRight w:val="0"/>
              <w:marTop w:val="0"/>
              <w:marBottom w:val="0"/>
              <w:divBdr>
                <w:top w:val="none" w:sz="0" w:space="0" w:color="auto"/>
                <w:left w:val="none" w:sz="0" w:space="0" w:color="auto"/>
                <w:bottom w:val="none" w:sz="0" w:space="0" w:color="auto"/>
                <w:right w:val="none" w:sz="0" w:space="0" w:color="auto"/>
              </w:divBdr>
              <w:divsChild>
                <w:div w:id="101388488">
                  <w:marLeft w:val="0"/>
                  <w:marRight w:val="0"/>
                  <w:marTop w:val="0"/>
                  <w:marBottom w:val="0"/>
                  <w:divBdr>
                    <w:top w:val="none" w:sz="0" w:space="0" w:color="auto"/>
                    <w:left w:val="none" w:sz="0" w:space="0" w:color="auto"/>
                    <w:bottom w:val="none" w:sz="0" w:space="0" w:color="auto"/>
                    <w:right w:val="none" w:sz="0" w:space="0" w:color="auto"/>
                  </w:divBdr>
                </w:div>
                <w:div w:id="1242712647">
                  <w:marLeft w:val="0"/>
                  <w:marRight w:val="0"/>
                  <w:marTop w:val="0"/>
                  <w:marBottom w:val="0"/>
                  <w:divBdr>
                    <w:top w:val="none" w:sz="0" w:space="0" w:color="auto"/>
                    <w:left w:val="none" w:sz="0" w:space="0" w:color="auto"/>
                    <w:bottom w:val="none" w:sz="0" w:space="0" w:color="auto"/>
                    <w:right w:val="none" w:sz="0" w:space="0" w:color="auto"/>
                  </w:divBdr>
                </w:div>
                <w:div w:id="466945017">
                  <w:marLeft w:val="0"/>
                  <w:marRight w:val="0"/>
                  <w:marTop w:val="0"/>
                  <w:marBottom w:val="0"/>
                  <w:divBdr>
                    <w:top w:val="none" w:sz="0" w:space="0" w:color="auto"/>
                    <w:left w:val="none" w:sz="0" w:space="0" w:color="auto"/>
                    <w:bottom w:val="none" w:sz="0" w:space="0" w:color="auto"/>
                    <w:right w:val="none" w:sz="0" w:space="0" w:color="auto"/>
                  </w:divBdr>
                </w:div>
                <w:div w:id="1848981672">
                  <w:marLeft w:val="0"/>
                  <w:marRight w:val="0"/>
                  <w:marTop w:val="0"/>
                  <w:marBottom w:val="0"/>
                  <w:divBdr>
                    <w:top w:val="none" w:sz="0" w:space="0" w:color="auto"/>
                    <w:left w:val="none" w:sz="0" w:space="0" w:color="auto"/>
                    <w:bottom w:val="none" w:sz="0" w:space="0" w:color="auto"/>
                    <w:right w:val="none" w:sz="0" w:space="0" w:color="auto"/>
                  </w:divBdr>
                </w:div>
                <w:div w:id="805397051">
                  <w:marLeft w:val="0"/>
                  <w:marRight w:val="0"/>
                  <w:marTop w:val="0"/>
                  <w:marBottom w:val="0"/>
                  <w:divBdr>
                    <w:top w:val="none" w:sz="0" w:space="0" w:color="auto"/>
                    <w:left w:val="none" w:sz="0" w:space="0" w:color="auto"/>
                    <w:bottom w:val="none" w:sz="0" w:space="0" w:color="auto"/>
                    <w:right w:val="none" w:sz="0" w:space="0" w:color="auto"/>
                  </w:divBdr>
                </w:div>
                <w:div w:id="376516473">
                  <w:marLeft w:val="0"/>
                  <w:marRight w:val="0"/>
                  <w:marTop w:val="0"/>
                  <w:marBottom w:val="0"/>
                  <w:divBdr>
                    <w:top w:val="none" w:sz="0" w:space="0" w:color="auto"/>
                    <w:left w:val="none" w:sz="0" w:space="0" w:color="auto"/>
                    <w:bottom w:val="none" w:sz="0" w:space="0" w:color="auto"/>
                    <w:right w:val="none" w:sz="0" w:space="0" w:color="auto"/>
                  </w:divBdr>
                </w:div>
                <w:div w:id="1361207025">
                  <w:marLeft w:val="0"/>
                  <w:marRight w:val="0"/>
                  <w:marTop w:val="0"/>
                  <w:marBottom w:val="0"/>
                  <w:divBdr>
                    <w:top w:val="none" w:sz="0" w:space="0" w:color="auto"/>
                    <w:left w:val="none" w:sz="0" w:space="0" w:color="auto"/>
                    <w:bottom w:val="none" w:sz="0" w:space="0" w:color="auto"/>
                    <w:right w:val="none" w:sz="0" w:space="0" w:color="auto"/>
                  </w:divBdr>
                </w:div>
                <w:div w:id="1723866190">
                  <w:marLeft w:val="0"/>
                  <w:marRight w:val="0"/>
                  <w:marTop w:val="0"/>
                  <w:marBottom w:val="0"/>
                  <w:divBdr>
                    <w:top w:val="none" w:sz="0" w:space="0" w:color="auto"/>
                    <w:left w:val="none" w:sz="0" w:space="0" w:color="auto"/>
                    <w:bottom w:val="none" w:sz="0" w:space="0" w:color="auto"/>
                    <w:right w:val="none" w:sz="0" w:space="0" w:color="auto"/>
                  </w:divBdr>
                </w:div>
                <w:div w:id="1609970170">
                  <w:marLeft w:val="0"/>
                  <w:marRight w:val="0"/>
                  <w:marTop w:val="0"/>
                  <w:marBottom w:val="0"/>
                  <w:divBdr>
                    <w:top w:val="none" w:sz="0" w:space="0" w:color="auto"/>
                    <w:left w:val="none" w:sz="0" w:space="0" w:color="auto"/>
                    <w:bottom w:val="none" w:sz="0" w:space="0" w:color="auto"/>
                    <w:right w:val="none" w:sz="0" w:space="0" w:color="auto"/>
                  </w:divBdr>
                </w:div>
                <w:div w:id="1560824451">
                  <w:marLeft w:val="0"/>
                  <w:marRight w:val="0"/>
                  <w:marTop w:val="0"/>
                  <w:marBottom w:val="0"/>
                  <w:divBdr>
                    <w:top w:val="none" w:sz="0" w:space="0" w:color="auto"/>
                    <w:left w:val="none" w:sz="0" w:space="0" w:color="auto"/>
                    <w:bottom w:val="none" w:sz="0" w:space="0" w:color="auto"/>
                    <w:right w:val="none" w:sz="0" w:space="0" w:color="auto"/>
                  </w:divBdr>
                </w:div>
                <w:div w:id="505823047">
                  <w:marLeft w:val="0"/>
                  <w:marRight w:val="0"/>
                  <w:marTop w:val="0"/>
                  <w:marBottom w:val="0"/>
                  <w:divBdr>
                    <w:top w:val="none" w:sz="0" w:space="0" w:color="auto"/>
                    <w:left w:val="none" w:sz="0" w:space="0" w:color="auto"/>
                    <w:bottom w:val="none" w:sz="0" w:space="0" w:color="auto"/>
                    <w:right w:val="none" w:sz="0" w:space="0" w:color="auto"/>
                  </w:divBdr>
                </w:div>
                <w:div w:id="586696282">
                  <w:marLeft w:val="0"/>
                  <w:marRight w:val="0"/>
                  <w:marTop w:val="0"/>
                  <w:marBottom w:val="0"/>
                  <w:divBdr>
                    <w:top w:val="none" w:sz="0" w:space="0" w:color="auto"/>
                    <w:left w:val="none" w:sz="0" w:space="0" w:color="auto"/>
                    <w:bottom w:val="none" w:sz="0" w:space="0" w:color="auto"/>
                    <w:right w:val="none" w:sz="0" w:space="0" w:color="auto"/>
                  </w:divBdr>
                </w:div>
                <w:div w:id="1042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96532">
          <w:marLeft w:val="0"/>
          <w:marRight w:val="0"/>
          <w:marTop w:val="0"/>
          <w:marBottom w:val="0"/>
          <w:divBdr>
            <w:top w:val="none" w:sz="0" w:space="0" w:color="auto"/>
            <w:left w:val="none" w:sz="0" w:space="0" w:color="auto"/>
            <w:bottom w:val="none" w:sz="0" w:space="0" w:color="auto"/>
            <w:right w:val="none" w:sz="0" w:space="0" w:color="auto"/>
          </w:divBdr>
          <w:divsChild>
            <w:div w:id="426847412">
              <w:marLeft w:val="0"/>
              <w:marRight w:val="0"/>
              <w:marTop w:val="0"/>
              <w:marBottom w:val="0"/>
              <w:divBdr>
                <w:top w:val="none" w:sz="0" w:space="0" w:color="auto"/>
                <w:left w:val="none" w:sz="0" w:space="0" w:color="auto"/>
                <w:bottom w:val="none" w:sz="0" w:space="0" w:color="auto"/>
                <w:right w:val="none" w:sz="0" w:space="0" w:color="auto"/>
              </w:divBdr>
              <w:divsChild>
                <w:div w:id="641619047">
                  <w:marLeft w:val="0"/>
                  <w:marRight w:val="0"/>
                  <w:marTop w:val="0"/>
                  <w:marBottom w:val="0"/>
                  <w:divBdr>
                    <w:top w:val="none" w:sz="0" w:space="0" w:color="auto"/>
                    <w:left w:val="none" w:sz="0" w:space="0" w:color="auto"/>
                    <w:bottom w:val="none" w:sz="0" w:space="0" w:color="auto"/>
                    <w:right w:val="none" w:sz="0" w:space="0" w:color="auto"/>
                  </w:divBdr>
                  <w:divsChild>
                    <w:div w:id="16722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9641">
              <w:marLeft w:val="0"/>
              <w:marRight w:val="0"/>
              <w:marTop w:val="0"/>
              <w:marBottom w:val="240"/>
              <w:divBdr>
                <w:top w:val="none" w:sz="0" w:space="0" w:color="auto"/>
                <w:left w:val="none" w:sz="0" w:space="0" w:color="auto"/>
                <w:bottom w:val="none" w:sz="0" w:space="0" w:color="auto"/>
                <w:right w:val="none" w:sz="0" w:space="0" w:color="auto"/>
              </w:divBdr>
            </w:div>
            <w:div w:id="173110051">
              <w:marLeft w:val="0"/>
              <w:marRight w:val="0"/>
              <w:marTop w:val="0"/>
              <w:marBottom w:val="240"/>
              <w:divBdr>
                <w:top w:val="none" w:sz="0" w:space="0" w:color="auto"/>
                <w:left w:val="none" w:sz="0" w:space="0" w:color="auto"/>
                <w:bottom w:val="none" w:sz="0" w:space="0" w:color="auto"/>
                <w:right w:val="none" w:sz="0" w:space="0" w:color="auto"/>
              </w:divBdr>
            </w:div>
            <w:div w:id="1120994252">
              <w:marLeft w:val="0"/>
              <w:marRight w:val="0"/>
              <w:marTop w:val="0"/>
              <w:marBottom w:val="240"/>
              <w:divBdr>
                <w:top w:val="none" w:sz="0" w:space="0" w:color="auto"/>
                <w:left w:val="none" w:sz="0" w:space="0" w:color="auto"/>
                <w:bottom w:val="none" w:sz="0" w:space="0" w:color="auto"/>
                <w:right w:val="none" w:sz="0" w:space="0" w:color="auto"/>
              </w:divBdr>
            </w:div>
            <w:div w:id="622274884">
              <w:marLeft w:val="0"/>
              <w:marRight w:val="0"/>
              <w:marTop w:val="0"/>
              <w:marBottom w:val="240"/>
              <w:divBdr>
                <w:top w:val="none" w:sz="0" w:space="0" w:color="auto"/>
                <w:left w:val="none" w:sz="0" w:space="0" w:color="auto"/>
                <w:bottom w:val="none" w:sz="0" w:space="0" w:color="auto"/>
                <w:right w:val="none" w:sz="0" w:space="0" w:color="auto"/>
              </w:divBdr>
            </w:div>
            <w:div w:id="416631462">
              <w:marLeft w:val="0"/>
              <w:marRight w:val="0"/>
              <w:marTop w:val="0"/>
              <w:marBottom w:val="240"/>
              <w:divBdr>
                <w:top w:val="none" w:sz="0" w:space="0" w:color="auto"/>
                <w:left w:val="none" w:sz="0" w:space="0" w:color="auto"/>
                <w:bottom w:val="none" w:sz="0" w:space="0" w:color="auto"/>
                <w:right w:val="none" w:sz="0" w:space="0" w:color="auto"/>
              </w:divBdr>
            </w:div>
            <w:div w:id="1523393732">
              <w:marLeft w:val="0"/>
              <w:marRight w:val="0"/>
              <w:marTop w:val="0"/>
              <w:marBottom w:val="240"/>
              <w:divBdr>
                <w:top w:val="none" w:sz="0" w:space="0" w:color="auto"/>
                <w:left w:val="none" w:sz="0" w:space="0" w:color="auto"/>
                <w:bottom w:val="none" w:sz="0" w:space="0" w:color="auto"/>
                <w:right w:val="none" w:sz="0" w:space="0" w:color="auto"/>
              </w:divBdr>
            </w:div>
            <w:div w:id="3094718">
              <w:marLeft w:val="0"/>
              <w:marRight w:val="0"/>
              <w:marTop w:val="0"/>
              <w:marBottom w:val="240"/>
              <w:divBdr>
                <w:top w:val="none" w:sz="0" w:space="0" w:color="auto"/>
                <w:left w:val="none" w:sz="0" w:space="0" w:color="auto"/>
                <w:bottom w:val="none" w:sz="0" w:space="0" w:color="auto"/>
                <w:right w:val="none" w:sz="0" w:space="0" w:color="auto"/>
              </w:divBdr>
            </w:div>
          </w:divsChild>
        </w:div>
        <w:div w:id="1996101402">
          <w:marLeft w:val="0"/>
          <w:marRight w:val="0"/>
          <w:marTop w:val="0"/>
          <w:marBottom w:val="0"/>
          <w:divBdr>
            <w:top w:val="none" w:sz="0" w:space="0" w:color="auto"/>
            <w:left w:val="none" w:sz="0" w:space="0" w:color="auto"/>
            <w:bottom w:val="none" w:sz="0" w:space="0" w:color="auto"/>
            <w:right w:val="none" w:sz="0" w:space="0" w:color="auto"/>
          </w:divBdr>
          <w:divsChild>
            <w:div w:id="344792423">
              <w:marLeft w:val="0"/>
              <w:marRight w:val="0"/>
              <w:marTop w:val="0"/>
              <w:marBottom w:val="0"/>
              <w:divBdr>
                <w:top w:val="none" w:sz="0" w:space="0" w:color="auto"/>
                <w:left w:val="none" w:sz="0" w:space="0" w:color="auto"/>
                <w:bottom w:val="none" w:sz="0" w:space="0" w:color="auto"/>
                <w:right w:val="none" w:sz="0" w:space="0" w:color="auto"/>
              </w:divBdr>
              <w:divsChild>
                <w:div w:id="266350839">
                  <w:marLeft w:val="0"/>
                  <w:marRight w:val="0"/>
                  <w:marTop w:val="0"/>
                  <w:marBottom w:val="0"/>
                  <w:divBdr>
                    <w:top w:val="none" w:sz="0" w:space="0" w:color="auto"/>
                    <w:left w:val="none" w:sz="0" w:space="0" w:color="auto"/>
                    <w:bottom w:val="none" w:sz="0" w:space="0" w:color="auto"/>
                    <w:right w:val="none" w:sz="0" w:space="0" w:color="auto"/>
                  </w:divBdr>
                  <w:divsChild>
                    <w:div w:id="4513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423684">
      <w:bodyDiv w:val="1"/>
      <w:marLeft w:val="0"/>
      <w:marRight w:val="0"/>
      <w:marTop w:val="0"/>
      <w:marBottom w:val="0"/>
      <w:divBdr>
        <w:top w:val="none" w:sz="0" w:space="0" w:color="auto"/>
        <w:left w:val="none" w:sz="0" w:space="0" w:color="auto"/>
        <w:bottom w:val="none" w:sz="0" w:space="0" w:color="auto"/>
        <w:right w:val="none" w:sz="0" w:space="0" w:color="auto"/>
      </w:divBdr>
      <w:divsChild>
        <w:div w:id="1575505914">
          <w:marLeft w:val="0"/>
          <w:marRight w:val="0"/>
          <w:marTop w:val="0"/>
          <w:marBottom w:val="0"/>
          <w:divBdr>
            <w:top w:val="none" w:sz="0" w:space="0" w:color="auto"/>
            <w:left w:val="none" w:sz="0" w:space="0" w:color="auto"/>
            <w:bottom w:val="none" w:sz="0" w:space="0" w:color="auto"/>
            <w:right w:val="none" w:sz="0" w:space="0" w:color="auto"/>
          </w:divBdr>
          <w:divsChild>
            <w:div w:id="1485514190">
              <w:marLeft w:val="0"/>
              <w:marRight w:val="0"/>
              <w:marTop w:val="0"/>
              <w:marBottom w:val="0"/>
              <w:divBdr>
                <w:top w:val="none" w:sz="0" w:space="0" w:color="auto"/>
                <w:left w:val="none" w:sz="0" w:space="0" w:color="auto"/>
                <w:bottom w:val="none" w:sz="0" w:space="0" w:color="auto"/>
                <w:right w:val="none" w:sz="0" w:space="0" w:color="auto"/>
              </w:divBdr>
              <w:divsChild>
                <w:div w:id="163304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8754">
          <w:marLeft w:val="0"/>
          <w:marRight w:val="0"/>
          <w:marTop w:val="0"/>
          <w:marBottom w:val="0"/>
          <w:divBdr>
            <w:top w:val="none" w:sz="0" w:space="0" w:color="auto"/>
            <w:left w:val="none" w:sz="0" w:space="0" w:color="auto"/>
            <w:bottom w:val="none" w:sz="0" w:space="0" w:color="auto"/>
            <w:right w:val="none" w:sz="0" w:space="0" w:color="auto"/>
          </w:divBdr>
          <w:divsChild>
            <w:div w:id="1578590102">
              <w:marLeft w:val="0"/>
              <w:marRight w:val="0"/>
              <w:marTop w:val="0"/>
              <w:marBottom w:val="0"/>
              <w:divBdr>
                <w:top w:val="none" w:sz="0" w:space="0" w:color="auto"/>
                <w:left w:val="none" w:sz="0" w:space="0" w:color="auto"/>
                <w:bottom w:val="none" w:sz="0" w:space="0" w:color="auto"/>
                <w:right w:val="none" w:sz="0" w:space="0" w:color="auto"/>
              </w:divBdr>
              <w:divsChild>
                <w:div w:id="901523955">
                  <w:marLeft w:val="0"/>
                  <w:marRight w:val="0"/>
                  <w:marTop w:val="0"/>
                  <w:marBottom w:val="0"/>
                  <w:divBdr>
                    <w:top w:val="none" w:sz="0" w:space="0" w:color="auto"/>
                    <w:left w:val="none" w:sz="0" w:space="0" w:color="auto"/>
                    <w:bottom w:val="none" w:sz="0" w:space="0" w:color="auto"/>
                    <w:right w:val="none" w:sz="0" w:space="0" w:color="auto"/>
                  </w:divBdr>
                  <w:divsChild>
                    <w:div w:id="95382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742937">
          <w:marLeft w:val="0"/>
          <w:marRight w:val="0"/>
          <w:marTop w:val="0"/>
          <w:marBottom w:val="0"/>
          <w:divBdr>
            <w:top w:val="none" w:sz="0" w:space="0" w:color="auto"/>
            <w:left w:val="none" w:sz="0" w:space="0" w:color="auto"/>
            <w:bottom w:val="none" w:sz="0" w:space="0" w:color="auto"/>
            <w:right w:val="none" w:sz="0" w:space="0" w:color="auto"/>
          </w:divBdr>
          <w:divsChild>
            <w:div w:id="1597666695">
              <w:marLeft w:val="0"/>
              <w:marRight w:val="0"/>
              <w:marTop w:val="0"/>
              <w:marBottom w:val="0"/>
              <w:divBdr>
                <w:top w:val="none" w:sz="0" w:space="0" w:color="auto"/>
                <w:left w:val="none" w:sz="0" w:space="0" w:color="auto"/>
                <w:bottom w:val="none" w:sz="0" w:space="0" w:color="auto"/>
                <w:right w:val="none" w:sz="0" w:space="0" w:color="auto"/>
              </w:divBdr>
              <w:divsChild>
                <w:div w:id="492913361">
                  <w:marLeft w:val="0"/>
                  <w:marRight w:val="0"/>
                  <w:marTop w:val="0"/>
                  <w:marBottom w:val="0"/>
                  <w:divBdr>
                    <w:top w:val="none" w:sz="0" w:space="0" w:color="auto"/>
                    <w:left w:val="none" w:sz="0" w:space="0" w:color="auto"/>
                    <w:bottom w:val="none" w:sz="0" w:space="0" w:color="auto"/>
                    <w:right w:val="none" w:sz="0" w:space="0" w:color="auto"/>
                  </w:divBdr>
                  <w:divsChild>
                    <w:div w:id="17508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9275">
              <w:marLeft w:val="0"/>
              <w:marRight w:val="0"/>
              <w:marTop w:val="0"/>
              <w:marBottom w:val="0"/>
              <w:divBdr>
                <w:top w:val="none" w:sz="0" w:space="0" w:color="auto"/>
                <w:left w:val="none" w:sz="0" w:space="0" w:color="auto"/>
                <w:bottom w:val="none" w:sz="0" w:space="0" w:color="auto"/>
                <w:right w:val="none" w:sz="0" w:space="0" w:color="auto"/>
              </w:divBdr>
              <w:divsChild>
                <w:div w:id="565922942">
                  <w:marLeft w:val="0"/>
                  <w:marRight w:val="0"/>
                  <w:marTop w:val="0"/>
                  <w:marBottom w:val="0"/>
                  <w:divBdr>
                    <w:top w:val="none" w:sz="0" w:space="0" w:color="auto"/>
                    <w:left w:val="none" w:sz="0" w:space="0" w:color="auto"/>
                    <w:bottom w:val="none" w:sz="0" w:space="0" w:color="auto"/>
                    <w:right w:val="none" w:sz="0" w:space="0" w:color="auto"/>
                  </w:divBdr>
                </w:div>
                <w:div w:id="166991204">
                  <w:marLeft w:val="0"/>
                  <w:marRight w:val="0"/>
                  <w:marTop w:val="0"/>
                  <w:marBottom w:val="0"/>
                  <w:divBdr>
                    <w:top w:val="none" w:sz="0" w:space="0" w:color="auto"/>
                    <w:left w:val="none" w:sz="0" w:space="0" w:color="auto"/>
                    <w:bottom w:val="none" w:sz="0" w:space="0" w:color="auto"/>
                    <w:right w:val="none" w:sz="0" w:space="0" w:color="auto"/>
                  </w:divBdr>
                </w:div>
                <w:div w:id="512040051">
                  <w:marLeft w:val="0"/>
                  <w:marRight w:val="0"/>
                  <w:marTop w:val="0"/>
                  <w:marBottom w:val="0"/>
                  <w:divBdr>
                    <w:top w:val="none" w:sz="0" w:space="0" w:color="auto"/>
                    <w:left w:val="none" w:sz="0" w:space="0" w:color="auto"/>
                    <w:bottom w:val="none" w:sz="0" w:space="0" w:color="auto"/>
                    <w:right w:val="none" w:sz="0" w:space="0" w:color="auto"/>
                  </w:divBdr>
                </w:div>
                <w:div w:id="2145661457">
                  <w:marLeft w:val="0"/>
                  <w:marRight w:val="0"/>
                  <w:marTop w:val="0"/>
                  <w:marBottom w:val="0"/>
                  <w:divBdr>
                    <w:top w:val="none" w:sz="0" w:space="0" w:color="auto"/>
                    <w:left w:val="none" w:sz="0" w:space="0" w:color="auto"/>
                    <w:bottom w:val="none" w:sz="0" w:space="0" w:color="auto"/>
                    <w:right w:val="none" w:sz="0" w:space="0" w:color="auto"/>
                  </w:divBdr>
                </w:div>
                <w:div w:id="1535539532">
                  <w:marLeft w:val="0"/>
                  <w:marRight w:val="0"/>
                  <w:marTop w:val="0"/>
                  <w:marBottom w:val="0"/>
                  <w:divBdr>
                    <w:top w:val="none" w:sz="0" w:space="0" w:color="auto"/>
                    <w:left w:val="none" w:sz="0" w:space="0" w:color="auto"/>
                    <w:bottom w:val="none" w:sz="0" w:space="0" w:color="auto"/>
                    <w:right w:val="none" w:sz="0" w:space="0" w:color="auto"/>
                  </w:divBdr>
                </w:div>
                <w:div w:id="2783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4863">
          <w:marLeft w:val="0"/>
          <w:marRight w:val="0"/>
          <w:marTop w:val="0"/>
          <w:marBottom w:val="0"/>
          <w:divBdr>
            <w:top w:val="none" w:sz="0" w:space="0" w:color="auto"/>
            <w:left w:val="none" w:sz="0" w:space="0" w:color="auto"/>
            <w:bottom w:val="none" w:sz="0" w:space="0" w:color="auto"/>
            <w:right w:val="none" w:sz="0" w:space="0" w:color="auto"/>
          </w:divBdr>
          <w:divsChild>
            <w:div w:id="1473400720">
              <w:marLeft w:val="0"/>
              <w:marRight w:val="0"/>
              <w:marTop w:val="0"/>
              <w:marBottom w:val="0"/>
              <w:divBdr>
                <w:top w:val="none" w:sz="0" w:space="0" w:color="auto"/>
                <w:left w:val="none" w:sz="0" w:space="0" w:color="auto"/>
                <w:bottom w:val="none" w:sz="0" w:space="0" w:color="auto"/>
                <w:right w:val="none" w:sz="0" w:space="0" w:color="auto"/>
              </w:divBdr>
              <w:divsChild>
                <w:div w:id="886457828">
                  <w:marLeft w:val="0"/>
                  <w:marRight w:val="0"/>
                  <w:marTop w:val="0"/>
                  <w:marBottom w:val="0"/>
                  <w:divBdr>
                    <w:top w:val="none" w:sz="0" w:space="0" w:color="auto"/>
                    <w:left w:val="none" w:sz="0" w:space="0" w:color="auto"/>
                    <w:bottom w:val="none" w:sz="0" w:space="0" w:color="auto"/>
                    <w:right w:val="none" w:sz="0" w:space="0" w:color="auto"/>
                  </w:divBdr>
                  <w:divsChild>
                    <w:div w:id="17076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4430">
              <w:marLeft w:val="0"/>
              <w:marRight w:val="0"/>
              <w:marTop w:val="0"/>
              <w:marBottom w:val="240"/>
              <w:divBdr>
                <w:top w:val="none" w:sz="0" w:space="0" w:color="auto"/>
                <w:left w:val="none" w:sz="0" w:space="0" w:color="auto"/>
                <w:bottom w:val="none" w:sz="0" w:space="0" w:color="auto"/>
                <w:right w:val="none" w:sz="0" w:space="0" w:color="auto"/>
              </w:divBdr>
            </w:div>
            <w:div w:id="1750808171">
              <w:marLeft w:val="0"/>
              <w:marRight w:val="0"/>
              <w:marTop w:val="0"/>
              <w:marBottom w:val="240"/>
              <w:divBdr>
                <w:top w:val="none" w:sz="0" w:space="0" w:color="auto"/>
                <w:left w:val="none" w:sz="0" w:space="0" w:color="auto"/>
                <w:bottom w:val="none" w:sz="0" w:space="0" w:color="auto"/>
                <w:right w:val="none" w:sz="0" w:space="0" w:color="auto"/>
              </w:divBdr>
            </w:div>
            <w:div w:id="1313753481">
              <w:marLeft w:val="0"/>
              <w:marRight w:val="0"/>
              <w:marTop w:val="0"/>
              <w:marBottom w:val="240"/>
              <w:divBdr>
                <w:top w:val="none" w:sz="0" w:space="0" w:color="auto"/>
                <w:left w:val="none" w:sz="0" w:space="0" w:color="auto"/>
                <w:bottom w:val="none" w:sz="0" w:space="0" w:color="auto"/>
                <w:right w:val="none" w:sz="0" w:space="0" w:color="auto"/>
              </w:divBdr>
            </w:div>
            <w:div w:id="604582810">
              <w:marLeft w:val="0"/>
              <w:marRight w:val="0"/>
              <w:marTop w:val="0"/>
              <w:marBottom w:val="240"/>
              <w:divBdr>
                <w:top w:val="none" w:sz="0" w:space="0" w:color="auto"/>
                <w:left w:val="none" w:sz="0" w:space="0" w:color="auto"/>
                <w:bottom w:val="none" w:sz="0" w:space="0" w:color="auto"/>
                <w:right w:val="none" w:sz="0" w:space="0" w:color="auto"/>
              </w:divBdr>
            </w:div>
          </w:divsChild>
        </w:div>
        <w:div w:id="1785147070">
          <w:marLeft w:val="0"/>
          <w:marRight w:val="0"/>
          <w:marTop w:val="0"/>
          <w:marBottom w:val="0"/>
          <w:divBdr>
            <w:top w:val="none" w:sz="0" w:space="0" w:color="auto"/>
            <w:left w:val="none" w:sz="0" w:space="0" w:color="auto"/>
            <w:bottom w:val="none" w:sz="0" w:space="0" w:color="auto"/>
            <w:right w:val="none" w:sz="0" w:space="0" w:color="auto"/>
          </w:divBdr>
          <w:divsChild>
            <w:div w:id="1655647331">
              <w:marLeft w:val="0"/>
              <w:marRight w:val="0"/>
              <w:marTop w:val="0"/>
              <w:marBottom w:val="0"/>
              <w:divBdr>
                <w:top w:val="none" w:sz="0" w:space="0" w:color="auto"/>
                <w:left w:val="none" w:sz="0" w:space="0" w:color="auto"/>
                <w:bottom w:val="none" w:sz="0" w:space="0" w:color="auto"/>
                <w:right w:val="none" w:sz="0" w:space="0" w:color="auto"/>
              </w:divBdr>
              <w:divsChild>
                <w:div w:id="1246912261">
                  <w:marLeft w:val="0"/>
                  <w:marRight w:val="0"/>
                  <w:marTop w:val="0"/>
                  <w:marBottom w:val="0"/>
                  <w:divBdr>
                    <w:top w:val="none" w:sz="0" w:space="0" w:color="auto"/>
                    <w:left w:val="none" w:sz="0" w:space="0" w:color="auto"/>
                    <w:bottom w:val="none" w:sz="0" w:space="0" w:color="auto"/>
                    <w:right w:val="none" w:sz="0" w:space="0" w:color="auto"/>
                  </w:divBdr>
                  <w:divsChild>
                    <w:div w:id="186150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110">
      <w:bodyDiv w:val="1"/>
      <w:marLeft w:val="0"/>
      <w:marRight w:val="0"/>
      <w:marTop w:val="0"/>
      <w:marBottom w:val="0"/>
      <w:divBdr>
        <w:top w:val="none" w:sz="0" w:space="0" w:color="auto"/>
        <w:left w:val="none" w:sz="0" w:space="0" w:color="auto"/>
        <w:bottom w:val="none" w:sz="0" w:space="0" w:color="auto"/>
        <w:right w:val="none" w:sz="0" w:space="0" w:color="auto"/>
      </w:divBdr>
      <w:divsChild>
        <w:div w:id="943877989">
          <w:marLeft w:val="0"/>
          <w:marRight w:val="0"/>
          <w:marTop w:val="0"/>
          <w:marBottom w:val="0"/>
          <w:divBdr>
            <w:top w:val="none" w:sz="0" w:space="0" w:color="auto"/>
            <w:left w:val="none" w:sz="0" w:space="0" w:color="auto"/>
            <w:bottom w:val="none" w:sz="0" w:space="0" w:color="auto"/>
            <w:right w:val="none" w:sz="0" w:space="0" w:color="auto"/>
          </w:divBdr>
          <w:divsChild>
            <w:div w:id="2031837549">
              <w:marLeft w:val="0"/>
              <w:marRight w:val="0"/>
              <w:marTop w:val="0"/>
              <w:marBottom w:val="0"/>
              <w:divBdr>
                <w:top w:val="none" w:sz="0" w:space="0" w:color="auto"/>
                <w:left w:val="none" w:sz="0" w:space="0" w:color="auto"/>
                <w:bottom w:val="none" w:sz="0" w:space="0" w:color="auto"/>
                <w:right w:val="none" w:sz="0" w:space="0" w:color="auto"/>
              </w:divBdr>
              <w:divsChild>
                <w:div w:id="8143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993">
          <w:marLeft w:val="0"/>
          <w:marRight w:val="0"/>
          <w:marTop w:val="0"/>
          <w:marBottom w:val="0"/>
          <w:divBdr>
            <w:top w:val="none" w:sz="0" w:space="0" w:color="auto"/>
            <w:left w:val="none" w:sz="0" w:space="0" w:color="auto"/>
            <w:bottom w:val="none" w:sz="0" w:space="0" w:color="auto"/>
            <w:right w:val="none" w:sz="0" w:space="0" w:color="auto"/>
          </w:divBdr>
          <w:divsChild>
            <w:div w:id="418605748">
              <w:marLeft w:val="0"/>
              <w:marRight w:val="0"/>
              <w:marTop w:val="0"/>
              <w:marBottom w:val="0"/>
              <w:divBdr>
                <w:top w:val="none" w:sz="0" w:space="0" w:color="auto"/>
                <w:left w:val="none" w:sz="0" w:space="0" w:color="auto"/>
                <w:bottom w:val="none" w:sz="0" w:space="0" w:color="auto"/>
                <w:right w:val="none" w:sz="0" w:space="0" w:color="auto"/>
              </w:divBdr>
              <w:divsChild>
                <w:div w:id="1664577681">
                  <w:marLeft w:val="0"/>
                  <w:marRight w:val="0"/>
                  <w:marTop w:val="0"/>
                  <w:marBottom w:val="0"/>
                  <w:divBdr>
                    <w:top w:val="none" w:sz="0" w:space="0" w:color="auto"/>
                    <w:left w:val="none" w:sz="0" w:space="0" w:color="auto"/>
                    <w:bottom w:val="none" w:sz="0" w:space="0" w:color="auto"/>
                    <w:right w:val="none" w:sz="0" w:space="0" w:color="auto"/>
                  </w:divBdr>
                  <w:divsChild>
                    <w:div w:id="2572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06014">
          <w:marLeft w:val="0"/>
          <w:marRight w:val="0"/>
          <w:marTop w:val="0"/>
          <w:marBottom w:val="0"/>
          <w:divBdr>
            <w:top w:val="none" w:sz="0" w:space="0" w:color="auto"/>
            <w:left w:val="none" w:sz="0" w:space="0" w:color="auto"/>
            <w:bottom w:val="none" w:sz="0" w:space="0" w:color="auto"/>
            <w:right w:val="none" w:sz="0" w:space="0" w:color="auto"/>
          </w:divBdr>
          <w:divsChild>
            <w:div w:id="2088262695">
              <w:marLeft w:val="0"/>
              <w:marRight w:val="0"/>
              <w:marTop w:val="0"/>
              <w:marBottom w:val="0"/>
              <w:divBdr>
                <w:top w:val="none" w:sz="0" w:space="0" w:color="auto"/>
                <w:left w:val="none" w:sz="0" w:space="0" w:color="auto"/>
                <w:bottom w:val="none" w:sz="0" w:space="0" w:color="auto"/>
                <w:right w:val="none" w:sz="0" w:space="0" w:color="auto"/>
              </w:divBdr>
              <w:divsChild>
                <w:div w:id="602956173">
                  <w:marLeft w:val="0"/>
                  <w:marRight w:val="0"/>
                  <w:marTop w:val="0"/>
                  <w:marBottom w:val="0"/>
                  <w:divBdr>
                    <w:top w:val="none" w:sz="0" w:space="0" w:color="auto"/>
                    <w:left w:val="none" w:sz="0" w:space="0" w:color="auto"/>
                    <w:bottom w:val="none" w:sz="0" w:space="0" w:color="auto"/>
                    <w:right w:val="none" w:sz="0" w:space="0" w:color="auto"/>
                  </w:divBdr>
                  <w:divsChild>
                    <w:div w:id="1828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009">
              <w:marLeft w:val="0"/>
              <w:marRight w:val="0"/>
              <w:marTop w:val="0"/>
              <w:marBottom w:val="0"/>
              <w:divBdr>
                <w:top w:val="none" w:sz="0" w:space="0" w:color="auto"/>
                <w:left w:val="none" w:sz="0" w:space="0" w:color="auto"/>
                <w:bottom w:val="none" w:sz="0" w:space="0" w:color="auto"/>
                <w:right w:val="none" w:sz="0" w:space="0" w:color="auto"/>
              </w:divBdr>
              <w:divsChild>
                <w:div w:id="1951082258">
                  <w:marLeft w:val="0"/>
                  <w:marRight w:val="0"/>
                  <w:marTop w:val="0"/>
                  <w:marBottom w:val="0"/>
                  <w:divBdr>
                    <w:top w:val="none" w:sz="0" w:space="0" w:color="auto"/>
                    <w:left w:val="none" w:sz="0" w:space="0" w:color="auto"/>
                    <w:bottom w:val="none" w:sz="0" w:space="0" w:color="auto"/>
                    <w:right w:val="none" w:sz="0" w:space="0" w:color="auto"/>
                  </w:divBdr>
                </w:div>
                <w:div w:id="1884436923">
                  <w:marLeft w:val="0"/>
                  <w:marRight w:val="0"/>
                  <w:marTop w:val="0"/>
                  <w:marBottom w:val="0"/>
                  <w:divBdr>
                    <w:top w:val="none" w:sz="0" w:space="0" w:color="auto"/>
                    <w:left w:val="none" w:sz="0" w:space="0" w:color="auto"/>
                    <w:bottom w:val="none" w:sz="0" w:space="0" w:color="auto"/>
                    <w:right w:val="none" w:sz="0" w:space="0" w:color="auto"/>
                  </w:divBdr>
                </w:div>
                <w:div w:id="1690378040">
                  <w:marLeft w:val="0"/>
                  <w:marRight w:val="0"/>
                  <w:marTop w:val="0"/>
                  <w:marBottom w:val="0"/>
                  <w:divBdr>
                    <w:top w:val="none" w:sz="0" w:space="0" w:color="auto"/>
                    <w:left w:val="none" w:sz="0" w:space="0" w:color="auto"/>
                    <w:bottom w:val="none" w:sz="0" w:space="0" w:color="auto"/>
                    <w:right w:val="none" w:sz="0" w:space="0" w:color="auto"/>
                  </w:divBdr>
                </w:div>
                <w:div w:id="832526014">
                  <w:marLeft w:val="0"/>
                  <w:marRight w:val="0"/>
                  <w:marTop w:val="0"/>
                  <w:marBottom w:val="0"/>
                  <w:divBdr>
                    <w:top w:val="none" w:sz="0" w:space="0" w:color="auto"/>
                    <w:left w:val="none" w:sz="0" w:space="0" w:color="auto"/>
                    <w:bottom w:val="none" w:sz="0" w:space="0" w:color="auto"/>
                    <w:right w:val="none" w:sz="0" w:space="0" w:color="auto"/>
                  </w:divBdr>
                </w:div>
                <w:div w:id="1747067171">
                  <w:marLeft w:val="0"/>
                  <w:marRight w:val="0"/>
                  <w:marTop w:val="0"/>
                  <w:marBottom w:val="0"/>
                  <w:divBdr>
                    <w:top w:val="none" w:sz="0" w:space="0" w:color="auto"/>
                    <w:left w:val="none" w:sz="0" w:space="0" w:color="auto"/>
                    <w:bottom w:val="none" w:sz="0" w:space="0" w:color="auto"/>
                    <w:right w:val="none" w:sz="0" w:space="0" w:color="auto"/>
                  </w:divBdr>
                </w:div>
                <w:div w:id="1275211326">
                  <w:marLeft w:val="0"/>
                  <w:marRight w:val="0"/>
                  <w:marTop w:val="0"/>
                  <w:marBottom w:val="0"/>
                  <w:divBdr>
                    <w:top w:val="none" w:sz="0" w:space="0" w:color="auto"/>
                    <w:left w:val="none" w:sz="0" w:space="0" w:color="auto"/>
                    <w:bottom w:val="none" w:sz="0" w:space="0" w:color="auto"/>
                    <w:right w:val="none" w:sz="0" w:space="0" w:color="auto"/>
                  </w:divBdr>
                </w:div>
                <w:div w:id="683628917">
                  <w:marLeft w:val="0"/>
                  <w:marRight w:val="0"/>
                  <w:marTop w:val="0"/>
                  <w:marBottom w:val="0"/>
                  <w:divBdr>
                    <w:top w:val="none" w:sz="0" w:space="0" w:color="auto"/>
                    <w:left w:val="none" w:sz="0" w:space="0" w:color="auto"/>
                    <w:bottom w:val="none" w:sz="0" w:space="0" w:color="auto"/>
                    <w:right w:val="none" w:sz="0" w:space="0" w:color="auto"/>
                  </w:divBdr>
                </w:div>
                <w:div w:id="21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6578">
          <w:marLeft w:val="0"/>
          <w:marRight w:val="0"/>
          <w:marTop w:val="0"/>
          <w:marBottom w:val="0"/>
          <w:divBdr>
            <w:top w:val="none" w:sz="0" w:space="0" w:color="auto"/>
            <w:left w:val="none" w:sz="0" w:space="0" w:color="auto"/>
            <w:bottom w:val="none" w:sz="0" w:space="0" w:color="auto"/>
            <w:right w:val="none" w:sz="0" w:space="0" w:color="auto"/>
          </w:divBdr>
          <w:divsChild>
            <w:div w:id="2010595235">
              <w:marLeft w:val="0"/>
              <w:marRight w:val="0"/>
              <w:marTop w:val="0"/>
              <w:marBottom w:val="0"/>
              <w:divBdr>
                <w:top w:val="none" w:sz="0" w:space="0" w:color="auto"/>
                <w:left w:val="none" w:sz="0" w:space="0" w:color="auto"/>
                <w:bottom w:val="none" w:sz="0" w:space="0" w:color="auto"/>
                <w:right w:val="none" w:sz="0" w:space="0" w:color="auto"/>
              </w:divBdr>
              <w:divsChild>
                <w:div w:id="1733653435">
                  <w:marLeft w:val="0"/>
                  <w:marRight w:val="0"/>
                  <w:marTop w:val="0"/>
                  <w:marBottom w:val="0"/>
                  <w:divBdr>
                    <w:top w:val="none" w:sz="0" w:space="0" w:color="auto"/>
                    <w:left w:val="none" w:sz="0" w:space="0" w:color="auto"/>
                    <w:bottom w:val="none" w:sz="0" w:space="0" w:color="auto"/>
                    <w:right w:val="none" w:sz="0" w:space="0" w:color="auto"/>
                  </w:divBdr>
                  <w:divsChild>
                    <w:div w:id="380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329">
              <w:marLeft w:val="0"/>
              <w:marRight w:val="0"/>
              <w:marTop w:val="0"/>
              <w:marBottom w:val="240"/>
              <w:divBdr>
                <w:top w:val="none" w:sz="0" w:space="0" w:color="auto"/>
                <w:left w:val="none" w:sz="0" w:space="0" w:color="auto"/>
                <w:bottom w:val="none" w:sz="0" w:space="0" w:color="auto"/>
                <w:right w:val="none" w:sz="0" w:space="0" w:color="auto"/>
              </w:divBdr>
            </w:div>
            <w:div w:id="317920600">
              <w:marLeft w:val="0"/>
              <w:marRight w:val="0"/>
              <w:marTop w:val="0"/>
              <w:marBottom w:val="240"/>
              <w:divBdr>
                <w:top w:val="none" w:sz="0" w:space="0" w:color="auto"/>
                <w:left w:val="none" w:sz="0" w:space="0" w:color="auto"/>
                <w:bottom w:val="none" w:sz="0" w:space="0" w:color="auto"/>
                <w:right w:val="none" w:sz="0" w:space="0" w:color="auto"/>
              </w:divBdr>
            </w:div>
            <w:div w:id="1666206813">
              <w:marLeft w:val="0"/>
              <w:marRight w:val="0"/>
              <w:marTop w:val="0"/>
              <w:marBottom w:val="240"/>
              <w:divBdr>
                <w:top w:val="none" w:sz="0" w:space="0" w:color="auto"/>
                <w:left w:val="none" w:sz="0" w:space="0" w:color="auto"/>
                <w:bottom w:val="none" w:sz="0" w:space="0" w:color="auto"/>
                <w:right w:val="none" w:sz="0" w:space="0" w:color="auto"/>
              </w:divBdr>
            </w:div>
            <w:div w:id="555508411">
              <w:marLeft w:val="0"/>
              <w:marRight w:val="0"/>
              <w:marTop w:val="0"/>
              <w:marBottom w:val="240"/>
              <w:divBdr>
                <w:top w:val="none" w:sz="0" w:space="0" w:color="auto"/>
                <w:left w:val="none" w:sz="0" w:space="0" w:color="auto"/>
                <w:bottom w:val="none" w:sz="0" w:space="0" w:color="auto"/>
                <w:right w:val="none" w:sz="0" w:space="0" w:color="auto"/>
              </w:divBdr>
            </w:div>
            <w:div w:id="1195077389">
              <w:marLeft w:val="0"/>
              <w:marRight w:val="0"/>
              <w:marTop w:val="0"/>
              <w:marBottom w:val="240"/>
              <w:divBdr>
                <w:top w:val="none" w:sz="0" w:space="0" w:color="auto"/>
                <w:left w:val="none" w:sz="0" w:space="0" w:color="auto"/>
                <w:bottom w:val="none" w:sz="0" w:space="0" w:color="auto"/>
                <w:right w:val="none" w:sz="0" w:space="0" w:color="auto"/>
              </w:divBdr>
            </w:div>
            <w:div w:id="2033797648">
              <w:marLeft w:val="0"/>
              <w:marRight w:val="0"/>
              <w:marTop w:val="0"/>
              <w:marBottom w:val="240"/>
              <w:divBdr>
                <w:top w:val="none" w:sz="0" w:space="0" w:color="auto"/>
                <w:left w:val="none" w:sz="0" w:space="0" w:color="auto"/>
                <w:bottom w:val="none" w:sz="0" w:space="0" w:color="auto"/>
                <w:right w:val="none" w:sz="0" w:space="0" w:color="auto"/>
              </w:divBdr>
            </w:div>
            <w:div w:id="1967618218">
              <w:marLeft w:val="0"/>
              <w:marRight w:val="0"/>
              <w:marTop w:val="0"/>
              <w:marBottom w:val="240"/>
              <w:divBdr>
                <w:top w:val="none" w:sz="0" w:space="0" w:color="auto"/>
                <w:left w:val="none" w:sz="0" w:space="0" w:color="auto"/>
                <w:bottom w:val="none" w:sz="0" w:space="0" w:color="auto"/>
                <w:right w:val="none" w:sz="0" w:space="0" w:color="auto"/>
              </w:divBdr>
            </w:div>
            <w:div w:id="1211570950">
              <w:marLeft w:val="0"/>
              <w:marRight w:val="0"/>
              <w:marTop w:val="0"/>
              <w:marBottom w:val="240"/>
              <w:divBdr>
                <w:top w:val="none" w:sz="0" w:space="0" w:color="auto"/>
                <w:left w:val="none" w:sz="0" w:space="0" w:color="auto"/>
                <w:bottom w:val="none" w:sz="0" w:space="0" w:color="auto"/>
                <w:right w:val="none" w:sz="0" w:space="0" w:color="auto"/>
              </w:divBdr>
            </w:div>
          </w:divsChild>
        </w:div>
        <w:div w:id="1463230882">
          <w:marLeft w:val="0"/>
          <w:marRight w:val="0"/>
          <w:marTop w:val="0"/>
          <w:marBottom w:val="0"/>
          <w:divBdr>
            <w:top w:val="none" w:sz="0" w:space="0" w:color="auto"/>
            <w:left w:val="none" w:sz="0" w:space="0" w:color="auto"/>
            <w:bottom w:val="none" w:sz="0" w:space="0" w:color="auto"/>
            <w:right w:val="none" w:sz="0" w:space="0" w:color="auto"/>
          </w:divBdr>
          <w:divsChild>
            <w:div w:id="433205831">
              <w:marLeft w:val="0"/>
              <w:marRight w:val="0"/>
              <w:marTop w:val="0"/>
              <w:marBottom w:val="0"/>
              <w:divBdr>
                <w:top w:val="none" w:sz="0" w:space="0" w:color="auto"/>
                <w:left w:val="none" w:sz="0" w:space="0" w:color="auto"/>
                <w:bottom w:val="none" w:sz="0" w:space="0" w:color="auto"/>
                <w:right w:val="none" w:sz="0" w:space="0" w:color="auto"/>
              </w:divBdr>
              <w:divsChild>
                <w:div w:id="2126119720">
                  <w:marLeft w:val="0"/>
                  <w:marRight w:val="0"/>
                  <w:marTop w:val="0"/>
                  <w:marBottom w:val="0"/>
                  <w:divBdr>
                    <w:top w:val="none" w:sz="0" w:space="0" w:color="auto"/>
                    <w:left w:val="none" w:sz="0" w:space="0" w:color="auto"/>
                    <w:bottom w:val="none" w:sz="0" w:space="0" w:color="auto"/>
                    <w:right w:val="none" w:sz="0" w:space="0" w:color="auto"/>
                  </w:divBdr>
                  <w:divsChild>
                    <w:div w:id="1846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38194">
      <w:bodyDiv w:val="1"/>
      <w:marLeft w:val="0"/>
      <w:marRight w:val="0"/>
      <w:marTop w:val="0"/>
      <w:marBottom w:val="0"/>
      <w:divBdr>
        <w:top w:val="none" w:sz="0" w:space="0" w:color="auto"/>
        <w:left w:val="none" w:sz="0" w:space="0" w:color="auto"/>
        <w:bottom w:val="none" w:sz="0" w:space="0" w:color="auto"/>
        <w:right w:val="none" w:sz="0" w:space="0" w:color="auto"/>
      </w:divBdr>
      <w:divsChild>
        <w:div w:id="1629819528">
          <w:marLeft w:val="0"/>
          <w:marRight w:val="0"/>
          <w:marTop w:val="0"/>
          <w:marBottom w:val="0"/>
          <w:divBdr>
            <w:top w:val="none" w:sz="0" w:space="0" w:color="auto"/>
            <w:left w:val="none" w:sz="0" w:space="0" w:color="auto"/>
            <w:bottom w:val="none" w:sz="0" w:space="0" w:color="auto"/>
            <w:right w:val="none" w:sz="0" w:space="0" w:color="auto"/>
          </w:divBdr>
          <w:divsChild>
            <w:div w:id="148402083">
              <w:marLeft w:val="0"/>
              <w:marRight w:val="0"/>
              <w:marTop w:val="0"/>
              <w:marBottom w:val="0"/>
              <w:divBdr>
                <w:top w:val="none" w:sz="0" w:space="0" w:color="auto"/>
                <w:left w:val="none" w:sz="0" w:space="0" w:color="auto"/>
                <w:bottom w:val="none" w:sz="0" w:space="0" w:color="auto"/>
                <w:right w:val="none" w:sz="0" w:space="0" w:color="auto"/>
              </w:divBdr>
              <w:divsChild>
                <w:div w:id="484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136">
          <w:marLeft w:val="0"/>
          <w:marRight w:val="0"/>
          <w:marTop w:val="0"/>
          <w:marBottom w:val="0"/>
          <w:divBdr>
            <w:top w:val="none" w:sz="0" w:space="0" w:color="auto"/>
            <w:left w:val="none" w:sz="0" w:space="0" w:color="auto"/>
            <w:bottom w:val="none" w:sz="0" w:space="0" w:color="auto"/>
            <w:right w:val="none" w:sz="0" w:space="0" w:color="auto"/>
          </w:divBdr>
          <w:divsChild>
            <w:div w:id="1654990087">
              <w:marLeft w:val="0"/>
              <w:marRight w:val="0"/>
              <w:marTop w:val="0"/>
              <w:marBottom w:val="0"/>
              <w:divBdr>
                <w:top w:val="none" w:sz="0" w:space="0" w:color="auto"/>
                <w:left w:val="none" w:sz="0" w:space="0" w:color="auto"/>
                <w:bottom w:val="none" w:sz="0" w:space="0" w:color="auto"/>
                <w:right w:val="none" w:sz="0" w:space="0" w:color="auto"/>
              </w:divBdr>
              <w:divsChild>
                <w:div w:id="1387100758">
                  <w:marLeft w:val="0"/>
                  <w:marRight w:val="0"/>
                  <w:marTop w:val="0"/>
                  <w:marBottom w:val="0"/>
                  <w:divBdr>
                    <w:top w:val="none" w:sz="0" w:space="0" w:color="auto"/>
                    <w:left w:val="none" w:sz="0" w:space="0" w:color="auto"/>
                    <w:bottom w:val="none" w:sz="0" w:space="0" w:color="auto"/>
                    <w:right w:val="none" w:sz="0" w:space="0" w:color="auto"/>
                  </w:divBdr>
                  <w:divsChild>
                    <w:div w:id="20137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5678">
          <w:marLeft w:val="0"/>
          <w:marRight w:val="0"/>
          <w:marTop w:val="0"/>
          <w:marBottom w:val="0"/>
          <w:divBdr>
            <w:top w:val="none" w:sz="0" w:space="0" w:color="auto"/>
            <w:left w:val="none" w:sz="0" w:space="0" w:color="auto"/>
            <w:bottom w:val="none" w:sz="0" w:space="0" w:color="auto"/>
            <w:right w:val="none" w:sz="0" w:space="0" w:color="auto"/>
          </w:divBdr>
          <w:divsChild>
            <w:div w:id="639850104">
              <w:marLeft w:val="0"/>
              <w:marRight w:val="0"/>
              <w:marTop w:val="0"/>
              <w:marBottom w:val="0"/>
              <w:divBdr>
                <w:top w:val="none" w:sz="0" w:space="0" w:color="auto"/>
                <w:left w:val="none" w:sz="0" w:space="0" w:color="auto"/>
                <w:bottom w:val="none" w:sz="0" w:space="0" w:color="auto"/>
                <w:right w:val="none" w:sz="0" w:space="0" w:color="auto"/>
              </w:divBdr>
              <w:divsChild>
                <w:div w:id="1551307438">
                  <w:marLeft w:val="0"/>
                  <w:marRight w:val="0"/>
                  <w:marTop w:val="0"/>
                  <w:marBottom w:val="0"/>
                  <w:divBdr>
                    <w:top w:val="none" w:sz="0" w:space="0" w:color="auto"/>
                    <w:left w:val="none" w:sz="0" w:space="0" w:color="auto"/>
                    <w:bottom w:val="none" w:sz="0" w:space="0" w:color="auto"/>
                    <w:right w:val="none" w:sz="0" w:space="0" w:color="auto"/>
                  </w:divBdr>
                  <w:divsChild>
                    <w:div w:id="6296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23357">
              <w:marLeft w:val="0"/>
              <w:marRight w:val="0"/>
              <w:marTop w:val="0"/>
              <w:marBottom w:val="0"/>
              <w:divBdr>
                <w:top w:val="none" w:sz="0" w:space="0" w:color="auto"/>
                <w:left w:val="none" w:sz="0" w:space="0" w:color="auto"/>
                <w:bottom w:val="none" w:sz="0" w:space="0" w:color="auto"/>
                <w:right w:val="none" w:sz="0" w:space="0" w:color="auto"/>
              </w:divBdr>
              <w:divsChild>
                <w:div w:id="672226316">
                  <w:marLeft w:val="0"/>
                  <w:marRight w:val="0"/>
                  <w:marTop w:val="0"/>
                  <w:marBottom w:val="0"/>
                  <w:divBdr>
                    <w:top w:val="none" w:sz="0" w:space="0" w:color="auto"/>
                    <w:left w:val="none" w:sz="0" w:space="0" w:color="auto"/>
                    <w:bottom w:val="none" w:sz="0" w:space="0" w:color="auto"/>
                    <w:right w:val="none" w:sz="0" w:space="0" w:color="auto"/>
                  </w:divBdr>
                </w:div>
                <w:div w:id="1645424593">
                  <w:marLeft w:val="0"/>
                  <w:marRight w:val="0"/>
                  <w:marTop w:val="0"/>
                  <w:marBottom w:val="0"/>
                  <w:divBdr>
                    <w:top w:val="none" w:sz="0" w:space="0" w:color="auto"/>
                    <w:left w:val="none" w:sz="0" w:space="0" w:color="auto"/>
                    <w:bottom w:val="none" w:sz="0" w:space="0" w:color="auto"/>
                    <w:right w:val="none" w:sz="0" w:space="0" w:color="auto"/>
                  </w:divBdr>
                </w:div>
                <w:div w:id="210650149">
                  <w:marLeft w:val="0"/>
                  <w:marRight w:val="0"/>
                  <w:marTop w:val="0"/>
                  <w:marBottom w:val="0"/>
                  <w:divBdr>
                    <w:top w:val="none" w:sz="0" w:space="0" w:color="auto"/>
                    <w:left w:val="none" w:sz="0" w:space="0" w:color="auto"/>
                    <w:bottom w:val="none" w:sz="0" w:space="0" w:color="auto"/>
                    <w:right w:val="none" w:sz="0" w:space="0" w:color="auto"/>
                  </w:divBdr>
                </w:div>
                <w:div w:id="1540780404">
                  <w:marLeft w:val="0"/>
                  <w:marRight w:val="0"/>
                  <w:marTop w:val="0"/>
                  <w:marBottom w:val="0"/>
                  <w:divBdr>
                    <w:top w:val="none" w:sz="0" w:space="0" w:color="auto"/>
                    <w:left w:val="none" w:sz="0" w:space="0" w:color="auto"/>
                    <w:bottom w:val="none" w:sz="0" w:space="0" w:color="auto"/>
                    <w:right w:val="none" w:sz="0" w:space="0" w:color="auto"/>
                  </w:divBdr>
                </w:div>
                <w:div w:id="545026347">
                  <w:marLeft w:val="0"/>
                  <w:marRight w:val="0"/>
                  <w:marTop w:val="0"/>
                  <w:marBottom w:val="0"/>
                  <w:divBdr>
                    <w:top w:val="none" w:sz="0" w:space="0" w:color="auto"/>
                    <w:left w:val="none" w:sz="0" w:space="0" w:color="auto"/>
                    <w:bottom w:val="none" w:sz="0" w:space="0" w:color="auto"/>
                    <w:right w:val="none" w:sz="0" w:space="0" w:color="auto"/>
                  </w:divBdr>
                </w:div>
                <w:div w:id="909926190">
                  <w:marLeft w:val="0"/>
                  <w:marRight w:val="0"/>
                  <w:marTop w:val="0"/>
                  <w:marBottom w:val="0"/>
                  <w:divBdr>
                    <w:top w:val="none" w:sz="0" w:space="0" w:color="auto"/>
                    <w:left w:val="none" w:sz="0" w:space="0" w:color="auto"/>
                    <w:bottom w:val="none" w:sz="0" w:space="0" w:color="auto"/>
                    <w:right w:val="none" w:sz="0" w:space="0" w:color="auto"/>
                  </w:divBdr>
                </w:div>
                <w:div w:id="11686754">
                  <w:marLeft w:val="0"/>
                  <w:marRight w:val="0"/>
                  <w:marTop w:val="0"/>
                  <w:marBottom w:val="0"/>
                  <w:divBdr>
                    <w:top w:val="none" w:sz="0" w:space="0" w:color="auto"/>
                    <w:left w:val="none" w:sz="0" w:space="0" w:color="auto"/>
                    <w:bottom w:val="none" w:sz="0" w:space="0" w:color="auto"/>
                    <w:right w:val="none" w:sz="0" w:space="0" w:color="auto"/>
                  </w:divBdr>
                </w:div>
                <w:div w:id="2076858043">
                  <w:marLeft w:val="0"/>
                  <w:marRight w:val="0"/>
                  <w:marTop w:val="0"/>
                  <w:marBottom w:val="0"/>
                  <w:divBdr>
                    <w:top w:val="none" w:sz="0" w:space="0" w:color="auto"/>
                    <w:left w:val="none" w:sz="0" w:space="0" w:color="auto"/>
                    <w:bottom w:val="none" w:sz="0" w:space="0" w:color="auto"/>
                    <w:right w:val="none" w:sz="0" w:space="0" w:color="auto"/>
                  </w:divBdr>
                </w:div>
                <w:div w:id="1829781442">
                  <w:marLeft w:val="0"/>
                  <w:marRight w:val="0"/>
                  <w:marTop w:val="0"/>
                  <w:marBottom w:val="0"/>
                  <w:divBdr>
                    <w:top w:val="none" w:sz="0" w:space="0" w:color="auto"/>
                    <w:left w:val="none" w:sz="0" w:space="0" w:color="auto"/>
                    <w:bottom w:val="none" w:sz="0" w:space="0" w:color="auto"/>
                    <w:right w:val="none" w:sz="0" w:space="0" w:color="auto"/>
                  </w:divBdr>
                </w:div>
                <w:div w:id="548107111">
                  <w:marLeft w:val="0"/>
                  <w:marRight w:val="0"/>
                  <w:marTop w:val="0"/>
                  <w:marBottom w:val="0"/>
                  <w:divBdr>
                    <w:top w:val="none" w:sz="0" w:space="0" w:color="auto"/>
                    <w:left w:val="none" w:sz="0" w:space="0" w:color="auto"/>
                    <w:bottom w:val="none" w:sz="0" w:space="0" w:color="auto"/>
                    <w:right w:val="none" w:sz="0" w:space="0" w:color="auto"/>
                  </w:divBdr>
                </w:div>
                <w:div w:id="1501965339">
                  <w:marLeft w:val="0"/>
                  <w:marRight w:val="0"/>
                  <w:marTop w:val="0"/>
                  <w:marBottom w:val="0"/>
                  <w:divBdr>
                    <w:top w:val="none" w:sz="0" w:space="0" w:color="auto"/>
                    <w:left w:val="none" w:sz="0" w:space="0" w:color="auto"/>
                    <w:bottom w:val="none" w:sz="0" w:space="0" w:color="auto"/>
                    <w:right w:val="none" w:sz="0" w:space="0" w:color="auto"/>
                  </w:divBdr>
                </w:div>
                <w:div w:id="642277458">
                  <w:marLeft w:val="0"/>
                  <w:marRight w:val="0"/>
                  <w:marTop w:val="0"/>
                  <w:marBottom w:val="0"/>
                  <w:divBdr>
                    <w:top w:val="none" w:sz="0" w:space="0" w:color="auto"/>
                    <w:left w:val="none" w:sz="0" w:space="0" w:color="auto"/>
                    <w:bottom w:val="none" w:sz="0" w:space="0" w:color="auto"/>
                    <w:right w:val="none" w:sz="0" w:space="0" w:color="auto"/>
                  </w:divBdr>
                </w:div>
                <w:div w:id="1146119108">
                  <w:marLeft w:val="0"/>
                  <w:marRight w:val="0"/>
                  <w:marTop w:val="0"/>
                  <w:marBottom w:val="0"/>
                  <w:divBdr>
                    <w:top w:val="none" w:sz="0" w:space="0" w:color="auto"/>
                    <w:left w:val="none" w:sz="0" w:space="0" w:color="auto"/>
                    <w:bottom w:val="none" w:sz="0" w:space="0" w:color="auto"/>
                    <w:right w:val="none" w:sz="0" w:space="0" w:color="auto"/>
                  </w:divBdr>
                </w:div>
                <w:div w:id="192158261">
                  <w:marLeft w:val="0"/>
                  <w:marRight w:val="0"/>
                  <w:marTop w:val="0"/>
                  <w:marBottom w:val="0"/>
                  <w:divBdr>
                    <w:top w:val="none" w:sz="0" w:space="0" w:color="auto"/>
                    <w:left w:val="none" w:sz="0" w:space="0" w:color="auto"/>
                    <w:bottom w:val="none" w:sz="0" w:space="0" w:color="auto"/>
                    <w:right w:val="none" w:sz="0" w:space="0" w:color="auto"/>
                  </w:divBdr>
                </w:div>
                <w:div w:id="2046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5337">
          <w:marLeft w:val="0"/>
          <w:marRight w:val="0"/>
          <w:marTop w:val="0"/>
          <w:marBottom w:val="0"/>
          <w:divBdr>
            <w:top w:val="none" w:sz="0" w:space="0" w:color="auto"/>
            <w:left w:val="none" w:sz="0" w:space="0" w:color="auto"/>
            <w:bottom w:val="none" w:sz="0" w:space="0" w:color="auto"/>
            <w:right w:val="none" w:sz="0" w:space="0" w:color="auto"/>
          </w:divBdr>
          <w:divsChild>
            <w:div w:id="2058775451">
              <w:marLeft w:val="0"/>
              <w:marRight w:val="0"/>
              <w:marTop w:val="0"/>
              <w:marBottom w:val="0"/>
              <w:divBdr>
                <w:top w:val="none" w:sz="0" w:space="0" w:color="auto"/>
                <w:left w:val="none" w:sz="0" w:space="0" w:color="auto"/>
                <w:bottom w:val="none" w:sz="0" w:space="0" w:color="auto"/>
                <w:right w:val="none" w:sz="0" w:space="0" w:color="auto"/>
              </w:divBdr>
              <w:divsChild>
                <w:div w:id="1890797383">
                  <w:marLeft w:val="0"/>
                  <w:marRight w:val="0"/>
                  <w:marTop w:val="0"/>
                  <w:marBottom w:val="0"/>
                  <w:divBdr>
                    <w:top w:val="none" w:sz="0" w:space="0" w:color="auto"/>
                    <w:left w:val="none" w:sz="0" w:space="0" w:color="auto"/>
                    <w:bottom w:val="none" w:sz="0" w:space="0" w:color="auto"/>
                    <w:right w:val="none" w:sz="0" w:space="0" w:color="auto"/>
                  </w:divBdr>
                  <w:divsChild>
                    <w:div w:id="4739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198">
              <w:marLeft w:val="0"/>
              <w:marRight w:val="0"/>
              <w:marTop w:val="0"/>
              <w:marBottom w:val="240"/>
              <w:divBdr>
                <w:top w:val="none" w:sz="0" w:space="0" w:color="auto"/>
                <w:left w:val="none" w:sz="0" w:space="0" w:color="auto"/>
                <w:bottom w:val="none" w:sz="0" w:space="0" w:color="auto"/>
                <w:right w:val="none" w:sz="0" w:space="0" w:color="auto"/>
              </w:divBdr>
            </w:div>
            <w:div w:id="1581214565">
              <w:marLeft w:val="0"/>
              <w:marRight w:val="0"/>
              <w:marTop w:val="0"/>
              <w:marBottom w:val="240"/>
              <w:divBdr>
                <w:top w:val="none" w:sz="0" w:space="0" w:color="auto"/>
                <w:left w:val="none" w:sz="0" w:space="0" w:color="auto"/>
                <w:bottom w:val="none" w:sz="0" w:space="0" w:color="auto"/>
                <w:right w:val="none" w:sz="0" w:space="0" w:color="auto"/>
              </w:divBdr>
            </w:div>
            <w:div w:id="635532580">
              <w:marLeft w:val="0"/>
              <w:marRight w:val="0"/>
              <w:marTop w:val="0"/>
              <w:marBottom w:val="240"/>
              <w:divBdr>
                <w:top w:val="none" w:sz="0" w:space="0" w:color="auto"/>
                <w:left w:val="none" w:sz="0" w:space="0" w:color="auto"/>
                <w:bottom w:val="none" w:sz="0" w:space="0" w:color="auto"/>
                <w:right w:val="none" w:sz="0" w:space="0" w:color="auto"/>
              </w:divBdr>
            </w:div>
            <w:div w:id="446509191">
              <w:marLeft w:val="0"/>
              <w:marRight w:val="0"/>
              <w:marTop w:val="0"/>
              <w:marBottom w:val="240"/>
              <w:divBdr>
                <w:top w:val="none" w:sz="0" w:space="0" w:color="auto"/>
                <w:left w:val="none" w:sz="0" w:space="0" w:color="auto"/>
                <w:bottom w:val="none" w:sz="0" w:space="0" w:color="auto"/>
                <w:right w:val="none" w:sz="0" w:space="0" w:color="auto"/>
              </w:divBdr>
            </w:div>
            <w:div w:id="1218014017">
              <w:marLeft w:val="0"/>
              <w:marRight w:val="0"/>
              <w:marTop w:val="0"/>
              <w:marBottom w:val="240"/>
              <w:divBdr>
                <w:top w:val="none" w:sz="0" w:space="0" w:color="auto"/>
                <w:left w:val="none" w:sz="0" w:space="0" w:color="auto"/>
                <w:bottom w:val="none" w:sz="0" w:space="0" w:color="auto"/>
                <w:right w:val="none" w:sz="0" w:space="0" w:color="auto"/>
              </w:divBdr>
            </w:div>
            <w:div w:id="1086653628">
              <w:marLeft w:val="0"/>
              <w:marRight w:val="0"/>
              <w:marTop w:val="0"/>
              <w:marBottom w:val="240"/>
              <w:divBdr>
                <w:top w:val="none" w:sz="0" w:space="0" w:color="auto"/>
                <w:left w:val="none" w:sz="0" w:space="0" w:color="auto"/>
                <w:bottom w:val="none" w:sz="0" w:space="0" w:color="auto"/>
                <w:right w:val="none" w:sz="0" w:space="0" w:color="auto"/>
              </w:divBdr>
            </w:div>
            <w:div w:id="395789246">
              <w:marLeft w:val="0"/>
              <w:marRight w:val="0"/>
              <w:marTop w:val="0"/>
              <w:marBottom w:val="240"/>
              <w:divBdr>
                <w:top w:val="none" w:sz="0" w:space="0" w:color="auto"/>
                <w:left w:val="none" w:sz="0" w:space="0" w:color="auto"/>
                <w:bottom w:val="none" w:sz="0" w:space="0" w:color="auto"/>
                <w:right w:val="none" w:sz="0" w:space="0" w:color="auto"/>
              </w:divBdr>
            </w:div>
            <w:div w:id="2106412501">
              <w:marLeft w:val="0"/>
              <w:marRight w:val="0"/>
              <w:marTop w:val="0"/>
              <w:marBottom w:val="240"/>
              <w:divBdr>
                <w:top w:val="none" w:sz="0" w:space="0" w:color="auto"/>
                <w:left w:val="none" w:sz="0" w:space="0" w:color="auto"/>
                <w:bottom w:val="none" w:sz="0" w:space="0" w:color="auto"/>
                <w:right w:val="none" w:sz="0" w:space="0" w:color="auto"/>
              </w:divBdr>
            </w:div>
            <w:div w:id="1948192509">
              <w:marLeft w:val="0"/>
              <w:marRight w:val="0"/>
              <w:marTop w:val="0"/>
              <w:marBottom w:val="240"/>
              <w:divBdr>
                <w:top w:val="none" w:sz="0" w:space="0" w:color="auto"/>
                <w:left w:val="none" w:sz="0" w:space="0" w:color="auto"/>
                <w:bottom w:val="none" w:sz="0" w:space="0" w:color="auto"/>
                <w:right w:val="none" w:sz="0" w:space="0" w:color="auto"/>
              </w:divBdr>
            </w:div>
            <w:div w:id="419714573">
              <w:marLeft w:val="0"/>
              <w:marRight w:val="0"/>
              <w:marTop w:val="0"/>
              <w:marBottom w:val="240"/>
              <w:divBdr>
                <w:top w:val="none" w:sz="0" w:space="0" w:color="auto"/>
                <w:left w:val="none" w:sz="0" w:space="0" w:color="auto"/>
                <w:bottom w:val="none" w:sz="0" w:space="0" w:color="auto"/>
                <w:right w:val="none" w:sz="0" w:space="0" w:color="auto"/>
              </w:divBdr>
            </w:div>
            <w:div w:id="1653485341">
              <w:marLeft w:val="0"/>
              <w:marRight w:val="0"/>
              <w:marTop w:val="0"/>
              <w:marBottom w:val="240"/>
              <w:divBdr>
                <w:top w:val="none" w:sz="0" w:space="0" w:color="auto"/>
                <w:left w:val="none" w:sz="0" w:space="0" w:color="auto"/>
                <w:bottom w:val="none" w:sz="0" w:space="0" w:color="auto"/>
                <w:right w:val="none" w:sz="0" w:space="0" w:color="auto"/>
              </w:divBdr>
            </w:div>
            <w:div w:id="166600368">
              <w:marLeft w:val="0"/>
              <w:marRight w:val="0"/>
              <w:marTop w:val="0"/>
              <w:marBottom w:val="240"/>
              <w:divBdr>
                <w:top w:val="none" w:sz="0" w:space="0" w:color="auto"/>
                <w:left w:val="none" w:sz="0" w:space="0" w:color="auto"/>
                <w:bottom w:val="none" w:sz="0" w:space="0" w:color="auto"/>
                <w:right w:val="none" w:sz="0" w:space="0" w:color="auto"/>
              </w:divBdr>
            </w:div>
            <w:div w:id="1468281763">
              <w:marLeft w:val="0"/>
              <w:marRight w:val="0"/>
              <w:marTop w:val="0"/>
              <w:marBottom w:val="240"/>
              <w:divBdr>
                <w:top w:val="none" w:sz="0" w:space="0" w:color="auto"/>
                <w:left w:val="none" w:sz="0" w:space="0" w:color="auto"/>
                <w:bottom w:val="none" w:sz="0" w:space="0" w:color="auto"/>
                <w:right w:val="none" w:sz="0" w:space="0" w:color="auto"/>
              </w:divBdr>
            </w:div>
          </w:divsChild>
        </w:div>
        <w:div w:id="579800100">
          <w:marLeft w:val="0"/>
          <w:marRight w:val="0"/>
          <w:marTop w:val="0"/>
          <w:marBottom w:val="0"/>
          <w:divBdr>
            <w:top w:val="none" w:sz="0" w:space="0" w:color="auto"/>
            <w:left w:val="none" w:sz="0" w:space="0" w:color="auto"/>
            <w:bottom w:val="none" w:sz="0" w:space="0" w:color="auto"/>
            <w:right w:val="none" w:sz="0" w:space="0" w:color="auto"/>
          </w:divBdr>
          <w:divsChild>
            <w:div w:id="1916087860">
              <w:marLeft w:val="0"/>
              <w:marRight w:val="0"/>
              <w:marTop w:val="0"/>
              <w:marBottom w:val="0"/>
              <w:divBdr>
                <w:top w:val="none" w:sz="0" w:space="0" w:color="auto"/>
                <w:left w:val="none" w:sz="0" w:space="0" w:color="auto"/>
                <w:bottom w:val="none" w:sz="0" w:space="0" w:color="auto"/>
                <w:right w:val="none" w:sz="0" w:space="0" w:color="auto"/>
              </w:divBdr>
              <w:divsChild>
                <w:div w:id="307249256">
                  <w:marLeft w:val="0"/>
                  <w:marRight w:val="0"/>
                  <w:marTop w:val="0"/>
                  <w:marBottom w:val="0"/>
                  <w:divBdr>
                    <w:top w:val="none" w:sz="0" w:space="0" w:color="auto"/>
                    <w:left w:val="none" w:sz="0" w:space="0" w:color="auto"/>
                    <w:bottom w:val="none" w:sz="0" w:space="0" w:color="auto"/>
                    <w:right w:val="none" w:sz="0" w:space="0" w:color="auto"/>
                  </w:divBdr>
                  <w:divsChild>
                    <w:div w:id="21022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66747">
          <w:marLeft w:val="0"/>
          <w:marRight w:val="0"/>
          <w:marTop w:val="0"/>
          <w:marBottom w:val="0"/>
          <w:divBdr>
            <w:top w:val="none" w:sz="0" w:space="0" w:color="auto"/>
            <w:left w:val="none" w:sz="0" w:space="0" w:color="auto"/>
            <w:bottom w:val="none" w:sz="0" w:space="0" w:color="auto"/>
            <w:right w:val="none" w:sz="0" w:space="0" w:color="auto"/>
          </w:divBdr>
          <w:divsChild>
            <w:div w:id="198713263">
              <w:marLeft w:val="0"/>
              <w:marRight w:val="0"/>
              <w:marTop w:val="0"/>
              <w:marBottom w:val="0"/>
              <w:divBdr>
                <w:top w:val="none" w:sz="0" w:space="0" w:color="auto"/>
                <w:left w:val="none" w:sz="0" w:space="0" w:color="auto"/>
                <w:bottom w:val="none" w:sz="0" w:space="0" w:color="auto"/>
                <w:right w:val="none" w:sz="0" w:space="0" w:color="auto"/>
              </w:divBdr>
              <w:divsChild>
                <w:div w:id="1635059512">
                  <w:marLeft w:val="0"/>
                  <w:marRight w:val="0"/>
                  <w:marTop w:val="0"/>
                  <w:marBottom w:val="0"/>
                  <w:divBdr>
                    <w:top w:val="none" w:sz="0" w:space="0" w:color="auto"/>
                    <w:left w:val="none" w:sz="0" w:space="0" w:color="auto"/>
                    <w:bottom w:val="none" w:sz="0" w:space="0" w:color="auto"/>
                    <w:right w:val="none" w:sz="0" w:space="0" w:color="auto"/>
                  </w:divBdr>
                  <w:divsChild>
                    <w:div w:id="10153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08250">
      <w:bodyDiv w:val="1"/>
      <w:marLeft w:val="0"/>
      <w:marRight w:val="0"/>
      <w:marTop w:val="0"/>
      <w:marBottom w:val="0"/>
      <w:divBdr>
        <w:top w:val="none" w:sz="0" w:space="0" w:color="auto"/>
        <w:left w:val="none" w:sz="0" w:space="0" w:color="auto"/>
        <w:bottom w:val="none" w:sz="0" w:space="0" w:color="auto"/>
        <w:right w:val="none" w:sz="0" w:space="0" w:color="auto"/>
      </w:divBdr>
      <w:divsChild>
        <w:div w:id="185944214">
          <w:marLeft w:val="0"/>
          <w:marRight w:val="0"/>
          <w:marTop w:val="0"/>
          <w:marBottom w:val="0"/>
          <w:divBdr>
            <w:top w:val="none" w:sz="0" w:space="0" w:color="auto"/>
            <w:left w:val="none" w:sz="0" w:space="0" w:color="auto"/>
            <w:bottom w:val="none" w:sz="0" w:space="0" w:color="auto"/>
            <w:right w:val="none" w:sz="0" w:space="0" w:color="auto"/>
          </w:divBdr>
          <w:divsChild>
            <w:div w:id="442769237">
              <w:marLeft w:val="0"/>
              <w:marRight w:val="0"/>
              <w:marTop w:val="0"/>
              <w:marBottom w:val="0"/>
              <w:divBdr>
                <w:top w:val="none" w:sz="0" w:space="0" w:color="auto"/>
                <w:left w:val="none" w:sz="0" w:space="0" w:color="auto"/>
                <w:bottom w:val="none" w:sz="0" w:space="0" w:color="auto"/>
                <w:right w:val="none" w:sz="0" w:space="0" w:color="auto"/>
              </w:divBdr>
              <w:divsChild>
                <w:div w:id="533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8437">
          <w:marLeft w:val="0"/>
          <w:marRight w:val="0"/>
          <w:marTop w:val="0"/>
          <w:marBottom w:val="0"/>
          <w:divBdr>
            <w:top w:val="none" w:sz="0" w:space="0" w:color="auto"/>
            <w:left w:val="none" w:sz="0" w:space="0" w:color="auto"/>
            <w:bottom w:val="none" w:sz="0" w:space="0" w:color="auto"/>
            <w:right w:val="none" w:sz="0" w:space="0" w:color="auto"/>
          </w:divBdr>
        </w:div>
        <w:div w:id="2087456824">
          <w:marLeft w:val="0"/>
          <w:marRight w:val="0"/>
          <w:marTop w:val="0"/>
          <w:marBottom w:val="0"/>
          <w:divBdr>
            <w:top w:val="none" w:sz="0" w:space="0" w:color="auto"/>
            <w:left w:val="none" w:sz="0" w:space="0" w:color="auto"/>
            <w:bottom w:val="none" w:sz="0" w:space="0" w:color="auto"/>
            <w:right w:val="none" w:sz="0" w:space="0" w:color="auto"/>
          </w:divBdr>
          <w:divsChild>
            <w:div w:id="1694459324">
              <w:marLeft w:val="0"/>
              <w:marRight w:val="0"/>
              <w:marTop w:val="0"/>
              <w:marBottom w:val="0"/>
              <w:divBdr>
                <w:top w:val="none" w:sz="0" w:space="0" w:color="auto"/>
                <w:left w:val="none" w:sz="0" w:space="0" w:color="auto"/>
                <w:bottom w:val="none" w:sz="0" w:space="0" w:color="auto"/>
                <w:right w:val="none" w:sz="0" w:space="0" w:color="auto"/>
              </w:divBdr>
              <w:divsChild>
                <w:div w:id="926377537">
                  <w:marLeft w:val="0"/>
                  <w:marRight w:val="0"/>
                  <w:marTop w:val="0"/>
                  <w:marBottom w:val="0"/>
                  <w:divBdr>
                    <w:top w:val="none" w:sz="0" w:space="0" w:color="auto"/>
                    <w:left w:val="none" w:sz="0" w:space="0" w:color="auto"/>
                    <w:bottom w:val="none" w:sz="0" w:space="0" w:color="auto"/>
                    <w:right w:val="none" w:sz="0" w:space="0" w:color="auto"/>
                  </w:divBdr>
                  <w:divsChild>
                    <w:div w:id="1907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4158">
      <w:bodyDiv w:val="1"/>
      <w:marLeft w:val="0"/>
      <w:marRight w:val="0"/>
      <w:marTop w:val="0"/>
      <w:marBottom w:val="0"/>
      <w:divBdr>
        <w:top w:val="none" w:sz="0" w:space="0" w:color="auto"/>
        <w:left w:val="none" w:sz="0" w:space="0" w:color="auto"/>
        <w:bottom w:val="none" w:sz="0" w:space="0" w:color="auto"/>
        <w:right w:val="none" w:sz="0" w:space="0" w:color="auto"/>
      </w:divBdr>
      <w:divsChild>
        <w:div w:id="528833704">
          <w:marLeft w:val="0"/>
          <w:marRight w:val="0"/>
          <w:marTop w:val="0"/>
          <w:marBottom w:val="0"/>
          <w:divBdr>
            <w:top w:val="none" w:sz="0" w:space="0" w:color="auto"/>
            <w:left w:val="none" w:sz="0" w:space="0" w:color="auto"/>
            <w:bottom w:val="none" w:sz="0" w:space="0" w:color="auto"/>
            <w:right w:val="none" w:sz="0" w:space="0" w:color="auto"/>
          </w:divBdr>
          <w:divsChild>
            <w:div w:id="1320188821">
              <w:marLeft w:val="0"/>
              <w:marRight w:val="0"/>
              <w:marTop w:val="0"/>
              <w:marBottom w:val="0"/>
              <w:divBdr>
                <w:top w:val="none" w:sz="0" w:space="0" w:color="auto"/>
                <w:left w:val="none" w:sz="0" w:space="0" w:color="auto"/>
                <w:bottom w:val="none" w:sz="0" w:space="0" w:color="auto"/>
                <w:right w:val="none" w:sz="0" w:space="0" w:color="auto"/>
              </w:divBdr>
              <w:divsChild>
                <w:div w:id="181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11">
          <w:marLeft w:val="0"/>
          <w:marRight w:val="0"/>
          <w:marTop w:val="0"/>
          <w:marBottom w:val="0"/>
          <w:divBdr>
            <w:top w:val="none" w:sz="0" w:space="0" w:color="auto"/>
            <w:left w:val="none" w:sz="0" w:space="0" w:color="auto"/>
            <w:bottom w:val="none" w:sz="0" w:space="0" w:color="auto"/>
            <w:right w:val="none" w:sz="0" w:space="0" w:color="auto"/>
          </w:divBdr>
          <w:divsChild>
            <w:div w:id="2139561815">
              <w:marLeft w:val="0"/>
              <w:marRight w:val="0"/>
              <w:marTop w:val="0"/>
              <w:marBottom w:val="0"/>
              <w:divBdr>
                <w:top w:val="none" w:sz="0" w:space="0" w:color="auto"/>
                <w:left w:val="none" w:sz="0" w:space="0" w:color="auto"/>
                <w:bottom w:val="none" w:sz="0" w:space="0" w:color="auto"/>
                <w:right w:val="none" w:sz="0" w:space="0" w:color="auto"/>
              </w:divBdr>
              <w:divsChild>
                <w:div w:id="678314342">
                  <w:marLeft w:val="0"/>
                  <w:marRight w:val="0"/>
                  <w:marTop w:val="0"/>
                  <w:marBottom w:val="0"/>
                  <w:divBdr>
                    <w:top w:val="none" w:sz="0" w:space="0" w:color="auto"/>
                    <w:left w:val="none" w:sz="0" w:space="0" w:color="auto"/>
                    <w:bottom w:val="none" w:sz="0" w:space="0" w:color="auto"/>
                    <w:right w:val="none" w:sz="0" w:space="0" w:color="auto"/>
                  </w:divBdr>
                  <w:divsChild>
                    <w:div w:id="947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1352">
          <w:marLeft w:val="0"/>
          <w:marRight w:val="0"/>
          <w:marTop w:val="0"/>
          <w:marBottom w:val="0"/>
          <w:divBdr>
            <w:top w:val="none" w:sz="0" w:space="0" w:color="auto"/>
            <w:left w:val="none" w:sz="0" w:space="0" w:color="auto"/>
            <w:bottom w:val="none" w:sz="0" w:space="0" w:color="auto"/>
            <w:right w:val="none" w:sz="0" w:space="0" w:color="auto"/>
          </w:divBdr>
          <w:divsChild>
            <w:div w:id="1422877248">
              <w:marLeft w:val="0"/>
              <w:marRight w:val="0"/>
              <w:marTop w:val="0"/>
              <w:marBottom w:val="0"/>
              <w:divBdr>
                <w:top w:val="none" w:sz="0" w:space="0" w:color="auto"/>
                <w:left w:val="none" w:sz="0" w:space="0" w:color="auto"/>
                <w:bottom w:val="none" w:sz="0" w:space="0" w:color="auto"/>
                <w:right w:val="none" w:sz="0" w:space="0" w:color="auto"/>
              </w:divBdr>
              <w:divsChild>
                <w:div w:id="1955862685">
                  <w:marLeft w:val="0"/>
                  <w:marRight w:val="0"/>
                  <w:marTop w:val="0"/>
                  <w:marBottom w:val="0"/>
                  <w:divBdr>
                    <w:top w:val="none" w:sz="0" w:space="0" w:color="auto"/>
                    <w:left w:val="none" w:sz="0" w:space="0" w:color="auto"/>
                    <w:bottom w:val="none" w:sz="0" w:space="0" w:color="auto"/>
                    <w:right w:val="none" w:sz="0" w:space="0" w:color="auto"/>
                  </w:divBdr>
                  <w:divsChild>
                    <w:div w:id="1744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6460">
              <w:marLeft w:val="0"/>
              <w:marRight w:val="0"/>
              <w:marTop w:val="0"/>
              <w:marBottom w:val="0"/>
              <w:divBdr>
                <w:top w:val="none" w:sz="0" w:space="0" w:color="auto"/>
                <w:left w:val="none" w:sz="0" w:space="0" w:color="auto"/>
                <w:bottom w:val="none" w:sz="0" w:space="0" w:color="auto"/>
                <w:right w:val="none" w:sz="0" w:space="0" w:color="auto"/>
              </w:divBdr>
              <w:divsChild>
                <w:div w:id="892734932">
                  <w:marLeft w:val="0"/>
                  <w:marRight w:val="0"/>
                  <w:marTop w:val="0"/>
                  <w:marBottom w:val="0"/>
                  <w:divBdr>
                    <w:top w:val="none" w:sz="0" w:space="0" w:color="auto"/>
                    <w:left w:val="none" w:sz="0" w:space="0" w:color="auto"/>
                    <w:bottom w:val="none" w:sz="0" w:space="0" w:color="auto"/>
                    <w:right w:val="none" w:sz="0" w:space="0" w:color="auto"/>
                  </w:divBdr>
                </w:div>
                <w:div w:id="15734123">
                  <w:marLeft w:val="0"/>
                  <w:marRight w:val="0"/>
                  <w:marTop w:val="0"/>
                  <w:marBottom w:val="0"/>
                  <w:divBdr>
                    <w:top w:val="none" w:sz="0" w:space="0" w:color="auto"/>
                    <w:left w:val="none" w:sz="0" w:space="0" w:color="auto"/>
                    <w:bottom w:val="none" w:sz="0" w:space="0" w:color="auto"/>
                    <w:right w:val="none" w:sz="0" w:space="0" w:color="auto"/>
                  </w:divBdr>
                </w:div>
                <w:div w:id="797797280">
                  <w:marLeft w:val="0"/>
                  <w:marRight w:val="0"/>
                  <w:marTop w:val="0"/>
                  <w:marBottom w:val="0"/>
                  <w:divBdr>
                    <w:top w:val="none" w:sz="0" w:space="0" w:color="auto"/>
                    <w:left w:val="none" w:sz="0" w:space="0" w:color="auto"/>
                    <w:bottom w:val="none" w:sz="0" w:space="0" w:color="auto"/>
                    <w:right w:val="none" w:sz="0" w:space="0" w:color="auto"/>
                  </w:divBdr>
                </w:div>
                <w:div w:id="157233801">
                  <w:marLeft w:val="0"/>
                  <w:marRight w:val="0"/>
                  <w:marTop w:val="0"/>
                  <w:marBottom w:val="0"/>
                  <w:divBdr>
                    <w:top w:val="none" w:sz="0" w:space="0" w:color="auto"/>
                    <w:left w:val="none" w:sz="0" w:space="0" w:color="auto"/>
                    <w:bottom w:val="none" w:sz="0" w:space="0" w:color="auto"/>
                    <w:right w:val="none" w:sz="0" w:space="0" w:color="auto"/>
                  </w:divBdr>
                </w:div>
                <w:div w:id="926303519">
                  <w:marLeft w:val="0"/>
                  <w:marRight w:val="0"/>
                  <w:marTop w:val="0"/>
                  <w:marBottom w:val="0"/>
                  <w:divBdr>
                    <w:top w:val="none" w:sz="0" w:space="0" w:color="auto"/>
                    <w:left w:val="none" w:sz="0" w:space="0" w:color="auto"/>
                    <w:bottom w:val="none" w:sz="0" w:space="0" w:color="auto"/>
                    <w:right w:val="none" w:sz="0" w:space="0" w:color="auto"/>
                  </w:divBdr>
                </w:div>
                <w:div w:id="1453475371">
                  <w:marLeft w:val="0"/>
                  <w:marRight w:val="0"/>
                  <w:marTop w:val="0"/>
                  <w:marBottom w:val="0"/>
                  <w:divBdr>
                    <w:top w:val="none" w:sz="0" w:space="0" w:color="auto"/>
                    <w:left w:val="none" w:sz="0" w:space="0" w:color="auto"/>
                    <w:bottom w:val="none" w:sz="0" w:space="0" w:color="auto"/>
                    <w:right w:val="none" w:sz="0" w:space="0" w:color="auto"/>
                  </w:divBdr>
                </w:div>
                <w:div w:id="46150581">
                  <w:marLeft w:val="0"/>
                  <w:marRight w:val="0"/>
                  <w:marTop w:val="0"/>
                  <w:marBottom w:val="0"/>
                  <w:divBdr>
                    <w:top w:val="none" w:sz="0" w:space="0" w:color="auto"/>
                    <w:left w:val="none" w:sz="0" w:space="0" w:color="auto"/>
                    <w:bottom w:val="none" w:sz="0" w:space="0" w:color="auto"/>
                    <w:right w:val="none" w:sz="0" w:space="0" w:color="auto"/>
                  </w:divBdr>
                </w:div>
                <w:div w:id="1109811158">
                  <w:marLeft w:val="0"/>
                  <w:marRight w:val="0"/>
                  <w:marTop w:val="0"/>
                  <w:marBottom w:val="0"/>
                  <w:divBdr>
                    <w:top w:val="none" w:sz="0" w:space="0" w:color="auto"/>
                    <w:left w:val="none" w:sz="0" w:space="0" w:color="auto"/>
                    <w:bottom w:val="none" w:sz="0" w:space="0" w:color="auto"/>
                    <w:right w:val="none" w:sz="0" w:space="0" w:color="auto"/>
                  </w:divBdr>
                </w:div>
                <w:div w:id="10053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4569">
          <w:marLeft w:val="0"/>
          <w:marRight w:val="0"/>
          <w:marTop w:val="0"/>
          <w:marBottom w:val="0"/>
          <w:divBdr>
            <w:top w:val="none" w:sz="0" w:space="0" w:color="auto"/>
            <w:left w:val="none" w:sz="0" w:space="0" w:color="auto"/>
            <w:bottom w:val="none" w:sz="0" w:space="0" w:color="auto"/>
            <w:right w:val="none" w:sz="0" w:space="0" w:color="auto"/>
          </w:divBdr>
          <w:divsChild>
            <w:div w:id="638337704">
              <w:marLeft w:val="0"/>
              <w:marRight w:val="0"/>
              <w:marTop w:val="0"/>
              <w:marBottom w:val="0"/>
              <w:divBdr>
                <w:top w:val="none" w:sz="0" w:space="0" w:color="auto"/>
                <w:left w:val="none" w:sz="0" w:space="0" w:color="auto"/>
                <w:bottom w:val="none" w:sz="0" w:space="0" w:color="auto"/>
                <w:right w:val="none" w:sz="0" w:space="0" w:color="auto"/>
              </w:divBdr>
              <w:divsChild>
                <w:div w:id="1191064177">
                  <w:marLeft w:val="0"/>
                  <w:marRight w:val="0"/>
                  <w:marTop w:val="0"/>
                  <w:marBottom w:val="0"/>
                  <w:divBdr>
                    <w:top w:val="none" w:sz="0" w:space="0" w:color="auto"/>
                    <w:left w:val="none" w:sz="0" w:space="0" w:color="auto"/>
                    <w:bottom w:val="none" w:sz="0" w:space="0" w:color="auto"/>
                    <w:right w:val="none" w:sz="0" w:space="0" w:color="auto"/>
                  </w:divBdr>
                  <w:divsChild>
                    <w:div w:id="16055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092">
              <w:marLeft w:val="0"/>
              <w:marRight w:val="0"/>
              <w:marTop w:val="0"/>
              <w:marBottom w:val="240"/>
              <w:divBdr>
                <w:top w:val="none" w:sz="0" w:space="0" w:color="auto"/>
                <w:left w:val="none" w:sz="0" w:space="0" w:color="auto"/>
                <w:bottom w:val="none" w:sz="0" w:space="0" w:color="auto"/>
                <w:right w:val="none" w:sz="0" w:space="0" w:color="auto"/>
              </w:divBdr>
            </w:div>
          </w:divsChild>
        </w:div>
        <w:div w:id="569929531">
          <w:marLeft w:val="0"/>
          <w:marRight w:val="0"/>
          <w:marTop w:val="0"/>
          <w:marBottom w:val="0"/>
          <w:divBdr>
            <w:top w:val="none" w:sz="0" w:space="0" w:color="auto"/>
            <w:left w:val="none" w:sz="0" w:space="0" w:color="auto"/>
            <w:bottom w:val="none" w:sz="0" w:space="0" w:color="auto"/>
            <w:right w:val="none" w:sz="0" w:space="0" w:color="auto"/>
          </w:divBdr>
          <w:divsChild>
            <w:div w:id="576327661">
              <w:marLeft w:val="0"/>
              <w:marRight w:val="0"/>
              <w:marTop w:val="0"/>
              <w:marBottom w:val="0"/>
              <w:divBdr>
                <w:top w:val="none" w:sz="0" w:space="0" w:color="auto"/>
                <w:left w:val="none" w:sz="0" w:space="0" w:color="auto"/>
                <w:bottom w:val="none" w:sz="0" w:space="0" w:color="auto"/>
                <w:right w:val="none" w:sz="0" w:space="0" w:color="auto"/>
              </w:divBdr>
              <w:divsChild>
                <w:div w:id="945889143">
                  <w:marLeft w:val="0"/>
                  <w:marRight w:val="0"/>
                  <w:marTop w:val="0"/>
                  <w:marBottom w:val="0"/>
                  <w:divBdr>
                    <w:top w:val="none" w:sz="0" w:space="0" w:color="auto"/>
                    <w:left w:val="none" w:sz="0" w:space="0" w:color="auto"/>
                    <w:bottom w:val="none" w:sz="0" w:space="0" w:color="auto"/>
                    <w:right w:val="none" w:sz="0" w:space="0" w:color="auto"/>
                  </w:divBdr>
                  <w:divsChild>
                    <w:div w:id="11330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4908">
      <w:bodyDiv w:val="1"/>
      <w:marLeft w:val="0"/>
      <w:marRight w:val="0"/>
      <w:marTop w:val="0"/>
      <w:marBottom w:val="0"/>
      <w:divBdr>
        <w:top w:val="none" w:sz="0" w:space="0" w:color="auto"/>
        <w:left w:val="none" w:sz="0" w:space="0" w:color="auto"/>
        <w:bottom w:val="none" w:sz="0" w:space="0" w:color="auto"/>
        <w:right w:val="none" w:sz="0" w:space="0" w:color="auto"/>
      </w:divBdr>
      <w:divsChild>
        <w:div w:id="2015105870">
          <w:marLeft w:val="0"/>
          <w:marRight w:val="0"/>
          <w:marTop w:val="0"/>
          <w:marBottom w:val="0"/>
          <w:divBdr>
            <w:top w:val="none" w:sz="0" w:space="0" w:color="auto"/>
            <w:left w:val="none" w:sz="0" w:space="0" w:color="auto"/>
            <w:bottom w:val="none" w:sz="0" w:space="0" w:color="auto"/>
            <w:right w:val="none" w:sz="0" w:space="0" w:color="auto"/>
          </w:divBdr>
          <w:divsChild>
            <w:div w:id="1942489462">
              <w:marLeft w:val="0"/>
              <w:marRight w:val="0"/>
              <w:marTop w:val="0"/>
              <w:marBottom w:val="0"/>
              <w:divBdr>
                <w:top w:val="none" w:sz="0" w:space="0" w:color="auto"/>
                <w:left w:val="none" w:sz="0" w:space="0" w:color="auto"/>
                <w:bottom w:val="none" w:sz="0" w:space="0" w:color="auto"/>
                <w:right w:val="none" w:sz="0" w:space="0" w:color="auto"/>
              </w:divBdr>
              <w:divsChild>
                <w:div w:id="851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43">
          <w:marLeft w:val="0"/>
          <w:marRight w:val="0"/>
          <w:marTop w:val="0"/>
          <w:marBottom w:val="0"/>
          <w:divBdr>
            <w:top w:val="none" w:sz="0" w:space="0" w:color="auto"/>
            <w:left w:val="none" w:sz="0" w:space="0" w:color="auto"/>
            <w:bottom w:val="none" w:sz="0" w:space="0" w:color="auto"/>
            <w:right w:val="none" w:sz="0" w:space="0" w:color="auto"/>
          </w:divBdr>
        </w:div>
        <w:div w:id="339088241">
          <w:marLeft w:val="0"/>
          <w:marRight w:val="0"/>
          <w:marTop w:val="0"/>
          <w:marBottom w:val="0"/>
          <w:divBdr>
            <w:top w:val="none" w:sz="0" w:space="0" w:color="auto"/>
            <w:left w:val="none" w:sz="0" w:space="0" w:color="auto"/>
            <w:bottom w:val="none" w:sz="0" w:space="0" w:color="auto"/>
            <w:right w:val="none" w:sz="0" w:space="0" w:color="auto"/>
          </w:divBdr>
          <w:divsChild>
            <w:div w:id="363874513">
              <w:marLeft w:val="0"/>
              <w:marRight w:val="0"/>
              <w:marTop w:val="0"/>
              <w:marBottom w:val="0"/>
              <w:divBdr>
                <w:top w:val="none" w:sz="0" w:space="0" w:color="auto"/>
                <w:left w:val="none" w:sz="0" w:space="0" w:color="auto"/>
                <w:bottom w:val="none" w:sz="0" w:space="0" w:color="auto"/>
                <w:right w:val="none" w:sz="0" w:space="0" w:color="auto"/>
              </w:divBdr>
              <w:divsChild>
                <w:div w:id="584730209">
                  <w:marLeft w:val="0"/>
                  <w:marRight w:val="0"/>
                  <w:marTop w:val="0"/>
                  <w:marBottom w:val="0"/>
                  <w:divBdr>
                    <w:top w:val="none" w:sz="0" w:space="0" w:color="auto"/>
                    <w:left w:val="none" w:sz="0" w:space="0" w:color="auto"/>
                    <w:bottom w:val="none" w:sz="0" w:space="0" w:color="auto"/>
                    <w:right w:val="none" w:sz="0" w:space="0" w:color="auto"/>
                  </w:divBdr>
                  <w:divsChild>
                    <w:div w:id="1308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7046">
          <w:marLeft w:val="0"/>
          <w:marRight w:val="0"/>
          <w:marTop w:val="0"/>
          <w:marBottom w:val="0"/>
          <w:divBdr>
            <w:top w:val="none" w:sz="0" w:space="0" w:color="auto"/>
            <w:left w:val="none" w:sz="0" w:space="0" w:color="auto"/>
            <w:bottom w:val="none" w:sz="0" w:space="0" w:color="auto"/>
            <w:right w:val="none" w:sz="0" w:space="0" w:color="auto"/>
          </w:divBdr>
          <w:divsChild>
            <w:div w:id="1488938183">
              <w:marLeft w:val="0"/>
              <w:marRight w:val="0"/>
              <w:marTop w:val="0"/>
              <w:marBottom w:val="0"/>
              <w:divBdr>
                <w:top w:val="none" w:sz="0" w:space="0" w:color="auto"/>
                <w:left w:val="none" w:sz="0" w:space="0" w:color="auto"/>
                <w:bottom w:val="none" w:sz="0" w:space="0" w:color="auto"/>
                <w:right w:val="none" w:sz="0" w:space="0" w:color="auto"/>
              </w:divBdr>
              <w:divsChild>
                <w:div w:id="486677501">
                  <w:marLeft w:val="0"/>
                  <w:marRight w:val="0"/>
                  <w:marTop w:val="0"/>
                  <w:marBottom w:val="0"/>
                  <w:divBdr>
                    <w:top w:val="none" w:sz="0" w:space="0" w:color="auto"/>
                    <w:left w:val="none" w:sz="0" w:space="0" w:color="auto"/>
                    <w:bottom w:val="none" w:sz="0" w:space="0" w:color="auto"/>
                    <w:right w:val="none" w:sz="0" w:space="0" w:color="auto"/>
                  </w:divBdr>
                  <w:divsChild>
                    <w:div w:id="14878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960">
              <w:marLeft w:val="0"/>
              <w:marRight w:val="0"/>
              <w:marTop w:val="0"/>
              <w:marBottom w:val="0"/>
              <w:divBdr>
                <w:top w:val="none" w:sz="0" w:space="0" w:color="auto"/>
                <w:left w:val="none" w:sz="0" w:space="0" w:color="auto"/>
                <w:bottom w:val="none" w:sz="0" w:space="0" w:color="auto"/>
                <w:right w:val="none" w:sz="0" w:space="0" w:color="auto"/>
              </w:divBdr>
              <w:divsChild>
                <w:div w:id="270624666">
                  <w:marLeft w:val="0"/>
                  <w:marRight w:val="0"/>
                  <w:marTop w:val="0"/>
                  <w:marBottom w:val="0"/>
                  <w:divBdr>
                    <w:top w:val="none" w:sz="0" w:space="0" w:color="auto"/>
                    <w:left w:val="none" w:sz="0" w:space="0" w:color="auto"/>
                    <w:bottom w:val="none" w:sz="0" w:space="0" w:color="auto"/>
                    <w:right w:val="none" w:sz="0" w:space="0" w:color="auto"/>
                  </w:divBdr>
                </w:div>
                <w:div w:id="893545704">
                  <w:marLeft w:val="0"/>
                  <w:marRight w:val="0"/>
                  <w:marTop w:val="0"/>
                  <w:marBottom w:val="0"/>
                  <w:divBdr>
                    <w:top w:val="none" w:sz="0" w:space="0" w:color="auto"/>
                    <w:left w:val="none" w:sz="0" w:space="0" w:color="auto"/>
                    <w:bottom w:val="none" w:sz="0" w:space="0" w:color="auto"/>
                    <w:right w:val="none" w:sz="0" w:space="0" w:color="auto"/>
                  </w:divBdr>
                </w:div>
                <w:div w:id="376468694">
                  <w:marLeft w:val="0"/>
                  <w:marRight w:val="0"/>
                  <w:marTop w:val="0"/>
                  <w:marBottom w:val="0"/>
                  <w:divBdr>
                    <w:top w:val="none" w:sz="0" w:space="0" w:color="auto"/>
                    <w:left w:val="none" w:sz="0" w:space="0" w:color="auto"/>
                    <w:bottom w:val="none" w:sz="0" w:space="0" w:color="auto"/>
                    <w:right w:val="none" w:sz="0" w:space="0" w:color="auto"/>
                  </w:divBdr>
                </w:div>
                <w:div w:id="1468741466">
                  <w:marLeft w:val="0"/>
                  <w:marRight w:val="0"/>
                  <w:marTop w:val="0"/>
                  <w:marBottom w:val="0"/>
                  <w:divBdr>
                    <w:top w:val="none" w:sz="0" w:space="0" w:color="auto"/>
                    <w:left w:val="none" w:sz="0" w:space="0" w:color="auto"/>
                    <w:bottom w:val="none" w:sz="0" w:space="0" w:color="auto"/>
                    <w:right w:val="none" w:sz="0" w:space="0" w:color="auto"/>
                  </w:divBdr>
                </w:div>
                <w:div w:id="283732478">
                  <w:marLeft w:val="0"/>
                  <w:marRight w:val="0"/>
                  <w:marTop w:val="0"/>
                  <w:marBottom w:val="0"/>
                  <w:divBdr>
                    <w:top w:val="none" w:sz="0" w:space="0" w:color="auto"/>
                    <w:left w:val="none" w:sz="0" w:space="0" w:color="auto"/>
                    <w:bottom w:val="none" w:sz="0" w:space="0" w:color="auto"/>
                    <w:right w:val="none" w:sz="0" w:space="0" w:color="auto"/>
                  </w:divBdr>
                </w:div>
                <w:div w:id="1696688729">
                  <w:marLeft w:val="0"/>
                  <w:marRight w:val="0"/>
                  <w:marTop w:val="0"/>
                  <w:marBottom w:val="0"/>
                  <w:divBdr>
                    <w:top w:val="none" w:sz="0" w:space="0" w:color="auto"/>
                    <w:left w:val="none" w:sz="0" w:space="0" w:color="auto"/>
                    <w:bottom w:val="none" w:sz="0" w:space="0" w:color="auto"/>
                    <w:right w:val="none" w:sz="0" w:space="0" w:color="auto"/>
                  </w:divBdr>
                </w:div>
                <w:div w:id="9261461">
                  <w:marLeft w:val="0"/>
                  <w:marRight w:val="0"/>
                  <w:marTop w:val="0"/>
                  <w:marBottom w:val="0"/>
                  <w:divBdr>
                    <w:top w:val="none" w:sz="0" w:space="0" w:color="auto"/>
                    <w:left w:val="none" w:sz="0" w:space="0" w:color="auto"/>
                    <w:bottom w:val="none" w:sz="0" w:space="0" w:color="auto"/>
                    <w:right w:val="none" w:sz="0" w:space="0" w:color="auto"/>
                  </w:divBdr>
                </w:div>
                <w:div w:id="1835342635">
                  <w:marLeft w:val="0"/>
                  <w:marRight w:val="0"/>
                  <w:marTop w:val="0"/>
                  <w:marBottom w:val="0"/>
                  <w:divBdr>
                    <w:top w:val="none" w:sz="0" w:space="0" w:color="auto"/>
                    <w:left w:val="none" w:sz="0" w:space="0" w:color="auto"/>
                    <w:bottom w:val="none" w:sz="0" w:space="0" w:color="auto"/>
                    <w:right w:val="none" w:sz="0" w:space="0" w:color="auto"/>
                  </w:divBdr>
                </w:div>
                <w:div w:id="1533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76">
          <w:marLeft w:val="0"/>
          <w:marRight w:val="0"/>
          <w:marTop w:val="0"/>
          <w:marBottom w:val="0"/>
          <w:divBdr>
            <w:top w:val="none" w:sz="0" w:space="0" w:color="auto"/>
            <w:left w:val="none" w:sz="0" w:space="0" w:color="auto"/>
            <w:bottom w:val="none" w:sz="0" w:space="0" w:color="auto"/>
            <w:right w:val="none" w:sz="0" w:space="0" w:color="auto"/>
          </w:divBdr>
          <w:divsChild>
            <w:div w:id="1110392738">
              <w:marLeft w:val="0"/>
              <w:marRight w:val="0"/>
              <w:marTop w:val="0"/>
              <w:marBottom w:val="0"/>
              <w:divBdr>
                <w:top w:val="none" w:sz="0" w:space="0" w:color="auto"/>
                <w:left w:val="none" w:sz="0" w:space="0" w:color="auto"/>
                <w:bottom w:val="none" w:sz="0" w:space="0" w:color="auto"/>
                <w:right w:val="none" w:sz="0" w:space="0" w:color="auto"/>
              </w:divBdr>
              <w:divsChild>
                <w:div w:id="1686790312">
                  <w:marLeft w:val="0"/>
                  <w:marRight w:val="0"/>
                  <w:marTop w:val="0"/>
                  <w:marBottom w:val="0"/>
                  <w:divBdr>
                    <w:top w:val="none" w:sz="0" w:space="0" w:color="auto"/>
                    <w:left w:val="none" w:sz="0" w:space="0" w:color="auto"/>
                    <w:bottom w:val="none" w:sz="0" w:space="0" w:color="auto"/>
                    <w:right w:val="none" w:sz="0" w:space="0" w:color="auto"/>
                  </w:divBdr>
                  <w:divsChild>
                    <w:div w:id="10478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144">
              <w:marLeft w:val="0"/>
              <w:marRight w:val="0"/>
              <w:marTop w:val="0"/>
              <w:marBottom w:val="240"/>
              <w:divBdr>
                <w:top w:val="none" w:sz="0" w:space="0" w:color="auto"/>
                <w:left w:val="none" w:sz="0" w:space="0" w:color="auto"/>
                <w:bottom w:val="none" w:sz="0" w:space="0" w:color="auto"/>
                <w:right w:val="none" w:sz="0" w:space="0" w:color="auto"/>
              </w:divBdr>
            </w:div>
            <w:div w:id="977762625">
              <w:marLeft w:val="0"/>
              <w:marRight w:val="0"/>
              <w:marTop w:val="0"/>
              <w:marBottom w:val="240"/>
              <w:divBdr>
                <w:top w:val="none" w:sz="0" w:space="0" w:color="auto"/>
                <w:left w:val="none" w:sz="0" w:space="0" w:color="auto"/>
                <w:bottom w:val="none" w:sz="0" w:space="0" w:color="auto"/>
                <w:right w:val="none" w:sz="0" w:space="0" w:color="auto"/>
              </w:divBdr>
            </w:div>
            <w:div w:id="1463040754">
              <w:marLeft w:val="0"/>
              <w:marRight w:val="0"/>
              <w:marTop w:val="0"/>
              <w:marBottom w:val="240"/>
              <w:divBdr>
                <w:top w:val="none" w:sz="0" w:space="0" w:color="auto"/>
                <w:left w:val="none" w:sz="0" w:space="0" w:color="auto"/>
                <w:bottom w:val="none" w:sz="0" w:space="0" w:color="auto"/>
                <w:right w:val="none" w:sz="0" w:space="0" w:color="auto"/>
              </w:divBdr>
            </w:div>
            <w:div w:id="1571891871">
              <w:marLeft w:val="0"/>
              <w:marRight w:val="0"/>
              <w:marTop w:val="0"/>
              <w:marBottom w:val="240"/>
              <w:divBdr>
                <w:top w:val="none" w:sz="0" w:space="0" w:color="auto"/>
                <w:left w:val="none" w:sz="0" w:space="0" w:color="auto"/>
                <w:bottom w:val="none" w:sz="0" w:space="0" w:color="auto"/>
                <w:right w:val="none" w:sz="0" w:space="0" w:color="auto"/>
              </w:divBdr>
            </w:div>
            <w:div w:id="759183919">
              <w:marLeft w:val="0"/>
              <w:marRight w:val="0"/>
              <w:marTop w:val="0"/>
              <w:marBottom w:val="240"/>
              <w:divBdr>
                <w:top w:val="none" w:sz="0" w:space="0" w:color="auto"/>
                <w:left w:val="none" w:sz="0" w:space="0" w:color="auto"/>
                <w:bottom w:val="none" w:sz="0" w:space="0" w:color="auto"/>
                <w:right w:val="none" w:sz="0" w:space="0" w:color="auto"/>
              </w:divBdr>
            </w:div>
            <w:div w:id="611017282">
              <w:marLeft w:val="0"/>
              <w:marRight w:val="0"/>
              <w:marTop w:val="0"/>
              <w:marBottom w:val="240"/>
              <w:divBdr>
                <w:top w:val="none" w:sz="0" w:space="0" w:color="auto"/>
                <w:left w:val="none" w:sz="0" w:space="0" w:color="auto"/>
                <w:bottom w:val="none" w:sz="0" w:space="0" w:color="auto"/>
                <w:right w:val="none" w:sz="0" w:space="0" w:color="auto"/>
              </w:divBdr>
            </w:div>
            <w:div w:id="406659050">
              <w:marLeft w:val="0"/>
              <w:marRight w:val="0"/>
              <w:marTop w:val="0"/>
              <w:marBottom w:val="240"/>
              <w:divBdr>
                <w:top w:val="none" w:sz="0" w:space="0" w:color="auto"/>
                <w:left w:val="none" w:sz="0" w:space="0" w:color="auto"/>
                <w:bottom w:val="none" w:sz="0" w:space="0" w:color="auto"/>
                <w:right w:val="none" w:sz="0" w:space="0" w:color="auto"/>
              </w:divBdr>
            </w:div>
          </w:divsChild>
        </w:div>
        <w:div w:id="2079160390">
          <w:marLeft w:val="0"/>
          <w:marRight w:val="0"/>
          <w:marTop w:val="0"/>
          <w:marBottom w:val="0"/>
          <w:divBdr>
            <w:top w:val="none" w:sz="0" w:space="0" w:color="auto"/>
            <w:left w:val="none" w:sz="0" w:space="0" w:color="auto"/>
            <w:bottom w:val="none" w:sz="0" w:space="0" w:color="auto"/>
            <w:right w:val="none" w:sz="0" w:space="0" w:color="auto"/>
          </w:divBdr>
          <w:divsChild>
            <w:div w:id="6059933">
              <w:marLeft w:val="0"/>
              <w:marRight w:val="0"/>
              <w:marTop w:val="0"/>
              <w:marBottom w:val="0"/>
              <w:divBdr>
                <w:top w:val="none" w:sz="0" w:space="0" w:color="auto"/>
                <w:left w:val="none" w:sz="0" w:space="0" w:color="auto"/>
                <w:bottom w:val="none" w:sz="0" w:space="0" w:color="auto"/>
                <w:right w:val="none" w:sz="0" w:space="0" w:color="auto"/>
              </w:divBdr>
              <w:divsChild>
                <w:div w:id="1199777708">
                  <w:marLeft w:val="0"/>
                  <w:marRight w:val="0"/>
                  <w:marTop w:val="0"/>
                  <w:marBottom w:val="0"/>
                  <w:divBdr>
                    <w:top w:val="none" w:sz="0" w:space="0" w:color="auto"/>
                    <w:left w:val="none" w:sz="0" w:space="0" w:color="auto"/>
                    <w:bottom w:val="none" w:sz="0" w:space="0" w:color="auto"/>
                    <w:right w:val="none" w:sz="0" w:space="0" w:color="auto"/>
                  </w:divBdr>
                  <w:divsChild>
                    <w:div w:id="16881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036549">
      <w:bodyDiv w:val="1"/>
      <w:marLeft w:val="0"/>
      <w:marRight w:val="0"/>
      <w:marTop w:val="0"/>
      <w:marBottom w:val="0"/>
      <w:divBdr>
        <w:top w:val="none" w:sz="0" w:space="0" w:color="auto"/>
        <w:left w:val="none" w:sz="0" w:space="0" w:color="auto"/>
        <w:bottom w:val="none" w:sz="0" w:space="0" w:color="auto"/>
        <w:right w:val="none" w:sz="0" w:space="0" w:color="auto"/>
      </w:divBdr>
      <w:divsChild>
        <w:div w:id="1965575012">
          <w:marLeft w:val="0"/>
          <w:marRight w:val="0"/>
          <w:marTop w:val="0"/>
          <w:marBottom w:val="0"/>
          <w:divBdr>
            <w:top w:val="none" w:sz="0" w:space="0" w:color="auto"/>
            <w:left w:val="none" w:sz="0" w:space="0" w:color="auto"/>
            <w:bottom w:val="none" w:sz="0" w:space="0" w:color="auto"/>
            <w:right w:val="none" w:sz="0" w:space="0" w:color="auto"/>
          </w:divBdr>
          <w:divsChild>
            <w:div w:id="2032295468">
              <w:marLeft w:val="0"/>
              <w:marRight w:val="0"/>
              <w:marTop w:val="0"/>
              <w:marBottom w:val="0"/>
              <w:divBdr>
                <w:top w:val="none" w:sz="0" w:space="0" w:color="auto"/>
                <w:left w:val="none" w:sz="0" w:space="0" w:color="auto"/>
                <w:bottom w:val="none" w:sz="0" w:space="0" w:color="auto"/>
                <w:right w:val="none" w:sz="0" w:space="0" w:color="auto"/>
              </w:divBdr>
              <w:divsChild>
                <w:div w:id="13630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4395">
          <w:marLeft w:val="0"/>
          <w:marRight w:val="0"/>
          <w:marTop w:val="0"/>
          <w:marBottom w:val="0"/>
          <w:divBdr>
            <w:top w:val="none" w:sz="0" w:space="0" w:color="auto"/>
            <w:left w:val="none" w:sz="0" w:space="0" w:color="auto"/>
            <w:bottom w:val="none" w:sz="0" w:space="0" w:color="auto"/>
            <w:right w:val="none" w:sz="0" w:space="0" w:color="auto"/>
          </w:divBdr>
          <w:divsChild>
            <w:div w:id="1722096137">
              <w:marLeft w:val="0"/>
              <w:marRight w:val="0"/>
              <w:marTop w:val="0"/>
              <w:marBottom w:val="0"/>
              <w:divBdr>
                <w:top w:val="none" w:sz="0" w:space="0" w:color="auto"/>
                <w:left w:val="none" w:sz="0" w:space="0" w:color="auto"/>
                <w:bottom w:val="none" w:sz="0" w:space="0" w:color="auto"/>
                <w:right w:val="none" w:sz="0" w:space="0" w:color="auto"/>
              </w:divBdr>
              <w:divsChild>
                <w:div w:id="2033874651">
                  <w:marLeft w:val="0"/>
                  <w:marRight w:val="0"/>
                  <w:marTop w:val="0"/>
                  <w:marBottom w:val="0"/>
                  <w:divBdr>
                    <w:top w:val="none" w:sz="0" w:space="0" w:color="auto"/>
                    <w:left w:val="none" w:sz="0" w:space="0" w:color="auto"/>
                    <w:bottom w:val="none" w:sz="0" w:space="0" w:color="auto"/>
                    <w:right w:val="none" w:sz="0" w:space="0" w:color="auto"/>
                  </w:divBdr>
                  <w:divsChild>
                    <w:div w:id="12732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068931">
          <w:marLeft w:val="0"/>
          <w:marRight w:val="0"/>
          <w:marTop w:val="0"/>
          <w:marBottom w:val="0"/>
          <w:divBdr>
            <w:top w:val="none" w:sz="0" w:space="0" w:color="auto"/>
            <w:left w:val="none" w:sz="0" w:space="0" w:color="auto"/>
            <w:bottom w:val="none" w:sz="0" w:space="0" w:color="auto"/>
            <w:right w:val="none" w:sz="0" w:space="0" w:color="auto"/>
          </w:divBdr>
          <w:divsChild>
            <w:div w:id="662900090">
              <w:marLeft w:val="0"/>
              <w:marRight w:val="0"/>
              <w:marTop w:val="0"/>
              <w:marBottom w:val="0"/>
              <w:divBdr>
                <w:top w:val="none" w:sz="0" w:space="0" w:color="auto"/>
                <w:left w:val="none" w:sz="0" w:space="0" w:color="auto"/>
                <w:bottom w:val="none" w:sz="0" w:space="0" w:color="auto"/>
                <w:right w:val="none" w:sz="0" w:space="0" w:color="auto"/>
              </w:divBdr>
              <w:divsChild>
                <w:div w:id="1354499233">
                  <w:marLeft w:val="0"/>
                  <w:marRight w:val="0"/>
                  <w:marTop w:val="0"/>
                  <w:marBottom w:val="0"/>
                  <w:divBdr>
                    <w:top w:val="none" w:sz="0" w:space="0" w:color="auto"/>
                    <w:left w:val="none" w:sz="0" w:space="0" w:color="auto"/>
                    <w:bottom w:val="none" w:sz="0" w:space="0" w:color="auto"/>
                    <w:right w:val="none" w:sz="0" w:space="0" w:color="auto"/>
                  </w:divBdr>
                  <w:divsChild>
                    <w:div w:id="3037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8759">
              <w:marLeft w:val="0"/>
              <w:marRight w:val="0"/>
              <w:marTop w:val="0"/>
              <w:marBottom w:val="0"/>
              <w:divBdr>
                <w:top w:val="none" w:sz="0" w:space="0" w:color="auto"/>
                <w:left w:val="none" w:sz="0" w:space="0" w:color="auto"/>
                <w:bottom w:val="none" w:sz="0" w:space="0" w:color="auto"/>
                <w:right w:val="none" w:sz="0" w:space="0" w:color="auto"/>
              </w:divBdr>
              <w:divsChild>
                <w:div w:id="1122772352">
                  <w:marLeft w:val="0"/>
                  <w:marRight w:val="0"/>
                  <w:marTop w:val="0"/>
                  <w:marBottom w:val="0"/>
                  <w:divBdr>
                    <w:top w:val="none" w:sz="0" w:space="0" w:color="auto"/>
                    <w:left w:val="none" w:sz="0" w:space="0" w:color="auto"/>
                    <w:bottom w:val="none" w:sz="0" w:space="0" w:color="auto"/>
                    <w:right w:val="none" w:sz="0" w:space="0" w:color="auto"/>
                  </w:divBdr>
                </w:div>
                <w:div w:id="781726285">
                  <w:marLeft w:val="0"/>
                  <w:marRight w:val="0"/>
                  <w:marTop w:val="0"/>
                  <w:marBottom w:val="0"/>
                  <w:divBdr>
                    <w:top w:val="none" w:sz="0" w:space="0" w:color="auto"/>
                    <w:left w:val="none" w:sz="0" w:space="0" w:color="auto"/>
                    <w:bottom w:val="none" w:sz="0" w:space="0" w:color="auto"/>
                    <w:right w:val="none" w:sz="0" w:space="0" w:color="auto"/>
                  </w:divBdr>
                </w:div>
                <w:div w:id="1302156629">
                  <w:marLeft w:val="0"/>
                  <w:marRight w:val="0"/>
                  <w:marTop w:val="0"/>
                  <w:marBottom w:val="0"/>
                  <w:divBdr>
                    <w:top w:val="none" w:sz="0" w:space="0" w:color="auto"/>
                    <w:left w:val="none" w:sz="0" w:space="0" w:color="auto"/>
                    <w:bottom w:val="none" w:sz="0" w:space="0" w:color="auto"/>
                    <w:right w:val="none" w:sz="0" w:space="0" w:color="auto"/>
                  </w:divBdr>
                </w:div>
                <w:div w:id="1004432636">
                  <w:marLeft w:val="0"/>
                  <w:marRight w:val="0"/>
                  <w:marTop w:val="0"/>
                  <w:marBottom w:val="0"/>
                  <w:divBdr>
                    <w:top w:val="none" w:sz="0" w:space="0" w:color="auto"/>
                    <w:left w:val="none" w:sz="0" w:space="0" w:color="auto"/>
                    <w:bottom w:val="none" w:sz="0" w:space="0" w:color="auto"/>
                    <w:right w:val="none" w:sz="0" w:space="0" w:color="auto"/>
                  </w:divBdr>
                </w:div>
                <w:div w:id="479611748">
                  <w:marLeft w:val="0"/>
                  <w:marRight w:val="0"/>
                  <w:marTop w:val="0"/>
                  <w:marBottom w:val="0"/>
                  <w:divBdr>
                    <w:top w:val="none" w:sz="0" w:space="0" w:color="auto"/>
                    <w:left w:val="none" w:sz="0" w:space="0" w:color="auto"/>
                    <w:bottom w:val="none" w:sz="0" w:space="0" w:color="auto"/>
                    <w:right w:val="none" w:sz="0" w:space="0" w:color="auto"/>
                  </w:divBdr>
                </w:div>
                <w:div w:id="15382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99701">
          <w:marLeft w:val="0"/>
          <w:marRight w:val="0"/>
          <w:marTop w:val="0"/>
          <w:marBottom w:val="0"/>
          <w:divBdr>
            <w:top w:val="none" w:sz="0" w:space="0" w:color="auto"/>
            <w:left w:val="none" w:sz="0" w:space="0" w:color="auto"/>
            <w:bottom w:val="none" w:sz="0" w:space="0" w:color="auto"/>
            <w:right w:val="none" w:sz="0" w:space="0" w:color="auto"/>
          </w:divBdr>
          <w:divsChild>
            <w:div w:id="1461073732">
              <w:marLeft w:val="0"/>
              <w:marRight w:val="0"/>
              <w:marTop w:val="0"/>
              <w:marBottom w:val="0"/>
              <w:divBdr>
                <w:top w:val="none" w:sz="0" w:space="0" w:color="auto"/>
                <w:left w:val="none" w:sz="0" w:space="0" w:color="auto"/>
                <w:bottom w:val="none" w:sz="0" w:space="0" w:color="auto"/>
                <w:right w:val="none" w:sz="0" w:space="0" w:color="auto"/>
              </w:divBdr>
              <w:divsChild>
                <w:div w:id="639387408">
                  <w:marLeft w:val="0"/>
                  <w:marRight w:val="0"/>
                  <w:marTop w:val="0"/>
                  <w:marBottom w:val="0"/>
                  <w:divBdr>
                    <w:top w:val="none" w:sz="0" w:space="0" w:color="auto"/>
                    <w:left w:val="none" w:sz="0" w:space="0" w:color="auto"/>
                    <w:bottom w:val="none" w:sz="0" w:space="0" w:color="auto"/>
                    <w:right w:val="none" w:sz="0" w:space="0" w:color="auto"/>
                  </w:divBdr>
                  <w:divsChild>
                    <w:div w:id="5988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192">
              <w:marLeft w:val="0"/>
              <w:marRight w:val="0"/>
              <w:marTop w:val="0"/>
              <w:marBottom w:val="240"/>
              <w:divBdr>
                <w:top w:val="none" w:sz="0" w:space="0" w:color="auto"/>
                <w:left w:val="none" w:sz="0" w:space="0" w:color="auto"/>
                <w:bottom w:val="none" w:sz="0" w:space="0" w:color="auto"/>
                <w:right w:val="none" w:sz="0" w:space="0" w:color="auto"/>
              </w:divBdr>
            </w:div>
          </w:divsChild>
        </w:div>
        <w:div w:id="1901551428">
          <w:marLeft w:val="0"/>
          <w:marRight w:val="0"/>
          <w:marTop w:val="0"/>
          <w:marBottom w:val="0"/>
          <w:divBdr>
            <w:top w:val="none" w:sz="0" w:space="0" w:color="auto"/>
            <w:left w:val="none" w:sz="0" w:space="0" w:color="auto"/>
            <w:bottom w:val="none" w:sz="0" w:space="0" w:color="auto"/>
            <w:right w:val="none" w:sz="0" w:space="0" w:color="auto"/>
          </w:divBdr>
          <w:divsChild>
            <w:div w:id="660232021">
              <w:marLeft w:val="0"/>
              <w:marRight w:val="0"/>
              <w:marTop w:val="0"/>
              <w:marBottom w:val="0"/>
              <w:divBdr>
                <w:top w:val="none" w:sz="0" w:space="0" w:color="auto"/>
                <w:left w:val="none" w:sz="0" w:space="0" w:color="auto"/>
                <w:bottom w:val="none" w:sz="0" w:space="0" w:color="auto"/>
                <w:right w:val="none" w:sz="0" w:space="0" w:color="auto"/>
              </w:divBdr>
              <w:divsChild>
                <w:div w:id="1452899144">
                  <w:marLeft w:val="0"/>
                  <w:marRight w:val="0"/>
                  <w:marTop w:val="0"/>
                  <w:marBottom w:val="0"/>
                  <w:divBdr>
                    <w:top w:val="none" w:sz="0" w:space="0" w:color="auto"/>
                    <w:left w:val="none" w:sz="0" w:space="0" w:color="auto"/>
                    <w:bottom w:val="none" w:sz="0" w:space="0" w:color="auto"/>
                    <w:right w:val="none" w:sz="0" w:space="0" w:color="auto"/>
                  </w:divBdr>
                  <w:divsChild>
                    <w:div w:id="139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74884">
      <w:bodyDiv w:val="1"/>
      <w:marLeft w:val="0"/>
      <w:marRight w:val="0"/>
      <w:marTop w:val="0"/>
      <w:marBottom w:val="0"/>
      <w:divBdr>
        <w:top w:val="none" w:sz="0" w:space="0" w:color="auto"/>
        <w:left w:val="none" w:sz="0" w:space="0" w:color="auto"/>
        <w:bottom w:val="none" w:sz="0" w:space="0" w:color="auto"/>
        <w:right w:val="none" w:sz="0" w:space="0" w:color="auto"/>
      </w:divBdr>
      <w:divsChild>
        <w:div w:id="767695120">
          <w:marLeft w:val="0"/>
          <w:marRight w:val="0"/>
          <w:marTop w:val="0"/>
          <w:marBottom w:val="0"/>
          <w:divBdr>
            <w:top w:val="none" w:sz="0" w:space="0" w:color="auto"/>
            <w:left w:val="none" w:sz="0" w:space="0" w:color="auto"/>
            <w:bottom w:val="none" w:sz="0" w:space="0" w:color="auto"/>
            <w:right w:val="none" w:sz="0" w:space="0" w:color="auto"/>
          </w:divBdr>
          <w:divsChild>
            <w:div w:id="1665740751">
              <w:marLeft w:val="0"/>
              <w:marRight w:val="0"/>
              <w:marTop w:val="0"/>
              <w:marBottom w:val="0"/>
              <w:divBdr>
                <w:top w:val="none" w:sz="0" w:space="0" w:color="auto"/>
                <w:left w:val="none" w:sz="0" w:space="0" w:color="auto"/>
                <w:bottom w:val="none" w:sz="0" w:space="0" w:color="auto"/>
                <w:right w:val="none" w:sz="0" w:space="0" w:color="auto"/>
              </w:divBdr>
              <w:divsChild>
                <w:div w:id="15343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9620">
          <w:marLeft w:val="0"/>
          <w:marRight w:val="0"/>
          <w:marTop w:val="0"/>
          <w:marBottom w:val="0"/>
          <w:divBdr>
            <w:top w:val="none" w:sz="0" w:space="0" w:color="auto"/>
            <w:left w:val="none" w:sz="0" w:space="0" w:color="auto"/>
            <w:bottom w:val="none" w:sz="0" w:space="0" w:color="auto"/>
            <w:right w:val="none" w:sz="0" w:space="0" w:color="auto"/>
          </w:divBdr>
          <w:divsChild>
            <w:div w:id="417217763">
              <w:marLeft w:val="0"/>
              <w:marRight w:val="0"/>
              <w:marTop w:val="0"/>
              <w:marBottom w:val="0"/>
              <w:divBdr>
                <w:top w:val="none" w:sz="0" w:space="0" w:color="auto"/>
                <w:left w:val="none" w:sz="0" w:space="0" w:color="auto"/>
                <w:bottom w:val="none" w:sz="0" w:space="0" w:color="auto"/>
                <w:right w:val="none" w:sz="0" w:space="0" w:color="auto"/>
              </w:divBdr>
              <w:divsChild>
                <w:div w:id="800074512">
                  <w:marLeft w:val="0"/>
                  <w:marRight w:val="0"/>
                  <w:marTop w:val="0"/>
                  <w:marBottom w:val="0"/>
                  <w:divBdr>
                    <w:top w:val="none" w:sz="0" w:space="0" w:color="auto"/>
                    <w:left w:val="none" w:sz="0" w:space="0" w:color="auto"/>
                    <w:bottom w:val="none" w:sz="0" w:space="0" w:color="auto"/>
                    <w:right w:val="none" w:sz="0" w:space="0" w:color="auto"/>
                  </w:divBdr>
                  <w:divsChild>
                    <w:div w:id="38503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960720">
          <w:marLeft w:val="0"/>
          <w:marRight w:val="0"/>
          <w:marTop w:val="0"/>
          <w:marBottom w:val="0"/>
          <w:divBdr>
            <w:top w:val="none" w:sz="0" w:space="0" w:color="auto"/>
            <w:left w:val="none" w:sz="0" w:space="0" w:color="auto"/>
            <w:bottom w:val="none" w:sz="0" w:space="0" w:color="auto"/>
            <w:right w:val="none" w:sz="0" w:space="0" w:color="auto"/>
          </w:divBdr>
          <w:divsChild>
            <w:div w:id="1208027170">
              <w:marLeft w:val="0"/>
              <w:marRight w:val="0"/>
              <w:marTop w:val="0"/>
              <w:marBottom w:val="0"/>
              <w:divBdr>
                <w:top w:val="none" w:sz="0" w:space="0" w:color="auto"/>
                <w:left w:val="none" w:sz="0" w:space="0" w:color="auto"/>
                <w:bottom w:val="none" w:sz="0" w:space="0" w:color="auto"/>
                <w:right w:val="none" w:sz="0" w:space="0" w:color="auto"/>
              </w:divBdr>
              <w:divsChild>
                <w:div w:id="388040703">
                  <w:marLeft w:val="0"/>
                  <w:marRight w:val="0"/>
                  <w:marTop w:val="0"/>
                  <w:marBottom w:val="0"/>
                  <w:divBdr>
                    <w:top w:val="none" w:sz="0" w:space="0" w:color="auto"/>
                    <w:left w:val="none" w:sz="0" w:space="0" w:color="auto"/>
                    <w:bottom w:val="none" w:sz="0" w:space="0" w:color="auto"/>
                    <w:right w:val="none" w:sz="0" w:space="0" w:color="auto"/>
                  </w:divBdr>
                  <w:divsChild>
                    <w:div w:id="11465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334">
              <w:marLeft w:val="0"/>
              <w:marRight w:val="0"/>
              <w:marTop w:val="0"/>
              <w:marBottom w:val="0"/>
              <w:divBdr>
                <w:top w:val="none" w:sz="0" w:space="0" w:color="auto"/>
                <w:left w:val="none" w:sz="0" w:space="0" w:color="auto"/>
                <w:bottom w:val="none" w:sz="0" w:space="0" w:color="auto"/>
                <w:right w:val="none" w:sz="0" w:space="0" w:color="auto"/>
              </w:divBdr>
              <w:divsChild>
                <w:div w:id="1635211826">
                  <w:marLeft w:val="0"/>
                  <w:marRight w:val="0"/>
                  <w:marTop w:val="0"/>
                  <w:marBottom w:val="0"/>
                  <w:divBdr>
                    <w:top w:val="none" w:sz="0" w:space="0" w:color="auto"/>
                    <w:left w:val="none" w:sz="0" w:space="0" w:color="auto"/>
                    <w:bottom w:val="none" w:sz="0" w:space="0" w:color="auto"/>
                    <w:right w:val="none" w:sz="0" w:space="0" w:color="auto"/>
                  </w:divBdr>
                </w:div>
                <w:div w:id="1562253854">
                  <w:marLeft w:val="0"/>
                  <w:marRight w:val="0"/>
                  <w:marTop w:val="0"/>
                  <w:marBottom w:val="0"/>
                  <w:divBdr>
                    <w:top w:val="none" w:sz="0" w:space="0" w:color="auto"/>
                    <w:left w:val="none" w:sz="0" w:space="0" w:color="auto"/>
                    <w:bottom w:val="none" w:sz="0" w:space="0" w:color="auto"/>
                    <w:right w:val="none" w:sz="0" w:space="0" w:color="auto"/>
                  </w:divBdr>
                </w:div>
                <w:div w:id="293297502">
                  <w:marLeft w:val="0"/>
                  <w:marRight w:val="0"/>
                  <w:marTop w:val="0"/>
                  <w:marBottom w:val="0"/>
                  <w:divBdr>
                    <w:top w:val="none" w:sz="0" w:space="0" w:color="auto"/>
                    <w:left w:val="none" w:sz="0" w:space="0" w:color="auto"/>
                    <w:bottom w:val="none" w:sz="0" w:space="0" w:color="auto"/>
                    <w:right w:val="none" w:sz="0" w:space="0" w:color="auto"/>
                  </w:divBdr>
                </w:div>
                <w:div w:id="1963459524">
                  <w:marLeft w:val="0"/>
                  <w:marRight w:val="0"/>
                  <w:marTop w:val="0"/>
                  <w:marBottom w:val="0"/>
                  <w:divBdr>
                    <w:top w:val="none" w:sz="0" w:space="0" w:color="auto"/>
                    <w:left w:val="none" w:sz="0" w:space="0" w:color="auto"/>
                    <w:bottom w:val="none" w:sz="0" w:space="0" w:color="auto"/>
                    <w:right w:val="none" w:sz="0" w:space="0" w:color="auto"/>
                  </w:divBdr>
                </w:div>
                <w:div w:id="2101482599">
                  <w:marLeft w:val="0"/>
                  <w:marRight w:val="0"/>
                  <w:marTop w:val="0"/>
                  <w:marBottom w:val="0"/>
                  <w:divBdr>
                    <w:top w:val="none" w:sz="0" w:space="0" w:color="auto"/>
                    <w:left w:val="none" w:sz="0" w:space="0" w:color="auto"/>
                    <w:bottom w:val="none" w:sz="0" w:space="0" w:color="auto"/>
                    <w:right w:val="none" w:sz="0" w:space="0" w:color="auto"/>
                  </w:divBdr>
                </w:div>
                <w:div w:id="985939664">
                  <w:marLeft w:val="0"/>
                  <w:marRight w:val="0"/>
                  <w:marTop w:val="0"/>
                  <w:marBottom w:val="0"/>
                  <w:divBdr>
                    <w:top w:val="none" w:sz="0" w:space="0" w:color="auto"/>
                    <w:left w:val="none" w:sz="0" w:space="0" w:color="auto"/>
                    <w:bottom w:val="none" w:sz="0" w:space="0" w:color="auto"/>
                    <w:right w:val="none" w:sz="0" w:space="0" w:color="auto"/>
                  </w:divBdr>
                </w:div>
                <w:div w:id="1451705202">
                  <w:marLeft w:val="0"/>
                  <w:marRight w:val="0"/>
                  <w:marTop w:val="0"/>
                  <w:marBottom w:val="0"/>
                  <w:divBdr>
                    <w:top w:val="none" w:sz="0" w:space="0" w:color="auto"/>
                    <w:left w:val="none" w:sz="0" w:space="0" w:color="auto"/>
                    <w:bottom w:val="none" w:sz="0" w:space="0" w:color="auto"/>
                    <w:right w:val="none" w:sz="0" w:space="0" w:color="auto"/>
                  </w:divBdr>
                </w:div>
                <w:div w:id="2051563542">
                  <w:marLeft w:val="0"/>
                  <w:marRight w:val="0"/>
                  <w:marTop w:val="0"/>
                  <w:marBottom w:val="0"/>
                  <w:divBdr>
                    <w:top w:val="none" w:sz="0" w:space="0" w:color="auto"/>
                    <w:left w:val="none" w:sz="0" w:space="0" w:color="auto"/>
                    <w:bottom w:val="none" w:sz="0" w:space="0" w:color="auto"/>
                    <w:right w:val="none" w:sz="0" w:space="0" w:color="auto"/>
                  </w:divBdr>
                </w:div>
                <w:div w:id="151869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0017">
          <w:marLeft w:val="0"/>
          <w:marRight w:val="0"/>
          <w:marTop w:val="0"/>
          <w:marBottom w:val="0"/>
          <w:divBdr>
            <w:top w:val="none" w:sz="0" w:space="0" w:color="auto"/>
            <w:left w:val="none" w:sz="0" w:space="0" w:color="auto"/>
            <w:bottom w:val="none" w:sz="0" w:space="0" w:color="auto"/>
            <w:right w:val="none" w:sz="0" w:space="0" w:color="auto"/>
          </w:divBdr>
          <w:divsChild>
            <w:div w:id="673608108">
              <w:marLeft w:val="0"/>
              <w:marRight w:val="0"/>
              <w:marTop w:val="0"/>
              <w:marBottom w:val="0"/>
              <w:divBdr>
                <w:top w:val="none" w:sz="0" w:space="0" w:color="auto"/>
                <w:left w:val="none" w:sz="0" w:space="0" w:color="auto"/>
                <w:bottom w:val="none" w:sz="0" w:space="0" w:color="auto"/>
                <w:right w:val="none" w:sz="0" w:space="0" w:color="auto"/>
              </w:divBdr>
              <w:divsChild>
                <w:div w:id="23334574">
                  <w:marLeft w:val="0"/>
                  <w:marRight w:val="0"/>
                  <w:marTop w:val="0"/>
                  <w:marBottom w:val="0"/>
                  <w:divBdr>
                    <w:top w:val="none" w:sz="0" w:space="0" w:color="auto"/>
                    <w:left w:val="none" w:sz="0" w:space="0" w:color="auto"/>
                    <w:bottom w:val="none" w:sz="0" w:space="0" w:color="auto"/>
                    <w:right w:val="none" w:sz="0" w:space="0" w:color="auto"/>
                  </w:divBdr>
                  <w:divsChild>
                    <w:div w:id="4777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7225">
              <w:marLeft w:val="0"/>
              <w:marRight w:val="0"/>
              <w:marTop w:val="0"/>
              <w:marBottom w:val="240"/>
              <w:divBdr>
                <w:top w:val="none" w:sz="0" w:space="0" w:color="auto"/>
                <w:left w:val="none" w:sz="0" w:space="0" w:color="auto"/>
                <w:bottom w:val="none" w:sz="0" w:space="0" w:color="auto"/>
                <w:right w:val="none" w:sz="0" w:space="0" w:color="auto"/>
              </w:divBdr>
            </w:div>
            <w:div w:id="1227762626">
              <w:marLeft w:val="0"/>
              <w:marRight w:val="0"/>
              <w:marTop w:val="0"/>
              <w:marBottom w:val="240"/>
              <w:divBdr>
                <w:top w:val="none" w:sz="0" w:space="0" w:color="auto"/>
                <w:left w:val="none" w:sz="0" w:space="0" w:color="auto"/>
                <w:bottom w:val="none" w:sz="0" w:space="0" w:color="auto"/>
                <w:right w:val="none" w:sz="0" w:space="0" w:color="auto"/>
              </w:divBdr>
            </w:div>
            <w:div w:id="903028007">
              <w:marLeft w:val="0"/>
              <w:marRight w:val="0"/>
              <w:marTop w:val="0"/>
              <w:marBottom w:val="240"/>
              <w:divBdr>
                <w:top w:val="none" w:sz="0" w:space="0" w:color="auto"/>
                <w:left w:val="none" w:sz="0" w:space="0" w:color="auto"/>
                <w:bottom w:val="none" w:sz="0" w:space="0" w:color="auto"/>
                <w:right w:val="none" w:sz="0" w:space="0" w:color="auto"/>
              </w:divBdr>
            </w:div>
            <w:div w:id="1792940525">
              <w:marLeft w:val="0"/>
              <w:marRight w:val="0"/>
              <w:marTop w:val="0"/>
              <w:marBottom w:val="240"/>
              <w:divBdr>
                <w:top w:val="none" w:sz="0" w:space="0" w:color="auto"/>
                <w:left w:val="none" w:sz="0" w:space="0" w:color="auto"/>
                <w:bottom w:val="none" w:sz="0" w:space="0" w:color="auto"/>
                <w:right w:val="none" w:sz="0" w:space="0" w:color="auto"/>
              </w:divBdr>
            </w:div>
          </w:divsChild>
        </w:div>
        <w:div w:id="1897085104">
          <w:marLeft w:val="0"/>
          <w:marRight w:val="0"/>
          <w:marTop w:val="0"/>
          <w:marBottom w:val="0"/>
          <w:divBdr>
            <w:top w:val="none" w:sz="0" w:space="0" w:color="auto"/>
            <w:left w:val="none" w:sz="0" w:space="0" w:color="auto"/>
            <w:bottom w:val="none" w:sz="0" w:space="0" w:color="auto"/>
            <w:right w:val="none" w:sz="0" w:space="0" w:color="auto"/>
          </w:divBdr>
          <w:divsChild>
            <w:div w:id="527915511">
              <w:marLeft w:val="0"/>
              <w:marRight w:val="0"/>
              <w:marTop w:val="0"/>
              <w:marBottom w:val="0"/>
              <w:divBdr>
                <w:top w:val="none" w:sz="0" w:space="0" w:color="auto"/>
                <w:left w:val="none" w:sz="0" w:space="0" w:color="auto"/>
                <w:bottom w:val="none" w:sz="0" w:space="0" w:color="auto"/>
                <w:right w:val="none" w:sz="0" w:space="0" w:color="auto"/>
              </w:divBdr>
              <w:divsChild>
                <w:div w:id="516164086">
                  <w:marLeft w:val="0"/>
                  <w:marRight w:val="0"/>
                  <w:marTop w:val="0"/>
                  <w:marBottom w:val="0"/>
                  <w:divBdr>
                    <w:top w:val="none" w:sz="0" w:space="0" w:color="auto"/>
                    <w:left w:val="none" w:sz="0" w:space="0" w:color="auto"/>
                    <w:bottom w:val="none" w:sz="0" w:space="0" w:color="auto"/>
                    <w:right w:val="none" w:sz="0" w:space="0" w:color="auto"/>
                  </w:divBdr>
                  <w:divsChild>
                    <w:div w:id="4718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636743">
      <w:bodyDiv w:val="1"/>
      <w:marLeft w:val="0"/>
      <w:marRight w:val="0"/>
      <w:marTop w:val="0"/>
      <w:marBottom w:val="0"/>
      <w:divBdr>
        <w:top w:val="none" w:sz="0" w:space="0" w:color="auto"/>
        <w:left w:val="none" w:sz="0" w:space="0" w:color="auto"/>
        <w:bottom w:val="none" w:sz="0" w:space="0" w:color="auto"/>
        <w:right w:val="none" w:sz="0" w:space="0" w:color="auto"/>
      </w:divBdr>
      <w:divsChild>
        <w:div w:id="1896626758">
          <w:marLeft w:val="0"/>
          <w:marRight w:val="0"/>
          <w:marTop w:val="0"/>
          <w:marBottom w:val="0"/>
          <w:divBdr>
            <w:top w:val="none" w:sz="0" w:space="0" w:color="auto"/>
            <w:left w:val="none" w:sz="0" w:space="0" w:color="auto"/>
            <w:bottom w:val="none" w:sz="0" w:space="0" w:color="auto"/>
            <w:right w:val="none" w:sz="0" w:space="0" w:color="auto"/>
          </w:divBdr>
          <w:divsChild>
            <w:div w:id="1373994479">
              <w:marLeft w:val="0"/>
              <w:marRight w:val="0"/>
              <w:marTop w:val="0"/>
              <w:marBottom w:val="0"/>
              <w:divBdr>
                <w:top w:val="none" w:sz="0" w:space="0" w:color="auto"/>
                <w:left w:val="none" w:sz="0" w:space="0" w:color="auto"/>
                <w:bottom w:val="none" w:sz="0" w:space="0" w:color="auto"/>
                <w:right w:val="none" w:sz="0" w:space="0" w:color="auto"/>
              </w:divBdr>
              <w:divsChild>
                <w:div w:id="11529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656">
          <w:marLeft w:val="0"/>
          <w:marRight w:val="0"/>
          <w:marTop w:val="0"/>
          <w:marBottom w:val="0"/>
          <w:divBdr>
            <w:top w:val="none" w:sz="0" w:space="0" w:color="auto"/>
            <w:left w:val="none" w:sz="0" w:space="0" w:color="auto"/>
            <w:bottom w:val="none" w:sz="0" w:space="0" w:color="auto"/>
            <w:right w:val="none" w:sz="0" w:space="0" w:color="auto"/>
          </w:divBdr>
          <w:divsChild>
            <w:div w:id="1048458714">
              <w:marLeft w:val="0"/>
              <w:marRight w:val="0"/>
              <w:marTop w:val="0"/>
              <w:marBottom w:val="0"/>
              <w:divBdr>
                <w:top w:val="none" w:sz="0" w:space="0" w:color="auto"/>
                <w:left w:val="none" w:sz="0" w:space="0" w:color="auto"/>
                <w:bottom w:val="none" w:sz="0" w:space="0" w:color="auto"/>
                <w:right w:val="none" w:sz="0" w:space="0" w:color="auto"/>
              </w:divBdr>
              <w:divsChild>
                <w:div w:id="285742984">
                  <w:marLeft w:val="0"/>
                  <w:marRight w:val="0"/>
                  <w:marTop w:val="0"/>
                  <w:marBottom w:val="0"/>
                  <w:divBdr>
                    <w:top w:val="none" w:sz="0" w:space="0" w:color="auto"/>
                    <w:left w:val="none" w:sz="0" w:space="0" w:color="auto"/>
                    <w:bottom w:val="none" w:sz="0" w:space="0" w:color="auto"/>
                    <w:right w:val="none" w:sz="0" w:space="0" w:color="auto"/>
                  </w:divBdr>
                  <w:divsChild>
                    <w:div w:id="6911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1929">
          <w:marLeft w:val="0"/>
          <w:marRight w:val="0"/>
          <w:marTop w:val="0"/>
          <w:marBottom w:val="0"/>
          <w:divBdr>
            <w:top w:val="none" w:sz="0" w:space="0" w:color="auto"/>
            <w:left w:val="none" w:sz="0" w:space="0" w:color="auto"/>
            <w:bottom w:val="none" w:sz="0" w:space="0" w:color="auto"/>
            <w:right w:val="none" w:sz="0" w:space="0" w:color="auto"/>
          </w:divBdr>
          <w:divsChild>
            <w:div w:id="1577590066">
              <w:marLeft w:val="0"/>
              <w:marRight w:val="0"/>
              <w:marTop w:val="0"/>
              <w:marBottom w:val="0"/>
              <w:divBdr>
                <w:top w:val="none" w:sz="0" w:space="0" w:color="auto"/>
                <w:left w:val="none" w:sz="0" w:space="0" w:color="auto"/>
                <w:bottom w:val="none" w:sz="0" w:space="0" w:color="auto"/>
                <w:right w:val="none" w:sz="0" w:space="0" w:color="auto"/>
              </w:divBdr>
              <w:divsChild>
                <w:div w:id="1141926458">
                  <w:marLeft w:val="0"/>
                  <w:marRight w:val="0"/>
                  <w:marTop w:val="0"/>
                  <w:marBottom w:val="0"/>
                  <w:divBdr>
                    <w:top w:val="none" w:sz="0" w:space="0" w:color="auto"/>
                    <w:left w:val="none" w:sz="0" w:space="0" w:color="auto"/>
                    <w:bottom w:val="none" w:sz="0" w:space="0" w:color="auto"/>
                    <w:right w:val="none" w:sz="0" w:space="0" w:color="auto"/>
                  </w:divBdr>
                  <w:divsChild>
                    <w:div w:id="9672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277">
              <w:marLeft w:val="0"/>
              <w:marRight w:val="0"/>
              <w:marTop w:val="0"/>
              <w:marBottom w:val="0"/>
              <w:divBdr>
                <w:top w:val="none" w:sz="0" w:space="0" w:color="auto"/>
                <w:left w:val="none" w:sz="0" w:space="0" w:color="auto"/>
                <w:bottom w:val="none" w:sz="0" w:space="0" w:color="auto"/>
                <w:right w:val="none" w:sz="0" w:space="0" w:color="auto"/>
              </w:divBdr>
              <w:divsChild>
                <w:div w:id="1898786089">
                  <w:marLeft w:val="0"/>
                  <w:marRight w:val="0"/>
                  <w:marTop w:val="0"/>
                  <w:marBottom w:val="0"/>
                  <w:divBdr>
                    <w:top w:val="none" w:sz="0" w:space="0" w:color="auto"/>
                    <w:left w:val="none" w:sz="0" w:space="0" w:color="auto"/>
                    <w:bottom w:val="none" w:sz="0" w:space="0" w:color="auto"/>
                    <w:right w:val="none" w:sz="0" w:space="0" w:color="auto"/>
                  </w:divBdr>
                </w:div>
                <w:div w:id="264655306">
                  <w:marLeft w:val="0"/>
                  <w:marRight w:val="0"/>
                  <w:marTop w:val="0"/>
                  <w:marBottom w:val="0"/>
                  <w:divBdr>
                    <w:top w:val="none" w:sz="0" w:space="0" w:color="auto"/>
                    <w:left w:val="none" w:sz="0" w:space="0" w:color="auto"/>
                    <w:bottom w:val="none" w:sz="0" w:space="0" w:color="auto"/>
                    <w:right w:val="none" w:sz="0" w:space="0" w:color="auto"/>
                  </w:divBdr>
                </w:div>
                <w:div w:id="1092319150">
                  <w:marLeft w:val="0"/>
                  <w:marRight w:val="0"/>
                  <w:marTop w:val="0"/>
                  <w:marBottom w:val="0"/>
                  <w:divBdr>
                    <w:top w:val="none" w:sz="0" w:space="0" w:color="auto"/>
                    <w:left w:val="none" w:sz="0" w:space="0" w:color="auto"/>
                    <w:bottom w:val="none" w:sz="0" w:space="0" w:color="auto"/>
                    <w:right w:val="none" w:sz="0" w:space="0" w:color="auto"/>
                  </w:divBdr>
                </w:div>
                <w:div w:id="115754103">
                  <w:marLeft w:val="0"/>
                  <w:marRight w:val="0"/>
                  <w:marTop w:val="0"/>
                  <w:marBottom w:val="0"/>
                  <w:divBdr>
                    <w:top w:val="none" w:sz="0" w:space="0" w:color="auto"/>
                    <w:left w:val="none" w:sz="0" w:space="0" w:color="auto"/>
                    <w:bottom w:val="none" w:sz="0" w:space="0" w:color="auto"/>
                    <w:right w:val="none" w:sz="0" w:space="0" w:color="auto"/>
                  </w:divBdr>
                </w:div>
                <w:div w:id="810102024">
                  <w:marLeft w:val="0"/>
                  <w:marRight w:val="0"/>
                  <w:marTop w:val="0"/>
                  <w:marBottom w:val="0"/>
                  <w:divBdr>
                    <w:top w:val="none" w:sz="0" w:space="0" w:color="auto"/>
                    <w:left w:val="none" w:sz="0" w:space="0" w:color="auto"/>
                    <w:bottom w:val="none" w:sz="0" w:space="0" w:color="auto"/>
                    <w:right w:val="none" w:sz="0" w:space="0" w:color="auto"/>
                  </w:divBdr>
                </w:div>
                <w:div w:id="350424729">
                  <w:marLeft w:val="0"/>
                  <w:marRight w:val="0"/>
                  <w:marTop w:val="0"/>
                  <w:marBottom w:val="0"/>
                  <w:divBdr>
                    <w:top w:val="none" w:sz="0" w:space="0" w:color="auto"/>
                    <w:left w:val="none" w:sz="0" w:space="0" w:color="auto"/>
                    <w:bottom w:val="none" w:sz="0" w:space="0" w:color="auto"/>
                    <w:right w:val="none" w:sz="0" w:space="0" w:color="auto"/>
                  </w:divBdr>
                </w:div>
                <w:div w:id="516427999">
                  <w:marLeft w:val="0"/>
                  <w:marRight w:val="0"/>
                  <w:marTop w:val="0"/>
                  <w:marBottom w:val="0"/>
                  <w:divBdr>
                    <w:top w:val="none" w:sz="0" w:space="0" w:color="auto"/>
                    <w:left w:val="none" w:sz="0" w:space="0" w:color="auto"/>
                    <w:bottom w:val="none" w:sz="0" w:space="0" w:color="auto"/>
                    <w:right w:val="none" w:sz="0" w:space="0" w:color="auto"/>
                  </w:divBdr>
                </w:div>
                <w:div w:id="11915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984">
          <w:marLeft w:val="0"/>
          <w:marRight w:val="0"/>
          <w:marTop w:val="0"/>
          <w:marBottom w:val="0"/>
          <w:divBdr>
            <w:top w:val="none" w:sz="0" w:space="0" w:color="auto"/>
            <w:left w:val="none" w:sz="0" w:space="0" w:color="auto"/>
            <w:bottom w:val="none" w:sz="0" w:space="0" w:color="auto"/>
            <w:right w:val="none" w:sz="0" w:space="0" w:color="auto"/>
          </w:divBdr>
          <w:divsChild>
            <w:div w:id="1700202414">
              <w:marLeft w:val="0"/>
              <w:marRight w:val="0"/>
              <w:marTop w:val="0"/>
              <w:marBottom w:val="0"/>
              <w:divBdr>
                <w:top w:val="none" w:sz="0" w:space="0" w:color="auto"/>
                <w:left w:val="none" w:sz="0" w:space="0" w:color="auto"/>
                <w:bottom w:val="none" w:sz="0" w:space="0" w:color="auto"/>
                <w:right w:val="none" w:sz="0" w:space="0" w:color="auto"/>
              </w:divBdr>
              <w:divsChild>
                <w:div w:id="426732170">
                  <w:marLeft w:val="0"/>
                  <w:marRight w:val="0"/>
                  <w:marTop w:val="0"/>
                  <w:marBottom w:val="0"/>
                  <w:divBdr>
                    <w:top w:val="none" w:sz="0" w:space="0" w:color="auto"/>
                    <w:left w:val="none" w:sz="0" w:space="0" w:color="auto"/>
                    <w:bottom w:val="none" w:sz="0" w:space="0" w:color="auto"/>
                    <w:right w:val="none" w:sz="0" w:space="0" w:color="auto"/>
                  </w:divBdr>
                  <w:divsChild>
                    <w:div w:id="20965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2893">
              <w:marLeft w:val="0"/>
              <w:marRight w:val="0"/>
              <w:marTop w:val="0"/>
              <w:marBottom w:val="240"/>
              <w:divBdr>
                <w:top w:val="none" w:sz="0" w:space="0" w:color="auto"/>
                <w:left w:val="none" w:sz="0" w:space="0" w:color="auto"/>
                <w:bottom w:val="none" w:sz="0" w:space="0" w:color="auto"/>
                <w:right w:val="none" w:sz="0" w:space="0" w:color="auto"/>
              </w:divBdr>
            </w:div>
            <w:div w:id="2126269933">
              <w:marLeft w:val="0"/>
              <w:marRight w:val="0"/>
              <w:marTop w:val="0"/>
              <w:marBottom w:val="240"/>
              <w:divBdr>
                <w:top w:val="none" w:sz="0" w:space="0" w:color="auto"/>
                <w:left w:val="none" w:sz="0" w:space="0" w:color="auto"/>
                <w:bottom w:val="none" w:sz="0" w:space="0" w:color="auto"/>
                <w:right w:val="none" w:sz="0" w:space="0" w:color="auto"/>
              </w:divBdr>
            </w:div>
          </w:divsChild>
        </w:div>
        <w:div w:id="801768725">
          <w:marLeft w:val="0"/>
          <w:marRight w:val="0"/>
          <w:marTop w:val="0"/>
          <w:marBottom w:val="0"/>
          <w:divBdr>
            <w:top w:val="none" w:sz="0" w:space="0" w:color="auto"/>
            <w:left w:val="none" w:sz="0" w:space="0" w:color="auto"/>
            <w:bottom w:val="none" w:sz="0" w:space="0" w:color="auto"/>
            <w:right w:val="none" w:sz="0" w:space="0" w:color="auto"/>
          </w:divBdr>
          <w:divsChild>
            <w:div w:id="605578278">
              <w:marLeft w:val="0"/>
              <w:marRight w:val="0"/>
              <w:marTop w:val="0"/>
              <w:marBottom w:val="0"/>
              <w:divBdr>
                <w:top w:val="none" w:sz="0" w:space="0" w:color="auto"/>
                <w:left w:val="none" w:sz="0" w:space="0" w:color="auto"/>
                <w:bottom w:val="none" w:sz="0" w:space="0" w:color="auto"/>
                <w:right w:val="none" w:sz="0" w:space="0" w:color="auto"/>
              </w:divBdr>
              <w:divsChild>
                <w:div w:id="837497210">
                  <w:marLeft w:val="0"/>
                  <w:marRight w:val="0"/>
                  <w:marTop w:val="0"/>
                  <w:marBottom w:val="0"/>
                  <w:divBdr>
                    <w:top w:val="none" w:sz="0" w:space="0" w:color="auto"/>
                    <w:left w:val="none" w:sz="0" w:space="0" w:color="auto"/>
                    <w:bottom w:val="none" w:sz="0" w:space="0" w:color="auto"/>
                    <w:right w:val="none" w:sz="0" w:space="0" w:color="auto"/>
                  </w:divBdr>
                  <w:divsChild>
                    <w:div w:id="9618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85711">
          <w:marLeft w:val="0"/>
          <w:marRight w:val="0"/>
          <w:marTop w:val="0"/>
          <w:marBottom w:val="0"/>
          <w:divBdr>
            <w:top w:val="none" w:sz="0" w:space="0" w:color="auto"/>
            <w:left w:val="none" w:sz="0" w:space="0" w:color="auto"/>
            <w:bottom w:val="none" w:sz="0" w:space="0" w:color="auto"/>
            <w:right w:val="none" w:sz="0" w:space="0" w:color="auto"/>
          </w:divBdr>
          <w:divsChild>
            <w:div w:id="1331520338">
              <w:marLeft w:val="0"/>
              <w:marRight w:val="0"/>
              <w:marTop w:val="0"/>
              <w:marBottom w:val="0"/>
              <w:divBdr>
                <w:top w:val="none" w:sz="0" w:space="0" w:color="auto"/>
                <w:left w:val="none" w:sz="0" w:space="0" w:color="auto"/>
                <w:bottom w:val="none" w:sz="0" w:space="0" w:color="auto"/>
                <w:right w:val="none" w:sz="0" w:space="0" w:color="auto"/>
              </w:divBdr>
              <w:divsChild>
                <w:div w:id="1778523520">
                  <w:marLeft w:val="0"/>
                  <w:marRight w:val="0"/>
                  <w:marTop w:val="0"/>
                  <w:marBottom w:val="0"/>
                  <w:divBdr>
                    <w:top w:val="none" w:sz="0" w:space="0" w:color="auto"/>
                    <w:left w:val="none" w:sz="0" w:space="0" w:color="auto"/>
                    <w:bottom w:val="none" w:sz="0" w:space="0" w:color="auto"/>
                    <w:right w:val="none" w:sz="0" w:space="0" w:color="auto"/>
                  </w:divBdr>
                  <w:divsChild>
                    <w:div w:id="20185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1330">
      <w:bodyDiv w:val="1"/>
      <w:marLeft w:val="0"/>
      <w:marRight w:val="0"/>
      <w:marTop w:val="0"/>
      <w:marBottom w:val="0"/>
      <w:divBdr>
        <w:top w:val="none" w:sz="0" w:space="0" w:color="auto"/>
        <w:left w:val="none" w:sz="0" w:space="0" w:color="auto"/>
        <w:bottom w:val="none" w:sz="0" w:space="0" w:color="auto"/>
        <w:right w:val="none" w:sz="0" w:space="0" w:color="auto"/>
      </w:divBdr>
      <w:divsChild>
        <w:div w:id="568613137">
          <w:marLeft w:val="0"/>
          <w:marRight w:val="0"/>
          <w:marTop w:val="0"/>
          <w:marBottom w:val="0"/>
          <w:divBdr>
            <w:top w:val="none" w:sz="0" w:space="0" w:color="auto"/>
            <w:left w:val="none" w:sz="0" w:space="0" w:color="auto"/>
            <w:bottom w:val="none" w:sz="0" w:space="0" w:color="auto"/>
            <w:right w:val="none" w:sz="0" w:space="0" w:color="auto"/>
          </w:divBdr>
          <w:divsChild>
            <w:div w:id="1066297015">
              <w:marLeft w:val="0"/>
              <w:marRight w:val="0"/>
              <w:marTop w:val="0"/>
              <w:marBottom w:val="0"/>
              <w:divBdr>
                <w:top w:val="none" w:sz="0" w:space="0" w:color="auto"/>
                <w:left w:val="none" w:sz="0" w:space="0" w:color="auto"/>
                <w:bottom w:val="none" w:sz="0" w:space="0" w:color="auto"/>
                <w:right w:val="none" w:sz="0" w:space="0" w:color="auto"/>
              </w:divBdr>
              <w:divsChild>
                <w:div w:id="593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322">
          <w:marLeft w:val="0"/>
          <w:marRight w:val="0"/>
          <w:marTop w:val="0"/>
          <w:marBottom w:val="0"/>
          <w:divBdr>
            <w:top w:val="none" w:sz="0" w:space="0" w:color="auto"/>
            <w:left w:val="none" w:sz="0" w:space="0" w:color="auto"/>
            <w:bottom w:val="none" w:sz="0" w:space="0" w:color="auto"/>
            <w:right w:val="none" w:sz="0" w:space="0" w:color="auto"/>
          </w:divBdr>
        </w:div>
        <w:div w:id="683629169">
          <w:marLeft w:val="0"/>
          <w:marRight w:val="0"/>
          <w:marTop w:val="0"/>
          <w:marBottom w:val="240"/>
          <w:divBdr>
            <w:top w:val="none" w:sz="0" w:space="0" w:color="auto"/>
            <w:left w:val="none" w:sz="0" w:space="0" w:color="auto"/>
            <w:bottom w:val="none" w:sz="0" w:space="0" w:color="auto"/>
            <w:right w:val="none" w:sz="0" w:space="0" w:color="auto"/>
          </w:divBdr>
        </w:div>
        <w:div w:id="30737805">
          <w:marLeft w:val="0"/>
          <w:marRight w:val="0"/>
          <w:marTop w:val="0"/>
          <w:marBottom w:val="0"/>
          <w:divBdr>
            <w:top w:val="none" w:sz="0" w:space="0" w:color="auto"/>
            <w:left w:val="none" w:sz="0" w:space="0" w:color="auto"/>
            <w:bottom w:val="none" w:sz="0" w:space="0" w:color="auto"/>
            <w:right w:val="none" w:sz="0" w:space="0" w:color="auto"/>
          </w:divBdr>
          <w:divsChild>
            <w:div w:id="686908985">
              <w:marLeft w:val="0"/>
              <w:marRight w:val="0"/>
              <w:marTop w:val="0"/>
              <w:marBottom w:val="0"/>
              <w:divBdr>
                <w:top w:val="none" w:sz="0" w:space="0" w:color="auto"/>
                <w:left w:val="none" w:sz="0" w:space="0" w:color="auto"/>
                <w:bottom w:val="none" w:sz="0" w:space="0" w:color="auto"/>
                <w:right w:val="none" w:sz="0" w:space="0" w:color="auto"/>
              </w:divBdr>
              <w:divsChild>
                <w:div w:id="1473446059">
                  <w:marLeft w:val="0"/>
                  <w:marRight w:val="0"/>
                  <w:marTop w:val="0"/>
                  <w:marBottom w:val="0"/>
                  <w:divBdr>
                    <w:top w:val="none" w:sz="0" w:space="0" w:color="auto"/>
                    <w:left w:val="none" w:sz="0" w:space="0" w:color="auto"/>
                    <w:bottom w:val="none" w:sz="0" w:space="0" w:color="auto"/>
                    <w:right w:val="none" w:sz="0" w:space="0" w:color="auto"/>
                  </w:divBdr>
                  <w:divsChild>
                    <w:div w:id="133394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24">
              <w:marLeft w:val="0"/>
              <w:marRight w:val="0"/>
              <w:marTop w:val="0"/>
              <w:marBottom w:val="0"/>
              <w:divBdr>
                <w:top w:val="none" w:sz="0" w:space="0" w:color="auto"/>
                <w:left w:val="none" w:sz="0" w:space="0" w:color="auto"/>
                <w:bottom w:val="none" w:sz="0" w:space="0" w:color="auto"/>
                <w:right w:val="none" w:sz="0" w:space="0" w:color="auto"/>
              </w:divBdr>
            </w:div>
          </w:divsChild>
        </w:div>
        <w:div w:id="712072459">
          <w:marLeft w:val="0"/>
          <w:marRight w:val="0"/>
          <w:marTop w:val="0"/>
          <w:marBottom w:val="0"/>
          <w:divBdr>
            <w:top w:val="none" w:sz="0" w:space="0" w:color="auto"/>
            <w:left w:val="none" w:sz="0" w:space="0" w:color="auto"/>
            <w:bottom w:val="none" w:sz="0" w:space="0" w:color="auto"/>
            <w:right w:val="none" w:sz="0" w:space="0" w:color="auto"/>
          </w:divBdr>
          <w:divsChild>
            <w:div w:id="1187404163">
              <w:marLeft w:val="0"/>
              <w:marRight w:val="0"/>
              <w:marTop w:val="0"/>
              <w:marBottom w:val="0"/>
              <w:divBdr>
                <w:top w:val="none" w:sz="0" w:space="0" w:color="auto"/>
                <w:left w:val="none" w:sz="0" w:space="0" w:color="auto"/>
                <w:bottom w:val="none" w:sz="0" w:space="0" w:color="auto"/>
                <w:right w:val="none" w:sz="0" w:space="0" w:color="auto"/>
              </w:divBdr>
              <w:divsChild>
                <w:div w:id="1171680669">
                  <w:marLeft w:val="0"/>
                  <w:marRight w:val="0"/>
                  <w:marTop w:val="0"/>
                  <w:marBottom w:val="0"/>
                  <w:divBdr>
                    <w:top w:val="none" w:sz="0" w:space="0" w:color="auto"/>
                    <w:left w:val="none" w:sz="0" w:space="0" w:color="auto"/>
                    <w:bottom w:val="none" w:sz="0" w:space="0" w:color="auto"/>
                    <w:right w:val="none" w:sz="0" w:space="0" w:color="auto"/>
                  </w:divBdr>
                  <w:divsChild>
                    <w:div w:id="1677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394">
              <w:marLeft w:val="0"/>
              <w:marRight w:val="0"/>
              <w:marTop w:val="0"/>
              <w:marBottom w:val="0"/>
              <w:divBdr>
                <w:top w:val="none" w:sz="0" w:space="0" w:color="auto"/>
                <w:left w:val="none" w:sz="0" w:space="0" w:color="auto"/>
                <w:bottom w:val="none" w:sz="0" w:space="0" w:color="auto"/>
                <w:right w:val="none" w:sz="0" w:space="0" w:color="auto"/>
              </w:divBdr>
              <w:divsChild>
                <w:div w:id="478305985">
                  <w:marLeft w:val="0"/>
                  <w:marRight w:val="0"/>
                  <w:marTop w:val="0"/>
                  <w:marBottom w:val="0"/>
                  <w:divBdr>
                    <w:top w:val="none" w:sz="0" w:space="0" w:color="auto"/>
                    <w:left w:val="none" w:sz="0" w:space="0" w:color="auto"/>
                    <w:bottom w:val="none" w:sz="0" w:space="0" w:color="auto"/>
                    <w:right w:val="none" w:sz="0" w:space="0" w:color="auto"/>
                  </w:divBdr>
                </w:div>
                <w:div w:id="891237892">
                  <w:marLeft w:val="0"/>
                  <w:marRight w:val="0"/>
                  <w:marTop w:val="0"/>
                  <w:marBottom w:val="0"/>
                  <w:divBdr>
                    <w:top w:val="none" w:sz="0" w:space="0" w:color="auto"/>
                    <w:left w:val="none" w:sz="0" w:space="0" w:color="auto"/>
                    <w:bottom w:val="none" w:sz="0" w:space="0" w:color="auto"/>
                    <w:right w:val="none" w:sz="0" w:space="0" w:color="auto"/>
                  </w:divBdr>
                </w:div>
                <w:div w:id="1473719362">
                  <w:marLeft w:val="0"/>
                  <w:marRight w:val="0"/>
                  <w:marTop w:val="0"/>
                  <w:marBottom w:val="0"/>
                  <w:divBdr>
                    <w:top w:val="none" w:sz="0" w:space="0" w:color="auto"/>
                    <w:left w:val="none" w:sz="0" w:space="0" w:color="auto"/>
                    <w:bottom w:val="none" w:sz="0" w:space="0" w:color="auto"/>
                    <w:right w:val="none" w:sz="0" w:space="0" w:color="auto"/>
                  </w:divBdr>
                </w:div>
                <w:div w:id="1812556632">
                  <w:marLeft w:val="0"/>
                  <w:marRight w:val="0"/>
                  <w:marTop w:val="0"/>
                  <w:marBottom w:val="0"/>
                  <w:divBdr>
                    <w:top w:val="none" w:sz="0" w:space="0" w:color="auto"/>
                    <w:left w:val="none" w:sz="0" w:space="0" w:color="auto"/>
                    <w:bottom w:val="none" w:sz="0" w:space="0" w:color="auto"/>
                    <w:right w:val="none" w:sz="0" w:space="0" w:color="auto"/>
                  </w:divBdr>
                </w:div>
                <w:div w:id="1076511040">
                  <w:marLeft w:val="0"/>
                  <w:marRight w:val="0"/>
                  <w:marTop w:val="0"/>
                  <w:marBottom w:val="0"/>
                  <w:divBdr>
                    <w:top w:val="none" w:sz="0" w:space="0" w:color="auto"/>
                    <w:left w:val="none" w:sz="0" w:space="0" w:color="auto"/>
                    <w:bottom w:val="none" w:sz="0" w:space="0" w:color="auto"/>
                    <w:right w:val="none" w:sz="0" w:space="0" w:color="auto"/>
                  </w:divBdr>
                </w:div>
                <w:div w:id="1158963294">
                  <w:marLeft w:val="0"/>
                  <w:marRight w:val="0"/>
                  <w:marTop w:val="0"/>
                  <w:marBottom w:val="0"/>
                  <w:divBdr>
                    <w:top w:val="none" w:sz="0" w:space="0" w:color="auto"/>
                    <w:left w:val="none" w:sz="0" w:space="0" w:color="auto"/>
                    <w:bottom w:val="none" w:sz="0" w:space="0" w:color="auto"/>
                    <w:right w:val="none" w:sz="0" w:space="0" w:color="auto"/>
                  </w:divBdr>
                </w:div>
                <w:div w:id="469249162">
                  <w:marLeft w:val="0"/>
                  <w:marRight w:val="0"/>
                  <w:marTop w:val="0"/>
                  <w:marBottom w:val="0"/>
                  <w:divBdr>
                    <w:top w:val="none" w:sz="0" w:space="0" w:color="auto"/>
                    <w:left w:val="none" w:sz="0" w:space="0" w:color="auto"/>
                    <w:bottom w:val="none" w:sz="0" w:space="0" w:color="auto"/>
                    <w:right w:val="none" w:sz="0" w:space="0" w:color="auto"/>
                  </w:divBdr>
                </w:div>
                <w:div w:id="1045641896">
                  <w:marLeft w:val="0"/>
                  <w:marRight w:val="0"/>
                  <w:marTop w:val="0"/>
                  <w:marBottom w:val="0"/>
                  <w:divBdr>
                    <w:top w:val="none" w:sz="0" w:space="0" w:color="auto"/>
                    <w:left w:val="none" w:sz="0" w:space="0" w:color="auto"/>
                    <w:bottom w:val="none" w:sz="0" w:space="0" w:color="auto"/>
                    <w:right w:val="none" w:sz="0" w:space="0" w:color="auto"/>
                  </w:divBdr>
                </w:div>
                <w:div w:id="1653220649">
                  <w:marLeft w:val="0"/>
                  <w:marRight w:val="0"/>
                  <w:marTop w:val="0"/>
                  <w:marBottom w:val="0"/>
                  <w:divBdr>
                    <w:top w:val="none" w:sz="0" w:space="0" w:color="auto"/>
                    <w:left w:val="none" w:sz="0" w:space="0" w:color="auto"/>
                    <w:bottom w:val="none" w:sz="0" w:space="0" w:color="auto"/>
                    <w:right w:val="none" w:sz="0" w:space="0" w:color="auto"/>
                  </w:divBdr>
                </w:div>
                <w:div w:id="975373378">
                  <w:marLeft w:val="0"/>
                  <w:marRight w:val="0"/>
                  <w:marTop w:val="0"/>
                  <w:marBottom w:val="0"/>
                  <w:divBdr>
                    <w:top w:val="none" w:sz="0" w:space="0" w:color="auto"/>
                    <w:left w:val="none" w:sz="0" w:space="0" w:color="auto"/>
                    <w:bottom w:val="none" w:sz="0" w:space="0" w:color="auto"/>
                    <w:right w:val="none" w:sz="0" w:space="0" w:color="auto"/>
                  </w:divBdr>
                </w:div>
                <w:div w:id="1523739190">
                  <w:marLeft w:val="0"/>
                  <w:marRight w:val="0"/>
                  <w:marTop w:val="0"/>
                  <w:marBottom w:val="0"/>
                  <w:divBdr>
                    <w:top w:val="none" w:sz="0" w:space="0" w:color="auto"/>
                    <w:left w:val="none" w:sz="0" w:space="0" w:color="auto"/>
                    <w:bottom w:val="none" w:sz="0" w:space="0" w:color="auto"/>
                    <w:right w:val="none" w:sz="0" w:space="0" w:color="auto"/>
                  </w:divBdr>
                </w:div>
                <w:div w:id="1412510039">
                  <w:marLeft w:val="0"/>
                  <w:marRight w:val="0"/>
                  <w:marTop w:val="0"/>
                  <w:marBottom w:val="0"/>
                  <w:divBdr>
                    <w:top w:val="none" w:sz="0" w:space="0" w:color="auto"/>
                    <w:left w:val="none" w:sz="0" w:space="0" w:color="auto"/>
                    <w:bottom w:val="none" w:sz="0" w:space="0" w:color="auto"/>
                    <w:right w:val="none" w:sz="0" w:space="0" w:color="auto"/>
                  </w:divBdr>
                </w:div>
                <w:div w:id="1793669898">
                  <w:marLeft w:val="0"/>
                  <w:marRight w:val="0"/>
                  <w:marTop w:val="0"/>
                  <w:marBottom w:val="0"/>
                  <w:divBdr>
                    <w:top w:val="none" w:sz="0" w:space="0" w:color="auto"/>
                    <w:left w:val="none" w:sz="0" w:space="0" w:color="auto"/>
                    <w:bottom w:val="none" w:sz="0" w:space="0" w:color="auto"/>
                    <w:right w:val="none" w:sz="0" w:space="0" w:color="auto"/>
                  </w:divBdr>
                </w:div>
                <w:div w:id="19699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784">
          <w:marLeft w:val="0"/>
          <w:marRight w:val="0"/>
          <w:marTop w:val="0"/>
          <w:marBottom w:val="0"/>
          <w:divBdr>
            <w:top w:val="none" w:sz="0" w:space="0" w:color="auto"/>
            <w:left w:val="none" w:sz="0" w:space="0" w:color="auto"/>
            <w:bottom w:val="none" w:sz="0" w:space="0" w:color="auto"/>
            <w:right w:val="none" w:sz="0" w:space="0" w:color="auto"/>
          </w:divBdr>
          <w:divsChild>
            <w:div w:id="1824197303">
              <w:marLeft w:val="0"/>
              <w:marRight w:val="0"/>
              <w:marTop w:val="0"/>
              <w:marBottom w:val="0"/>
              <w:divBdr>
                <w:top w:val="none" w:sz="0" w:space="0" w:color="auto"/>
                <w:left w:val="none" w:sz="0" w:space="0" w:color="auto"/>
                <w:bottom w:val="none" w:sz="0" w:space="0" w:color="auto"/>
                <w:right w:val="none" w:sz="0" w:space="0" w:color="auto"/>
              </w:divBdr>
              <w:divsChild>
                <w:div w:id="2048989819">
                  <w:marLeft w:val="0"/>
                  <w:marRight w:val="0"/>
                  <w:marTop w:val="0"/>
                  <w:marBottom w:val="0"/>
                  <w:divBdr>
                    <w:top w:val="none" w:sz="0" w:space="0" w:color="auto"/>
                    <w:left w:val="none" w:sz="0" w:space="0" w:color="auto"/>
                    <w:bottom w:val="none" w:sz="0" w:space="0" w:color="auto"/>
                    <w:right w:val="none" w:sz="0" w:space="0" w:color="auto"/>
                  </w:divBdr>
                  <w:divsChild>
                    <w:div w:id="2513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184">
              <w:marLeft w:val="0"/>
              <w:marRight w:val="0"/>
              <w:marTop w:val="0"/>
              <w:marBottom w:val="240"/>
              <w:divBdr>
                <w:top w:val="none" w:sz="0" w:space="0" w:color="auto"/>
                <w:left w:val="none" w:sz="0" w:space="0" w:color="auto"/>
                <w:bottom w:val="none" w:sz="0" w:space="0" w:color="auto"/>
                <w:right w:val="none" w:sz="0" w:space="0" w:color="auto"/>
              </w:divBdr>
            </w:div>
            <w:div w:id="2089837785">
              <w:marLeft w:val="0"/>
              <w:marRight w:val="0"/>
              <w:marTop w:val="0"/>
              <w:marBottom w:val="240"/>
              <w:divBdr>
                <w:top w:val="none" w:sz="0" w:space="0" w:color="auto"/>
                <w:left w:val="none" w:sz="0" w:space="0" w:color="auto"/>
                <w:bottom w:val="none" w:sz="0" w:space="0" w:color="auto"/>
                <w:right w:val="none" w:sz="0" w:space="0" w:color="auto"/>
              </w:divBdr>
            </w:div>
            <w:div w:id="2060129901">
              <w:marLeft w:val="0"/>
              <w:marRight w:val="0"/>
              <w:marTop w:val="0"/>
              <w:marBottom w:val="240"/>
              <w:divBdr>
                <w:top w:val="none" w:sz="0" w:space="0" w:color="auto"/>
                <w:left w:val="none" w:sz="0" w:space="0" w:color="auto"/>
                <w:bottom w:val="none" w:sz="0" w:space="0" w:color="auto"/>
                <w:right w:val="none" w:sz="0" w:space="0" w:color="auto"/>
              </w:divBdr>
            </w:div>
            <w:div w:id="1891307263">
              <w:marLeft w:val="0"/>
              <w:marRight w:val="0"/>
              <w:marTop w:val="0"/>
              <w:marBottom w:val="240"/>
              <w:divBdr>
                <w:top w:val="none" w:sz="0" w:space="0" w:color="auto"/>
                <w:left w:val="none" w:sz="0" w:space="0" w:color="auto"/>
                <w:bottom w:val="none" w:sz="0" w:space="0" w:color="auto"/>
                <w:right w:val="none" w:sz="0" w:space="0" w:color="auto"/>
              </w:divBdr>
            </w:div>
            <w:div w:id="1654215727">
              <w:marLeft w:val="0"/>
              <w:marRight w:val="0"/>
              <w:marTop w:val="0"/>
              <w:marBottom w:val="240"/>
              <w:divBdr>
                <w:top w:val="none" w:sz="0" w:space="0" w:color="auto"/>
                <w:left w:val="none" w:sz="0" w:space="0" w:color="auto"/>
                <w:bottom w:val="none" w:sz="0" w:space="0" w:color="auto"/>
                <w:right w:val="none" w:sz="0" w:space="0" w:color="auto"/>
              </w:divBdr>
            </w:div>
            <w:div w:id="613710100">
              <w:marLeft w:val="0"/>
              <w:marRight w:val="0"/>
              <w:marTop w:val="0"/>
              <w:marBottom w:val="240"/>
              <w:divBdr>
                <w:top w:val="none" w:sz="0" w:space="0" w:color="auto"/>
                <w:left w:val="none" w:sz="0" w:space="0" w:color="auto"/>
                <w:bottom w:val="none" w:sz="0" w:space="0" w:color="auto"/>
                <w:right w:val="none" w:sz="0" w:space="0" w:color="auto"/>
              </w:divBdr>
            </w:div>
            <w:div w:id="581722998">
              <w:marLeft w:val="0"/>
              <w:marRight w:val="0"/>
              <w:marTop w:val="0"/>
              <w:marBottom w:val="240"/>
              <w:divBdr>
                <w:top w:val="none" w:sz="0" w:space="0" w:color="auto"/>
                <w:left w:val="none" w:sz="0" w:space="0" w:color="auto"/>
                <w:bottom w:val="none" w:sz="0" w:space="0" w:color="auto"/>
                <w:right w:val="none" w:sz="0" w:space="0" w:color="auto"/>
              </w:divBdr>
            </w:div>
          </w:divsChild>
        </w:div>
        <w:div w:id="249581260">
          <w:marLeft w:val="0"/>
          <w:marRight w:val="0"/>
          <w:marTop w:val="0"/>
          <w:marBottom w:val="0"/>
          <w:divBdr>
            <w:top w:val="none" w:sz="0" w:space="0" w:color="auto"/>
            <w:left w:val="none" w:sz="0" w:space="0" w:color="auto"/>
            <w:bottom w:val="none" w:sz="0" w:space="0" w:color="auto"/>
            <w:right w:val="none" w:sz="0" w:space="0" w:color="auto"/>
          </w:divBdr>
          <w:divsChild>
            <w:div w:id="721173924">
              <w:marLeft w:val="0"/>
              <w:marRight w:val="0"/>
              <w:marTop w:val="0"/>
              <w:marBottom w:val="0"/>
              <w:divBdr>
                <w:top w:val="none" w:sz="0" w:space="0" w:color="auto"/>
                <w:left w:val="none" w:sz="0" w:space="0" w:color="auto"/>
                <w:bottom w:val="none" w:sz="0" w:space="0" w:color="auto"/>
                <w:right w:val="none" w:sz="0" w:space="0" w:color="auto"/>
              </w:divBdr>
              <w:divsChild>
                <w:div w:id="1370373966">
                  <w:marLeft w:val="0"/>
                  <w:marRight w:val="0"/>
                  <w:marTop w:val="0"/>
                  <w:marBottom w:val="0"/>
                  <w:divBdr>
                    <w:top w:val="none" w:sz="0" w:space="0" w:color="auto"/>
                    <w:left w:val="none" w:sz="0" w:space="0" w:color="auto"/>
                    <w:bottom w:val="none" w:sz="0" w:space="0" w:color="auto"/>
                    <w:right w:val="none" w:sz="0" w:space="0" w:color="auto"/>
                  </w:divBdr>
                  <w:divsChild>
                    <w:div w:id="656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445">
              <w:marLeft w:val="0"/>
              <w:marRight w:val="0"/>
              <w:marTop w:val="0"/>
              <w:marBottom w:val="0"/>
              <w:divBdr>
                <w:top w:val="none" w:sz="0" w:space="0" w:color="auto"/>
                <w:left w:val="none" w:sz="0" w:space="0" w:color="auto"/>
                <w:bottom w:val="none" w:sz="0" w:space="0" w:color="auto"/>
                <w:right w:val="none" w:sz="0" w:space="0" w:color="auto"/>
              </w:divBdr>
            </w:div>
          </w:divsChild>
        </w:div>
        <w:div w:id="1901743352">
          <w:marLeft w:val="0"/>
          <w:marRight w:val="0"/>
          <w:marTop w:val="0"/>
          <w:marBottom w:val="0"/>
          <w:divBdr>
            <w:top w:val="none" w:sz="0" w:space="0" w:color="auto"/>
            <w:left w:val="none" w:sz="0" w:space="0" w:color="auto"/>
            <w:bottom w:val="none" w:sz="0" w:space="0" w:color="auto"/>
            <w:right w:val="none" w:sz="0" w:space="0" w:color="auto"/>
          </w:divBdr>
          <w:divsChild>
            <w:div w:id="941182861">
              <w:marLeft w:val="0"/>
              <w:marRight w:val="0"/>
              <w:marTop w:val="0"/>
              <w:marBottom w:val="0"/>
              <w:divBdr>
                <w:top w:val="none" w:sz="0" w:space="0" w:color="auto"/>
                <w:left w:val="none" w:sz="0" w:space="0" w:color="auto"/>
                <w:bottom w:val="none" w:sz="0" w:space="0" w:color="auto"/>
                <w:right w:val="none" w:sz="0" w:space="0" w:color="auto"/>
              </w:divBdr>
              <w:divsChild>
                <w:div w:id="1446999093">
                  <w:marLeft w:val="0"/>
                  <w:marRight w:val="0"/>
                  <w:marTop w:val="0"/>
                  <w:marBottom w:val="0"/>
                  <w:divBdr>
                    <w:top w:val="none" w:sz="0" w:space="0" w:color="auto"/>
                    <w:left w:val="none" w:sz="0" w:space="0" w:color="auto"/>
                    <w:bottom w:val="none" w:sz="0" w:space="0" w:color="auto"/>
                    <w:right w:val="none" w:sz="0" w:space="0" w:color="auto"/>
                  </w:divBdr>
                  <w:divsChild>
                    <w:div w:id="147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5762">
      <w:bodyDiv w:val="1"/>
      <w:marLeft w:val="0"/>
      <w:marRight w:val="0"/>
      <w:marTop w:val="0"/>
      <w:marBottom w:val="0"/>
      <w:divBdr>
        <w:top w:val="none" w:sz="0" w:space="0" w:color="auto"/>
        <w:left w:val="none" w:sz="0" w:space="0" w:color="auto"/>
        <w:bottom w:val="none" w:sz="0" w:space="0" w:color="auto"/>
        <w:right w:val="none" w:sz="0" w:space="0" w:color="auto"/>
      </w:divBdr>
      <w:divsChild>
        <w:div w:id="866913696">
          <w:marLeft w:val="0"/>
          <w:marRight w:val="0"/>
          <w:marTop w:val="0"/>
          <w:marBottom w:val="0"/>
          <w:divBdr>
            <w:top w:val="none" w:sz="0" w:space="0" w:color="auto"/>
            <w:left w:val="none" w:sz="0" w:space="0" w:color="auto"/>
            <w:bottom w:val="none" w:sz="0" w:space="0" w:color="auto"/>
            <w:right w:val="none" w:sz="0" w:space="0" w:color="auto"/>
          </w:divBdr>
          <w:divsChild>
            <w:div w:id="24522329">
              <w:marLeft w:val="0"/>
              <w:marRight w:val="0"/>
              <w:marTop w:val="0"/>
              <w:marBottom w:val="0"/>
              <w:divBdr>
                <w:top w:val="none" w:sz="0" w:space="0" w:color="auto"/>
                <w:left w:val="none" w:sz="0" w:space="0" w:color="auto"/>
                <w:bottom w:val="none" w:sz="0" w:space="0" w:color="auto"/>
                <w:right w:val="none" w:sz="0" w:space="0" w:color="auto"/>
              </w:divBdr>
              <w:divsChild>
                <w:div w:id="147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60019">
          <w:marLeft w:val="0"/>
          <w:marRight w:val="0"/>
          <w:marTop w:val="0"/>
          <w:marBottom w:val="0"/>
          <w:divBdr>
            <w:top w:val="none" w:sz="0" w:space="0" w:color="auto"/>
            <w:left w:val="none" w:sz="0" w:space="0" w:color="auto"/>
            <w:bottom w:val="none" w:sz="0" w:space="0" w:color="auto"/>
            <w:right w:val="none" w:sz="0" w:space="0" w:color="auto"/>
          </w:divBdr>
          <w:divsChild>
            <w:div w:id="642389053">
              <w:marLeft w:val="0"/>
              <w:marRight w:val="0"/>
              <w:marTop w:val="0"/>
              <w:marBottom w:val="0"/>
              <w:divBdr>
                <w:top w:val="none" w:sz="0" w:space="0" w:color="auto"/>
                <w:left w:val="none" w:sz="0" w:space="0" w:color="auto"/>
                <w:bottom w:val="none" w:sz="0" w:space="0" w:color="auto"/>
                <w:right w:val="none" w:sz="0" w:space="0" w:color="auto"/>
              </w:divBdr>
              <w:divsChild>
                <w:div w:id="84420328">
                  <w:marLeft w:val="0"/>
                  <w:marRight w:val="0"/>
                  <w:marTop w:val="0"/>
                  <w:marBottom w:val="0"/>
                  <w:divBdr>
                    <w:top w:val="none" w:sz="0" w:space="0" w:color="auto"/>
                    <w:left w:val="none" w:sz="0" w:space="0" w:color="auto"/>
                    <w:bottom w:val="none" w:sz="0" w:space="0" w:color="auto"/>
                    <w:right w:val="none" w:sz="0" w:space="0" w:color="auto"/>
                  </w:divBdr>
                  <w:divsChild>
                    <w:div w:id="914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988">
              <w:marLeft w:val="0"/>
              <w:marRight w:val="0"/>
              <w:marTop w:val="0"/>
              <w:marBottom w:val="0"/>
              <w:divBdr>
                <w:top w:val="none" w:sz="0" w:space="0" w:color="auto"/>
                <w:left w:val="none" w:sz="0" w:space="0" w:color="auto"/>
                <w:bottom w:val="none" w:sz="0" w:space="0" w:color="auto"/>
                <w:right w:val="none" w:sz="0" w:space="0" w:color="auto"/>
              </w:divBdr>
            </w:div>
          </w:divsChild>
        </w:div>
        <w:div w:id="938491458">
          <w:marLeft w:val="0"/>
          <w:marRight w:val="0"/>
          <w:marTop w:val="0"/>
          <w:marBottom w:val="0"/>
          <w:divBdr>
            <w:top w:val="none" w:sz="0" w:space="0" w:color="auto"/>
            <w:left w:val="none" w:sz="0" w:space="0" w:color="auto"/>
            <w:bottom w:val="none" w:sz="0" w:space="0" w:color="auto"/>
            <w:right w:val="none" w:sz="0" w:space="0" w:color="auto"/>
          </w:divBdr>
          <w:divsChild>
            <w:div w:id="167793334">
              <w:marLeft w:val="0"/>
              <w:marRight w:val="0"/>
              <w:marTop w:val="0"/>
              <w:marBottom w:val="0"/>
              <w:divBdr>
                <w:top w:val="none" w:sz="0" w:space="0" w:color="auto"/>
                <w:left w:val="none" w:sz="0" w:space="0" w:color="auto"/>
                <w:bottom w:val="none" w:sz="0" w:space="0" w:color="auto"/>
                <w:right w:val="none" w:sz="0" w:space="0" w:color="auto"/>
              </w:divBdr>
              <w:divsChild>
                <w:div w:id="418142751">
                  <w:marLeft w:val="0"/>
                  <w:marRight w:val="0"/>
                  <w:marTop w:val="0"/>
                  <w:marBottom w:val="0"/>
                  <w:divBdr>
                    <w:top w:val="none" w:sz="0" w:space="0" w:color="auto"/>
                    <w:left w:val="none" w:sz="0" w:space="0" w:color="auto"/>
                    <w:bottom w:val="none" w:sz="0" w:space="0" w:color="auto"/>
                    <w:right w:val="none" w:sz="0" w:space="0" w:color="auto"/>
                  </w:divBdr>
                  <w:divsChild>
                    <w:div w:id="363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286">
              <w:marLeft w:val="0"/>
              <w:marRight w:val="0"/>
              <w:marTop w:val="0"/>
              <w:marBottom w:val="0"/>
              <w:divBdr>
                <w:top w:val="none" w:sz="0" w:space="0" w:color="auto"/>
                <w:left w:val="none" w:sz="0" w:space="0" w:color="auto"/>
                <w:bottom w:val="none" w:sz="0" w:space="0" w:color="auto"/>
                <w:right w:val="none" w:sz="0" w:space="0" w:color="auto"/>
              </w:divBdr>
              <w:divsChild>
                <w:div w:id="1128356592">
                  <w:marLeft w:val="0"/>
                  <w:marRight w:val="0"/>
                  <w:marTop w:val="0"/>
                  <w:marBottom w:val="0"/>
                  <w:divBdr>
                    <w:top w:val="none" w:sz="0" w:space="0" w:color="auto"/>
                    <w:left w:val="none" w:sz="0" w:space="0" w:color="auto"/>
                    <w:bottom w:val="none" w:sz="0" w:space="0" w:color="auto"/>
                    <w:right w:val="none" w:sz="0" w:space="0" w:color="auto"/>
                  </w:divBdr>
                </w:div>
                <w:div w:id="1289120592">
                  <w:marLeft w:val="0"/>
                  <w:marRight w:val="0"/>
                  <w:marTop w:val="0"/>
                  <w:marBottom w:val="0"/>
                  <w:divBdr>
                    <w:top w:val="none" w:sz="0" w:space="0" w:color="auto"/>
                    <w:left w:val="none" w:sz="0" w:space="0" w:color="auto"/>
                    <w:bottom w:val="none" w:sz="0" w:space="0" w:color="auto"/>
                    <w:right w:val="none" w:sz="0" w:space="0" w:color="auto"/>
                  </w:divBdr>
                </w:div>
                <w:div w:id="2010667346">
                  <w:marLeft w:val="0"/>
                  <w:marRight w:val="0"/>
                  <w:marTop w:val="0"/>
                  <w:marBottom w:val="0"/>
                  <w:divBdr>
                    <w:top w:val="none" w:sz="0" w:space="0" w:color="auto"/>
                    <w:left w:val="none" w:sz="0" w:space="0" w:color="auto"/>
                    <w:bottom w:val="none" w:sz="0" w:space="0" w:color="auto"/>
                    <w:right w:val="none" w:sz="0" w:space="0" w:color="auto"/>
                  </w:divBdr>
                </w:div>
                <w:div w:id="855579420">
                  <w:marLeft w:val="0"/>
                  <w:marRight w:val="0"/>
                  <w:marTop w:val="0"/>
                  <w:marBottom w:val="0"/>
                  <w:divBdr>
                    <w:top w:val="none" w:sz="0" w:space="0" w:color="auto"/>
                    <w:left w:val="none" w:sz="0" w:space="0" w:color="auto"/>
                    <w:bottom w:val="none" w:sz="0" w:space="0" w:color="auto"/>
                    <w:right w:val="none" w:sz="0" w:space="0" w:color="auto"/>
                  </w:divBdr>
                </w:div>
                <w:div w:id="565459727">
                  <w:marLeft w:val="0"/>
                  <w:marRight w:val="0"/>
                  <w:marTop w:val="0"/>
                  <w:marBottom w:val="0"/>
                  <w:divBdr>
                    <w:top w:val="none" w:sz="0" w:space="0" w:color="auto"/>
                    <w:left w:val="none" w:sz="0" w:space="0" w:color="auto"/>
                    <w:bottom w:val="none" w:sz="0" w:space="0" w:color="auto"/>
                    <w:right w:val="none" w:sz="0" w:space="0" w:color="auto"/>
                  </w:divBdr>
                </w:div>
                <w:div w:id="1180973586">
                  <w:marLeft w:val="0"/>
                  <w:marRight w:val="0"/>
                  <w:marTop w:val="0"/>
                  <w:marBottom w:val="0"/>
                  <w:divBdr>
                    <w:top w:val="none" w:sz="0" w:space="0" w:color="auto"/>
                    <w:left w:val="none" w:sz="0" w:space="0" w:color="auto"/>
                    <w:bottom w:val="none" w:sz="0" w:space="0" w:color="auto"/>
                    <w:right w:val="none" w:sz="0" w:space="0" w:color="auto"/>
                  </w:divBdr>
                </w:div>
                <w:div w:id="1368488221">
                  <w:marLeft w:val="0"/>
                  <w:marRight w:val="0"/>
                  <w:marTop w:val="0"/>
                  <w:marBottom w:val="0"/>
                  <w:divBdr>
                    <w:top w:val="none" w:sz="0" w:space="0" w:color="auto"/>
                    <w:left w:val="none" w:sz="0" w:space="0" w:color="auto"/>
                    <w:bottom w:val="none" w:sz="0" w:space="0" w:color="auto"/>
                    <w:right w:val="none" w:sz="0" w:space="0" w:color="auto"/>
                  </w:divBdr>
                </w:div>
                <w:div w:id="82840864">
                  <w:marLeft w:val="0"/>
                  <w:marRight w:val="0"/>
                  <w:marTop w:val="0"/>
                  <w:marBottom w:val="0"/>
                  <w:divBdr>
                    <w:top w:val="none" w:sz="0" w:space="0" w:color="auto"/>
                    <w:left w:val="none" w:sz="0" w:space="0" w:color="auto"/>
                    <w:bottom w:val="none" w:sz="0" w:space="0" w:color="auto"/>
                    <w:right w:val="none" w:sz="0" w:space="0" w:color="auto"/>
                  </w:divBdr>
                </w:div>
                <w:div w:id="550271131">
                  <w:marLeft w:val="0"/>
                  <w:marRight w:val="0"/>
                  <w:marTop w:val="0"/>
                  <w:marBottom w:val="0"/>
                  <w:divBdr>
                    <w:top w:val="none" w:sz="0" w:space="0" w:color="auto"/>
                    <w:left w:val="none" w:sz="0" w:space="0" w:color="auto"/>
                    <w:bottom w:val="none" w:sz="0" w:space="0" w:color="auto"/>
                    <w:right w:val="none" w:sz="0" w:space="0" w:color="auto"/>
                  </w:divBdr>
                </w:div>
                <w:div w:id="2106611269">
                  <w:marLeft w:val="0"/>
                  <w:marRight w:val="0"/>
                  <w:marTop w:val="0"/>
                  <w:marBottom w:val="0"/>
                  <w:divBdr>
                    <w:top w:val="none" w:sz="0" w:space="0" w:color="auto"/>
                    <w:left w:val="none" w:sz="0" w:space="0" w:color="auto"/>
                    <w:bottom w:val="none" w:sz="0" w:space="0" w:color="auto"/>
                    <w:right w:val="none" w:sz="0" w:space="0" w:color="auto"/>
                  </w:divBdr>
                </w:div>
                <w:div w:id="983655236">
                  <w:marLeft w:val="0"/>
                  <w:marRight w:val="0"/>
                  <w:marTop w:val="0"/>
                  <w:marBottom w:val="0"/>
                  <w:divBdr>
                    <w:top w:val="none" w:sz="0" w:space="0" w:color="auto"/>
                    <w:left w:val="none" w:sz="0" w:space="0" w:color="auto"/>
                    <w:bottom w:val="none" w:sz="0" w:space="0" w:color="auto"/>
                    <w:right w:val="none" w:sz="0" w:space="0" w:color="auto"/>
                  </w:divBdr>
                </w:div>
                <w:div w:id="1430078339">
                  <w:marLeft w:val="0"/>
                  <w:marRight w:val="0"/>
                  <w:marTop w:val="0"/>
                  <w:marBottom w:val="0"/>
                  <w:divBdr>
                    <w:top w:val="none" w:sz="0" w:space="0" w:color="auto"/>
                    <w:left w:val="none" w:sz="0" w:space="0" w:color="auto"/>
                    <w:bottom w:val="none" w:sz="0" w:space="0" w:color="auto"/>
                    <w:right w:val="none" w:sz="0" w:space="0" w:color="auto"/>
                  </w:divBdr>
                </w:div>
                <w:div w:id="242496966">
                  <w:marLeft w:val="0"/>
                  <w:marRight w:val="0"/>
                  <w:marTop w:val="0"/>
                  <w:marBottom w:val="0"/>
                  <w:divBdr>
                    <w:top w:val="none" w:sz="0" w:space="0" w:color="auto"/>
                    <w:left w:val="none" w:sz="0" w:space="0" w:color="auto"/>
                    <w:bottom w:val="none" w:sz="0" w:space="0" w:color="auto"/>
                    <w:right w:val="none" w:sz="0" w:space="0" w:color="auto"/>
                  </w:divBdr>
                </w:div>
                <w:div w:id="248929631">
                  <w:marLeft w:val="0"/>
                  <w:marRight w:val="0"/>
                  <w:marTop w:val="0"/>
                  <w:marBottom w:val="0"/>
                  <w:divBdr>
                    <w:top w:val="none" w:sz="0" w:space="0" w:color="auto"/>
                    <w:left w:val="none" w:sz="0" w:space="0" w:color="auto"/>
                    <w:bottom w:val="none" w:sz="0" w:space="0" w:color="auto"/>
                    <w:right w:val="none" w:sz="0" w:space="0" w:color="auto"/>
                  </w:divBdr>
                </w:div>
                <w:div w:id="575408163">
                  <w:marLeft w:val="0"/>
                  <w:marRight w:val="0"/>
                  <w:marTop w:val="0"/>
                  <w:marBottom w:val="0"/>
                  <w:divBdr>
                    <w:top w:val="none" w:sz="0" w:space="0" w:color="auto"/>
                    <w:left w:val="none" w:sz="0" w:space="0" w:color="auto"/>
                    <w:bottom w:val="none" w:sz="0" w:space="0" w:color="auto"/>
                    <w:right w:val="none" w:sz="0" w:space="0" w:color="auto"/>
                  </w:divBdr>
                </w:div>
                <w:div w:id="868446900">
                  <w:marLeft w:val="0"/>
                  <w:marRight w:val="0"/>
                  <w:marTop w:val="0"/>
                  <w:marBottom w:val="0"/>
                  <w:divBdr>
                    <w:top w:val="none" w:sz="0" w:space="0" w:color="auto"/>
                    <w:left w:val="none" w:sz="0" w:space="0" w:color="auto"/>
                    <w:bottom w:val="none" w:sz="0" w:space="0" w:color="auto"/>
                    <w:right w:val="none" w:sz="0" w:space="0" w:color="auto"/>
                  </w:divBdr>
                </w:div>
                <w:div w:id="285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625">
          <w:marLeft w:val="0"/>
          <w:marRight w:val="0"/>
          <w:marTop w:val="0"/>
          <w:marBottom w:val="0"/>
          <w:divBdr>
            <w:top w:val="none" w:sz="0" w:space="0" w:color="auto"/>
            <w:left w:val="none" w:sz="0" w:space="0" w:color="auto"/>
            <w:bottom w:val="none" w:sz="0" w:space="0" w:color="auto"/>
            <w:right w:val="none" w:sz="0" w:space="0" w:color="auto"/>
          </w:divBdr>
          <w:divsChild>
            <w:div w:id="1352535434">
              <w:marLeft w:val="0"/>
              <w:marRight w:val="0"/>
              <w:marTop w:val="0"/>
              <w:marBottom w:val="0"/>
              <w:divBdr>
                <w:top w:val="none" w:sz="0" w:space="0" w:color="auto"/>
                <w:left w:val="none" w:sz="0" w:space="0" w:color="auto"/>
                <w:bottom w:val="none" w:sz="0" w:space="0" w:color="auto"/>
                <w:right w:val="none" w:sz="0" w:space="0" w:color="auto"/>
              </w:divBdr>
              <w:divsChild>
                <w:div w:id="1253319751">
                  <w:marLeft w:val="0"/>
                  <w:marRight w:val="0"/>
                  <w:marTop w:val="0"/>
                  <w:marBottom w:val="0"/>
                  <w:divBdr>
                    <w:top w:val="none" w:sz="0" w:space="0" w:color="auto"/>
                    <w:left w:val="none" w:sz="0" w:space="0" w:color="auto"/>
                    <w:bottom w:val="none" w:sz="0" w:space="0" w:color="auto"/>
                    <w:right w:val="none" w:sz="0" w:space="0" w:color="auto"/>
                  </w:divBdr>
                  <w:divsChild>
                    <w:div w:id="199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082">
              <w:marLeft w:val="0"/>
              <w:marRight w:val="0"/>
              <w:marTop w:val="0"/>
              <w:marBottom w:val="240"/>
              <w:divBdr>
                <w:top w:val="none" w:sz="0" w:space="0" w:color="auto"/>
                <w:left w:val="none" w:sz="0" w:space="0" w:color="auto"/>
                <w:bottom w:val="none" w:sz="0" w:space="0" w:color="auto"/>
                <w:right w:val="none" w:sz="0" w:space="0" w:color="auto"/>
              </w:divBdr>
            </w:div>
            <w:div w:id="1380209711">
              <w:marLeft w:val="0"/>
              <w:marRight w:val="0"/>
              <w:marTop w:val="0"/>
              <w:marBottom w:val="240"/>
              <w:divBdr>
                <w:top w:val="none" w:sz="0" w:space="0" w:color="auto"/>
                <w:left w:val="none" w:sz="0" w:space="0" w:color="auto"/>
                <w:bottom w:val="none" w:sz="0" w:space="0" w:color="auto"/>
                <w:right w:val="none" w:sz="0" w:space="0" w:color="auto"/>
              </w:divBdr>
            </w:div>
            <w:div w:id="1116951135">
              <w:marLeft w:val="0"/>
              <w:marRight w:val="0"/>
              <w:marTop w:val="0"/>
              <w:marBottom w:val="240"/>
              <w:divBdr>
                <w:top w:val="none" w:sz="0" w:space="0" w:color="auto"/>
                <w:left w:val="none" w:sz="0" w:space="0" w:color="auto"/>
                <w:bottom w:val="none" w:sz="0" w:space="0" w:color="auto"/>
                <w:right w:val="none" w:sz="0" w:space="0" w:color="auto"/>
              </w:divBdr>
            </w:div>
            <w:div w:id="921722808">
              <w:marLeft w:val="0"/>
              <w:marRight w:val="0"/>
              <w:marTop w:val="0"/>
              <w:marBottom w:val="240"/>
              <w:divBdr>
                <w:top w:val="none" w:sz="0" w:space="0" w:color="auto"/>
                <w:left w:val="none" w:sz="0" w:space="0" w:color="auto"/>
                <w:bottom w:val="none" w:sz="0" w:space="0" w:color="auto"/>
                <w:right w:val="none" w:sz="0" w:space="0" w:color="auto"/>
              </w:divBdr>
            </w:div>
            <w:div w:id="791553197">
              <w:marLeft w:val="0"/>
              <w:marRight w:val="0"/>
              <w:marTop w:val="0"/>
              <w:marBottom w:val="240"/>
              <w:divBdr>
                <w:top w:val="none" w:sz="0" w:space="0" w:color="auto"/>
                <w:left w:val="none" w:sz="0" w:space="0" w:color="auto"/>
                <w:bottom w:val="none" w:sz="0" w:space="0" w:color="auto"/>
                <w:right w:val="none" w:sz="0" w:space="0" w:color="auto"/>
              </w:divBdr>
            </w:div>
            <w:div w:id="78018746">
              <w:marLeft w:val="0"/>
              <w:marRight w:val="0"/>
              <w:marTop w:val="0"/>
              <w:marBottom w:val="240"/>
              <w:divBdr>
                <w:top w:val="none" w:sz="0" w:space="0" w:color="auto"/>
                <w:left w:val="none" w:sz="0" w:space="0" w:color="auto"/>
                <w:bottom w:val="none" w:sz="0" w:space="0" w:color="auto"/>
                <w:right w:val="none" w:sz="0" w:space="0" w:color="auto"/>
              </w:divBdr>
            </w:div>
            <w:div w:id="917520977">
              <w:marLeft w:val="0"/>
              <w:marRight w:val="0"/>
              <w:marTop w:val="0"/>
              <w:marBottom w:val="240"/>
              <w:divBdr>
                <w:top w:val="none" w:sz="0" w:space="0" w:color="auto"/>
                <w:left w:val="none" w:sz="0" w:space="0" w:color="auto"/>
                <w:bottom w:val="none" w:sz="0" w:space="0" w:color="auto"/>
                <w:right w:val="none" w:sz="0" w:space="0" w:color="auto"/>
              </w:divBdr>
            </w:div>
            <w:div w:id="956332202">
              <w:marLeft w:val="0"/>
              <w:marRight w:val="0"/>
              <w:marTop w:val="0"/>
              <w:marBottom w:val="240"/>
              <w:divBdr>
                <w:top w:val="none" w:sz="0" w:space="0" w:color="auto"/>
                <w:left w:val="none" w:sz="0" w:space="0" w:color="auto"/>
                <w:bottom w:val="none" w:sz="0" w:space="0" w:color="auto"/>
                <w:right w:val="none" w:sz="0" w:space="0" w:color="auto"/>
              </w:divBdr>
            </w:div>
            <w:div w:id="1155410685">
              <w:marLeft w:val="0"/>
              <w:marRight w:val="0"/>
              <w:marTop w:val="0"/>
              <w:marBottom w:val="240"/>
              <w:divBdr>
                <w:top w:val="none" w:sz="0" w:space="0" w:color="auto"/>
                <w:left w:val="none" w:sz="0" w:space="0" w:color="auto"/>
                <w:bottom w:val="none" w:sz="0" w:space="0" w:color="auto"/>
                <w:right w:val="none" w:sz="0" w:space="0" w:color="auto"/>
              </w:divBdr>
            </w:div>
            <w:div w:id="1212961661">
              <w:marLeft w:val="0"/>
              <w:marRight w:val="0"/>
              <w:marTop w:val="0"/>
              <w:marBottom w:val="240"/>
              <w:divBdr>
                <w:top w:val="none" w:sz="0" w:space="0" w:color="auto"/>
                <w:left w:val="none" w:sz="0" w:space="0" w:color="auto"/>
                <w:bottom w:val="none" w:sz="0" w:space="0" w:color="auto"/>
                <w:right w:val="none" w:sz="0" w:space="0" w:color="auto"/>
              </w:divBdr>
            </w:div>
            <w:div w:id="2060198913">
              <w:marLeft w:val="0"/>
              <w:marRight w:val="0"/>
              <w:marTop w:val="0"/>
              <w:marBottom w:val="240"/>
              <w:divBdr>
                <w:top w:val="none" w:sz="0" w:space="0" w:color="auto"/>
                <w:left w:val="none" w:sz="0" w:space="0" w:color="auto"/>
                <w:bottom w:val="none" w:sz="0" w:space="0" w:color="auto"/>
                <w:right w:val="none" w:sz="0" w:space="0" w:color="auto"/>
              </w:divBdr>
            </w:div>
          </w:divsChild>
        </w:div>
        <w:div w:id="2033996934">
          <w:marLeft w:val="0"/>
          <w:marRight w:val="0"/>
          <w:marTop w:val="0"/>
          <w:marBottom w:val="0"/>
          <w:divBdr>
            <w:top w:val="none" w:sz="0" w:space="0" w:color="auto"/>
            <w:left w:val="none" w:sz="0" w:space="0" w:color="auto"/>
            <w:bottom w:val="none" w:sz="0" w:space="0" w:color="auto"/>
            <w:right w:val="none" w:sz="0" w:space="0" w:color="auto"/>
          </w:divBdr>
          <w:divsChild>
            <w:div w:id="1718816466">
              <w:marLeft w:val="0"/>
              <w:marRight w:val="0"/>
              <w:marTop w:val="0"/>
              <w:marBottom w:val="0"/>
              <w:divBdr>
                <w:top w:val="none" w:sz="0" w:space="0" w:color="auto"/>
                <w:left w:val="none" w:sz="0" w:space="0" w:color="auto"/>
                <w:bottom w:val="none" w:sz="0" w:space="0" w:color="auto"/>
                <w:right w:val="none" w:sz="0" w:space="0" w:color="auto"/>
              </w:divBdr>
              <w:divsChild>
                <w:div w:id="1176727045">
                  <w:marLeft w:val="0"/>
                  <w:marRight w:val="0"/>
                  <w:marTop w:val="0"/>
                  <w:marBottom w:val="0"/>
                  <w:divBdr>
                    <w:top w:val="none" w:sz="0" w:space="0" w:color="auto"/>
                    <w:left w:val="none" w:sz="0" w:space="0" w:color="auto"/>
                    <w:bottom w:val="none" w:sz="0" w:space="0" w:color="auto"/>
                    <w:right w:val="none" w:sz="0" w:space="0" w:color="auto"/>
                  </w:divBdr>
                  <w:divsChild>
                    <w:div w:id="18959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174">
              <w:marLeft w:val="0"/>
              <w:marRight w:val="0"/>
              <w:marTop w:val="0"/>
              <w:marBottom w:val="0"/>
              <w:divBdr>
                <w:top w:val="none" w:sz="0" w:space="0" w:color="auto"/>
                <w:left w:val="none" w:sz="0" w:space="0" w:color="auto"/>
                <w:bottom w:val="none" w:sz="0" w:space="0" w:color="auto"/>
                <w:right w:val="none" w:sz="0" w:space="0" w:color="auto"/>
              </w:divBdr>
            </w:div>
          </w:divsChild>
        </w:div>
        <w:div w:id="1121072031">
          <w:marLeft w:val="0"/>
          <w:marRight w:val="0"/>
          <w:marTop w:val="0"/>
          <w:marBottom w:val="0"/>
          <w:divBdr>
            <w:top w:val="none" w:sz="0" w:space="0" w:color="auto"/>
            <w:left w:val="none" w:sz="0" w:space="0" w:color="auto"/>
            <w:bottom w:val="none" w:sz="0" w:space="0" w:color="auto"/>
            <w:right w:val="none" w:sz="0" w:space="0" w:color="auto"/>
          </w:divBdr>
          <w:divsChild>
            <w:div w:id="1955137742">
              <w:marLeft w:val="0"/>
              <w:marRight w:val="0"/>
              <w:marTop w:val="0"/>
              <w:marBottom w:val="0"/>
              <w:divBdr>
                <w:top w:val="none" w:sz="0" w:space="0" w:color="auto"/>
                <w:left w:val="none" w:sz="0" w:space="0" w:color="auto"/>
                <w:bottom w:val="none" w:sz="0" w:space="0" w:color="auto"/>
                <w:right w:val="none" w:sz="0" w:space="0" w:color="auto"/>
              </w:divBdr>
              <w:divsChild>
                <w:div w:id="1122843348">
                  <w:marLeft w:val="0"/>
                  <w:marRight w:val="0"/>
                  <w:marTop w:val="0"/>
                  <w:marBottom w:val="0"/>
                  <w:divBdr>
                    <w:top w:val="none" w:sz="0" w:space="0" w:color="auto"/>
                    <w:left w:val="none" w:sz="0" w:space="0" w:color="auto"/>
                    <w:bottom w:val="none" w:sz="0" w:space="0" w:color="auto"/>
                    <w:right w:val="none" w:sz="0" w:space="0" w:color="auto"/>
                  </w:divBdr>
                  <w:divsChild>
                    <w:div w:id="1120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12598">
      <w:bodyDiv w:val="1"/>
      <w:marLeft w:val="0"/>
      <w:marRight w:val="0"/>
      <w:marTop w:val="0"/>
      <w:marBottom w:val="0"/>
      <w:divBdr>
        <w:top w:val="none" w:sz="0" w:space="0" w:color="auto"/>
        <w:left w:val="none" w:sz="0" w:space="0" w:color="auto"/>
        <w:bottom w:val="none" w:sz="0" w:space="0" w:color="auto"/>
        <w:right w:val="none" w:sz="0" w:space="0" w:color="auto"/>
      </w:divBdr>
      <w:divsChild>
        <w:div w:id="247620425">
          <w:marLeft w:val="0"/>
          <w:marRight w:val="0"/>
          <w:marTop w:val="0"/>
          <w:marBottom w:val="0"/>
          <w:divBdr>
            <w:top w:val="none" w:sz="0" w:space="0" w:color="auto"/>
            <w:left w:val="none" w:sz="0" w:space="0" w:color="auto"/>
            <w:bottom w:val="none" w:sz="0" w:space="0" w:color="auto"/>
            <w:right w:val="none" w:sz="0" w:space="0" w:color="auto"/>
          </w:divBdr>
          <w:divsChild>
            <w:div w:id="1568489253">
              <w:marLeft w:val="0"/>
              <w:marRight w:val="0"/>
              <w:marTop w:val="0"/>
              <w:marBottom w:val="0"/>
              <w:divBdr>
                <w:top w:val="none" w:sz="0" w:space="0" w:color="auto"/>
                <w:left w:val="none" w:sz="0" w:space="0" w:color="auto"/>
                <w:bottom w:val="none" w:sz="0" w:space="0" w:color="auto"/>
                <w:right w:val="none" w:sz="0" w:space="0" w:color="auto"/>
              </w:divBdr>
              <w:divsChild>
                <w:div w:id="320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559">
          <w:marLeft w:val="0"/>
          <w:marRight w:val="0"/>
          <w:marTop w:val="0"/>
          <w:marBottom w:val="0"/>
          <w:divBdr>
            <w:top w:val="none" w:sz="0" w:space="0" w:color="auto"/>
            <w:left w:val="none" w:sz="0" w:space="0" w:color="auto"/>
            <w:bottom w:val="none" w:sz="0" w:space="0" w:color="auto"/>
            <w:right w:val="none" w:sz="0" w:space="0" w:color="auto"/>
          </w:divBdr>
          <w:divsChild>
            <w:div w:id="1289046443">
              <w:marLeft w:val="0"/>
              <w:marRight w:val="0"/>
              <w:marTop w:val="0"/>
              <w:marBottom w:val="0"/>
              <w:divBdr>
                <w:top w:val="none" w:sz="0" w:space="0" w:color="auto"/>
                <w:left w:val="none" w:sz="0" w:space="0" w:color="auto"/>
                <w:bottom w:val="none" w:sz="0" w:space="0" w:color="auto"/>
                <w:right w:val="none" w:sz="0" w:space="0" w:color="auto"/>
              </w:divBdr>
              <w:divsChild>
                <w:div w:id="689717208">
                  <w:marLeft w:val="0"/>
                  <w:marRight w:val="0"/>
                  <w:marTop w:val="0"/>
                  <w:marBottom w:val="0"/>
                  <w:divBdr>
                    <w:top w:val="none" w:sz="0" w:space="0" w:color="auto"/>
                    <w:left w:val="none" w:sz="0" w:space="0" w:color="auto"/>
                    <w:bottom w:val="none" w:sz="0" w:space="0" w:color="auto"/>
                    <w:right w:val="none" w:sz="0" w:space="0" w:color="auto"/>
                  </w:divBdr>
                  <w:divsChild>
                    <w:div w:id="1508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4466">
          <w:marLeft w:val="0"/>
          <w:marRight w:val="0"/>
          <w:marTop w:val="0"/>
          <w:marBottom w:val="0"/>
          <w:divBdr>
            <w:top w:val="none" w:sz="0" w:space="0" w:color="auto"/>
            <w:left w:val="none" w:sz="0" w:space="0" w:color="auto"/>
            <w:bottom w:val="none" w:sz="0" w:space="0" w:color="auto"/>
            <w:right w:val="none" w:sz="0" w:space="0" w:color="auto"/>
          </w:divBdr>
          <w:divsChild>
            <w:div w:id="1318879026">
              <w:marLeft w:val="0"/>
              <w:marRight w:val="0"/>
              <w:marTop w:val="0"/>
              <w:marBottom w:val="0"/>
              <w:divBdr>
                <w:top w:val="none" w:sz="0" w:space="0" w:color="auto"/>
                <w:left w:val="none" w:sz="0" w:space="0" w:color="auto"/>
                <w:bottom w:val="none" w:sz="0" w:space="0" w:color="auto"/>
                <w:right w:val="none" w:sz="0" w:space="0" w:color="auto"/>
              </w:divBdr>
              <w:divsChild>
                <w:div w:id="1357317529">
                  <w:marLeft w:val="0"/>
                  <w:marRight w:val="0"/>
                  <w:marTop w:val="0"/>
                  <w:marBottom w:val="0"/>
                  <w:divBdr>
                    <w:top w:val="none" w:sz="0" w:space="0" w:color="auto"/>
                    <w:left w:val="none" w:sz="0" w:space="0" w:color="auto"/>
                    <w:bottom w:val="none" w:sz="0" w:space="0" w:color="auto"/>
                    <w:right w:val="none" w:sz="0" w:space="0" w:color="auto"/>
                  </w:divBdr>
                  <w:divsChild>
                    <w:div w:id="10478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692">
              <w:marLeft w:val="0"/>
              <w:marRight w:val="0"/>
              <w:marTop w:val="0"/>
              <w:marBottom w:val="0"/>
              <w:divBdr>
                <w:top w:val="none" w:sz="0" w:space="0" w:color="auto"/>
                <w:left w:val="none" w:sz="0" w:space="0" w:color="auto"/>
                <w:bottom w:val="none" w:sz="0" w:space="0" w:color="auto"/>
                <w:right w:val="none" w:sz="0" w:space="0" w:color="auto"/>
              </w:divBdr>
              <w:divsChild>
                <w:div w:id="1847600061">
                  <w:marLeft w:val="0"/>
                  <w:marRight w:val="0"/>
                  <w:marTop w:val="0"/>
                  <w:marBottom w:val="0"/>
                  <w:divBdr>
                    <w:top w:val="none" w:sz="0" w:space="0" w:color="auto"/>
                    <w:left w:val="none" w:sz="0" w:space="0" w:color="auto"/>
                    <w:bottom w:val="none" w:sz="0" w:space="0" w:color="auto"/>
                    <w:right w:val="none" w:sz="0" w:space="0" w:color="auto"/>
                  </w:divBdr>
                </w:div>
                <w:div w:id="707996215">
                  <w:marLeft w:val="0"/>
                  <w:marRight w:val="0"/>
                  <w:marTop w:val="0"/>
                  <w:marBottom w:val="0"/>
                  <w:divBdr>
                    <w:top w:val="none" w:sz="0" w:space="0" w:color="auto"/>
                    <w:left w:val="none" w:sz="0" w:space="0" w:color="auto"/>
                    <w:bottom w:val="none" w:sz="0" w:space="0" w:color="auto"/>
                    <w:right w:val="none" w:sz="0" w:space="0" w:color="auto"/>
                  </w:divBdr>
                </w:div>
                <w:div w:id="621573500">
                  <w:marLeft w:val="0"/>
                  <w:marRight w:val="0"/>
                  <w:marTop w:val="0"/>
                  <w:marBottom w:val="0"/>
                  <w:divBdr>
                    <w:top w:val="none" w:sz="0" w:space="0" w:color="auto"/>
                    <w:left w:val="none" w:sz="0" w:space="0" w:color="auto"/>
                    <w:bottom w:val="none" w:sz="0" w:space="0" w:color="auto"/>
                    <w:right w:val="none" w:sz="0" w:space="0" w:color="auto"/>
                  </w:divBdr>
                </w:div>
                <w:div w:id="889878421">
                  <w:marLeft w:val="0"/>
                  <w:marRight w:val="0"/>
                  <w:marTop w:val="0"/>
                  <w:marBottom w:val="0"/>
                  <w:divBdr>
                    <w:top w:val="none" w:sz="0" w:space="0" w:color="auto"/>
                    <w:left w:val="none" w:sz="0" w:space="0" w:color="auto"/>
                    <w:bottom w:val="none" w:sz="0" w:space="0" w:color="auto"/>
                    <w:right w:val="none" w:sz="0" w:space="0" w:color="auto"/>
                  </w:divBdr>
                </w:div>
                <w:div w:id="1240939450">
                  <w:marLeft w:val="0"/>
                  <w:marRight w:val="0"/>
                  <w:marTop w:val="0"/>
                  <w:marBottom w:val="0"/>
                  <w:divBdr>
                    <w:top w:val="none" w:sz="0" w:space="0" w:color="auto"/>
                    <w:left w:val="none" w:sz="0" w:space="0" w:color="auto"/>
                    <w:bottom w:val="none" w:sz="0" w:space="0" w:color="auto"/>
                    <w:right w:val="none" w:sz="0" w:space="0" w:color="auto"/>
                  </w:divBdr>
                </w:div>
                <w:div w:id="1924610198">
                  <w:marLeft w:val="0"/>
                  <w:marRight w:val="0"/>
                  <w:marTop w:val="0"/>
                  <w:marBottom w:val="0"/>
                  <w:divBdr>
                    <w:top w:val="none" w:sz="0" w:space="0" w:color="auto"/>
                    <w:left w:val="none" w:sz="0" w:space="0" w:color="auto"/>
                    <w:bottom w:val="none" w:sz="0" w:space="0" w:color="auto"/>
                    <w:right w:val="none" w:sz="0" w:space="0" w:color="auto"/>
                  </w:divBdr>
                </w:div>
                <w:div w:id="1788817334">
                  <w:marLeft w:val="0"/>
                  <w:marRight w:val="0"/>
                  <w:marTop w:val="0"/>
                  <w:marBottom w:val="0"/>
                  <w:divBdr>
                    <w:top w:val="none" w:sz="0" w:space="0" w:color="auto"/>
                    <w:left w:val="none" w:sz="0" w:space="0" w:color="auto"/>
                    <w:bottom w:val="none" w:sz="0" w:space="0" w:color="auto"/>
                    <w:right w:val="none" w:sz="0" w:space="0" w:color="auto"/>
                  </w:divBdr>
                </w:div>
                <w:div w:id="1998801308">
                  <w:marLeft w:val="0"/>
                  <w:marRight w:val="0"/>
                  <w:marTop w:val="0"/>
                  <w:marBottom w:val="0"/>
                  <w:divBdr>
                    <w:top w:val="none" w:sz="0" w:space="0" w:color="auto"/>
                    <w:left w:val="none" w:sz="0" w:space="0" w:color="auto"/>
                    <w:bottom w:val="none" w:sz="0" w:space="0" w:color="auto"/>
                    <w:right w:val="none" w:sz="0" w:space="0" w:color="auto"/>
                  </w:divBdr>
                </w:div>
                <w:div w:id="320282732">
                  <w:marLeft w:val="0"/>
                  <w:marRight w:val="0"/>
                  <w:marTop w:val="0"/>
                  <w:marBottom w:val="0"/>
                  <w:divBdr>
                    <w:top w:val="none" w:sz="0" w:space="0" w:color="auto"/>
                    <w:left w:val="none" w:sz="0" w:space="0" w:color="auto"/>
                    <w:bottom w:val="none" w:sz="0" w:space="0" w:color="auto"/>
                    <w:right w:val="none" w:sz="0" w:space="0" w:color="auto"/>
                  </w:divBdr>
                </w:div>
                <w:div w:id="1463036522">
                  <w:marLeft w:val="0"/>
                  <w:marRight w:val="0"/>
                  <w:marTop w:val="0"/>
                  <w:marBottom w:val="0"/>
                  <w:divBdr>
                    <w:top w:val="none" w:sz="0" w:space="0" w:color="auto"/>
                    <w:left w:val="none" w:sz="0" w:space="0" w:color="auto"/>
                    <w:bottom w:val="none" w:sz="0" w:space="0" w:color="auto"/>
                    <w:right w:val="none" w:sz="0" w:space="0" w:color="auto"/>
                  </w:divBdr>
                </w:div>
                <w:div w:id="734351938">
                  <w:marLeft w:val="0"/>
                  <w:marRight w:val="0"/>
                  <w:marTop w:val="0"/>
                  <w:marBottom w:val="0"/>
                  <w:divBdr>
                    <w:top w:val="none" w:sz="0" w:space="0" w:color="auto"/>
                    <w:left w:val="none" w:sz="0" w:space="0" w:color="auto"/>
                    <w:bottom w:val="none" w:sz="0" w:space="0" w:color="auto"/>
                    <w:right w:val="none" w:sz="0" w:space="0" w:color="auto"/>
                  </w:divBdr>
                </w:div>
                <w:div w:id="1010528973">
                  <w:marLeft w:val="0"/>
                  <w:marRight w:val="0"/>
                  <w:marTop w:val="0"/>
                  <w:marBottom w:val="0"/>
                  <w:divBdr>
                    <w:top w:val="none" w:sz="0" w:space="0" w:color="auto"/>
                    <w:left w:val="none" w:sz="0" w:space="0" w:color="auto"/>
                    <w:bottom w:val="none" w:sz="0" w:space="0" w:color="auto"/>
                    <w:right w:val="none" w:sz="0" w:space="0" w:color="auto"/>
                  </w:divBdr>
                </w:div>
                <w:div w:id="1270119789">
                  <w:marLeft w:val="0"/>
                  <w:marRight w:val="0"/>
                  <w:marTop w:val="0"/>
                  <w:marBottom w:val="0"/>
                  <w:divBdr>
                    <w:top w:val="none" w:sz="0" w:space="0" w:color="auto"/>
                    <w:left w:val="none" w:sz="0" w:space="0" w:color="auto"/>
                    <w:bottom w:val="none" w:sz="0" w:space="0" w:color="auto"/>
                    <w:right w:val="none" w:sz="0" w:space="0" w:color="auto"/>
                  </w:divBdr>
                </w:div>
                <w:div w:id="20582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4342">
          <w:marLeft w:val="0"/>
          <w:marRight w:val="0"/>
          <w:marTop w:val="0"/>
          <w:marBottom w:val="0"/>
          <w:divBdr>
            <w:top w:val="none" w:sz="0" w:space="0" w:color="auto"/>
            <w:left w:val="none" w:sz="0" w:space="0" w:color="auto"/>
            <w:bottom w:val="none" w:sz="0" w:space="0" w:color="auto"/>
            <w:right w:val="none" w:sz="0" w:space="0" w:color="auto"/>
          </w:divBdr>
          <w:divsChild>
            <w:div w:id="105465763">
              <w:marLeft w:val="0"/>
              <w:marRight w:val="0"/>
              <w:marTop w:val="0"/>
              <w:marBottom w:val="0"/>
              <w:divBdr>
                <w:top w:val="none" w:sz="0" w:space="0" w:color="auto"/>
                <w:left w:val="none" w:sz="0" w:space="0" w:color="auto"/>
                <w:bottom w:val="none" w:sz="0" w:space="0" w:color="auto"/>
                <w:right w:val="none" w:sz="0" w:space="0" w:color="auto"/>
              </w:divBdr>
              <w:divsChild>
                <w:div w:id="1710303228">
                  <w:marLeft w:val="0"/>
                  <w:marRight w:val="0"/>
                  <w:marTop w:val="0"/>
                  <w:marBottom w:val="0"/>
                  <w:divBdr>
                    <w:top w:val="none" w:sz="0" w:space="0" w:color="auto"/>
                    <w:left w:val="none" w:sz="0" w:space="0" w:color="auto"/>
                    <w:bottom w:val="none" w:sz="0" w:space="0" w:color="auto"/>
                    <w:right w:val="none" w:sz="0" w:space="0" w:color="auto"/>
                  </w:divBdr>
                  <w:divsChild>
                    <w:div w:id="5656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4629">
              <w:marLeft w:val="0"/>
              <w:marRight w:val="0"/>
              <w:marTop w:val="0"/>
              <w:marBottom w:val="240"/>
              <w:divBdr>
                <w:top w:val="none" w:sz="0" w:space="0" w:color="auto"/>
                <w:left w:val="none" w:sz="0" w:space="0" w:color="auto"/>
                <w:bottom w:val="none" w:sz="0" w:space="0" w:color="auto"/>
                <w:right w:val="none" w:sz="0" w:space="0" w:color="auto"/>
              </w:divBdr>
            </w:div>
            <w:div w:id="1439789351">
              <w:marLeft w:val="0"/>
              <w:marRight w:val="0"/>
              <w:marTop w:val="0"/>
              <w:marBottom w:val="240"/>
              <w:divBdr>
                <w:top w:val="none" w:sz="0" w:space="0" w:color="auto"/>
                <w:left w:val="none" w:sz="0" w:space="0" w:color="auto"/>
                <w:bottom w:val="none" w:sz="0" w:space="0" w:color="auto"/>
                <w:right w:val="none" w:sz="0" w:space="0" w:color="auto"/>
              </w:divBdr>
            </w:div>
            <w:div w:id="109980934">
              <w:marLeft w:val="0"/>
              <w:marRight w:val="0"/>
              <w:marTop w:val="0"/>
              <w:marBottom w:val="240"/>
              <w:divBdr>
                <w:top w:val="none" w:sz="0" w:space="0" w:color="auto"/>
                <w:left w:val="none" w:sz="0" w:space="0" w:color="auto"/>
                <w:bottom w:val="none" w:sz="0" w:space="0" w:color="auto"/>
                <w:right w:val="none" w:sz="0" w:space="0" w:color="auto"/>
              </w:divBdr>
            </w:div>
            <w:div w:id="1125662308">
              <w:marLeft w:val="0"/>
              <w:marRight w:val="0"/>
              <w:marTop w:val="0"/>
              <w:marBottom w:val="240"/>
              <w:divBdr>
                <w:top w:val="none" w:sz="0" w:space="0" w:color="auto"/>
                <w:left w:val="none" w:sz="0" w:space="0" w:color="auto"/>
                <w:bottom w:val="none" w:sz="0" w:space="0" w:color="auto"/>
                <w:right w:val="none" w:sz="0" w:space="0" w:color="auto"/>
              </w:divBdr>
            </w:div>
          </w:divsChild>
        </w:div>
        <w:div w:id="1925802144">
          <w:marLeft w:val="0"/>
          <w:marRight w:val="0"/>
          <w:marTop w:val="0"/>
          <w:marBottom w:val="0"/>
          <w:divBdr>
            <w:top w:val="none" w:sz="0" w:space="0" w:color="auto"/>
            <w:left w:val="none" w:sz="0" w:space="0" w:color="auto"/>
            <w:bottom w:val="none" w:sz="0" w:space="0" w:color="auto"/>
            <w:right w:val="none" w:sz="0" w:space="0" w:color="auto"/>
          </w:divBdr>
          <w:divsChild>
            <w:div w:id="468671411">
              <w:marLeft w:val="0"/>
              <w:marRight w:val="0"/>
              <w:marTop w:val="0"/>
              <w:marBottom w:val="0"/>
              <w:divBdr>
                <w:top w:val="none" w:sz="0" w:space="0" w:color="auto"/>
                <w:left w:val="none" w:sz="0" w:space="0" w:color="auto"/>
                <w:bottom w:val="none" w:sz="0" w:space="0" w:color="auto"/>
                <w:right w:val="none" w:sz="0" w:space="0" w:color="auto"/>
              </w:divBdr>
              <w:divsChild>
                <w:div w:id="1332097111">
                  <w:marLeft w:val="0"/>
                  <w:marRight w:val="0"/>
                  <w:marTop w:val="0"/>
                  <w:marBottom w:val="0"/>
                  <w:divBdr>
                    <w:top w:val="none" w:sz="0" w:space="0" w:color="auto"/>
                    <w:left w:val="none" w:sz="0" w:space="0" w:color="auto"/>
                    <w:bottom w:val="none" w:sz="0" w:space="0" w:color="auto"/>
                    <w:right w:val="none" w:sz="0" w:space="0" w:color="auto"/>
                  </w:divBdr>
                  <w:divsChild>
                    <w:div w:id="5178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35032">
      <w:bodyDiv w:val="1"/>
      <w:marLeft w:val="0"/>
      <w:marRight w:val="0"/>
      <w:marTop w:val="0"/>
      <w:marBottom w:val="0"/>
      <w:divBdr>
        <w:top w:val="none" w:sz="0" w:space="0" w:color="auto"/>
        <w:left w:val="none" w:sz="0" w:space="0" w:color="auto"/>
        <w:bottom w:val="none" w:sz="0" w:space="0" w:color="auto"/>
        <w:right w:val="none" w:sz="0" w:space="0" w:color="auto"/>
      </w:divBdr>
      <w:divsChild>
        <w:div w:id="892042555">
          <w:marLeft w:val="0"/>
          <w:marRight w:val="0"/>
          <w:marTop w:val="0"/>
          <w:marBottom w:val="0"/>
          <w:divBdr>
            <w:top w:val="none" w:sz="0" w:space="0" w:color="auto"/>
            <w:left w:val="none" w:sz="0" w:space="0" w:color="auto"/>
            <w:bottom w:val="none" w:sz="0" w:space="0" w:color="auto"/>
            <w:right w:val="none" w:sz="0" w:space="0" w:color="auto"/>
          </w:divBdr>
          <w:divsChild>
            <w:div w:id="1792237639">
              <w:marLeft w:val="0"/>
              <w:marRight w:val="0"/>
              <w:marTop w:val="0"/>
              <w:marBottom w:val="0"/>
              <w:divBdr>
                <w:top w:val="none" w:sz="0" w:space="0" w:color="auto"/>
                <w:left w:val="none" w:sz="0" w:space="0" w:color="auto"/>
                <w:bottom w:val="none" w:sz="0" w:space="0" w:color="auto"/>
                <w:right w:val="none" w:sz="0" w:space="0" w:color="auto"/>
              </w:divBdr>
              <w:divsChild>
                <w:div w:id="18700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0350">
          <w:marLeft w:val="0"/>
          <w:marRight w:val="0"/>
          <w:marTop w:val="0"/>
          <w:marBottom w:val="0"/>
          <w:divBdr>
            <w:top w:val="none" w:sz="0" w:space="0" w:color="auto"/>
            <w:left w:val="none" w:sz="0" w:space="0" w:color="auto"/>
            <w:bottom w:val="none" w:sz="0" w:space="0" w:color="auto"/>
            <w:right w:val="none" w:sz="0" w:space="0" w:color="auto"/>
          </w:divBdr>
          <w:divsChild>
            <w:div w:id="540047879">
              <w:marLeft w:val="0"/>
              <w:marRight w:val="0"/>
              <w:marTop w:val="0"/>
              <w:marBottom w:val="0"/>
              <w:divBdr>
                <w:top w:val="none" w:sz="0" w:space="0" w:color="auto"/>
                <w:left w:val="none" w:sz="0" w:space="0" w:color="auto"/>
                <w:bottom w:val="none" w:sz="0" w:space="0" w:color="auto"/>
                <w:right w:val="none" w:sz="0" w:space="0" w:color="auto"/>
              </w:divBdr>
              <w:divsChild>
                <w:div w:id="662047085">
                  <w:marLeft w:val="0"/>
                  <w:marRight w:val="0"/>
                  <w:marTop w:val="0"/>
                  <w:marBottom w:val="0"/>
                  <w:divBdr>
                    <w:top w:val="none" w:sz="0" w:space="0" w:color="auto"/>
                    <w:left w:val="none" w:sz="0" w:space="0" w:color="auto"/>
                    <w:bottom w:val="none" w:sz="0" w:space="0" w:color="auto"/>
                    <w:right w:val="none" w:sz="0" w:space="0" w:color="auto"/>
                  </w:divBdr>
                  <w:divsChild>
                    <w:div w:id="17986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541428">
          <w:marLeft w:val="0"/>
          <w:marRight w:val="0"/>
          <w:marTop w:val="0"/>
          <w:marBottom w:val="0"/>
          <w:divBdr>
            <w:top w:val="none" w:sz="0" w:space="0" w:color="auto"/>
            <w:left w:val="none" w:sz="0" w:space="0" w:color="auto"/>
            <w:bottom w:val="none" w:sz="0" w:space="0" w:color="auto"/>
            <w:right w:val="none" w:sz="0" w:space="0" w:color="auto"/>
          </w:divBdr>
          <w:divsChild>
            <w:div w:id="1064329027">
              <w:marLeft w:val="0"/>
              <w:marRight w:val="0"/>
              <w:marTop w:val="0"/>
              <w:marBottom w:val="0"/>
              <w:divBdr>
                <w:top w:val="none" w:sz="0" w:space="0" w:color="auto"/>
                <w:left w:val="none" w:sz="0" w:space="0" w:color="auto"/>
                <w:bottom w:val="none" w:sz="0" w:space="0" w:color="auto"/>
                <w:right w:val="none" w:sz="0" w:space="0" w:color="auto"/>
              </w:divBdr>
              <w:divsChild>
                <w:div w:id="362219078">
                  <w:marLeft w:val="0"/>
                  <w:marRight w:val="0"/>
                  <w:marTop w:val="0"/>
                  <w:marBottom w:val="0"/>
                  <w:divBdr>
                    <w:top w:val="none" w:sz="0" w:space="0" w:color="auto"/>
                    <w:left w:val="none" w:sz="0" w:space="0" w:color="auto"/>
                    <w:bottom w:val="none" w:sz="0" w:space="0" w:color="auto"/>
                    <w:right w:val="none" w:sz="0" w:space="0" w:color="auto"/>
                  </w:divBdr>
                  <w:divsChild>
                    <w:div w:id="3373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673">
              <w:marLeft w:val="0"/>
              <w:marRight w:val="0"/>
              <w:marTop w:val="0"/>
              <w:marBottom w:val="0"/>
              <w:divBdr>
                <w:top w:val="none" w:sz="0" w:space="0" w:color="auto"/>
                <w:left w:val="none" w:sz="0" w:space="0" w:color="auto"/>
                <w:bottom w:val="none" w:sz="0" w:space="0" w:color="auto"/>
                <w:right w:val="none" w:sz="0" w:space="0" w:color="auto"/>
              </w:divBdr>
              <w:divsChild>
                <w:div w:id="819887211">
                  <w:marLeft w:val="0"/>
                  <w:marRight w:val="0"/>
                  <w:marTop w:val="0"/>
                  <w:marBottom w:val="0"/>
                  <w:divBdr>
                    <w:top w:val="none" w:sz="0" w:space="0" w:color="auto"/>
                    <w:left w:val="none" w:sz="0" w:space="0" w:color="auto"/>
                    <w:bottom w:val="none" w:sz="0" w:space="0" w:color="auto"/>
                    <w:right w:val="none" w:sz="0" w:space="0" w:color="auto"/>
                  </w:divBdr>
                </w:div>
                <w:div w:id="1111776386">
                  <w:marLeft w:val="0"/>
                  <w:marRight w:val="0"/>
                  <w:marTop w:val="0"/>
                  <w:marBottom w:val="0"/>
                  <w:divBdr>
                    <w:top w:val="none" w:sz="0" w:space="0" w:color="auto"/>
                    <w:left w:val="none" w:sz="0" w:space="0" w:color="auto"/>
                    <w:bottom w:val="none" w:sz="0" w:space="0" w:color="auto"/>
                    <w:right w:val="none" w:sz="0" w:space="0" w:color="auto"/>
                  </w:divBdr>
                </w:div>
                <w:div w:id="85154">
                  <w:marLeft w:val="0"/>
                  <w:marRight w:val="0"/>
                  <w:marTop w:val="0"/>
                  <w:marBottom w:val="0"/>
                  <w:divBdr>
                    <w:top w:val="none" w:sz="0" w:space="0" w:color="auto"/>
                    <w:left w:val="none" w:sz="0" w:space="0" w:color="auto"/>
                    <w:bottom w:val="none" w:sz="0" w:space="0" w:color="auto"/>
                    <w:right w:val="none" w:sz="0" w:space="0" w:color="auto"/>
                  </w:divBdr>
                </w:div>
                <w:div w:id="1959333032">
                  <w:marLeft w:val="0"/>
                  <w:marRight w:val="0"/>
                  <w:marTop w:val="0"/>
                  <w:marBottom w:val="0"/>
                  <w:divBdr>
                    <w:top w:val="none" w:sz="0" w:space="0" w:color="auto"/>
                    <w:left w:val="none" w:sz="0" w:space="0" w:color="auto"/>
                    <w:bottom w:val="none" w:sz="0" w:space="0" w:color="auto"/>
                    <w:right w:val="none" w:sz="0" w:space="0" w:color="auto"/>
                  </w:divBdr>
                </w:div>
                <w:div w:id="5533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7778">
          <w:marLeft w:val="0"/>
          <w:marRight w:val="0"/>
          <w:marTop w:val="0"/>
          <w:marBottom w:val="0"/>
          <w:divBdr>
            <w:top w:val="none" w:sz="0" w:space="0" w:color="auto"/>
            <w:left w:val="none" w:sz="0" w:space="0" w:color="auto"/>
            <w:bottom w:val="none" w:sz="0" w:space="0" w:color="auto"/>
            <w:right w:val="none" w:sz="0" w:space="0" w:color="auto"/>
          </w:divBdr>
          <w:divsChild>
            <w:div w:id="1623687078">
              <w:marLeft w:val="0"/>
              <w:marRight w:val="0"/>
              <w:marTop w:val="0"/>
              <w:marBottom w:val="0"/>
              <w:divBdr>
                <w:top w:val="none" w:sz="0" w:space="0" w:color="auto"/>
                <w:left w:val="none" w:sz="0" w:space="0" w:color="auto"/>
                <w:bottom w:val="none" w:sz="0" w:space="0" w:color="auto"/>
                <w:right w:val="none" w:sz="0" w:space="0" w:color="auto"/>
              </w:divBdr>
              <w:divsChild>
                <w:div w:id="1269579503">
                  <w:marLeft w:val="0"/>
                  <w:marRight w:val="0"/>
                  <w:marTop w:val="0"/>
                  <w:marBottom w:val="0"/>
                  <w:divBdr>
                    <w:top w:val="none" w:sz="0" w:space="0" w:color="auto"/>
                    <w:left w:val="none" w:sz="0" w:space="0" w:color="auto"/>
                    <w:bottom w:val="none" w:sz="0" w:space="0" w:color="auto"/>
                    <w:right w:val="none" w:sz="0" w:space="0" w:color="auto"/>
                  </w:divBdr>
                  <w:divsChild>
                    <w:div w:id="732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1196">
              <w:marLeft w:val="0"/>
              <w:marRight w:val="0"/>
              <w:marTop w:val="0"/>
              <w:marBottom w:val="240"/>
              <w:divBdr>
                <w:top w:val="none" w:sz="0" w:space="0" w:color="auto"/>
                <w:left w:val="none" w:sz="0" w:space="0" w:color="auto"/>
                <w:bottom w:val="none" w:sz="0" w:space="0" w:color="auto"/>
                <w:right w:val="none" w:sz="0" w:space="0" w:color="auto"/>
              </w:divBdr>
            </w:div>
          </w:divsChild>
        </w:div>
        <w:div w:id="67848657">
          <w:marLeft w:val="0"/>
          <w:marRight w:val="0"/>
          <w:marTop w:val="0"/>
          <w:marBottom w:val="0"/>
          <w:divBdr>
            <w:top w:val="none" w:sz="0" w:space="0" w:color="auto"/>
            <w:left w:val="none" w:sz="0" w:space="0" w:color="auto"/>
            <w:bottom w:val="none" w:sz="0" w:space="0" w:color="auto"/>
            <w:right w:val="none" w:sz="0" w:space="0" w:color="auto"/>
          </w:divBdr>
          <w:divsChild>
            <w:div w:id="418647208">
              <w:marLeft w:val="0"/>
              <w:marRight w:val="0"/>
              <w:marTop w:val="0"/>
              <w:marBottom w:val="0"/>
              <w:divBdr>
                <w:top w:val="none" w:sz="0" w:space="0" w:color="auto"/>
                <w:left w:val="none" w:sz="0" w:space="0" w:color="auto"/>
                <w:bottom w:val="none" w:sz="0" w:space="0" w:color="auto"/>
                <w:right w:val="none" w:sz="0" w:space="0" w:color="auto"/>
              </w:divBdr>
              <w:divsChild>
                <w:div w:id="866023390">
                  <w:marLeft w:val="0"/>
                  <w:marRight w:val="0"/>
                  <w:marTop w:val="0"/>
                  <w:marBottom w:val="0"/>
                  <w:divBdr>
                    <w:top w:val="none" w:sz="0" w:space="0" w:color="auto"/>
                    <w:left w:val="none" w:sz="0" w:space="0" w:color="auto"/>
                    <w:bottom w:val="none" w:sz="0" w:space="0" w:color="auto"/>
                    <w:right w:val="none" w:sz="0" w:space="0" w:color="auto"/>
                  </w:divBdr>
                  <w:divsChild>
                    <w:div w:id="3661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50">
      <w:bodyDiv w:val="1"/>
      <w:marLeft w:val="0"/>
      <w:marRight w:val="0"/>
      <w:marTop w:val="0"/>
      <w:marBottom w:val="0"/>
      <w:divBdr>
        <w:top w:val="none" w:sz="0" w:space="0" w:color="auto"/>
        <w:left w:val="none" w:sz="0" w:space="0" w:color="auto"/>
        <w:bottom w:val="none" w:sz="0" w:space="0" w:color="auto"/>
        <w:right w:val="none" w:sz="0" w:space="0" w:color="auto"/>
      </w:divBdr>
      <w:divsChild>
        <w:div w:id="657806424">
          <w:marLeft w:val="0"/>
          <w:marRight w:val="0"/>
          <w:marTop w:val="0"/>
          <w:marBottom w:val="0"/>
          <w:divBdr>
            <w:top w:val="none" w:sz="0" w:space="0" w:color="auto"/>
            <w:left w:val="none" w:sz="0" w:space="0" w:color="auto"/>
            <w:bottom w:val="none" w:sz="0" w:space="0" w:color="auto"/>
            <w:right w:val="none" w:sz="0" w:space="0" w:color="auto"/>
          </w:divBdr>
          <w:divsChild>
            <w:div w:id="671840085">
              <w:marLeft w:val="0"/>
              <w:marRight w:val="0"/>
              <w:marTop w:val="0"/>
              <w:marBottom w:val="0"/>
              <w:divBdr>
                <w:top w:val="none" w:sz="0" w:space="0" w:color="auto"/>
                <w:left w:val="none" w:sz="0" w:space="0" w:color="auto"/>
                <w:bottom w:val="none" w:sz="0" w:space="0" w:color="auto"/>
                <w:right w:val="none" w:sz="0" w:space="0" w:color="auto"/>
              </w:divBdr>
              <w:divsChild>
                <w:div w:id="15220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7618">
          <w:marLeft w:val="0"/>
          <w:marRight w:val="0"/>
          <w:marTop w:val="0"/>
          <w:marBottom w:val="0"/>
          <w:divBdr>
            <w:top w:val="none" w:sz="0" w:space="0" w:color="auto"/>
            <w:left w:val="none" w:sz="0" w:space="0" w:color="auto"/>
            <w:bottom w:val="none" w:sz="0" w:space="0" w:color="auto"/>
            <w:right w:val="none" w:sz="0" w:space="0" w:color="auto"/>
          </w:divBdr>
          <w:divsChild>
            <w:div w:id="1193569160">
              <w:marLeft w:val="0"/>
              <w:marRight w:val="0"/>
              <w:marTop w:val="0"/>
              <w:marBottom w:val="0"/>
              <w:divBdr>
                <w:top w:val="none" w:sz="0" w:space="0" w:color="auto"/>
                <w:left w:val="none" w:sz="0" w:space="0" w:color="auto"/>
                <w:bottom w:val="none" w:sz="0" w:space="0" w:color="auto"/>
                <w:right w:val="none" w:sz="0" w:space="0" w:color="auto"/>
              </w:divBdr>
              <w:divsChild>
                <w:div w:id="576864622">
                  <w:marLeft w:val="0"/>
                  <w:marRight w:val="0"/>
                  <w:marTop w:val="0"/>
                  <w:marBottom w:val="0"/>
                  <w:divBdr>
                    <w:top w:val="none" w:sz="0" w:space="0" w:color="auto"/>
                    <w:left w:val="none" w:sz="0" w:space="0" w:color="auto"/>
                    <w:bottom w:val="none" w:sz="0" w:space="0" w:color="auto"/>
                    <w:right w:val="none" w:sz="0" w:space="0" w:color="auto"/>
                  </w:divBdr>
                  <w:divsChild>
                    <w:div w:id="14318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697675">
          <w:marLeft w:val="0"/>
          <w:marRight w:val="0"/>
          <w:marTop w:val="0"/>
          <w:marBottom w:val="0"/>
          <w:divBdr>
            <w:top w:val="none" w:sz="0" w:space="0" w:color="auto"/>
            <w:left w:val="none" w:sz="0" w:space="0" w:color="auto"/>
            <w:bottom w:val="none" w:sz="0" w:space="0" w:color="auto"/>
            <w:right w:val="none" w:sz="0" w:space="0" w:color="auto"/>
          </w:divBdr>
          <w:divsChild>
            <w:div w:id="967777079">
              <w:marLeft w:val="0"/>
              <w:marRight w:val="0"/>
              <w:marTop w:val="0"/>
              <w:marBottom w:val="0"/>
              <w:divBdr>
                <w:top w:val="none" w:sz="0" w:space="0" w:color="auto"/>
                <w:left w:val="none" w:sz="0" w:space="0" w:color="auto"/>
                <w:bottom w:val="none" w:sz="0" w:space="0" w:color="auto"/>
                <w:right w:val="none" w:sz="0" w:space="0" w:color="auto"/>
              </w:divBdr>
              <w:divsChild>
                <w:div w:id="1054811997">
                  <w:marLeft w:val="0"/>
                  <w:marRight w:val="0"/>
                  <w:marTop w:val="0"/>
                  <w:marBottom w:val="0"/>
                  <w:divBdr>
                    <w:top w:val="none" w:sz="0" w:space="0" w:color="auto"/>
                    <w:left w:val="none" w:sz="0" w:space="0" w:color="auto"/>
                    <w:bottom w:val="none" w:sz="0" w:space="0" w:color="auto"/>
                    <w:right w:val="none" w:sz="0" w:space="0" w:color="auto"/>
                  </w:divBdr>
                  <w:divsChild>
                    <w:div w:id="353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171">
              <w:marLeft w:val="0"/>
              <w:marRight w:val="0"/>
              <w:marTop w:val="0"/>
              <w:marBottom w:val="0"/>
              <w:divBdr>
                <w:top w:val="none" w:sz="0" w:space="0" w:color="auto"/>
                <w:left w:val="none" w:sz="0" w:space="0" w:color="auto"/>
                <w:bottom w:val="none" w:sz="0" w:space="0" w:color="auto"/>
                <w:right w:val="none" w:sz="0" w:space="0" w:color="auto"/>
              </w:divBdr>
              <w:divsChild>
                <w:div w:id="1511289260">
                  <w:marLeft w:val="0"/>
                  <w:marRight w:val="0"/>
                  <w:marTop w:val="0"/>
                  <w:marBottom w:val="0"/>
                  <w:divBdr>
                    <w:top w:val="none" w:sz="0" w:space="0" w:color="auto"/>
                    <w:left w:val="none" w:sz="0" w:space="0" w:color="auto"/>
                    <w:bottom w:val="none" w:sz="0" w:space="0" w:color="auto"/>
                    <w:right w:val="none" w:sz="0" w:space="0" w:color="auto"/>
                  </w:divBdr>
                </w:div>
                <w:div w:id="219831491">
                  <w:marLeft w:val="0"/>
                  <w:marRight w:val="0"/>
                  <w:marTop w:val="0"/>
                  <w:marBottom w:val="0"/>
                  <w:divBdr>
                    <w:top w:val="none" w:sz="0" w:space="0" w:color="auto"/>
                    <w:left w:val="none" w:sz="0" w:space="0" w:color="auto"/>
                    <w:bottom w:val="none" w:sz="0" w:space="0" w:color="auto"/>
                    <w:right w:val="none" w:sz="0" w:space="0" w:color="auto"/>
                  </w:divBdr>
                </w:div>
                <w:div w:id="1466465411">
                  <w:marLeft w:val="0"/>
                  <w:marRight w:val="0"/>
                  <w:marTop w:val="0"/>
                  <w:marBottom w:val="0"/>
                  <w:divBdr>
                    <w:top w:val="none" w:sz="0" w:space="0" w:color="auto"/>
                    <w:left w:val="none" w:sz="0" w:space="0" w:color="auto"/>
                    <w:bottom w:val="none" w:sz="0" w:space="0" w:color="auto"/>
                    <w:right w:val="none" w:sz="0" w:space="0" w:color="auto"/>
                  </w:divBdr>
                </w:div>
                <w:div w:id="1576430001">
                  <w:marLeft w:val="0"/>
                  <w:marRight w:val="0"/>
                  <w:marTop w:val="0"/>
                  <w:marBottom w:val="0"/>
                  <w:divBdr>
                    <w:top w:val="none" w:sz="0" w:space="0" w:color="auto"/>
                    <w:left w:val="none" w:sz="0" w:space="0" w:color="auto"/>
                    <w:bottom w:val="none" w:sz="0" w:space="0" w:color="auto"/>
                    <w:right w:val="none" w:sz="0" w:space="0" w:color="auto"/>
                  </w:divBdr>
                </w:div>
                <w:div w:id="1626540038">
                  <w:marLeft w:val="0"/>
                  <w:marRight w:val="0"/>
                  <w:marTop w:val="0"/>
                  <w:marBottom w:val="0"/>
                  <w:divBdr>
                    <w:top w:val="none" w:sz="0" w:space="0" w:color="auto"/>
                    <w:left w:val="none" w:sz="0" w:space="0" w:color="auto"/>
                    <w:bottom w:val="none" w:sz="0" w:space="0" w:color="auto"/>
                    <w:right w:val="none" w:sz="0" w:space="0" w:color="auto"/>
                  </w:divBdr>
                </w:div>
                <w:div w:id="1684890342">
                  <w:marLeft w:val="0"/>
                  <w:marRight w:val="0"/>
                  <w:marTop w:val="0"/>
                  <w:marBottom w:val="0"/>
                  <w:divBdr>
                    <w:top w:val="none" w:sz="0" w:space="0" w:color="auto"/>
                    <w:left w:val="none" w:sz="0" w:space="0" w:color="auto"/>
                    <w:bottom w:val="none" w:sz="0" w:space="0" w:color="auto"/>
                    <w:right w:val="none" w:sz="0" w:space="0" w:color="auto"/>
                  </w:divBdr>
                </w:div>
                <w:div w:id="813378760">
                  <w:marLeft w:val="0"/>
                  <w:marRight w:val="0"/>
                  <w:marTop w:val="0"/>
                  <w:marBottom w:val="0"/>
                  <w:divBdr>
                    <w:top w:val="none" w:sz="0" w:space="0" w:color="auto"/>
                    <w:left w:val="none" w:sz="0" w:space="0" w:color="auto"/>
                    <w:bottom w:val="none" w:sz="0" w:space="0" w:color="auto"/>
                    <w:right w:val="none" w:sz="0" w:space="0" w:color="auto"/>
                  </w:divBdr>
                </w:div>
                <w:div w:id="105122867">
                  <w:marLeft w:val="0"/>
                  <w:marRight w:val="0"/>
                  <w:marTop w:val="0"/>
                  <w:marBottom w:val="0"/>
                  <w:divBdr>
                    <w:top w:val="none" w:sz="0" w:space="0" w:color="auto"/>
                    <w:left w:val="none" w:sz="0" w:space="0" w:color="auto"/>
                    <w:bottom w:val="none" w:sz="0" w:space="0" w:color="auto"/>
                    <w:right w:val="none" w:sz="0" w:space="0" w:color="auto"/>
                  </w:divBdr>
                </w:div>
                <w:div w:id="391008947">
                  <w:marLeft w:val="0"/>
                  <w:marRight w:val="0"/>
                  <w:marTop w:val="0"/>
                  <w:marBottom w:val="0"/>
                  <w:divBdr>
                    <w:top w:val="none" w:sz="0" w:space="0" w:color="auto"/>
                    <w:left w:val="none" w:sz="0" w:space="0" w:color="auto"/>
                    <w:bottom w:val="none" w:sz="0" w:space="0" w:color="auto"/>
                    <w:right w:val="none" w:sz="0" w:space="0" w:color="auto"/>
                  </w:divBdr>
                </w:div>
                <w:div w:id="929896891">
                  <w:marLeft w:val="0"/>
                  <w:marRight w:val="0"/>
                  <w:marTop w:val="0"/>
                  <w:marBottom w:val="0"/>
                  <w:divBdr>
                    <w:top w:val="none" w:sz="0" w:space="0" w:color="auto"/>
                    <w:left w:val="none" w:sz="0" w:space="0" w:color="auto"/>
                    <w:bottom w:val="none" w:sz="0" w:space="0" w:color="auto"/>
                    <w:right w:val="none" w:sz="0" w:space="0" w:color="auto"/>
                  </w:divBdr>
                </w:div>
                <w:div w:id="684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0456">
          <w:marLeft w:val="0"/>
          <w:marRight w:val="0"/>
          <w:marTop w:val="0"/>
          <w:marBottom w:val="0"/>
          <w:divBdr>
            <w:top w:val="none" w:sz="0" w:space="0" w:color="auto"/>
            <w:left w:val="none" w:sz="0" w:space="0" w:color="auto"/>
            <w:bottom w:val="none" w:sz="0" w:space="0" w:color="auto"/>
            <w:right w:val="none" w:sz="0" w:space="0" w:color="auto"/>
          </w:divBdr>
          <w:divsChild>
            <w:div w:id="1324312526">
              <w:marLeft w:val="0"/>
              <w:marRight w:val="0"/>
              <w:marTop w:val="0"/>
              <w:marBottom w:val="0"/>
              <w:divBdr>
                <w:top w:val="none" w:sz="0" w:space="0" w:color="auto"/>
                <w:left w:val="none" w:sz="0" w:space="0" w:color="auto"/>
                <w:bottom w:val="none" w:sz="0" w:space="0" w:color="auto"/>
                <w:right w:val="none" w:sz="0" w:space="0" w:color="auto"/>
              </w:divBdr>
              <w:divsChild>
                <w:div w:id="1925912376">
                  <w:marLeft w:val="0"/>
                  <w:marRight w:val="0"/>
                  <w:marTop w:val="0"/>
                  <w:marBottom w:val="0"/>
                  <w:divBdr>
                    <w:top w:val="none" w:sz="0" w:space="0" w:color="auto"/>
                    <w:left w:val="none" w:sz="0" w:space="0" w:color="auto"/>
                    <w:bottom w:val="none" w:sz="0" w:space="0" w:color="auto"/>
                    <w:right w:val="none" w:sz="0" w:space="0" w:color="auto"/>
                  </w:divBdr>
                  <w:divsChild>
                    <w:div w:id="1326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2077">
              <w:marLeft w:val="0"/>
              <w:marRight w:val="0"/>
              <w:marTop w:val="0"/>
              <w:marBottom w:val="240"/>
              <w:divBdr>
                <w:top w:val="none" w:sz="0" w:space="0" w:color="auto"/>
                <w:left w:val="none" w:sz="0" w:space="0" w:color="auto"/>
                <w:bottom w:val="none" w:sz="0" w:space="0" w:color="auto"/>
                <w:right w:val="none" w:sz="0" w:space="0" w:color="auto"/>
              </w:divBdr>
            </w:div>
            <w:div w:id="933396378">
              <w:marLeft w:val="0"/>
              <w:marRight w:val="0"/>
              <w:marTop w:val="0"/>
              <w:marBottom w:val="240"/>
              <w:divBdr>
                <w:top w:val="none" w:sz="0" w:space="0" w:color="auto"/>
                <w:left w:val="none" w:sz="0" w:space="0" w:color="auto"/>
                <w:bottom w:val="none" w:sz="0" w:space="0" w:color="auto"/>
                <w:right w:val="none" w:sz="0" w:space="0" w:color="auto"/>
              </w:divBdr>
            </w:div>
            <w:div w:id="1450514200">
              <w:marLeft w:val="0"/>
              <w:marRight w:val="0"/>
              <w:marTop w:val="0"/>
              <w:marBottom w:val="240"/>
              <w:divBdr>
                <w:top w:val="none" w:sz="0" w:space="0" w:color="auto"/>
                <w:left w:val="none" w:sz="0" w:space="0" w:color="auto"/>
                <w:bottom w:val="none" w:sz="0" w:space="0" w:color="auto"/>
                <w:right w:val="none" w:sz="0" w:space="0" w:color="auto"/>
              </w:divBdr>
            </w:div>
            <w:div w:id="82453129">
              <w:marLeft w:val="0"/>
              <w:marRight w:val="0"/>
              <w:marTop w:val="0"/>
              <w:marBottom w:val="240"/>
              <w:divBdr>
                <w:top w:val="none" w:sz="0" w:space="0" w:color="auto"/>
                <w:left w:val="none" w:sz="0" w:space="0" w:color="auto"/>
                <w:bottom w:val="none" w:sz="0" w:space="0" w:color="auto"/>
                <w:right w:val="none" w:sz="0" w:space="0" w:color="auto"/>
              </w:divBdr>
            </w:div>
            <w:div w:id="1651717288">
              <w:marLeft w:val="0"/>
              <w:marRight w:val="0"/>
              <w:marTop w:val="0"/>
              <w:marBottom w:val="240"/>
              <w:divBdr>
                <w:top w:val="none" w:sz="0" w:space="0" w:color="auto"/>
                <w:left w:val="none" w:sz="0" w:space="0" w:color="auto"/>
                <w:bottom w:val="none" w:sz="0" w:space="0" w:color="auto"/>
                <w:right w:val="none" w:sz="0" w:space="0" w:color="auto"/>
              </w:divBdr>
            </w:div>
            <w:div w:id="501823399">
              <w:marLeft w:val="0"/>
              <w:marRight w:val="0"/>
              <w:marTop w:val="0"/>
              <w:marBottom w:val="240"/>
              <w:divBdr>
                <w:top w:val="none" w:sz="0" w:space="0" w:color="auto"/>
                <w:left w:val="none" w:sz="0" w:space="0" w:color="auto"/>
                <w:bottom w:val="none" w:sz="0" w:space="0" w:color="auto"/>
                <w:right w:val="none" w:sz="0" w:space="0" w:color="auto"/>
              </w:divBdr>
            </w:div>
          </w:divsChild>
        </w:div>
        <w:div w:id="1185634773">
          <w:marLeft w:val="0"/>
          <w:marRight w:val="0"/>
          <w:marTop w:val="0"/>
          <w:marBottom w:val="0"/>
          <w:divBdr>
            <w:top w:val="none" w:sz="0" w:space="0" w:color="auto"/>
            <w:left w:val="none" w:sz="0" w:space="0" w:color="auto"/>
            <w:bottom w:val="none" w:sz="0" w:space="0" w:color="auto"/>
            <w:right w:val="none" w:sz="0" w:space="0" w:color="auto"/>
          </w:divBdr>
          <w:divsChild>
            <w:div w:id="162406903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sChild>
                    <w:div w:id="1093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269">
      <w:bodyDiv w:val="1"/>
      <w:marLeft w:val="0"/>
      <w:marRight w:val="0"/>
      <w:marTop w:val="0"/>
      <w:marBottom w:val="0"/>
      <w:divBdr>
        <w:top w:val="none" w:sz="0" w:space="0" w:color="auto"/>
        <w:left w:val="none" w:sz="0" w:space="0" w:color="auto"/>
        <w:bottom w:val="none" w:sz="0" w:space="0" w:color="auto"/>
        <w:right w:val="none" w:sz="0" w:space="0" w:color="auto"/>
      </w:divBdr>
      <w:divsChild>
        <w:div w:id="1487211157">
          <w:marLeft w:val="0"/>
          <w:marRight w:val="0"/>
          <w:marTop w:val="0"/>
          <w:marBottom w:val="0"/>
          <w:divBdr>
            <w:top w:val="none" w:sz="0" w:space="0" w:color="auto"/>
            <w:left w:val="none" w:sz="0" w:space="0" w:color="auto"/>
            <w:bottom w:val="none" w:sz="0" w:space="0" w:color="auto"/>
            <w:right w:val="none" w:sz="0" w:space="0" w:color="auto"/>
          </w:divBdr>
          <w:divsChild>
            <w:div w:id="1639726420">
              <w:marLeft w:val="0"/>
              <w:marRight w:val="0"/>
              <w:marTop w:val="0"/>
              <w:marBottom w:val="0"/>
              <w:divBdr>
                <w:top w:val="none" w:sz="0" w:space="0" w:color="auto"/>
                <w:left w:val="none" w:sz="0" w:space="0" w:color="auto"/>
                <w:bottom w:val="none" w:sz="0" w:space="0" w:color="auto"/>
                <w:right w:val="none" w:sz="0" w:space="0" w:color="auto"/>
              </w:divBdr>
              <w:divsChild>
                <w:div w:id="1178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7">
          <w:marLeft w:val="0"/>
          <w:marRight w:val="0"/>
          <w:marTop w:val="0"/>
          <w:marBottom w:val="0"/>
          <w:divBdr>
            <w:top w:val="none" w:sz="0" w:space="0" w:color="auto"/>
            <w:left w:val="none" w:sz="0" w:space="0" w:color="auto"/>
            <w:bottom w:val="none" w:sz="0" w:space="0" w:color="auto"/>
            <w:right w:val="none" w:sz="0" w:space="0" w:color="auto"/>
          </w:divBdr>
          <w:divsChild>
            <w:div w:id="776827908">
              <w:marLeft w:val="0"/>
              <w:marRight w:val="0"/>
              <w:marTop w:val="0"/>
              <w:marBottom w:val="0"/>
              <w:divBdr>
                <w:top w:val="none" w:sz="0" w:space="0" w:color="auto"/>
                <w:left w:val="none" w:sz="0" w:space="0" w:color="auto"/>
                <w:bottom w:val="none" w:sz="0" w:space="0" w:color="auto"/>
                <w:right w:val="none" w:sz="0" w:space="0" w:color="auto"/>
              </w:divBdr>
              <w:divsChild>
                <w:div w:id="772897411">
                  <w:marLeft w:val="0"/>
                  <w:marRight w:val="0"/>
                  <w:marTop w:val="0"/>
                  <w:marBottom w:val="0"/>
                  <w:divBdr>
                    <w:top w:val="none" w:sz="0" w:space="0" w:color="auto"/>
                    <w:left w:val="none" w:sz="0" w:space="0" w:color="auto"/>
                    <w:bottom w:val="none" w:sz="0" w:space="0" w:color="auto"/>
                    <w:right w:val="none" w:sz="0" w:space="0" w:color="auto"/>
                  </w:divBdr>
                  <w:divsChild>
                    <w:div w:id="672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128">
              <w:marLeft w:val="0"/>
              <w:marRight w:val="0"/>
              <w:marTop w:val="0"/>
              <w:marBottom w:val="0"/>
              <w:divBdr>
                <w:top w:val="none" w:sz="0" w:space="0" w:color="auto"/>
                <w:left w:val="none" w:sz="0" w:space="0" w:color="auto"/>
                <w:bottom w:val="none" w:sz="0" w:space="0" w:color="auto"/>
                <w:right w:val="none" w:sz="0" w:space="0" w:color="auto"/>
              </w:divBdr>
            </w:div>
          </w:divsChild>
        </w:div>
        <w:div w:id="1396585374">
          <w:marLeft w:val="0"/>
          <w:marRight w:val="0"/>
          <w:marTop w:val="0"/>
          <w:marBottom w:val="0"/>
          <w:divBdr>
            <w:top w:val="none" w:sz="0" w:space="0" w:color="auto"/>
            <w:left w:val="none" w:sz="0" w:space="0" w:color="auto"/>
            <w:bottom w:val="none" w:sz="0" w:space="0" w:color="auto"/>
            <w:right w:val="none" w:sz="0" w:space="0" w:color="auto"/>
          </w:divBdr>
          <w:divsChild>
            <w:div w:id="868378827">
              <w:marLeft w:val="0"/>
              <w:marRight w:val="0"/>
              <w:marTop w:val="0"/>
              <w:marBottom w:val="0"/>
              <w:divBdr>
                <w:top w:val="none" w:sz="0" w:space="0" w:color="auto"/>
                <w:left w:val="none" w:sz="0" w:space="0" w:color="auto"/>
                <w:bottom w:val="none" w:sz="0" w:space="0" w:color="auto"/>
                <w:right w:val="none" w:sz="0" w:space="0" w:color="auto"/>
              </w:divBdr>
              <w:divsChild>
                <w:div w:id="1558739591">
                  <w:marLeft w:val="0"/>
                  <w:marRight w:val="0"/>
                  <w:marTop w:val="0"/>
                  <w:marBottom w:val="0"/>
                  <w:divBdr>
                    <w:top w:val="none" w:sz="0" w:space="0" w:color="auto"/>
                    <w:left w:val="none" w:sz="0" w:space="0" w:color="auto"/>
                    <w:bottom w:val="none" w:sz="0" w:space="0" w:color="auto"/>
                    <w:right w:val="none" w:sz="0" w:space="0" w:color="auto"/>
                  </w:divBdr>
                  <w:divsChild>
                    <w:div w:id="6320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1219">
              <w:marLeft w:val="0"/>
              <w:marRight w:val="0"/>
              <w:marTop w:val="0"/>
              <w:marBottom w:val="0"/>
              <w:divBdr>
                <w:top w:val="none" w:sz="0" w:space="0" w:color="auto"/>
                <w:left w:val="none" w:sz="0" w:space="0" w:color="auto"/>
                <w:bottom w:val="none" w:sz="0" w:space="0" w:color="auto"/>
                <w:right w:val="none" w:sz="0" w:space="0" w:color="auto"/>
              </w:divBdr>
              <w:divsChild>
                <w:div w:id="891767713">
                  <w:marLeft w:val="0"/>
                  <w:marRight w:val="0"/>
                  <w:marTop w:val="0"/>
                  <w:marBottom w:val="0"/>
                  <w:divBdr>
                    <w:top w:val="none" w:sz="0" w:space="0" w:color="auto"/>
                    <w:left w:val="none" w:sz="0" w:space="0" w:color="auto"/>
                    <w:bottom w:val="none" w:sz="0" w:space="0" w:color="auto"/>
                    <w:right w:val="none" w:sz="0" w:space="0" w:color="auto"/>
                  </w:divBdr>
                </w:div>
                <w:div w:id="1934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1996">
          <w:marLeft w:val="0"/>
          <w:marRight w:val="0"/>
          <w:marTop w:val="0"/>
          <w:marBottom w:val="0"/>
          <w:divBdr>
            <w:top w:val="none" w:sz="0" w:space="0" w:color="auto"/>
            <w:left w:val="none" w:sz="0" w:space="0" w:color="auto"/>
            <w:bottom w:val="none" w:sz="0" w:space="0" w:color="auto"/>
            <w:right w:val="none" w:sz="0" w:space="0" w:color="auto"/>
          </w:divBdr>
          <w:divsChild>
            <w:div w:id="1369642408">
              <w:marLeft w:val="0"/>
              <w:marRight w:val="0"/>
              <w:marTop w:val="0"/>
              <w:marBottom w:val="0"/>
              <w:divBdr>
                <w:top w:val="none" w:sz="0" w:space="0" w:color="auto"/>
                <w:left w:val="none" w:sz="0" w:space="0" w:color="auto"/>
                <w:bottom w:val="none" w:sz="0" w:space="0" w:color="auto"/>
                <w:right w:val="none" w:sz="0" w:space="0" w:color="auto"/>
              </w:divBdr>
              <w:divsChild>
                <w:div w:id="1592473352">
                  <w:marLeft w:val="0"/>
                  <w:marRight w:val="0"/>
                  <w:marTop w:val="0"/>
                  <w:marBottom w:val="0"/>
                  <w:divBdr>
                    <w:top w:val="none" w:sz="0" w:space="0" w:color="auto"/>
                    <w:left w:val="none" w:sz="0" w:space="0" w:color="auto"/>
                    <w:bottom w:val="none" w:sz="0" w:space="0" w:color="auto"/>
                    <w:right w:val="none" w:sz="0" w:space="0" w:color="auto"/>
                  </w:divBdr>
                  <w:divsChild>
                    <w:div w:id="14140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8321">
              <w:marLeft w:val="0"/>
              <w:marRight w:val="0"/>
              <w:marTop w:val="0"/>
              <w:marBottom w:val="240"/>
              <w:divBdr>
                <w:top w:val="none" w:sz="0" w:space="0" w:color="auto"/>
                <w:left w:val="none" w:sz="0" w:space="0" w:color="auto"/>
                <w:bottom w:val="none" w:sz="0" w:space="0" w:color="auto"/>
                <w:right w:val="none" w:sz="0" w:space="0" w:color="auto"/>
              </w:divBdr>
            </w:div>
          </w:divsChild>
        </w:div>
        <w:div w:id="211963309">
          <w:marLeft w:val="0"/>
          <w:marRight w:val="0"/>
          <w:marTop w:val="0"/>
          <w:marBottom w:val="0"/>
          <w:divBdr>
            <w:top w:val="none" w:sz="0" w:space="0" w:color="auto"/>
            <w:left w:val="none" w:sz="0" w:space="0" w:color="auto"/>
            <w:bottom w:val="none" w:sz="0" w:space="0" w:color="auto"/>
            <w:right w:val="none" w:sz="0" w:space="0" w:color="auto"/>
          </w:divBdr>
          <w:divsChild>
            <w:div w:id="2045397067">
              <w:marLeft w:val="0"/>
              <w:marRight w:val="0"/>
              <w:marTop w:val="0"/>
              <w:marBottom w:val="0"/>
              <w:divBdr>
                <w:top w:val="none" w:sz="0" w:space="0" w:color="auto"/>
                <w:left w:val="none" w:sz="0" w:space="0" w:color="auto"/>
                <w:bottom w:val="none" w:sz="0" w:space="0" w:color="auto"/>
                <w:right w:val="none" w:sz="0" w:space="0" w:color="auto"/>
              </w:divBdr>
              <w:divsChild>
                <w:div w:id="2115862043">
                  <w:marLeft w:val="0"/>
                  <w:marRight w:val="0"/>
                  <w:marTop w:val="0"/>
                  <w:marBottom w:val="0"/>
                  <w:divBdr>
                    <w:top w:val="none" w:sz="0" w:space="0" w:color="auto"/>
                    <w:left w:val="none" w:sz="0" w:space="0" w:color="auto"/>
                    <w:bottom w:val="none" w:sz="0" w:space="0" w:color="auto"/>
                    <w:right w:val="none" w:sz="0" w:space="0" w:color="auto"/>
                  </w:divBdr>
                  <w:divsChild>
                    <w:div w:id="6738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microsoft.com/office/2011/relationships/people" Target="peop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dh\AppData\Roaming\Microsoft\Templates\269_New_Template_Normal_Series%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 (1)</Template>
  <TotalTime>99</TotalTime>
  <Pages>25</Pages>
  <Words>4467</Words>
  <Characters>25466</Characters>
  <Application>Microsoft Office Word</Application>
  <DocSecurity>0</DocSecurity>
  <Lines>212</Lines>
  <Paragraphs>59</Paragraphs>
  <ScaleCrop>false</ScaleCrop>
  <Company/>
  <LinksUpToDate>false</LinksUpToDate>
  <CharactersWithSpaces>29874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dc:creator>
  <cp:keywords/>
  <dc:description/>
  <cp:lastModifiedBy>Siddhant</cp:lastModifiedBy>
  <cp:revision>64</cp:revision>
  <dcterms:created xsi:type="dcterms:W3CDTF">2020-09-18T05:53:00Z</dcterms:created>
  <dcterms:modified xsi:type="dcterms:W3CDTF">2020-09-22T09:31:00Z</dcterms:modified>
</cp:coreProperties>
</file>