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5A4847B4" w:rsidR="00D014F6" w:rsidRDefault="009A79D3" w:rsidP="005126E2">
      <w:pPr>
        <w:pStyle w:val="ChapterNumberPACKT"/>
      </w:pPr>
      <w:r>
        <w:t>4</w:t>
      </w:r>
    </w:p>
    <w:p w14:paraId="30B60F0B" w14:textId="6D5A9961" w:rsidR="009A79D3" w:rsidRPr="005D1E65" w:rsidRDefault="009A79D3" w:rsidP="005D1E65">
      <w:pPr>
        <w:pStyle w:val="ChapterTitlePACKT"/>
      </w:pPr>
      <w:r w:rsidRPr="005D1E65">
        <w:t>Managing Windows Storage</w:t>
      </w:r>
    </w:p>
    <w:p w14:paraId="536BE965" w14:textId="77777777" w:rsidR="009A79D3" w:rsidRDefault="009A79D3" w:rsidP="00C652AB">
      <w:pPr>
        <w:pStyle w:val="NormalPACKT"/>
      </w:pPr>
      <w:r>
        <w:t>In this chapter, we cover the following recipes:</w:t>
      </w:r>
    </w:p>
    <w:p w14:paraId="6DE59DB5" w14:textId="77777777" w:rsidR="009A79D3" w:rsidRDefault="009A79D3" w:rsidP="00C652AB">
      <w:pPr>
        <w:pStyle w:val="BulletPACKT"/>
      </w:pPr>
      <w:r>
        <w:t>Managing physical disks and disk volumes</w:t>
      </w:r>
    </w:p>
    <w:p w14:paraId="1CE016AD" w14:textId="77777777" w:rsidR="009A79D3" w:rsidRDefault="009A79D3" w:rsidP="00C652AB">
      <w:pPr>
        <w:pStyle w:val="BulletPACKT"/>
      </w:pPr>
      <w:r>
        <w:t>Managing NTFS permissions</w:t>
      </w:r>
    </w:p>
    <w:p w14:paraId="5BD2B04E" w14:textId="77777777" w:rsidR="009A79D3" w:rsidRDefault="009A79D3" w:rsidP="00C652AB">
      <w:pPr>
        <w:pStyle w:val="BulletPACKT"/>
      </w:pPr>
      <w:r>
        <w:t>Managing Storage Replica</w:t>
      </w:r>
    </w:p>
    <w:p w14:paraId="3CC288C9" w14:textId="77777777" w:rsidR="009A79D3" w:rsidRDefault="009A79D3" w:rsidP="00C652AB">
      <w:pPr>
        <w:pStyle w:val="BulletPACKT"/>
      </w:pPr>
      <w:r>
        <w:t xml:space="preserve">Managing </w:t>
      </w:r>
      <w:proofErr w:type="spellStart"/>
      <w:r>
        <w:t>Filestore</w:t>
      </w:r>
      <w:proofErr w:type="spellEnd"/>
      <w:r>
        <w:t xml:space="preserve"> quotas</w:t>
      </w:r>
    </w:p>
    <w:p w14:paraId="0E0668CE" w14:textId="77777777" w:rsidR="009A79D3" w:rsidRDefault="009A79D3" w:rsidP="00C652AB">
      <w:pPr>
        <w:pStyle w:val="BulletPACKT"/>
      </w:pPr>
      <w:r>
        <w:t>Using filesystem reporting</w:t>
      </w:r>
    </w:p>
    <w:p w14:paraId="26EF5BE3" w14:textId="77777777" w:rsidR="009A79D3" w:rsidRPr="00C652AB" w:rsidRDefault="009A79D3" w:rsidP="00C652AB">
      <w:pPr>
        <w:pStyle w:val="Heading1"/>
      </w:pPr>
      <w:r w:rsidRPr="00C652AB">
        <w:t>Introduction</w:t>
      </w:r>
    </w:p>
    <w:p w14:paraId="47A4DE05" w14:textId="77777777" w:rsidR="009A79D3" w:rsidRDefault="009A79D3" w:rsidP="00C652AB">
      <w:pPr>
        <w:pStyle w:val="NormalPACKT"/>
      </w:pPr>
      <w:r>
        <w:t xml:space="preserve">Windows Server 2019 provides a range of features that allows access to a wide variety of storage and storage devices. Windows supports spinning disks, USB memory sticks, and SSD devices (including </w:t>
      </w:r>
      <w:proofErr w:type="spellStart"/>
      <w:r>
        <w:t>MVMe</w:t>
      </w:r>
      <w:proofErr w:type="spellEnd"/>
      <w:r>
        <w:t xml:space="preserve"> SSD devices).</w:t>
      </w:r>
    </w:p>
    <w:p w14:paraId="1AE63565" w14:textId="77777777" w:rsidR="009A79D3" w:rsidRDefault="009A79D3" w:rsidP="00C652AB">
      <w:pPr>
        <w:pStyle w:val="NormalPACKT"/>
      </w:pPr>
      <w:r>
        <w:t>Before a disk can be used, you need to create partitions or volumes on the device, then format the volume. When you first initialize a disk, you need to define which partitioning method to use. You have two choices: </w:t>
      </w:r>
      <w:r w:rsidRPr="00C652AB">
        <w:rPr>
          <w:rStyle w:val="KeyWordPACKT"/>
        </w:rPr>
        <w:t>Master Boot Record</w:t>
      </w:r>
      <w:r>
        <w:t> (</w:t>
      </w:r>
      <w:r w:rsidRPr="00C652AB">
        <w:rPr>
          <w:rStyle w:val="KeyWordPACKT"/>
        </w:rPr>
        <w:t>MBR</w:t>
      </w:r>
      <w:r>
        <w:t>) or </w:t>
      </w:r>
      <w:r w:rsidRPr="00C652AB">
        <w:rPr>
          <w:rStyle w:val="KeyWordPACKT"/>
        </w:rPr>
        <w:t>GUID Partition Table</w:t>
      </w:r>
      <w:r>
        <w:t> (</w:t>
      </w:r>
      <w:r w:rsidRPr="00C652AB">
        <w:rPr>
          <w:rStyle w:val="KeyWordPACKT"/>
        </w:rPr>
        <w:t>GPT</w:t>
      </w:r>
      <w:r>
        <w:t>). For a good discussion of the differences between these two mechanisms, see: </w:t>
      </w:r>
      <w:hyperlink r:id="rId5" w:history="1">
        <w:r w:rsidRPr="00C652AB">
          <w:rPr>
            <w:rStyle w:val="URLPACKT0"/>
          </w:rPr>
          <w:t>https://www.howtogeek.com/193669/whats-the-difference-between-gpt-and-mbr-when-partitioning-a-drive/</w:t>
        </w:r>
      </w:hyperlink>
      <w:r>
        <w:t>.</w:t>
      </w:r>
    </w:p>
    <w:p w14:paraId="0C9B136D" w14:textId="19E6BBC6" w:rsidR="009A79D3" w:rsidRDefault="009A79D3" w:rsidP="00C652AB">
      <w:pPr>
        <w:pStyle w:val="NormalPACKT"/>
      </w:pPr>
      <w:r>
        <w:t xml:space="preserve">With a volume created, you can then format the disk volume. Windows supports five key filesystems you can use: </w:t>
      </w:r>
      <w:proofErr w:type="spellStart"/>
      <w:r>
        <w:t>ReFS</w:t>
      </w:r>
      <w:proofErr w:type="spellEnd"/>
      <w:r>
        <w:t xml:space="preserve">, NTFS, </w:t>
      </w:r>
      <w:proofErr w:type="spellStart"/>
      <w:r>
        <w:t>exFAT</w:t>
      </w:r>
      <w:proofErr w:type="spellEnd"/>
      <w:r>
        <w:t>, UDF, and FAT32. For details of the latter four, see: </w:t>
      </w:r>
      <w:r w:rsidR="00C652AB" w:rsidRPr="00C652AB">
        <w:rPr>
          <w:rStyle w:val="URLPACKT0"/>
          <w:bCs/>
        </w:rPr>
        <w:fldChar w:fldCharType="begin"/>
      </w:r>
      <w:r w:rsidR="00C652AB" w:rsidRPr="00C652AB">
        <w:rPr>
          <w:rStyle w:val="URLPACKT0"/>
          <w:bCs/>
        </w:rPr>
        <w:instrText xml:space="preserve"> HYPERLINK "https://docs.microsoft.com//windows/desktop/fileio/filesystem-functionality-comparison" </w:instrText>
      </w:r>
      <w:r w:rsidR="00C652AB" w:rsidRPr="00C652AB">
        <w:rPr>
          <w:rStyle w:val="URLPACKT0"/>
          <w:bCs/>
        </w:rPr>
        <w:fldChar w:fldCharType="separate"/>
      </w:r>
      <w:r w:rsidR="00C652AB" w:rsidRPr="00C652AB">
        <w:rPr>
          <w:rStyle w:val="URLPACKT0"/>
          <w:bCs/>
        </w:rPr>
        <w:t>https://docs.microsoft.com/</w:t>
      </w:r>
      <w:del w:id="0" w:author="Siddhant" w:date="2020-09-22T13:15:00Z">
        <w:r w:rsidR="00C652AB" w:rsidRPr="00C652AB" w:rsidDel="00C652AB">
          <w:rPr>
            <w:rStyle w:val="URLPACKT0"/>
            <w:bCs/>
          </w:rPr>
          <w:delText>en-us</w:delText>
        </w:r>
      </w:del>
      <w:r w:rsidR="00C652AB" w:rsidRPr="00C652AB">
        <w:rPr>
          <w:rStyle w:val="URLPACKT0"/>
          <w:bCs/>
        </w:rPr>
        <w:t>/windows/desktop/fileio/filesystem-functionality-comparison</w:t>
      </w:r>
      <w:r w:rsidR="00C652AB" w:rsidRPr="00C652AB">
        <w:rPr>
          <w:rStyle w:val="URLPACKT0"/>
          <w:bCs/>
        </w:rPr>
        <w:fldChar w:fldCharType="end"/>
      </w:r>
      <w:r>
        <w:t xml:space="preserve">. The </w:t>
      </w:r>
      <w:proofErr w:type="spellStart"/>
      <w:r>
        <w:t>ReFS</w:t>
      </w:r>
      <w:proofErr w:type="spellEnd"/>
      <w:r>
        <w:t xml:space="preserve"> filesystem is newer and is based on </w:t>
      </w:r>
      <w:r w:rsidR="00173794">
        <w:t>NFTS but</w:t>
      </w:r>
      <w:r>
        <w:t xml:space="preserve"> lacks some features a file server might need (it has no encrypted files). For a comparison between the </w:t>
      </w:r>
      <w:proofErr w:type="spellStart"/>
      <w:r>
        <w:t>ReFS</w:t>
      </w:r>
      <w:proofErr w:type="spellEnd"/>
      <w:r>
        <w:t xml:space="preserve"> and NTFS filesystems, see: </w:t>
      </w:r>
      <w:hyperlink r:id="rId6" w:history="1">
        <w:r w:rsidRPr="00C652AB">
          <w:rPr>
            <w:rStyle w:val="URLPACKT0"/>
            <w:bCs/>
          </w:rPr>
          <w:t>https://www.iperiusbackup.net/en/refs-vs-ntfs-differences-and-performance-comparison-when-to-use/</w:t>
        </w:r>
      </w:hyperlink>
      <w:r>
        <w:t>. You examine partitioning and formatting volumes in the </w:t>
      </w:r>
      <w:r w:rsidRPr="00C652AB">
        <w:rPr>
          <w:rStyle w:val="ItalicsPACKT"/>
        </w:rPr>
        <w:t>Managing physical disks and disk volumes</w:t>
      </w:r>
      <w:r>
        <w:t> recipe.</w:t>
      </w:r>
    </w:p>
    <w:p w14:paraId="3444E4C3" w14:textId="77777777" w:rsidR="009A79D3" w:rsidRDefault="009A79D3" w:rsidP="00C652AB">
      <w:pPr>
        <w:pStyle w:val="NormalPACKT"/>
      </w:pPr>
      <w:r>
        <w:t xml:space="preserve">NTFS (and </w:t>
      </w:r>
      <w:proofErr w:type="spellStart"/>
      <w:r>
        <w:t>ReFS</w:t>
      </w:r>
      <w:proofErr w:type="spellEnd"/>
      <w:r>
        <w:t>) volumes allow you to create </w:t>
      </w:r>
      <w:r w:rsidRPr="00C652AB">
        <w:rPr>
          <w:rStyle w:val="KeyWordPACKT"/>
        </w:rPr>
        <w:t>access control lists</w:t>
      </w:r>
      <w:r>
        <w:t> (</w:t>
      </w:r>
      <w:r w:rsidRPr="00C652AB">
        <w:rPr>
          <w:rStyle w:val="KeyWordPACKT"/>
        </w:rPr>
        <w:t>ACLs</w:t>
      </w:r>
      <w:r>
        <w:t>) that control access to files and folders stored in Windows volumes. Managing ACLs is somewhat difficult and lacks rich PowerShell support. To manage ACLs on NTFS volumes, as you will see in the </w:t>
      </w:r>
      <w:r w:rsidRPr="00C652AB">
        <w:rPr>
          <w:rStyle w:val="ItalicsPACKT"/>
        </w:rPr>
        <w:t>Managing NTFS permissions</w:t>
      </w:r>
      <w:r>
        <w:t> recipe, you can download and use a third-party module, </w:t>
      </w:r>
      <w:proofErr w:type="spellStart"/>
      <w:r w:rsidRPr="00C652AB">
        <w:rPr>
          <w:rStyle w:val="CodeInTextPACKT"/>
        </w:rPr>
        <w:t>NTFSecurity</w:t>
      </w:r>
      <w:proofErr w:type="spellEnd"/>
      <w:r>
        <w:t>.</w:t>
      </w:r>
    </w:p>
    <w:p w14:paraId="5208CE1A" w14:textId="77777777" w:rsidR="009A79D3" w:rsidRDefault="009A79D3" w:rsidP="00C652AB">
      <w:pPr>
        <w:pStyle w:val="NormalPACKT"/>
      </w:pPr>
      <w:r>
        <w:t>The </w:t>
      </w:r>
      <w:r w:rsidRPr="00C652AB">
        <w:rPr>
          <w:rStyle w:val="KeyWordPACKT"/>
        </w:rPr>
        <w:t>Windows File Server Resource Manager</w:t>
      </w:r>
      <w:r>
        <w:t> (</w:t>
      </w:r>
      <w:r w:rsidRPr="00C652AB">
        <w:rPr>
          <w:rStyle w:val="KeyWordPACKT"/>
        </w:rPr>
        <w:t>FSRM</w:t>
      </w:r>
      <w:r>
        <w:t xml:space="preserve">) feature in Windows Server 2019 helps you to manage </w:t>
      </w:r>
      <w:proofErr w:type="spellStart"/>
      <w:r>
        <w:t>filestore</w:t>
      </w:r>
      <w:proofErr w:type="spellEnd"/>
      <w:r>
        <w:t xml:space="preserve"> resources. With FSRM, you can set </w:t>
      </w:r>
      <w:proofErr w:type="spellStart"/>
      <w:r>
        <w:t>Filestore</w:t>
      </w:r>
      <w:proofErr w:type="spellEnd"/>
      <w:r>
        <w:t xml:space="preserve"> quotas. With soft quotas, users can exceed their </w:t>
      </w:r>
      <w:proofErr w:type="spellStart"/>
      <w:r>
        <w:t>Filestore</w:t>
      </w:r>
      <w:proofErr w:type="spellEnd"/>
      <w:r>
        <w:t xml:space="preserve"> quota and administrators are notified when this occurs. With hard quotas, users are prohibited from storing more than their allocated quotas. You'll work with quotas in the </w:t>
      </w:r>
      <w:r w:rsidRPr="00C652AB">
        <w:rPr>
          <w:rStyle w:val="ItalicsPACKT"/>
        </w:rPr>
        <w:t xml:space="preserve">Managing </w:t>
      </w:r>
      <w:proofErr w:type="spellStart"/>
      <w:r w:rsidRPr="00C652AB">
        <w:rPr>
          <w:rStyle w:val="ItalicsPACKT"/>
        </w:rPr>
        <w:t>Filestore</w:t>
      </w:r>
      <w:proofErr w:type="spellEnd"/>
      <w:r w:rsidRPr="00C652AB">
        <w:rPr>
          <w:rStyle w:val="ItalicsPACKT"/>
        </w:rPr>
        <w:t xml:space="preserve"> quotas</w:t>
      </w:r>
      <w:r>
        <w:t> recipe.</w:t>
      </w:r>
    </w:p>
    <w:p w14:paraId="36D79D4D" w14:textId="77777777" w:rsidR="009A79D3" w:rsidRDefault="009A79D3" w:rsidP="00C652AB">
      <w:pPr>
        <w:pStyle w:val="NormalPACKT"/>
      </w:pPr>
      <w:r>
        <w:lastRenderedPageBreak/>
        <w:t>FSRM also supports detailed file server reporting, which you examine in the </w:t>
      </w:r>
      <w:r w:rsidRPr="00C652AB">
        <w:rPr>
          <w:rStyle w:val="ItalicsPACKT"/>
        </w:rPr>
        <w:t>Using filesystem reporting</w:t>
      </w:r>
      <w:r>
        <w:t xml:space="preserve"> recipe. These reports, and the supporting XML files, can </w:t>
      </w:r>
      <w:proofErr w:type="gramStart"/>
      <w:r>
        <w:t>provide assistance</w:t>
      </w:r>
      <w:proofErr w:type="gramEnd"/>
      <w:r>
        <w:t xml:space="preserve"> in managing and controlling file servers.</w:t>
      </w:r>
    </w:p>
    <w:p w14:paraId="08BA755B" w14:textId="77777777" w:rsidR="009A79D3" w:rsidRDefault="009A79D3" w:rsidP="00C652AB">
      <w:pPr>
        <w:pStyle w:val="NormalPACKT"/>
      </w:pPr>
      <w:r>
        <w:t>This chapter, specifically the </w:t>
      </w:r>
      <w:r w:rsidRPr="00C652AB">
        <w:rPr>
          <w:rStyle w:val="ItalicsPACKT"/>
        </w:rPr>
        <w:t xml:space="preserve">Managing </w:t>
      </w:r>
      <w:proofErr w:type="spellStart"/>
      <w:r w:rsidRPr="00C652AB">
        <w:rPr>
          <w:rStyle w:val="ItalicsPACKT"/>
        </w:rPr>
        <w:t>Filestore</w:t>
      </w:r>
      <w:proofErr w:type="spellEnd"/>
      <w:r w:rsidRPr="00C652AB">
        <w:rPr>
          <w:rStyle w:val="ItalicsPACKT"/>
        </w:rPr>
        <w:t xml:space="preserve"> quotas</w:t>
      </w:r>
      <w:r>
        <w:t> recipe, makes use of a free email account from </w:t>
      </w:r>
      <w:hyperlink r:id="rId7" w:history="1">
        <w:r w:rsidRPr="00C652AB">
          <w:rPr>
            <w:rStyle w:val="URLPACKT0"/>
            <w:bCs/>
          </w:rPr>
          <w:t>Sendgrid.com</w:t>
        </w:r>
      </w:hyperlink>
      <w:r>
        <w:t>. This enables you to set up the Windows SMTP server to forward mail to SendGrid for onward transmission. This could be a great way to test reporting or to avoid issues with internal SMTP servers.</w:t>
      </w:r>
    </w:p>
    <w:p w14:paraId="5FD5D32E" w14:textId="77777777" w:rsidR="00624CC5" w:rsidRPr="00C652AB" w:rsidRDefault="00624CC5" w:rsidP="00C652AB">
      <w:pPr>
        <w:pStyle w:val="Heading1"/>
      </w:pPr>
      <w:r w:rsidRPr="00C652AB">
        <w:t>Managing physical disks and disk volumes</w:t>
      </w:r>
    </w:p>
    <w:p w14:paraId="29137C2E" w14:textId="77777777" w:rsidR="00624CC5" w:rsidRDefault="00624CC5" w:rsidP="00BA2C22">
      <w:pPr>
        <w:pStyle w:val="NormalPACKT"/>
      </w:pPr>
      <w:r>
        <w:t>Windows Server 2019 requires a computer with at least one disk drive (that is, the </w:t>
      </w:r>
      <w:r w:rsidRPr="00C652AB">
        <w:rPr>
          <w:rStyle w:val="CodeInTextPACKT"/>
        </w:rPr>
        <w:t>C:\</w:t>
      </w:r>
      <w:r>
        <w:t> drive). A disk drive can be connected via different bus types, such as IDE, SATA, SAS, or USB. Before you can utilize a disk in Windows, you need to initialize it and create volumes or partitions.</w:t>
      </w:r>
    </w:p>
    <w:p w14:paraId="6B8FBCD6" w14:textId="77777777" w:rsidR="00624CC5" w:rsidRDefault="00624CC5" w:rsidP="00BA2C22">
      <w:pPr>
        <w:pStyle w:val="NormalPACKT"/>
      </w:pPr>
      <w:r>
        <w:t>There are two partitioning schemes you can use: the older format of MBR, and the newer GPT. The MBR scheme, first introduced with the PC DOS 2 in 1983, had a number of restrictions. For example, the largest partition supported with MBR is just 2 TB. And creating more than four partitions required you to create an extended partition and create additional partitions inside the extended partition. The GPT scheme provides much larger drives (partition limits are OS-imposed), as well as up to 128 partitions per drive.</w:t>
      </w:r>
    </w:p>
    <w:p w14:paraId="044C4C91" w14:textId="77777777" w:rsidR="00624CC5" w:rsidRDefault="00624CC5" w:rsidP="00BA2C22">
      <w:pPr>
        <w:pStyle w:val="NormalPACKT"/>
      </w:pPr>
      <w:r>
        <w:t>In this recipe, you add two new disk devices to a server, </w:t>
      </w:r>
      <w:r w:rsidRPr="00C652AB">
        <w:rPr>
          <w:rStyle w:val="CodeInTextPACKT"/>
        </w:rPr>
        <w:t>SRV1</w:t>
      </w:r>
      <w:r>
        <w:t>, and then create new volumes/partitions on those disks.</w:t>
      </w:r>
    </w:p>
    <w:p w14:paraId="7E21FCA9" w14:textId="77777777" w:rsidR="00624CC5" w:rsidRPr="00C652AB" w:rsidRDefault="00624CC5" w:rsidP="00C652AB">
      <w:pPr>
        <w:pStyle w:val="Heading2"/>
      </w:pPr>
      <w:r w:rsidRPr="00C652AB">
        <w:t>Getting ready</w:t>
      </w:r>
    </w:p>
    <w:p w14:paraId="78E6E31E" w14:textId="77777777" w:rsidR="00624CC5" w:rsidRDefault="00624CC5" w:rsidP="00BA2C22">
      <w:pPr>
        <w:pStyle w:val="NormalPACKT"/>
      </w:pPr>
      <w:r>
        <w:t>You run this recipe on </w:t>
      </w:r>
      <w:r w:rsidRPr="00C652AB">
        <w:rPr>
          <w:rStyle w:val="CodeInTextPACKT"/>
        </w:rPr>
        <w:t>SRV1</w:t>
      </w:r>
      <w:r>
        <w:t>. To perform this recipe, </w:t>
      </w:r>
      <w:r w:rsidRPr="00C652AB">
        <w:rPr>
          <w:rStyle w:val="CodeInTextPACKT"/>
        </w:rPr>
        <w:t>SRV1</w:t>
      </w:r>
      <w:r>
        <w:t> needs two additional disks. If you're using a Hyper-V VM to test this recipe, you can use the following script to add the necessary disks. Run this on your Hyper-V Host that runs the </w:t>
      </w:r>
      <w:r w:rsidRPr="00C652AB">
        <w:rPr>
          <w:rStyle w:val="CodeInTextPACKT"/>
        </w:rPr>
        <w:t>SRV1</w:t>
      </w:r>
      <w:r>
        <w:t> VM:</w:t>
      </w:r>
    </w:p>
    <w:p w14:paraId="4CA3DC53" w14:textId="77777777" w:rsidR="00624CC5" w:rsidRDefault="00624CC5" w:rsidP="00C652AB">
      <w:pPr>
        <w:pStyle w:val="CodePACKT"/>
      </w:pPr>
      <w:r>
        <w:t># Create Virtual Disks to add to SRV1</w:t>
      </w:r>
    </w:p>
    <w:p w14:paraId="454841AE" w14:textId="77777777" w:rsidR="00624CC5" w:rsidRDefault="00624CC5" w:rsidP="00C652AB">
      <w:pPr>
        <w:pStyle w:val="CodePACKT"/>
      </w:pPr>
      <w:r>
        <w:t>New-VHD -Path D:\v6\SRV1\SRV1-F.vhdx -</w:t>
      </w:r>
      <w:proofErr w:type="spellStart"/>
      <w:r>
        <w:t>SizeBytes</w:t>
      </w:r>
      <w:proofErr w:type="spellEnd"/>
      <w:r>
        <w:t xml:space="preserve"> 20gb -Dynamic</w:t>
      </w:r>
    </w:p>
    <w:p w14:paraId="000C8EC6" w14:textId="77777777" w:rsidR="00624CC5" w:rsidRDefault="00624CC5" w:rsidP="00C652AB">
      <w:pPr>
        <w:pStyle w:val="CodePACKT"/>
      </w:pPr>
      <w:r>
        <w:t>New-VHD -Path D:\v6\SRV1\SRV1-G.vhdx -</w:t>
      </w:r>
      <w:proofErr w:type="spellStart"/>
      <w:r>
        <w:t>SizeBytes</w:t>
      </w:r>
      <w:proofErr w:type="spellEnd"/>
      <w:r>
        <w:t xml:space="preserve"> 20gb -Dynamic </w:t>
      </w:r>
    </w:p>
    <w:p w14:paraId="7CCDFE3E" w14:textId="77777777" w:rsidR="00624CC5" w:rsidRDefault="00624CC5" w:rsidP="00C652AB">
      <w:pPr>
        <w:pStyle w:val="CodePACKT"/>
      </w:pPr>
      <w:r>
        <w:t># Add them to the VM</w:t>
      </w:r>
    </w:p>
    <w:p w14:paraId="059F9933" w14:textId="77777777" w:rsidR="00624CC5" w:rsidRDefault="00624CC5" w:rsidP="00C652AB">
      <w:pPr>
        <w:pStyle w:val="CodePACKT"/>
      </w:pPr>
      <w:r>
        <w:t xml:space="preserve">$HDHT1 = </w:t>
      </w:r>
      <w:proofErr w:type="gramStart"/>
      <w:r>
        <w:t>@{</w:t>
      </w:r>
      <w:proofErr w:type="gramEnd"/>
    </w:p>
    <w:p w14:paraId="56C4E06A" w14:textId="77777777" w:rsidR="00624CC5" w:rsidRDefault="00624CC5" w:rsidP="00C652AB">
      <w:pPr>
        <w:pStyle w:val="CodePACKT"/>
      </w:pPr>
      <w:r>
        <w:t xml:space="preserve">  </w:t>
      </w:r>
      <w:proofErr w:type="spellStart"/>
      <w:r>
        <w:t>VMName</w:t>
      </w:r>
      <w:proofErr w:type="spellEnd"/>
      <w:r>
        <w:t xml:space="preserve">           = 'SRV1'</w:t>
      </w:r>
    </w:p>
    <w:p w14:paraId="59E226C3" w14:textId="77777777" w:rsidR="00624CC5" w:rsidRDefault="00624CC5" w:rsidP="00C652AB">
      <w:pPr>
        <w:pStyle w:val="CodePACKT"/>
      </w:pPr>
      <w:r>
        <w:t xml:space="preserve">  Path             = 'D:\v6\SRV1\SRV1-F.vhdx'</w:t>
      </w:r>
    </w:p>
    <w:p w14:paraId="53F5E207" w14:textId="77777777" w:rsidR="00624CC5" w:rsidRDefault="00624CC5" w:rsidP="00C652AB">
      <w:pPr>
        <w:pStyle w:val="CodePACKT"/>
      </w:pPr>
      <w:r>
        <w:t xml:space="preserve">  </w:t>
      </w:r>
      <w:proofErr w:type="spellStart"/>
      <w:r>
        <w:t>ControllerType</w:t>
      </w:r>
      <w:proofErr w:type="spellEnd"/>
      <w:r>
        <w:t xml:space="preserve">   = 'SCSI'</w:t>
      </w:r>
    </w:p>
    <w:p w14:paraId="1AED028F" w14:textId="77777777" w:rsidR="00624CC5" w:rsidRDefault="00624CC5" w:rsidP="00C652AB">
      <w:pPr>
        <w:pStyle w:val="CodePACKT"/>
      </w:pPr>
      <w:r>
        <w:t xml:space="preserve">  </w:t>
      </w:r>
      <w:proofErr w:type="spellStart"/>
      <w:r>
        <w:t>ControllerNumber</w:t>
      </w:r>
      <w:proofErr w:type="spellEnd"/>
      <w:r>
        <w:t xml:space="preserve"> = 0</w:t>
      </w:r>
    </w:p>
    <w:p w14:paraId="1187DD87" w14:textId="77777777" w:rsidR="00624CC5" w:rsidRDefault="00624CC5" w:rsidP="00C652AB">
      <w:pPr>
        <w:pStyle w:val="CodePACKT"/>
      </w:pPr>
      <w:r>
        <w:t>}</w:t>
      </w:r>
    </w:p>
    <w:p w14:paraId="244A32A6" w14:textId="77777777" w:rsidR="00624CC5" w:rsidRDefault="00624CC5" w:rsidP="00C652AB">
      <w:pPr>
        <w:pStyle w:val="CodePACKT"/>
      </w:pPr>
      <w:r>
        <w:t>Add-</w:t>
      </w:r>
      <w:proofErr w:type="spellStart"/>
      <w:r>
        <w:t>VMHardDiskDrive</w:t>
      </w:r>
      <w:proofErr w:type="spellEnd"/>
      <w:r>
        <w:t xml:space="preserve"> @HDHT1</w:t>
      </w:r>
    </w:p>
    <w:p w14:paraId="4D85E365" w14:textId="77777777" w:rsidR="00624CC5" w:rsidRDefault="00624CC5" w:rsidP="00C652AB">
      <w:pPr>
        <w:pStyle w:val="CodePACKT"/>
      </w:pPr>
      <w:r>
        <w:t xml:space="preserve">$HDHT2 = </w:t>
      </w:r>
      <w:proofErr w:type="gramStart"/>
      <w:r>
        <w:t>@{</w:t>
      </w:r>
      <w:proofErr w:type="gramEnd"/>
    </w:p>
    <w:p w14:paraId="24717269" w14:textId="77777777" w:rsidR="00624CC5" w:rsidRDefault="00624CC5" w:rsidP="00C652AB">
      <w:pPr>
        <w:pStyle w:val="CodePACKT"/>
      </w:pPr>
      <w:r>
        <w:t xml:space="preserve">  </w:t>
      </w:r>
      <w:proofErr w:type="spellStart"/>
      <w:r>
        <w:t>VMName</w:t>
      </w:r>
      <w:proofErr w:type="spellEnd"/>
      <w:r>
        <w:t xml:space="preserve">           = 'SRV1'</w:t>
      </w:r>
    </w:p>
    <w:p w14:paraId="2F3EDC05" w14:textId="77777777" w:rsidR="00624CC5" w:rsidRDefault="00624CC5" w:rsidP="00C652AB">
      <w:pPr>
        <w:pStyle w:val="CodePACKT"/>
      </w:pPr>
      <w:r>
        <w:t xml:space="preserve">  Path             = 'D:\v6\SRV1\SRV1-G.vhdx'</w:t>
      </w:r>
    </w:p>
    <w:p w14:paraId="198B764C" w14:textId="77777777" w:rsidR="00624CC5" w:rsidRDefault="00624CC5" w:rsidP="00C652AB">
      <w:pPr>
        <w:pStyle w:val="CodePACKT"/>
      </w:pPr>
      <w:r>
        <w:t xml:space="preserve">  </w:t>
      </w:r>
      <w:proofErr w:type="spellStart"/>
      <w:r>
        <w:t>ControllerType</w:t>
      </w:r>
      <w:proofErr w:type="spellEnd"/>
      <w:r>
        <w:t xml:space="preserve">   = 'SCSI'</w:t>
      </w:r>
    </w:p>
    <w:p w14:paraId="16460A38" w14:textId="77777777" w:rsidR="00624CC5" w:rsidRDefault="00624CC5" w:rsidP="00C652AB">
      <w:pPr>
        <w:pStyle w:val="CodePACKT"/>
      </w:pPr>
      <w:r>
        <w:t xml:space="preserve">  </w:t>
      </w:r>
      <w:proofErr w:type="spellStart"/>
      <w:r>
        <w:t>ControllerNumber</w:t>
      </w:r>
      <w:proofErr w:type="spellEnd"/>
      <w:r>
        <w:t xml:space="preserve"> = 0</w:t>
      </w:r>
    </w:p>
    <w:p w14:paraId="1802BA32" w14:textId="77777777" w:rsidR="00624CC5" w:rsidRDefault="00624CC5" w:rsidP="00C652AB">
      <w:pPr>
        <w:pStyle w:val="CodePACKT"/>
      </w:pPr>
      <w:r>
        <w:t>}</w:t>
      </w:r>
    </w:p>
    <w:p w14:paraId="3BADDE51" w14:textId="77777777" w:rsidR="00624CC5" w:rsidRDefault="00624CC5" w:rsidP="00C652AB">
      <w:pPr>
        <w:pStyle w:val="CodePACKT"/>
      </w:pPr>
      <w:r>
        <w:t>Add-</w:t>
      </w:r>
      <w:proofErr w:type="spellStart"/>
      <w:r>
        <w:t>VMHardDiskDrive</w:t>
      </w:r>
      <w:proofErr w:type="spellEnd"/>
      <w:r>
        <w:t xml:space="preserve"> @HDHT2 </w:t>
      </w:r>
    </w:p>
    <w:p w14:paraId="18368E36" w14:textId="77777777" w:rsidR="00624CC5" w:rsidRDefault="00624CC5" w:rsidP="00BA2C22">
      <w:pPr>
        <w:pStyle w:val="NormalPACKT"/>
      </w:pPr>
      <w:r>
        <w:t>The GitHub repository for this book contains a script, </w:t>
      </w:r>
      <w:r w:rsidRPr="00C652AB">
        <w:rPr>
          <w:rStyle w:val="CodeInTextPACKT"/>
        </w:rPr>
        <w:t>Add-DiskstoSrv1+2.ps1</w:t>
      </w:r>
      <w:r>
        <w:t>, which creates the disks used in this and other recipes in this chapter. Once you've added the (virtual) disks to the </w:t>
      </w:r>
      <w:r w:rsidRPr="00C652AB">
        <w:rPr>
          <w:rStyle w:val="CodeInTextPACKT"/>
        </w:rPr>
        <w:t>SRV1</w:t>
      </w:r>
      <w:r>
        <w:t> server, you can use </w:t>
      </w:r>
      <w:r w:rsidRPr="00C652AB">
        <w:rPr>
          <w:rStyle w:val="KeyWordPACKT"/>
        </w:rPr>
        <w:t>Disk Management</w:t>
      </w:r>
      <w:r>
        <w:t>, a </w:t>
      </w:r>
      <w:r w:rsidRPr="00C652AB">
        <w:rPr>
          <w:rStyle w:val="KeyWordPACKT"/>
        </w:rPr>
        <w:t>Control Panel</w:t>
      </w:r>
      <w:r>
        <w:t> applet, to view the starting disk configuration for this recipe, like this:</w:t>
      </w:r>
    </w:p>
    <w:p w14:paraId="7FFA7DB6" w14:textId="0FA5A637" w:rsidR="00624CC5" w:rsidRDefault="00624CC5" w:rsidP="00BA2C22">
      <w:pPr>
        <w:pStyle w:val="FigurePACKT"/>
      </w:pPr>
      <w:r>
        <w:rPr>
          <w:noProof/>
        </w:rPr>
        <w:lastRenderedPageBreak/>
        <w:drawing>
          <wp:inline distT="0" distB="0" distL="0" distR="0" wp14:anchorId="5B163BCB" wp14:editId="06FF6A82">
            <wp:extent cx="5943600" cy="4046220"/>
            <wp:effectExtent l="0" t="0" r="0" b="0"/>
            <wp:docPr id="61" name="Picture 61"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read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47B5B5FD" w14:textId="77777777" w:rsidR="00624CC5" w:rsidRPr="00C652AB" w:rsidRDefault="00624CC5" w:rsidP="00C652AB">
      <w:pPr>
        <w:pStyle w:val="Heading2"/>
      </w:pPr>
      <w:r w:rsidRPr="00C652AB">
        <w:t>How to do it...</w:t>
      </w:r>
    </w:p>
    <w:p w14:paraId="211382F4" w14:textId="77777777" w:rsidR="00624CC5" w:rsidRDefault="00624CC5" w:rsidP="00C652AB">
      <w:pPr>
        <w:pStyle w:val="NumberedBulletPACKT"/>
      </w:pPr>
      <w:r>
        <w:t>Get physical disks on this system:</w:t>
      </w:r>
    </w:p>
    <w:p w14:paraId="04938E88" w14:textId="77777777" w:rsidR="00624CC5" w:rsidRDefault="00624CC5" w:rsidP="00C652AB">
      <w:pPr>
        <w:pStyle w:val="CodeWithinBulletsEndPACKT"/>
      </w:pPr>
      <w:r>
        <w:t>Get-Disk |</w:t>
      </w:r>
    </w:p>
    <w:p w14:paraId="2BCF9A40" w14:textId="77777777" w:rsidR="00624CC5" w:rsidRDefault="00624CC5" w:rsidP="00C652AB">
      <w:pPr>
        <w:pStyle w:val="CodeWithinBulletsEndPACKT"/>
      </w:pPr>
      <w:r>
        <w:t xml:space="preserve">  Format-Table -</w:t>
      </w:r>
      <w:proofErr w:type="spellStart"/>
      <w:r>
        <w:t>AutoSize</w:t>
      </w:r>
      <w:proofErr w:type="spellEnd"/>
    </w:p>
    <w:p w14:paraId="565D4E7C" w14:textId="77777777" w:rsidR="00624CC5" w:rsidRDefault="00624CC5" w:rsidP="00BA2C22">
      <w:pPr>
        <w:pStyle w:val="NumberedBulletPACKT"/>
      </w:pPr>
      <w:r>
        <w:t>Initialize the disks:</w:t>
      </w:r>
    </w:p>
    <w:p w14:paraId="5498BE97" w14:textId="77777777" w:rsidR="00624CC5" w:rsidRDefault="00624CC5" w:rsidP="00C652AB">
      <w:pPr>
        <w:pStyle w:val="CodeWithinBulletsEndPACKT"/>
      </w:pPr>
      <w:r>
        <w:t xml:space="preserve">Get-Disk | </w:t>
      </w:r>
    </w:p>
    <w:p w14:paraId="02D49501" w14:textId="77777777" w:rsidR="00624CC5" w:rsidRDefault="00624CC5" w:rsidP="00C652AB">
      <w:pPr>
        <w:pStyle w:val="CodeWithinBulletsEndPACKT"/>
      </w:pPr>
      <w:r>
        <w:t xml:space="preserve">  Where </w:t>
      </w:r>
      <w:proofErr w:type="spellStart"/>
      <w:r>
        <w:t>PartitionStyle</w:t>
      </w:r>
      <w:proofErr w:type="spellEnd"/>
      <w:r>
        <w:t xml:space="preserve"> -eq Raw |</w:t>
      </w:r>
    </w:p>
    <w:p w14:paraId="3064FB4A" w14:textId="77777777" w:rsidR="00624CC5" w:rsidRDefault="00624CC5" w:rsidP="00C652AB">
      <w:pPr>
        <w:pStyle w:val="CodeWithinBulletsEndPACKT"/>
      </w:pPr>
      <w:r>
        <w:t xml:space="preserve">    Initialize-Disk -</w:t>
      </w:r>
      <w:proofErr w:type="spellStart"/>
      <w:r>
        <w:t>PartitionStyle</w:t>
      </w:r>
      <w:proofErr w:type="spellEnd"/>
      <w:r>
        <w:t xml:space="preserve"> GPT </w:t>
      </w:r>
    </w:p>
    <w:p w14:paraId="2D091B01" w14:textId="77777777" w:rsidR="00624CC5" w:rsidRDefault="00624CC5" w:rsidP="00BA2C22">
      <w:pPr>
        <w:pStyle w:val="NumberedBulletPACKT"/>
      </w:pPr>
      <w:r>
        <w:t>Redisplay the disks on </w:t>
      </w:r>
      <w:r w:rsidRPr="00C652AB">
        <w:rPr>
          <w:rStyle w:val="CodeInTextPACKT"/>
        </w:rPr>
        <w:t>SRV1</w:t>
      </w:r>
      <w:r>
        <w:t>:</w:t>
      </w:r>
    </w:p>
    <w:p w14:paraId="515DCD07" w14:textId="77777777" w:rsidR="00624CC5" w:rsidRDefault="00624CC5" w:rsidP="00C652AB">
      <w:pPr>
        <w:pStyle w:val="CodeWithinBulletsEndPACKT"/>
      </w:pPr>
      <w:r>
        <w:t>Get-Disk |</w:t>
      </w:r>
    </w:p>
    <w:p w14:paraId="168F7351" w14:textId="77777777" w:rsidR="00624CC5" w:rsidRDefault="00624CC5" w:rsidP="00C652AB">
      <w:pPr>
        <w:pStyle w:val="CodeWithinBulletsEndPACKT"/>
      </w:pPr>
      <w:r>
        <w:t xml:space="preserve">  Format-Table -</w:t>
      </w:r>
      <w:proofErr w:type="spellStart"/>
      <w:r>
        <w:t>AutoSize</w:t>
      </w:r>
      <w:proofErr w:type="spellEnd"/>
    </w:p>
    <w:p w14:paraId="1847A1E0" w14:textId="77777777" w:rsidR="00624CC5" w:rsidRDefault="00624CC5" w:rsidP="00BA2C22">
      <w:pPr>
        <w:pStyle w:val="NumberedBulletPACKT"/>
      </w:pPr>
      <w:r>
        <w:t>Create a volume in </w:t>
      </w:r>
      <w:r w:rsidRPr="00C652AB">
        <w:rPr>
          <w:rStyle w:val="CodeInTextPACKT"/>
        </w:rPr>
        <w:t>Disk 1</w:t>
      </w:r>
      <w:r>
        <w:t>:</w:t>
      </w:r>
    </w:p>
    <w:p w14:paraId="0F19D1BD" w14:textId="77777777" w:rsidR="00624CC5" w:rsidRDefault="00624CC5" w:rsidP="00C652AB">
      <w:pPr>
        <w:pStyle w:val="CodeWithinBulletsEndPACKT"/>
      </w:pPr>
      <w:r>
        <w:t xml:space="preserve">$NVHT1 = </w:t>
      </w:r>
      <w:proofErr w:type="gramStart"/>
      <w:r>
        <w:t>@{</w:t>
      </w:r>
      <w:proofErr w:type="gramEnd"/>
    </w:p>
    <w:p w14:paraId="6C8FFE73" w14:textId="77777777" w:rsidR="00624CC5" w:rsidRDefault="00624CC5" w:rsidP="00C652AB">
      <w:pPr>
        <w:pStyle w:val="CodeWithinBulletsEndPACKT"/>
      </w:pPr>
      <w:r>
        <w:t xml:space="preserve">  </w:t>
      </w:r>
      <w:proofErr w:type="spellStart"/>
      <w:r>
        <w:t>DiskNumber</w:t>
      </w:r>
      <w:proofErr w:type="spellEnd"/>
      <w:r>
        <w:t xml:space="preserve">   </w:t>
      </w:r>
      <w:proofErr w:type="gramStart"/>
      <w:r>
        <w:t>=  1</w:t>
      </w:r>
      <w:proofErr w:type="gramEnd"/>
      <w:r>
        <w:t xml:space="preserve"> </w:t>
      </w:r>
    </w:p>
    <w:p w14:paraId="6B2163DB" w14:textId="77777777" w:rsidR="00624CC5" w:rsidRDefault="00624CC5" w:rsidP="00C652AB">
      <w:pPr>
        <w:pStyle w:val="CodeWithinBulletsEndPACKT"/>
      </w:pPr>
      <w:r>
        <w:t xml:space="preserve">  </w:t>
      </w:r>
      <w:proofErr w:type="spellStart"/>
      <w:r>
        <w:t>FriendlyName</w:t>
      </w:r>
      <w:proofErr w:type="spellEnd"/>
      <w:r>
        <w:t xml:space="preserve"> = 'Storage(F)' </w:t>
      </w:r>
    </w:p>
    <w:p w14:paraId="7B00BFEB" w14:textId="77777777" w:rsidR="00624CC5" w:rsidRDefault="00624CC5" w:rsidP="00C652AB">
      <w:pPr>
        <w:pStyle w:val="CodeWithinBulletsEndPACKT"/>
      </w:pPr>
      <w:r>
        <w:t xml:space="preserve">  </w:t>
      </w:r>
      <w:proofErr w:type="spellStart"/>
      <w:r>
        <w:t>FileSystem</w:t>
      </w:r>
      <w:proofErr w:type="spellEnd"/>
      <w:r>
        <w:t xml:space="preserve">   = 'NTFS' </w:t>
      </w:r>
    </w:p>
    <w:p w14:paraId="66CF81D8" w14:textId="77777777" w:rsidR="00624CC5" w:rsidRDefault="00624CC5" w:rsidP="00C652AB">
      <w:pPr>
        <w:pStyle w:val="CodeWithinBulletsEndPACKT"/>
      </w:pPr>
      <w:r>
        <w:t xml:space="preserve">  </w:t>
      </w:r>
      <w:proofErr w:type="spellStart"/>
      <w:proofErr w:type="gramStart"/>
      <w:r>
        <w:t>DriveLetter</w:t>
      </w:r>
      <w:proofErr w:type="spellEnd"/>
      <w:r>
        <w:t xml:space="preserve">  =</w:t>
      </w:r>
      <w:proofErr w:type="gramEnd"/>
      <w:r>
        <w:t xml:space="preserve"> 'F'</w:t>
      </w:r>
    </w:p>
    <w:p w14:paraId="41B535D4" w14:textId="77777777" w:rsidR="00624CC5" w:rsidRDefault="00624CC5" w:rsidP="00C652AB">
      <w:pPr>
        <w:pStyle w:val="CodeWithinBulletsEndPACKT"/>
      </w:pPr>
      <w:r>
        <w:t>}</w:t>
      </w:r>
    </w:p>
    <w:p w14:paraId="5FDED13E" w14:textId="77777777" w:rsidR="00624CC5" w:rsidRDefault="00624CC5" w:rsidP="00C652AB">
      <w:pPr>
        <w:pStyle w:val="CodeWithinBulletsEndPACKT"/>
      </w:pPr>
      <w:r>
        <w:t>New-Volume @NVHT1</w:t>
      </w:r>
    </w:p>
    <w:p w14:paraId="020E1F74" w14:textId="77777777" w:rsidR="00624CC5" w:rsidRDefault="00624CC5" w:rsidP="00BA2C22">
      <w:pPr>
        <w:pStyle w:val="NumberedBulletPACKT"/>
      </w:pPr>
      <w:r>
        <w:t>Create two volumes in disk</w:t>
      </w:r>
      <w:r w:rsidRPr="00C652AB">
        <w:rPr>
          <w:rStyle w:val="CodeInTextPACKT"/>
        </w:rPr>
        <w:t> 2</w:t>
      </w:r>
      <w:r>
        <w:t>—first, create </w:t>
      </w:r>
      <w:r w:rsidRPr="00C652AB">
        <w:rPr>
          <w:rStyle w:val="CodeInTextPACKT"/>
        </w:rPr>
        <w:t>G</w:t>
      </w:r>
      <w:r>
        <w:t>:</w:t>
      </w:r>
    </w:p>
    <w:p w14:paraId="72D95624" w14:textId="77777777" w:rsidR="00624CC5" w:rsidRDefault="00624CC5" w:rsidP="00C652AB">
      <w:pPr>
        <w:pStyle w:val="CodeWithinBulletsEndPACKT"/>
      </w:pPr>
      <w:r>
        <w:lastRenderedPageBreak/>
        <w:t>New-Partition -</w:t>
      </w:r>
      <w:proofErr w:type="spellStart"/>
      <w:r>
        <w:t>DiskNumber</w:t>
      </w:r>
      <w:proofErr w:type="spellEnd"/>
      <w:r>
        <w:t xml:space="preserve"> </w:t>
      </w:r>
      <w:proofErr w:type="gramStart"/>
      <w:r>
        <w:t>2  -</w:t>
      </w:r>
      <w:proofErr w:type="spellStart"/>
      <w:proofErr w:type="gramEnd"/>
      <w:r>
        <w:t>DriveLetter</w:t>
      </w:r>
      <w:proofErr w:type="spellEnd"/>
      <w:r>
        <w:t xml:space="preserve"> G -Size 4gb</w:t>
      </w:r>
    </w:p>
    <w:p w14:paraId="16CA9B58" w14:textId="77777777" w:rsidR="00624CC5" w:rsidRDefault="00624CC5" w:rsidP="00BA2C22">
      <w:pPr>
        <w:pStyle w:val="NumberedBulletPACKT"/>
      </w:pPr>
      <w:r>
        <w:t>Create a second partition, </w:t>
      </w:r>
      <w:r w:rsidRPr="00C652AB">
        <w:rPr>
          <w:rStyle w:val="CodeInTextPACKT"/>
        </w:rPr>
        <w:t>H</w:t>
      </w:r>
      <w:r>
        <w:t>:</w:t>
      </w:r>
    </w:p>
    <w:p w14:paraId="75B63789" w14:textId="77777777" w:rsidR="00624CC5" w:rsidRDefault="00624CC5" w:rsidP="00C652AB">
      <w:pPr>
        <w:pStyle w:val="CodeWithinBulletsEndPACKT"/>
      </w:pPr>
      <w:r>
        <w:t>New-Partition -</w:t>
      </w:r>
      <w:proofErr w:type="spellStart"/>
      <w:r>
        <w:t>DiskNumber</w:t>
      </w:r>
      <w:proofErr w:type="spellEnd"/>
      <w:r>
        <w:t xml:space="preserve"> </w:t>
      </w:r>
      <w:proofErr w:type="gramStart"/>
      <w:r>
        <w:t>2  -</w:t>
      </w:r>
      <w:proofErr w:type="spellStart"/>
      <w:proofErr w:type="gramEnd"/>
      <w:r>
        <w:t>DriveLetter</w:t>
      </w:r>
      <w:proofErr w:type="spellEnd"/>
      <w:r>
        <w:t xml:space="preserve"> H -</w:t>
      </w:r>
      <w:proofErr w:type="spellStart"/>
      <w:r>
        <w:t>UseMaximumSize</w:t>
      </w:r>
      <w:proofErr w:type="spellEnd"/>
    </w:p>
    <w:p w14:paraId="6A7D884A" w14:textId="77777777" w:rsidR="00624CC5" w:rsidRDefault="00624CC5" w:rsidP="00BA2C22">
      <w:pPr>
        <w:pStyle w:val="NumberedBulletPACKT"/>
      </w:pPr>
      <w:r>
        <w:t>Format the </w:t>
      </w:r>
      <w:r w:rsidRPr="00C652AB">
        <w:rPr>
          <w:rStyle w:val="CodeInTextPACKT"/>
        </w:rPr>
        <w:t>G:</w:t>
      </w:r>
      <w:r>
        <w:t> and </w:t>
      </w:r>
      <w:r w:rsidRPr="00C652AB">
        <w:rPr>
          <w:rStyle w:val="CodeInTextPACKT"/>
        </w:rPr>
        <w:t>H:</w:t>
      </w:r>
      <w:r>
        <w:t> drives:</w:t>
      </w:r>
    </w:p>
    <w:p w14:paraId="6CE27318" w14:textId="77777777" w:rsidR="00624CC5" w:rsidRDefault="00624CC5" w:rsidP="00C652AB">
      <w:pPr>
        <w:pStyle w:val="CodeWithinBulletsEndPACKT"/>
      </w:pPr>
      <w:r>
        <w:t xml:space="preserve">$NVHT1 = </w:t>
      </w:r>
      <w:proofErr w:type="gramStart"/>
      <w:r>
        <w:t>@{</w:t>
      </w:r>
      <w:proofErr w:type="gramEnd"/>
    </w:p>
    <w:p w14:paraId="4666555B" w14:textId="77777777" w:rsidR="00624CC5" w:rsidRDefault="00624CC5" w:rsidP="00C652AB">
      <w:pPr>
        <w:pStyle w:val="CodeWithinBulletsEndPACKT"/>
      </w:pPr>
      <w:r>
        <w:t xml:space="preserve">  </w:t>
      </w:r>
      <w:proofErr w:type="spellStart"/>
      <w:r>
        <w:t>DriveLetter</w:t>
      </w:r>
      <w:proofErr w:type="spellEnd"/>
      <w:r>
        <w:t xml:space="preserve">        = 'G'</w:t>
      </w:r>
    </w:p>
    <w:p w14:paraId="5EE564CA" w14:textId="77777777" w:rsidR="00624CC5" w:rsidRDefault="00624CC5" w:rsidP="00C652AB">
      <w:pPr>
        <w:pStyle w:val="CodeWithinBulletsEndPACKT"/>
      </w:pPr>
      <w:r>
        <w:t xml:space="preserve">  </w:t>
      </w:r>
      <w:proofErr w:type="spellStart"/>
      <w:r>
        <w:t>FileSystem</w:t>
      </w:r>
      <w:proofErr w:type="spellEnd"/>
      <w:r>
        <w:t xml:space="preserve">         = 'NTFS' </w:t>
      </w:r>
    </w:p>
    <w:p w14:paraId="21588655" w14:textId="77777777" w:rsidR="00624CC5" w:rsidRDefault="00624CC5" w:rsidP="00C652AB">
      <w:pPr>
        <w:pStyle w:val="CodeWithinBulletsEndPACKT"/>
      </w:pPr>
      <w:r>
        <w:t xml:space="preserve">  </w:t>
      </w:r>
      <w:proofErr w:type="spellStart"/>
      <w:r>
        <w:t>NewFileSystemLabel</w:t>
      </w:r>
      <w:proofErr w:type="spellEnd"/>
      <w:r>
        <w:t xml:space="preserve"> = 'Log'}</w:t>
      </w:r>
    </w:p>
    <w:p w14:paraId="5C262266" w14:textId="77777777" w:rsidR="00624CC5" w:rsidRDefault="00624CC5" w:rsidP="00C652AB">
      <w:pPr>
        <w:pStyle w:val="CodeWithinBulletsEndPACKT"/>
      </w:pPr>
      <w:r>
        <w:t>Format-Volume @NVHT1</w:t>
      </w:r>
    </w:p>
    <w:p w14:paraId="3E0293BF" w14:textId="77777777" w:rsidR="00624CC5" w:rsidRDefault="00624CC5" w:rsidP="00C652AB">
      <w:pPr>
        <w:pStyle w:val="CodeWithinBulletsEndPACKT"/>
      </w:pPr>
      <w:r>
        <w:t xml:space="preserve">$NVHT2 = </w:t>
      </w:r>
      <w:proofErr w:type="gramStart"/>
      <w:r>
        <w:t>@{</w:t>
      </w:r>
      <w:proofErr w:type="gramEnd"/>
    </w:p>
    <w:p w14:paraId="03EAE76C" w14:textId="77777777" w:rsidR="00624CC5" w:rsidRDefault="00624CC5" w:rsidP="00C652AB">
      <w:pPr>
        <w:pStyle w:val="CodeWithinBulletsEndPACKT"/>
      </w:pPr>
      <w:r>
        <w:t xml:space="preserve">  </w:t>
      </w:r>
      <w:proofErr w:type="spellStart"/>
      <w:r>
        <w:t>DriveLetter</w:t>
      </w:r>
      <w:proofErr w:type="spellEnd"/>
      <w:r>
        <w:t xml:space="preserve">        = 'H'</w:t>
      </w:r>
    </w:p>
    <w:p w14:paraId="65BCD653" w14:textId="77777777" w:rsidR="00624CC5" w:rsidRDefault="00624CC5" w:rsidP="00C652AB">
      <w:pPr>
        <w:pStyle w:val="CodeWithinBulletsEndPACKT"/>
      </w:pPr>
      <w:r>
        <w:t xml:space="preserve">  </w:t>
      </w:r>
      <w:proofErr w:type="spellStart"/>
      <w:r>
        <w:t>FileSystem</w:t>
      </w:r>
      <w:proofErr w:type="spellEnd"/>
      <w:r>
        <w:t xml:space="preserve">         = 'NTFS' </w:t>
      </w:r>
    </w:p>
    <w:p w14:paraId="187721EB" w14:textId="77777777" w:rsidR="00624CC5" w:rsidRDefault="00624CC5" w:rsidP="00C652AB">
      <w:pPr>
        <w:pStyle w:val="CodeWithinBulletsEndPACKT"/>
      </w:pPr>
      <w:r>
        <w:t xml:space="preserve">  </w:t>
      </w:r>
      <w:proofErr w:type="spellStart"/>
      <w:r>
        <w:t>NewFileSystemLabel</w:t>
      </w:r>
      <w:proofErr w:type="spellEnd"/>
      <w:r>
        <w:t xml:space="preserve"> = '</w:t>
      </w:r>
      <w:proofErr w:type="spellStart"/>
      <w:r>
        <w:t>GDShow</w:t>
      </w:r>
      <w:proofErr w:type="spellEnd"/>
      <w:r>
        <w:t>'}</w:t>
      </w:r>
    </w:p>
    <w:p w14:paraId="2D5D0033" w14:textId="77777777" w:rsidR="00624CC5" w:rsidRDefault="00624CC5" w:rsidP="00C652AB">
      <w:pPr>
        <w:pStyle w:val="CodeWithinBulletsEndPACKT"/>
      </w:pPr>
      <w:r>
        <w:t xml:space="preserve">Format-Volume @NVHT2 </w:t>
      </w:r>
    </w:p>
    <w:p w14:paraId="63DD7779" w14:textId="77777777" w:rsidR="00624CC5" w:rsidRDefault="00624CC5" w:rsidP="00BA2C22">
      <w:pPr>
        <w:pStyle w:val="NumberedBulletPACKT"/>
      </w:pPr>
      <w:r>
        <w:t>Get partitions on this system:</w:t>
      </w:r>
    </w:p>
    <w:p w14:paraId="423D39B8" w14:textId="77777777" w:rsidR="00624CC5" w:rsidRDefault="00624CC5" w:rsidP="00C652AB">
      <w:pPr>
        <w:pStyle w:val="CodeWithinBulletsEndPACKT"/>
      </w:pPr>
      <w:r>
        <w:t>Get-</w:t>
      </w:r>
      <w:proofErr w:type="gramStart"/>
      <w:r>
        <w:t>Partition  |</w:t>
      </w:r>
      <w:proofErr w:type="gramEnd"/>
      <w:r>
        <w:t xml:space="preserve"> </w:t>
      </w:r>
    </w:p>
    <w:p w14:paraId="41DC1CBD" w14:textId="77777777" w:rsidR="00624CC5" w:rsidRDefault="00624CC5" w:rsidP="00C652AB">
      <w:pPr>
        <w:pStyle w:val="CodeWithinBulletsEndPACKT"/>
      </w:pPr>
      <w:r>
        <w:t xml:space="preserve">  Sort-Object -Property </w:t>
      </w:r>
      <w:proofErr w:type="spellStart"/>
      <w:r>
        <w:t>DriveLetter</w:t>
      </w:r>
      <w:proofErr w:type="spellEnd"/>
      <w:r>
        <w:t xml:space="preserve"> |</w:t>
      </w:r>
    </w:p>
    <w:p w14:paraId="344750C8" w14:textId="77777777" w:rsidR="00624CC5" w:rsidRDefault="00624CC5" w:rsidP="00C652AB">
      <w:pPr>
        <w:pStyle w:val="CodeWithinBulletsEndPACKT"/>
      </w:pPr>
      <w:r>
        <w:t xml:space="preserve">    Format-Table -Property </w:t>
      </w:r>
      <w:proofErr w:type="spellStart"/>
      <w:r>
        <w:t>DriveLetter</w:t>
      </w:r>
      <w:proofErr w:type="spellEnd"/>
      <w:r>
        <w:t>, Size, Type</w:t>
      </w:r>
    </w:p>
    <w:p w14:paraId="2EF2E57E" w14:textId="77777777" w:rsidR="00624CC5" w:rsidRDefault="00624CC5" w:rsidP="00BA2C22">
      <w:pPr>
        <w:pStyle w:val="NumberedBulletPACKT"/>
      </w:pPr>
      <w:r>
        <w:t>Get volumes on </w:t>
      </w:r>
      <w:r w:rsidRPr="00C652AB">
        <w:rPr>
          <w:rStyle w:val="CodeInTextPACKT"/>
        </w:rPr>
        <w:t>SRV1</w:t>
      </w:r>
      <w:r>
        <w:t>:</w:t>
      </w:r>
    </w:p>
    <w:p w14:paraId="375AEEA3" w14:textId="77777777" w:rsidR="00624CC5" w:rsidRDefault="00624CC5" w:rsidP="00C652AB">
      <w:pPr>
        <w:pStyle w:val="CodeWithinBulletsEndPACKT"/>
      </w:pPr>
      <w:r>
        <w:t xml:space="preserve">Get-Volume | </w:t>
      </w:r>
    </w:p>
    <w:p w14:paraId="3681B137" w14:textId="77777777" w:rsidR="00624CC5" w:rsidRDefault="00624CC5" w:rsidP="00C652AB">
      <w:pPr>
        <w:pStyle w:val="CodeWithinBulletsEndPACKT"/>
      </w:pPr>
      <w:r>
        <w:t xml:space="preserve">  Sort-Object -Property </w:t>
      </w:r>
      <w:proofErr w:type="spellStart"/>
      <w:r>
        <w:t>riveLetter</w:t>
      </w:r>
      <w:proofErr w:type="spellEnd"/>
      <w:r>
        <w:t xml:space="preserve"> </w:t>
      </w:r>
    </w:p>
    <w:p w14:paraId="28786831" w14:textId="77777777" w:rsidR="00624CC5" w:rsidRPr="00C652AB" w:rsidRDefault="00624CC5" w:rsidP="00C652AB">
      <w:pPr>
        <w:pStyle w:val="Heading2"/>
      </w:pPr>
      <w:r w:rsidRPr="00C652AB">
        <w:t>How it works…</w:t>
      </w:r>
    </w:p>
    <w:p w14:paraId="2E41F825" w14:textId="77777777" w:rsidR="00624CC5" w:rsidRDefault="00624CC5" w:rsidP="00BA2C22">
      <w:pPr>
        <w:pStyle w:val="NormalPACKT"/>
      </w:pPr>
      <w:r>
        <w:t>In </w:t>
      </w:r>
      <w:r w:rsidRPr="00C652AB">
        <w:rPr>
          <w:rStyle w:val="ItalicsPACKT"/>
        </w:rPr>
        <w:t>step 1</w:t>
      </w:r>
      <w:r>
        <w:t>, you look at the disks available on </w:t>
      </w:r>
      <w:r w:rsidRPr="00C652AB">
        <w:rPr>
          <w:rStyle w:val="CodeInTextPACKT"/>
        </w:rPr>
        <w:t>SRV1</w:t>
      </w:r>
      <w:r>
        <w:t>, noting the two new disks:</w:t>
      </w:r>
    </w:p>
    <w:p w14:paraId="33D95CD6" w14:textId="0D28BA4A" w:rsidR="00624CC5" w:rsidRDefault="00624CC5" w:rsidP="00BA2C22">
      <w:pPr>
        <w:pStyle w:val="FigurePACKT"/>
      </w:pPr>
      <w:r>
        <w:rPr>
          <w:noProof/>
        </w:rPr>
        <w:drawing>
          <wp:inline distT="0" distB="0" distL="0" distR="0" wp14:anchorId="7F00B242" wp14:editId="256ACC34">
            <wp:extent cx="5943600" cy="1026795"/>
            <wp:effectExtent l="0" t="0" r="0" b="1905"/>
            <wp:docPr id="60" name="Picture 6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26795"/>
                    </a:xfrm>
                    <a:prstGeom prst="rect">
                      <a:avLst/>
                    </a:prstGeom>
                    <a:noFill/>
                    <a:ln>
                      <a:noFill/>
                    </a:ln>
                  </pic:spPr>
                </pic:pic>
              </a:graphicData>
            </a:graphic>
          </wp:inline>
        </w:drawing>
      </w:r>
    </w:p>
    <w:p w14:paraId="34CB5CD4" w14:textId="77777777" w:rsidR="00624CC5" w:rsidRDefault="00624CC5" w:rsidP="00BA2C22">
      <w:pPr>
        <w:pStyle w:val="NormalPACKT"/>
      </w:pPr>
      <w:r>
        <w:t>In </w:t>
      </w:r>
      <w:r w:rsidRPr="00C652AB">
        <w:rPr>
          <w:rStyle w:val="ItalicsPACKT"/>
        </w:rPr>
        <w:t>step 2</w:t>
      </w:r>
      <w:r>
        <w:t>, you initialize the two new drives—this produces no output. In </w:t>
      </w:r>
      <w:r w:rsidRPr="00C652AB">
        <w:rPr>
          <w:rStyle w:val="ItalicsPACKT"/>
        </w:rPr>
        <w:t>step 3</w:t>
      </w:r>
      <w:r>
        <w:t>, you redisplay the disks, which looks like this:</w:t>
      </w:r>
    </w:p>
    <w:p w14:paraId="78B4F7BF" w14:textId="0D4EC84C" w:rsidR="00624CC5" w:rsidRDefault="00624CC5" w:rsidP="00BA2C22">
      <w:pPr>
        <w:pStyle w:val="FigurePACKT"/>
      </w:pPr>
      <w:r>
        <w:rPr>
          <w:noProof/>
        </w:rPr>
        <w:drawing>
          <wp:inline distT="0" distB="0" distL="0" distR="0" wp14:anchorId="58C3942C" wp14:editId="01BB6643">
            <wp:extent cx="5943600" cy="1083945"/>
            <wp:effectExtent l="0" t="0" r="0" b="1905"/>
            <wp:docPr id="59" name="Picture 5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51914635" w14:textId="77777777" w:rsidR="00624CC5" w:rsidRDefault="00624CC5" w:rsidP="007E73F3">
      <w:pPr>
        <w:pStyle w:val="NormalPACKT"/>
      </w:pPr>
      <w:r>
        <w:t>In </w:t>
      </w:r>
      <w:r w:rsidRPr="00C652AB">
        <w:rPr>
          <w:rStyle w:val="ItalicsPACKT"/>
        </w:rPr>
        <w:t>step 4</w:t>
      </w:r>
      <w:r>
        <w:t>, you use the </w:t>
      </w:r>
      <w:r w:rsidRPr="00C652AB">
        <w:rPr>
          <w:rStyle w:val="CodeInTextPACKT"/>
        </w:rPr>
        <w:t>New-Volume</w:t>
      </w:r>
      <w:r>
        <w:t> cmdlet to partition and format a disk volume (</w:t>
      </w:r>
      <w:r w:rsidRPr="00C652AB">
        <w:rPr>
          <w:rStyle w:val="CodeInTextPACKT"/>
        </w:rPr>
        <w:t>F:</w:t>
      </w:r>
      <w:r>
        <w:t>) in the first added disk, which looks like this:</w:t>
      </w:r>
    </w:p>
    <w:p w14:paraId="4D3F47C7" w14:textId="1834855F" w:rsidR="00624CC5" w:rsidRDefault="00624CC5" w:rsidP="007E73F3">
      <w:pPr>
        <w:pStyle w:val="FigurePACKT"/>
      </w:pPr>
      <w:r>
        <w:rPr>
          <w:noProof/>
        </w:rPr>
        <w:lastRenderedPageBreak/>
        <w:drawing>
          <wp:inline distT="0" distB="0" distL="0" distR="0" wp14:anchorId="6218421C" wp14:editId="1C0F7627">
            <wp:extent cx="5943600" cy="1307465"/>
            <wp:effectExtent l="0" t="0" r="0" b="6985"/>
            <wp:docPr id="58" name="Picture 5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t 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07465"/>
                    </a:xfrm>
                    <a:prstGeom prst="rect">
                      <a:avLst/>
                    </a:prstGeom>
                    <a:noFill/>
                    <a:ln>
                      <a:noFill/>
                    </a:ln>
                  </pic:spPr>
                </pic:pic>
              </a:graphicData>
            </a:graphic>
          </wp:inline>
        </w:drawing>
      </w:r>
    </w:p>
    <w:p w14:paraId="0FB1860C" w14:textId="77777777" w:rsidR="00624CC5" w:rsidRDefault="00624CC5" w:rsidP="007E73F3">
      <w:pPr>
        <w:pStyle w:val="NormalPACKT"/>
      </w:pPr>
      <w:r>
        <w:t>With </w:t>
      </w:r>
      <w:r w:rsidRPr="00C652AB">
        <w:rPr>
          <w:rStyle w:val="ItalicsPACKT"/>
        </w:rPr>
        <w:t>step 5</w:t>
      </w:r>
      <w:r>
        <w:t>, you create the first of two new partitions on the second drive added to </w:t>
      </w:r>
      <w:r w:rsidRPr="00C652AB">
        <w:rPr>
          <w:rStyle w:val="CodeInTextPACKT"/>
        </w:rPr>
        <w:t>SRV1</w:t>
      </w:r>
      <w:r>
        <w:t>, which looks like this:</w:t>
      </w:r>
    </w:p>
    <w:p w14:paraId="28702B4A" w14:textId="0A400886" w:rsidR="00624CC5" w:rsidRDefault="00624CC5" w:rsidP="007E73F3">
      <w:pPr>
        <w:pStyle w:val="FigurePACKT"/>
      </w:pPr>
      <w:r>
        <w:rPr>
          <w:noProof/>
        </w:rPr>
        <w:drawing>
          <wp:inline distT="0" distB="0" distL="0" distR="0" wp14:anchorId="57AD1C1D" wp14:editId="50D15894">
            <wp:extent cx="5943600" cy="922655"/>
            <wp:effectExtent l="0" t="0" r="0" b="0"/>
            <wp:docPr id="57" name="Picture 5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922655"/>
                    </a:xfrm>
                    <a:prstGeom prst="rect">
                      <a:avLst/>
                    </a:prstGeom>
                    <a:noFill/>
                    <a:ln>
                      <a:noFill/>
                    </a:ln>
                  </pic:spPr>
                </pic:pic>
              </a:graphicData>
            </a:graphic>
          </wp:inline>
        </w:drawing>
      </w:r>
    </w:p>
    <w:p w14:paraId="723980CF" w14:textId="77777777" w:rsidR="00624CC5" w:rsidRDefault="00624CC5" w:rsidP="007E73F3">
      <w:pPr>
        <w:pStyle w:val="NormalPACKT"/>
      </w:pPr>
      <w:r>
        <w:t>In </w:t>
      </w:r>
      <w:r w:rsidRPr="00C652AB">
        <w:rPr>
          <w:rStyle w:val="ItalicsPACKT"/>
        </w:rPr>
        <w:t>step 6</w:t>
      </w:r>
      <w:r>
        <w:t>, you create a second partition on the second disk, the </w:t>
      </w:r>
      <w:r w:rsidRPr="00C652AB">
        <w:rPr>
          <w:rStyle w:val="CodeInTextPACKT"/>
        </w:rPr>
        <w:t>G:</w:t>
      </w:r>
      <w:r>
        <w:t> drive. That looks like this:</w:t>
      </w:r>
    </w:p>
    <w:p w14:paraId="230F779E" w14:textId="2F4C0D46" w:rsidR="00624CC5" w:rsidRDefault="00624CC5" w:rsidP="007E73F3">
      <w:pPr>
        <w:pStyle w:val="FigurePACKT"/>
      </w:pPr>
      <w:r>
        <w:rPr>
          <w:noProof/>
        </w:rPr>
        <w:drawing>
          <wp:inline distT="0" distB="0" distL="0" distR="0" wp14:anchorId="271C6C9D" wp14:editId="394F390A">
            <wp:extent cx="5943600" cy="917575"/>
            <wp:effectExtent l="0" t="0" r="0" b="0"/>
            <wp:docPr id="56" name="Picture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17575"/>
                    </a:xfrm>
                    <a:prstGeom prst="rect">
                      <a:avLst/>
                    </a:prstGeom>
                    <a:noFill/>
                    <a:ln>
                      <a:noFill/>
                    </a:ln>
                  </pic:spPr>
                </pic:pic>
              </a:graphicData>
            </a:graphic>
          </wp:inline>
        </w:drawing>
      </w:r>
    </w:p>
    <w:p w14:paraId="236CA9F6" w14:textId="77777777" w:rsidR="00624CC5" w:rsidRDefault="00624CC5" w:rsidP="007E73F3">
      <w:pPr>
        <w:pStyle w:val="NormalPACKT"/>
      </w:pPr>
      <w:r>
        <w:t>In </w:t>
      </w:r>
      <w:r w:rsidRPr="00C652AB">
        <w:rPr>
          <w:rStyle w:val="ItalicsPACKT"/>
        </w:rPr>
        <w:t>step 7</w:t>
      </w:r>
      <w:r>
        <w:t>, you format the two partitions you just created, which looks like this:</w:t>
      </w:r>
    </w:p>
    <w:p w14:paraId="1AC119BC" w14:textId="71A2692B" w:rsidR="00624CC5" w:rsidRDefault="00624CC5" w:rsidP="007E73F3">
      <w:pPr>
        <w:pStyle w:val="FigurePACKT"/>
      </w:pPr>
      <w:r>
        <w:rPr>
          <w:noProof/>
        </w:rPr>
        <w:drawing>
          <wp:inline distT="0" distB="0" distL="0" distR="0" wp14:anchorId="087F81FB" wp14:editId="25EC3462">
            <wp:extent cx="5943600" cy="1754505"/>
            <wp:effectExtent l="0" t="0" r="0" b="0"/>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a:ln>
                      <a:noFill/>
                    </a:ln>
                  </pic:spPr>
                </pic:pic>
              </a:graphicData>
            </a:graphic>
          </wp:inline>
        </w:drawing>
      </w:r>
    </w:p>
    <w:p w14:paraId="7D051331" w14:textId="77777777" w:rsidR="00624CC5" w:rsidRDefault="00624CC5" w:rsidP="007E73F3">
      <w:pPr>
        <w:pStyle w:val="NormalPACKT"/>
      </w:pPr>
      <w:r>
        <w:t>In </w:t>
      </w:r>
      <w:r w:rsidRPr="00C652AB">
        <w:rPr>
          <w:rStyle w:val="ItalicsPACKT"/>
        </w:rPr>
        <w:t>step 8</w:t>
      </w:r>
      <w:r>
        <w:t>, you use the </w:t>
      </w:r>
      <w:r w:rsidRPr="00C652AB">
        <w:rPr>
          <w:rStyle w:val="CodeInTextPACKT"/>
        </w:rPr>
        <w:t>Get-Partition</w:t>
      </w:r>
      <w:r>
        <w:t> cmdlet to return the partitions on the </w:t>
      </w:r>
      <w:r w:rsidRPr="00C652AB">
        <w:rPr>
          <w:rStyle w:val="CodeInTextPACKT"/>
        </w:rPr>
        <w:t>SRV1</w:t>
      </w:r>
      <w:r>
        <w:t> server, which looks like this:</w:t>
      </w:r>
    </w:p>
    <w:p w14:paraId="46BE2D18" w14:textId="420D29CB" w:rsidR="00624CC5" w:rsidRDefault="00624CC5" w:rsidP="007E73F3">
      <w:pPr>
        <w:pStyle w:val="FigurePACKT"/>
      </w:pPr>
      <w:r>
        <w:rPr>
          <w:noProof/>
        </w:rPr>
        <w:lastRenderedPageBreak/>
        <w:drawing>
          <wp:inline distT="0" distB="0" distL="0" distR="0" wp14:anchorId="1EAA1D7A" wp14:editId="0EBEA002">
            <wp:extent cx="5943600" cy="2480310"/>
            <wp:effectExtent l="0" t="0" r="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80310"/>
                    </a:xfrm>
                    <a:prstGeom prst="rect">
                      <a:avLst/>
                    </a:prstGeom>
                    <a:noFill/>
                    <a:ln>
                      <a:noFill/>
                    </a:ln>
                  </pic:spPr>
                </pic:pic>
              </a:graphicData>
            </a:graphic>
          </wp:inline>
        </w:drawing>
      </w:r>
    </w:p>
    <w:p w14:paraId="08D4D9F3" w14:textId="77777777" w:rsidR="00624CC5" w:rsidRDefault="00624CC5" w:rsidP="007E73F3">
      <w:pPr>
        <w:pStyle w:val="NormalPACKT"/>
      </w:pPr>
      <w:r>
        <w:t>In </w:t>
      </w:r>
      <w:r w:rsidRPr="00C652AB">
        <w:rPr>
          <w:rStyle w:val="ItalicsPACKT"/>
        </w:rPr>
        <w:t>step 9</w:t>
      </w:r>
      <w:r>
        <w:t>, you use the </w:t>
      </w:r>
      <w:r w:rsidRPr="00C652AB">
        <w:rPr>
          <w:rStyle w:val="CodeInTextPACKT"/>
        </w:rPr>
        <w:t>Get-Volume</w:t>
      </w:r>
      <w:r>
        <w:t> cmdlet to return the volumes (also known as the partitions) on the </w:t>
      </w:r>
      <w:r w:rsidRPr="00C652AB">
        <w:rPr>
          <w:rStyle w:val="CodeInTextPACKT"/>
        </w:rPr>
        <w:t>SRV1</w:t>
      </w:r>
      <w:r>
        <w:t> server, which looks like this:</w:t>
      </w:r>
    </w:p>
    <w:p w14:paraId="68B9E5CA" w14:textId="758E46AA" w:rsidR="00624CC5" w:rsidRDefault="00624CC5" w:rsidP="007E73F3">
      <w:pPr>
        <w:pStyle w:val="FigurePACKT"/>
      </w:pPr>
      <w:r>
        <w:rPr>
          <w:noProof/>
        </w:rPr>
        <w:drawing>
          <wp:inline distT="0" distB="0" distL="0" distR="0" wp14:anchorId="7F3999FF" wp14:editId="7D20FCC7">
            <wp:extent cx="5943600" cy="1526540"/>
            <wp:effectExtent l="0" t="0" r="0" b="0"/>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noFill/>
                    </a:ln>
                  </pic:spPr>
                </pic:pic>
              </a:graphicData>
            </a:graphic>
          </wp:inline>
        </w:drawing>
      </w:r>
    </w:p>
    <w:p w14:paraId="3EB15E29" w14:textId="77777777" w:rsidR="00624CC5" w:rsidRPr="00C652AB" w:rsidRDefault="00624CC5" w:rsidP="00C652AB">
      <w:pPr>
        <w:pStyle w:val="Heading2"/>
      </w:pPr>
      <w:r w:rsidRPr="00C652AB">
        <w:t>There's more...</w:t>
      </w:r>
    </w:p>
    <w:p w14:paraId="35761453" w14:textId="77777777" w:rsidR="00624CC5" w:rsidRDefault="00624CC5" w:rsidP="007E73F3">
      <w:pPr>
        <w:pStyle w:val="NormalPACKT"/>
      </w:pPr>
      <w:r>
        <w:t>In the </w:t>
      </w:r>
      <w:r w:rsidRPr="00C652AB">
        <w:rPr>
          <w:rStyle w:val="ItalicsPACKT"/>
        </w:rPr>
        <w:t>Getting ready</w:t>
      </w:r>
      <w:r>
        <w:t> section of this recipe, you add two new disks to </w:t>
      </w:r>
      <w:r w:rsidRPr="00C652AB">
        <w:rPr>
          <w:rStyle w:val="CodeInTextPACKT"/>
        </w:rPr>
        <w:t>SRV1</w:t>
      </w:r>
      <w:r>
        <w:t>. These new disks are uninitialized, thus the first thing to do, in </w:t>
      </w:r>
      <w:r w:rsidRPr="00C652AB">
        <w:rPr>
          <w:rStyle w:val="ItalicsPACKT"/>
        </w:rPr>
        <w:t>step 1</w:t>
      </w:r>
      <w:r>
        <w:t>, is to initialize the disks.</w:t>
      </w:r>
    </w:p>
    <w:p w14:paraId="0DF68E4B" w14:textId="77777777" w:rsidR="00624CC5" w:rsidRDefault="00624CC5" w:rsidP="007E73F3">
      <w:pPr>
        <w:pStyle w:val="NormalPACKT"/>
      </w:pPr>
      <w:r>
        <w:t>In </w:t>
      </w:r>
      <w:r w:rsidRPr="00C652AB">
        <w:rPr>
          <w:rStyle w:val="ItalicsPACKT"/>
        </w:rPr>
        <w:t>step 4</w:t>
      </w:r>
      <w:r>
        <w:t>, you create a new volume on </w:t>
      </w:r>
      <w:r w:rsidRPr="00C652AB">
        <w:rPr>
          <w:rStyle w:val="CodeInTextPACKT"/>
        </w:rPr>
        <w:t>Disk 1</w:t>
      </w:r>
      <w:r>
        <w:t>. This creates the partition and then formats the drive. In </w:t>
      </w:r>
      <w:r w:rsidRPr="00C652AB">
        <w:rPr>
          <w:rStyle w:val="ItalicsPACKT"/>
        </w:rPr>
        <w:t>step 5</w:t>
      </w:r>
      <w:r>
        <w:t> and </w:t>
      </w:r>
      <w:r w:rsidRPr="00C652AB">
        <w:rPr>
          <w:rStyle w:val="ItalicsPACKT"/>
        </w:rPr>
        <w:t>step 6</w:t>
      </w:r>
      <w:r>
        <w:t>, you create two new partitions on disk </w:t>
      </w:r>
      <w:r w:rsidRPr="00C652AB">
        <w:rPr>
          <w:rStyle w:val="CodeInTextPACKT"/>
        </w:rPr>
        <w:t>2</w:t>
      </w:r>
      <w:r>
        <w:t> which, in </w:t>
      </w:r>
      <w:r w:rsidRPr="00C652AB">
        <w:rPr>
          <w:rStyle w:val="ItalicsPACKT"/>
        </w:rPr>
        <w:t>step 7</w:t>
      </w:r>
      <w:r>
        <w:t>, you format. This shows two ways of creating drives within a disk.</w:t>
      </w:r>
    </w:p>
    <w:p w14:paraId="46BD9A6E" w14:textId="77777777" w:rsidR="00624CC5" w:rsidRDefault="00624CC5" w:rsidP="007E73F3">
      <w:pPr>
        <w:pStyle w:val="NormalPACKT"/>
      </w:pPr>
      <w:r>
        <w:t>In </w:t>
      </w:r>
      <w:r w:rsidRPr="00C652AB">
        <w:rPr>
          <w:rStyle w:val="ItalicsPACKT"/>
        </w:rPr>
        <w:t>step 8</w:t>
      </w:r>
      <w:r>
        <w:t> and </w:t>
      </w:r>
      <w:r w:rsidRPr="00C652AB">
        <w:rPr>
          <w:rStyle w:val="ItalicsPACKT"/>
        </w:rPr>
        <w:t>step 9</w:t>
      </w:r>
      <w:r>
        <w:t>, you use different cmdlets to return what's essentially the same set of objects—the volumes/partitions on </w:t>
      </w:r>
      <w:r w:rsidRPr="00C652AB">
        <w:rPr>
          <w:rStyle w:val="CodeInTextPACKT"/>
        </w:rPr>
        <w:t>SRV1</w:t>
      </w:r>
      <w:r>
        <w:t>.</w:t>
      </w:r>
    </w:p>
    <w:p w14:paraId="5C425A58" w14:textId="77777777" w:rsidR="00624CC5" w:rsidRPr="00C652AB" w:rsidRDefault="00624CC5" w:rsidP="00C652AB">
      <w:pPr>
        <w:pStyle w:val="Heading1"/>
      </w:pPr>
      <w:r w:rsidRPr="00C652AB">
        <w:t>Managing NTFS permissions</w:t>
      </w:r>
    </w:p>
    <w:p w14:paraId="7890DA86" w14:textId="77777777" w:rsidR="00624CC5" w:rsidRDefault="00624CC5" w:rsidP="007E73F3">
      <w:pPr>
        <w:pStyle w:val="NormalPACKT"/>
      </w:pPr>
      <w:r>
        <w:t xml:space="preserve">Every file and folder in an NTFS filesystem </w:t>
      </w:r>
      <w:proofErr w:type="gramStart"/>
      <w:r>
        <w:t>has</w:t>
      </w:r>
      <w:proofErr w:type="gramEnd"/>
      <w:r>
        <w:t xml:space="preserve"> an </w:t>
      </w:r>
      <w:r w:rsidRPr="00C652AB">
        <w:rPr>
          <w:rStyle w:val="KeyWordPACKT"/>
        </w:rPr>
        <w:t>Access Control List</w:t>
      </w:r>
      <w:r>
        <w:t> (</w:t>
      </w:r>
      <w:r w:rsidRPr="00C652AB">
        <w:rPr>
          <w:rStyle w:val="KeyWordPACKT"/>
        </w:rPr>
        <w:t>ACL</w:t>
      </w:r>
      <w:r>
        <w:t>). The ACL contains a set of </w:t>
      </w:r>
      <w:r w:rsidRPr="00C652AB">
        <w:rPr>
          <w:rStyle w:val="KeyWordPACKT"/>
        </w:rPr>
        <w:t>Access Control Entries</w:t>
      </w:r>
      <w:r>
        <w:t> (</w:t>
      </w:r>
      <w:r w:rsidRPr="00C652AB">
        <w:rPr>
          <w:rStyle w:val="KeyWordPACKT"/>
        </w:rPr>
        <w:t>ACEs</w:t>
      </w:r>
      <w:r>
        <w:t>). Each ACE defines a permission to a file or folder for an account. For example, the </w:t>
      </w:r>
      <w:r w:rsidRPr="00C652AB">
        <w:rPr>
          <w:rStyle w:val="CodeInTextPACKT"/>
        </w:rPr>
        <w:t>Sales</w:t>
      </w:r>
      <w:r>
        <w:t> AD global group could be given full control of a file.</w:t>
      </w:r>
    </w:p>
    <w:p w14:paraId="681C50D8" w14:textId="77777777" w:rsidR="00624CC5" w:rsidRDefault="00624CC5" w:rsidP="007E73F3">
      <w:pPr>
        <w:pStyle w:val="NormalPACKT"/>
      </w:pPr>
      <w:r>
        <w:t>Permissions can also be inherited from parent folders. If you create a new folder and then create a file within that folder, the new file inherits permissions from the parent folder and from any further parent folder(s) by default. You can manage the ACL list to add or remove permissions and you can modify inheritance.</w:t>
      </w:r>
    </w:p>
    <w:p w14:paraId="21566C93" w14:textId="77777777" w:rsidR="00624CC5" w:rsidRDefault="00624CC5" w:rsidP="007E73F3">
      <w:pPr>
        <w:pStyle w:val="NormalPACKT"/>
      </w:pPr>
      <w:r>
        <w:lastRenderedPageBreak/>
        <w:t>There's limited PowerShell support for managing NTFS permissions. PowerShell does have the </w:t>
      </w:r>
      <w:r w:rsidRPr="00C652AB">
        <w:rPr>
          <w:rStyle w:val="CodeInTextPACKT"/>
        </w:rPr>
        <w:t>Get-ACL</w:t>
      </w:r>
      <w:r>
        <w:t> and </w:t>
      </w:r>
      <w:r w:rsidRPr="00C652AB">
        <w:rPr>
          <w:rStyle w:val="CodeInTextPACKT"/>
        </w:rPr>
        <w:t>Set-ACL</w:t>
      </w:r>
      <w:r>
        <w:t> cmdlets, but creating the individual ACEs and managing inheritance requires the use of the .NET Framework (by default). A simpler approach is to use a third-party module, </w:t>
      </w:r>
      <w:proofErr w:type="spellStart"/>
      <w:r w:rsidRPr="00C652AB">
        <w:rPr>
          <w:rStyle w:val="CodeInTextPACKT"/>
        </w:rPr>
        <w:t>NTFSSecurity</w:t>
      </w:r>
      <w:proofErr w:type="spellEnd"/>
      <w:r>
        <w:t>, which makes managing ACEs and ACLs, including dealing with inheritance, much simpler.</w:t>
      </w:r>
    </w:p>
    <w:p w14:paraId="0B9011C8" w14:textId="77777777" w:rsidR="00624CC5" w:rsidRPr="00C652AB" w:rsidRDefault="00624CC5" w:rsidP="00C652AB">
      <w:pPr>
        <w:pStyle w:val="Heading2"/>
      </w:pPr>
      <w:r w:rsidRPr="00C652AB">
        <w:t>Getting ready</w:t>
      </w:r>
    </w:p>
    <w:p w14:paraId="3106D8FC" w14:textId="77777777" w:rsidR="00624CC5" w:rsidRDefault="00624CC5" w:rsidP="007E73F3">
      <w:pPr>
        <w:pStyle w:val="NormalPACKT"/>
      </w:pPr>
      <w:r>
        <w:t>This recipe uses </w:t>
      </w:r>
      <w:r w:rsidRPr="00C652AB">
        <w:rPr>
          <w:rStyle w:val="CodeInTextPACKT"/>
        </w:rPr>
        <w:t>SRV1</w:t>
      </w:r>
      <w:r>
        <w:t>, a general-purpose domain-joined server that runs Windows Server 2019. You also need to have a domain controller (such as </w:t>
      </w:r>
      <w:r w:rsidRPr="00C652AB">
        <w:rPr>
          <w:rStyle w:val="CodeInTextPACKT"/>
        </w:rPr>
        <w:t>DC1</w:t>
      </w:r>
      <w:r>
        <w:t>) up and running. The </w:t>
      </w:r>
      <w:r w:rsidRPr="00C652AB">
        <w:rPr>
          <w:rStyle w:val="CodeInTextPACKT"/>
        </w:rPr>
        <w:t>Sales</w:t>
      </w:r>
      <w:r>
        <w:t> group should exist in Active Directory (AD), but if not, this recipe creates the group. You should use an account that's a member of the Domain Admins group and run this recipe from an elevated console. Additionally, you should have the AD RSAT tools loaded onto </w:t>
      </w:r>
      <w:r w:rsidRPr="00C652AB">
        <w:rPr>
          <w:rStyle w:val="CodeInTextPACKT"/>
        </w:rPr>
        <w:t>SRV1</w:t>
      </w:r>
      <w:r>
        <w:t>.</w:t>
      </w:r>
    </w:p>
    <w:p w14:paraId="6EBEFF48" w14:textId="77777777" w:rsidR="00624CC5" w:rsidRPr="00C652AB" w:rsidRDefault="00624CC5" w:rsidP="00C652AB">
      <w:pPr>
        <w:pStyle w:val="Heading2"/>
      </w:pPr>
      <w:r w:rsidRPr="00C652AB">
        <w:t>How to do it...</w:t>
      </w:r>
    </w:p>
    <w:p w14:paraId="30544ECA" w14:textId="77777777" w:rsidR="00624CC5" w:rsidRDefault="00624CC5" w:rsidP="00173794">
      <w:pPr>
        <w:pStyle w:val="NumberedBulletPACKT"/>
        <w:numPr>
          <w:ilvl w:val="0"/>
          <w:numId w:val="8"/>
        </w:numPr>
      </w:pPr>
      <w:r>
        <w:t>Download and install the </w:t>
      </w:r>
      <w:proofErr w:type="spellStart"/>
      <w:r w:rsidRPr="00C652AB">
        <w:rPr>
          <w:rStyle w:val="CodeInTextPACKT"/>
        </w:rPr>
        <w:t>NTFSSecurity</w:t>
      </w:r>
      <w:proofErr w:type="spellEnd"/>
      <w:r>
        <w:t> module from the PowerShell Gallery:</w:t>
      </w:r>
    </w:p>
    <w:p w14:paraId="2D5F68EF" w14:textId="77777777" w:rsidR="00624CC5" w:rsidRDefault="00624CC5" w:rsidP="00C652AB">
      <w:pPr>
        <w:pStyle w:val="CodeWithinBulletsEndPACKT"/>
      </w:pPr>
      <w:r>
        <w:t xml:space="preserve">Install-Module </w:t>
      </w:r>
      <w:proofErr w:type="spellStart"/>
      <w:r>
        <w:t>NTFSSecurity</w:t>
      </w:r>
      <w:proofErr w:type="spellEnd"/>
      <w:r>
        <w:t xml:space="preserve"> -Force</w:t>
      </w:r>
    </w:p>
    <w:p w14:paraId="40497297" w14:textId="77777777" w:rsidR="00624CC5" w:rsidRDefault="00624CC5" w:rsidP="007E73F3">
      <w:pPr>
        <w:pStyle w:val="NumberedBulletPACKT"/>
      </w:pPr>
      <w:r>
        <w:t>Use the following </w:t>
      </w:r>
      <w:r w:rsidRPr="00C652AB">
        <w:rPr>
          <w:rStyle w:val="CodeInTextPACKT"/>
        </w:rPr>
        <w:t>Get</w:t>
      </w:r>
      <w:r>
        <w:t> commands in the module:</w:t>
      </w:r>
    </w:p>
    <w:p w14:paraId="5CBDD58F" w14:textId="77777777" w:rsidR="00624CC5" w:rsidRDefault="00624CC5" w:rsidP="00C652AB">
      <w:pPr>
        <w:pStyle w:val="CodeWithinBulletsEndPACKT"/>
      </w:pPr>
      <w:r>
        <w:t xml:space="preserve">Get-Command -Module </w:t>
      </w:r>
      <w:proofErr w:type="spellStart"/>
      <w:r>
        <w:t>NTFSSecurity</w:t>
      </w:r>
      <w:proofErr w:type="spellEnd"/>
    </w:p>
    <w:p w14:paraId="79B6AC75" w14:textId="77777777" w:rsidR="00624CC5" w:rsidRDefault="00624CC5" w:rsidP="007E73F3">
      <w:pPr>
        <w:pStyle w:val="NumberedBulletPACKT"/>
      </w:pPr>
      <w:r>
        <w:t>Create a new folder and a new file in the following folder:</w:t>
      </w:r>
    </w:p>
    <w:p w14:paraId="7002F8B7" w14:textId="77777777" w:rsidR="00624CC5" w:rsidRDefault="00624CC5" w:rsidP="00C652AB">
      <w:pPr>
        <w:pStyle w:val="CodeWithinBulletsEndPACKT"/>
      </w:pPr>
      <w:r>
        <w:t>New-Item -Path C:\Secure1 -ItemType Directory</w:t>
      </w:r>
    </w:p>
    <w:p w14:paraId="3D0C7A31" w14:textId="77777777" w:rsidR="00624CC5" w:rsidRDefault="00624CC5" w:rsidP="00C652AB">
      <w:pPr>
        <w:pStyle w:val="CodeWithinBulletsEndPACKT"/>
      </w:pPr>
      <w:r>
        <w:t>"Secure" | Out-File -</w:t>
      </w:r>
      <w:proofErr w:type="spellStart"/>
      <w:r>
        <w:t>FilePath</w:t>
      </w:r>
      <w:proofErr w:type="spellEnd"/>
      <w:r>
        <w:t xml:space="preserve"> C:\Secure1\Secure.Txt</w:t>
      </w:r>
    </w:p>
    <w:p w14:paraId="22B8916E" w14:textId="77777777" w:rsidR="00624CC5" w:rsidRDefault="00624CC5" w:rsidP="007E73F3">
      <w:pPr>
        <w:pStyle w:val="NumberedBulletPACKT"/>
      </w:pPr>
      <w:r>
        <w:t>View the ACL of the folder:</w:t>
      </w:r>
    </w:p>
    <w:p w14:paraId="1DAFE475" w14:textId="77777777" w:rsidR="00624CC5" w:rsidRDefault="00624CC5" w:rsidP="00C652AB">
      <w:pPr>
        <w:pStyle w:val="CodeWithinBulletsEndPACKT"/>
      </w:pPr>
      <w:r>
        <w:t>Get-</w:t>
      </w:r>
      <w:proofErr w:type="spellStart"/>
      <w:r>
        <w:t>NTFSAccess</w:t>
      </w:r>
      <w:proofErr w:type="spellEnd"/>
      <w:r>
        <w:t xml:space="preserve"> -Path C:\Secure1 |</w:t>
      </w:r>
    </w:p>
    <w:p w14:paraId="7FDC1885" w14:textId="77777777" w:rsidR="00624CC5" w:rsidRDefault="00624CC5" w:rsidP="00C652AB">
      <w:pPr>
        <w:pStyle w:val="CodeWithinBulletsEndPACKT"/>
      </w:pPr>
      <w:r>
        <w:t xml:space="preserve">  Format-Table -</w:t>
      </w:r>
      <w:proofErr w:type="spellStart"/>
      <w:r>
        <w:t>AutoSize</w:t>
      </w:r>
      <w:proofErr w:type="spellEnd"/>
    </w:p>
    <w:p w14:paraId="39A5931D" w14:textId="77777777" w:rsidR="00624CC5" w:rsidRDefault="00624CC5" w:rsidP="007E73F3">
      <w:pPr>
        <w:pStyle w:val="NumberedBulletPACKT"/>
      </w:pPr>
      <w:r>
        <w:t>View the ACL of the file:</w:t>
      </w:r>
    </w:p>
    <w:p w14:paraId="20098F7C" w14:textId="77777777" w:rsidR="00624CC5" w:rsidRDefault="00624CC5" w:rsidP="00C652AB">
      <w:pPr>
        <w:pStyle w:val="CodeWithinBulletsEndPACKT"/>
      </w:pPr>
      <w:r>
        <w:t>Get-</w:t>
      </w:r>
      <w:proofErr w:type="spellStart"/>
      <w:r>
        <w:t>NTFSAccess</w:t>
      </w:r>
      <w:proofErr w:type="spellEnd"/>
      <w:r>
        <w:t xml:space="preserve"> C:\Secure1\Secure.Txt |</w:t>
      </w:r>
    </w:p>
    <w:p w14:paraId="29D25A9F" w14:textId="77777777" w:rsidR="00624CC5" w:rsidRDefault="00624CC5" w:rsidP="00C652AB">
      <w:pPr>
        <w:pStyle w:val="CodeWithinBulletsEndPACKT"/>
      </w:pPr>
      <w:r>
        <w:t xml:space="preserve">  Format-Table -</w:t>
      </w:r>
      <w:proofErr w:type="spellStart"/>
      <w:r>
        <w:t>AutoSize</w:t>
      </w:r>
      <w:proofErr w:type="spellEnd"/>
    </w:p>
    <w:p w14:paraId="05EB3FAF" w14:textId="77777777" w:rsidR="00624CC5" w:rsidRDefault="00624CC5" w:rsidP="007E73F3">
      <w:pPr>
        <w:pStyle w:val="NumberedBulletPACKT"/>
      </w:pPr>
      <w:r>
        <w:t>Create the </w:t>
      </w:r>
      <w:proofErr w:type="gramStart"/>
      <w:r w:rsidRPr="00C652AB">
        <w:rPr>
          <w:rStyle w:val="CodeInTextPACKT"/>
        </w:rPr>
        <w:t>Sales</w:t>
      </w:r>
      <w:r>
        <w:t> group, if</w:t>
      </w:r>
      <w:proofErr w:type="gramEnd"/>
      <w:r>
        <w:t xml:space="preserve"> it doesn't already exist:</w:t>
      </w:r>
    </w:p>
    <w:p w14:paraId="2CF6DFB6" w14:textId="77777777" w:rsidR="00624CC5" w:rsidRDefault="00624CC5" w:rsidP="00C652AB">
      <w:pPr>
        <w:pStyle w:val="CodeWithinBulletsEndPACKT"/>
      </w:pPr>
      <w:r>
        <w:t>try {</w:t>
      </w:r>
    </w:p>
    <w:p w14:paraId="15F1195E" w14:textId="77777777" w:rsidR="00624CC5" w:rsidRDefault="00624CC5" w:rsidP="00C652AB">
      <w:pPr>
        <w:pStyle w:val="CodeWithinBulletsEndPACKT"/>
      </w:pPr>
      <w:r>
        <w:t xml:space="preserve">  Get-</w:t>
      </w:r>
      <w:proofErr w:type="spellStart"/>
      <w:r>
        <w:t>ADGroup</w:t>
      </w:r>
      <w:proofErr w:type="spellEnd"/>
      <w:r>
        <w:t xml:space="preserve"> -Identity 'Sales' -</w:t>
      </w:r>
      <w:proofErr w:type="spellStart"/>
      <w:r>
        <w:t>ErrorAction</w:t>
      </w:r>
      <w:proofErr w:type="spellEnd"/>
      <w:r>
        <w:t xml:space="preserve"> Stop</w:t>
      </w:r>
    </w:p>
    <w:p w14:paraId="5D66F33A" w14:textId="77777777" w:rsidR="00624CC5" w:rsidRDefault="00624CC5" w:rsidP="00C652AB">
      <w:pPr>
        <w:pStyle w:val="CodeWithinBulletsEndPACKT"/>
      </w:pPr>
      <w:r>
        <w:t>}</w:t>
      </w:r>
    </w:p>
    <w:p w14:paraId="518DEE3B" w14:textId="77777777" w:rsidR="00624CC5" w:rsidRDefault="00624CC5" w:rsidP="00C652AB">
      <w:pPr>
        <w:pStyle w:val="CodeWithinBulletsEndPACKT"/>
      </w:pPr>
      <w:r>
        <w:t>catch {</w:t>
      </w:r>
    </w:p>
    <w:p w14:paraId="4CF9386E" w14:textId="77777777" w:rsidR="00624CC5" w:rsidRDefault="00624CC5" w:rsidP="00C652AB">
      <w:pPr>
        <w:pStyle w:val="CodeWithinBulletsEndPACKT"/>
      </w:pPr>
      <w:r>
        <w:t xml:space="preserve">  New-</w:t>
      </w:r>
      <w:proofErr w:type="spellStart"/>
      <w:r>
        <w:t>ADGroup</w:t>
      </w:r>
      <w:proofErr w:type="spellEnd"/>
      <w:r>
        <w:t xml:space="preserve"> -Name Sales -</w:t>
      </w:r>
      <w:proofErr w:type="spellStart"/>
      <w:r>
        <w:t>GroupScope</w:t>
      </w:r>
      <w:proofErr w:type="spellEnd"/>
      <w:r>
        <w:t xml:space="preserve"> Global</w:t>
      </w:r>
    </w:p>
    <w:p w14:paraId="0FF6BC7D" w14:textId="77777777" w:rsidR="00624CC5" w:rsidRDefault="00624CC5" w:rsidP="00C652AB">
      <w:pPr>
        <w:pStyle w:val="CodeWithinBulletsEndPACKT"/>
      </w:pPr>
      <w:r>
        <w:t>}</w:t>
      </w:r>
    </w:p>
    <w:p w14:paraId="07A9C9CD" w14:textId="77777777" w:rsidR="00624CC5" w:rsidRDefault="00624CC5" w:rsidP="007E73F3">
      <w:pPr>
        <w:pStyle w:val="NumberedBulletPACKT"/>
      </w:pPr>
      <w:r>
        <w:t>Display the group:</w:t>
      </w:r>
    </w:p>
    <w:p w14:paraId="17AF6E67" w14:textId="77777777" w:rsidR="00624CC5" w:rsidRDefault="00624CC5" w:rsidP="00C652AB">
      <w:pPr>
        <w:pStyle w:val="CodeWithinBulletsEndPACKT"/>
      </w:pPr>
      <w:r>
        <w:t>Get-</w:t>
      </w:r>
      <w:proofErr w:type="spellStart"/>
      <w:r>
        <w:t>ADGroup</w:t>
      </w:r>
      <w:proofErr w:type="spellEnd"/>
      <w:r>
        <w:t xml:space="preserve"> -Identity Sales</w:t>
      </w:r>
    </w:p>
    <w:p w14:paraId="402B3059" w14:textId="77777777" w:rsidR="00624CC5" w:rsidRDefault="00624CC5" w:rsidP="007E73F3">
      <w:pPr>
        <w:pStyle w:val="NumberedBulletPACKT"/>
      </w:pPr>
      <w:r>
        <w:t>Give the domain administrators full control of the folder:</w:t>
      </w:r>
    </w:p>
    <w:p w14:paraId="53EA9262" w14:textId="77777777" w:rsidR="00624CC5" w:rsidRDefault="00624CC5" w:rsidP="00C652AB">
      <w:pPr>
        <w:pStyle w:val="CodeWithinBulletsEndPACKT"/>
      </w:pPr>
      <w:r>
        <w:t xml:space="preserve">$AHT1 = </w:t>
      </w:r>
      <w:proofErr w:type="gramStart"/>
      <w:r>
        <w:t>@{</w:t>
      </w:r>
      <w:proofErr w:type="gramEnd"/>
    </w:p>
    <w:p w14:paraId="68FEA173" w14:textId="77777777" w:rsidR="00624CC5" w:rsidRDefault="00624CC5" w:rsidP="00C652AB">
      <w:pPr>
        <w:pStyle w:val="CodeWithinBulletsEndPACKT"/>
      </w:pPr>
      <w:r>
        <w:t xml:space="preserve">  Path         = 'C:\Secure1'</w:t>
      </w:r>
    </w:p>
    <w:p w14:paraId="0B84AF8B" w14:textId="77777777" w:rsidR="00624CC5" w:rsidRDefault="00624CC5" w:rsidP="00C652AB">
      <w:pPr>
        <w:pStyle w:val="CodeWithinBulletsEndPACKT"/>
      </w:pPr>
      <w:r>
        <w:t xml:space="preserve">  Account      = '</w:t>
      </w:r>
      <w:proofErr w:type="spellStart"/>
      <w:r>
        <w:t>Reskit</w:t>
      </w:r>
      <w:proofErr w:type="spellEnd"/>
      <w:r>
        <w:t xml:space="preserve">\Domain Admins' </w:t>
      </w:r>
    </w:p>
    <w:p w14:paraId="7C4F1726" w14:textId="77777777" w:rsidR="00624CC5" w:rsidRDefault="00624CC5" w:rsidP="00C652AB">
      <w:pPr>
        <w:pStyle w:val="CodeWithinBulletsEndPACKT"/>
      </w:pPr>
      <w:r>
        <w:t xml:space="preserve">  </w:t>
      </w:r>
      <w:proofErr w:type="spellStart"/>
      <w:r>
        <w:t>AccessRights</w:t>
      </w:r>
      <w:proofErr w:type="spellEnd"/>
      <w:r>
        <w:t xml:space="preserve"> = '</w:t>
      </w:r>
      <w:proofErr w:type="spellStart"/>
      <w:r>
        <w:t>FullControl</w:t>
      </w:r>
      <w:proofErr w:type="spellEnd"/>
      <w:r>
        <w:t>'</w:t>
      </w:r>
    </w:p>
    <w:p w14:paraId="0137FABB" w14:textId="77777777" w:rsidR="00624CC5" w:rsidRDefault="00624CC5" w:rsidP="00C652AB">
      <w:pPr>
        <w:pStyle w:val="CodeWithinBulletsEndPACKT"/>
      </w:pPr>
      <w:r>
        <w:t>}</w:t>
      </w:r>
    </w:p>
    <w:p w14:paraId="5B9A7707" w14:textId="77777777" w:rsidR="00624CC5" w:rsidRDefault="00624CC5" w:rsidP="00C652AB">
      <w:pPr>
        <w:pStyle w:val="CodeWithinBulletsEndPACKT"/>
      </w:pPr>
      <w:r>
        <w:t>Add-</w:t>
      </w:r>
      <w:proofErr w:type="spellStart"/>
      <w:r>
        <w:t>NTFSAccess</w:t>
      </w:r>
      <w:proofErr w:type="spellEnd"/>
      <w:r>
        <w:t xml:space="preserve"> @AHT1 </w:t>
      </w:r>
    </w:p>
    <w:p w14:paraId="4FD52FFE" w14:textId="77777777" w:rsidR="00624CC5" w:rsidRDefault="00624CC5" w:rsidP="007E73F3">
      <w:pPr>
        <w:pStyle w:val="NumberedBulletPACKT"/>
      </w:pPr>
      <w:r>
        <w:t>Remove the </w:t>
      </w:r>
      <w:proofErr w:type="spellStart"/>
      <w:r w:rsidRPr="00C652AB">
        <w:rPr>
          <w:rStyle w:val="CodeInTextPACKT"/>
        </w:rPr>
        <w:t>Builtin</w:t>
      </w:r>
      <w:proofErr w:type="spellEnd"/>
      <w:r w:rsidRPr="00C652AB">
        <w:rPr>
          <w:rStyle w:val="CodeInTextPACKT"/>
        </w:rPr>
        <w:t>\Users</w:t>
      </w:r>
      <w:r>
        <w:t> access from the </w:t>
      </w:r>
      <w:r w:rsidRPr="00C652AB">
        <w:rPr>
          <w:rStyle w:val="CodeInTextPACKT"/>
        </w:rPr>
        <w:t>Secure.Txt</w:t>
      </w:r>
      <w:r>
        <w:t> file:</w:t>
      </w:r>
    </w:p>
    <w:p w14:paraId="409F1085" w14:textId="77777777" w:rsidR="00624CC5" w:rsidRDefault="00624CC5" w:rsidP="00C652AB">
      <w:pPr>
        <w:pStyle w:val="CodeWithinBulletsEndPACKT"/>
      </w:pPr>
      <w:r>
        <w:lastRenderedPageBreak/>
        <w:t xml:space="preserve">$AHT2 = </w:t>
      </w:r>
      <w:proofErr w:type="gramStart"/>
      <w:r>
        <w:t>@{</w:t>
      </w:r>
      <w:proofErr w:type="gramEnd"/>
    </w:p>
    <w:p w14:paraId="314991B6" w14:textId="77777777" w:rsidR="00624CC5" w:rsidRDefault="00624CC5" w:rsidP="00C652AB">
      <w:pPr>
        <w:pStyle w:val="CodeWithinBulletsEndPACKT"/>
      </w:pPr>
      <w:r>
        <w:t xml:space="preserve">  Path         = 'C:\Secure1\Secure.Txt'</w:t>
      </w:r>
    </w:p>
    <w:p w14:paraId="6E67D353" w14:textId="77777777" w:rsidR="00624CC5" w:rsidRDefault="00624CC5" w:rsidP="00C652AB">
      <w:pPr>
        <w:pStyle w:val="CodeWithinBulletsEndPACKT"/>
      </w:pPr>
      <w:r>
        <w:t xml:space="preserve">  Account      = '</w:t>
      </w:r>
      <w:proofErr w:type="spellStart"/>
      <w:r>
        <w:t>Builtin</w:t>
      </w:r>
      <w:proofErr w:type="spellEnd"/>
      <w:r>
        <w:t xml:space="preserve">\Users' </w:t>
      </w:r>
    </w:p>
    <w:p w14:paraId="2022F9AF" w14:textId="77777777" w:rsidR="00624CC5" w:rsidRDefault="00624CC5" w:rsidP="00C652AB">
      <w:pPr>
        <w:pStyle w:val="CodeWithinBulletsEndPACKT"/>
      </w:pPr>
      <w:r>
        <w:t xml:space="preserve">  </w:t>
      </w:r>
      <w:proofErr w:type="spellStart"/>
      <w:r>
        <w:t>AccessRights</w:t>
      </w:r>
      <w:proofErr w:type="spellEnd"/>
      <w:r>
        <w:t xml:space="preserve"> = '</w:t>
      </w:r>
      <w:proofErr w:type="spellStart"/>
      <w:r>
        <w:t>FullControl</w:t>
      </w:r>
      <w:proofErr w:type="spellEnd"/>
      <w:r>
        <w:t>'</w:t>
      </w:r>
    </w:p>
    <w:p w14:paraId="78D18304" w14:textId="77777777" w:rsidR="00624CC5" w:rsidRDefault="00624CC5" w:rsidP="00C652AB">
      <w:pPr>
        <w:pStyle w:val="CodeWithinBulletsEndPACKT"/>
      </w:pPr>
      <w:r>
        <w:t>}</w:t>
      </w:r>
    </w:p>
    <w:p w14:paraId="189C257E" w14:textId="77777777" w:rsidR="00624CC5" w:rsidRDefault="00624CC5" w:rsidP="00C652AB">
      <w:pPr>
        <w:pStyle w:val="CodeWithinBulletsEndPACKT"/>
      </w:pPr>
      <w:r>
        <w:t>Remove-</w:t>
      </w:r>
      <w:proofErr w:type="spellStart"/>
      <w:r>
        <w:t>NTFSAccess</w:t>
      </w:r>
      <w:proofErr w:type="spellEnd"/>
      <w:r>
        <w:t xml:space="preserve"> @AHT2 </w:t>
      </w:r>
    </w:p>
    <w:p w14:paraId="39572220" w14:textId="77777777" w:rsidR="00624CC5" w:rsidRDefault="00624CC5" w:rsidP="007E73F3">
      <w:pPr>
        <w:pStyle w:val="NumberedBulletPACKT"/>
      </w:pPr>
      <w:r>
        <w:t>Remove the inherited rights for the folder:</w:t>
      </w:r>
    </w:p>
    <w:p w14:paraId="5EC4E6D0" w14:textId="77777777" w:rsidR="00624CC5" w:rsidRDefault="00624CC5" w:rsidP="00C652AB">
      <w:pPr>
        <w:pStyle w:val="CodeWithinBulletsEndPACKT"/>
      </w:pPr>
      <w:r>
        <w:t xml:space="preserve">$IRHT1 = </w:t>
      </w:r>
      <w:proofErr w:type="gramStart"/>
      <w:r>
        <w:t>@{</w:t>
      </w:r>
      <w:proofErr w:type="gramEnd"/>
    </w:p>
    <w:p w14:paraId="42D79473" w14:textId="77777777" w:rsidR="00624CC5" w:rsidRDefault="00624CC5" w:rsidP="00C652AB">
      <w:pPr>
        <w:pStyle w:val="CodeWithinBulletsEndPACKT"/>
      </w:pPr>
      <w:r>
        <w:t xml:space="preserve">  Path                       = 'C:\Secure1'</w:t>
      </w:r>
    </w:p>
    <w:p w14:paraId="6366E647" w14:textId="77777777" w:rsidR="00624CC5" w:rsidRDefault="00624CC5" w:rsidP="00C652AB">
      <w:pPr>
        <w:pStyle w:val="CodeWithinBulletsEndPACKT"/>
      </w:pPr>
      <w:r>
        <w:t xml:space="preserve">  </w:t>
      </w:r>
      <w:proofErr w:type="spellStart"/>
      <w:r>
        <w:t>RemoveInheritedAccessRules</w:t>
      </w:r>
      <w:proofErr w:type="spellEnd"/>
      <w:r>
        <w:t xml:space="preserve"> = $True</w:t>
      </w:r>
    </w:p>
    <w:p w14:paraId="7D9D1E36" w14:textId="77777777" w:rsidR="00624CC5" w:rsidRDefault="00624CC5" w:rsidP="00C652AB">
      <w:pPr>
        <w:pStyle w:val="CodeWithinBulletsEndPACKT"/>
      </w:pPr>
      <w:r>
        <w:t>}</w:t>
      </w:r>
    </w:p>
    <w:p w14:paraId="0F9CF774" w14:textId="77777777" w:rsidR="00624CC5" w:rsidRDefault="00624CC5" w:rsidP="00C652AB">
      <w:pPr>
        <w:pStyle w:val="CodeWithinBulletsEndPACKT"/>
      </w:pPr>
      <w:r>
        <w:t>Disable-</w:t>
      </w:r>
      <w:proofErr w:type="spellStart"/>
      <w:r>
        <w:t>NTFSAccessInheritance</w:t>
      </w:r>
      <w:proofErr w:type="spellEnd"/>
      <w:r>
        <w:t xml:space="preserve"> @IRHT1</w:t>
      </w:r>
    </w:p>
    <w:p w14:paraId="13CDDE1B" w14:textId="77777777" w:rsidR="00624CC5" w:rsidRDefault="00624CC5" w:rsidP="007E73F3">
      <w:pPr>
        <w:pStyle w:val="NumberedBulletPACKT"/>
      </w:pPr>
      <w:r>
        <w:t>Add </w:t>
      </w:r>
      <w:r w:rsidRPr="00C652AB">
        <w:rPr>
          <w:rStyle w:val="CodeInTextPACKT"/>
        </w:rPr>
        <w:t>Sales</w:t>
      </w:r>
      <w:r>
        <w:t> group access to the folder:</w:t>
      </w:r>
    </w:p>
    <w:p w14:paraId="5BCE77CA" w14:textId="77777777" w:rsidR="00624CC5" w:rsidRDefault="00624CC5" w:rsidP="00C652AB">
      <w:pPr>
        <w:pStyle w:val="CodeWithinBulletsEndPACKT"/>
      </w:pPr>
      <w:r>
        <w:t xml:space="preserve">$AHT3 = </w:t>
      </w:r>
      <w:proofErr w:type="gramStart"/>
      <w:r>
        <w:t>@{</w:t>
      </w:r>
      <w:proofErr w:type="gramEnd"/>
    </w:p>
    <w:p w14:paraId="1AD67340" w14:textId="77777777" w:rsidR="00624CC5" w:rsidRDefault="00624CC5" w:rsidP="00C652AB">
      <w:pPr>
        <w:pStyle w:val="CodeWithinBulletsEndPACKT"/>
      </w:pPr>
      <w:r>
        <w:t xml:space="preserve">  Path         = 'C:\Secure1\'</w:t>
      </w:r>
    </w:p>
    <w:p w14:paraId="3010232F" w14:textId="77777777" w:rsidR="00624CC5" w:rsidRDefault="00624CC5" w:rsidP="00C652AB">
      <w:pPr>
        <w:pStyle w:val="CodeWithinBulletsEndPACKT"/>
      </w:pPr>
      <w:r>
        <w:t xml:space="preserve">  Account      = '</w:t>
      </w:r>
      <w:proofErr w:type="spellStart"/>
      <w:r>
        <w:t>Reskit</w:t>
      </w:r>
      <w:proofErr w:type="spellEnd"/>
      <w:r>
        <w:t xml:space="preserve">\Sales' </w:t>
      </w:r>
    </w:p>
    <w:p w14:paraId="7622A01B" w14:textId="77777777" w:rsidR="00624CC5" w:rsidRDefault="00624CC5" w:rsidP="00C652AB">
      <w:pPr>
        <w:pStyle w:val="CodeWithinBulletsEndPACKT"/>
      </w:pPr>
      <w:r>
        <w:t xml:space="preserve">  </w:t>
      </w:r>
      <w:proofErr w:type="spellStart"/>
      <w:r>
        <w:t>AccessRights</w:t>
      </w:r>
      <w:proofErr w:type="spellEnd"/>
      <w:r>
        <w:t xml:space="preserve"> = '</w:t>
      </w:r>
      <w:proofErr w:type="spellStart"/>
      <w:r>
        <w:t>FullControl</w:t>
      </w:r>
      <w:proofErr w:type="spellEnd"/>
      <w:r>
        <w:t>'</w:t>
      </w:r>
    </w:p>
    <w:p w14:paraId="29652A70" w14:textId="77777777" w:rsidR="00624CC5" w:rsidRDefault="00624CC5" w:rsidP="00C652AB">
      <w:pPr>
        <w:pStyle w:val="CodeWithinBulletsEndPACKT"/>
      </w:pPr>
      <w:r>
        <w:t>}</w:t>
      </w:r>
    </w:p>
    <w:p w14:paraId="2919E3A1" w14:textId="77777777" w:rsidR="00624CC5" w:rsidRDefault="00624CC5" w:rsidP="00C652AB">
      <w:pPr>
        <w:pStyle w:val="CodeWithinBulletsEndPACKT"/>
      </w:pPr>
      <w:r>
        <w:t>Add-</w:t>
      </w:r>
      <w:proofErr w:type="spellStart"/>
      <w:r>
        <w:t>NTFSAccess</w:t>
      </w:r>
      <w:proofErr w:type="spellEnd"/>
      <w:r>
        <w:t xml:space="preserve"> @AHT3</w:t>
      </w:r>
    </w:p>
    <w:p w14:paraId="613E6244" w14:textId="77777777" w:rsidR="00624CC5" w:rsidRDefault="00624CC5" w:rsidP="007E73F3">
      <w:pPr>
        <w:pStyle w:val="NumberedBulletPACKT"/>
      </w:pPr>
      <w:r>
        <w:t>Get the updated ACL for the folder:</w:t>
      </w:r>
    </w:p>
    <w:p w14:paraId="314CAF2F" w14:textId="77777777" w:rsidR="00624CC5" w:rsidRDefault="00624CC5" w:rsidP="00C652AB">
      <w:pPr>
        <w:pStyle w:val="CodeWithinBulletsEndPACKT"/>
      </w:pPr>
      <w:r>
        <w:t>Get-</w:t>
      </w:r>
      <w:proofErr w:type="spellStart"/>
      <w:r>
        <w:t>NTFSAccess</w:t>
      </w:r>
      <w:proofErr w:type="spellEnd"/>
      <w:r>
        <w:t xml:space="preserve"> -Path C:\Secure1 |</w:t>
      </w:r>
    </w:p>
    <w:p w14:paraId="65E967CD" w14:textId="77777777" w:rsidR="00624CC5" w:rsidRDefault="00624CC5" w:rsidP="00C652AB">
      <w:pPr>
        <w:pStyle w:val="CodeWithinBulletsEndPACKT"/>
      </w:pPr>
      <w:r>
        <w:t xml:space="preserve">  Format-Table -</w:t>
      </w:r>
      <w:proofErr w:type="spellStart"/>
      <w:r>
        <w:t>AutoSize</w:t>
      </w:r>
      <w:proofErr w:type="spellEnd"/>
    </w:p>
    <w:p w14:paraId="4640197C" w14:textId="77777777" w:rsidR="00624CC5" w:rsidRDefault="00624CC5" w:rsidP="007E73F3">
      <w:pPr>
        <w:pStyle w:val="NumberedBulletPACKT"/>
      </w:pPr>
      <w:r>
        <w:t>View the updated ACL on the file:</w:t>
      </w:r>
    </w:p>
    <w:p w14:paraId="241E871C" w14:textId="77777777" w:rsidR="00624CC5" w:rsidRDefault="00624CC5" w:rsidP="00C652AB">
      <w:pPr>
        <w:pStyle w:val="CodeWithinBulletsEndPACKT"/>
      </w:pPr>
      <w:r>
        <w:t>Get-</w:t>
      </w:r>
      <w:proofErr w:type="spellStart"/>
      <w:r>
        <w:t>NTFSAccess</w:t>
      </w:r>
      <w:proofErr w:type="spellEnd"/>
      <w:r>
        <w:t xml:space="preserve"> -Path C:\Secure1\Secure.Txt |</w:t>
      </w:r>
    </w:p>
    <w:p w14:paraId="42320793" w14:textId="77777777" w:rsidR="00624CC5" w:rsidRDefault="00624CC5" w:rsidP="00C652AB">
      <w:pPr>
        <w:pStyle w:val="CodeWithinBulletsEndPACKT"/>
      </w:pPr>
      <w:r>
        <w:t xml:space="preserve">  Format-Table -</w:t>
      </w:r>
      <w:proofErr w:type="spellStart"/>
      <w:r>
        <w:t>AutoSize</w:t>
      </w:r>
      <w:proofErr w:type="spellEnd"/>
      <w:r>
        <w:t xml:space="preserve"> </w:t>
      </w:r>
    </w:p>
    <w:p w14:paraId="14597A68" w14:textId="77777777" w:rsidR="00624CC5" w:rsidRPr="00C652AB" w:rsidRDefault="00624CC5" w:rsidP="00C652AB">
      <w:pPr>
        <w:pStyle w:val="Heading2"/>
      </w:pPr>
      <w:r w:rsidRPr="00C652AB">
        <w:t>How it works…</w:t>
      </w:r>
    </w:p>
    <w:p w14:paraId="47B99FC1" w14:textId="77777777" w:rsidR="00624CC5" w:rsidRDefault="00624CC5" w:rsidP="007E73F3">
      <w:pPr>
        <w:pStyle w:val="NormalPACKT"/>
      </w:pPr>
      <w:r>
        <w:t>In </w:t>
      </w:r>
      <w:r w:rsidRPr="00C652AB">
        <w:rPr>
          <w:rStyle w:val="ItalicsPACKT"/>
        </w:rPr>
        <w:t>step 1</w:t>
      </w:r>
      <w:r>
        <w:t>, you download and install the </w:t>
      </w:r>
      <w:proofErr w:type="spellStart"/>
      <w:r w:rsidRPr="00C652AB">
        <w:rPr>
          <w:rStyle w:val="CodeInTextPACKT"/>
        </w:rPr>
        <w:t>NTFSSecurity</w:t>
      </w:r>
      <w:proofErr w:type="spellEnd"/>
      <w:r>
        <w:t> module from the PowerShell Gallery on the internet, which produces no output. In </w:t>
      </w:r>
      <w:r w:rsidRPr="00C652AB">
        <w:rPr>
          <w:rStyle w:val="ItalicsPACKT"/>
        </w:rPr>
        <w:t>step 2</w:t>
      </w:r>
      <w:r>
        <w:t>, you use the </w:t>
      </w:r>
      <w:r w:rsidRPr="00C652AB">
        <w:rPr>
          <w:rStyle w:val="CodeInTextPACKT"/>
        </w:rPr>
        <w:t>Get-Command</w:t>
      </w:r>
      <w:r>
        <w:t> cmdlet to view the commands inside the </w:t>
      </w:r>
      <w:proofErr w:type="spellStart"/>
      <w:r w:rsidRPr="00C652AB">
        <w:rPr>
          <w:rStyle w:val="CodeInTextPACKT"/>
        </w:rPr>
        <w:t>NTFSSecurity</w:t>
      </w:r>
      <w:proofErr w:type="spellEnd"/>
      <w:r>
        <w:t> module, which looks like this:</w:t>
      </w:r>
    </w:p>
    <w:p w14:paraId="37327CE4" w14:textId="5BBDCB38" w:rsidR="00624CC5" w:rsidRDefault="00624CC5" w:rsidP="007E73F3">
      <w:pPr>
        <w:pStyle w:val="FigurePACKT"/>
      </w:pPr>
      <w:r>
        <w:rPr>
          <w:noProof/>
        </w:rPr>
        <w:lastRenderedPageBreak/>
        <w:drawing>
          <wp:inline distT="0" distB="0" distL="0" distR="0" wp14:anchorId="69DBC32F" wp14:editId="3D17F925">
            <wp:extent cx="5943600" cy="6595745"/>
            <wp:effectExtent l="0" t="0" r="0" b="0"/>
            <wp:docPr id="68" name="Picture 6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95745"/>
                    </a:xfrm>
                    <a:prstGeom prst="rect">
                      <a:avLst/>
                    </a:prstGeom>
                    <a:noFill/>
                    <a:ln>
                      <a:noFill/>
                    </a:ln>
                  </pic:spPr>
                </pic:pic>
              </a:graphicData>
            </a:graphic>
          </wp:inline>
        </w:drawing>
      </w:r>
    </w:p>
    <w:p w14:paraId="26EDFF23" w14:textId="77777777" w:rsidR="00624CC5" w:rsidRDefault="00624CC5" w:rsidP="007E73F3">
      <w:pPr>
        <w:pStyle w:val="NormalPACKT"/>
      </w:pPr>
      <w:r>
        <w:t>In </w:t>
      </w:r>
      <w:r w:rsidRPr="00C652AB">
        <w:rPr>
          <w:rStyle w:val="ItalicsPACKT"/>
        </w:rPr>
        <w:t>step 3</w:t>
      </w:r>
      <w:r>
        <w:t>, you create a new folder, </w:t>
      </w:r>
      <w:r w:rsidRPr="00C652AB">
        <w:rPr>
          <w:rStyle w:val="CodeInTextPACKT"/>
        </w:rPr>
        <w:t>C:\Secure1</w:t>
      </w:r>
      <w:r>
        <w:t>, and a file within that folder (</w:t>
      </w:r>
      <w:r w:rsidRPr="00C652AB">
        <w:rPr>
          <w:rStyle w:val="CodeInTextPACKT"/>
        </w:rPr>
        <w:t>C:\Secure1\Secure.Txt</w:t>
      </w:r>
      <w:r>
        <w:t>) that looks like this:</w:t>
      </w:r>
    </w:p>
    <w:p w14:paraId="1361A00F" w14:textId="74A96494" w:rsidR="00624CC5" w:rsidRDefault="00624CC5" w:rsidP="007E73F3">
      <w:pPr>
        <w:pStyle w:val="FigurePACKT"/>
      </w:pPr>
      <w:r>
        <w:rPr>
          <w:noProof/>
        </w:rPr>
        <w:lastRenderedPageBreak/>
        <w:drawing>
          <wp:inline distT="0" distB="0" distL="0" distR="0" wp14:anchorId="2EDBC7AE" wp14:editId="775E3879">
            <wp:extent cx="5943600" cy="1969135"/>
            <wp:effectExtent l="0" t="0" r="0" b="0"/>
            <wp:docPr id="67" name="Picture 6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p>
    <w:p w14:paraId="234617B9" w14:textId="77777777" w:rsidR="00624CC5" w:rsidRDefault="00624CC5" w:rsidP="007E73F3">
      <w:pPr>
        <w:pStyle w:val="NormalPACKT"/>
      </w:pPr>
      <w:r>
        <w:t>In </w:t>
      </w:r>
      <w:r w:rsidRPr="00C652AB">
        <w:rPr>
          <w:rStyle w:val="ItalicsPACKT"/>
        </w:rPr>
        <w:t>step 4</w:t>
      </w:r>
      <w:r>
        <w:t>, you use the </w:t>
      </w:r>
      <w:r w:rsidRPr="00C652AB">
        <w:rPr>
          <w:rStyle w:val="CodeInTextPACKT"/>
        </w:rPr>
        <w:t>Get-</w:t>
      </w:r>
      <w:proofErr w:type="spellStart"/>
      <w:r w:rsidRPr="00C652AB">
        <w:rPr>
          <w:rStyle w:val="CodeInTextPACKT"/>
        </w:rPr>
        <w:t>NTFSAccess</w:t>
      </w:r>
      <w:proofErr w:type="spellEnd"/>
      <w:r>
        <w:t> cmdlet to view the ACL for the </w:t>
      </w:r>
      <w:r w:rsidRPr="00C652AB">
        <w:rPr>
          <w:rStyle w:val="CodeInTextPACKT"/>
        </w:rPr>
        <w:t>C:\Secure1</w:t>
      </w:r>
      <w:r>
        <w:t> folder, which looks like this:</w:t>
      </w:r>
    </w:p>
    <w:p w14:paraId="5308D77E" w14:textId="6CF10CDC" w:rsidR="00624CC5" w:rsidRDefault="00624CC5" w:rsidP="007E73F3">
      <w:pPr>
        <w:pStyle w:val="FigurePACKT"/>
      </w:pPr>
      <w:r>
        <w:rPr>
          <w:noProof/>
        </w:rPr>
        <w:drawing>
          <wp:inline distT="0" distB="0" distL="0" distR="0" wp14:anchorId="40881D60" wp14:editId="6AB64139">
            <wp:extent cx="5943600" cy="1431290"/>
            <wp:effectExtent l="0" t="0" r="0" b="0"/>
            <wp:docPr id="66" name="Picture 6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31290"/>
                    </a:xfrm>
                    <a:prstGeom prst="rect">
                      <a:avLst/>
                    </a:prstGeom>
                    <a:noFill/>
                    <a:ln>
                      <a:noFill/>
                    </a:ln>
                  </pic:spPr>
                </pic:pic>
              </a:graphicData>
            </a:graphic>
          </wp:inline>
        </w:drawing>
      </w:r>
    </w:p>
    <w:p w14:paraId="153FDAF6" w14:textId="77777777" w:rsidR="00624CC5" w:rsidRDefault="00624CC5" w:rsidP="007E73F3">
      <w:pPr>
        <w:pStyle w:val="NormalPACKT"/>
      </w:pPr>
      <w:r>
        <w:t>In </w:t>
      </w:r>
      <w:r w:rsidRPr="00C652AB">
        <w:rPr>
          <w:rStyle w:val="ItalicsPACKT"/>
        </w:rPr>
        <w:t>step 5</w:t>
      </w:r>
      <w:r>
        <w:t>, you use the </w:t>
      </w:r>
      <w:r w:rsidRPr="00C652AB">
        <w:rPr>
          <w:rStyle w:val="CodeInTextPACKT"/>
        </w:rPr>
        <w:t>Get-</w:t>
      </w:r>
      <w:proofErr w:type="spellStart"/>
      <w:r w:rsidRPr="00C652AB">
        <w:rPr>
          <w:rStyle w:val="CodeInTextPACKT"/>
        </w:rPr>
        <w:t>NTFSAccess</w:t>
      </w:r>
      <w:proofErr w:type="spellEnd"/>
      <w:r>
        <w:t> cmdlet to view the ACL on the </w:t>
      </w:r>
      <w:r w:rsidRPr="00C652AB">
        <w:rPr>
          <w:rStyle w:val="CodeInTextPACKT"/>
        </w:rPr>
        <w:t>C:\Secure1\Secure.txt</w:t>
      </w:r>
      <w:r>
        <w:t> file, which looks like this:</w:t>
      </w:r>
    </w:p>
    <w:p w14:paraId="4DBFCF35" w14:textId="6A665095" w:rsidR="00624CC5" w:rsidRDefault="00624CC5" w:rsidP="007E73F3">
      <w:pPr>
        <w:pStyle w:val="FigurePACKT"/>
      </w:pPr>
      <w:r>
        <w:rPr>
          <w:noProof/>
        </w:rPr>
        <w:drawing>
          <wp:inline distT="0" distB="0" distL="0" distR="0" wp14:anchorId="40DBCA6F" wp14:editId="2CB30227">
            <wp:extent cx="5943600" cy="1379220"/>
            <wp:effectExtent l="0" t="0" r="0" b="0"/>
            <wp:docPr id="65" name="Picture 6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527CF4CD" w14:textId="77777777" w:rsidR="00624CC5" w:rsidRDefault="00624CC5" w:rsidP="007E73F3">
      <w:pPr>
        <w:pStyle w:val="NormalPACKT"/>
      </w:pPr>
      <w:r>
        <w:t>In </w:t>
      </w:r>
      <w:r w:rsidRPr="00C652AB">
        <w:rPr>
          <w:rStyle w:val="ItalicsPACKT"/>
        </w:rPr>
        <w:t>step 6</w:t>
      </w:r>
      <w:r>
        <w:t>, you create a global group (</w:t>
      </w:r>
      <w:r w:rsidRPr="00C652AB">
        <w:rPr>
          <w:rStyle w:val="CodeInTextPACKT"/>
        </w:rPr>
        <w:t>Sales</w:t>
      </w:r>
      <w:r>
        <w:t>) in the </w:t>
      </w:r>
      <w:r w:rsidRPr="00C652AB">
        <w:rPr>
          <w:rStyle w:val="CodeInTextPACKT"/>
        </w:rPr>
        <w:t>Reskit.Org</w:t>
      </w:r>
      <w:r>
        <w:t> domain (if the group doesn't already exist). Whether or not the global group exists, this step produces no output. In </w:t>
      </w:r>
      <w:r w:rsidRPr="00C652AB">
        <w:rPr>
          <w:rStyle w:val="ItalicsPACKT"/>
        </w:rPr>
        <w:t>step 7</w:t>
      </w:r>
      <w:r>
        <w:t>, you view the </w:t>
      </w:r>
      <w:r w:rsidRPr="00C652AB">
        <w:rPr>
          <w:rStyle w:val="CodeInTextPACKT"/>
        </w:rPr>
        <w:t>Sales</w:t>
      </w:r>
      <w:r>
        <w:t> global group, which looks like this:</w:t>
      </w:r>
    </w:p>
    <w:p w14:paraId="1EC8406E" w14:textId="2C686100" w:rsidR="00624CC5" w:rsidRDefault="00624CC5" w:rsidP="007E73F3">
      <w:pPr>
        <w:pStyle w:val="FigurePACKT"/>
      </w:pPr>
      <w:r>
        <w:rPr>
          <w:noProof/>
        </w:rPr>
        <w:lastRenderedPageBreak/>
        <w:drawing>
          <wp:inline distT="0" distB="0" distL="0" distR="0" wp14:anchorId="4AF1E701" wp14:editId="36386430">
            <wp:extent cx="5943600" cy="1797685"/>
            <wp:effectExtent l="0" t="0" r="0" b="0"/>
            <wp:docPr id="64" name="Picture 6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97685"/>
                    </a:xfrm>
                    <a:prstGeom prst="rect">
                      <a:avLst/>
                    </a:prstGeom>
                    <a:noFill/>
                    <a:ln>
                      <a:noFill/>
                    </a:ln>
                  </pic:spPr>
                </pic:pic>
              </a:graphicData>
            </a:graphic>
          </wp:inline>
        </w:drawing>
      </w:r>
    </w:p>
    <w:p w14:paraId="035C7B48" w14:textId="77777777" w:rsidR="00624CC5" w:rsidRDefault="00624CC5" w:rsidP="007E73F3">
      <w:pPr>
        <w:pStyle w:val="NormalPACKT"/>
      </w:pPr>
      <w:r>
        <w:t>In </w:t>
      </w:r>
      <w:r w:rsidRPr="00C652AB">
        <w:rPr>
          <w:rStyle w:val="ItalicsPACKT"/>
        </w:rPr>
        <w:t>step 8</w:t>
      </w:r>
      <w:r>
        <w:t>, you add an explicit ACE that gives the members of the </w:t>
      </w:r>
      <w:r w:rsidRPr="00C652AB">
        <w:rPr>
          <w:rStyle w:val="CodeInTextPACKT"/>
        </w:rPr>
        <w:t>Domain Admins</w:t>
      </w:r>
      <w:r>
        <w:t> group full control. In </w:t>
      </w:r>
      <w:r w:rsidRPr="00C652AB">
        <w:rPr>
          <w:rStyle w:val="ItalicsPACKT"/>
        </w:rPr>
        <w:t>step 9</w:t>
      </w:r>
      <w:r>
        <w:t>, you remove the access ACE for </w:t>
      </w:r>
      <w:proofErr w:type="spellStart"/>
      <w:r w:rsidRPr="00C652AB">
        <w:rPr>
          <w:rStyle w:val="CodeInTextPACKT"/>
        </w:rPr>
        <w:t>Builtin</w:t>
      </w:r>
      <w:proofErr w:type="spellEnd"/>
      <w:r w:rsidRPr="00C652AB">
        <w:rPr>
          <w:rStyle w:val="CodeInTextPACKT"/>
        </w:rPr>
        <w:t>\Users</w:t>
      </w:r>
      <w:r>
        <w:t> from the file's ACL. And in </w:t>
      </w:r>
      <w:r w:rsidRPr="00C652AB">
        <w:rPr>
          <w:rStyle w:val="ItalicsPACKT"/>
        </w:rPr>
        <w:t>step 10</w:t>
      </w:r>
      <w:r>
        <w:t>, you remove the ACE entries on the </w:t>
      </w:r>
      <w:r w:rsidRPr="00C652AB">
        <w:rPr>
          <w:rStyle w:val="CodeInTextPACKT"/>
        </w:rPr>
        <w:t>C:\Secure1\Secure.txt</w:t>
      </w:r>
      <w:r>
        <w:t> file that were initially inherited from the </w:t>
      </w:r>
      <w:r w:rsidRPr="00C652AB">
        <w:rPr>
          <w:rStyle w:val="CodeInTextPACKT"/>
        </w:rPr>
        <w:t>C:\Secure1</w:t>
      </w:r>
      <w:r>
        <w:t> folder. In </w:t>
      </w:r>
      <w:r w:rsidRPr="00C652AB">
        <w:rPr>
          <w:rStyle w:val="ItalicsPACKT"/>
        </w:rPr>
        <w:t>step 11</w:t>
      </w:r>
      <w:r>
        <w:t>, you add an ACL that gives full control to members of the </w:t>
      </w:r>
      <w:proofErr w:type="spellStart"/>
      <w:r w:rsidRPr="00C652AB">
        <w:rPr>
          <w:rStyle w:val="CodeInTextPACKT"/>
        </w:rPr>
        <w:t>Reskit</w:t>
      </w:r>
      <w:proofErr w:type="spellEnd"/>
      <w:r w:rsidRPr="00C652AB">
        <w:rPr>
          <w:rStyle w:val="CodeInTextPACKT"/>
        </w:rPr>
        <w:t>\Sales</w:t>
      </w:r>
      <w:r>
        <w:t> global group. These four steps produce no output.</w:t>
      </w:r>
    </w:p>
    <w:p w14:paraId="0DF218EE" w14:textId="77777777" w:rsidR="00624CC5" w:rsidRDefault="00624CC5" w:rsidP="007E73F3">
      <w:pPr>
        <w:pStyle w:val="NormalPACKT"/>
      </w:pPr>
      <w:r>
        <w:t>In </w:t>
      </w:r>
      <w:r w:rsidRPr="00C652AB">
        <w:rPr>
          <w:rStyle w:val="ItalicsPACKT"/>
        </w:rPr>
        <w:t>step 12</w:t>
      </w:r>
      <w:r>
        <w:t>, you use the </w:t>
      </w:r>
      <w:r w:rsidRPr="00C652AB">
        <w:rPr>
          <w:rStyle w:val="CodeInTextPACKT"/>
        </w:rPr>
        <w:t>Get-</w:t>
      </w:r>
      <w:proofErr w:type="spellStart"/>
      <w:r w:rsidRPr="00C652AB">
        <w:rPr>
          <w:rStyle w:val="CodeInTextPACKT"/>
        </w:rPr>
        <w:t>NTFSAccess</w:t>
      </w:r>
      <w:proofErr w:type="spellEnd"/>
      <w:r>
        <w:t> cmdlet to review the ACL for the </w:t>
      </w:r>
      <w:r w:rsidRPr="00C652AB">
        <w:rPr>
          <w:rStyle w:val="CodeInTextPACKT"/>
        </w:rPr>
        <w:t>C:\Secure1</w:t>
      </w:r>
      <w:r>
        <w:t> folder, which looks like this:</w:t>
      </w:r>
    </w:p>
    <w:p w14:paraId="1BB3168A" w14:textId="01F25E1F" w:rsidR="00624CC5" w:rsidRDefault="00624CC5" w:rsidP="007E73F3">
      <w:pPr>
        <w:pStyle w:val="FigurePACKT"/>
      </w:pPr>
      <w:r>
        <w:rPr>
          <w:noProof/>
        </w:rPr>
        <w:drawing>
          <wp:inline distT="0" distB="0" distL="0" distR="0" wp14:anchorId="3D37F3AB" wp14:editId="7A935A0B">
            <wp:extent cx="5943600" cy="1189355"/>
            <wp:effectExtent l="0" t="0" r="0" b="0"/>
            <wp:docPr id="63" name="Picture 6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89355"/>
                    </a:xfrm>
                    <a:prstGeom prst="rect">
                      <a:avLst/>
                    </a:prstGeom>
                    <a:noFill/>
                    <a:ln>
                      <a:noFill/>
                    </a:ln>
                  </pic:spPr>
                </pic:pic>
              </a:graphicData>
            </a:graphic>
          </wp:inline>
        </w:drawing>
      </w:r>
    </w:p>
    <w:p w14:paraId="407468D3" w14:textId="77777777" w:rsidR="00624CC5" w:rsidRDefault="00624CC5" w:rsidP="007E73F3">
      <w:pPr>
        <w:pStyle w:val="NormalPACKT"/>
      </w:pPr>
      <w:r>
        <w:t>In </w:t>
      </w:r>
      <w:r w:rsidRPr="00C652AB">
        <w:rPr>
          <w:rStyle w:val="ItalicsPACKT"/>
        </w:rPr>
        <w:t>step 13</w:t>
      </w:r>
      <w:r>
        <w:t>, you view the ACL on the </w:t>
      </w:r>
      <w:r w:rsidRPr="00C652AB">
        <w:rPr>
          <w:rStyle w:val="CodeInTextPACKT"/>
        </w:rPr>
        <w:t>C:\Secure1\Secure.Txt</w:t>
      </w:r>
      <w:r>
        <w:t> file, which looks like this:</w:t>
      </w:r>
    </w:p>
    <w:p w14:paraId="4CE64570" w14:textId="1A4AEA04" w:rsidR="00624CC5" w:rsidRDefault="00624CC5" w:rsidP="007E73F3">
      <w:pPr>
        <w:pStyle w:val="FigurePACKT"/>
      </w:pPr>
      <w:r>
        <w:rPr>
          <w:noProof/>
        </w:rPr>
        <w:drawing>
          <wp:inline distT="0" distB="0" distL="0" distR="0" wp14:anchorId="268BCCF3" wp14:editId="2E9B63A8">
            <wp:extent cx="5943600" cy="1434465"/>
            <wp:effectExtent l="0" t="0" r="0" b="0"/>
            <wp:docPr id="62" name="Picture 6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14:paraId="3902AAE9" w14:textId="77777777" w:rsidR="00624CC5" w:rsidRPr="00C652AB" w:rsidRDefault="00624CC5" w:rsidP="00C652AB">
      <w:pPr>
        <w:pStyle w:val="Heading2"/>
      </w:pPr>
      <w:r w:rsidRPr="00C652AB">
        <w:t>There's more...</w:t>
      </w:r>
    </w:p>
    <w:p w14:paraId="36638297" w14:textId="77777777" w:rsidR="00624CC5" w:rsidRDefault="00624CC5" w:rsidP="007E73F3">
      <w:pPr>
        <w:pStyle w:val="NormalPACKT"/>
      </w:pPr>
      <w:r>
        <w:t>In </w:t>
      </w:r>
      <w:r w:rsidRPr="00C652AB">
        <w:rPr>
          <w:rStyle w:val="ItalicsPACKT"/>
        </w:rPr>
        <w:t>step 3</w:t>
      </w:r>
      <w:r>
        <w:t>, you create a folder (</w:t>
      </w:r>
      <w:r w:rsidRPr="00C652AB">
        <w:rPr>
          <w:rStyle w:val="CodeInTextPACKT"/>
        </w:rPr>
        <w:t>C:\Secure1</w:t>
      </w:r>
      <w:r>
        <w:t>) and a file (</w:t>
      </w:r>
      <w:r w:rsidRPr="00C652AB">
        <w:rPr>
          <w:rStyle w:val="CodeInTextPACKT"/>
        </w:rPr>
        <w:t>C:\Secure1\Secure.Txt</w:t>
      </w:r>
      <w:r>
        <w:t>). In later steps, you adjust the ACLs on the file and folder to support the organization's security policy.</w:t>
      </w:r>
    </w:p>
    <w:p w14:paraId="22959B72" w14:textId="77777777" w:rsidR="00624CC5" w:rsidRDefault="00624CC5" w:rsidP="007E73F3">
      <w:pPr>
        <w:pStyle w:val="NormalPACKT"/>
      </w:pPr>
      <w:r>
        <w:t>In </w:t>
      </w:r>
      <w:r w:rsidRPr="00C652AB">
        <w:rPr>
          <w:rStyle w:val="ItalicsPACKT"/>
        </w:rPr>
        <w:t>step 6</w:t>
      </w:r>
      <w:r>
        <w:t>, you ensure that a global group, </w:t>
      </w:r>
      <w:r w:rsidRPr="00C652AB">
        <w:rPr>
          <w:rStyle w:val="CodeInTextPACKT"/>
        </w:rPr>
        <w:t>Sales</w:t>
      </w:r>
      <w:r>
        <w:t>, exists in the AD that you use to set ACLs. If the global group already exists (for example, if you've used other recipes in this book that make use of that group) then this step does nothing.</w:t>
      </w:r>
    </w:p>
    <w:p w14:paraId="60792DEB" w14:textId="77777777" w:rsidR="00624CC5" w:rsidRDefault="00624CC5" w:rsidP="007E73F3">
      <w:pPr>
        <w:pStyle w:val="NormalPACKT"/>
      </w:pPr>
      <w:r>
        <w:t>In </w:t>
      </w:r>
      <w:r w:rsidRPr="00C652AB">
        <w:rPr>
          <w:rStyle w:val="ItalicsPACKT"/>
        </w:rPr>
        <w:t>step 8</w:t>
      </w:r>
      <w:r>
        <w:t>, you add a full control ACE to the folder for the </w:t>
      </w:r>
      <w:proofErr w:type="spellStart"/>
      <w:r w:rsidRPr="00C652AB">
        <w:rPr>
          <w:rStyle w:val="CodeInTextPACKT"/>
        </w:rPr>
        <w:t>Reskit</w:t>
      </w:r>
      <w:proofErr w:type="spellEnd"/>
      <w:r w:rsidRPr="00C652AB">
        <w:rPr>
          <w:rStyle w:val="CodeInTextPACKT"/>
        </w:rPr>
        <w:t>\Domain Admins</w:t>
      </w:r>
      <w:r>
        <w:t xml:space="preserve"> group. This means that, since you are logged on as a member of that group, when you remove the default ACE </w:t>
      </w:r>
      <w:r>
        <w:lastRenderedPageBreak/>
        <w:t>for </w:t>
      </w:r>
      <w:proofErr w:type="spellStart"/>
      <w:r w:rsidRPr="00C652AB">
        <w:rPr>
          <w:rStyle w:val="CodeInTextPACKT"/>
        </w:rPr>
        <w:t>Builtin</w:t>
      </w:r>
      <w:proofErr w:type="spellEnd"/>
      <w:r w:rsidRPr="00C652AB">
        <w:rPr>
          <w:rStyle w:val="CodeInTextPACKT"/>
        </w:rPr>
        <w:t>\Users</w:t>
      </w:r>
      <w:r>
        <w:t> in </w:t>
      </w:r>
      <w:r w:rsidRPr="00C652AB">
        <w:rPr>
          <w:rStyle w:val="ItalicsPACKT"/>
        </w:rPr>
        <w:t>step 9</w:t>
      </w:r>
      <w:r>
        <w:t>, you still have access to the folder and folder contents to continue the recipe.</w:t>
      </w:r>
    </w:p>
    <w:p w14:paraId="23E3717B" w14:textId="77777777" w:rsidR="00624CC5" w:rsidRDefault="00624CC5" w:rsidP="007E73F3">
      <w:pPr>
        <w:pStyle w:val="NormalPACKT"/>
      </w:pPr>
      <w:r>
        <w:t>After you adjust the ACL to the folder, you can see, in </w:t>
      </w:r>
      <w:r w:rsidRPr="00C652AB">
        <w:rPr>
          <w:rStyle w:val="ItalicsPACKT"/>
        </w:rPr>
        <w:t>step 12</w:t>
      </w:r>
      <w:r>
        <w:t> and </w:t>
      </w:r>
      <w:r w:rsidRPr="00C652AB">
        <w:rPr>
          <w:rStyle w:val="ItalicsPACKT"/>
        </w:rPr>
        <w:t>step 13</w:t>
      </w:r>
      <w:r>
        <w:t>, that the </w:t>
      </w:r>
      <w:r w:rsidRPr="00C652AB">
        <w:rPr>
          <w:rStyle w:val="CodeInTextPACKT"/>
        </w:rPr>
        <w:t>C:\Secure1</w:t>
      </w:r>
      <w:r>
        <w:t> folder no longer inherits ACE entries from the parent folder. Additionally, you can see that the file's ACL includes an ACE inherited from the folder.</w:t>
      </w:r>
    </w:p>
    <w:p w14:paraId="67853EBE" w14:textId="77777777" w:rsidR="00624CC5" w:rsidRDefault="00624CC5" w:rsidP="007E73F3">
      <w:pPr>
        <w:pStyle w:val="NormalPACKT"/>
      </w:pPr>
      <w:r>
        <w:t>In a production environment, it might be appropriate to remove the permissions for the </w:t>
      </w:r>
      <w:r w:rsidRPr="00C652AB">
        <w:rPr>
          <w:rStyle w:val="CodeInTextPACKT"/>
        </w:rPr>
        <w:t>Domain Admins</w:t>
      </w:r>
      <w:r>
        <w:t> account once the users are able to access and use the folder successfully. If a Domain Administrator does need to change the ACL, they could just take ownership of the folder, give themselves full control of the folder, and then perform any needed management (and removing any temporary access once this maintenance is complete).</w:t>
      </w:r>
    </w:p>
    <w:p w14:paraId="7DC4EEAA" w14:textId="77777777" w:rsidR="00624CC5" w:rsidRPr="00C652AB" w:rsidRDefault="00624CC5" w:rsidP="00C652AB">
      <w:pPr>
        <w:pStyle w:val="Heading2"/>
      </w:pPr>
      <w:r w:rsidRPr="00C652AB">
        <w:t>See also</w:t>
      </w:r>
    </w:p>
    <w:p w14:paraId="0704E254" w14:textId="77777777" w:rsidR="00624CC5" w:rsidRDefault="00624CC5" w:rsidP="007E73F3">
      <w:pPr>
        <w:pStyle w:val="NormalPACKT"/>
      </w:pPr>
      <w:r>
        <w:t>This recipe shows you how to use the </w:t>
      </w:r>
      <w:proofErr w:type="spellStart"/>
      <w:r w:rsidRPr="00C652AB">
        <w:rPr>
          <w:rStyle w:val="CodeInTextPACKT"/>
        </w:rPr>
        <w:t>NTFSSecurity</w:t>
      </w:r>
      <w:proofErr w:type="spellEnd"/>
      <w:r>
        <w:t> module to manage aspects of file and folder ACLs. The module was first announced in 2014 and has been improved since. See </w:t>
      </w:r>
      <w:hyperlink r:id="rId24" w:history="1">
        <w:r w:rsidRPr="007E73F3">
          <w:rPr>
            <w:rStyle w:val="URLPACKT0"/>
            <w:bCs/>
          </w:rPr>
          <w:t>https://blogs.technet.microsoft.com/fieldcoding/2014/12/05/ntfssecurity-tutorial-1-getting-adding-and-removing-permissions/</w:t>
        </w:r>
      </w:hyperlink>
      <w:r>
        <w:t> for more details on the module.</w:t>
      </w:r>
    </w:p>
    <w:p w14:paraId="5ABDCCE4" w14:textId="77777777" w:rsidR="00624CC5" w:rsidRPr="00C652AB" w:rsidRDefault="00624CC5" w:rsidP="00C652AB">
      <w:pPr>
        <w:pStyle w:val="Heading1"/>
      </w:pPr>
      <w:r w:rsidRPr="00C652AB">
        <w:t>Managing Storage Replica</w:t>
      </w:r>
    </w:p>
    <w:p w14:paraId="3E6A289C" w14:textId="77777777" w:rsidR="00624CC5" w:rsidRDefault="00624CC5" w:rsidP="007E73F3">
      <w:pPr>
        <w:pStyle w:val="NormalPACKT"/>
      </w:pPr>
      <w:r w:rsidRPr="00C652AB">
        <w:rPr>
          <w:rStyle w:val="KeyWordPACKT"/>
        </w:rPr>
        <w:t>Storage Replica</w:t>
      </w:r>
      <w:r>
        <w:t> (</w:t>
      </w:r>
      <w:r w:rsidRPr="00C652AB">
        <w:rPr>
          <w:rStyle w:val="KeyWordPACKT"/>
        </w:rPr>
        <w:t>SR</w:t>
      </w:r>
      <w:r>
        <w:t xml:space="preserve">) is a feature of Windows Server 2019 that replicates storage volumes to other systems. SR is only available with the Windows Server 2019 </w:t>
      </w:r>
      <w:proofErr w:type="spellStart"/>
      <w:r>
        <w:t>Datacentre</w:t>
      </w:r>
      <w:proofErr w:type="spellEnd"/>
      <w:r>
        <w:t xml:space="preserve"> edition.</w:t>
      </w:r>
    </w:p>
    <w:p w14:paraId="09A4C417" w14:textId="77777777" w:rsidR="00624CC5" w:rsidRPr="00C652AB" w:rsidRDefault="00624CC5" w:rsidP="00C652AB">
      <w:pPr>
        <w:pStyle w:val="Heading2"/>
      </w:pPr>
      <w:r w:rsidRPr="00C652AB">
        <w:t>Getting ready</w:t>
      </w:r>
    </w:p>
    <w:p w14:paraId="11034A8D" w14:textId="77777777" w:rsidR="00624CC5" w:rsidRDefault="00624CC5" w:rsidP="007E73F3">
      <w:pPr>
        <w:pStyle w:val="NormalPACKT"/>
      </w:pPr>
      <w:r>
        <w:t>This recipe makes use of additional disk volumes on </w:t>
      </w:r>
      <w:r w:rsidRPr="00C652AB">
        <w:rPr>
          <w:rStyle w:val="CodeInTextPACKT"/>
        </w:rPr>
        <w:t>SRV1</w:t>
      </w:r>
      <w:r>
        <w:t> and </w:t>
      </w:r>
      <w:r w:rsidRPr="00C652AB">
        <w:rPr>
          <w:rStyle w:val="CodeInTextPACKT"/>
        </w:rPr>
        <w:t>SRV2</w:t>
      </w:r>
      <w:r>
        <w:t>. In the </w:t>
      </w:r>
      <w:r w:rsidRPr="00C652AB">
        <w:rPr>
          <w:rStyle w:val="ItalicsPACKT"/>
        </w:rPr>
        <w:t>Managing physical disks and disk volumes</w:t>
      </w:r>
      <w:r>
        <w:t> recipe, you added two additional disks to </w:t>
      </w:r>
      <w:r w:rsidRPr="00C652AB">
        <w:rPr>
          <w:rStyle w:val="CodeInTextPACKT"/>
        </w:rPr>
        <w:t>SRV1</w:t>
      </w:r>
      <w:r>
        <w:t>. In this recipe, you need to have two additional disks added to </w:t>
      </w:r>
      <w:r w:rsidRPr="00C652AB">
        <w:rPr>
          <w:rStyle w:val="CodeInTextPACKT"/>
        </w:rPr>
        <w:t>SRV2</w:t>
      </w:r>
      <w:r>
        <w:t> that form the basis for storage replication. This recipe requires two additional hard disks for </w:t>
      </w:r>
      <w:r w:rsidRPr="00C652AB">
        <w:rPr>
          <w:rStyle w:val="CodeInTextPACKT"/>
        </w:rPr>
        <w:t>SRV2</w:t>
      </w:r>
      <w:r>
        <w:t>—you can use the </w:t>
      </w:r>
      <w:r w:rsidRPr="00C652AB">
        <w:rPr>
          <w:rStyle w:val="CodeInTextPACKT"/>
        </w:rPr>
        <w:t>Add-DiskstoSrv1+2.ps1</w:t>
      </w:r>
      <w:r>
        <w:t> script to create the disks used in this and other recipes in this chapter. You can find the script on this book's GitHub repository (</w:t>
      </w:r>
      <w:hyperlink r:id="rId25" w:history="1">
        <w:r w:rsidRPr="007E73F3">
          <w:rPr>
            <w:rStyle w:val="URLPACKT0"/>
            <w:bCs/>
          </w:rPr>
          <w:t>https://github.com/DoctorDNS/PowerShellCookBook2019/blob/master/Chapter%2004%20-%20Managing%20Storage/Add-DiskstoSRV1%2B2.ps1</w:t>
        </w:r>
      </w:hyperlink>
      <w:r>
        <w:t>).</w:t>
      </w:r>
    </w:p>
    <w:p w14:paraId="464FAC6F" w14:textId="77777777" w:rsidR="00624CC5" w:rsidRDefault="00624CC5" w:rsidP="007E73F3">
      <w:pPr>
        <w:pStyle w:val="NormalPACKT"/>
      </w:pPr>
      <w:r>
        <w:t>Run this recipe on </w:t>
      </w:r>
      <w:r w:rsidRPr="00C652AB">
        <w:rPr>
          <w:rStyle w:val="CodeInTextPACKT"/>
        </w:rPr>
        <w:t>SRV1</w:t>
      </w:r>
      <w:r>
        <w:t> with </w:t>
      </w:r>
      <w:r w:rsidRPr="00C652AB">
        <w:rPr>
          <w:rStyle w:val="CodeInTextPACKT"/>
        </w:rPr>
        <w:t>SRV2</w:t>
      </w:r>
      <w:r>
        <w:t> and </w:t>
      </w:r>
      <w:r w:rsidRPr="00C652AB">
        <w:rPr>
          <w:rStyle w:val="CodeInTextPACKT"/>
        </w:rPr>
        <w:t>DC1</w:t>
      </w:r>
      <w:r>
        <w:t> online:</w:t>
      </w:r>
    </w:p>
    <w:p w14:paraId="7996F46A" w14:textId="77777777" w:rsidR="00624CC5" w:rsidRDefault="00624CC5" w:rsidP="00173794">
      <w:pPr>
        <w:pStyle w:val="NumberedBulletPACKT"/>
        <w:numPr>
          <w:ilvl w:val="0"/>
          <w:numId w:val="9"/>
        </w:numPr>
      </w:pPr>
      <w:r>
        <w:t>Create content on the </w:t>
      </w:r>
      <w:r w:rsidRPr="00C652AB">
        <w:rPr>
          <w:rStyle w:val="CodeInTextPACKT"/>
        </w:rPr>
        <w:t>F:</w:t>
      </w:r>
      <w:r>
        <w:t> drive in </w:t>
      </w:r>
      <w:r w:rsidRPr="00C652AB">
        <w:rPr>
          <w:rStyle w:val="CodeInTextPACKT"/>
        </w:rPr>
        <w:t>SRV1</w:t>
      </w:r>
      <w:r>
        <w:t>:</w:t>
      </w:r>
    </w:p>
    <w:p w14:paraId="2F2B7B66" w14:textId="77777777" w:rsidR="00624CC5" w:rsidRDefault="00624CC5" w:rsidP="00C652AB">
      <w:pPr>
        <w:pStyle w:val="CodeWithinBulletsEndPACKT"/>
      </w:pPr>
      <w:r>
        <w:t xml:space="preserve">1..100 | </w:t>
      </w:r>
      <w:proofErr w:type="spellStart"/>
      <w:r>
        <w:t>ForEach</w:t>
      </w:r>
      <w:proofErr w:type="spellEnd"/>
      <w:r>
        <w:t xml:space="preserve"> {</w:t>
      </w:r>
    </w:p>
    <w:p w14:paraId="3229B952" w14:textId="77777777" w:rsidR="00624CC5" w:rsidRDefault="00624CC5" w:rsidP="00C652AB">
      <w:pPr>
        <w:pStyle w:val="CodeWithinBulletsEndPACKT"/>
      </w:pPr>
      <w:r>
        <w:t xml:space="preserve">  $NF = "F:\CoolFolder$_"</w:t>
      </w:r>
    </w:p>
    <w:p w14:paraId="05B73A49" w14:textId="77777777" w:rsidR="00624CC5" w:rsidRDefault="00624CC5" w:rsidP="00C652AB">
      <w:pPr>
        <w:pStyle w:val="CodeWithinBulletsEndPACKT"/>
      </w:pPr>
      <w:r>
        <w:t xml:space="preserve">  New-Item -Path $NF -ItemType Directory | Out-Null</w:t>
      </w:r>
    </w:p>
    <w:p w14:paraId="6143BE89" w14:textId="77777777" w:rsidR="00624CC5" w:rsidRDefault="00624CC5" w:rsidP="00C652AB">
      <w:pPr>
        <w:pStyle w:val="CodeWithinBulletsEndPACKT"/>
      </w:pPr>
      <w:r>
        <w:t xml:space="preserve">  1..100 | </w:t>
      </w:r>
      <w:proofErr w:type="spellStart"/>
      <w:r>
        <w:t>ForEach</w:t>
      </w:r>
      <w:proofErr w:type="spellEnd"/>
      <w:r>
        <w:t xml:space="preserve"> {</w:t>
      </w:r>
    </w:p>
    <w:p w14:paraId="7EF17A90" w14:textId="77777777" w:rsidR="00624CC5" w:rsidRDefault="00624CC5" w:rsidP="00C652AB">
      <w:pPr>
        <w:pStyle w:val="CodeWithinBulletsEndPACKT"/>
      </w:pPr>
      <w:r>
        <w:t xml:space="preserve">    $NF2 = "$NF\</w:t>
      </w:r>
      <w:proofErr w:type="spellStart"/>
      <w:r>
        <w:t>CoolFile</w:t>
      </w:r>
      <w:proofErr w:type="spellEnd"/>
      <w:r>
        <w:t>$_"</w:t>
      </w:r>
    </w:p>
    <w:p w14:paraId="10F7DCA1" w14:textId="77777777" w:rsidR="00624CC5" w:rsidRDefault="00624CC5" w:rsidP="00C652AB">
      <w:pPr>
        <w:pStyle w:val="CodeWithinBulletsEndPACKT"/>
      </w:pPr>
      <w:r>
        <w:t xml:space="preserve">    "Cool File" | Out-File -</w:t>
      </w:r>
      <w:proofErr w:type="spellStart"/>
      <w:r>
        <w:t>PSPath</w:t>
      </w:r>
      <w:proofErr w:type="spellEnd"/>
      <w:r>
        <w:t xml:space="preserve"> $NF2</w:t>
      </w:r>
    </w:p>
    <w:p w14:paraId="0FD7B8C6" w14:textId="77777777" w:rsidR="00624CC5" w:rsidRDefault="00624CC5" w:rsidP="00C652AB">
      <w:pPr>
        <w:pStyle w:val="CodeWithinBulletsEndPACKT"/>
      </w:pPr>
      <w:r>
        <w:t xml:space="preserve">  }</w:t>
      </w:r>
    </w:p>
    <w:p w14:paraId="61D844D1" w14:textId="77777777" w:rsidR="00624CC5" w:rsidRDefault="00624CC5" w:rsidP="00C652AB">
      <w:pPr>
        <w:pStyle w:val="CodeWithinBulletsEndPACKT"/>
      </w:pPr>
      <w:r>
        <w:t>}</w:t>
      </w:r>
    </w:p>
    <w:p w14:paraId="40D4EB4E" w14:textId="77777777" w:rsidR="00624CC5" w:rsidRDefault="00624CC5" w:rsidP="007E73F3">
      <w:pPr>
        <w:pStyle w:val="NumberedBulletPACKT"/>
      </w:pPr>
      <w:r>
        <w:t>Show what's on </w:t>
      </w:r>
      <w:r w:rsidRPr="00C652AB">
        <w:rPr>
          <w:rStyle w:val="CodeInTextPACKT"/>
        </w:rPr>
        <w:t>F:</w:t>
      </w:r>
      <w:r>
        <w:t> locally on </w:t>
      </w:r>
      <w:r w:rsidRPr="00C652AB">
        <w:rPr>
          <w:rStyle w:val="CodeInTextPACKT"/>
        </w:rPr>
        <w:t>SRV1</w:t>
      </w:r>
      <w:r>
        <w:t>:</w:t>
      </w:r>
    </w:p>
    <w:p w14:paraId="4353DFF5" w14:textId="77777777" w:rsidR="00624CC5" w:rsidRDefault="00624CC5" w:rsidP="00C652AB">
      <w:pPr>
        <w:pStyle w:val="CodeWithinBulletsEndPACKT"/>
      </w:pPr>
      <w:r>
        <w:t>Get-</w:t>
      </w:r>
      <w:proofErr w:type="spellStart"/>
      <w:r>
        <w:t>ChildItem</w:t>
      </w:r>
      <w:proofErr w:type="spellEnd"/>
      <w:r>
        <w:t xml:space="preserve"> -Path F:\ -Recurse | Measure-Object</w:t>
      </w:r>
    </w:p>
    <w:p w14:paraId="03C3A4EE" w14:textId="77777777" w:rsidR="00624CC5" w:rsidRDefault="00624CC5" w:rsidP="007E73F3">
      <w:pPr>
        <w:pStyle w:val="NumberedBulletPACKT"/>
      </w:pPr>
      <w:r>
        <w:t>Examine the same drives remotely on </w:t>
      </w:r>
      <w:r w:rsidRPr="00C652AB">
        <w:rPr>
          <w:rStyle w:val="CodeInTextPACKT"/>
        </w:rPr>
        <w:t>SRV2</w:t>
      </w:r>
      <w:r>
        <w:t>:</w:t>
      </w:r>
    </w:p>
    <w:p w14:paraId="039AF9A9" w14:textId="77777777" w:rsidR="00624CC5" w:rsidRDefault="00624CC5" w:rsidP="00C652AB">
      <w:pPr>
        <w:pStyle w:val="CodeWithinBulletsEndPACKT"/>
      </w:pPr>
      <w:r>
        <w:t>$SB = {</w:t>
      </w:r>
    </w:p>
    <w:p w14:paraId="6B686889" w14:textId="77777777" w:rsidR="00624CC5" w:rsidRDefault="00624CC5" w:rsidP="00C652AB">
      <w:pPr>
        <w:pStyle w:val="CodeWithinBulletsEndPACKT"/>
      </w:pPr>
      <w:r>
        <w:lastRenderedPageBreak/>
        <w:t xml:space="preserve">  Get-</w:t>
      </w:r>
      <w:proofErr w:type="spellStart"/>
      <w:r>
        <w:t>ChildItem</w:t>
      </w:r>
      <w:proofErr w:type="spellEnd"/>
      <w:r>
        <w:t xml:space="preserve"> -Path F:\ -Recurse |</w:t>
      </w:r>
    </w:p>
    <w:p w14:paraId="1F7F4D0D" w14:textId="77777777" w:rsidR="00624CC5" w:rsidRDefault="00624CC5" w:rsidP="00C652AB">
      <w:pPr>
        <w:pStyle w:val="CodeWithinBulletsEndPACKT"/>
      </w:pPr>
      <w:r>
        <w:t xml:space="preserve">    Measure-Object</w:t>
      </w:r>
    </w:p>
    <w:p w14:paraId="71BBBA2B" w14:textId="77777777" w:rsidR="00624CC5" w:rsidRDefault="00624CC5" w:rsidP="00C652AB">
      <w:pPr>
        <w:pStyle w:val="CodeWithinBulletsEndPACKT"/>
      </w:pPr>
      <w:r>
        <w:t>}</w:t>
      </w:r>
    </w:p>
    <w:p w14:paraId="49E20AA4" w14:textId="77777777" w:rsidR="00624CC5" w:rsidRDefault="00624CC5" w:rsidP="00C652AB">
      <w:pPr>
        <w:pStyle w:val="CodeWithinBulletsEndPACKT"/>
      </w:pPr>
      <w:r>
        <w:t>Invoke-Command -</w:t>
      </w:r>
      <w:proofErr w:type="spellStart"/>
      <w:r>
        <w:t>ComputerName</w:t>
      </w:r>
      <w:proofErr w:type="spellEnd"/>
      <w:r>
        <w:t xml:space="preserve"> SRV2 -</w:t>
      </w:r>
      <w:proofErr w:type="spellStart"/>
      <w:r>
        <w:t>ScriptBlock</w:t>
      </w:r>
      <w:proofErr w:type="spellEnd"/>
      <w:r>
        <w:t xml:space="preserve"> $SB</w:t>
      </w:r>
    </w:p>
    <w:p w14:paraId="7FBF1BB4" w14:textId="77777777" w:rsidR="00624CC5" w:rsidRDefault="00624CC5" w:rsidP="007E73F3">
      <w:pPr>
        <w:pStyle w:val="NumberedBulletPACKT"/>
      </w:pPr>
      <w:r>
        <w:t>Add a </w:t>
      </w:r>
      <w:r w:rsidRPr="00C652AB">
        <w:rPr>
          <w:rStyle w:val="CodeInTextPACKT"/>
        </w:rPr>
        <w:t>Storage Replica</w:t>
      </w:r>
      <w:r>
        <w:t> feature to </w:t>
      </w:r>
      <w:r w:rsidRPr="00C652AB">
        <w:rPr>
          <w:rStyle w:val="CodeInTextPACKT"/>
        </w:rPr>
        <w:t>SRV1</w:t>
      </w:r>
      <w:r>
        <w:t>:</w:t>
      </w:r>
    </w:p>
    <w:p w14:paraId="6196B855" w14:textId="77777777" w:rsidR="00624CC5" w:rsidRDefault="00624CC5" w:rsidP="00C652AB">
      <w:pPr>
        <w:pStyle w:val="CodeWithinBulletsEndPACKT"/>
      </w:pPr>
      <w:r>
        <w:t>Add-</w:t>
      </w:r>
      <w:proofErr w:type="spellStart"/>
      <w:r>
        <w:t>WindowsFeature</w:t>
      </w:r>
      <w:proofErr w:type="spellEnd"/>
      <w:r>
        <w:t xml:space="preserve"> -Name Storage-Replica</w:t>
      </w:r>
    </w:p>
    <w:p w14:paraId="6E2A7D1A" w14:textId="77777777" w:rsidR="00624CC5" w:rsidRDefault="00624CC5" w:rsidP="007E73F3">
      <w:pPr>
        <w:pStyle w:val="NumberedBulletPACKT"/>
      </w:pPr>
      <w:r>
        <w:t>Restart </w:t>
      </w:r>
      <w:r w:rsidRPr="00C652AB">
        <w:rPr>
          <w:rStyle w:val="CodeInTextPACKT"/>
        </w:rPr>
        <w:t>SRV1</w:t>
      </w:r>
      <w:r>
        <w:t> to finish the installation process:</w:t>
      </w:r>
    </w:p>
    <w:p w14:paraId="6F0E41AF" w14:textId="77777777" w:rsidR="00624CC5" w:rsidRDefault="00624CC5" w:rsidP="00C652AB">
      <w:pPr>
        <w:pStyle w:val="CodeWithinBulletsEndPACKT"/>
      </w:pPr>
      <w:r>
        <w:t>Restart-Computer</w:t>
      </w:r>
    </w:p>
    <w:p w14:paraId="10FABE81" w14:textId="77777777" w:rsidR="00624CC5" w:rsidRDefault="00624CC5" w:rsidP="007E73F3">
      <w:pPr>
        <w:pStyle w:val="NumberedBulletPACKT"/>
      </w:pPr>
      <w:r>
        <w:t>Add a storage-replica feature to </w:t>
      </w:r>
      <w:r w:rsidRPr="00C652AB">
        <w:rPr>
          <w:rStyle w:val="CodeInTextPACKT"/>
        </w:rPr>
        <w:t>SRV2</w:t>
      </w:r>
      <w:r>
        <w:t>:</w:t>
      </w:r>
    </w:p>
    <w:p w14:paraId="7E6B0BF0" w14:textId="77777777" w:rsidR="00624CC5" w:rsidRDefault="00624CC5" w:rsidP="00C652AB">
      <w:pPr>
        <w:pStyle w:val="CodeWithinBulletsEndPACKT"/>
      </w:pPr>
      <w:r>
        <w:t>$SB= {</w:t>
      </w:r>
    </w:p>
    <w:p w14:paraId="6BB5F56A" w14:textId="77777777" w:rsidR="00624CC5" w:rsidRDefault="00624CC5" w:rsidP="00C652AB">
      <w:pPr>
        <w:pStyle w:val="CodeWithinBulletsEndPACKT"/>
      </w:pPr>
      <w:r>
        <w:t xml:space="preserve">  Add-</w:t>
      </w:r>
      <w:proofErr w:type="spellStart"/>
      <w:r>
        <w:t>WindowsFeature</w:t>
      </w:r>
      <w:proofErr w:type="spellEnd"/>
      <w:r>
        <w:t xml:space="preserve"> -Name Storage-Replica | Out-Null</w:t>
      </w:r>
    </w:p>
    <w:p w14:paraId="3E94CDD5" w14:textId="77777777" w:rsidR="00624CC5" w:rsidRDefault="00624CC5" w:rsidP="00C652AB">
      <w:pPr>
        <w:pStyle w:val="CodeWithinBulletsEndPACKT"/>
      </w:pPr>
      <w:r>
        <w:t>}</w:t>
      </w:r>
    </w:p>
    <w:p w14:paraId="6DA934A0" w14:textId="77777777" w:rsidR="00624CC5" w:rsidRDefault="00624CC5" w:rsidP="00C652AB">
      <w:pPr>
        <w:pStyle w:val="CodeWithinBulletsEndPACKT"/>
      </w:pPr>
      <w:r>
        <w:t>Invoke-Command -</w:t>
      </w:r>
      <w:proofErr w:type="spellStart"/>
      <w:r>
        <w:t>ComputerName</w:t>
      </w:r>
      <w:proofErr w:type="spellEnd"/>
      <w:r>
        <w:t xml:space="preserve"> SRV2 -</w:t>
      </w:r>
      <w:proofErr w:type="spellStart"/>
      <w:r>
        <w:t>ScriptBlock</w:t>
      </w:r>
      <w:proofErr w:type="spellEnd"/>
      <w:r>
        <w:t xml:space="preserve"> $SB</w:t>
      </w:r>
    </w:p>
    <w:p w14:paraId="0F54CC93" w14:textId="77777777" w:rsidR="00624CC5" w:rsidRDefault="00624CC5" w:rsidP="007E73F3">
      <w:pPr>
        <w:pStyle w:val="NumberedBulletPACKT"/>
      </w:pPr>
      <w:r>
        <w:t>Restart </w:t>
      </w:r>
      <w:r w:rsidRPr="00C652AB">
        <w:rPr>
          <w:rStyle w:val="CodeInTextPACKT"/>
        </w:rPr>
        <w:t>SRV2</w:t>
      </w:r>
      <w:r>
        <w:t> and wait until the restart is complete:</w:t>
      </w:r>
    </w:p>
    <w:p w14:paraId="4338CCFD" w14:textId="77777777" w:rsidR="00624CC5" w:rsidRDefault="00624CC5" w:rsidP="00C652AB">
      <w:pPr>
        <w:pStyle w:val="CodeWithinBulletsEndPACKT"/>
      </w:pPr>
      <w:r>
        <w:t xml:space="preserve">$RSHT = </w:t>
      </w:r>
      <w:proofErr w:type="gramStart"/>
      <w:r>
        <w:t>@{</w:t>
      </w:r>
      <w:proofErr w:type="gramEnd"/>
    </w:p>
    <w:p w14:paraId="751CD87A" w14:textId="77777777" w:rsidR="00624CC5" w:rsidRDefault="00624CC5" w:rsidP="00C652AB">
      <w:pPr>
        <w:pStyle w:val="CodeWithinBulletsEndPACKT"/>
      </w:pPr>
      <w:r>
        <w:t xml:space="preserve">  </w:t>
      </w:r>
      <w:proofErr w:type="spellStart"/>
      <w:r>
        <w:t>ComputerName</w:t>
      </w:r>
      <w:proofErr w:type="spellEnd"/>
      <w:r>
        <w:t xml:space="preserve"> = 'SRV2'</w:t>
      </w:r>
    </w:p>
    <w:p w14:paraId="6EA9C6F7" w14:textId="77777777" w:rsidR="00624CC5" w:rsidRDefault="00624CC5" w:rsidP="00C652AB">
      <w:pPr>
        <w:pStyle w:val="CodeWithinBulletsEndPACKT"/>
      </w:pPr>
      <w:r>
        <w:t xml:space="preserve">  Force        = $true</w:t>
      </w:r>
    </w:p>
    <w:p w14:paraId="0242DB4F" w14:textId="77777777" w:rsidR="00624CC5" w:rsidRDefault="00624CC5" w:rsidP="00C652AB">
      <w:pPr>
        <w:pStyle w:val="CodeWithinBulletsEndPACKT"/>
      </w:pPr>
      <w:r>
        <w:t>}</w:t>
      </w:r>
    </w:p>
    <w:p w14:paraId="59E416A0" w14:textId="77777777" w:rsidR="00624CC5" w:rsidRDefault="00624CC5" w:rsidP="00C652AB">
      <w:pPr>
        <w:pStyle w:val="CodeWithinBulletsEndPACKT"/>
      </w:pPr>
      <w:r>
        <w:t>Restart-Computer @RSHT -Wait -For PowerShell</w:t>
      </w:r>
    </w:p>
    <w:p w14:paraId="1E44E96C" w14:textId="77777777" w:rsidR="00624CC5" w:rsidRDefault="00624CC5" w:rsidP="007E73F3">
      <w:pPr>
        <w:pStyle w:val="NumberedBulletPACKT"/>
      </w:pPr>
      <w:r>
        <w:t>Create a Storage Replica by replicating from </w:t>
      </w:r>
      <w:r w:rsidRPr="00C652AB">
        <w:rPr>
          <w:rStyle w:val="CodeInTextPACKT"/>
        </w:rPr>
        <w:t>F:</w:t>
      </w:r>
      <w:r>
        <w:t> on </w:t>
      </w:r>
      <w:r w:rsidRPr="00C652AB">
        <w:rPr>
          <w:rStyle w:val="CodeInTextPACKT"/>
        </w:rPr>
        <w:t>SRV1</w:t>
      </w:r>
      <w:r>
        <w:t> to </w:t>
      </w:r>
      <w:r w:rsidRPr="00C652AB">
        <w:rPr>
          <w:rStyle w:val="CodeInTextPACKT"/>
        </w:rPr>
        <w:t>F:</w:t>
      </w:r>
      <w:r>
        <w:t> on </w:t>
      </w:r>
      <w:r w:rsidRPr="00C652AB">
        <w:rPr>
          <w:rStyle w:val="CodeInTextPACKT"/>
        </w:rPr>
        <w:t>SRV2</w:t>
      </w:r>
      <w:r>
        <w:t>:</w:t>
      </w:r>
    </w:p>
    <w:p w14:paraId="54BB90ED" w14:textId="77777777" w:rsidR="00624CC5" w:rsidRDefault="00624CC5" w:rsidP="00C652AB">
      <w:pPr>
        <w:pStyle w:val="CodeWithinBulletsEndPACKT"/>
      </w:pPr>
      <w:r>
        <w:t xml:space="preserve">$SRHT </w:t>
      </w:r>
      <w:proofErr w:type="gramStart"/>
      <w:r>
        <w:t>=  @</w:t>
      </w:r>
      <w:proofErr w:type="gramEnd"/>
      <w:r>
        <w:t>{</w:t>
      </w:r>
    </w:p>
    <w:p w14:paraId="3AB3B2E2" w14:textId="77777777" w:rsidR="00624CC5" w:rsidRDefault="00624CC5" w:rsidP="00C652AB">
      <w:pPr>
        <w:pStyle w:val="CodeWithinBulletsEndPACKT"/>
      </w:pPr>
      <w:r>
        <w:t xml:space="preserve">  </w:t>
      </w:r>
      <w:proofErr w:type="spellStart"/>
      <w:r>
        <w:t>SourceComputerName</w:t>
      </w:r>
      <w:proofErr w:type="spellEnd"/>
      <w:r>
        <w:t xml:space="preserve">       = 'SRV1'</w:t>
      </w:r>
    </w:p>
    <w:p w14:paraId="1AE25954" w14:textId="77777777" w:rsidR="00624CC5" w:rsidRDefault="00624CC5" w:rsidP="00C652AB">
      <w:pPr>
        <w:pStyle w:val="CodeWithinBulletsEndPACKT"/>
      </w:pPr>
      <w:r>
        <w:t xml:space="preserve">  </w:t>
      </w:r>
      <w:proofErr w:type="spellStart"/>
      <w:r>
        <w:t>SourceRGName</w:t>
      </w:r>
      <w:proofErr w:type="spellEnd"/>
      <w:r>
        <w:t xml:space="preserve">             = 'SRV1RG'</w:t>
      </w:r>
    </w:p>
    <w:p w14:paraId="78899B18" w14:textId="77777777" w:rsidR="00624CC5" w:rsidRDefault="00624CC5" w:rsidP="00C652AB">
      <w:pPr>
        <w:pStyle w:val="CodeWithinBulletsEndPACKT"/>
      </w:pPr>
      <w:r>
        <w:t xml:space="preserve">  </w:t>
      </w:r>
      <w:proofErr w:type="spellStart"/>
      <w:r>
        <w:t>SourceVolumeName</w:t>
      </w:r>
      <w:proofErr w:type="spellEnd"/>
      <w:r>
        <w:t xml:space="preserve">         = 'F:'</w:t>
      </w:r>
    </w:p>
    <w:p w14:paraId="520FCEAB" w14:textId="77777777" w:rsidR="00624CC5" w:rsidRDefault="00624CC5" w:rsidP="00C652AB">
      <w:pPr>
        <w:pStyle w:val="CodeWithinBulletsEndPACKT"/>
      </w:pPr>
      <w:r>
        <w:t xml:space="preserve">  </w:t>
      </w:r>
      <w:proofErr w:type="spellStart"/>
      <w:r>
        <w:t>SourceLogVolumeName</w:t>
      </w:r>
      <w:proofErr w:type="spellEnd"/>
      <w:r>
        <w:t xml:space="preserve">      = 'G:'</w:t>
      </w:r>
    </w:p>
    <w:p w14:paraId="43786624" w14:textId="77777777" w:rsidR="00624CC5" w:rsidRDefault="00624CC5" w:rsidP="00C652AB">
      <w:pPr>
        <w:pStyle w:val="CodeWithinBulletsEndPACKT"/>
      </w:pPr>
      <w:r>
        <w:t xml:space="preserve">  </w:t>
      </w:r>
      <w:proofErr w:type="spellStart"/>
      <w:proofErr w:type="gramStart"/>
      <w:r>
        <w:t>DestinationComputerName</w:t>
      </w:r>
      <w:proofErr w:type="spellEnd"/>
      <w:r>
        <w:t xml:space="preserve">  =</w:t>
      </w:r>
      <w:proofErr w:type="gramEnd"/>
      <w:r>
        <w:t xml:space="preserve"> 'SRV2'</w:t>
      </w:r>
    </w:p>
    <w:p w14:paraId="7CF33BC1" w14:textId="77777777" w:rsidR="00624CC5" w:rsidRDefault="00624CC5" w:rsidP="00C652AB">
      <w:pPr>
        <w:pStyle w:val="CodeWithinBulletsEndPACKT"/>
      </w:pPr>
      <w:r>
        <w:t xml:space="preserve">  </w:t>
      </w:r>
      <w:proofErr w:type="spellStart"/>
      <w:r>
        <w:t>DestinationRGName</w:t>
      </w:r>
      <w:proofErr w:type="spellEnd"/>
      <w:r>
        <w:t xml:space="preserve">        = 'SRV2RG'</w:t>
      </w:r>
    </w:p>
    <w:p w14:paraId="1A4862A9" w14:textId="77777777" w:rsidR="00624CC5" w:rsidRDefault="00624CC5" w:rsidP="00C652AB">
      <w:pPr>
        <w:pStyle w:val="CodeWithinBulletsEndPACKT"/>
      </w:pPr>
      <w:r>
        <w:t xml:space="preserve">  </w:t>
      </w:r>
      <w:proofErr w:type="spellStart"/>
      <w:r>
        <w:t>DestinationVolumeName</w:t>
      </w:r>
      <w:proofErr w:type="spellEnd"/>
      <w:r>
        <w:t xml:space="preserve">    = 'F:'</w:t>
      </w:r>
    </w:p>
    <w:p w14:paraId="65FDB77F" w14:textId="77777777" w:rsidR="00624CC5" w:rsidRDefault="00624CC5" w:rsidP="00C652AB">
      <w:pPr>
        <w:pStyle w:val="CodeWithinBulletsEndPACKT"/>
      </w:pPr>
      <w:r>
        <w:t xml:space="preserve">  </w:t>
      </w:r>
      <w:proofErr w:type="spellStart"/>
      <w:r>
        <w:t>DestinationLogVolumeName</w:t>
      </w:r>
      <w:proofErr w:type="spellEnd"/>
      <w:r>
        <w:t xml:space="preserve"> = 'G:'</w:t>
      </w:r>
    </w:p>
    <w:p w14:paraId="517575A0" w14:textId="77777777" w:rsidR="00624CC5" w:rsidRDefault="00624CC5" w:rsidP="00C652AB">
      <w:pPr>
        <w:pStyle w:val="CodeWithinBulletsEndPACKT"/>
      </w:pPr>
      <w:r>
        <w:t xml:space="preserve">  </w:t>
      </w:r>
      <w:proofErr w:type="spellStart"/>
      <w:r>
        <w:t>LogSizeInBytes</w:t>
      </w:r>
      <w:proofErr w:type="spellEnd"/>
      <w:r>
        <w:t xml:space="preserve">           = 2gb</w:t>
      </w:r>
    </w:p>
    <w:p w14:paraId="222E69F2" w14:textId="77777777" w:rsidR="00624CC5" w:rsidRDefault="00624CC5" w:rsidP="00C652AB">
      <w:pPr>
        <w:pStyle w:val="CodeWithinBulletsEndPACKT"/>
      </w:pPr>
      <w:r>
        <w:t>}</w:t>
      </w:r>
    </w:p>
    <w:p w14:paraId="69A33530" w14:textId="77777777" w:rsidR="00624CC5" w:rsidRDefault="00624CC5" w:rsidP="00C652AB">
      <w:pPr>
        <w:pStyle w:val="CodeWithinBulletsEndPACKT"/>
      </w:pPr>
      <w:r>
        <w:t>New-</w:t>
      </w:r>
      <w:proofErr w:type="spellStart"/>
      <w:r>
        <w:t>SRPartnership</w:t>
      </w:r>
      <w:proofErr w:type="spellEnd"/>
      <w:r>
        <w:t xml:space="preserve"> @SRHT -Verbose </w:t>
      </w:r>
    </w:p>
    <w:p w14:paraId="353C6F32" w14:textId="77777777" w:rsidR="00624CC5" w:rsidRDefault="00624CC5" w:rsidP="007E73F3">
      <w:pPr>
        <w:pStyle w:val="NumberedBulletPACKT"/>
      </w:pPr>
      <w:r>
        <w:t>View the storage replication partnership:</w:t>
      </w:r>
    </w:p>
    <w:p w14:paraId="6A829532" w14:textId="77777777" w:rsidR="00624CC5" w:rsidRDefault="00624CC5" w:rsidP="00C652AB">
      <w:pPr>
        <w:pStyle w:val="CodeWithinBulletsEndPACKT"/>
      </w:pPr>
      <w:r>
        <w:t>Get-</w:t>
      </w:r>
      <w:proofErr w:type="spellStart"/>
      <w:r>
        <w:t>SRPartnership</w:t>
      </w:r>
      <w:proofErr w:type="spellEnd"/>
    </w:p>
    <w:p w14:paraId="2EA29CAC" w14:textId="77777777" w:rsidR="00624CC5" w:rsidRDefault="00624CC5" w:rsidP="007E73F3">
      <w:pPr>
        <w:pStyle w:val="NumberedBulletPACKT"/>
      </w:pPr>
      <w:r>
        <w:t>Examine the same drives remotely on </w:t>
      </w:r>
      <w:r w:rsidRPr="00C652AB">
        <w:rPr>
          <w:rStyle w:val="CodeInTextPACKT"/>
        </w:rPr>
        <w:t>SRV2</w:t>
      </w:r>
      <w:r>
        <w:t>:</w:t>
      </w:r>
    </w:p>
    <w:p w14:paraId="2F612F7A" w14:textId="77777777" w:rsidR="00624CC5" w:rsidRDefault="00624CC5" w:rsidP="00C652AB">
      <w:pPr>
        <w:pStyle w:val="CodeWithinBulletsEndPACKT"/>
      </w:pPr>
      <w:r>
        <w:t>$SB = {</w:t>
      </w:r>
    </w:p>
    <w:p w14:paraId="3E672F9D" w14:textId="77777777" w:rsidR="00624CC5" w:rsidRDefault="00624CC5" w:rsidP="00C652AB">
      <w:pPr>
        <w:pStyle w:val="CodeWithinBulletsEndPACKT"/>
      </w:pPr>
      <w:r>
        <w:t xml:space="preserve">  Get-Volume |</w:t>
      </w:r>
    </w:p>
    <w:p w14:paraId="179A8124" w14:textId="77777777" w:rsidR="00624CC5" w:rsidRDefault="00624CC5" w:rsidP="00C652AB">
      <w:pPr>
        <w:pStyle w:val="CodeWithinBulletsEndPACKT"/>
      </w:pPr>
      <w:r>
        <w:t xml:space="preserve">    Sort-Object -Property </w:t>
      </w:r>
      <w:proofErr w:type="spellStart"/>
      <w:r>
        <w:t>DriveLetter</w:t>
      </w:r>
      <w:proofErr w:type="spellEnd"/>
      <w:r>
        <w:t xml:space="preserve"> |</w:t>
      </w:r>
    </w:p>
    <w:p w14:paraId="1D58F329" w14:textId="77777777" w:rsidR="00624CC5" w:rsidRDefault="00624CC5" w:rsidP="00C652AB">
      <w:pPr>
        <w:pStyle w:val="CodeWithinBulletsEndPACKT"/>
      </w:pPr>
      <w:r>
        <w:t xml:space="preserve">      Format-Table   </w:t>
      </w:r>
    </w:p>
    <w:p w14:paraId="78751E65" w14:textId="77777777" w:rsidR="00624CC5" w:rsidRDefault="00624CC5" w:rsidP="00C652AB">
      <w:pPr>
        <w:pStyle w:val="CodeWithinBulletsEndPACKT"/>
      </w:pPr>
      <w:r>
        <w:t>}</w:t>
      </w:r>
    </w:p>
    <w:p w14:paraId="401BF2DD" w14:textId="77777777" w:rsidR="00624CC5" w:rsidRDefault="00624CC5" w:rsidP="00C652AB">
      <w:pPr>
        <w:pStyle w:val="CodeWithinBulletsEndPACKT"/>
      </w:pPr>
      <w:r>
        <w:t>Invoke-Command -</w:t>
      </w:r>
      <w:proofErr w:type="spellStart"/>
      <w:r>
        <w:t>ComputerName</w:t>
      </w:r>
      <w:proofErr w:type="spellEnd"/>
      <w:r>
        <w:t xml:space="preserve"> SRV2 -</w:t>
      </w:r>
      <w:proofErr w:type="spellStart"/>
      <w:r>
        <w:t>ScriptBlock</w:t>
      </w:r>
      <w:proofErr w:type="spellEnd"/>
      <w:r>
        <w:t xml:space="preserve"> $SB</w:t>
      </w:r>
    </w:p>
    <w:p w14:paraId="0B40F0F7" w14:textId="77777777" w:rsidR="00624CC5" w:rsidRDefault="00624CC5" w:rsidP="007E73F3">
      <w:pPr>
        <w:pStyle w:val="NumberedBulletPACKT"/>
      </w:pPr>
      <w:r>
        <w:lastRenderedPageBreak/>
        <w:t>Reverse the replication:</w:t>
      </w:r>
    </w:p>
    <w:p w14:paraId="5568DDB0" w14:textId="77777777" w:rsidR="00624CC5" w:rsidRDefault="00624CC5" w:rsidP="00C652AB">
      <w:pPr>
        <w:pStyle w:val="CodeWithinBulletsEndPACKT"/>
      </w:pPr>
      <w:r>
        <w:t xml:space="preserve">$SRHT2 = </w:t>
      </w:r>
      <w:proofErr w:type="gramStart"/>
      <w:r>
        <w:t>@{</w:t>
      </w:r>
      <w:proofErr w:type="gramEnd"/>
      <w:r>
        <w:t xml:space="preserve"> </w:t>
      </w:r>
    </w:p>
    <w:p w14:paraId="330D9E5A" w14:textId="77777777" w:rsidR="00624CC5" w:rsidRDefault="00624CC5" w:rsidP="00C652AB">
      <w:pPr>
        <w:pStyle w:val="CodeWithinBulletsEndPACKT"/>
      </w:pPr>
      <w:r>
        <w:t xml:space="preserve">  </w:t>
      </w:r>
      <w:proofErr w:type="spellStart"/>
      <w:r>
        <w:t>NewSourceComputerName</w:t>
      </w:r>
      <w:proofErr w:type="spellEnd"/>
      <w:r>
        <w:t xml:space="preserve">   = 'SRV2'</w:t>
      </w:r>
    </w:p>
    <w:p w14:paraId="2C80AE60" w14:textId="77777777" w:rsidR="00624CC5" w:rsidRDefault="00624CC5" w:rsidP="00C652AB">
      <w:pPr>
        <w:pStyle w:val="CodeWithinBulletsEndPACKT"/>
      </w:pPr>
      <w:r>
        <w:t xml:space="preserve">  </w:t>
      </w:r>
      <w:proofErr w:type="spellStart"/>
      <w:r>
        <w:t>SourceRGName</w:t>
      </w:r>
      <w:proofErr w:type="spellEnd"/>
      <w:r>
        <w:t xml:space="preserve">            = 'SRV2RG' </w:t>
      </w:r>
    </w:p>
    <w:p w14:paraId="5FAE5DE2" w14:textId="77777777" w:rsidR="00624CC5" w:rsidRDefault="00624CC5" w:rsidP="00C652AB">
      <w:pPr>
        <w:pStyle w:val="CodeWithinBulletsEndPACKT"/>
      </w:pPr>
      <w:r>
        <w:t xml:space="preserve">  </w:t>
      </w:r>
      <w:proofErr w:type="spellStart"/>
      <w:r>
        <w:t>DestinationComputerName</w:t>
      </w:r>
      <w:proofErr w:type="spellEnd"/>
      <w:r>
        <w:t xml:space="preserve"> = 'SRV1'</w:t>
      </w:r>
    </w:p>
    <w:p w14:paraId="3F548C1B" w14:textId="77777777" w:rsidR="00624CC5" w:rsidRDefault="00624CC5" w:rsidP="00C652AB">
      <w:pPr>
        <w:pStyle w:val="CodeWithinBulletsEndPACKT"/>
      </w:pPr>
      <w:r>
        <w:t xml:space="preserve">  </w:t>
      </w:r>
      <w:proofErr w:type="spellStart"/>
      <w:r>
        <w:t>DestinationRGName</w:t>
      </w:r>
      <w:proofErr w:type="spellEnd"/>
      <w:r>
        <w:t xml:space="preserve">       = 'SRV1RG'</w:t>
      </w:r>
    </w:p>
    <w:p w14:paraId="298FBBF4" w14:textId="77777777" w:rsidR="00624CC5" w:rsidRDefault="00624CC5" w:rsidP="00C652AB">
      <w:pPr>
        <w:pStyle w:val="CodeWithinBulletsEndPACKT"/>
      </w:pPr>
      <w:r>
        <w:t xml:space="preserve">  Confirm                 = $False</w:t>
      </w:r>
    </w:p>
    <w:p w14:paraId="0A2A58CF" w14:textId="77777777" w:rsidR="00624CC5" w:rsidRDefault="00624CC5" w:rsidP="00C652AB">
      <w:pPr>
        <w:pStyle w:val="CodeWithinBulletsEndPACKT"/>
      </w:pPr>
      <w:r>
        <w:t>}</w:t>
      </w:r>
    </w:p>
    <w:p w14:paraId="159DB686" w14:textId="77777777" w:rsidR="00624CC5" w:rsidRDefault="00624CC5" w:rsidP="00C652AB">
      <w:pPr>
        <w:pStyle w:val="CodeWithinBulletsEndPACKT"/>
      </w:pPr>
      <w:r>
        <w:t>Set-</w:t>
      </w:r>
      <w:proofErr w:type="spellStart"/>
      <w:r>
        <w:t>SRPartnership</w:t>
      </w:r>
      <w:proofErr w:type="spellEnd"/>
      <w:r>
        <w:t xml:space="preserve"> @SRHT2</w:t>
      </w:r>
    </w:p>
    <w:p w14:paraId="5E6FE46E" w14:textId="77777777" w:rsidR="00624CC5" w:rsidRDefault="00624CC5" w:rsidP="007E73F3">
      <w:pPr>
        <w:pStyle w:val="NumberedBulletPACKT"/>
      </w:pPr>
      <w:r>
        <w:t>View the replication partnership after reversing:</w:t>
      </w:r>
    </w:p>
    <w:p w14:paraId="059B412E" w14:textId="77777777" w:rsidR="00624CC5" w:rsidRDefault="00624CC5" w:rsidP="00C652AB">
      <w:pPr>
        <w:pStyle w:val="CodeWithinBulletsEndPACKT"/>
      </w:pPr>
      <w:r>
        <w:t>Get-</w:t>
      </w:r>
      <w:proofErr w:type="spellStart"/>
      <w:r>
        <w:t>SRPartnership</w:t>
      </w:r>
      <w:proofErr w:type="spellEnd"/>
    </w:p>
    <w:p w14:paraId="302046CC" w14:textId="77777777" w:rsidR="00624CC5" w:rsidRDefault="00624CC5" w:rsidP="007E73F3">
      <w:pPr>
        <w:pStyle w:val="NumberedBulletPACKT"/>
      </w:pPr>
      <w:r>
        <w:t>Examine the same drives remotely on </w:t>
      </w:r>
      <w:r w:rsidRPr="00C652AB">
        <w:rPr>
          <w:rStyle w:val="CodeInTextPACKT"/>
        </w:rPr>
        <w:t>SRV2</w:t>
      </w:r>
      <w:r>
        <w:t>:</w:t>
      </w:r>
    </w:p>
    <w:p w14:paraId="6148C5B7" w14:textId="77777777" w:rsidR="00624CC5" w:rsidRDefault="00624CC5" w:rsidP="00C652AB">
      <w:pPr>
        <w:pStyle w:val="CodeWithinBulletsEndPACKT"/>
      </w:pPr>
      <w:r>
        <w:t>$SB = {</w:t>
      </w:r>
    </w:p>
    <w:p w14:paraId="3FD5F3DE" w14:textId="77777777" w:rsidR="00624CC5" w:rsidRDefault="00624CC5" w:rsidP="00C652AB">
      <w:pPr>
        <w:pStyle w:val="CodeWithinBulletsEndPACKT"/>
      </w:pPr>
      <w:r>
        <w:t xml:space="preserve">  Get-</w:t>
      </w:r>
      <w:proofErr w:type="spellStart"/>
      <w:r>
        <w:t>ChildItem</w:t>
      </w:r>
      <w:proofErr w:type="spellEnd"/>
      <w:r>
        <w:t xml:space="preserve"> -Path F:\ -Recurse |</w:t>
      </w:r>
    </w:p>
    <w:p w14:paraId="0DF96531" w14:textId="77777777" w:rsidR="00624CC5" w:rsidRDefault="00624CC5" w:rsidP="00C652AB">
      <w:pPr>
        <w:pStyle w:val="CodeWithinBulletsEndPACKT"/>
      </w:pPr>
      <w:r>
        <w:t xml:space="preserve">    Measure-Object</w:t>
      </w:r>
    </w:p>
    <w:p w14:paraId="33ABBE9A" w14:textId="77777777" w:rsidR="00624CC5" w:rsidRDefault="00624CC5" w:rsidP="00C652AB">
      <w:pPr>
        <w:pStyle w:val="CodeWithinBulletsEndPACKT"/>
      </w:pPr>
      <w:r>
        <w:t>}</w:t>
      </w:r>
    </w:p>
    <w:p w14:paraId="5EBBDD74" w14:textId="77777777" w:rsidR="00624CC5" w:rsidRDefault="00624CC5" w:rsidP="00C652AB">
      <w:pPr>
        <w:pStyle w:val="CodeWithinBulletsEndPACKT"/>
      </w:pPr>
      <w:r>
        <w:t>Invoke-Command -</w:t>
      </w:r>
      <w:proofErr w:type="spellStart"/>
      <w:r>
        <w:t>ComputerName</w:t>
      </w:r>
      <w:proofErr w:type="spellEnd"/>
      <w:r>
        <w:t xml:space="preserve"> SRV2 -</w:t>
      </w:r>
      <w:proofErr w:type="spellStart"/>
      <w:r>
        <w:t>ScriptBlock</w:t>
      </w:r>
      <w:proofErr w:type="spellEnd"/>
      <w:r>
        <w:t xml:space="preserve"> $SB</w:t>
      </w:r>
    </w:p>
    <w:p w14:paraId="682B9E3A" w14:textId="77777777" w:rsidR="00624CC5" w:rsidRPr="00C652AB" w:rsidRDefault="00624CC5" w:rsidP="00C652AB">
      <w:pPr>
        <w:pStyle w:val="Heading2"/>
      </w:pPr>
      <w:r w:rsidRPr="00C652AB">
        <w:t>How it works…</w:t>
      </w:r>
    </w:p>
    <w:p w14:paraId="6C621745" w14:textId="77777777" w:rsidR="00624CC5" w:rsidRDefault="00624CC5" w:rsidP="007E73F3">
      <w:pPr>
        <w:pStyle w:val="NormalPACKT"/>
      </w:pPr>
      <w:r>
        <w:t>In</w:t>
      </w:r>
      <w:r w:rsidRPr="00C652AB">
        <w:rPr>
          <w:rStyle w:val="ItalicsPACKT"/>
        </w:rPr>
        <w:t> step 1</w:t>
      </w:r>
      <w:r>
        <w:t>, you create 100 folders on the </w:t>
      </w:r>
      <w:r w:rsidRPr="00C652AB">
        <w:rPr>
          <w:rStyle w:val="CodeInTextPACKT"/>
        </w:rPr>
        <w:t>F:</w:t>
      </w:r>
      <w:r>
        <w:t> of </w:t>
      </w:r>
      <w:r w:rsidRPr="00C652AB">
        <w:rPr>
          <w:rStyle w:val="CodeInTextPACKT"/>
        </w:rPr>
        <w:t>SRV1</w:t>
      </w:r>
      <w:r>
        <w:t>. Inside each folder, you also create 100 files. Each file contains some content. This step produces no output. In </w:t>
      </w:r>
      <w:r w:rsidRPr="00C652AB">
        <w:rPr>
          <w:rStyle w:val="ItalicsPACKT"/>
        </w:rPr>
        <w:t>step 2</w:t>
      </w:r>
      <w:r>
        <w:t>, you view what you just created, which looks like this:</w:t>
      </w:r>
    </w:p>
    <w:p w14:paraId="0A23AA1B" w14:textId="3E9E323E" w:rsidR="00624CC5" w:rsidRDefault="00624CC5" w:rsidP="007E73F3">
      <w:pPr>
        <w:pStyle w:val="FigurePACKT"/>
      </w:pPr>
      <w:r>
        <w:rPr>
          <w:noProof/>
        </w:rPr>
        <w:drawing>
          <wp:inline distT="0" distB="0" distL="0" distR="0" wp14:anchorId="4D2475D3" wp14:editId="58AEA288">
            <wp:extent cx="5943600" cy="1602105"/>
            <wp:effectExtent l="0" t="0" r="0" b="0"/>
            <wp:docPr id="76" name="Picture 7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54180FD" w14:textId="77777777" w:rsidR="00624CC5" w:rsidRDefault="00624CC5" w:rsidP="007E73F3">
      <w:pPr>
        <w:pStyle w:val="NormalPACKT"/>
      </w:pPr>
      <w:r>
        <w:t>In </w:t>
      </w:r>
      <w:r w:rsidRPr="00C652AB">
        <w:rPr>
          <w:rStyle w:val="ItalicsPACKT"/>
        </w:rPr>
        <w:t>step 3</w:t>
      </w:r>
      <w:r>
        <w:t>, you view the </w:t>
      </w:r>
      <w:r w:rsidRPr="00C652AB">
        <w:rPr>
          <w:rStyle w:val="CodeInTextPACKT"/>
        </w:rPr>
        <w:t>F:</w:t>
      </w:r>
      <w:r>
        <w:t> drive on </w:t>
      </w:r>
      <w:r w:rsidRPr="00C652AB">
        <w:rPr>
          <w:rStyle w:val="CodeInTextPACKT"/>
        </w:rPr>
        <w:t>SRV2</w:t>
      </w:r>
      <w:r>
        <w:t> (which contains no files yet). The output from </w:t>
      </w:r>
      <w:r w:rsidRPr="00C652AB">
        <w:rPr>
          <w:rStyle w:val="ItalicsPACKT"/>
        </w:rPr>
        <w:t>step 3</w:t>
      </w:r>
      <w:r>
        <w:t> looks like this:</w:t>
      </w:r>
    </w:p>
    <w:p w14:paraId="0CFE1FB6" w14:textId="1D71257A" w:rsidR="00624CC5" w:rsidRDefault="00624CC5" w:rsidP="007E73F3">
      <w:pPr>
        <w:pStyle w:val="FigurePACKT"/>
      </w:pPr>
      <w:r>
        <w:rPr>
          <w:noProof/>
        </w:rPr>
        <w:lastRenderedPageBreak/>
        <w:drawing>
          <wp:inline distT="0" distB="0" distL="0" distR="0" wp14:anchorId="0AC8EDA8" wp14:editId="10EADEC7">
            <wp:extent cx="5943600" cy="2509520"/>
            <wp:effectExtent l="0" t="0" r="0" b="5080"/>
            <wp:docPr id="75" name="Picture 7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14:paraId="0C134CA2" w14:textId="77777777" w:rsidR="00624CC5" w:rsidRDefault="00624CC5" w:rsidP="007E73F3">
      <w:pPr>
        <w:pStyle w:val="NormalPACKT"/>
      </w:pPr>
      <w:r>
        <w:t>In </w:t>
      </w:r>
      <w:r w:rsidRPr="00C652AB">
        <w:rPr>
          <w:rStyle w:val="ItalicsPACKT"/>
        </w:rPr>
        <w:t>step 4</w:t>
      </w:r>
      <w:r>
        <w:t>, you add the </w:t>
      </w:r>
      <w:r w:rsidRPr="00C652AB">
        <w:rPr>
          <w:rStyle w:val="CodeInTextPACKT"/>
        </w:rPr>
        <w:t>Storage Replica</w:t>
      </w:r>
      <w:r>
        <w:t> feature to </w:t>
      </w:r>
      <w:r w:rsidRPr="00C652AB">
        <w:rPr>
          <w:rStyle w:val="CodeInTextPACKT"/>
        </w:rPr>
        <w:t>SRV1</w:t>
      </w:r>
      <w:r>
        <w:t>, which looks like this:</w:t>
      </w:r>
    </w:p>
    <w:p w14:paraId="5B6F8937" w14:textId="02F1195D" w:rsidR="00624CC5" w:rsidRDefault="00624CC5" w:rsidP="007E73F3">
      <w:pPr>
        <w:pStyle w:val="FigurePACKT"/>
      </w:pPr>
      <w:r>
        <w:rPr>
          <w:noProof/>
        </w:rPr>
        <w:drawing>
          <wp:inline distT="0" distB="0" distL="0" distR="0" wp14:anchorId="5951FCE1" wp14:editId="0C9D2069">
            <wp:extent cx="5943600" cy="1094105"/>
            <wp:effectExtent l="0" t="0" r="0" b="0"/>
            <wp:docPr id="74" name="Picture 7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94105"/>
                    </a:xfrm>
                    <a:prstGeom prst="rect">
                      <a:avLst/>
                    </a:prstGeom>
                    <a:noFill/>
                    <a:ln>
                      <a:noFill/>
                    </a:ln>
                  </pic:spPr>
                </pic:pic>
              </a:graphicData>
            </a:graphic>
          </wp:inline>
        </w:drawing>
      </w:r>
    </w:p>
    <w:p w14:paraId="60EFDCD1" w14:textId="77777777" w:rsidR="00624CC5" w:rsidRDefault="00624CC5" w:rsidP="007E73F3">
      <w:pPr>
        <w:pStyle w:val="NormalPACKT"/>
      </w:pPr>
      <w:r>
        <w:t>In </w:t>
      </w:r>
      <w:r w:rsidRPr="00C652AB">
        <w:rPr>
          <w:rStyle w:val="ItalicsPACKT"/>
        </w:rPr>
        <w:t>step 5</w:t>
      </w:r>
      <w:r>
        <w:t>, you reboot </w:t>
      </w:r>
      <w:r w:rsidRPr="00C652AB">
        <w:rPr>
          <w:rStyle w:val="CodeInTextPACKT"/>
        </w:rPr>
        <w:t>SRV1</w:t>
      </w:r>
      <w:r>
        <w:t>. In </w:t>
      </w:r>
      <w:r w:rsidRPr="00C652AB">
        <w:rPr>
          <w:rStyle w:val="ItalicsPACKT"/>
        </w:rPr>
        <w:t>step 6</w:t>
      </w:r>
      <w:r>
        <w:t> and </w:t>
      </w:r>
      <w:r w:rsidRPr="00C652AB">
        <w:rPr>
          <w:rStyle w:val="ItalicsPACKT"/>
        </w:rPr>
        <w:t>step 7</w:t>
      </w:r>
      <w:r>
        <w:t>, you add the </w:t>
      </w:r>
      <w:r w:rsidRPr="00C652AB">
        <w:rPr>
          <w:rStyle w:val="CodeInTextPACKT"/>
        </w:rPr>
        <w:t>Storage Replica</w:t>
      </w:r>
      <w:r>
        <w:t> feature to </w:t>
      </w:r>
      <w:r w:rsidRPr="00C652AB">
        <w:rPr>
          <w:rStyle w:val="CodeInTextPACKT"/>
        </w:rPr>
        <w:t>SRV2</w:t>
      </w:r>
      <w:r>
        <w:t> then reboot </w:t>
      </w:r>
      <w:r w:rsidRPr="00C652AB">
        <w:rPr>
          <w:rStyle w:val="CodeInTextPACKT"/>
        </w:rPr>
        <w:t>SRV2</w:t>
      </w:r>
      <w:r>
        <w:t>. These three steps produce no output.</w:t>
      </w:r>
    </w:p>
    <w:p w14:paraId="6CF735F5" w14:textId="77777777" w:rsidR="00624CC5" w:rsidRDefault="00624CC5" w:rsidP="007E73F3">
      <w:pPr>
        <w:pStyle w:val="NormalPACKT"/>
      </w:pPr>
      <w:r>
        <w:t>In </w:t>
      </w:r>
      <w:r w:rsidRPr="00C652AB">
        <w:rPr>
          <w:rStyle w:val="ItalicsPACKT"/>
        </w:rPr>
        <w:t>step 8</w:t>
      </w:r>
      <w:r>
        <w:t>, you create a Storage Replica partnership, replicating the contents of </w:t>
      </w:r>
      <w:r w:rsidRPr="00C652AB">
        <w:rPr>
          <w:rStyle w:val="CodeInTextPACKT"/>
        </w:rPr>
        <w:t>F:</w:t>
      </w:r>
      <w:r>
        <w:t> on </w:t>
      </w:r>
      <w:r w:rsidRPr="00C652AB">
        <w:rPr>
          <w:rStyle w:val="CodeInTextPACKT"/>
        </w:rPr>
        <w:t>SRV1</w:t>
      </w:r>
      <w:r>
        <w:t> to </w:t>
      </w:r>
      <w:r w:rsidRPr="00C652AB">
        <w:rPr>
          <w:rStyle w:val="CodeInTextPACKT"/>
        </w:rPr>
        <w:t>F:</w:t>
      </w:r>
      <w:r>
        <w:t> on </w:t>
      </w:r>
      <w:r w:rsidRPr="00C652AB">
        <w:rPr>
          <w:rStyle w:val="CodeInTextPACKT"/>
        </w:rPr>
        <w:t>SRV2</w:t>
      </w:r>
      <w:r>
        <w:t> (with the </w:t>
      </w:r>
      <w:r w:rsidRPr="00C652AB">
        <w:rPr>
          <w:rStyle w:val="CodeInTextPACKT"/>
        </w:rPr>
        <w:t>G:</w:t>
      </w:r>
      <w:r>
        <w:t> drive on both servers serving as a log file folder for storage replication). The output from this step looks like this:</w:t>
      </w:r>
    </w:p>
    <w:p w14:paraId="62DDF7C1" w14:textId="04087171" w:rsidR="00624CC5" w:rsidRDefault="00624CC5" w:rsidP="007E73F3">
      <w:pPr>
        <w:pStyle w:val="FigurePACKT"/>
      </w:pPr>
      <w:r>
        <w:rPr>
          <w:noProof/>
        </w:rPr>
        <w:lastRenderedPageBreak/>
        <w:drawing>
          <wp:inline distT="0" distB="0" distL="0" distR="0" wp14:anchorId="395F1C14" wp14:editId="1562A2B3">
            <wp:extent cx="5943600" cy="3560445"/>
            <wp:effectExtent l="0" t="0" r="0" b="1905"/>
            <wp:docPr id="73" name="Picture 7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it wor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78769BC6" w14:textId="77777777" w:rsidR="00624CC5" w:rsidRDefault="00624CC5" w:rsidP="007E73F3">
      <w:pPr>
        <w:pStyle w:val="NormalPACKT"/>
      </w:pPr>
      <w:r>
        <w:t>In </w:t>
      </w:r>
      <w:r w:rsidRPr="00C652AB">
        <w:rPr>
          <w:rStyle w:val="ItalicsPACKT"/>
        </w:rPr>
        <w:t>step 9</w:t>
      </w:r>
      <w:r>
        <w:t>, you use the </w:t>
      </w:r>
      <w:r w:rsidRPr="00C652AB">
        <w:rPr>
          <w:rStyle w:val="CodeInTextPACKT"/>
        </w:rPr>
        <w:t>Get-</w:t>
      </w:r>
      <w:proofErr w:type="spellStart"/>
      <w:r w:rsidRPr="00C652AB">
        <w:rPr>
          <w:rStyle w:val="CodeInTextPACKT"/>
        </w:rPr>
        <w:t>SRPartnership</w:t>
      </w:r>
      <w:proofErr w:type="spellEnd"/>
      <w:r>
        <w:t> cmdlet to view the now-reversed replication partnership, which looks like this:</w:t>
      </w:r>
    </w:p>
    <w:p w14:paraId="7942F403" w14:textId="1D9EEC7C" w:rsidR="00624CC5" w:rsidRDefault="00624CC5" w:rsidP="007E73F3">
      <w:pPr>
        <w:pStyle w:val="FigurePACKT"/>
      </w:pPr>
      <w:r>
        <w:rPr>
          <w:noProof/>
        </w:rPr>
        <w:drawing>
          <wp:inline distT="0" distB="0" distL="0" distR="0" wp14:anchorId="10C50B07" wp14:editId="19B05AFA">
            <wp:extent cx="5943600" cy="1669415"/>
            <wp:effectExtent l="0" t="0" r="0" b="6985"/>
            <wp:docPr id="72" name="Picture 7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18980550" w14:textId="77777777" w:rsidR="00624CC5" w:rsidRDefault="00624CC5" w:rsidP="007E73F3">
      <w:pPr>
        <w:pStyle w:val="NormalPACKT"/>
      </w:pPr>
      <w:r>
        <w:t>In </w:t>
      </w:r>
      <w:r w:rsidRPr="00C652AB">
        <w:rPr>
          <w:rStyle w:val="ItalicsPACKT"/>
        </w:rPr>
        <w:t>step 10</w:t>
      </w:r>
      <w:r>
        <w:t>, you examine the volumes available on </w:t>
      </w:r>
      <w:r w:rsidRPr="00C652AB">
        <w:rPr>
          <w:rStyle w:val="CodeInTextPACKT"/>
        </w:rPr>
        <w:t>SRV2</w:t>
      </w:r>
      <w:r>
        <w:t>, which look like this:</w:t>
      </w:r>
    </w:p>
    <w:p w14:paraId="1B108909" w14:textId="3A9D987D" w:rsidR="00624CC5" w:rsidRDefault="00624CC5" w:rsidP="007E73F3">
      <w:pPr>
        <w:pStyle w:val="FigurePACKT"/>
      </w:pPr>
      <w:r>
        <w:rPr>
          <w:noProof/>
        </w:rPr>
        <w:drawing>
          <wp:inline distT="0" distB="0" distL="0" distR="0" wp14:anchorId="7244C443" wp14:editId="609E793A">
            <wp:extent cx="5943600" cy="1649730"/>
            <wp:effectExtent l="0" t="0" r="0" b="7620"/>
            <wp:docPr id="71" name="Picture 7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it 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6465CFDF" w14:textId="77777777" w:rsidR="00624CC5" w:rsidRDefault="00624CC5" w:rsidP="007E73F3">
      <w:pPr>
        <w:pStyle w:val="NormalPACKT"/>
      </w:pPr>
      <w:r>
        <w:lastRenderedPageBreak/>
        <w:t>Thus far, you're replicating from </w:t>
      </w:r>
      <w:r w:rsidRPr="00C652AB">
        <w:rPr>
          <w:rStyle w:val="CodeInTextPACKT"/>
        </w:rPr>
        <w:t>SRV1</w:t>
      </w:r>
      <w:r>
        <w:t> to </w:t>
      </w:r>
      <w:r w:rsidRPr="00C652AB">
        <w:rPr>
          <w:rStyle w:val="CodeInTextPACKT"/>
        </w:rPr>
        <w:t>SRV2</w:t>
      </w:r>
      <w:r>
        <w:t>. In </w:t>
      </w:r>
      <w:r w:rsidRPr="00C652AB">
        <w:rPr>
          <w:rStyle w:val="ItalicsPACKT"/>
        </w:rPr>
        <w:t>step 11</w:t>
      </w:r>
      <w:r>
        <w:t>, you reverse the replication, which generates no output. With </w:t>
      </w:r>
      <w:r w:rsidRPr="00C652AB">
        <w:rPr>
          <w:rStyle w:val="ItalicsPACKT"/>
        </w:rPr>
        <w:t>step 12</w:t>
      </w:r>
      <w:r>
        <w:t>, you can see that the replication is now reversed, replicating from files on </w:t>
      </w:r>
      <w:r w:rsidRPr="00C652AB">
        <w:rPr>
          <w:rStyle w:val="CodeInTextPACKT"/>
        </w:rPr>
        <w:t>SRV2</w:t>
      </w:r>
      <w:r>
        <w:t> to </w:t>
      </w:r>
      <w:r w:rsidRPr="00C652AB">
        <w:rPr>
          <w:rStyle w:val="CodeInTextPACKT"/>
        </w:rPr>
        <w:t>SRV1</w:t>
      </w:r>
      <w:r>
        <w:t>. The output from this step looks like this:</w:t>
      </w:r>
    </w:p>
    <w:p w14:paraId="30E4814B" w14:textId="39BFADB1" w:rsidR="00624CC5" w:rsidRDefault="00624CC5" w:rsidP="007E73F3">
      <w:pPr>
        <w:pStyle w:val="FigurePACKT"/>
      </w:pPr>
      <w:r>
        <w:rPr>
          <w:noProof/>
        </w:rPr>
        <w:drawing>
          <wp:inline distT="0" distB="0" distL="0" distR="0" wp14:anchorId="532A2B6F" wp14:editId="6D643E87">
            <wp:extent cx="5943600" cy="1725295"/>
            <wp:effectExtent l="0" t="0" r="0" b="8255"/>
            <wp:docPr id="70" name="Picture 7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it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4940E792" w14:textId="77777777" w:rsidR="00624CC5" w:rsidRDefault="00624CC5" w:rsidP="007E73F3">
      <w:pPr>
        <w:pStyle w:val="NormalPACKT"/>
      </w:pPr>
      <w:r>
        <w:t>In the final step, </w:t>
      </w:r>
      <w:r w:rsidRPr="00C652AB">
        <w:rPr>
          <w:rStyle w:val="ItalicsPACKT"/>
        </w:rPr>
        <w:t>step 13</w:t>
      </w:r>
      <w:r>
        <w:t>, you count the files now available on </w:t>
      </w:r>
      <w:r w:rsidRPr="00C652AB">
        <w:rPr>
          <w:rStyle w:val="CodeInTextPACKT"/>
        </w:rPr>
        <w:t>SRV2</w:t>
      </w:r>
      <w:r>
        <w:t>, which looks like this:</w:t>
      </w:r>
    </w:p>
    <w:p w14:paraId="5A00B743" w14:textId="6EE2EE05" w:rsidR="00624CC5" w:rsidRDefault="00624CC5" w:rsidP="007E73F3">
      <w:pPr>
        <w:pStyle w:val="FigurePACKT"/>
      </w:pPr>
      <w:r>
        <w:rPr>
          <w:noProof/>
        </w:rPr>
        <w:drawing>
          <wp:inline distT="0" distB="0" distL="0" distR="0" wp14:anchorId="13D12D26" wp14:editId="015D2F0E">
            <wp:extent cx="5943600" cy="2395220"/>
            <wp:effectExtent l="0" t="0" r="0" b="5080"/>
            <wp:docPr id="69" name="Picture 6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it 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68835C68" w14:textId="77777777" w:rsidR="00624CC5" w:rsidRPr="00C652AB" w:rsidRDefault="00624CC5" w:rsidP="00C652AB">
      <w:pPr>
        <w:pStyle w:val="Heading2"/>
      </w:pPr>
      <w:r w:rsidRPr="00C652AB">
        <w:t>There's more...</w:t>
      </w:r>
    </w:p>
    <w:p w14:paraId="127CDE2C" w14:textId="77777777" w:rsidR="00624CC5" w:rsidRDefault="00624CC5" w:rsidP="007E73F3">
      <w:pPr>
        <w:pStyle w:val="NormalPACKT"/>
      </w:pPr>
      <w:r>
        <w:t>In this recipe, you create a set of 100 folders and 10,000 files on </w:t>
      </w:r>
      <w:r w:rsidRPr="00C652AB">
        <w:rPr>
          <w:rStyle w:val="CodeInTextPACKT"/>
        </w:rPr>
        <w:t>SRV1</w:t>
      </w:r>
      <w:r>
        <w:t>, which you replicate to </w:t>
      </w:r>
      <w:r w:rsidRPr="00C652AB">
        <w:rPr>
          <w:rStyle w:val="CodeInTextPACKT"/>
        </w:rPr>
        <w:t>SRV2</w:t>
      </w:r>
      <w:r>
        <w:t>. After the replication starts, you can't actually see anything useful on </w:t>
      </w:r>
      <w:r w:rsidRPr="00C652AB">
        <w:rPr>
          <w:rStyle w:val="CodeInTextPACKT"/>
        </w:rPr>
        <w:t>SRV2</w:t>
      </w:r>
      <w:r>
        <w:t> since the volume is being used by SR itself. As you can see in </w:t>
      </w:r>
      <w:r w:rsidRPr="00C652AB">
        <w:rPr>
          <w:rStyle w:val="ItalicsPACKT"/>
        </w:rPr>
        <w:t>step 10</w:t>
      </w:r>
      <w:r>
        <w:t>, the replicated data isn't viewable on </w:t>
      </w:r>
      <w:r w:rsidRPr="00C652AB">
        <w:rPr>
          <w:rStyle w:val="CodeInTextPACKT"/>
        </w:rPr>
        <w:t>SRV2</w:t>
      </w:r>
      <w:r>
        <w:t>—the partition into SR is replicating has no apparent filesystem. Once you reverse the replication, as you can see in </w:t>
      </w:r>
      <w:r w:rsidRPr="00C652AB">
        <w:rPr>
          <w:rStyle w:val="ItalicsPACKT"/>
        </w:rPr>
        <w:t>step 11</w:t>
      </w:r>
      <w:r>
        <w:t> and </w:t>
      </w:r>
      <w:r w:rsidRPr="00C652AB">
        <w:rPr>
          <w:rStyle w:val="ItalicsPACKT"/>
        </w:rPr>
        <w:t>step 12</w:t>
      </w:r>
      <w:r>
        <w:t xml:space="preserve">, the </w:t>
      </w:r>
      <w:proofErr w:type="gramStart"/>
      <w:r>
        <w:t>files</w:t>
      </w:r>
      <w:proofErr w:type="gramEnd"/>
      <w:r>
        <w:t xml:space="preserve"> and folders on </w:t>
      </w:r>
      <w:r w:rsidRPr="00C652AB">
        <w:rPr>
          <w:rStyle w:val="CodeInTextPACKT"/>
        </w:rPr>
        <w:t>SRV2</w:t>
      </w:r>
      <w:r>
        <w:t> are now viewable (and those on </w:t>
      </w:r>
      <w:r w:rsidRPr="00C652AB">
        <w:rPr>
          <w:rStyle w:val="CodeInTextPACKT"/>
        </w:rPr>
        <w:t>SRV1</w:t>
      </w:r>
      <w:r>
        <w:t> wouldn't be viewable). This is a feature of SR that prevents accidentally storing data on the replicated disk.</w:t>
      </w:r>
    </w:p>
    <w:p w14:paraId="1084C07B" w14:textId="77777777" w:rsidR="00D03FE8" w:rsidRPr="00C652AB" w:rsidRDefault="00D03FE8" w:rsidP="00C652AB">
      <w:pPr>
        <w:pStyle w:val="Heading1"/>
      </w:pPr>
      <w:r w:rsidRPr="00C652AB">
        <w:t xml:space="preserve">Managing </w:t>
      </w:r>
      <w:proofErr w:type="spellStart"/>
      <w:r w:rsidRPr="00C652AB">
        <w:t>Filestore</w:t>
      </w:r>
      <w:proofErr w:type="spellEnd"/>
      <w:r w:rsidRPr="00C652AB">
        <w:t xml:space="preserve"> quotas</w:t>
      </w:r>
    </w:p>
    <w:p w14:paraId="4FD8DFC3" w14:textId="77777777" w:rsidR="00D03FE8" w:rsidRDefault="00D03FE8" w:rsidP="00711634">
      <w:pPr>
        <w:pStyle w:val="NormalPACKT"/>
      </w:pPr>
      <w:r>
        <w:t>The FSRM is a feature of the Windows server that assists you in managing file servers. FSRM has three key features:</w:t>
      </w:r>
    </w:p>
    <w:p w14:paraId="4E0D14B4" w14:textId="77777777" w:rsidR="00D03FE8" w:rsidRDefault="00D03FE8" w:rsidP="00711634">
      <w:pPr>
        <w:pStyle w:val="BulletPACKT"/>
      </w:pPr>
      <w:r w:rsidRPr="00C652AB">
        <w:rPr>
          <w:rStyle w:val="KeyWordPACKT"/>
        </w:rPr>
        <w:t>Quota management</w:t>
      </w:r>
      <w:r>
        <w:t xml:space="preserve">: With FSRM, you can set soft or hard quotas on volumes and folders. A soft quota allows a user to exceed an allowance, while hard quotas stop a user from exceeding an allowance. You can configure a quota with thresholds and threshold actions. If a user exceeds 65% of the quota allowance, FSRM can send an email, while at 90%, you log an </w:t>
      </w:r>
      <w:r>
        <w:lastRenderedPageBreak/>
        <w:t>event in the event log or run a program. You have different actions for different quota levels. This recipe shows how to use quotas.</w:t>
      </w:r>
    </w:p>
    <w:p w14:paraId="66E02790" w14:textId="77777777" w:rsidR="00D03FE8" w:rsidRDefault="00D03FE8" w:rsidP="00711634">
      <w:pPr>
        <w:pStyle w:val="BulletPACKT"/>
      </w:pPr>
      <w:r w:rsidRPr="00C652AB">
        <w:rPr>
          <w:rStyle w:val="KeyWordPACKT"/>
        </w:rPr>
        <w:t>File screening</w:t>
      </w:r>
      <w:r>
        <w:t>: You can set up a file screen and stop a user from saving screened files. For example, you could screen for .MP3, or FLAC files—should a user then attempt to save a file (say, </w:t>
      </w:r>
      <w:r w:rsidRPr="00C652AB">
        <w:rPr>
          <w:rStyle w:val="CodeInTextPACKT"/>
        </w:rPr>
        <w:t>jg75-02-28D1T1.flac</w:t>
      </w:r>
      <w:r>
        <w:t>), the file screen rejects the request and doesn't allow the user to save the file.</w:t>
      </w:r>
    </w:p>
    <w:p w14:paraId="405AA7EA" w14:textId="77777777" w:rsidR="00D03FE8" w:rsidRDefault="00D03FE8" w:rsidP="00711634">
      <w:pPr>
        <w:pStyle w:val="BulletPACKT"/>
      </w:pPr>
      <w:r w:rsidRPr="00C652AB">
        <w:rPr>
          <w:rStyle w:val="KeyWordPACKT"/>
        </w:rPr>
        <w:t>Reporting</w:t>
      </w:r>
      <w:r>
        <w:t>: FSRM enables you to create a wealth of storage reports that can be highly useful for management purposes.</w:t>
      </w:r>
    </w:p>
    <w:p w14:paraId="70E8855C" w14:textId="77777777" w:rsidR="00D03FE8" w:rsidRDefault="00D03FE8" w:rsidP="00711634">
      <w:pPr>
        <w:pStyle w:val="NormalPACKT"/>
      </w:pPr>
      <w:r>
        <w:t>In this recipe, you install FSRM, perform some general configuration, and then work with soft and hard quotas.</w:t>
      </w:r>
    </w:p>
    <w:p w14:paraId="235113F5" w14:textId="77777777" w:rsidR="00D03FE8" w:rsidRPr="00C652AB" w:rsidRDefault="00D03FE8" w:rsidP="00C652AB">
      <w:pPr>
        <w:pStyle w:val="Heading2"/>
      </w:pPr>
      <w:r w:rsidRPr="00C652AB">
        <w:t>Getting ready</w:t>
      </w:r>
    </w:p>
    <w:p w14:paraId="78776974" w14:textId="77777777" w:rsidR="00D03FE8" w:rsidRDefault="00D03FE8" w:rsidP="00711634">
      <w:pPr>
        <w:pStyle w:val="NormalPACKT"/>
      </w:pPr>
      <w:r>
        <w:t>This recipe makes use of an email server so that FSRM can send email to the admin. To test the email-related components of this recipe, you need have an SMTP server or an email-forwarder. The resultant emails generated by this recipe were sent to </w:t>
      </w:r>
      <w:r w:rsidRPr="00C652AB">
        <w:rPr>
          <w:rStyle w:val="CodeInTextPACKT"/>
        </w:rPr>
        <w:t>SRV1</w:t>
      </w:r>
      <w:r>
        <w:t>, then forwarded to a free email service at </w:t>
      </w:r>
      <w:hyperlink r:id="rId34" w:history="1">
        <w:r w:rsidRPr="00711634">
          <w:rPr>
            <w:rStyle w:val="URLPACKT0"/>
            <w:bCs/>
          </w:rPr>
          <w:t>https://www.sendgrid.com</w:t>
        </w:r>
      </w:hyperlink>
      <w:r>
        <w:t>. With a SendGrid account in place, you can add the SMTP service to a server in your environment and then configure it to forward mail to SendGrid to then send the emails onward.</w:t>
      </w:r>
    </w:p>
    <w:p w14:paraId="181583F9" w14:textId="77777777" w:rsidR="00D03FE8" w:rsidRPr="00C652AB" w:rsidRDefault="00D03FE8" w:rsidP="00C652AB">
      <w:pPr>
        <w:pStyle w:val="Heading2"/>
      </w:pPr>
      <w:r w:rsidRPr="00C652AB">
        <w:t>How to do it...</w:t>
      </w:r>
    </w:p>
    <w:p w14:paraId="0C74B29D" w14:textId="77777777" w:rsidR="00D03FE8" w:rsidRDefault="00D03FE8" w:rsidP="00173794">
      <w:pPr>
        <w:pStyle w:val="NumberedBulletPACKT"/>
        <w:numPr>
          <w:ilvl w:val="0"/>
          <w:numId w:val="10"/>
        </w:numPr>
      </w:pPr>
      <w:r>
        <w:t>Install the FSRM feature:</w:t>
      </w:r>
    </w:p>
    <w:p w14:paraId="73F4EBA0" w14:textId="77777777" w:rsidR="00D03FE8" w:rsidRDefault="00D03FE8" w:rsidP="00C652AB">
      <w:pPr>
        <w:pStyle w:val="CodeWithinBulletsEndPACKT"/>
      </w:pPr>
      <w:r>
        <w:t xml:space="preserve">$IHT = </w:t>
      </w:r>
      <w:proofErr w:type="gramStart"/>
      <w:r>
        <w:t>@{</w:t>
      </w:r>
      <w:proofErr w:type="gramEnd"/>
    </w:p>
    <w:p w14:paraId="16005AFB" w14:textId="77777777" w:rsidR="00D03FE8" w:rsidRDefault="00D03FE8" w:rsidP="00C652AB">
      <w:pPr>
        <w:pStyle w:val="CodeWithinBulletsEndPACKT"/>
      </w:pPr>
      <w:r>
        <w:t xml:space="preserve">  Name                   = 'FS-Resource-Manager' </w:t>
      </w:r>
    </w:p>
    <w:p w14:paraId="26AEFA6B" w14:textId="77777777" w:rsidR="00D03FE8" w:rsidRDefault="00D03FE8" w:rsidP="00C652AB">
      <w:pPr>
        <w:pStyle w:val="CodeWithinBulletsEndPACKT"/>
      </w:pPr>
      <w:r>
        <w:t xml:space="preserve">  </w:t>
      </w:r>
      <w:proofErr w:type="spellStart"/>
      <w:r>
        <w:t>IncludeManagementTools</w:t>
      </w:r>
      <w:proofErr w:type="spellEnd"/>
      <w:r>
        <w:t xml:space="preserve"> = $True</w:t>
      </w:r>
    </w:p>
    <w:p w14:paraId="21C9AD4B" w14:textId="77777777" w:rsidR="00D03FE8" w:rsidRDefault="00D03FE8" w:rsidP="00C652AB">
      <w:pPr>
        <w:pStyle w:val="CodeWithinBulletsEndPACKT"/>
      </w:pPr>
      <w:r>
        <w:t>}</w:t>
      </w:r>
    </w:p>
    <w:p w14:paraId="5109E897" w14:textId="77777777" w:rsidR="00D03FE8" w:rsidRDefault="00D03FE8" w:rsidP="00C652AB">
      <w:pPr>
        <w:pStyle w:val="CodeWithinBulletsEndPACKT"/>
      </w:pPr>
      <w:r>
        <w:t>Install-</w:t>
      </w:r>
      <w:proofErr w:type="spellStart"/>
      <w:r>
        <w:t>WindowsFeature</w:t>
      </w:r>
      <w:proofErr w:type="spellEnd"/>
      <w:r>
        <w:t xml:space="preserve"> @IHT</w:t>
      </w:r>
    </w:p>
    <w:p w14:paraId="042CDA9A" w14:textId="77777777" w:rsidR="00D03FE8" w:rsidRDefault="00D03FE8" w:rsidP="00711634">
      <w:pPr>
        <w:pStyle w:val="NumberedBulletPACKT"/>
      </w:pPr>
      <w:r>
        <w:t>Set the SMTP settings in FSRM:</w:t>
      </w:r>
    </w:p>
    <w:p w14:paraId="47CAEF15" w14:textId="77777777" w:rsidR="00D03FE8" w:rsidRDefault="00D03FE8" w:rsidP="00C652AB">
      <w:pPr>
        <w:pStyle w:val="CodeWithinBulletsEndPACKT"/>
      </w:pPr>
      <w:r>
        <w:t xml:space="preserve">$MHT = </w:t>
      </w:r>
      <w:proofErr w:type="gramStart"/>
      <w:r>
        <w:t>@{</w:t>
      </w:r>
      <w:proofErr w:type="gramEnd"/>
    </w:p>
    <w:p w14:paraId="4F42C7C1" w14:textId="77777777" w:rsidR="00D03FE8" w:rsidRDefault="00D03FE8" w:rsidP="00C652AB">
      <w:pPr>
        <w:pStyle w:val="CodeWithinBulletsEndPACKT"/>
      </w:pPr>
      <w:r>
        <w:t xml:space="preserve">  </w:t>
      </w:r>
      <w:proofErr w:type="spellStart"/>
      <w:r>
        <w:t>SmtpServer</w:t>
      </w:r>
      <w:proofErr w:type="spellEnd"/>
      <w:r>
        <w:t xml:space="preserve">        = '</w:t>
      </w:r>
      <w:proofErr w:type="gramStart"/>
      <w:r>
        <w:t>SRV1.Reskit.Org</w:t>
      </w:r>
      <w:proofErr w:type="gramEnd"/>
      <w:r>
        <w:t xml:space="preserve">'   # Previously setup </w:t>
      </w:r>
    </w:p>
    <w:p w14:paraId="4FF609C2" w14:textId="77777777" w:rsidR="00D03FE8" w:rsidRDefault="00D03FE8" w:rsidP="00C652AB">
      <w:pPr>
        <w:pStyle w:val="CodeWithinBulletsEndPACKT"/>
      </w:pPr>
      <w:r>
        <w:t xml:space="preserve">  </w:t>
      </w:r>
      <w:proofErr w:type="spellStart"/>
      <w:proofErr w:type="gramStart"/>
      <w:r>
        <w:t>FromEmailAddress</w:t>
      </w:r>
      <w:proofErr w:type="spellEnd"/>
      <w:r>
        <w:t xml:space="preserve">  =</w:t>
      </w:r>
      <w:proofErr w:type="gramEnd"/>
      <w:r>
        <w:t xml:space="preserve"> 'FSRM@Reskit.Org'</w:t>
      </w:r>
    </w:p>
    <w:p w14:paraId="2CE13EBB" w14:textId="77777777" w:rsidR="00D03FE8" w:rsidRDefault="00D03FE8" w:rsidP="00C652AB">
      <w:pPr>
        <w:pStyle w:val="CodeWithinBulletsEndPACKT"/>
      </w:pPr>
      <w:r>
        <w:t xml:space="preserve">  </w:t>
      </w:r>
      <w:proofErr w:type="spellStart"/>
      <w:r>
        <w:t>AdminEmailAddress</w:t>
      </w:r>
      <w:proofErr w:type="spellEnd"/>
      <w:r>
        <w:t xml:space="preserve"> = 'Doctordns@Gmail.Com'</w:t>
      </w:r>
    </w:p>
    <w:p w14:paraId="58304AF2" w14:textId="77777777" w:rsidR="00D03FE8" w:rsidRDefault="00D03FE8" w:rsidP="00C652AB">
      <w:pPr>
        <w:pStyle w:val="CodeWithinBulletsEndPACKT"/>
      </w:pPr>
      <w:r>
        <w:t>}</w:t>
      </w:r>
    </w:p>
    <w:p w14:paraId="4FB81CE6" w14:textId="77777777" w:rsidR="00D03FE8" w:rsidRDefault="00D03FE8" w:rsidP="00C652AB">
      <w:pPr>
        <w:pStyle w:val="CodeWithinBulletsEndPACKT"/>
      </w:pPr>
      <w:r>
        <w:t>Set-</w:t>
      </w:r>
      <w:proofErr w:type="spellStart"/>
      <w:r>
        <w:t>FsrmSetting</w:t>
      </w:r>
      <w:proofErr w:type="spellEnd"/>
      <w:r>
        <w:t xml:space="preserve"> @MHT</w:t>
      </w:r>
    </w:p>
    <w:p w14:paraId="65398E7A" w14:textId="77777777" w:rsidR="00D03FE8" w:rsidRDefault="00D03FE8" w:rsidP="00711634">
      <w:pPr>
        <w:pStyle w:val="NumberedBulletPACKT"/>
      </w:pPr>
      <w:r>
        <w:t>Send a test email to check the setup:</w:t>
      </w:r>
    </w:p>
    <w:p w14:paraId="6C1BBFE0" w14:textId="77777777" w:rsidR="00D03FE8" w:rsidRDefault="00D03FE8" w:rsidP="00C652AB">
      <w:pPr>
        <w:pStyle w:val="CodeWithinBulletsEndPACKT"/>
      </w:pPr>
      <w:r>
        <w:t xml:space="preserve">$MHT = </w:t>
      </w:r>
      <w:proofErr w:type="gramStart"/>
      <w:r>
        <w:t>@{</w:t>
      </w:r>
      <w:proofErr w:type="gramEnd"/>
    </w:p>
    <w:p w14:paraId="7F9CE13E" w14:textId="77777777" w:rsidR="00D03FE8" w:rsidRDefault="00D03FE8" w:rsidP="00C652AB">
      <w:pPr>
        <w:pStyle w:val="CodeWithinBulletsEndPACKT"/>
      </w:pPr>
      <w:r>
        <w:t xml:space="preserve">  </w:t>
      </w:r>
      <w:proofErr w:type="spellStart"/>
      <w:r>
        <w:t>ToEmailAddress</w:t>
      </w:r>
      <w:proofErr w:type="spellEnd"/>
      <w:r>
        <w:t xml:space="preserve"> = 'DoctorDNS@gmail.com'</w:t>
      </w:r>
    </w:p>
    <w:p w14:paraId="407A04E1" w14:textId="77777777" w:rsidR="00D03FE8" w:rsidRDefault="00D03FE8" w:rsidP="00C652AB">
      <w:pPr>
        <w:pStyle w:val="CodeWithinBulletsEndPACKT"/>
      </w:pPr>
      <w:r>
        <w:t xml:space="preserve">  Confirm        = $false</w:t>
      </w:r>
    </w:p>
    <w:p w14:paraId="241A013C" w14:textId="77777777" w:rsidR="00D03FE8" w:rsidRDefault="00D03FE8" w:rsidP="00C652AB">
      <w:pPr>
        <w:pStyle w:val="CodeWithinBulletsEndPACKT"/>
      </w:pPr>
      <w:r>
        <w:t>}</w:t>
      </w:r>
    </w:p>
    <w:p w14:paraId="14AE17F1" w14:textId="77777777" w:rsidR="00D03FE8" w:rsidRDefault="00D03FE8" w:rsidP="00C652AB">
      <w:pPr>
        <w:pStyle w:val="CodeWithinBulletsEndPACKT"/>
      </w:pPr>
      <w:r>
        <w:t>Send-</w:t>
      </w:r>
      <w:proofErr w:type="spellStart"/>
      <w:r>
        <w:t>FsrmTestEmail</w:t>
      </w:r>
      <w:proofErr w:type="spellEnd"/>
      <w:r>
        <w:t xml:space="preserve"> @MHT</w:t>
      </w:r>
    </w:p>
    <w:p w14:paraId="75D9346A" w14:textId="77777777" w:rsidR="00D03FE8" w:rsidRDefault="00D03FE8" w:rsidP="00711634">
      <w:pPr>
        <w:pStyle w:val="NumberedBulletPACKT"/>
      </w:pPr>
      <w:r>
        <w:t>Create a new FSRM quota template for a 10 MB quota:</w:t>
      </w:r>
    </w:p>
    <w:p w14:paraId="28BCCBBB" w14:textId="77777777" w:rsidR="00D03FE8" w:rsidRDefault="00D03FE8" w:rsidP="00C652AB">
      <w:pPr>
        <w:pStyle w:val="CodeWithinBulletsEndPACKT"/>
      </w:pPr>
      <w:r>
        <w:t xml:space="preserve">$QHT1 = </w:t>
      </w:r>
      <w:proofErr w:type="gramStart"/>
      <w:r>
        <w:t>@{</w:t>
      </w:r>
      <w:proofErr w:type="gramEnd"/>
    </w:p>
    <w:p w14:paraId="6DE09D46" w14:textId="77777777" w:rsidR="00D03FE8" w:rsidRDefault="00D03FE8" w:rsidP="00C652AB">
      <w:pPr>
        <w:pStyle w:val="CodeWithinBulletsEndPACKT"/>
      </w:pPr>
      <w:r>
        <w:t xml:space="preserve">  Description = 'Quota of 10MB'</w:t>
      </w:r>
    </w:p>
    <w:p w14:paraId="5CFE6630" w14:textId="77777777" w:rsidR="00D03FE8" w:rsidRDefault="00D03FE8" w:rsidP="00C652AB">
      <w:pPr>
        <w:pStyle w:val="CodeWithinBulletsEndPACKT"/>
      </w:pPr>
      <w:r>
        <w:t xml:space="preserve">  Name        = '</w:t>
      </w:r>
      <w:proofErr w:type="spellStart"/>
      <w:r>
        <w:t>TenMB</w:t>
      </w:r>
      <w:proofErr w:type="spellEnd"/>
      <w:r>
        <w:t xml:space="preserve"> Limit'  </w:t>
      </w:r>
    </w:p>
    <w:p w14:paraId="26A31EAC" w14:textId="77777777" w:rsidR="00D03FE8" w:rsidRDefault="00D03FE8" w:rsidP="00C652AB">
      <w:pPr>
        <w:pStyle w:val="CodeWithinBulletsEndPACKT"/>
      </w:pPr>
      <w:r>
        <w:lastRenderedPageBreak/>
        <w:t xml:space="preserve">  Size        = 10MB</w:t>
      </w:r>
    </w:p>
    <w:p w14:paraId="5ADC8127" w14:textId="77777777" w:rsidR="00D03FE8" w:rsidRDefault="00D03FE8" w:rsidP="00C652AB">
      <w:pPr>
        <w:pStyle w:val="CodeWithinBulletsEndPACKT"/>
      </w:pPr>
      <w:r>
        <w:t>}</w:t>
      </w:r>
    </w:p>
    <w:p w14:paraId="585398BF" w14:textId="77777777" w:rsidR="00D03FE8" w:rsidRDefault="00D03FE8" w:rsidP="00C652AB">
      <w:pPr>
        <w:pStyle w:val="CodeWithinBulletsEndPACKT"/>
      </w:pPr>
      <w:r>
        <w:t>New-</w:t>
      </w:r>
      <w:proofErr w:type="spellStart"/>
      <w:r>
        <w:t>FsrmQuotaTemplate</w:t>
      </w:r>
      <w:proofErr w:type="spellEnd"/>
      <w:r>
        <w:t xml:space="preserve"> @QHT1</w:t>
      </w:r>
    </w:p>
    <w:p w14:paraId="1A17C097" w14:textId="77777777" w:rsidR="00D03FE8" w:rsidRDefault="00D03FE8" w:rsidP="00711634">
      <w:pPr>
        <w:pStyle w:val="NumberedBulletPACKT"/>
      </w:pPr>
      <w:r>
        <w:t>Create another quota template for a quota of 5 MB:</w:t>
      </w:r>
    </w:p>
    <w:p w14:paraId="1C44153C" w14:textId="77777777" w:rsidR="00D03FE8" w:rsidRDefault="00D03FE8" w:rsidP="00C652AB">
      <w:pPr>
        <w:pStyle w:val="CodeWithinBulletsEndPACKT"/>
      </w:pPr>
      <w:r>
        <w:t xml:space="preserve">$QHT2 = </w:t>
      </w:r>
      <w:proofErr w:type="gramStart"/>
      <w:r>
        <w:t>@{</w:t>
      </w:r>
      <w:proofErr w:type="gramEnd"/>
    </w:p>
    <w:p w14:paraId="7AEF50FF" w14:textId="77777777" w:rsidR="00D03FE8" w:rsidRDefault="00D03FE8" w:rsidP="00C652AB">
      <w:pPr>
        <w:pStyle w:val="CodeWithinBulletsEndPACKT"/>
      </w:pPr>
      <w:r>
        <w:t xml:space="preserve">  Name        = 'Soft 5MB Limit'</w:t>
      </w:r>
    </w:p>
    <w:p w14:paraId="4A033B4D" w14:textId="77777777" w:rsidR="00D03FE8" w:rsidRDefault="00D03FE8" w:rsidP="00C652AB">
      <w:pPr>
        <w:pStyle w:val="CodeWithinBulletsEndPACKT"/>
      </w:pPr>
      <w:r>
        <w:t xml:space="preserve">  Description = 'Soft Quota of 5MB'</w:t>
      </w:r>
    </w:p>
    <w:p w14:paraId="7906CBC4" w14:textId="77777777" w:rsidR="00D03FE8" w:rsidRDefault="00D03FE8" w:rsidP="00C652AB">
      <w:pPr>
        <w:pStyle w:val="CodeWithinBulletsEndPACKT"/>
      </w:pPr>
      <w:r>
        <w:t xml:space="preserve">  Size        = 5MB</w:t>
      </w:r>
    </w:p>
    <w:p w14:paraId="14C41365" w14:textId="77777777" w:rsidR="00D03FE8" w:rsidRDefault="00D03FE8" w:rsidP="00C652AB">
      <w:pPr>
        <w:pStyle w:val="CodeWithinBulletsEndPACKT"/>
      </w:pPr>
      <w:r>
        <w:t xml:space="preserve">  </w:t>
      </w:r>
      <w:proofErr w:type="spellStart"/>
      <w:r>
        <w:t>SoftLimit</w:t>
      </w:r>
      <w:proofErr w:type="spellEnd"/>
      <w:r>
        <w:t xml:space="preserve">   = $True</w:t>
      </w:r>
    </w:p>
    <w:p w14:paraId="4128C077" w14:textId="77777777" w:rsidR="00D03FE8" w:rsidRDefault="00D03FE8" w:rsidP="00C652AB">
      <w:pPr>
        <w:pStyle w:val="CodeWithinBulletsEndPACKT"/>
      </w:pPr>
      <w:r>
        <w:t>}</w:t>
      </w:r>
    </w:p>
    <w:p w14:paraId="536C669A" w14:textId="77777777" w:rsidR="00D03FE8" w:rsidRDefault="00D03FE8" w:rsidP="00C652AB">
      <w:pPr>
        <w:pStyle w:val="CodeWithinBulletsEndPACKT"/>
      </w:pPr>
      <w:r>
        <w:t>New-</w:t>
      </w:r>
      <w:proofErr w:type="spellStart"/>
      <w:r>
        <w:t>FsrmQuotaTemplate</w:t>
      </w:r>
      <w:proofErr w:type="spellEnd"/>
      <w:r>
        <w:t xml:space="preserve"> @QHT2</w:t>
      </w:r>
    </w:p>
    <w:p w14:paraId="00A905D4" w14:textId="77777777" w:rsidR="00D03FE8" w:rsidRDefault="00D03FE8" w:rsidP="00711634">
      <w:pPr>
        <w:pStyle w:val="NumberedBulletPACKT"/>
      </w:pPr>
      <w:r>
        <w:t>View the available FSRM quota templates:</w:t>
      </w:r>
    </w:p>
    <w:p w14:paraId="6F514E5C" w14:textId="77777777" w:rsidR="00D03FE8" w:rsidRDefault="00D03FE8" w:rsidP="00C652AB">
      <w:pPr>
        <w:pStyle w:val="CodeWithinBulletsEndPACKT"/>
      </w:pPr>
      <w:r>
        <w:t>Get-</w:t>
      </w:r>
      <w:proofErr w:type="spellStart"/>
      <w:r>
        <w:t>FsrmQuotaTemplate</w:t>
      </w:r>
      <w:proofErr w:type="spellEnd"/>
      <w:r>
        <w:t xml:space="preserve"> |</w:t>
      </w:r>
    </w:p>
    <w:p w14:paraId="1D38100B" w14:textId="77777777" w:rsidR="00D03FE8" w:rsidRDefault="00D03FE8" w:rsidP="00C652AB">
      <w:pPr>
        <w:pStyle w:val="CodeWithinBulletsEndPACKT"/>
      </w:pPr>
      <w:r>
        <w:t xml:space="preserve">  Format-Table -Property Name, Description, Size, </w:t>
      </w:r>
      <w:proofErr w:type="spellStart"/>
      <w:r>
        <w:t>SoftLimit</w:t>
      </w:r>
      <w:proofErr w:type="spellEnd"/>
    </w:p>
    <w:p w14:paraId="0ACC3550" w14:textId="77777777" w:rsidR="00D03FE8" w:rsidRDefault="00D03FE8" w:rsidP="00711634">
      <w:pPr>
        <w:pStyle w:val="NumberedBulletPACKT"/>
      </w:pPr>
      <w:r>
        <w:t>Create two new folders on which to place quotas:</w:t>
      </w:r>
    </w:p>
    <w:p w14:paraId="57260432" w14:textId="77777777" w:rsidR="00D03FE8" w:rsidRDefault="00D03FE8" w:rsidP="00C652AB">
      <w:pPr>
        <w:pStyle w:val="CodeWithinBulletsEndPACKT"/>
      </w:pPr>
      <w:r>
        <w:t>If (-Not (Test-Path C:\Quota)) {</w:t>
      </w:r>
    </w:p>
    <w:p w14:paraId="687BCC9A" w14:textId="77777777" w:rsidR="00D03FE8" w:rsidRDefault="00D03FE8" w:rsidP="00C652AB">
      <w:pPr>
        <w:pStyle w:val="CodeWithinBulletsEndPACKT"/>
      </w:pPr>
      <w:r>
        <w:t xml:space="preserve">  New-Item -Path C:\Quota -ItemType </w:t>
      </w:r>
      <w:proofErr w:type="gramStart"/>
      <w:r>
        <w:t>Directory  |</w:t>
      </w:r>
      <w:proofErr w:type="gramEnd"/>
    </w:p>
    <w:p w14:paraId="706512FF" w14:textId="77777777" w:rsidR="00D03FE8" w:rsidRDefault="00D03FE8" w:rsidP="00C652AB">
      <w:pPr>
        <w:pStyle w:val="CodeWithinBulletsEndPACKT"/>
      </w:pPr>
      <w:r>
        <w:t xml:space="preserve">    Out-Null</w:t>
      </w:r>
    </w:p>
    <w:p w14:paraId="7096C5C8" w14:textId="77777777" w:rsidR="00D03FE8" w:rsidRDefault="00D03FE8" w:rsidP="00C652AB">
      <w:pPr>
        <w:pStyle w:val="CodeWithinBulletsEndPACKT"/>
      </w:pPr>
      <w:r>
        <w:t>}</w:t>
      </w:r>
    </w:p>
    <w:p w14:paraId="632E8151" w14:textId="77777777" w:rsidR="00D03FE8" w:rsidRDefault="00D03FE8" w:rsidP="00C652AB">
      <w:pPr>
        <w:pStyle w:val="CodeWithinBulletsEndPACKT"/>
      </w:pPr>
      <w:r>
        <w:t>If (-Not (Test-Path C:\QuotaS)) {</w:t>
      </w:r>
    </w:p>
    <w:p w14:paraId="0A23DD6A" w14:textId="77777777" w:rsidR="00D03FE8" w:rsidRDefault="00D03FE8" w:rsidP="00C652AB">
      <w:pPr>
        <w:pStyle w:val="CodeWithinBulletsEndPACKT"/>
      </w:pPr>
      <w:r>
        <w:t xml:space="preserve">  New-Item -Path C:\QuotaS -ItemType </w:t>
      </w:r>
      <w:proofErr w:type="gramStart"/>
      <w:r>
        <w:t>Directory  |</w:t>
      </w:r>
      <w:proofErr w:type="gramEnd"/>
    </w:p>
    <w:p w14:paraId="1CF1EEF2" w14:textId="77777777" w:rsidR="00D03FE8" w:rsidRDefault="00D03FE8" w:rsidP="00C652AB">
      <w:pPr>
        <w:pStyle w:val="CodeWithinBulletsEndPACKT"/>
      </w:pPr>
      <w:r>
        <w:t xml:space="preserve">    Out-Null</w:t>
      </w:r>
    </w:p>
    <w:p w14:paraId="08687FAD" w14:textId="77777777" w:rsidR="00D03FE8" w:rsidRDefault="00D03FE8" w:rsidP="00C652AB">
      <w:pPr>
        <w:pStyle w:val="CodeWithinBulletsEndPACKT"/>
      </w:pPr>
      <w:r>
        <w:t>}</w:t>
      </w:r>
    </w:p>
    <w:p w14:paraId="2BF6C772" w14:textId="77777777" w:rsidR="00D03FE8" w:rsidRDefault="00D03FE8" w:rsidP="00711634">
      <w:pPr>
        <w:pStyle w:val="NumberedBulletPACKT"/>
      </w:pPr>
      <w:r>
        <w:t>Create an FSRM action for when the threshold is exceeded:</w:t>
      </w:r>
    </w:p>
    <w:p w14:paraId="354E31B6" w14:textId="77777777" w:rsidR="00D03FE8" w:rsidRDefault="00D03FE8" w:rsidP="00C652AB">
      <w:pPr>
        <w:pStyle w:val="CodeWithinBulletsEndPACKT"/>
      </w:pPr>
      <w:r>
        <w:t>$Body = @'</w:t>
      </w:r>
    </w:p>
    <w:p w14:paraId="13D5F008" w14:textId="77777777" w:rsidR="00D03FE8" w:rsidRDefault="00D03FE8" w:rsidP="00C652AB">
      <w:pPr>
        <w:pStyle w:val="CodeWithinBulletsEndPACKT"/>
      </w:pPr>
      <w:r>
        <w:t xml:space="preserve">User [Source Io Owner] has exceeded the [Quota </w:t>
      </w:r>
      <w:proofErr w:type="gramStart"/>
      <w:r>
        <w:t>Threshold]%</w:t>
      </w:r>
      <w:proofErr w:type="gramEnd"/>
      <w:r>
        <w:t xml:space="preserve"> quota threshold for the quota on [Quota Path] on server [Server].  </w:t>
      </w:r>
    </w:p>
    <w:p w14:paraId="11661F60" w14:textId="77777777" w:rsidR="00D03FE8" w:rsidRDefault="00D03FE8" w:rsidP="00C652AB">
      <w:pPr>
        <w:pStyle w:val="CodeWithinBulletsEndPACKT"/>
      </w:pPr>
      <w:r>
        <w:t xml:space="preserve">The quota limit is [Quota Limit MB] MB, and [Quota Used MB] MB </w:t>
      </w:r>
    </w:p>
    <w:p w14:paraId="15CE6FC2" w14:textId="77777777" w:rsidR="00D03FE8" w:rsidRDefault="00D03FE8" w:rsidP="00C652AB">
      <w:pPr>
        <w:pStyle w:val="CodeWithinBulletsEndPACKT"/>
      </w:pPr>
      <w:r>
        <w:t xml:space="preserve">currently is in use ([Quota Used </w:t>
      </w:r>
      <w:proofErr w:type="gramStart"/>
      <w:r>
        <w:t>Percent]%</w:t>
      </w:r>
      <w:proofErr w:type="gramEnd"/>
      <w:r>
        <w:t xml:space="preserve"> of limit).</w:t>
      </w:r>
    </w:p>
    <w:p w14:paraId="2BA21CB3" w14:textId="77777777" w:rsidR="00D03FE8" w:rsidRDefault="00D03FE8" w:rsidP="00C652AB">
      <w:pPr>
        <w:pStyle w:val="CodeWithinBulletsEndPACKT"/>
      </w:pPr>
      <w:r>
        <w:t>'@</w:t>
      </w:r>
    </w:p>
    <w:p w14:paraId="0533D3DA" w14:textId="77777777" w:rsidR="00D03FE8" w:rsidRDefault="00D03FE8" w:rsidP="00C652AB">
      <w:pPr>
        <w:pStyle w:val="CodeWithinBulletsEndPACKT"/>
      </w:pPr>
      <w:r>
        <w:t xml:space="preserve">$NAHT = </w:t>
      </w:r>
      <w:proofErr w:type="gramStart"/>
      <w:r>
        <w:t>@{</w:t>
      </w:r>
      <w:proofErr w:type="gramEnd"/>
    </w:p>
    <w:p w14:paraId="3052F6FD" w14:textId="77777777" w:rsidR="00D03FE8" w:rsidRDefault="00D03FE8" w:rsidP="00C652AB">
      <w:pPr>
        <w:pStyle w:val="CodeWithinBulletsEndPACKT"/>
      </w:pPr>
      <w:r>
        <w:t>Type      = 'Email'</w:t>
      </w:r>
    </w:p>
    <w:p w14:paraId="79DA0280" w14:textId="77777777" w:rsidR="00D03FE8" w:rsidRDefault="00D03FE8" w:rsidP="00C652AB">
      <w:pPr>
        <w:pStyle w:val="CodeWithinBulletsEndPACKT"/>
      </w:pPr>
      <w:proofErr w:type="spellStart"/>
      <w:r>
        <w:t>MailTo</w:t>
      </w:r>
      <w:proofErr w:type="spellEnd"/>
      <w:r>
        <w:t xml:space="preserve">    = 'Doctordns@gmail.Com'</w:t>
      </w:r>
    </w:p>
    <w:p w14:paraId="3B9EEA5A" w14:textId="77777777" w:rsidR="00D03FE8" w:rsidRDefault="00D03FE8" w:rsidP="00C652AB">
      <w:pPr>
        <w:pStyle w:val="CodeWithinBulletsEndPACKT"/>
      </w:pPr>
      <w:r>
        <w:t>Subject   = 'FSRM Over limit [Source Io Owner]'</w:t>
      </w:r>
    </w:p>
    <w:p w14:paraId="5A91504A" w14:textId="77777777" w:rsidR="00D03FE8" w:rsidRDefault="00D03FE8" w:rsidP="00C652AB">
      <w:pPr>
        <w:pStyle w:val="CodeWithinBulletsEndPACKT"/>
      </w:pPr>
      <w:r>
        <w:t>Body      = $Body</w:t>
      </w:r>
    </w:p>
    <w:p w14:paraId="13C21FAC" w14:textId="77777777" w:rsidR="00D03FE8" w:rsidRDefault="00D03FE8" w:rsidP="00C652AB">
      <w:pPr>
        <w:pStyle w:val="CodeWithinBulletsEndPACKT"/>
      </w:pPr>
      <w:r>
        <w:t>}</w:t>
      </w:r>
    </w:p>
    <w:p w14:paraId="1945B578" w14:textId="77777777" w:rsidR="00D03FE8" w:rsidRDefault="00D03FE8" w:rsidP="00C652AB">
      <w:pPr>
        <w:pStyle w:val="CodeWithinBulletsEndPACKT"/>
      </w:pPr>
      <w:r>
        <w:t>$Action1 = New-</w:t>
      </w:r>
      <w:proofErr w:type="spellStart"/>
      <w:r>
        <w:t>FsrmAction</w:t>
      </w:r>
      <w:proofErr w:type="spellEnd"/>
      <w:r>
        <w:t xml:space="preserve"> @NAHT</w:t>
      </w:r>
    </w:p>
    <w:p w14:paraId="224F87F9" w14:textId="77777777" w:rsidR="00D03FE8" w:rsidRDefault="00D03FE8" w:rsidP="00711634">
      <w:pPr>
        <w:pStyle w:val="NumberedBulletPACKT"/>
      </w:pPr>
      <w:r>
        <w:t>Create an FSRM action for when the soft threshold is exceeded:</w:t>
      </w:r>
    </w:p>
    <w:p w14:paraId="60202AF4" w14:textId="77777777" w:rsidR="00D03FE8" w:rsidRDefault="00D03FE8" w:rsidP="00C652AB">
      <w:pPr>
        <w:pStyle w:val="CodeWithinBulletsEndPACKT"/>
      </w:pPr>
      <w:r>
        <w:t>$Thresh = New-</w:t>
      </w:r>
      <w:proofErr w:type="spellStart"/>
      <w:r>
        <w:t>FsrmQuotaThreshold</w:t>
      </w:r>
      <w:proofErr w:type="spellEnd"/>
      <w:r>
        <w:t xml:space="preserve"> -Percentage 85 -Action $Action1</w:t>
      </w:r>
    </w:p>
    <w:p w14:paraId="4D1CC821" w14:textId="77777777" w:rsidR="00D03FE8" w:rsidRDefault="00D03FE8" w:rsidP="00711634">
      <w:pPr>
        <w:pStyle w:val="NumberedBulletPACKT"/>
      </w:pPr>
      <w:r>
        <w:t>Create a soft 10 MB quota on the </w:t>
      </w:r>
      <w:r w:rsidRPr="00C652AB">
        <w:rPr>
          <w:rStyle w:val="CodeInTextPACKT"/>
        </w:rPr>
        <w:t>C:\Quotas</w:t>
      </w:r>
      <w:r>
        <w:t> folder with a threshold:</w:t>
      </w:r>
    </w:p>
    <w:p w14:paraId="64366CA2" w14:textId="77777777" w:rsidR="00D03FE8" w:rsidRDefault="00D03FE8" w:rsidP="00C652AB">
      <w:pPr>
        <w:pStyle w:val="CodeWithinBulletsEndPACKT"/>
      </w:pPr>
      <w:r>
        <w:t xml:space="preserve">$NQHT1 = </w:t>
      </w:r>
      <w:proofErr w:type="gramStart"/>
      <w:r>
        <w:t>@{</w:t>
      </w:r>
      <w:proofErr w:type="gramEnd"/>
    </w:p>
    <w:p w14:paraId="16F26A1B" w14:textId="77777777" w:rsidR="00D03FE8" w:rsidRDefault="00D03FE8" w:rsidP="00C652AB">
      <w:pPr>
        <w:pStyle w:val="CodeWithinBulletsEndPACKT"/>
      </w:pPr>
      <w:r>
        <w:t xml:space="preserve">  Path      = 'C:\</w:t>
      </w:r>
      <w:proofErr w:type="spellStart"/>
      <w:r>
        <w:t>QuotaS'</w:t>
      </w:r>
      <w:proofErr w:type="spellEnd"/>
    </w:p>
    <w:p w14:paraId="6CDD4CD2" w14:textId="77777777" w:rsidR="00D03FE8" w:rsidRDefault="00D03FE8" w:rsidP="00C652AB">
      <w:pPr>
        <w:pStyle w:val="CodeWithinBulletsEndPACKT"/>
      </w:pPr>
      <w:r>
        <w:lastRenderedPageBreak/>
        <w:t xml:space="preserve">  </w:t>
      </w:r>
      <w:proofErr w:type="gramStart"/>
      <w:r>
        <w:t>Template  =</w:t>
      </w:r>
      <w:proofErr w:type="gramEnd"/>
      <w:r>
        <w:t xml:space="preserve"> 'Soft 5MB Limit'</w:t>
      </w:r>
    </w:p>
    <w:p w14:paraId="00D90B48" w14:textId="77777777" w:rsidR="00D03FE8" w:rsidRDefault="00D03FE8" w:rsidP="00C652AB">
      <w:pPr>
        <w:pStyle w:val="CodeWithinBulletsEndPACKT"/>
      </w:pPr>
      <w:r>
        <w:t xml:space="preserve">  Threshold = $Thresh</w:t>
      </w:r>
    </w:p>
    <w:p w14:paraId="2192675B" w14:textId="77777777" w:rsidR="00D03FE8" w:rsidRDefault="00D03FE8" w:rsidP="00C652AB">
      <w:pPr>
        <w:pStyle w:val="CodeWithinBulletsEndPACKT"/>
      </w:pPr>
      <w:r>
        <w:t>}</w:t>
      </w:r>
    </w:p>
    <w:p w14:paraId="0893C942" w14:textId="77777777" w:rsidR="00D03FE8" w:rsidRDefault="00D03FE8" w:rsidP="00C652AB">
      <w:pPr>
        <w:pStyle w:val="CodeWithinBulletsEndPACKT"/>
      </w:pPr>
      <w:r>
        <w:t>New-</w:t>
      </w:r>
      <w:proofErr w:type="spellStart"/>
      <w:r>
        <w:t>FsrmQuota</w:t>
      </w:r>
      <w:proofErr w:type="spellEnd"/>
      <w:r>
        <w:t xml:space="preserve"> @NQHT1</w:t>
      </w:r>
    </w:p>
    <w:p w14:paraId="289C94A0" w14:textId="77777777" w:rsidR="00D03FE8" w:rsidRDefault="00D03FE8" w:rsidP="00711634">
      <w:pPr>
        <w:pStyle w:val="NumberedBulletPACKT"/>
      </w:pPr>
      <w:r>
        <w:t>Now test the 85% soft quota limit on </w:t>
      </w:r>
      <w:r w:rsidRPr="00C652AB">
        <w:rPr>
          <w:rStyle w:val="CodeInTextPACKT"/>
        </w:rPr>
        <w:t>C:\QuotaS</w:t>
      </w:r>
      <w:r>
        <w:t>:</w:t>
      </w:r>
    </w:p>
    <w:p w14:paraId="19FE7D54" w14:textId="77777777" w:rsidR="00D03FE8" w:rsidRDefault="00D03FE8" w:rsidP="00C652AB">
      <w:pPr>
        <w:pStyle w:val="CodeWithinBulletsEndPACKT"/>
      </w:pPr>
      <w:r>
        <w:t>Get-</w:t>
      </w:r>
      <w:proofErr w:type="spellStart"/>
      <w:r>
        <w:t>ChildItem</w:t>
      </w:r>
      <w:proofErr w:type="spellEnd"/>
      <w:r>
        <w:t xml:space="preserve"> c:\quotas -Recurse | Remove-Item -Force</w:t>
      </w:r>
    </w:p>
    <w:p w14:paraId="531ACE60" w14:textId="77777777" w:rsidR="00D03FE8" w:rsidRDefault="00D03FE8" w:rsidP="00C652AB">
      <w:pPr>
        <w:pStyle w:val="CodeWithinBulletsEndPACKT"/>
      </w:pPr>
      <w:r>
        <w:t>$S = '42'</w:t>
      </w:r>
    </w:p>
    <w:p w14:paraId="466C2CAD" w14:textId="77777777" w:rsidR="00D03FE8" w:rsidRDefault="00D03FE8" w:rsidP="00C652AB">
      <w:pPr>
        <w:pStyle w:val="CodeWithinBulletsEndPACKT"/>
      </w:pPr>
      <w:r>
        <w:t>1..24 | foreach {$s = $s + $s}</w:t>
      </w:r>
    </w:p>
    <w:p w14:paraId="3EFACB4E" w14:textId="77777777" w:rsidR="00D03FE8" w:rsidRDefault="00D03FE8" w:rsidP="00C652AB">
      <w:pPr>
        <w:pStyle w:val="CodeWithinBulletsEndPACKT"/>
      </w:pPr>
      <w:r>
        <w:t>$S | Out-File -</w:t>
      </w:r>
      <w:proofErr w:type="spellStart"/>
      <w:r>
        <w:t>FilePath</w:t>
      </w:r>
      <w:proofErr w:type="spellEnd"/>
      <w:r>
        <w:t xml:space="preserve"> C:\QuotaS\Demos.txt</w:t>
      </w:r>
    </w:p>
    <w:p w14:paraId="36563CBD" w14:textId="77777777" w:rsidR="00D03FE8" w:rsidRDefault="00D03FE8" w:rsidP="00C652AB">
      <w:pPr>
        <w:pStyle w:val="CodeWithinBulletsEndPACKT"/>
      </w:pPr>
      <w:r>
        <w:t>Get-</w:t>
      </w:r>
      <w:proofErr w:type="spellStart"/>
      <w:r>
        <w:t>ChildItem</w:t>
      </w:r>
      <w:proofErr w:type="spellEnd"/>
      <w:r>
        <w:t xml:space="preserve"> -Path C:\QuotaS\Demos.txt</w:t>
      </w:r>
    </w:p>
    <w:p w14:paraId="2564EA7D" w14:textId="77777777" w:rsidR="00D03FE8" w:rsidRDefault="00D03FE8" w:rsidP="00711634">
      <w:pPr>
        <w:pStyle w:val="NumberedBulletPACKT"/>
      </w:pPr>
      <w:r>
        <w:t>Check if you received a notification email via Outlook or another mail client.</w:t>
      </w:r>
    </w:p>
    <w:p w14:paraId="2B84905B" w14:textId="77777777" w:rsidR="00D03FE8" w:rsidRDefault="00D03FE8" w:rsidP="00711634">
      <w:pPr>
        <w:pStyle w:val="NumberedBulletPACKT"/>
      </w:pPr>
      <w:r>
        <w:t>Create a second threshold action to log to the application log:</w:t>
      </w:r>
    </w:p>
    <w:p w14:paraId="17A2CFD3" w14:textId="77777777" w:rsidR="00D03FE8" w:rsidRDefault="00D03FE8" w:rsidP="00C652AB">
      <w:pPr>
        <w:pStyle w:val="CodeWithinBulletsEndPACKT"/>
      </w:pPr>
      <w:r>
        <w:t>$Action2 = New-</w:t>
      </w:r>
      <w:proofErr w:type="spellStart"/>
      <w:r>
        <w:t>FsrmAction</w:t>
      </w:r>
      <w:proofErr w:type="spellEnd"/>
      <w:r>
        <w:t xml:space="preserve"> -Type Event -</w:t>
      </w:r>
      <w:proofErr w:type="spellStart"/>
      <w:r>
        <w:t>EventType</w:t>
      </w:r>
      <w:proofErr w:type="spellEnd"/>
      <w:r>
        <w:t xml:space="preserve"> Error</w:t>
      </w:r>
    </w:p>
    <w:p w14:paraId="5C0B802E" w14:textId="77777777" w:rsidR="00D03FE8" w:rsidRDefault="00D03FE8" w:rsidP="00C652AB">
      <w:pPr>
        <w:pStyle w:val="CodeWithinBulletsEndPACKT"/>
      </w:pPr>
      <w:r>
        <w:t>$Action2.Body = $Body</w:t>
      </w:r>
    </w:p>
    <w:p w14:paraId="40415D32" w14:textId="77777777" w:rsidR="00D03FE8" w:rsidRDefault="00D03FE8" w:rsidP="00711634">
      <w:pPr>
        <w:pStyle w:val="NumberedBulletPACKT"/>
      </w:pPr>
      <w:r>
        <w:t>Create two quota thresholds for a new quota:</w:t>
      </w:r>
    </w:p>
    <w:p w14:paraId="26A12401" w14:textId="77777777" w:rsidR="00D03FE8" w:rsidRDefault="00D03FE8" w:rsidP="00C652AB">
      <w:pPr>
        <w:pStyle w:val="CodeWithinBulletsEndPACKT"/>
      </w:pPr>
      <w:r>
        <w:t>$Thresh2 = New-</w:t>
      </w:r>
      <w:proofErr w:type="spellStart"/>
      <w:r>
        <w:t>FsrmQuotaThreshold</w:t>
      </w:r>
      <w:proofErr w:type="spellEnd"/>
      <w:r>
        <w:t xml:space="preserve"> -Percentage 65 </w:t>
      </w:r>
    </w:p>
    <w:p w14:paraId="0EEEEFDE" w14:textId="77777777" w:rsidR="00D03FE8" w:rsidRDefault="00D03FE8" w:rsidP="00C652AB">
      <w:pPr>
        <w:pStyle w:val="CodeWithinBulletsEndPACKT"/>
      </w:pPr>
      <w:r>
        <w:t>$Thresh3 = New-</w:t>
      </w:r>
      <w:proofErr w:type="spellStart"/>
      <w:r>
        <w:t>FsrmQuotaThreshold</w:t>
      </w:r>
      <w:proofErr w:type="spellEnd"/>
      <w:r>
        <w:t xml:space="preserve"> -Percentage 85 </w:t>
      </w:r>
    </w:p>
    <w:p w14:paraId="7F74BF48" w14:textId="77777777" w:rsidR="00D03FE8" w:rsidRDefault="00D03FE8" w:rsidP="00C652AB">
      <w:pPr>
        <w:pStyle w:val="CodeWithinBulletsEndPACKT"/>
      </w:pPr>
      <w:r>
        <w:t>$Thresh2.Action = $Action2</w:t>
      </w:r>
    </w:p>
    <w:p w14:paraId="3CDB30BB" w14:textId="77777777" w:rsidR="00D03FE8" w:rsidRDefault="00D03FE8" w:rsidP="00C652AB">
      <w:pPr>
        <w:pStyle w:val="CodeWithinBulletsEndPACKT"/>
      </w:pPr>
      <w:r>
        <w:t>$Thresh3.Action = $Action</w:t>
      </w:r>
      <w:proofErr w:type="gramStart"/>
      <w:r>
        <w:t>2  #</w:t>
      </w:r>
      <w:proofErr w:type="gramEnd"/>
      <w:r>
        <w:t xml:space="preserve"> same action details </w:t>
      </w:r>
    </w:p>
    <w:p w14:paraId="3FE94E46" w14:textId="77777777" w:rsidR="00D03FE8" w:rsidRDefault="00D03FE8" w:rsidP="00711634">
      <w:pPr>
        <w:pStyle w:val="NumberedBulletPACKT"/>
      </w:pPr>
      <w:r>
        <w:t>Create a hard quota, with two thresholds and related threshold actions, based on an FSRM quota template:</w:t>
      </w:r>
    </w:p>
    <w:p w14:paraId="746CB32F" w14:textId="77777777" w:rsidR="00D03FE8" w:rsidRDefault="00D03FE8" w:rsidP="00C652AB">
      <w:pPr>
        <w:pStyle w:val="CodeWithinBulletsEndPACKT"/>
      </w:pPr>
      <w:r>
        <w:t xml:space="preserve">$NQHT = </w:t>
      </w:r>
      <w:proofErr w:type="gramStart"/>
      <w:r>
        <w:t>@{</w:t>
      </w:r>
      <w:proofErr w:type="gramEnd"/>
    </w:p>
    <w:p w14:paraId="09231786" w14:textId="77777777" w:rsidR="00D03FE8" w:rsidRDefault="00D03FE8" w:rsidP="00C652AB">
      <w:pPr>
        <w:pStyle w:val="CodeWithinBulletsEndPACKT"/>
      </w:pPr>
      <w:r>
        <w:t>Path        = 'C:\Quota'</w:t>
      </w:r>
    </w:p>
    <w:p w14:paraId="224A367D" w14:textId="77777777" w:rsidR="00D03FE8" w:rsidRDefault="00D03FE8" w:rsidP="00C652AB">
      <w:pPr>
        <w:pStyle w:val="CodeWithinBulletsEndPACKT"/>
      </w:pPr>
      <w:r>
        <w:t>Template    = '</w:t>
      </w:r>
      <w:proofErr w:type="spellStart"/>
      <w:r>
        <w:t>TenMB</w:t>
      </w:r>
      <w:proofErr w:type="spellEnd"/>
      <w:r>
        <w:t xml:space="preserve"> Limit'</w:t>
      </w:r>
    </w:p>
    <w:p w14:paraId="141925D7" w14:textId="77777777" w:rsidR="00D03FE8" w:rsidRDefault="00D03FE8" w:rsidP="00C652AB">
      <w:pPr>
        <w:pStyle w:val="CodeWithinBulletsEndPACKT"/>
      </w:pPr>
      <w:r>
        <w:t xml:space="preserve">Threshold   </w:t>
      </w:r>
      <w:proofErr w:type="gramStart"/>
      <w:r>
        <w:t>=  (</w:t>
      </w:r>
      <w:proofErr w:type="gramEnd"/>
      <w:r>
        <w:t>$Thresh2, $Thresh3)</w:t>
      </w:r>
    </w:p>
    <w:p w14:paraId="23CD6713" w14:textId="77777777" w:rsidR="00D03FE8" w:rsidRDefault="00D03FE8" w:rsidP="00C652AB">
      <w:pPr>
        <w:pStyle w:val="CodeWithinBulletsEndPACKT"/>
      </w:pPr>
      <w:r>
        <w:t>Description = 'Hard Threshold with2 actions'</w:t>
      </w:r>
    </w:p>
    <w:p w14:paraId="19F7FFB3" w14:textId="77777777" w:rsidR="00D03FE8" w:rsidRDefault="00D03FE8" w:rsidP="00C652AB">
      <w:pPr>
        <w:pStyle w:val="CodeWithinBulletsEndPACKT"/>
      </w:pPr>
      <w:r>
        <w:t>}</w:t>
      </w:r>
    </w:p>
    <w:p w14:paraId="5A19278E" w14:textId="77777777" w:rsidR="00D03FE8" w:rsidRDefault="00D03FE8" w:rsidP="00C652AB">
      <w:pPr>
        <w:pStyle w:val="CodeWithinBulletsEndPACKT"/>
      </w:pPr>
      <w:r>
        <w:t>New-</w:t>
      </w:r>
      <w:proofErr w:type="spellStart"/>
      <w:r>
        <w:t>FsrmQuota</w:t>
      </w:r>
      <w:proofErr w:type="spellEnd"/>
      <w:r>
        <w:t xml:space="preserve"> @NQHT </w:t>
      </w:r>
    </w:p>
    <w:p w14:paraId="120F4EE7" w14:textId="77777777" w:rsidR="00D03FE8" w:rsidRDefault="00D03FE8" w:rsidP="00711634">
      <w:pPr>
        <w:pStyle w:val="NumberedBulletPACKT"/>
      </w:pPr>
      <w:r>
        <w:t>Remove existing files, if any:</w:t>
      </w:r>
    </w:p>
    <w:p w14:paraId="70529F00" w14:textId="77777777" w:rsidR="00D03FE8" w:rsidRDefault="00D03FE8" w:rsidP="00C652AB">
      <w:pPr>
        <w:pStyle w:val="CodeWithinBulletsEndPACKT"/>
      </w:pPr>
      <w:r>
        <w:t>Get-</w:t>
      </w:r>
      <w:proofErr w:type="spellStart"/>
      <w:r>
        <w:t>ChildItem</w:t>
      </w:r>
      <w:proofErr w:type="spellEnd"/>
      <w:r>
        <w:t xml:space="preserve"> C:\Quota -Recurse | Remove-Item -Force</w:t>
      </w:r>
    </w:p>
    <w:p w14:paraId="2CAAADD9" w14:textId="77777777" w:rsidR="00D03FE8" w:rsidRDefault="00D03FE8" w:rsidP="00711634">
      <w:pPr>
        <w:pStyle w:val="NumberedBulletPACKT"/>
      </w:pPr>
      <w:r>
        <w:t>Test a hard limit on </w:t>
      </w:r>
      <w:r w:rsidRPr="00C652AB">
        <w:rPr>
          <w:rStyle w:val="CodeInTextPACKT"/>
        </w:rPr>
        <w:t>C:\Quota</w:t>
      </w:r>
      <w:r>
        <w:t> from a different user:</w:t>
      </w:r>
    </w:p>
    <w:p w14:paraId="2ADC3892" w14:textId="77777777" w:rsidR="00D03FE8" w:rsidRDefault="00D03FE8" w:rsidP="00C652AB">
      <w:pPr>
        <w:pStyle w:val="CodeWithinBulletsEndPACKT"/>
      </w:pPr>
      <w:r>
        <w:t>$URK = "ThomasL@Reskit.Org"</w:t>
      </w:r>
    </w:p>
    <w:p w14:paraId="5D73119A" w14:textId="77777777" w:rsidR="00D03FE8" w:rsidRDefault="00D03FE8" w:rsidP="00C652AB">
      <w:pPr>
        <w:pStyle w:val="CodeWithinBulletsEndPACKT"/>
      </w:pPr>
      <w:r>
        <w:t xml:space="preserve">$PRK = </w:t>
      </w:r>
      <w:proofErr w:type="spellStart"/>
      <w:r>
        <w:t>ConvertTo-SecureString</w:t>
      </w:r>
      <w:proofErr w:type="spellEnd"/>
      <w:r>
        <w:t xml:space="preserve"> 'Pa$$w0rd' -</w:t>
      </w:r>
      <w:proofErr w:type="spellStart"/>
      <w:r>
        <w:t>AsPlainText</w:t>
      </w:r>
      <w:proofErr w:type="spellEnd"/>
      <w:r>
        <w:t xml:space="preserve"> -Force</w:t>
      </w:r>
    </w:p>
    <w:p w14:paraId="2277359C" w14:textId="77777777" w:rsidR="00D03FE8" w:rsidRDefault="00D03FE8" w:rsidP="00C652AB">
      <w:pPr>
        <w:pStyle w:val="CodeWithinBulletsEndPACKT"/>
      </w:pPr>
      <w:r>
        <w:t>$</w:t>
      </w:r>
      <w:proofErr w:type="spellStart"/>
      <w:r>
        <w:t>CredRK</w:t>
      </w:r>
      <w:proofErr w:type="spellEnd"/>
      <w:r>
        <w:t xml:space="preserve"> = New-Object </w:t>
      </w:r>
      <w:proofErr w:type="spellStart"/>
      <w:proofErr w:type="gramStart"/>
      <w:r>
        <w:t>system.management</w:t>
      </w:r>
      <w:proofErr w:type="gramEnd"/>
      <w:r>
        <w:t>.automation.PSCredential</w:t>
      </w:r>
      <w:proofErr w:type="spellEnd"/>
      <w:r>
        <w:t xml:space="preserve"> $URK,$PRK</w:t>
      </w:r>
    </w:p>
    <w:p w14:paraId="52507464" w14:textId="77777777" w:rsidR="00D03FE8" w:rsidRDefault="00D03FE8" w:rsidP="00C652AB">
      <w:pPr>
        <w:pStyle w:val="CodeWithinBulletsEndPACKT"/>
      </w:pPr>
      <w:r>
        <w:t>$SB = {</w:t>
      </w:r>
    </w:p>
    <w:p w14:paraId="738E0E8B" w14:textId="77777777" w:rsidR="00D03FE8" w:rsidRDefault="00D03FE8" w:rsidP="00C652AB">
      <w:pPr>
        <w:pStyle w:val="CodeWithinBulletsEndPACKT"/>
      </w:pPr>
      <w:r>
        <w:t xml:space="preserve">  $S = '42'</w:t>
      </w:r>
    </w:p>
    <w:p w14:paraId="2BD0F21E" w14:textId="77777777" w:rsidR="00D03FE8" w:rsidRDefault="00D03FE8" w:rsidP="00C652AB">
      <w:pPr>
        <w:pStyle w:val="CodeWithinBulletsEndPACKT"/>
      </w:pPr>
      <w:r>
        <w:t xml:space="preserve">  1..27 | foreach {$s = $s + $s}</w:t>
      </w:r>
    </w:p>
    <w:p w14:paraId="09E53A0D" w14:textId="77777777" w:rsidR="00D03FE8" w:rsidRDefault="00D03FE8" w:rsidP="00C652AB">
      <w:pPr>
        <w:pStyle w:val="CodeWithinBulletsEndPACKT"/>
      </w:pPr>
      <w:r>
        <w:t xml:space="preserve">  $S | Out-File -</w:t>
      </w:r>
      <w:proofErr w:type="spellStart"/>
      <w:r>
        <w:t>FilePath</w:t>
      </w:r>
      <w:proofErr w:type="spellEnd"/>
      <w:r>
        <w:t xml:space="preserve"> C:\Quota\Demos.Txt -Encoding ascii</w:t>
      </w:r>
    </w:p>
    <w:p w14:paraId="39F0AD56" w14:textId="77777777" w:rsidR="00D03FE8" w:rsidRDefault="00D03FE8" w:rsidP="00C652AB">
      <w:pPr>
        <w:pStyle w:val="CodeWithinBulletsEndPACKT"/>
      </w:pPr>
      <w:r>
        <w:t xml:space="preserve">  $Len = (Get-</w:t>
      </w:r>
      <w:proofErr w:type="spellStart"/>
      <w:r>
        <w:t>ChildItem</w:t>
      </w:r>
      <w:proofErr w:type="spellEnd"/>
      <w:r>
        <w:t xml:space="preserve"> -Path C:\Quota\Demos.Txt</w:t>
      </w:r>
      <w:proofErr w:type="gramStart"/>
      <w:r>
        <w:t>).Length</w:t>
      </w:r>
      <w:proofErr w:type="gramEnd"/>
      <w:r>
        <w:t>}</w:t>
      </w:r>
    </w:p>
    <w:p w14:paraId="613680F3" w14:textId="77777777" w:rsidR="00D03FE8" w:rsidRDefault="00D03FE8" w:rsidP="00C652AB">
      <w:pPr>
        <w:pStyle w:val="CodeWithinBulletsEndPACKT"/>
      </w:pPr>
      <w:r>
        <w:t xml:space="preserve">$ICMHT = </w:t>
      </w:r>
      <w:proofErr w:type="gramStart"/>
      <w:r>
        <w:t>@{</w:t>
      </w:r>
      <w:proofErr w:type="gramEnd"/>
    </w:p>
    <w:p w14:paraId="02FDD9C6" w14:textId="77777777" w:rsidR="00D03FE8" w:rsidRDefault="00D03FE8" w:rsidP="00C652AB">
      <w:pPr>
        <w:pStyle w:val="CodeWithinBulletsEndPACKT"/>
      </w:pPr>
      <w:r>
        <w:t xml:space="preserve">  </w:t>
      </w:r>
      <w:proofErr w:type="spellStart"/>
      <w:r>
        <w:t>ComputerName</w:t>
      </w:r>
      <w:proofErr w:type="spellEnd"/>
      <w:r>
        <w:t xml:space="preserve"> = 'SRV1'</w:t>
      </w:r>
    </w:p>
    <w:p w14:paraId="5F983F32" w14:textId="77777777" w:rsidR="00D03FE8" w:rsidRDefault="00D03FE8" w:rsidP="00C652AB">
      <w:pPr>
        <w:pStyle w:val="CodeWithinBulletsEndPACKT"/>
      </w:pPr>
      <w:r>
        <w:t xml:space="preserve">  Credential   = $</w:t>
      </w:r>
      <w:proofErr w:type="spellStart"/>
      <w:r>
        <w:t>CredRK</w:t>
      </w:r>
      <w:proofErr w:type="spellEnd"/>
    </w:p>
    <w:p w14:paraId="6EBD38D4" w14:textId="77777777" w:rsidR="00D03FE8" w:rsidRDefault="00D03FE8" w:rsidP="00C652AB">
      <w:pPr>
        <w:pStyle w:val="CodeWithinBulletsEndPACKT"/>
      </w:pPr>
      <w:r>
        <w:lastRenderedPageBreak/>
        <w:t xml:space="preserve">  </w:t>
      </w:r>
      <w:proofErr w:type="spellStart"/>
      <w:proofErr w:type="gramStart"/>
      <w:r>
        <w:t>ScriptBlock</w:t>
      </w:r>
      <w:proofErr w:type="spellEnd"/>
      <w:r>
        <w:t xml:space="preserve">  =</w:t>
      </w:r>
      <w:proofErr w:type="gramEnd"/>
      <w:r>
        <w:t xml:space="preserve"> $SB}</w:t>
      </w:r>
    </w:p>
    <w:p w14:paraId="6C3A21C9" w14:textId="77777777" w:rsidR="00D03FE8" w:rsidRDefault="00D03FE8" w:rsidP="00C652AB">
      <w:pPr>
        <w:pStyle w:val="CodeWithinBulletsEndPACKT"/>
      </w:pPr>
      <w:r>
        <w:t>Invoke-Command @ICMHT</w:t>
      </w:r>
    </w:p>
    <w:p w14:paraId="0D2F1721" w14:textId="77777777" w:rsidR="00D03FE8" w:rsidRDefault="00D03FE8" w:rsidP="00711634">
      <w:pPr>
        <w:pStyle w:val="NumberedBulletPACKT"/>
      </w:pPr>
      <w:r>
        <w:t>View the event log entries related to the overuse of the quota:</w:t>
      </w:r>
    </w:p>
    <w:p w14:paraId="6297113F" w14:textId="77777777" w:rsidR="00D03FE8" w:rsidRDefault="00D03FE8" w:rsidP="00C652AB">
      <w:pPr>
        <w:pStyle w:val="CodeWithinBulletsEndPACKT"/>
      </w:pPr>
      <w:r>
        <w:t>Get-</w:t>
      </w:r>
      <w:proofErr w:type="spellStart"/>
      <w:r>
        <w:t>EventLog</w:t>
      </w:r>
      <w:proofErr w:type="spellEnd"/>
      <w:r>
        <w:t xml:space="preserve"> -</w:t>
      </w:r>
      <w:proofErr w:type="spellStart"/>
      <w:r>
        <w:t>LogName</w:t>
      </w:r>
      <w:proofErr w:type="spellEnd"/>
      <w:r>
        <w:t xml:space="preserve"> Application -Source </w:t>
      </w:r>
      <w:proofErr w:type="gramStart"/>
      <w:r>
        <w:t>SRMSVC  |</w:t>
      </w:r>
      <w:proofErr w:type="gramEnd"/>
      <w:r>
        <w:t xml:space="preserve"> </w:t>
      </w:r>
    </w:p>
    <w:p w14:paraId="587D89EF" w14:textId="77777777" w:rsidR="00D03FE8" w:rsidRDefault="00D03FE8" w:rsidP="00C652AB">
      <w:pPr>
        <w:pStyle w:val="CodeWithinBulletsEndPACKT"/>
      </w:pPr>
      <w:r>
        <w:t xml:space="preserve">  Format-Table -</w:t>
      </w:r>
      <w:proofErr w:type="spellStart"/>
      <w:r>
        <w:t>AutoSize</w:t>
      </w:r>
      <w:proofErr w:type="spellEnd"/>
      <w:r>
        <w:t xml:space="preserve"> -Wrap</w:t>
      </w:r>
    </w:p>
    <w:p w14:paraId="63216CD0" w14:textId="77777777" w:rsidR="00D03FE8" w:rsidRPr="00C652AB" w:rsidRDefault="00D03FE8" w:rsidP="00C652AB">
      <w:pPr>
        <w:pStyle w:val="Heading2"/>
      </w:pPr>
      <w:r w:rsidRPr="00C652AB">
        <w:t>How it works…</w:t>
      </w:r>
    </w:p>
    <w:p w14:paraId="14586359" w14:textId="77777777" w:rsidR="00D03FE8" w:rsidRDefault="00D03FE8" w:rsidP="00711634">
      <w:pPr>
        <w:pStyle w:val="NormalPACKT"/>
      </w:pPr>
      <w:r>
        <w:t>In </w:t>
      </w:r>
      <w:r w:rsidRPr="00C652AB">
        <w:rPr>
          <w:rStyle w:val="ItalicsPACKT"/>
        </w:rPr>
        <w:t>step 1</w:t>
      </w:r>
      <w:r>
        <w:t>, you install the FSRM feature on </w:t>
      </w:r>
      <w:r w:rsidRPr="00C652AB">
        <w:rPr>
          <w:rStyle w:val="CodeInTextPACKT"/>
        </w:rPr>
        <w:t>SRV1</w:t>
      </w:r>
      <w:r>
        <w:t>, which looks like this:</w:t>
      </w:r>
    </w:p>
    <w:p w14:paraId="1DE80382" w14:textId="41F94D27" w:rsidR="00D03FE8" w:rsidRDefault="00D03FE8" w:rsidP="00711634">
      <w:pPr>
        <w:pStyle w:val="FigurePACKT"/>
      </w:pPr>
      <w:r>
        <w:rPr>
          <w:noProof/>
        </w:rPr>
        <w:drawing>
          <wp:inline distT="0" distB="0" distL="0" distR="0" wp14:anchorId="73057615" wp14:editId="103E52C0">
            <wp:extent cx="5943600" cy="1691640"/>
            <wp:effectExtent l="0" t="0" r="0" b="3810"/>
            <wp:docPr id="87" name="Picture 8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it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14:paraId="68DB5237" w14:textId="77777777" w:rsidR="00D03FE8" w:rsidRDefault="00D03FE8" w:rsidP="00711634">
      <w:pPr>
        <w:pStyle w:val="NormalPACKT"/>
      </w:pPr>
      <w:r>
        <w:t>In </w:t>
      </w:r>
      <w:r w:rsidRPr="00C652AB">
        <w:rPr>
          <w:rStyle w:val="ItalicsPACKT"/>
        </w:rPr>
        <w:t>step 2</w:t>
      </w:r>
      <w:r>
        <w:t>, you set SMTP server settings for FSRM, which generates no output. The assumption is that you've configured </w:t>
      </w:r>
      <w:r w:rsidRPr="00C652AB">
        <w:rPr>
          <w:rStyle w:val="CodeInTextPACKT"/>
        </w:rPr>
        <w:t>SRV1</w:t>
      </w:r>
      <w:r>
        <w:t> to be an email forwarder, forwarding mail to </w:t>
      </w:r>
      <w:r w:rsidRPr="00C652AB">
        <w:rPr>
          <w:rStyle w:val="CodeInTextPACKT"/>
        </w:rPr>
        <w:t>SendMail.Com</w:t>
      </w:r>
      <w:r>
        <w:t> for onward transmission. This step produces no output.</w:t>
      </w:r>
    </w:p>
    <w:p w14:paraId="40EDE677" w14:textId="77777777" w:rsidR="00D03FE8" w:rsidRDefault="00D03FE8" w:rsidP="00711634">
      <w:pPr>
        <w:pStyle w:val="NormalPACKT"/>
      </w:pPr>
      <w:r>
        <w:t>In </w:t>
      </w:r>
      <w:r w:rsidRPr="00C652AB">
        <w:rPr>
          <w:rStyle w:val="ItalicsPACKT"/>
        </w:rPr>
        <w:t>step 3</w:t>
      </w:r>
      <w:r>
        <w:t>, you test the SMTP service by using the </w:t>
      </w:r>
      <w:r w:rsidRPr="00C652AB">
        <w:rPr>
          <w:rStyle w:val="CodeInTextPACKT"/>
        </w:rPr>
        <w:t>Send-</w:t>
      </w:r>
      <w:proofErr w:type="spellStart"/>
      <w:r w:rsidRPr="00C652AB">
        <w:rPr>
          <w:rStyle w:val="CodeInTextPACKT"/>
        </w:rPr>
        <w:t>FsrmTestEmail</w:t>
      </w:r>
      <w:proofErr w:type="spellEnd"/>
      <w:r>
        <w:t> cmdlet. There's no output as such from this step, but the resultant email looks like this:</w:t>
      </w:r>
    </w:p>
    <w:p w14:paraId="01AF3EF2" w14:textId="00E60E81" w:rsidR="00D03FE8" w:rsidRDefault="00D03FE8" w:rsidP="00711634">
      <w:pPr>
        <w:pStyle w:val="FigurePACKT"/>
      </w:pPr>
      <w:r>
        <w:rPr>
          <w:noProof/>
        </w:rPr>
        <w:drawing>
          <wp:inline distT="0" distB="0" distL="0" distR="0" wp14:anchorId="339002DC" wp14:editId="2B128787">
            <wp:extent cx="5943600" cy="3484245"/>
            <wp:effectExtent l="0" t="0" r="0" b="1905"/>
            <wp:docPr id="86" name="Picture 8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it wo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84245"/>
                    </a:xfrm>
                    <a:prstGeom prst="rect">
                      <a:avLst/>
                    </a:prstGeom>
                    <a:noFill/>
                    <a:ln>
                      <a:noFill/>
                    </a:ln>
                  </pic:spPr>
                </pic:pic>
              </a:graphicData>
            </a:graphic>
          </wp:inline>
        </w:drawing>
      </w:r>
    </w:p>
    <w:p w14:paraId="3B0E89FA" w14:textId="77777777" w:rsidR="00D03FE8" w:rsidRDefault="00D03FE8" w:rsidP="00711634">
      <w:pPr>
        <w:pStyle w:val="NormalPACKT"/>
      </w:pPr>
      <w:r>
        <w:lastRenderedPageBreak/>
        <w:t>With </w:t>
      </w:r>
      <w:r w:rsidRPr="00C652AB">
        <w:rPr>
          <w:rStyle w:val="ItalicsPACKT"/>
        </w:rPr>
        <w:t>step 4</w:t>
      </w:r>
      <w:r>
        <w:t>, you create an FSRM quota template, which looks like this:</w:t>
      </w:r>
    </w:p>
    <w:p w14:paraId="37D02147" w14:textId="514826A0" w:rsidR="00D03FE8" w:rsidRDefault="00D03FE8" w:rsidP="00711634">
      <w:pPr>
        <w:pStyle w:val="FigurePACKT"/>
      </w:pPr>
      <w:r>
        <w:rPr>
          <w:noProof/>
        </w:rPr>
        <w:drawing>
          <wp:inline distT="0" distB="0" distL="0" distR="0" wp14:anchorId="36CA75E2" wp14:editId="62DCF24C">
            <wp:extent cx="5669280" cy="3566160"/>
            <wp:effectExtent l="0" t="0" r="7620" b="0"/>
            <wp:docPr id="85" name="Picture 8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it wor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3566160"/>
                    </a:xfrm>
                    <a:prstGeom prst="rect">
                      <a:avLst/>
                    </a:prstGeom>
                    <a:noFill/>
                    <a:ln>
                      <a:noFill/>
                    </a:ln>
                  </pic:spPr>
                </pic:pic>
              </a:graphicData>
            </a:graphic>
          </wp:inline>
        </w:drawing>
      </w:r>
    </w:p>
    <w:p w14:paraId="46996906" w14:textId="77777777" w:rsidR="00D03FE8" w:rsidRDefault="00D03FE8" w:rsidP="00711634">
      <w:pPr>
        <w:pStyle w:val="NormalPACKT"/>
      </w:pPr>
      <w:r>
        <w:t>In </w:t>
      </w:r>
      <w:r w:rsidRPr="00C652AB">
        <w:rPr>
          <w:rStyle w:val="ItalicsPACKT"/>
        </w:rPr>
        <w:t>step 5</w:t>
      </w:r>
      <w:r>
        <w:t>, you create an additional FSRM quota template, this time for 5 MB, which looks like this:</w:t>
      </w:r>
    </w:p>
    <w:p w14:paraId="065EE8EB" w14:textId="74B9F802" w:rsidR="00D03FE8" w:rsidRDefault="00D03FE8" w:rsidP="00711634">
      <w:pPr>
        <w:pStyle w:val="FigurePACKT"/>
      </w:pPr>
      <w:r>
        <w:rPr>
          <w:noProof/>
        </w:rPr>
        <w:drawing>
          <wp:inline distT="0" distB="0" distL="0" distR="0" wp14:anchorId="10192F47" wp14:editId="20D70A7C">
            <wp:extent cx="5852160" cy="3832860"/>
            <wp:effectExtent l="0" t="0" r="0" b="0"/>
            <wp:docPr id="84" name="Picture 8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it wo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2160" cy="3832860"/>
                    </a:xfrm>
                    <a:prstGeom prst="rect">
                      <a:avLst/>
                    </a:prstGeom>
                    <a:noFill/>
                    <a:ln>
                      <a:noFill/>
                    </a:ln>
                  </pic:spPr>
                </pic:pic>
              </a:graphicData>
            </a:graphic>
          </wp:inline>
        </w:drawing>
      </w:r>
    </w:p>
    <w:p w14:paraId="021A3BC4" w14:textId="77777777" w:rsidR="00D03FE8" w:rsidRDefault="00D03FE8" w:rsidP="00711634">
      <w:pPr>
        <w:pStyle w:val="NormalPACKT"/>
      </w:pPr>
      <w:r>
        <w:lastRenderedPageBreak/>
        <w:t>In </w:t>
      </w:r>
      <w:r w:rsidRPr="00C652AB">
        <w:rPr>
          <w:rStyle w:val="ItalicsPACKT"/>
        </w:rPr>
        <w:t>step 6</w:t>
      </w:r>
      <w:r>
        <w:t>, you review the FSRM templates available on </w:t>
      </w:r>
      <w:r w:rsidRPr="00C652AB">
        <w:rPr>
          <w:rStyle w:val="CodeInTextPACKT"/>
        </w:rPr>
        <w:t>SRV1</w:t>
      </w:r>
      <w:r>
        <w:t>. This includes templates added when you installed the FSRM feature, plus the ones you created in </w:t>
      </w:r>
      <w:r w:rsidRPr="00C652AB">
        <w:rPr>
          <w:rStyle w:val="ItalicsPACKT"/>
        </w:rPr>
        <w:t>step 4</w:t>
      </w:r>
      <w:r>
        <w:t> and </w:t>
      </w:r>
      <w:r w:rsidRPr="00C652AB">
        <w:rPr>
          <w:rStyle w:val="ItalicsPACKT"/>
        </w:rPr>
        <w:t>step 5</w:t>
      </w:r>
      <w:r>
        <w:t>. The available templates look like this:</w:t>
      </w:r>
    </w:p>
    <w:p w14:paraId="4373911D" w14:textId="250116AA" w:rsidR="00D03FE8" w:rsidRDefault="00D03FE8" w:rsidP="00711634">
      <w:pPr>
        <w:pStyle w:val="FigurePACKT"/>
      </w:pPr>
      <w:r>
        <w:rPr>
          <w:noProof/>
        </w:rPr>
        <w:drawing>
          <wp:inline distT="0" distB="0" distL="0" distR="0" wp14:anchorId="313777E8" wp14:editId="45067D48">
            <wp:extent cx="5943600" cy="2867025"/>
            <wp:effectExtent l="0" t="0" r="0" b="9525"/>
            <wp:docPr id="83" name="Picture 8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 it wo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392E73E" w14:textId="77777777" w:rsidR="00D03FE8" w:rsidRDefault="00D03FE8" w:rsidP="00711634">
      <w:pPr>
        <w:pStyle w:val="NormalPACKT"/>
      </w:pPr>
      <w:r>
        <w:t>In </w:t>
      </w:r>
      <w:r w:rsidRPr="00C652AB">
        <w:rPr>
          <w:rStyle w:val="ItalicsPACKT"/>
        </w:rPr>
        <w:t>step 7</w:t>
      </w:r>
      <w:r>
        <w:t>, you create two new folders on </w:t>
      </w:r>
      <w:r w:rsidRPr="00C652AB">
        <w:rPr>
          <w:rStyle w:val="CodeInTextPACKT"/>
        </w:rPr>
        <w:t>SRV1</w:t>
      </w:r>
      <w:r>
        <w:t xml:space="preserve"> to assist in testing soft and hard </w:t>
      </w:r>
      <w:proofErr w:type="spellStart"/>
      <w:r>
        <w:t>Filestore</w:t>
      </w:r>
      <w:proofErr w:type="spellEnd"/>
      <w:r>
        <w:t xml:space="preserve"> quotas. In </w:t>
      </w:r>
      <w:r w:rsidRPr="00C652AB">
        <w:rPr>
          <w:rStyle w:val="ItalicsPACKT"/>
        </w:rPr>
        <w:t>step 8</w:t>
      </w:r>
      <w:r>
        <w:t> and </w:t>
      </w:r>
      <w:r w:rsidRPr="00C652AB">
        <w:rPr>
          <w:rStyle w:val="ItalicsPACKT"/>
        </w:rPr>
        <w:t>step 9</w:t>
      </w:r>
      <w:r>
        <w:t>, you create two new FSRM quota-exceeded actions. These three steps produce no output.</w:t>
      </w:r>
    </w:p>
    <w:p w14:paraId="75BE20F8" w14:textId="77777777" w:rsidR="00D03FE8" w:rsidRDefault="00D03FE8" w:rsidP="00711634">
      <w:pPr>
        <w:pStyle w:val="NormalPACKT"/>
      </w:pPr>
      <w:r>
        <w:t>In </w:t>
      </w:r>
      <w:r w:rsidRPr="00C652AB">
        <w:rPr>
          <w:rStyle w:val="ItalicsPACKT"/>
        </w:rPr>
        <w:t>step 10</w:t>
      </w:r>
      <w:r>
        <w:t>, you create a new soft quota on </w:t>
      </w:r>
      <w:r w:rsidRPr="00C652AB">
        <w:rPr>
          <w:rStyle w:val="CodeInTextPACKT"/>
        </w:rPr>
        <w:t>C:\QuotaS</w:t>
      </w:r>
      <w:r>
        <w:t>, which looks like this:</w:t>
      </w:r>
    </w:p>
    <w:p w14:paraId="1A03B611" w14:textId="1D361850" w:rsidR="00D03FE8" w:rsidRDefault="00D03FE8" w:rsidP="00711634">
      <w:pPr>
        <w:pStyle w:val="FigurePACKT"/>
      </w:pPr>
      <w:r>
        <w:rPr>
          <w:noProof/>
        </w:rPr>
        <w:lastRenderedPageBreak/>
        <w:drawing>
          <wp:inline distT="0" distB="0" distL="0" distR="0" wp14:anchorId="37FFD334" wp14:editId="6202B712">
            <wp:extent cx="5585460" cy="4290060"/>
            <wp:effectExtent l="0" t="0" r="0" b="0"/>
            <wp:docPr id="82" name="Picture 8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it 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5460" cy="4290060"/>
                    </a:xfrm>
                    <a:prstGeom prst="rect">
                      <a:avLst/>
                    </a:prstGeom>
                    <a:noFill/>
                    <a:ln>
                      <a:noFill/>
                    </a:ln>
                  </pic:spPr>
                </pic:pic>
              </a:graphicData>
            </a:graphic>
          </wp:inline>
        </w:drawing>
      </w:r>
    </w:p>
    <w:p w14:paraId="1B6C7A47" w14:textId="77777777" w:rsidR="00D03FE8" w:rsidRDefault="00D03FE8" w:rsidP="00711634">
      <w:pPr>
        <w:pStyle w:val="NormalPACKT"/>
      </w:pPr>
      <w:r>
        <w:t>In </w:t>
      </w:r>
      <w:r w:rsidRPr="00C652AB">
        <w:rPr>
          <w:rStyle w:val="ItalicsPACKT"/>
        </w:rPr>
        <w:t>step 11</w:t>
      </w:r>
      <w:r>
        <w:t>, you test the soft quota by building a large string and outputting the string to a file that exceeds the soft quota. The output from this step is as follows:</w:t>
      </w:r>
    </w:p>
    <w:p w14:paraId="2B9BAFF0" w14:textId="0BD532DD" w:rsidR="00D03FE8" w:rsidRDefault="00D03FE8" w:rsidP="00711634">
      <w:pPr>
        <w:pStyle w:val="FigurePACKT"/>
      </w:pPr>
      <w:r>
        <w:rPr>
          <w:noProof/>
        </w:rPr>
        <w:drawing>
          <wp:inline distT="0" distB="0" distL="0" distR="0" wp14:anchorId="6C563626" wp14:editId="140E8371">
            <wp:extent cx="5943600" cy="2273935"/>
            <wp:effectExtent l="0" t="0" r="0" b="0"/>
            <wp:docPr id="81" name="Picture 8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it 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p>
    <w:p w14:paraId="0EB9623B" w14:textId="77777777" w:rsidR="00D03FE8" w:rsidRDefault="00D03FE8" w:rsidP="00711634">
      <w:pPr>
        <w:pStyle w:val="NormalPACKT"/>
      </w:pPr>
      <w:r>
        <w:t>Exceeding the soft quota generates an email message, which looks like this:</w:t>
      </w:r>
    </w:p>
    <w:p w14:paraId="78FA3551" w14:textId="1CBB8467" w:rsidR="00D03FE8" w:rsidRDefault="00D03FE8" w:rsidP="00711634">
      <w:pPr>
        <w:pStyle w:val="FigurePACKT"/>
      </w:pPr>
      <w:r>
        <w:rPr>
          <w:noProof/>
        </w:rPr>
        <w:lastRenderedPageBreak/>
        <w:drawing>
          <wp:inline distT="0" distB="0" distL="0" distR="0" wp14:anchorId="42683BDA" wp14:editId="59D00779">
            <wp:extent cx="5943600" cy="3451225"/>
            <wp:effectExtent l="0" t="0" r="0" b="0"/>
            <wp:docPr id="80" name="Picture 8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w it wo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p w14:paraId="31DC53FF" w14:textId="77777777" w:rsidR="00D03FE8" w:rsidRDefault="00D03FE8" w:rsidP="00711634">
      <w:pPr>
        <w:pStyle w:val="NormalPACKT"/>
      </w:pPr>
      <w:r>
        <w:t>In </w:t>
      </w:r>
      <w:r w:rsidRPr="00C652AB">
        <w:rPr>
          <w:rStyle w:val="ItalicsPACKT"/>
        </w:rPr>
        <w:t>step 13</w:t>
      </w:r>
      <w:r>
        <w:t>, you create a second threshold action to log to the application event log. In </w:t>
      </w:r>
      <w:r w:rsidRPr="00C652AB">
        <w:rPr>
          <w:rStyle w:val="ItalicsPACKT"/>
        </w:rPr>
        <w:t>step 14</w:t>
      </w:r>
      <w:r>
        <w:t>, you create two new FSRM quota thresholds (for 65% of the quota exceeded, and 85% of the quota exceeded). These two steps produce no output.</w:t>
      </w:r>
    </w:p>
    <w:p w14:paraId="6C8F22F1" w14:textId="77777777" w:rsidR="00D03FE8" w:rsidRDefault="00D03FE8" w:rsidP="00711634">
      <w:pPr>
        <w:pStyle w:val="NormalPACKT"/>
      </w:pPr>
      <w:r>
        <w:t>In </w:t>
      </w:r>
      <w:r w:rsidRPr="00C652AB">
        <w:rPr>
          <w:rStyle w:val="ItalicsPACKT"/>
        </w:rPr>
        <w:t>step 15</w:t>
      </w:r>
      <w:r>
        <w:t>, you create a hard quota for </w:t>
      </w:r>
      <w:r w:rsidRPr="00C652AB">
        <w:rPr>
          <w:rStyle w:val="CodeInTextPACKT"/>
        </w:rPr>
        <w:t>C:\Quota</w:t>
      </w:r>
      <w:r>
        <w:t>, which has the two threshold actions you set in the two previous steps. The output from this step looks like this:</w:t>
      </w:r>
    </w:p>
    <w:p w14:paraId="4A3C786D" w14:textId="657C636B" w:rsidR="00D03FE8" w:rsidRDefault="00D03FE8" w:rsidP="00711634">
      <w:pPr>
        <w:pStyle w:val="FigurePACKT"/>
      </w:pPr>
      <w:r>
        <w:rPr>
          <w:noProof/>
        </w:rPr>
        <w:drawing>
          <wp:inline distT="0" distB="0" distL="0" distR="0" wp14:anchorId="33CCF157" wp14:editId="7191126A">
            <wp:extent cx="5943600" cy="3086100"/>
            <wp:effectExtent l="0" t="0" r="0" b="0"/>
            <wp:docPr id="79" name="Picture 7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it wor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CE4D7A0" w14:textId="77777777" w:rsidR="00D03FE8" w:rsidRDefault="00D03FE8" w:rsidP="00711634">
      <w:pPr>
        <w:pStyle w:val="NormalPACKT"/>
      </w:pPr>
      <w:r>
        <w:t>In </w:t>
      </w:r>
      <w:r w:rsidRPr="00C652AB">
        <w:rPr>
          <w:rStyle w:val="ItalicsPACKT"/>
        </w:rPr>
        <w:t>step 16</w:t>
      </w:r>
      <w:r>
        <w:t>, you remove any existing files in </w:t>
      </w:r>
      <w:r w:rsidRPr="00C652AB">
        <w:rPr>
          <w:rStyle w:val="CodeInTextPACKT"/>
        </w:rPr>
        <w:t>C:\Quota</w:t>
      </w:r>
      <w:r>
        <w:t>, which produces no output. In </w:t>
      </w:r>
      <w:r w:rsidRPr="00C652AB">
        <w:rPr>
          <w:rStyle w:val="ItalicsPACKT"/>
        </w:rPr>
        <w:t>step 17</w:t>
      </w:r>
      <w:r>
        <w:t>, you test the hard quota, which looks like this:</w:t>
      </w:r>
    </w:p>
    <w:p w14:paraId="4230C96D" w14:textId="37D511BC" w:rsidR="00D03FE8" w:rsidRDefault="00D03FE8" w:rsidP="00711634">
      <w:pPr>
        <w:pStyle w:val="FigurePACKT"/>
      </w:pPr>
      <w:r>
        <w:rPr>
          <w:noProof/>
        </w:rPr>
        <w:lastRenderedPageBreak/>
        <w:drawing>
          <wp:inline distT="0" distB="0" distL="0" distR="0" wp14:anchorId="58535399" wp14:editId="2182F3F0">
            <wp:extent cx="5943600" cy="2163445"/>
            <wp:effectExtent l="0" t="0" r="0" b="8255"/>
            <wp:docPr id="78" name="Picture 7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it wor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14:paraId="64AC2C31" w14:textId="77777777" w:rsidR="00D03FE8" w:rsidRDefault="00D03FE8" w:rsidP="00711634">
      <w:pPr>
        <w:pStyle w:val="NormalPACKT"/>
      </w:pPr>
      <w:r>
        <w:t>Finally, in </w:t>
      </w:r>
      <w:r w:rsidRPr="00C652AB">
        <w:rPr>
          <w:rStyle w:val="ItalicsPACKT"/>
        </w:rPr>
        <w:t>step 18</w:t>
      </w:r>
      <w:r>
        <w:t>, you view the </w:t>
      </w:r>
      <w:r w:rsidRPr="00C652AB">
        <w:rPr>
          <w:rStyle w:val="CodeInTextPACKT"/>
        </w:rPr>
        <w:t>Application</w:t>
      </w:r>
      <w:r>
        <w:t> log events that FSRM logged when the two quota thresholds were exceeded (that is, when the quota threshold exceeded 65% and 85%). The output looks like this:</w:t>
      </w:r>
    </w:p>
    <w:p w14:paraId="3C284C96" w14:textId="5C6A57B9" w:rsidR="00D03FE8" w:rsidRDefault="00D03FE8" w:rsidP="00711634">
      <w:pPr>
        <w:pStyle w:val="FigurePACKT"/>
      </w:pPr>
      <w:r>
        <w:rPr>
          <w:noProof/>
        </w:rPr>
        <w:drawing>
          <wp:inline distT="0" distB="0" distL="0" distR="0" wp14:anchorId="0FBAE8E1" wp14:editId="70F0AEAF">
            <wp:extent cx="5943600" cy="1697355"/>
            <wp:effectExtent l="0" t="0" r="0" b="0"/>
            <wp:docPr id="77" name="Picture 7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it 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97355"/>
                    </a:xfrm>
                    <a:prstGeom prst="rect">
                      <a:avLst/>
                    </a:prstGeom>
                    <a:noFill/>
                    <a:ln>
                      <a:noFill/>
                    </a:ln>
                  </pic:spPr>
                </pic:pic>
              </a:graphicData>
            </a:graphic>
          </wp:inline>
        </w:drawing>
      </w:r>
    </w:p>
    <w:p w14:paraId="710EE8D6" w14:textId="77777777" w:rsidR="00D03FE8" w:rsidRPr="00C652AB" w:rsidRDefault="00D03FE8" w:rsidP="00C652AB">
      <w:pPr>
        <w:pStyle w:val="Heading2"/>
      </w:pPr>
      <w:r w:rsidRPr="00C652AB">
        <w:t>There's more...</w:t>
      </w:r>
    </w:p>
    <w:p w14:paraId="64074B7B" w14:textId="77777777" w:rsidR="00D03FE8" w:rsidRDefault="00D03FE8" w:rsidP="00711634">
      <w:pPr>
        <w:pStyle w:val="NormalPACKT"/>
      </w:pPr>
      <w:r>
        <w:t>In this recipe, you set up and tested both a soft and a hard FSRM quota. With the soft quota, you configured FSRM to send an email to inform the recipient that a quota has been exceeded. With the hard quota, you logged two event-log messages (when the quota has been exceeded by 65% and 85%). While the soft quota means a user can exceed the quota, with a hard quota, the user can only save up to the quota limit. As you can see in </w:t>
      </w:r>
      <w:r w:rsidRPr="00C652AB">
        <w:rPr>
          <w:rStyle w:val="ItalicsPACKT"/>
        </w:rPr>
        <w:t>step 17</w:t>
      </w:r>
      <w:r>
        <w:t>, the file saved in </w:t>
      </w:r>
      <w:r w:rsidRPr="00C652AB">
        <w:rPr>
          <w:rStyle w:val="CodeInTextPACKT"/>
        </w:rPr>
        <w:t>C:\Quota</w:t>
      </w:r>
      <w:r>
        <w:t> was limited to just 10 MB.</w:t>
      </w:r>
    </w:p>
    <w:p w14:paraId="06E7A3B3" w14:textId="77777777" w:rsidR="00D03FE8" w:rsidRDefault="00D03FE8" w:rsidP="00711634">
      <w:pPr>
        <w:pStyle w:val="NormalPACKT"/>
      </w:pPr>
      <w:r>
        <w:t>The quotas set in this recipe were extremely small and would probably not be of much use in production. But a simple change from, say, </w:t>
      </w:r>
      <w:r w:rsidRPr="00C652AB">
        <w:rPr>
          <w:rStyle w:val="CodeInTextPACKT"/>
        </w:rPr>
        <w:t>10 MB</w:t>
      </w:r>
      <w:r>
        <w:t> to </w:t>
      </w:r>
      <w:r w:rsidRPr="00C652AB">
        <w:rPr>
          <w:rStyle w:val="CodeInTextPACKT"/>
        </w:rPr>
        <w:t>10 GB</w:t>
      </w:r>
      <w:r>
        <w:t>, would be simple to make.</w:t>
      </w:r>
    </w:p>
    <w:p w14:paraId="7F7FC0B9" w14:textId="77777777" w:rsidR="00D03FE8" w:rsidRDefault="00D03FE8" w:rsidP="00711634">
      <w:pPr>
        <w:pStyle w:val="NormalPACKT"/>
      </w:pPr>
      <w:r>
        <w:t>Also, for the soft quota, the quota exceeded the action results in the email being sent, while for the hard quota, FSRM just writes </w:t>
      </w:r>
      <w:r w:rsidRPr="00C652AB">
        <w:rPr>
          <w:rStyle w:val="CodeInTextPACKT"/>
        </w:rPr>
        <w:t>Application</w:t>
      </w:r>
      <w:r>
        <w:t> event-log entries. In production, you might want to send email to either or both an administrator and the user who has exceeded the quota thresholds.</w:t>
      </w:r>
    </w:p>
    <w:p w14:paraId="631169F9" w14:textId="77777777" w:rsidR="00D03FE8" w:rsidRDefault="00D03FE8" w:rsidP="00711634">
      <w:pPr>
        <w:pStyle w:val="NormalPACKT"/>
      </w:pPr>
      <w:r>
        <w:t>In </w:t>
      </w:r>
      <w:r w:rsidRPr="00C652AB">
        <w:rPr>
          <w:rStyle w:val="ItalicsPACKT"/>
        </w:rPr>
        <w:t>step 14</w:t>
      </w:r>
      <w:r>
        <w:t>, you create two quota thresholds (one invoked at 65%, and the second at 85%). For both thresholds, you apply the same text, which gets posted when either threshold is exceeded. You can see these two messages in </w:t>
      </w:r>
      <w:r w:rsidRPr="00C652AB">
        <w:rPr>
          <w:rStyle w:val="ItalicsPACKT"/>
        </w:rPr>
        <w:t>step 18</w:t>
      </w:r>
      <w:r>
        <w:t>.</w:t>
      </w:r>
    </w:p>
    <w:p w14:paraId="4EF94EE4" w14:textId="77777777" w:rsidR="00D03FE8" w:rsidRPr="00C652AB" w:rsidRDefault="00D03FE8" w:rsidP="00C652AB">
      <w:pPr>
        <w:pStyle w:val="Heading1"/>
      </w:pPr>
      <w:r w:rsidRPr="00C652AB">
        <w:lastRenderedPageBreak/>
        <w:t>Using filesystem reporting</w:t>
      </w:r>
    </w:p>
    <w:p w14:paraId="4D5466E1" w14:textId="77777777" w:rsidR="00D03FE8" w:rsidRDefault="00D03FE8" w:rsidP="00A01F57">
      <w:pPr>
        <w:pStyle w:val="NormalPACKT"/>
      </w:pPr>
      <w:r>
        <w:t>A useful feature of the FSRM component is reporting. FSRM defines a number of basic report types that you can request. The reports can either be generated immediately (also known as interactive) or at a scheduled time. The latter causes FSRM to generate reports on a weekly or monthly basis.</w:t>
      </w:r>
    </w:p>
    <w:p w14:paraId="39FBAEB7" w14:textId="77777777" w:rsidR="00D03FE8" w:rsidRPr="00C652AB" w:rsidRDefault="00D03FE8" w:rsidP="00C652AB">
      <w:pPr>
        <w:pStyle w:val="Heading2"/>
      </w:pPr>
      <w:r w:rsidRPr="00C652AB">
        <w:t>Getting ready</w:t>
      </w:r>
    </w:p>
    <w:p w14:paraId="076A6851" w14:textId="77777777" w:rsidR="00D03FE8" w:rsidRDefault="00D03FE8" w:rsidP="00A01F57">
      <w:pPr>
        <w:pStyle w:val="NormalPACKT"/>
      </w:pPr>
      <w:r>
        <w:t>Run this recipe on </w:t>
      </w:r>
      <w:r w:rsidRPr="00C652AB">
        <w:rPr>
          <w:rStyle w:val="CodeInTextPACKT"/>
        </w:rPr>
        <w:t>SRV1</w:t>
      </w:r>
      <w:r>
        <w:t>, after installing the FSRM feature. You did this in the </w:t>
      </w:r>
      <w:r w:rsidRPr="00C652AB">
        <w:rPr>
          <w:rStyle w:val="ItalicsPACKT"/>
        </w:rPr>
        <w:t xml:space="preserve">Managing </w:t>
      </w:r>
      <w:proofErr w:type="spellStart"/>
      <w:r w:rsidRPr="00C652AB">
        <w:rPr>
          <w:rStyle w:val="ItalicsPACKT"/>
        </w:rPr>
        <w:t>Filestore</w:t>
      </w:r>
      <w:proofErr w:type="spellEnd"/>
      <w:r w:rsidRPr="00C652AB">
        <w:rPr>
          <w:rStyle w:val="ItalicsPACKT"/>
        </w:rPr>
        <w:t xml:space="preserve"> quotas</w:t>
      </w:r>
      <w:r>
        <w:t> recipe. That recipe also created two largish files. If you haven't run that recipe, consider creating a few large files on </w:t>
      </w:r>
      <w:r w:rsidRPr="00C652AB">
        <w:rPr>
          <w:rStyle w:val="CodeInTextPACKT"/>
        </w:rPr>
        <w:t>SRV1</w:t>
      </w:r>
      <w:r>
        <w:t> before running this recipe.</w:t>
      </w:r>
    </w:p>
    <w:p w14:paraId="1830A9FE" w14:textId="77777777" w:rsidR="00D03FE8" w:rsidRPr="00C652AB" w:rsidRDefault="00D03FE8" w:rsidP="00C652AB">
      <w:pPr>
        <w:pStyle w:val="Heading2"/>
      </w:pPr>
      <w:r w:rsidRPr="00C652AB">
        <w:t>How to do it...</w:t>
      </w:r>
    </w:p>
    <w:p w14:paraId="1DF64274" w14:textId="77777777" w:rsidR="00D03FE8" w:rsidRDefault="00D03FE8" w:rsidP="00173794">
      <w:pPr>
        <w:pStyle w:val="NumberedBulletPACKT"/>
        <w:numPr>
          <w:ilvl w:val="0"/>
          <w:numId w:val="11"/>
        </w:numPr>
      </w:pPr>
      <w:r>
        <w:t>Create a new interactive Storage Report for large files on </w:t>
      </w:r>
      <w:r w:rsidRPr="00C652AB">
        <w:rPr>
          <w:rStyle w:val="CodeInTextPACKT"/>
        </w:rPr>
        <w:t>C:\</w:t>
      </w:r>
      <w:r>
        <w:t> on </w:t>
      </w:r>
      <w:r w:rsidRPr="00C652AB">
        <w:rPr>
          <w:rStyle w:val="CodeInTextPACKT"/>
        </w:rPr>
        <w:t>SRV1</w:t>
      </w:r>
      <w:r>
        <w:t>:</w:t>
      </w:r>
    </w:p>
    <w:p w14:paraId="0B601311" w14:textId="77777777" w:rsidR="00D03FE8" w:rsidRDefault="00D03FE8" w:rsidP="00C652AB">
      <w:pPr>
        <w:pStyle w:val="CodeWithinBulletsEndPACKT"/>
      </w:pPr>
      <w:r>
        <w:t xml:space="preserve">$NRHT = </w:t>
      </w:r>
      <w:proofErr w:type="gramStart"/>
      <w:r>
        <w:t>@{</w:t>
      </w:r>
      <w:proofErr w:type="gramEnd"/>
    </w:p>
    <w:p w14:paraId="7FC82C1E" w14:textId="77777777" w:rsidR="00D03FE8" w:rsidRDefault="00D03FE8" w:rsidP="00C652AB">
      <w:pPr>
        <w:pStyle w:val="CodeWithinBulletsEndPACKT"/>
      </w:pPr>
      <w:r>
        <w:t xml:space="preserve">  Name             = 'Large Files on SRV1'</w:t>
      </w:r>
    </w:p>
    <w:p w14:paraId="3D517CE6" w14:textId="77777777" w:rsidR="00D03FE8" w:rsidRDefault="00D03FE8" w:rsidP="00C652AB">
      <w:pPr>
        <w:pStyle w:val="CodeWithinBulletsEndPACKT"/>
      </w:pPr>
      <w:r>
        <w:t xml:space="preserve">  </w:t>
      </w:r>
      <w:proofErr w:type="spellStart"/>
      <w:r>
        <w:t>NameSpace</w:t>
      </w:r>
      <w:proofErr w:type="spellEnd"/>
      <w:r>
        <w:t xml:space="preserve">        = 'C:\'</w:t>
      </w:r>
    </w:p>
    <w:p w14:paraId="7A316316" w14:textId="77777777" w:rsidR="00D03FE8" w:rsidRDefault="00D03FE8" w:rsidP="00C652AB">
      <w:pPr>
        <w:pStyle w:val="CodeWithinBulletsEndPACKT"/>
      </w:pPr>
      <w:r>
        <w:t xml:space="preserve">  </w:t>
      </w:r>
      <w:proofErr w:type="spellStart"/>
      <w:r>
        <w:t>ReportType</w:t>
      </w:r>
      <w:proofErr w:type="spellEnd"/>
      <w:r>
        <w:t xml:space="preserve">       = '</w:t>
      </w:r>
      <w:proofErr w:type="spellStart"/>
      <w:r>
        <w:t>LargeFiles</w:t>
      </w:r>
      <w:proofErr w:type="spellEnd"/>
      <w:r>
        <w:t>'</w:t>
      </w:r>
    </w:p>
    <w:p w14:paraId="53B33389" w14:textId="77777777" w:rsidR="00D03FE8" w:rsidRDefault="00D03FE8" w:rsidP="00C652AB">
      <w:pPr>
        <w:pStyle w:val="CodeWithinBulletsEndPACKT"/>
      </w:pPr>
      <w:r>
        <w:t xml:space="preserve">  </w:t>
      </w:r>
      <w:proofErr w:type="spellStart"/>
      <w:r>
        <w:t>LargeFileMinimum</w:t>
      </w:r>
      <w:proofErr w:type="spellEnd"/>
      <w:r>
        <w:t xml:space="preserve"> = 10MB </w:t>
      </w:r>
    </w:p>
    <w:p w14:paraId="1CCCE204" w14:textId="77777777" w:rsidR="00D03FE8" w:rsidRDefault="00D03FE8" w:rsidP="00C652AB">
      <w:pPr>
        <w:pStyle w:val="CodeWithinBulletsEndPACKT"/>
      </w:pPr>
      <w:r>
        <w:t xml:space="preserve">  Interactive      = $True </w:t>
      </w:r>
    </w:p>
    <w:p w14:paraId="7B0785B9" w14:textId="77777777" w:rsidR="00D03FE8" w:rsidRDefault="00D03FE8" w:rsidP="00C652AB">
      <w:pPr>
        <w:pStyle w:val="CodeWithinBulletsEndPACKT"/>
      </w:pPr>
      <w:r>
        <w:t xml:space="preserve">  }</w:t>
      </w:r>
    </w:p>
    <w:p w14:paraId="6AA1F4FA" w14:textId="77777777" w:rsidR="00D03FE8" w:rsidRDefault="00D03FE8" w:rsidP="00C652AB">
      <w:pPr>
        <w:pStyle w:val="CodeWithinBulletsEndPACKT"/>
      </w:pPr>
      <w:r>
        <w:t>New-</w:t>
      </w:r>
      <w:proofErr w:type="spellStart"/>
      <w:r>
        <w:t>FsrmStorageReport</w:t>
      </w:r>
      <w:proofErr w:type="spellEnd"/>
      <w:r>
        <w:t xml:space="preserve"> @NRHT</w:t>
      </w:r>
    </w:p>
    <w:p w14:paraId="624014E0" w14:textId="77777777" w:rsidR="00D03FE8" w:rsidRDefault="00D03FE8" w:rsidP="00A01F57">
      <w:pPr>
        <w:pStyle w:val="NumberedBulletPACKT"/>
      </w:pPr>
      <w:r>
        <w:t>Get the current FSRM reports:</w:t>
      </w:r>
    </w:p>
    <w:p w14:paraId="4F6DD175" w14:textId="77777777" w:rsidR="00D03FE8" w:rsidRDefault="00D03FE8" w:rsidP="00C652AB">
      <w:pPr>
        <w:pStyle w:val="CodeWithinBulletsEndPACKT"/>
      </w:pPr>
      <w:r>
        <w:t>Get-</w:t>
      </w:r>
      <w:proofErr w:type="spellStart"/>
      <w:r>
        <w:t>FsrmStorageReport</w:t>
      </w:r>
      <w:proofErr w:type="spellEnd"/>
      <w:r>
        <w:t xml:space="preserve"> *</w:t>
      </w:r>
    </w:p>
    <w:p w14:paraId="4309478D" w14:textId="77777777" w:rsidR="00D03FE8" w:rsidRDefault="00D03FE8" w:rsidP="00A01F57">
      <w:pPr>
        <w:pStyle w:val="NumberedBulletPACKT"/>
      </w:pPr>
      <w:r>
        <w:t xml:space="preserve">After the large file storage report is run, view the results in the </w:t>
      </w:r>
      <w:proofErr w:type="spellStart"/>
      <w:r>
        <w:t>filestore</w:t>
      </w:r>
      <w:proofErr w:type="spellEnd"/>
      <w:r>
        <w:t>:</w:t>
      </w:r>
    </w:p>
    <w:p w14:paraId="560AC217" w14:textId="77777777" w:rsidR="00D03FE8" w:rsidRDefault="00D03FE8" w:rsidP="00C652AB">
      <w:pPr>
        <w:pStyle w:val="CodeWithinBulletsEndPACKT"/>
      </w:pPr>
      <w:r>
        <w:t>$Path = 'C:\</w:t>
      </w:r>
      <w:proofErr w:type="spellStart"/>
      <w:r>
        <w:t>StorageReports</w:t>
      </w:r>
      <w:proofErr w:type="spellEnd"/>
      <w:r>
        <w:t>\Interactive'</w:t>
      </w:r>
    </w:p>
    <w:p w14:paraId="75C4CC56" w14:textId="77777777" w:rsidR="00D03FE8" w:rsidRDefault="00D03FE8" w:rsidP="00C652AB">
      <w:pPr>
        <w:pStyle w:val="CodeWithinBulletsEndPACKT"/>
      </w:pPr>
      <w:r>
        <w:t>Get-</w:t>
      </w:r>
      <w:proofErr w:type="spellStart"/>
      <w:r>
        <w:t>ChildItem</w:t>
      </w:r>
      <w:proofErr w:type="spellEnd"/>
      <w:r>
        <w:t xml:space="preserve"> -Path $Path</w:t>
      </w:r>
    </w:p>
    <w:p w14:paraId="19DFF33C" w14:textId="77777777" w:rsidR="00D03FE8" w:rsidRDefault="00D03FE8" w:rsidP="00A01F57">
      <w:pPr>
        <w:pStyle w:val="NumberedBulletPACKT"/>
      </w:pPr>
      <w:r>
        <w:t>View the HTML report:</w:t>
      </w:r>
    </w:p>
    <w:p w14:paraId="3F82FF2B" w14:textId="77777777" w:rsidR="00D03FE8" w:rsidRDefault="00D03FE8" w:rsidP="00C652AB">
      <w:pPr>
        <w:pStyle w:val="CodeWithinBulletsEndPACKT"/>
      </w:pPr>
      <w:r>
        <w:t>$Rep = Get-</w:t>
      </w:r>
      <w:proofErr w:type="spellStart"/>
      <w:r>
        <w:t>ChildItem</w:t>
      </w:r>
      <w:proofErr w:type="spellEnd"/>
      <w:r>
        <w:t xml:space="preserve"> -Path $path\*.html</w:t>
      </w:r>
    </w:p>
    <w:p w14:paraId="1F83DB35" w14:textId="77777777" w:rsidR="00D03FE8" w:rsidRDefault="00D03FE8" w:rsidP="00C652AB">
      <w:pPr>
        <w:pStyle w:val="CodeWithinBulletsEndPACKT"/>
      </w:pPr>
      <w:r>
        <w:t>Invoke-item -Path $Rep</w:t>
      </w:r>
    </w:p>
    <w:p w14:paraId="207D37C7" w14:textId="77777777" w:rsidR="00D03FE8" w:rsidRDefault="00D03FE8" w:rsidP="00A01F57">
      <w:pPr>
        <w:pStyle w:val="NumberedBulletPACKT"/>
      </w:pPr>
      <w:r>
        <w:t>Extract key information from the XML:</w:t>
      </w:r>
    </w:p>
    <w:p w14:paraId="7ED1979E" w14:textId="77777777" w:rsidR="00D03FE8" w:rsidRDefault="00D03FE8" w:rsidP="00C652AB">
      <w:pPr>
        <w:pStyle w:val="CodeWithinBulletsEndPACKT"/>
      </w:pPr>
      <w:r>
        <w:t>$XF   = Get-</w:t>
      </w:r>
      <w:proofErr w:type="spellStart"/>
      <w:r>
        <w:t>ChildItem</w:t>
      </w:r>
      <w:proofErr w:type="spellEnd"/>
      <w:r>
        <w:t xml:space="preserve"> -Path $</w:t>
      </w:r>
      <w:proofErr w:type="gramStart"/>
      <w:r>
        <w:t>Path\*.xml  #</w:t>
      </w:r>
      <w:proofErr w:type="gramEnd"/>
      <w:r>
        <w:t xml:space="preserve"> Find the XML file</w:t>
      </w:r>
    </w:p>
    <w:p w14:paraId="49B28FCB" w14:textId="77777777" w:rsidR="00D03FE8" w:rsidRDefault="00D03FE8" w:rsidP="00C652AB">
      <w:pPr>
        <w:pStyle w:val="CodeWithinBulletsEndPACKT"/>
      </w:pPr>
      <w:r>
        <w:t>$</w:t>
      </w:r>
      <w:proofErr w:type="gramStart"/>
      <w:r>
        <w:t>XML  =</w:t>
      </w:r>
      <w:proofErr w:type="gramEnd"/>
      <w:r>
        <w:t xml:space="preserve"> [XML] (Get-Content -Path $XF)    # Load file as XML</w:t>
      </w:r>
    </w:p>
    <w:p w14:paraId="62434146" w14:textId="77777777" w:rsidR="00D03FE8" w:rsidRDefault="00D03FE8" w:rsidP="00C652AB">
      <w:pPr>
        <w:pStyle w:val="CodeWithinBulletsEndPACKT"/>
      </w:pPr>
      <w:r>
        <w:t xml:space="preserve">$Files = </w:t>
      </w:r>
      <w:proofErr w:type="gramStart"/>
      <w:r>
        <w:t>$</w:t>
      </w:r>
      <w:proofErr w:type="spellStart"/>
      <w:r>
        <w:t>XML.StorageReport.ReportData.Item</w:t>
      </w:r>
      <w:proofErr w:type="spellEnd"/>
      <w:proofErr w:type="gramEnd"/>
      <w:r>
        <w:t xml:space="preserve"> # Get large files</w:t>
      </w:r>
    </w:p>
    <w:p w14:paraId="492C1529" w14:textId="77777777" w:rsidR="00D03FE8" w:rsidRDefault="00D03FE8" w:rsidP="00C652AB">
      <w:pPr>
        <w:pStyle w:val="CodeWithinBulletsEndPACKT"/>
      </w:pPr>
      <w:r>
        <w:t>$Files | Where-Object Path -</w:t>
      </w:r>
      <w:proofErr w:type="spellStart"/>
      <w:r>
        <w:t>NotMatch</w:t>
      </w:r>
      <w:proofErr w:type="spellEnd"/>
      <w:r>
        <w:t xml:space="preserve"> '^Windows|^Program|^Users'|</w:t>
      </w:r>
    </w:p>
    <w:p w14:paraId="3B34B3F7" w14:textId="77777777" w:rsidR="00D03FE8" w:rsidRDefault="00D03FE8" w:rsidP="00C652AB">
      <w:pPr>
        <w:pStyle w:val="CodeWithinBulletsEndPACKT"/>
      </w:pPr>
      <w:r>
        <w:t xml:space="preserve">  Format-Table -Property Name, Path,</w:t>
      </w:r>
    </w:p>
    <w:p w14:paraId="6FE8DE0C" w14:textId="77777777" w:rsidR="00D03FE8" w:rsidRDefault="00D03FE8" w:rsidP="00C652AB">
      <w:pPr>
        <w:pStyle w:val="CodeWithinBulletsEndPACKT"/>
      </w:pPr>
      <w:r>
        <w:t xml:space="preserve">           </w:t>
      </w:r>
      <w:proofErr w:type="gramStart"/>
      <w:r>
        <w:t>@{</w:t>
      </w:r>
      <w:proofErr w:type="gramEnd"/>
      <w:r>
        <w:t>Name       ='</w:t>
      </w:r>
      <w:proofErr w:type="spellStart"/>
      <w:r>
        <w:t>Sizemb</w:t>
      </w:r>
      <w:proofErr w:type="spellEnd"/>
      <w:r>
        <w:t>'</w:t>
      </w:r>
    </w:p>
    <w:p w14:paraId="539B71F6" w14:textId="77777777" w:rsidR="00D03FE8" w:rsidRDefault="00D03FE8" w:rsidP="00C652AB">
      <w:pPr>
        <w:pStyle w:val="CodeWithinBulletsEndPACKT"/>
      </w:pPr>
      <w:r>
        <w:t xml:space="preserve">             Expression = {(([int]$</w:t>
      </w:r>
      <w:proofErr w:type="gramStart"/>
      <w:r>
        <w:t>_.size</w:t>
      </w:r>
      <w:proofErr w:type="gramEnd"/>
      <w:r>
        <w:t>)/1mb).</w:t>
      </w:r>
      <w:proofErr w:type="spellStart"/>
      <w:r>
        <w:t>ToString</w:t>
      </w:r>
      <w:proofErr w:type="spellEnd"/>
      <w:r>
        <w:t>('N2')}</w:t>
      </w:r>
    </w:p>
    <w:p w14:paraId="0D6FD119" w14:textId="77777777" w:rsidR="00D03FE8" w:rsidRDefault="00D03FE8" w:rsidP="00C652AB">
      <w:pPr>
        <w:pStyle w:val="CodeWithinBulletsEndPACKT"/>
      </w:pPr>
      <w:r>
        <w:t xml:space="preserve">            },</w:t>
      </w:r>
    </w:p>
    <w:p w14:paraId="15B560AF" w14:textId="77777777" w:rsidR="00D03FE8" w:rsidRDefault="00D03FE8" w:rsidP="00C652AB">
      <w:pPr>
        <w:pStyle w:val="CodeWithinBulletsEndPACKT"/>
      </w:pPr>
      <w:r>
        <w:t xml:space="preserve">            </w:t>
      </w:r>
      <w:proofErr w:type="spellStart"/>
      <w:r>
        <w:t>DaysSinceLastAccessed</w:t>
      </w:r>
      <w:proofErr w:type="spellEnd"/>
      <w:r>
        <w:t xml:space="preserve"> -</w:t>
      </w:r>
      <w:proofErr w:type="spellStart"/>
      <w:r>
        <w:t>AutoSize</w:t>
      </w:r>
      <w:proofErr w:type="spellEnd"/>
      <w:r>
        <w:t xml:space="preserve"> </w:t>
      </w:r>
    </w:p>
    <w:p w14:paraId="6A4AE0AE" w14:textId="77777777" w:rsidR="00D03FE8" w:rsidRDefault="00D03FE8" w:rsidP="005D1E65">
      <w:pPr>
        <w:pStyle w:val="NumberedBulletPACKT"/>
      </w:pPr>
      <w:r>
        <w:t>Create a monthly FSRM task in the task scheduler:</w:t>
      </w:r>
    </w:p>
    <w:p w14:paraId="559A5B83" w14:textId="77777777" w:rsidR="00D03FE8" w:rsidRDefault="00D03FE8" w:rsidP="00C652AB">
      <w:pPr>
        <w:pStyle w:val="CodeWithinBulletsEndPACKT"/>
      </w:pPr>
      <w:r>
        <w:t>$Date = Get-Date</w:t>
      </w:r>
    </w:p>
    <w:p w14:paraId="1DB58470" w14:textId="77777777" w:rsidR="00D03FE8" w:rsidRDefault="00D03FE8" w:rsidP="00C652AB">
      <w:pPr>
        <w:pStyle w:val="CodeWithinBulletsEndPACKT"/>
      </w:pPr>
      <w:r>
        <w:t xml:space="preserve">$NTHT = </w:t>
      </w:r>
      <w:proofErr w:type="gramStart"/>
      <w:r>
        <w:t>@{</w:t>
      </w:r>
      <w:proofErr w:type="gramEnd"/>
    </w:p>
    <w:p w14:paraId="57A679FA" w14:textId="77777777" w:rsidR="00D03FE8" w:rsidRDefault="00D03FE8" w:rsidP="00C652AB">
      <w:pPr>
        <w:pStyle w:val="CodeWithinBulletsEndPACKT"/>
      </w:pPr>
      <w:r>
        <w:t xml:space="preserve">  Time    = $Date</w:t>
      </w:r>
    </w:p>
    <w:p w14:paraId="28A25BFD" w14:textId="77777777" w:rsidR="00D03FE8" w:rsidRDefault="00D03FE8" w:rsidP="00C652AB">
      <w:pPr>
        <w:pStyle w:val="CodeWithinBulletsEndPACKT"/>
      </w:pPr>
      <w:r>
        <w:lastRenderedPageBreak/>
        <w:t xml:space="preserve">  Monthly = 1</w:t>
      </w:r>
    </w:p>
    <w:p w14:paraId="77AFCF86" w14:textId="77777777" w:rsidR="00D03FE8" w:rsidRDefault="00D03FE8" w:rsidP="00C652AB">
      <w:pPr>
        <w:pStyle w:val="CodeWithinBulletsEndPACKT"/>
      </w:pPr>
      <w:r>
        <w:t>}</w:t>
      </w:r>
    </w:p>
    <w:p w14:paraId="2EB946FC" w14:textId="77777777" w:rsidR="00D03FE8" w:rsidRDefault="00D03FE8" w:rsidP="00C652AB">
      <w:pPr>
        <w:pStyle w:val="CodeWithinBulletsEndPACKT"/>
      </w:pPr>
      <w:r>
        <w:t>$Task = New-</w:t>
      </w:r>
      <w:proofErr w:type="spellStart"/>
      <w:r>
        <w:t>FsrmScheduledTask</w:t>
      </w:r>
      <w:proofErr w:type="spellEnd"/>
      <w:r>
        <w:t xml:space="preserve"> @NTHT</w:t>
      </w:r>
    </w:p>
    <w:p w14:paraId="14E4FC67" w14:textId="77777777" w:rsidR="00D03FE8" w:rsidRDefault="00D03FE8" w:rsidP="00C652AB">
      <w:pPr>
        <w:pStyle w:val="CodeWithinBulletsEndPACKT"/>
      </w:pPr>
      <w:r>
        <w:t xml:space="preserve">$NRHT = </w:t>
      </w:r>
      <w:proofErr w:type="gramStart"/>
      <w:r>
        <w:t>@{</w:t>
      </w:r>
      <w:proofErr w:type="gramEnd"/>
    </w:p>
    <w:p w14:paraId="2FB3C081" w14:textId="77777777" w:rsidR="00D03FE8" w:rsidRDefault="00D03FE8" w:rsidP="00C652AB">
      <w:pPr>
        <w:pStyle w:val="CodeWithinBulletsEndPACKT"/>
      </w:pPr>
      <w:r>
        <w:t xml:space="preserve">  Name             = 'Monthly Files by files group report'</w:t>
      </w:r>
    </w:p>
    <w:p w14:paraId="1DECDA79" w14:textId="77777777" w:rsidR="00D03FE8" w:rsidRDefault="00D03FE8" w:rsidP="00C652AB">
      <w:pPr>
        <w:pStyle w:val="CodeWithinBulletsEndPACKT"/>
      </w:pPr>
      <w:r>
        <w:t xml:space="preserve">  Namespace        = 'C:\'</w:t>
      </w:r>
    </w:p>
    <w:p w14:paraId="228623FC" w14:textId="77777777" w:rsidR="00D03FE8" w:rsidRDefault="00D03FE8" w:rsidP="00C652AB">
      <w:pPr>
        <w:pStyle w:val="CodeWithinBulletsEndPACKT"/>
      </w:pPr>
      <w:r>
        <w:t xml:space="preserve">  Schedule         = $Task </w:t>
      </w:r>
    </w:p>
    <w:p w14:paraId="0F1F2DBA" w14:textId="77777777" w:rsidR="00D03FE8" w:rsidRDefault="00D03FE8" w:rsidP="00C652AB">
      <w:pPr>
        <w:pStyle w:val="CodeWithinBulletsEndPACKT"/>
      </w:pPr>
      <w:r>
        <w:t xml:space="preserve">  </w:t>
      </w:r>
      <w:proofErr w:type="spellStart"/>
      <w:r>
        <w:t>ReportType</w:t>
      </w:r>
      <w:proofErr w:type="spellEnd"/>
      <w:r>
        <w:t xml:space="preserve">       = '</w:t>
      </w:r>
      <w:proofErr w:type="spellStart"/>
      <w:r>
        <w:t>FilesbyFileGroup</w:t>
      </w:r>
      <w:proofErr w:type="spellEnd"/>
      <w:r>
        <w:t>'</w:t>
      </w:r>
    </w:p>
    <w:p w14:paraId="3A29EE5F" w14:textId="77777777" w:rsidR="00D03FE8" w:rsidRDefault="00D03FE8" w:rsidP="00C652AB">
      <w:pPr>
        <w:pStyle w:val="CodeWithinBulletsEndPACKT"/>
      </w:pPr>
      <w:r>
        <w:t xml:space="preserve">  </w:t>
      </w:r>
      <w:proofErr w:type="spellStart"/>
      <w:r>
        <w:t>FileGroupINclude</w:t>
      </w:r>
      <w:proofErr w:type="spellEnd"/>
      <w:r>
        <w:t xml:space="preserve"> = 'text files'</w:t>
      </w:r>
    </w:p>
    <w:p w14:paraId="75AA7605" w14:textId="77777777" w:rsidR="00D03FE8" w:rsidRDefault="00D03FE8" w:rsidP="00C652AB">
      <w:pPr>
        <w:pStyle w:val="CodeWithinBulletsEndPACKT"/>
      </w:pPr>
      <w:r>
        <w:t xml:space="preserve">  </w:t>
      </w:r>
      <w:proofErr w:type="spellStart"/>
      <w:r>
        <w:t>LargeFileMinimum</w:t>
      </w:r>
      <w:proofErr w:type="spellEnd"/>
      <w:r>
        <w:t xml:space="preserve"> = 25MB</w:t>
      </w:r>
    </w:p>
    <w:p w14:paraId="277E90E8" w14:textId="77777777" w:rsidR="00D03FE8" w:rsidRDefault="00D03FE8" w:rsidP="00C652AB">
      <w:pPr>
        <w:pStyle w:val="CodeWithinBulletsEndPACKT"/>
      </w:pPr>
      <w:r>
        <w:t>}</w:t>
      </w:r>
    </w:p>
    <w:p w14:paraId="3D89EE1F" w14:textId="77777777" w:rsidR="00D03FE8" w:rsidRDefault="00D03FE8" w:rsidP="00C652AB">
      <w:pPr>
        <w:pStyle w:val="CodeWithinBulletsEndPACKT"/>
      </w:pPr>
      <w:r>
        <w:t>New-</w:t>
      </w:r>
      <w:proofErr w:type="spellStart"/>
      <w:r>
        <w:t>FsrmStorageReport</w:t>
      </w:r>
      <w:proofErr w:type="spellEnd"/>
      <w:r>
        <w:t xml:space="preserve"> @NRHT | Out-Null</w:t>
      </w:r>
    </w:p>
    <w:p w14:paraId="6F80ECEE" w14:textId="77777777" w:rsidR="00D03FE8" w:rsidRDefault="00D03FE8" w:rsidP="005D1E65">
      <w:pPr>
        <w:pStyle w:val="NumberedBulletPACKT"/>
      </w:pPr>
      <w:r>
        <w:t>Get the details of the task:</w:t>
      </w:r>
    </w:p>
    <w:p w14:paraId="400E6637" w14:textId="77777777" w:rsidR="00D03FE8" w:rsidRDefault="00D03FE8" w:rsidP="00C652AB">
      <w:pPr>
        <w:pStyle w:val="CodeWithinBulletsEndPACKT"/>
      </w:pPr>
      <w:r>
        <w:t>Get-</w:t>
      </w:r>
      <w:proofErr w:type="spellStart"/>
      <w:r>
        <w:t>ScheduledTask</w:t>
      </w:r>
      <w:proofErr w:type="spellEnd"/>
      <w:r>
        <w:t xml:space="preserve"> | </w:t>
      </w:r>
    </w:p>
    <w:p w14:paraId="03741A49" w14:textId="77777777" w:rsidR="00D03FE8" w:rsidRDefault="00D03FE8" w:rsidP="00C652AB">
      <w:pPr>
        <w:pStyle w:val="CodeWithinBulletsEndPACKT"/>
      </w:pPr>
      <w:r>
        <w:t xml:space="preserve">  Where-Object </w:t>
      </w:r>
      <w:proofErr w:type="spellStart"/>
      <w:r>
        <w:t>Taskname</w:t>
      </w:r>
      <w:proofErr w:type="spellEnd"/>
      <w:r>
        <w:t xml:space="preserve"> -Match 'Monthly' |</w:t>
      </w:r>
    </w:p>
    <w:p w14:paraId="18210EE1" w14:textId="77777777" w:rsidR="00D03FE8" w:rsidRDefault="00D03FE8" w:rsidP="00C652AB">
      <w:pPr>
        <w:pStyle w:val="CodeWithinBulletsEndPACKT"/>
      </w:pPr>
      <w:r>
        <w:t xml:space="preserve">    Format-Table -</w:t>
      </w:r>
      <w:proofErr w:type="spellStart"/>
      <w:r>
        <w:t>AutoSize</w:t>
      </w:r>
      <w:proofErr w:type="spellEnd"/>
    </w:p>
    <w:p w14:paraId="47449598" w14:textId="77777777" w:rsidR="00D03FE8" w:rsidRDefault="00D03FE8" w:rsidP="005D1E65">
      <w:pPr>
        <w:pStyle w:val="NumberedBulletPACKT"/>
      </w:pPr>
      <w:r>
        <w:t>Start the scheduled task:</w:t>
      </w:r>
    </w:p>
    <w:p w14:paraId="2D2BC97A" w14:textId="77777777" w:rsidR="00D03FE8" w:rsidRDefault="00D03FE8" w:rsidP="00C652AB">
      <w:pPr>
        <w:pStyle w:val="CodeWithinBulletsEndPACKT"/>
      </w:pPr>
      <w:r>
        <w:t>Get-</w:t>
      </w:r>
      <w:proofErr w:type="spellStart"/>
      <w:r>
        <w:t>ScheduledTask</w:t>
      </w:r>
      <w:proofErr w:type="spellEnd"/>
      <w:r>
        <w:t xml:space="preserve"> -</w:t>
      </w:r>
      <w:proofErr w:type="spellStart"/>
      <w:r>
        <w:t>TaskName</w:t>
      </w:r>
      <w:proofErr w:type="spellEnd"/>
      <w:r>
        <w:t xml:space="preserve"> '*Monthly*' | </w:t>
      </w:r>
    </w:p>
    <w:p w14:paraId="03DD1E52" w14:textId="77777777" w:rsidR="00D03FE8" w:rsidRDefault="00D03FE8" w:rsidP="00C652AB">
      <w:pPr>
        <w:pStyle w:val="CodeWithinBulletsEndPACKT"/>
      </w:pPr>
      <w:r>
        <w:t xml:space="preserve">  Start-</w:t>
      </w:r>
      <w:proofErr w:type="spellStart"/>
      <w:r>
        <w:t>ScheduledTask</w:t>
      </w:r>
      <w:proofErr w:type="spellEnd"/>
    </w:p>
    <w:p w14:paraId="54E0F0D3" w14:textId="77777777" w:rsidR="00D03FE8" w:rsidRDefault="00D03FE8" w:rsidP="00C652AB">
      <w:pPr>
        <w:pStyle w:val="CodeWithinBulletsEndPACKT"/>
      </w:pPr>
      <w:r>
        <w:t>Get-</w:t>
      </w:r>
      <w:proofErr w:type="spellStart"/>
      <w:r>
        <w:t>ScheduledTask</w:t>
      </w:r>
      <w:proofErr w:type="spellEnd"/>
      <w:r>
        <w:t xml:space="preserve"> -</w:t>
      </w:r>
      <w:proofErr w:type="spellStart"/>
      <w:r>
        <w:t>TaskName</w:t>
      </w:r>
      <w:proofErr w:type="spellEnd"/>
      <w:r>
        <w:t xml:space="preserve"> '*Monthly*'</w:t>
      </w:r>
    </w:p>
    <w:p w14:paraId="5483C1F7" w14:textId="77777777" w:rsidR="00D03FE8" w:rsidRDefault="00D03FE8" w:rsidP="005D1E65">
      <w:pPr>
        <w:pStyle w:val="NumberedBulletPACKT"/>
      </w:pPr>
      <w:r>
        <w:t>View the report:</w:t>
      </w:r>
    </w:p>
    <w:p w14:paraId="5DB50F79" w14:textId="77777777" w:rsidR="00D03FE8" w:rsidRDefault="00D03FE8" w:rsidP="00C652AB">
      <w:pPr>
        <w:pStyle w:val="CodeWithinBulletsEndPACKT"/>
      </w:pPr>
      <w:r>
        <w:t>$Path = 'C:\</w:t>
      </w:r>
      <w:proofErr w:type="spellStart"/>
      <w:r>
        <w:t>StorageReports</w:t>
      </w:r>
      <w:proofErr w:type="spellEnd"/>
      <w:r>
        <w:t>\Scheduled'</w:t>
      </w:r>
    </w:p>
    <w:p w14:paraId="061F80A2" w14:textId="77777777" w:rsidR="00D03FE8" w:rsidRDefault="00D03FE8" w:rsidP="00C652AB">
      <w:pPr>
        <w:pStyle w:val="CodeWithinBulletsEndPACKT"/>
      </w:pPr>
      <w:r>
        <w:t>$Rep = Get-</w:t>
      </w:r>
      <w:proofErr w:type="spellStart"/>
      <w:r>
        <w:t>ChildItem</w:t>
      </w:r>
      <w:proofErr w:type="spellEnd"/>
      <w:r>
        <w:t xml:space="preserve"> -Path $path\*.html</w:t>
      </w:r>
    </w:p>
    <w:p w14:paraId="01967B01" w14:textId="77777777" w:rsidR="00D03FE8" w:rsidRDefault="00D03FE8" w:rsidP="00C652AB">
      <w:pPr>
        <w:pStyle w:val="CodeWithinBulletsEndPACKT"/>
      </w:pPr>
      <w:r>
        <w:t>Invoke-item -Path $Rep</w:t>
      </w:r>
    </w:p>
    <w:p w14:paraId="04F99907" w14:textId="77777777" w:rsidR="00D03FE8" w:rsidRPr="00C652AB" w:rsidRDefault="00D03FE8" w:rsidP="00C652AB">
      <w:pPr>
        <w:pStyle w:val="Heading2"/>
      </w:pPr>
      <w:r w:rsidRPr="00C652AB">
        <w:t>How it works…</w:t>
      </w:r>
    </w:p>
    <w:p w14:paraId="767055D7" w14:textId="77777777" w:rsidR="00D03FE8" w:rsidRDefault="00D03FE8" w:rsidP="005D1E65">
      <w:pPr>
        <w:pStyle w:val="NormalPACKT"/>
      </w:pPr>
      <w:r>
        <w:t>In </w:t>
      </w:r>
      <w:r w:rsidRPr="00C652AB">
        <w:rPr>
          <w:rStyle w:val="ItalicsPACKT"/>
        </w:rPr>
        <w:t>step 1</w:t>
      </w:r>
      <w:r>
        <w:t>, you use the </w:t>
      </w:r>
      <w:r w:rsidRPr="00C652AB">
        <w:rPr>
          <w:rStyle w:val="CodeInTextPACKT"/>
        </w:rPr>
        <w:t>New-</w:t>
      </w:r>
      <w:proofErr w:type="spellStart"/>
      <w:r w:rsidRPr="00C652AB">
        <w:rPr>
          <w:rStyle w:val="CodeInTextPACKT"/>
        </w:rPr>
        <w:t>FsrmStorageReport</w:t>
      </w:r>
      <w:proofErr w:type="spellEnd"/>
      <w:r>
        <w:t> to create a report to report any files over 10 MB on </w:t>
      </w:r>
      <w:r w:rsidRPr="00C652AB">
        <w:rPr>
          <w:rStyle w:val="CodeInTextPACKT"/>
        </w:rPr>
        <w:t>C:\</w:t>
      </w:r>
      <w:r>
        <w:t>, which generates the following output:</w:t>
      </w:r>
    </w:p>
    <w:p w14:paraId="4E9A1C90" w14:textId="201E318A" w:rsidR="00D03FE8" w:rsidRDefault="00D03FE8" w:rsidP="005D1E65">
      <w:pPr>
        <w:pStyle w:val="FigurePACKT"/>
      </w:pPr>
      <w:r>
        <w:rPr>
          <w:noProof/>
        </w:rPr>
        <w:lastRenderedPageBreak/>
        <w:drawing>
          <wp:inline distT="0" distB="0" distL="0" distR="0" wp14:anchorId="1482877F" wp14:editId="6D02D124">
            <wp:extent cx="5212080" cy="7117080"/>
            <wp:effectExtent l="0" t="0" r="7620" b="7620"/>
            <wp:docPr id="95" name="Picture 9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ow it work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080" cy="7117080"/>
                    </a:xfrm>
                    <a:prstGeom prst="rect">
                      <a:avLst/>
                    </a:prstGeom>
                    <a:noFill/>
                    <a:ln>
                      <a:noFill/>
                    </a:ln>
                  </pic:spPr>
                </pic:pic>
              </a:graphicData>
            </a:graphic>
          </wp:inline>
        </w:drawing>
      </w:r>
    </w:p>
    <w:p w14:paraId="094699DB" w14:textId="77777777" w:rsidR="00D03FE8" w:rsidRDefault="00D03FE8" w:rsidP="005D1E65">
      <w:pPr>
        <w:pStyle w:val="NormalPACKT"/>
      </w:pPr>
      <w:r>
        <w:t>In </w:t>
      </w:r>
      <w:r w:rsidRPr="00C652AB">
        <w:rPr>
          <w:rStyle w:val="ItalicsPACKT"/>
        </w:rPr>
        <w:t>step 2</w:t>
      </w:r>
      <w:r>
        <w:t>, you view the existing FSRM reports, which looks like this:</w:t>
      </w:r>
    </w:p>
    <w:p w14:paraId="74891C5B" w14:textId="6C5976EC" w:rsidR="00D03FE8" w:rsidRDefault="00D03FE8" w:rsidP="005D1E65">
      <w:pPr>
        <w:pStyle w:val="FigurePACKT"/>
      </w:pPr>
      <w:r>
        <w:rPr>
          <w:noProof/>
        </w:rPr>
        <w:lastRenderedPageBreak/>
        <w:drawing>
          <wp:inline distT="0" distB="0" distL="0" distR="0" wp14:anchorId="6E94BEF8" wp14:editId="693D364F">
            <wp:extent cx="5143500" cy="5974080"/>
            <wp:effectExtent l="0" t="0" r="0" b="7620"/>
            <wp:docPr id="94" name="Picture 9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ow it wor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4B11B8EF" w14:textId="77777777" w:rsidR="00D03FE8" w:rsidRDefault="00D03FE8" w:rsidP="005D1E65">
      <w:pPr>
        <w:pStyle w:val="NormalPACKT"/>
      </w:pPr>
      <w:r>
        <w:t>After the large file storage report is run, in </w:t>
      </w:r>
      <w:r w:rsidRPr="00C652AB">
        <w:rPr>
          <w:rStyle w:val="ItalicsPACKT"/>
        </w:rPr>
        <w:t>step 3</w:t>
      </w:r>
      <w:r>
        <w:t xml:space="preserve">, you view the results in the </w:t>
      </w:r>
      <w:proofErr w:type="spellStart"/>
      <w:r>
        <w:t>filestore</w:t>
      </w:r>
      <w:proofErr w:type="spellEnd"/>
      <w:r>
        <w:t>, which looks like this:</w:t>
      </w:r>
    </w:p>
    <w:p w14:paraId="01F075A1" w14:textId="541F61AB" w:rsidR="00D03FE8" w:rsidRDefault="00D03FE8" w:rsidP="005D1E65">
      <w:pPr>
        <w:pStyle w:val="FigurePACKT"/>
      </w:pPr>
      <w:r>
        <w:rPr>
          <w:noProof/>
        </w:rPr>
        <w:drawing>
          <wp:inline distT="0" distB="0" distL="0" distR="0" wp14:anchorId="5B6F13E6" wp14:editId="0F914C0E">
            <wp:extent cx="5943600" cy="1478915"/>
            <wp:effectExtent l="0" t="0" r="0" b="6985"/>
            <wp:docPr id="93" name="Picture 9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it 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00DD5BF0" w14:textId="77777777" w:rsidR="00D03FE8" w:rsidRDefault="00D03FE8" w:rsidP="005D1E65">
      <w:pPr>
        <w:pStyle w:val="NormalPACKT"/>
      </w:pPr>
      <w:r>
        <w:lastRenderedPageBreak/>
        <w:t>In </w:t>
      </w:r>
      <w:r w:rsidRPr="00C652AB">
        <w:rPr>
          <w:rStyle w:val="ItalicsPACKT"/>
        </w:rPr>
        <w:t>step 4</w:t>
      </w:r>
      <w:r>
        <w:t>, you view the HTML report, which looks like this:</w:t>
      </w:r>
    </w:p>
    <w:p w14:paraId="471CAD61" w14:textId="69246FEE" w:rsidR="00D03FE8" w:rsidRDefault="00D03FE8" w:rsidP="005D1E65">
      <w:pPr>
        <w:pStyle w:val="FigurePACKT"/>
      </w:pPr>
      <w:r>
        <w:rPr>
          <w:noProof/>
        </w:rPr>
        <w:drawing>
          <wp:inline distT="0" distB="0" distL="0" distR="0" wp14:anchorId="4F5B364C" wp14:editId="6745503F">
            <wp:extent cx="5943600" cy="7368540"/>
            <wp:effectExtent l="0" t="0" r="0" b="3810"/>
            <wp:docPr id="92" name="Picture 9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368540"/>
                    </a:xfrm>
                    <a:prstGeom prst="rect">
                      <a:avLst/>
                    </a:prstGeom>
                    <a:noFill/>
                    <a:ln>
                      <a:noFill/>
                    </a:ln>
                  </pic:spPr>
                </pic:pic>
              </a:graphicData>
            </a:graphic>
          </wp:inline>
        </w:drawing>
      </w:r>
    </w:p>
    <w:p w14:paraId="32342CA3" w14:textId="77777777" w:rsidR="00D03FE8" w:rsidRDefault="00D03FE8" w:rsidP="005D1E65">
      <w:pPr>
        <w:pStyle w:val="NormalPACKT"/>
      </w:pPr>
      <w:r>
        <w:t>In </w:t>
      </w:r>
      <w:r w:rsidRPr="00C652AB">
        <w:rPr>
          <w:rStyle w:val="ItalicsPACKT"/>
        </w:rPr>
        <w:t>step 5</w:t>
      </w:r>
      <w:r>
        <w:t>, you extract information from the XML version of the interactive large-file FSRM report, which looks like this:</w:t>
      </w:r>
    </w:p>
    <w:p w14:paraId="16A13E1D" w14:textId="43417F20" w:rsidR="00D03FE8" w:rsidRDefault="00D03FE8" w:rsidP="005D1E65">
      <w:pPr>
        <w:pStyle w:val="FigurePACKT"/>
      </w:pPr>
      <w:r>
        <w:rPr>
          <w:noProof/>
        </w:rPr>
        <w:lastRenderedPageBreak/>
        <w:drawing>
          <wp:inline distT="0" distB="0" distL="0" distR="0" wp14:anchorId="793ECFFB" wp14:editId="32D57DA2">
            <wp:extent cx="5943600" cy="1911350"/>
            <wp:effectExtent l="0" t="0" r="0" b="0"/>
            <wp:docPr id="91" name="Picture 9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it 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14:paraId="42D88A4B" w14:textId="77777777" w:rsidR="00D03FE8" w:rsidRDefault="00D03FE8" w:rsidP="005D1E65">
      <w:pPr>
        <w:pStyle w:val="NormalPACKT"/>
      </w:pPr>
      <w:r>
        <w:t>In </w:t>
      </w:r>
      <w:r w:rsidRPr="00C652AB">
        <w:rPr>
          <w:rStyle w:val="ItalicsPACKT"/>
        </w:rPr>
        <w:t>step 6</w:t>
      </w:r>
      <w:r>
        <w:t>, you set up a scheduled report that produces no output. In </w:t>
      </w:r>
      <w:r w:rsidRPr="00C652AB">
        <w:rPr>
          <w:rStyle w:val="ItalicsPACKT"/>
        </w:rPr>
        <w:t>step 7</w:t>
      </w:r>
      <w:r>
        <w:t>, you view the details of the report:</w:t>
      </w:r>
    </w:p>
    <w:p w14:paraId="083E3C16" w14:textId="0C76E3BA" w:rsidR="00D03FE8" w:rsidRDefault="00D03FE8" w:rsidP="005D1E65">
      <w:pPr>
        <w:pStyle w:val="FigurePACKT"/>
      </w:pPr>
      <w:r>
        <w:rPr>
          <w:noProof/>
        </w:rPr>
        <w:drawing>
          <wp:inline distT="0" distB="0" distL="0" distR="0" wp14:anchorId="79BDD03C" wp14:editId="6057341B">
            <wp:extent cx="5943600" cy="922655"/>
            <wp:effectExtent l="0" t="0" r="0" b="0"/>
            <wp:docPr id="90" name="Picture 9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ow it work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22655"/>
                    </a:xfrm>
                    <a:prstGeom prst="rect">
                      <a:avLst/>
                    </a:prstGeom>
                    <a:noFill/>
                    <a:ln>
                      <a:noFill/>
                    </a:ln>
                  </pic:spPr>
                </pic:pic>
              </a:graphicData>
            </a:graphic>
          </wp:inline>
        </w:drawing>
      </w:r>
    </w:p>
    <w:p w14:paraId="5693CD7D" w14:textId="77777777" w:rsidR="00D03FE8" w:rsidRDefault="00D03FE8" w:rsidP="005D1E65">
      <w:pPr>
        <w:pStyle w:val="NormalPACKT"/>
      </w:pPr>
      <w:r>
        <w:t>In </w:t>
      </w:r>
      <w:r w:rsidRPr="00C652AB">
        <w:rPr>
          <w:rStyle w:val="ItalicsPACKT"/>
        </w:rPr>
        <w:t>step 8</w:t>
      </w:r>
      <w:r>
        <w:t>, you start the task you defined in </w:t>
      </w:r>
      <w:r w:rsidRPr="00C652AB">
        <w:rPr>
          <w:rStyle w:val="ItalicsPACKT"/>
        </w:rPr>
        <w:t>step 7</w:t>
      </w:r>
      <w:r>
        <w:t>, and view that this report is running, which looks like this:</w:t>
      </w:r>
    </w:p>
    <w:p w14:paraId="7F3F28C5" w14:textId="2AE9C4EE" w:rsidR="00D03FE8" w:rsidRDefault="00D03FE8" w:rsidP="005D1E65">
      <w:pPr>
        <w:pStyle w:val="FigurePACKT"/>
      </w:pPr>
      <w:r>
        <w:rPr>
          <w:noProof/>
        </w:rPr>
        <w:drawing>
          <wp:inline distT="0" distB="0" distL="0" distR="0" wp14:anchorId="01EA77F9" wp14:editId="7F779DB2">
            <wp:extent cx="5943600" cy="1174750"/>
            <wp:effectExtent l="0" t="0" r="0" b="6350"/>
            <wp:docPr id="89" name="Picture 8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it 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74750"/>
                    </a:xfrm>
                    <a:prstGeom prst="rect">
                      <a:avLst/>
                    </a:prstGeom>
                    <a:noFill/>
                    <a:ln>
                      <a:noFill/>
                    </a:ln>
                  </pic:spPr>
                </pic:pic>
              </a:graphicData>
            </a:graphic>
          </wp:inline>
        </w:drawing>
      </w:r>
    </w:p>
    <w:p w14:paraId="350C1124" w14:textId="77777777" w:rsidR="00D03FE8" w:rsidRDefault="00D03FE8" w:rsidP="005D1E65">
      <w:pPr>
        <w:pStyle w:val="NormalPACKT"/>
      </w:pPr>
      <w:r>
        <w:t>In </w:t>
      </w:r>
      <w:r w:rsidRPr="00C652AB">
        <w:rPr>
          <w:rStyle w:val="ItalicsPACKT"/>
        </w:rPr>
        <w:t>step 9</w:t>
      </w:r>
      <w:r>
        <w:t>, you view the report of files by file groups, which looks like this:</w:t>
      </w:r>
    </w:p>
    <w:p w14:paraId="2AFA6A6C" w14:textId="68849F35" w:rsidR="00D03FE8" w:rsidRDefault="00D03FE8" w:rsidP="00C652AB">
      <w:pPr>
        <w:pStyle w:val="FigurePACKT"/>
      </w:pPr>
      <w:r>
        <w:rPr>
          <w:noProof/>
        </w:rPr>
        <w:lastRenderedPageBreak/>
        <w:drawing>
          <wp:inline distT="0" distB="0" distL="0" distR="0" wp14:anchorId="1B094DC5" wp14:editId="2F97AAEA">
            <wp:extent cx="5943600" cy="6752590"/>
            <wp:effectExtent l="0" t="0" r="0" b="0"/>
            <wp:docPr id="88" name="Picture 8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ow it wor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752590"/>
                    </a:xfrm>
                    <a:prstGeom prst="rect">
                      <a:avLst/>
                    </a:prstGeom>
                    <a:noFill/>
                    <a:ln>
                      <a:noFill/>
                    </a:ln>
                  </pic:spPr>
                </pic:pic>
              </a:graphicData>
            </a:graphic>
          </wp:inline>
        </w:drawing>
      </w:r>
    </w:p>
    <w:p w14:paraId="63D16AA1" w14:textId="77777777" w:rsidR="00D03FE8" w:rsidRPr="00C652AB" w:rsidRDefault="00D03FE8" w:rsidP="00C652AB">
      <w:pPr>
        <w:pStyle w:val="Heading2"/>
      </w:pPr>
      <w:r w:rsidRPr="00C652AB">
        <w:t>There's more...</w:t>
      </w:r>
    </w:p>
    <w:p w14:paraId="73F48192" w14:textId="77777777" w:rsidR="00D03FE8" w:rsidRDefault="00D03FE8" w:rsidP="005D1E65">
      <w:pPr>
        <w:pStyle w:val="NormalPACKT"/>
      </w:pPr>
      <w:r>
        <w:t>In </w:t>
      </w:r>
      <w:r w:rsidRPr="00C652AB">
        <w:rPr>
          <w:rStyle w:val="ItalicsPACKT"/>
        </w:rPr>
        <w:t>step 2</w:t>
      </w:r>
      <w:r>
        <w:t>, you view the current FSRM reports using the </w:t>
      </w:r>
      <w:r w:rsidRPr="00C652AB">
        <w:rPr>
          <w:rStyle w:val="CodeInTextPACKT"/>
        </w:rPr>
        <w:t>Get-</w:t>
      </w:r>
      <w:proofErr w:type="spellStart"/>
      <w:r w:rsidRPr="00C652AB">
        <w:rPr>
          <w:rStyle w:val="CodeInTextPACKT"/>
        </w:rPr>
        <w:t>FsrmStorageReport</w:t>
      </w:r>
      <w:proofErr w:type="spellEnd"/>
      <w:r>
        <w:t> cmdlet. This shows all active FSRM reports (scheduled or interactive), although once FSRM completes an interactive report, the report is no longer visible using </w:t>
      </w:r>
      <w:r w:rsidRPr="00C652AB">
        <w:rPr>
          <w:rStyle w:val="CodeInTextPACKT"/>
        </w:rPr>
        <w:t>Get-</w:t>
      </w:r>
      <w:proofErr w:type="spellStart"/>
      <w:r w:rsidRPr="00C652AB">
        <w:rPr>
          <w:rStyle w:val="CodeInTextPACKT"/>
        </w:rPr>
        <w:t>FsrmStorageReport</w:t>
      </w:r>
      <w:proofErr w:type="spellEnd"/>
      <w:r>
        <w:t>.</w:t>
      </w:r>
    </w:p>
    <w:p w14:paraId="061BAB23" w14:textId="77777777" w:rsidR="00D03FE8" w:rsidRDefault="00D03FE8" w:rsidP="005D1E65">
      <w:pPr>
        <w:pStyle w:val="NormalPACKT"/>
      </w:pPr>
      <w:r>
        <w:t>In </w:t>
      </w:r>
      <w:r w:rsidRPr="00C652AB">
        <w:rPr>
          <w:rStyle w:val="ItalicsPACKT"/>
        </w:rPr>
        <w:t>step 3</w:t>
      </w:r>
      <w:r>
        <w:t>, you review the output FSRM generated for the interactive storage report. As you can see, there's both an HTML and an XML file. The HTML output looks good (as you see in </w:t>
      </w:r>
      <w:r w:rsidRPr="00C652AB">
        <w:rPr>
          <w:rStyle w:val="ItalicsPACKT"/>
        </w:rPr>
        <w:t>step 4</w:t>
      </w:r>
      <w:r>
        <w:t xml:space="preserve">), but the format is </w:t>
      </w:r>
      <w:r>
        <w:lastRenderedPageBreak/>
        <w:t xml:space="preserve">fixed and can't be changed. However, the XML gives you all the information contained in the HTML report. You can use the XML to format the results exactly as you want. The XML file structure is pretty </w:t>
      </w:r>
      <w:proofErr w:type="gramStart"/>
      <w:r>
        <w:t>simple</w:t>
      </w:r>
      <w:proofErr w:type="gramEnd"/>
      <w:r>
        <w:t xml:space="preserve"> and you can pull out the basic information from the XML to create the details you might be interested in, as shown in </w:t>
      </w:r>
      <w:r w:rsidRPr="00C652AB">
        <w:rPr>
          <w:rStyle w:val="ItalicsPACKT"/>
        </w:rPr>
        <w:t>step 5</w:t>
      </w:r>
      <w:r>
        <w:t>.</w:t>
      </w:r>
    </w:p>
    <w:p w14:paraId="1E71941A" w14:textId="097F5A29" w:rsidR="009A79D3" w:rsidRPr="00D03FE8" w:rsidRDefault="00D03FE8" w:rsidP="005D1E65">
      <w:pPr>
        <w:pStyle w:val="NormalPACKT"/>
      </w:pPr>
      <w:r>
        <w:t>In </w:t>
      </w:r>
      <w:r w:rsidRPr="00C652AB">
        <w:rPr>
          <w:rStyle w:val="ItalicsPACKT"/>
        </w:rPr>
        <w:t>step 9</w:t>
      </w:r>
      <w:r>
        <w:t>, you view the second report—a report on files by file group. In this case, the only file group reported is for text files. Were there other files belonging to other file groups, these would be reported.</w:t>
      </w:r>
    </w:p>
    <w:sectPr w:rsidR="009A79D3" w:rsidRPr="00D03F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2095"/>
    <w:multiLevelType w:val="multilevel"/>
    <w:tmpl w:val="3C64444E"/>
    <w:styleLink w:val="NumberedBullet"/>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11395964"/>
    <w:multiLevelType w:val="multilevel"/>
    <w:tmpl w:val="441C3358"/>
    <w:numStyleLink w:val="RomanNumberedBullet"/>
  </w:abstractNum>
  <w:abstractNum w:abstractNumId="2"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5" w15:restartNumberingAfterBreak="0">
    <w:nsid w:val="34B01141"/>
    <w:multiLevelType w:val="multilevel"/>
    <w:tmpl w:val="D91A43F4"/>
    <w:numStyleLink w:val="NumberedBulletWithinBullet"/>
  </w:abstractNum>
  <w:abstractNum w:abstractNumId="6"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ddhant">
    <w15:presenceInfo w15:providerId="Windows Live" w15:userId="2f468145b78375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97404"/>
    <w:rsid w:val="000A0BDB"/>
    <w:rsid w:val="000F0746"/>
    <w:rsid w:val="00136FA3"/>
    <w:rsid w:val="00163AFA"/>
    <w:rsid w:val="00173794"/>
    <w:rsid w:val="00187C0B"/>
    <w:rsid w:val="001D10BE"/>
    <w:rsid w:val="00202957"/>
    <w:rsid w:val="0024522D"/>
    <w:rsid w:val="002D0F00"/>
    <w:rsid w:val="00343EF6"/>
    <w:rsid w:val="00383F10"/>
    <w:rsid w:val="00405A21"/>
    <w:rsid w:val="004145E8"/>
    <w:rsid w:val="00421697"/>
    <w:rsid w:val="005126E2"/>
    <w:rsid w:val="00513972"/>
    <w:rsid w:val="005A2CFD"/>
    <w:rsid w:val="005D1E65"/>
    <w:rsid w:val="00624CC5"/>
    <w:rsid w:val="00626551"/>
    <w:rsid w:val="006D32F9"/>
    <w:rsid w:val="00711634"/>
    <w:rsid w:val="007A7CA4"/>
    <w:rsid w:val="007E73F3"/>
    <w:rsid w:val="00884E3F"/>
    <w:rsid w:val="008C3071"/>
    <w:rsid w:val="008E4810"/>
    <w:rsid w:val="00951380"/>
    <w:rsid w:val="009A79D3"/>
    <w:rsid w:val="00A01F57"/>
    <w:rsid w:val="00AE32CD"/>
    <w:rsid w:val="00BA2C22"/>
    <w:rsid w:val="00BC5AE5"/>
    <w:rsid w:val="00BE1454"/>
    <w:rsid w:val="00BE4A77"/>
    <w:rsid w:val="00C2585A"/>
    <w:rsid w:val="00C652AB"/>
    <w:rsid w:val="00CD6088"/>
    <w:rsid w:val="00D014F6"/>
    <w:rsid w:val="00D03FE8"/>
    <w:rsid w:val="00D31C08"/>
    <w:rsid w:val="00D81FC4"/>
    <w:rsid w:val="00D836B3"/>
    <w:rsid w:val="00E5107E"/>
    <w:rsid w:val="00E700FF"/>
    <w:rsid w:val="00EB75C1"/>
    <w:rsid w:val="00F14AD5"/>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52AB"/>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C652AB"/>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C652AB"/>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C652AB"/>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C652AB"/>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C652AB"/>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C652AB"/>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rsid w:val="00C652A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52AB"/>
  </w:style>
  <w:style w:type="character" w:customStyle="1" w:styleId="Heading1Char">
    <w:name w:val="Heading 1 Char"/>
    <w:aliases w:val="Heading 1 [PACKT] Char"/>
    <w:link w:val="Heading1"/>
    <w:rsid w:val="00C652AB"/>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C652AB"/>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C652AB"/>
    <w:rPr>
      <w:rFonts w:ascii="Arial" w:eastAsia="Times New Roman" w:hAnsi="Arial" w:cs="Times New Roman"/>
      <w:iCs/>
      <w:color w:val="000000"/>
      <w:sz w:val="20"/>
      <w:lang w:val="en-GB" w:eastAsia="x-none"/>
    </w:rPr>
  </w:style>
  <w:style w:type="paragraph" w:customStyle="1" w:styleId="NormalPACKT">
    <w:name w:val="Normal [PACKT]"/>
    <w:uiPriority w:val="99"/>
    <w:locked/>
    <w:rsid w:val="00C652AB"/>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C652AB"/>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C652AB"/>
    <w:rPr>
      <w:rFonts w:ascii="Lucida Console" w:hAnsi="Lucida Console"/>
      <w:color w:val="FF6600"/>
      <w:sz w:val="19"/>
      <w:szCs w:val="18"/>
    </w:rPr>
  </w:style>
  <w:style w:type="character" w:customStyle="1" w:styleId="URLPACKT0">
    <w:name w:val="URL [PACKT]"/>
    <w:uiPriority w:val="99"/>
    <w:rsid w:val="00C652AB"/>
    <w:rPr>
      <w:rFonts w:ascii="Lucida Console" w:hAnsi="Lucida Console"/>
      <w:color w:val="0000FF"/>
      <w:sz w:val="19"/>
      <w:szCs w:val="18"/>
    </w:rPr>
  </w:style>
  <w:style w:type="character" w:customStyle="1" w:styleId="CodeInTextPACKT">
    <w:name w:val="Code In Text [PACKT]"/>
    <w:uiPriority w:val="99"/>
    <w:locked/>
    <w:rsid w:val="00C652AB"/>
    <w:rPr>
      <w:rFonts w:ascii="Lucida Console" w:hAnsi="Lucida Console"/>
      <w:color w:val="747959"/>
      <w:sz w:val="19"/>
      <w:szCs w:val="18"/>
    </w:rPr>
  </w:style>
  <w:style w:type="paragraph" w:customStyle="1" w:styleId="ChapterTitlePACKT">
    <w:name w:val="Chapter Title [PACKT]"/>
    <w:next w:val="NormalPACKT"/>
    <w:uiPriority w:val="99"/>
    <w:locked/>
    <w:rsid w:val="00C652AB"/>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C652AB"/>
    <w:rPr>
      <w:rFonts w:ascii="Times New Roman" w:hAnsi="Times New Roman"/>
      <w:b/>
      <w:color w:val="008000"/>
      <w:sz w:val="22"/>
    </w:rPr>
  </w:style>
  <w:style w:type="character" w:customStyle="1" w:styleId="KeyWordPACKT">
    <w:name w:val="Key Word [PACKT]"/>
    <w:uiPriority w:val="99"/>
    <w:locked/>
    <w:rsid w:val="00C652AB"/>
    <w:rPr>
      <w:b/>
    </w:rPr>
  </w:style>
  <w:style w:type="character" w:customStyle="1" w:styleId="KeyPACKT">
    <w:name w:val="Key [PACKT]"/>
    <w:uiPriority w:val="99"/>
    <w:locked/>
    <w:rsid w:val="00C652AB"/>
    <w:rPr>
      <w:i/>
      <w:color w:val="00CCFF"/>
    </w:rPr>
  </w:style>
  <w:style w:type="character" w:customStyle="1" w:styleId="ChapterrefPACKT">
    <w:name w:val="Chapterref [PACKT]"/>
    <w:uiPriority w:val="99"/>
    <w:locked/>
    <w:rsid w:val="00C652AB"/>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C652AB"/>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C652AB"/>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C652AB"/>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C652AB"/>
    <w:pPr>
      <w:numPr>
        <w:numId w:val="2"/>
      </w:numPr>
    </w:pPr>
  </w:style>
  <w:style w:type="paragraph" w:customStyle="1" w:styleId="TableColumnHeadingPACKT">
    <w:name w:val="Table Column Heading [PACKT]"/>
    <w:basedOn w:val="NormalPACKT"/>
    <w:uiPriority w:val="99"/>
    <w:rsid w:val="00C652AB"/>
    <w:pPr>
      <w:spacing w:before="60" w:after="60"/>
    </w:pPr>
    <w:rPr>
      <w:rFonts w:cs="Arial"/>
      <w:b/>
      <w:bCs/>
      <w:sz w:val="20"/>
    </w:rPr>
  </w:style>
  <w:style w:type="paragraph" w:customStyle="1" w:styleId="CodeEndPACKT">
    <w:name w:val="Code End [PACKT]"/>
    <w:basedOn w:val="CodePACKT"/>
    <w:next w:val="NormalPACKT"/>
    <w:uiPriority w:val="99"/>
    <w:locked/>
    <w:rsid w:val="00C652AB"/>
    <w:pPr>
      <w:spacing w:after="120"/>
    </w:pPr>
  </w:style>
  <w:style w:type="paragraph" w:customStyle="1" w:styleId="TableColumnContentPACKT">
    <w:name w:val="Table Column Content [PACKT]"/>
    <w:basedOn w:val="TableColumnHeadingPACKT"/>
    <w:uiPriority w:val="99"/>
    <w:rsid w:val="00C652AB"/>
    <w:rPr>
      <w:b w:val="0"/>
    </w:rPr>
  </w:style>
  <w:style w:type="paragraph" w:customStyle="1" w:styleId="CommandLinePACKT">
    <w:name w:val="Command Line [PACKT]"/>
    <w:basedOn w:val="CodePACKT"/>
    <w:uiPriority w:val="99"/>
    <w:qFormat/>
    <w:locked/>
    <w:rsid w:val="00C652AB"/>
    <w:pPr>
      <w:spacing w:after="60"/>
      <w:ind w:left="0"/>
    </w:pPr>
  </w:style>
  <w:style w:type="paragraph" w:customStyle="1" w:styleId="CodeWithinTipPACKT">
    <w:name w:val="Code Within Tip [PACKT]"/>
    <w:uiPriority w:val="99"/>
    <w:qFormat/>
    <w:rsid w:val="00C652AB"/>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C652AB"/>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C652AB"/>
    <w:pPr>
      <w:spacing w:after="120"/>
    </w:pPr>
  </w:style>
  <w:style w:type="paragraph" w:customStyle="1" w:styleId="FigurePACKT">
    <w:name w:val="Figure [PACKT]"/>
    <w:uiPriority w:val="99"/>
    <w:locked/>
    <w:rsid w:val="00C652AB"/>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C652AB"/>
    <w:pPr>
      <w:spacing w:after="120"/>
    </w:pPr>
  </w:style>
  <w:style w:type="paragraph" w:customStyle="1" w:styleId="BulletWithinBulletPACKT">
    <w:name w:val="Bullet Within Bullet [PACKT]"/>
    <w:basedOn w:val="BulletPACKT"/>
    <w:uiPriority w:val="99"/>
    <w:locked/>
    <w:rsid w:val="00C652AB"/>
    <w:pPr>
      <w:tabs>
        <w:tab w:val="clear" w:pos="360"/>
      </w:tabs>
      <w:ind w:left="1440" w:right="720"/>
    </w:pPr>
  </w:style>
  <w:style w:type="paragraph" w:customStyle="1" w:styleId="BulletWithinBulletEndPACKT">
    <w:name w:val="Bullet Within Bullet End [PACKT]"/>
    <w:basedOn w:val="BulletWithinBulletPACKT"/>
    <w:uiPriority w:val="99"/>
    <w:locked/>
    <w:rsid w:val="00C652AB"/>
    <w:pPr>
      <w:spacing w:after="120"/>
    </w:pPr>
  </w:style>
  <w:style w:type="paragraph" w:customStyle="1" w:styleId="TipPACKT">
    <w:name w:val="Tip [PACKT]"/>
    <w:basedOn w:val="InformationBoxPACKT"/>
    <w:next w:val="NormalPACKT"/>
    <w:uiPriority w:val="99"/>
    <w:qFormat/>
    <w:rsid w:val="00C652AB"/>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C652AB"/>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C652AB"/>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C652AB"/>
  </w:style>
  <w:style w:type="paragraph" w:customStyle="1" w:styleId="PartTitlePACKT">
    <w:name w:val="Part Title [PACKT]"/>
    <w:basedOn w:val="PartPACKT"/>
    <w:uiPriority w:val="99"/>
    <w:qFormat/>
    <w:rsid w:val="00C652AB"/>
    <w:rPr>
      <w:i/>
      <w:sz w:val="26"/>
      <w:u w:val="none"/>
    </w:rPr>
  </w:style>
  <w:style w:type="paragraph" w:customStyle="1" w:styleId="CommandLineEndPACKT">
    <w:name w:val="Command Line End [PACKT]"/>
    <w:basedOn w:val="CommandLinePACKT"/>
    <w:uiPriority w:val="99"/>
    <w:locked/>
    <w:rsid w:val="00C652AB"/>
    <w:pPr>
      <w:spacing w:after="120"/>
    </w:pPr>
    <w:rPr>
      <w:bCs/>
      <w:noProof/>
      <w:szCs w:val="20"/>
      <w:lang w:eastAsia="en-US"/>
    </w:rPr>
  </w:style>
  <w:style w:type="paragraph" w:customStyle="1" w:styleId="CodeWithinBulletsPACKT">
    <w:name w:val="Code Within Bullets [PACKT]"/>
    <w:basedOn w:val="CodePACKT"/>
    <w:uiPriority w:val="99"/>
    <w:locked/>
    <w:rsid w:val="00C652AB"/>
    <w:pPr>
      <w:ind w:left="1080"/>
    </w:pPr>
    <w:rPr>
      <w:szCs w:val="20"/>
    </w:rPr>
  </w:style>
  <w:style w:type="paragraph" w:customStyle="1" w:styleId="CodeWithinBulletsEndPACKT">
    <w:name w:val="Code Within Bullets End [PACKT]"/>
    <w:basedOn w:val="CodeWithinBulletsPACKT"/>
    <w:uiPriority w:val="99"/>
    <w:locked/>
    <w:rsid w:val="00C652AB"/>
    <w:pPr>
      <w:spacing w:after="120"/>
    </w:pPr>
  </w:style>
  <w:style w:type="paragraph" w:customStyle="1" w:styleId="NumberedBulletWithinBulletPACKT">
    <w:name w:val="Numbered Bullet Within Bullet [PACKT]"/>
    <w:basedOn w:val="BulletWithinBulletPACKT"/>
    <w:uiPriority w:val="99"/>
    <w:locked/>
    <w:rsid w:val="00C652AB"/>
    <w:pPr>
      <w:numPr>
        <w:numId w:val="4"/>
      </w:numPr>
    </w:pPr>
  </w:style>
  <w:style w:type="paragraph" w:customStyle="1" w:styleId="NumberedBulletWithinBulletEndPACKT">
    <w:name w:val="Numbered Bullet Within Bullet End [PACKT]"/>
    <w:basedOn w:val="NumberedBulletWithinBulletPACKT"/>
    <w:uiPriority w:val="99"/>
    <w:locked/>
    <w:rsid w:val="00C652AB"/>
    <w:pPr>
      <w:spacing w:after="120"/>
    </w:pPr>
  </w:style>
  <w:style w:type="paragraph" w:customStyle="1" w:styleId="BulletWithinInformationBoxPACKT">
    <w:name w:val="Bullet Within Information Box [PACKT]"/>
    <w:basedOn w:val="InformationBoxPACKT"/>
    <w:uiPriority w:val="99"/>
    <w:qFormat/>
    <w:locked/>
    <w:rsid w:val="00C652AB"/>
    <w:pPr>
      <w:spacing w:before="0" w:after="20"/>
      <w:ind w:left="1080" w:hanging="360"/>
    </w:pPr>
  </w:style>
  <w:style w:type="paragraph" w:customStyle="1" w:styleId="CodeWithinTipEndPACKT">
    <w:name w:val="Code Within Tip End [PACKT]"/>
    <w:basedOn w:val="CodeWithinTipPACKT"/>
    <w:uiPriority w:val="99"/>
    <w:qFormat/>
    <w:rsid w:val="00C652AB"/>
    <w:pPr>
      <w:spacing w:after="120"/>
    </w:pPr>
  </w:style>
  <w:style w:type="paragraph" w:customStyle="1" w:styleId="CodeWithinInformationBoxPACKT">
    <w:name w:val="Code Within Information Box [PACKT]"/>
    <w:basedOn w:val="CodeWithinTipPACKT"/>
    <w:uiPriority w:val="99"/>
    <w:qFormat/>
    <w:rsid w:val="00C652AB"/>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C652AB"/>
    <w:rPr>
      <w:i/>
      <w:color w:val="FF99CC"/>
    </w:rPr>
  </w:style>
  <w:style w:type="paragraph" w:customStyle="1" w:styleId="QuotePACKT">
    <w:name w:val="Quote [PACKT]"/>
    <w:basedOn w:val="NormalPACKT"/>
    <w:uiPriority w:val="99"/>
    <w:rsid w:val="00C652AB"/>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C652AB"/>
    <w:rPr>
      <w:rFonts w:ascii="Arial" w:hAnsi="Arial"/>
      <w:b/>
      <w:color w:val="FF0000"/>
      <w:sz w:val="28"/>
      <w:szCs w:val="28"/>
    </w:rPr>
  </w:style>
  <w:style w:type="paragraph" w:customStyle="1" w:styleId="IgnorePACKT">
    <w:name w:val="Ignore [PACKT]"/>
    <w:basedOn w:val="FigureWithinTipPACKT"/>
    <w:uiPriority w:val="99"/>
    <w:qFormat/>
    <w:rsid w:val="00C652AB"/>
  </w:style>
  <w:style w:type="paragraph" w:customStyle="1" w:styleId="FigureWithinTipPACKT">
    <w:name w:val="Figure Within Tip [PACKT]"/>
    <w:basedOn w:val="FigureWithinTableContentPACKT"/>
    <w:uiPriority w:val="99"/>
    <w:qFormat/>
    <w:rsid w:val="00C652AB"/>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C652AB"/>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C652AB"/>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C652AB"/>
  </w:style>
  <w:style w:type="paragraph" w:customStyle="1" w:styleId="InformationBoxWithinBulletPACKT">
    <w:name w:val="Information Box Within Bullet [PACKT]"/>
    <w:basedOn w:val="InformationBoxPACKT"/>
    <w:uiPriority w:val="99"/>
    <w:qFormat/>
    <w:rsid w:val="00C652AB"/>
    <w:pPr>
      <w:ind w:left="1080"/>
    </w:pPr>
  </w:style>
  <w:style w:type="paragraph" w:customStyle="1" w:styleId="BulletWithinInformationBoxEndPACKT">
    <w:name w:val="Bullet Within Information Box End [PACKT]"/>
    <w:basedOn w:val="BulletWithinInformationBoxPACKT"/>
    <w:uiPriority w:val="99"/>
    <w:qFormat/>
    <w:rsid w:val="00C652AB"/>
    <w:pPr>
      <w:spacing w:after="60"/>
    </w:pPr>
  </w:style>
  <w:style w:type="paragraph" w:customStyle="1" w:styleId="BulletWithinTipPACKT">
    <w:name w:val="Bullet Within Tip [PACKT]"/>
    <w:basedOn w:val="BulletWithinInformationBoxPACKT"/>
    <w:uiPriority w:val="99"/>
    <w:qFormat/>
    <w:rsid w:val="00C652AB"/>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C652AB"/>
    <w:pPr>
      <w:spacing w:after="60"/>
    </w:pPr>
  </w:style>
  <w:style w:type="paragraph" w:customStyle="1" w:styleId="CodeWithinInformationBoxEndPACKT">
    <w:name w:val="Code Within Information Box End [PACKT]"/>
    <w:basedOn w:val="CodeWithinInformationBoxPACKT"/>
    <w:qFormat/>
    <w:rsid w:val="00C652AB"/>
    <w:pPr>
      <w:spacing w:before="180" w:after="180"/>
    </w:pPr>
  </w:style>
  <w:style w:type="paragraph" w:customStyle="1" w:styleId="CodeWithinTableColumnContentPACKT">
    <w:name w:val="Code Within Table Column Content [PACKT]"/>
    <w:basedOn w:val="CodeWithinTipEndPACKT"/>
    <w:uiPriority w:val="99"/>
    <w:qFormat/>
    <w:rsid w:val="00C652AB"/>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C652AB"/>
    <w:pPr>
      <w:spacing w:after="120"/>
    </w:pPr>
  </w:style>
  <w:style w:type="paragraph" w:customStyle="1" w:styleId="CommandLineWithinTipPACKT">
    <w:name w:val="Command Line Within Tip [PACKT]"/>
    <w:basedOn w:val="CommandLinePACKT"/>
    <w:uiPriority w:val="99"/>
    <w:qFormat/>
    <w:rsid w:val="00C652AB"/>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C652AB"/>
    <w:pPr>
      <w:spacing w:after="120"/>
    </w:pPr>
  </w:style>
  <w:style w:type="paragraph" w:customStyle="1" w:styleId="CommandLineWithinInformationBoxPACKT">
    <w:name w:val="Command Line Within Information Box [PACKT]"/>
    <w:basedOn w:val="CommandLineWithinTipPACKT"/>
    <w:uiPriority w:val="99"/>
    <w:qFormat/>
    <w:rsid w:val="00C652AB"/>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C652AB"/>
    <w:pPr>
      <w:spacing w:after="120"/>
    </w:pPr>
  </w:style>
  <w:style w:type="paragraph" w:customStyle="1" w:styleId="CommandLineWithinTableColumnContentPACKT">
    <w:name w:val="Command Line Within Table Column Content [PACKT]"/>
    <w:basedOn w:val="CommandLineWithinInformationBoxEndPACKT"/>
    <w:uiPriority w:val="99"/>
    <w:qFormat/>
    <w:rsid w:val="00C652AB"/>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C652AB"/>
    <w:pPr>
      <w:spacing w:after="120"/>
    </w:pPr>
  </w:style>
  <w:style w:type="paragraph" w:customStyle="1" w:styleId="CommandLineWithinBulletPACKT">
    <w:name w:val="Command Line Within Bullet [PACKT]"/>
    <w:basedOn w:val="CommandLineWithinTableColumnContentEndPACKT"/>
    <w:uiPriority w:val="99"/>
    <w:qFormat/>
    <w:rsid w:val="00C652AB"/>
    <w:pPr>
      <w:ind w:left="720"/>
    </w:pPr>
  </w:style>
  <w:style w:type="paragraph" w:customStyle="1" w:styleId="CommandLineWithinBulletEndPACKT">
    <w:name w:val="Command Line Within Bullet End [PACKT]"/>
    <w:basedOn w:val="CommandLineWithinBulletPACKT"/>
    <w:uiPriority w:val="99"/>
    <w:qFormat/>
    <w:rsid w:val="00C652AB"/>
  </w:style>
  <w:style w:type="paragraph" w:customStyle="1" w:styleId="QuoteWithinBulletPACKT">
    <w:name w:val="Quote Within Bullet [PACKT]"/>
    <w:basedOn w:val="QuotePACKT"/>
    <w:uiPriority w:val="99"/>
    <w:qFormat/>
    <w:rsid w:val="00C652AB"/>
    <w:pPr>
      <w:ind w:left="864" w:right="864"/>
    </w:pPr>
  </w:style>
  <w:style w:type="paragraph" w:customStyle="1" w:styleId="RomanNumberedBulletPACKT">
    <w:name w:val="Roman Numbered Bullet [PACKT]"/>
    <w:basedOn w:val="NumberedBulletPACKT"/>
    <w:uiPriority w:val="99"/>
    <w:qFormat/>
    <w:rsid w:val="00C652AB"/>
    <w:pPr>
      <w:numPr>
        <w:numId w:val="6"/>
      </w:numPr>
      <w:tabs>
        <w:tab w:val="clear" w:pos="360"/>
      </w:tabs>
    </w:pPr>
  </w:style>
  <w:style w:type="paragraph" w:customStyle="1" w:styleId="RomanNumberedBulletEndPACKT">
    <w:name w:val="Roman Numbered Bullet End [PACKT]"/>
    <w:basedOn w:val="RomanNumberedBulletPACKT"/>
    <w:uiPriority w:val="99"/>
    <w:qFormat/>
    <w:rsid w:val="00C652AB"/>
    <w:pPr>
      <w:spacing w:after="120"/>
    </w:pPr>
  </w:style>
  <w:style w:type="character" w:customStyle="1" w:styleId="CodeHighlightedPACKT">
    <w:name w:val="Code Highlighted [PACKT]"/>
    <w:uiPriority w:val="99"/>
    <w:qFormat/>
    <w:rsid w:val="00C652AB"/>
    <w:rPr>
      <w:rFonts w:ascii="Lucida Console" w:hAnsi="Lucida Console"/>
      <w:b/>
      <w:color w:val="747959"/>
      <w:sz w:val="18"/>
      <w:szCs w:val="18"/>
    </w:rPr>
  </w:style>
  <w:style w:type="character" w:customStyle="1" w:styleId="IconPACKT">
    <w:name w:val="Icon [PACKT]"/>
    <w:uiPriority w:val="99"/>
    <w:qFormat/>
    <w:rsid w:val="00C652AB"/>
    <w:rPr>
      <w:rFonts w:ascii="Times New Roman" w:hAnsi="Times New Roman"/>
      <w:noProof/>
      <w:sz w:val="22"/>
    </w:rPr>
  </w:style>
  <w:style w:type="table" w:styleId="TableGrid">
    <w:name w:val="Table Grid"/>
    <w:basedOn w:val="TableNormal"/>
    <w:rsid w:val="00C652A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C652AB"/>
    <w:pPr>
      <w:spacing w:before="0" w:after="120"/>
    </w:pPr>
    <w:rPr>
      <w:rFonts w:ascii="Times New Roman" w:hAnsi="Times New Roman"/>
    </w:rPr>
  </w:style>
  <w:style w:type="paragraph" w:customStyle="1" w:styleId="AlphabeticalBulletPACKT">
    <w:name w:val="Alphabetical Bullet [PACKT]"/>
    <w:basedOn w:val="Normal"/>
    <w:uiPriority w:val="99"/>
    <w:qFormat/>
    <w:rsid w:val="00C652AB"/>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C652AB"/>
    <w:pPr>
      <w:spacing w:after="120"/>
    </w:pPr>
    <w:rPr>
      <w:bCs/>
    </w:rPr>
  </w:style>
  <w:style w:type="paragraph" w:customStyle="1" w:styleId="PartSectionPACKT">
    <w:name w:val="Part Section [PACKT]"/>
    <w:basedOn w:val="PartTitlePACKT"/>
    <w:uiPriority w:val="99"/>
    <w:qFormat/>
    <w:rsid w:val="00C652AB"/>
    <w:rPr>
      <w:sz w:val="46"/>
    </w:rPr>
  </w:style>
  <w:style w:type="paragraph" w:customStyle="1" w:styleId="BulletWithinTableColumnContentPACKT">
    <w:name w:val="Bullet Within Table Column Content [PACKT]"/>
    <w:basedOn w:val="BulletPACKT"/>
    <w:uiPriority w:val="99"/>
    <w:qFormat/>
    <w:rsid w:val="00C652AB"/>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C652AB"/>
    <w:pPr>
      <w:spacing w:after="120"/>
    </w:pPr>
  </w:style>
  <w:style w:type="paragraph" w:customStyle="1" w:styleId="PartHeadingPACKT">
    <w:name w:val="Part Heading [PACKT]"/>
    <w:basedOn w:val="ChapterTitlePACKT"/>
    <w:qFormat/>
    <w:rsid w:val="00C652AB"/>
  </w:style>
  <w:style w:type="paragraph" w:styleId="BalloonText">
    <w:name w:val="Balloon Text"/>
    <w:basedOn w:val="Normal"/>
    <w:link w:val="BalloonTextChar"/>
    <w:rsid w:val="00C652AB"/>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C652AB"/>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C652AB"/>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C652AB"/>
    <w:pPr>
      <w:spacing w:after="120"/>
    </w:pPr>
  </w:style>
  <w:style w:type="paragraph" w:customStyle="1" w:styleId="BulletWithoutBulletWithinNestedBulletPACKT">
    <w:name w:val="Bullet Without Bullet Within Nested Bullet [PACKT]"/>
    <w:basedOn w:val="BulletWithoutBulletWithinBulletPACKT"/>
    <w:uiPriority w:val="99"/>
    <w:rsid w:val="00C652AB"/>
    <w:pPr>
      <w:ind w:left="1440"/>
    </w:pPr>
  </w:style>
  <w:style w:type="paragraph" w:customStyle="1" w:styleId="BulletWithoutBulletWithinNestedBulletEndPACKT">
    <w:name w:val="Bullet Without Bullet Within Nested Bullet End [PACKT]"/>
    <w:basedOn w:val="BulletWithoutBulletWithinNestedBulletPACKT"/>
    <w:uiPriority w:val="99"/>
    <w:rsid w:val="00C652AB"/>
    <w:pPr>
      <w:spacing w:after="173"/>
    </w:pPr>
  </w:style>
  <w:style w:type="paragraph" w:customStyle="1" w:styleId="AppendixTitlePACKT">
    <w:name w:val="Appendix Title [PACKT]"/>
    <w:basedOn w:val="NormalPACKT"/>
    <w:uiPriority w:val="99"/>
    <w:rsid w:val="00C652AB"/>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C652AB"/>
    <w:pPr>
      <w:numPr>
        <w:numId w:val="2"/>
      </w:numPr>
    </w:pPr>
  </w:style>
  <w:style w:type="numbering" w:customStyle="1" w:styleId="NumberedBulletWithinBullet">
    <w:name w:val="Numbered Bullet Within Bullet"/>
    <w:uiPriority w:val="99"/>
    <w:rsid w:val="00C652AB"/>
    <w:pPr>
      <w:numPr>
        <w:numId w:val="3"/>
      </w:numPr>
    </w:pPr>
  </w:style>
  <w:style w:type="numbering" w:customStyle="1" w:styleId="RomanNumberedBullet">
    <w:name w:val="Roman Numbered Bullet"/>
    <w:uiPriority w:val="99"/>
    <w:rsid w:val="00C652AB"/>
    <w:pPr>
      <w:numPr>
        <w:numId w:val="5"/>
      </w:numPr>
    </w:pPr>
  </w:style>
  <w:style w:type="numbering" w:customStyle="1" w:styleId="AlphabeticalBullet">
    <w:name w:val="Alphabetical Bullet"/>
    <w:uiPriority w:val="99"/>
    <w:rsid w:val="00C652AB"/>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31352">
      <w:bodyDiv w:val="1"/>
      <w:marLeft w:val="0"/>
      <w:marRight w:val="0"/>
      <w:marTop w:val="0"/>
      <w:marBottom w:val="0"/>
      <w:divBdr>
        <w:top w:val="none" w:sz="0" w:space="0" w:color="auto"/>
        <w:left w:val="none" w:sz="0" w:space="0" w:color="auto"/>
        <w:bottom w:val="none" w:sz="0" w:space="0" w:color="auto"/>
        <w:right w:val="none" w:sz="0" w:space="0" w:color="auto"/>
      </w:divBdr>
      <w:divsChild>
        <w:div w:id="720404259">
          <w:marLeft w:val="0"/>
          <w:marRight w:val="0"/>
          <w:marTop w:val="0"/>
          <w:marBottom w:val="0"/>
          <w:divBdr>
            <w:top w:val="none" w:sz="0" w:space="0" w:color="auto"/>
            <w:left w:val="none" w:sz="0" w:space="0" w:color="auto"/>
            <w:bottom w:val="none" w:sz="0" w:space="0" w:color="auto"/>
            <w:right w:val="none" w:sz="0" w:space="0" w:color="auto"/>
          </w:divBdr>
          <w:divsChild>
            <w:div w:id="865094325">
              <w:marLeft w:val="0"/>
              <w:marRight w:val="0"/>
              <w:marTop w:val="0"/>
              <w:marBottom w:val="0"/>
              <w:divBdr>
                <w:top w:val="none" w:sz="0" w:space="0" w:color="auto"/>
                <w:left w:val="none" w:sz="0" w:space="0" w:color="auto"/>
                <w:bottom w:val="none" w:sz="0" w:space="0" w:color="auto"/>
                <w:right w:val="none" w:sz="0" w:space="0" w:color="auto"/>
              </w:divBdr>
              <w:divsChild>
                <w:div w:id="8500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4590">
          <w:marLeft w:val="0"/>
          <w:marRight w:val="0"/>
          <w:marTop w:val="0"/>
          <w:marBottom w:val="0"/>
          <w:divBdr>
            <w:top w:val="none" w:sz="0" w:space="0" w:color="auto"/>
            <w:left w:val="none" w:sz="0" w:space="0" w:color="auto"/>
            <w:bottom w:val="none" w:sz="0" w:space="0" w:color="auto"/>
            <w:right w:val="none" w:sz="0" w:space="0" w:color="auto"/>
          </w:divBdr>
          <w:divsChild>
            <w:div w:id="555238986">
              <w:marLeft w:val="0"/>
              <w:marRight w:val="0"/>
              <w:marTop w:val="0"/>
              <w:marBottom w:val="0"/>
              <w:divBdr>
                <w:top w:val="none" w:sz="0" w:space="0" w:color="auto"/>
                <w:left w:val="none" w:sz="0" w:space="0" w:color="auto"/>
                <w:bottom w:val="none" w:sz="0" w:space="0" w:color="auto"/>
                <w:right w:val="none" w:sz="0" w:space="0" w:color="auto"/>
              </w:divBdr>
              <w:divsChild>
                <w:div w:id="1943342145">
                  <w:marLeft w:val="0"/>
                  <w:marRight w:val="0"/>
                  <w:marTop w:val="0"/>
                  <w:marBottom w:val="0"/>
                  <w:divBdr>
                    <w:top w:val="none" w:sz="0" w:space="0" w:color="auto"/>
                    <w:left w:val="none" w:sz="0" w:space="0" w:color="auto"/>
                    <w:bottom w:val="none" w:sz="0" w:space="0" w:color="auto"/>
                    <w:right w:val="none" w:sz="0" w:space="0" w:color="auto"/>
                  </w:divBdr>
                  <w:divsChild>
                    <w:div w:id="1270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55405">
              <w:marLeft w:val="0"/>
              <w:marRight w:val="0"/>
              <w:marTop w:val="0"/>
              <w:marBottom w:val="0"/>
              <w:divBdr>
                <w:top w:val="none" w:sz="0" w:space="0" w:color="auto"/>
                <w:left w:val="none" w:sz="0" w:space="0" w:color="auto"/>
                <w:bottom w:val="none" w:sz="0" w:space="0" w:color="auto"/>
                <w:right w:val="none" w:sz="0" w:space="0" w:color="auto"/>
              </w:divBdr>
              <w:divsChild>
                <w:div w:id="431240902">
                  <w:marLeft w:val="0"/>
                  <w:marRight w:val="0"/>
                  <w:marTop w:val="0"/>
                  <w:marBottom w:val="0"/>
                  <w:divBdr>
                    <w:top w:val="none" w:sz="0" w:space="0" w:color="auto"/>
                    <w:left w:val="none" w:sz="0" w:space="0" w:color="auto"/>
                    <w:bottom w:val="none" w:sz="0" w:space="0" w:color="auto"/>
                    <w:right w:val="none" w:sz="0" w:space="0" w:color="auto"/>
                  </w:divBdr>
                </w:div>
                <w:div w:id="1396587299">
                  <w:marLeft w:val="0"/>
                  <w:marRight w:val="0"/>
                  <w:marTop w:val="0"/>
                  <w:marBottom w:val="0"/>
                  <w:divBdr>
                    <w:top w:val="none" w:sz="0" w:space="0" w:color="auto"/>
                    <w:left w:val="none" w:sz="0" w:space="0" w:color="auto"/>
                    <w:bottom w:val="none" w:sz="0" w:space="0" w:color="auto"/>
                    <w:right w:val="none" w:sz="0" w:space="0" w:color="auto"/>
                  </w:divBdr>
                </w:div>
                <w:div w:id="1228956049">
                  <w:marLeft w:val="0"/>
                  <w:marRight w:val="0"/>
                  <w:marTop w:val="0"/>
                  <w:marBottom w:val="0"/>
                  <w:divBdr>
                    <w:top w:val="none" w:sz="0" w:space="0" w:color="auto"/>
                    <w:left w:val="none" w:sz="0" w:space="0" w:color="auto"/>
                    <w:bottom w:val="none" w:sz="0" w:space="0" w:color="auto"/>
                    <w:right w:val="none" w:sz="0" w:space="0" w:color="auto"/>
                  </w:divBdr>
                </w:div>
                <w:div w:id="435029610">
                  <w:marLeft w:val="0"/>
                  <w:marRight w:val="0"/>
                  <w:marTop w:val="0"/>
                  <w:marBottom w:val="0"/>
                  <w:divBdr>
                    <w:top w:val="none" w:sz="0" w:space="0" w:color="auto"/>
                    <w:left w:val="none" w:sz="0" w:space="0" w:color="auto"/>
                    <w:bottom w:val="none" w:sz="0" w:space="0" w:color="auto"/>
                    <w:right w:val="none" w:sz="0" w:space="0" w:color="auto"/>
                  </w:divBdr>
                </w:div>
                <w:div w:id="185291474">
                  <w:marLeft w:val="0"/>
                  <w:marRight w:val="0"/>
                  <w:marTop w:val="0"/>
                  <w:marBottom w:val="0"/>
                  <w:divBdr>
                    <w:top w:val="none" w:sz="0" w:space="0" w:color="auto"/>
                    <w:left w:val="none" w:sz="0" w:space="0" w:color="auto"/>
                    <w:bottom w:val="none" w:sz="0" w:space="0" w:color="auto"/>
                    <w:right w:val="none" w:sz="0" w:space="0" w:color="auto"/>
                  </w:divBdr>
                </w:div>
                <w:div w:id="1535847426">
                  <w:marLeft w:val="0"/>
                  <w:marRight w:val="0"/>
                  <w:marTop w:val="0"/>
                  <w:marBottom w:val="0"/>
                  <w:divBdr>
                    <w:top w:val="none" w:sz="0" w:space="0" w:color="auto"/>
                    <w:left w:val="none" w:sz="0" w:space="0" w:color="auto"/>
                    <w:bottom w:val="none" w:sz="0" w:space="0" w:color="auto"/>
                    <w:right w:val="none" w:sz="0" w:space="0" w:color="auto"/>
                  </w:divBdr>
                </w:div>
                <w:div w:id="1851140404">
                  <w:marLeft w:val="0"/>
                  <w:marRight w:val="0"/>
                  <w:marTop w:val="0"/>
                  <w:marBottom w:val="0"/>
                  <w:divBdr>
                    <w:top w:val="none" w:sz="0" w:space="0" w:color="auto"/>
                    <w:left w:val="none" w:sz="0" w:space="0" w:color="auto"/>
                    <w:bottom w:val="none" w:sz="0" w:space="0" w:color="auto"/>
                    <w:right w:val="none" w:sz="0" w:space="0" w:color="auto"/>
                  </w:divBdr>
                </w:div>
                <w:div w:id="849954664">
                  <w:marLeft w:val="0"/>
                  <w:marRight w:val="0"/>
                  <w:marTop w:val="0"/>
                  <w:marBottom w:val="0"/>
                  <w:divBdr>
                    <w:top w:val="none" w:sz="0" w:space="0" w:color="auto"/>
                    <w:left w:val="none" w:sz="0" w:space="0" w:color="auto"/>
                    <w:bottom w:val="none" w:sz="0" w:space="0" w:color="auto"/>
                    <w:right w:val="none" w:sz="0" w:space="0" w:color="auto"/>
                  </w:divBdr>
                </w:div>
                <w:div w:id="114719364">
                  <w:marLeft w:val="0"/>
                  <w:marRight w:val="0"/>
                  <w:marTop w:val="0"/>
                  <w:marBottom w:val="0"/>
                  <w:divBdr>
                    <w:top w:val="none" w:sz="0" w:space="0" w:color="auto"/>
                    <w:left w:val="none" w:sz="0" w:space="0" w:color="auto"/>
                    <w:bottom w:val="none" w:sz="0" w:space="0" w:color="auto"/>
                    <w:right w:val="none" w:sz="0" w:space="0" w:color="auto"/>
                  </w:divBdr>
                </w:div>
                <w:div w:id="1408453258">
                  <w:marLeft w:val="0"/>
                  <w:marRight w:val="0"/>
                  <w:marTop w:val="0"/>
                  <w:marBottom w:val="0"/>
                  <w:divBdr>
                    <w:top w:val="none" w:sz="0" w:space="0" w:color="auto"/>
                    <w:left w:val="none" w:sz="0" w:space="0" w:color="auto"/>
                    <w:bottom w:val="none" w:sz="0" w:space="0" w:color="auto"/>
                    <w:right w:val="none" w:sz="0" w:space="0" w:color="auto"/>
                  </w:divBdr>
                </w:div>
                <w:div w:id="994144162">
                  <w:marLeft w:val="0"/>
                  <w:marRight w:val="0"/>
                  <w:marTop w:val="0"/>
                  <w:marBottom w:val="0"/>
                  <w:divBdr>
                    <w:top w:val="none" w:sz="0" w:space="0" w:color="auto"/>
                    <w:left w:val="none" w:sz="0" w:space="0" w:color="auto"/>
                    <w:bottom w:val="none" w:sz="0" w:space="0" w:color="auto"/>
                    <w:right w:val="none" w:sz="0" w:space="0" w:color="auto"/>
                  </w:divBdr>
                </w:div>
                <w:div w:id="1334719371">
                  <w:marLeft w:val="0"/>
                  <w:marRight w:val="0"/>
                  <w:marTop w:val="0"/>
                  <w:marBottom w:val="0"/>
                  <w:divBdr>
                    <w:top w:val="none" w:sz="0" w:space="0" w:color="auto"/>
                    <w:left w:val="none" w:sz="0" w:space="0" w:color="auto"/>
                    <w:bottom w:val="none" w:sz="0" w:space="0" w:color="auto"/>
                    <w:right w:val="none" w:sz="0" w:space="0" w:color="auto"/>
                  </w:divBdr>
                </w:div>
                <w:div w:id="2102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01655">
          <w:marLeft w:val="0"/>
          <w:marRight w:val="0"/>
          <w:marTop w:val="0"/>
          <w:marBottom w:val="0"/>
          <w:divBdr>
            <w:top w:val="none" w:sz="0" w:space="0" w:color="auto"/>
            <w:left w:val="none" w:sz="0" w:space="0" w:color="auto"/>
            <w:bottom w:val="none" w:sz="0" w:space="0" w:color="auto"/>
            <w:right w:val="none" w:sz="0" w:space="0" w:color="auto"/>
          </w:divBdr>
          <w:divsChild>
            <w:div w:id="1336420370">
              <w:marLeft w:val="0"/>
              <w:marRight w:val="0"/>
              <w:marTop w:val="0"/>
              <w:marBottom w:val="0"/>
              <w:divBdr>
                <w:top w:val="none" w:sz="0" w:space="0" w:color="auto"/>
                <w:left w:val="none" w:sz="0" w:space="0" w:color="auto"/>
                <w:bottom w:val="none" w:sz="0" w:space="0" w:color="auto"/>
                <w:right w:val="none" w:sz="0" w:space="0" w:color="auto"/>
              </w:divBdr>
              <w:divsChild>
                <w:div w:id="1049645664">
                  <w:marLeft w:val="0"/>
                  <w:marRight w:val="0"/>
                  <w:marTop w:val="0"/>
                  <w:marBottom w:val="0"/>
                  <w:divBdr>
                    <w:top w:val="none" w:sz="0" w:space="0" w:color="auto"/>
                    <w:left w:val="none" w:sz="0" w:space="0" w:color="auto"/>
                    <w:bottom w:val="none" w:sz="0" w:space="0" w:color="auto"/>
                    <w:right w:val="none" w:sz="0" w:space="0" w:color="auto"/>
                  </w:divBdr>
                  <w:divsChild>
                    <w:div w:id="5815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2255">
              <w:marLeft w:val="0"/>
              <w:marRight w:val="0"/>
              <w:marTop w:val="0"/>
              <w:marBottom w:val="240"/>
              <w:divBdr>
                <w:top w:val="none" w:sz="0" w:space="0" w:color="auto"/>
                <w:left w:val="none" w:sz="0" w:space="0" w:color="auto"/>
                <w:bottom w:val="none" w:sz="0" w:space="0" w:color="auto"/>
                <w:right w:val="none" w:sz="0" w:space="0" w:color="auto"/>
              </w:divBdr>
            </w:div>
            <w:div w:id="662900114">
              <w:marLeft w:val="0"/>
              <w:marRight w:val="0"/>
              <w:marTop w:val="0"/>
              <w:marBottom w:val="240"/>
              <w:divBdr>
                <w:top w:val="none" w:sz="0" w:space="0" w:color="auto"/>
                <w:left w:val="none" w:sz="0" w:space="0" w:color="auto"/>
                <w:bottom w:val="none" w:sz="0" w:space="0" w:color="auto"/>
                <w:right w:val="none" w:sz="0" w:space="0" w:color="auto"/>
              </w:divBdr>
            </w:div>
            <w:div w:id="553859633">
              <w:marLeft w:val="0"/>
              <w:marRight w:val="0"/>
              <w:marTop w:val="0"/>
              <w:marBottom w:val="240"/>
              <w:divBdr>
                <w:top w:val="none" w:sz="0" w:space="0" w:color="auto"/>
                <w:left w:val="none" w:sz="0" w:space="0" w:color="auto"/>
                <w:bottom w:val="none" w:sz="0" w:space="0" w:color="auto"/>
                <w:right w:val="none" w:sz="0" w:space="0" w:color="auto"/>
              </w:divBdr>
            </w:div>
            <w:div w:id="314333933">
              <w:marLeft w:val="0"/>
              <w:marRight w:val="0"/>
              <w:marTop w:val="0"/>
              <w:marBottom w:val="240"/>
              <w:divBdr>
                <w:top w:val="none" w:sz="0" w:space="0" w:color="auto"/>
                <w:left w:val="none" w:sz="0" w:space="0" w:color="auto"/>
                <w:bottom w:val="none" w:sz="0" w:space="0" w:color="auto"/>
                <w:right w:val="none" w:sz="0" w:space="0" w:color="auto"/>
              </w:divBdr>
            </w:div>
            <w:div w:id="1357925554">
              <w:marLeft w:val="0"/>
              <w:marRight w:val="0"/>
              <w:marTop w:val="0"/>
              <w:marBottom w:val="240"/>
              <w:divBdr>
                <w:top w:val="none" w:sz="0" w:space="0" w:color="auto"/>
                <w:left w:val="none" w:sz="0" w:space="0" w:color="auto"/>
                <w:bottom w:val="none" w:sz="0" w:space="0" w:color="auto"/>
                <w:right w:val="none" w:sz="0" w:space="0" w:color="auto"/>
              </w:divBdr>
            </w:div>
            <w:div w:id="1451851038">
              <w:marLeft w:val="0"/>
              <w:marRight w:val="0"/>
              <w:marTop w:val="0"/>
              <w:marBottom w:val="240"/>
              <w:divBdr>
                <w:top w:val="none" w:sz="0" w:space="0" w:color="auto"/>
                <w:left w:val="none" w:sz="0" w:space="0" w:color="auto"/>
                <w:bottom w:val="none" w:sz="0" w:space="0" w:color="auto"/>
                <w:right w:val="none" w:sz="0" w:space="0" w:color="auto"/>
              </w:divBdr>
            </w:div>
            <w:div w:id="273371061">
              <w:marLeft w:val="0"/>
              <w:marRight w:val="0"/>
              <w:marTop w:val="0"/>
              <w:marBottom w:val="240"/>
              <w:divBdr>
                <w:top w:val="none" w:sz="0" w:space="0" w:color="auto"/>
                <w:left w:val="none" w:sz="0" w:space="0" w:color="auto"/>
                <w:bottom w:val="none" w:sz="0" w:space="0" w:color="auto"/>
                <w:right w:val="none" w:sz="0" w:space="0" w:color="auto"/>
              </w:divBdr>
            </w:div>
            <w:div w:id="1900094619">
              <w:marLeft w:val="0"/>
              <w:marRight w:val="0"/>
              <w:marTop w:val="0"/>
              <w:marBottom w:val="240"/>
              <w:divBdr>
                <w:top w:val="none" w:sz="0" w:space="0" w:color="auto"/>
                <w:left w:val="none" w:sz="0" w:space="0" w:color="auto"/>
                <w:bottom w:val="none" w:sz="0" w:space="0" w:color="auto"/>
                <w:right w:val="none" w:sz="0" w:space="0" w:color="auto"/>
              </w:divBdr>
            </w:div>
          </w:divsChild>
        </w:div>
        <w:div w:id="954680649">
          <w:marLeft w:val="0"/>
          <w:marRight w:val="0"/>
          <w:marTop w:val="0"/>
          <w:marBottom w:val="0"/>
          <w:divBdr>
            <w:top w:val="none" w:sz="0" w:space="0" w:color="auto"/>
            <w:left w:val="none" w:sz="0" w:space="0" w:color="auto"/>
            <w:bottom w:val="none" w:sz="0" w:space="0" w:color="auto"/>
            <w:right w:val="none" w:sz="0" w:space="0" w:color="auto"/>
          </w:divBdr>
          <w:divsChild>
            <w:div w:id="1232616884">
              <w:marLeft w:val="0"/>
              <w:marRight w:val="0"/>
              <w:marTop w:val="0"/>
              <w:marBottom w:val="0"/>
              <w:divBdr>
                <w:top w:val="none" w:sz="0" w:space="0" w:color="auto"/>
                <w:left w:val="none" w:sz="0" w:space="0" w:color="auto"/>
                <w:bottom w:val="none" w:sz="0" w:space="0" w:color="auto"/>
                <w:right w:val="none" w:sz="0" w:space="0" w:color="auto"/>
              </w:divBdr>
              <w:divsChild>
                <w:div w:id="1108355213">
                  <w:marLeft w:val="0"/>
                  <w:marRight w:val="0"/>
                  <w:marTop w:val="0"/>
                  <w:marBottom w:val="0"/>
                  <w:divBdr>
                    <w:top w:val="none" w:sz="0" w:space="0" w:color="auto"/>
                    <w:left w:val="none" w:sz="0" w:space="0" w:color="auto"/>
                    <w:bottom w:val="none" w:sz="0" w:space="0" w:color="auto"/>
                    <w:right w:val="none" w:sz="0" w:space="0" w:color="auto"/>
                  </w:divBdr>
                  <w:divsChild>
                    <w:div w:id="159567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73684">
      <w:bodyDiv w:val="1"/>
      <w:marLeft w:val="0"/>
      <w:marRight w:val="0"/>
      <w:marTop w:val="0"/>
      <w:marBottom w:val="0"/>
      <w:divBdr>
        <w:top w:val="none" w:sz="0" w:space="0" w:color="auto"/>
        <w:left w:val="none" w:sz="0" w:space="0" w:color="auto"/>
        <w:bottom w:val="none" w:sz="0" w:space="0" w:color="auto"/>
        <w:right w:val="none" w:sz="0" w:space="0" w:color="auto"/>
      </w:divBdr>
      <w:divsChild>
        <w:div w:id="2139107274">
          <w:marLeft w:val="0"/>
          <w:marRight w:val="0"/>
          <w:marTop w:val="0"/>
          <w:marBottom w:val="0"/>
          <w:divBdr>
            <w:top w:val="none" w:sz="0" w:space="0" w:color="auto"/>
            <w:left w:val="none" w:sz="0" w:space="0" w:color="auto"/>
            <w:bottom w:val="none" w:sz="0" w:space="0" w:color="auto"/>
            <w:right w:val="none" w:sz="0" w:space="0" w:color="auto"/>
          </w:divBdr>
          <w:divsChild>
            <w:div w:id="1232614687">
              <w:marLeft w:val="0"/>
              <w:marRight w:val="0"/>
              <w:marTop w:val="0"/>
              <w:marBottom w:val="0"/>
              <w:divBdr>
                <w:top w:val="none" w:sz="0" w:space="0" w:color="auto"/>
                <w:left w:val="none" w:sz="0" w:space="0" w:color="auto"/>
                <w:bottom w:val="none" w:sz="0" w:space="0" w:color="auto"/>
                <w:right w:val="none" w:sz="0" w:space="0" w:color="auto"/>
              </w:divBdr>
              <w:divsChild>
                <w:div w:id="17025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4781">
          <w:marLeft w:val="0"/>
          <w:marRight w:val="0"/>
          <w:marTop w:val="0"/>
          <w:marBottom w:val="0"/>
          <w:divBdr>
            <w:top w:val="none" w:sz="0" w:space="0" w:color="auto"/>
            <w:left w:val="none" w:sz="0" w:space="0" w:color="auto"/>
            <w:bottom w:val="none" w:sz="0" w:space="0" w:color="auto"/>
            <w:right w:val="none" w:sz="0" w:space="0" w:color="auto"/>
          </w:divBdr>
          <w:divsChild>
            <w:div w:id="1487672237">
              <w:marLeft w:val="0"/>
              <w:marRight w:val="0"/>
              <w:marTop w:val="0"/>
              <w:marBottom w:val="0"/>
              <w:divBdr>
                <w:top w:val="none" w:sz="0" w:space="0" w:color="auto"/>
                <w:left w:val="none" w:sz="0" w:space="0" w:color="auto"/>
                <w:bottom w:val="none" w:sz="0" w:space="0" w:color="auto"/>
                <w:right w:val="none" w:sz="0" w:space="0" w:color="auto"/>
              </w:divBdr>
              <w:divsChild>
                <w:div w:id="206532545">
                  <w:marLeft w:val="0"/>
                  <w:marRight w:val="0"/>
                  <w:marTop w:val="0"/>
                  <w:marBottom w:val="0"/>
                  <w:divBdr>
                    <w:top w:val="none" w:sz="0" w:space="0" w:color="auto"/>
                    <w:left w:val="none" w:sz="0" w:space="0" w:color="auto"/>
                    <w:bottom w:val="none" w:sz="0" w:space="0" w:color="auto"/>
                    <w:right w:val="none" w:sz="0" w:space="0" w:color="auto"/>
                  </w:divBdr>
                  <w:divsChild>
                    <w:div w:id="19845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29423">
          <w:marLeft w:val="0"/>
          <w:marRight w:val="0"/>
          <w:marTop w:val="0"/>
          <w:marBottom w:val="0"/>
          <w:divBdr>
            <w:top w:val="none" w:sz="0" w:space="0" w:color="auto"/>
            <w:left w:val="none" w:sz="0" w:space="0" w:color="auto"/>
            <w:bottom w:val="none" w:sz="0" w:space="0" w:color="auto"/>
            <w:right w:val="none" w:sz="0" w:space="0" w:color="auto"/>
          </w:divBdr>
          <w:divsChild>
            <w:div w:id="1021124736">
              <w:marLeft w:val="0"/>
              <w:marRight w:val="0"/>
              <w:marTop w:val="0"/>
              <w:marBottom w:val="0"/>
              <w:divBdr>
                <w:top w:val="none" w:sz="0" w:space="0" w:color="auto"/>
                <w:left w:val="none" w:sz="0" w:space="0" w:color="auto"/>
                <w:bottom w:val="none" w:sz="0" w:space="0" w:color="auto"/>
                <w:right w:val="none" w:sz="0" w:space="0" w:color="auto"/>
              </w:divBdr>
              <w:divsChild>
                <w:div w:id="912279515">
                  <w:marLeft w:val="0"/>
                  <w:marRight w:val="0"/>
                  <w:marTop w:val="0"/>
                  <w:marBottom w:val="0"/>
                  <w:divBdr>
                    <w:top w:val="none" w:sz="0" w:space="0" w:color="auto"/>
                    <w:left w:val="none" w:sz="0" w:space="0" w:color="auto"/>
                    <w:bottom w:val="none" w:sz="0" w:space="0" w:color="auto"/>
                    <w:right w:val="none" w:sz="0" w:space="0" w:color="auto"/>
                  </w:divBdr>
                  <w:divsChild>
                    <w:div w:id="11359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1175">
              <w:marLeft w:val="0"/>
              <w:marRight w:val="0"/>
              <w:marTop w:val="0"/>
              <w:marBottom w:val="0"/>
              <w:divBdr>
                <w:top w:val="none" w:sz="0" w:space="0" w:color="auto"/>
                <w:left w:val="none" w:sz="0" w:space="0" w:color="auto"/>
                <w:bottom w:val="none" w:sz="0" w:space="0" w:color="auto"/>
                <w:right w:val="none" w:sz="0" w:space="0" w:color="auto"/>
              </w:divBdr>
              <w:divsChild>
                <w:div w:id="2093352565">
                  <w:marLeft w:val="0"/>
                  <w:marRight w:val="0"/>
                  <w:marTop w:val="0"/>
                  <w:marBottom w:val="0"/>
                  <w:divBdr>
                    <w:top w:val="none" w:sz="0" w:space="0" w:color="auto"/>
                    <w:left w:val="none" w:sz="0" w:space="0" w:color="auto"/>
                    <w:bottom w:val="none" w:sz="0" w:space="0" w:color="auto"/>
                    <w:right w:val="none" w:sz="0" w:space="0" w:color="auto"/>
                  </w:divBdr>
                </w:div>
                <w:div w:id="962274412">
                  <w:marLeft w:val="0"/>
                  <w:marRight w:val="0"/>
                  <w:marTop w:val="0"/>
                  <w:marBottom w:val="0"/>
                  <w:divBdr>
                    <w:top w:val="none" w:sz="0" w:space="0" w:color="auto"/>
                    <w:left w:val="none" w:sz="0" w:space="0" w:color="auto"/>
                    <w:bottom w:val="none" w:sz="0" w:space="0" w:color="auto"/>
                    <w:right w:val="none" w:sz="0" w:space="0" w:color="auto"/>
                  </w:divBdr>
                </w:div>
                <w:div w:id="1701007406">
                  <w:marLeft w:val="0"/>
                  <w:marRight w:val="0"/>
                  <w:marTop w:val="0"/>
                  <w:marBottom w:val="0"/>
                  <w:divBdr>
                    <w:top w:val="none" w:sz="0" w:space="0" w:color="auto"/>
                    <w:left w:val="none" w:sz="0" w:space="0" w:color="auto"/>
                    <w:bottom w:val="none" w:sz="0" w:space="0" w:color="auto"/>
                    <w:right w:val="none" w:sz="0" w:space="0" w:color="auto"/>
                  </w:divBdr>
                </w:div>
                <w:div w:id="56176158">
                  <w:marLeft w:val="0"/>
                  <w:marRight w:val="0"/>
                  <w:marTop w:val="0"/>
                  <w:marBottom w:val="0"/>
                  <w:divBdr>
                    <w:top w:val="none" w:sz="0" w:space="0" w:color="auto"/>
                    <w:left w:val="none" w:sz="0" w:space="0" w:color="auto"/>
                    <w:bottom w:val="none" w:sz="0" w:space="0" w:color="auto"/>
                    <w:right w:val="none" w:sz="0" w:space="0" w:color="auto"/>
                  </w:divBdr>
                </w:div>
                <w:div w:id="1262954342">
                  <w:marLeft w:val="0"/>
                  <w:marRight w:val="0"/>
                  <w:marTop w:val="0"/>
                  <w:marBottom w:val="0"/>
                  <w:divBdr>
                    <w:top w:val="none" w:sz="0" w:space="0" w:color="auto"/>
                    <w:left w:val="none" w:sz="0" w:space="0" w:color="auto"/>
                    <w:bottom w:val="none" w:sz="0" w:space="0" w:color="auto"/>
                    <w:right w:val="none" w:sz="0" w:space="0" w:color="auto"/>
                  </w:divBdr>
                </w:div>
                <w:div w:id="2100787176">
                  <w:marLeft w:val="0"/>
                  <w:marRight w:val="0"/>
                  <w:marTop w:val="0"/>
                  <w:marBottom w:val="0"/>
                  <w:divBdr>
                    <w:top w:val="none" w:sz="0" w:space="0" w:color="auto"/>
                    <w:left w:val="none" w:sz="0" w:space="0" w:color="auto"/>
                    <w:bottom w:val="none" w:sz="0" w:space="0" w:color="auto"/>
                    <w:right w:val="none" w:sz="0" w:space="0" w:color="auto"/>
                  </w:divBdr>
                </w:div>
                <w:div w:id="761950588">
                  <w:marLeft w:val="0"/>
                  <w:marRight w:val="0"/>
                  <w:marTop w:val="0"/>
                  <w:marBottom w:val="0"/>
                  <w:divBdr>
                    <w:top w:val="none" w:sz="0" w:space="0" w:color="auto"/>
                    <w:left w:val="none" w:sz="0" w:space="0" w:color="auto"/>
                    <w:bottom w:val="none" w:sz="0" w:space="0" w:color="auto"/>
                    <w:right w:val="none" w:sz="0" w:space="0" w:color="auto"/>
                  </w:divBdr>
                </w:div>
                <w:div w:id="970091961">
                  <w:marLeft w:val="0"/>
                  <w:marRight w:val="0"/>
                  <w:marTop w:val="0"/>
                  <w:marBottom w:val="0"/>
                  <w:divBdr>
                    <w:top w:val="none" w:sz="0" w:space="0" w:color="auto"/>
                    <w:left w:val="none" w:sz="0" w:space="0" w:color="auto"/>
                    <w:bottom w:val="none" w:sz="0" w:space="0" w:color="auto"/>
                    <w:right w:val="none" w:sz="0" w:space="0" w:color="auto"/>
                  </w:divBdr>
                </w:div>
                <w:div w:id="1940215669">
                  <w:marLeft w:val="0"/>
                  <w:marRight w:val="0"/>
                  <w:marTop w:val="0"/>
                  <w:marBottom w:val="0"/>
                  <w:divBdr>
                    <w:top w:val="none" w:sz="0" w:space="0" w:color="auto"/>
                    <w:left w:val="none" w:sz="0" w:space="0" w:color="auto"/>
                    <w:bottom w:val="none" w:sz="0" w:space="0" w:color="auto"/>
                    <w:right w:val="none" w:sz="0" w:space="0" w:color="auto"/>
                  </w:divBdr>
                </w:div>
                <w:div w:id="1410273560">
                  <w:marLeft w:val="0"/>
                  <w:marRight w:val="0"/>
                  <w:marTop w:val="0"/>
                  <w:marBottom w:val="0"/>
                  <w:divBdr>
                    <w:top w:val="none" w:sz="0" w:space="0" w:color="auto"/>
                    <w:left w:val="none" w:sz="0" w:space="0" w:color="auto"/>
                    <w:bottom w:val="none" w:sz="0" w:space="0" w:color="auto"/>
                    <w:right w:val="none" w:sz="0" w:space="0" w:color="auto"/>
                  </w:divBdr>
                </w:div>
                <w:div w:id="1451246912">
                  <w:marLeft w:val="0"/>
                  <w:marRight w:val="0"/>
                  <w:marTop w:val="0"/>
                  <w:marBottom w:val="0"/>
                  <w:divBdr>
                    <w:top w:val="none" w:sz="0" w:space="0" w:color="auto"/>
                    <w:left w:val="none" w:sz="0" w:space="0" w:color="auto"/>
                    <w:bottom w:val="none" w:sz="0" w:space="0" w:color="auto"/>
                    <w:right w:val="none" w:sz="0" w:space="0" w:color="auto"/>
                  </w:divBdr>
                </w:div>
                <w:div w:id="1276214442">
                  <w:marLeft w:val="0"/>
                  <w:marRight w:val="0"/>
                  <w:marTop w:val="0"/>
                  <w:marBottom w:val="0"/>
                  <w:divBdr>
                    <w:top w:val="none" w:sz="0" w:space="0" w:color="auto"/>
                    <w:left w:val="none" w:sz="0" w:space="0" w:color="auto"/>
                    <w:bottom w:val="none" w:sz="0" w:space="0" w:color="auto"/>
                    <w:right w:val="none" w:sz="0" w:space="0" w:color="auto"/>
                  </w:divBdr>
                </w:div>
                <w:div w:id="80473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2579">
          <w:marLeft w:val="0"/>
          <w:marRight w:val="0"/>
          <w:marTop w:val="0"/>
          <w:marBottom w:val="0"/>
          <w:divBdr>
            <w:top w:val="none" w:sz="0" w:space="0" w:color="auto"/>
            <w:left w:val="none" w:sz="0" w:space="0" w:color="auto"/>
            <w:bottom w:val="none" w:sz="0" w:space="0" w:color="auto"/>
            <w:right w:val="none" w:sz="0" w:space="0" w:color="auto"/>
          </w:divBdr>
          <w:divsChild>
            <w:div w:id="1781801487">
              <w:marLeft w:val="0"/>
              <w:marRight w:val="0"/>
              <w:marTop w:val="0"/>
              <w:marBottom w:val="0"/>
              <w:divBdr>
                <w:top w:val="none" w:sz="0" w:space="0" w:color="auto"/>
                <w:left w:val="none" w:sz="0" w:space="0" w:color="auto"/>
                <w:bottom w:val="none" w:sz="0" w:space="0" w:color="auto"/>
                <w:right w:val="none" w:sz="0" w:space="0" w:color="auto"/>
              </w:divBdr>
              <w:divsChild>
                <w:div w:id="1496412838">
                  <w:marLeft w:val="0"/>
                  <w:marRight w:val="0"/>
                  <w:marTop w:val="0"/>
                  <w:marBottom w:val="0"/>
                  <w:divBdr>
                    <w:top w:val="none" w:sz="0" w:space="0" w:color="auto"/>
                    <w:left w:val="none" w:sz="0" w:space="0" w:color="auto"/>
                    <w:bottom w:val="none" w:sz="0" w:space="0" w:color="auto"/>
                    <w:right w:val="none" w:sz="0" w:space="0" w:color="auto"/>
                  </w:divBdr>
                  <w:divsChild>
                    <w:div w:id="2253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6674">
              <w:marLeft w:val="0"/>
              <w:marRight w:val="0"/>
              <w:marTop w:val="0"/>
              <w:marBottom w:val="240"/>
              <w:divBdr>
                <w:top w:val="none" w:sz="0" w:space="0" w:color="auto"/>
                <w:left w:val="none" w:sz="0" w:space="0" w:color="auto"/>
                <w:bottom w:val="none" w:sz="0" w:space="0" w:color="auto"/>
                <w:right w:val="none" w:sz="0" w:space="0" w:color="auto"/>
              </w:divBdr>
            </w:div>
            <w:div w:id="1963536176">
              <w:marLeft w:val="0"/>
              <w:marRight w:val="0"/>
              <w:marTop w:val="0"/>
              <w:marBottom w:val="240"/>
              <w:divBdr>
                <w:top w:val="none" w:sz="0" w:space="0" w:color="auto"/>
                <w:left w:val="none" w:sz="0" w:space="0" w:color="auto"/>
                <w:bottom w:val="none" w:sz="0" w:space="0" w:color="auto"/>
                <w:right w:val="none" w:sz="0" w:space="0" w:color="auto"/>
              </w:divBdr>
            </w:div>
            <w:div w:id="1821073542">
              <w:marLeft w:val="0"/>
              <w:marRight w:val="0"/>
              <w:marTop w:val="0"/>
              <w:marBottom w:val="240"/>
              <w:divBdr>
                <w:top w:val="none" w:sz="0" w:space="0" w:color="auto"/>
                <w:left w:val="none" w:sz="0" w:space="0" w:color="auto"/>
                <w:bottom w:val="none" w:sz="0" w:space="0" w:color="auto"/>
                <w:right w:val="none" w:sz="0" w:space="0" w:color="auto"/>
              </w:divBdr>
            </w:div>
            <w:div w:id="716319080">
              <w:marLeft w:val="0"/>
              <w:marRight w:val="0"/>
              <w:marTop w:val="0"/>
              <w:marBottom w:val="240"/>
              <w:divBdr>
                <w:top w:val="none" w:sz="0" w:space="0" w:color="auto"/>
                <w:left w:val="none" w:sz="0" w:space="0" w:color="auto"/>
                <w:bottom w:val="none" w:sz="0" w:space="0" w:color="auto"/>
                <w:right w:val="none" w:sz="0" w:space="0" w:color="auto"/>
              </w:divBdr>
            </w:div>
            <w:div w:id="457259676">
              <w:marLeft w:val="0"/>
              <w:marRight w:val="0"/>
              <w:marTop w:val="0"/>
              <w:marBottom w:val="240"/>
              <w:divBdr>
                <w:top w:val="none" w:sz="0" w:space="0" w:color="auto"/>
                <w:left w:val="none" w:sz="0" w:space="0" w:color="auto"/>
                <w:bottom w:val="none" w:sz="0" w:space="0" w:color="auto"/>
                <w:right w:val="none" w:sz="0" w:space="0" w:color="auto"/>
              </w:divBdr>
            </w:div>
            <w:div w:id="441923325">
              <w:marLeft w:val="0"/>
              <w:marRight w:val="0"/>
              <w:marTop w:val="0"/>
              <w:marBottom w:val="240"/>
              <w:divBdr>
                <w:top w:val="none" w:sz="0" w:space="0" w:color="auto"/>
                <w:left w:val="none" w:sz="0" w:space="0" w:color="auto"/>
                <w:bottom w:val="none" w:sz="0" w:space="0" w:color="auto"/>
                <w:right w:val="none" w:sz="0" w:space="0" w:color="auto"/>
              </w:divBdr>
            </w:div>
            <w:div w:id="710959152">
              <w:marLeft w:val="0"/>
              <w:marRight w:val="0"/>
              <w:marTop w:val="0"/>
              <w:marBottom w:val="240"/>
              <w:divBdr>
                <w:top w:val="none" w:sz="0" w:space="0" w:color="auto"/>
                <w:left w:val="none" w:sz="0" w:space="0" w:color="auto"/>
                <w:bottom w:val="none" w:sz="0" w:space="0" w:color="auto"/>
                <w:right w:val="none" w:sz="0" w:space="0" w:color="auto"/>
              </w:divBdr>
            </w:div>
          </w:divsChild>
        </w:div>
        <w:div w:id="12459842">
          <w:marLeft w:val="0"/>
          <w:marRight w:val="0"/>
          <w:marTop w:val="0"/>
          <w:marBottom w:val="0"/>
          <w:divBdr>
            <w:top w:val="none" w:sz="0" w:space="0" w:color="auto"/>
            <w:left w:val="none" w:sz="0" w:space="0" w:color="auto"/>
            <w:bottom w:val="none" w:sz="0" w:space="0" w:color="auto"/>
            <w:right w:val="none" w:sz="0" w:space="0" w:color="auto"/>
          </w:divBdr>
          <w:divsChild>
            <w:div w:id="1990135138">
              <w:marLeft w:val="0"/>
              <w:marRight w:val="0"/>
              <w:marTop w:val="0"/>
              <w:marBottom w:val="0"/>
              <w:divBdr>
                <w:top w:val="none" w:sz="0" w:space="0" w:color="auto"/>
                <w:left w:val="none" w:sz="0" w:space="0" w:color="auto"/>
                <w:bottom w:val="none" w:sz="0" w:space="0" w:color="auto"/>
                <w:right w:val="none" w:sz="0" w:space="0" w:color="auto"/>
              </w:divBdr>
              <w:divsChild>
                <w:div w:id="653029327">
                  <w:marLeft w:val="0"/>
                  <w:marRight w:val="0"/>
                  <w:marTop w:val="0"/>
                  <w:marBottom w:val="0"/>
                  <w:divBdr>
                    <w:top w:val="none" w:sz="0" w:space="0" w:color="auto"/>
                    <w:left w:val="none" w:sz="0" w:space="0" w:color="auto"/>
                    <w:bottom w:val="none" w:sz="0" w:space="0" w:color="auto"/>
                    <w:right w:val="none" w:sz="0" w:space="0" w:color="auto"/>
                  </w:divBdr>
                  <w:divsChild>
                    <w:div w:id="15087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09295">
          <w:marLeft w:val="0"/>
          <w:marRight w:val="0"/>
          <w:marTop w:val="0"/>
          <w:marBottom w:val="0"/>
          <w:divBdr>
            <w:top w:val="none" w:sz="0" w:space="0" w:color="auto"/>
            <w:left w:val="none" w:sz="0" w:space="0" w:color="auto"/>
            <w:bottom w:val="none" w:sz="0" w:space="0" w:color="auto"/>
            <w:right w:val="none" w:sz="0" w:space="0" w:color="auto"/>
          </w:divBdr>
          <w:divsChild>
            <w:div w:id="1946037632">
              <w:marLeft w:val="0"/>
              <w:marRight w:val="0"/>
              <w:marTop w:val="0"/>
              <w:marBottom w:val="0"/>
              <w:divBdr>
                <w:top w:val="none" w:sz="0" w:space="0" w:color="auto"/>
                <w:left w:val="none" w:sz="0" w:space="0" w:color="auto"/>
                <w:bottom w:val="none" w:sz="0" w:space="0" w:color="auto"/>
                <w:right w:val="none" w:sz="0" w:space="0" w:color="auto"/>
              </w:divBdr>
              <w:divsChild>
                <w:div w:id="129594899">
                  <w:marLeft w:val="0"/>
                  <w:marRight w:val="0"/>
                  <w:marTop w:val="0"/>
                  <w:marBottom w:val="0"/>
                  <w:divBdr>
                    <w:top w:val="none" w:sz="0" w:space="0" w:color="auto"/>
                    <w:left w:val="none" w:sz="0" w:space="0" w:color="auto"/>
                    <w:bottom w:val="none" w:sz="0" w:space="0" w:color="auto"/>
                    <w:right w:val="none" w:sz="0" w:space="0" w:color="auto"/>
                  </w:divBdr>
                  <w:divsChild>
                    <w:div w:id="9315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1062364283">
      <w:bodyDiv w:val="1"/>
      <w:marLeft w:val="0"/>
      <w:marRight w:val="0"/>
      <w:marTop w:val="0"/>
      <w:marBottom w:val="0"/>
      <w:divBdr>
        <w:top w:val="none" w:sz="0" w:space="0" w:color="auto"/>
        <w:left w:val="none" w:sz="0" w:space="0" w:color="auto"/>
        <w:bottom w:val="none" w:sz="0" w:space="0" w:color="auto"/>
        <w:right w:val="none" w:sz="0" w:space="0" w:color="auto"/>
      </w:divBdr>
      <w:divsChild>
        <w:div w:id="337925400">
          <w:marLeft w:val="0"/>
          <w:marRight w:val="0"/>
          <w:marTop w:val="0"/>
          <w:marBottom w:val="0"/>
          <w:divBdr>
            <w:top w:val="none" w:sz="0" w:space="0" w:color="auto"/>
            <w:left w:val="none" w:sz="0" w:space="0" w:color="auto"/>
            <w:bottom w:val="none" w:sz="0" w:space="0" w:color="auto"/>
            <w:right w:val="none" w:sz="0" w:space="0" w:color="auto"/>
          </w:divBdr>
          <w:divsChild>
            <w:div w:id="1937518285">
              <w:marLeft w:val="0"/>
              <w:marRight w:val="0"/>
              <w:marTop w:val="0"/>
              <w:marBottom w:val="0"/>
              <w:divBdr>
                <w:top w:val="none" w:sz="0" w:space="0" w:color="auto"/>
                <w:left w:val="none" w:sz="0" w:space="0" w:color="auto"/>
                <w:bottom w:val="none" w:sz="0" w:space="0" w:color="auto"/>
                <w:right w:val="none" w:sz="0" w:space="0" w:color="auto"/>
              </w:divBdr>
              <w:divsChild>
                <w:div w:id="99661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773">
          <w:marLeft w:val="0"/>
          <w:marRight w:val="0"/>
          <w:marTop w:val="0"/>
          <w:marBottom w:val="0"/>
          <w:divBdr>
            <w:top w:val="none" w:sz="0" w:space="0" w:color="auto"/>
            <w:left w:val="none" w:sz="0" w:space="0" w:color="auto"/>
            <w:bottom w:val="none" w:sz="0" w:space="0" w:color="auto"/>
            <w:right w:val="none" w:sz="0" w:space="0" w:color="auto"/>
          </w:divBdr>
          <w:divsChild>
            <w:div w:id="1828278656">
              <w:marLeft w:val="0"/>
              <w:marRight w:val="0"/>
              <w:marTop w:val="0"/>
              <w:marBottom w:val="0"/>
              <w:divBdr>
                <w:top w:val="none" w:sz="0" w:space="0" w:color="auto"/>
                <w:left w:val="none" w:sz="0" w:space="0" w:color="auto"/>
                <w:bottom w:val="none" w:sz="0" w:space="0" w:color="auto"/>
                <w:right w:val="none" w:sz="0" w:space="0" w:color="auto"/>
              </w:divBdr>
              <w:divsChild>
                <w:div w:id="1612587757">
                  <w:marLeft w:val="0"/>
                  <w:marRight w:val="0"/>
                  <w:marTop w:val="0"/>
                  <w:marBottom w:val="0"/>
                  <w:divBdr>
                    <w:top w:val="none" w:sz="0" w:space="0" w:color="auto"/>
                    <w:left w:val="none" w:sz="0" w:space="0" w:color="auto"/>
                    <w:bottom w:val="none" w:sz="0" w:space="0" w:color="auto"/>
                    <w:right w:val="none" w:sz="0" w:space="0" w:color="auto"/>
                  </w:divBdr>
                  <w:divsChild>
                    <w:div w:id="4091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5929">
              <w:marLeft w:val="0"/>
              <w:marRight w:val="0"/>
              <w:marTop w:val="0"/>
              <w:marBottom w:val="0"/>
              <w:divBdr>
                <w:top w:val="none" w:sz="0" w:space="0" w:color="auto"/>
                <w:left w:val="none" w:sz="0" w:space="0" w:color="auto"/>
                <w:bottom w:val="none" w:sz="0" w:space="0" w:color="auto"/>
                <w:right w:val="none" w:sz="0" w:space="0" w:color="auto"/>
              </w:divBdr>
            </w:div>
            <w:div w:id="1496336456">
              <w:marLeft w:val="0"/>
              <w:marRight w:val="0"/>
              <w:marTop w:val="0"/>
              <w:marBottom w:val="240"/>
              <w:divBdr>
                <w:top w:val="none" w:sz="0" w:space="0" w:color="auto"/>
                <w:left w:val="none" w:sz="0" w:space="0" w:color="auto"/>
                <w:bottom w:val="none" w:sz="0" w:space="0" w:color="auto"/>
                <w:right w:val="none" w:sz="0" w:space="0" w:color="auto"/>
              </w:divBdr>
            </w:div>
          </w:divsChild>
        </w:div>
        <w:div w:id="1729038429">
          <w:marLeft w:val="0"/>
          <w:marRight w:val="0"/>
          <w:marTop w:val="0"/>
          <w:marBottom w:val="0"/>
          <w:divBdr>
            <w:top w:val="none" w:sz="0" w:space="0" w:color="auto"/>
            <w:left w:val="none" w:sz="0" w:space="0" w:color="auto"/>
            <w:bottom w:val="none" w:sz="0" w:space="0" w:color="auto"/>
            <w:right w:val="none" w:sz="0" w:space="0" w:color="auto"/>
          </w:divBdr>
          <w:divsChild>
            <w:div w:id="2008364502">
              <w:marLeft w:val="0"/>
              <w:marRight w:val="0"/>
              <w:marTop w:val="0"/>
              <w:marBottom w:val="0"/>
              <w:divBdr>
                <w:top w:val="none" w:sz="0" w:space="0" w:color="auto"/>
                <w:left w:val="none" w:sz="0" w:space="0" w:color="auto"/>
                <w:bottom w:val="none" w:sz="0" w:space="0" w:color="auto"/>
                <w:right w:val="none" w:sz="0" w:space="0" w:color="auto"/>
              </w:divBdr>
              <w:divsChild>
                <w:div w:id="707680475">
                  <w:marLeft w:val="0"/>
                  <w:marRight w:val="0"/>
                  <w:marTop w:val="0"/>
                  <w:marBottom w:val="0"/>
                  <w:divBdr>
                    <w:top w:val="none" w:sz="0" w:space="0" w:color="auto"/>
                    <w:left w:val="none" w:sz="0" w:space="0" w:color="auto"/>
                    <w:bottom w:val="none" w:sz="0" w:space="0" w:color="auto"/>
                    <w:right w:val="none" w:sz="0" w:space="0" w:color="auto"/>
                  </w:divBdr>
                  <w:divsChild>
                    <w:div w:id="11259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73988">
              <w:marLeft w:val="0"/>
              <w:marRight w:val="0"/>
              <w:marTop w:val="0"/>
              <w:marBottom w:val="0"/>
              <w:divBdr>
                <w:top w:val="none" w:sz="0" w:space="0" w:color="auto"/>
                <w:left w:val="none" w:sz="0" w:space="0" w:color="auto"/>
                <w:bottom w:val="none" w:sz="0" w:space="0" w:color="auto"/>
                <w:right w:val="none" w:sz="0" w:space="0" w:color="auto"/>
              </w:divBdr>
              <w:divsChild>
                <w:div w:id="1698266525">
                  <w:marLeft w:val="0"/>
                  <w:marRight w:val="0"/>
                  <w:marTop w:val="0"/>
                  <w:marBottom w:val="0"/>
                  <w:divBdr>
                    <w:top w:val="none" w:sz="0" w:space="0" w:color="auto"/>
                    <w:left w:val="none" w:sz="0" w:space="0" w:color="auto"/>
                    <w:bottom w:val="none" w:sz="0" w:space="0" w:color="auto"/>
                    <w:right w:val="none" w:sz="0" w:space="0" w:color="auto"/>
                  </w:divBdr>
                </w:div>
                <w:div w:id="310869729">
                  <w:marLeft w:val="0"/>
                  <w:marRight w:val="0"/>
                  <w:marTop w:val="0"/>
                  <w:marBottom w:val="0"/>
                  <w:divBdr>
                    <w:top w:val="none" w:sz="0" w:space="0" w:color="auto"/>
                    <w:left w:val="none" w:sz="0" w:space="0" w:color="auto"/>
                    <w:bottom w:val="none" w:sz="0" w:space="0" w:color="auto"/>
                    <w:right w:val="none" w:sz="0" w:space="0" w:color="auto"/>
                  </w:divBdr>
                </w:div>
                <w:div w:id="951477159">
                  <w:marLeft w:val="0"/>
                  <w:marRight w:val="0"/>
                  <w:marTop w:val="0"/>
                  <w:marBottom w:val="0"/>
                  <w:divBdr>
                    <w:top w:val="none" w:sz="0" w:space="0" w:color="auto"/>
                    <w:left w:val="none" w:sz="0" w:space="0" w:color="auto"/>
                    <w:bottom w:val="none" w:sz="0" w:space="0" w:color="auto"/>
                    <w:right w:val="none" w:sz="0" w:space="0" w:color="auto"/>
                  </w:divBdr>
                </w:div>
                <w:div w:id="410393791">
                  <w:marLeft w:val="0"/>
                  <w:marRight w:val="0"/>
                  <w:marTop w:val="0"/>
                  <w:marBottom w:val="0"/>
                  <w:divBdr>
                    <w:top w:val="none" w:sz="0" w:space="0" w:color="auto"/>
                    <w:left w:val="none" w:sz="0" w:space="0" w:color="auto"/>
                    <w:bottom w:val="none" w:sz="0" w:space="0" w:color="auto"/>
                    <w:right w:val="none" w:sz="0" w:space="0" w:color="auto"/>
                  </w:divBdr>
                </w:div>
                <w:div w:id="1684164931">
                  <w:marLeft w:val="0"/>
                  <w:marRight w:val="0"/>
                  <w:marTop w:val="0"/>
                  <w:marBottom w:val="0"/>
                  <w:divBdr>
                    <w:top w:val="none" w:sz="0" w:space="0" w:color="auto"/>
                    <w:left w:val="none" w:sz="0" w:space="0" w:color="auto"/>
                    <w:bottom w:val="none" w:sz="0" w:space="0" w:color="auto"/>
                    <w:right w:val="none" w:sz="0" w:space="0" w:color="auto"/>
                  </w:divBdr>
                </w:div>
                <w:div w:id="684600430">
                  <w:marLeft w:val="0"/>
                  <w:marRight w:val="0"/>
                  <w:marTop w:val="0"/>
                  <w:marBottom w:val="0"/>
                  <w:divBdr>
                    <w:top w:val="none" w:sz="0" w:space="0" w:color="auto"/>
                    <w:left w:val="none" w:sz="0" w:space="0" w:color="auto"/>
                    <w:bottom w:val="none" w:sz="0" w:space="0" w:color="auto"/>
                    <w:right w:val="none" w:sz="0" w:space="0" w:color="auto"/>
                  </w:divBdr>
                </w:div>
                <w:div w:id="359285403">
                  <w:marLeft w:val="0"/>
                  <w:marRight w:val="0"/>
                  <w:marTop w:val="0"/>
                  <w:marBottom w:val="0"/>
                  <w:divBdr>
                    <w:top w:val="none" w:sz="0" w:space="0" w:color="auto"/>
                    <w:left w:val="none" w:sz="0" w:space="0" w:color="auto"/>
                    <w:bottom w:val="none" w:sz="0" w:space="0" w:color="auto"/>
                    <w:right w:val="none" w:sz="0" w:space="0" w:color="auto"/>
                  </w:divBdr>
                </w:div>
                <w:div w:id="1575241582">
                  <w:marLeft w:val="0"/>
                  <w:marRight w:val="0"/>
                  <w:marTop w:val="0"/>
                  <w:marBottom w:val="0"/>
                  <w:divBdr>
                    <w:top w:val="none" w:sz="0" w:space="0" w:color="auto"/>
                    <w:left w:val="none" w:sz="0" w:space="0" w:color="auto"/>
                    <w:bottom w:val="none" w:sz="0" w:space="0" w:color="auto"/>
                    <w:right w:val="none" w:sz="0" w:space="0" w:color="auto"/>
                  </w:divBdr>
                </w:div>
                <w:div w:id="16385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39994">
          <w:marLeft w:val="0"/>
          <w:marRight w:val="0"/>
          <w:marTop w:val="0"/>
          <w:marBottom w:val="0"/>
          <w:divBdr>
            <w:top w:val="none" w:sz="0" w:space="0" w:color="auto"/>
            <w:left w:val="none" w:sz="0" w:space="0" w:color="auto"/>
            <w:bottom w:val="none" w:sz="0" w:space="0" w:color="auto"/>
            <w:right w:val="none" w:sz="0" w:space="0" w:color="auto"/>
          </w:divBdr>
          <w:divsChild>
            <w:div w:id="1757823302">
              <w:marLeft w:val="0"/>
              <w:marRight w:val="0"/>
              <w:marTop w:val="0"/>
              <w:marBottom w:val="0"/>
              <w:divBdr>
                <w:top w:val="none" w:sz="0" w:space="0" w:color="auto"/>
                <w:left w:val="none" w:sz="0" w:space="0" w:color="auto"/>
                <w:bottom w:val="none" w:sz="0" w:space="0" w:color="auto"/>
                <w:right w:val="none" w:sz="0" w:space="0" w:color="auto"/>
              </w:divBdr>
              <w:divsChild>
                <w:div w:id="153030923">
                  <w:marLeft w:val="0"/>
                  <w:marRight w:val="0"/>
                  <w:marTop w:val="0"/>
                  <w:marBottom w:val="0"/>
                  <w:divBdr>
                    <w:top w:val="none" w:sz="0" w:space="0" w:color="auto"/>
                    <w:left w:val="none" w:sz="0" w:space="0" w:color="auto"/>
                    <w:bottom w:val="none" w:sz="0" w:space="0" w:color="auto"/>
                    <w:right w:val="none" w:sz="0" w:space="0" w:color="auto"/>
                  </w:divBdr>
                  <w:divsChild>
                    <w:div w:id="151317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05369">
              <w:marLeft w:val="0"/>
              <w:marRight w:val="0"/>
              <w:marTop w:val="0"/>
              <w:marBottom w:val="240"/>
              <w:divBdr>
                <w:top w:val="none" w:sz="0" w:space="0" w:color="auto"/>
                <w:left w:val="none" w:sz="0" w:space="0" w:color="auto"/>
                <w:bottom w:val="none" w:sz="0" w:space="0" w:color="auto"/>
                <w:right w:val="none" w:sz="0" w:space="0" w:color="auto"/>
              </w:divBdr>
            </w:div>
            <w:div w:id="1527402488">
              <w:marLeft w:val="0"/>
              <w:marRight w:val="0"/>
              <w:marTop w:val="0"/>
              <w:marBottom w:val="240"/>
              <w:divBdr>
                <w:top w:val="none" w:sz="0" w:space="0" w:color="auto"/>
                <w:left w:val="none" w:sz="0" w:space="0" w:color="auto"/>
                <w:bottom w:val="none" w:sz="0" w:space="0" w:color="auto"/>
                <w:right w:val="none" w:sz="0" w:space="0" w:color="auto"/>
              </w:divBdr>
            </w:div>
            <w:div w:id="1789472351">
              <w:marLeft w:val="0"/>
              <w:marRight w:val="0"/>
              <w:marTop w:val="0"/>
              <w:marBottom w:val="240"/>
              <w:divBdr>
                <w:top w:val="none" w:sz="0" w:space="0" w:color="auto"/>
                <w:left w:val="none" w:sz="0" w:space="0" w:color="auto"/>
                <w:bottom w:val="none" w:sz="0" w:space="0" w:color="auto"/>
                <w:right w:val="none" w:sz="0" w:space="0" w:color="auto"/>
              </w:divBdr>
            </w:div>
            <w:div w:id="203517138">
              <w:marLeft w:val="0"/>
              <w:marRight w:val="0"/>
              <w:marTop w:val="0"/>
              <w:marBottom w:val="240"/>
              <w:divBdr>
                <w:top w:val="none" w:sz="0" w:space="0" w:color="auto"/>
                <w:left w:val="none" w:sz="0" w:space="0" w:color="auto"/>
                <w:bottom w:val="none" w:sz="0" w:space="0" w:color="auto"/>
                <w:right w:val="none" w:sz="0" w:space="0" w:color="auto"/>
              </w:divBdr>
            </w:div>
            <w:div w:id="1738432224">
              <w:marLeft w:val="0"/>
              <w:marRight w:val="0"/>
              <w:marTop w:val="0"/>
              <w:marBottom w:val="240"/>
              <w:divBdr>
                <w:top w:val="none" w:sz="0" w:space="0" w:color="auto"/>
                <w:left w:val="none" w:sz="0" w:space="0" w:color="auto"/>
                <w:bottom w:val="none" w:sz="0" w:space="0" w:color="auto"/>
                <w:right w:val="none" w:sz="0" w:space="0" w:color="auto"/>
              </w:divBdr>
            </w:div>
            <w:div w:id="1446197543">
              <w:marLeft w:val="0"/>
              <w:marRight w:val="0"/>
              <w:marTop w:val="0"/>
              <w:marBottom w:val="240"/>
              <w:divBdr>
                <w:top w:val="none" w:sz="0" w:space="0" w:color="auto"/>
                <w:left w:val="none" w:sz="0" w:space="0" w:color="auto"/>
                <w:bottom w:val="none" w:sz="0" w:space="0" w:color="auto"/>
                <w:right w:val="none" w:sz="0" w:space="0" w:color="auto"/>
              </w:divBdr>
            </w:div>
            <w:div w:id="833106725">
              <w:marLeft w:val="0"/>
              <w:marRight w:val="0"/>
              <w:marTop w:val="0"/>
              <w:marBottom w:val="240"/>
              <w:divBdr>
                <w:top w:val="none" w:sz="0" w:space="0" w:color="auto"/>
                <w:left w:val="none" w:sz="0" w:space="0" w:color="auto"/>
                <w:bottom w:val="none" w:sz="0" w:space="0" w:color="auto"/>
                <w:right w:val="none" w:sz="0" w:space="0" w:color="auto"/>
              </w:divBdr>
            </w:div>
            <w:div w:id="525558019">
              <w:marLeft w:val="0"/>
              <w:marRight w:val="0"/>
              <w:marTop w:val="0"/>
              <w:marBottom w:val="240"/>
              <w:divBdr>
                <w:top w:val="none" w:sz="0" w:space="0" w:color="auto"/>
                <w:left w:val="none" w:sz="0" w:space="0" w:color="auto"/>
                <w:bottom w:val="none" w:sz="0" w:space="0" w:color="auto"/>
                <w:right w:val="none" w:sz="0" w:space="0" w:color="auto"/>
              </w:divBdr>
            </w:div>
          </w:divsChild>
        </w:div>
        <w:div w:id="608969045">
          <w:marLeft w:val="0"/>
          <w:marRight w:val="0"/>
          <w:marTop w:val="0"/>
          <w:marBottom w:val="0"/>
          <w:divBdr>
            <w:top w:val="none" w:sz="0" w:space="0" w:color="auto"/>
            <w:left w:val="none" w:sz="0" w:space="0" w:color="auto"/>
            <w:bottom w:val="none" w:sz="0" w:space="0" w:color="auto"/>
            <w:right w:val="none" w:sz="0" w:space="0" w:color="auto"/>
          </w:divBdr>
          <w:divsChild>
            <w:div w:id="1094521461">
              <w:marLeft w:val="0"/>
              <w:marRight w:val="0"/>
              <w:marTop w:val="0"/>
              <w:marBottom w:val="0"/>
              <w:divBdr>
                <w:top w:val="none" w:sz="0" w:space="0" w:color="auto"/>
                <w:left w:val="none" w:sz="0" w:space="0" w:color="auto"/>
                <w:bottom w:val="none" w:sz="0" w:space="0" w:color="auto"/>
                <w:right w:val="none" w:sz="0" w:space="0" w:color="auto"/>
              </w:divBdr>
              <w:divsChild>
                <w:div w:id="691419372">
                  <w:marLeft w:val="0"/>
                  <w:marRight w:val="0"/>
                  <w:marTop w:val="0"/>
                  <w:marBottom w:val="0"/>
                  <w:divBdr>
                    <w:top w:val="none" w:sz="0" w:space="0" w:color="auto"/>
                    <w:left w:val="none" w:sz="0" w:space="0" w:color="auto"/>
                    <w:bottom w:val="none" w:sz="0" w:space="0" w:color="auto"/>
                    <w:right w:val="none" w:sz="0" w:space="0" w:color="auto"/>
                  </w:divBdr>
                  <w:divsChild>
                    <w:div w:id="170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5655">
      <w:bodyDiv w:val="1"/>
      <w:marLeft w:val="0"/>
      <w:marRight w:val="0"/>
      <w:marTop w:val="0"/>
      <w:marBottom w:val="0"/>
      <w:divBdr>
        <w:top w:val="none" w:sz="0" w:space="0" w:color="auto"/>
        <w:left w:val="none" w:sz="0" w:space="0" w:color="auto"/>
        <w:bottom w:val="none" w:sz="0" w:space="0" w:color="auto"/>
        <w:right w:val="none" w:sz="0" w:space="0" w:color="auto"/>
      </w:divBdr>
      <w:divsChild>
        <w:div w:id="949509833">
          <w:marLeft w:val="0"/>
          <w:marRight w:val="0"/>
          <w:marTop w:val="0"/>
          <w:marBottom w:val="0"/>
          <w:divBdr>
            <w:top w:val="none" w:sz="0" w:space="0" w:color="auto"/>
            <w:left w:val="none" w:sz="0" w:space="0" w:color="auto"/>
            <w:bottom w:val="none" w:sz="0" w:space="0" w:color="auto"/>
            <w:right w:val="none" w:sz="0" w:space="0" w:color="auto"/>
          </w:divBdr>
          <w:divsChild>
            <w:div w:id="1880317676">
              <w:marLeft w:val="0"/>
              <w:marRight w:val="0"/>
              <w:marTop w:val="0"/>
              <w:marBottom w:val="0"/>
              <w:divBdr>
                <w:top w:val="none" w:sz="0" w:space="0" w:color="auto"/>
                <w:left w:val="none" w:sz="0" w:space="0" w:color="auto"/>
                <w:bottom w:val="none" w:sz="0" w:space="0" w:color="auto"/>
                <w:right w:val="none" w:sz="0" w:space="0" w:color="auto"/>
              </w:divBdr>
              <w:divsChild>
                <w:div w:id="20703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17551">
          <w:marLeft w:val="0"/>
          <w:marRight w:val="0"/>
          <w:marTop w:val="0"/>
          <w:marBottom w:val="0"/>
          <w:divBdr>
            <w:top w:val="none" w:sz="0" w:space="0" w:color="auto"/>
            <w:left w:val="none" w:sz="0" w:space="0" w:color="auto"/>
            <w:bottom w:val="none" w:sz="0" w:space="0" w:color="auto"/>
            <w:right w:val="none" w:sz="0" w:space="0" w:color="auto"/>
          </w:divBdr>
        </w:div>
        <w:div w:id="856892622">
          <w:marLeft w:val="0"/>
          <w:marRight w:val="0"/>
          <w:marTop w:val="0"/>
          <w:marBottom w:val="0"/>
          <w:divBdr>
            <w:top w:val="none" w:sz="0" w:space="0" w:color="auto"/>
            <w:left w:val="none" w:sz="0" w:space="0" w:color="auto"/>
            <w:bottom w:val="none" w:sz="0" w:space="0" w:color="auto"/>
            <w:right w:val="none" w:sz="0" w:space="0" w:color="auto"/>
          </w:divBdr>
          <w:divsChild>
            <w:div w:id="2002541189">
              <w:marLeft w:val="0"/>
              <w:marRight w:val="0"/>
              <w:marTop w:val="0"/>
              <w:marBottom w:val="0"/>
              <w:divBdr>
                <w:top w:val="none" w:sz="0" w:space="0" w:color="auto"/>
                <w:left w:val="none" w:sz="0" w:space="0" w:color="auto"/>
                <w:bottom w:val="none" w:sz="0" w:space="0" w:color="auto"/>
                <w:right w:val="none" w:sz="0" w:space="0" w:color="auto"/>
              </w:divBdr>
              <w:divsChild>
                <w:div w:id="2101641201">
                  <w:marLeft w:val="0"/>
                  <w:marRight w:val="0"/>
                  <w:marTop w:val="0"/>
                  <w:marBottom w:val="0"/>
                  <w:divBdr>
                    <w:top w:val="none" w:sz="0" w:space="0" w:color="auto"/>
                    <w:left w:val="none" w:sz="0" w:space="0" w:color="auto"/>
                    <w:bottom w:val="none" w:sz="0" w:space="0" w:color="auto"/>
                    <w:right w:val="none" w:sz="0" w:space="0" w:color="auto"/>
                  </w:divBdr>
                  <w:divsChild>
                    <w:div w:id="125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23987">
          <w:marLeft w:val="0"/>
          <w:marRight w:val="0"/>
          <w:marTop w:val="0"/>
          <w:marBottom w:val="0"/>
          <w:divBdr>
            <w:top w:val="none" w:sz="0" w:space="0" w:color="auto"/>
            <w:left w:val="none" w:sz="0" w:space="0" w:color="auto"/>
            <w:bottom w:val="none" w:sz="0" w:space="0" w:color="auto"/>
            <w:right w:val="none" w:sz="0" w:space="0" w:color="auto"/>
          </w:divBdr>
          <w:divsChild>
            <w:div w:id="2021275581">
              <w:marLeft w:val="0"/>
              <w:marRight w:val="0"/>
              <w:marTop w:val="0"/>
              <w:marBottom w:val="0"/>
              <w:divBdr>
                <w:top w:val="none" w:sz="0" w:space="0" w:color="auto"/>
                <w:left w:val="none" w:sz="0" w:space="0" w:color="auto"/>
                <w:bottom w:val="none" w:sz="0" w:space="0" w:color="auto"/>
                <w:right w:val="none" w:sz="0" w:space="0" w:color="auto"/>
              </w:divBdr>
              <w:divsChild>
                <w:div w:id="341781003">
                  <w:marLeft w:val="0"/>
                  <w:marRight w:val="0"/>
                  <w:marTop w:val="0"/>
                  <w:marBottom w:val="0"/>
                  <w:divBdr>
                    <w:top w:val="none" w:sz="0" w:space="0" w:color="auto"/>
                    <w:left w:val="none" w:sz="0" w:space="0" w:color="auto"/>
                    <w:bottom w:val="none" w:sz="0" w:space="0" w:color="auto"/>
                    <w:right w:val="none" w:sz="0" w:space="0" w:color="auto"/>
                  </w:divBdr>
                  <w:divsChild>
                    <w:div w:id="837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2505">
              <w:marLeft w:val="0"/>
              <w:marRight w:val="0"/>
              <w:marTop w:val="0"/>
              <w:marBottom w:val="0"/>
              <w:divBdr>
                <w:top w:val="none" w:sz="0" w:space="0" w:color="auto"/>
                <w:left w:val="none" w:sz="0" w:space="0" w:color="auto"/>
                <w:bottom w:val="none" w:sz="0" w:space="0" w:color="auto"/>
                <w:right w:val="none" w:sz="0" w:space="0" w:color="auto"/>
              </w:divBdr>
              <w:divsChild>
                <w:div w:id="1577202622">
                  <w:marLeft w:val="0"/>
                  <w:marRight w:val="0"/>
                  <w:marTop w:val="0"/>
                  <w:marBottom w:val="0"/>
                  <w:divBdr>
                    <w:top w:val="none" w:sz="0" w:space="0" w:color="auto"/>
                    <w:left w:val="none" w:sz="0" w:space="0" w:color="auto"/>
                    <w:bottom w:val="none" w:sz="0" w:space="0" w:color="auto"/>
                    <w:right w:val="none" w:sz="0" w:space="0" w:color="auto"/>
                  </w:divBdr>
                </w:div>
                <w:div w:id="481120106">
                  <w:marLeft w:val="0"/>
                  <w:marRight w:val="0"/>
                  <w:marTop w:val="0"/>
                  <w:marBottom w:val="0"/>
                  <w:divBdr>
                    <w:top w:val="none" w:sz="0" w:space="0" w:color="auto"/>
                    <w:left w:val="none" w:sz="0" w:space="0" w:color="auto"/>
                    <w:bottom w:val="none" w:sz="0" w:space="0" w:color="auto"/>
                    <w:right w:val="none" w:sz="0" w:space="0" w:color="auto"/>
                  </w:divBdr>
                </w:div>
                <w:div w:id="793327333">
                  <w:marLeft w:val="0"/>
                  <w:marRight w:val="0"/>
                  <w:marTop w:val="0"/>
                  <w:marBottom w:val="0"/>
                  <w:divBdr>
                    <w:top w:val="none" w:sz="0" w:space="0" w:color="auto"/>
                    <w:left w:val="none" w:sz="0" w:space="0" w:color="auto"/>
                    <w:bottom w:val="none" w:sz="0" w:space="0" w:color="auto"/>
                    <w:right w:val="none" w:sz="0" w:space="0" w:color="auto"/>
                  </w:divBdr>
                </w:div>
                <w:div w:id="295962383">
                  <w:marLeft w:val="0"/>
                  <w:marRight w:val="0"/>
                  <w:marTop w:val="0"/>
                  <w:marBottom w:val="0"/>
                  <w:divBdr>
                    <w:top w:val="none" w:sz="0" w:space="0" w:color="auto"/>
                    <w:left w:val="none" w:sz="0" w:space="0" w:color="auto"/>
                    <w:bottom w:val="none" w:sz="0" w:space="0" w:color="auto"/>
                    <w:right w:val="none" w:sz="0" w:space="0" w:color="auto"/>
                  </w:divBdr>
                </w:div>
                <w:div w:id="1299846169">
                  <w:marLeft w:val="0"/>
                  <w:marRight w:val="0"/>
                  <w:marTop w:val="0"/>
                  <w:marBottom w:val="0"/>
                  <w:divBdr>
                    <w:top w:val="none" w:sz="0" w:space="0" w:color="auto"/>
                    <w:left w:val="none" w:sz="0" w:space="0" w:color="auto"/>
                    <w:bottom w:val="none" w:sz="0" w:space="0" w:color="auto"/>
                    <w:right w:val="none" w:sz="0" w:space="0" w:color="auto"/>
                  </w:divBdr>
                </w:div>
                <w:div w:id="168910826">
                  <w:marLeft w:val="0"/>
                  <w:marRight w:val="0"/>
                  <w:marTop w:val="0"/>
                  <w:marBottom w:val="0"/>
                  <w:divBdr>
                    <w:top w:val="none" w:sz="0" w:space="0" w:color="auto"/>
                    <w:left w:val="none" w:sz="0" w:space="0" w:color="auto"/>
                    <w:bottom w:val="none" w:sz="0" w:space="0" w:color="auto"/>
                    <w:right w:val="none" w:sz="0" w:space="0" w:color="auto"/>
                  </w:divBdr>
                </w:div>
                <w:div w:id="969677000">
                  <w:marLeft w:val="0"/>
                  <w:marRight w:val="0"/>
                  <w:marTop w:val="0"/>
                  <w:marBottom w:val="0"/>
                  <w:divBdr>
                    <w:top w:val="none" w:sz="0" w:space="0" w:color="auto"/>
                    <w:left w:val="none" w:sz="0" w:space="0" w:color="auto"/>
                    <w:bottom w:val="none" w:sz="0" w:space="0" w:color="auto"/>
                    <w:right w:val="none" w:sz="0" w:space="0" w:color="auto"/>
                  </w:divBdr>
                </w:div>
                <w:div w:id="880360320">
                  <w:marLeft w:val="0"/>
                  <w:marRight w:val="0"/>
                  <w:marTop w:val="0"/>
                  <w:marBottom w:val="0"/>
                  <w:divBdr>
                    <w:top w:val="none" w:sz="0" w:space="0" w:color="auto"/>
                    <w:left w:val="none" w:sz="0" w:space="0" w:color="auto"/>
                    <w:bottom w:val="none" w:sz="0" w:space="0" w:color="auto"/>
                    <w:right w:val="none" w:sz="0" w:space="0" w:color="auto"/>
                  </w:divBdr>
                </w:div>
                <w:div w:id="1200430791">
                  <w:marLeft w:val="0"/>
                  <w:marRight w:val="0"/>
                  <w:marTop w:val="0"/>
                  <w:marBottom w:val="0"/>
                  <w:divBdr>
                    <w:top w:val="none" w:sz="0" w:space="0" w:color="auto"/>
                    <w:left w:val="none" w:sz="0" w:space="0" w:color="auto"/>
                    <w:bottom w:val="none" w:sz="0" w:space="0" w:color="auto"/>
                    <w:right w:val="none" w:sz="0" w:space="0" w:color="auto"/>
                  </w:divBdr>
                </w:div>
                <w:div w:id="1548446586">
                  <w:marLeft w:val="0"/>
                  <w:marRight w:val="0"/>
                  <w:marTop w:val="0"/>
                  <w:marBottom w:val="0"/>
                  <w:divBdr>
                    <w:top w:val="none" w:sz="0" w:space="0" w:color="auto"/>
                    <w:left w:val="none" w:sz="0" w:space="0" w:color="auto"/>
                    <w:bottom w:val="none" w:sz="0" w:space="0" w:color="auto"/>
                    <w:right w:val="none" w:sz="0" w:space="0" w:color="auto"/>
                  </w:divBdr>
                </w:div>
                <w:div w:id="1013651239">
                  <w:marLeft w:val="0"/>
                  <w:marRight w:val="0"/>
                  <w:marTop w:val="0"/>
                  <w:marBottom w:val="0"/>
                  <w:divBdr>
                    <w:top w:val="none" w:sz="0" w:space="0" w:color="auto"/>
                    <w:left w:val="none" w:sz="0" w:space="0" w:color="auto"/>
                    <w:bottom w:val="none" w:sz="0" w:space="0" w:color="auto"/>
                    <w:right w:val="none" w:sz="0" w:space="0" w:color="auto"/>
                  </w:divBdr>
                </w:div>
                <w:div w:id="839276969">
                  <w:marLeft w:val="0"/>
                  <w:marRight w:val="0"/>
                  <w:marTop w:val="0"/>
                  <w:marBottom w:val="0"/>
                  <w:divBdr>
                    <w:top w:val="none" w:sz="0" w:space="0" w:color="auto"/>
                    <w:left w:val="none" w:sz="0" w:space="0" w:color="auto"/>
                    <w:bottom w:val="none" w:sz="0" w:space="0" w:color="auto"/>
                    <w:right w:val="none" w:sz="0" w:space="0" w:color="auto"/>
                  </w:divBdr>
                </w:div>
                <w:div w:id="1056317527">
                  <w:marLeft w:val="0"/>
                  <w:marRight w:val="0"/>
                  <w:marTop w:val="0"/>
                  <w:marBottom w:val="0"/>
                  <w:divBdr>
                    <w:top w:val="none" w:sz="0" w:space="0" w:color="auto"/>
                    <w:left w:val="none" w:sz="0" w:space="0" w:color="auto"/>
                    <w:bottom w:val="none" w:sz="0" w:space="0" w:color="auto"/>
                    <w:right w:val="none" w:sz="0" w:space="0" w:color="auto"/>
                  </w:divBdr>
                </w:div>
                <w:div w:id="768507133">
                  <w:marLeft w:val="0"/>
                  <w:marRight w:val="0"/>
                  <w:marTop w:val="0"/>
                  <w:marBottom w:val="0"/>
                  <w:divBdr>
                    <w:top w:val="none" w:sz="0" w:space="0" w:color="auto"/>
                    <w:left w:val="none" w:sz="0" w:space="0" w:color="auto"/>
                    <w:bottom w:val="none" w:sz="0" w:space="0" w:color="auto"/>
                    <w:right w:val="none" w:sz="0" w:space="0" w:color="auto"/>
                  </w:divBdr>
                </w:div>
                <w:div w:id="552427624">
                  <w:marLeft w:val="0"/>
                  <w:marRight w:val="0"/>
                  <w:marTop w:val="0"/>
                  <w:marBottom w:val="0"/>
                  <w:divBdr>
                    <w:top w:val="none" w:sz="0" w:space="0" w:color="auto"/>
                    <w:left w:val="none" w:sz="0" w:space="0" w:color="auto"/>
                    <w:bottom w:val="none" w:sz="0" w:space="0" w:color="auto"/>
                    <w:right w:val="none" w:sz="0" w:space="0" w:color="auto"/>
                  </w:divBdr>
                </w:div>
                <w:div w:id="506790183">
                  <w:marLeft w:val="0"/>
                  <w:marRight w:val="0"/>
                  <w:marTop w:val="0"/>
                  <w:marBottom w:val="0"/>
                  <w:divBdr>
                    <w:top w:val="none" w:sz="0" w:space="0" w:color="auto"/>
                    <w:left w:val="none" w:sz="0" w:space="0" w:color="auto"/>
                    <w:bottom w:val="none" w:sz="0" w:space="0" w:color="auto"/>
                    <w:right w:val="none" w:sz="0" w:space="0" w:color="auto"/>
                  </w:divBdr>
                </w:div>
                <w:div w:id="8708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6653">
          <w:marLeft w:val="0"/>
          <w:marRight w:val="0"/>
          <w:marTop w:val="0"/>
          <w:marBottom w:val="0"/>
          <w:divBdr>
            <w:top w:val="none" w:sz="0" w:space="0" w:color="auto"/>
            <w:left w:val="none" w:sz="0" w:space="0" w:color="auto"/>
            <w:bottom w:val="none" w:sz="0" w:space="0" w:color="auto"/>
            <w:right w:val="none" w:sz="0" w:space="0" w:color="auto"/>
          </w:divBdr>
          <w:divsChild>
            <w:div w:id="1604922477">
              <w:marLeft w:val="0"/>
              <w:marRight w:val="0"/>
              <w:marTop w:val="0"/>
              <w:marBottom w:val="0"/>
              <w:divBdr>
                <w:top w:val="none" w:sz="0" w:space="0" w:color="auto"/>
                <w:left w:val="none" w:sz="0" w:space="0" w:color="auto"/>
                <w:bottom w:val="none" w:sz="0" w:space="0" w:color="auto"/>
                <w:right w:val="none" w:sz="0" w:space="0" w:color="auto"/>
              </w:divBdr>
              <w:divsChild>
                <w:div w:id="626088468">
                  <w:marLeft w:val="0"/>
                  <w:marRight w:val="0"/>
                  <w:marTop w:val="0"/>
                  <w:marBottom w:val="0"/>
                  <w:divBdr>
                    <w:top w:val="none" w:sz="0" w:space="0" w:color="auto"/>
                    <w:left w:val="none" w:sz="0" w:space="0" w:color="auto"/>
                    <w:bottom w:val="none" w:sz="0" w:space="0" w:color="auto"/>
                    <w:right w:val="none" w:sz="0" w:space="0" w:color="auto"/>
                  </w:divBdr>
                  <w:divsChild>
                    <w:div w:id="9175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129878">
              <w:marLeft w:val="0"/>
              <w:marRight w:val="0"/>
              <w:marTop w:val="0"/>
              <w:marBottom w:val="240"/>
              <w:divBdr>
                <w:top w:val="none" w:sz="0" w:space="0" w:color="auto"/>
                <w:left w:val="none" w:sz="0" w:space="0" w:color="auto"/>
                <w:bottom w:val="none" w:sz="0" w:space="0" w:color="auto"/>
                <w:right w:val="none" w:sz="0" w:space="0" w:color="auto"/>
              </w:divBdr>
            </w:div>
            <w:div w:id="2098554846">
              <w:marLeft w:val="0"/>
              <w:marRight w:val="0"/>
              <w:marTop w:val="0"/>
              <w:marBottom w:val="240"/>
              <w:divBdr>
                <w:top w:val="none" w:sz="0" w:space="0" w:color="auto"/>
                <w:left w:val="none" w:sz="0" w:space="0" w:color="auto"/>
                <w:bottom w:val="none" w:sz="0" w:space="0" w:color="auto"/>
                <w:right w:val="none" w:sz="0" w:space="0" w:color="auto"/>
              </w:divBdr>
            </w:div>
            <w:div w:id="1145469394">
              <w:marLeft w:val="0"/>
              <w:marRight w:val="0"/>
              <w:marTop w:val="0"/>
              <w:marBottom w:val="240"/>
              <w:divBdr>
                <w:top w:val="none" w:sz="0" w:space="0" w:color="auto"/>
                <w:left w:val="none" w:sz="0" w:space="0" w:color="auto"/>
                <w:bottom w:val="none" w:sz="0" w:space="0" w:color="auto"/>
                <w:right w:val="none" w:sz="0" w:space="0" w:color="auto"/>
              </w:divBdr>
            </w:div>
            <w:div w:id="677393092">
              <w:marLeft w:val="0"/>
              <w:marRight w:val="0"/>
              <w:marTop w:val="0"/>
              <w:marBottom w:val="240"/>
              <w:divBdr>
                <w:top w:val="none" w:sz="0" w:space="0" w:color="auto"/>
                <w:left w:val="none" w:sz="0" w:space="0" w:color="auto"/>
                <w:bottom w:val="none" w:sz="0" w:space="0" w:color="auto"/>
                <w:right w:val="none" w:sz="0" w:space="0" w:color="auto"/>
              </w:divBdr>
            </w:div>
            <w:div w:id="259535809">
              <w:marLeft w:val="0"/>
              <w:marRight w:val="0"/>
              <w:marTop w:val="0"/>
              <w:marBottom w:val="240"/>
              <w:divBdr>
                <w:top w:val="none" w:sz="0" w:space="0" w:color="auto"/>
                <w:left w:val="none" w:sz="0" w:space="0" w:color="auto"/>
                <w:bottom w:val="none" w:sz="0" w:space="0" w:color="auto"/>
                <w:right w:val="none" w:sz="0" w:space="0" w:color="auto"/>
              </w:divBdr>
            </w:div>
            <w:div w:id="2136941260">
              <w:marLeft w:val="0"/>
              <w:marRight w:val="0"/>
              <w:marTop w:val="0"/>
              <w:marBottom w:val="240"/>
              <w:divBdr>
                <w:top w:val="none" w:sz="0" w:space="0" w:color="auto"/>
                <w:left w:val="none" w:sz="0" w:space="0" w:color="auto"/>
                <w:bottom w:val="none" w:sz="0" w:space="0" w:color="auto"/>
                <w:right w:val="none" w:sz="0" w:space="0" w:color="auto"/>
              </w:divBdr>
            </w:div>
            <w:div w:id="2120827839">
              <w:marLeft w:val="0"/>
              <w:marRight w:val="0"/>
              <w:marTop w:val="0"/>
              <w:marBottom w:val="240"/>
              <w:divBdr>
                <w:top w:val="none" w:sz="0" w:space="0" w:color="auto"/>
                <w:left w:val="none" w:sz="0" w:space="0" w:color="auto"/>
                <w:bottom w:val="none" w:sz="0" w:space="0" w:color="auto"/>
                <w:right w:val="none" w:sz="0" w:space="0" w:color="auto"/>
              </w:divBdr>
            </w:div>
            <w:div w:id="522866824">
              <w:marLeft w:val="0"/>
              <w:marRight w:val="0"/>
              <w:marTop w:val="0"/>
              <w:marBottom w:val="240"/>
              <w:divBdr>
                <w:top w:val="none" w:sz="0" w:space="0" w:color="auto"/>
                <w:left w:val="none" w:sz="0" w:space="0" w:color="auto"/>
                <w:bottom w:val="none" w:sz="0" w:space="0" w:color="auto"/>
                <w:right w:val="none" w:sz="0" w:space="0" w:color="auto"/>
              </w:divBdr>
            </w:div>
            <w:div w:id="16388923">
              <w:marLeft w:val="0"/>
              <w:marRight w:val="0"/>
              <w:marTop w:val="0"/>
              <w:marBottom w:val="240"/>
              <w:divBdr>
                <w:top w:val="none" w:sz="0" w:space="0" w:color="auto"/>
                <w:left w:val="none" w:sz="0" w:space="0" w:color="auto"/>
                <w:bottom w:val="none" w:sz="0" w:space="0" w:color="auto"/>
                <w:right w:val="none" w:sz="0" w:space="0" w:color="auto"/>
              </w:divBdr>
            </w:div>
            <w:div w:id="1502505720">
              <w:marLeft w:val="0"/>
              <w:marRight w:val="0"/>
              <w:marTop w:val="0"/>
              <w:marBottom w:val="240"/>
              <w:divBdr>
                <w:top w:val="none" w:sz="0" w:space="0" w:color="auto"/>
                <w:left w:val="none" w:sz="0" w:space="0" w:color="auto"/>
                <w:bottom w:val="none" w:sz="0" w:space="0" w:color="auto"/>
                <w:right w:val="none" w:sz="0" w:space="0" w:color="auto"/>
              </w:divBdr>
            </w:div>
            <w:div w:id="1695767199">
              <w:marLeft w:val="0"/>
              <w:marRight w:val="0"/>
              <w:marTop w:val="0"/>
              <w:marBottom w:val="240"/>
              <w:divBdr>
                <w:top w:val="none" w:sz="0" w:space="0" w:color="auto"/>
                <w:left w:val="none" w:sz="0" w:space="0" w:color="auto"/>
                <w:bottom w:val="none" w:sz="0" w:space="0" w:color="auto"/>
                <w:right w:val="none" w:sz="0" w:space="0" w:color="auto"/>
              </w:divBdr>
            </w:div>
          </w:divsChild>
        </w:div>
        <w:div w:id="1977830734">
          <w:marLeft w:val="0"/>
          <w:marRight w:val="0"/>
          <w:marTop w:val="0"/>
          <w:marBottom w:val="0"/>
          <w:divBdr>
            <w:top w:val="none" w:sz="0" w:space="0" w:color="auto"/>
            <w:left w:val="none" w:sz="0" w:space="0" w:color="auto"/>
            <w:bottom w:val="none" w:sz="0" w:space="0" w:color="auto"/>
            <w:right w:val="none" w:sz="0" w:space="0" w:color="auto"/>
          </w:divBdr>
          <w:divsChild>
            <w:div w:id="325286830">
              <w:marLeft w:val="0"/>
              <w:marRight w:val="0"/>
              <w:marTop w:val="0"/>
              <w:marBottom w:val="0"/>
              <w:divBdr>
                <w:top w:val="none" w:sz="0" w:space="0" w:color="auto"/>
                <w:left w:val="none" w:sz="0" w:space="0" w:color="auto"/>
                <w:bottom w:val="none" w:sz="0" w:space="0" w:color="auto"/>
                <w:right w:val="none" w:sz="0" w:space="0" w:color="auto"/>
              </w:divBdr>
              <w:divsChild>
                <w:div w:id="1048265840">
                  <w:marLeft w:val="0"/>
                  <w:marRight w:val="0"/>
                  <w:marTop w:val="0"/>
                  <w:marBottom w:val="0"/>
                  <w:divBdr>
                    <w:top w:val="none" w:sz="0" w:space="0" w:color="auto"/>
                    <w:left w:val="none" w:sz="0" w:space="0" w:color="auto"/>
                    <w:bottom w:val="none" w:sz="0" w:space="0" w:color="auto"/>
                    <w:right w:val="none" w:sz="0" w:space="0" w:color="auto"/>
                  </w:divBdr>
                  <w:divsChild>
                    <w:div w:id="5602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841">
      <w:bodyDiv w:val="1"/>
      <w:marLeft w:val="0"/>
      <w:marRight w:val="0"/>
      <w:marTop w:val="0"/>
      <w:marBottom w:val="0"/>
      <w:divBdr>
        <w:top w:val="none" w:sz="0" w:space="0" w:color="auto"/>
        <w:left w:val="none" w:sz="0" w:space="0" w:color="auto"/>
        <w:bottom w:val="none" w:sz="0" w:space="0" w:color="auto"/>
        <w:right w:val="none" w:sz="0" w:space="0" w:color="auto"/>
      </w:divBdr>
      <w:divsChild>
        <w:div w:id="1384595226">
          <w:marLeft w:val="0"/>
          <w:marRight w:val="0"/>
          <w:marTop w:val="0"/>
          <w:marBottom w:val="0"/>
          <w:divBdr>
            <w:top w:val="none" w:sz="0" w:space="0" w:color="auto"/>
            <w:left w:val="none" w:sz="0" w:space="0" w:color="auto"/>
            <w:bottom w:val="none" w:sz="0" w:space="0" w:color="auto"/>
            <w:right w:val="none" w:sz="0" w:space="0" w:color="auto"/>
          </w:divBdr>
          <w:divsChild>
            <w:div w:id="1408334672">
              <w:marLeft w:val="0"/>
              <w:marRight w:val="0"/>
              <w:marTop w:val="0"/>
              <w:marBottom w:val="0"/>
              <w:divBdr>
                <w:top w:val="none" w:sz="0" w:space="0" w:color="auto"/>
                <w:left w:val="none" w:sz="0" w:space="0" w:color="auto"/>
                <w:bottom w:val="none" w:sz="0" w:space="0" w:color="auto"/>
                <w:right w:val="none" w:sz="0" w:space="0" w:color="auto"/>
              </w:divBdr>
              <w:divsChild>
                <w:div w:id="61217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7064">
          <w:marLeft w:val="0"/>
          <w:marRight w:val="0"/>
          <w:marTop w:val="0"/>
          <w:marBottom w:val="0"/>
          <w:divBdr>
            <w:top w:val="none" w:sz="0" w:space="0" w:color="auto"/>
            <w:left w:val="none" w:sz="0" w:space="0" w:color="auto"/>
            <w:bottom w:val="none" w:sz="0" w:space="0" w:color="auto"/>
            <w:right w:val="none" w:sz="0" w:space="0" w:color="auto"/>
          </w:divBdr>
          <w:divsChild>
            <w:div w:id="1153374615">
              <w:marLeft w:val="0"/>
              <w:marRight w:val="0"/>
              <w:marTop w:val="0"/>
              <w:marBottom w:val="0"/>
              <w:divBdr>
                <w:top w:val="none" w:sz="0" w:space="0" w:color="auto"/>
                <w:left w:val="none" w:sz="0" w:space="0" w:color="auto"/>
                <w:bottom w:val="none" w:sz="0" w:space="0" w:color="auto"/>
                <w:right w:val="none" w:sz="0" w:space="0" w:color="auto"/>
              </w:divBdr>
              <w:divsChild>
                <w:div w:id="2082289756">
                  <w:marLeft w:val="0"/>
                  <w:marRight w:val="0"/>
                  <w:marTop w:val="0"/>
                  <w:marBottom w:val="0"/>
                  <w:divBdr>
                    <w:top w:val="none" w:sz="0" w:space="0" w:color="auto"/>
                    <w:left w:val="none" w:sz="0" w:space="0" w:color="auto"/>
                    <w:bottom w:val="none" w:sz="0" w:space="0" w:color="auto"/>
                    <w:right w:val="none" w:sz="0" w:space="0" w:color="auto"/>
                  </w:divBdr>
                  <w:divsChild>
                    <w:div w:id="149837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1722">
          <w:marLeft w:val="0"/>
          <w:marRight w:val="0"/>
          <w:marTop w:val="0"/>
          <w:marBottom w:val="0"/>
          <w:divBdr>
            <w:top w:val="none" w:sz="0" w:space="0" w:color="auto"/>
            <w:left w:val="none" w:sz="0" w:space="0" w:color="auto"/>
            <w:bottom w:val="none" w:sz="0" w:space="0" w:color="auto"/>
            <w:right w:val="none" w:sz="0" w:space="0" w:color="auto"/>
          </w:divBdr>
          <w:divsChild>
            <w:div w:id="848299307">
              <w:marLeft w:val="0"/>
              <w:marRight w:val="0"/>
              <w:marTop w:val="0"/>
              <w:marBottom w:val="0"/>
              <w:divBdr>
                <w:top w:val="none" w:sz="0" w:space="0" w:color="auto"/>
                <w:left w:val="none" w:sz="0" w:space="0" w:color="auto"/>
                <w:bottom w:val="none" w:sz="0" w:space="0" w:color="auto"/>
                <w:right w:val="none" w:sz="0" w:space="0" w:color="auto"/>
              </w:divBdr>
              <w:divsChild>
                <w:div w:id="1007170398">
                  <w:marLeft w:val="0"/>
                  <w:marRight w:val="0"/>
                  <w:marTop w:val="0"/>
                  <w:marBottom w:val="0"/>
                  <w:divBdr>
                    <w:top w:val="none" w:sz="0" w:space="0" w:color="auto"/>
                    <w:left w:val="none" w:sz="0" w:space="0" w:color="auto"/>
                    <w:bottom w:val="none" w:sz="0" w:space="0" w:color="auto"/>
                    <w:right w:val="none" w:sz="0" w:space="0" w:color="auto"/>
                  </w:divBdr>
                  <w:divsChild>
                    <w:div w:id="3514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276">
              <w:marLeft w:val="0"/>
              <w:marRight w:val="0"/>
              <w:marTop w:val="0"/>
              <w:marBottom w:val="0"/>
              <w:divBdr>
                <w:top w:val="none" w:sz="0" w:space="0" w:color="auto"/>
                <w:left w:val="none" w:sz="0" w:space="0" w:color="auto"/>
                <w:bottom w:val="none" w:sz="0" w:space="0" w:color="auto"/>
                <w:right w:val="none" w:sz="0" w:space="0" w:color="auto"/>
              </w:divBdr>
              <w:divsChild>
                <w:div w:id="1212035390">
                  <w:marLeft w:val="0"/>
                  <w:marRight w:val="0"/>
                  <w:marTop w:val="0"/>
                  <w:marBottom w:val="0"/>
                  <w:divBdr>
                    <w:top w:val="none" w:sz="0" w:space="0" w:color="auto"/>
                    <w:left w:val="none" w:sz="0" w:space="0" w:color="auto"/>
                    <w:bottom w:val="none" w:sz="0" w:space="0" w:color="auto"/>
                    <w:right w:val="none" w:sz="0" w:space="0" w:color="auto"/>
                  </w:divBdr>
                </w:div>
                <w:div w:id="818814667">
                  <w:marLeft w:val="0"/>
                  <w:marRight w:val="0"/>
                  <w:marTop w:val="0"/>
                  <w:marBottom w:val="0"/>
                  <w:divBdr>
                    <w:top w:val="none" w:sz="0" w:space="0" w:color="auto"/>
                    <w:left w:val="none" w:sz="0" w:space="0" w:color="auto"/>
                    <w:bottom w:val="none" w:sz="0" w:space="0" w:color="auto"/>
                    <w:right w:val="none" w:sz="0" w:space="0" w:color="auto"/>
                  </w:divBdr>
                </w:div>
                <w:div w:id="1492867928">
                  <w:marLeft w:val="0"/>
                  <w:marRight w:val="0"/>
                  <w:marTop w:val="0"/>
                  <w:marBottom w:val="0"/>
                  <w:divBdr>
                    <w:top w:val="none" w:sz="0" w:space="0" w:color="auto"/>
                    <w:left w:val="none" w:sz="0" w:space="0" w:color="auto"/>
                    <w:bottom w:val="none" w:sz="0" w:space="0" w:color="auto"/>
                    <w:right w:val="none" w:sz="0" w:space="0" w:color="auto"/>
                  </w:divBdr>
                </w:div>
                <w:div w:id="1363898936">
                  <w:marLeft w:val="0"/>
                  <w:marRight w:val="0"/>
                  <w:marTop w:val="0"/>
                  <w:marBottom w:val="0"/>
                  <w:divBdr>
                    <w:top w:val="none" w:sz="0" w:space="0" w:color="auto"/>
                    <w:left w:val="none" w:sz="0" w:space="0" w:color="auto"/>
                    <w:bottom w:val="none" w:sz="0" w:space="0" w:color="auto"/>
                    <w:right w:val="none" w:sz="0" w:space="0" w:color="auto"/>
                  </w:divBdr>
                </w:div>
                <w:div w:id="1987196896">
                  <w:marLeft w:val="0"/>
                  <w:marRight w:val="0"/>
                  <w:marTop w:val="0"/>
                  <w:marBottom w:val="0"/>
                  <w:divBdr>
                    <w:top w:val="none" w:sz="0" w:space="0" w:color="auto"/>
                    <w:left w:val="none" w:sz="0" w:space="0" w:color="auto"/>
                    <w:bottom w:val="none" w:sz="0" w:space="0" w:color="auto"/>
                    <w:right w:val="none" w:sz="0" w:space="0" w:color="auto"/>
                  </w:divBdr>
                </w:div>
                <w:div w:id="548809947">
                  <w:marLeft w:val="0"/>
                  <w:marRight w:val="0"/>
                  <w:marTop w:val="0"/>
                  <w:marBottom w:val="0"/>
                  <w:divBdr>
                    <w:top w:val="none" w:sz="0" w:space="0" w:color="auto"/>
                    <w:left w:val="none" w:sz="0" w:space="0" w:color="auto"/>
                    <w:bottom w:val="none" w:sz="0" w:space="0" w:color="auto"/>
                    <w:right w:val="none" w:sz="0" w:space="0" w:color="auto"/>
                  </w:divBdr>
                </w:div>
                <w:div w:id="1519005326">
                  <w:marLeft w:val="0"/>
                  <w:marRight w:val="0"/>
                  <w:marTop w:val="0"/>
                  <w:marBottom w:val="0"/>
                  <w:divBdr>
                    <w:top w:val="none" w:sz="0" w:space="0" w:color="auto"/>
                    <w:left w:val="none" w:sz="0" w:space="0" w:color="auto"/>
                    <w:bottom w:val="none" w:sz="0" w:space="0" w:color="auto"/>
                    <w:right w:val="none" w:sz="0" w:space="0" w:color="auto"/>
                  </w:divBdr>
                </w:div>
                <w:div w:id="469203016">
                  <w:marLeft w:val="0"/>
                  <w:marRight w:val="0"/>
                  <w:marTop w:val="0"/>
                  <w:marBottom w:val="0"/>
                  <w:divBdr>
                    <w:top w:val="none" w:sz="0" w:space="0" w:color="auto"/>
                    <w:left w:val="none" w:sz="0" w:space="0" w:color="auto"/>
                    <w:bottom w:val="none" w:sz="0" w:space="0" w:color="auto"/>
                    <w:right w:val="none" w:sz="0" w:space="0" w:color="auto"/>
                  </w:divBdr>
                </w:div>
                <w:div w:id="126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9405">
          <w:marLeft w:val="0"/>
          <w:marRight w:val="0"/>
          <w:marTop w:val="0"/>
          <w:marBottom w:val="0"/>
          <w:divBdr>
            <w:top w:val="none" w:sz="0" w:space="0" w:color="auto"/>
            <w:left w:val="none" w:sz="0" w:space="0" w:color="auto"/>
            <w:bottom w:val="none" w:sz="0" w:space="0" w:color="auto"/>
            <w:right w:val="none" w:sz="0" w:space="0" w:color="auto"/>
          </w:divBdr>
          <w:divsChild>
            <w:div w:id="140854615">
              <w:marLeft w:val="0"/>
              <w:marRight w:val="0"/>
              <w:marTop w:val="0"/>
              <w:marBottom w:val="0"/>
              <w:divBdr>
                <w:top w:val="none" w:sz="0" w:space="0" w:color="auto"/>
                <w:left w:val="none" w:sz="0" w:space="0" w:color="auto"/>
                <w:bottom w:val="none" w:sz="0" w:space="0" w:color="auto"/>
                <w:right w:val="none" w:sz="0" w:space="0" w:color="auto"/>
              </w:divBdr>
              <w:divsChild>
                <w:div w:id="991788775">
                  <w:marLeft w:val="0"/>
                  <w:marRight w:val="0"/>
                  <w:marTop w:val="0"/>
                  <w:marBottom w:val="0"/>
                  <w:divBdr>
                    <w:top w:val="none" w:sz="0" w:space="0" w:color="auto"/>
                    <w:left w:val="none" w:sz="0" w:space="0" w:color="auto"/>
                    <w:bottom w:val="none" w:sz="0" w:space="0" w:color="auto"/>
                    <w:right w:val="none" w:sz="0" w:space="0" w:color="auto"/>
                  </w:divBdr>
                  <w:divsChild>
                    <w:div w:id="1068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4861">
              <w:marLeft w:val="0"/>
              <w:marRight w:val="0"/>
              <w:marTop w:val="0"/>
              <w:marBottom w:val="240"/>
              <w:divBdr>
                <w:top w:val="none" w:sz="0" w:space="0" w:color="auto"/>
                <w:left w:val="none" w:sz="0" w:space="0" w:color="auto"/>
                <w:bottom w:val="none" w:sz="0" w:space="0" w:color="auto"/>
                <w:right w:val="none" w:sz="0" w:space="0" w:color="auto"/>
              </w:divBdr>
            </w:div>
            <w:div w:id="205873089">
              <w:marLeft w:val="0"/>
              <w:marRight w:val="0"/>
              <w:marTop w:val="0"/>
              <w:marBottom w:val="240"/>
              <w:divBdr>
                <w:top w:val="none" w:sz="0" w:space="0" w:color="auto"/>
                <w:left w:val="none" w:sz="0" w:space="0" w:color="auto"/>
                <w:bottom w:val="none" w:sz="0" w:space="0" w:color="auto"/>
                <w:right w:val="none" w:sz="0" w:space="0" w:color="auto"/>
              </w:divBdr>
            </w:div>
            <w:div w:id="479462594">
              <w:marLeft w:val="0"/>
              <w:marRight w:val="0"/>
              <w:marTop w:val="0"/>
              <w:marBottom w:val="240"/>
              <w:divBdr>
                <w:top w:val="none" w:sz="0" w:space="0" w:color="auto"/>
                <w:left w:val="none" w:sz="0" w:space="0" w:color="auto"/>
                <w:bottom w:val="none" w:sz="0" w:space="0" w:color="auto"/>
                <w:right w:val="none" w:sz="0" w:space="0" w:color="auto"/>
              </w:divBdr>
            </w:div>
            <w:div w:id="355737376">
              <w:marLeft w:val="0"/>
              <w:marRight w:val="0"/>
              <w:marTop w:val="0"/>
              <w:marBottom w:val="240"/>
              <w:divBdr>
                <w:top w:val="none" w:sz="0" w:space="0" w:color="auto"/>
                <w:left w:val="none" w:sz="0" w:space="0" w:color="auto"/>
                <w:bottom w:val="none" w:sz="0" w:space="0" w:color="auto"/>
                <w:right w:val="none" w:sz="0" w:space="0" w:color="auto"/>
              </w:divBdr>
            </w:div>
            <w:div w:id="644511390">
              <w:marLeft w:val="0"/>
              <w:marRight w:val="0"/>
              <w:marTop w:val="0"/>
              <w:marBottom w:val="240"/>
              <w:divBdr>
                <w:top w:val="none" w:sz="0" w:space="0" w:color="auto"/>
                <w:left w:val="none" w:sz="0" w:space="0" w:color="auto"/>
                <w:bottom w:val="none" w:sz="0" w:space="0" w:color="auto"/>
                <w:right w:val="none" w:sz="0" w:space="0" w:color="auto"/>
              </w:divBdr>
            </w:div>
            <w:div w:id="971132533">
              <w:marLeft w:val="0"/>
              <w:marRight w:val="0"/>
              <w:marTop w:val="0"/>
              <w:marBottom w:val="240"/>
              <w:divBdr>
                <w:top w:val="none" w:sz="0" w:space="0" w:color="auto"/>
                <w:left w:val="none" w:sz="0" w:space="0" w:color="auto"/>
                <w:bottom w:val="none" w:sz="0" w:space="0" w:color="auto"/>
                <w:right w:val="none" w:sz="0" w:space="0" w:color="auto"/>
              </w:divBdr>
            </w:div>
            <w:div w:id="1851218282">
              <w:marLeft w:val="0"/>
              <w:marRight w:val="0"/>
              <w:marTop w:val="0"/>
              <w:marBottom w:val="240"/>
              <w:divBdr>
                <w:top w:val="none" w:sz="0" w:space="0" w:color="auto"/>
                <w:left w:val="none" w:sz="0" w:space="0" w:color="auto"/>
                <w:bottom w:val="none" w:sz="0" w:space="0" w:color="auto"/>
                <w:right w:val="none" w:sz="0" w:space="0" w:color="auto"/>
              </w:divBdr>
            </w:div>
            <w:div w:id="1543907961">
              <w:marLeft w:val="0"/>
              <w:marRight w:val="0"/>
              <w:marTop w:val="0"/>
              <w:marBottom w:val="240"/>
              <w:divBdr>
                <w:top w:val="none" w:sz="0" w:space="0" w:color="auto"/>
                <w:left w:val="none" w:sz="0" w:space="0" w:color="auto"/>
                <w:bottom w:val="none" w:sz="0" w:space="0" w:color="auto"/>
                <w:right w:val="none" w:sz="0" w:space="0" w:color="auto"/>
              </w:divBdr>
            </w:div>
          </w:divsChild>
        </w:div>
        <w:div w:id="263343369">
          <w:marLeft w:val="0"/>
          <w:marRight w:val="0"/>
          <w:marTop w:val="0"/>
          <w:marBottom w:val="0"/>
          <w:divBdr>
            <w:top w:val="none" w:sz="0" w:space="0" w:color="auto"/>
            <w:left w:val="none" w:sz="0" w:space="0" w:color="auto"/>
            <w:bottom w:val="none" w:sz="0" w:space="0" w:color="auto"/>
            <w:right w:val="none" w:sz="0" w:space="0" w:color="auto"/>
          </w:divBdr>
          <w:divsChild>
            <w:div w:id="256670615">
              <w:marLeft w:val="0"/>
              <w:marRight w:val="0"/>
              <w:marTop w:val="0"/>
              <w:marBottom w:val="0"/>
              <w:divBdr>
                <w:top w:val="none" w:sz="0" w:space="0" w:color="auto"/>
                <w:left w:val="none" w:sz="0" w:space="0" w:color="auto"/>
                <w:bottom w:val="none" w:sz="0" w:space="0" w:color="auto"/>
                <w:right w:val="none" w:sz="0" w:space="0" w:color="auto"/>
              </w:divBdr>
              <w:divsChild>
                <w:div w:id="1406948448">
                  <w:marLeft w:val="0"/>
                  <w:marRight w:val="0"/>
                  <w:marTop w:val="0"/>
                  <w:marBottom w:val="0"/>
                  <w:divBdr>
                    <w:top w:val="none" w:sz="0" w:space="0" w:color="auto"/>
                    <w:left w:val="none" w:sz="0" w:space="0" w:color="auto"/>
                    <w:bottom w:val="none" w:sz="0" w:space="0" w:color="auto"/>
                    <w:right w:val="none" w:sz="0" w:space="0" w:color="auto"/>
                  </w:divBdr>
                  <w:divsChild>
                    <w:div w:id="160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676657">
      <w:bodyDiv w:val="1"/>
      <w:marLeft w:val="0"/>
      <w:marRight w:val="0"/>
      <w:marTop w:val="0"/>
      <w:marBottom w:val="0"/>
      <w:divBdr>
        <w:top w:val="none" w:sz="0" w:space="0" w:color="auto"/>
        <w:left w:val="none" w:sz="0" w:space="0" w:color="auto"/>
        <w:bottom w:val="none" w:sz="0" w:space="0" w:color="auto"/>
        <w:right w:val="none" w:sz="0" w:space="0" w:color="auto"/>
      </w:divBdr>
      <w:divsChild>
        <w:div w:id="1109348521">
          <w:marLeft w:val="0"/>
          <w:marRight w:val="0"/>
          <w:marTop w:val="0"/>
          <w:marBottom w:val="0"/>
          <w:divBdr>
            <w:top w:val="none" w:sz="0" w:space="0" w:color="auto"/>
            <w:left w:val="none" w:sz="0" w:space="0" w:color="auto"/>
            <w:bottom w:val="none" w:sz="0" w:space="0" w:color="auto"/>
            <w:right w:val="none" w:sz="0" w:space="0" w:color="auto"/>
          </w:divBdr>
          <w:divsChild>
            <w:div w:id="289870791">
              <w:marLeft w:val="0"/>
              <w:marRight w:val="0"/>
              <w:marTop w:val="0"/>
              <w:marBottom w:val="0"/>
              <w:divBdr>
                <w:top w:val="none" w:sz="0" w:space="0" w:color="auto"/>
                <w:left w:val="none" w:sz="0" w:space="0" w:color="auto"/>
                <w:bottom w:val="none" w:sz="0" w:space="0" w:color="auto"/>
                <w:right w:val="none" w:sz="0" w:space="0" w:color="auto"/>
              </w:divBdr>
              <w:divsChild>
                <w:div w:id="128942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1416">
          <w:marLeft w:val="0"/>
          <w:marRight w:val="0"/>
          <w:marTop w:val="0"/>
          <w:marBottom w:val="0"/>
          <w:divBdr>
            <w:top w:val="none" w:sz="0" w:space="0" w:color="auto"/>
            <w:left w:val="none" w:sz="0" w:space="0" w:color="auto"/>
            <w:bottom w:val="none" w:sz="0" w:space="0" w:color="auto"/>
            <w:right w:val="none" w:sz="0" w:space="0" w:color="auto"/>
          </w:divBdr>
        </w:div>
        <w:div w:id="1296792047">
          <w:marLeft w:val="0"/>
          <w:marRight w:val="0"/>
          <w:marTop w:val="0"/>
          <w:marBottom w:val="0"/>
          <w:divBdr>
            <w:top w:val="none" w:sz="0" w:space="0" w:color="auto"/>
            <w:left w:val="none" w:sz="0" w:space="0" w:color="auto"/>
            <w:bottom w:val="none" w:sz="0" w:space="0" w:color="auto"/>
            <w:right w:val="none" w:sz="0" w:space="0" w:color="auto"/>
          </w:divBdr>
          <w:divsChild>
            <w:div w:id="1975216758">
              <w:marLeft w:val="0"/>
              <w:marRight w:val="0"/>
              <w:marTop w:val="0"/>
              <w:marBottom w:val="0"/>
              <w:divBdr>
                <w:top w:val="none" w:sz="0" w:space="0" w:color="auto"/>
                <w:left w:val="none" w:sz="0" w:space="0" w:color="auto"/>
                <w:bottom w:val="none" w:sz="0" w:space="0" w:color="auto"/>
                <w:right w:val="none" w:sz="0" w:space="0" w:color="auto"/>
              </w:divBdr>
              <w:divsChild>
                <w:div w:id="2079015273">
                  <w:marLeft w:val="0"/>
                  <w:marRight w:val="0"/>
                  <w:marTop w:val="0"/>
                  <w:marBottom w:val="0"/>
                  <w:divBdr>
                    <w:top w:val="none" w:sz="0" w:space="0" w:color="auto"/>
                    <w:left w:val="none" w:sz="0" w:space="0" w:color="auto"/>
                    <w:bottom w:val="none" w:sz="0" w:space="0" w:color="auto"/>
                    <w:right w:val="none" w:sz="0" w:space="0" w:color="auto"/>
                  </w:divBdr>
                  <w:divsChild>
                    <w:div w:id="5922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4.jpeg"/><Relationship Id="rId34" Type="http://schemas.openxmlformats.org/officeDocument/2006/relationships/hyperlink" Target="https://www.sendgrid.com" TargetMode="External"/><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microsoft.com/office/2011/relationships/people" Target="people.xml"/><Relationship Id="rId7" Type="http://schemas.openxmlformats.org/officeDocument/2006/relationships/hyperlink" Target="http://Sendgrid.com"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hyperlink" Target="https://blogs.technet.microsoft.com/fieldcoding/2014/12/05/ntfssecurity-tutorial-1-getting-adding-and-removing-permissions/" TargetMode="External"/><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 Type="http://schemas.openxmlformats.org/officeDocument/2006/relationships/hyperlink" Target="https://www.howtogeek.com/193669/whats-the-difference-between-gpt-and-mbr-when-partitioning-a-drive/"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github.com/DoctorDNS/PowerShellCookBook2019/blob/master/Chapter%2004%20-%20Managing%20Storage/Add-DiskstoSRV1%2B2.ps1" TargetMode="External"/><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iperiusbackup.net/en/refs-vs-ntfs-differences-and-performance-comparison-when-to-use/"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101</TotalTime>
  <Pages>34</Pages>
  <Words>4885</Words>
  <Characters>27849</Characters>
  <Application>Microsoft Office Word</Application>
  <DocSecurity>0</DocSecurity>
  <Lines>232</Lines>
  <Paragraphs>65</Paragraphs>
  <ScaleCrop>false</ScaleCrop>
  <Company/>
  <LinksUpToDate>false</LinksUpToDate>
  <CharactersWithSpaces>32669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51</cp:revision>
  <dcterms:created xsi:type="dcterms:W3CDTF">2020-09-18T05:53:00Z</dcterms:created>
  <dcterms:modified xsi:type="dcterms:W3CDTF">2020-09-22T08:29:00Z</dcterms:modified>
</cp:coreProperties>
</file>