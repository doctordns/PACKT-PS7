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56368E72" w:rsidR="00D014F6" w:rsidRDefault="00546000" w:rsidP="005126E2">
      <w:pPr>
        <w:pStyle w:val="ChapterNumberPACKT"/>
      </w:pPr>
      <w:r>
        <w:t>5</w:t>
      </w:r>
    </w:p>
    <w:p w14:paraId="1AB2470D" w14:textId="44FD6EF5" w:rsidR="00C65DBE" w:rsidRPr="004D1FEE" w:rsidRDefault="00C65DBE" w:rsidP="004D1FEE">
      <w:pPr>
        <w:pStyle w:val="ChapterTitlePACKT"/>
      </w:pPr>
      <w:r w:rsidRPr="004D1FEE">
        <w:t>Managing Shared Data</w:t>
      </w:r>
    </w:p>
    <w:p w14:paraId="445C8ECC" w14:textId="77777777" w:rsidR="00C65DBE" w:rsidRDefault="00C65DBE" w:rsidP="004D1FEE">
      <w:pPr>
        <w:pStyle w:val="NormalPACKT"/>
      </w:pPr>
      <w:r>
        <w:t>In this chapter, we cover the following recipes:</w:t>
      </w:r>
    </w:p>
    <w:p w14:paraId="2DDEF01E" w14:textId="77777777" w:rsidR="00C65DBE" w:rsidRDefault="00C65DBE" w:rsidP="004D1FEE">
      <w:pPr>
        <w:pStyle w:val="BulletPACKT"/>
      </w:pPr>
      <w:r>
        <w:t>Setting up and securing an SMB file server</w:t>
      </w:r>
    </w:p>
    <w:p w14:paraId="5CAE77BA" w14:textId="77777777" w:rsidR="00C65DBE" w:rsidRDefault="00C65DBE" w:rsidP="004D1FEE">
      <w:pPr>
        <w:pStyle w:val="BulletPACKT"/>
      </w:pPr>
      <w:r>
        <w:t>Creating and securing SMB shares</w:t>
      </w:r>
    </w:p>
    <w:p w14:paraId="2C3409B1" w14:textId="77777777" w:rsidR="00C65DBE" w:rsidRDefault="00C65DBE" w:rsidP="004D1FEE">
      <w:pPr>
        <w:pStyle w:val="BulletPACKT"/>
      </w:pPr>
      <w:r>
        <w:t>Accessing data on SMB shares</w:t>
      </w:r>
    </w:p>
    <w:p w14:paraId="63648D16" w14:textId="77777777" w:rsidR="00C65DBE" w:rsidRDefault="00C65DBE" w:rsidP="004D1FEE">
      <w:pPr>
        <w:pStyle w:val="BulletPACKT"/>
      </w:pPr>
      <w:r>
        <w:t>Creating an iSCSI target</w:t>
      </w:r>
    </w:p>
    <w:p w14:paraId="23857144" w14:textId="77777777" w:rsidR="00C65DBE" w:rsidRDefault="00C65DBE" w:rsidP="004D1FEE">
      <w:pPr>
        <w:pStyle w:val="BulletPACKT"/>
      </w:pPr>
      <w:r>
        <w:t>Using an iSCSI target</w:t>
      </w:r>
    </w:p>
    <w:p w14:paraId="5157033C" w14:textId="77777777" w:rsidR="00C65DBE" w:rsidRDefault="00C65DBE" w:rsidP="004D1FEE">
      <w:pPr>
        <w:pStyle w:val="BulletPACKT"/>
      </w:pPr>
      <w:r>
        <w:t>Configuring a DFS Namespace</w:t>
      </w:r>
    </w:p>
    <w:p w14:paraId="12240438" w14:textId="77777777" w:rsidR="00C65DBE" w:rsidRDefault="00C65DBE" w:rsidP="004D1FEE">
      <w:pPr>
        <w:pStyle w:val="BulletPACKT"/>
      </w:pPr>
      <w:r>
        <w:t>Configuring DFS Replication</w:t>
      </w:r>
    </w:p>
    <w:p w14:paraId="0AC28FA5" w14:textId="77777777" w:rsidR="00C65DBE" w:rsidRPr="004D1FEE" w:rsidRDefault="00C65DBE" w:rsidP="004D1FEE">
      <w:pPr>
        <w:pStyle w:val="Heading1"/>
      </w:pPr>
      <w:r w:rsidRPr="004D1FEE">
        <w:t>Introduction</w:t>
      </w:r>
    </w:p>
    <w:p w14:paraId="650D625D" w14:textId="77777777" w:rsidR="00C65DBE" w:rsidRDefault="00C65DBE" w:rsidP="00FA43C8">
      <w:pPr>
        <w:pStyle w:val="NormalPACKT"/>
      </w:pPr>
      <w:r>
        <w:t>Sharing data with other users on your network has been a feature of computer operating systems from the very earliest days of networking. This chapter looks at Windows Server 2019 features that enable you to share files and folders and to use the data that you've shared. This chapter follows on from </w:t>
      </w:r>
      <w:hyperlink r:id="rId5" w:tooltip="Chapter 4. Managing Windows Storage" w:history="1">
        <w:r w:rsidRPr="004D1FEE">
          <w:rPr>
            <w:rStyle w:val="ChapterrefPACKT"/>
          </w:rPr>
          <w:t>Chapter 4</w:t>
        </w:r>
      </w:hyperlink>
      <w:r w:rsidRPr="004D1FEE">
        <w:rPr>
          <w:rStyle w:val="ChapterrefPACKT"/>
        </w:rPr>
        <w:t>, Managing Windows Storage</w:t>
      </w:r>
      <w:r>
        <w:t>.</w:t>
      </w:r>
    </w:p>
    <w:p w14:paraId="4D83772E" w14:textId="77777777" w:rsidR="00C65DBE" w:rsidRDefault="00C65DBE" w:rsidP="00FA43C8">
      <w:pPr>
        <w:pStyle w:val="NormalPACKT"/>
      </w:pPr>
      <w:r>
        <w:t>Microsoft's LAN Manager was the company's first network offering. It enabled client computers to create, manage, and share files in a secure manner. The protocol that LAN Manager used to provide this client/server functionality was an early version of the </w:t>
      </w:r>
      <w:r w:rsidRPr="004D1FEE">
        <w:rPr>
          <w:rStyle w:val="KeyWordPACKT"/>
        </w:rPr>
        <w:t>Server Message Block</w:t>
      </w:r>
      <w:r>
        <w:t> (</w:t>
      </w:r>
      <w:r w:rsidRPr="004D1FEE">
        <w:rPr>
          <w:rStyle w:val="KeyWordPACKT"/>
        </w:rPr>
        <w:t>SMB</w:t>
      </w:r>
      <w:r>
        <w:t>) protocol.</w:t>
      </w:r>
    </w:p>
    <w:p w14:paraId="4780010B" w14:textId="77777777" w:rsidR="00C65DBE" w:rsidRDefault="00C65DBE" w:rsidP="00FA43C8">
      <w:pPr>
        <w:pStyle w:val="NormalPACKT"/>
      </w:pPr>
      <w:r>
        <w:t>SMB is a file-level storage protocol running over TCP/IP. SMB enables you to share files and folders securely and reliably. To increase reliability for SMB servers, you can install a cluster and cluster the file server role. This is an active-passive solution and works great as long as the underlying data is accessible.</w:t>
      </w:r>
    </w:p>
    <w:p w14:paraId="14B4DAF7" w14:textId="77777777" w:rsidR="00C65DBE" w:rsidRDefault="00C65DBE" w:rsidP="00FA43C8">
      <w:pPr>
        <w:pStyle w:val="NormalPACKT"/>
      </w:pPr>
      <w:r>
        <w:t>This chapter shows you how to implement and leverage the features of sharing data between systems, including SMB contained in Windows Server 2016. In the recipes in this chapter, you'll begin by creating and using basic SMB file sharing. Then you build an iSCSI infrastructure, which you'll leverage when building an SOFS.</w:t>
      </w:r>
    </w:p>
    <w:p w14:paraId="7940F2A5" w14:textId="77777777" w:rsidR="00C65DBE" w:rsidRDefault="00C65DBE" w:rsidP="00FA43C8">
      <w:pPr>
        <w:pStyle w:val="NormalPACKT"/>
      </w:pPr>
      <w:r>
        <w:t>You finish by looking at the </w:t>
      </w:r>
      <w:r w:rsidRPr="004D1FEE">
        <w:rPr>
          <w:rStyle w:val="KeyWordPACKT"/>
        </w:rPr>
        <w:t>Distributed File System</w:t>
      </w:r>
      <w:r>
        <w:t> (</w:t>
      </w:r>
      <w:r w:rsidRPr="004D1FEE">
        <w:rPr>
          <w:rStyle w:val="KeyWordPACKT"/>
        </w:rPr>
        <w:t>DFS</w:t>
      </w:r>
      <w:r>
        <w:t>). With DFS, you can provide the means to connect to multiple shared folders, held on a variety of servers through DFS Namespace. A DFS Namespace is the virtual view of the files and folders with a DFS installation.</w:t>
      </w:r>
    </w:p>
    <w:p w14:paraId="4BA997A1" w14:textId="77777777" w:rsidR="00C65DBE" w:rsidRDefault="00C65DBE" w:rsidP="00FA43C8">
      <w:pPr>
        <w:pStyle w:val="NormalPACKT"/>
      </w:pPr>
      <w:r>
        <w:t>In the first recipe, </w:t>
      </w:r>
      <w:proofErr w:type="gramStart"/>
      <w:r w:rsidRPr="004D1FEE">
        <w:rPr>
          <w:rStyle w:val="ItalicsPACKT"/>
        </w:rPr>
        <w:t>Securing</w:t>
      </w:r>
      <w:proofErr w:type="gramEnd"/>
      <w:r w:rsidRPr="004D1FEE">
        <w:rPr>
          <w:rStyle w:val="ItalicsPACKT"/>
        </w:rPr>
        <w:t xml:space="preserve"> an SMB file server</w:t>
      </w:r>
      <w:r>
        <w:t>, you harden the security on your SMB file server. Then, in the </w:t>
      </w:r>
      <w:r w:rsidRPr="004D1FEE">
        <w:rPr>
          <w:rStyle w:val="ItalicsPACKT"/>
        </w:rPr>
        <w:t>Creating and securing SMB shares</w:t>
      </w:r>
      <w:r>
        <w:t> and </w:t>
      </w:r>
      <w:r w:rsidRPr="004D1FEE">
        <w:rPr>
          <w:rStyle w:val="ItalicsPACKT"/>
        </w:rPr>
        <w:t>Accessing SMB shares</w:t>
      </w:r>
      <w:r>
        <w:t> recipes, you set up simple file-folder sharing and access the shared files. With the </w:t>
      </w:r>
      <w:r w:rsidRPr="004D1FEE">
        <w:rPr>
          <w:rStyle w:val="ItalicsPACKT"/>
        </w:rPr>
        <w:t>Creating an iSCSI target </w:t>
      </w:r>
      <w:r>
        <w:t>recipe, you create an iSCSI target on the </w:t>
      </w:r>
      <w:r w:rsidRPr="004D1FEE">
        <w:rPr>
          <w:rStyle w:val="CodeInTextPACKT"/>
        </w:rPr>
        <w:t>SRV2</w:t>
      </w:r>
      <w:r>
        <w:t> server, while in the </w:t>
      </w:r>
      <w:r w:rsidRPr="004D1FEE">
        <w:rPr>
          <w:rStyle w:val="ItalicsPACKT"/>
        </w:rPr>
        <w:t>Using an iSCSI target</w:t>
      </w:r>
      <w:r>
        <w:t xml:space="preserve"> recipe, you make use of that shared iSCSI disk </w:t>
      </w:r>
      <w:r>
        <w:lastRenderedPageBreak/>
        <w:t>from </w:t>
      </w:r>
      <w:r w:rsidRPr="004D1FEE">
        <w:rPr>
          <w:rStyle w:val="CodeInTextPACKT"/>
        </w:rPr>
        <w:t>FS1</w:t>
      </w:r>
      <w:r>
        <w:t>. iSCSI is a popular </w:t>
      </w:r>
      <w:r w:rsidRPr="004D1FEE">
        <w:rPr>
          <w:rStyle w:val="KeyWordPACKT"/>
        </w:rPr>
        <w:t>Storage Area Networking</w:t>
      </w:r>
      <w:r>
        <w:t> (</w:t>
      </w:r>
      <w:r w:rsidRPr="004D1FEE">
        <w:rPr>
          <w:rStyle w:val="KeyWordPACKT"/>
        </w:rPr>
        <w:t>SAN</w:t>
      </w:r>
      <w:r>
        <w:t>) technology, and these recipes show you how to use the Microsoft iSCSI initiator and target features.</w:t>
      </w:r>
    </w:p>
    <w:p w14:paraId="442AE6B6" w14:textId="77777777" w:rsidR="00C65DBE" w:rsidRDefault="00C65DBE" w:rsidP="00FA43C8">
      <w:pPr>
        <w:pStyle w:val="NormalPACKT"/>
      </w:pPr>
      <w:r>
        <w:t>There are two separate features under the banner of the DFS. </w:t>
      </w:r>
      <w:r w:rsidRPr="004D1FEE">
        <w:rPr>
          <w:rStyle w:val="KeyWordPACKT"/>
        </w:rPr>
        <w:t>DFS Namespaces</w:t>
      </w:r>
      <w:r>
        <w:t> allows you to create a logical folder structure that you distribute across multiple computers. </w:t>
      </w:r>
      <w:r w:rsidRPr="004D1FEE">
        <w:rPr>
          <w:rStyle w:val="KeyWordPACKT"/>
        </w:rPr>
        <w:t>DFS Replication</w:t>
      </w:r>
      <w:r>
        <w:t> replicates data held on DFS target folders to provide a transparent, fault-tolerant, and load-balancing DFS implementation. Note that DFS Replication is separate from the Storage Replica feature discussed in </w:t>
      </w:r>
      <w:hyperlink r:id="rId6" w:tooltip="Chapter 4. Managing Windows Storage" w:history="1">
        <w:r w:rsidRPr="002B6910">
          <w:rPr>
            <w:rStyle w:val="ChapterrefPACKT"/>
          </w:rPr>
          <w:t>Chapter 4,</w:t>
        </w:r>
      </w:hyperlink>
      <w:r w:rsidRPr="002B6910">
        <w:rPr>
          <w:rStyle w:val="ChapterrefPACKT"/>
        </w:rPr>
        <w:t> Managing Windows Storage</w:t>
      </w:r>
      <w:r>
        <w:t>.</w:t>
      </w:r>
    </w:p>
    <w:p w14:paraId="3CE1AB2F" w14:textId="77777777" w:rsidR="00C65DBE" w:rsidRDefault="00C65DBE" w:rsidP="00FA43C8">
      <w:pPr>
        <w:pStyle w:val="NormalPACKT"/>
      </w:pPr>
      <w:r>
        <w:t>In the </w:t>
      </w:r>
      <w:r w:rsidRPr="004D1FEE">
        <w:rPr>
          <w:rStyle w:val="ItalicsPACKT"/>
        </w:rPr>
        <w:t>Configuring a DFS Namespace</w:t>
      </w:r>
      <w:r>
        <w:t> recipe, you'll set up a domain-based DFS Namespace. And then, you'll configure and set up DFS Replication in the </w:t>
      </w:r>
      <w:r w:rsidRPr="004D1FEE">
        <w:rPr>
          <w:rStyle w:val="ItalicsPACKT"/>
        </w:rPr>
        <w:t>Configuring DFS Replication</w:t>
      </w:r>
      <w:r>
        <w:t> recipe.</w:t>
      </w:r>
    </w:p>
    <w:p w14:paraId="38710676" w14:textId="77777777" w:rsidR="00C65DBE" w:rsidRDefault="00C65DBE" w:rsidP="00FA43C8">
      <w:pPr>
        <w:pStyle w:val="NormalPACKT"/>
      </w:pPr>
      <w:r>
        <w:t>There are a number of servers involved in the recipes in this chapter—each recipe describes the specific server you use for that recipe. As with other chapters, all the servers are members of the </w:t>
      </w:r>
      <w:r w:rsidRPr="004D1FEE">
        <w:rPr>
          <w:rStyle w:val="CodeInTextPACKT"/>
        </w:rPr>
        <w:t>Reskit.Org</w:t>
      </w:r>
      <w:r>
        <w:t> domain.</w:t>
      </w:r>
    </w:p>
    <w:p w14:paraId="11402722" w14:textId="77777777" w:rsidR="00C65DBE" w:rsidRPr="004D1FEE" w:rsidRDefault="00C65DBE" w:rsidP="004D1FEE">
      <w:pPr>
        <w:pStyle w:val="Heading1"/>
      </w:pPr>
      <w:r w:rsidRPr="004D1FEE">
        <w:t>Setting up and securing an SMB file server</w:t>
      </w:r>
    </w:p>
    <w:p w14:paraId="652A0044" w14:textId="77777777" w:rsidR="00C65DBE" w:rsidRDefault="00C65DBE" w:rsidP="00FA43C8">
      <w:pPr>
        <w:pStyle w:val="NormalPACKT"/>
      </w:pPr>
      <w:r>
        <w:t>The first step in creating a file server is to install the necessary features to the server, then harden it. You use the </w:t>
      </w:r>
      <w:r w:rsidRPr="004D1FEE">
        <w:rPr>
          <w:rStyle w:val="CodeInTextPACKT"/>
        </w:rPr>
        <w:t>Add-</w:t>
      </w:r>
      <w:proofErr w:type="spellStart"/>
      <w:r w:rsidRPr="004D1FEE">
        <w:rPr>
          <w:rStyle w:val="CodeInTextPACKT"/>
        </w:rPr>
        <w:t>WindowsFeature</w:t>
      </w:r>
      <w:proofErr w:type="spellEnd"/>
      <w:r>
        <w:t> cmdlet to add the features necessary for a file server. You can then use the </w:t>
      </w:r>
      <w:r w:rsidRPr="004D1FEE">
        <w:rPr>
          <w:rStyle w:val="CodeInTextPACKT"/>
        </w:rPr>
        <w:t>Set-</w:t>
      </w:r>
      <w:proofErr w:type="spellStart"/>
      <w:r w:rsidRPr="004D1FEE">
        <w:rPr>
          <w:rStyle w:val="CodeInTextPACKT"/>
        </w:rPr>
        <w:t>SmbServerConfiguration</w:t>
      </w:r>
      <w:proofErr w:type="spellEnd"/>
      <w:r>
        <w:t> cmdlet to improve the configuration.</w:t>
      </w:r>
    </w:p>
    <w:p w14:paraId="17592465" w14:textId="77777777" w:rsidR="00C65DBE" w:rsidRDefault="00C65DBE" w:rsidP="00FA43C8">
      <w:pPr>
        <w:pStyle w:val="NormalPACKT"/>
      </w:pPr>
      <w:r>
        <w:t>Since your file server can contain sensitive information, you must take reasonable steps to avoid some of the common attack mechanisms and adopt best security practices. Security is a good thing but, as always, be careful! By locking down your SMB file server too hard, you can lock some users out of the server. SMB 1.0 has a number of weaknesses and, in general, should be removed. But, if you disable SMB 1.0, you may find that older computers (for example, those running Windows XP) lose the ability to access shared data. Before you lock down any of the server configurations, be sure to test your changes carefully.</w:t>
      </w:r>
    </w:p>
    <w:p w14:paraId="51D5FB8D" w14:textId="77777777" w:rsidR="00C65DBE" w:rsidRPr="004D1FEE" w:rsidRDefault="00C65DBE" w:rsidP="004D1FEE">
      <w:pPr>
        <w:pStyle w:val="Heading2"/>
      </w:pPr>
      <w:r w:rsidRPr="004D1FEE">
        <w:t>Getting ready</w:t>
      </w:r>
    </w:p>
    <w:p w14:paraId="1920274B" w14:textId="77777777" w:rsidR="00C65DBE" w:rsidRDefault="00C65DBE" w:rsidP="00FA43C8">
      <w:pPr>
        <w:pStyle w:val="NormalPACKT"/>
      </w:pPr>
      <w:r>
        <w:t>Run this recipe on </w:t>
      </w:r>
      <w:r w:rsidRPr="004D1FEE">
        <w:rPr>
          <w:rStyle w:val="CodeInTextPACKT"/>
        </w:rPr>
        <w:t>FS1</w:t>
      </w:r>
      <w:r>
        <w:t>, a new server in the </w:t>
      </w:r>
      <w:r w:rsidRPr="004D1FEE">
        <w:rPr>
          <w:rStyle w:val="CodeInTextPACKT"/>
        </w:rPr>
        <w:t>Reskit.Org</w:t>
      </w:r>
      <w:r>
        <w:t> domain.</w:t>
      </w:r>
    </w:p>
    <w:p w14:paraId="01901E46" w14:textId="77777777" w:rsidR="00C65DBE" w:rsidRPr="004D1FEE" w:rsidRDefault="00C65DBE" w:rsidP="004D1FEE">
      <w:pPr>
        <w:pStyle w:val="Heading2"/>
      </w:pPr>
      <w:r w:rsidRPr="004D1FEE">
        <w:t>How to do it...</w:t>
      </w:r>
    </w:p>
    <w:p w14:paraId="10E6157C" w14:textId="77777777" w:rsidR="00C65DBE" w:rsidRDefault="00C65DBE" w:rsidP="00FA43C8">
      <w:pPr>
        <w:pStyle w:val="NumberedBulletPACKT"/>
      </w:pPr>
      <w:r>
        <w:t>Add the </w:t>
      </w:r>
      <w:proofErr w:type="spellStart"/>
      <w:r w:rsidRPr="004D1FEE">
        <w:rPr>
          <w:rStyle w:val="CodeInTextPACKT"/>
        </w:rPr>
        <w:t>FileServer</w:t>
      </w:r>
      <w:proofErr w:type="spellEnd"/>
      <w:r>
        <w:t> features and RSAT tools to </w:t>
      </w:r>
      <w:r w:rsidRPr="004D1FEE">
        <w:rPr>
          <w:rStyle w:val="CodeInTextPACKT"/>
        </w:rPr>
        <w:t>FS1</w:t>
      </w:r>
      <w:r>
        <w:t>:</w:t>
      </w:r>
    </w:p>
    <w:p w14:paraId="65D2F669" w14:textId="77777777" w:rsidR="00C65DBE" w:rsidRDefault="00C65DBE" w:rsidP="004D1FEE">
      <w:pPr>
        <w:pStyle w:val="CodeWithinBulletsEndPACKT"/>
      </w:pPr>
      <w:r>
        <w:t>$Features = '</w:t>
      </w:r>
      <w:proofErr w:type="spellStart"/>
      <w:r>
        <w:t>FileAndStorage</w:t>
      </w:r>
      <w:proofErr w:type="spellEnd"/>
      <w:r>
        <w:t>-</w:t>
      </w:r>
      <w:proofErr w:type="spellStart"/>
      <w:r>
        <w:t>Services','File</w:t>
      </w:r>
      <w:proofErr w:type="spellEnd"/>
      <w:r>
        <w:t>-Services',</w:t>
      </w:r>
    </w:p>
    <w:p w14:paraId="6944009B" w14:textId="77777777" w:rsidR="00C65DBE" w:rsidRDefault="00C65DBE" w:rsidP="004D1FEE">
      <w:pPr>
        <w:pStyle w:val="CodeWithinBulletsEndPACKT"/>
      </w:pPr>
      <w:r>
        <w:t xml:space="preserve">            'FS-</w:t>
      </w:r>
      <w:proofErr w:type="spellStart"/>
      <w:r>
        <w:t>FileServer</w:t>
      </w:r>
      <w:proofErr w:type="spellEnd"/>
      <w:r>
        <w:t>','RSAT-File-Services'</w:t>
      </w:r>
    </w:p>
    <w:p w14:paraId="70D83663" w14:textId="77777777" w:rsidR="00C65DBE" w:rsidRDefault="00C65DBE" w:rsidP="004D1FEE">
      <w:pPr>
        <w:pStyle w:val="CodeWithinBulletsEndPACKT"/>
      </w:pPr>
      <w:r>
        <w:t>Add-</w:t>
      </w:r>
      <w:proofErr w:type="spellStart"/>
      <w:r>
        <w:t>WindowsFeature</w:t>
      </w:r>
      <w:proofErr w:type="spellEnd"/>
      <w:r>
        <w:t xml:space="preserve"> -Name $Features</w:t>
      </w:r>
    </w:p>
    <w:p w14:paraId="31AB6C60" w14:textId="77777777" w:rsidR="00C65DBE" w:rsidRDefault="00C65DBE" w:rsidP="00FA43C8">
      <w:pPr>
        <w:pStyle w:val="NumberedBulletPACKT"/>
      </w:pPr>
      <w:r>
        <w:t>Retrieve the SMB Server settings:</w:t>
      </w:r>
    </w:p>
    <w:p w14:paraId="186974D2" w14:textId="77777777" w:rsidR="00C65DBE" w:rsidRDefault="00C65DBE" w:rsidP="004D1FEE">
      <w:pPr>
        <w:pStyle w:val="CodeWithinBulletsEndPACKT"/>
      </w:pPr>
      <w:r>
        <w:t>Get-</w:t>
      </w:r>
      <w:proofErr w:type="spellStart"/>
      <w:r>
        <w:t>SmbServerConfiguration</w:t>
      </w:r>
      <w:proofErr w:type="spellEnd"/>
    </w:p>
    <w:p w14:paraId="20B35CE1" w14:textId="77777777" w:rsidR="00C65DBE" w:rsidRDefault="00C65DBE" w:rsidP="00FA43C8">
      <w:pPr>
        <w:pStyle w:val="NumberedBulletPACKT"/>
      </w:pPr>
      <w:r>
        <w:t>Turn off SMB1:</w:t>
      </w:r>
    </w:p>
    <w:p w14:paraId="1BFEED3F" w14:textId="77777777" w:rsidR="00C65DBE" w:rsidRDefault="00C65DBE" w:rsidP="004D1FEE">
      <w:pPr>
        <w:pStyle w:val="CodeWithinBulletsEndPACKT"/>
      </w:pPr>
      <w:r>
        <w:t xml:space="preserve">$CHT = </w:t>
      </w:r>
      <w:proofErr w:type="gramStart"/>
      <w:r>
        <w:t>@{</w:t>
      </w:r>
      <w:proofErr w:type="gramEnd"/>
    </w:p>
    <w:p w14:paraId="1DE044A2" w14:textId="77777777" w:rsidR="00C65DBE" w:rsidRDefault="00C65DBE" w:rsidP="004D1FEE">
      <w:pPr>
        <w:pStyle w:val="CodeWithinBulletsEndPACKT"/>
      </w:pPr>
      <w:r>
        <w:t xml:space="preserve">  EnableSMB1Protocol = $false </w:t>
      </w:r>
    </w:p>
    <w:p w14:paraId="3FB5BDEA" w14:textId="77777777" w:rsidR="00C65DBE" w:rsidRDefault="00C65DBE" w:rsidP="004D1FEE">
      <w:pPr>
        <w:pStyle w:val="CodeWithinBulletsEndPACKT"/>
      </w:pPr>
      <w:r>
        <w:t xml:space="preserve">  Confirm            = $false</w:t>
      </w:r>
    </w:p>
    <w:p w14:paraId="3A43834A" w14:textId="77777777" w:rsidR="00C65DBE" w:rsidRDefault="00C65DBE" w:rsidP="004D1FEE">
      <w:pPr>
        <w:pStyle w:val="CodeWithinBulletsEndPACKT"/>
      </w:pPr>
      <w:r>
        <w:t>}</w:t>
      </w:r>
    </w:p>
    <w:p w14:paraId="4B107A16" w14:textId="77777777" w:rsidR="00C65DBE" w:rsidRDefault="00C65DBE" w:rsidP="004D1FEE">
      <w:pPr>
        <w:pStyle w:val="CodeWithinBulletsEndPACKT"/>
      </w:pPr>
      <w:r>
        <w:t>Set-</w:t>
      </w:r>
      <w:proofErr w:type="spellStart"/>
      <w:r>
        <w:t>SmbServerConfiguration</w:t>
      </w:r>
      <w:proofErr w:type="spellEnd"/>
      <w:r>
        <w:t xml:space="preserve"> @CHT</w:t>
      </w:r>
    </w:p>
    <w:p w14:paraId="52286D6A" w14:textId="77777777" w:rsidR="00C65DBE" w:rsidRDefault="00C65DBE" w:rsidP="00FA43C8">
      <w:pPr>
        <w:pStyle w:val="NumberedBulletPACKT"/>
      </w:pPr>
      <w:r>
        <w:t>Turn on SMB signing and encryption:</w:t>
      </w:r>
    </w:p>
    <w:p w14:paraId="73FA6A06" w14:textId="77777777" w:rsidR="00C65DBE" w:rsidRDefault="00C65DBE" w:rsidP="004D1FEE">
      <w:pPr>
        <w:pStyle w:val="CodeWithinBulletsEndPACKT"/>
      </w:pPr>
      <w:r>
        <w:t xml:space="preserve">$SHT1 = </w:t>
      </w:r>
      <w:proofErr w:type="gramStart"/>
      <w:r>
        <w:t>@{</w:t>
      </w:r>
      <w:proofErr w:type="gramEnd"/>
    </w:p>
    <w:p w14:paraId="68C2654F" w14:textId="77777777" w:rsidR="00C65DBE" w:rsidRDefault="00C65DBE" w:rsidP="004D1FEE">
      <w:pPr>
        <w:pStyle w:val="CodeWithinBulletsEndPACKT"/>
      </w:pPr>
      <w:r>
        <w:t xml:space="preserve">  </w:t>
      </w:r>
      <w:proofErr w:type="spellStart"/>
      <w:r>
        <w:t>RequireSecuritySignature</w:t>
      </w:r>
      <w:proofErr w:type="spellEnd"/>
      <w:r>
        <w:t xml:space="preserve"> = $true</w:t>
      </w:r>
    </w:p>
    <w:p w14:paraId="04B56EBB" w14:textId="77777777" w:rsidR="00C65DBE" w:rsidRDefault="00C65DBE" w:rsidP="004D1FEE">
      <w:pPr>
        <w:pStyle w:val="CodeWithinBulletsEndPACKT"/>
      </w:pPr>
      <w:r>
        <w:lastRenderedPageBreak/>
        <w:t xml:space="preserve">  </w:t>
      </w:r>
      <w:proofErr w:type="spellStart"/>
      <w:proofErr w:type="gramStart"/>
      <w:r>
        <w:t>EnableSecuritySignature</w:t>
      </w:r>
      <w:proofErr w:type="spellEnd"/>
      <w:r>
        <w:t xml:space="preserve">  =</w:t>
      </w:r>
      <w:proofErr w:type="gramEnd"/>
      <w:r>
        <w:t xml:space="preserve"> $true</w:t>
      </w:r>
    </w:p>
    <w:p w14:paraId="3F65A60B" w14:textId="77777777" w:rsidR="00C65DBE" w:rsidRDefault="00C65DBE" w:rsidP="004D1FEE">
      <w:pPr>
        <w:pStyle w:val="CodeWithinBulletsEndPACKT"/>
      </w:pPr>
      <w:r>
        <w:t xml:space="preserve">  </w:t>
      </w:r>
      <w:proofErr w:type="spellStart"/>
      <w:r>
        <w:t>EncryptData</w:t>
      </w:r>
      <w:proofErr w:type="spellEnd"/>
      <w:r>
        <w:t xml:space="preserve">              = $true</w:t>
      </w:r>
    </w:p>
    <w:p w14:paraId="399FD0FC" w14:textId="77777777" w:rsidR="00C65DBE" w:rsidRDefault="00C65DBE" w:rsidP="004D1FEE">
      <w:pPr>
        <w:pStyle w:val="CodeWithinBulletsEndPACKT"/>
      </w:pPr>
      <w:r>
        <w:t xml:space="preserve">  Confirm                  = $false</w:t>
      </w:r>
    </w:p>
    <w:p w14:paraId="432116FC" w14:textId="77777777" w:rsidR="00C65DBE" w:rsidRDefault="00C65DBE" w:rsidP="004D1FEE">
      <w:pPr>
        <w:pStyle w:val="CodeWithinBulletsEndPACKT"/>
      </w:pPr>
      <w:r>
        <w:t>}</w:t>
      </w:r>
    </w:p>
    <w:p w14:paraId="677B874E" w14:textId="77777777" w:rsidR="00C65DBE" w:rsidRDefault="00C65DBE" w:rsidP="004D1FEE">
      <w:pPr>
        <w:pStyle w:val="CodeWithinBulletsEndPACKT"/>
      </w:pPr>
      <w:r>
        <w:t>Set-</w:t>
      </w:r>
      <w:proofErr w:type="spellStart"/>
      <w:r>
        <w:t>SmbServerConfiguration</w:t>
      </w:r>
      <w:proofErr w:type="spellEnd"/>
      <w:r>
        <w:t xml:space="preserve"> @SHT1</w:t>
      </w:r>
    </w:p>
    <w:p w14:paraId="0902994D" w14:textId="77777777" w:rsidR="00C65DBE" w:rsidRDefault="00C65DBE" w:rsidP="00FA43C8">
      <w:pPr>
        <w:pStyle w:val="NumberedBulletPACKT"/>
      </w:pPr>
      <w:r>
        <w:t>Turn off the default server and workstations shares:</w:t>
      </w:r>
    </w:p>
    <w:p w14:paraId="43BFC9E8" w14:textId="77777777" w:rsidR="00C65DBE" w:rsidRDefault="00C65DBE" w:rsidP="004D1FEE">
      <w:pPr>
        <w:pStyle w:val="CodeWithinBulletsEndPACKT"/>
      </w:pPr>
      <w:r>
        <w:t xml:space="preserve">$SHT2 = </w:t>
      </w:r>
      <w:proofErr w:type="gramStart"/>
      <w:r>
        <w:t>@{</w:t>
      </w:r>
      <w:proofErr w:type="gramEnd"/>
    </w:p>
    <w:p w14:paraId="2FB1A632" w14:textId="77777777" w:rsidR="00C65DBE" w:rsidRDefault="00C65DBE" w:rsidP="004D1FEE">
      <w:pPr>
        <w:pStyle w:val="CodeWithinBulletsEndPACKT"/>
      </w:pPr>
      <w:r>
        <w:t xml:space="preserve">  </w:t>
      </w:r>
      <w:proofErr w:type="spellStart"/>
      <w:r>
        <w:t>AutoShareServer</w:t>
      </w:r>
      <w:proofErr w:type="spellEnd"/>
      <w:r>
        <w:t xml:space="preserve">       = $false</w:t>
      </w:r>
    </w:p>
    <w:p w14:paraId="4D4188A1" w14:textId="77777777" w:rsidR="00C65DBE" w:rsidRDefault="00C65DBE" w:rsidP="004D1FEE">
      <w:pPr>
        <w:pStyle w:val="CodeWithinBulletsEndPACKT"/>
      </w:pPr>
      <w:r>
        <w:t xml:space="preserve">  </w:t>
      </w:r>
      <w:proofErr w:type="spellStart"/>
      <w:proofErr w:type="gramStart"/>
      <w:r>
        <w:t>AutoShareWorkstation</w:t>
      </w:r>
      <w:proofErr w:type="spellEnd"/>
      <w:r>
        <w:t xml:space="preserve">  =</w:t>
      </w:r>
      <w:proofErr w:type="gramEnd"/>
      <w:r>
        <w:t xml:space="preserve"> $false</w:t>
      </w:r>
    </w:p>
    <w:p w14:paraId="662378BB" w14:textId="77777777" w:rsidR="00C65DBE" w:rsidRDefault="00C65DBE" w:rsidP="004D1FEE">
      <w:pPr>
        <w:pStyle w:val="CodeWithinBulletsEndPACKT"/>
      </w:pPr>
      <w:r>
        <w:t xml:space="preserve">  Confirm               = $false</w:t>
      </w:r>
    </w:p>
    <w:p w14:paraId="79DB7B84" w14:textId="77777777" w:rsidR="00C65DBE" w:rsidRDefault="00C65DBE" w:rsidP="004D1FEE">
      <w:pPr>
        <w:pStyle w:val="CodeWithinBulletsEndPACKT"/>
      </w:pPr>
      <w:r>
        <w:t>}</w:t>
      </w:r>
    </w:p>
    <w:p w14:paraId="741E7222" w14:textId="77777777" w:rsidR="00C65DBE" w:rsidRDefault="00C65DBE" w:rsidP="004D1FEE">
      <w:pPr>
        <w:pStyle w:val="CodeWithinBulletsEndPACKT"/>
      </w:pPr>
      <w:r>
        <w:t>Set-</w:t>
      </w:r>
      <w:proofErr w:type="spellStart"/>
      <w:r>
        <w:t>SmbServerConfiguration</w:t>
      </w:r>
      <w:proofErr w:type="spellEnd"/>
      <w:r>
        <w:t xml:space="preserve"> @SHT2</w:t>
      </w:r>
    </w:p>
    <w:p w14:paraId="4F0D73DE" w14:textId="77777777" w:rsidR="00C65DBE" w:rsidRDefault="00C65DBE" w:rsidP="00FA43C8">
      <w:pPr>
        <w:pStyle w:val="NumberedBulletPACKT"/>
      </w:pPr>
      <w:r>
        <w:t>Turn off server announcements:</w:t>
      </w:r>
    </w:p>
    <w:p w14:paraId="5222ECAE" w14:textId="77777777" w:rsidR="00C65DBE" w:rsidRDefault="00C65DBE" w:rsidP="004D1FEE">
      <w:pPr>
        <w:pStyle w:val="CodeWithinBulletsEndPACKT"/>
      </w:pPr>
      <w:r>
        <w:t xml:space="preserve">$SHT3 = </w:t>
      </w:r>
      <w:proofErr w:type="gramStart"/>
      <w:r>
        <w:t>@{</w:t>
      </w:r>
      <w:proofErr w:type="gramEnd"/>
    </w:p>
    <w:p w14:paraId="20DEB1AB" w14:textId="77777777" w:rsidR="00C65DBE" w:rsidRDefault="00C65DBE" w:rsidP="004D1FEE">
      <w:pPr>
        <w:pStyle w:val="CodeWithinBulletsEndPACKT"/>
      </w:pPr>
      <w:r>
        <w:t xml:space="preserve">  </w:t>
      </w:r>
      <w:proofErr w:type="spellStart"/>
      <w:r>
        <w:t>ServerHidden</w:t>
      </w:r>
      <w:proofErr w:type="spellEnd"/>
      <w:r>
        <w:t xml:space="preserve">   = $true</w:t>
      </w:r>
    </w:p>
    <w:p w14:paraId="1A52BA86" w14:textId="77777777" w:rsidR="00C65DBE" w:rsidRDefault="00C65DBE" w:rsidP="004D1FEE">
      <w:pPr>
        <w:pStyle w:val="CodeWithinBulletsEndPACKT"/>
      </w:pPr>
      <w:r>
        <w:t xml:space="preserve">  </w:t>
      </w:r>
      <w:proofErr w:type="spellStart"/>
      <w:r>
        <w:t>AnnounceServer</w:t>
      </w:r>
      <w:proofErr w:type="spellEnd"/>
      <w:r>
        <w:t xml:space="preserve"> = $false</w:t>
      </w:r>
    </w:p>
    <w:p w14:paraId="72CA7281" w14:textId="77777777" w:rsidR="00C65DBE" w:rsidRDefault="00C65DBE" w:rsidP="004D1FEE">
      <w:pPr>
        <w:pStyle w:val="CodeWithinBulletsEndPACKT"/>
      </w:pPr>
      <w:r>
        <w:t xml:space="preserve">  Confirm        = $false</w:t>
      </w:r>
    </w:p>
    <w:p w14:paraId="5B97B82C" w14:textId="77777777" w:rsidR="00C65DBE" w:rsidRDefault="00C65DBE" w:rsidP="004D1FEE">
      <w:pPr>
        <w:pStyle w:val="CodeWithinBulletsEndPACKT"/>
      </w:pPr>
      <w:r>
        <w:t>}</w:t>
      </w:r>
    </w:p>
    <w:p w14:paraId="66814CD2" w14:textId="77777777" w:rsidR="00C65DBE" w:rsidRDefault="00C65DBE" w:rsidP="004D1FEE">
      <w:pPr>
        <w:pStyle w:val="CodeWithinBulletsEndPACKT"/>
      </w:pPr>
      <w:r>
        <w:t>Set-</w:t>
      </w:r>
      <w:proofErr w:type="spellStart"/>
      <w:r>
        <w:t>SmbServerConfiguration</w:t>
      </w:r>
      <w:proofErr w:type="spellEnd"/>
      <w:r>
        <w:t xml:space="preserve"> @SHT3</w:t>
      </w:r>
    </w:p>
    <w:p w14:paraId="096CF028" w14:textId="77777777" w:rsidR="00C65DBE" w:rsidRDefault="00C65DBE" w:rsidP="00FA43C8">
      <w:pPr>
        <w:pStyle w:val="NumberedBulletPACKT"/>
      </w:pPr>
      <w:r>
        <w:t>Restart the service with the new configuration:</w:t>
      </w:r>
    </w:p>
    <w:p w14:paraId="3345D62B" w14:textId="77777777" w:rsidR="00C65DBE" w:rsidRDefault="00C65DBE" w:rsidP="004D1FEE">
      <w:pPr>
        <w:pStyle w:val="CodeWithinBulletsEndPACKT"/>
      </w:pPr>
      <w:r>
        <w:t xml:space="preserve">Restart-Service </w:t>
      </w:r>
      <w:proofErr w:type="spellStart"/>
      <w:r>
        <w:t>lanmanserver</w:t>
      </w:r>
      <w:proofErr w:type="spellEnd"/>
    </w:p>
    <w:p w14:paraId="19360CD6" w14:textId="77777777" w:rsidR="00C65DBE" w:rsidRPr="004D1FEE" w:rsidRDefault="00C65DBE" w:rsidP="004D1FEE">
      <w:pPr>
        <w:pStyle w:val="Heading2"/>
      </w:pPr>
      <w:r w:rsidRPr="004D1FEE">
        <w:t>How it works…</w:t>
      </w:r>
    </w:p>
    <w:p w14:paraId="49971FB8" w14:textId="77777777" w:rsidR="00C65DBE" w:rsidRPr="00D311E5" w:rsidRDefault="00C65DBE" w:rsidP="00FA43C8">
      <w:pPr>
        <w:pStyle w:val="NormalPACKT"/>
      </w:pPr>
      <w:r w:rsidRPr="00D311E5">
        <w:t>In </w:t>
      </w:r>
      <w:r w:rsidRPr="004D1FEE">
        <w:rPr>
          <w:rStyle w:val="ItalicsPACKT"/>
        </w:rPr>
        <w:t>step 1</w:t>
      </w:r>
      <w:r w:rsidRPr="00D311E5">
        <w:t>, you add four features to the </w:t>
      </w:r>
      <w:r w:rsidRPr="004D1FEE">
        <w:rPr>
          <w:rStyle w:val="CodeInTextPACKT"/>
        </w:rPr>
        <w:t>FS1</w:t>
      </w:r>
      <w:r w:rsidRPr="00D311E5">
        <w:t> server (</w:t>
      </w:r>
      <w:r w:rsidRPr="004D1FEE">
        <w:rPr>
          <w:rStyle w:val="CodeInTextPACKT"/>
        </w:rPr>
        <w:t>FileAndStorage-</w:t>
      </w:r>
      <w:proofErr w:type="gramStart"/>
      <w:r w:rsidRPr="004D1FEE">
        <w:rPr>
          <w:rStyle w:val="CodeInTextPACKT"/>
        </w:rPr>
        <w:t>Services,File</w:t>
      </w:r>
      <w:proofErr w:type="gramEnd"/>
      <w:r w:rsidRPr="004D1FEE">
        <w:rPr>
          <w:rStyle w:val="CodeInTextPACKT"/>
        </w:rPr>
        <w:t>-Services,FS-FileServer,RSAT-File-Services</w:t>
      </w:r>
      <w:r w:rsidRPr="00D311E5">
        <w:t>), which looks like this:</w:t>
      </w:r>
    </w:p>
    <w:p w14:paraId="45A8B59A" w14:textId="088DADCA" w:rsidR="00C65DBE" w:rsidRDefault="00C65DBE" w:rsidP="00FA43C8">
      <w:pPr>
        <w:pStyle w:val="FigurePACKT"/>
      </w:pPr>
      <w:r>
        <w:rPr>
          <w:noProof/>
        </w:rPr>
        <w:drawing>
          <wp:inline distT="0" distB="0" distL="0" distR="0" wp14:anchorId="3EF01B81" wp14:editId="31399173">
            <wp:extent cx="5943600" cy="1239520"/>
            <wp:effectExtent l="0" t="0" r="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39520"/>
                    </a:xfrm>
                    <a:prstGeom prst="rect">
                      <a:avLst/>
                    </a:prstGeom>
                    <a:noFill/>
                    <a:ln>
                      <a:noFill/>
                    </a:ln>
                  </pic:spPr>
                </pic:pic>
              </a:graphicData>
            </a:graphic>
          </wp:inline>
        </w:drawing>
      </w:r>
    </w:p>
    <w:p w14:paraId="744BB407" w14:textId="77777777" w:rsidR="00C65DBE" w:rsidRDefault="00C65DBE" w:rsidP="00FA43C8">
      <w:pPr>
        <w:pStyle w:val="NormalPACKT"/>
      </w:pPr>
      <w:r>
        <w:t>In </w:t>
      </w:r>
      <w:r w:rsidRPr="004D1FEE">
        <w:rPr>
          <w:rStyle w:val="ItalicsPACKT"/>
        </w:rPr>
        <w:t>step 2</w:t>
      </w:r>
      <w:r>
        <w:t>, after adding the necessary features to </w:t>
      </w:r>
      <w:r w:rsidRPr="004D1FEE">
        <w:rPr>
          <w:rStyle w:val="CodeInTextPACKT"/>
        </w:rPr>
        <w:t>FS1</w:t>
      </w:r>
      <w:r>
        <w:t>, you get the SMB server configuration using the </w:t>
      </w:r>
      <w:r w:rsidRPr="004D1FEE">
        <w:rPr>
          <w:rStyle w:val="CodeInTextPACKT"/>
        </w:rPr>
        <w:t>Get-</w:t>
      </w:r>
      <w:proofErr w:type="spellStart"/>
      <w:r w:rsidRPr="004D1FEE">
        <w:rPr>
          <w:rStyle w:val="CodeInTextPACKT"/>
        </w:rPr>
        <w:t>SMBServerConfiguration</w:t>
      </w:r>
      <w:proofErr w:type="spellEnd"/>
      <w:r>
        <w:t> cmdlet. This returns 43 separate configuration properties. You can change some of these to harden your SMB server or to accommodate unique aspects of your infrastructure. Some of these properties, however, are relatively obscure—if you don't know what they do, consider leaving them at their default values.</w:t>
      </w:r>
    </w:p>
    <w:p w14:paraId="17465DA4" w14:textId="77777777" w:rsidR="00C65DBE" w:rsidRDefault="00C65DBE" w:rsidP="00FA43C8">
      <w:pPr>
        <w:pStyle w:val="NormalPACKT"/>
      </w:pPr>
      <w:r>
        <w:t>The output of this step looks like this:</w:t>
      </w:r>
    </w:p>
    <w:p w14:paraId="0183220A" w14:textId="63916C80" w:rsidR="00C65DBE" w:rsidRDefault="00C65DBE" w:rsidP="00D311E5">
      <w:pPr>
        <w:pStyle w:val="FigurePACKT"/>
      </w:pPr>
      <w:r>
        <w:rPr>
          <w:noProof/>
        </w:rPr>
        <w:lastRenderedPageBreak/>
        <w:drawing>
          <wp:inline distT="0" distB="0" distL="0" distR="0" wp14:anchorId="1C5C0533" wp14:editId="36512F54">
            <wp:extent cx="3093720" cy="5791200"/>
            <wp:effectExtent l="0" t="0" r="0" b="0"/>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3720" cy="5791200"/>
                    </a:xfrm>
                    <a:prstGeom prst="rect">
                      <a:avLst/>
                    </a:prstGeom>
                    <a:noFill/>
                    <a:ln>
                      <a:noFill/>
                    </a:ln>
                  </pic:spPr>
                </pic:pic>
              </a:graphicData>
            </a:graphic>
          </wp:inline>
        </w:drawing>
      </w:r>
    </w:p>
    <w:p w14:paraId="1EBD9BB9" w14:textId="77777777" w:rsidR="00C65DBE" w:rsidRDefault="00C65DBE" w:rsidP="00D311E5">
      <w:pPr>
        <w:pStyle w:val="NormalPACKT"/>
      </w:pPr>
      <w:r>
        <w:t>In </w:t>
      </w:r>
      <w:r w:rsidRPr="004D1FEE">
        <w:rPr>
          <w:rStyle w:val="ItalicsPACKT"/>
        </w:rPr>
        <w:t>step 3</w:t>
      </w:r>
      <w:r>
        <w:t>, you turn off SMB1. In </w:t>
      </w:r>
      <w:r w:rsidRPr="004D1FEE">
        <w:rPr>
          <w:rStyle w:val="ItalicsPACKT"/>
        </w:rPr>
        <w:t>step 4</w:t>
      </w:r>
      <w:r>
        <w:t xml:space="preserve">, you configure the server to sign all SMB packets and to encrypt data transferred via SMB. SMB signing is particularly useful to reduce the risk of a man-in-the-middle attack. Requiring data encryption increases the security of your organization's data as it travels between server and client computers. Another benefit of using SMB encryption versus something such as </w:t>
      </w:r>
      <w:proofErr w:type="spellStart"/>
      <w:r>
        <w:t>IPSec</w:t>
      </w:r>
      <w:proofErr w:type="spellEnd"/>
      <w:r>
        <w:t xml:space="preserve"> is that deployment is just a matter of adjusting SMB server configuration.</w:t>
      </w:r>
    </w:p>
    <w:p w14:paraId="6B0BC3A0" w14:textId="77777777" w:rsidR="00C65DBE" w:rsidRDefault="00C65DBE" w:rsidP="00D311E5">
      <w:pPr>
        <w:pStyle w:val="NormalPACKT"/>
      </w:pPr>
      <w:r>
        <w:t>Windows has a set of administrative shares it creates by default. In most cases, you can disable these. In </w:t>
      </w:r>
      <w:r w:rsidRPr="004D1FEE">
        <w:rPr>
          <w:rStyle w:val="ItalicsPACKT"/>
        </w:rPr>
        <w:t>step 5</w:t>
      </w:r>
      <w:r>
        <w:t>, you turn off the default server/workstation shares. It's important to note that when setting up DFS Replication, the DFS Replication cmdlets require access to these administrative shares.</w:t>
      </w:r>
    </w:p>
    <w:p w14:paraId="3D5CB80A" w14:textId="77777777" w:rsidR="00C65DBE" w:rsidRDefault="00C65DBE" w:rsidP="00D311E5">
      <w:pPr>
        <w:pStyle w:val="NormalPACKT"/>
      </w:pPr>
      <w:r>
        <w:t>With </w:t>
      </w:r>
      <w:r w:rsidRPr="004D1FEE">
        <w:rPr>
          <w:rStyle w:val="ItalicsPACKT"/>
        </w:rPr>
        <w:t>step 6</w:t>
      </w:r>
      <w:r>
        <w:t>, you also turn off server announcements, which reduces the visibility of your file server to hackers.</w:t>
      </w:r>
    </w:p>
    <w:p w14:paraId="290D30E0" w14:textId="77777777" w:rsidR="00C65DBE" w:rsidRDefault="00C65DBE" w:rsidP="00D311E5">
      <w:pPr>
        <w:pStyle w:val="NormalPACKT"/>
      </w:pPr>
      <w:r>
        <w:lastRenderedPageBreak/>
        <w:t>With those configuration items updated, in </w:t>
      </w:r>
      <w:r w:rsidRPr="004D1FEE">
        <w:rPr>
          <w:rStyle w:val="ItalicsPACKT"/>
        </w:rPr>
        <w:t>step 7</w:t>
      </w:r>
      <w:r>
        <w:t>, you restart the file server service </w:t>
      </w:r>
      <w:proofErr w:type="spellStart"/>
      <w:r w:rsidRPr="004D1FEE">
        <w:rPr>
          <w:rStyle w:val="CodeInTextPACKT"/>
        </w:rPr>
        <w:t>lanmanserver</w:t>
      </w:r>
      <w:proofErr w:type="spellEnd"/>
      <w:r>
        <w:t>. Note that restarting the service closes any active connections. Ensure you restart during a scheduled maintenance outage or when you're certain the server is inactive.</w:t>
      </w:r>
    </w:p>
    <w:p w14:paraId="7A18C1A9" w14:textId="77777777" w:rsidR="00C65DBE" w:rsidRDefault="00C65DBE" w:rsidP="00D311E5">
      <w:pPr>
        <w:pStyle w:val="NormalPACKT"/>
      </w:pPr>
      <w:r>
        <w:t>These final five steps created no output. After you update these configuration settings, you can use </w:t>
      </w:r>
      <w:r w:rsidRPr="004D1FEE">
        <w:rPr>
          <w:rStyle w:val="CodeInTextPACKT"/>
        </w:rPr>
        <w:t>Get-</w:t>
      </w:r>
      <w:proofErr w:type="spellStart"/>
      <w:r w:rsidRPr="004D1FEE">
        <w:rPr>
          <w:rStyle w:val="CodeInTextPACKT"/>
        </w:rPr>
        <w:t>SMBServerConfiguration</w:t>
      </w:r>
      <w:proofErr w:type="spellEnd"/>
      <w:r>
        <w:t> to confirm the correct server settings are in place.</w:t>
      </w:r>
    </w:p>
    <w:p w14:paraId="22CA6AC1" w14:textId="77777777" w:rsidR="00C65DBE" w:rsidRPr="004D1FEE" w:rsidRDefault="00C65DBE" w:rsidP="004D1FEE">
      <w:pPr>
        <w:pStyle w:val="Heading2"/>
      </w:pPr>
      <w:r w:rsidRPr="004D1FEE">
        <w:t>There's more...</w:t>
      </w:r>
    </w:p>
    <w:p w14:paraId="4A6E396A" w14:textId="77777777" w:rsidR="00C65DBE" w:rsidRDefault="00C65DBE" w:rsidP="00D311E5">
      <w:pPr>
        <w:pStyle w:val="NormalPACKT"/>
      </w:pPr>
      <w:r>
        <w:t>In this recipe, you hardened a full installation of Windows Server 2019. To further harden your file server, consider using Server Core for your hosts.</w:t>
      </w:r>
    </w:p>
    <w:p w14:paraId="019D8668" w14:textId="77777777" w:rsidR="00C65DBE" w:rsidRDefault="00C65DBE" w:rsidP="00D311E5">
      <w:pPr>
        <w:pStyle w:val="NormalPACKT"/>
      </w:pPr>
      <w:r>
        <w:t>In </w:t>
      </w:r>
      <w:r w:rsidRPr="004D1FEE">
        <w:rPr>
          <w:rStyle w:val="ItalicsPACKT"/>
        </w:rPr>
        <w:t>step 3</w:t>
      </w:r>
      <w:r>
        <w:t>, you disabled SMB1. SMB1 is an older and less secure version of the SMB protocol and could represent an attack vector. The downside of disabling it is that older client computers only support SMB1 and could cease to access shared data if you disable SMB1. Older clients include Windows XP and Windows Server 2003. Windows Vista/Server 2008 and later versions of Windows have built-in support for SMB2. So, as long as you're running fully-supported clients and server systems, you should be able to turn off SMB1.</w:t>
      </w:r>
    </w:p>
    <w:p w14:paraId="1339F0AB" w14:textId="77777777" w:rsidR="00C65DBE" w:rsidRDefault="00C65DBE" w:rsidP="00D311E5">
      <w:pPr>
        <w:pStyle w:val="NormalPACKT"/>
      </w:pPr>
      <w:r>
        <w:t>For large organizations, you should consider using the </w:t>
      </w:r>
      <w:r w:rsidRPr="004D1FEE">
        <w:rPr>
          <w:rStyle w:val="CodeInTextPACKT"/>
        </w:rPr>
        <w:t>AuditSmb1Access</w:t>
      </w:r>
      <w:r>
        <w:t> configuration setting. This setting logs access your server via SMB1. To discover any older SMB clients that would be affected by disabling SMB1, you can search the SMB event log.</w:t>
      </w:r>
    </w:p>
    <w:p w14:paraId="65AFC40F" w14:textId="77777777" w:rsidR="00BB2196" w:rsidRPr="004D1FEE" w:rsidRDefault="00BB2196" w:rsidP="004D1FEE">
      <w:pPr>
        <w:pStyle w:val="Heading1"/>
      </w:pPr>
      <w:r w:rsidRPr="004D1FEE">
        <w:t>Creating and securing SMB shares</w:t>
      </w:r>
    </w:p>
    <w:p w14:paraId="23015E00" w14:textId="77777777" w:rsidR="00BB2196" w:rsidRDefault="00BB2196" w:rsidP="00D311E5">
      <w:pPr>
        <w:pStyle w:val="NormalPACKT"/>
      </w:pPr>
      <w:r>
        <w:t>With your file server service set up, the next step in deploying a file server is to create SMB shares and secure them. For decades, administrators have used the </w:t>
      </w:r>
      <w:r w:rsidRPr="004D1FEE">
        <w:rPr>
          <w:rStyle w:val="CodeInTextPACKT"/>
        </w:rPr>
        <w:t>net.exe</w:t>
      </w:r>
      <w:r>
        <w:t> command to set up shared folders and to do a lot more. These continue to work, but you may find the new cmdlets easier to use, particularly if you're automating large-scale SMB server deployments.</w:t>
      </w:r>
    </w:p>
    <w:p w14:paraId="067FE4B8" w14:textId="77777777" w:rsidR="00BB2196" w:rsidRDefault="00BB2196" w:rsidP="00D311E5">
      <w:pPr>
        <w:pStyle w:val="NormalPACKT"/>
      </w:pPr>
      <w:r>
        <w:t>This recipe looks at creating and securing shares on a Server 2019 platform using the PowerShell </w:t>
      </w:r>
      <w:proofErr w:type="spellStart"/>
      <w:r w:rsidRPr="004D1FEE">
        <w:rPr>
          <w:rStyle w:val="CodeInTextPACKT"/>
        </w:rPr>
        <w:t>SMBServer</w:t>
      </w:r>
      <w:proofErr w:type="spellEnd"/>
      <w:r>
        <w:t> module. You also use cmdlets from the </w:t>
      </w:r>
      <w:proofErr w:type="spellStart"/>
      <w:r w:rsidRPr="004D1FEE">
        <w:rPr>
          <w:rStyle w:val="CodeInTextPACKT"/>
        </w:rPr>
        <w:t>NTFSSecurity</w:t>
      </w:r>
      <w:proofErr w:type="spellEnd"/>
      <w:r>
        <w:t> module (a third-party module you download from the PS Gallery).</w:t>
      </w:r>
    </w:p>
    <w:p w14:paraId="73761B97" w14:textId="77777777" w:rsidR="00BB2196" w:rsidRPr="004D1FEE" w:rsidRDefault="00BB2196" w:rsidP="004D1FEE">
      <w:pPr>
        <w:pStyle w:val="Heading2"/>
      </w:pPr>
      <w:r w:rsidRPr="004D1FEE">
        <w:t>Getting ready</w:t>
      </w:r>
    </w:p>
    <w:p w14:paraId="150D6B44" w14:textId="77777777" w:rsidR="00BB2196" w:rsidRDefault="00BB2196" w:rsidP="00D311E5">
      <w:pPr>
        <w:pStyle w:val="NormalPACKT"/>
      </w:pPr>
      <w:r>
        <w:t>You run this recipe on the file server (</w:t>
      </w:r>
      <w:r w:rsidRPr="004D1FEE">
        <w:rPr>
          <w:rStyle w:val="CodeInTextPACKT"/>
        </w:rPr>
        <w:t>FS1</w:t>
      </w:r>
      <w:r>
        <w:t>) that you set up and hardened in the </w:t>
      </w:r>
      <w:r w:rsidRPr="004D1FEE">
        <w:rPr>
          <w:rStyle w:val="ItalicsPACKT"/>
        </w:rPr>
        <w:t>Setting up and securing your SMB server</w:t>
      </w:r>
      <w:r>
        <w:t> recipe. In this recipe, you share a folder (</w:t>
      </w:r>
      <w:r w:rsidRPr="004D1FEE">
        <w:rPr>
          <w:rStyle w:val="CodeInTextPACKT"/>
        </w:rPr>
        <w:t>C:\Foo</w:t>
      </w:r>
      <w:r>
        <w:t>) on the file server. You created this folder previously. Then, you create a file in the </w:t>
      </w:r>
      <w:r w:rsidRPr="004D1FEE">
        <w:rPr>
          <w:rStyle w:val="CodeInTextPACKT"/>
        </w:rPr>
        <w:t>C:\Foo</w:t>
      </w:r>
      <w:r>
        <w:t> folder you just shared and set the ACL for the files to be the same as for the share. You use the </w:t>
      </w:r>
      <w:r w:rsidRPr="004D1FEE">
        <w:rPr>
          <w:rStyle w:val="CodeInTextPACKT"/>
        </w:rPr>
        <w:t>Set-</w:t>
      </w:r>
      <w:proofErr w:type="spellStart"/>
      <w:r w:rsidRPr="004D1FEE">
        <w:rPr>
          <w:rStyle w:val="CodeInTextPACKT"/>
        </w:rPr>
        <w:t>SMBPathAcl</w:t>
      </w:r>
      <w:proofErr w:type="spellEnd"/>
      <w:r w:rsidRPr="004D1FEE">
        <w:rPr>
          <w:rStyle w:val="CodeInTextPACKT"/>
        </w:rPr>
        <w:t> </w:t>
      </w:r>
      <w:r>
        <w:t>cmdlet to do this. You then review the ACL for both the folder and the file.</w:t>
      </w:r>
    </w:p>
    <w:p w14:paraId="3ED8C979" w14:textId="77777777" w:rsidR="00BB2196" w:rsidRDefault="00BB2196" w:rsidP="00D311E5">
      <w:pPr>
        <w:pStyle w:val="NormalPACKT"/>
      </w:pPr>
      <w:r>
        <w:t>This recipe uses a global security group, </w:t>
      </w:r>
      <w:r w:rsidRPr="004D1FEE">
        <w:rPr>
          <w:rStyle w:val="CodeInTextPACKT"/>
        </w:rPr>
        <w:t>Sales</w:t>
      </w:r>
      <w:r>
        <w:t>, which you create in the </w:t>
      </w:r>
      <w:r w:rsidRPr="004D1FEE">
        <w:rPr>
          <w:rStyle w:val="CodeInTextPACKT"/>
        </w:rPr>
        <w:t>Reskit.Org</w:t>
      </w:r>
      <w:r>
        <w:t> domain. See the introduction section in </w:t>
      </w:r>
      <w:hyperlink r:id="rId9" w:tooltip="Chapter 7. Managing Printing" w:history="1">
        <w:r w:rsidRPr="00212C13">
          <w:rPr>
            <w:rStyle w:val="ChapterrefPACKT"/>
          </w:rPr>
          <w:t>Chapter 7</w:t>
        </w:r>
      </w:hyperlink>
      <w:r w:rsidRPr="00212C13">
        <w:rPr>
          <w:rStyle w:val="ChapterrefPACKT"/>
        </w:rPr>
        <w:t>, Managing Printers</w:t>
      </w:r>
      <w:r>
        <w:t>, for the script snippet you can use to create the groups, users, and group memberships used by this recipe.</w:t>
      </w:r>
    </w:p>
    <w:p w14:paraId="1DB60286" w14:textId="77777777" w:rsidR="00BB2196" w:rsidRDefault="00BB2196" w:rsidP="00D311E5">
      <w:pPr>
        <w:pStyle w:val="NormalPACKT"/>
      </w:pPr>
      <w:r>
        <w:t>In this recipe, you use the </w:t>
      </w:r>
      <w:r w:rsidRPr="004D1FEE">
        <w:rPr>
          <w:rStyle w:val="CodeInTextPACKT"/>
        </w:rPr>
        <w:t>Get-</w:t>
      </w:r>
      <w:proofErr w:type="spellStart"/>
      <w:r w:rsidRPr="004D1FEE">
        <w:rPr>
          <w:rStyle w:val="CodeInTextPACKT"/>
        </w:rPr>
        <w:t>NTFSAccess</w:t>
      </w:r>
      <w:proofErr w:type="spellEnd"/>
      <w:r>
        <w:t> cmdlet from </w:t>
      </w:r>
      <w:proofErr w:type="spellStart"/>
      <w:r w:rsidRPr="004D1FEE">
        <w:rPr>
          <w:rStyle w:val="CodeInTextPACKT"/>
        </w:rPr>
        <w:t>NTFSSecurity</w:t>
      </w:r>
      <w:proofErr w:type="spellEnd"/>
      <w:r>
        <w:t>, a third-party module that you downloaded from the PowerShell Gallery. See the </w:t>
      </w:r>
      <w:r w:rsidRPr="004D1FEE">
        <w:rPr>
          <w:rStyle w:val="ItalicsPACKT"/>
        </w:rPr>
        <w:t>Managing NTFS permissions</w:t>
      </w:r>
      <w:r>
        <w:t> recipe for more details about this module and for instructions on how to download it.</w:t>
      </w:r>
    </w:p>
    <w:p w14:paraId="6A8B80CE" w14:textId="77777777" w:rsidR="00BB2196" w:rsidRPr="004D1FEE" w:rsidRDefault="00BB2196" w:rsidP="004D1FEE">
      <w:pPr>
        <w:pStyle w:val="Heading2"/>
      </w:pPr>
      <w:r w:rsidRPr="004D1FEE">
        <w:t>How to do it...</w:t>
      </w:r>
    </w:p>
    <w:p w14:paraId="04D94C89" w14:textId="77777777" w:rsidR="00BB2196" w:rsidRDefault="00BB2196" w:rsidP="00DE502A">
      <w:pPr>
        <w:pStyle w:val="NumberedBulletPACKT"/>
      </w:pPr>
      <w:r>
        <w:t>Discover existing shares and access rights:</w:t>
      </w:r>
    </w:p>
    <w:p w14:paraId="1F59D440" w14:textId="77777777" w:rsidR="00BB2196" w:rsidRDefault="00BB2196" w:rsidP="004D1FEE">
      <w:pPr>
        <w:pStyle w:val="CodeWithinBulletsEndPACKT"/>
      </w:pPr>
      <w:r>
        <w:t>Get-</w:t>
      </w:r>
      <w:proofErr w:type="spellStart"/>
      <w:r>
        <w:t>SmbShare</w:t>
      </w:r>
      <w:proofErr w:type="spellEnd"/>
      <w:r>
        <w:t xml:space="preserve"> -Name * | </w:t>
      </w:r>
    </w:p>
    <w:p w14:paraId="543062BB" w14:textId="77777777" w:rsidR="00BB2196" w:rsidRDefault="00BB2196" w:rsidP="004D1FEE">
      <w:pPr>
        <w:pStyle w:val="CodeWithinBulletsEndPACKT"/>
      </w:pPr>
      <w:r>
        <w:lastRenderedPageBreak/>
        <w:t xml:space="preserve">  Get-</w:t>
      </w:r>
      <w:proofErr w:type="spellStart"/>
      <w:r>
        <w:t>SmbShareAccess</w:t>
      </w:r>
      <w:proofErr w:type="spellEnd"/>
      <w:r>
        <w:t xml:space="preserve"> |</w:t>
      </w:r>
    </w:p>
    <w:p w14:paraId="5F4884B6" w14:textId="77777777" w:rsidR="00BB2196" w:rsidRDefault="00BB2196" w:rsidP="004D1FEE">
      <w:pPr>
        <w:pStyle w:val="CodeWithinBulletsEndPACKT"/>
      </w:pPr>
      <w:r>
        <w:t xml:space="preserve">    Format-Table -</w:t>
      </w:r>
      <w:proofErr w:type="spellStart"/>
      <w:r>
        <w:t>GroupBy</w:t>
      </w:r>
      <w:proofErr w:type="spellEnd"/>
      <w:r>
        <w:t xml:space="preserve"> Name</w:t>
      </w:r>
    </w:p>
    <w:p w14:paraId="7C181FB7" w14:textId="77777777" w:rsidR="00BB2196" w:rsidRDefault="00BB2196" w:rsidP="00212C13">
      <w:pPr>
        <w:pStyle w:val="NumberedBulletPACKT"/>
      </w:pPr>
      <w:r>
        <w:t>Share a folder:</w:t>
      </w:r>
    </w:p>
    <w:p w14:paraId="4485BB5F" w14:textId="77777777" w:rsidR="00BB2196" w:rsidRDefault="00BB2196" w:rsidP="004D1FEE">
      <w:pPr>
        <w:pStyle w:val="CodeWithinBulletsEndPACKT"/>
      </w:pPr>
      <w:r>
        <w:t>New-</w:t>
      </w:r>
      <w:proofErr w:type="spellStart"/>
      <w:r>
        <w:t>SmbShare</w:t>
      </w:r>
      <w:proofErr w:type="spellEnd"/>
      <w:r>
        <w:t xml:space="preserve"> -Name Foo -Path C:\Foo</w:t>
      </w:r>
    </w:p>
    <w:p w14:paraId="59720A25" w14:textId="77777777" w:rsidR="00BB2196" w:rsidRDefault="00BB2196" w:rsidP="00212C13">
      <w:pPr>
        <w:pStyle w:val="NumberedBulletPACKT"/>
      </w:pPr>
      <w:r>
        <w:t>Update the share to have a description:</w:t>
      </w:r>
    </w:p>
    <w:p w14:paraId="06FC1718" w14:textId="77777777" w:rsidR="00BB2196" w:rsidRDefault="00BB2196" w:rsidP="004D1FEE">
      <w:pPr>
        <w:pStyle w:val="CodeWithinBulletsEndPACKT"/>
      </w:pPr>
      <w:r>
        <w:t>$CHT = @{Confirm=$False}</w:t>
      </w:r>
    </w:p>
    <w:p w14:paraId="100EAB8B" w14:textId="77777777" w:rsidR="00BB2196" w:rsidRDefault="00BB2196" w:rsidP="004D1FEE">
      <w:pPr>
        <w:pStyle w:val="CodeWithinBulletsEndPACKT"/>
      </w:pPr>
      <w:r>
        <w:t>Set-</w:t>
      </w:r>
      <w:proofErr w:type="spellStart"/>
      <w:r>
        <w:t>SmbShare</w:t>
      </w:r>
      <w:proofErr w:type="spellEnd"/>
      <w:r>
        <w:t xml:space="preserve"> -Name Foo -Description 'Foo share for IT' @CHT </w:t>
      </w:r>
    </w:p>
    <w:p w14:paraId="1DD7B356" w14:textId="77777777" w:rsidR="00BB2196" w:rsidRDefault="00BB2196" w:rsidP="00212C13">
      <w:pPr>
        <w:pStyle w:val="NumberedBulletPACKT"/>
      </w:pPr>
      <w:r>
        <w:t>Set folder enumeration mode:</w:t>
      </w:r>
    </w:p>
    <w:p w14:paraId="7707BAC9" w14:textId="77777777" w:rsidR="00BB2196" w:rsidRDefault="00BB2196" w:rsidP="004D1FEE">
      <w:pPr>
        <w:pStyle w:val="CodeWithinBulletsEndPACKT"/>
      </w:pPr>
      <w:r>
        <w:t xml:space="preserve">$CHT = </w:t>
      </w:r>
      <w:proofErr w:type="gramStart"/>
      <w:r>
        <w:t>@{</w:t>
      </w:r>
      <w:proofErr w:type="gramEnd"/>
      <w:r>
        <w:t>Confirm = $false}</w:t>
      </w:r>
    </w:p>
    <w:p w14:paraId="7E95BB55" w14:textId="77777777" w:rsidR="00BB2196" w:rsidRDefault="00BB2196" w:rsidP="004D1FEE">
      <w:pPr>
        <w:pStyle w:val="CodeWithinBulletsEndPACKT"/>
      </w:pPr>
      <w:r>
        <w:t>Set-</w:t>
      </w:r>
      <w:proofErr w:type="spellStart"/>
      <w:r>
        <w:t>SMBShare</w:t>
      </w:r>
      <w:proofErr w:type="spellEnd"/>
      <w:r>
        <w:t xml:space="preserve"> -Name Foo -</w:t>
      </w:r>
      <w:proofErr w:type="spellStart"/>
      <w:r>
        <w:t>FolderEnumerationMode</w:t>
      </w:r>
      <w:proofErr w:type="spellEnd"/>
      <w:r>
        <w:t xml:space="preserve"> </w:t>
      </w:r>
      <w:proofErr w:type="spellStart"/>
      <w:r>
        <w:t>AccessBased</w:t>
      </w:r>
      <w:proofErr w:type="spellEnd"/>
      <w:r>
        <w:t xml:space="preserve"> @CHT</w:t>
      </w:r>
    </w:p>
    <w:p w14:paraId="5140B812" w14:textId="77777777" w:rsidR="00BB2196" w:rsidRDefault="00BB2196" w:rsidP="00212C13">
      <w:pPr>
        <w:pStyle w:val="NumberedBulletPACKT"/>
      </w:pPr>
      <w:r>
        <w:t>Set encryption on the </w:t>
      </w:r>
      <w:r w:rsidRPr="004D1FEE">
        <w:rPr>
          <w:rStyle w:val="CodeInTextPACKT"/>
        </w:rPr>
        <w:t>Foo</w:t>
      </w:r>
      <w:r>
        <w:t> share:</w:t>
      </w:r>
    </w:p>
    <w:p w14:paraId="3AE25EAF" w14:textId="77777777" w:rsidR="00BB2196" w:rsidRDefault="00BB2196" w:rsidP="004D1FEE">
      <w:pPr>
        <w:pStyle w:val="CodeWithinBulletsEndPACKT"/>
      </w:pPr>
      <w:r>
        <w:t>Set-</w:t>
      </w:r>
      <w:proofErr w:type="spellStart"/>
      <w:r>
        <w:t>SmbShare</w:t>
      </w:r>
      <w:proofErr w:type="spellEnd"/>
      <w:r>
        <w:t xml:space="preserve"> –Name Foo -</w:t>
      </w:r>
      <w:proofErr w:type="spellStart"/>
      <w:r>
        <w:t>EncryptData</w:t>
      </w:r>
      <w:proofErr w:type="spellEnd"/>
      <w:r>
        <w:t xml:space="preserve"> $True @CHT</w:t>
      </w:r>
    </w:p>
    <w:p w14:paraId="195738BE" w14:textId="77777777" w:rsidR="00BB2196" w:rsidRDefault="00BB2196" w:rsidP="00212C13">
      <w:pPr>
        <w:pStyle w:val="NumberedBulletPACKT"/>
      </w:pPr>
      <w:r>
        <w:t>Remove all access to the </w:t>
      </w:r>
      <w:r w:rsidRPr="004D1FEE">
        <w:rPr>
          <w:rStyle w:val="CodeInTextPACKT"/>
        </w:rPr>
        <w:t>Foo </w:t>
      </w:r>
      <w:r>
        <w:t>share:</w:t>
      </w:r>
    </w:p>
    <w:p w14:paraId="42288A58" w14:textId="77777777" w:rsidR="00BB2196" w:rsidRDefault="00BB2196" w:rsidP="004D1FEE">
      <w:pPr>
        <w:pStyle w:val="CodeWithinBulletsEndPACKT"/>
      </w:pPr>
      <w:r>
        <w:t xml:space="preserve">$AHT1 = </w:t>
      </w:r>
      <w:proofErr w:type="gramStart"/>
      <w:r>
        <w:t>@{</w:t>
      </w:r>
      <w:proofErr w:type="gramEnd"/>
    </w:p>
    <w:p w14:paraId="28502A16" w14:textId="77777777" w:rsidR="00BB2196" w:rsidRDefault="00BB2196" w:rsidP="004D1FEE">
      <w:pPr>
        <w:pStyle w:val="CodeWithinBulletsEndPACKT"/>
      </w:pPr>
      <w:r>
        <w:t xml:space="preserve">    Name        </w:t>
      </w:r>
      <w:proofErr w:type="gramStart"/>
      <w:r>
        <w:t>=  '</w:t>
      </w:r>
      <w:proofErr w:type="gramEnd"/>
      <w:r>
        <w:t>Foo'</w:t>
      </w:r>
    </w:p>
    <w:p w14:paraId="266B58D9" w14:textId="77777777" w:rsidR="00BB2196" w:rsidRDefault="00BB2196" w:rsidP="004D1FEE">
      <w:pPr>
        <w:pStyle w:val="CodeWithinBulletsEndPACKT"/>
      </w:pPr>
      <w:r>
        <w:t xml:space="preserve">    </w:t>
      </w:r>
      <w:proofErr w:type="spellStart"/>
      <w:r>
        <w:t>AccountName</w:t>
      </w:r>
      <w:proofErr w:type="spellEnd"/>
      <w:r>
        <w:t xml:space="preserve"> = 'Everyone'</w:t>
      </w:r>
    </w:p>
    <w:p w14:paraId="7F3C41EA" w14:textId="77777777" w:rsidR="00BB2196" w:rsidRDefault="00BB2196" w:rsidP="004D1FEE">
      <w:pPr>
        <w:pStyle w:val="CodeWithinBulletsEndPACKT"/>
      </w:pPr>
      <w:r>
        <w:t xml:space="preserve">    Confirm     </w:t>
      </w:r>
      <w:proofErr w:type="gramStart"/>
      <w:r>
        <w:t>=  $</w:t>
      </w:r>
      <w:proofErr w:type="gramEnd"/>
      <w:r>
        <w:t>false</w:t>
      </w:r>
    </w:p>
    <w:p w14:paraId="45B999FB" w14:textId="77777777" w:rsidR="00BB2196" w:rsidRDefault="00BB2196" w:rsidP="004D1FEE">
      <w:pPr>
        <w:pStyle w:val="CodeWithinBulletsEndPACKT"/>
      </w:pPr>
      <w:r>
        <w:t>}</w:t>
      </w:r>
    </w:p>
    <w:p w14:paraId="7C550247" w14:textId="77777777" w:rsidR="00BB2196" w:rsidRDefault="00BB2196" w:rsidP="004D1FEE">
      <w:pPr>
        <w:pStyle w:val="CodeWithinBulletsEndPACKT"/>
      </w:pPr>
      <w:r>
        <w:t>Revoke-</w:t>
      </w:r>
      <w:proofErr w:type="spellStart"/>
      <w:r>
        <w:t>SmbShareAccess</w:t>
      </w:r>
      <w:proofErr w:type="spellEnd"/>
      <w:r>
        <w:t xml:space="preserve"> @AHT1 | Out-Null</w:t>
      </w:r>
    </w:p>
    <w:p w14:paraId="644564A9" w14:textId="77777777" w:rsidR="00BB2196" w:rsidRDefault="00BB2196" w:rsidP="00212C13">
      <w:pPr>
        <w:pStyle w:val="NumberedBulletPACKT"/>
      </w:pPr>
      <w:r>
        <w:t>Add </w:t>
      </w:r>
      <w:proofErr w:type="spellStart"/>
      <w:r w:rsidRPr="004D1FEE">
        <w:rPr>
          <w:rStyle w:val="CodeInTextPACKT"/>
        </w:rPr>
        <w:t>Reskit</w:t>
      </w:r>
      <w:proofErr w:type="spellEnd"/>
      <w:r w:rsidRPr="004D1FEE">
        <w:rPr>
          <w:rStyle w:val="CodeInTextPACKT"/>
        </w:rPr>
        <w:t>\Administrator</w:t>
      </w:r>
      <w:r>
        <w:t> to have Read access to the share:</w:t>
      </w:r>
    </w:p>
    <w:p w14:paraId="5533A5CC" w14:textId="77777777" w:rsidR="00BB2196" w:rsidRDefault="00BB2196" w:rsidP="004D1FEE">
      <w:pPr>
        <w:pStyle w:val="CodeWithinBulletsEndPACKT"/>
      </w:pPr>
      <w:r>
        <w:t xml:space="preserve">$AHT2 = </w:t>
      </w:r>
      <w:proofErr w:type="gramStart"/>
      <w:r>
        <w:t>@{</w:t>
      </w:r>
      <w:proofErr w:type="gramEnd"/>
    </w:p>
    <w:p w14:paraId="396C6D5C" w14:textId="77777777" w:rsidR="00BB2196" w:rsidRDefault="00BB2196" w:rsidP="004D1FEE">
      <w:pPr>
        <w:pStyle w:val="CodeWithinBulletsEndPACKT"/>
      </w:pPr>
      <w:r>
        <w:t xml:space="preserve">    Name         = 'foo'</w:t>
      </w:r>
    </w:p>
    <w:p w14:paraId="0FAC2BA1" w14:textId="77777777" w:rsidR="00BB2196" w:rsidRDefault="00BB2196" w:rsidP="004D1FEE">
      <w:pPr>
        <w:pStyle w:val="CodeWithinBulletsEndPACKT"/>
      </w:pPr>
      <w:r>
        <w:t xml:space="preserve">    </w:t>
      </w:r>
      <w:proofErr w:type="spellStart"/>
      <w:proofErr w:type="gramStart"/>
      <w:r>
        <w:t>AccessRight</w:t>
      </w:r>
      <w:proofErr w:type="spellEnd"/>
      <w:r>
        <w:t xml:space="preserve">  =</w:t>
      </w:r>
      <w:proofErr w:type="gramEnd"/>
      <w:r>
        <w:t xml:space="preserve"> 'Read'</w:t>
      </w:r>
    </w:p>
    <w:p w14:paraId="5B1284B8" w14:textId="77777777" w:rsidR="00BB2196" w:rsidRDefault="00BB2196" w:rsidP="004D1FEE">
      <w:pPr>
        <w:pStyle w:val="CodeWithinBulletsEndPACKT"/>
      </w:pPr>
      <w:r>
        <w:t xml:space="preserve">    </w:t>
      </w:r>
      <w:proofErr w:type="spellStart"/>
      <w:proofErr w:type="gramStart"/>
      <w:r>
        <w:t>AccountName</w:t>
      </w:r>
      <w:proofErr w:type="spellEnd"/>
      <w:r>
        <w:t xml:space="preserve">  =</w:t>
      </w:r>
      <w:proofErr w:type="gramEnd"/>
      <w:r>
        <w:t xml:space="preserve"> '</w:t>
      </w:r>
      <w:proofErr w:type="spellStart"/>
      <w:r>
        <w:t>Reskit</w:t>
      </w:r>
      <w:proofErr w:type="spellEnd"/>
      <w:r>
        <w:t>\ADMINISTRATOR'</w:t>
      </w:r>
    </w:p>
    <w:p w14:paraId="707A80C0" w14:textId="77777777" w:rsidR="00BB2196" w:rsidRDefault="00BB2196" w:rsidP="004D1FEE">
      <w:pPr>
        <w:pStyle w:val="CodeWithinBulletsEndPACKT"/>
      </w:pPr>
      <w:r>
        <w:t xml:space="preserve">    </w:t>
      </w:r>
      <w:proofErr w:type="spellStart"/>
      <w:r>
        <w:t>ConFirm</w:t>
      </w:r>
      <w:proofErr w:type="spellEnd"/>
      <w:r>
        <w:t xml:space="preserve">      </w:t>
      </w:r>
      <w:proofErr w:type="gramStart"/>
      <w:r>
        <w:t>=  $</w:t>
      </w:r>
      <w:proofErr w:type="gramEnd"/>
      <w:r>
        <w:t xml:space="preserve">false </w:t>
      </w:r>
    </w:p>
    <w:p w14:paraId="26AA33E5" w14:textId="77777777" w:rsidR="00BB2196" w:rsidRDefault="00BB2196" w:rsidP="004D1FEE">
      <w:pPr>
        <w:pStyle w:val="CodeWithinBulletsEndPACKT"/>
      </w:pPr>
      <w:r>
        <w:t xml:space="preserve">} </w:t>
      </w:r>
    </w:p>
    <w:p w14:paraId="6A95B2A1" w14:textId="77777777" w:rsidR="00BB2196" w:rsidRDefault="00BB2196" w:rsidP="004D1FEE">
      <w:pPr>
        <w:pStyle w:val="CodeWithinBulletsEndPACKT"/>
      </w:pPr>
      <w:r>
        <w:t>Grant-</w:t>
      </w:r>
      <w:proofErr w:type="spellStart"/>
      <w:r>
        <w:t>SmbShareAccess</w:t>
      </w:r>
      <w:proofErr w:type="spellEnd"/>
      <w:r>
        <w:t xml:space="preserve"> @AHT2 | Out-Null</w:t>
      </w:r>
    </w:p>
    <w:p w14:paraId="0BF2AD8C" w14:textId="77777777" w:rsidR="00BB2196" w:rsidRDefault="00BB2196" w:rsidP="00212C13">
      <w:pPr>
        <w:pStyle w:val="NumberedBulletPACKT"/>
      </w:pPr>
      <w:r>
        <w:t>Add Full access for the OS:</w:t>
      </w:r>
    </w:p>
    <w:p w14:paraId="77F88C47" w14:textId="77777777" w:rsidR="00BB2196" w:rsidRDefault="00BB2196" w:rsidP="004D1FEE">
      <w:pPr>
        <w:pStyle w:val="CodeWithinBulletsEndPACKT"/>
      </w:pPr>
      <w:r>
        <w:t xml:space="preserve">$AHT3 = </w:t>
      </w:r>
      <w:proofErr w:type="gramStart"/>
      <w:r>
        <w:t>@{</w:t>
      </w:r>
      <w:proofErr w:type="gramEnd"/>
    </w:p>
    <w:p w14:paraId="152A7762" w14:textId="77777777" w:rsidR="00BB2196" w:rsidRDefault="00BB2196" w:rsidP="004D1FEE">
      <w:pPr>
        <w:pStyle w:val="CodeWithinBulletsEndPACKT"/>
      </w:pPr>
      <w:r>
        <w:t xml:space="preserve">    Name          = 'foo'</w:t>
      </w:r>
    </w:p>
    <w:p w14:paraId="19329A2F" w14:textId="77777777" w:rsidR="00BB2196" w:rsidRDefault="00BB2196" w:rsidP="004D1FEE">
      <w:pPr>
        <w:pStyle w:val="CodeWithinBulletsEndPACKT"/>
      </w:pPr>
      <w:r>
        <w:t xml:space="preserve">    </w:t>
      </w:r>
      <w:proofErr w:type="spellStart"/>
      <w:r>
        <w:t>AccessRight</w:t>
      </w:r>
      <w:proofErr w:type="spellEnd"/>
      <w:r>
        <w:t xml:space="preserve">   = 'Full'</w:t>
      </w:r>
    </w:p>
    <w:p w14:paraId="4551BDAA" w14:textId="77777777" w:rsidR="00BB2196" w:rsidRDefault="00BB2196" w:rsidP="004D1FEE">
      <w:pPr>
        <w:pStyle w:val="CodeWithinBulletsEndPACKT"/>
      </w:pPr>
      <w:r>
        <w:t xml:space="preserve">    </w:t>
      </w:r>
      <w:proofErr w:type="spellStart"/>
      <w:r>
        <w:t>AccountName</w:t>
      </w:r>
      <w:proofErr w:type="spellEnd"/>
      <w:r>
        <w:t xml:space="preserve">   = 'NT Authority\SYSTEM'</w:t>
      </w:r>
    </w:p>
    <w:p w14:paraId="6BE5EC43" w14:textId="77777777" w:rsidR="00BB2196" w:rsidRDefault="00BB2196" w:rsidP="004D1FEE">
      <w:pPr>
        <w:pStyle w:val="CodeWithinBulletsEndPACKT"/>
      </w:pPr>
      <w:r>
        <w:t xml:space="preserve">    Confirm       = $False </w:t>
      </w:r>
    </w:p>
    <w:p w14:paraId="6EA5A772" w14:textId="77777777" w:rsidR="00BB2196" w:rsidRDefault="00BB2196" w:rsidP="004D1FEE">
      <w:pPr>
        <w:pStyle w:val="CodeWithinBulletsEndPACKT"/>
      </w:pPr>
      <w:r>
        <w:t>}</w:t>
      </w:r>
    </w:p>
    <w:p w14:paraId="6415A9D6" w14:textId="77777777" w:rsidR="00BB2196" w:rsidRDefault="00BB2196" w:rsidP="004D1FEE">
      <w:pPr>
        <w:pStyle w:val="CodeWithinBulletsEndPACKT"/>
      </w:pPr>
      <w:r>
        <w:t>Grant-</w:t>
      </w:r>
      <w:proofErr w:type="spellStart"/>
      <w:proofErr w:type="gramStart"/>
      <w:r>
        <w:t>SmbShareAccess</w:t>
      </w:r>
      <w:proofErr w:type="spellEnd"/>
      <w:r>
        <w:t xml:space="preserve">  @</w:t>
      </w:r>
      <w:proofErr w:type="gramEnd"/>
      <w:r>
        <w:t>AHT3 | Out-Null</w:t>
      </w:r>
    </w:p>
    <w:p w14:paraId="2E216676" w14:textId="77777777" w:rsidR="00BB2196" w:rsidRDefault="00BB2196" w:rsidP="00212C13">
      <w:pPr>
        <w:pStyle w:val="NumberedBulletPACKT"/>
      </w:pPr>
      <w:r>
        <w:t>Set Creator/Owner to have Full access:</w:t>
      </w:r>
    </w:p>
    <w:p w14:paraId="52649009" w14:textId="77777777" w:rsidR="00BB2196" w:rsidRDefault="00BB2196" w:rsidP="004D1FEE">
      <w:pPr>
        <w:pStyle w:val="CodeWithinBulletsEndPACKT"/>
      </w:pPr>
      <w:r>
        <w:t xml:space="preserve">$AHT4 = </w:t>
      </w:r>
      <w:proofErr w:type="gramStart"/>
      <w:r>
        <w:t>@{</w:t>
      </w:r>
      <w:proofErr w:type="gramEnd"/>
    </w:p>
    <w:p w14:paraId="76F69AEF" w14:textId="77777777" w:rsidR="00BB2196" w:rsidRDefault="00BB2196" w:rsidP="004D1FEE">
      <w:pPr>
        <w:pStyle w:val="CodeWithinBulletsEndPACKT"/>
      </w:pPr>
      <w:r>
        <w:t xml:space="preserve">    Name         = 'foo'</w:t>
      </w:r>
    </w:p>
    <w:p w14:paraId="6DA2B1B7" w14:textId="77777777" w:rsidR="00BB2196" w:rsidRDefault="00BB2196" w:rsidP="004D1FEE">
      <w:pPr>
        <w:pStyle w:val="CodeWithinBulletsEndPACKT"/>
      </w:pPr>
      <w:r>
        <w:t xml:space="preserve">    </w:t>
      </w:r>
      <w:proofErr w:type="spellStart"/>
      <w:proofErr w:type="gramStart"/>
      <w:r>
        <w:t>AccessRight</w:t>
      </w:r>
      <w:proofErr w:type="spellEnd"/>
      <w:r>
        <w:t xml:space="preserve">  =</w:t>
      </w:r>
      <w:proofErr w:type="gramEnd"/>
      <w:r>
        <w:t xml:space="preserve"> 'Full'</w:t>
      </w:r>
    </w:p>
    <w:p w14:paraId="1588B318" w14:textId="77777777" w:rsidR="00BB2196" w:rsidRDefault="00BB2196" w:rsidP="004D1FEE">
      <w:pPr>
        <w:pStyle w:val="CodeWithinBulletsEndPACKT"/>
      </w:pPr>
      <w:r>
        <w:t xml:space="preserve">    </w:t>
      </w:r>
      <w:proofErr w:type="spellStart"/>
      <w:proofErr w:type="gramStart"/>
      <w:r>
        <w:t>AccountName</w:t>
      </w:r>
      <w:proofErr w:type="spellEnd"/>
      <w:r>
        <w:t xml:space="preserve">  =</w:t>
      </w:r>
      <w:proofErr w:type="gramEnd"/>
      <w:r>
        <w:t xml:space="preserve"> 'CREATOR OWNER'</w:t>
      </w:r>
    </w:p>
    <w:p w14:paraId="384B4BB4" w14:textId="77777777" w:rsidR="00BB2196" w:rsidRDefault="00BB2196" w:rsidP="004D1FEE">
      <w:pPr>
        <w:pStyle w:val="CodeWithinBulletsEndPACKT"/>
      </w:pPr>
      <w:r>
        <w:t xml:space="preserve">    Confirm      = $False </w:t>
      </w:r>
    </w:p>
    <w:p w14:paraId="3BA403C5" w14:textId="77777777" w:rsidR="00BB2196" w:rsidRDefault="00BB2196" w:rsidP="004D1FEE">
      <w:pPr>
        <w:pStyle w:val="CodeWithinBulletsEndPACKT"/>
      </w:pPr>
      <w:r>
        <w:t>}</w:t>
      </w:r>
    </w:p>
    <w:p w14:paraId="1E316C11" w14:textId="77777777" w:rsidR="00BB2196" w:rsidRDefault="00BB2196" w:rsidP="004D1FEE">
      <w:pPr>
        <w:pStyle w:val="CodeWithinBulletsEndPACKT"/>
      </w:pPr>
      <w:r>
        <w:lastRenderedPageBreak/>
        <w:t>Grant-</w:t>
      </w:r>
      <w:proofErr w:type="spellStart"/>
      <w:r>
        <w:t>SmbShareAccess</w:t>
      </w:r>
      <w:proofErr w:type="spellEnd"/>
      <w:r>
        <w:t xml:space="preserve"> @AHT</w:t>
      </w:r>
      <w:proofErr w:type="gramStart"/>
      <w:r>
        <w:t>4  |</w:t>
      </w:r>
      <w:proofErr w:type="gramEnd"/>
      <w:r>
        <w:t xml:space="preserve"> Out-Null</w:t>
      </w:r>
    </w:p>
    <w:p w14:paraId="690B974C" w14:textId="77777777" w:rsidR="00BB2196" w:rsidRDefault="00BB2196" w:rsidP="00212C13">
      <w:pPr>
        <w:pStyle w:val="NumberedBulletPACKT"/>
      </w:pPr>
      <w:r>
        <w:t>Grant </w:t>
      </w:r>
      <w:r w:rsidRPr="004D1FEE">
        <w:rPr>
          <w:rStyle w:val="CodeInTextPACKT"/>
        </w:rPr>
        <w:t>Sales</w:t>
      </w:r>
      <w:r>
        <w:t> administrators Read access, and grant </w:t>
      </w:r>
      <w:proofErr w:type="spellStart"/>
      <w:r w:rsidRPr="004D1FEE">
        <w:rPr>
          <w:rStyle w:val="CodeInTextPACKT"/>
        </w:rPr>
        <w:t>SalesAdmins</w:t>
      </w:r>
      <w:proofErr w:type="spellEnd"/>
      <w:r>
        <w:t> Full access:</w:t>
      </w:r>
    </w:p>
    <w:p w14:paraId="7CB8379D" w14:textId="77777777" w:rsidR="00BB2196" w:rsidRDefault="00BB2196" w:rsidP="004D1FEE">
      <w:pPr>
        <w:pStyle w:val="CodeWithinBulletsEndPACKT"/>
      </w:pPr>
      <w:r>
        <w:t xml:space="preserve">$AHT5 = </w:t>
      </w:r>
      <w:proofErr w:type="gramStart"/>
      <w:r>
        <w:t>@{</w:t>
      </w:r>
      <w:proofErr w:type="gramEnd"/>
    </w:p>
    <w:p w14:paraId="423A8FA6" w14:textId="77777777" w:rsidR="00BB2196" w:rsidRDefault="00BB2196" w:rsidP="004D1FEE">
      <w:pPr>
        <w:pStyle w:val="CodeWithinBulletsEndPACKT"/>
      </w:pPr>
      <w:r>
        <w:t xml:space="preserve">    Name        = 'Foo'</w:t>
      </w:r>
    </w:p>
    <w:p w14:paraId="5BA5B8D5" w14:textId="77777777" w:rsidR="00BB2196" w:rsidRDefault="00BB2196" w:rsidP="004D1FEE">
      <w:pPr>
        <w:pStyle w:val="CodeWithinBulletsEndPACKT"/>
      </w:pPr>
      <w:r>
        <w:t xml:space="preserve">    </w:t>
      </w:r>
      <w:proofErr w:type="spellStart"/>
      <w:r>
        <w:t>AccessRight</w:t>
      </w:r>
      <w:proofErr w:type="spellEnd"/>
      <w:r>
        <w:t xml:space="preserve"> = 'Read'</w:t>
      </w:r>
    </w:p>
    <w:p w14:paraId="7FB0A1EF" w14:textId="77777777" w:rsidR="00BB2196" w:rsidRDefault="00BB2196" w:rsidP="004D1FEE">
      <w:pPr>
        <w:pStyle w:val="CodeWithinBulletsEndPACKT"/>
      </w:pPr>
      <w:r>
        <w:t xml:space="preserve">    </w:t>
      </w:r>
      <w:proofErr w:type="spellStart"/>
      <w:r>
        <w:t>AccountName</w:t>
      </w:r>
      <w:proofErr w:type="spellEnd"/>
      <w:r>
        <w:t xml:space="preserve"> = 'Sales'</w:t>
      </w:r>
    </w:p>
    <w:p w14:paraId="364156DE" w14:textId="77777777" w:rsidR="00BB2196" w:rsidRDefault="00BB2196" w:rsidP="004D1FEE">
      <w:pPr>
        <w:pStyle w:val="CodeWithinBulletsEndPACKT"/>
      </w:pPr>
      <w:r>
        <w:t xml:space="preserve">    Confirm     = $false </w:t>
      </w:r>
    </w:p>
    <w:p w14:paraId="03AE6509" w14:textId="77777777" w:rsidR="00BB2196" w:rsidRDefault="00BB2196" w:rsidP="004D1FEE">
      <w:pPr>
        <w:pStyle w:val="CodeWithinBulletsEndPACKT"/>
      </w:pPr>
      <w:r>
        <w:t>}</w:t>
      </w:r>
    </w:p>
    <w:p w14:paraId="5466AA57" w14:textId="77777777" w:rsidR="00BB2196" w:rsidRDefault="00BB2196" w:rsidP="004D1FEE">
      <w:pPr>
        <w:pStyle w:val="CodeWithinBulletsEndPACKT"/>
      </w:pPr>
      <w:r>
        <w:t>Grant-</w:t>
      </w:r>
      <w:proofErr w:type="spellStart"/>
      <w:r>
        <w:t>SmbShareAccess</w:t>
      </w:r>
      <w:proofErr w:type="spellEnd"/>
      <w:r>
        <w:t xml:space="preserve"> @AHT5 | Out-Null</w:t>
      </w:r>
    </w:p>
    <w:p w14:paraId="01A19B8F" w14:textId="77777777" w:rsidR="00BB2196" w:rsidRDefault="00BB2196" w:rsidP="004D1FEE">
      <w:pPr>
        <w:pStyle w:val="CodeWithinBulletsEndPACKT"/>
      </w:pPr>
      <w:r>
        <w:t xml:space="preserve">$AHT6 = </w:t>
      </w:r>
      <w:proofErr w:type="gramStart"/>
      <w:r>
        <w:t>@{</w:t>
      </w:r>
      <w:proofErr w:type="gramEnd"/>
    </w:p>
    <w:p w14:paraId="2FD96929" w14:textId="77777777" w:rsidR="00BB2196" w:rsidRDefault="00BB2196" w:rsidP="004D1FEE">
      <w:pPr>
        <w:pStyle w:val="CodeWithinBulletsEndPACKT"/>
      </w:pPr>
      <w:r>
        <w:t xml:space="preserve">    Name        = 'Foo'</w:t>
      </w:r>
    </w:p>
    <w:p w14:paraId="42A403D1" w14:textId="77777777" w:rsidR="00BB2196" w:rsidRDefault="00BB2196" w:rsidP="004D1FEE">
      <w:pPr>
        <w:pStyle w:val="CodeWithinBulletsEndPACKT"/>
      </w:pPr>
      <w:r>
        <w:t xml:space="preserve">    </w:t>
      </w:r>
      <w:proofErr w:type="spellStart"/>
      <w:r>
        <w:t>AccessRight</w:t>
      </w:r>
      <w:proofErr w:type="spellEnd"/>
      <w:r>
        <w:t xml:space="preserve"> = 'Full'</w:t>
      </w:r>
    </w:p>
    <w:p w14:paraId="29333791" w14:textId="77777777" w:rsidR="00BB2196" w:rsidRDefault="00BB2196" w:rsidP="004D1FEE">
      <w:pPr>
        <w:pStyle w:val="CodeWithinBulletsEndPACKT"/>
      </w:pPr>
      <w:r>
        <w:t xml:space="preserve">    </w:t>
      </w:r>
      <w:proofErr w:type="spellStart"/>
      <w:r>
        <w:t>AccountName</w:t>
      </w:r>
      <w:proofErr w:type="spellEnd"/>
      <w:r>
        <w:t xml:space="preserve"> = '</w:t>
      </w:r>
      <w:proofErr w:type="spellStart"/>
      <w:r>
        <w:t>SalesAdmins</w:t>
      </w:r>
      <w:proofErr w:type="spellEnd"/>
      <w:r>
        <w:t>'</w:t>
      </w:r>
    </w:p>
    <w:p w14:paraId="2CE76E2C" w14:textId="77777777" w:rsidR="00BB2196" w:rsidRDefault="00BB2196" w:rsidP="004D1FEE">
      <w:pPr>
        <w:pStyle w:val="CodeWithinBulletsEndPACKT"/>
      </w:pPr>
      <w:r>
        <w:t xml:space="preserve">    Confirm     = $false     </w:t>
      </w:r>
    </w:p>
    <w:p w14:paraId="457A662D" w14:textId="77777777" w:rsidR="00BB2196" w:rsidRDefault="00BB2196" w:rsidP="004D1FEE">
      <w:pPr>
        <w:pStyle w:val="CodeWithinBulletsEndPACKT"/>
      </w:pPr>
      <w:r>
        <w:t>}</w:t>
      </w:r>
    </w:p>
    <w:p w14:paraId="03AE9E2C" w14:textId="77777777" w:rsidR="00BB2196" w:rsidRDefault="00BB2196" w:rsidP="004D1FEE">
      <w:pPr>
        <w:pStyle w:val="CodeWithinBulletsEndPACKT"/>
      </w:pPr>
      <w:r>
        <w:t>Grant-</w:t>
      </w:r>
      <w:proofErr w:type="spellStart"/>
      <w:proofErr w:type="gramStart"/>
      <w:r>
        <w:t>SmbShareAccess</w:t>
      </w:r>
      <w:proofErr w:type="spellEnd"/>
      <w:r>
        <w:t xml:space="preserve">  @</w:t>
      </w:r>
      <w:proofErr w:type="gramEnd"/>
      <w:r>
        <w:t>AHT6 | Out-Null</w:t>
      </w:r>
    </w:p>
    <w:p w14:paraId="5CF6BEF2" w14:textId="77777777" w:rsidR="00BB2196" w:rsidRDefault="00BB2196" w:rsidP="00212C13">
      <w:pPr>
        <w:pStyle w:val="NumberedBulletPACKT"/>
      </w:pPr>
      <w:r>
        <w:t>Review the ACL on the </w:t>
      </w:r>
      <w:r w:rsidRPr="004D1FEE">
        <w:rPr>
          <w:rStyle w:val="CodeInTextPACKT"/>
        </w:rPr>
        <w:t>Foo</w:t>
      </w:r>
      <w:r>
        <w:t> share:</w:t>
      </w:r>
    </w:p>
    <w:p w14:paraId="01083644" w14:textId="77777777" w:rsidR="00BB2196" w:rsidRDefault="00BB2196" w:rsidP="004D1FEE">
      <w:pPr>
        <w:pStyle w:val="CodeWithinBulletsEndPACKT"/>
      </w:pPr>
      <w:r>
        <w:t>Get-</w:t>
      </w:r>
      <w:proofErr w:type="spellStart"/>
      <w:r>
        <w:t>SmbShareAccess</w:t>
      </w:r>
      <w:proofErr w:type="spellEnd"/>
      <w:r>
        <w:t xml:space="preserve"> -Name Foo | </w:t>
      </w:r>
    </w:p>
    <w:p w14:paraId="331674D8" w14:textId="77777777" w:rsidR="00BB2196" w:rsidRDefault="00BB2196" w:rsidP="004D1FEE">
      <w:pPr>
        <w:pStyle w:val="CodeWithinBulletsEndPACKT"/>
      </w:pPr>
      <w:r>
        <w:t xml:space="preserve">  Sort-Object </w:t>
      </w:r>
      <w:proofErr w:type="spellStart"/>
      <w:r>
        <w:t>AccessRight</w:t>
      </w:r>
      <w:proofErr w:type="spellEnd"/>
    </w:p>
    <w:p w14:paraId="7F8D4767" w14:textId="77777777" w:rsidR="00BB2196" w:rsidRDefault="00BB2196" w:rsidP="00212C13">
      <w:pPr>
        <w:pStyle w:val="NumberedBulletPACKT"/>
      </w:pPr>
      <w:r>
        <w:t>Set the ACL file to be same as the shared ACL:</w:t>
      </w:r>
    </w:p>
    <w:p w14:paraId="69F923F4" w14:textId="77777777" w:rsidR="00BB2196" w:rsidRDefault="00BB2196" w:rsidP="004D1FEE">
      <w:pPr>
        <w:pStyle w:val="CodeWithinBulletsEndPACKT"/>
      </w:pPr>
      <w:r>
        <w:t>Set-</w:t>
      </w:r>
      <w:proofErr w:type="spellStart"/>
      <w:r>
        <w:t>SmbPathAcl</w:t>
      </w:r>
      <w:proofErr w:type="spellEnd"/>
      <w:r>
        <w:t xml:space="preserve"> -</w:t>
      </w:r>
      <w:proofErr w:type="spellStart"/>
      <w:r>
        <w:t>ShareName</w:t>
      </w:r>
      <w:proofErr w:type="spellEnd"/>
      <w:r>
        <w:t xml:space="preserve"> 'Foo'</w:t>
      </w:r>
    </w:p>
    <w:p w14:paraId="15E52EAB" w14:textId="77777777" w:rsidR="00BB2196" w:rsidRDefault="00BB2196" w:rsidP="00212C13">
      <w:pPr>
        <w:pStyle w:val="NumberedBulletPACKT"/>
      </w:pPr>
      <w:r>
        <w:t>Create a file in </w:t>
      </w:r>
      <w:r w:rsidRPr="004D1FEE">
        <w:rPr>
          <w:rStyle w:val="CodeInTextPACKT"/>
        </w:rPr>
        <w:t>C\Foo</w:t>
      </w:r>
      <w:r>
        <w:t>:</w:t>
      </w:r>
    </w:p>
    <w:p w14:paraId="143C2699" w14:textId="77777777" w:rsidR="00BB2196" w:rsidRDefault="00BB2196" w:rsidP="004D1FEE">
      <w:pPr>
        <w:pStyle w:val="CodeWithinBulletsEndPACKT"/>
      </w:pPr>
      <w:r>
        <w:t>'foo' | Out-File -</w:t>
      </w:r>
      <w:proofErr w:type="spellStart"/>
      <w:r>
        <w:t>FilePath</w:t>
      </w:r>
      <w:proofErr w:type="spellEnd"/>
      <w:r>
        <w:t xml:space="preserve"> C:\Foo\Foo.Txt</w:t>
      </w:r>
    </w:p>
    <w:p w14:paraId="62A17234" w14:textId="77777777" w:rsidR="00BB2196" w:rsidRDefault="00BB2196" w:rsidP="00212C13">
      <w:pPr>
        <w:pStyle w:val="NumberedBulletPACKT"/>
      </w:pPr>
      <w:r>
        <w:t>Set the ACL file to be same as the shared ACL:</w:t>
      </w:r>
    </w:p>
    <w:p w14:paraId="66A71EB0" w14:textId="77777777" w:rsidR="00BB2196" w:rsidRDefault="00BB2196" w:rsidP="004D1FEE">
      <w:pPr>
        <w:pStyle w:val="CodeWithinBulletsEndPACKT"/>
      </w:pPr>
      <w:r>
        <w:t>Set-</w:t>
      </w:r>
      <w:proofErr w:type="spellStart"/>
      <w:r>
        <w:t>SmbPathAcl</w:t>
      </w:r>
      <w:proofErr w:type="spellEnd"/>
      <w:r>
        <w:t xml:space="preserve"> -</w:t>
      </w:r>
      <w:proofErr w:type="spellStart"/>
      <w:r>
        <w:t>ShareName</w:t>
      </w:r>
      <w:proofErr w:type="spellEnd"/>
      <w:r>
        <w:t xml:space="preserve"> 'Foo'</w:t>
      </w:r>
    </w:p>
    <w:p w14:paraId="3451320F" w14:textId="77777777" w:rsidR="00BB2196" w:rsidRDefault="00BB2196" w:rsidP="00212C13">
      <w:pPr>
        <w:pStyle w:val="NumberedBulletPACKT"/>
      </w:pPr>
      <w:r>
        <w:t>View the ACL folder using </w:t>
      </w:r>
      <w:r w:rsidRPr="004D1FEE">
        <w:rPr>
          <w:rStyle w:val="CodeInTextPACKT"/>
        </w:rPr>
        <w:t>Get-</w:t>
      </w:r>
      <w:proofErr w:type="spellStart"/>
      <w:r w:rsidRPr="004D1FEE">
        <w:rPr>
          <w:rStyle w:val="CodeInTextPACKT"/>
        </w:rPr>
        <w:t>NTFSAccess</w:t>
      </w:r>
      <w:proofErr w:type="spellEnd"/>
      <w:r>
        <w:t>:</w:t>
      </w:r>
    </w:p>
    <w:p w14:paraId="29FA4769" w14:textId="77777777" w:rsidR="00BB2196" w:rsidRDefault="00BB2196" w:rsidP="004D1FEE">
      <w:pPr>
        <w:pStyle w:val="CodeWithinBulletsEndPACKT"/>
      </w:pPr>
      <w:r>
        <w:t>Get-</w:t>
      </w:r>
      <w:proofErr w:type="spellStart"/>
      <w:r>
        <w:t>NTFSAccess</w:t>
      </w:r>
      <w:proofErr w:type="spellEnd"/>
      <w:r>
        <w:t xml:space="preserve"> -Path C:\Foo | </w:t>
      </w:r>
    </w:p>
    <w:p w14:paraId="01925872" w14:textId="77777777" w:rsidR="00BB2196" w:rsidRDefault="00BB2196" w:rsidP="004D1FEE">
      <w:pPr>
        <w:pStyle w:val="CodeWithinBulletsEndPACKT"/>
      </w:pPr>
      <w:r>
        <w:t xml:space="preserve">  Format-Table -</w:t>
      </w:r>
      <w:proofErr w:type="spellStart"/>
      <w:r>
        <w:t>AutoSize</w:t>
      </w:r>
      <w:proofErr w:type="spellEnd"/>
    </w:p>
    <w:p w14:paraId="6657C3F6" w14:textId="77777777" w:rsidR="00BB2196" w:rsidRDefault="00BB2196" w:rsidP="00212C13">
      <w:pPr>
        <w:pStyle w:val="NumberedBulletPACKT"/>
      </w:pPr>
      <w:r>
        <w:t>View the ACL file:</w:t>
      </w:r>
    </w:p>
    <w:p w14:paraId="50059733" w14:textId="77777777" w:rsidR="00BB2196" w:rsidRDefault="00BB2196" w:rsidP="004D1FEE">
      <w:pPr>
        <w:pStyle w:val="CodeWithinBulletsEndPACKT"/>
      </w:pPr>
      <w:r>
        <w:t>Get-</w:t>
      </w:r>
      <w:proofErr w:type="spellStart"/>
      <w:r>
        <w:t>NTFSAccess</w:t>
      </w:r>
      <w:proofErr w:type="spellEnd"/>
      <w:r>
        <w:t xml:space="preserve"> -Path C:\Foo\Foo.Txt |</w:t>
      </w:r>
    </w:p>
    <w:p w14:paraId="018654E0" w14:textId="77777777" w:rsidR="00BB2196" w:rsidRDefault="00BB2196" w:rsidP="004D1FEE">
      <w:pPr>
        <w:pStyle w:val="CodeWithinBulletsEndPACKT"/>
      </w:pPr>
      <w:r>
        <w:t xml:space="preserve">  Format-Table -</w:t>
      </w:r>
      <w:proofErr w:type="spellStart"/>
      <w:r>
        <w:t>AutoSize</w:t>
      </w:r>
      <w:proofErr w:type="spellEnd"/>
    </w:p>
    <w:p w14:paraId="1972C495" w14:textId="77777777" w:rsidR="00BB2196" w:rsidRPr="004D1FEE" w:rsidRDefault="00BB2196" w:rsidP="004D1FEE">
      <w:pPr>
        <w:pStyle w:val="Heading2"/>
      </w:pPr>
      <w:r w:rsidRPr="004D1FEE">
        <w:t>How it works…</w:t>
      </w:r>
    </w:p>
    <w:p w14:paraId="62EC4C3D" w14:textId="77777777" w:rsidR="00BB2196" w:rsidRDefault="00BB2196" w:rsidP="00212C13">
      <w:pPr>
        <w:pStyle w:val="NormalPACKT"/>
      </w:pPr>
      <w:r>
        <w:t>In </w:t>
      </w:r>
      <w:r w:rsidRPr="004D1FEE">
        <w:rPr>
          <w:rStyle w:val="ItalicsPACKT"/>
        </w:rPr>
        <w:t>step 1</w:t>
      </w:r>
      <w:r>
        <w:t>, you look at the existing shares and access rights, which looks like this:</w:t>
      </w:r>
    </w:p>
    <w:p w14:paraId="1E35A9C6" w14:textId="491BC7EB" w:rsidR="00BB2196" w:rsidRDefault="00BB2196" w:rsidP="00212C13">
      <w:pPr>
        <w:pStyle w:val="FigurePACKT"/>
      </w:pPr>
      <w:r>
        <w:rPr>
          <w:noProof/>
        </w:rPr>
        <w:lastRenderedPageBreak/>
        <w:drawing>
          <wp:inline distT="0" distB="0" distL="0" distR="0" wp14:anchorId="283DA240" wp14:editId="1E269480">
            <wp:extent cx="5067300" cy="1638300"/>
            <wp:effectExtent l="0" t="0" r="0" b="0"/>
            <wp:docPr id="59" name="Picture 5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inline>
        </w:drawing>
      </w:r>
    </w:p>
    <w:p w14:paraId="0BBED86A" w14:textId="77777777" w:rsidR="00BB2196" w:rsidRDefault="00BB2196" w:rsidP="00212C13">
      <w:pPr>
        <w:pStyle w:val="NormalPACKT"/>
      </w:pPr>
      <w:r>
        <w:t>In </w:t>
      </w:r>
      <w:r w:rsidRPr="004D1FEE">
        <w:rPr>
          <w:rStyle w:val="ItalicsPACKT"/>
        </w:rPr>
        <w:t>step 2</w:t>
      </w:r>
      <w:r>
        <w:t>, you create a new SMB share (</w:t>
      </w:r>
      <w:r w:rsidRPr="004D1FEE">
        <w:rPr>
          <w:rStyle w:val="CodeInTextPACKT"/>
        </w:rPr>
        <w:t>Foo</w:t>
      </w:r>
      <w:r>
        <w:t>) on the </w:t>
      </w:r>
      <w:r w:rsidRPr="004D1FEE">
        <w:rPr>
          <w:rStyle w:val="CodeInTextPACKT"/>
        </w:rPr>
        <w:t>C:\Foo</w:t>
      </w:r>
      <w:r>
        <w:t> folder, which looks like this:</w:t>
      </w:r>
    </w:p>
    <w:p w14:paraId="338118ED" w14:textId="22FC0A38" w:rsidR="00BB2196" w:rsidRDefault="00BB2196" w:rsidP="00212C13">
      <w:pPr>
        <w:pStyle w:val="FigurePACKT"/>
      </w:pPr>
      <w:r>
        <w:rPr>
          <w:noProof/>
        </w:rPr>
        <w:drawing>
          <wp:inline distT="0" distB="0" distL="0" distR="0" wp14:anchorId="5F86374E" wp14:editId="2BD845D7">
            <wp:extent cx="3467100" cy="883920"/>
            <wp:effectExtent l="0" t="0" r="0" b="0"/>
            <wp:docPr id="58" name="Picture 5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100" cy="883920"/>
                    </a:xfrm>
                    <a:prstGeom prst="rect">
                      <a:avLst/>
                    </a:prstGeom>
                    <a:noFill/>
                    <a:ln>
                      <a:noFill/>
                    </a:ln>
                  </pic:spPr>
                </pic:pic>
              </a:graphicData>
            </a:graphic>
          </wp:inline>
        </w:drawing>
      </w:r>
    </w:p>
    <w:p w14:paraId="7AA5FB55" w14:textId="77777777" w:rsidR="00BB2196" w:rsidRDefault="00BB2196" w:rsidP="00212C13">
      <w:pPr>
        <w:pStyle w:val="NormalPACKT"/>
      </w:pPr>
      <w:r>
        <w:t>With </w:t>
      </w:r>
      <w:r w:rsidRPr="004D1FEE">
        <w:rPr>
          <w:rStyle w:val="ItalicsPACKT"/>
        </w:rPr>
        <w:t>step 3</w:t>
      </w:r>
      <w:r>
        <w:t>, you add a description to the share. In </w:t>
      </w:r>
      <w:r w:rsidRPr="004D1FEE">
        <w:rPr>
          <w:rStyle w:val="ItalicsPACKT"/>
        </w:rPr>
        <w:t>step 4</w:t>
      </w:r>
      <w:r>
        <w:t>, you set the share enumeration mode to </w:t>
      </w:r>
      <w:proofErr w:type="spellStart"/>
      <w:r w:rsidRPr="004D1FEE">
        <w:rPr>
          <w:rStyle w:val="CodeInTextPACKT"/>
        </w:rPr>
        <w:t>AccessBased</w:t>
      </w:r>
      <w:proofErr w:type="spellEnd"/>
      <w:r>
        <w:t>. In </w:t>
      </w:r>
      <w:r w:rsidRPr="004D1FEE">
        <w:rPr>
          <w:rStyle w:val="ItalicsPACKT"/>
        </w:rPr>
        <w:t>step 5</w:t>
      </w:r>
      <w:r>
        <w:t>, you set encryption for data sent to/from the </w:t>
      </w:r>
      <w:r w:rsidRPr="004D1FEE">
        <w:rPr>
          <w:rStyle w:val="CodeInTextPACKT"/>
        </w:rPr>
        <w:t>Foo</w:t>
      </w:r>
      <w:r>
        <w:t> share. With </w:t>
      </w:r>
      <w:r w:rsidRPr="004D1FEE">
        <w:rPr>
          <w:rStyle w:val="ItalicsPACKT"/>
        </w:rPr>
        <w:t>step 6</w:t>
      </w:r>
      <w:r>
        <w:t>, you explicitly remove all access to the </w:t>
      </w:r>
      <w:r w:rsidRPr="004D1FEE">
        <w:rPr>
          <w:rStyle w:val="CodeInTextPACKT"/>
        </w:rPr>
        <w:t>Foo</w:t>
      </w:r>
      <w:r>
        <w:t> share. In </w:t>
      </w:r>
      <w:r w:rsidRPr="004D1FEE">
        <w:rPr>
          <w:rStyle w:val="ItalicsPACKT"/>
        </w:rPr>
        <w:t>step 7</w:t>
      </w:r>
      <w:r>
        <w:t>, you enable </w:t>
      </w:r>
      <w:proofErr w:type="spellStart"/>
      <w:r w:rsidRPr="004D1FEE">
        <w:rPr>
          <w:rStyle w:val="CodeInTextPACKT"/>
        </w:rPr>
        <w:t>Reskit</w:t>
      </w:r>
      <w:proofErr w:type="spellEnd"/>
      <w:r w:rsidRPr="004D1FEE">
        <w:rPr>
          <w:rStyle w:val="CodeInTextPACKT"/>
        </w:rPr>
        <w:t>\Administrator</w:t>
      </w:r>
      <w:r>
        <w:t> to have read-only access to the share. In </w:t>
      </w:r>
      <w:r w:rsidRPr="004D1FEE">
        <w:rPr>
          <w:rStyle w:val="ItalicsPACKT"/>
        </w:rPr>
        <w:t>step 8</w:t>
      </w:r>
      <w:r>
        <w:t>, you enable the OS to have full access to the share, while in </w:t>
      </w:r>
      <w:r w:rsidRPr="004D1FEE">
        <w:rPr>
          <w:rStyle w:val="ItalicsPACKT"/>
        </w:rPr>
        <w:t>step 9</w:t>
      </w:r>
      <w:r>
        <w:t>, you allow the creator or owner full access to files or folders in the share. In </w:t>
      </w:r>
      <w:r w:rsidRPr="004D1FEE">
        <w:rPr>
          <w:rStyle w:val="ItalicsPACKT"/>
        </w:rPr>
        <w:t>step 10</w:t>
      </w:r>
      <w:r>
        <w:t>, you grant all members of the </w:t>
      </w:r>
      <w:r w:rsidRPr="004D1FEE">
        <w:rPr>
          <w:rStyle w:val="CodeInTextPACKT"/>
        </w:rPr>
        <w:t>Sales</w:t>
      </w:r>
      <w:r>
        <w:t> group read access to data on the share, and you grant members of the </w:t>
      </w:r>
      <w:proofErr w:type="spellStart"/>
      <w:r w:rsidRPr="004D1FEE">
        <w:rPr>
          <w:rStyle w:val="CodeInTextPACKT"/>
        </w:rPr>
        <w:t>SalesAdmins</w:t>
      </w:r>
      <w:proofErr w:type="spellEnd"/>
      <w:r>
        <w:t> group full access to the share. </w:t>
      </w:r>
      <w:r w:rsidRPr="004D1FEE">
        <w:rPr>
          <w:rStyle w:val="ItalicsPACKT"/>
        </w:rPr>
        <w:t>Step 3</w:t>
      </w:r>
      <w:r>
        <w:t> through </w:t>
      </w:r>
      <w:r w:rsidRPr="004D1FEE">
        <w:rPr>
          <w:rStyle w:val="ItalicsPACKT"/>
        </w:rPr>
        <w:t>step 10</w:t>
      </w:r>
      <w:r>
        <w:t> produce no output.</w:t>
      </w:r>
    </w:p>
    <w:p w14:paraId="4CA7F7C5" w14:textId="77777777" w:rsidR="00BB2196" w:rsidRDefault="00BB2196" w:rsidP="00212C13">
      <w:pPr>
        <w:pStyle w:val="NormalPACKT"/>
      </w:pPr>
      <w:r>
        <w:t>After configuring access to the share, in </w:t>
      </w:r>
      <w:r w:rsidRPr="004D1FEE">
        <w:rPr>
          <w:rStyle w:val="ItalicsPACKT"/>
        </w:rPr>
        <w:t>step 11</w:t>
      </w:r>
      <w:r>
        <w:t>, you use the </w:t>
      </w:r>
      <w:r w:rsidRPr="004D1FEE">
        <w:rPr>
          <w:rStyle w:val="CodeInTextPACKT"/>
        </w:rPr>
        <w:t>Get-</w:t>
      </w:r>
      <w:proofErr w:type="spellStart"/>
      <w:r w:rsidRPr="004D1FEE">
        <w:rPr>
          <w:rStyle w:val="CodeInTextPACKT"/>
        </w:rPr>
        <w:t>SMBShareAccess</w:t>
      </w:r>
      <w:proofErr w:type="spellEnd"/>
      <w:r>
        <w:t> cmdlet to view the </w:t>
      </w:r>
      <w:r w:rsidRPr="004D1FEE">
        <w:rPr>
          <w:rStyle w:val="CodeInTextPACKT"/>
        </w:rPr>
        <w:t>Foo</w:t>
      </w:r>
      <w:r>
        <w:t> share's ACL, which looks like this:</w:t>
      </w:r>
    </w:p>
    <w:p w14:paraId="62D91F33" w14:textId="0A174166" w:rsidR="00BB2196" w:rsidRDefault="00BB2196" w:rsidP="00212C13">
      <w:pPr>
        <w:pStyle w:val="FigurePACKT"/>
      </w:pPr>
      <w:r>
        <w:rPr>
          <w:noProof/>
        </w:rPr>
        <w:drawing>
          <wp:inline distT="0" distB="0" distL="0" distR="0" wp14:anchorId="3B04A52C" wp14:editId="1F6BEAB1">
            <wp:extent cx="4777740" cy="1546860"/>
            <wp:effectExtent l="0" t="0" r="3810" b="0"/>
            <wp:docPr id="57" name="Picture 5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7740" cy="1546860"/>
                    </a:xfrm>
                    <a:prstGeom prst="rect">
                      <a:avLst/>
                    </a:prstGeom>
                    <a:noFill/>
                    <a:ln>
                      <a:noFill/>
                    </a:ln>
                  </pic:spPr>
                </pic:pic>
              </a:graphicData>
            </a:graphic>
          </wp:inline>
        </w:drawing>
      </w:r>
    </w:p>
    <w:p w14:paraId="3E8ED12D" w14:textId="77777777" w:rsidR="00BB2196" w:rsidRDefault="00BB2196" w:rsidP="0047330C">
      <w:pPr>
        <w:pStyle w:val="NormalPACKT"/>
      </w:pPr>
      <w:r w:rsidRPr="0047330C">
        <w:t>In </w:t>
      </w:r>
      <w:r w:rsidRPr="004D1FEE">
        <w:rPr>
          <w:rStyle w:val="ItalicsPACKT"/>
        </w:rPr>
        <w:t>step 12</w:t>
      </w:r>
      <w:r w:rsidRPr="0047330C">
        <w:t>, you set the NTFS ACL file/folder to be same as the ACL for the share, which produces no output. With </w:t>
      </w:r>
      <w:r w:rsidRPr="004D1FEE">
        <w:rPr>
          <w:rStyle w:val="ItalicsPACKT"/>
        </w:rPr>
        <w:t>step 13</w:t>
      </w:r>
      <w:r w:rsidRPr="0047330C">
        <w:t>, you create a new file in the </w:t>
      </w:r>
      <w:r w:rsidRPr="004D1FEE">
        <w:rPr>
          <w:rStyle w:val="CodeInTextPACKT"/>
        </w:rPr>
        <w:t>C:\Foo</w:t>
      </w:r>
      <w:r>
        <w:t> folder. These two steps produce no output.</w:t>
      </w:r>
    </w:p>
    <w:p w14:paraId="07FB8989" w14:textId="77777777" w:rsidR="00BB2196" w:rsidRDefault="00BB2196" w:rsidP="0047330C">
      <w:pPr>
        <w:pStyle w:val="NormalPACKT"/>
      </w:pPr>
      <w:r>
        <w:t>In </w:t>
      </w:r>
      <w:r w:rsidRPr="004D1FEE">
        <w:rPr>
          <w:rStyle w:val="ItalicsPACKT"/>
        </w:rPr>
        <w:t>step 14</w:t>
      </w:r>
      <w:r w:rsidRPr="0047330C">
        <w:t>, you view the updated ACL on the </w:t>
      </w:r>
      <w:r w:rsidRPr="004D1FEE">
        <w:rPr>
          <w:rStyle w:val="CodeInTextPACKT"/>
        </w:rPr>
        <w:t>C:\Foo</w:t>
      </w:r>
      <w:r>
        <w:t> folder itself, which looks like this:</w:t>
      </w:r>
    </w:p>
    <w:p w14:paraId="57D80C9B" w14:textId="4F5A97A8" w:rsidR="00BB2196" w:rsidRDefault="00BB2196" w:rsidP="00DE502A">
      <w:pPr>
        <w:pStyle w:val="FigurePACKT"/>
      </w:pPr>
      <w:r>
        <w:rPr>
          <w:noProof/>
        </w:rPr>
        <w:lastRenderedPageBreak/>
        <w:drawing>
          <wp:inline distT="0" distB="0" distL="0" distR="0" wp14:anchorId="3C4149CC" wp14:editId="05209E03">
            <wp:extent cx="5943600" cy="1954530"/>
            <wp:effectExtent l="0" t="0" r="0" b="7620"/>
            <wp:docPr id="56" name="Picture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4530"/>
                    </a:xfrm>
                    <a:prstGeom prst="rect">
                      <a:avLst/>
                    </a:prstGeom>
                    <a:noFill/>
                    <a:ln>
                      <a:noFill/>
                    </a:ln>
                  </pic:spPr>
                </pic:pic>
              </a:graphicData>
            </a:graphic>
          </wp:inline>
        </w:drawing>
      </w:r>
    </w:p>
    <w:p w14:paraId="16688D39" w14:textId="77777777" w:rsidR="00BB2196" w:rsidRDefault="00BB2196" w:rsidP="0047330C">
      <w:pPr>
        <w:pStyle w:val="NormalPACKT"/>
      </w:pPr>
      <w:r w:rsidRPr="0047330C">
        <w:t>Finally, in </w:t>
      </w:r>
      <w:r w:rsidRPr="004D1FEE">
        <w:rPr>
          <w:rStyle w:val="ItalicsPACKT"/>
        </w:rPr>
        <w:t>step 15</w:t>
      </w:r>
      <w:r w:rsidRPr="0047330C">
        <w:t>, you view the ACL for the file you created in </w:t>
      </w:r>
      <w:r w:rsidRPr="004D1FEE">
        <w:rPr>
          <w:rStyle w:val="ItalicsPACKT"/>
        </w:rPr>
        <w:t>step 13</w:t>
      </w:r>
      <w:r>
        <w:t>, which looks like this:</w:t>
      </w:r>
    </w:p>
    <w:p w14:paraId="43FE814C" w14:textId="5EE444A5" w:rsidR="00BB2196" w:rsidRDefault="00BB2196" w:rsidP="00DE502A">
      <w:pPr>
        <w:pStyle w:val="FigurePACKT"/>
      </w:pPr>
      <w:r>
        <w:rPr>
          <w:noProof/>
        </w:rPr>
        <w:drawing>
          <wp:inline distT="0" distB="0" distL="0" distR="0" wp14:anchorId="2FB8F585" wp14:editId="4262AF1A">
            <wp:extent cx="5943600" cy="1666240"/>
            <wp:effectExtent l="0" t="0" r="0" b="0"/>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15B3264A" w14:textId="77777777" w:rsidR="00BB2196" w:rsidRPr="004D1FEE" w:rsidRDefault="00BB2196" w:rsidP="004D1FEE">
      <w:pPr>
        <w:pStyle w:val="Heading2"/>
      </w:pPr>
      <w:r w:rsidRPr="004D1FEE">
        <w:t>There's more...</w:t>
      </w:r>
    </w:p>
    <w:p w14:paraId="14D0AB05" w14:textId="77777777" w:rsidR="00BB2196" w:rsidRDefault="00BB2196" w:rsidP="00212C13">
      <w:pPr>
        <w:pStyle w:val="NormalPACKT"/>
      </w:pPr>
      <w:r>
        <w:t>In </w:t>
      </w:r>
      <w:r w:rsidRPr="004D1FEE">
        <w:rPr>
          <w:rStyle w:val="ItalicsPACKT"/>
        </w:rPr>
        <w:t>step 1</w:t>
      </w:r>
      <w:r>
        <w:t>, you examined the existing SMB shares. This step is run on the </w:t>
      </w:r>
      <w:r w:rsidRPr="004D1FEE">
        <w:rPr>
          <w:rStyle w:val="CodeInTextPACKT"/>
        </w:rPr>
        <w:t>FS1</w:t>
      </w:r>
      <w:r>
        <w:t> file server after you've hardened it (see the </w:t>
      </w:r>
      <w:r w:rsidRPr="004D1FEE">
        <w:rPr>
          <w:rStyle w:val="ItalicsPACKT"/>
        </w:rPr>
        <w:t>Creating and securing an SMB file server</w:t>
      </w:r>
      <w:r>
        <w:t> recipe). Thus, all the default shares (except the </w:t>
      </w:r>
      <w:r w:rsidRPr="004D1FEE">
        <w:rPr>
          <w:rStyle w:val="CodeInTextPACKT"/>
        </w:rPr>
        <w:t>IPC$</w:t>
      </w:r>
      <w:r>
        <w:t> share) aren't present on </w:t>
      </w:r>
      <w:r w:rsidRPr="004D1FEE">
        <w:rPr>
          <w:rStyle w:val="CodeInTextPACKT"/>
        </w:rPr>
        <w:t>FS1</w:t>
      </w:r>
      <w:r>
        <w:t>.</w:t>
      </w:r>
    </w:p>
    <w:p w14:paraId="243D92E5" w14:textId="77777777" w:rsidR="00BB2196" w:rsidRDefault="00BB2196" w:rsidP="00212C13">
      <w:pPr>
        <w:pStyle w:val="NormalPACKT"/>
      </w:pPr>
      <w:r>
        <w:t>The </w:t>
      </w:r>
      <w:r w:rsidRPr="004D1FEE">
        <w:rPr>
          <w:rStyle w:val="CodeInTextPACKT"/>
        </w:rPr>
        <w:t>IPC$</w:t>
      </w:r>
      <w:r>
        <w:t> share is also known as the null session connection. This session connection enables anonymous users to enumerate the names of domain accounts and network shares. The </w:t>
      </w:r>
      <w:proofErr w:type="spellStart"/>
      <w:r w:rsidRPr="004D1FEE">
        <w:rPr>
          <w:rStyle w:val="CodeInTextPACKT"/>
        </w:rPr>
        <w:t>lanmanserver</w:t>
      </w:r>
      <w:proofErr w:type="spellEnd"/>
      <w:r>
        <w:t> service creates this share by default, although you can turn it off. The </w:t>
      </w:r>
      <w:r w:rsidRPr="004D1FEE">
        <w:rPr>
          <w:rStyle w:val="CodeInTextPACKT"/>
        </w:rPr>
        <w:t>IPC$</w:t>
      </w:r>
      <w:r>
        <w:t> share is also used to support named pipe connections to your server.</w:t>
      </w:r>
    </w:p>
    <w:p w14:paraId="693917E2" w14:textId="10ABE541" w:rsidR="00BB2196" w:rsidRDefault="00BB2196" w:rsidP="00212C13">
      <w:pPr>
        <w:pStyle w:val="NormalPACKT"/>
      </w:pPr>
      <w:r>
        <w:t>In </w:t>
      </w:r>
      <w:r w:rsidRPr="004D1FEE">
        <w:rPr>
          <w:rStyle w:val="ItalicsPACKT"/>
        </w:rPr>
        <w:t>step 4,</w:t>
      </w:r>
      <w:r>
        <w:t> you set the enumeration mode on the </w:t>
      </w:r>
      <w:r w:rsidRPr="004D1FEE">
        <w:rPr>
          <w:rStyle w:val="CodeInTextPACKT"/>
        </w:rPr>
        <w:t>Foo</w:t>
      </w:r>
      <w:r>
        <w:t> share to </w:t>
      </w:r>
      <w:proofErr w:type="spellStart"/>
      <w:r w:rsidRPr="004D1FEE">
        <w:rPr>
          <w:rStyle w:val="CodeInTextPACKT"/>
        </w:rPr>
        <w:t>AccessBased</w:t>
      </w:r>
      <w:proofErr w:type="spellEnd"/>
      <w:r>
        <w:t xml:space="preserve">. This means that when you're browsing folders and files within this share, you only see the objects you have access to. There is an improvement in security (as people can't see </w:t>
      </w:r>
      <w:r w:rsidR="00212C13">
        <w:t>files,</w:t>
      </w:r>
      <w:r>
        <w:t xml:space="preserve"> they have no access to), but this does introduce a small performance penalty.</w:t>
      </w:r>
    </w:p>
    <w:p w14:paraId="4E5617E3" w14:textId="77777777" w:rsidR="00BB2196" w:rsidRDefault="00BB2196" w:rsidP="00212C13">
      <w:pPr>
        <w:pStyle w:val="NormalPACKT"/>
      </w:pPr>
      <w:r>
        <w:t>In </w:t>
      </w:r>
      <w:r w:rsidRPr="004D1FEE">
        <w:rPr>
          <w:rStyle w:val="ItalicsPACKT"/>
        </w:rPr>
        <w:t>step 5</w:t>
      </w:r>
      <w:r>
        <w:t>, you set up this share to encrypt data sent to/from the share. This overrides the overall server configuration you set in the </w:t>
      </w:r>
      <w:r w:rsidRPr="004D1FEE">
        <w:rPr>
          <w:rStyle w:val="ItalicsPACKT"/>
        </w:rPr>
        <w:t>Setting up and securing an SMB file server</w:t>
      </w:r>
      <w:r>
        <w:t> recipe.</w:t>
      </w:r>
    </w:p>
    <w:p w14:paraId="57DF30B0" w14:textId="77777777" w:rsidR="00BB2196" w:rsidRDefault="00BB2196" w:rsidP="00212C13">
      <w:pPr>
        <w:pStyle w:val="NormalPACKT"/>
      </w:pPr>
      <w:r>
        <w:t>In </w:t>
      </w:r>
      <w:r w:rsidRPr="004D1FEE">
        <w:rPr>
          <w:rStyle w:val="ItalicsPACKT"/>
        </w:rPr>
        <w:t>step 14</w:t>
      </w:r>
      <w:r>
        <w:t> and </w:t>
      </w:r>
      <w:r w:rsidRPr="004D1FEE">
        <w:rPr>
          <w:rStyle w:val="ItalicsPACKT"/>
        </w:rPr>
        <w:t>step 15</w:t>
      </w:r>
      <w:r>
        <w:t>, you examined the ACLs on the underlying folder and file after setting NTFS permissions on </w:t>
      </w:r>
      <w:r w:rsidRPr="004D1FEE">
        <w:rPr>
          <w:rStyle w:val="CodeInTextPACKT"/>
        </w:rPr>
        <w:t>C:\Foo</w:t>
      </w:r>
      <w:r>
        <w:t> to be the same as for the </w:t>
      </w:r>
      <w:r w:rsidRPr="004D1FEE">
        <w:rPr>
          <w:rStyle w:val="CodeInTextPACKT"/>
        </w:rPr>
        <w:t>Foo</w:t>
      </w:r>
      <w:r>
        <w:t> share. Since you didn't remove inheritance from the </w:t>
      </w:r>
      <w:r w:rsidRPr="004D1FEE">
        <w:rPr>
          <w:rStyle w:val="CodeInTextPACKT"/>
        </w:rPr>
        <w:t>C:\Foo</w:t>
      </w:r>
      <w:r>
        <w:t> folder in this recipe, you can see that some users still have access (due to inheritance) to the files and files in the folder. To further secure this folder, you should remove NTFS inheritance from the </w:t>
      </w:r>
      <w:r w:rsidRPr="004D1FEE">
        <w:rPr>
          <w:rStyle w:val="CodeInTextPACKT"/>
        </w:rPr>
        <w:t>C:\Foo</w:t>
      </w:r>
      <w:r>
        <w:t> folder.</w:t>
      </w:r>
    </w:p>
    <w:p w14:paraId="285BA5E2" w14:textId="77777777" w:rsidR="00BB2196" w:rsidRPr="004D1FEE" w:rsidRDefault="00BB2196" w:rsidP="004D1FEE">
      <w:pPr>
        <w:pStyle w:val="Heading2"/>
      </w:pPr>
      <w:r w:rsidRPr="004D1FEE">
        <w:lastRenderedPageBreak/>
        <w:t>See Also</w:t>
      </w:r>
    </w:p>
    <w:p w14:paraId="5EF78FB0" w14:textId="54352AE5" w:rsidR="00BB2196" w:rsidRPr="00402AD2" w:rsidRDefault="00BB2196" w:rsidP="00212C13">
      <w:pPr>
        <w:pStyle w:val="NormalPACKT"/>
      </w:pPr>
      <w:r w:rsidRPr="00402AD2">
        <w:t>For details about </w:t>
      </w:r>
      <w:r w:rsidRPr="004D1FEE">
        <w:rPr>
          <w:rStyle w:val="CodeInTextPACKT"/>
        </w:rPr>
        <w:t>IPC$</w:t>
      </w:r>
      <w:r w:rsidRPr="00402AD2">
        <w:t> share, see </w:t>
      </w:r>
      <w:r w:rsidR="00287328">
        <w:rPr>
          <w:rStyle w:val="URLPACKT0"/>
          <w:bCs/>
        </w:rPr>
        <w:fldChar w:fldCharType="begin"/>
      </w:r>
      <w:r w:rsidR="00287328">
        <w:rPr>
          <w:rStyle w:val="URLPACKT0"/>
          <w:bCs/>
        </w:rPr>
        <w:instrText xml:space="preserve"> HYPERLINK "</w:instrText>
      </w:r>
      <w:r w:rsidR="00287328" w:rsidRPr="00287328">
        <w:rPr>
          <w:rStyle w:val="URLPACKT0"/>
          <w:bCs/>
        </w:rPr>
        <w:instrText>https://support.microsoft.com/help/3034016/ipc-share-and-null-session-behavior-in-windows</w:instrText>
      </w:r>
      <w:r w:rsidR="00287328">
        <w:rPr>
          <w:rStyle w:val="URLPACKT0"/>
          <w:bCs/>
        </w:rPr>
        <w:instrText xml:space="preserve">" </w:instrText>
      </w:r>
      <w:r w:rsidR="00287328">
        <w:rPr>
          <w:rStyle w:val="URLPACKT0"/>
          <w:bCs/>
        </w:rPr>
        <w:fldChar w:fldCharType="separate"/>
      </w:r>
      <w:r w:rsidR="00287328" w:rsidRPr="007E7D62">
        <w:rPr>
          <w:rStyle w:val="Hyperlink"/>
          <w:rFonts w:ascii="Lucida Console" w:hAnsi="Lucida Console"/>
          <w:bCs/>
          <w:sz w:val="19"/>
          <w:szCs w:val="18"/>
        </w:rPr>
        <w:t>https://support.microsoft.com</w:t>
      </w:r>
      <w:del w:id="0" w:author="Siddhant" w:date="2020-09-22T14:09:00Z">
        <w:r w:rsidR="00287328" w:rsidRPr="007E7D62" w:rsidDel="00287328">
          <w:rPr>
            <w:rStyle w:val="Hyperlink"/>
            <w:rFonts w:ascii="Lucida Console" w:hAnsi="Lucida Console"/>
            <w:bCs/>
            <w:sz w:val="19"/>
            <w:szCs w:val="18"/>
          </w:rPr>
          <w:delText>/en-in</w:delText>
        </w:r>
      </w:del>
      <w:r w:rsidR="00287328" w:rsidRPr="007E7D62">
        <w:rPr>
          <w:rStyle w:val="Hyperlink"/>
          <w:rFonts w:ascii="Lucida Console" w:hAnsi="Lucida Console"/>
          <w:bCs/>
          <w:sz w:val="19"/>
          <w:szCs w:val="18"/>
        </w:rPr>
        <w:t>/help/3034016/ipc-share-and-null-session-behavior-in-windows</w:t>
      </w:r>
      <w:r w:rsidR="00287328">
        <w:rPr>
          <w:rStyle w:val="URLPACKT0"/>
          <w:bCs/>
        </w:rPr>
        <w:fldChar w:fldCharType="end"/>
      </w:r>
      <w:r w:rsidRPr="00402AD2">
        <w:t>. Be careful if you chose to turn off the </w:t>
      </w:r>
      <w:r w:rsidRPr="004D1FEE">
        <w:rPr>
          <w:rStyle w:val="CodeInTextPACKT"/>
        </w:rPr>
        <w:t>IPC$</w:t>
      </w:r>
      <w:r w:rsidRPr="00402AD2">
        <w:t> share—test the resulting configuration very carefully.</w:t>
      </w:r>
    </w:p>
    <w:p w14:paraId="01A9EBBE" w14:textId="77777777" w:rsidR="00BB2196" w:rsidRPr="004D1FEE" w:rsidRDefault="00BB2196" w:rsidP="004D1FEE">
      <w:pPr>
        <w:pStyle w:val="Heading1"/>
      </w:pPr>
      <w:r w:rsidRPr="004D1FEE">
        <w:t>Accessing data on SMB shares</w:t>
      </w:r>
    </w:p>
    <w:p w14:paraId="6EC599BC" w14:textId="77777777" w:rsidR="00BB2196" w:rsidRDefault="00BB2196" w:rsidP="00287328">
      <w:pPr>
        <w:pStyle w:val="NormalPACKT"/>
      </w:pPr>
      <w:r>
        <w:t>In the </w:t>
      </w:r>
      <w:r w:rsidRPr="004D1FEE">
        <w:rPr>
          <w:rStyle w:val="ItalicsPACKT"/>
        </w:rPr>
        <w:t>Creating and securing SMB shares</w:t>
      </w:r>
      <w:r>
        <w:t> recipe, you created a share on </w:t>
      </w:r>
      <w:r w:rsidRPr="004D1FEE">
        <w:rPr>
          <w:rStyle w:val="CodeInTextPACKT"/>
        </w:rPr>
        <w:t>FS1</w:t>
      </w:r>
      <w:r>
        <w:t>. Files shared using SMB act and feel like local files when you access the share, for example, via Explorer.</w:t>
      </w:r>
    </w:p>
    <w:p w14:paraId="2DA7A69A" w14:textId="77777777" w:rsidR="00BB2196" w:rsidRDefault="00BB2196" w:rsidP="00287328">
      <w:pPr>
        <w:pStyle w:val="NormalPACKT"/>
      </w:pPr>
      <w:r>
        <w:t>In this recipe, you access the </w:t>
      </w:r>
      <w:r w:rsidRPr="004D1FEE">
        <w:rPr>
          <w:rStyle w:val="CodeInTextPACKT"/>
        </w:rPr>
        <w:t>Foo</w:t>
      </w:r>
      <w:r>
        <w:t> share on </w:t>
      </w:r>
      <w:r w:rsidRPr="004D1FEE">
        <w:rPr>
          <w:rStyle w:val="CodeInTextPACKT"/>
        </w:rPr>
        <w:t>FS1</w:t>
      </w:r>
      <w:r>
        <w:t> from the </w:t>
      </w:r>
      <w:r w:rsidRPr="004D1FEE">
        <w:rPr>
          <w:rStyle w:val="CodeInTextPACKT"/>
        </w:rPr>
        <w:t>CL1</w:t>
      </w:r>
      <w:r>
        <w:t> Windows 10 system you created in </w:t>
      </w:r>
      <w:hyperlink r:id="rId15" w:tooltip="Chapter 1. Establishing a PowerShell Administrative Environment" w:history="1">
        <w:r w:rsidRPr="00287328">
          <w:rPr>
            <w:rStyle w:val="ChapterrefPACKT"/>
          </w:rPr>
          <w:t>Chapter 1</w:t>
        </w:r>
      </w:hyperlink>
      <w:r w:rsidRPr="00287328">
        <w:rPr>
          <w:rStyle w:val="ChapterrefPACKT"/>
        </w:rPr>
        <w:t>, Establishing a PowerShell Administrative Environment</w:t>
      </w:r>
      <w:r>
        <w:t>.</w:t>
      </w:r>
    </w:p>
    <w:p w14:paraId="13AF3724" w14:textId="77777777" w:rsidR="00BB2196" w:rsidRPr="004D1FEE" w:rsidRDefault="00BB2196" w:rsidP="004D1FEE">
      <w:pPr>
        <w:pStyle w:val="Heading2"/>
      </w:pPr>
      <w:r w:rsidRPr="004D1FEE">
        <w:t>Getting ready</w:t>
      </w:r>
    </w:p>
    <w:p w14:paraId="43E327B6" w14:textId="77777777" w:rsidR="00BB2196" w:rsidRDefault="00BB2196" w:rsidP="00287328">
      <w:pPr>
        <w:pStyle w:val="NormalPACKT"/>
      </w:pPr>
      <w:r>
        <w:t>You should have completed the </w:t>
      </w:r>
      <w:r w:rsidRPr="004D1FEE">
        <w:rPr>
          <w:rStyle w:val="ItalicsPACKT"/>
        </w:rPr>
        <w:t>Creating and securing SMB shares</w:t>
      </w:r>
      <w:r>
        <w:t> recipe. Additionally, you should have the </w:t>
      </w:r>
      <w:r w:rsidRPr="004D1FEE">
        <w:rPr>
          <w:rStyle w:val="CodeInTextPACKT"/>
        </w:rPr>
        <w:t>CL1</w:t>
      </w:r>
      <w:r>
        <w:t> Windows 10 system up and working—you created this system in </w:t>
      </w:r>
      <w:hyperlink r:id="rId16" w:tooltip="Chapter 1. Establishing a PowerShell Administrative Environment" w:history="1">
        <w:r w:rsidRPr="00287328">
          <w:rPr>
            <w:rStyle w:val="ChapterrefPACKT"/>
          </w:rPr>
          <w:t>Chapter 1</w:t>
        </w:r>
      </w:hyperlink>
      <w:r w:rsidRPr="00287328">
        <w:rPr>
          <w:rStyle w:val="ChapterrefPACKT"/>
        </w:rPr>
        <w:t>, Establishing a PowerShell Administrative Environment</w:t>
      </w:r>
      <w:r>
        <w:t>.</w:t>
      </w:r>
    </w:p>
    <w:p w14:paraId="7C773D77" w14:textId="77777777" w:rsidR="00BB2196" w:rsidRDefault="00BB2196" w:rsidP="00287328">
      <w:pPr>
        <w:pStyle w:val="NormalPACKT"/>
      </w:pPr>
      <w:r>
        <w:t>You should run this recipe in an elevated console.</w:t>
      </w:r>
    </w:p>
    <w:p w14:paraId="057E01F5" w14:textId="77777777" w:rsidR="00BB2196" w:rsidRPr="004D1FEE" w:rsidRDefault="00BB2196" w:rsidP="004D1FEE">
      <w:pPr>
        <w:pStyle w:val="Heading2"/>
      </w:pPr>
      <w:r w:rsidRPr="004D1FEE">
        <w:t>How to do it...</w:t>
      </w:r>
    </w:p>
    <w:p w14:paraId="4E1DD411" w14:textId="77777777" w:rsidR="00BB2196" w:rsidRDefault="00BB2196" w:rsidP="00DE502A">
      <w:pPr>
        <w:pStyle w:val="NumberedBulletPACKT"/>
        <w:numPr>
          <w:ilvl w:val="0"/>
          <w:numId w:val="9"/>
        </w:numPr>
      </w:pPr>
      <w:r>
        <w:t>Examine the SMB client's configuration:</w:t>
      </w:r>
    </w:p>
    <w:p w14:paraId="695D75A0" w14:textId="77777777" w:rsidR="00BB2196" w:rsidRDefault="00BB2196" w:rsidP="004D1FEE">
      <w:pPr>
        <w:pStyle w:val="CodeWithinBulletsEndPACKT"/>
      </w:pPr>
      <w:r>
        <w:t>Get-</w:t>
      </w:r>
      <w:proofErr w:type="spellStart"/>
      <w:r>
        <w:t>SmbClientConfiguration</w:t>
      </w:r>
      <w:proofErr w:type="spellEnd"/>
    </w:p>
    <w:p w14:paraId="41767914" w14:textId="77777777" w:rsidR="00BB2196" w:rsidRDefault="00BB2196" w:rsidP="00287328">
      <w:pPr>
        <w:pStyle w:val="NumberedBulletPACKT"/>
      </w:pPr>
      <w:r>
        <w:t>Set SMB signing from the client:</w:t>
      </w:r>
    </w:p>
    <w:p w14:paraId="790FDB10" w14:textId="77777777" w:rsidR="00BB2196" w:rsidRDefault="00BB2196" w:rsidP="004D1FEE">
      <w:pPr>
        <w:pStyle w:val="CodeWithinBulletsEndPACKT"/>
      </w:pPr>
      <w:r>
        <w:t>$CHT = @{Confirm=$false}</w:t>
      </w:r>
    </w:p>
    <w:p w14:paraId="7053FD1B" w14:textId="77777777" w:rsidR="00BB2196" w:rsidRDefault="00BB2196" w:rsidP="004D1FEE">
      <w:pPr>
        <w:pStyle w:val="CodeWithinBulletsEndPACKT"/>
      </w:pPr>
      <w:r>
        <w:t>Set-</w:t>
      </w:r>
      <w:proofErr w:type="spellStart"/>
      <w:r>
        <w:t>SmbClientConfiguration</w:t>
      </w:r>
      <w:proofErr w:type="spellEnd"/>
      <w:r>
        <w:t xml:space="preserve"> -</w:t>
      </w:r>
      <w:proofErr w:type="spellStart"/>
      <w:r>
        <w:t>RequireSecuritySignature</w:t>
      </w:r>
      <w:proofErr w:type="spellEnd"/>
      <w:r>
        <w:t xml:space="preserve"> $True @CHT</w:t>
      </w:r>
    </w:p>
    <w:p w14:paraId="6121DE3B" w14:textId="77777777" w:rsidR="00BB2196" w:rsidRDefault="00BB2196" w:rsidP="00287328">
      <w:pPr>
        <w:pStyle w:val="NumberedBulletPACKT"/>
      </w:pPr>
      <w:r>
        <w:t>Examine the SMB client's network interface:</w:t>
      </w:r>
    </w:p>
    <w:p w14:paraId="6B576D26" w14:textId="77777777" w:rsidR="00BB2196" w:rsidRDefault="00BB2196" w:rsidP="004D1FEE">
      <w:pPr>
        <w:pStyle w:val="CodeWithinBulletsEndPACKT"/>
      </w:pPr>
      <w:r>
        <w:t>Get-</w:t>
      </w:r>
      <w:proofErr w:type="spellStart"/>
      <w:r>
        <w:t>SmbClientNetworkInterface</w:t>
      </w:r>
      <w:proofErr w:type="spellEnd"/>
      <w:r>
        <w:t xml:space="preserve"> |</w:t>
      </w:r>
    </w:p>
    <w:p w14:paraId="14034457" w14:textId="77777777" w:rsidR="00BB2196" w:rsidRDefault="00BB2196" w:rsidP="004D1FEE">
      <w:pPr>
        <w:pStyle w:val="CodeWithinBulletsEndPACKT"/>
      </w:pPr>
      <w:r>
        <w:t xml:space="preserve">  Format-Table </w:t>
      </w:r>
      <w:proofErr w:type="spellStart"/>
      <w:r>
        <w:t>Friendlyname</w:t>
      </w:r>
      <w:proofErr w:type="spellEnd"/>
      <w:r>
        <w:t xml:space="preserve">, RSS*, RD*, Speed, </w:t>
      </w:r>
      <w:proofErr w:type="spellStart"/>
      <w:r>
        <w:t>IpAddresses</w:t>
      </w:r>
      <w:proofErr w:type="spellEnd"/>
      <w:r>
        <w:t xml:space="preserve"> </w:t>
      </w:r>
    </w:p>
    <w:p w14:paraId="5C61890F" w14:textId="77777777" w:rsidR="00BB2196" w:rsidRDefault="00BB2196" w:rsidP="00287328">
      <w:pPr>
        <w:pStyle w:val="NumberedBulletPACKT"/>
      </w:pPr>
      <w:r>
        <w:t>Examine the shares provided by </w:t>
      </w:r>
      <w:r w:rsidRPr="004D1FEE">
        <w:rPr>
          <w:rStyle w:val="CodeInTextPACKT"/>
        </w:rPr>
        <w:t>FS1</w:t>
      </w:r>
      <w:r>
        <w:t>:</w:t>
      </w:r>
    </w:p>
    <w:p w14:paraId="24D3DAEB" w14:textId="77777777" w:rsidR="00BB2196" w:rsidRDefault="00BB2196" w:rsidP="004D1FEE">
      <w:pPr>
        <w:pStyle w:val="CodeWithinBulletsEndPACKT"/>
      </w:pPr>
      <w:r>
        <w:t>$FS1CS = New-</w:t>
      </w:r>
      <w:proofErr w:type="spellStart"/>
      <w:r>
        <w:t>CimSession</w:t>
      </w:r>
      <w:proofErr w:type="spellEnd"/>
      <w:r>
        <w:t xml:space="preserve"> -</w:t>
      </w:r>
      <w:proofErr w:type="spellStart"/>
      <w:r>
        <w:t>ComputerName</w:t>
      </w:r>
      <w:proofErr w:type="spellEnd"/>
      <w:r>
        <w:t xml:space="preserve"> FS1</w:t>
      </w:r>
    </w:p>
    <w:p w14:paraId="6E82345F" w14:textId="77777777" w:rsidR="00BB2196" w:rsidRDefault="00BB2196" w:rsidP="004D1FEE">
      <w:pPr>
        <w:pStyle w:val="CodeWithinBulletsEndPACKT"/>
      </w:pPr>
      <w:r>
        <w:t>Get-</w:t>
      </w:r>
      <w:proofErr w:type="spellStart"/>
      <w:r>
        <w:t>SmbShare</w:t>
      </w:r>
      <w:proofErr w:type="spellEnd"/>
      <w:r>
        <w:t xml:space="preserve"> -</w:t>
      </w:r>
      <w:proofErr w:type="spellStart"/>
      <w:r>
        <w:t>CimSession</w:t>
      </w:r>
      <w:proofErr w:type="spellEnd"/>
      <w:r>
        <w:t xml:space="preserve"> $FS1CS</w:t>
      </w:r>
    </w:p>
    <w:p w14:paraId="142019E6" w14:textId="77777777" w:rsidR="00BB2196" w:rsidRDefault="00BB2196" w:rsidP="00287328">
      <w:pPr>
        <w:pStyle w:val="NumberedBulletPACKT"/>
      </w:pPr>
      <w:r>
        <w:t>Create a drive mapping, mapping </w:t>
      </w:r>
      <w:r w:rsidRPr="004D1FEE">
        <w:rPr>
          <w:rStyle w:val="CodeInTextPACKT"/>
        </w:rPr>
        <w:t>R:</w:t>
      </w:r>
      <w:r>
        <w:t> to the share on the </w:t>
      </w:r>
      <w:r w:rsidRPr="004D1FEE">
        <w:rPr>
          <w:rStyle w:val="CodeInTextPACKT"/>
        </w:rPr>
        <w:t>FS1</w:t>
      </w:r>
      <w:r>
        <w:t> server:</w:t>
      </w:r>
    </w:p>
    <w:p w14:paraId="2E8E49EC" w14:textId="77777777" w:rsidR="00BB2196" w:rsidRDefault="00BB2196" w:rsidP="004D1FEE">
      <w:pPr>
        <w:pStyle w:val="CodeWithinBulletsEndPACKT"/>
      </w:pPr>
      <w:r>
        <w:t>New-</w:t>
      </w:r>
      <w:proofErr w:type="spellStart"/>
      <w:r>
        <w:t>SmbMapping</w:t>
      </w:r>
      <w:proofErr w:type="spellEnd"/>
      <w:r>
        <w:t xml:space="preserve"> -</w:t>
      </w:r>
      <w:proofErr w:type="spellStart"/>
      <w:r>
        <w:t>LocalPath</w:t>
      </w:r>
      <w:proofErr w:type="spellEnd"/>
      <w:r>
        <w:t xml:space="preserve"> R: -</w:t>
      </w:r>
      <w:proofErr w:type="spellStart"/>
      <w:r>
        <w:t>RemotePath</w:t>
      </w:r>
      <w:proofErr w:type="spellEnd"/>
      <w:r>
        <w:t xml:space="preserve"> \\FS1.Reskit.Org\Foo</w:t>
      </w:r>
    </w:p>
    <w:p w14:paraId="23B6B382" w14:textId="77777777" w:rsidR="00BB2196" w:rsidRDefault="00BB2196" w:rsidP="00287328">
      <w:pPr>
        <w:pStyle w:val="NumberedBulletPACKT"/>
      </w:pPr>
      <w:r>
        <w:t>View the shared folder mapping on </w:t>
      </w:r>
      <w:r w:rsidRPr="004D1FEE">
        <w:rPr>
          <w:rStyle w:val="CodeInTextPACKT"/>
        </w:rPr>
        <w:t>CL1</w:t>
      </w:r>
      <w:r>
        <w:t>:</w:t>
      </w:r>
    </w:p>
    <w:p w14:paraId="331154B9" w14:textId="77777777" w:rsidR="00BB2196" w:rsidRDefault="00BB2196" w:rsidP="004D1FEE">
      <w:pPr>
        <w:pStyle w:val="CodeWithinBulletsEndPACKT"/>
      </w:pPr>
      <w:r>
        <w:t>Get-</w:t>
      </w:r>
      <w:proofErr w:type="spellStart"/>
      <w:r>
        <w:t>SmbMapping</w:t>
      </w:r>
      <w:proofErr w:type="spellEnd"/>
    </w:p>
    <w:p w14:paraId="3AEC1686" w14:textId="77777777" w:rsidR="00BB2196" w:rsidRDefault="00BB2196" w:rsidP="00287328">
      <w:pPr>
        <w:pStyle w:val="NumberedBulletPACKT"/>
      </w:pPr>
      <w:r>
        <w:t>View the shared folder's contents:</w:t>
      </w:r>
    </w:p>
    <w:p w14:paraId="0E28D9F1" w14:textId="77777777" w:rsidR="00BB2196" w:rsidRDefault="00BB2196" w:rsidP="004D1FEE">
      <w:pPr>
        <w:pStyle w:val="CodeWithinBulletsEndPACKT"/>
      </w:pPr>
      <w:r>
        <w:t>Get-</w:t>
      </w:r>
      <w:proofErr w:type="spellStart"/>
      <w:r>
        <w:t>ChildItem</w:t>
      </w:r>
      <w:proofErr w:type="spellEnd"/>
      <w:r>
        <w:t xml:space="preserve"> -Path R:</w:t>
      </w:r>
    </w:p>
    <w:p w14:paraId="503D9C0F" w14:textId="77777777" w:rsidR="00BB2196" w:rsidRDefault="00BB2196" w:rsidP="00287328">
      <w:pPr>
        <w:pStyle w:val="NumberedBulletPACKT"/>
      </w:pPr>
      <w:r>
        <w:t>View the existing connections:</w:t>
      </w:r>
    </w:p>
    <w:p w14:paraId="6698DD6A" w14:textId="77777777" w:rsidR="00BB2196" w:rsidRDefault="00BB2196" w:rsidP="004D1FEE">
      <w:pPr>
        <w:pStyle w:val="CodeWithinBulletsEndPACKT"/>
      </w:pPr>
      <w:r>
        <w:t>Get-</w:t>
      </w:r>
      <w:proofErr w:type="spellStart"/>
      <w:r>
        <w:t>SmbConnection</w:t>
      </w:r>
      <w:proofErr w:type="spellEnd"/>
    </w:p>
    <w:p w14:paraId="11730FEA" w14:textId="77777777" w:rsidR="00BB2196" w:rsidRDefault="00BB2196" w:rsidP="00287328">
      <w:pPr>
        <w:pStyle w:val="NumberedBulletPACKT"/>
      </w:pPr>
      <w:r>
        <w:t>Show what files and folders are open on </w:t>
      </w:r>
      <w:r w:rsidRPr="004D1FEE">
        <w:rPr>
          <w:rStyle w:val="CodeInTextPACKT"/>
        </w:rPr>
        <w:t>FS1</w:t>
      </w:r>
      <w:r>
        <w:t>:</w:t>
      </w:r>
    </w:p>
    <w:p w14:paraId="063646C6" w14:textId="77777777" w:rsidR="00BB2196" w:rsidRDefault="00BB2196" w:rsidP="004D1FEE">
      <w:pPr>
        <w:pStyle w:val="CodeWithinBulletsEndPACKT"/>
      </w:pPr>
      <w:r>
        <w:t>Notepad R:\Foo.Txt   # created in an earlier recipe</w:t>
      </w:r>
    </w:p>
    <w:p w14:paraId="6B45C755" w14:textId="77777777" w:rsidR="00BB2196" w:rsidRDefault="00BB2196" w:rsidP="004D1FEE">
      <w:pPr>
        <w:pStyle w:val="CodeWithinBulletsEndPACKT"/>
      </w:pPr>
      <w:r>
        <w:t>Get-</w:t>
      </w:r>
      <w:proofErr w:type="spellStart"/>
      <w:r>
        <w:t>SmbOpenFile</w:t>
      </w:r>
      <w:proofErr w:type="spellEnd"/>
      <w:r>
        <w:t xml:space="preserve"> -</w:t>
      </w:r>
      <w:proofErr w:type="spellStart"/>
      <w:r>
        <w:t>CimSession</w:t>
      </w:r>
      <w:proofErr w:type="spellEnd"/>
      <w:r>
        <w:t xml:space="preserve"> $FS1CS</w:t>
      </w:r>
    </w:p>
    <w:p w14:paraId="6EFD0AED" w14:textId="77777777" w:rsidR="00BB2196" w:rsidRPr="004D1FEE" w:rsidRDefault="00BB2196" w:rsidP="004D1FEE">
      <w:pPr>
        <w:pStyle w:val="Heading2"/>
      </w:pPr>
      <w:r w:rsidRPr="004D1FEE">
        <w:lastRenderedPageBreak/>
        <w:t>How it works…</w:t>
      </w:r>
    </w:p>
    <w:p w14:paraId="7C991A75" w14:textId="77777777" w:rsidR="00BB2196" w:rsidRDefault="00BB2196" w:rsidP="00287328">
      <w:pPr>
        <w:pStyle w:val="NormalPACKT"/>
      </w:pPr>
      <w:r>
        <w:t>In </w:t>
      </w:r>
      <w:r w:rsidRPr="004D1FEE">
        <w:rPr>
          <w:rStyle w:val="ItalicsPACKT"/>
        </w:rPr>
        <w:t>step 1</w:t>
      </w:r>
      <w:r>
        <w:t>, you view the SMB client configuration, which looks like this:</w:t>
      </w:r>
    </w:p>
    <w:p w14:paraId="1898FE28" w14:textId="57D4AF17" w:rsidR="00BB2196" w:rsidRDefault="00BB2196" w:rsidP="00287328">
      <w:pPr>
        <w:pStyle w:val="FigurePACKT"/>
      </w:pPr>
      <w:r>
        <w:rPr>
          <w:noProof/>
        </w:rPr>
        <w:drawing>
          <wp:inline distT="0" distB="0" distL="0" distR="0" wp14:anchorId="611F36E9" wp14:editId="432E0723">
            <wp:extent cx="3528060" cy="3741420"/>
            <wp:effectExtent l="0" t="0" r="0" b="0"/>
            <wp:docPr id="67" name="Picture 6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8060" cy="3741420"/>
                    </a:xfrm>
                    <a:prstGeom prst="rect">
                      <a:avLst/>
                    </a:prstGeom>
                    <a:noFill/>
                    <a:ln>
                      <a:noFill/>
                    </a:ln>
                  </pic:spPr>
                </pic:pic>
              </a:graphicData>
            </a:graphic>
          </wp:inline>
        </w:drawing>
      </w:r>
    </w:p>
    <w:p w14:paraId="405AFD8D" w14:textId="77777777" w:rsidR="00BB2196" w:rsidRDefault="00BB2196" w:rsidP="00287328">
      <w:pPr>
        <w:pStyle w:val="NormalPACKT"/>
      </w:pPr>
      <w:r>
        <w:t>In </w:t>
      </w:r>
      <w:r w:rsidRPr="004D1FEE">
        <w:rPr>
          <w:rStyle w:val="ItalicsPACKT"/>
        </w:rPr>
        <w:t>step 2</w:t>
      </w:r>
      <w:r>
        <w:t>, you explicitly set the SBM to require the signing of SMB packets. This step creates no output.</w:t>
      </w:r>
    </w:p>
    <w:p w14:paraId="7DBDECD3" w14:textId="77777777" w:rsidR="00BB2196" w:rsidRDefault="00BB2196" w:rsidP="00287328">
      <w:pPr>
        <w:pStyle w:val="NormalPACKT"/>
      </w:pPr>
      <w:r>
        <w:t>In </w:t>
      </w:r>
      <w:r w:rsidRPr="004D1FEE">
        <w:rPr>
          <w:rStyle w:val="ItalicsPACKT"/>
        </w:rPr>
        <w:t>step 3</w:t>
      </w:r>
      <w:r>
        <w:t>, you look at the SMB client's network interface details, which look something like this:</w:t>
      </w:r>
    </w:p>
    <w:p w14:paraId="7A335C5A" w14:textId="6A02EE09" w:rsidR="00BB2196" w:rsidRDefault="00BB2196" w:rsidP="00287328">
      <w:pPr>
        <w:pStyle w:val="FigurePACKT"/>
      </w:pPr>
      <w:r>
        <w:rPr>
          <w:noProof/>
        </w:rPr>
        <w:drawing>
          <wp:inline distT="0" distB="0" distL="0" distR="0" wp14:anchorId="058A79B7" wp14:editId="6A0C0404">
            <wp:extent cx="5943600" cy="983615"/>
            <wp:effectExtent l="0" t="0" r="0" b="6985"/>
            <wp:docPr id="66" name="Picture 6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83615"/>
                    </a:xfrm>
                    <a:prstGeom prst="rect">
                      <a:avLst/>
                    </a:prstGeom>
                    <a:noFill/>
                    <a:ln>
                      <a:noFill/>
                    </a:ln>
                  </pic:spPr>
                </pic:pic>
              </a:graphicData>
            </a:graphic>
          </wp:inline>
        </w:drawing>
      </w:r>
    </w:p>
    <w:p w14:paraId="1F6AD2B9" w14:textId="77777777" w:rsidR="00BB2196" w:rsidRDefault="00BB2196" w:rsidP="00287328">
      <w:pPr>
        <w:pStyle w:val="NormalPACKT"/>
      </w:pPr>
      <w:r>
        <w:t>In </w:t>
      </w:r>
      <w:r w:rsidRPr="004D1FEE">
        <w:rPr>
          <w:rStyle w:val="ItalicsPACKT"/>
        </w:rPr>
        <w:t>step 4</w:t>
      </w:r>
      <w:r>
        <w:t>, you set up a CIM session to </w:t>
      </w:r>
      <w:r w:rsidRPr="004D1FEE">
        <w:rPr>
          <w:rStyle w:val="CodeInTextPACKT"/>
        </w:rPr>
        <w:t>FS1</w:t>
      </w:r>
      <w:r>
        <w:t>, then use that session to determine the shares being offered by </w:t>
      </w:r>
      <w:r w:rsidRPr="004D1FEE">
        <w:rPr>
          <w:rStyle w:val="CodeInTextPACKT"/>
        </w:rPr>
        <w:t>FS1</w:t>
      </w:r>
      <w:r>
        <w:t>, which looks like this:</w:t>
      </w:r>
    </w:p>
    <w:p w14:paraId="6022B795" w14:textId="0ABF82B1" w:rsidR="00BB2196" w:rsidRDefault="00BB2196" w:rsidP="00287328">
      <w:pPr>
        <w:pStyle w:val="FigurePACKT"/>
      </w:pPr>
      <w:r>
        <w:rPr>
          <w:noProof/>
        </w:rPr>
        <w:drawing>
          <wp:inline distT="0" distB="0" distL="0" distR="0" wp14:anchorId="2C6C18A1" wp14:editId="6D23A00A">
            <wp:extent cx="4053840" cy="1135380"/>
            <wp:effectExtent l="0" t="0" r="3810" b="7620"/>
            <wp:docPr id="65" name="Picture 6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3840" cy="1135380"/>
                    </a:xfrm>
                    <a:prstGeom prst="rect">
                      <a:avLst/>
                    </a:prstGeom>
                    <a:noFill/>
                    <a:ln>
                      <a:noFill/>
                    </a:ln>
                  </pic:spPr>
                </pic:pic>
              </a:graphicData>
            </a:graphic>
          </wp:inline>
        </w:drawing>
      </w:r>
    </w:p>
    <w:p w14:paraId="2EE9A7B2" w14:textId="77777777" w:rsidR="00BB2196" w:rsidRDefault="00BB2196" w:rsidP="00287328">
      <w:pPr>
        <w:pStyle w:val="NormalPACKT"/>
      </w:pPr>
      <w:r>
        <w:lastRenderedPageBreak/>
        <w:t>In </w:t>
      </w:r>
      <w:r w:rsidRPr="004D1FEE">
        <w:rPr>
          <w:rStyle w:val="ItalicsPACKT"/>
        </w:rPr>
        <w:t>step 5</w:t>
      </w:r>
      <w:r>
        <w:t>, you create a new client-side drive mapping, mapping the </w:t>
      </w:r>
      <w:r w:rsidRPr="004D1FEE">
        <w:rPr>
          <w:rStyle w:val="CodeInTextPACKT"/>
        </w:rPr>
        <w:t>R:</w:t>
      </w:r>
      <w:r>
        <w:t> drive on </w:t>
      </w:r>
      <w:r w:rsidRPr="004D1FEE">
        <w:rPr>
          <w:rStyle w:val="CodeInTextPACKT"/>
        </w:rPr>
        <w:t>CL1</w:t>
      </w:r>
      <w:r>
        <w:t> to the </w:t>
      </w:r>
      <w:r w:rsidRPr="004D1FEE">
        <w:rPr>
          <w:rStyle w:val="CodeInTextPACKT"/>
        </w:rPr>
        <w:t>\\FS1\Foo</w:t>
      </w:r>
      <w:r>
        <w:t> share. The output looks like this:</w:t>
      </w:r>
    </w:p>
    <w:p w14:paraId="54D325F7" w14:textId="7EE2268E" w:rsidR="00BB2196" w:rsidRDefault="00BB2196" w:rsidP="00287328">
      <w:pPr>
        <w:pStyle w:val="FigurePACKT"/>
      </w:pPr>
      <w:r>
        <w:rPr>
          <w:noProof/>
        </w:rPr>
        <w:drawing>
          <wp:inline distT="0" distB="0" distL="0" distR="0" wp14:anchorId="49F9A657" wp14:editId="4ADC4223">
            <wp:extent cx="5524500" cy="891540"/>
            <wp:effectExtent l="0" t="0" r="0" b="3810"/>
            <wp:docPr id="64" name="Picture 6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891540"/>
                    </a:xfrm>
                    <a:prstGeom prst="rect">
                      <a:avLst/>
                    </a:prstGeom>
                    <a:noFill/>
                    <a:ln>
                      <a:noFill/>
                    </a:ln>
                  </pic:spPr>
                </pic:pic>
              </a:graphicData>
            </a:graphic>
          </wp:inline>
        </w:drawing>
      </w:r>
    </w:p>
    <w:p w14:paraId="43644774" w14:textId="77777777" w:rsidR="00BB2196" w:rsidRDefault="00BB2196" w:rsidP="00287328">
      <w:pPr>
        <w:pStyle w:val="NormalPACKT"/>
      </w:pPr>
      <w:r>
        <w:t>In </w:t>
      </w:r>
      <w:r w:rsidRPr="004D1FEE">
        <w:rPr>
          <w:rStyle w:val="ItalicsPACKT"/>
        </w:rPr>
        <w:t>step 6</w:t>
      </w:r>
      <w:r>
        <w:t>, you view the client-side drive mappings, which looks like this:</w:t>
      </w:r>
    </w:p>
    <w:p w14:paraId="7915F4FE" w14:textId="0752D53C" w:rsidR="00BB2196" w:rsidRDefault="00BB2196" w:rsidP="00287328">
      <w:pPr>
        <w:pStyle w:val="FigurePACKT"/>
      </w:pPr>
      <w:r>
        <w:rPr>
          <w:noProof/>
        </w:rPr>
        <w:drawing>
          <wp:inline distT="0" distB="0" distL="0" distR="0" wp14:anchorId="096F26E2" wp14:editId="60ED368E">
            <wp:extent cx="2918460" cy="1074420"/>
            <wp:effectExtent l="0" t="0" r="0" b="0"/>
            <wp:docPr id="63" name="Picture 6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460" cy="1074420"/>
                    </a:xfrm>
                    <a:prstGeom prst="rect">
                      <a:avLst/>
                    </a:prstGeom>
                    <a:noFill/>
                    <a:ln>
                      <a:noFill/>
                    </a:ln>
                  </pic:spPr>
                </pic:pic>
              </a:graphicData>
            </a:graphic>
          </wp:inline>
        </w:drawing>
      </w:r>
    </w:p>
    <w:p w14:paraId="5A64BBE4" w14:textId="77777777" w:rsidR="00BB2196" w:rsidRDefault="00BB2196" w:rsidP="00287328">
      <w:pPr>
        <w:pStyle w:val="NormalPACKT"/>
      </w:pPr>
      <w:r>
        <w:t>In </w:t>
      </w:r>
      <w:r w:rsidRPr="004D1FEE">
        <w:rPr>
          <w:rStyle w:val="ItalicsPACKT"/>
        </w:rPr>
        <w:t>step 7</w:t>
      </w:r>
      <w:r>
        <w:t>, you use the </w:t>
      </w:r>
      <w:r w:rsidRPr="004D1FEE">
        <w:rPr>
          <w:rStyle w:val="CodeInTextPACKT"/>
        </w:rPr>
        <w:t>Get-</w:t>
      </w:r>
      <w:proofErr w:type="spellStart"/>
      <w:r w:rsidRPr="004D1FEE">
        <w:rPr>
          <w:rStyle w:val="CodeInTextPACKT"/>
        </w:rPr>
        <w:t>ChildItem</w:t>
      </w:r>
      <w:proofErr w:type="spellEnd"/>
      <w:r>
        <w:t> cmdlet to view the contents of the </w:t>
      </w:r>
      <w:r w:rsidRPr="004D1FEE">
        <w:rPr>
          <w:rStyle w:val="CodeInTextPACKT"/>
        </w:rPr>
        <w:t>R:</w:t>
      </w:r>
      <w:r>
        <w:t> drive, and see what files exist on the </w:t>
      </w:r>
      <w:r w:rsidRPr="004D1FEE">
        <w:rPr>
          <w:rStyle w:val="CodeInTextPACKT"/>
        </w:rPr>
        <w:t>Foo</w:t>
      </w:r>
      <w:r>
        <w:t> share of </w:t>
      </w:r>
      <w:r w:rsidRPr="004D1FEE">
        <w:rPr>
          <w:rStyle w:val="CodeInTextPACKT"/>
        </w:rPr>
        <w:t>FS1</w:t>
      </w:r>
      <w:r>
        <w:t>. The output of this step looks like this:</w:t>
      </w:r>
    </w:p>
    <w:p w14:paraId="65891156" w14:textId="6CF8D077" w:rsidR="00BB2196" w:rsidRDefault="00BB2196" w:rsidP="00287328">
      <w:pPr>
        <w:pStyle w:val="FigurePACKT"/>
      </w:pPr>
      <w:r>
        <w:rPr>
          <w:noProof/>
        </w:rPr>
        <w:drawing>
          <wp:inline distT="0" distB="0" distL="0" distR="0" wp14:anchorId="08336653" wp14:editId="42AFCA83">
            <wp:extent cx="4221480" cy="1150620"/>
            <wp:effectExtent l="0" t="0" r="7620" b="0"/>
            <wp:docPr id="62" name="Picture 6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1480" cy="1150620"/>
                    </a:xfrm>
                    <a:prstGeom prst="rect">
                      <a:avLst/>
                    </a:prstGeom>
                    <a:noFill/>
                    <a:ln>
                      <a:noFill/>
                    </a:ln>
                  </pic:spPr>
                </pic:pic>
              </a:graphicData>
            </a:graphic>
          </wp:inline>
        </w:drawing>
      </w:r>
    </w:p>
    <w:p w14:paraId="566B0594" w14:textId="77777777" w:rsidR="00BB2196" w:rsidRDefault="00BB2196" w:rsidP="00287328">
      <w:pPr>
        <w:pStyle w:val="NormalPACKT"/>
      </w:pPr>
      <w:r>
        <w:t>In </w:t>
      </w:r>
      <w:r w:rsidRPr="004D1FEE">
        <w:rPr>
          <w:rStyle w:val="ItalicsPACKT"/>
        </w:rPr>
        <w:t>step 8</w:t>
      </w:r>
      <w:r>
        <w:t>, you open a file on </w:t>
      </w:r>
      <w:r w:rsidRPr="004D1FEE">
        <w:rPr>
          <w:rStyle w:val="CodeInTextPACKT"/>
        </w:rPr>
        <w:t>R:</w:t>
      </w:r>
      <w:r>
        <w:t> in the </w:t>
      </w:r>
      <w:r w:rsidRPr="004D1FEE">
        <w:rPr>
          <w:rStyle w:val="CodeInTextPACKT"/>
        </w:rPr>
        <w:t>Notepad</w:t>
      </w:r>
      <w:r>
        <w:t> drive and then use the CIM session (which you created in </w:t>
      </w:r>
      <w:r w:rsidRPr="004D1FEE">
        <w:rPr>
          <w:rStyle w:val="ItalicsPACKT"/>
        </w:rPr>
        <w:t>step 4</w:t>
      </w:r>
      <w:r>
        <w:t>) to view the open connections to </w:t>
      </w:r>
      <w:r w:rsidRPr="004D1FEE">
        <w:rPr>
          <w:rStyle w:val="CodeInTextPACKT"/>
        </w:rPr>
        <w:t>FS1</w:t>
      </w:r>
      <w:r>
        <w:t>. The output looks like this:</w:t>
      </w:r>
    </w:p>
    <w:p w14:paraId="62C1E9D6" w14:textId="5F2596B7" w:rsidR="00BB2196" w:rsidRDefault="00BB2196" w:rsidP="00287328">
      <w:pPr>
        <w:pStyle w:val="FigurePACKT"/>
      </w:pPr>
      <w:r>
        <w:rPr>
          <w:noProof/>
        </w:rPr>
        <w:drawing>
          <wp:inline distT="0" distB="0" distL="0" distR="0" wp14:anchorId="36E936CD" wp14:editId="180DA953">
            <wp:extent cx="5943600" cy="813435"/>
            <wp:effectExtent l="0" t="0" r="0" b="5715"/>
            <wp:docPr id="61" name="Picture 6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4434A63C" w14:textId="77777777" w:rsidR="00BB2196" w:rsidRDefault="00BB2196" w:rsidP="00287328">
      <w:pPr>
        <w:pStyle w:val="NormalPACKT"/>
      </w:pPr>
      <w:r>
        <w:t>In the final step, </w:t>
      </w:r>
      <w:r w:rsidRPr="004D1FEE">
        <w:rPr>
          <w:rStyle w:val="ItalicsPACKT"/>
        </w:rPr>
        <w:t>step 9</w:t>
      </w:r>
      <w:r>
        <w:t>, you view the files and folders that are open on </w:t>
      </w:r>
      <w:r w:rsidRPr="004D1FEE">
        <w:rPr>
          <w:rStyle w:val="CodeInTextPACKT"/>
        </w:rPr>
        <w:t>FS1</w:t>
      </w:r>
      <w:r>
        <w:t>, which looks like this:</w:t>
      </w:r>
    </w:p>
    <w:p w14:paraId="32DA306D" w14:textId="56409215" w:rsidR="00BB2196" w:rsidRDefault="00BB2196" w:rsidP="00287328">
      <w:pPr>
        <w:pStyle w:val="FigurePACKT"/>
      </w:pPr>
      <w:r>
        <w:rPr>
          <w:noProof/>
        </w:rPr>
        <w:drawing>
          <wp:inline distT="0" distB="0" distL="0" distR="0" wp14:anchorId="2BE8163D" wp14:editId="3696E79F">
            <wp:extent cx="5943600" cy="771525"/>
            <wp:effectExtent l="0" t="0" r="0" b="9525"/>
            <wp:docPr id="60" name="Picture 6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77809D43" w14:textId="77777777" w:rsidR="00BB2196" w:rsidRPr="004D1FEE" w:rsidRDefault="00BB2196" w:rsidP="004D1FEE">
      <w:pPr>
        <w:pStyle w:val="Heading2"/>
      </w:pPr>
      <w:r w:rsidRPr="004D1FEE">
        <w:t>There's more...</w:t>
      </w:r>
    </w:p>
    <w:p w14:paraId="1C1E011D" w14:textId="77777777" w:rsidR="00BB2196" w:rsidRDefault="00BB2196" w:rsidP="00287328">
      <w:pPr>
        <w:pStyle w:val="NormalPACKT"/>
      </w:pPr>
      <w:r>
        <w:t>In </w:t>
      </w:r>
      <w:r w:rsidRPr="004D1FEE">
        <w:rPr>
          <w:rStyle w:val="ItalicsPACKT"/>
        </w:rPr>
        <w:t>step 4</w:t>
      </w:r>
      <w:r>
        <w:t>, you create a CIM session from </w:t>
      </w:r>
      <w:r w:rsidRPr="004D1FEE">
        <w:rPr>
          <w:rStyle w:val="CodeInTextPACKT"/>
        </w:rPr>
        <w:t>CL1</w:t>
      </w:r>
      <w:r>
        <w:t> to </w:t>
      </w:r>
      <w:r w:rsidRPr="004D1FEE">
        <w:rPr>
          <w:rStyle w:val="CodeInTextPACKT"/>
        </w:rPr>
        <w:t>FS1</w:t>
      </w:r>
      <w:r>
        <w:t>, and check which shares are provided by </w:t>
      </w:r>
      <w:r w:rsidRPr="004D1FEE">
        <w:rPr>
          <w:rStyle w:val="CodeInTextPACKT"/>
        </w:rPr>
        <w:t>FS1</w:t>
      </w:r>
      <w:r>
        <w:t>. There's no cmdlet equivalent of the </w:t>
      </w:r>
      <w:r w:rsidRPr="004D1FEE">
        <w:rPr>
          <w:rStyle w:val="CodeInTextPACKT"/>
        </w:rPr>
        <w:t>net view &lt;</w:t>
      </w:r>
      <w:proofErr w:type="spellStart"/>
      <w:r w:rsidRPr="004D1FEE">
        <w:rPr>
          <w:rStyle w:val="CodeInTextPACKT"/>
        </w:rPr>
        <w:t>servername</w:t>
      </w:r>
      <w:proofErr w:type="spellEnd"/>
      <w:r w:rsidRPr="004D1FEE">
        <w:rPr>
          <w:rStyle w:val="CodeInTextPACKT"/>
        </w:rPr>
        <w:t>&gt;</w:t>
      </w:r>
      <w:r>
        <w:t> command.</w:t>
      </w:r>
    </w:p>
    <w:p w14:paraId="461D6D0F" w14:textId="77777777" w:rsidR="00BB2196" w:rsidRDefault="00BB2196" w:rsidP="00287328">
      <w:pPr>
        <w:pStyle w:val="NormalPACKT"/>
      </w:pPr>
      <w:r>
        <w:lastRenderedPageBreak/>
        <w:t>In </w:t>
      </w:r>
      <w:r w:rsidRPr="004D1FEE">
        <w:rPr>
          <w:rStyle w:val="ItalicsPACKT"/>
        </w:rPr>
        <w:t>step 7</w:t>
      </w:r>
      <w:r>
        <w:t>, since you have set permissions, a regular domain admin account has no access. It needs to be part of the </w:t>
      </w:r>
      <w:r w:rsidRPr="004D1FEE">
        <w:rPr>
          <w:rStyle w:val="CodeInTextPACKT"/>
        </w:rPr>
        <w:t>Sales</w:t>
      </w:r>
      <w:r>
        <w:t> or </w:t>
      </w:r>
      <w:proofErr w:type="spellStart"/>
      <w:r w:rsidRPr="004D1FEE">
        <w:rPr>
          <w:rStyle w:val="CodeInTextPACKT"/>
        </w:rPr>
        <w:t>Salesadmin</w:t>
      </w:r>
      <w:proofErr w:type="spellEnd"/>
      <w:r>
        <w:t> groups.</w:t>
      </w:r>
    </w:p>
    <w:p w14:paraId="71EDA2C6" w14:textId="77777777" w:rsidR="00BB2196" w:rsidRDefault="00BB2196" w:rsidP="00287328">
      <w:pPr>
        <w:pStyle w:val="NormalPACKT"/>
      </w:pPr>
      <w:r>
        <w:t>In </w:t>
      </w:r>
      <w:r w:rsidRPr="004D1FEE">
        <w:rPr>
          <w:rStyle w:val="ItalicsPACKT"/>
        </w:rPr>
        <w:t>step 9</w:t>
      </w:r>
      <w:r>
        <w:t>, you used </w:t>
      </w:r>
      <w:r w:rsidRPr="004D1FEE">
        <w:rPr>
          <w:rStyle w:val="CodeInTextPACKT"/>
        </w:rPr>
        <w:t>Get-</w:t>
      </w:r>
      <w:proofErr w:type="spellStart"/>
      <w:r w:rsidRPr="004D1FEE">
        <w:rPr>
          <w:rStyle w:val="CodeInTextPACKT"/>
        </w:rPr>
        <w:t>SmbOpenFile</w:t>
      </w:r>
      <w:proofErr w:type="spellEnd"/>
      <w:r>
        <w:t> to see the files open on </w:t>
      </w:r>
      <w:r w:rsidRPr="004D1FEE">
        <w:rPr>
          <w:rStyle w:val="CodeInTextPACKT"/>
        </w:rPr>
        <w:t>FS1</w:t>
      </w:r>
      <w:r>
        <w:t>. As you can see, details of the open file and the computer making the connection are clearly shown. You get both a full path for each open file or folder, as well as a share-relative path. What the output shows is that </w:t>
      </w:r>
      <w:r w:rsidRPr="004D1FEE">
        <w:rPr>
          <w:rStyle w:val="CodeInTextPACKT"/>
        </w:rPr>
        <w:t>R:\Foo.Txt</w:t>
      </w:r>
      <w:r>
        <w:t> from </w:t>
      </w:r>
      <w:r w:rsidRPr="004D1FEE">
        <w:rPr>
          <w:rStyle w:val="CodeInTextPACKT"/>
        </w:rPr>
        <w:t>CL1</w:t>
      </w:r>
      <w:r>
        <w:t> is </w:t>
      </w:r>
      <w:r w:rsidRPr="004D1FEE">
        <w:rPr>
          <w:rStyle w:val="CodeInTextPACKT"/>
        </w:rPr>
        <w:t>C:\Foo\Foo.Txt</w:t>
      </w:r>
      <w:r>
        <w:t> on </w:t>
      </w:r>
      <w:r w:rsidRPr="004D1FEE">
        <w:rPr>
          <w:rStyle w:val="CodeInTextPACKT"/>
        </w:rPr>
        <w:t>FS1</w:t>
      </w:r>
      <w:r>
        <w:t>.</w:t>
      </w:r>
    </w:p>
    <w:p w14:paraId="01966768" w14:textId="77777777" w:rsidR="005C39B5" w:rsidRPr="004D1FEE" w:rsidRDefault="005C39B5" w:rsidP="004D1FEE">
      <w:pPr>
        <w:pStyle w:val="Heading1"/>
      </w:pPr>
      <w:r w:rsidRPr="004D1FEE">
        <w:t>Creating an iSCSI target</w:t>
      </w:r>
    </w:p>
    <w:p w14:paraId="0209B875" w14:textId="77777777" w:rsidR="005C39B5" w:rsidRDefault="005C39B5" w:rsidP="00402AD2">
      <w:pPr>
        <w:pStyle w:val="NormalPACKT"/>
      </w:pPr>
      <w:r>
        <w:t>iSCSI is an industry-standard protocol that implements block storage over a TCP/IP network. With iSCSI, the server, or initiator, provides a volume shared via iSCSI. Effectively, the shared volumes are iSCSI logical unit numbers. The iSCSI client then sees that disk as locally attached. From the iSCSI client, you can manage the disk just like locally-attached storage.</w:t>
      </w:r>
    </w:p>
    <w:p w14:paraId="49F61268" w14:textId="77777777" w:rsidR="005C39B5" w:rsidRDefault="005C39B5" w:rsidP="00402AD2">
      <w:pPr>
        <w:pStyle w:val="NormalPACKT"/>
      </w:pPr>
      <w:r>
        <w:t>Windows Server 2019 includes both iSCSI target (server) and iSCSI initiator (client) features. You set up an iSCSI target on a server and then use an iSCSI initiator on a client system to access the iSCSI target. You can use both Microsoft and third-party initiators and targets, although if you mix and match, you need to test very carefully that the combination works in your environment.</w:t>
      </w:r>
    </w:p>
    <w:p w14:paraId="002D0413" w14:textId="77777777" w:rsidR="005C39B5" w:rsidRDefault="005C39B5" w:rsidP="00402AD2">
      <w:pPr>
        <w:pStyle w:val="NormalPACKT"/>
      </w:pPr>
      <w:r>
        <w:t>With iSCSI, a target is a single disk that the client accesses using the iSCSI Client. An iSCSI target server hosts one or more targets, where each iSCSI target is equivalent to a LUN on a </w:t>
      </w:r>
      <w:r w:rsidRPr="004D1FEE">
        <w:rPr>
          <w:rStyle w:val="KeyWordPACKT"/>
        </w:rPr>
        <w:t>Fiber Channel SAN</w:t>
      </w:r>
      <w:r>
        <w:t>. The iSCSI initiator is a built-in component of Windows Server 2019 (and Windows 10). The iSCSI target feature is one you install optionally on Windows Server 2019.</w:t>
      </w:r>
    </w:p>
    <w:p w14:paraId="5A02016D" w14:textId="77777777" w:rsidR="005C39B5" w:rsidRDefault="005C39B5" w:rsidP="00402AD2">
      <w:pPr>
        <w:pStyle w:val="NormalPACKT"/>
      </w:pPr>
      <w:r>
        <w:t>You could use iSCSI in a cluster of Hyper-V servers. The servers in the cluster can use the iSCSI initiator to access an iSCSI target. Used via the </w:t>
      </w:r>
      <w:r w:rsidRPr="004D1FEE">
        <w:rPr>
          <w:rStyle w:val="KeyWordPACKT"/>
        </w:rPr>
        <w:t>Cluster Shared Volume</w:t>
      </w:r>
      <w:r>
        <w:t>, the shared iSCSI target is shared between nodes in a failover cluster that enables the VMs in that cluster to be highly available.</w:t>
      </w:r>
    </w:p>
    <w:p w14:paraId="19FD991B" w14:textId="77777777" w:rsidR="005C39B5" w:rsidRPr="004D1FEE" w:rsidRDefault="005C39B5" w:rsidP="004D1FEE">
      <w:pPr>
        <w:pStyle w:val="Heading2"/>
      </w:pPr>
      <w:r w:rsidRPr="004D1FEE">
        <w:t>Getting ready</w:t>
      </w:r>
    </w:p>
    <w:p w14:paraId="30E74EE4" w14:textId="77777777" w:rsidR="005C39B5" w:rsidRDefault="005C39B5" w:rsidP="00657BE2">
      <w:pPr>
        <w:pStyle w:val="NormalPACKT"/>
      </w:pPr>
      <w:r>
        <w:t>In this recipe, you create an iSCSI target on the </w:t>
      </w:r>
      <w:r w:rsidRPr="004D1FEE">
        <w:rPr>
          <w:rStyle w:val="CodeInTextPACKT"/>
        </w:rPr>
        <w:t>SRV1</w:t>
      </w:r>
      <w:r>
        <w:t> server. Run this recipe from </w:t>
      </w:r>
      <w:r w:rsidRPr="004D1FEE">
        <w:rPr>
          <w:rStyle w:val="CodeInTextPACKT"/>
        </w:rPr>
        <w:t>SRV1</w:t>
      </w:r>
      <w:r>
        <w:t>.</w:t>
      </w:r>
    </w:p>
    <w:p w14:paraId="34CA4F81" w14:textId="77777777" w:rsidR="005C39B5" w:rsidRPr="004D1FEE" w:rsidRDefault="005C39B5" w:rsidP="004D1FEE">
      <w:pPr>
        <w:pStyle w:val="Heading2"/>
      </w:pPr>
      <w:r w:rsidRPr="004D1FEE">
        <w:t>How to do it...</w:t>
      </w:r>
    </w:p>
    <w:p w14:paraId="5058D710" w14:textId="77777777" w:rsidR="005C39B5" w:rsidRDefault="005C39B5" w:rsidP="00DE502A">
      <w:pPr>
        <w:pStyle w:val="NumberedBulletPACKT"/>
        <w:numPr>
          <w:ilvl w:val="0"/>
          <w:numId w:val="10"/>
        </w:numPr>
      </w:pPr>
      <w:r>
        <w:t>Install the iSCSI target feature on </w:t>
      </w:r>
      <w:r w:rsidRPr="004D1FEE">
        <w:rPr>
          <w:rStyle w:val="CodeInTextPACKT"/>
        </w:rPr>
        <w:t>SRV1</w:t>
      </w:r>
      <w:r>
        <w:t>:</w:t>
      </w:r>
    </w:p>
    <w:p w14:paraId="7B3F5A6C" w14:textId="77777777" w:rsidR="005C39B5" w:rsidRDefault="005C39B5" w:rsidP="004D1FEE">
      <w:pPr>
        <w:pStyle w:val="CodeWithinBulletsEndPACKT"/>
      </w:pPr>
      <w:r>
        <w:t>Install-</w:t>
      </w:r>
      <w:proofErr w:type="spellStart"/>
      <w:r>
        <w:t>WindowsFeature</w:t>
      </w:r>
      <w:proofErr w:type="spellEnd"/>
      <w:r>
        <w:t xml:space="preserve"> FS-</w:t>
      </w:r>
      <w:proofErr w:type="spellStart"/>
      <w:r>
        <w:t>iSCSITarget</w:t>
      </w:r>
      <w:proofErr w:type="spellEnd"/>
      <w:r>
        <w:t>-Server</w:t>
      </w:r>
    </w:p>
    <w:p w14:paraId="487CEABA" w14:textId="77777777" w:rsidR="005C39B5" w:rsidRDefault="005C39B5" w:rsidP="00657BE2">
      <w:pPr>
        <w:pStyle w:val="NumberedBulletPACKT"/>
      </w:pPr>
      <w:r>
        <w:t>Explore the iSCSI target server settings:</w:t>
      </w:r>
    </w:p>
    <w:p w14:paraId="7B45C765" w14:textId="77777777" w:rsidR="005C39B5" w:rsidRDefault="005C39B5" w:rsidP="004D1FEE">
      <w:pPr>
        <w:pStyle w:val="CodeWithinBulletsEndPACKT"/>
      </w:pPr>
      <w:r>
        <w:t>Get-</w:t>
      </w:r>
      <w:proofErr w:type="spellStart"/>
      <w:r>
        <w:t>IscsiTargetServerSetting</w:t>
      </w:r>
      <w:proofErr w:type="spellEnd"/>
    </w:p>
    <w:p w14:paraId="3EFF6820" w14:textId="77777777" w:rsidR="005C39B5" w:rsidRDefault="005C39B5" w:rsidP="00657BE2">
      <w:pPr>
        <w:pStyle w:val="NumberedBulletPACKT"/>
      </w:pPr>
      <w:r>
        <w:t>Create a folder on </w:t>
      </w:r>
      <w:r w:rsidRPr="004D1FEE">
        <w:rPr>
          <w:rStyle w:val="CodeInTextPACKT"/>
        </w:rPr>
        <w:t>SRV1</w:t>
      </w:r>
      <w:r>
        <w:t> to hold the iSCSI virtual disk:</w:t>
      </w:r>
    </w:p>
    <w:p w14:paraId="674A65F8" w14:textId="77777777" w:rsidR="005C39B5" w:rsidRDefault="005C39B5" w:rsidP="004D1FEE">
      <w:pPr>
        <w:pStyle w:val="CodeWithinBulletsEndPACKT"/>
      </w:pPr>
      <w:r>
        <w:t xml:space="preserve">$NIHT = </w:t>
      </w:r>
      <w:proofErr w:type="gramStart"/>
      <w:r>
        <w:t>@{</w:t>
      </w:r>
      <w:proofErr w:type="gramEnd"/>
    </w:p>
    <w:p w14:paraId="2C36CCD6" w14:textId="77777777" w:rsidR="005C39B5" w:rsidRDefault="005C39B5" w:rsidP="004D1FEE">
      <w:pPr>
        <w:pStyle w:val="CodeWithinBulletsEndPACKT"/>
      </w:pPr>
      <w:r>
        <w:t xml:space="preserve">  Path        = 'C:\iSCSI' </w:t>
      </w:r>
    </w:p>
    <w:p w14:paraId="4D5CFD3E" w14:textId="77777777" w:rsidR="005C39B5" w:rsidRDefault="005C39B5" w:rsidP="004D1FEE">
      <w:pPr>
        <w:pStyle w:val="CodeWithinBulletsEndPACKT"/>
      </w:pPr>
      <w:r>
        <w:t xml:space="preserve">  ItemType    = 'Directory'</w:t>
      </w:r>
    </w:p>
    <w:p w14:paraId="036C02A7" w14:textId="77777777" w:rsidR="005C39B5" w:rsidRDefault="005C39B5" w:rsidP="004D1FEE">
      <w:pPr>
        <w:pStyle w:val="CodeWithinBulletsEndPACKT"/>
      </w:pPr>
      <w:r>
        <w:t xml:space="preserve">  </w:t>
      </w:r>
      <w:proofErr w:type="spellStart"/>
      <w:r>
        <w:t>ErrorAction</w:t>
      </w:r>
      <w:proofErr w:type="spellEnd"/>
      <w:r>
        <w:t xml:space="preserve"> = '</w:t>
      </w:r>
      <w:proofErr w:type="spellStart"/>
      <w:r>
        <w:t>SilentlyContinue</w:t>
      </w:r>
      <w:proofErr w:type="spellEnd"/>
      <w:r>
        <w:t>'</w:t>
      </w:r>
    </w:p>
    <w:p w14:paraId="61AE6CF3" w14:textId="77777777" w:rsidR="005C39B5" w:rsidRDefault="005C39B5" w:rsidP="004D1FEE">
      <w:pPr>
        <w:pStyle w:val="CodeWithinBulletsEndPACKT"/>
      </w:pPr>
      <w:r>
        <w:t>}</w:t>
      </w:r>
    </w:p>
    <w:p w14:paraId="7B968D86" w14:textId="77777777" w:rsidR="005C39B5" w:rsidRDefault="005C39B5" w:rsidP="004D1FEE">
      <w:pPr>
        <w:pStyle w:val="CodeWithinBulletsEndPACKT"/>
      </w:pPr>
      <w:r>
        <w:t>New-Item @NIHT | Out-Null</w:t>
      </w:r>
    </w:p>
    <w:p w14:paraId="59C0596B" w14:textId="77777777" w:rsidR="005C39B5" w:rsidRDefault="005C39B5" w:rsidP="00657BE2">
      <w:pPr>
        <w:pStyle w:val="NumberedBulletPACKT"/>
      </w:pPr>
      <w:r>
        <w:t>Create an iSCSI disk (that is, a LUN):</w:t>
      </w:r>
    </w:p>
    <w:p w14:paraId="433354EF" w14:textId="77777777" w:rsidR="005C39B5" w:rsidRDefault="005C39B5" w:rsidP="004D1FEE">
      <w:pPr>
        <w:pStyle w:val="CodeWithinBulletsEndPACKT"/>
      </w:pPr>
      <w:r>
        <w:t>$LP = 'C:\iSCSI\</w:t>
      </w:r>
      <w:proofErr w:type="spellStart"/>
      <w:r>
        <w:t>SalesData.Vhdx</w:t>
      </w:r>
      <w:proofErr w:type="spellEnd"/>
      <w:r>
        <w:t>'</w:t>
      </w:r>
    </w:p>
    <w:p w14:paraId="234E205B" w14:textId="77777777" w:rsidR="005C39B5" w:rsidRDefault="005C39B5" w:rsidP="004D1FEE">
      <w:pPr>
        <w:pStyle w:val="CodeWithinBulletsEndPACKT"/>
      </w:pPr>
      <w:r>
        <w:t>$LN = '</w:t>
      </w:r>
      <w:proofErr w:type="spellStart"/>
      <w:r>
        <w:t>SalesTarget</w:t>
      </w:r>
      <w:proofErr w:type="spellEnd"/>
      <w:r>
        <w:t>'</w:t>
      </w:r>
    </w:p>
    <w:p w14:paraId="073BFA22" w14:textId="77777777" w:rsidR="005C39B5" w:rsidRDefault="005C39B5" w:rsidP="004D1FEE">
      <w:pPr>
        <w:pStyle w:val="CodeWithinBulletsEndPACKT"/>
      </w:pPr>
      <w:r>
        <w:t xml:space="preserve">$VDHT = </w:t>
      </w:r>
      <w:proofErr w:type="gramStart"/>
      <w:r>
        <w:t>@{</w:t>
      </w:r>
      <w:proofErr w:type="gramEnd"/>
    </w:p>
    <w:p w14:paraId="22F7B13C" w14:textId="77777777" w:rsidR="005C39B5" w:rsidRDefault="005C39B5" w:rsidP="004D1FEE">
      <w:pPr>
        <w:pStyle w:val="CodeWithinBulletsEndPACKT"/>
      </w:pPr>
      <w:r>
        <w:lastRenderedPageBreak/>
        <w:t xml:space="preserve">   Path        = $LP</w:t>
      </w:r>
    </w:p>
    <w:p w14:paraId="13571E32" w14:textId="77777777" w:rsidR="005C39B5" w:rsidRDefault="005C39B5" w:rsidP="004D1FEE">
      <w:pPr>
        <w:pStyle w:val="CodeWithinBulletsEndPACKT"/>
      </w:pPr>
      <w:r>
        <w:t xml:space="preserve">   Description = 'LUN For Sales'</w:t>
      </w:r>
    </w:p>
    <w:p w14:paraId="102E1E03" w14:textId="77777777" w:rsidR="005C39B5" w:rsidRDefault="005C39B5" w:rsidP="004D1FEE">
      <w:pPr>
        <w:pStyle w:val="CodeWithinBulletsEndPACKT"/>
      </w:pPr>
      <w:r>
        <w:t xml:space="preserve">   </w:t>
      </w:r>
      <w:proofErr w:type="spellStart"/>
      <w:r>
        <w:t>SizeBytes</w:t>
      </w:r>
      <w:proofErr w:type="spellEnd"/>
      <w:r>
        <w:t xml:space="preserve">   = 100MB</w:t>
      </w:r>
    </w:p>
    <w:p w14:paraId="54421542" w14:textId="77777777" w:rsidR="005C39B5" w:rsidRDefault="005C39B5" w:rsidP="004D1FEE">
      <w:pPr>
        <w:pStyle w:val="CodeWithinBulletsEndPACKT"/>
      </w:pPr>
      <w:r>
        <w:t xml:space="preserve"> }</w:t>
      </w:r>
    </w:p>
    <w:p w14:paraId="0636595A" w14:textId="77777777" w:rsidR="005C39B5" w:rsidRDefault="005C39B5" w:rsidP="004D1FEE">
      <w:pPr>
        <w:pStyle w:val="CodeWithinBulletsEndPACKT"/>
      </w:pPr>
      <w:r>
        <w:t>New-</w:t>
      </w:r>
      <w:proofErr w:type="spellStart"/>
      <w:r>
        <w:t>IscsiVirtualDisk</w:t>
      </w:r>
      <w:proofErr w:type="spellEnd"/>
      <w:r>
        <w:t xml:space="preserve"> @VDHT</w:t>
      </w:r>
    </w:p>
    <w:p w14:paraId="6E0E7309" w14:textId="77777777" w:rsidR="005C39B5" w:rsidRDefault="005C39B5" w:rsidP="00657BE2">
      <w:pPr>
        <w:pStyle w:val="NumberedBulletPACKT"/>
      </w:pPr>
      <w:r>
        <w:t>Create the iSCSI target:</w:t>
      </w:r>
    </w:p>
    <w:p w14:paraId="3B6019F4" w14:textId="77777777" w:rsidR="005C39B5" w:rsidRDefault="005C39B5" w:rsidP="004D1FEE">
      <w:pPr>
        <w:pStyle w:val="CodeWithinBulletsEndPACKT"/>
      </w:pPr>
      <w:r>
        <w:t xml:space="preserve">$THT = </w:t>
      </w:r>
      <w:proofErr w:type="gramStart"/>
      <w:r>
        <w:t>@{</w:t>
      </w:r>
      <w:proofErr w:type="gramEnd"/>
    </w:p>
    <w:p w14:paraId="70D07EE1" w14:textId="77777777" w:rsidR="005C39B5" w:rsidRDefault="005C39B5" w:rsidP="004D1FEE">
      <w:pPr>
        <w:pStyle w:val="CodeWithinBulletsEndPACKT"/>
      </w:pPr>
      <w:r>
        <w:t xml:space="preserve">  </w:t>
      </w:r>
      <w:proofErr w:type="spellStart"/>
      <w:r>
        <w:t>TargetName</w:t>
      </w:r>
      <w:proofErr w:type="spellEnd"/>
      <w:r>
        <w:t xml:space="preserve">   = $LN</w:t>
      </w:r>
    </w:p>
    <w:p w14:paraId="09A06465" w14:textId="77777777" w:rsidR="005C39B5" w:rsidRDefault="005C39B5" w:rsidP="004D1FEE">
      <w:pPr>
        <w:pStyle w:val="CodeWithinBulletsEndPACKT"/>
      </w:pPr>
      <w:r>
        <w:t xml:space="preserve">  </w:t>
      </w:r>
      <w:proofErr w:type="spellStart"/>
      <w:r>
        <w:t>InitiatorIds</w:t>
      </w:r>
      <w:proofErr w:type="spellEnd"/>
      <w:r>
        <w:t xml:space="preserve"> = '</w:t>
      </w:r>
      <w:proofErr w:type="gramStart"/>
      <w:r>
        <w:t>DNSNAME:FS1.Reskit</w:t>
      </w:r>
      <w:proofErr w:type="gramEnd"/>
      <w:r>
        <w:t>.Org'</w:t>
      </w:r>
    </w:p>
    <w:p w14:paraId="69382478" w14:textId="77777777" w:rsidR="005C39B5" w:rsidRDefault="005C39B5" w:rsidP="004D1FEE">
      <w:pPr>
        <w:pStyle w:val="CodeWithinBulletsEndPACKT"/>
      </w:pPr>
      <w:r>
        <w:t>}</w:t>
      </w:r>
    </w:p>
    <w:p w14:paraId="29DC0F20" w14:textId="77777777" w:rsidR="005C39B5" w:rsidRDefault="005C39B5" w:rsidP="004D1FEE">
      <w:pPr>
        <w:pStyle w:val="CodeWithinBulletsEndPACKT"/>
      </w:pPr>
      <w:r>
        <w:t>New-</w:t>
      </w:r>
      <w:proofErr w:type="spellStart"/>
      <w:r>
        <w:t>IscsiServerTarget</w:t>
      </w:r>
      <w:proofErr w:type="spellEnd"/>
      <w:r>
        <w:t xml:space="preserve"> @THT</w:t>
      </w:r>
    </w:p>
    <w:p w14:paraId="7A3CF7F1" w14:textId="77777777" w:rsidR="005C39B5" w:rsidRDefault="005C39B5" w:rsidP="00657BE2">
      <w:pPr>
        <w:pStyle w:val="NumberedBulletPACKT"/>
      </w:pPr>
      <w:r>
        <w:t>Create the iSCSI disk target mapping:</w:t>
      </w:r>
    </w:p>
    <w:p w14:paraId="1000D708" w14:textId="77777777" w:rsidR="005C39B5" w:rsidRDefault="005C39B5" w:rsidP="004D1FEE">
      <w:pPr>
        <w:pStyle w:val="CodeWithinBulletsEndPACKT"/>
      </w:pPr>
      <w:r>
        <w:t>Add-</w:t>
      </w:r>
      <w:proofErr w:type="spellStart"/>
      <w:r>
        <w:t>IscsiVirtualDiskTargetMapping</w:t>
      </w:r>
      <w:proofErr w:type="spellEnd"/>
      <w:r>
        <w:t xml:space="preserve"> -</w:t>
      </w:r>
      <w:proofErr w:type="spellStart"/>
      <w:r>
        <w:t>TargetName</w:t>
      </w:r>
      <w:proofErr w:type="spellEnd"/>
      <w:r>
        <w:t xml:space="preserve"> $LN -Path $LP</w:t>
      </w:r>
    </w:p>
    <w:p w14:paraId="0B4618C3" w14:textId="77777777" w:rsidR="005C39B5" w:rsidRPr="004D1FEE" w:rsidRDefault="005C39B5" w:rsidP="004D1FEE">
      <w:pPr>
        <w:pStyle w:val="Heading2"/>
      </w:pPr>
      <w:r w:rsidRPr="004D1FEE">
        <w:t>How it works…</w:t>
      </w:r>
    </w:p>
    <w:p w14:paraId="1B30B5ED" w14:textId="77777777" w:rsidR="005C39B5" w:rsidRDefault="005C39B5" w:rsidP="00657BE2">
      <w:pPr>
        <w:pStyle w:val="NormalPACKT"/>
      </w:pPr>
      <w:r>
        <w:t>In </w:t>
      </w:r>
      <w:r w:rsidRPr="004D1FEE">
        <w:rPr>
          <w:rStyle w:val="ItalicsPACKT"/>
        </w:rPr>
        <w:t>step 1</w:t>
      </w:r>
      <w:r>
        <w:t>, you add the </w:t>
      </w:r>
      <w:r w:rsidRPr="004D1FEE">
        <w:rPr>
          <w:rStyle w:val="CodeInTextPACKT"/>
        </w:rPr>
        <w:t>FS-</w:t>
      </w:r>
      <w:proofErr w:type="spellStart"/>
      <w:r w:rsidRPr="004D1FEE">
        <w:rPr>
          <w:rStyle w:val="CodeInTextPACKT"/>
        </w:rPr>
        <w:t>iSCSITarget</w:t>
      </w:r>
      <w:proofErr w:type="spellEnd"/>
      <w:r w:rsidRPr="004D1FEE">
        <w:rPr>
          <w:rStyle w:val="CodeInTextPACKT"/>
        </w:rPr>
        <w:t>-Server</w:t>
      </w:r>
      <w:r>
        <w:t> feature to </w:t>
      </w:r>
      <w:r w:rsidRPr="004D1FEE">
        <w:rPr>
          <w:rStyle w:val="CodeInTextPACKT"/>
        </w:rPr>
        <w:t>SRV1</w:t>
      </w:r>
      <w:r>
        <w:t>, which looks like this:</w:t>
      </w:r>
    </w:p>
    <w:p w14:paraId="36C00AB5" w14:textId="43334009" w:rsidR="005C39B5" w:rsidRDefault="005C39B5" w:rsidP="00657BE2">
      <w:pPr>
        <w:pStyle w:val="FigurePACKT"/>
      </w:pPr>
      <w:r>
        <w:rPr>
          <w:noProof/>
        </w:rPr>
        <w:drawing>
          <wp:inline distT="0" distB="0" distL="0" distR="0" wp14:anchorId="122A30B6" wp14:editId="7904AB79">
            <wp:extent cx="5570220" cy="1112520"/>
            <wp:effectExtent l="0" t="0" r="0" b="0"/>
            <wp:docPr id="71" name="Picture 7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220" cy="1112520"/>
                    </a:xfrm>
                    <a:prstGeom prst="rect">
                      <a:avLst/>
                    </a:prstGeom>
                    <a:noFill/>
                    <a:ln>
                      <a:noFill/>
                    </a:ln>
                  </pic:spPr>
                </pic:pic>
              </a:graphicData>
            </a:graphic>
          </wp:inline>
        </w:drawing>
      </w:r>
    </w:p>
    <w:p w14:paraId="006791C8" w14:textId="77777777" w:rsidR="005C39B5" w:rsidRDefault="005C39B5" w:rsidP="00657BE2">
      <w:pPr>
        <w:pStyle w:val="NormalPACKT"/>
      </w:pPr>
      <w:r>
        <w:t>In </w:t>
      </w:r>
      <w:r w:rsidRPr="004D1FEE">
        <w:rPr>
          <w:rStyle w:val="ItalicsPACKT"/>
        </w:rPr>
        <w:t>step 2</w:t>
      </w:r>
      <w:r>
        <w:t>, you get the iSCSI target server settings for </w:t>
      </w:r>
      <w:r w:rsidRPr="004D1FEE">
        <w:rPr>
          <w:rStyle w:val="CodeInTextPACKT"/>
        </w:rPr>
        <w:t>SRV1</w:t>
      </w:r>
      <w:r>
        <w:t>, which looks like this:</w:t>
      </w:r>
    </w:p>
    <w:p w14:paraId="205058D6" w14:textId="31C7D30C" w:rsidR="005C39B5" w:rsidRDefault="005C39B5" w:rsidP="00657BE2">
      <w:pPr>
        <w:pStyle w:val="FigurePACKT"/>
      </w:pPr>
      <w:r>
        <w:rPr>
          <w:noProof/>
        </w:rPr>
        <w:drawing>
          <wp:inline distT="0" distB="0" distL="0" distR="0" wp14:anchorId="779B6E03" wp14:editId="5544218C">
            <wp:extent cx="5943600" cy="1033145"/>
            <wp:effectExtent l="0" t="0" r="0" b="0"/>
            <wp:docPr id="70" name="Picture 7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456CBF8B" w14:textId="77777777" w:rsidR="005C39B5" w:rsidRDefault="005C39B5" w:rsidP="00657BE2">
      <w:pPr>
        <w:pStyle w:val="NormalPACKT"/>
      </w:pPr>
      <w:r>
        <w:t>In </w:t>
      </w:r>
      <w:r w:rsidRPr="004D1FEE">
        <w:rPr>
          <w:rStyle w:val="ItalicsPACKT"/>
        </w:rPr>
        <w:t>step 3</w:t>
      </w:r>
      <w:r>
        <w:t>, which creates no output, you ensure you have a folder on </w:t>
      </w:r>
      <w:r w:rsidRPr="004D1FEE">
        <w:rPr>
          <w:rStyle w:val="CodeInTextPACKT"/>
        </w:rPr>
        <w:t>SRV1</w:t>
      </w:r>
      <w:r>
        <w:t> to hold the new iSCSI disk volume. In </w:t>
      </w:r>
      <w:r w:rsidRPr="004D1FEE">
        <w:rPr>
          <w:rStyle w:val="ItalicsPACKT"/>
        </w:rPr>
        <w:t>step 4</w:t>
      </w:r>
      <w:r>
        <w:t>, you create the iSCSI virtual disk, which looks like this:</w:t>
      </w:r>
    </w:p>
    <w:p w14:paraId="77FD0964" w14:textId="5F0FD539" w:rsidR="005C39B5" w:rsidRDefault="005C39B5" w:rsidP="00657BE2">
      <w:pPr>
        <w:pStyle w:val="FigurePACKT"/>
      </w:pPr>
      <w:r>
        <w:rPr>
          <w:noProof/>
        </w:rPr>
        <w:lastRenderedPageBreak/>
        <w:drawing>
          <wp:inline distT="0" distB="0" distL="0" distR="0" wp14:anchorId="20D85643" wp14:editId="7CA84945">
            <wp:extent cx="5638800" cy="4343400"/>
            <wp:effectExtent l="0" t="0" r="0" b="0"/>
            <wp:docPr id="69" name="Picture 6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4343400"/>
                    </a:xfrm>
                    <a:prstGeom prst="rect">
                      <a:avLst/>
                    </a:prstGeom>
                    <a:noFill/>
                    <a:ln>
                      <a:noFill/>
                    </a:ln>
                  </pic:spPr>
                </pic:pic>
              </a:graphicData>
            </a:graphic>
          </wp:inline>
        </w:drawing>
      </w:r>
    </w:p>
    <w:p w14:paraId="415E2F9F" w14:textId="77777777" w:rsidR="005C39B5" w:rsidRDefault="005C39B5" w:rsidP="00657BE2">
      <w:pPr>
        <w:pStyle w:val="NormalPACKT"/>
      </w:pPr>
      <w:r>
        <w:t>In </w:t>
      </w:r>
      <w:r w:rsidRPr="004D1FEE">
        <w:rPr>
          <w:rStyle w:val="ItalicsPACKT"/>
        </w:rPr>
        <w:t>step 5</w:t>
      </w:r>
      <w:r>
        <w:t>, you create the iSCSI target on </w:t>
      </w:r>
      <w:r w:rsidRPr="004D1FEE">
        <w:rPr>
          <w:rStyle w:val="CodeInTextPACKT"/>
        </w:rPr>
        <w:t>SRV1</w:t>
      </w:r>
      <w:r>
        <w:t>, which looks like this:</w:t>
      </w:r>
    </w:p>
    <w:p w14:paraId="5555CEFC" w14:textId="66420E68" w:rsidR="005C39B5" w:rsidRDefault="005C39B5" w:rsidP="00657BE2">
      <w:pPr>
        <w:pStyle w:val="FigurePACKT"/>
      </w:pPr>
      <w:r>
        <w:rPr>
          <w:noProof/>
        </w:rPr>
        <w:lastRenderedPageBreak/>
        <w:drawing>
          <wp:inline distT="0" distB="0" distL="0" distR="0" wp14:anchorId="267214D8" wp14:editId="402F00E4">
            <wp:extent cx="5943600" cy="3736975"/>
            <wp:effectExtent l="0" t="0" r="0" b="0"/>
            <wp:docPr id="68" name="Picture 6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57F28CC9" w14:textId="77777777" w:rsidR="005C39B5" w:rsidRDefault="005C39B5" w:rsidP="00657BE2">
      <w:pPr>
        <w:pStyle w:val="NormalPACKT"/>
      </w:pPr>
      <w:r>
        <w:t>In </w:t>
      </w:r>
      <w:r w:rsidRPr="004D1FEE">
        <w:rPr>
          <w:rStyle w:val="ItalicsPACKT"/>
        </w:rPr>
        <w:t>step 6</w:t>
      </w:r>
      <w:r>
        <w:t>, you complete the creation of the iSCSI target by adding an iSCSI virtual disk target mapping.</w:t>
      </w:r>
    </w:p>
    <w:p w14:paraId="0F0FE2CC" w14:textId="77777777" w:rsidR="005C39B5" w:rsidRPr="004D1FEE" w:rsidRDefault="005C39B5" w:rsidP="004D1FEE">
      <w:pPr>
        <w:pStyle w:val="Heading2"/>
      </w:pPr>
      <w:r w:rsidRPr="004D1FEE">
        <w:t>There's more...</w:t>
      </w:r>
    </w:p>
    <w:p w14:paraId="6F7C7589" w14:textId="77777777" w:rsidR="005C39B5" w:rsidRDefault="005C39B5" w:rsidP="00657BE2">
      <w:pPr>
        <w:pStyle w:val="NormalPACKT"/>
      </w:pPr>
      <w:r>
        <w:t>In </w:t>
      </w:r>
      <w:r w:rsidRPr="004D1FEE">
        <w:rPr>
          <w:rStyle w:val="ItalicsPACKT"/>
        </w:rPr>
        <w:t>step 3</w:t>
      </w:r>
      <w:r>
        <w:t>, you create the new LUN, using </w:t>
      </w:r>
      <w:r w:rsidRPr="004D1FEE">
        <w:rPr>
          <w:rStyle w:val="CodeInTextPACKT"/>
        </w:rPr>
        <w:t>New-</w:t>
      </w:r>
      <w:proofErr w:type="spellStart"/>
      <w:r w:rsidRPr="004D1FEE">
        <w:rPr>
          <w:rStyle w:val="CodeInTextPACKT"/>
        </w:rPr>
        <w:t>IscsiVirtualDisk</w:t>
      </w:r>
      <w:proofErr w:type="spellEnd"/>
      <w:r>
        <w:t>. When using this command, you must specify a VHDX file extension. Windows Server 2019 doesn't support VHD files for new iSCSI targets. If you have older VHD files you want to use as an iSCSI virtual disk, you can create a target that points to it. You just can't create new iSCSI virtual disks.</w:t>
      </w:r>
    </w:p>
    <w:p w14:paraId="14B60946" w14:textId="77777777" w:rsidR="005C39B5" w:rsidRDefault="005C39B5" w:rsidP="00657BE2">
      <w:pPr>
        <w:pStyle w:val="NormalPACKT"/>
      </w:pPr>
      <w:r>
        <w:t>The virtual disk you created in </w:t>
      </w:r>
      <w:r w:rsidRPr="004D1FEE">
        <w:rPr>
          <w:rStyle w:val="ItalicsPACKT"/>
        </w:rPr>
        <w:t>step 4</w:t>
      </w:r>
      <w:r>
        <w:t> is uninitialized and contains no filesystem. In order to use the iSCSI disk, you use the iSCSI initiator to mount and manage the drive as if it were local. You'll see this in the </w:t>
      </w:r>
      <w:r w:rsidRPr="004D1FEE">
        <w:rPr>
          <w:rStyle w:val="ItalicsPACKT"/>
        </w:rPr>
        <w:t>Using an iSCSI target</w:t>
      </w:r>
      <w:r>
        <w:t> recipe.</w:t>
      </w:r>
    </w:p>
    <w:p w14:paraId="268E89B0" w14:textId="77777777" w:rsidR="005C39B5" w:rsidRDefault="005C39B5" w:rsidP="00657BE2">
      <w:pPr>
        <w:pStyle w:val="NormalPACKT"/>
      </w:pPr>
      <w:r>
        <w:t>You can also increase security by using </w:t>
      </w:r>
      <w:r w:rsidRPr="004D1FEE">
        <w:rPr>
          <w:rStyle w:val="KeyWordPACKT"/>
        </w:rPr>
        <w:t>Challenge Handshake Authentication Protocol</w:t>
      </w:r>
      <w:r>
        <w:t> (</w:t>
      </w:r>
      <w:r w:rsidRPr="004D1FEE">
        <w:rPr>
          <w:rStyle w:val="KeyWordPACKT"/>
        </w:rPr>
        <w:t>CHAP</w:t>
      </w:r>
      <w:r>
        <w:t xml:space="preserve">) authentication. You can specify the CHAP username and password on both the initiator and the target to authenticate the connection to an iSCSI target. If the security of iSCSI traffic is an issue, you could consider securing iSCSI traffic using </w:t>
      </w:r>
      <w:proofErr w:type="spellStart"/>
      <w:r>
        <w:t>IPSec</w:t>
      </w:r>
      <w:proofErr w:type="spellEnd"/>
      <w:r>
        <w:t>.</w:t>
      </w:r>
    </w:p>
    <w:p w14:paraId="4544F4D0" w14:textId="77777777" w:rsidR="005C39B5" w:rsidRPr="004D1FEE" w:rsidRDefault="005C39B5" w:rsidP="004D1FEE">
      <w:pPr>
        <w:pStyle w:val="Heading2"/>
      </w:pPr>
      <w:r w:rsidRPr="004D1FEE">
        <w:t>See Also</w:t>
      </w:r>
    </w:p>
    <w:p w14:paraId="01709B2B" w14:textId="468DB32F" w:rsidR="005C39B5" w:rsidRPr="00657BE2" w:rsidRDefault="005C39B5" w:rsidP="00657BE2">
      <w:pPr>
        <w:pStyle w:val="NormalPACKT"/>
      </w:pPr>
      <w:r w:rsidRPr="00657BE2">
        <w:t>If you aren't familiar with iSCSI and iSCSI targets, see </w:t>
      </w:r>
      <w:r w:rsidR="00657BE2">
        <w:rPr>
          <w:rStyle w:val="URLPACKT0"/>
          <w:bCs/>
        </w:rPr>
        <w:fldChar w:fldCharType="begin"/>
      </w:r>
      <w:r w:rsidR="00657BE2">
        <w:rPr>
          <w:rStyle w:val="URLPACKT0"/>
          <w:bCs/>
        </w:rPr>
        <w:instrText xml:space="preserve"> HYPERLINK "</w:instrText>
      </w:r>
      <w:r w:rsidR="00657BE2" w:rsidRPr="00657BE2">
        <w:rPr>
          <w:rStyle w:val="URLPACKT0"/>
          <w:bCs/>
        </w:rPr>
        <w:instrText>https://docs.microsoft.com/windows-server/storage/iscsi/iscsi-target-server</w:instrText>
      </w:r>
      <w:r w:rsidR="00657BE2">
        <w:rPr>
          <w:rStyle w:val="URLPACKT0"/>
          <w:bCs/>
        </w:rPr>
        <w:instrText xml:space="preserve">" </w:instrText>
      </w:r>
      <w:r w:rsidR="00657BE2">
        <w:rPr>
          <w:rStyle w:val="URLPACKT0"/>
          <w:bCs/>
        </w:rPr>
        <w:fldChar w:fldCharType="separate"/>
      </w:r>
      <w:r w:rsidR="00657BE2" w:rsidRPr="007E7D62">
        <w:rPr>
          <w:rStyle w:val="Hyperlink"/>
          <w:rFonts w:ascii="Lucida Console" w:hAnsi="Lucida Console"/>
          <w:bCs/>
          <w:sz w:val="19"/>
          <w:szCs w:val="18"/>
        </w:rPr>
        <w:t>https://docs.microsoft.com</w:t>
      </w:r>
      <w:del w:id="1" w:author="Siddhant" w:date="2020-09-22T14:15:00Z">
        <w:r w:rsidR="00657BE2" w:rsidRPr="007E7D62" w:rsidDel="00657BE2">
          <w:rPr>
            <w:rStyle w:val="Hyperlink"/>
            <w:rFonts w:ascii="Lucida Console" w:hAnsi="Lucida Console"/>
            <w:bCs/>
            <w:sz w:val="19"/>
            <w:szCs w:val="18"/>
          </w:rPr>
          <w:delText>/en-us</w:delText>
        </w:r>
      </w:del>
      <w:r w:rsidR="00657BE2" w:rsidRPr="007E7D62">
        <w:rPr>
          <w:rStyle w:val="Hyperlink"/>
          <w:rFonts w:ascii="Lucida Console" w:hAnsi="Lucida Console"/>
          <w:bCs/>
          <w:sz w:val="19"/>
          <w:szCs w:val="18"/>
        </w:rPr>
        <w:t>/windows-server/storage/iscsi/iscsi-target-server</w:t>
      </w:r>
      <w:r w:rsidR="00657BE2">
        <w:rPr>
          <w:rStyle w:val="URLPACKT0"/>
          <w:bCs/>
        </w:rPr>
        <w:fldChar w:fldCharType="end"/>
      </w:r>
      <w:r w:rsidRPr="00657BE2">
        <w:t> for an overview. And for more information on iSCSI, see </w:t>
      </w:r>
      <w:hyperlink r:id="rId29" w:history="1">
        <w:r w:rsidRPr="00657BE2">
          <w:rPr>
            <w:rStyle w:val="URLPACKT0"/>
            <w:bCs/>
          </w:rPr>
          <w:t>https://en.wikipedia.org/wiki/ISCSI</w:t>
        </w:r>
      </w:hyperlink>
      <w:r w:rsidRPr="00657BE2">
        <w:t>.</w:t>
      </w:r>
    </w:p>
    <w:p w14:paraId="530F48E5" w14:textId="77777777" w:rsidR="005C39B5" w:rsidRPr="004D1FEE" w:rsidRDefault="005C39B5" w:rsidP="004D1FEE">
      <w:pPr>
        <w:pStyle w:val="Heading1"/>
      </w:pPr>
      <w:r w:rsidRPr="004D1FEE">
        <w:t>Using an iSCSI target</w:t>
      </w:r>
    </w:p>
    <w:p w14:paraId="0C6C4F70" w14:textId="77777777" w:rsidR="005C39B5" w:rsidRDefault="005C39B5" w:rsidP="00657BE2">
      <w:pPr>
        <w:pStyle w:val="NormalPACKT"/>
      </w:pPr>
      <w:r>
        <w:t>Once you have an iSCSI target defined, as you did in the </w:t>
      </w:r>
      <w:r w:rsidRPr="004D1FEE">
        <w:rPr>
          <w:rStyle w:val="ItalicsPACKT"/>
        </w:rPr>
        <w:t>Creating an iSCSI target </w:t>
      </w:r>
      <w:r>
        <w:t>recipe, you can use it. Essentially, to use the disk, you connect to the iSCSI target server (that is, </w:t>
      </w:r>
      <w:r w:rsidRPr="004D1FEE">
        <w:rPr>
          <w:rStyle w:val="CodeInTextPACKT"/>
        </w:rPr>
        <w:t>SRV1</w:t>
      </w:r>
      <w:r>
        <w:t xml:space="preserve">). Once you're connected, </w:t>
      </w:r>
      <w:r>
        <w:lastRenderedPageBreak/>
        <w:t>the </w:t>
      </w:r>
      <w:r w:rsidRPr="004D1FEE">
        <w:rPr>
          <w:rStyle w:val="CodeInTextPACKT"/>
        </w:rPr>
        <w:t>Get-Disk</w:t>
      </w:r>
      <w:r>
        <w:t> cmdlet returns the iSCSI disk as though it were a local disk. You can then format and use the iSCSI disk as though it were local.</w:t>
      </w:r>
    </w:p>
    <w:p w14:paraId="323031C9" w14:textId="77777777" w:rsidR="005C39B5" w:rsidRPr="004D1FEE" w:rsidRDefault="005C39B5" w:rsidP="004D1FEE">
      <w:pPr>
        <w:pStyle w:val="Heading2"/>
      </w:pPr>
      <w:r w:rsidRPr="004D1FEE">
        <w:t>Getting ready</w:t>
      </w:r>
    </w:p>
    <w:p w14:paraId="7DF2CB66" w14:textId="77777777" w:rsidR="005C39B5" w:rsidRDefault="005C39B5" w:rsidP="00657BE2">
      <w:pPr>
        <w:pStyle w:val="NormalPACKT"/>
      </w:pPr>
      <w:r>
        <w:t>This recipe uses the iSCSI target you created in the </w:t>
      </w:r>
      <w:r w:rsidRPr="004D1FEE">
        <w:rPr>
          <w:rStyle w:val="ItalicsPACKT"/>
        </w:rPr>
        <w:t>Creating an iSCSI target</w:t>
      </w:r>
      <w:r>
        <w:t> recipe. You use </w:t>
      </w:r>
      <w:r w:rsidRPr="004D1FEE">
        <w:rPr>
          <w:rStyle w:val="CodeInTextPACKT"/>
        </w:rPr>
        <w:t>SRV1</w:t>
      </w:r>
      <w:r>
        <w:t> as the iSCSI target and access the target from the iSCSI initiator (</w:t>
      </w:r>
      <w:r w:rsidRPr="004D1FEE">
        <w:rPr>
          <w:rStyle w:val="CodeInTextPACKT"/>
        </w:rPr>
        <w:t>FS1</w:t>
      </w:r>
      <w:r>
        <w:t>).</w:t>
      </w:r>
    </w:p>
    <w:p w14:paraId="66721106" w14:textId="77777777" w:rsidR="005C39B5" w:rsidRPr="004D1FEE" w:rsidRDefault="005C39B5" w:rsidP="004D1FEE">
      <w:pPr>
        <w:pStyle w:val="Heading2"/>
      </w:pPr>
      <w:r w:rsidRPr="004D1FEE">
        <w:t>How to do it...</w:t>
      </w:r>
    </w:p>
    <w:p w14:paraId="4103EE84" w14:textId="77777777" w:rsidR="005C39B5" w:rsidRDefault="005C39B5" w:rsidP="00DE502A">
      <w:pPr>
        <w:pStyle w:val="NumberedBulletPACKT"/>
        <w:numPr>
          <w:ilvl w:val="0"/>
          <w:numId w:val="11"/>
        </w:numPr>
      </w:pPr>
      <w:r>
        <w:t>On </w:t>
      </w:r>
      <w:r w:rsidRPr="004D1FEE">
        <w:rPr>
          <w:rStyle w:val="CodeInTextPACKT"/>
        </w:rPr>
        <w:t>FS1</w:t>
      </w:r>
      <w:r>
        <w:t>, set the iSCSI service to start automatically, then start the service:</w:t>
      </w:r>
    </w:p>
    <w:p w14:paraId="4EE227E7" w14:textId="77777777" w:rsidR="005C39B5" w:rsidRDefault="005C39B5" w:rsidP="004D1FEE">
      <w:pPr>
        <w:pStyle w:val="CodeWithinBulletsEndPACKT"/>
      </w:pPr>
      <w:r>
        <w:t xml:space="preserve">Set-Service </w:t>
      </w:r>
      <w:proofErr w:type="spellStart"/>
      <w:r>
        <w:t>MSiSCSI</w:t>
      </w:r>
      <w:proofErr w:type="spellEnd"/>
      <w:r>
        <w:t xml:space="preserve"> -</w:t>
      </w:r>
      <w:proofErr w:type="spellStart"/>
      <w:r>
        <w:t>StartupType</w:t>
      </w:r>
      <w:proofErr w:type="spellEnd"/>
      <w:r>
        <w:t xml:space="preserve"> 'Automatic'</w:t>
      </w:r>
    </w:p>
    <w:p w14:paraId="55219C9D" w14:textId="77777777" w:rsidR="005C39B5" w:rsidRDefault="005C39B5" w:rsidP="004D1FEE">
      <w:pPr>
        <w:pStyle w:val="CodeWithinBulletsEndPACKT"/>
      </w:pPr>
      <w:r>
        <w:t xml:space="preserve">Start-Service </w:t>
      </w:r>
      <w:proofErr w:type="spellStart"/>
      <w:r>
        <w:t>MSiSCSI</w:t>
      </w:r>
      <w:proofErr w:type="spellEnd"/>
    </w:p>
    <w:p w14:paraId="058208C2" w14:textId="77777777" w:rsidR="005C39B5" w:rsidRDefault="005C39B5" w:rsidP="00657BE2">
      <w:pPr>
        <w:pStyle w:val="NumberedBulletPACKT"/>
      </w:pPr>
      <w:r>
        <w:t>Set up the portal to </w:t>
      </w:r>
      <w:r w:rsidRPr="004D1FEE">
        <w:rPr>
          <w:rStyle w:val="CodeInTextPACKT"/>
        </w:rPr>
        <w:t>SRV1</w:t>
      </w:r>
      <w:r>
        <w:t>:</w:t>
      </w:r>
    </w:p>
    <w:p w14:paraId="6896A628" w14:textId="77777777" w:rsidR="005C39B5" w:rsidRDefault="005C39B5" w:rsidP="004D1FEE">
      <w:pPr>
        <w:pStyle w:val="CodeWithinBulletsEndPACKT"/>
      </w:pPr>
      <w:r>
        <w:t xml:space="preserve">$PHT = </w:t>
      </w:r>
      <w:proofErr w:type="gramStart"/>
      <w:r>
        <w:t>@{</w:t>
      </w:r>
      <w:proofErr w:type="gramEnd"/>
    </w:p>
    <w:p w14:paraId="767148C2" w14:textId="77777777" w:rsidR="005C39B5" w:rsidRDefault="005C39B5" w:rsidP="004D1FEE">
      <w:pPr>
        <w:pStyle w:val="CodeWithinBulletsEndPACKT"/>
      </w:pPr>
      <w:r>
        <w:t xml:space="preserve">  </w:t>
      </w:r>
      <w:proofErr w:type="spellStart"/>
      <w:r>
        <w:t>TargetPortalAddress</w:t>
      </w:r>
      <w:proofErr w:type="spellEnd"/>
      <w:r>
        <w:t xml:space="preserve">     = '</w:t>
      </w:r>
      <w:proofErr w:type="gramStart"/>
      <w:r>
        <w:t>SRV1.Reskit.Org</w:t>
      </w:r>
      <w:proofErr w:type="gramEnd"/>
      <w:r>
        <w:t>'</w:t>
      </w:r>
    </w:p>
    <w:p w14:paraId="730140D2" w14:textId="77777777" w:rsidR="005C39B5" w:rsidRDefault="005C39B5" w:rsidP="004D1FEE">
      <w:pPr>
        <w:pStyle w:val="CodeWithinBulletsEndPACKT"/>
      </w:pPr>
      <w:r>
        <w:t xml:space="preserve">  </w:t>
      </w:r>
      <w:proofErr w:type="spellStart"/>
      <w:proofErr w:type="gramStart"/>
      <w:r>
        <w:t>TargetPortalPortNumber</w:t>
      </w:r>
      <w:proofErr w:type="spellEnd"/>
      <w:r>
        <w:t xml:space="preserve">  =</w:t>
      </w:r>
      <w:proofErr w:type="gramEnd"/>
      <w:r>
        <w:t xml:space="preserve"> 3260</w:t>
      </w:r>
    </w:p>
    <w:p w14:paraId="1220AC5B" w14:textId="77777777" w:rsidR="005C39B5" w:rsidRDefault="005C39B5" w:rsidP="004D1FEE">
      <w:pPr>
        <w:pStyle w:val="CodeWithinBulletsEndPACKT"/>
      </w:pPr>
      <w:r>
        <w:t>}</w:t>
      </w:r>
    </w:p>
    <w:p w14:paraId="0A80E079" w14:textId="77777777" w:rsidR="005C39B5" w:rsidRDefault="005C39B5" w:rsidP="004D1FEE">
      <w:pPr>
        <w:pStyle w:val="CodeWithinBulletsEndPACKT"/>
      </w:pPr>
      <w:r>
        <w:t>New-</w:t>
      </w:r>
      <w:proofErr w:type="spellStart"/>
      <w:r>
        <w:t>IscsiTargetPortal</w:t>
      </w:r>
      <w:proofErr w:type="spellEnd"/>
      <w:r>
        <w:t xml:space="preserve"> @PHT</w:t>
      </w:r>
    </w:p>
    <w:p w14:paraId="0D304B64" w14:textId="77777777" w:rsidR="005C39B5" w:rsidRDefault="005C39B5" w:rsidP="00657BE2">
      <w:pPr>
        <w:pStyle w:val="NumberedBulletPACKT"/>
      </w:pPr>
      <w:r>
        <w:t>Find and view the </w:t>
      </w:r>
      <w:proofErr w:type="spellStart"/>
      <w:r w:rsidRPr="004D1FEE">
        <w:rPr>
          <w:rStyle w:val="CodeInTextPACKT"/>
        </w:rPr>
        <w:t>SalesTarget</w:t>
      </w:r>
      <w:proofErr w:type="spellEnd"/>
      <w:r>
        <w:t> on the portal:</w:t>
      </w:r>
    </w:p>
    <w:p w14:paraId="10C8EF1B" w14:textId="77777777" w:rsidR="005C39B5" w:rsidRDefault="005C39B5" w:rsidP="004D1FEE">
      <w:pPr>
        <w:pStyle w:val="CodeWithinBulletsEndPACKT"/>
      </w:pPr>
      <w:r>
        <w:t>$</w:t>
      </w:r>
      <w:proofErr w:type="gramStart"/>
      <w:r>
        <w:t>Target  =</w:t>
      </w:r>
      <w:proofErr w:type="gramEnd"/>
      <w:r>
        <w:t xml:space="preserve"> Get-</w:t>
      </w:r>
      <w:proofErr w:type="spellStart"/>
      <w:r>
        <w:t>IscsiTarget</w:t>
      </w:r>
      <w:proofErr w:type="spellEnd"/>
      <w:r>
        <w:t xml:space="preserve"> | </w:t>
      </w:r>
    </w:p>
    <w:p w14:paraId="0789A5FF" w14:textId="77777777" w:rsidR="005C39B5" w:rsidRDefault="005C39B5" w:rsidP="004D1FEE">
      <w:pPr>
        <w:pStyle w:val="CodeWithinBulletsEndPACKT"/>
      </w:pPr>
      <w:r>
        <w:t xml:space="preserve">             Where-Object </w:t>
      </w:r>
      <w:proofErr w:type="spellStart"/>
      <w:r>
        <w:t>NodeAddress</w:t>
      </w:r>
      <w:proofErr w:type="spellEnd"/>
      <w:r>
        <w:t xml:space="preserve"> -Match '</w:t>
      </w:r>
      <w:proofErr w:type="spellStart"/>
      <w:r>
        <w:t>SalesTarget</w:t>
      </w:r>
      <w:proofErr w:type="spellEnd"/>
      <w:r>
        <w:t>'</w:t>
      </w:r>
    </w:p>
    <w:p w14:paraId="46B1CA2E" w14:textId="77777777" w:rsidR="005C39B5" w:rsidRDefault="005C39B5" w:rsidP="004D1FEE">
      <w:pPr>
        <w:pStyle w:val="CodeWithinBulletsEndPACKT"/>
      </w:pPr>
      <w:r>
        <w:t>$Target</w:t>
      </w:r>
    </w:p>
    <w:p w14:paraId="2DA61670" w14:textId="77777777" w:rsidR="005C39B5" w:rsidRDefault="005C39B5" w:rsidP="00657BE2">
      <w:pPr>
        <w:pStyle w:val="NumberedBulletPACKT"/>
      </w:pPr>
      <w:r>
        <w:t>Connect to the target on </w:t>
      </w:r>
      <w:r w:rsidRPr="004D1FEE">
        <w:rPr>
          <w:rStyle w:val="CodeInTextPACKT"/>
        </w:rPr>
        <w:t>SRV1</w:t>
      </w:r>
      <w:r>
        <w:t>:</w:t>
      </w:r>
    </w:p>
    <w:p w14:paraId="57B7845A" w14:textId="77777777" w:rsidR="005C39B5" w:rsidRDefault="005C39B5" w:rsidP="004D1FEE">
      <w:pPr>
        <w:pStyle w:val="CodeWithinBulletsEndPACKT"/>
      </w:pPr>
      <w:r>
        <w:t xml:space="preserve">$CHT = </w:t>
      </w:r>
      <w:proofErr w:type="gramStart"/>
      <w:r>
        <w:t>@{</w:t>
      </w:r>
      <w:proofErr w:type="gramEnd"/>
    </w:p>
    <w:p w14:paraId="365D5D58" w14:textId="77777777" w:rsidR="005C39B5" w:rsidRDefault="005C39B5" w:rsidP="004D1FEE">
      <w:pPr>
        <w:pStyle w:val="CodeWithinBulletsEndPACKT"/>
      </w:pPr>
      <w:r>
        <w:t xml:space="preserve">  </w:t>
      </w:r>
      <w:proofErr w:type="spellStart"/>
      <w:r>
        <w:t>TargetPortalAddress</w:t>
      </w:r>
      <w:proofErr w:type="spellEnd"/>
      <w:r>
        <w:t xml:space="preserve"> = '</w:t>
      </w:r>
      <w:proofErr w:type="gramStart"/>
      <w:r>
        <w:t>SRV1.Reskit.Org</w:t>
      </w:r>
      <w:proofErr w:type="gramEnd"/>
      <w:r>
        <w:t>'</w:t>
      </w:r>
    </w:p>
    <w:p w14:paraId="36D2BAFB" w14:textId="77777777" w:rsidR="005C39B5" w:rsidRDefault="005C39B5" w:rsidP="004D1FEE">
      <w:pPr>
        <w:pStyle w:val="CodeWithinBulletsEndPACKT"/>
      </w:pPr>
      <w:r>
        <w:t xml:space="preserve">  </w:t>
      </w:r>
      <w:proofErr w:type="spellStart"/>
      <w:r>
        <w:t>NodeAddress</w:t>
      </w:r>
      <w:proofErr w:type="spellEnd"/>
      <w:r>
        <w:t xml:space="preserve">         = $</w:t>
      </w:r>
      <w:proofErr w:type="spellStart"/>
      <w:r>
        <w:t>Target.NodeAddress</w:t>
      </w:r>
      <w:proofErr w:type="spellEnd"/>
    </w:p>
    <w:p w14:paraId="4D5C09FF" w14:textId="77777777" w:rsidR="005C39B5" w:rsidRDefault="005C39B5" w:rsidP="004D1FEE">
      <w:pPr>
        <w:pStyle w:val="CodeWithinBulletsEndPACKT"/>
      </w:pPr>
      <w:r>
        <w:t>}</w:t>
      </w:r>
    </w:p>
    <w:p w14:paraId="5EF85B2B" w14:textId="77777777" w:rsidR="005C39B5" w:rsidRDefault="005C39B5" w:rsidP="004D1FEE">
      <w:pPr>
        <w:pStyle w:val="CodeWithinBulletsEndPACKT"/>
      </w:pPr>
      <w:r>
        <w:t>Connect-</w:t>
      </w:r>
      <w:proofErr w:type="spellStart"/>
      <w:proofErr w:type="gramStart"/>
      <w:r>
        <w:t>IscsiTarget</w:t>
      </w:r>
      <w:proofErr w:type="spellEnd"/>
      <w:r>
        <w:t xml:space="preserve">  @</w:t>
      </w:r>
      <w:proofErr w:type="gramEnd"/>
      <w:r>
        <w:t>CHT</w:t>
      </w:r>
    </w:p>
    <w:p w14:paraId="78CE7129" w14:textId="77777777" w:rsidR="005C39B5" w:rsidRDefault="005C39B5" w:rsidP="00657BE2">
      <w:pPr>
        <w:pStyle w:val="NumberedBulletPACKT"/>
      </w:pPr>
      <w:r>
        <w:t>View the iSCSI disk on </w:t>
      </w:r>
      <w:r w:rsidRPr="004D1FEE">
        <w:rPr>
          <w:rStyle w:val="CodeInTextPACKT"/>
        </w:rPr>
        <w:t>SRV1</w:t>
      </w:r>
      <w:r>
        <w:t> from </w:t>
      </w:r>
      <w:r w:rsidRPr="004D1FEE">
        <w:rPr>
          <w:rStyle w:val="CodeInTextPACKT"/>
        </w:rPr>
        <w:t>FS1</w:t>
      </w:r>
      <w:r>
        <w:t>:</w:t>
      </w:r>
    </w:p>
    <w:p w14:paraId="22D82B5B" w14:textId="77777777" w:rsidR="005C39B5" w:rsidRDefault="005C39B5" w:rsidP="004D1FEE">
      <w:pPr>
        <w:pStyle w:val="CodeWithinBulletsEndPACKT"/>
      </w:pPr>
      <w:r>
        <w:t xml:space="preserve">$ISD </w:t>
      </w:r>
      <w:proofErr w:type="gramStart"/>
      <w:r>
        <w:t>=  Get</w:t>
      </w:r>
      <w:proofErr w:type="gramEnd"/>
      <w:r>
        <w:t xml:space="preserve">-Disk | </w:t>
      </w:r>
    </w:p>
    <w:p w14:paraId="5A040678" w14:textId="77777777" w:rsidR="005C39B5" w:rsidRDefault="005C39B5" w:rsidP="004D1FEE">
      <w:pPr>
        <w:pStyle w:val="CodeWithinBulletsEndPACKT"/>
      </w:pPr>
      <w:r>
        <w:t xml:space="preserve">  Where-Object </w:t>
      </w:r>
      <w:proofErr w:type="spellStart"/>
      <w:r>
        <w:t>BusType</w:t>
      </w:r>
      <w:proofErr w:type="spellEnd"/>
      <w:r>
        <w:t xml:space="preserve"> -eq '</w:t>
      </w:r>
      <w:proofErr w:type="spellStart"/>
      <w:r>
        <w:t>iscsi</w:t>
      </w:r>
      <w:proofErr w:type="spellEnd"/>
      <w:r>
        <w:t>'</w:t>
      </w:r>
    </w:p>
    <w:p w14:paraId="6778FD36" w14:textId="77777777" w:rsidR="005C39B5" w:rsidRDefault="005C39B5" w:rsidP="004D1FEE">
      <w:pPr>
        <w:pStyle w:val="CodeWithinBulletsEndPACKT"/>
      </w:pPr>
      <w:r>
        <w:t xml:space="preserve">$ISD | </w:t>
      </w:r>
    </w:p>
    <w:p w14:paraId="2796F5BB" w14:textId="77777777" w:rsidR="005C39B5" w:rsidRDefault="005C39B5" w:rsidP="004D1FEE">
      <w:pPr>
        <w:pStyle w:val="CodeWithinBulletsEndPACKT"/>
      </w:pPr>
      <w:r>
        <w:t xml:space="preserve">  Format-Table -</w:t>
      </w:r>
      <w:proofErr w:type="spellStart"/>
      <w:r>
        <w:t>AutoSize</w:t>
      </w:r>
      <w:proofErr w:type="spellEnd"/>
    </w:p>
    <w:p w14:paraId="655DDD19" w14:textId="77777777" w:rsidR="005C39B5" w:rsidRDefault="005C39B5" w:rsidP="00657BE2">
      <w:pPr>
        <w:pStyle w:val="NumberedBulletPACKT"/>
      </w:pPr>
      <w:r>
        <w:t>Turn the disk online and set it to read/write:</w:t>
      </w:r>
    </w:p>
    <w:p w14:paraId="5CF803F0" w14:textId="77777777" w:rsidR="005C39B5" w:rsidRDefault="005C39B5" w:rsidP="004D1FEE">
      <w:pPr>
        <w:pStyle w:val="CodeWithinBulletsEndPACKT"/>
      </w:pPr>
      <w:r>
        <w:t xml:space="preserve">$ISD | </w:t>
      </w:r>
    </w:p>
    <w:p w14:paraId="31BBF1B2" w14:textId="77777777" w:rsidR="005C39B5" w:rsidRDefault="005C39B5" w:rsidP="004D1FEE">
      <w:pPr>
        <w:pStyle w:val="CodeWithinBulletsEndPACKT"/>
      </w:pPr>
      <w:r>
        <w:t xml:space="preserve">  Set-Disk -</w:t>
      </w:r>
      <w:proofErr w:type="spellStart"/>
      <w:proofErr w:type="gramStart"/>
      <w:r>
        <w:t>IsOffline</w:t>
      </w:r>
      <w:proofErr w:type="spellEnd"/>
      <w:r>
        <w:t xml:space="preserve">  $</w:t>
      </w:r>
      <w:proofErr w:type="gramEnd"/>
      <w:r>
        <w:t>False</w:t>
      </w:r>
    </w:p>
    <w:p w14:paraId="1233F589" w14:textId="77777777" w:rsidR="005C39B5" w:rsidRDefault="005C39B5" w:rsidP="004D1FEE">
      <w:pPr>
        <w:pStyle w:val="CodeWithinBulletsEndPACKT"/>
      </w:pPr>
      <w:r>
        <w:t xml:space="preserve">$ISD | </w:t>
      </w:r>
    </w:p>
    <w:p w14:paraId="6E5F4143" w14:textId="77777777" w:rsidR="005C39B5" w:rsidRDefault="005C39B5" w:rsidP="004D1FEE">
      <w:pPr>
        <w:pStyle w:val="CodeWithinBulletsEndPACKT"/>
      </w:pPr>
      <w:r>
        <w:t xml:space="preserve">  Set-Disk -</w:t>
      </w:r>
      <w:proofErr w:type="spellStart"/>
      <w:r>
        <w:t>Isreadonly</w:t>
      </w:r>
      <w:proofErr w:type="spellEnd"/>
      <w:r>
        <w:t xml:space="preserve"> $False</w:t>
      </w:r>
    </w:p>
    <w:p w14:paraId="5757A5E5" w14:textId="77777777" w:rsidR="005C39B5" w:rsidRDefault="005C39B5" w:rsidP="00657BE2">
      <w:pPr>
        <w:pStyle w:val="NumberedBulletPACKT"/>
      </w:pPr>
      <w:r>
        <w:t>Create a volume on the iSCSI disk on </w:t>
      </w:r>
      <w:r w:rsidRPr="004D1FEE">
        <w:rPr>
          <w:rStyle w:val="CodeInTextPACKT"/>
        </w:rPr>
        <w:t>FS1</w:t>
      </w:r>
      <w:r>
        <w:t>:</w:t>
      </w:r>
    </w:p>
    <w:p w14:paraId="58841416" w14:textId="77777777" w:rsidR="005C39B5" w:rsidRDefault="005C39B5" w:rsidP="004D1FEE">
      <w:pPr>
        <w:pStyle w:val="CodeWithinBulletsEndPACKT"/>
      </w:pPr>
      <w:r>
        <w:t xml:space="preserve">$NVHT = </w:t>
      </w:r>
      <w:proofErr w:type="gramStart"/>
      <w:r>
        <w:t>@{</w:t>
      </w:r>
      <w:proofErr w:type="gramEnd"/>
    </w:p>
    <w:p w14:paraId="5E037E49" w14:textId="77777777" w:rsidR="005C39B5" w:rsidRDefault="005C39B5" w:rsidP="004D1FEE">
      <w:pPr>
        <w:pStyle w:val="CodeWithinBulletsEndPACKT"/>
      </w:pPr>
      <w:r>
        <w:t xml:space="preserve">  </w:t>
      </w:r>
      <w:proofErr w:type="spellStart"/>
      <w:r>
        <w:t>FriendlyName</w:t>
      </w:r>
      <w:proofErr w:type="spellEnd"/>
      <w:r>
        <w:t xml:space="preserve"> = '</w:t>
      </w:r>
      <w:proofErr w:type="spellStart"/>
      <w:r>
        <w:t>SalesData</w:t>
      </w:r>
      <w:proofErr w:type="spellEnd"/>
      <w:r>
        <w:t>'</w:t>
      </w:r>
    </w:p>
    <w:p w14:paraId="47109EBF" w14:textId="77777777" w:rsidR="005C39B5" w:rsidRDefault="005C39B5" w:rsidP="004D1FEE">
      <w:pPr>
        <w:pStyle w:val="CodeWithinBulletsEndPACKT"/>
      </w:pPr>
      <w:r>
        <w:t xml:space="preserve">  </w:t>
      </w:r>
      <w:proofErr w:type="spellStart"/>
      <w:r>
        <w:t>FileSystem</w:t>
      </w:r>
      <w:proofErr w:type="spellEnd"/>
      <w:r>
        <w:t xml:space="preserve">   = 'NTFS'</w:t>
      </w:r>
    </w:p>
    <w:p w14:paraId="63A6D243" w14:textId="77777777" w:rsidR="005C39B5" w:rsidRDefault="005C39B5" w:rsidP="004D1FEE">
      <w:pPr>
        <w:pStyle w:val="CodeWithinBulletsEndPACKT"/>
      </w:pPr>
      <w:r>
        <w:t xml:space="preserve">  </w:t>
      </w:r>
      <w:proofErr w:type="spellStart"/>
      <w:proofErr w:type="gramStart"/>
      <w:r>
        <w:t>DriveLetter</w:t>
      </w:r>
      <w:proofErr w:type="spellEnd"/>
      <w:r>
        <w:t xml:space="preserve">  =</w:t>
      </w:r>
      <w:proofErr w:type="gramEnd"/>
      <w:r>
        <w:t xml:space="preserve"> 'I'</w:t>
      </w:r>
    </w:p>
    <w:p w14:paraId="11DD3C1E" w14:textId="77777777" w:rsidR="005C39B5" w:rsidRDefault="005C39B5" w:rsidP="004D1FEE">
      <w:pPr>
        <w:pStyle w:val="CodeWithinBulletsEndPACKT"/>
      </w:pPr>
      <w:r>
        <w:lastRenderedPageBreak/>
        <w:t>}</w:t>
      </w:r>
    </w:p>
    <w:p w14:paraId="6F581453" w14:textId="77777777" w:rsidR="005C39B5" w:rsidRDefault="005C39B5" w:rsidP="004D1FEE">
      <w:pPr>
        <w:pStyle w:val="CodeWithinBulletsEndPACKT"/>
      </w:pPr>
      <w:r>
        <w:t xml:space="preserve">$ISD | </w:t>
      </w:r>
    </w:p>
    <w:p w14:paraId="2110B4A8" w14:textId="77777777" w:rsidR="005C39B5" w:rsidRDefault="005C39B5" w:rsidP="004D1FEE">
      <w:pPr>
        <w:pStyle w:val="CodeWithinBulletsEndPACKT"/>
      </w:pPr>
      <w:r>
        <w:t xml:space="preserve">  New-Volume @NVHT</w:t>
      </w:r>
    </w:p>
    <w:p w14:paraId="18EF584A" w14:textId="77777777" w:rsidR="005C39B5" w:rsidRDefault="005C39B5" w:rsidP="00657BE2">
      <w:pPr>
        <w:pStyle w:val="NumberedBulletPACKT"/>
      </w:pPr>
      <w:r>
        <w:t>Use the drive as a local drive:</w:t>
      </w:r>
    </w:p>
    <w:p w14:paraId="311ADEC2" w14:textId="77777777" w:rsidR="005C39B5" w:rsidRDefault="005C39B5" w:rsidP="004D1FEE">
      <w:pPr>
        <w:pStyle w:val="CodeWithinBulletsEndPACKT"/>
      </w:pPr>
      <w:r>
        <w:t>Set-Location -Path I:</w:t>
      </w:r>
    </w:p>
    <w:p w14:paraId="6EE08414" w14:textId="77777777" w:rsidR="005C39B5" w:rsidRDefault="005C39B5" w:rsidP="004D1FEE">
      <w:pPr>
        <w:pStyle w:val="CodeWithinBulletsEndPACKT"/>
      </w:pPr>
      <w:r>
        <w:t xml:space="preserve">New-Item -Path </w:t>
      </w:r>
      <w:proofErr w:type="gramStart"/>
      <w:r>
        <w:t>I:\  -</w:t>
      </w:r>
      <w:proofErr w:type="gramEnd"/>
      <w:r>
        <w:t xml:space="preserve">Name </w:t>
      </w:r>
      <w:proofErr w:type="spellStart"/>
      <w:r>
        <w:t>SalesData</w:t>
      </w:r>
      <w:proofErr w:type="spellEnd"/>
      <w:r>
        <w:t xml:space="preserve"> -ItemType Directory |</w:t>
      </w:r>
    </w:p>
    <w:p w14:paraId="3637D7AC" w14:textId="77777777" w:rsidR="005C39B5" w:rsidRDefault="005C39B5" w:rsidP="004D1FEE">
      <w:pPr>
        <w:pStyle w:val="CodeWithinBulletsEndPACKT"/>
      </w:pPr>
      <w:r>
        <w:t xml:space="preserve">  Out-Null</w:t>
      </w:r>
    </w:p>
    <w:p w14:paraId="1759A440" w14:textId="77777777" w:rsidR="005C39B5" w:rsidRDefault="005C39B5" w:rsidP="004D1FEE">
      <w:pPr>
        <w:pStyle w:val="CodeWithinBulletsEndPACKT"/>
      </w:pPr>
      <w:r>
        <w:t xml:space="preserve">'Testing 1-2-3' | </w:t>
      </w:r>
    </w:p>
    <w:p w14:paraId="64FED8A8" w14:textId="77777777" w:rsidR="005C39B5" w:rsidRDefault="005C39B5" w:rsidP="004D1FEE">
      <w:pPr>
        <w:pStyle w:val="CodeWithinBulletsEndPACKT"/>
      </w:pPr>
      <w:r>
        <w:t xml:space="preserve">  Out-File -</w:t>
      </w:r>
      <w:proofErr w:type="spellStart"/>
      <w:r>
        <w:t>FilePath</w:t>
      </w:r>
      <w:proofErr w:type="spellEnd"/>
      <w:r>
        <w:t xml:space="preserve"> I:\SalesData\Test.Txt</w:t>
      </w:r>
    </w:p>
    <w:p w14:paraId="1FCA81B8" w14:textId="77777777" w:rsidR="005C39B5" w:rsidRDefault="005C39B5" w:rsidP="004D1FEE">
      <w:pPr>
        <w:pStyle w:val="CodeWithinBulletsEndPACKT"/>
      </w:pPr>
      <w:r>
        <w:t>Get-</w:t>
      </w:r>
      <w:proofErr w:type="spellStart"/>
      <w:r>
        <w:t>ChildItem</w:t>
      </w:r>
      <w:proofErr w:type="spellEnd"/>
      <w:r>
        <w:t xml:space="preserve"> -Path I:\SalesData</w:t>
      </w:r>
    </w:p>
    <w:p w14:paraId="36DF3DC5" w14:textId="77777777" w:rsidR="005C39B5" w:rsidRPr="004D1FEE" w:rsidRDefault="005C39B5" w:rsidP="004D1FEE">
      <w:pPr>
        <w:pStyle w:val="Heading2"/>
      </w:pPr>
      <w:r w:rsidRPr="004D1FEE">
        <w:t>How it works…</w:t>
      </w:r>
    </w:p>
    <w:p w14:paraId="2D5184CF" w14:textId="77777777" w:rsidR="005C39B5" w:rsidRDefault="005C39B5" w:rsidP="00657BE2">
      <w:pPr>
        <w:pStyle w:val="NormalPACKT"/>
      </w:pPr>
      <w:r>
        <w:t>In </w:t>
      </w:r>
      <w:r w:rsidRPr="004D1FEE">
        <w:rPr>
          <w:rStyle w:val="ItalicsPACKT"/>
        </w:rPr>
        <w:t>step 1</w:t>
      </w:r>
      <w:r>
        <w:t>, you set the Microsoft iSCSI service to automatically start, then you start it. This step produces no output.</w:t>
      </w:r>
    </w:p>
    <w:p w14:paraId="2B60D5AA" w14:textId="77777777" w:rsidR="005C39B5" w:rsidRDefault="005C39B5" w:rsidP="00657BE2">
      <w:pPr>
        <w:pStyle w:val="NormalPACKT"/>
      </w:pPr>
      <w:r>
        <w:t>In </w:t>
      </w:r>
      <w:r w:rsidRPr="004D1FEE">
        <w:rPr>
          <w:rStyle w:val="ItalicsPACKT"/>
        </w:rPr>
        <w:t>step 2</w:t>
      </w:r>
      <w:r>
        <w:t>, you create a portal to the iSCSI server on </w:t>
      </w:r>
      <w:r w:rsidRPr="004D1FEE">
        <w:rPr>
          <w:rStyle w:val="CodeInTextPACKT"/>
        </w:rPr>
        <w:t>SRV1</w:t>
      </w:r>
      <w:r>
        <w:t>, which looks like this:</w:t>
      </w:r>
    </w:p>
    <w:p w14:paraId="3CF193C7" w14:textId="5FF09C47" w:rsidR="005C39B5" w:rsidRDefault="005C39B5" w:rsidP="00657BE2">
      <w:pPr>
        <w:pStyle w:val="FigurePACKT"/>
      </w:pPr>
      <w:r>
        <w:rPr>
          <w:noProof/>
        </w:rPr>
        <w:drawing>
          <wp:inline distT="0" distB="0" distL="0" distR="0" wp14:anchorId="0F82C256" wp14:editId="58F23BE5">
            <wp:extent cx="4091940" cy="1897380"/>
            <wp:effectExtent l="0" t="0" r="3810" b="7620"/>
            <wp:docPr id="77" name="Picture 7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1940" cy="1897380"/>
                    </a:xfrm>
                    <a:prstGeom prst="rect">
                      <a:avLst/>
                    </a:prstGeom>
                    <a:noFill/>
                    <a:ln>
                      <a:noFill/>
                    </a:ln>
                  </pic:spPr>
                </pic:pic>
              </a:graphicData>
            </a:graphic>
          </wp:inline>
        </w:drawing>
      </w:r>
    </w:p>
    <w:p w14:paraId="1ABF1BE7" w14:textId="77777777" w:rsidR="005C39B5" w:rsidRDefault="005C39B5" w:rsidP="00657BE2">
      <w:pPr>
        <w:pStyle w:val="NormalPACKT"/>
      </w:pPr>
      <w:r>
        <w:t>In </w:t>
      </w:r>
      <w:r w:rsidRPr="004D1FEE">
        <w:rPr>
          <w:rStyle w:val="ItalicsPACKT"/>
        </w:rPr>
        <w:t>step 3</w:t>
      </w:r>
      <w:r>
        <w:t>, you use the portal just created to get the </w:t>
      </w:r>
      <w:proofErr w:type="spellStart"/>
      <w:r w:rsidRPr="004D1FEE">
        <w:rPr>
          <w:rStyle w:val="CodeInTextPACKT"/>
        </w:rPr>
        <w:t>SalesTarget</w:t>
      </w:r>
      <w:proofErr w:type="spellEnd"/>
      <w:r>
        <w:t> iSCSI target on </w:t>
      </w:r>
      <w:r w:rsidRPr="004D1FEE">
        <w:rPr>
          <w:rStyle w:val="CodeInTextPACKT"/>
        </w:rPr>
        <w:t>SRV1</w:t>
      </w:r>
      <w:r>
        <w:t>, which looks like this:</w:t>
      </w:r>
    </w:p>
    <w:p w14:paraId="309E21E5" w14:textId="7B499B80" w:rsidR="005C39B5" w:rsidRDefault="005C39B5" w:rsidP="00657BE2">
      <w:pPr>
        <w:pStyle w:val="FigurePACKT"/>
      </w:pPr>
      <w:r>
        <w:rPr>
          <w:noProof/>
        </w:rPr>
        <w:drawing>
          <wp:inline distT="0" distB="0" distL="0" distR="0" wp14:anchorId="266622B4" wp14:editId="2C0C9F57">
            <wp:extent cx="5608320" cy="1150620"/>
            <wp:effectExtent l="0" t="0" r="0" b="0"/>
            <wp:docPr id="76" name="Picture 7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it 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1150620"/>
                    </a:xfrm>
                    <a:prstGeom prst="rect">
                      <a:avLst/>
                    </a:prstGeom>
                    <a:noFill/>
                    <a:ln>
                      <a:noFill/>
                    </a:ln>
                  </pic:spPr>
                </pic:pic>
              </a:graphicData>
            </a:graphic>
          </wp:inline>
        </w:drawing>
      </w:r>
    </w:p>
    <w:p w14:paraId="3D8711C7" w14:textId="77777777" w:rsidR="005C39B5" w:rsidRDefault="005C39B5" w:rsidP="00657BE2">
      <w:pPr>
        <w:pStyle w:val="NormalPACKT"/>
      </w:pPr>
      <w:r>
        <w:t>In </w:t>
      </w:r>
      <w:r w:rsidRPr="004D1FEE">
        <w:rPr>
          <w:rStyle w:val="ItalicsPACKT"/>
        </w:rPr>
        <w:t>step 4</w:t>
      </w:r>
      <w:r>
        <w:t>, you connect to the iSCSI target on </w:t>
      </w:r>
      <w:r w:rsidRPr="004D1FEE">
        <w:rPr>
          <w:rStyle w:val="CodeInTextPACKT"/>
        </w:rPr>
        <w:t>SRV1</w:t>
      </w:r>
      <w:r>
        <w:t>, which looks like this:</w:t>
      </w:r>
    </w:p>
    <w:p w14:paraId="01C1D2FE" w14:textId="40CA926A" w:rsidR="005C39B5" w:rsidRDefault="005C39B5" w:rsidP="00657BE2">
      <w:pPr>
        <w:pStyle w:val="FigurePACKT"/>
      </w:pPr>
      <w:r>
        <w:rPr>
          <w:noProof/>
        </w:rPr>
        <w:lastRenderedPageBreak/>
        <w:drawing>
          <wp:inline distT="0" distB="0" distL="0" distR="0" wp14:anchorId="374E157A" wp14:editId="10845C03">
            <wp:extent cx="5364480" cy="2827020"/>
            <wp:effectExtent l="0" t="0" r="7620" b="0"/>
            <wp:docPr id="75" name="Picture 7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t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4480" cy="2827020"/>
                    </a:xfrm>
                    <a:prstGeom prst="rect">
                      <a:avLst/>
                    </a:prstGeom>
                    <a:noFill/>
                    <a:ln>
                      <a:noFill/>
                    </a:ln>
                  </pic:spPr>
                </pic:pic>
              </a:graphicData>
            </a:graphic>
          </wp:inline>
        </w:drawing>
      </w:r>
    </w:p>
    <w:p w14:paraId="03C809A2" w14:textId="77777777" w:rsidR="005C39B5" w:rsidRDefault="005C39B5" w:rsidP="00657BE2">
      <w:pPr>
        <w:pStyle w:val="NormalPACKT"/>
      </w:pPr>
      <w:r>
        <w:t>Once you've connected to the iSCSI target, you can view the disk drive provided via iSCSI, which looks like this:</w:t>
      </w:r>
    </w:p>
    <w:p w14:paraId="2C26378A" w14:textId="34323AA4" w:rsidR="005C39B5" w:rsidRDefault="005C39B5" w:rsidP="00657BE2">
      <w:pPr>
        <w:pStyle w:val="FigurePACKT"/>
      </w:pPr>
      <w:r>
        <w:rPr>
          <w:noProof/>
        </w:rPr>
        <w:drawing>
          <wp:inline distT="0" distB="0" distL="0" distR="0" wp14:anchorId="499ACB1A" wp14:editId="56A933BA">
            <wp:extent cx="5943600" cy="967105"/>
            <wp:effectExtent l="0" t="0" r="0" b="4445"/>
            <wp:docPr id="74" name="Picture 7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it 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67105"/>
                    </a:xfrm>
                    <a:prstGeom prst="rect">
                      <a:avLst/>
                    </a:prstGeom>
                    <a:noFill/>
                    <a:ln>
                      <a:noFill/>
                    </a:ln>
                  </pic:spPr>
                </pic:pic>
              </a:graphicData>
            </a:graphic>
          </wp:inline>
        </w:drawing>
      </w:r>
    </w:p>
    <w:p w14:paraId="512D6FA1" w14:textId="77777777" w:rsidR="005C39B5" w:rsidRDefault="005C39B5" w:rsidP="00657BE2">
      <w:pPr>
        <w:pStyle w:val="NormalPACKT"/>
      </w:pPr>
      <w:r>
        <w:t>In </w:t>
      </w:r>
      <w:r w:rsidRPr="004D1FEE">
        <w:rPr>
          <w:rStyle w:val="ItalicsPACKT"/>
        </w:rPr>
        <w:t>step 6</w:t>
      </w:r>
      <w:r>
        <w:t>, you turn the disk online and make it read/write. This step produces no output. In </w:t>
      </w:r>
      <w:r w:rsidRPr="004D1FEE">
        <w:rPr>
          <w:rStyle w:val="ItalicsPACKT"/>
        </w:rPr>
        <w:t>step 7</w:t>
      </w:r>
      <w:r>
        <w:t>, you create a new volume on this disk, which looks like this:</w:t>
      </w:r>
    </w:p>
    <w:p w14:paraId="57206185" w14:textId="3F02C077" w:rsidR="005C39B5" w:rsidRDefault="005C39B5" w:rsidP="00657BE2">
      <w:pPr>
        <w:pStyle w:val="FigurePACKT"/>
      </w:pPr>
      <w:r>
        <w:rPr>
          <w:noProof/>
        </w:rPr>
        <w:drawing>
          <wp:inline distT="0" distB="0" distL="0" distR="0" wp14:anchorId="526E7FDB" wp14:editId="653BB7B0">
            <wp:extent cx="5943600" cy="1336675"/>
            <wp:effectExtent l="0" t="0" r="0" b="0"/>
            <wp:docPr id="73" name="Picture 7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it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36675"/>
                    </a:xfrm>
                    <a:prstGeom prst="rect">
                      <a:avLst/>
                    </a:prstGeom>
                    <a:noFill/>
                    <a:ln>
                      <a:noFill/>
                    </a:ln>
                  </pic:spPr>
                </pic:pic>
              </a:graphicData>
            </a:graphic>
          </wp:inline>
        </w:drawing>
      </w:r>
    </w:p>
    <w:p w14:paraId="104A0E60" w14:textId="77777777" w:rsidR="005C39B5" w:rsidRDefault="005C39B5" w:rsidP="00657BE2">
      <w:pPr>
        <w:pStyle w:val="NormalPACKT"/>
      </w:pPr>
      <w:r>
        <w:t>In the final step, </w:t>
      </w:r>
      <w:r w:rsidRPr="004D1FEE">
        <w:rPr>
          <w:rStyle w:val="ItalicsPACKT"/>
        </w:rPr>
        <w:t>step 8</w:t>
      </w:r>
      <w:r>
        <w:t>, you use the iSCSI disk just like it was a local one, which looks like this:</w:t>
      </w:r>
    </w:p>
    <w:p w14:paraId="0416314D" w14:textId="4EA5D7AF" w:rsidR="005C39B5" w:rsidRDefault="005C39B5" w:rsidP="00657BE2">
      <w:pPr>
        <w:pStyle w:val="FigurePACKT"/>
      </w:pPr>
      <w:r>
        <w:rPr>
          <w:noProof/>
        </w:rPr>
        <w:lastRenderedPageBreak/>
        <w:drawing>
          <wp:inline distT="0" distB="0" distL="0" distR="0" wp14:anchorId="742BE579" wp14:editId="787C2BB6">
            <wp:extent cx="4762500" cy="1836420"/>
            <wp:effectExtent l="0" t="0" r="0" b="0"/>
            <wp:docPr id="72" name="Picture 7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it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1836420"/>
                    </a:xfrm>
                    <a:prstGeom prst="rect">
                      <a:avLst/>
                    </a:prstGeom>
                    <a:noFill/>
                    <a:ln>
                      <a:noFill/>
                    </a:ln>
                  </pic:spPr>
                </pic:pic>
              </a:graphicData>
            </a:graphic>
          </wp:inline>
        </w:drawing>
      </w:r>
    </w:p>
    <w:p w14:paraId="626E01D4" w14:textId="77777777" w:rsidR="005C39B5" w:rsidRPr="004D1FEE" w:rsidRDefault="005C39B5" w:rsidP="004D1FEE">
      <w:pPr>
        <w:pStyle w:val="Heading2"/>
      </w:pPr>
      <w:r w:rsidRPr="004D1FEE">
        <w:t>There's more...</w:t>
      </w:r>
    </w:p>
    <w:p w14:paraId="31491E53" w14:textId="77777777" w:rsidR="005C39B5" w:rsidRDefault="005C39B5" w:rsidP="00657BE2">
      <w:pPr>
        <w:pStyle w:val="NormalPACKT"/>
      </w:pPr>
      <w:r>
        <w:t>This recipe enabled you to use the Microsoft iSCSI initiator to connect to a Microsoft iSCSI-provided target. These built-in features work and are fine for simple use.</w:t>
      </w:r>
    </w:p>
    <w:p w14:paraId="5D1D16BD" w14:textId="77777777" w:rsidR="005C39B5" w:rsidRDefault="005C39B5" w:rsidP="00657BE2">
      <w:pPr>
        <w:pStyle w:val="NormalPACKT"/>
      </w:pPr>
      <w:r>
        <w:t>The iSCSI initiator and the iSCSI target features with Windows Server 2019 have seen little development or improvement since they were first released over a decade ago. You may find independent third-party iSCSI vendors that are more appropriate depending on your requirements.</w:t>
      </w:r>
    </w:p>
    <w:p w14:paraId="093B2767" w14:textId="77777777" w:rsidR="005C39B5" w:rsidRPr="004D1FEE" w:rsidRDefault="005C39B5" w:rsidP="004D1FEE">
      <w:pPr>
        <w:pStyle w:val="Heading1"/>
      </w:pPr>
      <w:r w:rsidRPr="004D1FEE">
        <w:t>Configuring a DFS Namespace</w:t>
      </w:r>
    </w:p>
    <w:p w14:paraId="3D635F6D" w14:textId="77777777" w:rsidR="005C39B5" w:rsidRDefault="005C39B5" w:rsidP="00657BE2">
      <w:pPr>
        <w:pStyle w:val="NormalPACKT"/>
      </w:pPr>
      <w:r>
        <w:t>The </w:t>
      </w:r>
      <w:r w:rsidRPr="004D1FEE">
        <w:rPr>
          <w:rStyle w:val="KeyWordPACKT"/>
        </w:rPr>
        <w:t>Distributed File System</w:t>
      </w:r>
      <w:r>
        <w:t> (</w:t>
      </w:r>
      <w:r w:rsidRPr="004D1FEE">
        <w:rPr>
          <w:rStyle w:val="KeyWordPACKT"/>
        </w:rPr>
        <w:t>DFS</w:t>
      </w:r>
      <w:r>
        <w:t xml:space="preserve">) is a set of services in Windows that enables you to create a structured replicated </w:t>
      </w:r>
      <w:proofErr w:type="spellStart"/>
      <w:r>
        <w:t>filestore</w:t>
      </w:r>
      <w:proofErr w:type="spellEnd"/>
      <w:r>
        <w:t xml:space="preserve"> on two or more servers within your organization. Microsoft first released DFS as an add-on to Windows NT 4.0. DFS has improved significantly since then.</w:t>
      </w:r>
    </w:p>
    <w:p w14:paraId="2850BD9A" w14:textId="77777777" w:rsidR="005C39B5" w:rsidRDefault="005C39B5" w:rsidP="00657BE2">
      <w:pPr>
        <w:pStyle w:val="NormalPACKT"/>
      </w:pPr>
      <w:r>
        <w:t>In Windows Server 2019, DFS has two separate components. The first is </w:t>
      </w:r>
      <w:r w:rsidRPr="004D1FEE">
        <w:rPr>
          <w:rStyle w:val="KeyWordPACKT"/>
        </w:rPr>
        <w:t>DFS Namespace</w:t>
      </w:r>
      <w:r>
        <w:t> (</w:t>
      </w:r>
      <w:r w:rsidRPr="004D1FEE">
        <w:rPr>
          <w:rStyle w:val="KeyWordPACKT"/>
        </w:rPr>
        <w:t>DFSN</w:t>
      </w:r>
      <w:r>
        <w:t>). DFSN enables you to create a single contiguous namespace that refers to shares held on multiple servers. The second component, </w:t>
      </w:r>
      <w:r w:rsidRPr="004D1FEE">
        <w:rPr>
          <w:rStyle w:val="KeyWordPACKT"/>
        </w:rPr>
        <w:t>DFS Replication</w:t>
      </w:r>
      <w:r>
        <w:t> (</w:t>
      </w:r>
      <w:r w:rsidRPr="004D1FEE">
        <w:rPr>
          <w:rStyle w:val="KeyWordPACKT"/>
        </w:rPr>
        <w:t>DFSR</w:t>
      </w:r>
      <w:r>
        <w:t>), replicates data between DFS nodes in the DFS Namespace.</w:t>
      </w:r>
    </w:p>
    <w:p w14:paraId="3C869117" w14:textId="77777777" w:rsidR="005C39B5" w:rsidRDefault="005C39B5" w:rsidP="00657BE2">
      <w:pPr>
        <w:pStyle w:val="NormalPACKT"/>
      </w:pPr>
      <w:r>
        <w:t>With DFS Namespaces, you can make use of shared folders stored on computers throughout the organization to create a single logically-structured namespace. This namespace appears to the user as a continuous and well-organized set of folders and subfolders, even though the actual shared data may be in a variety of independently-named shares on one or more computers in the organization.</w:t>
      </w:r>
    </w:p>
    <w:p w14:paraId="1178F886" w14:textId="77777777" w:rsidR="005C39B5" w:rsidRDefault="005C39B5" w:rsidP="00657BE2">
      <w:pPr>
        <w:pStyle w:val="NormalPACKT"/>
      </w:pPr>
      <w:r>
        <w:t>Before you build your DFS Namespace, you need to create the shared folders that you wish to add to your DFS Namespace. The namespace design then determines which folder goes where within the namespace hierarchy. You also define the names of the folders in the namespace, and these can be different from the underlying file shares. When you view the DFS Namespace, the folders appear to reside on a single share that has multiple folders and subfolders. You navigate through the DFS Namespace and avoid needing to know the names of the actual servers and shares that physically hold the actual data.</w:t>
      </w:r>
    </w:p>
    <w:p w14:paraId="68E2E5FF" w14:textId="77777777" w:rsidR="005C39B5" w:rsidRDefault="005C39B5" w:rsidP="00657BE2">
      <w:pPr>
        <w:pStyle w:val="NormalPACKT"/>
      </w:pPr>
      <w:r>
        <w:t>It's important to note that using DFSN does not replicate any data between targets. Typically, you would use DFS Replication. If you need to replicate data, there are a variety of other tools available that may be more appropriate for your needs. For more information on file-synchronization tools, check out the following link: </w:t>
      </w:r>
      <w:hyperlink r:id="rId36" w:history="1">
        <w:r w:rsidRPr="00657BE2">
          <w:rPr>
            <w:rStyle w:val="URLPACKT0"/>
            <w:bCs/>
          </w:rPr>
          <w:t>https://en.wikipedia.org/wiki//Comparison_of_file_synchronization_software</w:t>
        </w:r>
      </w:hyperlink>
      <w:r>
        <w:t>.</w:t>
      </w:r>
    </w:p>
    <w:p w14:paraId="639E661D" w14:textId="77777777" w:rsidR="005C39B5" w:rsidRDefault="005C39B5" w:rsidP="00657BE2">
      <w:pPr>
        <w:pStyle w:val="NormalPACKT"/>
      </w:pPr>
      <w:r>
        <w:t>Both DFSN and DFSR have a supporting PowerShell module. The DFSN module helps you to manage the DFS Namespaces in your DFS implementation. You manage DFSR replication using the DFSR module.</w:t>
      </w:r>
    </w:p>
    <w:p w14:paraId="4EC057C0" w14:textId="1833999E" w:rsidR="005C39B5" w:rsidRDefault="005C39B5" w:rsidP="00657BE2">
      <w:pPr>
        <w:pStyle w:val="NormalPACKT"/>
      </w:pPr>
      <w:r>
        <w:lastRenderedPageBreak/>
        <w:t>In this recipe, you set up and configure a domain-based DFS Namespace on the </w:t>
      </w:r>
      <w:r w:rsidRPr="00657BE2">
        <w:rPr>
          <w:rStyle w:val="CodeInTextPACKT"/>
        </w:rPr>
        <w:t>SRV1</w:t>
      </w:r>
      <w:r>
        <w:t> and </w:t>
      </w:r>
      <w:r w:rsidRPr="00657BE2">
        <w:rPr>
          <w:rStyle w:val="CodeInTextPACKT"/>
        </w:rPr>
        <w:t>SRV2</w:t>
      </w:r>
      <w:r>
        <w:t xml:space="preserve"> servers. You create additional DFS Namespace targets on other </w:t>
      </w:r>
      <w:r w:rsidR="00657BE2">
        <w:t>computers and</w:t>
      </w:r>
      <w:r>
        <w:t xml:space="preserve"> add these to the DFS Namespace. In a later recipe,</w:t>
      </w:r>
      <w:r w:rsidRPr="004D1FEE">
        <w:rPr>
          <w:rStyle w:val="ItalicsPACKT"/>
        </w:rPr>
        <w:t> Configuring DFS Replication</w:t>
      </w:r>
      <w:r>
        <w:t>, you set up replication using DFSR.</w:t>
      </w:r>
    </w:p>
    <w:p w14:paraId="43F34C32" w14:textId="77777777" w:rsidR="005C39B5" w:rsidRPr="004D1FEE" w:rsidRDefault="005C39B5" w:rsidP="004D1FEE">
      <w:pPr>
        <w:pStyle w:val="Heading2"/>
      </w:pPr>
      <w:r w:rsidRPr="004D1FEE">
        <w:t>Getting ready</w:t>
      </w:r>
    </w:p>
    <w:p w14:paraId="67BF0622" w14:textId="77777777" w:rsidR="005C39B5" w:rsidRDefault="005C39B5" w:rsidP="00657BE2">
      <w:pPr>
        <w:pStyle w:val="NormalPACKT"/>
      </w:pPr>
      <w:r>
        <w:t>This recipe uses several systems: </w:t>
      </w:r>
      <w:r w:rsidRPr="00657BE2">
        <w:rPr>
          <w:rStyle w:val="CodeInTextPACKT"/>
        </w:rPr>
        <w:t>DC1</w:t>
      </w:r>
      <w:r>
        <w:t>, </w:t>
      </w:r>
      <w:r w:rsidRPr="00657BE2">
        <w:rPr>
          <w:rStyle w:val="CodeInTextPACKT"/>
        </w:rPr>
        <w:t>DC2</w:t>
      </w:r>
      <w:r>
        <w:t>, </w:t>
      </w:r>
      <w:r w:rsidRPr="00657BE2">
        <w:rPr>
          <w:rStyle w:val="CodeInTextPACKT"/>
        </w:rPr>
        <w:t>FS1</w:t>
      </w:r>
      <w:r>
        <w:t>, </w:t>
      </w:r>
      <w:r w:rsidRPr="00657BE2">
        <w:rPr>
          <w:rStyle w:val="CodeInTextPACKT"/>
        </w:rPr>
        <w:t>FS2</w:t>
      </w:r>
      <w:r>
        <w:t>, </w:t>
      </w:r>
      <w:r w:rsidRPr="00657BE2">
        <w:rPr>
          <w:rStyle w:val="CodeInTextPACKT"/>
        </w:rPr>
        <w:t>SRV1</w:t>
      </w:r>
      <w:r>
        <w:t>, and </w:t>
      </w:r>
      <w:r w:rsidRPr="00657BE2">
        <w:rPr>
          <w:rStyle w:val="CodeInTextPACKT"/>
        </w:rPr>
        <w:t>SRV2</w:t>
      </w:r>
      <w:r>
        <w:t>. Each of these systems hosts one or more shares that you create and use in this recipe as targets for the DFSN Namespace. You run this recipe from the </w:t>
      </w:r>
      <w:r w:rsidRPr="00657BE2">
        <w:rPr>
          <w:rStyle w:val="CodeInTextPACKT"/>
        </w:rPr>
        <w:t>CL1</w:t>
      </w:r>
      <w:r>
        <w:t> Windows 10 (1809) system.</w:t>
      </w:r>
    </w:p>
    <w:p w14:paraId="1535F834" w14:textId="77777777" w:rsidR="005C39B5" w:rsidRPr="00E6449C" w:rsidRDefault="005C39B5" w:rsidP="00E6449C">
      <w:pPr>
        <w:pStyle w:val="InformationBoxPACKT"/>
      </w:pPr>
      <w:r w:rsidRPr="00E6449C">
        <w:t>If your </w:t>
      </w:r>
      <w:r w:rsidRPr="00657BE2">
        <w:rPr>
          <w:rStyle w:val="CodeInTextPACKT"/>
        </w:rPr>
        <w:t>CL1</w:t>
      </w:r>
      <w:r w:rsidRPr="00E6449C">
        <w:t> system is running an earlier edition of Windows 10, </w:t>
      </w:r>
      <w:r w:rsidRPr="004D1FEE">
        <w:rPr>
          <w:rStyle w:val="ItalicsPACKT"/>
        </w:rPr>
        <w:t>step 1</w:t>
      </w:r>
      <w:r w:rsidRPr="00E6449C">
        <w:t> may not work for you, as the mechanism for adding RSAT tools has changed with 1809. If you're using Windows 10 1709 or 1803, check out </w:t>
      </w:r>
      <w:hyperlink r:id="rId37" w:history="1">
        <w:r w:rsidRPr="00E6449C">
          <w:rPr>
            <w:rStyle w:val="URLPACKT0"/>
            <w:bCs/>
          </w:rPr>
          <w:t>https://tfl09.blogspot.com/2018/10/installing-rsat-tools.html</w:t>
        </w:r>
      </w:hyperlink>
      <w:r w:rsidRPr="00E6449C">
        <w:t> for details on how to add the RSAT tools. If you're using any earlier version of Windows 10 for your testing, consider downloading an evaluation version ISO image of Windows Server 2019 and creating a VM using that ISO image.</w:t>
      </w:r>
    </w:p>
    <w:p w14:paraId="527F98B0" w14:textId="77777777" w:rsidR="005C39B5" w:rsidRDefault="005C39B5" w:rsidP="0047330C">
      <w:pPr>
        <w:pStyle w:val="NormalPACKT"/>
      </w:pPr>
      <w:r>
        <w:t>In this recipe, you create a DFS Namespace, as set out in this table:</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6296"/>
        <w:gridCol w:w="3048"/>
      </w:tblGrid>
      <w:tr w:rsidR="005C39B5" w14:paraId="5DDC51B8" w14:textId="77777777" w:rsidTr="008B70A5">
        <w:trPr>
          <w:tblHeader/>
        </w:trPr>
        <w:tc>
          <w:tcPr>
            <w:tcW w:w="336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41181D1" w14:textId="77777777" w:rsidR="005C39B5" w:rsidRPr="008B70A5" w:rsidRDefault="005C39B5" w:rsidP="008B70A5">
            <w:pPr>
              <w:pStyle w:val="TableColumnHeadingPACKT"/>
            </w:pPr>
            <w:r w:rsidRPr="008B70A5">
              <w:t>Folder in DFSN Namespace</w:t>
            </w:r>
          </w:p>
        </w:tc>
        <w:tc>
          <w:tcPr>
            <w:tcW w:w="163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EADD54A" w14:textId="77777777" w:rsidR="005C39B5" w:rsidRPr="008B70A5" w:rsidRDefault="005C39B5" w:rsidP="008B70A5">
            <w:pPr>
              <w:pStyle w:val="TableColumnHeadingPACKT"/>
            </w:pPr>
            <w:r w:rsidRPr="008B70A5">
              <w:t>Target SMB share</w:t>
            </w:r>
          </w:p>
        </w:tc>
      </w:tr>
      <w:tr w:rsidR="005C39B5" w14:paraId="52CE5C36" w14:textId="77777777" w:rsidTr="008B70A5">
        <w:tc>
          <w:tcPr>
            <w:tcW w:w="336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837F7E0" w14:textId="77777777" w:rsidR="005C39B5" w:rsidRPr="00657BE2" w:rsidRDefault="005C39B5" w:rsidP="008B70A5">
            <w:pPr>
              <w:pStyle w:val="TableColumnContentPACKT"/>
              <w:rPr>
                <w:rStyle w:val="CodeInTextPACKT"/>
              </w:rPr>
            </w:pPr>
            <w:r w:rsidRPr="00657BE2">
              <w:rPr>
                <w:rStyle w:val="CodeInTextPACKT"/>
              </w:rPr>
              <w:t>\\Reskit.Org\ShareData\IT</w:t>
            </w:r>
          </w:p>
        </w:tc>
        <w:tc>
          <w:tcPr>
            <w:tcW w:w="163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62D4C21" w14:textId="77777777" w:rsidR="005C39B5" w:rsidRDefault="005C39B5" w:rsidP="008B70A5">
            <w:pPr>
              <w:pStyle w:val="TableColumnContentPACKT"/>
            </w:pPr>
            <w:r>
              <w:t>n/a</w:t>
            </w:r>
          </w:p>
        </w:tc>
      </w:tr>
      <w:tr w:rsidR="005C39B5" w14:paraId="07BAF896" w14:textId="77777777" w:rsidTr="008B70A5">
        <w:tc>
          <w:tcPr>
            <w:tcW w:w="336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1B475BB" w14:textId="77777777" w:rsidR="005C39B5" w:rsidRPr="00657BE2" w:rsidRDefault="005C39B5" w:rsidP="008B70A5">
            <w:pPr>
              <w:pStyle w:val="TableColumnContentPACKT"/>
              <w:rPr>
                <w:rStyle w:val="CodeInTextPACKT"/>
              </w:rPr>
            </w:pPr>
            <w:r w:rsidRPr="00657BE2">
              <w:rPr>
                <w:rStyle w:val="CodeInTextPACKT"/>
              </w:rPr>
              <w:t>\\Reskit.Org\ShareData\IT\ITData</w:t>
            </w:r>
          </w:p>
        </w:tc>
        <w:tc>
          <w:tcPr>
            <w:tcW w:w="163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157947" w14:textId="77777777" w:rsidR="005C39B5" w:rsidRPr="00657BE2" w:rsidRDefault="005C39B5" w:rsidP="008B70A5">
            <w:pPr>
              <w:pStyle w:val="TableColumnContentPACKT"/>
              <w:rPr>
                <w:rStyle w:val="CodeInTextPACKT"/>
              </w:rPr>
            </w:pPr>
            <w:r w:rsidRPr="00657BE2">
              <w:rPr>
                <w:rStyle w:val="CodeInTextPACKT"/>
              </w:rPr>
              <w:t>\\FS1\ITData\</w:t>
            </w:r>
          </w:p>
          <w:p w14:paraId="39DA5350" w14:textId="77777777" w:rsidR="005C39B5" w:rsidRPr="00657BE2" w:rsidRDefault="005C39B5" w:rsidP="008B70A5">
            <w:pPr>
              <w:pStyle w:val="TableColumnContentPACKT"/>
              <w:rPr>
                <w:rStyle w:val="CodeInTextPACKT"/>
              </w:rPr>
            </w:pPr>
            <w:r w:rsidRPr="00657BE2">
              <w:rPr>
                <w:rStyle w:val="CodeInTextPACKT"/>
              </w:rPr>
              <w:t>\\FS2\ITData\</w:t>
            </w:r>
          </w:p>
        </w:tc>
      </w:tr>
      <w:tr w:rsidR="005C39B5" w14:paraId="2DE9CE17" w14:textId="77777777" w:rsidTr="008B70A5">
        <w:tc>
          <w:tcPr>
            <w:tcW w:w="3369"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DF41C6" w14:textId="77777777" w:rsidR="005C39B5" w:rsidRPr="00657BE2" w:rsidRDefault="005C39B5" w:rsidP="008B70A5">
            <w:pPr>
              <w:pStyle w:val="TableColumnContentPACKT"/>
              <w:rPr>
                <w:rStyle w:val="CodeInTextPACKT"/>
              </w:rPr>
            </w:pPr>
            <w:r w:rsidRPr="00657BE2">
              <w:rPr>
                <w:rStyle w:val="CodeInTextPACKT"/>
              </w:rPr>
              <w:t>\\Reskit.Org\ShareData\IT\ITManagement</w:t>
            </w:r>
          </w:p>
        </w:tc>
        <w:tc>
          <w:tcPr>
            <w:tcW w:w="1631" w:type="pc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1EB1402" w14:textId="77777777" w:rsidR="005C39B5" w:rsidRPr="00657BE2" w:rsidRDefault="005C39B5" w:rsidP="008B70A5">
            <w:pPr>
              <w:pStyle w:val="TableColumnContentPACKT"/>
              <w:rPr>
                <w:rStyle w:val="CodeInTextPACKT"/>
              </w:rPr>
            </w:pPr>
            <w:r w:rsidRPr="00657BE2">
              <w:rPr>
                <w:rStyle w:val="CodeInTextPACKT"/>
              </w:rPr>
              <w:t>\\DC1\ITManagement</w:t>
            </w:r>
          </w:p>
          <w:p w14:paraId="426B6AB7" w14:textId="77777777" w:rsidR="005C39B5" w:rsidRPr="00657BE2" w:rsidRDefault="005C39B5" w:rsidP="008B70A5">
            <w:pPr>
              <w:pStyle w:val="TableColumnContentPACKT"/>
              <w:rPr>
                <w:rStyle w:val="CodeInTextPACKT"/>
              </w:rPr>
            </w:pPr>
            <w:r w:rsidRPr="00657BE2">
              <w:rPr>
                <w:rStyle w:val="CodeInTextPACKT"/>
              </w:rPr>
              <w:t>\\DC2\Mananagement</w:t>
            </w:r>
          </w:p>
        </w:tc>
      </w:tr>
    </w:tbl>
    <w:p w14:paraId="7D941980" w14:textId="77777777" w:rsidR="005C39B5" w:rsidRPr="004D1FEE" w:rsidRDefault="005C39B5" w:rsidP="004D1FEE">
      <w:pPr>
        <w:pStyle w:val="Heading2"/>
      </w:pPr>
      <w:r w:rsidRPr="004D1FEE">
        <w:t>How to do it...</w:t>
      </w:r>
    </w:p>
    <w:p w14:paraId="35A338D7" w14:textId="77777777" w:rsidR="005C39B5" w:rsidRDefault="005C39B5" w:rsidP="00DE502A">
      <w:pPr>
        <w:pStyle w:val="NumberedBulletPACKT"/>
        <w:numPr>
          <w:ilvl w:val="0"/>
          <w:numId w:val="12"/>
        </w:numPr>
      </w:pPr>
      <w:r>
        <w:t>Add the DFSN RSAT Tools to </w:t>
      </w:r>
      <w:r w:rsidRPr="00657BE2">
        <w:rPr>
          <w:rStyle w:val="CodeInTextPACKT"/>
        </w:rPr>
        <w:t>CL1</w:t>
      </w:r>
      <w:r>
        <w:t>:</w:t>
      </w:r>
    </w:p>
    <w:p w14:paraId="51C854F7" w14:textId="77777777" w:rsidR="005C39B5" w:rsidRDefault="005C39B5" w:rsidP="004D1FEE">
      <w:pPr>
        <w:pStyle w:val="CodeWithinBulletsEndPACKT"/>
      </w:pPr>
      <w:r>
        <w:t>Get-</w:t>
      </w:r>
      <w:proofErr w:type="spellStart"/>
      <w:r>
        <w:t>WindowsCapability</w:t>
      </w:r>
      <w:proofErr w:type="spellEnd"/>
      <w:r>
        <w:t xml:space="preserve"> -Online -Name *</w:t>
      </w:r>
      <w:proofErr w:type="spellStart"/>
      <w:r>
        <w:t>FileServices.Tools</w:t>
      </w:r>
      <w:proofErr w:type="spellEnd"/>
      <w:r>
        <w:t>* |</w:t>
      </w:r>
    </w:p>
    <w:p w14:paraId="0D705ECD" w14:textId="77777777" w:rsidR="005C39B5" w:rsidRDefault="005C39B5" w:rsidP="004D1FEE">
      <w:pPr>
        <w:pStyle w:val="CodeWithinBulletsEndPACKT"/>
      </w:pPr>
      <w:r>
        <w:t xml:space="preserve">  Add-</w:t>
      </w:r>
      <w:proofErr w:type="spellStart"/>
      <w:r>
        <w:t>WindowsCapability</w:t>
      </w:r>
      <w:proofErr w:type="spellEnd"/>
      <w:r>
        <w:t xml:space="preserve"> -Online |</w:t>
      </w:r>
    </w:p>
    <w:p w14:paraId="2AF1947F" w14:textId="77777777" w:rsidR="005C39B5" w:rsidRDefault="005C39B5" w:rsidP="004D1FEE">
      <w:pPr>
        <w:pStyle w:val="CodeWithinBulletsEndPACKT"/>
      </w:pPr>
      <w:r>
        <w:t xml:space="preserve">    Out-Null</w:t>
      </w:r>
    </w:p>
    <w:p w14:paraId="10DAA48E" w14:textId="77777777" w:rsidR="005C39B5" w:rsidRDefault="005C39B5" w:rsidP="008B70A5">
      <w:pPr>
        <w:pStyle w:val="NumberedBulletPACKT"/>
      </w:pPr>
      <w:r>
        <w:t>Install DFS Namespace, DFS Replication, and the related management tools:</w:t>
      </w:r>
    </w:p>
    <w:p w14:paraId="2EE79BF3" w14:textId="77777777" w:rsidR="005C39B5" w:rsidRDefault="005C39B5" w:rsidP="004D1FEE">
      <w:pPr>
        <w:pStyle w:val="CodeWithinBulletsEndPACKT"/>
      </w:pPr>
      <w:r>
        <w:t xml:space="preserve">$IHT = </w:t>
      </w:r>
      <w:proofErr w:type="gramStart"/>
      <w:r>
        <w:t>@{</w:t>
      </w:r>
      <w:proofErr w:type="gramEnd"/>
    </w:p>
    <w:p w14:paraId="0656943E" w14:textId="77777777" w:rsidR="005C39B5" w:rsidRDefault="005C39B5" w:rsidP="004D1FEE">
      <w:pPr>
        <w:pStyle w:val="CodeWithinBulletsEndPACKT"/>
      </w:pPr>
      <w:r>
        <w:t xml:space="preserve">  Name                   = 'FS-DFS-Namespace'</w:t>
      </w:r>
    </w:p>
    <w:p w14:paraId="4281D5A1" w14:textId="77777777" w:rsidR="005C39B5" w:rsidRDefault="005C39B5" w:rsidP="004D1FEE">
      <w:pPr>
        <w:pStyle w:val="CodeWithinBulletsEndPACKT"/>
      </w:pPr>
      <w:r>
        <w:t xml:space="preserve">  </w:t>
      </w:r>
      <w:proofErr w:type="spellStart"/>
      <w:r>
        <w:t>IncludeManagementTools</w:t>
      </w:r>
      <w:proofErr w:type="spellEnd"/>
      <w:r>
        <w:t xml:space="preserve"> = $True</w:t>
      </w:r>
    </w:p>
    <w:p w14:paraId="09ED69CB" w14:textId="77777777" w:rsidR="005C39B5" w:rsidRDefault="005C39B5" w:rsidP="004D1FEE">
      <w:pPr>
        <w:pStyle w:val="CodeWithinBulletsEndPACKT"/>
      </w:pPr>
      <w:r>
        <w:t>}</w:t>
      </w:r>
    </w:p>
    <w:p w14:paraId="74003E3A" w14:textId="77777777" w:rsidR="005C39B5" w:rsidRDefault="005C39B5" w:rsidP="004D1FEE">
      <w:pPr>
        <w:pStyle w:val="CodeWithinBulletsEndPACKT"/>
      </w:pPr>
      <w:r>
        <w:t>Install-</w:t>
      </w:r>
      <w:proofErr w:type="spellStart"/>
      <w:r>
        <w:t>WindowsFeature</w:t>
      </w:r>
      <w:proofErr w:type="spellEnd"/>
      <w:r>
        <w:t xml:space="preserve"> @IHT -</w:t>
      </w:r>
      <w:proofErr w:type="spellStart"/>
      <w:r>
        <w:t>ComputerName</w:t>
      </w:r>
      <w:proofErr w:type="spellEnd"/>
      <w:r>
        <w:t xml:space="preserve"> SRV1</w:t>
      </w:r>
    </w:p>
    <w:p w14:paraId="48601ABA" w14:textId="77777777" w:rsidR="005C39B5" w:rsidRDefault="005C39B5" w:rsidP="004D1FEE">
      <w:pPr>
        <w:pStyle w:val="CodeWithinBulletsEndPACKT"/>
      </w:pPr>
      <w:r>
        <w:t>Install-</w:t>
      </w:r>
      <w:proofErr w:type="spellStart"/>
      <w:r>
        <w:t>WindowsFeature</w:t>
      </w:r>
      <w:proofErr w:type="spellEnd"/>
      <w:r>
        <w:t xml:space="preserve"> @IHT -</w:t>
      </w:r>
      <w:proofErr w:type="spellStart"/>
      <w:r>
        <w:t>ComputerName</w:t>
      </w:r>
      <w:proofErr w:type="spellEnd"/>
      <w:r>
        <w:t xml:space="preserve"> SRV2</w:t>
      </w:r>
    </w:p>
    <w:p w14:paraId="29EE1B87" w14:textId="77777777" w:rsidR="005C39B5" w:rsidRDefault="005C39B5" w:rsidP="008B70A5">
      <w:pPr>
        <w:pStyle w:val="NumberedBulletPACKT"/>
      </w:pPr>
      <w:r>
        <w:t>View the DFSN module and the DFSN cmdlets:</w:t>
      </w:r>
    </w:p>
    <w:p w14:paraId="2EA2C83C" w14:textId="77777777" w:rsidR="005C39B5" w:rsidRDefault="005C39B5" w:rsidP="004D1FEE">
      <w:pPr>
        <w:pStyle w:val="CodeWithinBulletsEndPACKT"/>
      </w:pPr>
      <w:r>
        <w:t>Get-Module -Name DFSN -</w:t>
      </w:r>
      <w:proofErr w:type="spellStart"/>
      <w:r>
        <w:t>ListAvailable</w:t>
      </w:r>
      <w:proofErr w:type="spellEnd"/>
    </w:p>
    <w:p w14:paraId="35E8767F" w14:textId="77777777" w:rsidR="005C39B5" w:rsidRDefault="005C39B5" w:rsidP="0047330C">
      <w:pPr>
        <w:pStyle w:val="NumberedBulletPACKT"/>
      </w:pPr>
      <w:r>
        <w:t>Create folders and shares for DFS Root:</w:t>
      </w:r>
    </w:p>
    <w:p w14:paraId="3216B1AA" w14:textId="77777777" w:rsidR="005C39B5" w:rsidRDefault="005C39B5" w:rsidP="004D1FEE">
      <w:pPr>
        <w:pStyle w:val="CodeWithinBulletsEndPACKT"/>
      </w:pPr>
      <w:r>
        <w:t>$SB = {</w:t>
      </w:r>
    </w:p>
    <w:p w14:paraId="2BAAA432" w14:textId="77777777" w:rsidR="005C39B5" w:rsidRDefault="005C39B5" w:rsidP="004D1FEE">
      <w:pPr>
        <w:pStyle w:val="CodeWithinBulletsEndPACKT"/>
      </w:pPr>
      <w:r>
        <w:t xml:space="preserve">  New-Item -Path C:\ShareData -ItemType Directory -Force |</w:t>
      </w:r>
    </w:p>
    <w:p w14:paraId="4C69D90C" w14:textId="77777777" w:rsidR="005C39B5" w:rsidRDefault="005C39B5" w:rsidP="004D1FEE">
      <w:pPr>
        <w:pStyle w:val="CodeWithinBulletsEndPACKT"/>
      </w:pPr>
      <w:r>
        <w:t xml:space="preserve">    Out-Null</w:t>
      </w:r>
    </w:p>
    <w:p w14:paraId="13B874C2" w14:textId="77777777" w:rsidR="005C39B5" w:rsidRDefault="005C39B5" w:rsidP="004D1FEE">
      <w:pPr>
        <w:pStyle w:val="CodeWithinBulletsEndPACKT"/>
      </w:pPr>
      <w:r>
        <w:lastRenderedPageBreak/>
        <w:t xml:space="preserve">  $ACCESS = </w:t>
      </w:r>
      <w:proofErr w:type="gramStart"/>
      <w:r>
        <w:t>@{</w:t>
      </w:r>
      <w:proofErr w:type="gramEnd"/>
      <w:r>
        <w:t>FullAccess = 'Everyone'}</w:t>
      </w:r>
    </w:p>
    <w:p w14:paraId="2663F053" w14:textId="77777777" w:rsidR="005C39B5" w:rsidRDefault="005C39B5" w:rsidP="004D1FEE">
      <w:pPr>
        <w:pStyle w:val="CodeWithinBulletsEndPACKT"/>
      </w:pPr>
      <w:r>
        <w:t xml:space="preserve">  New-</w:t>
      </w:r>
      <w:proofErr w:type="spellStart"/>
      <w:r>
        <w:t>SmbShare</w:t>
      </w:r>
      <w:proofErr w:type="spellEnd"/>
      <w:r>
        <w:t xml:space="preserve"> -Name </w:t>
      </w:r>
      <w:proofErr w:type="spellStart"/>
      <w:r>
        <w:t>ShareData</w:t>
      </w:r>
      <w:proofErr w:type="spellEnd"/>
      <w:r>
        <w:t xml:space="preserve"> -Path C:\ShareData @ACCESS</w:t>
      </w:r>
    </w:p>
    <w:p w14:paraId="63075C51" w14:textId="77777777" w:rsidR="005C39B5" w:rsidRDefault="005C39B5" w:rsidP="004D1FEE">
      <w:pPr>
        <w:pStyle w:val="CodeWithinBulletsEndPACKT"/>
      </w:pPr>
      <w:r>
        <w:t>}</w:t>
      </w:r>
    </w:p>
    <w:p w14:paraId="2C6D8A29" w14:textId="77777777" w:rsidR="005C39B5" w:rsidRDefault="005C39B5" w:rsidP="004D1FEE">
      <w:pPr>
        <w:pStyle w:val="CodeWithinBulletsEndPACKT"/>
      </w:pPr>
      <w:r>
        <w:t>Invoke-Command -</w:t>
      </w:r>
      <w:proofErr w:type="spellStart"/>
      <w:r>
        <w:t>ComputerName</w:t>
      </w:r>
      <w:proofErr w:type="spellEnd"/>
      <w:r>
        <w:t xml:space="preserve"> SRV1, SRV2 -</w:t>
      </w:r>
      <w:proofErr w:type="spellStart"/>
      <w:r>
        <w:t>ScriptBlock</w:t>
      </w:r>
      <w:proofErr w:type="spellEnd"/>
      <w:r>
        <w:t xml:space="preserve"> $SB |</w:t>
      </w:r>
    </w:p>
    <w:p w14:paraId="015A0E9B" w14:textId="77777777" w:rsidR="005C39B5" w:rsidRDefault="005C39B5" w:rsidP="004D1FEE">
      <w:pPr>
        <w:pStyle w:val="CodeWithinBulletsEndPACKT"/>
      </w:pPr>
      <w:r>
        <w:t xml:space="preserve">  Out-Null</w:t>
      </w:r>
    </w:p>
    <w:p w14:paraId="76EEFD43" w14:textId="77777777" w:rsidR="005C39B5" w:rsidRDefault="005C39B5" w:rsidP="0047330C">
      <w:pPr>
        <w:pStyle w:val="NumberedBulletPACKT"/>
      </w:pPr>
      <w:r>
        <w:t>Create a DFS Namespace Root that points to </w:t>
      </w:r>
      <w:r w:rsidRPr="00657BE2">
        <w:rPr>
          <w:rStyle w:val="CodeInTextPACKT"/>
        </w:rPr>
        <w:t>\\SRV1\ShareData</w:t>
      </w:r>
      <w:r>
        <w:t>:</w:t>
      </w:r>
    </w:p>
    <w:p w14:paraId="4976F2F2" w14:textId="77777777" w:rsidR="005C39B5" w:rsidRDefault="005C39B5" w:rsidP="004D1FEE">
      <w:pPr>
        <w:pStyle w:val="CodeWithinBulletsEndPACKT"/>
      </w:pPr>
      <w:r>
        <w:t xml:space="preserve">$NSHT = </w:t>
      </w:r>
      <w:proofErr w:type="gramStart"/>
      <w:r>
        <w:t>@{</w:t>
      </w:r>
      <w:proofErr w:type="gramEnd"/>
    </w:p>
    <w:p w14:paraId="7352F9D0" w14:textId="77777777" w:rsidR="005C39B5" w:rsidRDefault="005C39B5" w:rsidP="004D1FEE">
      <w:pPr>
        <w:pStyle w:val="CodeWithinBulletsEndPACKT"/>
      </w:pPr>
      <w:r>
        <w:t xml:space="preserve">    Path        = '\\Reskit.Org\ShareData'</w:t>
      </w:r>
    </w:p>
    <w:p w14:paraId="5146A0D7" w14:textId="77777777" w:rsidR="005C39B5" w:rsidRDefault="005C39B5" w:rsidP="004D1FEE">
      <w:pPr>
        <w:pStyle w:val="CodeWithinBulletsEndPACKT"/>
      </w:pPr>
      <w:r>
        <w:t xml:space="preserve">    </w:t>
      </w:r>
      <w:proofErr w:type="spellStart"/>
      <w:proofErr w:type="gramStart"/>
      <w:r>
        <w:t>TargetPath</w:t>
      </w:r>
      <w:proofErr w:type="spellEnd"/>
      <w:r>
        <w:t xml:space="preserve">  =</w:t>
      </w:r>
      <w:proofErr w:type="gramEnd"/>
      <w:r>
        <w:t xml:space="preserve"> '\\SRV1\</w:t>
      </w:r>
      <w:proofErr w:type="spellStart"/>
      <w:r>
        <w:t>ShareData</w:t>
      </w:r>
      <w:proofErr w:type="spellEnd"/>
      <w:r>
        <w:t>'</w:t>
      </w:r>
    </w:p>
    <w:p w14:paraId="1D9530C0" w14:textId="77777777" w:rsidR="005C39B5" w:rsidRDefault="005C39B5" w:rsidP="004D1FEE">
      <w:pPr>
        <w:pStyle w:val="CodeWithinBulletsEndPACKT"/>
      </w:pPr>
      <w:r>
        <w:t xml:space="preserve">    Type        = 'DomainV2'</w:t>
      </w:r>
    </w:p>
    <w:p w14:paraId="7F7BE4A7" w14:textId="77777777" w:rsidR="005C39B5" w:rsidRDefault="005C39B5" w:rsidP="004D1FEE">
      <w:pPr>
        <w:pStyle w:val="CodeWithinBulletsEndPACKT"/>
      </w:pPr>
      <w:r>
        <w:t xml:space="preserve">    Description = '</w:t>
      </w:r>
      <w:proofErr w:type="spellStart"/>
      <w:r>
        <w:t>Reskit</w:t>
      </w:r>
      <w:proofErr w:type="spellEnd"/>
      <w:r>
        <w:t xml:space="preserve"> Shared Data DFS Root'</w:t>
      </w:r>
    </w:p>
    <w:p w14:paraId="4EFFCFA1" w14:textId="77777777" w:rsidR="005C39B5" w:rsidRDefault="005C39B5" w:rsidP="004D1FEE">
      <w:pPr>
        <w:pStyle w:val="CodeWithinBulletsEndPACKT"/>
      </w:pPr>
      <w:r>
        <w:t xml:space="preserve">}    </w:t>
      </w:r>
    </w:p>
    <w:p w14:paraId="46CD4228" w14:textId="77777777" w:rsidR="005C39B5" w:rsidRDefault="005C39B5" w:rsidP="004D1FEE">
      <w:pPr>
        <w:pStyle w:val="CodeWithinBulletsEndPACKT"/>
      </w:pPr>
      <w:r>
        <w:t>New-</w:t>
      </w:r>
      <w:proofErr w:type="spellStart"/>
      <w:r>
        <w:t>DfsnRoot</w:t>
      </w:r>
      <w:proofErr w:type="spellEnd"/>
      <w:r>
        <w:t xml:space="preserve"> @NSHT</w:t>
      </w:r>
    </w:p>
    <w:p w14:paraId="4B6FDD3C" w14:textId="77777777" w:rsidR="005C39B5" w:rsidRDefault="005C39B5" w:rsidP="0047330C">
      <w:pPr>
        <w:pStyle w:val="NumberedBulletPACKT"/>
      </w:pPr>
      <w:r>
        <w:t>Add a second target and view the results:</w:t>
      </w:r>
    </w:p>
    <w:p w14:paraId="1D87256F" w14:textId="77777777" w:rsidR="005C39B5" w:rsidRDefault="005C39B5" w:rsidP="004D1FEE">
      <w:pPr>
        <w:pStyle w:val="CodeWithinBulletsEndPACKT"/>
      </w:pPr>
      <w:r>
        <w:t xml:space="preserve">$NSHT2 = </w:t>
      </w:r>
      <w:proofErr w:type="gramStart"/>
      <w:r>
        <w:t>@{</w:t>
      </w:r>
      <w:proofErr w:type="gramEnd"/>
    </w:p>
    <w:p w14:paraId="64B3D69C" w14:textId="77777777" w:rsidR="005C39B5" w:rsidRDefault="005C39B5" w:rsidP="004D1FEE">
      <w:pPr>
        <w:pStyle w:val="CodeWithinBulletsEndPACKT"/>
      </w:pPr>
      <w:r>
        <w:t xml:space="preserve">    Path       = '\\Reskit.Org\ShareData'</w:t>
      </w:r>
    </w:p>
    <w:p w14:paraId="623CFCDB" w14:textId="77777777" w:rsidR="005C39B5" w:rsidRDefault="005C39B5" w:rsidP="004D1FEE">
      <w:pPr>
        <w:pStyle w:val="CodeWithinBulletsEndPACKT"/>
      </w:pPr>
      <w:r>
        <w:t xml:space="preserve">    </w:t>
      </w:r>
      <w:proofErr w:type="spellStart"/>
      <w:r>
        <w:t>TargetPath</w:t>
      </w:r>
      <w:proofErr w:type="spellEnd"/>
      <w:r>
        <w:t xml:space="preserve"> = '\\SRV2\</w:t>
      </w:r>
      <w:proofErr w:type="spellStart"/>
      <w:r>
        <w:t>ShareData</w:t>
      </w:r>
      <w:proofErr w:type="spellEnd"/>
      <w:r>
        <w:t>'</w:t>
      </w:r>
    </w:p>
    <w:p w14:paraId="58BD43C2" w14:textId="77777777" w:rsidR="005C39B5" w:rsidRDefault="005C39B5" w:rsidP="004D1FEE">
      <w:pPr>
        <w:pStyle w:val="CodeWithinBulletsEndPACKT"/>
      </w:pPr>
      <w:r>
        <w:t>}</w:t>
      </w:r>
    </w:p>
    <w:p w14:paraId="6FDD6063" w14:textId="77777777" w:rsidR="005C39B5" w:rsidRDefault="005C39B5" w:rsidP="004D1FEE">
      <w:pPr>
        <w:pStyle w:val="CodeWithinBulletsEndPACKT"/>
      </w:pPr>
      <w:r>
        <w:t>New-</w:t>
      </w:r>
      <w:proofErr w:type="spellStart"/>
      <w:r>
        <w:t>DfsnRootTarget</w:t>
      </w:r>
      <w:proofErr w:type="spellEnd"/>
      <w:r>
        <w:t xml:space="preserve"> @NSHT2 | Out-Null</w:t>
      </w:r>
    </w:p>
    <w:p w14:paraId="1AC799EC" w14:textId="77777777" w:rsidR="005C39B5" w:rsidRDefault="005C39B5" w:rsidP="004D1FEE">
      <w:pPr>
        <w:pStyle w:val="CodeWithinBulletsEndPACKT"/>
      </w:pPr>
      <w:r>
        <w:t>Get-</w:t>
      </w:r>
      <w:proofErr w:type="spellStart"/>
      <w:r>
        <w:t>DfsnRootTarget</w:t>
      </w:r>
      <w:proofErr w:type="spellEnd"/>
      <w:r>
        <w:t xml:space="preserve"> -Path \\Reskit.Org\ShareData</w:t>
      </w:r>
    </w:p>
    <w:p w14:paraId="7668B232" w14:textId="77777777" w:rsidR="005C39B5" w:rsidRDefault="005C39B5" w:rsidP="0047330C">
      <w:pPr>
        <w:pStyle w:val="NumberedBulletPACKT"/>
      </w:pPr>
      <w:r>
        <w:t>Create additional IT data shares and populate:</w:t>
      </w:r>
    </w:p>
    <w:p w14:paraId="29892299" w14:textId="77777777" w:rsidR="005C39B5" w:rsidRDefault="005C39B5" w:rsidP="004D1FEE">
      <w:pPr>
        <w:pStyle w:val="CodeWithinBulletsEndPACKT"/>
      </w:pPr>
      <w:r>
        <w:t xml:space="preserve"># Create FS1 folders/shares </w:t>
      </w:r>
    </w:p>
    <w:p w14:paraId="0D0119EF" w14:textId="77777777" w:rsidR="005C39B5" w:rsidRDefault="005C39B5" w:rsidP="004D1FEE">
      <w:pPr>
        <w:pStyle w:val="CodeWithinBulletsEndPACKT"/>
      </w:pPr>
      <w:r>
        <w:t>$SB = {</w:t>
      </w:r>
    </w:p>
    <w:p w14:paraId="7E4C8AD6" w14:textId="77777777" w:rsidR="005C39B5" w:rsidRDefault="005C39B5" w:rsidP="004D1FEE">
      <w:pPr>
        <w:pStyle w:val="CodeWithinBulletsEndPACKT"/>
      </w:pPr>
      <w:r>
        <w:t xml:space="preserve">    # Create folder on FS1</w:t>
      </w:r>
    </w:p>
    <w:p w14:paraId="5977299A" w14:textId="77777777" w:rsidR="005C39B5" w:rsidRDefault="005C39B5" w:rsidP="004D1FEE">
      <w:pPr>
        <w:pStyle w:val="CodeWithinBulletsEndPACKT"/>
      </w:pPr>
      <w:r>
        <w:t xml:space="preserve">    New-Item -Path C:\IT2 -ItemType Directory | Out-Null</w:t>
      </w:r>
    </w:p>
    <w:p w14:paraId="4B83EE82" w14:textId="77777777" w:rsidR="005C39B5" w:rsidRDefault="005C39B5" w:rsidP="004D1FEE">
      <w:pPr>
        <w:pStyle w:val="CodeWithinBulletsEndPACKT"/>
      </w:pPr>
      <w:r>
        <w:t xml:space="preserve">    # Create share on FS1</w:t>
      </w:r>
    </w:p>
    <w:p w14:paraId="1F61CAD8" w14:textId="77777777" w:rsidR="005C39B5" w:rsidRDefault="005C39B5" w:rsidP="004D1FEE">
      <w:pPr>
        <w:pStyle w:val="CodeWithinBulletsEndPACKT"/>
      </w:pPr>
      <w:r>
        <w:t xml:space="preserve">    New-</w:t>
      </w:r>
      <w:proofErr w:type="spellStart"/>
      <w:r>
        <w:t>SmbShare</w:t>
      </w:r>
      <w:proofErr w:type="spellEnd"/>
      <w:r>
        <w:t xml:space="preserve"> -Name '</w:t>
      </w:r>
      <w:proofErr w:type="spellStart"/>
      <w:r>
        <w:t>ITData</w:t>
      </w:r>
      <w:proofErr w:type="spellEnd"/>
      <w:r>
        <w:t>' -Path C:\IT2 -</w:t>
      </w:r>
      <w:proofErr w:type="spellStart"/>
      <w:r>
        <w:t>FullAccess</w:t>
      </w:r>
      <w:proofErr w:type="spellEnd"/>
      <w:r>
        <w:t xml:space="preserve"> Everyone</w:t>
      </w:r>
    </w:p>
    <w:p w14:paraId="05AF7D3D" w14:textId="77777777" w:rsidR="005C39B5" w:rsidRDefault="005C39B5" w:rsidP="004D1FEE">
      <w:pPr>
        <w:pStyle w:val="CodeWithinBulletsEndPACKT"/>
      </w:pPr>
      <w:r>
        <w:t xml:space="preserve">    # Create a file in both the folder and therefore the share</w:t>
      </w:r>
    </w:p>
    <w:p w14:paraId="38644C8D" w14:textId="77777777" w:rsidR="005C39B5" w:rsidRDefault="005C39B5" w:rsidP="004D1FEE">
      <w:pPr>
        <w:pStyle w:val="CodeWithinBulletsEndPACKT"/>
      </w:pPr>
      <w:r>
        <w:t xml:space="preserve">    'Root' | Out-File -</w:t>
      </w:r>
      <w:proofErr w:type="spellStart"/>
      <w:r>
        <w:t>FilePath</w:t>
      </w:r>
      <w:proofErr w:type="spellEnd"/>
      <w:r>
        <w:t xml:space="preserve"> C:\IT2\Root.Txt </w:t>
      </w:r>
    </w:p>
    <w:p w14:paraId="7AD98A52" w14:textId="77777777" w:rsidR="005C39B5" w:rsidRDefault="005C39B5" w:rsidP="004D1FEE">
      <w:pPr>
        <w:pStyle w:val="CodeWithinBulletsEndPACKT"/>
      </w:pPr>
      <w:r>
        <w:t>}</w:t>
      </w:r>
    </w:p>
    <w:p w14:paraId="069C6879" w14:textId="77777777" w:rsidR="005C39B5" w:rsidRDefault="005C39B5" w:rsidP="004D1FEE">
      <w:pPr>
        <w:pStyle w:val="CodeWithinBulletsEndPACKT"/>
      </w:pPr>
      <w:r>
        <w:t>Invoke-Command -</w:t>
      </w:r>
      <w:proofErr w:type="spellStart"/>
      <w:r>
        <w:t>ScriptBlock</w:t>
      </w:r>
      <w:proofErr w:type="spellEnd"/>
      <w:r>
        <w:t xml:space="preserve"> $SB -Computer FS1 | Out-Null</w:t>
      </w:r>
    </w:p>
    <w:p w14:paraId="3960A706" w14:textId="77777777" w:rsidR="005C39B5" w:rsidRDefault="005C39B5" w:rsidP="004D1FEE">
      <w:pPr>
        <w:pStyle w:val="CodeWithinBulletsEndPACKT"/>
      </w:pPr>
      <w:r>
        <w:t># Create FS2 folders/shares</w:t>
      </w:r>
    </w:p>
    <w:p w14:paraId="4BF46C71" w14:textId="77777777" w:rsidR="005C39B5" w:rsidRDefault="005C39B5" w:rsidP="004D1FEE">
      <w:pPr>
        <w:pStyle w:val="CodeWithinBulletsEndPACKT"/>
      </w:pPr>
      <w:r>
        <w:t>$SB = {</w:t>
      </w:r>
    </w:p>
    <w:p w14:paraId="7AF10E07" w14:textId="77777777" w:rsidR="005C39B5" w:rsidRDefault="005C39B5" w:rsidP="004D1FEE">
      <w:pPr>
        <w:pStyle w:val="CodeWithinBulletsEndPACKT"/>
      </w:pPr>
      <w:r>
        <w:t xml:space="preserve">  New-Item -Path C:\IT2 -ItemType Directory | Out-Null</w:t>
      </w:r>
    </w:p>
    <w:p w14:paraId="0CB420BA" w14:textId="77777777" w:rsidR="005C39B5" w:rsidRDefault="005C39B5" w:rsidP="004D1FEE">
      <w:pPr>
        <w:pStyle w:val="CodeWithinBulletsEndPACKT"/>
      </w:pPr>
      <w:r>
        <w:t xml:space="preserve">   New-</w:t>
      </w:r>
      <w:proofErr w:type="spellStart"/>
      <w:r>
        <w:t>SmbShare</w:t>
      </w:r>
      <w:proofErr w:type="spellEnd"/>
      <w:r>
        <w:t xml:space="preserve"> -Name '</w:t>
      </w:r>
      <w:proofErr w:type="spellStart"/>
      <w:r>
        <w:t>ITData</w:t>
      </w:r>
      <w:proofErr w:type="spellEnd"/>
      <w:r>
        <w:t>' -Path C:\IT2 -</w:t>
      </w:r>
      <w:proofErr w:type="spellStart"/>
      <w:r>
        <w:t>FullAccess</w:t>
      </w:r>
      <w:proofErr w:type="spellEnd"/>
      <w:r>
        <w:t xml:space="preserve"> Everyone</w:t>
      </w:r>
    </w:p>
    <w:p w14:paraId="75582E8C" w14:textId="77777777" w:rsidR="005C39B5" w:rsidRDefault="005C39B5" w:rsidP="004D1FEE">
      <w:pPr>
        <w:pStyle w:val="CodeWithinBulletsEndPACKT"/>
      </w:pPr>
      <w:r>
        <w:t xml:space="preserve">  'Root' | Out-File -</w:t>
      </w:r>
      <w:proofErr w:type="spellStart"/>
      <w:r>
        <w:t>FilePath</w:t>
      </w:r>
      <w:proofErr w:type="spellEnd"/>
      <w:r>
        <w:t xml:space="preserve"> c:\IT2\Root.Txt</w:t>
      </w:r>
    </w:p>
    <w:p w14:paraId="52FEACCA" w14:textId="77777777" w:rsidR="005C39B5" w:rsidRDefault="005C39B5" w:rsidP="004D1FEE">
      <w:pPr>
        <w:pStyle w:val="CodeWithinBulletsEndPACKT"/>
      </w:pPr>
      <w:r>
        <w:t>}</w:t>
      </w:r>
    </w:p>
    <w:p w14:paraId="0F37AC02" w14:textId="77777777" w:rsidR="005C39B5" w:rsidRDefault="005C39B5" w:rsidP="004D1FEE">
      <w:pPr>
        <w:pStyle w:val="CodeWithinBulletsEndPACKT"/>
      </w:pPr>
      <w:r>
        <w:t>Invoke-Command -</w:t>
      </w:r>
      <w:proofErr w:type="spellStart"/>
      <w:r>
        <w:t>ScriptBlock</w:t>
      </w:r>
      <w:proofErr w:type="spellEnd"/>
      <w:r>
        <w:t xml:space="preserve"> $SB -Computer FS2 | Out-Null</w:t>
      </w:r>
    </w:p>
    <w:p w14:paraId="65CE8E68" w14:textId="77777777" w:rsidR="005C39B5" w:rsidRDefault="005C39B5" w:rsidP="004D1FEE">
      <w:pPr>
        <w:pStyle w:val="CodeWithinBulletsEndPACKT"/>
      </w:pPr>
      <w:r>
        <w:t># Create DC1 folders/shares</w:t>
      </w:r>
    </w:p>
    <w:p w14:paraId="403A2923" w14:textId="77777777" w:rsidR="005C39B5" w:rsidRDefault="005C39B5" w:rsidP="004D1FEE">
      <w:pPr>
        <w:pStyle w:val="CodeWithinBulletsEndPACKT"/>
      </w:pPr>
      <w:r>
        <w:t>$SB = {</w:t>
      </w:r>
    </w:p>
    <w:p w14:paraId="1248F923" w14:textId="77777777" w:rsidR="005C39B5" w:rsidRDefault="005C39B5" w:rsidP="004D1FEE">
      <w:pPr>
        <w:pStyle w:val="CodeWithinBulletsEndPACKT"/>
      </w:pPr>
      <w:r>
        <w:t xml:space="preserve">    New-Item -Path C:\ITM -ItemType Directory | Out-Null</w:t>
      </w:r>
    </w:p>
    <w:p w14:paraId="148A69E4" w14:textId="77777777" w:rsidR="005C39B5" w:rsidRDefault="005C39B5" w:rsidP="004D1FEE">
      <w:pPr>
        <w:pStyle w:val="CodeWithinBulletsEndPACKT"/>
      </w:pPr>
      <w:r>
        <w:t xml:space="preserve">    New-</w:t>
      </w:r>
      <w:proofErr w:type="spellStart"/>
      <w:r>
        <w:t>SmbShare</w:t>
      </w:r>
      <w:proofErr w:type="spellEnd"/>
      <w:r>
        <w:t xml:space="preserve"> -Name 'ITM' -Path C:\ITM -</w:t>
      </w:r>
      <w:proofErr w:type="spellStart"/>
      <w:r>
        <w:t>FullAccess</w:t>
      </w:r>
      <w:proofErr w:type="spellEnd"/>
      <w:r>
        <w:t xml:space="preserve"> Everyone</w:t>
      </w:r>
    </w:p>
    <w:p w14:paraId="1D0D0FD2" w14:textId="77777777" w:rsidR="005C39B5" w:rsidRDefault="005C39B5" w:rsidP="004D1FEE">
      <w:pPr>
        <w:pStyle w:val="CodeWithinBulletsEndPACKT"/>
      </w:pPr>
      <w:r>
        <w:lastRenderedPageBreak/>
        <w:t xml:space="preserve">    'Root' | Out-File -</w:t>
      </w:r>
      <w:proofErr w:type="spellStart"/>
      <w:r>
        <w:t>Filepath</w:t>
      </w:r>
      <w:proofErr w:type="spellEnd"/>
      <w:r>
        <w:t xml:space="preserve"> c:\itm\root.txt</w:t>
      </w:r>
    </w:p>
    <w:p w14:paraId="1924A36A" w14:textId="77777777" w:rsidR="005C39B5" w:rsidRDefault="005C39B5" w:rsidP="004D1FEE">
      <w:pPr>
        <w:pStyle w:val="CodeWithinBulletsEndPACKT"/>
      </w:pPr>
      <w:r>
        <w:t>}</w:t>
      </w:r>
    </w:p>
    <w:p w14:paraId="2D9DCEDC" w14:textId="77777777" w:rsidR="005C39B5" w:rsidRDefault="005C39B5" w:rsidP="004D1FEE">
      <w:pPr>
        <w:pStyle w:val="CodeWithinBulletsEndPACKT"/>
      </w:pPr>
      <w:r>
        <w:t>Invoke-Command -</w:t>
      </w:r>
      <w:proofErr w:type="spellStart"/>
      <w:r>
        <w:t>ScriptBlock</w:t>
      </w:r>
      <w:proofErr w:type="spellEnd"/>
      <w:r>
        <w:t xml:space="preserve"> $SB -Computer DC1 | Out-Null</w:t>
      </w:r>
    </w:p>
    <w:p w14:paraId="1A158DFD" w14:textId="77777777" w:rsidR="005C39B5" w:rsidRDefault="005C39B5" w:rsidP="004D1FEE">
      <w:pPr>
        <w:pStyle w:val="CodeWithinBulletsEndPACKT"/>
      </w:pPr>
      <w:r>
        <w:t># Create DC2 folders/shares</w:t>
      </w:r>
    </w:p>
    <w:p w14:paraId="47F4E200" w14:textId="77777777" w:rsidR="005C39B5" w:rsidRDefault="005C39B5" w:rsidP="004D1FEE">
      <w:pPr>
        <w:pStyle w:val="CodeWithinBulletsEndPACKT"/>
      </w:pPr>
      <w:r>
        <w:t>$SB = {</w:t>
      </w:r>
    </w:p>
    <w:p w14:paraId="188EF198" w14:textId="77777777" w:rsidR="005C39B5" w:rsidRDefault="005C39B5" w:rsidP="004D1FEE">
      <w:pPr>
        <w:pStyle w:val="CodeWithinBulletsEndPACKT"/>
      </w:pPr>
      <w:r>
        <w:t xml:space="preserve">    New-Item C:\ITM -ItemType Directory | Out-Null</w:t>
      </w:r>
    </w:p>
    <w:p w14:paraId="3ED714A8" w14:textId="77777777" w:rsidR="005C39B5" w:rsidRDefault="005C39B5" w:rsidP="004D1FEE">
      <w:pPr>
        <w:pStyle w:val="CodeWithinBulletsEndPACKT"/>
      </w:pPr>
      <w:r>
        <w:t xml:space="preserve">    New-</w:t>
      </w:r>
      <w:proofErr w:type="spellStart"/>
      <w:r>
        <w:t>SmbShare</w:t>
      </w:r>
      <w:proofErr w:type="spellEnd"/>
      <w:r>
        <w:t xml:space="preserve"> -Name 'ITM' -Path C:\ITM -</w:t>
      </w:r>
      <w:proofErr w:type="spellStart"/>
      <w:r>
        <w:t>FullAccess</w:t>
      </w:r>
      <w:proofErr w:type="spellEnd"/>
      <w:r>
        <w:t xml:space="preserve"> Everyone</w:t>
      </w:r>
    </w:p>
    <w:p w14:paraId="5C4052F6" w14:textId="77777777" w:rsidR="005C39B5" w:rsidRDefault="005C39B5" w:rsidP="004D1FEE">
      <w:pPr>
        <w:pStyle w:val="CodeWithinBulletsEndPACKT"/>
      </w:pPr>
      <w:r>
        <w:t xml:space="preserve">    'Root' | Out-File -</w:t>
      </w:r>
      <w:proofErr w:type="spellStart"/>
      <w:r>
        <w:t>FilePath</w:t>
      </w:r>
      <w:proofErr w:type="spellEnd"/>
      <w:r>
        <w:t xml:space="preserve"> c:\itm\root.txt</w:t>
      </w:r>
    </w:p>
    <w:p w14:paraId="2ABB90B8" w14:textId="77777777" w:rsidR="005C39B5" w:rsidRDefault="005C39B5" w:rsidP="004D1FEE">
      <w:pPr>
        <w:pStyle w:val="CodeWithinBulletsEndPACKT"/>
      </w:pPr>
      <w:r>
        <w:t>}</w:t>
      </w:r>
    </w:p>
    <w:p w14:paraId="78ABA527" w14:textId="77777777" w:rsidR="005C39B5" w:rsidRDefault="005C39B5" w:rsidP="004D1FEE">
      <w:pPr>
        <w:pStyle w:val="CodeWithinBulletsEndPACKT"/>
      </w:pPr>
      <w:r>
        <w:t>Invoke-Command -</w:t>
      </w:r>
      <w:proofErr w:type="spellStart"/>
      <w:r>
        <w:t>ScriptBlock</w:t>
      </w:r>
      <w:proofErr w:type="spellEnd"/>
      <w:r>
        <w:t xml:space="preserve"> $SB -Computer DC2</w:t>
      </w:r>
    </w:p>
    <w:p w14:paraId="6BEBBFDA" w14:textId="77777777" w:rsidR="005C39B5" w:rsidRDefault="005C39B5" w:rsidP="0047330C">
      <w:pPr>
        <w:pStyle w:val="NumberedBulletPACKT"/>
      </w:pPr>
      <w:r>
        <w:t>Create the DFS Namespace and set DFS targets:</w:t>
      </w:r>
    </w:p>
    <w:p w14:paraId="4E2C039B" w14:textId="77777777" w:rsidR="005C39B5" w:rsidRDefault="005C39B5" w:rsidP="004D1FEE">
      <w:pPr>
        <w:pStyle w:val="CodeWithinBulletsEndPACKT"/>
      </w:pPr>
      <w:r>
        <w:t xml:space="preserve">$NSHT1 = </w:t>
      </w:r>
      <w:proofErr w:type="gramStart"/>
      <w:r>
        <w:t>@{</w:t>
      </w:r>
      <w:proofErr w:type="gramEnd"/>
    </w:p>
    <w:p w14:paraId="0993436E" w14:textId="77777777" w:rsidR="005C39B5" w:rsidRDefault="005C39B5" w:rsidP="004D1FEE">
      <w:pPr>
        <w:pStyle w:val="CodeWithinBulletsEndPACKT"/>
      </w:pPr>
      <w:r>
        <w:t xml:space="preserve">  Path                 = '\\</w:t>
      </w:r>
      <w:proofErr w:type="spellStart"/>
      <w:r>
        <w:t>Reskit</w:t>
      </w:r>
      <w:proofErr w:type="spellEnd"/>
      <w:r>
        <w:t>\</w:t>
      </w:r>
      <w:proofErr w:type="spellStart"/>
      <w:r>
        <w:t>ShareData</w:t>
      </w:r>
      <w:proofErr w:type="spellEnd"/>
      <w:r>
        <w:t>\IT\</w:t>
      </w:r>
      <w:proofErr w:type="spellStart"/>
      <w:r>
        <w:t>ITData</w:t>
      </w:r>
      <w:proofErr w:type="spellEnd"/>
      <w:r>
        <w:t>'</w:t>
      </w:r>
    </w:p>
    <w:p w14:paraId="718E7892" w14:textId="77777777" w:rsidR="005C39B5" w:rsidRDefault="005C39B5" w:rsidP="004D1FEE">
      <w:pPr>
        <w:pStyle w:val="CodeWithinBulletsEndPACKT"/>
      </w:pPr>
      <w:r>
        <w:t xml:space="preserve">  </w:t>
      </w:r>
      <w:proofErr w:type="spellStart"/>
      <w:r>
        <w:t>TargetPath</w:t>
      </w:r>
      <w:proofErr w:type="spellEnd"/>
      <w:r>
        <w:t xml:space="preserve">           = '\\FS1\</w:t>
      </w:r>
      <w:proofErr w:type="spellStart"/>
      <w:r>
        <w:t>ITData</w:t>
      </w:r>
      <w:proofErr w:type="spellEnd"/>
      <w:r>
        <w:t>'</w:t>
      </w:r>
    </w:p>
    <w:p w14:paraId="01B4804A" w14:textId="77777777" w:rsidR="005C39B5" w:rsidRDefault="005C39B5" w:rsidP="004D1FEE">
      <w:pPr>
        <w:pStyle w:val="CodeWithinBulletsEndPACKT"/>
      </w:pPr>
      <w:r>
        <w:t xml:space="preserve">  </w:t>
      </w:r>
      <w:proofErr w:type="spellStart"/>
      <w:r>
        <w:t>EnableTargetFailback</w:t>
      </w:r>
      <w:proofErr w:type="spellEnd"/>
      <w:r>
        <w:t xml:space="preserve"> = $True</w:t>
      </w:r>
    </w:p>
    <w:p w14:paraId="04AA451E" w14:textId="77777777" w:rsidR="005C39B5" w:rsidRDefault="005C39B5" w:rsidP="004D1FEE">
      <w:pPr>
        <w:pStyle w:val="CodeWithinBulletsEndPACKT"/>
      </w:pPr>
      <w:r>
        <w:t xml:space="preserve">  Description          = 'IT Data'</w:t>
      </w:r>
    </w:p>
    <w:p w14:paraId="132A4627" w14:textId="77777777" w:rsidR="005C39B5" w:rsidRDefault="005C39B5" w:rsidP="004D1FEE">
      <w:pPr>
        <w:pStyle w:val="CodeWithinBulletsEndPACKT"/>
      </w:pPr>
      <w:r>
        <w:t>}</w:t>
      </w:r>
    </w:p>
    <w:p w14:paraId="57D1FDC1" w14:textId="77777777" w:rsidR="005C39B5" w:rsidRDefault="005C39B5" w:rsidP="004D1FEE">
      <w:pPr>
        <w:pStyle w:val="CodeWithinBulletsEndPACKT"/>
      </w:pPr>
      <w:r>
        <w:t>New-</w:t>
      </w:r>
      <w:proofErr w:type="spellStart"/>
      <w:r>
        <w:t>DfsnFolder</w:t>
      </w:r>
      <w:proofErr w:type="spellEnd"/>
      <w:r>
        <w:t xml:space="preserve"> @NSHT1 | Out-Null</w:t>
      </w:r>
    </w:p>
    <w:p w14:paraId="2E00BD87" w14:textId="77777777" w:rsidR="005C39B5" w:rsidRDefault="005C39B5" w:rsidP="004D1FEE">
      <w:pPr>
        <w:pStyle w:val="CodeWithinBulletsEndPACKT"/>
      </w:pPr>
      <w:r>
        <w:t xml:space="preserve">$NSHT2 = </w:t>
      </w:r>
      <w:proofErr w:type="gramStart"/>
      <w:r>
        <w:t>@{</w:t>
      </w:r>
      <w:proofErr w:type="gramEnd"/>
    </w:p>
    <w:p w14:paraId="6D73AF1E" w14:textId="77777777" w:rsidR="005C39B5" w:rsidRDefault="005C39B5" w:rsidP="004D1FEE">
      <w:pPr>
        <w:pStyle w:val="CodeWithinBulletsEndPACKT"/>
      </w:pPr>
      <w:r>
        <w:t xml:space="preserve">    Path       = '\\</w:t>
      </w:r>
      <w:proofErr w:type="spellStart"/>
      <w:r>
        <w:t>Reskit</w:t>
      </w:r>
      <w:proofErr w:type="spellEnd"/>
      <w:r>
        <w:t>\</w:t>
      </w:r>
      <w:proofErr w:type="spellStart"/>
      <w:r>
        <w:t>ShareData</w:t>
      </w:r>
      <w:proofErr w:type="spellEnd"/>
      <w:r>
        <w:t>\IT\</w:t>
      </w:r>
      <w:proofErr w:type="spellStart"/>
      <w:r>
        <w:t>ITData</w:t>
      </w:r>
      <w:proofErr w:type="spellEnd"/>
      <w:r>
        <w:t>'</w:t>
      </w:r>
    </w:p>
    <w:p w14:paraId="0A121241" w14:textId="77777777" w:rsidR="005C39B5" w:rsidRDefault="005C39B5" w:rsidP="004D1FEE">
      <w:pPr>
        <w:pStyle w:val="CodeWithinBulletsEndPACKT"/>
      </w:pPr>
      <w:r>
        <w:t xml:space="preserve">    </w:t>
      </w:r>
      <w:proofErr w:type="spellStart"/>
      <w:r>
        <w:t>TargetPath</w:t>
      </w:r>
      <w:proofErr w:type="spellEnd"/>
      <w:r>
        <w:t xml:space="preserve"> = '\\FS2\</w:t>
      </w:r>
      <w:proofErr w:type="spellStart"/>
      <w:r>
        <w:t>ITData</w:t>
      </w:r>
      <w:proofErr w:type="spellEnd"/>
      <w:r>
        <w:t>'</w:t>
      </w:r>
    </w:p>
    <w:p w14:paraId="725300EE" w14:textId="77777777" w:rsidR="005C39B5" w:rsidRDefault="005C39B5" w:rsidP="004D1FEE">
      <w:pPr>
        <w:pStyle w:val="CodeWithinBulletsEndPACKT"/>
      </w:pPr>
      <w:r>
        <w:t>}</w:t>
      </w:r>
    </w:p>
    <w:p w14:paraId="7557A8F0" w14:textId="77777777" w:rsidR="005C39B5" w:rsidRDefault="005C39B5" w:rsidP="004D1FEE">
      <w:pPr>
        <w:pStyle w:val="CodeWithinBulletsEndPACKT"/>
      </w:pPr>
      <w:r>
        <w:t>New-</w:t>
      </w:r>
      <w:proofErr w:type="spellStart"/>
      <w:r>
        <w:t>DfsnFolderTarget</w:t>
      </w:r>
      <w:proofErr w:type="spellEnd"/>
      <w:r>
        <w:t xml:space="preserve"> @NSHT2 | Out-Null</w:t>
      </w:r>
    </w:p>
    <w:p w14:paraId="3EF8F068" w14:textId="77777777" w:rsidR="005C39B5" w:rsidRDefault="005C39B5" w:rsidP="004D1FEE">
      <w:pPr>
        <w:pStyle w:val="CodeWithinBulletsEndPACKT"/>
      </w:pPr>
      <w:r>
        <w:t xml:space="preserve">$NSHT3 = </w:t>
      </w:r>
      <w:proofErr w:type="gramStart"/>
      <w:r>
        <w:t>@{</w:t>
      </w:r>
      <w:proofErr w:type="gramEnd"/>
    </w:p>
    <w:p w14:paraId="6F2B8AF0" w14:textId="77777777" w:rsidR="005C39B5" w:rsidRDefault="005C39B5" w:rsidP="004D1FEE">
      <w:pPr>
        <w:pStyle w:val="CodeWithinBulletsEndPACKT"/>
      </w:pPr>
      <w:r>
        <w:t xml:space="preserve">   Path                 = '\\</w:t>
      </w:r>
      <w:proofErr w:type="spellStart"/>
      <w:r>
        <w:t>Reskit</w:t>
      </w:r>
      <w:proofErr w:type="spellEnd"/>
      <w:r>
        <w:t>\</w:t>
      </w:r>
      <w:proofErr w:type="spellStart"/>
      <w:r>
        <w:t>ShareData</w:t>
      </w:r>
      <w:proofErr w:type="spellEnd"/>
      <w:r>
        <w:t>\IT\</w:t>
      </w:r>
      <w:proofErr w:type="spellStart"/>
      <w:r>
        <w:t>ITManagement</w:t>
      </w:r>
      <w:proofErr w:type="spellEnd"/>
      <w:r>
        <w:t>'</w:t>
      </w:r>
    </w:p>
    <w:p w14:paraId="747E0C20" w14:textId="77777777" w:rsidR="005C39B5" w:rsidRDefault="005C39B5" w:rsidP="004D1FEE">
      <w:pPr>
        <w:pStyle w:val="CodeWithinBulletsEndPACKT"/>
      </w:pPr>
      <w:r>
        <w:t xml:space="preserve">   </w:t>
      </w:r>
      <w:proofErr w:type="spellStart"/>
      <w:r>
        <w:t>TargetPath</w:t>
      </w:r>
      <w:proofErr w:type="spellEnd"/>
      <w:r>
        <w:t xml:space="preserve">           = '\\DC1\ITM'</w:t>
      </w:r>
    </w:p>
    <w:p w14:paraId="22A41A0B" w14:textId="77777777" w:rsidR="005C39B5" w:rsidRDefault="005C39B5" w:rsidP="004D1FEE">
      <w:pPr>
        <w:pStyle w:val="CodeWithinBulletsEndPACKT"/>
      </w:pPr>
      <w:r>
        <w:t xml:space="preserve">   </w:t>
      </w:r>
      <w:proofErr w:type="spellStart"/>
      <w:r>
        <w:t>EnableTargetFailback</w:t>
      </w:r>
      <w:proofErr w:type="spellEnd"/>
      <w:r>
        <w:t xml:space="preserve"> = $true</w:t>
      </w:r>
    </w:p>
    <w:p w14:paraId="0C87D990" w14:textId="77777777" w:rsidR="005C39B5" w:rsidRDefault="005C39B5" w:rsidP="004D1FEE">
      <w:pPr>
        <w:pStyle w:val="CodeWithinBulletsEndPACKT"/>
      </w:pPr>
      <w:r>
        <w:t xml:space="preserve">   Description          = 'IT Management Data'</w:t>
      </w:r>
    </w:p>
    <w:p w14:paraId="52B21A51" w14:textId="77777777" w:rsidR="005C39B5" w:rsidRDefault="005C39B5" w:rsidP="004D1FEE">
      <w:pPr>
        <w:pStyle w:val="CodeWithinBulletsEndPACKT"/>
      </w:pPr>
      <w:r>
        <w:t>}</w:t>
      </w:r>
    </w:p>
    <w:p w14:paraId="15A86753" w14:textId="77777777" w:rsidR="005C39B5" w:rsidRDefault="005C39B5" w:rsidP="004D1FEE">
      <w:pPr>
        <w:pStyle w:val="CodeWithinBulletsEndPACKT"/>
      </w:pPr>
      <w:r>
        <w:t>New-</w:t>
      </w:r>
      <w:proofErr w:type="spellStart"/>
      <w:r>
        <w:t>DfsnFolder</w:t>
      </w:r>
      <w:proofErr w:type="spellEnd"/>
      <w:r>
        <w:t xml:space="preserve"> @NSHT3 | Out-Null</w:t>
      </w:r>
    </w:p>
    <w:p w14:paraId="7890A315" w14:textId="77777777" w:rsidR="005C39B5" w:rsidRDefault="005C39B5" w:rsidP="004D1FEE">
      <w:pPr>
        <w:pStyle w:val="CodeWithinBulletsEndPACKT"/>
      </w:pPr>
      <w:r>
        <w:t xml:space="preserve">$NSHT4 = </w:t>
      </w:r>
      <w:proofErr w:type="gramStart"/>
      <w:r>
        <w:t>@{</w:t>
      </w:r>
      <w:proofErr w:type="gramEnd"/>
    </w:p>
    <w:p w14:paraId="5FCD44DA" w14:textId="77777777" w:rsidR="005C39B5" w:rsidRDefault="005C39B5" w:rsidP="004D1FEE">
      <w:pPr>
        <w:pStyle w:val="CodeWithinBulletsEndPACKT"/>
      </w:pPr>
      <w:r>
        <w:t xml:space="preserve">    Path       = '\\</w:t>
      </w:r>
      <w:proofErr w:type="spellStart"/>
      <w:r>
        <w:t>Reskit</w:t>
      </w:r>
      <w:proofErr w:type="spellEnd"/>
      <w:r>
        <w:t>\</w:t>
      </w:r>
      <w:proofErr w:type="spellStart"/>
      <w:r>
        <w:t>ShareData</w:t>
      </w:r>
      <w:proofErr w:type="spellEnd"/>
      <w:r>
        <w:t>\IT\</w:t>
      </w:r>
      <w:proofErr w:type="spellStart"/>
      <w:r>
        <w:t>ITManagement</w:t>
      </w:r>
      <w:proofErr w:type="spellEnd"/>
      <w:r>
        <w:t xml:space="preserve">' </w:t>
      </w:r>
    </w:p>
    <w:p w14:paraId="60D75282" w14:textId="77777777" w:rsidR="005C39B5" w:rsidRDefault="005C39B5" w:rsidP="004D1FEE">
      <w:pPr>
        <w:pStyle w:val="CodeWithinBulletsEndPACKT"/>
      </w:pPr>
      <w:r>
        <w:t xml:space="preserve">    </w:t>
      </w:r>
      <w:proofErr w:type="spellStart"/>
      <w:r>
        <w:t>TargetPath</w:t>
      </w:r>
      <w:proofErr w:type="spellEnd"/>
      <w:r>
        <w:t xml:space="preserve"> = '\\DC2\ITM'</w:t>
      </w:r>
    </w:p>
    <w:p w14:paraId="3F8533F9" w14:textId="77777777" w:rsidR="005C39B5" w:rsidRDefault="005C39B5" w:rsidP="004D1FEE">
      <w:pPr>
        <w:pStyle w:val="CodeWithinBulletsEndPACKT"/>
      </w:pPr>
      <w:r>
        <w:t xml:space="preserve">} </w:t>
      </w:r>
    </w:p>
    <w:p w14:paraId="74279CC3" w14:textId="77777777" w:rsidR="005C39B5" w:rsidRDefault="005C39B5" w:rsidP="004D1FEE">
      <w:pPr>
        <w:pStyle w:val="CodeWithinBulletsEndPACKT"/>
      </w:pPr>
      <w:r>
        <w:t>New-</w:t>
      </w:r>
      <w:proofErr w:type="spellStart"/>
      <w:r>
        <w:t>DfsnFolderTarget</w:t>
      </w:r>
      <w:proofErr w:type="spellEnd"/>
      <w:r>
        <w:t xml:space="preserve"> @NSHT4 | Out-Null</w:t>
      </w:r>
    </w:p>
    <w:p w14:paraId="2EB5E5B8" w14:textId="77777777" w:rsidR="005C39B5" w:rsidRDefault="005C39B5" w:rsidP="0047330C">
      <w:pPr>
        <w:pStyle w:val="NumberedBulletPACKT"/>
      </w:pPr>
      <w:r>
        <w:t>View the hierarchy:</w:t>
      </w:r>
    </w:p>
    <w:p w14:paraId="133A8782" w14:textId="77777777" w:rsidR="005C39B5" w:rsidRDefault="005C39B5" w:rsidP="004D1FEE">
      <w:pPr>
        <w:pStyle w:val="CodeWithinBulletsEndPACKT"/>
      </w:pPr>
      <w:r>
        <w:t>Get-</w:t>
      </w:r>
      <w:proofErr w:type="spellStart"/>
      <w:r>
        <w:t>ChildItem</w:t>
      </w:r>
      <w:proofErr w:type="spellEnd"/>
      <w:r>
        <w:t xml:space="preserve"> -Path \\Reskit.Org\ShareData\IT -Recurse</w:t>
      </w:r>
    </w:p>
    <w:p w14:paraId="476D3A87" w14:textId="77777777" w:rsidR="005C39B5" w:rsidRPr="004D1FEE" w:rsidRDefault="005C39B5" w:rsidP="004D1FEE">
      <w:pPr>
        <w:pStyle w:val="Heading2"/>
      </w:pPr>
      <w:r w:rsidRPr="004D1FEE">
        <w:t>How it works…</w:t>
      </w:r>
    </w:p>
    <w:p w14:paraId="446B1EA4" w14:textId="77777777" w:rsidR="005C39B5" w:rsidRDefault="005C39B5" w:rsidP="0047330C">
      <w:pPr>
        <w:pStyle w:val="NormalPACKT"/>
      </w:pPr>
      <w:r>
        <w:t>In </w:t>
      </w:r>
      <w:r w:rsidRPr="004D1FEE">
        <w:rPr>
          <w:rStyle w:val="ItalicsPACKT"/>
        </w:rPr>
        <w:t>step 1</w:t>
      </w:r>
      <w:r>
        <w:t>, you add the RSAT tools needed for DFSN (and DFS Replication), which creates no output. In </w:t>
      </w:r>
      <w:r w:rsidRPr="004D1FEE">
        <w:rPr>
          <w:rStyle w:val="ItalicsPACKT"/>
        </w:rPr>
        <w:t>step 2</w:t>
      </w:r>
      <w:r>
        <w:t>, you install the DFS Namespace feature to both </w:t>
      </w:r>
      <w:r w:rsidRPr="00657BE2">
        <w:rPr>
          <w:rStyle w:val="CodeInTextPACKT"/>
        </w:rPr>
        <w:t>SRV1</w:t>
      </w:r>
      <w:r>
        <w:t> and </w:t>
      </w:r>
      <w:r w:rsidRPr="00657BE2">
        <w:rPr>
          <w:rStyle w:val="CodeInTextPACKT"/>
        </w:rPr>
        <w:t>SRV2</w:t>
      </w:r>
      <w:r>
        <w:t>, which looks like this:</w:t>
      </w:r>
    </w:p>
    <w:p w14:paraId="5C834BFF" w14:textId="4BB50AEC" w:rsidR="005C39B5" w:rsidRDefault="005C39B5" w:rsidP="0047330C">
      <w:pPr>
        <w:pStyle w:val="FigurePACKT"/>
      </w:pPr>
      <w:r>
        <w:rPr>
          <w:noProof/>
        </w:rPr>
        <w:lastRenderedPageBreak/>
        <w:drawing>
          <wp:inline distT="0" distB="0" distL="0" distR="0" wp14:anchorId="31362817" wp14:editId="4528DD0D">
            <wp:extent cx="5943600" cy="1712595"/>
            <wp:effectExtent l="0" t="0" r="0" b="1905"/>
            <wp:docPr id="82" name="Picture 8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it wo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12595"/>
                    </a:xfrm>
                    <a:prstGeom prst="rect">
                      <a:avLst/>
                    </a:prstGeom>
                    <a:noFill/>
                    <a:ln>
                      <a:noFill/>
                    </a:ln>
                  </pic:spPr>
                </pic:pic>
              </a:graphicData>
            </a:graphic>
          </wp:inline>
        </w:drawing>
      </w:r>
    </w:p>
    <w:p w14:paraId="34076E59" w14:textId="77777777" w:rsidR="005C39B5" w:rsidRDefault="005C39B5" w:rsidP="0047330C">
      <w:pPr>
        <w:pStyle w:val="NormalPACKT"/>
      </w:pPr>
      <w:r>
        <w:t>In </w:t>
      </w:r>
      <w:r w:rsidRPr="004D1FEE">
        <w:rPr>
          <w:rStyle w:val="ItalicsPACKT"/>
        </w:rPr>
        <w:t>step 3</w:t>
      </w:r>
      <w:r>
        <w:t>, you view the DFSN module, containing the key DFSN cmdlets, which looks like this:</w:t>
      </w:r>
    </w:p>
    <w:p w14:paraId="1C2117B6" w14:textId="0C5D808C" w:rsidR="005C39B5" w:rsidRDefault="005C39B5" w:rsidP="0047330C">
      <w:pPr>
        <w:pStyle w:val="FigurePACKT"/>
      </w:pPr>
      <w:r>
        <w:rPr>
          <w:noProof/>
        </w:rPr>
        <w:drawing>
          <wp:inline distT="0" distB="0" distL="0" distR="0" wp14:anchorId="05ACD28D" wp14:editId="36E86452">
            <wp:extent cx="5943600" cy="1066165"/>
            <wp:effectExtent l="0" t="0" r="0" b="635"/>
            <wp:docPr id="81" name="Picture 8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it wo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66165"/>
                    </a:xfrm>
                    <a:prstGeom prst="rect">
                      <a:avLst/>
                    </a:prstGeom>
                    <a:noFill/>
                    <a:ln>
                      <a:noFill/>
                    </a:ln>
                  </pic:spPr>
                </pic:pic>
              </a:graphicData>
            </a:graphic>
          </wp:inline>
        </w:drawing>
      </w:r>
    </w:p>
    <w:p w14:paraId="3C97709E" w14:textId="77777777" w:rsidR="005C39B5" w:rsidRDefault="005C39B5" w:rsidP="0047330C">
      <w:pPr>
        <w:pStyle w:val="NormalPACKT"/>
      </w:pPr>
      <w:r>
        <w:t>In </w:t>
      </w:r>
      <w:r w:rsidRPr="004D1FEE">
        <w:rPr>
          <w:rStyle w:val="ItalicsPACKT"/>
        </w:rPr>
        <w:t>step 4</w:t>
      </w:r>
      <w:r>
        <w:t>, you create the folders and shares needed to support the DFSN you're about to create. This step creates no output.</w:t>
      </w:r>
    </w:p>
    <w:p w14:paraId="18C82C87" w14:textId="77777777" w:rsidR="005C39B5" w:rsidRDefault="005C39B5" w:rsidP="0047330C">
      <w:pPr>
        <w:pStyle w:val="NormalPACKT"/>
      </w:pPr>
      <w:r>
        <w:t>In </w:t>
      </w:r>
      <w:r w:rsidRPr="004D1FEE">
        <w:rPr>
          <w:rStyle w:val="ItalicsPACKT"/>
        </w:rPr>
        <w:t>step 5</w:t>
      </w:r>
      <w:r>
        <w:t>, you create the DFSN root that points to </w:t>
      </w:r>
      <w:r w:rsidRPr="00657BE2">
        <w:rPr>
          <w:rStyle w:val="CodeInTextPACKT"/>
        </w:rPr>
        <w:t>\\SRV1\ShareData</w:t>
      </w:r>
      <w:r>
        <w:t>. The output from this step looks like this:</w:t>
      </w:r>
    </w:p>
    <w:p w14:paraId="5260E353" w14:textId="65A66AA3" w:rsidR="005C39B5" w:rsidRDefault="005C39B5" w:rsidP="0047330C">
      <w:pPr>
        <w:pStyle w:val="FigurePACKT"/>
      </w:pPr>
      <w:r>
        <w:rPr>
          <w:noProof/>
        </w:rPr>
        <w:drawing>
          <wp:inline distT="0" distB="0" distL="0" distR="0" wp14:anchorId="521616AE" wp14:editId="4A02BA00">
            <wp:extent cx="5943600" cy="1470660"/>
            <wp:effectExtent l="0" t="0" r="0" b="0"/>
            <wp:docPr id="80" name="Picture 8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 it 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69FDCE67" w14:textId="77777777" w:rsidR="005C39B5" w:rsidRDefault="005C39B5" w:rsidP="0047330C">
      <w:pPr>
        <w:pStyle w:val="NormalPACKT"/>
      </w:pPr>
      <w:r>
        <w:t>In </w:t>
      </w:r>
      <w:r w:rsidRPr="004D1FEE">
        <w:rPr>
          <w:rStyle w:val="ItalicsPACKT"/>
        </w:rPr>
        <w:t>step 6</w:t>
      </w:r>
      <w:r>
        <w:t>, you create a second target for the DFS root. Then you get the details of the DFSN root target. The output from this step looks like this:</w:t>
      </w:r>
    </w:p>
    <w:p w14:paraId="48E42ACC" w14:textId="5A127F09" w:rsidR="005C39B5" w:rsidRDefault="005C39B5" w:rsidP="0047330C">
      <w:pPr>
        <w:pStyle w:val="FigurePACKT"/>
      </w:pPr>
      <w:r>
        <w:rPr>
          <w:noProof/>
        </w:rPr>
        <w:lastRenderedPageBreak/>
        <w:drawing>
          <wp:inline distT="0" distB="0" distL="0" distR="0" wp14:anchorId="3470F88A" wp14:editId="7A7AF4E9">
            <wp:extent cx="5943600" cy="2091055"/>
            <wp:effectExtent l="0" t="0" r="0" b="4445"/>
            <wp:docPr id="79" name="Picture 7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it 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1055"/>
                    </a:xfrm>
                    <a:prstGeom prst="rect">
                      <a:avLst/>
                    </a:prstGeom>
                    <a:noFill/>
                    <a:ln>
                      <a:noFill/>
                    </a:ln>
                  </pic:spPr>
                </pic:pic>
              </a:graphicData>
            </a:graphic>
          </wp:inline>
        </w:drawing>
      </w:r>
    </w:p>
    <w:p w14:paraId="744AA4BB" w14:textId="77777777" w:rsidR="005C39B5" w:rsidRDefault="005C39B5" w:rsidP="0047330C">
      <w:pPr>
        <w:pStyle w:val="NormalPACKT"/>
      </w:pPr>
      <w:r>
        <w:t>In </w:t>
      </w:r>
      <w:r w:rsidRPr="004D1FEE">
        <w:rPr>
          <w:rStyle w:val="ItalicsPACKT"/>
        </w:rPr>
        <w:t>step 7</w:t>
      </w:r>
      <w:r>
        <w:t>, you create several additional shares and add data to the shares. In </w:t>
      </w:r>
      <w:r w:rsidRPr="004D1FEE">
        <w:rPr>
          <w:rStyle w:val="ItalicsPACKT"/>
        </w:rPr>
        <w:t>step 8</w:t>
      </w:r>
      <w:r>
        <w:t>, you create DFS Namespace targets for the newly-created shares. These two steps produce no output.</w:t>
      </w:r>
    </w:p>
    <w:p w14:paraId="6E9E84DB" w14:textId="77777777" w:rsidR="005C39B5" w:rsidRDefault="005C39B5" w:rsidP="0047330C">
      <w:pPr>
        <w:pStyle w:val="NormalPACKT"/>
      </w:pPr>
      <w:r>
        <w:t>In </w:t>
      </w:r>
      <w:r w:rsidRPr="004D1FEE">
        <w:rPr>
          <w:rStyle w:val="ItalicsPACKT"/>
        </w:rPr>
        <w:t>step 9</w:t>
      </w:r>
      <w:r>
        <w:t>, you view the folders/files under the newly-created DFSN root, which look like this:</w:t>
      </w:r>
    </w:p>
    <w:p w14:paraId="525BA730" w14:textId="7D6B1B77" w:rsidR="005C39B5" w:rsidRDefault="005C39B5" w:rsidP="004D1FEE">
      <w:pPr>
        <w:pStyle w:val="FigurePACKT"/>
      </w:pPr>
      <w:r>
        <w:rPr>
          <w:noProof/>
        </w:rPr>
        <w:drawing>
          <wp:inline distT="0" distB="0" distL="0" distR="0" wp14:anchorId="6CFB8C1D" wp14:editId="6417BAEE">
            <wp:extent cx="4800600" cy="2857500"/>
            <wp:effectExtent l="0" t="0" r="0" b="0"/>
            <wp:docPr id="78" name="Picture 7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it wo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2129D05B" w14:textId="77777777" w:rsidR="005C39B5" w:rsidRPr="004D1FEE" w:rsidRDefault="005C39B5" w:rsidP="004D1FEE">
      <w:pPr>
        <w:pStyle w:val="Heading2"/>
      </w:pPr>
      <w:r w:rsidRPr="004D1FEE">
        <w:t>There's more...</w:t>
      </w:r>
    </w:p>
    <w:p w14:paraId="5C2AE675" w14:textId="77777777" w:rsidR="005C39B5" w:rsidRDefault="005C39B5" w:rsidP="0047330C">
      <w:pPr>
        <w:pStyle w:val="NormalPACKT"/>
      </w:pPr>
      <w:r>
        <w:t>In </w:t>
      </w:r>
      <w:r w:rsidRPr="004D1FEE">
        <w:rPr>
          <w:rStyle w:val="ItalicsPACKT"/>
        </w:rPr>
        <w:t>step 1</w:t>
      </w:r>
      <w:r>
        <w:t>, you add the RSAT tools needed for DFSN (and DFS Replication). The methods for adding RSAT tools on Windows 10 have evolved. The technique used in the recipe is valid for Windows 10, version 1809 or later. If you're using an earlier version (such as 1803 or 1709), see </w:t>
      </w:r>
      <w:hyperlink r:id="rId43" w:history="1">
        <w:r w:rsidRPr="0047330C">
          <w:rPr>
            <w:rStyle w:val="URLPACKT0"/>
            <w:bCs/>
          </w:rPr>
          <w:t>https://tfl09.blogspot.com/2018/10/installing-rsat-tools.html</w:t>
        </w:r>
      </w:hyperlink>
      <w:r>
        <w:t>.</w:t>
      </w:r>
    </w:p>
    <w:p w14:paraId="74D80791" w14:textId="77777777" w:rsidR="005C39B5" w:rsidRDefault="005C39B5" w:rsidP="0047330C">
      <w:pPr>
        <w:pStyle w:val="NormalPACKT"/>
      </w:pPr>
      <w:r>
        <w:t>In </w:t>
      </w:r>
      <w:r w:rsidRPr="004D1FEE">
        <w:rPr>
          <w:rStyle w:val="ItalicsPACKT"/>
        </w:rPr>
        <w:t>step 6</w:t>
      </w:r>
      <w:r>
        <w:t>, you create a second target. As you can see from the screenshot, this step creates the second DFSN root target, but it generates a CIM Exception. However, this error appears benign and, despite the error, the step does work successfully. This is an issue with the cmdlet, as reported here: </w:t>
      </w:r>
      <w:hyperlink r:id="rId44" w:history="1">
        <w:r w:rsidRPr="0047330C">
          <w:rPr>
            <w:rStyle w:val="URLPACKT0"/>
            <w:bCs/>
          </w:rPr>
          <w:t>https://github.com/MicrosoftDocs/windows-powershell-docs/issues/541</w:t>
        </w:r>
      </w:hyperlink>
      <w:r>
        <w:t>.</w:t>
      </w:r>
    </w:p>
    <w:p w14:paraId="0D74EA4D" w14:textId="77777777" w:rsidR="00062C39" w:rsidRPr="004D1FEE" w:rsidRDefault="00062C39" w:rsidP="004D1FEE">
      <w:pPr>
        <w:pStyle w:val="Heading1"/>
      </w:pPr>
      <w:r w:rsidRPr="004D1FEE">
        <w:lastRenderedPageBreak/>
        <w:t>Configuring DFS Replication</w:t>
      </w:r>
    </w:p>
    <w:p w14:paraId="594D3C73" w14:textId="77777777" w:rsidR="00062C39" w:rsidRDefault="00062C39" w:rsidP="0047330C">
      <w:pPr>
        <w:pStyle w:val="NormalPACKT"/>
      </w:pPr>
      <w:r>
        <w:t>DFSR is an efficient file-replication engine built into Windows Server 2019. You can use DFS Replication to replicate DFSN targets in an efficient manner, especially across low-bandwidth connections.</w:t>
      </w:r>
    </w:p>
    <w:p w14:paraId="0314F5A0" w14:textId="77777777" w:rsidR="00062C39" w:rsidRDefault="00062C39" w:rsidP="0047330C">
      <w:pPr>
        <w:pStyle w:val="NormalPACKT"/>
      </w:pPr>
      <w:r>
        <w:t>In DFSR, a replication group is a collection of computers, known as </w:t>
      </w:r>
      <w:r w:rsidRPr="004D1FEE">
        <w:rPr>
          <w:rStyle w:val="KeyWordPACKT"/>
        </w:rPr>
        <w:t>members</w:t>
      </w:r>
      <w:r>
        <w:t>. Each replication group member hosts replicated folders. Replicated folders are folders that DFSR ensures are synchronized. With DFS Replication groups, you can replicate the folders contained in your DFS Namespace.</w:t>
      </w:r>
    </w:p>
    <w:p w14:paraId="561FB98A" w14:textId="77777777" w:rsidR="00062C39" w:rsidRDefault="00062C39" w:rsidP="0047330C">
      <w:pPr>
        <w:pStyle w:val="NormalPACKT"/>
      </w:pPr>
      <w:r>
        <w:t>A DFS replicated folder is a folder that DFSR keeps synchronized on each member. In the </w:t>
      </w:r>
      <w:r w:rsidRPr="004D1FEE">
        <w:rPr>
          <w:rStyle w:val="ItalicsPACKT"/>
        </w:rPr>
        <w:t>Configuring a DFS Namespace</w:t>
      </w:r>
      <w:r>
        <w:t> recipe, you created some folders that you need to replicate between each server. As the data changes in each replicated folder, DFSR replicates the changes across connections between the members of the replication group. The connections you set up between the members forms the replication topology.</w:t>
      </w:r>
    </w:p>
    <w:p w14:paraId="1A1DC8BE" w14:textId="77777777" w:rsidR="00062C39" w:rsidRDefault="00062C39" w:rsidP="0047330C">
      <w:pPr>
        <w:pStyle w:val="NormalPACKT"/>
      </w:pPr>
      <w:r>
        <w:t>Creating multiple replicated folders in a single replication group simplifies the process of deploying replicated folders because DFSR applies the topology, schedule, and bandwidth-throttling from the replication group to each replicated folder. Each replicated folder has many properties. These include file and subfolder filters that enable you to filter out different files and subfolders from each replicated folder.</w:t>
      </w:r>
    </w:p>
    <w:p w14:paraId="03AAD0D5" w14:textId="77777777" w:rsidR="00062C39" w:rsidRDefault="00062C39" w:rsidP="0047330C">
      <w:pPr>
        <w:pStyle w:val="NormalPACKT"/>
      </w:pPr>
      <w:r>
        <w:t>In this recipe, you set up replication of the DFSN shared folders, created in the </w:t>
      </w:r>
      <w:r w:rsidRPr="004D1FEE">
        <w:rPr>
          <w:rStyle w:val="ItalicsPACKT"/>
        </w:rPr>
        <w:t>Configuring a DFS Namespace</w:t>
      </w:r>
      <w:r>
        <w:t> recipe. Then you'll test the replication in action.</w:t>
      </w:r>
    </w:p>
    <w:p w14:paraId="4B1A2A82" w14:textId="77777777" w:rsidR="00062C39" w:rsidRPr="004D1FEE" w:rsidRDefault="00062C39" w:rsidP="004D1FEE">
      <w:pPr>
        <w:pStyle w:val="Heading2"/>
      </w:pPr>
      <w:r w:rsidRPr="004D1FEE">
        <w:t>Getting ready</w:t>
      </w:r>
    </w:p>
    <w:p w14:paraId="45DDA0BB" w14:textId="77777777" w:rsidR="00062C39" w:rsidRDefault="00062C39" w:rsidP="0047330C">
      <w:pPr>
        <w:pStyle w:val="NormalPACKT"/>
      </w:pPr>
      <w:r>
        <w:t>This recipe uses the same systems you used in the </w:t>
      </w:r>
      <w:r w:rsidRPr="004D1FEE">
        <w:rPr>
          <w:rStyle w:val="ItalicsPACKT"/>
        </w:rPr>
        <w:t>Configuring DFS Namespace</w:t>
      </w:r>
      <w:r>
        <w:t> recipe and assumes you have completed that recipe successfully. It sets up DFS Replication on the folders you created in the earlier recipe. You run this recipe on the Windows 10 system, </w:t>
      </w:r>
      <w:r w:rsidRPr="004D1FEE">
        <w:rPr>
          <w:rStyle w:val="CodeInTextPACKT"/>
        </w:rPr>
        <w:t>CL1</w:t>
      </w:r>
      <w:r>
        <w:t>, that you set up in </w:t>
      </w:r>
      <w:hyperlink r:id="rId45" w:tooltip="Chapter 1. Establishing a PowerShell Administrative Environment" w:history="1">
        <w:r w:rsidRPr="0047330C">
          <w:rPr>
            <w:rStyle w:val="ChapterrefPACKT"/>
          </w:rPr>
          <w:t>Chapter 1</w:t>
        </w:r>
      </w:hyperlink>
      <w:r w:rsidRPr="0047330C">
        <w:rPr>
          <w:rStyle w:val="ChapterrefPACKT"/>
        </w:rPr>
        <w:t>, Establishing a PowerShell Administrative Environment</w:t>
      </w:r>
      <w:r>
        <w:t>.</w:t>
      </w:r>
    </w:p>
    <w:p w14:paraId="626C082A" w14:textId="77777777" w:rsidR="00062C39" w:rsidRPr="004D1FEE" w:rsidRDefault="00062C39" w:rsidP="004D1FEE">
      <w:pPr>
        <w:pStyle w:val="Heading2"/>
      </w:pPr>
      <w:r w:rsidRPr="004D1FEE">
        <w:t>How to do it...</w:t>
      </w:r>
    </w:p>
    <w:p w14:paraId="6582121D" w14:textId="77777777" w:rsidR="00062C39" w:rsidRDefault="00062C39" w:rsidP="00DE502A">
      <w:pPr>
        <w:pStyle w:val="NumberedBulletPACKT"/>
        <w:numPr>
          <w:ilvl w:val="0"/>
          <w:numId w:val="13"/>
        </w:numPr>
      </w:pPr>
      <w:r>
        <w:t>Install the </w:t>
      </w:r>
      <w:r w:rsidRPr="004D1FEE">
        <w:rPr>
          <w:rStyle w:val="CodeInTextPACKT"/>
        </w:rPr>
        <w:t>DFS-Replication</w:t>
      </w:r>
      <w:r>
        <w:t> feature on the key servers:</w:t>
      </w:r>
    </w:p>
    <w:p w14:paraId="49FDE117" w14:textId="77777777" w:rsidR="00062C39" w:rsidRDefault="00062C39" w:rsidP="004D1FEE">
      <w:pPr>
        <w:pStyle w:val="CodeWithinBulletsEndPACKT"/>
      </w:pPr>
      <w:r>
        <w:t>$SB = {</w:t>
      </w:r>
    </w:p>
    <w:p w14:paraId="2BB1012E" w14:textId="77777777" w:rsidR="00062C39" w:rsidRDefault="00062C39" w:rsidP="004D1FEE">
      <w:pPr>
        <w:pStyle w:val="CodeWithinBulletsEndPACKT"/>
      </w:pPr>
      <w:r>
        <w:t xml:space="preserve">  $IHT = </w:t>
      </w:r>
      <w:proofErr w:type="gramStart"/>
      <w:r>
        <w:t>@{</w:t>
      </w:r>
      <w:proofErr w:type="gramEnd"/>
    </w:p>
    <w:p w14:paraId="408702AD" w14:textId="77777777" w:rsidR="00062C39" w:rsidRDefault="00062C39" w:rsidP="004D1FEE">
      <w:pPr>
        <w:pStyle w:val="CodeWithinBulletsEndPACKT"/>
      </w:pPr>
      <w:r>
        <w:t xml:space="preserve">    Name                   ='FS-DFS-Replication'</w:t>
      </w:r>
    </w:p>
    <w:p w14:paraId="167E6CD5" w14:textId="77777777" w:rsidR="00062C39" w:rsidRDefault="00062C39" w:rsidP="004D1FEE">
      <w:pPr>
        <w:pStyle w:val="CodeWithinBulletsEndPACKT"/>
      </w:pPr>
      <w:r>
        <w:t xml:space="preserve">    </w:t>
      </w:r>
      <w:proofErr w:type="spellStart"/>
      <w:r>
        <w:t>IncludeManagementTools</w:t>
      </w:r>
      <w:proofErr w:type="spellEnd"/>
      <w:r>
        <w:t xml:space="preserve"> = $true</w:t>
      </w:r>
    </w:p>
    <w:p w14:paraId="0B21F3E2" w14:textId="77777777" w:rsidR="00062C39" w:rsidRDefault="00062C39" w:rsidP="004D1FEE">
      <w:pPr>
        <w:pStyle w:val="CodeWithinBulletsEndPACKT"/>
      </w:pPr>
      <w:r>
        <w:t xml:space="preserve">  }</w:t>
      </w:r>
    </w:p>
    <w:p w14:paraId="3095EA09" w14:textId="77777777" w:rsidR="00062C39" w:rsidRDefault="00062C39" w:rsidP="004D1FEE">
      <w:pPr>
        <w:pStyle w:val="CodeWithinBulletsEndPACKT"/>
      </w:pPr>
      <w:r>
        <w:t xml:space="preserve">  Add-</w:t>
      </w:r>
      <w:proofErr w:type="spellStart"/>
      <w:r>
        <w:t>WindowsFeature</w:t>
      </w:r>
      <w:proofErr w:type="spellEnd"/>
      <w:r>
        <w:t xml:space="preserve"> @IHT</w:t>
      </w:r>
    </w:p>
    <w:p w14:paraId="0240394F" w14:textId="77777777" w:rsidR="00062C39" w:rsidRDefault="00062C39" w:rsidP="004D1FEE">
      <w:pPr>
        <w:pStyle w:val="CodeWithinBulletsEndPACKT"/>
      </w:pPr>
      <w:r>
        <w:t>}</w:t>
      </w:r>
    </w:p>
    <w:p w14:paraId="74E33D99" w14:textId="77777777" w:rsidR="00062C39" w:rsidRDefault="00062C39" w:rsidP="004D1FEE">
      <w:pPr>
        <w:pStyle w:val="CodeWithinBulletsEndPACKT"/>
      </w:pPr>
      <w:r>
        <w:t xml:space="preserve">$ICHT = </w:t>
      </w:r>
      <w:proofErr w:type="gramStart"/>
      <w:r>
        <w:t>@{</w:t>
      </w:r>
      <w:proofErr w:type="gramEnd"/>
    </w:p>
    <w:p w14:paraId="4CBF15BD" w14:textId="77777777" w:rsidR="00062C39" w:rsidRDefault="00062C39" w:rsidP="004D1FEE">
      <w:pPr>
        <w:pStyle w:val="CodeWithinBulletsEndPACKT"/>
      </w:pPr>
      <w:r>
        <w:t xml:space="preserve">  </w:t>
      </w:r>
      <w:proofErr w:type="spellStart"/>
      <w:r>
        <w:t>ScriptBlock</w:t>
      </w:r>
      <w:proofErr w:type="spellEnd"/>
      <w:r>
        <w:t xml:space="preserve">     = $SB</w:t>
      </w:r>
    </w:p>
    <w:p w14:paraId="59B1C781" w14:textId="77777777" w:rsidR="00062C39" w:rsidRDefault="00062C39" w:rsidP="004D1FEE">
      <w:pPr>
        <w:pStyle w:val="CodeWithinBulletsEndPACKT"/>
      </w:pPr>
      <w:r>
        <w:t xml:space="preserve">  </w:t>
      </w:r>
      <w:proofErr w:type="spellStart"/>
      <w:r>
        <w:t>ComputerName</w:t>
      </w:r>
      <w:proofErr w:type="spellEnd"/>
      <w:r>
        <w:t xml:space="preserve">    = 'DC1', 'DC2', 'FS1', 'FS2', 'SRV1', 'SRV2'</w:t>
      </w:r>
    </w:p>
    <w:p w14:paraId="143F8385" w14:textId="77777777" w:rsidR="00062C39" w:rsidRDefault="00062C39" w:rsidP="004D1FEE">
      <w:pPr>
        <w:pStyle w:val="CodeWithinBulletsEndPACKT"/>
      </w:pPr>
      <w:r>
        <w:t>}</w:t>
      </w:r>
    </w:p>
    <w:p w14:paraId="63A54F1E" w14:textId="77777777" w:rsidR="00062C39" w:rsidRDefault="00062C39" w:rsidP="004D1FEE">
      <w:pPr>
        <w:pStyle w:val="CodeWithinBulletsEndPACKT"/>
      </w:pPr>
      <w:r>
        <w:t>Invoke-Command @ICHT |</w:t>
      </w:r>
    </w:p>
    <w:p w14:paraId="57D92EE1" w14:textId="77777777" w:rsidR="00062C39" w:rsidRDefault="00062C39" w:rsidP="004D1FEE">
      <w:pPr>
        <w:pStyle w:val="CodeWithinBulletsEndPACKT"/>
      </w:pPr>
      <w:r>
        <w:t xml:space="preserve">  Format-Table -Property </w:t>
      </w:r>
      <w:proofErr w:type="spellStart"/>
      <w:proofErr w:type="gramStart"/>
      <w:r>
        <w:t>PSComputername,FeatureResult</w:t>
      </w:r>
      <w:proofErr w:type="spellEnd"/>
      <w:proofErr w:type="gramEnd"/>
      <w:r>
        <w:t>, Success</w:t>
      </w:r>
    </w:p>
    <w:p w14:paraId="41E846AE" w14:textId="77777777" w:rsidR="00062C39" w:rsidRDefault="00062C39" w:rsidP="0047330C">
      <w:pPr>
        <w:pStyle w:val="NumberedBulletPACKT"/>
      </w:pPr>
      <w:r>
        <w:t>Turn on the administrative shares:</w:t>
      </w:r>
    </w:p>
    <w:p w14:paraId="06EC4BFE" w14:textId="77777777" w:rsidR="00062C39" w:rsidRDefault="00062C39" w:rsidP="004D1FEE">
      <w:pPr>
        <w:pStyle w:val="CodeWithinBulletsEndPACKT"/>
      </w:pPr>
      <w:r>
        <w:t>$SB2 = {</w:t>
      </w:r>
    </w:p>
    <w:p w14:paraId="322C0D64" w14:textId="77777777" w:rsidR="00062C39" w:rsidRDefault="00062C39" w:rsidP="004D1FEE">
      <w:pPr>
        <w:pStyle w:val="CodeWithinBulletsEndPACKT"/>
      </w:pPr>
      <w:r>
        <w:t xml:space="preserve">  $SCHT = </w:t>
      </w:r>
      <w:proofErr w:type="gramStart"/>
      <w:r>
        <w:t>@{</w:t>
      </w:r>
      <w:proofErr w:type="gramEnd"/>
    </w:p>
    <w:p w14:paraId="5F0A7F0E" w14:textId="77777777" w:rsidR="00062C39" w:rsidRDefault="00062C39" w:rsidP="004D1FEE">
      <w:pPr>
        <w:pStyle w:val="CodeWithinBulletsEndPACKT"/>
      </w:pPr>
      <w:r>
        <w:lastRenderedPageBreak/>
        <w:t xml:space="preserve">    </w:t>
      </w:r>
      <w:proofErr w:type="spellStart"/>
      <w:r>
        <w:t>AutoShareServer</w:t>
      </w:r>
      <w:proofErr w:type="spellEnd"/>
      <w:r>
        <w:t xml:space="preserve">      = $true </w:t>
      </w:r>
    </w:p>
    <w:p w14:paraId="30B93219" w14:textId="77777777" w:rsidR="00062C39" w:rsidRDefault="00062C39" w:rsidP="004D1FEE">
      <w:pPr>
        <w:pStyle w:val="CodeWithinBulletsEndPACKT"/>
      </w:pPr>
      <w:r>
        <w:t xml:space="preserve">    </w:t>
      </w:r>
      <w:proofErr w:type="spellStart"/>
      <w:r>
        <w:t>AutoShareWorkstation</w:t>
      </w:r>
      <w:proofErr w:type="spellEnd"/>
      <w:r>
        <w:t xml:space="preserve"> = $true</w:t>
      </w:r>
    </w:p>
    <w:p w14:paraId="4BC3C624" w14:textId="77777777" w:rsidR="00062C39" w:rsidRDefault="00062C39" w:rsidP="004D1FEE">
      <w:pPr>
        <w:pStyle w:val="CodeWithinBulletsEndPACKT"/>
      </w:pPr>
      <w:r>
        <w:t xml:space="preserve">    Confirm              = $false    </w:t>
      </w:r>
    </w:p>
    <w:p w14:paraId="309543D9" w14:textId="77777777" w:rsidR="00062C39" w:rsidRDefault="00062C39" w:rsidP="004D1FEE">
      <w:pPr>
        <w:pStyle w:val="CodeWithinBulletsEndPACKT"/>
      </w:pPr>
      <w:r>
        <w:t xml:space="preserve">  }</w:t>
      </w:r>
    </w:p>
    <w:p w14:paraId="69589D78" w14:textId="77777777" w:rsidR="00062C39" w:rsidRDefault="00062C39" w:rsidP="004D1FEE">
      <w:pPr>
        <w:pStyle w:val="CodeWithinBulletsEndPACKT"/>
      </w:pPr>
      <w:r>
        <w:t xml:space="preserve">  Set-</w:t>
      </w:r>
      <w:proofErr w:type="spellStart"/>
      <w:r>
        <w:t>SmbServerConfiguration</w:t>
      </w:r>
      <w:proofErr w:type="spellEnd"/>
      <w:r>
        <w:t xml:space="preserve"> @SCHT</w:t>
      </w:r>
    </w:p>
    <w:p w14:paraId="079DE2EF" w14:textId="77777777" w:rsidR="00062C39" w:rsidRDefault="00062C39" w:rsidP="004D1FEE">
      <w:pPr>
        <w:pStyle w:val="CodeWithinBulletsEndPACKT"/>
      </w:pPr>
      <w:r>
        <w:t xml:space="preserve">  "Restarting </w:t>
      </w:r>
      <w:proofErr w:type="spellStart"/>
      <w:r>
        <w:t>LanmanServer</w:t>
      </w:r>
      <w:proofErr w:type="spellEnd"/>
      <w:r>
        <w:t xml:space="preserve"> on $(hostname)"</w:t>
      </w:r>
    </w:p>
    <w:p w14:paraId="4F17923C" w14:textId="77777777" w:rsidR="00062C39" w:rsidRDefault="00062C39" w:rsidP="004D1FEE">
      <w:pPr>
        <w:pStyle w:val="CodeWithinBulletsEndPACKT"/>
      </w:pPr>
      <w:r>
        <w:t xml:space="preserve">  Stop-Service -</w:t>
      </w:r>
      <w:proofErr w:type="gramStart"/>
      <w:r>
        <w:t xml:space="preserve">Name  </w:t>
      </w:r>
      <w:proofErr w:type="spellStart"/>
      <w:r>
        <w:t>LanManServer</w:t>
      </w:r>
      <w:proofErr w:type="spellEnd"/>
      <w:proofErr w:type="gramEnd"/>
      <w:r>
        <w:t xml:space="preserve"> -Force</w:t>
      </w:r>
    </w:p>
    <w:p w14:paraId="5651F677" w14:textId="77777777" w:rsidR="00062C39" w:rsidRDefault="00062C39" w:rsidP="004D1FEE">
      <w:pPr>
        <w:pStyle w:val="CodeWithinBulletsEndPACKT"/>
      </w:pPr>
      <w:r>
        <w:t xml:space="preserve">  Start-Service -</w:t>
      </w:r>
      <w:proofErr w:type="gramStart"/>
      <w:r>
        <w:t xml:space="preserve">Name  </w:t>
      </w:r>
      <w:proofErr w:type="spellStart"/>
      <w:r>
        <w:t>LanManServer</w:t>
      </w:r>
      <w:proofErr w:type="spellEnd"/>
      <w:proofErr w:type="gramEnd"/>
    </w:p>
    <w:p w14:paraId="216917F0" w14:textId="77777777" w:rsidR="00062C39" w:rsidRDefault="00062C39" w:rsidP="004D1FEE">
      <w:pPr>
        <w:pStyle w:val="CodeWithinBulletsEndPACKT"/>
      </w:pPr>
      <w:r>
        <w:t>}</w:t>
      </w:r>
    </w:p>
    <w:p w14:paraId="57C80A75" w14:textId="77777777" w:rsidR="00062C39" w:rsidRDefault="00062C39" w:rsidP="004D1FEE">
      <w:pPr>
        <w:pStyle w:val="CodeWithinBulletsEndPACKT"/>
      </w:pPr>
      <w:r>
        <w:t>$CN = @('DC1','DC2','FS1','FS2','SRV1','SRV2')</w:t>
      </w:r>
    </w:p>
    <w:p w14:paraId="30461427" w14:textId="77777777" w:rsidR="00062C39" w:rsidRDefault="00062C39" w:rsidP="004D1FEE">
      <w:pPr>
        <w:pStyle w:val="CodeWithinBulletsEndPACKT"/>
      </w:pPr>
      <w:r>
        <w:t>Invoke-Command -</w:t>
      </w:r>
      <w:proofErr w:type="spellStart"/>
      <w:r>
        <w:t>ScriptBlock</w:t>
      </w:r>
      <w:proofErr w:type="spellEnd"/>
      <w:r>
        <w:t xml:space="preserve"> $SB2 -</w:t>
      </w:r>
      <w:proofErr w:type="spellStart"/>
      <w:r>
        <w:t>ComputerName</w:t>
      </w:r>
      <w:proofErr w:type="spellEnd"/>
      <w:r>
        <w:t xml:space="preserve"> $CN</w:t>
      </w:r>
    </w:p>
    <w:p w14:paraId="0B7FFA5B" w14:textId="77777777" w:rsidR="00062C39" w:rsidRDefault="00062C39" w:rsidP="0047330C">
      <w:pPr>
        <w:pStyle w:val="NumberedBulletPACKT"/>
      </w:pPr>
      <w:r>
        <w:t>View the DFS cmdlets:</w:t>
      </w:r>
    </w:p>
    <w:p w14:paraId="47B434E6" w14:textId="77777777" w:rsidR="00062C39" w:rsidRDefault="00062C39" w:rsidP="004D1FEE">
      <w:pPr>
        <w:pStyle w:val="CodeWithinBulletsEndPACKT"/>
      </w:pPr>
      <w:r>
        <w:t>Get-Module -Name DFSR -</w:t>
      </w:r>
      <w:proofErr w:type="spellStart"/>
      <w:r>
        <w:t>ListAvailable</w:t>
      </w:r>
      <w:proofErr w:type="spellEnd"/>
    </w:p>
    <w:p w14:paraId="675E2C1A" w14:textId="77777777" w:rsidR="00062C39" w:rsidRDefault="00062C39" w:rsidP="004D1FEE">
      <w:pPr>
        <w:pStyle w:val="CodeWithinBulletsEndPACKT"/>
      </w:pPr>
      <w:r>
        <w:t>Get-Command -Module DFSR | Measure-Object</w:t>
      </w:r>
    </w:p>
    <w:p w14:paraId="22CEC567" w14:textId="77777777" w:rsidR="00062C39" w:rsidRDefault="00062C39" w:rsidP="0047330C">
      <w:pPr>
        <w:pStyle w:val="NumberedBulletPACKT"/>
      </w:pPr>
      <w:r>
        <w:t>Create replication groups:</w:t>
      </w:r>
    </w:p>
    <w:p w14:paraId="7177BFBB" w14:textId="77777777" w:rsidR="00062C39" w:rsidRDefault="00062C39" w:rsidP="004D1FEE">
      <w:pPr>
        <w:pStyle w:val="CodeWithinBulletsEndPACKT"/>
      </w:pPr>
      <w:r>
        <w:t xml:space="preserve">$RGHT1 = </w:t>
      </w:r>
      <w:proofErr w:type="gramStart"/>
      <w:r>
        <w:t>@{</w:t>
      </w:r>
      <w:proofErr w:type="gramEnd"/>
    </w:p>
    <w:p w14:paraId="1A03556F" w14:textId="77777777" w:rsidR="00062C39" w:rsidRDefault="00062C39" w:rsidP="004D1FEE">
      <w:pPr>
        <w:pStyle w:val="CodeWithinBulletsEndPACKT"/>
      </w:pPr>
      <w:r>
        <w:t xml:space="preserve">  </w:t>
      </w:r>
      <w:proofErr w:type="spellStart"/>
      <w:r>
        <w:t>GroupName</w:t>
      </w:r>
      <w:proofErr w:type="spellEnd"/>
      <w:r>
        <w:t xml:space="preserve">   = '</w:t>
      </w:r>
      <w:proofErr w:type="spellStart"/>
      <w:r>
        <w:t>FSShareRG</w:t>
      </w:r>
      <w:proofErr w:type="spellEnd"/>
      <w:r>
        <w:t>'</w:t>
      </w:r>
    </w:p>
    <w:p w14:paraId="0CF13767" w14:textId="77777777" w:rsidR="00062C39" w:rsidRDefault="00062C39" w:rsidP="004D1FEE">
      <w:pPr>
        <w:pStyle w:val="CodeWithinBulletsEndPACKT"/>
      </w:pPr>
      <w:r>
        <w:t xml:space="preserve">  </w:t>
      </w:r>
      <w:proofErr w:type="gramStart"/>
      <w:r>
        <w:t>DomainName  =</w:t>
      </w:r>
      <w:proofErr w:type="gramEnd"/>
      <w:r>
        <w:t xml:space="preserve"> 'Reskit.org'</w:t>
      </w:r>
    </w:p>
    <w:p w14:paraId="1CE7271D" w14:textId="77777777" w:rsidR="00062C39" w:rsidRDefault="00062C39" w:rsidP="004D1FEE">
      <w:pPr>
        <w:pStyle w:val="CodeWithinBulletsEndPACKT"/>
      </w:pPr>
      <w:r>
        <w:t xml:space="preserve">  Description = 'Replication Group for FS1, FS2 shares'</w:t>
      </w:r>
    </w:p>
    <w:p w14:paraId="6AD43BF4" w14:textId="77777777" w:rsidR="00062C39" w:rsidRDefault="00062C39" w:rsidP="004D1FEE">
      <w:pPr>
        <w:pStyle w:val="CodeWithinBulletsEndPACKT"/>
      </w:pPr>
      <w:r>
        <w:t>}</w:t>
      </w:r>
    </w:p>
    <w:p w14:paraId="6B0CF739" w14:textId="77777777" w:rsidR="00062C39" w:rsidRDefault="00062C39" w:rsidP="004D1FEE">
      <w:pPr>
        <w:pStyle w:val="CodeWithinBulletsEndPACKT"/>
      </w:pPr>
      <w:r>
        <w:t xml:space="preserve">$RGHT2 = </w:t>
      </w:r>
      <w:proofErr w:type="gramStart"/>
      <w:r>
        <w:t>@{</w:t>
      </w:r>
      <w:proofErr w:type="gramEnd"/>
    </w:p>
    <w:p w14:paraId="6B754203" w14:textId="77777777" w:rsidR="00062C39" w:rsidRDefault="00062C39" w:rsidP="004D1FEE">
      <w:pPr>
        <w:pStyle w:val="CodeWithinBulletsEndPACKT"/>
      </w:pPr>
      <w:r>
        <w:t xml:space="preserve">  </w:t>
      </w:r>
      <w:proofErr w:type="spellStart"/>
      <w:r>
        <w:t>GroupName</w:t>
      </w:r>
      <w:proofErr w:type="spellEnd"/>
      <w:r>
        <w:t xml:space="preserve">    = '</w:t>
      </w:r>
      <w:proofErr w:type="spellStart"/>
      <w:r>
        <w:t>DCShareRG</w:t>
      </w:r>
      <w:proofErr w:type="spellEnd"/>
      <w:r>
        <w:t>'</w:t>
      </w:r>
    </w:p>
    <w:p w14:paraId="0C72541F" w14:textId="77777777" w:rsidR="00062C39" w:rsidRDefault="00062C39" w:rsidP="004D1FEE">
      <w:pPr>
        <w:pStyle w:val="CodeWithinBulletsEndPACKT"/>
      </w:pPr>
      <w:r>
        <w:t xml:space="preserve">  DomainName   = 'Reskit.Org'</w:t>
      </w:r>
    </w:p>
    <w:p w14:paraId="1911D373" w14:textId="77777777" w:rsidR="00062C39" w:rsidRDefault="00062C39" w:rsidP="004D1FEE">
      <w:pPr>
        <w:pStyle w:val="CodeWithinBulletsEndPACKT"/>
      </w:pPr>
      <w:r>
        <w:t xml:space="preserve">  </w:t>
      </w:r>
      <w:proofErr w:type="gramStart"/>
      <w:r>
        <w:t>Description  =</w:t>
      </w:r>
      <w:proofErr w:type="gramEnd"/>
      <w:r>
        <w:t xml:space="preserve"> 'Replication Group for DC1, DC2 shares'</w:t>
      </w:r>
    </w:p>
    <w:p w14:paraId="5BE9A05E" w14:textId="77777777" w:rsidR="00062C39" w:rsidRDefault="00062C39" w:rsidP="004D1FEE">
      <w:pPr>
        <w:pStyle w:val="CodeWithinBulletsEndPACKT"/>
      </w:pPr>
      <w:r>
        <w:t>}</w:t>
      </w:r>
    </w:p>
    <w:p w14:paraId="2CBA1BD4" w14:textId="77777777" w:rsidR="00062C39" w:rsidRDefault="00062C39" w:rsidP="004D1FEE">
      <w:pPr>
        <w:pStyle w:val="CodeWithinBulletsEndPACKT"/>
      </w:pPr>
      <w:r>
        <w:t>New-</w:t>
      </w:r>
      <w:proofErr w:type="spellStart"/>
      <w:r>
        <w:t>DfsReplicationGroup</w:t>
      </w:r>
      <w:proofErr w:type="spellEnd"/>
      <w:r>
        <w:t xml:space="preserve"> @RGHT1 | Out-Null</w:t>
      </w:r>
    </w:p>
    <w:p w14:paraId="7ACA5A25" w14:textId="77777777" w:rsidR="00062C39" w:rsidRDefault="00062C39" w:rsidP="004D1FEE">
      <w:pPr>
        <w:pStyle w:val="CodeWithinBulletsEndPACKT"/>
      </w:pPr>
      <w:r>
        <w:t>New-</w:t>
      </w:r>
      <w:proofErr w:type="spellStart"/>
      <w:r>
        <w:t>DfsReplicationGroup</w:t>
      </w:r>
      <w:proofErr w:type="spellEnd"/>
      <w:r>
        <w:t xml:space="preserve"> @RGHT2 | Out-Null</w:t>
      </w:r>
    </w:p>
    <w:p w14:paraId="3FF13E3E" w14:textId="77777777" w:rsidR="00062C39" w:rsidRDefault="00062C39" w:rsidP="0047330C">
      <w:pPr>
        <w:pStyle w:val="NumberedBulletPACKT"/>
      </w:pPr>
      <w:r>
        <w:t>Get replication groups in </w:t>
      </w:r>
      <w:r w:rsidRPr="004D1FEE">
        <w:rPr>
          <w:rStyle w:val="CodeInTextPACKT"/>
        </w:rPr>
        <w:t>Reskit.Org</w:t>
      </w:r>
      <w:r>
        <w:t>:</w:t>
      </w:r>
    </w:p>
    <w:p w14:paraId="24EDB3A8" w14:textId="77777777" w:rsidR="00062C39" w:rsidRDefault="00062C39" w:rsidP="004D1FEE">
      <w:pPr>
        <w:pStyle w:val="CodeWithinBulletsEndPACKT"/>
      </w:pPr>
      <w:r>
        <w:t>Get-</w:t>
      </w:r>
      <w:proofErr w:type="spellStart"/>
      <w:r>
        <w:t>DfsReplicationGroup</w:t>
      </w:r>
      <w:proofErr w:type="spellEnd"/>
      <w:r>
        <w:t xml:space="preserve"> -DomainName Reskit.Org |</w:t>
      </w:r>
    </w:p>
    <w:p w14:paraId="4E11F36C" w14:textId="77777777" w:rsidR="00062C39" w:rsidRDefault="00062C39" w:rsidP="004D1FEE">
      <w:pPr>
        <w:pStyle w:val="CodeWithinBulletsEndPACKT"/>
      </w:pPr>
      <w:r>
        <w:t xml:space="preserve">  Format-Table</w:t>
      </w:r>
    </w:p>
    <w:p w14:paraId="21B44356" w14:textId="77777777" w:rsidR="00062C39" w:rsidRDefault="00062C39" w:rsidP="0047330C">
      <w:pPr>
        <w:pStyle w:val="NumberedBulletPACKT"/>
      </w:pPr>
      <w:r>
        <w:t>Add replication group members to </w:t>
      </w:r>
      <w:proofErr w:type="spellStart"/>
      <w:r w:rsidRPr="004D1FEE">
        <w:rPr>
          <w:rStyle w:val="CodeInTextPACKT"/>
        </w:rPr>
        <w:t>FSShareRG</w:t>
      </w:r>
      <w:proofErr w:type="spellEnd"/>
      <w:r>
        <w:t>:</w:t>
      </w:r>
    </w:p>
    <w:p w14:paraId="1B881090" w14:textId="77777777" w:rsidR="00062C39" w:rsidRDefault="00062C39" w:rsidP="004D1FEE">
      <w:pPr>
        <w:pStyle w:val="CodeWithinBulletsEndPACKT"/>
      </w:pPr>
      <w:r>
        <w:t xml:space="preserve">$MHT1 = </w:t>
      </w:r>
      <w:proofErr w:type="gramStart"/>
      <w:r>
        <w:t>@{</w:t>
      </w:r>
      <w:proofErr w:type="gramEnd"/>
    </w:p>
    <w:p w14:paraId="4DF02161" w14:textId="77777777" w:rsidR="00062C39" w:rsidRDefault="00062C39" w:rsidP="004D1FEE">
      <w:pPr>
        <w:pStyle w:val="CodeWithinBulletsEndPACKT"/>
      </w:pPr>
      <w:r>
        <w:t xml:space="preserve">  </w:t>
      </w:r>
      <w:proofErr w:type="spellStart"/>
      <w:r>
        <w:t>GroupName</w:t>
      </w:r>
      <w:proofErr w:type="spellEnd"/>
      <w:r>
        <w:t xml:space="preserve">    = '</w:t>
      </w:r>
      <w:proofErr w:type="spellStart"/>
      <w:r>
        <w:t>FSShareRG</w:t>
      </w:r>
      <w:proofErr w:type="spellEnd"/>
      <w:r>
        <w:t>'</w:t>
      </w:r>
    </w:p>
    <w:p w14:paraId="103D6181" w14:textId="77777777" w:rsidR="00062C39" w:rsidRDefault="00062C39" w:rsidP="004D1FEE">
      <w:pPr>
        <w:pStyle w:val="CodeWithinBulletsEndPACKT"/>
      </w:pPr>
      <w:r>
        <w:t xml:space="preserve">  </w:t>
      </w:r>
      <w:proofErr w:type="gramStart"/>
      <w:r>
        <w:t>Description  =</w:t>
      </w:r>
      <w:proofErr w:type="gramEnd"/>
      <w:r>
        <w:t xml:space="preserve"> '</w:t>
      </w:r>
      <w:proofErr w:type="spellStart"/>
      <w:r>
        <w:t>ITData</w:t>
      </w:r>
      <w:proofErr w:type="spellEnd"/>
      <w:r>
        <w:t xml:space="preserve"> on FS1/2'</w:t>
      </w:r>
    </w:p>
    <w:p w14:paraId="1DD24E7C" w14:textId="77777777" w:rsidR="00062C39" w:rsidRDefault="00062C39" w:rsidP="004D1FEE">
      <w:pPr>
        <w:pStyle w:val="CodeWithinBulletsEndPACKT"/>
      </w:pPr>
      <w:r>
        <w:t xml:space="preserve">  </w:t>
      </w:r>
      <w:proofErr w:type="spellStart"/>
      <w:r>
        <w:t>ComputerName</w:t>
      </w:r>
      <w:proofErr w:type="spellEnd"/>
      <w:r>
        <w:t xml:space="preserve"> = ('FS1','FS2')</w:t>
      </w:r>
    </w:p>
    <w:p w14:paraId="28199C80" w14:textId="77777777" w:rsidR="00062C39" w:rsidRDefault="00062C39" w:rsidP="004D1FEE">
      <w:pPr>
        <w:pStyle w:val="CodeWithinBulletsEndPACKT"/>
      </w:pPr>
      <w:r>
        <w:t xml:space="preserve">  DomainName   = 'Reskit.Org' </w:t>
      </w:r>
    </w:p>
    <w:p w14:paraId="7995AFD7" w14:textId="77777777" w:rsidR="00062C39" w:rsidRDefault="00062C39" w:rsidP="004D1FEE">
      <w:pPr>
        <w:pStyle w:val="CodeWithinBulletsEndPACKT"/>
      </w:pPr>
      <w:r>
        <w:t>}</w:t>
      </w:r>
    </w:p>
    <w:p w14:paraId="7E87C709" w14:textId="77777777" w:rsidR="00062C39" w:rsidRDefault="00062C39" w:rsidP="004D1FEE">
      <w:pPr>
        <w:pStyle w:val="CodeWithinBulletsEndPACKT"/>
      </w:pPr>
      <w:r>
        <w:t>Add-</w:t>
      </w:r>
      <w:proofErr w:type="spellStart"/>
      <w:r>
        <w:t>DfsrMember</w:t>
      </w:r>
      <w:proofErr w:type="spellEnd"/>
      <w:r>
        <w:t xml:space="preserve"> @MHT1</w:t>
      </w:r>
    </w:p>
    <w:p w14:paraId="39EB8EE5" w14:textId="77777777" w:rsidR="00062C39" w:rsidRDefault="00062C39" w:rsidP="0047330C">
      <w:pPr>
        <w:pStyle w:val="NumberedBulletPACKT"/>
      </w:pPr>
      <w:r>
        <w:t>Add the DFSN folder to the </w:t>
      </w:r>
      <w:proofErr w:type="spellStart"/>
      <w:r w:rsidRPr="004D1FEE">
        <w:rPr>
          <w:rStyle w:val="CodeInTextPACKT"/>
        </w:rPr>
        <w:t>FSShareRG</w:t>
      </w:r>
      <w:proofErr w:type="spellEnd"/>
      <w:r>
        <w:t> replication group, thus replicating the </w:t>
      </w:r>
      <w:r w:rsidRPr="004D1FEE">
        <w:rPr>
          <w:rStyle w:val="CodeInTextPACKT"/>
        </w:rPr>
        <w:t>\</w:t>
      </w:r>
      <w:proofErr w:type="spellStart"/>
      <w:r w:rsidRPr="004D1FEE">
        <w:rPr>
          <w:rStyle w:val="CodeInTextPACKT"/>
        </w:rPr>
        <w:t>ITData</w:t>
      </w:r>
      <w:proofErr w:type="spellEnd"/>
      <w:r>
        <w:t> share:</w:t>
      </w:r>
    </w:p>
    <w:p w14:paraId="1CD5ACF4" w14:textId="77777777" w:rsidR="00062C39" w:rsidRDefault="00062C39" w:rsidP="004D1FEE">
      <w:pPr>
        <w:pStyle w:val="CodeWithinBulletsEndPACKT"/>
      </w:pPr>
      <w:r>
        <w:t xml:space="preserve">$RFHT1 = </w:t>
      </w:r>
      <w:proofErr w:type="gramStart"/>
      <w:r>
        <w:t>@{</w:t>
      </w:r>
      <w:proofErr w:type="gramEnd"/>
    </w:p>
    <w:p w14:paraId="4C58C43D" w14:textId="77777777" w:rsidR="00062C39" w:rsidRDefault="00062C39" w:rsidP="004D1FEE">
      <w:pPr>
        <w:pStyle w:val="CodeWithinBulletsEndPACKT"/>
      </w:pPr>
      <w:proofErr w:type="spellStart"/>
      <w:r>
        <w:t>GroupName</w:t>
      </w:r>
      <w:proofErr w:type="spellEnd"/>
      <w:r>
        <w:t xml:space="preserve">   = '</w:t>
      </w:r>
      <w:proofErr w:type="spellStart"/>
      <w:r>
        <w:t>FSShareRG</w:t>
      </w:r>
      <w:proofErr w:type="spellEnd"/>
      <w:r>
        <w:t>'</w:t>
      </w:r>
    </w:p>
    <w:p w14:paraId="046D2976" w14:textId="77777777" w:rsidR="00062C39" w:rsidRDefault="00062C39" w:rsidP="004D1FEE">
      <w:pPr>
        <w:pStyle w:val="CodeWithinBulletsEndPACKT"/>
      </w:pPr>
      <w:proofErr w:type="spellStart"/>
      <w:proofErr w:type="gramStart"/>
      <w:r>
        <w:lastRenderedPageBreak/>
        <w:t>FolderName</w:t>
      </w:r>
      <w:proofErr w:type="spellEnd"/>
      <w:r>
        <w:t xml:space="preserve">  =</w:t>
      </w:r>
      <w:proofErr w:type="gramEnd"/>
      <w:r>
        <w:t xml:space="preserve"> '</w:t>
      </w:r>
      <w:proofErr w:type="spellStart"/>
      <w:r>
        <w:t>ITData</w:t>
      </w:r>
      <w:proofErr w:type="spellEnd"/>
      <w:r>
        <w:t>'</w:t>
      </w:r>
    </w:p>
    <w:p w14:paraId="6ADC4A6A" w14:textId="77777777" w:rsidR="00062C39" w:rsidRDefault="00062C39" w:rsidP="004D1FEE">
      <w:pPr>
        <w:pStyle w:val="CodeWithinBulletsEndPACKT"/>
      </w:pPr>
      <w:r>
        <w:t>Domain      = 'Reskit.Org'</w:t>
      </w:r>
    </w:p>
    <w:p w14:paraId="201FA757" w14:textId="77777777" w:rsidR="00062C39" w:rsidRDefault="00062C39" w:rsidP="004D1FEE">
      <w:pPr>
        <w:pStyle w:val="CodeWithinBulletsEndPACKT"/>
      </w:pPr>
      <w:r>
        <w:t>Description = '</w:t>
      </w:r>
      <w:proofErr w:type="spellStart"/>
      <w:r>
        <w:t>ITData</w:t>
      </w:r>
      <w:proofErr w:type="spellEnd"/>
      <w:r>
        <w:t xml:space="preserve"> on FS1/2'</w:t>
      </w:r>
    </w:p>
    <w:p w14:paraId="79637E8E" w14:textId="77777777" w:rsidR="00062C39" w:rsidRDefault="00062C39" w:rsidP="004D1FEE">
      <w:pPr>
        <w:pStyle w:val="CodeWithinBulletsEndPACKT"/>
      </w:pPr>
      <w:proofErr w:type="spellStart"/>
      <w:r>
        <w:t>DfsnPath</w:t>
      </w:r>
      <w:proofErr w:type="spellEnd"/>
      <w:r>
        <w:t xml:space="preserve">    = '\\Reskit.Org\ShareData\IT\ITData'</w:t>
      </w:r>
    </w:p>
    <w:p w14:paraId="78FB1880" w14:textId="77777777" w:rsidR="00062C39" w:rsidRDefault="00062C39" w:rsidP="004D1FEE">
      <w:pPr>
        <w:pStyle w:val="CodeWithinBulletsEndPACKT"/>
      </w:pPr>
      <w:r>
        <w:t>}</w:t>
      </w:r>
    </w:p>
    <w:p w14:paraId="53E7DDB6" w14:textId="77777777" w:rsidR="00062C39" w:rsidRDefault="00062C39" w:rsidP="004D1FEE">
      <w:pPr>
        <w:pStyle w:val="CodeWithinBulletsEndPACKT"/>
      </w:pPr>
      <w:r>
        <w:t>New-</w:t>
      </w:r>
      <w:proofErr w:type="spellStart"/>
      <w:r>
        <w:t>DfsReplicatedFolder</w:t>
      </w:r>
      <w:proofErr w:type="spellEnd"/>
      <w:r>
        <w:t xml:space="preserve"> @RFHT1 | Out-Null</w:t>
      </w:r>
    </w:p>
    <w:p w14:paraId="013168A9" w14:textId="77777777" w:rsidR="00062C39" w:rsidRDefault="00062C39" w:rsidP="0047330C">
      <w:pPr>
        <w:pStyle w:val="NumberedBulletPACKT"/>
      </w:pPr>
      <w:r>
        <w:t>Add replication group members to </w:t>
      </w:r>
      <w:proofErr w:type="spellStart"/>
      <w:r w:rsidRPr="004D1FEE">
        <w:rPr>
          <w:rStyle w:val="CodeInTextPACKT"/>
        </w:rPr>
        <w:t>DCShareRG</w:t>
      </w:r>
      <w:proofErr w:type="spellEnd"/>
      <w:r>
        <w:t>:</w:t>
      </w:r>
    </w:p>
    <w:p w14:paraId="5F88D131" w14:textId="77777777" w:rsidR="00062C39" w:rsidRDefault="00062C39" w:rsidP="004D1FEE">
      <w:pPr>
        <w:pStyle w:val="CodeWithinBulletsEndPACKT"/>
      </w:pPr>
      <w:r>
        <w:t xml:space="preserve">$MHT2 = </w:t>
      </w:r>
      <w:proofErr w:type="gramStart"/>
      <w:r>
        <w:t>@{</w:t>
      </w:r>
      <w:proofErr w:type="gramEnd"/>
    </w:p>
    <w:p w14:paraId="1ECE2EAE" w14:textId="77777777" w:rsidR="00062C39" w:rsidRDefault="00062C39" w:rsidP="004D1FEE">
      <w:pPr>
        <w:pStyle w:val="CodeWithinBulletsEndPACKT"/>
      </w:pPr>
      <w:proofErr w:type="spellStart"/>
      <w:r>
        <w:t>GroupName</w:t>
      </w:r>
      <w:proofErr w:type="spellEnd"/>
      <w:r>
        <w:t xml:space="preserve">    = '</w:t>
      </w:r>
      <w:proofErr w:type="spellStart"/>
      <w:r>
        <w:t>DCShareRG</w:t>
      </w:r>
      <w:proofErr w:type="spellEnd"/>
      <w:r>
        <w:t>'</w:t>
      </w:r>
    </w:p>
    <w:p w14:paraId="66E17B09" w14:textId="77777777" w:rsidR="00062C39" w:rsidRDefault="00062C39" w:rsidP="004D1FEE">
      <w:pPr>
        <w:pStyle w:val="CodeWithinBulletsEndPACKT"/>
      </w:pPr>
      <w:proofErr w:type="gramStart"/>
      <w:r>
        <w:t>Description  =</w:t>
      </w:r>
      <w:proofErr w:type="gramEnd"/>
      <w:r>
        <w:t xml:space="preserve"> 'DC Server members'</w:t>
      </w:r>
    </w:p>
    <w:p w14:paraId="733A0074" w14:textId="77777777" w:rsidR="00062C39" w:rsidRDefault="00062C39" w:rsidP="004D1FEE">
      <w:pPr>
        <w:pStyle w:val="CodeWithinBulletsEndPACKT"/>
      </w:pPr>
      <w:proofErr w:type="spellStart"/>
      <w:r>
        <w:t>ComputerName</w:t>
      </w:r>
      <w:proofErr w:type="spellEnd"/>
      <w:r>
        <w:t xml:space="preserve"> = ('DC1','DC2')</w:t>
      </w:r>
    </w:p>
    <w:p w14:paraId="13304978" w14:textId="77777777" w:rsidR="00062C39" w:rsidRDefault="00062C39" w:rsidP="004D1FEE">
      <w:pPr>
        <w:pStyle w:val="CodeWithinBulletsEndPACKT"/>
      </w:pPr>
      <w:r>
        <w:t>DomainName   = 'Reskit.Org'</w:t>
      </w:r>
    </w:p>
    <w:p w14:paraId="3E7F46A7" w14:textId="77777777" w:rsidR="00062C39" w:rsidRDefault="00062C39" w:rsidP="004D1FEE">
      <w:pPr>
        <w:pStyle w:val="CodeWithinBulletsEndPACKT"/>
      </w:pPr>
      <w:r>
        <w:t>}</w:t>
      </w:r>
    </w:p>
    <w:p w14:paraId="33C64824" w14:textId="77777777" w:rsidR="00062C39" w:rsidRDefault="00062C39" w:rsidP="004D1FEE">
      <w:pPr>
        <w:pStyle w:val="CodeWithinBulletsEndPACKT"/>
      </w:pPr>
      <w:r>
        <w:t>Add-</w:t>
      </w:r>
      <w:proofErr w:type="spellStart"/>
      <w:r>
        <w:t>DfsrMember</w:t>
      </w:r>
      <w:proofErr w:type="spellEnd"/>
      <w:r>
        <w:t xml:space="preserve"> @MHT2 |</w:t>
      </w:r>
    </w:p>
    <w:p w14:paraId="58CA4DE4" w14:textId="77777777" w:rsidR="00062C39" w:rsidRDefault="00062C39" w:rsidP="004D1FEE">
      <w:pPr>
        <w:pStyle w:val="CodeWithinBulletsEndPACKT"/>
      </w:pPr>
      <w:r>
        <w:t xml:space="preserve">  Out-Null</w:t>
      </w:r>
    </w:p>
    <w:p w14:paraId="641B023C" w14:textId="77777777" w:rsidR="00062C39" w:rsidRDefault="00062C39" w:rsidP="0047330C">
      <w:pPr>
        <w:pStyle w:val="NumberedBulletPACKT"/>
      </w:pPr>
      <w:r>
        <w:t>Add DFSN folders to the </w:t>
      </w:r>
      <w:proofErr w:type="spellStart"/>
      <w:r w:rsidRPr="004D1FEE">
        <w:rPr>
          <w:rStyle w:val="CodeInTextPACKT"/>
        </w:rPr>
        <w:t>DCShareRG</w:t>
      </w:r>
      <w:proofErr w:type="spellEnd"/>
      <w:r>
        <w:t> replication group:</w:t>
      </w:r>
    </w:p>
    <w:p w14:paraId="7B31B2E7" w14:textId="77777777" w:rsidR="00062C39" w:rsidRDefault="00062C39" w:rsidP="004D1FEE">
      <w:pPr>
        <w:pStyle w:val="CodeWithinBulletsEndPACKT"/>
      </w:pPr>
      <w:r>
        <w:t xml:space="preserve">$RFHT2 = </w:t>
      </w:r>
      <w:proofErr w:type="gramStart"/>
      <w:r>
        <w:t>@{</w:t>
      </w:r>
      <w:proofErr w:type="gramEnd"/>
    </w:p>
    <w:p w14:paraId="3CA93277" w14:textId="77777777" w:rsidR="00062C39" w:rsidRDefault="00062C39" w:rsidP="004D1FEE">
      <w:pPr>
        <w:pStyle w:val="CodeWithinBulletsEndPACKT"/>
      </w:pPr>
      <w:proofErr w:type="spellStart"/>
      <w:r>
        <w:t>GroupName</w:t>
      </w:r>
      <w:proofErr w:type="spellEnd"/>
      <w:r>
        <w:t xml:space="preserve">   = '</w:t>
      </w:r>
      <w:proofErr w:type="spellStart"/>
      <w:r>
        <w:t>DCShareRG</w:t>
      </w:r>
      <w:proofErr w:type="spellEnd"/>
      <w:r>
        <w:t>'</w:t>
      </w:r>
    </w:p>
    <w:p w14:paraId="4201E475" w14:textId="77777777" w:rsidR="00062C39" w:rsidRDefault="00062C39" w:rsidP="004D1FEE">
      <w:pPr>
        <w:pStyle w:val="CodeWithinBulletsEndPACKT"/>
      </w:pPr>
      <w:proofErr w:type="spellStart"/>
      <w:proofErr w:type="gramStart"/>
      <w:r>
        <w:t>FolderName</w:t>
      </w:r>
      <w:proofErr w:type="spellEnd"/>
      <w:r>
        <w:t xml:space="preserve">  =</w:t>
      </w:r>
      <w:proofErr w:type="gramEnd"/>
      <w:r>
        <w:t xml:space="preserve"> '</w:t>
      </w:r>
      <w:proofErr w:type="spellStart"/>
      <w:r>
        <w:t>ITManagement</w:t>
      </w:r>
      <w:proofErr w:type="spellEnd"/>
      <w:r>
        <w:t>'</w:t>
      </w:r>
    </w:p>
    <w:p w14:paraId="5DA6458D" w14:textId="77777777" w:rsidR="00062C39" w:rsidRDefault="00062C39" w:rsidP="004D1FEE">
      <w:pPr>
        <w:pStyle w:val="CodeWithinBulletsEndPACKT"/>
      </w:pPr>
      <w:r>
        <w:t>Domain      = 'Reskit.Org'</w:t>
      </w:r>
    </w:p>
    <w:p w14:paraId="4EC72563" w14:textId="77777777" w:rsidR="00062C39" w:rsidRDefault="00062C39" w:rsidP="004D1FEE">
      <w:pPr>
        <w:pStyle w:val="CodeWithinBulletsEndPACKT"/>
      </w:pPr>
      <w:r>
        <w:t>Description = 'IT Management Data'</w:t>
      </w:r>
    </w:p>
    <w:p w14:paraId="48F227C6" w14:textId="77777777" w:rsidR="00062C39" w:rsidRDefault="00062C39" w:rsidP="004D1FEE">
      <w:pPr>
        <w:pStyle w:val="CodeWithinBulletsEndPACKT"/>
      </w:pPr>
      <w:proofErr w:type="spellStart"/>
      <w:r>
        <w:t>DfsnPath</w:t>
      </w:r>
      <w:proofErr w:type="spellEnd"/>
      <w:r>
        <w:t xml:space="preserve">    = '\\Reskit.Org\ShareData\IT\ITManagement'</w:t>
      </w:r>
    </w:p>
    <w:p w14:paraId="0CECA47C" w14:textId="77777777" w:rsidR="00062C39" w:rsidRDefault="00062C39" w:rsidP="004D1FEE">
      <w:pPr>
        <w:pStyle w:val="CodeWithinBulletsEndPACKT"/>
      </w:pPr>
      <w:r>
        <w:t>}</w:t>
      </w:r>
    </w:p>
    <w:p w14:paraId="6D6EDC72" w14:textId="77777777" w:rsidR="00062C39" w:rsidRDefault="00062C39" w:rsidP="004D1FEE">
      <w:pPr>
        <w:pStyle w:val="CodeWithinBulletsEndPACKT"/>
      </w:pPr>
      <w:r>
        <w:t>New-</w:t>
      </w:r>
      <w:proofErr w:type="spellStart"/>
      <w:r>
        <w:t>DfsReplicatedFolder</w:t>
      </w:r>
      <w:proofErr w:type="spellEnd"/>
      <w:r>
        <w:t xml:space="preserve"> @RFHT2 | </w:t>
      </w:r>
    </w:p>
    <w:p w14:paraId="510BF27B" w14:textId="77777777" w:rsidR="00062C39" w:rsidRDefault="00062C39" w:rsidP="004D1FEE">
      <w:pPr>
        <w:pStyle w:val="CodeWithinBulletsEndPACKT"/>
      </w:pPr>
      <w:r>
        <w:t xml:space="preserve">  Out-Null</w:t>
      </w:r>
    </w:p>
    <w:p w14:paraId="52623645" w14:textId="77777777" w:rsidR="00062C39" w:rsidRDefault="00062C39" w:rsidP="0047330C">
      <w:pPr>
        <w:pStyle w:val="NumberedBulletPACKT"/>
      </w:pPr>
      <w:r>
        <w:t>View the replicated folders:</w:t>
      </w:r>
    </w:p>
    <w:p w14:paraId="1CC8C9E3" w14:textId="77777777" w:rsidR="00062C39" w:rsidRDefault="00062C39" w:rsidP="004D1FEE">
      <w:pPr>
        <w:pStyle w:val="CodeWithinBulletsEndPACKT"/>
      </w:pPr>
      <w:r>
        <w:t>Get-</w:t>
      </w:r>
      <w:proofErr w:type="spellStart"/>
      <w:r>
        <w:t>DfsReplicatedFolder</w:t>
      </w:r>
      <w:proofErr w:type="spellEnd"/>
      <w:r>
        <w:t xml:space="preserve"> |</w:t>
      </w:r>
    </w:p>
    <w:p w14:paraId="5DF5D49E" w14:textId="77777777" w:rsidR="00062C39" w:rsidRDefault="00062C39" w:rsidP="004D1FEE">
      <w:pPr>
        <w:pStyle w:val="CodeWithinBulletsEndPACKT"/>
      </w:pPr>
      <w:r>
        <w:t xml:space="preserve">  Format-Table -Property DomainName, </w:t>
      </w:r>
      <w:proofErr w:type="spellStart"/>
      <w:r>
        <w:t>GroupName</w:t>
      </w:r>
      <w:proofErr w:type="spellEnd"/>
      <w:r>
        <w:t xml:space="preserve">, </w:t>
      </w:r>
    </w:p>
    <w:p w14:paraId="3AEA925B" w14:textId="77777777" w:rsidR="00062C39" w:rsidRDefault="00062C39" w:rsidP="004D1FEE">
      <w:pPr>
        <w:pStyle w:val="CodeWithinBulletsEndPACKT"/>
      </w:pPr>
      <w:r>
        <w:t xml:space="preserve">                         </w:t>
      </w:r>
      <w:proofErr w:type="spellStart"/>
      <w:r>
        <w:t>FolderName</w:t>
      </w:r>
      <w:proofErr w:type="spellEnd"/>
      <w:r>
        <w:t>, Description</w:t>
      </w:r>
    </w:p>
    <w:p w14:paraId="53FD888C" w14:textId="77777777" w:rsidR="00062C39" w:rsidRDefault="00062C39" w:rsidP="0047330C">
      <w:pPr>
        <w:pStyle w:val="NumberedBulletPACKT"/>
      </w:pPr>
      <w:r>
        <w:t>Set the membership for the </w:t>
      </w:r>
      <w:proofErr w:type="spellStart"/>
      <w:r w:rsidRPr="004D1FEE">
        <w:rPr>
          <w:rStyle w:val="CodeInTextPACKT"/>
        </w:rPr>
        <w:t>FSShareRG</w:t>
      </w:r>
      <w:proofErr w:type="spellEnd"/>
      <w:r>
        <w:t> replication group:</w:t>
      </w:r>
    </w:p>
    <w:p w14:paraId="406C3462" w14:textId="77777777" w:rsidR="00062C39" w:rsidRDefault="00062C39" w:rsidP="004D1FEE">
      <w:pPr>
        <w:pStyle w:val="CodeWithinBulletsEndPACKT"/>
      </w:pPr>
      <w:r>
        <w:t xml:space="preserve">$DMHT1 = </w:t>
      </w:r>
      <w:proofErr w:type="gramStart"/>
      <w:r>
        <w:t>@{</w:t>
      </w:r>
      <w:proofErr w:type="gramEnd"/>
    </w:p>
    <w:p w14:paraId="12225F0F" w14:textId="77777777" w:rsidR="00062C39" w:rsidRDefault="00062C39" w:rsidP="004D1FEE">
      <w:pPr>
        <w:pStyle w:val="CodeWithinBulletsEndPACKT"/>
      </w:pPr>
      <w:r>
        <w:t xml:space="preserve">  </w:t>
      </w:r>
      <w:proofErr w:type="spellStart"/>
      <w:r>
        <w:t>GroupName</w:t>
      </w:r>
      <w:proofErr w:type="spellEnd"/>
      <w:r>
        <w:t xml:space="preserve">     = '</w:t>
      </w:r>
      <w:proofErr w:type="spellStart"/>
      <w:r>
        <w:t>FSShareRG</w:t>
      </w:r>
      <w:proofErr w:type="spellEnd"/>
      <w:r>
        <w:t>'</w:t>
      </w:r>
    </w:p>
    <w:p w14:paraId="4BA5728E" w14:textId="77777777" w:rsidR="00062C39" w:rsidRDefault="00062C39" w:rsidP="004D1FEE">
      <w:pPr>
        <w:pStyle w:val="CodeWithinBulletsEndPACKT"/>
      </w:pPr>
      <w:r>
        <w:t xml:space="preserve">  </w:t>
      </w:r>
      <w:proofErr w:type="spellStart"/>
      <w:r>
        <w:t>FolderName</w:t>
      </w:r>
      <w:proofErr w:type="spellEnd"/>
      <w:r>
        <w:t xml:space="preserve">    = '</w:t>
      </w:r>
      <w:proofErr w:type="spellStart"/>
      <w:r>
        <w:t>ITData</w:t>
      </w:r>
      <w:proofErr w:type="spellEnd"/>
      <w:r>
        <w:t>'</w:t>
      </w:r>
    </w:p>
    <w:p w14:paraId="25287C97" w14:textId="77777777" w:rsidR="00062C39" w:rsidRDefault="00062C39" w:rsidP="004D1FEE">
      <w:pPr>
        <w:pStyle w:val="CodeWithinBulletsEndPACKT"/>
      </w:pPr>
      <w:r>
        <w:t xml:space="preserve">  </w:t>
      </w:r>
      <w:proofErr w:type="spellStart"/>
      <w:proofErr w:type="gramStart"/>
      <w:r>
        <w:t>ComputerName</w:t>
      </w:r>
      <w:proofErr w:type="spellEnd"/>
      <w:r>
        <w:t xml:space="preserve">  =</w:t>
      </w:r>
      <w:proofErr w:type="gramEnd"/>
      <w:r>
        <w:t xml:space="preserve"> 'FS1'</w:t>
      </w:r>
    </w:p>
    <w:p w14:paraId="1D407FE1" w14:textId="77777777" w:rsidR="00062C39" w:rsidRDefault="00062C39" w:rsidP="004D1FEE">
      <w:pPr>
        <w:pStyle w:val="CodeWithinBulletsEndPACKT"/>
      </w:pPr>
      <w:r>
        <w:t xml:space="preserve">  </w:t>
      </w:r>
      <w:proofErr w:type="spellStart"/>
      <w:r>
        <w:t>ContentPath</w:t>
      </w:r>
      <w:proofErr w:type="spellEnd"/>
      <w:r>
        <w:t xml:space="preserve">   = 'C:\IT2'</w:t>
      </w:r>
    </w:p>
    <w:p w14:paraId="4E76981B" w14:textId="77777777" w:rsidR="00062C39" w:rsidRDefault="00062C39" w:rsidP="004D1FEE">
      <w:pPr>
        <w:pStyle w:val="CodeWithinBulletsEndPACKT"/>
      </w:pPr>
      <w:r>
        <w:t xml:space="preserve">  </w:t>
      </w:r>
      <w:proofErr w:type="spellStart"/>
      <w:r>
        <w:t>PrimaryMember</w:t>
      </w:r>
      <w:proofErr w:type="spellEnd"/>
      <w:r>
        <w:t xml:space="preserve"> = $true </w:t>
      </w:r>
    </w:p>
    <w:p w14:paraId="36B61495" w14:textId="77777777" w:rsidR="00062C39" w:rsidRDefault="00062C39" w:rsidP="004D1FEE">
      <w:pPr>
        <w:pStyle w:val="CodeWithinBulletsEndPACKT"/>
      </w:pPr>
      <w:r>
        <w:t xml:space="preserve">  Force         = $true</w:t>
      </w:r>
    </w:p>
    <w:p w14:paraId="02406AA1" w14:textId="77777777" w:rsidR="00062C39" w:rsidRDefault="00062C39" w:rsidP="004D1FEE">
      <w:pPr>
        <w:pStyle w:val="CodeWithinBulletsEndPACKT"/>
      </w:pPr>
      <w:r>
        <w:t>}</w:t>
      </w:r>
    </w:p>
    <w:p w14:paraId="7C475570" w14:textId="77777777" w:rsidR="00062C39" w:rsidRDefault="00062C39" w:rsidP="004D1FEE">
      <w:pPr>
        <w:pStyle w:val="CodeWithinBulletsEndPACKT"/>
      </w:pPr>
      <w:r>
        <w:t>Set-</w:t>
      </w:r>
      <w:proofErr w:type="spellStart"/>
      <w:proofErr w:type="gramStart"/>
      <w:r>
        <w:t>DfsrMembership</w:t>
      </w:r>
      <w:proofErr w:type="spellEnd"/>
      <w:r>
        <w:t xml:space="preserve">  @</w:t>
      </w:r>
      <w:proofErr w:type="gramEnd"/>
      <w:r>
        <w:t>DMHT1 | Out-Null</w:t>
      </w:r>
    </w:p>
    <w:p w14:paraId="57A5974F" w14:textId="77777777" w:rsidR="00062C39" w:rsidRDefault="00062C39" w:rsidP="004D1FEE">
      <w:pPr>
        <w:pStyle w:val="CodeWithinBulletsEndPACKT"/>
      </w:pPr>
      <w:r>
        <w:t xml:space="preserve">$DMHT2 = </w:t>
      </w:r>
      <w:proofErr w:type="gramStart"/>
      <w:r>
        <w:t>@{</w:t>
      </w:r>
      <w:proofErr w:type="gramEnd"/>
    </w:p>
    <w:p w14:paraId="06AA9894" w14:textId="77777777" w:rsidR="00062C39" w:rsidRDefault="00062C39" w:rsidP="004D1FEE">
      <w:pPr>
        <w:pStyle w:val="CodeWithinBulletsEndPACKT"/>
      </w:pPr>
      <w:r>
        <w:t xml:space="preserve">  </w:t>
      </w:r>
      <w:proofErr w:type="spellStart"/>
      <w:r>
        <w:t>GroupName</w:t>
      </w:r>
      <w:proofErr w:type="spellEnd"/>
      <w:r>
        <w:t xml:space="preserve">     = '</w:t>
      </w:r>
      <w:proofErr w:type="spellStart"/>
      <w:r>
        <w:t>FSShareRG</w:t>
      </w:r>
      <w:proofErr w:type="spellEnd"/>
      <w:r>
        <w:t>'</w:t>
      </w:r>
    </w:p>
    <w:p w14:paraId="59AC284D" w14:textId="77777777" w:rsidR="00062C39" w:rsidRDefault="00062C39" w:rsidP="004D1FEE">
      <w:pPr>
        <w:pStyle w:val="CodeWithinBulletsEndPACKT"/>
      </w:pPr>
      <w:r>
        <w:t xml:space="preserve">  </w:t>
      </w:r>
      <w:proofErr w:type="spellStart"/>
      <w:r>
        <w:t>FolderName</w:t>
      </w:r>
      <w:proofErr w:type="spellEnd"/>
      <w:r>
        <w:t xml:space="preserve">    = '</w:t>
      </w:r>
      <w:proofErr w:type="spellStart"/>
      <w:r>
        <w:t>ITData</w:t>
      </w:r>
      <w:proofErr w:type="spellEnd"/>
      <w:r>
        <w:t>'</w:t>
      </w:r>
    </w:p>
    <w:p w14:paraId="3C92F734" w14:textId="77777777" w:rsidR="00062C39" w:rsidRDefault="00062C39" w:rsidP="004D1FEE">
      <w:pPr>
        <w:pStyle w:val="CodeWithinBulletsEndPACKT"/>
      </w:pPr>
      <w:r>
        <w:lastRenderedPageBreak/>
        <w:t xml:space="preserve">  </w:t>
      </w:r>
      <w:proofErr w:type="spellStart"/>
      <w:proofErr w:type="gramStart"/>
      <w:r>
        <w:t>ComputerName</w:t>
      </w:r>
      <w:proofErr w:type="spellEnd"/>
      <w:r>
        <w:t xml:space="preserve">  =</w:t>
      </w:r>
      <w:proofErr w:type="gramEnd"/>
      <w:r>
        <w:t xml:space="preserve"> 'FS2'</w:t>
      </w:r>
    </w:p>
    <w:p w14:paraId="6D224893" w14:textId="77777777" w:rsidR="00062C39" w:rsidRDefault="00062C39" w:rsidP="004D1FEE">
      <w:pPr>
        <w:pStyle w:val="CodeWithinBulletsEndPACKT"/>
      </w:pPr>
      <w:r>
        <w:t xml:space="preserve">  </w:t>
      </w:r>
      <w:proofErr w:type="spellStart"/>
      <w:r>
        <w:t>ContentPath</w:t>
      </w:r>
      <w:proofErr w:type="spellEnd"/>
      <w:r>
        <w:t xml:space="preserve">   = 'C:\IT2'</w:t>
      </w:r>
    </w:p>
    <w:p w14:paraId="57472291" w14:textId="77777777" w:rsidR="00062C39" w:rsidRDefault="00062C39" w:rsidP="004D1FEE">
      <w:pPr>
        <w:pStyle w:val="CodeWithinBulletsEndPACKT"/>
      </w:pPr>
      <w:r>
        <w:t xml:space="preserve">  </w:t>
      </w:r>
      <w:proofErr w:type="spellStart"/>
      <w:r>
        <w:t>PrimaryMember</w:t>
      </w:r>
      <w:proofErr w:type="spellEnd"/>
      <w:r>
        <w:t xml:space="preserve"> = $false </w:t>
      </w:r>
    </w:p>
    <w:p w14:paraId="5F05F58E" w14:textId="77777777" w:rsidR="00062C39" w:rsidRDefault="00062C39" w:rsidP="004D1FEE">
      <w:pPr>
        <w:pStyle w:val="CodeWithinBulletsEndPACKT"/>
      </w:pPr>
      <w:r>
        <w:t xml:space="preserve">  Force         = $true</w:t>
      </w:r>
    </w:p>
    <w:p w14:paraId="02AA4379" w14:textId="77777777" w:rsidR="00062C39" w:rsidRDefault="00062C39" w:rsidP="004D1FEE">
      <w:pPr>
        <w:pStyle w:val="CodeWithinBulletsEndPACKT"/>
      </w:pPr>
      <w:r>
        <w:t>}</w:t>
      </w:r>
    </w:p>
    <w:p w14:paraId="58EB283C" w14:textId="77777777" w:rsidR="00062C39" w:rsidRDefault="00062C39" w:rsidP="004D1FEE">
      <w:pPr>
        <w:pStyle w:val="CodeWithinBulletsEndPACKT"/>
      </w:pPr>
      <w:r>
        <w:t>Set-</w:t>
      </w:r>
      <w:proofErr w:type="spellStart"/>
      <w:r>
        <w:t>DfsrMembership</w:t>
      </w:r>
      <w:proofErr w:type="spellEnd"/>
      <w:r>
        <w:t xml:space="preserve"> @DMHT2 | Out-Null</w:t>
      </w:r>
    </w:p>
    <w:p w14:paraId="5073773D" w14:textId="77777777" w:rsidR="00062C39" w:rsidRDefault="00062C39" w:rsidP="0047330C">
      <w:pPr>
        <w:pStyle w:val="NumberedBulletPACKT"/>
      </w:pPr>
      <w:r>
        <w:t>Set the membership for the </w:t>
      </w:r>
      <w:proofErr w:type="spellStart"/>
      <w:r w:rsidRPr="004D1FEE">
        <w:rPr>
          <w:rStyle w:val="CodeInTextPACKT"/>
        </w:rPr>
        <w:t>DCShareRG</w:t>
      </w:r>
      <w:proofErr w:type="spellEnd"/>
      <w:r>
        <w:t> replication group:</w:t>
      </w:r>
    </w:p>
    <w:p w14:paraId="78B25026" w14:textId="77777777" w:rsidR="00062C39" w:rsidRDefault="00062C39" w:rsidP="004D1FEE">
      <w:pPr>
        <w:pStyle w:val="CodeWithinBulletsEndPACKT"/>
      </w:pPr>
      <w:r>
        <w:t xml:space="preserve">$DMHT3 = </w:t>
      </w:r>
      <w:proofErr w:type="gramStart"/>
      <w:r>
        <w:t>@{</w:t>
      </w:r>
      <w:proofErr w:type="gramEnd"/>
    </w:p>
    <w:p w14:paraId="6BB9BEB5" w14:textId="77777777" w:rsidR="00062C39" w:rsidRDefault="00062C39" w:rsidP="004D1FEE">
      <w:pPr>
        <w:pStyle w:val="CodeWithinBulletsEndPACKT"/>
      </w:pPr>
      <w:r>
        <w:t xml:space="preserve">    </w:t>
      </w:r>
      <w:proofErr w:type="spellStart"/>
      <w:r>
        <w:t>GroupName</w:t>
      </w:r>
      <w:proofErr w:type="spellEnd"/>
      <w:r>
        <w:t xml:space="preserve">     = '</w:t>
      </w:r>
      <w:proofErr w:type="spellStart"/>
      <w:r>
        <w:t>DCShareRG</w:t>
      </w:r>
      <w:proofErr w:type="spellEnd"/>
      <w:r>
        <w:t>'</w:t>
      </w:r>
    </w:p>
    <w:p w14:paraId="4FD61E2A" w14:textId="77777777" w:rsidR="00062C39" w:rsidRDefault="00062C39" w:rsidP="004D1FEE">
      <w:pPr>
        <w:pStyle w:val="CodeWithinBulletsEndPACKT"/>
      </w:pPr>
      <w:r>
        <w:t xml:space="preserve">    </w:t>
      </w:r>
      <w:proofErr w:type="spellStart"/>
      <w:r>
        <w:t>FolderName</w:t>
      </w:r>
      <w:proofErr w:type="spellEnd"/>
      <w:r>
        <w:t xml:space="preserve">    = '</w:t>
      </w:r>
      <w:proofErr w:type="spellStart"/>
      <w:r>
        <w:t>ITManagement</w:t>
      </w:r>
      <w:proofErr w:type="spellEnd"/>
      <w:r>
        <w:t>'</w:t>
      </w:r>
    </w:p>
    <w:p w14:paraId="64500733" w14:textId="77777777" w:rsidR="00062C39" w:rsidRDefault="00062C39" w:rsidP="004D1FEE">
      <w:pPr>
        <w:pStyle w:val="CodeWithinBulletsEndPACKT"/>
      </w:pPr>
      <w:r>
        <w:t xml:space="preserve">    </w:t>
      </w:r>
      <w:proofErr w:type="spellStart"/>
      <w:proofErr w:type="gramStart"/>
      <w:r>
        <w:t>ComputerName</w:t>
      </w:r>
      <w:proofErr w:type="spellEnd"/>
      <w:r>
        <w:t xml:space="preserve">  =</w:t>
      </w:r>
      <w:proofErr w:type="gramEnd"/>
      <w:r>
        <w:t xml:space="preserve"> 'DC1'</w:t>
      </w:r>
    </w:p>
    <w:p w14:paraId="6D31167A" w14:textId="77777777" w:rsidR="00062C39" w:rsidRDefault="00062C39" w:rsidP="004D1FEE">
      <w:pPr>
        <w:pStyle w:val="CodeWithinBulletsEndPACKT"/>
      </w:pPr>
      <w:r>
        <w:t xml:space="preserve">    </w:t>
      </w:r>
      <w:proofErr w:type="spellStart"/>
      <w:r>
        <w:t>ContentPath</w:t>
      </w:r>
      <w:proofErr w:type="spellEnd"/>
      <w:r>
        <w:t xml:space="preserve">   = 'C:\ITM'</w:t>
      </w:r>
    </w:p>
    <w:p w14:paraId="0F383631" w14:textId="77777777" w:rsidR="00062C39" w:rsidRDefault="00062C39" w:rsidP="004D1FEE">
      <w:pPr>
        <w:pStyle w:val="CodeWithinBulletsEndPACKT"/>
      </w:pPr>
      <w:r>
        <w:t xml:space="preserve">    </w:t>
      </w:r>
      <w:proofErr w:type="spellStart"/>
      <w:r>
        <w:t>PrimaryMember</w:t>
      </w:r>
      <w:proofErr w:type="spellEnd"/>
      <w:r>
        <w:t xml:space="preserve"> = $true</w:t>
      </w:r>
    </w:p>
    <w:p w14:paraId="7A83B09E" w14:textId="77777777" w:rsidR="00062C39" w:rsidRDefault="00062C39" w:rsidP="004D1FEE">
      <w:pPr>
        <w:pStyle w:val="CodeWithinBulletsEndPACKT"/>
      </w:pPr>
      <w:r>
        <w:t xml:space="preserve">    Force         = $true</w:t>
      </w:r>
    </w:p>
    <w:p w14:paraId="291B8DCB" w14:textId="77777777" w:rsidR="00062C39" w:rsidRDefault="00062C39" w:rsidP="004D1FEE">
      <w:pPr>
        <w:pStyle w:val="CodeWithinBulletsEndPACKT"/>
      </w:pPr>
      <w:r>
        <w:t>}</w:t>
      </w:r>
    </w:p>
    <w:p w14:paraId="211B69E8" w14:textId="77777777" w:rsidR="00062C39" w:rsidRDefault="00062C39" w:rsidP="004D1FEE">
      <w:pPr>
        <w:pStyle w:val="CodeWithinBulletsEndPACKT"/>
      </w:pPr>
      <w:r>
        <w:t>Set-</w:t>
      </w:r>
      <w:proofErr w:type="spellStart"/>
      <w:r>
        <w:t>DfsrMembership</w:t>
      </w:r>
      <w:proofErr w:type="spellEnd"/>
      <w:r>
        <w:t xml:space="preserve"> @DMHT3 | Out-Null</w:t>
      </w:r>
    </w:p>
    <w:p w14:paraId="33BAB5DC" w14:textId="77777777" w:rsidR="00062C39" w:rsidRDefault="00062C39" w:rsidP="004D1FEE">
      <w:pPr>
        <w:pStyle w:val="CodeWithinBulletsEndPACKT"/>
      </w:pPr>
      <w:r>
        <w:t xml:space="preserve">$DMHT4 = </w:t>
      </w:r>
      <w:proofErr w:type="gramStart"/>
      <w:r>
        <w:t>@{</w:t>
      </w:r>
      <w:proofErr w:type="gramEnd"/>
    </w:p>
    <w:p w14:paraId="1CDF84D4" w14:textId="77777777" w:rsidR="00062C39" w:rsidRDefault="00062C39" w:rsidP="004D1FEE">
      <w:pPr>
        <w:pStyle w:val="CodeWithinBulletsEndPACKT"/>
      </w:pPr>
      <w:r>
        <w:t xml:space="preserve">    </w:t>
      </w:r>
      <w:proofErr w:type="spellStart"/>
      <w:r>
        <w:t>GroupName</w:t>
      </w:r>
      <w:proofErr w:type="spellEnd"/>
      <w:r>
        <w:t xml:space="preserve">     = '</w:t>
      </w:r>
      <w:proofErr w:type="spellStart"/>
      <w:r>
        <w:t>DCShareRG</w:t>
      </w:r>
      <w:proofErr w:type="spellEnd"/>
      <w:r>
        <w:t>'</w:t>
      </w:r>
    </w:p>
    <w:p w14:paraId="45F76C91" w14:textId="77777777" w:rsidR="00062C39" w:rsidRDefault="00062C39" w:rsidP="004D1FEE">
      <w:pPr>
        <w:pStyle w:val="CodeWithinBulletsEndPACKT"/>
      </w:pPr>
      <w:r>
        <w:t xml:space="preserve">    </w:t>
      </w:r>
      <w:proofErr w:type="spellStart"/>
      <w:r>
        <w:t>FolderName</w:t>
      </w:r>
      <w:proofErr w:type="spellEnd"/>
      <w:r>
        <w:t xml:space="preserve">    = '</w:t>
      </w:r>
      <w:proofErr w:type="spellStart"/>
      <w:r>
        <w:t>ITManagement</w:t>
      </w:r>
      <w:proofErr w:type="spellEnd"/>
      <w:r>
        <w:t>'</w:t>
      </w:r>
    </w:p>
    <w:p w14:paraId="400CCF51" w14:textId="77777777" w:rsidR="00062C39" w:rsidRDefault="00062C39" w:rsidP="004D1FEE">
      <w:pPr>
        <w:pStyle w:val="CodeWithinBulletsEndPACKT"/>
      </w:pPr>
      <w:r>
        <w:t xml:space="preserve">    </w:t>
      </w:r>
      <w:proofErr w:type="spellStart"/>
      <w:proofErr w:type="gramStart"/>
      <w:r>
        <w:t>ComputerName</w:t>
      </w:r>
      <w:proofErr w:type="spellEnd"/>
      <w:r>
        <w:t xml:space="preserve">  =</w:t>
      </w:r>
      <w:proofErr w:type="gramEnd"/>
      <w:r>
        <w:t xml:space="preserve"> 'DC2'</w:t>
      </w:r>
    </w:p>
    <w:p w14:paraId="467A2BB2" w14:textId="77777777" w:rsidR="00062C39" w:rsidRDefault="00062C39" w:rsidP="004D1FEE">
      <w:pPr>
        <w:pStyle w:val="CodeWithinBulletsEndPACKT"/>
      </w:pPr>
      <w:r>
        <w:t xml:space="preserve">    </w:t>
      </w:r>
      <w:proofErr w:type="spellStart"/>
      <w:r>
        <w:t>ContentPath</w:t>
      </w:r>
      <w:proofErr w:type="spellEnd"/>
      <w:r>
        <w:t xml:space="preserve">   = 'C:\ITM'</w:t>
      </w:r>
    </w:p>
    <w:p w14:paraId="57EB1A43" w14:textId="77777777" w:rsidR="00062C39" w:rsidRDefault="00062C39" w:rsidP="004D1FEE">
      <w:pPr>
        <w:pStyle w:val="CodeWithinBulletsEndPACKT"/>
      </w:pPr>
      <w:r>
        <w:t xml:space="preserve">    Force         = $true</w:t>
      </w:r>
    </w:p>
    <w:p w14:paraId="715B6AEE" w14:textId="77777777" w:rsidR="00062C39" w:rsidRDefault="00062C39" w:rsidP="004D1FEE">
      <w:pPr>
        <w:pStyle w:val="CodeWithinBulletsEndPACKT"/>
      </w:pPr>
      <w:r>
        <w:t>}</w:t>
      </w:r>
    </w:p>
    <w:p w14:paraId="5B22308F" w14:textId="77777777" w:rsidR="00062C39" w:rsidRDefault="00062C39" w:rsidP="004D1FEE">
      <w:pPr>
        <w:pStyle w:val="CodeWithinBulletsEndPACKT"/>
      </w:pPr>
      <w:r>
        <w:t>Set-</w:t>
      </w:r>
      <w:proofErr w:type="spellStart"/>
      <w:r>
        <w:t>DfsrMembership</w:t>
      </w:r>
      <w:proofErr w:type="spellEnd"/>
      <w:r>
        <w:t xml:space="preserve"> @DMHT4 | Out-Null</w:t>
      </w:r>
    </w:p>
    <w:p w14:paraId="49ADC0C8" w14:textId="77777777" w:rsidR="00062C39" w:rsidRDefault="00062C39" w:rsidP="0047330C">
      <w:pPr>
        <w:pStyle w:val="NumberedBulletPACKT"/>
      </w:pPr>
      <w:r>
        <w:t>View the DFSR membership of the two replication groups:</w:t>
      </w:r>
    </w:p>
    <w:p w14:paraId="29C9828A" w14:textId="77777777" w:rsidR="00062C39" w:rsidRDefault="00062C39" w:rsidP="004D1FEE">
      <w:pPr>
        <w:pStyle w:val="CodeWithinBulletsEndPACKT"/>
      </w:pPr>
      <w:r>
        <w:t>Get-</w:t>
      </w:r>
      <w:proofErr w:type="spellStart"/>
      <w:r>
        <w:t>DfsrMembership</w:t>
      </w:r>
      <w:proofErr w:type="spellEnd"/>
      <w:r>
        <w:t xml:space="preserve"> -</w:t>
      </w:r>
      <w:proofErr w:type="spellStart"/>
      <w:r>
        <w:t>GroupName</w:t>
      </w:r>
      <w:proofErr w:type="spellEnd"/>
      <w:r>
        <w:t xml:space="preserve"> </w:t>
      </w:r>
      <w:proofErr w:type="spellStart"/>
      <w:r>
        <w:t>FSShareRG</w:t>
      </w:r>
      <w:proofErr w:type="spellEnd"/>
      <w:r>
        <w:t xml:space="preserve"> -</w:t>
      </w:r>
      <w:proofErr w:type="spellStart"/>
      <w:r>
        <w:t>ComputerName</w:t>
      </w:r>
      <w:proofErr w:type="spellEnd"/>
      <w:r>
        <w:t xml:space="preserve"> FS1, FS2 |</w:t>
      </w:r>
    </w:p>
    <w:p w14:paraId="32A19F5B" w14:textId="77777777" w:rsidR="00062C39" w:rsidRDefault="00062C39" w:rsidP="004D1FEE">
      <w:pPr>
        <w:pStyle w:val="CodeWithinBulletsEndPACKT"/>
      </w:pPr>
      <w:r>
        <w:t xml:space="preserve">  Format-Table -Property </w:t>
      </w:r>
      <w:proofErr w:type="spellStart"/>
      <w:r>
        <w:t>GroupName</w:t>
      </w:r>
      <w:proofErr w:type="spellEnd"/>
      <w:r>
        <w:t xml:space="preserve">, </w:t>
      </w:r>
      <w:proofErr w:type="spellStart"/>
      <w:r>
        <w:t>ComputerName</w:t>
      </w:r>
      <w:proofErr w:type="spellEnd"/>
      <w:r>
        <w:t>,</w:t>
      </w:r>
    </w:p>
    <w:p w14:paraId="7D6B3AE0" w14:textId="77777777" w:rsidR="00062C39" w:rsidRDefault="00062C39" w:rsidP="004D1FEE">
      <w:pPr>
        <w:pStyle w:val="CodeWithinBulletsEndPACKT"/>
      </w:pPr>
      <w:r>
        <w:t xml:space="preserve">                       </w:t>
      </w:r>
      <w:proofErr w:type="spellStart"/>
      <w:r>
        <w:t>ComputerDomainName</w:t>
      </w:r>
      <w:proofErr w:type="spellEnd"/>
      <w:r>
        <w:t xml:space="preserve">, </w:t>
      </w:r>
      <w:proofErr w:type="spellStart"/>
      <w:r>
        <w:t>ContentPath</w:t>
      </w:r>
      <w:proofErr w:type="spellEnd"/>
      <w:r>
        <w:t xml:space="preserve">, </w:t>
      </w:r>
    </w:p>
    <w:p w14:paraId="15BE94E5" w14:textId="77777777" w:rsidR="00062C39" w:rsidRDefault="00062C39" w:rsidP="004D1FEE">
      <w:pPr>
        <w:pStyle w:val="CodeWithinBulletsEndPACKT"/>
      </w:pPr>
      <w:r>
        <w:t xml:space="preserve">                       Enabled</w:t>
      </w:r>
    </w:p>
    <w:p w14:paraId="4B62CFDC" w14:textId="77777777" w:rsidR="00062C39" w:rsidRDefault="00062C39" w:rsidP="004D1FEE">
      <w:pPr>
        <w:pStyle w:val="CodeWithinBulletsEndPACKT"/>
      </w:pPr>
      <w:r>
        <w:t>Get-</w:t>
      </w:r>
      <w:proofErr w:type="spellStart"/>
      <w:r>
        <w:t>DfsrMembership</w:t>
      </w:r>
      <w:proofErr w:type="spellEnd"/>
      <w:r>
        <w:t xml:space="preserve"> -</w:t>
      </w:r>
      <w:proofErr w:type="spellStart"/>
      <w:r>
        <w:t>GroupName</w:t>
      </w:r>
      <w:proofErr w:type="spellEnd"/>
      <w:r>
        <w:t xml:space="preserve"> </w:t>
      </w:r>
      <w:proofErr w:type="spellStart"/>
      <w:r>
        <w:t>DCShareRG</w:t>
      </w:r>
      <w:proofErr w:type="spellEnd"/>
      <w:r>
        <w:t xml:space="preserve"> -</w:t>
      </w:r>
      <w:proofErr w:type="spellStart"/>
      <w:r>
        <w:t>ComputerName</w:t>
      </w:r>
      <w:proofErr w:type="spellEnd"/>
      <w:r>
        <w:t xml:space="preserve"> DC1, DC2 |</w:t>
      </w:r>
    </w:p>
    <w:p w14:paraId="28CD0D61" w14:textId="77777777" w:rsidR="00062C39" w:rsidRDefault="00062C39" w:rsidP="004D1FEE">
      <w:pPr>
        <w:pStyle w:val="CodeWithinBulletsEndPACKT"/>
      </w:pPr>
      <w:r>
        <w:t xml:space="preserve">  Format-Table -Property </w:t>
      </w:r>
      <w:proofErr w:type="spellStart"/>
      <w:r>
        <w:t>GroupName</w:t>
      </w:r>
      <w:proofErr w:type="spellEnd"/>
      <w:r>
        <w:t xml:space="preserve">, </w:t>
      </w:r>
      <w:proofErr w:type="spellStart"/>
      <w:r>
        <w:t>ComputerName</w:t>
      </w:r>
      <w:proofErr w:type="spellEnd"/>
      <w:r>
        <w:t>,</w:t>
      </w:r>
    </w:p>
    <w:p w14:paraId="5D870FA3" w14:textId="77777777" w:rsidR="00062C39" w:rsidRDefault="00062C39" w:rsidP="004D1FEE">
      <w:pPr>
        <w:pStyle w:val="CodeWithinBulletsEndPACKT"/>
      </w:pPr>
      <w:r>
        <w:t xml:space="preserve">                       </w:t>
      </w:r>
      <w:proofErr w:type="spellStart"/>
      <w:r>
        <w:t>ComputerDomainName</w:t>
      </w:r>
      <w:proofErr w:type="spellEnd"/>
      <w:r>
        <w:t xml:space="preserve">, </w:t>
      </w:r>
      <w:proofErr w:type="spellStart"/>
      <w:r>
        <w:t>ContentPath</w:t>
      </w:r>
      <w:proofErr w:type="spellEnd"/>
      <w:r>
        <w:t>,</w:t>
      </w:r>
    </w:p>
    <w:p w14:paraId="216FD268" w14:textId="77777777" w:rsidR="00062C39" w:rsidRDefault="00062C39" w:rsidP="004D1FEE">
      <w:pPr>
        <w:pStyle w:val="CodeWithinBulletsEndPACKT"/>
      </w:pPr>
      <w:r>
        <w:t xml:space="preserve">                       Enabled</w:t>
      </w:r>
    </w:p>
    <w:p w14:paraId="59E7B2BA" w14:textId="77777777" w:rsidR="00062C39" w:rsidRDefault="00062C39" w:rsidP="0047330C">
      <w:pPr>
        <w:pStyle w:val="NumberedBulletPACKT"/>
      </w:pPr>
      <w:r>
        <w:t>Add replication connections for both replication groups:</w:t>
      </w:r>
    </w:p>
    <w:p w14:paraId="28C06655" w14:textId="77777777" w:rsidR="00062C39" w:rsidRDefault="00062C39" w:rsidP="004D1FEE">
      <w:pPr>
        <w:pStyle w:val="CodeWithinBulletsEndPACKT"/>
      </w:pPr>
      <w:r>
        <w:t xml:space="preserve">$RCHT1 = </w:t>
      </w:r>
      <w:proofErr w:type="gramStart"/>
      <w:r>
        <w:t>@{</w:t>
      </w:r>
      <w:proofErr w:type="gramEnd"/>
    </w:p>
    <w:p w14:paraId="78229FC5" w14:textId="77777777" w:rsidR="00062C39" w:rsidRDefault="00062C39" w:rsidP="004D1FEE">
      <w:pPr>
        <w:pStyle w:val="CodeWithinBulletsEndPACKT"/>
      </w:pPr>
      <w:r>
        <w:t xml:space="preserve">  </w:t>
      </w:r>
      <w:proofErr w:type="spellStart"/>
      <w:r>
        <w:t>GroupName</w:t>
      </w:r>
      <w:proofErr w:type="spellEnd"/>
      <w:r>
        <w:t xml:space="preserve">               = '</w:t>
      </w:r>
      <w:proofErr w:type="spellStart"/>
      <w:r>
        <w:t>FSShareRG</w:t>
      </w:r>
      <w:proofErr w:type="spellEnd"/>
      <w:r>
        <w:t>'</w:t>
      </w:r>
    </w:p>
    <w:p w14:paraId="6358410D" w14:textId="77777777" w:rsidR="00062C39" w:rsidRDefault="00062C39" w:rsidP="004D1FEE">
      <w:pPr>
        <w:pStyle w:val="CodeWithinBulletsEndPACKT"/>
      </w:pPr>
      <w:r>
        <w:t xml:space="preserve">  </w:t>
      </w:r>
      <w:proofErr w:type="spellStart"/>
      <w:r>
        <w:t>SourceComputerName</w:t>
      </w:r>
      <w:proofErr w:type="spellEnd"/>
      <w:r>
        <w:t xml:space="preserve">      = 'FS1'</w:t>
      </w:r>
    </w:p>
    <w:p w14:paraId="4BC46C8F" w14:textId="77777777" w:rsidR="00062C39" w:rsidRDefault="00062C39" w:rsidP="004D1FEE">
      <w:pPr>
        <w:pStyle w:val="CodeWithinBulletsEndPACKT"/>
      </w:pPr>
      <w:r>
        <w:t xml:space="preserve">  </w:t>
      </w:r>
      <w:proofErr w:type="spellStart"/>
      <w:r>
        <w:t>DestinationComputerName</w:t>
      </w:r>
      <w:proofErr w:type="spellEnd"/>
      <w:r>
        <w:t xml:space="preserve"> = 'FS2'</w:t>
      </w:r>
    </w:p>
    <w:p w14:paraId="498585D0" w14:textId="77777777" w:rsidR="00062C39" w:rsidRDefault="00062C39" w:rsidP="004D1FEE">
      <w:pPr>
        <w:pStyle w:val="CodeWithinBulletsEndPACKT"/>
      </w:pPr>
      <w:r>
        <w:t xml:space="preserve">  Description             = 'FS1-FS2 connection'</w:t>
      </w:r>
    </w:p>
    <w:p w14:paraId="226B4A91" w14:textId="77777777" w:rsidR="00062C39" w:rsidRDefault="00062C39" w:rsidP="004D1FEE">
      <w:pPr>
        <w:pStyle w:val="CodeWithinBulletsEndPACKT"/>
      </w:pPr>
      <w:r>
        <w:t xml:space="preserve">  DomainName              = 'Reskit.Org'</w:t>
      </w:r>
    </w:p>
    <w:p w14:paraId="09185387" w14:textId="77777777" w:rsidR="00062C39" w:rsidRDefault="00062C39" w:rsidP="004D1FEE">
      <w:pPr>
        <w:pStyle w:val="CodeWithinBulletsEndPACKT"/>
      </w:pPr>
      <w:r>
        <w:t>}</w:t>
      </w:r>
    </w:p>
    <w:p w14:paraId="05491406" w14:textId="77777777" w:rsidR="00062C39" w:rsidRDefault="00062C39" w:rsidP="004D1FEE">
      <w:pPr>
        <w:pStyle w:val="CodeWithinBulletsEndPACKT"/>
      </w:pPr>
      <w:r>
        <w:t>Add-</w:t>
      </w:r>
      <w:proofErr w:type="spellStart"/>
      <w:r>
        <w:t>DfsrConnection</w:t>
      </w:r>
      <w:proofErr w:type="spellEnd"/>
      <w:r>
        <w:t xml:space="preserve"> @RCHT1| Out-Null</w:t>
      </w:r>
    </w:p>
    <w:p w14:paraId="5F91E393" w14:textId="77777777" w:rsidR="00062C39" w:rsidRDefault="00062C39" w:rsidP="004D1FEE">
      <w:pPr>
        <w:pStyle w:val="CodeWithinBulletsEndPACKT"/>
      </w:pPr>
      <w:r>
        <w:lastRenderedPageBreak/>
        <w:t xml:space="preserve">$RCHT2 = </w:t>
      </w:r>
      <w:proofErr w:type="gramStart"/>
      <w:r>
        <w:t>@{</w:t>
      </w:r>
      <w:proofErr w:type="gramEnd"/>
    </w:p>
    <w:p w14:paraId="7AD45D7C" w14:textId="77777777" w:rsidR="00062C39" w:rsidRDefault="00062C39" w:rsidP="004D1FEE">
      <w:pPr>
        <w:pStyle w:val="CodeWithinBulletsEndPACKT"/>
      </w:pPr>
      <w:r>
        <w:t xml:space="preserve">    </w:t>
      </w:r>
      <w:proofErr w:type="spellStart"/>
      <w:r>
        <w:t>GroupName</w:t>
      </w:r>
      <w:proofErr w:type="spellEnd"/>
      <w:r>
        <w:t xml:space="preserve">                   = '</w:t>
      </w:r>
      <w:proofErr w:type="spellStart"/>
      <w:r>
        <w:t>DCShareRG</w:t>
      </w:r>
      <w:proofErr w:type="spellEnd"/>
      <w:r>
        <w:t>'</w:t>
      </w:r>
    </w:p>
    <w:p w14:paraId="40134B25" w14:textId="77777777" w:rsidR="00062C39" w:rsidRDefault="00062C39" w:rsidP="004D1FEE">
      <w:pPr>
        <w:pStyle w:val="CodeWithinBulletsEndPACKT"/>
      </w:pPr>
      <w:r>
        <w:t xml:space="preserve">    </w:t>
      </w:r>
      <w:proofErr w:type="spellStart"/>
      <w:r>
        <w:t>SourceComputerName</w:t>
      </w:r>
      <w:proofErr w:type="spellEnd"/>
      <w:r>
        <w:t xml:space="preserve">          = 'DC1'</w:t>
      </w:r>
    </w:p>
    <w:p w14:paraId="3F368FE6" w14:textId="77777777" w:rsidR="00062C39" w:rsidRDefault="00062C39" w:rsidP="004D1FEE">
      <w:pPr>
        <w:pStyle w:val="CodeWithinBulletsEndPACKT"/>
      </w:pPr>
      <w:r>
        <w:t xml:space="preserve">        </w:t>
      </w:r>
      <w:proofErr w:type="spellStart"/>
      <w:r>
        <w:t>DestinationComputerName</w:t>
      </w:r>
      <w:proofErr w:type="spellEnd"/>
      <w:r>
        <w:t xml:space="preserve"> = 'DC2'</w:t>
      </w:r>
    </w:p>
    <w:p w14:paraId="2B3B5302" w14:textId="77777777" w:rsidR="00062C39" w:rsidRDefault="00062C39" w:rsidP="004D1FEE">
      <w:pPr>
        <w:pStyle w:val="CodeWithinBulletsEndPACKT"/>
      </w:pPr>
      <w:r>
        <w:t xml:space="preserve">        Description             = 'DC1-DC2 connection'</w:t>
      </w:r>
    </w:p>
    <w:p w14:paraId="1DEC2F26" w14:textId="17E48963" w:rsidR="00062C39" w:rsidRDefault="00062C39" w:rsidP="004D1FEE">
      <w:pPr>
        <w:pStyle w:val="CodeWithinBulletsEndPACKT"/>
      </w:pPr>
      <w:r w:rsidRPr="004D1FEE">
        <w:t xml:space="preserve">        DomainName              = 'Reskit.Org'</w:t>
      </w:r>
      <w:r>
        <w:t>}</w:t>
      </w:r>
    </w:p>
    <w:p w14:paraId="08D979DC" w14:textId="77777777" w:rsidR="00062C39" w:rsidRDefault="00062C39" w:rsidP="004D1FEE">
      <w:pPr>
        <w:pStyle w:val="CodeWithinBulletsEndPACKT"/>
      </w:pPr>
      <w:r>
        <w:t>Add-</w:t>
      </w:r>
      <w:proofErr w:type="spellStart"/>
      <w:r>
        <w:t>DfsrConnection</w:t>
      </w:r>
      <w:proofErr w:type="spellEnd"/>
      <w:r>
        <w:t xml:space="preserve"> @RCHT2 | Out-Null</w:t>
      </w:r>
    </w:p>
    <w:p w14:paraId="1A24911D" w14:textId="77777777" w:rsidR="00062C39" w:rsidRDefault="00062C39" w:rsidP="0047330C">
      <w:pPr>
        <w:pStyle w:val="NumberedBulletPACKT"/>
      </w:pPr>
      <w:r>
        <w:t>Get the DFSR Membership and view it:</w:t>
      </w:r>
    </w:p>
    <w:p w14:paraId="07DFD51D" w14:textId="77777777" w:rsidR="00062C39" w:rsidRDefault="00062C39" w:rsidP="004D1FEE">
      <w:pPr>
        <w:pStyle w:val="CodeWithinBulletsEndPACKT"/>
      </w:pPr>
      <w:r>
        <w:t>Get-</w:t>
      </w:r>
      <w:proofErr w:type="spellStart"/>
      <w:r>
        <w:t>DfsrMember</w:t>
      </w:r>
      <w:proofErr w:type="spellEnd"/>
      <w:r>
        <w:t xml:space="preserve"> |</w:t>
      </w:r>
    </w:p>
    <w:p w14:paraId="30FF6944" w14:textId="77777777" w:rsidR="00062C39" w:rsidRDefault="00062C39" w:rsidP="004D1FEE">
      <w:pPr>
        <w:pStyle w:val="CodeWithinBulletsEndPACKT"/>
      </w:pPr>
      <w:r>
        <w:t xml:space="preserve">  Format-Table -Property </w:t>
      </w:r>
      <w:proofErr w:type="spellStart"/>
      <w:r>
        <w:t>Groupname</w:t>
      </w:r>
      <w:proofErr w:type="spellEnd"/>
      <w:r>
        <w:t xml:space="preserve">, DomainName, </w:t>
      </w:r>
    </w:p>
    <w:p w14:paraId="5176243A" w14:textId="77777777" w:rsidR="00062C39" w:rsidRDefault="00062C39" w:rsidP="004D1FEE">
      <w:pPr>
        <w:pStyle w:val="CodeWithinBulletsEndPACKT"/>
      </w:pPr>
      <w:r>
        <w:t xml:space="preserve">                         </w:t>
      </w:r>
      <w:proofErr w:type="spellStart"/>
      <w:r>
        <w:t>DNSName</w:t>
      </w:r>
      <w:proofErr w:type="spellEnd"/>
      <w:r>
        <w:t>, Description</w:t>
      </w:r>
    </w:p>
    <w:p w14:paraId="3C58ACB2" w14:textId="77777777" w:rsidR="00062C39" w:rsidRDefault="00062C39" w:rsidP="0047330C">
      <w:pPr>
        <w:pStyle w:val="NumberedBulletPACKT"/>
      </w:pPr>
      <w:r>
        <w:t>Update the DFSR configuration:</w:t>
      </w:r>
    </w:p>
    <w:p w14:paraId="30E60A86" w14:textId="77777777" w:rsidR="00062C39" w:rsidRDefault="00062C39" w:rsidP="004D1FEE">
      <w:pPr>
        <w:pStyle w:val="CodeWithinBulletsEndPACKT"/>
      </w:pPr>
      <w:r>
        <w:t>Update-</w:t>
      </w:r>
      <w:proofErr w:type="spellStart"/>
      <w:r>
        <w:t>DfsrConfigurationFromAD</w:t>
      </w:r>
      <w:proofErr w:type="spellEnd"/>
      <w:r>
        <w:t xml:space="preserve"> -</w:t>
      </w:r>
      <w:proofErr w:type="spellStart"/>
      <w:r>
        <w:t>ComputerName</w:t>
      </w:r>
      <w:proofErr w:type="spellEnd"/>
      <w:r>
        <w:t xml:space="preserve"> DC1, DC2, FS1, FS2</w:t>
      </w:r>
    </w:p>
    <w:p w14:paraId="042E72B4" w14:textId="77777777" w:rsidR="00062C39" w:rsidRDefault="00062C39" w:rsidP="0047330C">
      <w:pPr>
        <w:pStyle w:val="NumberedBulletPACKT"/>
      </w:pPr>
      <w:r>
        <w:t>Check the existing folders to discover what's currently in the DFS share:</w:t>
      </w:r>
    </w:p>
    <w:p w14:paraId="04F30377" w14:textId="77777777" w:rsidR="00062C39" w:rsidRDefault="00062C39" w:rsidP="004D1FEE">
      <w:pPr>
        <w:pStyle w:val="CodeWithinBulletsEndPACKT"/>
      </w:pPr>
      <w:r>
        <w:t>$</w:t>
      </w:r>
      <w:proofErr w:type="gramStart"/>
      <w:r>
        <w:t>Path  =</w:t>
      </w:r>
      <w:proofErr w:type="gramEnd"/>
      <w:r>
        <w:t xml:space="preserve"> '\\Reskit.Org\ShareData\IT\ITManagement'</w:t>
      </w:r>
    </w:p>
    <w:p w14:paraId="79D895D0" w14:textId="77777777" w:rsidR="00062C39" w:rsidRDefault="00062C39" w:rsidP="004D1FEE">
      <w:pPr>
        <w:pStyle w:val="CodeWithinBulletsEndPACKT"/>
      </w:pPr>
      <w:r>
        <w:t>$Path1 = '\\DC1\</w:t>
      </w:r>
      <w:proofErr w:type="spellStart"/>
      <w:r>
        <w:t>itm</w:t>
      </w:r>
      <w:proofErr w:type="spellEnd"/>
      <w:r>
        <w:t>'</w:t>
      </w:r>
    </w:p>
    <w:p w14:paraId="04F84580" w14:textId="77777777" w:rsidR="00062C39" w:rsidRDefault="00062C39" w:rsidP="004D1FEE">
      <w:pPr>
        <w:pStyle w:val="CodeWithinBulletsEndPACKT"/>
      </w:pPr>
      <w:r>
        <w:t>$Path2 = '\\DC2\</w:t>
      </w:r>
      <w:proofErr w:type="spellStart"/>
      <w:r>
        <w:t>itm</w:t>
      </w:r>
      <w:proofErr w:type="spellEnd"/>
      <w:r>
        <w:t>'</w:t>
      </w:r>
    </w:p>
    <w:p w14:paraId="438EF992" w14:textId="77777777" w:rsidR="00062C39" w:rsidRDefault="00062C39" w:rsidP="004D1FEE">
      <w:pPr>
        <w:pStyle w:val="CodeWithinBulletsEndPACKT"/>
      </w:pPr>
      <w:r>
        <w:t>Get-</w:t>
      </w:r>
      <w:proofErr w:type="spellStart"/>
      <w:r>
        <w:t>ChiLditem</w:t>
      </w:r>
      <w:proofErr w:type="spellEnd"/>
      <w:r>
        <w:t xml:space="preserve"> -Path $Path</w:t>
      </w:r>
    </w:p>
    <w:p w14:paraId="5F09271C" w14:textId="77777777" w:rsidR="00062C39" w:rsidRDefault="00062C39" w:rsidP="004D1FEE">
      <w:pPr>
        <w:pStyle w:val="CodeWithinBulletsEndPACKT"/>
      </w:pPr>
      <w:r>
        <w:t>Get-</w:t>
      </w:r>
      <w:proofErr w:type="spellStart"/>
      <w:r>
        <w:t>ChiLditem</w:t>
      </w:r>
      <w:proofErr w:type="spellEnd"/>
      <w:r>
        <w:t xml:space="preserve"> -Path $Path1</w:t>
      </w:r>
    </w:p>
    <w:p w14:paraId="7D2E4B8A" w14:textId="77777777" w:rsidR="00062C39" w:rsidRDefault="00062C39" w:rsidP="004D1FEE">
      <w:pPr>
        <w:pStyle w:val="CodeWithinBulletsEndPACKT"/>
      </w:pPr>
      <w:r>
        <w:t>Get-</w:t>
      </w:r>
      <w:proofErr w:type="spellStart"/>
      <w:r>
        <w:t>ChildItem</w:t>
      </w:r>
      <w:proofErr w:type="spellEnd"/>
      <w:r>
        <w:t xml:space="preserve"> -Path $Path2</w:t>
      </w:r>
    </w:p>
    <w:p w14:paraId="7414DC53" w14:textId="77777777" w:rsidR="00062C39" w:rsidRDefault="00062C39" w:rsidP="0047330C">
      <w:pPr>
        <w:pStyle w:val="NumberedBulletPACKT"/>
      </w:pPr>
      <w:r>
        <w:t>Create files in the DFS share and re-check the underlying shares:</w:t>
      </w:r>
    </w:p>
    <w:p w14:paraId="5F554B45" w14:textId="77777777" w:rsidR="00062C39" w:rsidRDefault="00062C39" w:rsidP="004D1FEE">
      <w:pPr>
        <w:pStyle w:val="CodeWithinBulletsEndPACKT"/>
      </w:pPr>
      <w:r>
        <w:t xml:space="preserve">1..100 | foreach </w:t>
      </w:r>
      <w:proofErr w:type="gramStart"/>
      <w:r>
        <w:t>{ "</w:t>
      </w:r>
      <w:proofErr w:type="gramEnd"/>
      <w:r>
        <w:t xml:space="preserve">foo" | </w:t>
      </w:r>
    </w:p>
    <w:p w14:paraId="66357E4A" w14:textId="77777777" w:rsidR="00062C39" w:rsidRDefault="00062C39" w:rsidP="004D1FEE">
      <w:pPr>
        <w:pStyle w:val="CodeWithinBulletsEndPACKT"/>
      </w:pPr>
      <w:r>
        <w:t xml:space="preserve">  Out-File \\Reskit.Org\ShareData\IT\ITManagement\Stuff$_.txt} </w:t>
      </w:r>
    </w:p>
    <w:p w14:paraId="2D3AD020" w14:textId="77777777" w:rsidR="00062C39" w:rsidRDefault="00062C39" w:rsidP="004D1FEE">
      <w:pPr>
        <w:pStyle w:val="CodeWithinBulletsEndPACKT"/>
      </w:pPr>
      <w:r>
        <w:t>$</w:t>
      </w:r>
      <w:proofErr w:type="gramStart"/>
      <w:r>
        <w:t>P  =</w:t>
      </w:r>
      <w:proofErr w:type="gramEnd"/>
      <w:r>
        <w:t xml:space="preserve"> (Get-</w:t>
      </w:r>
      <w:proofErr w:type="spellStart"/>
      <w:r>
        <w:t>ChildItem</w:t>
      </w:r>
      <w:proofErr w:type="spellEnd"/>
      <w:r>
        <w:t xml:space="preserve"> -Path $Path  | Measure-Object).count</w:t>
      </w:r>
    </w:p>
    <w:p w14:paraId="444F1D0A" w14:textId="77777777" w:rsidR="00062C39" w:rsidRDefault="00062C39" w:rsidP="004D1FEE">
      <w:pPr>
        <w:pStyle w:val="CodeWithinBulletsEndPACKT"/>
      </w:pPr>
      <w:r>
        <w:t>$P1 = (Get-</w:t>
      </w:r>
      <w:proofErr w:type="spellStart"/>
      <w:r>
        <w:t>ChildItem</w:t>
      </w:r>
      <w:proofErr w:type="spellEnd"/>
      <w:r>
        <w:t xml:space="preserve"> -Path $Path1 | Measure-Object</w:t>
      </w:r>
      <w:proofErr w:type="gramStart"/>
      <w:r>
        <w:t>).count</w:t>
      </w:r>
      <w:proofErr w:type="gramEnd"/>
    </w:p>
    <w:p w14:paraId="2A19D210" w14:textId="77777777" w:rsidR="00062C39" w:rsidRDefault="00062C39" w:rsidP="004D1FEE">
      <w:pPr>
        <w:pStyle w:val="CodeWithinBulletsEndPACKT"/>
      </w:pPr>
      <w:r>
        <w:t>$P2 = (Get-</w:t>
      </w:r>
      <w:proofErr w:type="spellStart"/>
      <w:r>
        <w:t>ChildItem</w:t>
      </w:r>
      <w:proofErr w:type="spellEnd"/>
      <w:r>
        <w:t xml:space="preserve"> -Path $Path2 | Measure-Object</w:t>
      </w:r>
      <w:proofErr w:type="gramStart"/>
      <w:r>
        <w:t>).count</w:t>
      </w:r>
      <w:proofErr w:type="gramEnd"/>
    </w:p>
    <w:p w14:paraId="3B9C89F4" w14:textId="77777777" w:rsidR="00062C39" w:rsidRDefault="00062C39" w:rsidP="004D1FEE">
      <w:pPr>
        <w:pStyle w:val="CodeWithinBulletsEndPACKT"/>
      </w:pPr>
      <w:r>
        <w:t>"$P objects in DFS root"</w:t>
      </w:r>
    </w:p>
    <w:p w14:paraId="7F651CD2" w14:textId="77777777" w:rsidR="00062C39" w:rsidRDefault="00062C39" w:rsidP="004D1FEE">
      <w:pPr>
        <w:pStyle w:val="CodeWithinBulletsEndPACKT"/>
      </w:pPr>
      <w:r>
        <w:t>"$P1 objects on \\DC1"</w:t>
      </w:r>
    </w:p>
    <w:p w14:paraId="650F938E" w14:textId="77777777" w:rsidR="00062C39" w:rsidRDefault="00062C39" w:rsidP="004D1FEE">
      <w:pPr>
        <w:pStyle w:val="CodeWithinBulletsEndPACKT"/>
      </w:pPr>
      <w:r>
        <w:t>"$P2 objects on \\DC2"</w:t>
      </w:r>
    </w:p>
    <w:p w14:paraId="219CA4C0" w14:textId="77777777" w:rsidR="00062C39" w:rsidRPr="004D1FEE" w:rsidRDefault="00062C39" w:rsidP="004D1FEE">
      <w:pPr>
        <w:pStyle w:val="Heading2"/>
      </w:pPr>
      <w:r w:rsidRPr="004D1FEE">
        <w:t>How it works…</w:t>
      </w:r>
    </w:p>
    <w:p w14:paraId="11691E63" w14:textId="77777777" w:rsidR="00062C39" w:rsidRDefault="00062C39" w:rsidP="0047330C">
      <w:pPr>
        <w:pStyle w:val="NormalPACKT"/>
      </w:pPr>
      <w:r>
        <w:t>In </w:t>
      </w:r>
      <w:r w:rsidRPr="004D1FEE">
        <w:rPr>
          <w:rStyle w:val="ItalicsPACKT"/>
        </w:rPr>
        <w:t>step 1</w:t>
      </w:r>
      <w:r>
        <w:t>, you install the DFS Replication feature on several servers, which looks like this:</w:t>
      </w:r>
    </w:p>
    <w:p w14:paraId="08BF7E21" w14:textId="6AEECEF4" w:rsidR="00062C39" w:rsidRDefault="00062C39" w:rsidP="0047330C">
      <w:pPr>
        <w:pStyle w:val="FigurePACKT"/>
      </w:pPr>
      <w:r>
        <w:rPr>
          <w:noProof/>
        </w:rPr>
        <w:lastRenderedPageBreak/>
        <w:drawing>
          <wp:inline distT="0" distB="0" distL="0" distR="0" wp14:anchorId="4196A779" wp14:editId="7248B904">
            <wp:extent cx="5943600" cy="2941955"/>
            <wp:effectExtent l="0" t="0" r="0" b="0"/>
            <wp:docPr id="91" name="Picture 9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it work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35567A60" w14:textId="77777777" w:rsidR="00062C39" w:rsidRDefault="00062C39" w:rsidP="0047330C">
      <w:pPr>
        <w:pStyle w:val="NormalPACKT"/>
      </w:pPr>
      <w:r>
        <w:t>In </w:t>
      </w:r>
      <w:r w:rsidRPr="004D1FEE">
        <w:rPr>
          <w:rStyle w:val="ItalicsPACKT"/>
        </w:rPr>
        <w:t>step 2</w:t>
      </w:r>
      <w:r>
        <w:t>, after installing the DFSR feature, you configure Windows to update the SMB server configuration and then restart the target servers, which looks like this:</w:t>
      </w:r>
    </w:p>
    <w:p w14:paraId="51A18C2A" w14:textId="584101D9" w:rsidR="00062C39" w:rsidRDefault="00062C39" w:rsidP="0047330C">
      <w:pPr>
        <w:pStyle w:val="FigurePACKT"/>
      </w:pPr>
      <w:r>
        <w:rPr>
          <w:noProof/>
        </w:rPr>
        <w:drawing>
          <wp:inline distT="0" distB="0" distL="0" distR="0" wp14:anchorId="4BA392F1" wp14:editId="4B78116B">
            <wp:extent cx="5943600" cy="3355975"/>
            <wp:effectExtent l="0" t="0" r="0" b="0"/>
            <wp:docPr id="90" name="Picture 9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it wor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D8B188D" w14:textId="77777777" w:rsidR="00062C39" w:rsidRDefault="00062C39" w:rsidP="0047330C">
      <w:pPr>
        <w:pStyle w:val="NormalPACKT"/>
      </w:pPr>
      <w:r>
        <w:t>In </w:t>
      </w:r>
      <w:r w:rsidRPr="004D1FEE">
        <w:rPr>
          <w:rStyle w:val="ItalicsPACKT"/>
        </w:rPr>
        <w:t>step 3</w:t>
      </w:r>
      <w:r>
        <w:t>, you view the DFS module and see how many cmdlets are provided by the module. The output looks like this:</w:t>
      </w:r>
    </w:p>
    <w:p w14:paraId="1C39A547" w14:textId="6F728C48" w:rsidR="00062C39" w:rsidRDefault="00062C39" w:rsidP="0047330C">
      <w:pPr>
        <w:pStyle w:val="FigurePACKT"/>
      </w:pPr>
      <w:r>
        <w:rPr>
          <w:noProof/>
        </w:rPr>
        <w:lastRenderedPageBreak/>
        <w:drawing>
          <wp:inline distT="0" distB="0" distL="0" distR="0" wp14:anchorId="5D48F40D" wp14:editId="5F5F8B5E">
            <wp:extent cx="5943600" cy="2027555"/>
            <wp:effectExtent l="0" t="0" r="0" b="0"/>
            <wp:docPr id="89" name="Picture 8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it 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6A865647" w14:textId="77777777" w:rsidR="00062C39" w:rsidRDefault="00062C39" w:rsidP="0047330C">
      <w:pPr>
        <w:pStyle w:val="NormalPACKT"/>
      </w:pPr>
      <w:r>
        <w:t>In </w:t>
      </w:r>
      <w:r w:rsidRPr="004D1FEE">
        <w:rPr>
          <w:rStyle w:val="ItalicsPACKT"/>
        </w:rPr>
        <w:t>step 4</w:t>
      </w:r>
      <w:r>
        <w:t>, which produces no output, you define the replication groups (</w:t>
      </w:r>
      <w:proofErr w:type="spellStart"/>
      <w:r w:rsidRPr="004D1FEE">
        <w:rPr>
          <w:rStyle w:val="CodeInTextPACKT"/>
        </w:rPr>
        <w:t>FSShareRG</w:t>
      </w:r>
      <w:proofErr w:type="spellEnd"/>
      <w:r>
        <w:t> and </w:t>
      </w:r>
      <w:proofErr w:type="spellStart"/>
      <w:r w:rsidRPr="004D1FEE">
        <w:rPr>
          <w:rStyle w:val="CodeInTextPACKT"/>
        </w:rPr>
        <w:t>DCShareRG</w:t>
      </w:r>
      <w:proofErr w:type="spellEnd"/>
      <w:r>
        <w:t>). In </w:t>
      </w:r>
      <w:r w:rsidRPr="004D1FEE">
        <w:rPr>
          <w:rStyle w:val="ItalicsPACKT"/>
        </w:rPr>
        <w:t>step 5</w:t>
      </w:r>
      <w:r>
        <w:t>, you view the domain-based DFSR replication groups, which look like this:</w:t>
      </w:r>
    </w:p>
    <w:p w14:paraId="3EA8D88E" w14:textId="7E538222" w:rsidR="00062C39" w:rsidRDefault="00062C39" w:rsidP="00DE502A">
      <w:pPr>
        <w:pStyle w:val="FigurePACKT"/>
      </w:pPr>
      <w:r>
        <w:rPr>
          <w:noProof/>
        </w:rPr>
        <w:drawing>
          <wp:inline distT="0" distB="0" distL="0" distR="0" wp14:anchorId="52C78205" wp14:editId="5DFE42BF">
            <wp:extent cx="5943600" cy="850900"/>
            <wp:effectExtent l="0" t="0" r="0" b="6350"/>
            <wp:docPr id="88" name="Picture 8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50900"/>
                    </a:xfrm>
                    <a:prstGeom prst="rect">
                      <a:avLst/>
                    </a:prstGeom>
                    <a:noFill/>
                    <a:ln>
                      <a:noFill/>
                    </a:ln>
                  </pic:spPr>
                </pic:pic>
              </a:graphicData>
            </a:graphic>
          </wp:inline>
        </w:drawing>
      </w:r>
    </w:p>
    <w:p w14:paraId="6E88959A" w14:textId="77777777" w:rsidR="00062C39" w:rsidRDefault="00062C39" w:rsidP="0047330C">
      <w:pPr>
        <w:pStyle w:val="NormalPACKT"/>
      </w:pPr>
      <w:r>
        <w:t>In </w:t>
      </w:r>
      <w:r w:rsidRPr="004D1FEE">
        <w:rPr>
          <w:rStyle w:val="ItalicsPACKT"/>
        </w:rPr>
        <w:t>step 6</w:t>
      </w:r>
      <w:r>
        <w:t>, you populate the </w:t>
      </w:r>
      <w:proofErr w:type="spellStart"/>
      <w:r w:rsidRPr="004D1FEE">
        <w:rPr>
          <w:rStyle w:val="CodeInTextPACKT"/>
        </w:rPr>
        <w:t>FSShareRG</w:t>
      </w:r>
      <w:proofErr w:type="spellEnd"/>
      <w:r>
        <w:t> replication group, which looks like this:</w:t>
      </w:r>
    </w:p>
    <w:p w14:paraId="08E022DE" w14:textId="3CA5FF31" w:rsidR="00062C39" w:rsidRDefault="00062C39" w:rsidP="0047330C">
      <w:pPr>
        <w:pStyle w:val="FigurePACKT"/>
      </w:pPr>
      <w:r>
        <w:rPr>
          <w:noProof/>
        </w:rPr>
        <w:lastRenderedPageBreak/>
        <w:drawing>
          <wp:inline distT="0" distB="0" distL="0" distR="0" wp14:anchorId="4AD3D7DA" wp14:editId="49F0F9A5">
            <wp:extent cx="5943600" cy="6043930"/>
            <wp:effectExtent l="0" t="0" r="0" b="0"/>
            <wp:docPr id="87" name="Picture 8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it 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043930"/>
                    </a:xfrm>
                    <a:prstGeom prst="rect">
                      <a:avLst/>
                    </a:prstGeom>
                    <a:noFill/>
                    <a:ln>
                      <a:noFill/>
                    </a:ln>
                  </pic:spPr>
                </pic:pic>
              </a:graphicData>
            </a:graphic>
          </wp:inline>
        </w:drawing>
      </w:r>
    </w:p>
    <w:p w14:paraId="19A6641C" w14:textId="77777777" w:rsidR="00062C39" w:rsidRDefault="00062C39" w:rsidP="0047330C">
      <w:pPr>
        <w:pStyle w:val="NormalPACKT"/>
      </w:pPr>
      <w:r>
        <w:t>In </w:t>
      </w:r>
      <w:r w:rsidRPr="004D1FEE">
        <w:rPr>
          <w:rStyle w:val="ItalicsPACKT"/>
        </w:rPr>
        <w:t>step 7</w:t>
      </w:r>
      <w:r>
        <w:t>, you add the DFSN folder to the replication group, which produces no output.</w:t>
      </w:r>
    </w:p>
    <w:p w14:paraId="1F5B4843" w14:textId="77777777" w:rsidR="00062C39" w:rsidRDefault="00062C39" w:rsidP="0047330C">
      <w:pPr>
        <w:pStyle w:val="NormalPACKT"/>
      </w:pPr>
      <w:r>
        <w:t>In </w:t>
      </w:r>
      <w:r w:rsidRPr="004D1FEE">
        <w:rPr>
          <w:rStyle w:val="ItalicsPACKT"/>
        </w:rPr>
        <w:t>step 8</w:t>
      </w:r>
      <w:r>
        <w:t>, you add the </w:t>
      </w:r>
      <w:r w:rsidRPr="004D1FEE">
        <w:rPr>
          <w:rStyle w:val="CodeInTextPACKT"/>
        </w:rPr>
        <w:t>Add</w:t>
      </w:r>
      <w:r>
        <w:t> replication group members for </w:t>
      </w:r>
      <w:proofErr w:type="spellStart"/>
      <w:r w:rsidRPr="004D1FEE">
        <w:rPr>
          <w:rStyle w:val="CodeInTextPACKT"/>
        </w:rPr>
        <w:t>DCShareRG</w:t>
      </w:r>
      <w:proofErr w:type="spellEnd"/>
      <w:r>
        <w:t> and in </w:t>
      </w:r>
      <w:r w:rsidRPr="004D1FEE">
        <w:rPr>
          <w:rStyle w:val="ItalicsPACKT"/>
        </w:rPr>
        <w:t>step 9</w:t>
      </w:r>
      <w:r>
        <w:t>, you add the DFSN folders to the </w:t>
      </w:r>
      <w:proofErr w:type="spellStart"/>
      <w:r w:rsidRPr="004D1FEE">
        <w:rPr>
          <w:rStyle w:val="CodeInTextPACKT"/>
        </w:rPr>
        <w:t>DCShareRG</w:t>
      </w:r>
      <w:proofErr w:type="spellEnd"/>
      <w:r>
        <w:t> replication group. These two steps produce no output.</w:t>
      </w:r>
    </w:p>
    <w:p w14:paraId="0BEFEDC3" w14:textId="77777777" w:rsidR="00062C39" w:rsidRDefault="00062C39" w:rsidP="0047330C">
      <w:pPr>
        <w:pStyle w:val="NormalPACKT"/>
      </w:pPr>
      <w:r>
        <w:t>In </w:t>
      </w:r>
      <w:r w:rsidRPr="004D1FEE">
        <w:rPr>
          <w:rStyle w:val="ItalicsPACKT"/>
        </w:rPr>
        <w:t>step 10</w:t>
      </w:r>
      <w:r>
        <w:t>, you view the replicated folders in the </w:t>
      </w:r>
      <w:r w:rsidRPr="004D1FEE">
        <w:rPr>
          <w:rStyle w:val="CodeInTextPACKT"/>
        </w:rPr>
        <w:t>Reskit.Org</w:t>
      </w:r>
      <w:r>
        <w:t> domain, which looks like this:</w:t>
      </w:r>
    </w:p>
    <w:p w14:paraId="0E8106E4" w14:textId="248628DC" w:rsidR="00062C39" w:rsidRDefault="00062C39" w:rsidP="0047330C">
      <w:pPr>
        <w:pStyle w:val="FigurePACKT"/>
      </w:pPr>
      <w:r>
        <w:rPr>
          <w:noProof/>
        </w:rPr>
        <w:lastRenderedPageBreak/>
        <w:drawing>
          <wp:inline distT="0" distB="0" distL="0" distR="0" wp14:anchorId="3C0C9E76" wp14:editId="33F04B51">
            <wp:extent cx="5943600" cy="1623060"/>
            <wp:effectExtent l="0" t="0" r="0" b="0"/>
            <wp:docPr id="86" name="Picture 8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ow it work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p>
    <w:p w14:paraId="06F22363" w14:textId="77777777" w:rsidR="00062C39" w:rsidRDefault="00062C39" w:rsidP="0047330C">
      <w:pPr>
        <w:pStyle w:val="NormalPACKT"/>
      </w:pPr>
      <w:r>
        <w:t>In </w:t>
      </w:r>
      <w:r w:rsidRPr="004D1FEE">
        <w:rPr>
          <w:rStyle w:val="ItalicsPACKT"/>
        </w:rPr>
        <w:t>step 11</w:t>
      </w:r>
      <w:r>
        <w:t>, you set the membership for the </w:t>
      </w:r>
      <w:proofErr w:type="spellStart"/>
      <w:r w:rsidRPr="004D1FEE">
        <w:rPr>
          <w:rStyle w:val="CodeInTextPACKT"/>
        </w:rPr>
        <w:t>FSShareRG</w:t>
      </w:r>
      <w:proofErr w:type="spellEnd"/>
      <w:r>
        <w:t> replication group, and in </w:t>
      </w:r>
      <w:r w:rsidRPr="004D1FEE">
        <w:rPr>
          <w:rStyle w:val="ItalicsPACKT"/>
        </w:rPr>
        <w:t>step 12</w:t>
      </w:r>
      <w:r>
        <w:t>, you set the membership for the </w:t>
      </w:r>
      <w:proofErr w:type="spellStart"/>
      <w:r w:rsidRPr="004D1FEE">
        <w:rPr>
          <w:rStyle w:val="CodeInTextPACKT"/>
        </w:rPr>
        <w:t>DCShareRG</w:t>
      </w:r>
      <w:proofErr w:type="spellEnd"/>
      <w:r>
        <w:t> replication group—these two steps produce no output.</w:t>
      </w:r>
    </w:p>
    <w:p w14:paraId="1244362E" w14:textId="77777777" w:rsidR="00062C39" w:rsidRDefault="00062C39" w:rsidP="0047330C">
      <w:pPr>
        <w:pStyle w:val="NormalPACKT"/>
      </w:pPr>
      <w:r>
        <w:t>In </w:t>
      </w:r>
      <w:r w:rsidRPr="004D1FEE">
        <w:rPr>
          <w:rStyle w:val="ItalicsPACKT"/>
        </w:rPr>
        <w:t>step 13</w:t>
      </w:r>
      <w:r>
        <w:t>, you view the DFSR membership of the two replication groups, which looks like this:</w:t>
      </w:r>
    </w:p>
    <w:p w14:paraId="5DDF3270" w14:textId="4DEC6E01" w:rsidR="00062C39" w:rsidRDefault="00062C39" w:rsidP="0047330C">
      <w:pPr>
        <w:pStyle w:val="NormalPACKT"/>
      </w:pPr>
      <w:r>
        <w:rPr>
          <w:noProof/>
        </w:rPr>
        <w:drawing>
          <wp:inline distT="0" distB="0" distL="0" distR="0" wp14:anchorId="4B27EDA8" wp14:editId="66A11D43">
            <wp:extent cx="5943600" cy="2630805"/>
            <wp:effectExtent l="0" t="0" r="0" b="0"/>
            <wp:docPr id="85" name="Picture 8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it 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30805"/>
                    </a:xfrm>
                    <a:prstGeom prst="rect">
                      <a:avLst/>
                    </a:prstGeom>
                    <a:noFill/>
                    <a:ln>
                      <a:noFill/>
                    </a:ln>
                  </pic:spPr>
                </pic:pic>
              </a:graphicData>
            </a:graphic>
          </wp:inline>
        </w:drawing>
      </w:r>
    </w:p>
    <w:p w14:paraId="569EE793" w14:textId="77777777" w:rsidR="00062C39" w:rsidRDefault="00062C39" w:rsidP="0047330C">
      <w:pPr>
        <w:pStyle w:val="NormalPACKT"/>
      </w:pPr>
      <w:r>
        <w:t>In </w:t>
      </w:r>
      <w:r w:rsidRPr="004D1FEE">
        <w:rPr>
          <w:rStyle w:val="ItalicsPACKT"/>
        </w:rPr>
        <w:t>step 14</w:t>
      </w:r>
      <w:r>
        <w:t>, you add connections for both replication groups, which produces no output. In </w:t>
      </w:r>
      <w:r w:rsidRPr="004D1FEE">
        <w:rPr>
          <w:rStyle w:val="ItalicsPACKT"/>
        </w:rPr>
        <w:t>step 15</w:t>
      </w:r>
      <w:r>
        <w:t>, you get the DFSR memberships of the groups in </w:t>
      </w:r>
      <w:r w:rsidRPr="004D1FEE">
        <w:rPr>
          <w:rStyle w:val="CodeInTextPACKT"/>
        </w:rPr>
        <w:t>Reskit.Org</w:t>
      </w:r>
      <w:r>
        <w:t> and format the key properties, which looks like this:</w:t>
      </w:r>
    </w:p>
    <w:p w14:paraId="2926DA08" w14:textId="50225EA4" w:rsidR="00062C39" w:rsidRDefault="00062C39" w:rsidP="0047330C">
      <w:pPr>
        <w:pStyle w:val="FigurePACKT"/>
      </w:pPr>
      <w:r>
        <w:rPr>
          <w:noProof/>
        </w:rPr>
        <w:drawing>
          <wp:inline distT="0" distB="0" distL="0" distR="0" wp14:anchorId="55D5293C" wp14:editId="5BFB3B64">
            <wp:extent cx="5943600" cy="2183130"/>
            <wp:effectExtent l="0" t="0" r="0" b="7620"/>
            <wp:docPr id="84" name="Picture 8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w it wor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83130"/>
                    </a:xfrm>
                    <a:prstGeom prst="rect">
                      <a:avLst/>
                    </a:prstGeom>
                    <a:noFill/>
                    <a:ln>
                      <a:noFill/>
                    </a:ln>
                  </pic:spPr>
                </pic:pic>
              </a:graphicData>
            </a:graphic>
          </wp:inline>
        </w:drawing>
      </w:r>
    </w:p>
    <w:p w14:paraId="52872066" w14:textId="77777777" w:rsidR="00062C39" w:rsidRDefault="00062C39" w:rsidP="0047330C">
      <w:pPr>
        <w:pStyle w:val="NormalPACKT"/>
      </w:pPr>
      <w:r>
        <w:lastRenderedPageBreak/>
        <w:t>In </w:t>
      </w:r>
      <w:r w:rsidRPr="004D1FEE">
        <w:rPr>
          <w:rStyle w:val="ItalicsPACKT"/>
        </w:rPr>
        <w:t>step 16</w:t>
      </w:r>
      <w:r>
        <w:t>, you force an update to the DFSR configuration, which produces no output. In </w:t>
      </w:r>
      <w:r w:rsidRPr="004D1FEE">
        <w:rPr>
          <w:rStyle w:val="ItalicsPACKT"/>
        </w:rPr>
        <w:t>step 17</w:t>
      </w:r>
      <w:r>
        <w:t>, you check to see that there are no files in the DFS share—this step produces no output.</w:t>
      </w:r>
    </w:p>
    <w:p w14:paraId="24F2CB70" w14:textId="77777777" w:rsidR="00062C39" w:rsidRDefault="00062C39" w:rsidP="0047330C">
      <w:pPr>
        <w:pStyle w:val="NormalPACKT"/>
      </w:pPr>
      <w:r>
        <w:t>In </w:t>
      </w:r>
      <w:r w:rsidRPr="004D1FEE">
        <w:rPr>
          <w:rStyle w:val="ItalicsPACKT"/>
        </w:rPr>
        <w:t>step 18</w:t>
      </w:r>
      <w:r>
        <w:t>, you test DFS Replication by creating a number of files on the DFS share (</w:t>
      </w:r>
      <w:r w:rsidRPr="004D1FEE">
        <w:rPr>
          <w:rStyle w:val="CodeInTextPACKT"/>
        </w:rPr>
        <w:t>\\Reskit.Org\ShareData</w:t>
      </w:r>
      <w:r>
        <w:t>) and observe the number of files present in the underlying shares. The output, which is likely to vary, looks like this:</w:t>
      </w:r>
    </w:p>
    <w:p w14:paraId="11734E20" w14:textId="49F3B3F9" w:rsidR="00062C39" w:rsidRDefault="00062C39" w:rsidP="0047330C">
      <w:pPr>
        <w:pStyle w:val="FigurePACKT"/>
      </w:pPr>
      <w:r>
        <w:rPr>
          <w:noProof/>
        </w:rPr>
        <w:drawing>
          <wp:inline distT="0" distB="0" distL="0" distR="0" wp14:anchorId="6D9BCF84" wp14:editId="5B93A37C">
            <wp:extent cx="5943600" cy="1931670"/>
            <wp:effectExtent l="0" t="0" r="0" b="0"/>
            <wp:docPr id="83" name="Picture 8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it wor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31670"/>
                    </a:xfrm>
                    <a:prstGeom prst="rect">
                      <a:avLst/>
                    </a:prstGeom>
                    <a:noFill/>
                    <a:ln>
                      <a:noFill/>
                    </a:ln>
                  </pic:spPr>
                </pic:pic>
              </a:graphicData>
            </a:graphic>
          </wp:inline>
        </w:drawing>
      </w:r>
    </w:p>
    <w:p w14:paraId="0F88CB37" w14:textId="77777777" w:rsidR="00062C39" w:rsidRPr="004D1FEE" w:rsidRDefault="00062C39" w:rsidP="004D1FEE">
      <w:pPr>
        <w:pStyle w:val="Heading2"/>
      </w:pPr>
      <w:r w:rsidRPr="004D1FEE">
        <w:t>There's more...</w:t>
      </w:r>
    </w:p>
    <w:p w14:paraId="0DE8A931" w14:textId="77777777" w:rsidR="00062C39" w:rsidRDefault="00062C39" w:rsidP="0047330C">
      <w:pPr>
        <w:pStyle w:val="NormalPACKT"/>
      </w:pPr>
      <w:r>
        <w:t>In </w:t>
      </w:r>
      <w:r w:rsidRPr="004D1FEE">
        <w:rPr>
          <w:rStyle w:val="ItalicsPACKT"/>
        </w:rPr>
        <w:t>step 2</w:t>
      </w:r>
      <w:r>
        <w:t>, you turn on the administrative shares. This is a requirement for setting up DFS Replication. Once you've set up replication, you may wish to turn off these administrative shares.</w:t>
      </w:r>
    </w:p>
    <w:p w14:paraId="31AF76B9" w14:textId="77777777" w:rsidR="00062C39" w:rsidRDefault="00062C39" w:rsidP="0047330C">
      <w:pPr>
        <w:pStyle w:val="NormalPACKT"/>
      </w:pPr>
      <w:r>
        <w:t>In </w:t>
      </w:r>
      <w:r w:rsidRPr="004D1FEE">
        <w:rPr>
          <w:rStyle w:val="ItalicsPACKT"/>
        </w:rPr>
        <w:t>step 8</w:t>
      </w:r>
      <w:r>
        <w:t>, for each shared folder in the </w:t>
      </w:r>
      <w:proofErr w:type="spellStart"/>
      <w:r w:rsidRPr="004D1FEE">
        <w:rPr>
          <w:rStyle w:val="CodeInTextPACKT"/>
        </w:rPr>
        <w:t>FSShareRG</w:t>
      </w:r>
      <w:proofErr w:type="spellEnd"/>
      <w:r>
        <w:t> replication group, you identify a primary member. Should a document be changed by multiple different members in the replication group, then DFS considers the copy on the primary master as definitive.</w:t>
      </w:r>
    </w:p>
    <w:p w14:paraId="336A5A58" w14:textId="77777777" w:rsidR="00062C39" w:rsidRDefault="00062C39" w:rsidP="0047330C">
      <w:pPr>
        <w:pStyle w:val="NormalPACKT"/>
      </w:pPr>
      <w:r>
        <w:t>In </w:t>
      </w:r>
      <w:r w:rsidRPr="004D1FEE">
        <w:rPr>
          <w:rStyle w:val="ItalicsPACKT"/>
        </w:rPr>
        <w:t>step 11</w:t>
      </w:r>
      <w:r>
        <w:t>, you set up simple DFS Replication connections. DFS enables you to manage rich replication topologies and supports your configuring-replication schedules and bandwidth constraints.</w:t>
      </w:r>
    </w:p>
    <w:p w14:paraId="1218B238" w14:textId="77777777" w:rsidR="00062C39" w:rsidRDefault="00062C39" w:rsidP="0047330C">
      <w:pPr>
        <w:pStyle w:val="NormalPACKT"/>
      </w:pPr>
      <w:r>
        <w:t>For a comparison of DFS Replication and Storage Replica, see </w:t>
      </w:r>
      <w:hyperlink r:id="rId55" w:history="1">
        <w:r w:rsidRPr="004D1FEE">
          <w:rPr>
            <w:rStyle w:val="URLPACKT0"/>
          </w:rPr>
          <w:t>https://www.petri.com/windows-server-2016-dfs-r-vs-storage-replica</w:t>
        </w:r>
      </w:hyperlink>
      <w:r>
        <w:t>.</w:t>
      </w:r>
    </w:p>
    <w:p w14:paraId="5879D66C" w14:textId="77777777" w:rsidR="00062C39" w:rsidRDefault="00062C39" w:rsidP="0047330C">
      <w:pPr>
        <w:pStyle w:val="NormalPACKT"/>
      </w:pPr>
      <w:r>
        <w:t>In </w:t>
      </w:r>
      <w:r w:rsidRPr="004D1FEE">
        <w:rPr>
          <w:rStyle w:val="ItalicsPACKT"/>
        </w:rPr>
        <w:t>step 17</w:t>
      </w:r>
      <w:r>
        <w:t>, you check to see what files exist in the DFS share (that is, none). Then in </w:t>
      </w:r>
      <w:r w:rsidRPr="004D1FEE">
        <w:rPr>
          <w:rStyle w:val="ItalicsPACKT"/>
        </w:rPr>
        <w:t>step 18</w:t>
      </w:r>
      <w:r>
        <w:t>, you test the DFSR replication by creating 100 new files on the DFSN share, and then observe how many files exist in the two underlying shares. As you can see from the output, 100 files exist both on the DFS share and on </w:t>
      </w:r>
      <w:r w:rsidRPr="004D1FEE">
        <w:rPr>
          <w:rStyle w:val="CodeInTextPACKT"/>
        </w:rPr>
        <w:t>DC1</w:t>
      </w:r>
      <w:r>
        <w:t>, but at the time of execution, only 92 files had replicated. If you'd waited a few more seconds after creating the files, you would have observed complete replication.</w:t>
      </w:r>
    </w:p>
    <w:p w14:paraId="5523E365" w14:textId="77777777" w:rsidR="00062C39" w:rsidRPr="004D1FEE" w:rsidRDefault="00062C39" w:rsidP="004D1FEE">
      <w:pPr>
        <w:pStyle w:val="Heading2"/>
      </w:pPr>
      <w:r w:rsidRPr="004D1FEE">
        <w:t>See also….</w:t>
      </w:r>
    </w:p>
    <w:p w14:paraId="5CD784B0" w14:textId="77777777" w:rsidR="00062C39" w:rsidRDefault="00062C39" w:rsidP="0047330C">
      <w:pPr>
        <w:pStyle w:val="NormalPACKT"/>
      </w:pPr>
      <w:r>
        <w:t>The recipe sets up a simple set of replicated folders—four replicated folders on four servers based on the DFS Namespace created earlier. To extend this recipe, you could add other folders to the replication groups that weren't part of the DFS Namespace.</w:t>
      </w:r>
    </w:p>
    <w:p w14:paraId="62074581" w14:textId="7D06AFF0" w:rsidR="00493C72" w:rsidRPr="00062C39" w:rsidRDefault="00062C39" w:rsidP="0047330C">
      <w:pPr>
        <w:pStyle w:val="NormalPACKT"/>
      </w:pPr>
      <w:r>
        <w:t>DFS Replication is one way to replicate files in an organization. DFS was designed for use over lower-bandwidth networks, thus in larger networks, DFS replicas might be out of sync. Also, DFS only replicates a file after it has been closed. With Server 2019, the Storage Replica feature is an alternative to DFSR. SR works at the block level, unlike DFSR, which operates at the file level. As a result, SR can replicate the changes to open files.</w:t>
      </w:r>
    </w:p>
    <w:sectPr w:rsidR="00493C72" w:rsidRPr="00062C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11395964"/>
    <w:multiLevelType w:val="multilevel"/>
    <w:tmpl w:val="441C3358"/>
    <w:numStyleLink w:val="RomanNumberedBullet"/>
  </w:abstractNum>
  <w:abstractNum w:abstractNumId="2"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5" w15:restartNumberingAfterBreak="0">
    <w:nsid w:val="34B01141"/>
    <w:multiLevelType w:val="multilevel"/>
    <w:tmpl w:val="D91A43F4"/>
    <w:numStyleLink w:val="NumberedBulletWithinBullet"/>
  </w:abstractNum>
  <w:abstractNum w:abstractNumId="6"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8"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0"/>
  </w:num>
  <w:num w:numId="3">
    <w:abstractNumId w:val="2"/>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7"/>
  </w:num>
  <w:num w:numId="16">
    <w:abstractNumId w:val="8"/>
  </w:num>
  <w:num w:numId="17">
    <w:abstractNumId w:val="5"/>
  </w:num>
  <w:num w:numId="18">
    <w:abstractNumId w:val="1"/>
  </w:num>
  <w:num w:numId="19">
    <w:abstractNumId w:val="8"/>
    <w:lvlOverride w:ilvl="0">
      <w:startOverride w:val="1"/>
    </w:lvlOverride>
  </w:num>
  <w:num w:numId="20">
    <w:abstractNumId w:val="6"/>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ddhant">
    <w15:presenceInfo w15:providerId="Windows Live" w15:userId="2f468145b78375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62C39"/>
    <w:rsid w:val="00097404"/>
    <w:rsid w:val="000A0BDB"/>
    <w:rsid w:val="000F0746"/>
    <w:rsid w:val="00136FA3"/>
    <w:rsid w:val="00163AFA"/>
    <w:rsid w:val="00187C0B"/>
    <w:rsid w:val="001D10BE"/>
    <w:rsid w:val="00202957"/>
    <w:rsid w:val="00212C13"/>
    <w:rsid w:val="0024522D"/>
    <w:rsid w:val="00287328"/>
    <w:rsid w:val="002B6910"/>
    <w:rsid w:val="002D0F00"/>
    <w:rsid w:val="00343EF6"/>
    <w:rsid w:val="00383F10"/>
    <w:rsid w:val="00402AD2"/>
    <w:rsid w:val="00405A21"/>
    <w:rsid w:val="004145E8"/>
    <w:rsid w:val="00421697"/>
    <w:rsid w:val="0047330C"/>
    <w:rsid w:val="00493C72"/>
    <w:rsid w:val="004D1FEE"/>
    <w:rsid w:val="005126E2"/>
    <w:rsid w:val="00513972"/>
    <w:rsid w:val="00546000"/>
    <w:rsid w:val="005A2CFD"/>
    <w:rsid w:val="005C39B5"/>
    <w:rsid w:val="00626551"/>
    <w:rsid w:val="00657BE2"/>
    <w:rsid w:val="006D32F9"/>
    <w:rsid w:val="007A7CA4"/>
    <w:rsid w:val="00884E3F"/>
    <w:rsid w:val="008B70A5"/>
    <w:rsid w:val="008C3071"/>
    <w:rsid w:val="008E4810"/>
    <w:rsid w:val="00951380"/>
    <w:rsid w:val="00AE32CD"/>
    <w:rsid w:val="00BB2196"/>
    <w:rsid w:val="00BC5AE5"/>
    <w:rsid w:val="00BE1454"/>
    <w:rsid w:val="00BE4A77"/>
    <w:rsid w:val="00C2585A"/>
    <w:rsid w:val="00C65DBE"/>
    <w:rsid w:val="00CD6088"/>
    <w:rsid w:val="00D014F6"/>
    <w:rsid w:val="00D311E5"/>
    <w:rsid w:val="00D31C08"/>
    <w:rsid w:val="00D81FC4"/>
    <w:rsid w:val="00D836B3"/>
    <w:rsid w:val="00DE502A"/>
    <w:rsid w:val="00E5107E"/>
    <w:rsid w:val="00E6449C"/>
    <w:rsid w:val="00E700FF"/>
    <w:rsid w:val="00EB75C1"/>
    <w:rsid w:val="00F14AD5"/>
    <w:rsid w:val="00FA43C8"/>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6910"/>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2B6910"/>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2B6910"/>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2B6910"/>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2B6910"/>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2B6910"/>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2B6910"/>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rsid w:val="002B691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B6910"/>
  </w:style>
  <w:style w:type="character" w:customStyle="1" w:styleId="Heading1Char">
    <w:name w:val="Heading 1 Char"/>
    <w:aliases w:val="Heading 1 [PACKT] Char"/>
    <w:link w:val="Heading1"/>
    <w:rsid w:val="002B6910"/>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2B6910"/>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2B6910"/>
    <w:rPr>
      <w:rFonts w:ascii="Arial" w:eastAsia="Times New Roman" w:hAnsi="Arial" w:cs="Times New Roman"/>
      <w:iCs/>
      <w:color w:val="000000"/>
      <w:sz w:val="20"/>
      <w:lang w:val="en-GB" w:eastAsia="x-none"/>
    </w:rPr>
  </w:style>
  <w:style w:type="paragraph" w:customStyle="1" w:styleId="NormalPACKT">
    <w:name w:val="Normal [PACKT]"/>
    <w:uiPriority w:val="99"/>
    <w:locked/>
    <w:rsid w:val="002B6910"/>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2B6910"/>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2B6910"/>
    <w:rPr>
      <w:rFonts w:ascii="Lucida Console" w:hAnsi="Lucida Console"/>
      <w:color w:val="FF6600"/>
      <w:sz w:val="19"/>
      <w:szCs w:val="18"/>
    </w:rPr>
  </w:style>
  <w:style w:type="character" w:customStyle="1" w:styleId="URLPACKT0">
    <w:name w:val="URL [PACKT]"/>
    <w:uiPriority w:val="99"/>
    <w:rsid w:val="002B6910"/>
    <w:rPr>
      <w:rFonts w:ascii="Lucida Console" w:hAnsi="Lucida Console"/>
      <w:color w:val="0000FF"/>
      <w:sz w:val="19"/>
      <w:szCs w:val="18"/>
    </w:rPr>
  </w:style>
  <w:style w:type="character" w:customStyle="1" w:styleId="CodeInTextPACKT">
    <w:name w:val="Code In Text [PACKT]"/>
    <w:uiPriority w:val="99"/>
    <w:locked/>
    <w:rsid w:val="002B6910"/>
    <w:rPr>
      <w:rFonts w:ascii="Lucida Console" w:hAnsi="Lucida Console"/>
      <w:color w:val="747959"/>
      <w:sz w:val="19"/>
      <w:szCs w:val="18"/>
    </w:rPr>
  </w:style>
  <w:style w:type="paragraph" w:customStyle="1" w:styleId="ChapterTitlePACKT">
    <w:name w:val="Chapter Title [PACKT]"/>
    <w:next w:val="NormalPACKT"/>
    <w:uiPriority w:val="99"/>
    <w:locked/>
    <w:rsid w:val="002B6910"/>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2B6910"/>
    <w:rPr>
      <w:rFonts w:ascii="Times New Roman" w:hAnsi="Times New Roman"/>
      <w:b/>
      <w:color w:val="008000"/>
      <w:sz w:val="22"/>
    </w:rPr>
  </w:style>
  <w:style w:type="character" w:customStyle="1" w:styleId="KeyWordPACKT">
    <w:name w:val="Key Word [PACKT]"/>
    <w:uiPriority w:val="99"/>
    <w:locked/>
    <w:rsid w:val="002B6910"/>
    <w:rPr>
      <w:b/>
    </w:rPr>
  </w:style>
  <w:style w:type="character" w:customStyle="1" w:styleId="KeyPACKT">
    <w:name w:val="Key [PACKT]"/>
    <w:uiPriority w:val="99"/>
    <w:locked/>
    <w:rsid w:val="002B6910"/>
    <w:rPr>
      <w:i/>
      <w:color w:val="00CCFF"/>
    </w:rPr>
  </w:style>
  <w:style w:type="character" w:customStyle="1" w:styleId="ChapterrefPACKT">
    <w:name w:val="Chapterref [PACKT]"/>
    <w:uiPriority w:val="99"/>
    <w:locked/>
    <w:rsid w:val="002B6910"/>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2B6910"/>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2B6910"/>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2B6910"/>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2B6910"/>
    <w:pPr>
      <w:numPr>
        <w:numId w:val="8"/>
      </w:numPr>
    </w:pPr>
  </w:style>
  <w:style w:type="paragraph" w:customStyle="1" w:styleId="TableColumnHeadingPACKT">
    <w:name w:val="Table Column Heading [PACKT]"/>
    <w:basedOn w:val="NormalPACKT"/>
    <w:uiPriority w:val="99"/>
    <w:rsid w:val="002B6910"/>
    <w:pPr>
      <w:spacing w:before="60" w:after="60"/>
    </w:pPr>
    <w:rPr>
      <w:rFonts w:cs="Arial"/>
      <w:b/>
      <w:bCs/>
      <w:sz w:val="20"/>
    </w:rPr>
  </w:style>
  <w:style w:type="paragraph" w:customStyle="1" w:styleId="CodeEndPACKT">
    <w:name w:val="Code End [PACKT]"/>
    <w:basedOn w:val="CodePACKT"/>
    <w:next w:val="NormalPACKT"/>
    <w:uiPriority w:val="99"/>
    <w:locked/>
    <w:rsid w:val="002B6910"/>
    <w:pPr>
      <w:spacing w:after="120"/>
    </w:pPr>
  </w:style>
  <w:style w:type="paragraph" w:customStyle="1" w:styleId="TableColumnContentPACKT">
    <w:name w:val="Table Column Content [PACKT]"/>
    <w:basedOn w:val="TableColumnHeadingPACKT"/>
    <w:uiPriority w:val="99"/>
    <w:rsid w:val="002B6910"/>
    <w:rPr>
      <w:b w:val="0"/>
    </w:rPr>
  </w:style>
  <w:style w:type="paragraph" w:customStyle="1" w:styleId="CommandLinePACKT">
    <w:name w:val="Command Line [PACKT]"/>
    <w:basedOn w:val="CodePACKT"/>
    <w:uiPriority w:val="99"/>
    <w:qFormat/>
    <w:locked/>
    <w:rsid w:val="002B6910"/>
    <w:pPr>
      <w:spacing w:after="60"/>
      <w:ind w:left="0"/>
    </w:pPr>
  </w:style>
  <w:style w:type="paragraph" w:customStyle="1" w:styleId="CodeWithinTipPACKT">
    <w:name w:val="Code Within Tip [PACKT]"/>
    <w:uiPriority w:val="99"/>
    <w:qFormat/>
    <w:rsid w:val="002B6910"/>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2B6910"/>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2B6910"/>
    <w:pPr>
      <w:spacing w:after="120"/>
    </w:pPr>
  </w:style>
  <w:style w:type="paragraph" w:customStyle="1" w:styleId="FigurePACKT">
    <w:name w:val="Figure [PACKT]"/>
    <w:uiPriority w:val="99"/>
    <w:locked/>
    <w:rsid w:val="002B6910"/>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2B6910"/>
    <w:pPr>
      <w:spacing w:after="120"/>
    </w:pPr>
  </w:style>
  <w:style w:type="paragraph" w:customStyle="1" w:styleId="BulletWithinBulletPACKT">
    <w:name w:val="Bullet Within Bullet [PACKT]"/>
    <w:basedOn w:val="BulletPACKT"/>
    <w:uiPriority w:val="99"/>
    <w:locked/>
    <w:rsid w:val="002B6910"/>
    <w:pPr>
      <w:tabs>
        <w:tab w:val="clear" w:pos="360"/>
      </w:tabs>
      <w:ind w:left="1440" w:right="720"/>
    </w:pPr>
  </w:style>
  <w:style w:type="paragraph" w:customStyle="1" w:styleId="BulletWithinBulletEndPACKT">
    <w:name w:val="Bullet Within Bullet End [PACKT]"/>
    <w:basedOn w:val="BulletWithinBulletPACKT"/>
    <w:uiPriority w:val="99"/>
    <w:locked/>
    <w:rsid w:val="002B6910"/>
    <w:pPr>
      <w:spacing w:after="120"/>
    </w:pPr>
  </w:style>
  <w:style w:type="paragraph" w:customStyle="1" w:styleId="TipPACKT">
    <w:name w:val="Tip [PACKT]"/>
    <w:basedOn w:val="InformationBoxPACKT"/>
    <w:next w:val="NormalPACKT"/>
    <w:uiPriority w:val="99"/>
    <w:qFormat/>
    <w:rsid w:val="002B6910"/>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2B6910"/>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2B6910"/>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2B6910"/>
  </w:style>
  <w:style w:type="paragraph" w:customStyle="1" w:styleId="PartTitlePACKT">
    <w:name w:val="Part Title [PACKT]"/>
    <w:basedOn w:val="PartPACKT"/>
    <w:uiPriority w:val="99"/>
    <w:qFormat/>
    <w:rsid w:val="002B6910"/>
    <w:rPr>
      <w:i/>
      <w:sz w:val="26"/>
      <w:u w:val="none"/>
    </w:rPr>
  </w:style>
  <w:style w:type="paragraph" w:customStyle="1" w:styleId="CommandLineEndPACKT">
    <w:name w:val="Command Line End [PACKT]"/>
    <w:basedOn w:val="CommandLinePACKT"/>
    <w:uiPriority w:val="99"/>
    <w:locked/>
    <w:rsid w:val="002B6910"/>
    <w:pPr>
      <w:spacing w:after="120"/>
    </w:pPr>
    <w:rPr>
      <w:bCs/>
      <w:noProof/>
      <w:szCs w:val="20"/>
      <w:lang w:eastAsia="en-US"/>
    </w:rPr>
  </w:style>
  <w:style w:type="paragraph" w:customStyle="1" w:styleId="CodeWithinBulletsPACKT">
    <w:name w:val="Code Within Bullets [PACKT]"/>
    <w:basedOn w:val="CodePACKT"/>
    <w:uiPriority w:val="99"/>
    <w:locked/>
    <w:rsid w:val="002B6910"/>
    <w:pPr>
      <w:ind w:left="1080"/>
    </w:pPr>
    <w:rPr>
      <w:szCs w:val="20"/>
    </w:rPr>
  </w:style>
  <w:style w:type="paragraph" w:customStyle="1" w:styleId="CodeWithinBulletsEndPACKT">
    <w:name w:val="Code Within Bullets End [PACKT]"/>
    <w:basedOn w:val="CodeWithinBulletsPACKT"/>
    <w:uiPriority w:val="99"/>
    <w:locked/>
    <w:rsid w:val="002B6910"/>
    <w:pPr>
      <w:spacing w:after="120"/>
    </w:pPr>
  </w:style>
  <w:style w:type="paragraph" w:customStyle="1" w:styleId="NumberedBulletWithinBulletPACKT">
    <w:name w:val="Numbered Bullet Within Bullet [PACKT]"/>
    <w:basedOn w:val="BulletWithinBulletPACKT"/>
    <w:uiPriority w:val="99"/>
    <w:locked/>
    <w:rsid w:val="002B6910"/>
    <w:pPr>
      <w:numPr>
        <w:numId w:val="4"/>
      </w:numPr>
    </w:pPr>
  </w:style>
  <w:style w:type="paragraph" w:customStyle="1" w:styleId="NumberedBulletWithinBulletEndPACKT">
    <w:name w:val="Numbered Bullet Within Bullet End [PACKT]"/>
    <w:basedOn w:val="NumberedBulletWithinBulletPACKT"/>
    <w:uiPriority w:val="99"/>
    <w:locked/>
    <w:rsid w:val="002B6910"/>
    <w:pPr>
      <w:spacing w:after="120"/>
    </w:pPr>
  </w:style>
  <w:style w:type="paragraph" w:customStyle="1" w:styleId="BulletWithinInformationBoxPACKT">
    <w:name w:val="Bullet Within Information Box [PACKT]"/>
    <w:basedOn w:val="InformationBoxPACKT"/>
    <w:uiPriority w:val="99"/>
    <w:qFormat/>
    <w:locked/>
    <w:rsid w:val="002B6910"/>
    <w:pPr>
      <w:spacing w:before="0" w:after="20"/>
      <w:ind w:left="1080" w:hanging="360"/>
    </w:pPr>
  </w:style>
  <w:style w:type="paragraph" w:customStyle="1" w:styleId="CodeWithinTipEndPACKT">
    <w:name w:val="Code Within Tip End [PACKT]"/>
    <w:basedOn w:val="CodeWithinTipPACKT"/>
    <w:uiPriority w:val="99"/>
    <w:qFormat/>
    <w:rsid w:val="002B6910"/>
    <w:pPr>
      <w:spacing w:after="120"/>
    </w:pPr>
  </w:style>
  <w:style w:type="paragraph" w:customStyle="1" w:styleId="CodeWithinInformationBoxPACKT">
    <w:name w:val="Code Within Information Box [PACKT]"/>
    <w:basedOn w:val="CodeWithinTipPACKT"/>
    <w:uiPriority w:val="99"/>
    <w:qFormat/>
    <w:rsid w:val="002B6910"/>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2B6910"/>
    <w:rPr>
      <w:i/>
      <w:color w:val="FF99CC"/>
    </w:rPr>
  </w:style>
  <w:style w:type="paragraph" w:customStyle="1" w:styleId="QuotePACKT">
    <w:name w:val="Quote [PACKT]"/>
    <w:basedOn w:val="NormalPACKT"/>
    <w:uiPriority w:val="99"/>
    <w:rsid w:val="002B6910"/>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2B6910"/>
    <w:rPr>
      <w:rFonts w:ascii="Arial" w:hAnsi="Arial"/>
      <w:b/>
      <w:color w:val="FF0000"/>
      <w:sz w:val="28"/>
      <w:szCs w:val="28"/>
    </w:rPr>
  </w:style>
  <w:style w:type="paragraph" w:customStyle="1" w:styleId="IgnorePACKT">
    <w:name w:val="Ignore [PACKT]"/>
    <w:basedOn w:val="FigureWithinTipPACKT"/>
    <w:uiPriority w:val="99"/>
    <w:qFormat/>
    <w:rsid w:val="002B6910"/>
  </w:style>
  <w:style w:type="paragraph" w:customStyle="1" w:styleId="FigureWithinTipPACKT">
    <w:name w:val="Figure Within Tip [PACKT]"/>
    <w:basedOn w:val="FigureWithinTableContentPACKT"/>
    <w:uiPriority w:val="99"/>
    <w:qFormat/>
    <w:rsid w:val="002B6910"/>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2B6910"/>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2B6910"/>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2B6910"/>
  </w:style>
  <w:style w:type="paragraph" w:customStyle="1" w:styleId="InformationBoxWithinBulletPACKT">
    <w:name w:val="Information Box Within Bullet [PACKT]"/>
    <w:basedOn w:val="InformationBoxPACKT"/>
    <w:uiPriority w:val="99"/>
    <w:qFormat/>
    <w:rsid w:val="002B6910"/>
    <w:pPr>
      <w:ind w:left="1080"/>
    </w:pPr>
  </w:style>
  <w:style w:type="paragraph" w:customStyle="1" w:styleId="BulletWithinInformationBoxEndPACKT">
    <w:name w:val="Bullet Within Information Box End [PACKT]"/>
    <w:basedOn w:val="BulletWithinInformationBoxPACKT"/>
    <w:uiPriority w:val="99"/>
    <w:qFormat/>
    <w:rsid w:val="002B6910"/>
    <w:pPr>
      <w:spacing w:after="60"/>
    </w:pPr>
  </w:style>
  <w:style w:type="paragraph" w:customStyle="1" w:styleId="BulletWithinTipPACKT">
    <w:name w:val="Bullet Within Tip [PACKT]"/>
    <w:basedOn w:val="BulletWithinInformationBoxPACKT"/>
    <w:uiPriority w:val="99"/>
    <w:qFormat/>
    <w:rsid w:val="002B6910"/>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2B6910"/>
    <w:pPr>
      <w:spacing w:after="60"/>
    </w:pPr>
  </w:style>
  <w:style w:type="paragraph" w:customStyle="1" w:styleId="CodeWithinInformationBoxEndPACKT">
    <w:name w:val="Code Within Information Box End [PACKT]"/>
    <w:basedOn w:val="CodeWithinInformationBoxPACKT"/>
    <w:qFormat/>
    <w:rsid w:val="002B6910"/>
    <w:pPr>
      <w:spacing w:before="180" w:after="180"/>
    </w:pPr>
  </w:style>
  <w:style w:type="paragraph" w:customStyle="1" w:styleId="CodeWithinTableColumnContentPACKT">
    <w:name w:val="Code Within Table Column Content [PACKT]"/>
    <w:basedOn w:val="CodeWithinTipEndPACKT"/>
    <w:uiPriority w:val="99"/>
    <w:qFormat/>
    <w:rsid w:val="002B6910"/>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2B6910"/>
    <w:pPr>
      <w:spacing w:after="120"/>
    </w:pPr>
  </w:style>
  <w:style w:type="paragraph" w:customStyle="1" w:styleId="CommandLineWithinTipPACKT">
    <w:name w:val="Command Line Within Tip [PACKT]"/>
    <w:basedOn w:val="CommandLinePACKT"/>
    <w:uiPriority w:val="99"/>
    <w:qFormat/>
    <w:rsid w:val="002B6910"/>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2B6910"/>
    <w:pPr>
      <w:spacing w:after="120"/>
    </w:pPr>
  </w:style>
  <w:style w:type="paragraph" w:customStyle="1" w:styleId="CommandLineWithinInformationBoxPACKT">
    <w:name w:val="Command Line Within Information Box [PACKT]"/>
    <w:basedOn w:val="CommandLineWithinTipPACKT"/>
    <w:uiPriority w:val="99"/>
    <w:qFormat/>
    <w:rsid w:val="002B6910"/>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2B6910"/>
    <w:pPr>
      <w:spacing w:after="120"/>
    </w:pPr>
  </w:style>
  <w:style w:type="paragraph" w:customStyle="1" w:styleId="CommandLineWithinTableColumnContentPACKT">
    <w:name w:val="Command Line Within Table Column Content [PACKT]"/>
    <w:basedOn w:val="CommandLineWithinInformationBoxEndPACKT"/>
    <w:uiPriority w:val="99"/>
    <w:qFormat/>
    <w:rsid w:val="002B6910"/>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2B6910"/>
    <w:pPr>
      <w:spacing w:after="120"/>
    </w:pPr>
  </w:style>
  <w:style w:type="paragraph" w:customStyle="1" w:styleId="CommandLineWithinBulletPACKT">
    <w:name w:val="Command Line Within Bullet [PACKT]"/>
    <w:basedOn w:val="CommandLineWithinTableColumnContentEndPACKT"/>
    <w:uiPriority w:val="99"/>
    <w:qFormat/>
    <w:rsid w:val="002B6910"/>
    <w:pPr>
      <w:ind w:left="720"/>
    </w:pPr>
  </w:style>
  <w:style w:type="paragraph" w:customStyle="1" w:styleId="CommandLineWithinBulletEndPACKT">
    <w:name w:val="Command Line Within Bullet End [PACKT]"/>
    <w:basedOn w:val="CommandLineWithinBulletPACKT"/>
    <w:uiPriority w:val="99"/>
    <w:qFormat/>
    <w:rsid w:val="002B6910"/>
  </w:style>
  <w:style w:type="paragraph" w:customStyle="1" w:styleId="QuoteWithinBulletPACKT">
    <w:name w:val="Quote Within Bullet [PACKT]"/>
    <w:basedOn w:val="QuotePACKT"/>
    <w:uiPriority w:val="99"/>
    <w:qFormat/>
    <w:rsid w:val="002B6910"/>
    <w:pPr>
      <w:ind w:left="864" w:right="864"/>
    </w:pPr>
  </w:style>
  <w:style w:type="paragraph" w:customStyle="1" w:styleId="RomanNumberedBulletPACKT">
    <w:name w:val="Roman Numbered Bullet [PACKT]"/>
    <w:basedOn w:val="NumberedBulletPACKT"/>
    <w:uiPriority w:val="99"/>
    <w:qFormat/>
    <w:rsid w:val="002B6910"/>
    <w:pPr>
      <w:numPr>
        <w:numId w:val="6"/>
      </w:numPr>
      <w:tabs>
        <w:tab w:val="clear" w:pos="360"/>
      </w:tabs>
    </w:pPr>
  </w:style>
  <w:style w:type="paragraph" w:customStyle="1" w:styleId="RomanNumberedBulletEndPACKT">
    <w:name w:val="Roman Numbered Bullet End [PACKT]"/>
    <w:basedOn w:val="RomanNumberedBulletPACKT"/>
    <w:uiPriority w:val="99"/>
    <w:qFormat/>
    <w:rsid w:val="002B6910"/>
    <w:pPr>
      <w:spacing w:after="120"/>
    </w:pPr>
  </w:style>
  <w:style w:type="character" w:customStyle="1" w:styleId="CodeHighlightedPACKT">
    <w:name w:val="Code Highlighted [PACKT]"/>
    <w:uiPriority w:val="99"/>
    <w:qFormat/>
    <w:rsid w:val="002B6910"/>
    <w:rPr>
      <w:rFonts w:ascii="Lucida Console" w:hAnsi="Lucida Console"/>
      <w:b/>
      <w:color w:val="747959"/>
      <w:sz w:val="18"/>
      <w:szCs w:val="18"/>
    </w:rPr>
  </w:style>
  <w:style w:type="character" w:customStyle="1" w:styleId="IconPACKT">
    <w:name w:val="Icon [PACKT]"/>
    <w:uiPriority w:val="99"/>
    <w:qFormat/>
    <w:rsid w:val="002B6910"/>
    <w:rPr>
      <w:rFonts w:ascii="Times New Roman" w:hAnsi="Times New Roman"/>
      <w:noProof/>
      <w:sz w:val="22"/>
    </w:rPr>
  </w:style>
  <w:style w:type="table" w:styleId="TableGrid">
    <w:name w:val="Table Grid"/>
    <w:basedOn w:val="TableNormal"/>
    <w:rsid w:val="002B691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2B6910"/>
    <w:pPr>
      <w:spacing w:before="0" w:after="120"/>
    </w:pPr>
    <w:rPr>
      <w:rFonts w:ascii="Times New Roman" w:hAnsi="Times New Roman"/>
    </w:rPr>
  </w:style>
  <w:style w:type="paragraph" w:customStyle="1" w:styleId="AlphabeticalBulletPACKT">
    <w:name w:val="Alphabetical Bullet [PACKT]"/>
    <w:basedOn w:val="Normal"/>
    <w:uiPriority w:val="99"/>
    <w:qFormat/>
    <w:rsid w:val="002B6910"/>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2B6910"/>
    <w:pPr>
      <w:spacing w:after="120"/>
    </w:pPr>
    <w:rPr>
      <w:bCs/>
    </w:rPr>
  </w:style>
  <w:style w:type="paragraph" w:customStyle="1" w:styleId="PartSectionPACKT">
    <w:name w:val="Part Section [PACKT]"/>
    <w:basedOn w:val="PartTitlePACKT"/>
    <w:uiPriority w:val="99"/>
    <w:qFormat/>
    <w:rsid w:val="002B6910"/>
    <w:rPr>
      <w:sz w:val="46"/>
    </w:rPr>
  </w:style>
  <w:style w:type="paragraph" w:customStyle="1" w:styleId="BulletWithinTableColumnContentPACKT">
    <w:name w:val="Bullet Within Table Column Content [PACKT]"/>
    <w:basedOn w:val="BulletPACKT"/>
    <w:uiPriority w:val="99"/>
    <w:qFormat/>
    <w:rsid w:val="002B6910"/>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2B6910"/>
    <w:pPr>
      <w:spacing w:after="120"/>
    </w:pPr>
  </w:style>
  <w:style w:type="paragraph" w:customStyle="1" w:styleId="PartHeadingPACKT">
    <w:name w:val="Part Heading [PACKT]"/>
    <w:basedOn w:val="ChapterTitlePACKT"/>
    <w:qFormat/>
    <w:rsid w:val="002B6910"/>
  </w:style>
  <w:style w:type="paragraph" w:styleId="BalloonText">
    <w:name w:val="Balloon Text"/>
    <w:basedOn w:val="Normal"/>
    <w:link w:val="BalloonTextChar"/>
    <w:rsid w:val="002B6910"/>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2B6910"/>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2B6910"/>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2B6910"/>
    <w:pPr>
      <w:spacing w:after="120"/>
    </w:pPr>
  </w:style>
  <w:style w:type="paragraph" w:customStyle="1" w:styleId="BulletWithoutBulletWithinNestedBulletPACKT">
    <w:name w:val="Bullet Without Bullet Within Nested Bullet [PACKT]"/>
    <w:basedOn w:val="BulletWithoutBulletWithinBulletPACKT"/>
    <w:uiPriority w:val="99"/>
    <w:rsid w:val="002B6910"/>
    <w:pPr>
      <w:ind w:left="1440"/>
    </w:pPr>
  </w:style>
  <w:style w:type="paragraph" w:customStyle="1" w:styleId="BulletWithoutBulletWithinNestedBulletEndPACKT">
    <w:name w:val="Bullet Without Bullet Within Nested Bullet End [PACKT]"/>
    <w:basedOn w:val="BulletWithoutBulletWithinNestedBulletPACKT"/>
    <w:uiPriority w:val="99"/>
    <w:rsid w:val="002B6910"/>
    <w:pPr>
      <w:spacing w:after="173"/>
    </w:pPr>
  </w:style>
  <w:style w:type="paragraph" w:customStyle="1" w:styleId="AppendixTitlePACKT">
    <w:name w:val="Appendix Title [PACKT]"/>
    <w:basedOn w:val="NormalPACKT"/>
    <w:uiPriority w:val="99"/>
    <w:rsid w:val="002B6910"/>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2B6910"/>
    <w:pPr>
      <w:numPr>
        <w:numId w:val="3"/>
      </w:numPr>
    </w:pPr>
  </w:style>
  <w:style w:type="numbering" w:customStyle="1" w:styleId="NumberedBulletWithinBullet">
    <w:name w:val="Numbered Bullet Within Bullet"/>
    <w:uiPriority w:val="99"/>
    <w:rsid w:val="002B6910"/>
    <w:pPr>
      <w:numPr>
        <w:numId w:val="3"/>
      </w:numPr>
    </w:pPr>
  </w:style>
  <w:style w:type="numbering" w:customStyle="1" w:styleId="RomanNumberedBullet">
    <w:name w:val="Roman Numbered Bullet"/>
    <w:uiPriority w:val="99"/>
    <w:rsid w:val="002B6910"/>
    <w:pPr>
      <w:numPr>
        <w:numId w:val="5"/>
      </w:numPr>
    </w:pPr>
  </w:style>
  <w:style w:type="numbering" w:customStyle="1" w:styleId="AlphabeticalBullet">
    <w:name w:val="Alphabetical Bullet"/>
    <w:uiPriority w:val="99"/>
    <w:rsid w:val="002B6910"/>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892808573">
      <w:bodyDiv w:val="1"/>
      <w:marLeft w:val="0"/>
      <w:marRight w:val="0"/>
      <w:marTop w:val="0"/>
      <w:marBottom w:val="0"/>
      <w:divBdr>
        <w:top w:val="none" w:sz="0" w:space="0" w:color="auto"/>
        <w:left w:val="none" w:sz="0" w:space="0" w:color="auto"/>
        <w:bottom w:val="none" w:sz="0" w:space="0" w:color="auto"/>
        <w:right w:val="none" w:sz="0" w:space="0" w:color="auto"/>
      </w:divBdr>
      <w:divsChild>
        <w:div w:id="559023634">
          <w:marLeft w:val="0"/>
          <w:marRight w:val="0"/>
          <w:marTop w:val="0"/>
          <w:marBottom w:val="0"/>
          <w:divBdr>
            <w:top w:val="none" w:sz="0" w:space="0" w:color="auto"/>
            <w:left w:val="none" w:sz="0" w:space="0" w:color="auto"/>
            <w:bottom w:val="none" w:sz="0" w:space="0" w:color="auto"/>
            <w:right w:val="none" w:sz="0" w:space="0" w:color="auto"/>
          </w:divBdr>
          <w:divsChild>
            <w:div w:id="1301569180">
              <w:marLeft w:val="0"/>
              <w:marRight w:val="0"/>
              <w:marTop w:val="0"/>
              <w:marBottom w:val="0"/>
              <w:divBdr>
                <w:top w:val="none" w:sz="0" w:space="0" w:color="auto"/>
                <w:left w:val="none" w:sz="0" w:space="0" w:color="auto"/>
                <w:bottom w:val="none" w:sz="0" w:space="0" w:color="auto"/>
                <w:right w:val="none" w:sz="0" w:space="0" w:color="auto"/>
              </w:divBdr>
              <w:divsChild>
                <w:div w:id="5052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032">
          <w:marLeft w:val="0"/>
          <w:marRight w:val="0"/>
          <w:marTop w:val="0"/>
          <w:marBottom w:val="0"/>
          <w:divBdr>
            <w:top w:val="none" w:sz="0" w:space="0" w:color="auto"/>
            <w:left w:val="none" w:sz="0" w:space="0" w:color="auto"/>
            <w:bottom w:val="none" w:sz="0" w:space="0" w:color="auto"/>
            <w:right w:val="none" w:sz="0" w:space="0" w:color="auto"/>
          </w:divBdr>
          <w:divsChild>
            <w:div w:id="815730839">
              <w:marLeft w:val="0"/>
              <w:marRight w:val="0"/>
              <w:marTop w:val="0"/>
              <w:marBottom w:val="0"/>
              <w:divBdr>
                <w:top w:val="none" w:sz="0" w:space="0" w:color="auto"/>
                <w:left w:val="none" w:sz="0" w:space="0" w:color="auto"/>
                <w:bottom w:val="none" w:sz="0" w:space="0" w:color="auto"/>
                <w:right w:val="none" w:sz="0" w:space="0" w:color="auto"/>
              </w:divBdr>
              <w:divsChild>
                <w:div w:id="22168465">
                  <w:marLeft w:val="0"/>
                  <w:marRight w:val="0"/>
                  <w:marTop w:val="0"/>
                  <w:marBottom w:val="0"/>
                  <w:divBdr>
                    <w:top w:val="none" w:sz="0" w:space="0" w:color="auto"/>
                    <w:left w:val="none" w:sz="0" w:space="0" w:color="auto"/>
                    <w:bottom w:val="none" w:sz="0" w:space="0" w:color="auto"/>
                    <w:right w:val="none" w:sz="0" w:space="0" w:color="auto"/>
                  </w:divBdr>
                  <w:divsChild>
                    <w:div w:id="17583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5682">
          <w:marLeft w:val="0"/>
          <w:marRight w:val="0"/>
          <w:marTop w:val="0"/>
          <w:marBottom w:val="0"/>
          <w:divBdr>
            <w:top w:val="none" w:sz="0" w:space="0" w:color="auto"/>
            <w:left w:val="none" w:sz="0" w:space="0" w:color="auto"/>
            <w:bottom w:val="none" w:sz="0" w:space="0" w:color="auto"/>
            <w:right w:val="none" w:sz="0" w:space="0" w:color="auto"/>
          </w:divBdr>
          <w:divsChild>
            <w:div w:id="1052848498">
              <w:marLeft w:val="0"/>
              <w:marRight w:val="0"/>
              <w:marTop w:val="0"/>
              <w:marBottom w:val="0"/>
              <w:divBdr>
                <w:top w:val="none" w:sz="0" w:space="0" w:color="auto"/>
                <w:left w:val="none" w:sz="0" w:space="0" w:color="auto"/>
                <w:bottom w:val="none" w:sz="0" w:space="0" w:color="auto"/>
                <w:right w:val="none" w:sz="0" w:space="0" w:color="auto"/>
              </w:divBdr>
              <w:divsChild>
                <w:div w:id="488405449">
                  <w:marLeft w:val="0"/>
                  <w:marRight w:val="0"/>
                  <w:marTop w:val="0"/>
                  <w:marBottom w:val="0"/>
                  <w:divBdr>
                    <w:top w:val="none" w:sz="0" w:space="0" w:color="auto"/>
                    <w:left w:val="none" w:sz="0" w:space="0" w:color="auto"/>
                    <w:bottom w:val="none" w:sz="0" w:space="0" w:color="auto"/>
                    <w:right w:val="none" w:sz="0" w:space="0" w:color="auto"/>
                  </w:divBdr>
                  <w:divsChild>
                    <w:div w:id="712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603">
              <w:marLeft w:val="0"/>
              <w:marRight w:val="0"/>
              <w:marTop w:val="0"/>
              <w:marBottom w:val="0"/>
              <w:divBdr>
                <w:top w:val="none" w:sz="0" w:space="0" w:color="auto"/>
                <w:left w:val="none" w:sz="0" w:space="0" w:color="auto"/>
                <w:bottom w:val="none" w:sz="0" w:space="0" w:color="auto"/>
                <w:right w:val="none" w:sz="0" w:space="0" w:color="auto"/>
              </w:divBdr>
              <w:divsChild>
                <w:div w:id="58019652">
                  <w:marLeft w:val="0"/>
                  <w:marRight w:val="0"/>
                  <w:marTop w:val="0"/>
                  <w:marBottom w:val="0"/>
                  <w:divBdr>
                    <w:top w:val="none" w:sz="0" w:space="0" w:color="auto"/>
                    <w:left w:val="none" w:sz="0" w:space="0" w:color="auto"/>
                    <w:bottom w:val="none" w:sz="0" w:space="0" w:color="auto"/>
                    <w:right w:val="none" w:sz="0" w:space="0" w:color="auto"/>
                  </w:divBdr>
                </w:div>
                <w:div w:id="17049084">
                  <w:marLeft w:val="0"/>
                  <w:marRight w:val="0"/>
                  <w:marTop w:val="0"/>
                  <w:marBottom w:val="0"/>
                  <w:divBdr>
                    <w:top w:val="none" w:sz="0" w:space="0" w:color="auto"/>
                    <w:left w:val="none" w:sz="0" w:space="0" w:color="auto"/>
                    <w:bottom w:val="none" w:sz="0" w:space="0" w:color="auto"/>
                    <w:right w:val="none" w:sz="0" w:space="0" w:color="auto"/>
                  </w:divBdr>
                </w:div>
                <w:div w:id="1473862507">
                  <w:marLeft w:val="0"/>
                  <w:marRight w:val="0"/>
                  <w:marTop w:val="0"/>
                  <w:marBottom w:val="0"/>
                  <w:divBdr>
                    <w:top w:val="none" w:sz="0" w:space="0" w:color="auto"/>
                    <w:left w:val="none" w:sz="0" w:space="0" w:color="auto"/>
                    <w:bottom w:val="none" w:sz="0" w:space="0" w:color="auto"/>
                    <w:right w:val="none" w:sz="0" w:space="0" w:color="auto"/>
                  </w:divBdr>
                </w:div>
                <w:div w:id="1186942359">
                  <w:marLeft w:val="0"/>
                  <w:marRight w:val="0"/>
                  <w:marTop w:val="0"/>
                  <w:marBottom w:val="0"/>
                  <w:divBdr>
                    <w:top w:val="none" w:sz="0" w:space="0" w:color="auto"/>
                    <w:left w:val="none" w:sz="0" w:space="0" w:color="auto"/>
                    <w:bottom w:val="none" w:sz="0" w:space="0" w:color="auto"/>
                    <w:right w:val="none" w:sz="0" w:space="0" w:color="auto"/>
                  </w:divBdr>
                </w:div>
                <w:div w:id="1138646270">
                  <w:marLeft w:val="0"/>
                  <w:marRight w:val="0"/>
                  <w:marTop w:val="0"/>
                  <w:marBottom w:val="0"/>
                  <w:divBdr>
                    <w:top w:val="none" w:sz="0" w:space="0" w:color="auto"/>
                    <w:left w:val="none" w:sz="0" w:space="0" w:color="auto"/>
                    <w:bottom w:val="none" w:sz="0" w:space="0" w:color="auto"/>
                    <w:right w:val="none" w:sz="0" w:space="0" w:color="auto"/>
                  </w:divBdr>
                </w:div>
                <w:div w:id="361053698">
                  <w:marLeft w:val="0"/>
                  <w:marRight w:val="0"/>
                  <w:marTop w:val="0"/>
                  <w:marBottom w:val="0"/>
                  <w:divBdr>
                    <w:top w:val="none" w:sz="0" w:space="0" w:color="auto"/>
                    <w:left w:val="none" w:sz="0" w:space="0" w:color="auto"/>
                    <w:bottom w:val="none" w:sz="0" w:space="0" w:color="auto"/>
                    <w:right w:val="none" w:sz="0" w:space="0" w:color="auto"/>
                  </w:divBdr>
                </w:div>
                <w:div w:id="1528955287">
                  <w:marLeft w:val="0"/>
                  <w:marRight w:val="0"/>
                  <w:marTop w:val="0"/>
                  <w:marBottom w:val="0"/>
                  <w:divBdr>
                    <w:top w:val="none" w:sz="0" w:space="0" w:color="auto"/>
                    <w:left w:val="none" w:sz="0" w:space="0" w:color="auto"/>
                    <w:bottom w:val="none" w:sz="0" w:space="0" w:color="auto"/>
                    <w:right w:val="none" w:sz="0" w:space="0" w:color="auto"/>
                  </w:divBdr>
                </w:div>
                <w:div w:id="1967201646">
                  <w:marLeft w:val="0"/>
                  <w:marRight w:val="0"/>
                  <w:marTop w:val="0"/>
                  <w:marBottom w:val="0"/>
                  <w:divBdr>
                    <w:top w:val="none" w:sz="0" w:space="0" w:color="auto"/>
                    <w:left w:val="none" w:sz="0" w:space="0" w:color="auto"/>
                    <w:bottom w:val="none" w:sz="0" w:space="0" w:color="auto"/>
                    <w:right w:val="none" w:sz="0" w:space="0" w:color="auto"/>
                  </w:divBdr>
                </w:div>
                <w:div w:id="278535450">
                  <w:marLeft w:val="0"/>
                  <w:marRight w:val="0"/>
                  <w:marTop w:val="0"/>
                  <w:marBottom w:val="0"/>
                  <w:divBdr>
                    <w:top w:val="none" w:sz="0" w:space="0" w:color="auto"/>
                    <w:left w:val="none" w:sz="0" w:space="0" w:color="auto"/>
                    <w:bottom w:val="none" w:sz="0" w:space="0" w:color="auto"/>
                    <w:right w:val="none" w:sz="0" w:space="0" w:color="auto"/>
                  </w:divBdr>
                </w:div>
                <w:div w:id="2023579776">
                  <w:marLeft w:val="0"/>
                  <w:marRight w:val="0"/>
                  <w:marTop w:val="0"/>
                  <w:marBottom w:val="0"/>
                  <w:divBdr>
                    <w:top w:val="none" w:sz="0" w:space="0" w:color="auto"/>
                    <w:left w:val="none" w:sz="0" w:space="0" w:color="auto"/>
                    <w:bottom w:val="none" w:sz="0" w:space="0" w:color="auto"/>
                    <w:right w:val="none" w:sz="0" w:space="0" w:color="auto"/>
                  </w:divBdr>
                </w:div>
                <w:div w:id="1106577920">
                  <w:marLeft w:val="0"/>
                  <w:marRight w:val="0"/>
                  <w:marTop w:val="0"/>
                  <w:marBottom w:val="0"/>
                  <w:divBdr>
                    <w:top w:val="none" w:sz="0" w:space="0" w:color="auto"/>
                    <w:left w:val="none" w:sz="0" w:space="0" w:color="auto"/>
                    <w:bottom w:val="none" w:sz="0" w:space="0" w:color="auto"/>
                    <w:right w:val="none" w:sz="0" w:space="0" w:color="auto"/>
                  </w:divBdr>
                </w:div>
                <w:div w:id="948200030">
                  <w:marLeft w:val="0"/>
                  <w:marRight w:val="0"/>
                  <w:marTop w:val="0"/>
                  <w:marBottom w:val="0"/>
                  <w:divBdr>
                    <w:top w:val="none" w:sz="0" w:space="0" w:color="auto"/>
                    <w:left w:val="none" w:sz="0" w:space="0" w:color="auto"/>
                    <w:bottom w:val="none" w:sz="0" w:space="0" w:color="auto"/>
                    <w:right w:val="none" w:sz="0" w:space="0" w:color="auto"/>
                  </w:divBdr>
                </w:div>
                <w:div w:id="1243905085">
                  <w:marLeft w:val="0"/>
                  <w:marRight w:val="0"/>
                  <w:marTop w:val="0"/>
                  <w:marBottom w:val="0"/>
                  <w:divBdr>
                    <w:top w:val="none" w:sz="0" w:space="0" w:color="auto"/>
                    <w:left w:val="none" w:sz="0" w:space="0" w:color="auto"/>
                    <w:bottom w:val="none" w:sz="0" w:space="0" w:color="auto"/>
                    <w:right w:val="none" w:sz="0" w:space="0" w:color="auto"/>
                  </w:divBdr>
                </w:div>
                <w:div w:id="1379476556">
                  <w:marLeft w:val="0"/>
                  <w:marRight w:val="0"/>
                  <w:marTop w:val="0"/>
                  <w:marBottom w:val="0"/>
                  <w:divBdr>
                    <w:top w:val="none" w:sz="0" w:space="0" w:color="auto"/>
                    <w:left w:val="none" w:sz="0" w:space="0" w:color="auto"/>
                    <w:bottom w:val="none" w:sz="0" w:space="0" w:color="auto"/>
                    <w:right w:val="none" w:sz="0" w:space="0" w:color="auto"/>
                  </w:divBdr>
                </w:div>
                <w:div w:id="208687908">
                  <w:marLeft w:val="0"/>
                  <w:marRight w:val="0"/>
                  <w:marTop w:val="0"/>
                  <w:marBottom w:val="0"/>
                  <w:divBdr>
                    <w:top w:val="none" w:sz="0" w:space="0" w:color="auto"/>
                    <w:left w:val="none" w:sz="0" w:space="0" w:color="auto"/>
                    <w:bottom w:val="none" w:sz="0" w:space="0" w:color="auto"/>
                    <w:right w:val="none" w:sz="0" w:space="0" w:color="auto"/>
                  </w:divBdr>
                </w:div>
                <w:div w:id="7372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6499">
          <w:marLeft w:val="0"/>
          <w:marRight w:val="0"/>
          <w:marTop w:val="0"/>
          <w:marBottom w:val="0"/>
          <w:divBdr>
            <w:top w:val="none" w:sz="0" w:space="0" w:color="auto"/>
            <w:left w:val="none" w:sz="0" w:space="0" w:color="auto"/>
            <w:bottom w:val="none" w:sz="0" w:space="0" w:color="auto"/>
            <w:right w:val="none" w:sz="0" w:space="0" w:color="auto"/>
          </w:divBdr>
          <w:divsChild>
            <w:div w:id="1209294117">
              <w:marLeft w:val="0"/>
              <w:marRight w:val="0"/>
              <w:marTop w:val="0"/>
              <w:marBottom w:val="0"/>
              <w:divBdr>
                <w:top w:val="none" w:sz="0" w:space="0" w:color="auto"/>
                <w:left w:val="none" w:sz="0" w:space="0" w:color="auto"/>
                <w:bottom w:val="none" w:sz="0" w:space="0" w:color="auto"/>
                <w:right w:val="none" w:sz="0" w:space="0" w:color="auto"/>
              </w:divBdr>
              <w:divsChild>
                <w:div w:id="1159535002">
                  <w:marLeft w:val="0"/>
                  <w:marRight w:val="0"/>
                  <w:marTop w:val="0"/>
                  <w:marBottom w:val="0"/>
                  <w:divBdr>
                    <w:top w:val="none" w:sz="0" w:space="0" w:color="auto"/>
                    <w:left w:val="none" w:sz="0" w:space="0" w:color="auto"/>
                    <w:bottom w:val="none" w:sz="0" w:space="0" w:color="auto"/>
                    <w:right w:val="none" w:sz="0" w:space="0" w:color="auto"/>
                  </w:divBdr>
                  <w:divsChild>
                    <w:div w:id="15828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4274">
              <w:marLeft w:val="0"/>
              <w:marRight w:val="0"/>
              <w:marTop w:val="0"/>
              <w:marBottom w:val="240"/>
              <w:divBdr>
                <w:top w:val="none" w:sz="0" w:space="0" w:color="auto"/>
                <w:left w:val="none" w:sz="0" w:space="0" w:color="auto"/>
                <w:bottom w:val="none" w:sz="0" w:space="0" w:color="auto"/>
                <w:right w:val="none" w:sz="0" w:space="0" w:color="auto"/>
              </w:divBdr>
            </w:div>
            <w:div w:id="214971033">
              <w:marLeft w:val="0"/>
              <w:marRight w:val="0"/>
              <w:marTop w:val="0"/>
              <w:marBottom w:val="240"/>
              <w:divBdr>
                <w:top w:val="none" w:sz="0" w:space="0" w:color="auto"/>
                <w:left w:val="none" w:sz="0" w:space="0" w:color="auto"/>
                <w:bottom w:val="none" w:sz="0" w:space="0" w:color="auto"/>
                <w:right w:val="none" w:sz="0" w:space="0" w:color="auto"/>
              </w:divBdr>
            </w:div>
            <w:div w:id="750128232">
              <w:marLeft w:val="0"/>
              <w:marRight w:val="0"/>
              <w:marTop w:val="0"/>
              <w:marBottom w:val="240"/>
              <w:divBdr>
                <w:top w:val="none" w:sz="0" w:space="0" w:color="auto"/>
                <w:left w:val="none" w:sz="0" w:space="0" w:color="auto"/>
                <w:bottom w:val="none" w:sz="0" w:space="0" w:color="auto"/>
                <w:right w:val="none" w:sz="0" w:space="0" w:color="auto"/>
              </w:divBdr>
            </w:div>
            <w:div w:id="1942177580">
              <w:marLeft w:val="0"/>
              <w:marRight w:val="0"/>
              <w:marTop w:val="0"/>
              <w:marBottom w:val="240"/>
              <w:divBdr>
                <w:top w:val="none" w:sz="0" w:space="0" w:color="auto"/>
                <w:left w:val="none" w:sz="0" w:space="0" w:color="auto"/>
                <w:bottom w:val="none" w:sz="0" w:space="0" w:color="auto"/>
                <w:right w:val="none" w:sz="0" w:space="0" w:color="auto"/>
              </w:divBdr>
            </w:div>
            <w:div w:id="4747000">
              <w:marLeft w:val="0"/>
              <w:marRight w:val="0"/>
              <w:marTop w:val="0"/>
              <w:marBottom w:val="240"/>
              <w:divBdr>
                <w:top w:val="none" w:sz="0" w:space="0" w:color="auto"/>
                <w:left w:val="none" w:sz="0" w:space="0" w:color="auto"/>
                <w:bottom w:val="none" w:sz="0" w:space="0" w:color="auto"/>
                <w:right w:val="none" w:sz="0" w:space="0" w:color="auto"/>
              </w:divBdr>
            </w:div>
          </w:divsChild>
        </w:div>
        <w:div w:id="526991703">
          <w:marLeft w:val="0"/>
          <w:marRight w:val="0"/>
          <w:marTop w:val="0"/>
          <w:marBottom w:val="0"/>
          <w:divBdr>
            <w:top w:val="none" w:sz="0" w:space="0" w:color="auto"/>
            <w:left w:val="none" w:sz="0" w:space="0" w:color="auto"/>
            <w:bottom w:val="none" w:sz="0" w:space="0" w:color="auto"/>
            <w:right w:val="none" w:sz="0" w:space="0" w:color="auto"/>
          </w:divBdr>
          <w:divsChild>
            <w:div w:id="412319036">
              <w:marLeft w:val="0"/>
              <w:marRight w:val="0"/>
              <w:marTop w:val="0"/>
              <w:marBottom w:val="0"/>
              <w:divBdr>
                <w:top w:val="none" w:sz="0" w:space="0" w:color="auto"/>
                <w:left w:val="none" w:sz="0" w:space="0" w:color="auto"/>
                <w:bottom w:val="none" w:sz="0" w:space="0" w:color="auto"/>
                <w:right w:val="none" w:sz="0" w:space="0" w:color="auto"/>
              </w:divBdr>
              <w:divsChild>
                <w:div w:id="753355722">
                  <w:marLeft w:val="0"/>
                  <w:marRight w:val="0"/>
                  <w:marTop w:val="0"/>
                  <w:marBottom w:val="0"/>
                  <w:divBdr>
                    <w:top w:val="none" w:sz="0" w:space="0" w:color="auto"/>
                    <w:left w:val="none" w:sz="0" w:space="0" w:color="auto"/>
                    <w:bottom w:val="none" w:sz="0" w:space="0" w:color="auto"/>
                    <w:right w:val="none" w:sz="0" w:space="0" w:color="auto"/>
                  </w:divBdr>
                  <w:divsChild>
                    <w:div w:id="416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36309">
          <w:marLeft w:val="0"/>
          <w:marRight w:val="0"/>
          <w:marTop w:val="0"/>
          <w:marBottom w:val="0"/>
          <w:divBdr>
            <w:top w:val="none" w:sz="0" w:space="0" w:color="auto"/>
            <w:left w:val="none" w:sz="0" w:space="0" w:color="auto"/>
            <w:bottom w:val="none" w:sz="0" w:space="0" w:color="auto"/>
            <w:right w:val="none" w:sz="0" w:space="0" w:color="auto"/>
          </w:divBdr>
          <w:divsChild>
            <w:div w:id="531694784">
              <w:marLeft w:val="0"/>
              <w:marRight w:val="0"/>
              <w:marTop w:val="0"/>
              <w:marBottom w:val="0"/>
              <w:divBdr>
                <w:top w:val="none" w:sz="0" w:space="0" w:color="auto"/>
                <w:left w:val="none" w:sz="0" w:space="0" w:color="auto"/>
                <w:bottom w:val="none" w:sz="0" w:space="0" w:color="auto"/>
                <w:right w:val="none" w:sz="0" w:space="0" w:color="auto"/>
              </w:divBdr>
              <w:divsChild>
                <w:div w:id="461730905">
                  <w:marLeft w:val="0"/>
                  <w:marRight w:val="0"/>
                  <w:marTop w:val="0"/>
                  <w:marBottom w:val="0"/>
                  <w:divBdr>
                    <w:top w:val="none" w:sz="0" w:space="0" w:color="auto"/>
                    <w:left w:val="none" w:sz="0" w:space="0" w:color="auto"/>
                    <w:bottom w:val="none" w:sz="0" w:space="0" w:color="auto"/>
                    <w:right w:val="none" w:sz="0" w:space="0" w:color="auto"/>
                  </w:divBdr>
                  <w:divsChild>
                    <w:div w:id="119468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7969">
      <w:bodyDiv w:val="1"/>
      <w:marLeft w:val="0"/>
      <w:marRight w:val="0"/>
      <w:marTop w:val="0"/>
      <w:marBottom w:val="0"/>
      <w:divBdr>
        <w:top w:val="none" w:sz="0" w:space="0" w:color="auto"/>
        <w:left w:val="none" w:sz="0" w:space="0" w:color="auto"/>
        <w:bottom w:val="none" w:sz="0" w:space="0" w:color="auto"/>
        <w:right w:val="none" w:sz="0" w:space="0" w:color="auto"/>
      </w:divBdr>
      <w:divsChild>
        <w:div w:id="1089889131">
          <w:marLeft w:val="0"/>
          <w:marRight w:val="0"/>
          <w:marTop w:val="0"/>
          <w:marBottom w:val="0"/>
          <w:divBdr>
            <w:top w:val="none" w:sz="0" w:space="0" w:color="auto"/>
            <w:left w:val="none" w:sz="0" w:space="0" w:color="auto"/>
            <w:bottom w:val="none" w:sz="0" w:space="0" w:color="auto"/>
            <w:right w:val="none" w:sz="0" w:space="0" w:color="auto"/>
          </w:divBdr>
          <w:divsChild>
            <w:div w:id="115947452">
              <w:marLeft w:val="0"/>
              <w:marRight w:val="0"/>
              <w:marTop w:val="0"/>
              <w:marBottom w:val="0"/>
              <w:divBdr>
                <w:top w:val="none" w:sz="0" w:space="0" w:color="auto"/>
                <w:left w:val="none" w:sz="0" w:space="0" w:color="auto"/>
                <w:bottom w:val="none" w:sz="0" w:space="0" w:color="auto"/>
                <w:right w:val="none" w:sz="0" w:space="0" w:color="auto"/>
              </w:divBdr>
              <w:divsChild>
                <w:div w:id="14175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4521">
          <w:marLeft w:val="0"/>
          <w:marRight w:val="0"/>
          <w:marTop w:val="0"/>
          <w:marBottom w:val="0"/>
          <w:divBdr>
            <w:top w:val="none" w:sz="0" w:space="0" w:color="auto"/>
            <w:left w:val="none" w:sz="0" w:space="0" w:color="auto"/>
            <w:bottom w:val="none" w:sz="0" w:space="0" w:color="auto"/>
            <w:right w:val="none" w:sz="0" w:space="0" w:color="auto"/>
          </w:divBdr>
          <w:divsChild>
            <w:div w:id="1080062042">
              <w:marLeft w:val="0"/>
              <w:marRight w:val="0"/>
              <w:marTop w:val="0"/>
              <w:marBottom w:val="0"/>
              <w:divBdr>
                <w:top w:val="none" w:sz="0" w:space="0" w:color="auto"/>
                <w:left w:val="none" w:sz="0" w:space="0" w:color="auto"/>
                <w:bottom w:val="none" w:sz="0" w:space="0" w:color="auto"/>
                <w:right w:val="none" w:sz="0" w:space="0" w:color="auto"/>
              </w:divBdr>
              <w:divsChild>
                <w:div w:id="1191186858">
                  <w:marLeft w:val="0"/>
                  <w:marRight w:val="0"/>
                  <w:marTop w:val="0"/>
                  <w:marBottom w:val="0"/>
                  <w:divBdr>
                    <w:top w:val="none" w:sz="0" w:space="0" w:color="auto"/>
                    <w:left w:val="none" w:sz="0" w:space="0" w:color="auto"/>
                    <w:bottom w:val="none" w:sz="0" w:space="0" w:color="auto"/>
                    <w:right w:val="none" w:sz="0" w:space="0" w:color="auto"/>
                  </w:divBdr>
                  <w:divsChild>
                    <w:div w:id="8741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29234">
          <w:marLeft w:val="0"/>
          <w:marRight w:val="0"/>
          <w:marTop w:val="0"/>
          <w:marBottom w:val="0"/>
          <w:divBdr>
            <w:top w:val="none" w:sz="0" w:space="0" w:color="auto"/>
            <w:left w:val="none" w:sz="0" w:space="0" w:color="auto"/>
            <w:bottom w:val="none" w:sz="0" w:space="0" w:color="auto"/>
            <w:right w:val="none" w:sz="0" w:space="0" w:color="auto"/>
          </w:divBdr>
          <w:divsChild>
            <w:div w:id="1985620058">
              <w:marLeft w:val="0"/>
              <w:marRight w:val="0"/>
              <w:marTop w:val="0"/>
              <w:marBottom w:val="0"/>
              <w:divBdr>
                <w:top w:val="none" w:sz="0" w:space="0" w:color="auto"/>
                <w:left w:val="none" w:sz="0" w:space="0" w:color="auto"/>
                <w:bottom w:val="none" w:sz="0" w:space="0" w:color="auto"/>
                <w:right w:val="none" w:sz="0" w:space="0" w:color="auto"/>
              </w:divBdr>
              <w:divsChild>
                <w:div w:id="713386411">
                  <w:marLeft w:val="0"/>
                  <w:marRight w:val="0"/>
                  <w:marTop w:val="0"/>
                  <w:marBottom w:val="0"/>
                  <w:divBdr>
                    <w:top w:val="none" w:sz="0" w:space="0" w:color="auto"/>
                    <w:left w:val="none" w:sz="0" w:space="0" w:color="auto"/>
                    <w:bottom w:val="none" w:sz="0" w:space="0" w:color="auto"/>
                    <w:right w:val="none" w:sz="0" w:space="0" w:color="auto"/>
                  </w:divBdr>
                  <w:divsChild>
                    <w:div w:id="168670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21370">
              <w:marLeft w:val="0"/>
              <w:marRight w:val="0"/>
              <w:marTop w:val="0"/>
              <w:marBottom w:val="0"/>
              <w:divBdr>
                <w:top w:val="none" w:sz="0" w:space="0" w:color="auto"/>
                <w:left w:val="none" w:sz="0" w:space="0" w:color="auto"/>
                <w:bottom w:val="none" w:sz="0" w:space="0" w:color="auto"/>
                <w:right w:val="none" w:sz="0" w:space="0" w:color="auto"/>
              </w:divBdr>
              <w:divsChild>
                <w:div w:id="547844374">
                  <w:marLeft w:val="0"/>
                  <w:marRight w:val="0"/>
                  <w:marTop w:val="0"/>
                  <w:marBottom w:val="0"/>
                  <w:divBdr>
                    <w:top w:val="none" w:sz="0" w:space="0" w:color="auto"/>
                    <w:left w:val="none" w:sz="0" w:space="0" w:color="auto"/>
                    <w:bottom w:val="none" w:sz="0" w:space="0" w:color="auto"/>
                    <w:right w:val="none" w:sz="0" w:space="0" w:color="auto"/>
                  </w:divBdr>
                </w:div>
                <w:div w:id="1950895758">
                  <w:marLeft w:val="0"/>
                  <w:marRight w:val="0"/>
                  <w:marTop w:val="0"/>
                  <w:marBottom w:val="0"/>
                  <w:divBdr>
                    <w:top w:val="none" w:sz="0" w:space="0" w:color="auto"/>
                    <w:left w:val="none" w:sz="0" w:space="0" w:color="auto"/>
                    <w:bottom w:val="none" w:sz="0" w:space="0" w:color="auto"/>
                    <w:right w:val="none" w:sz="0" w:space="0" w:color="auto"/>
                  </w:divBdr>
                </w:div>
                <w:div w:id="922765702">
                  <w:marLeft w:val="0"/>
                  <w:marRight w:val="0"/>
                  <w:marTop w:val="0"/>
                  <w:marBottom w:val="0"/>
                  <w:divBdr>
                    <w:top w:val="none" w:sz="0" w:space="0" w:color="auto"/>
                    <w:left w:val="none" w:sz="0" w:space="0" w:color="auto"/>
                    <w:bottom w:val="none" w:sz="0" w:space="0" w:color="auto"/>
                    <w:right w:val="none" w:sz="0" w:space="0" w:color="auto"/>
                  </w:divBdr>
                </w:div>
                <w:div w:id="1038509861">
                  <w:marLeft w:val="0"/>
                  <w:marRight w:val="0"/>
                  <w:marTop w:val="0"/>
                  <w:marBottom w:val="0"/>
                  <w:divBdr>
                    <w:top w:val="none" w:sz="0" w:space="0" w:color="auto"/>
                    <w:left w:val="none" w:sz="0" w:space="0" w:color="auto"/>
                    <w:bottom w:val="none" w:sz="0" w:space="0" w:color="auto"/>
                    <w:right w:val="none" w:sz="0" w:space="0" w:color="auto"/>
                  </w:divBdr>
                </w:div>
                <w:div w:id="449857277">
                  <w:marLeft w:val="0"/>
                  <w:marRight w:val="0"/>
                  <w:marTop w:val="0"/>
                  <w:marBottom w:val="0"/>
                  <w:divBdr>
                    <w:top w:val="none" w:sz="0" w:space="0" w:color="auto"/>
                    <w:left w:val="none" w:sz="0" w:space="0" w:color="auto"/>
                    <w:bottom w:val="none" w:sz="0" w:space="0" w:color="auto"/>
                    <w:right w:val="none" w:sz="0" w:space="0" w:color="auto"/>
                  </w:divBdr>
                </w:div>
                <w:div w:id="1923030888">
                  <w:marLeft w:val="0"/>
                  <w:marRight w:val="0"/>
                  <w:marTop w:val="0"/>
                  <w:marBottom w:val="0"/>
                  <w:divBdr>
                    <w:top w:val="none" w:sz="0" w:space="0" w:color="auto"/>
                    <w:left w:val="none" w:sz="0" w:space="0" w:color="auto"/>
                    <w:bottom w:val="none" w:sz="0" w:space="0" w:color="auto"/>
                    <w:right w:val="none" w:sz="0" w:space="0" w:color="auto"/>
                  </w:divBdr>
                </w:div>
                <w:div w:id="1684824370">
                  <w:marLeft w:val="0"/>
                  <w:marRight w:val="0"/>
                  <w:marTop w:val="0"/>
                  <w:marBottom w:val="0"/>
                  <w:divBdr>
                    <w:top w:val="none" w:sz="0" w:space="0" w:color="auto"/>
                    <w:left w:val="none" w:sz="0" w:space="0" w:color="auto"/>
                    <w:bottom w:val="none" w:sz="0" w:space="0" w:color="auto"/>
                    <w:right w:val="none" w:sz="0" w:space="0" w:color="auto"/>
                  </w:divBdr>
                </w:div>
                <w:div w:id="1545555653">
                  <w:marLeft w:val="0"/>
                  <w:marRight w:val="0"/>
                  <w:marTop w:val="0"/>
                  <w:marBottom w:val="0"/>
                  <w:divBdr>
                    <w:top w:val="none" w:sz="0" w:space="0" w:color="auto"/>
                    <w:left w:val="none" w:sz="0" w:space="0" w:color="auto"/>
                    <w:bottom w:val="none" w:sz="0" w:space="0" w:color="auto"/>
                    <w:right w:val="none" w:sz="0" w:space="0" w:color="auto"/>
                  </w:divBdr>
                </w:div>
                <w:div w:id="233662673">
                  <w:marLeft w:val="0"/>
                  <w:marRight w:val="0"/>
                  <w:marTop w:val="0"/>
                  <w:marBottom w:val="0"/>
                  <w:divBdr>
                    <w:top w:val="none" w:sz="0" w:space="0" w:color="auto"/>
                    <w:left w:val="none" w:sz="0" w:space="0" w:color="auto"/>
                    <w:bottom w:val="none" w:sz="0" w:space="0" w:color="auto"/>
                    <w:right w:val="none" w:sz="0" w:space="0" w:color="auto"/>
                  </w:divBdr>
                </w:div>
                <w:div w:id="791555256">
                  <w:marLeft w:val="0"/>
                  <w:marRight w:val="0"/>
                  <w:marTop w:val="0"/>
                  <w:marBottom w:val="0"/>
                  <w:divBdr>
                    <w:top w:val="none" w:sz="0" w:space="0" w:color="auto"/>
                    <w:left w:val="none" w:sz="0" w:space="0" w:color="auto"/>
                    <w:bottom w:val="none" w:sz="0" w:space="0" w:color="auto"/>
                    <w:right w:val="none" w:sz="0" w:space="0" w:color="auto"/>
                  </w:divBdr>
                </w:div>
                <w:div w:id="427503983">
                  <w:marLeft w:val="0"/>
                  <w:marRight w:val="0"/>
                  <w:marTop w:val="0"/>
                  <w:marBottom w:val="0"/>
                  <w:divBdr>
                    <w:top w:val="none" w:sz="0" w:space="0" w:color="auto"/>
                    <w:left w:val="none" w:sz="0" w:space="0" w:color="auto"/>
                    <w:bottom w:val="none" w:sz="0" w:space="0" w:color="auto"/>
                    <w:right w:val="none" w:sz="0" w:space="0" w:color="auto"/>
                  </w:divBdr>
                </w:div>
                <w:div w:id="112213665">
                  <w:marLeft w:val="0"/>
                  <w:marRight w:val="0"/>
                  <w:marTop w:val="0"/>
                  <w:marBottom w:val="0"/>
                  <w:divBdr>
                    <w:top w:val="none" w:sz="0" w:space="0" w:color="auto"/>
                    <w:left w:val="none" w:sz="0" w:space="0" w:color="auto"/>
                    <w:bottom w:val="none" w:sz="0" w:space="0" w:color="auto"/>
                    <w:right w:val="none" w:sz="0" w:space="0" w:color="auto"/>
                  </w:divBdr>
                </w:div>
                <w:div w:id="1246765953">
                  <w:marLeft w:val="0"/>
                  <w:marRight w:val="0"/>
                  <w:marTop w:val="0"/>
                  <w:marBottom w:val="0"/>
                  <w:divBdr>
                    <w:top w:val="none" w:sz="0" w:space="0" w:color="auto"/>
                    <w:left w:val="none" w:sz="0" w:space="0" w:color="auto"/>
                    <w:bottom w:val="none" w:sz="0" w:space="0" w:color="auto"/>
                    <w:right w:val="none" w:sz="0" w:space="0" w:color="auto"/>
                  </w:divBdr>
                </w:div>
                <w:div w:id="759109391">
                  <w:marLeft w:val="0"/>
                  <w:marRight w:val="0"/>
                  <w:marTop w:val="0"/>
                  <w:marBottom w:val="0"/>
                  <w:divBdr>
                    <w:top w:val="none" w:sz="0" w:space="0" w:color="auto"/>
                    <w:left w:val="none" w:sz="0" w:space="0" w:color="auto"/>
                    <w:bottom w:val="none" w:sz="0" w:space="0" w:color="auto"/>
                    <w:right w:val="none" w:sz="0" w:space="0" w:color="auto"/>
                  </w:divBdr>
                </w:div>
                <w:div w:id="427433686">
                  <w:marLeft w:val="0"/>
                  <w:marRight w:val="0"/>
                  <w:marTop w:val="0"/>
                  <w:marBottom w:val="0"/>
                  <w:divBdr>
                    <w:top w:val="none" w:sz="0" w:space="0" w:color="auto"/>
                    <w:left w:val="none" w:sz="0" w:space="0" w:color="auto"/>
                    <w:bottom w:val="none" w:sz="0" w:space="0" w:color="auto"/>
                    <w:right w:val="none" w:sz="0" w:space="0" w:color="auto"/>
                  </w:divBdr>
                </w:div>
                <w:div w:id="104693141">
                  <w:marLeft w:val="0"/>
                  <w:marRight w:val="0"/>
                  <w:marTop w:val="0"/>
                  <w:marBottom w:val="0"/>
                  <w:divBdr>
                    <w:top w:val="none" w:sz="0" w:space="0" w:color="auto"/>
                    <w:left w:val="none" w:sz="0" w:space="0" w:color="auto"/>
                    <w:bottom w:val="none" w:sz="0" w:space="0" w:color="auto"/>
                    <w:right w:val="none" w:sz="0" w:space="0" w:color="auto"/>
                  </w:divBdr>
                </w:div>
                <w:div w:id="1785223683">
                  <w:marLeft w:val="0"/>
                  <w:marRight w:val="0"/>
                  <w:marTop w:val="0"/>
                  <w:marBottom w:val="0"/>
                  <w:divBdr>
                    <w:top w:val="none" w:sz="0" w:space="0" w:color="auto"/>
                    <w:left w:val="none" w:sz="0" w:space="0" w:color="auto"/>
                    <w:bottom w:val="none" w:sz="0" w:space="0" w:color="auto"/>
                    <w:right w:val="none" w:sz="0" w:space="0" w:color="auto"/>
                  </w:divBdr>
                </w:div>
                <w:div w:id="13053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0611">
          <w:marLeft w:val="0"/>
          <w:marRight w:val="0"/>
          <w:marTop w:val="0"/>
          <w:marBottom w:val="0"/>
          <w:divBdr>
            <w:top w:val="none" w:sz="0" w:space="0" w:color="auto"/>
            <w:left w:val="none" w:sz="0" w:space="0" w:color="auto"/>
            <w:bottom w:val="none" w:sz="0" w:space="0" w:color="auto"/>
            <w:right w:val="none" w:sz="0" w:space="0" w:color="auto"/>
          </w:divBdr>
          <w:divsChild>
            <w:div w:id="963847646">
              <w:marLeft w:val="0"/>
              <w:marRight w:val="0"/>
              <w:marTop w:val="0"/>
              <w:marBottom w:val="0"/>
              <w:divBdr>
                <w:top w:val="none" w:sz="0" w:space="0" w:color="auto"/>
                <w:left w:val="none" w:sz="0" w:space="0" w:color="auto"/>
                <w:bottom w:val="none" w:sz="0" w:space="0" w:color="auto"/>
                <w:right w:val="none" w:sz="0" w:space="0" w:color="auto"/>
              </w:divBdr>
              <w:divsChild>
                <w:div w:id="1538665640">
                  <w:marLeft w:val="0"/>
                  <w:marRight w:val="0"/>
                  <w:marTop w:val="0"/>
                  <w:marBottom w:val="0"/>
                  <w:divBdr>
                    <w:top w:val="none" w:sz="0" w:space="0" w:color="auto"/>
                    <w:left w:val="none" w:sz="0" w:space="0" w:color="auto"/>
                    <w:bottom w:val="none" w:sz="0" w:space="0" w:color="auto"/>
                    <w:right w:val="none" w:sz="0" w:space="0" w:color="auto"/>
                  </w:divBdr>
                  <w:divsChild>
                    <w:div w:id="20403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4684">
              <w:marLeft w:val="0"/>
              <w:marRight w:val="0"/>
              <w:marTop w:val="0"/>
              <w:marBottom w:val="240"/>
              <w:divBdr>
                <w:top w:val="none" w:sz="0" w:space="0" w:color="auto"/>
                <w:left w:val="none" w:sz="0" w:space="0" w:color="auto"/>
                <w:bottom w:val="none" w:sz="0" w:space="0" w:color="auto"/>
                <w:right w:val="none" w:sz="0" w:space="0" w:color="auto"/>
              </w:divBdr>
            </w:div>
            <w:div w:id="1185286095">
              <w:marLeft w:val="0"/>
              <w:marRight w:val="0"/>
              <w:marTop w:val="0"/>
              <w:marBottom w:val="240"/>
              <w:divBdr>
                <w:top w:val="none" w:sz="0" w:space="0" w:color="auto"/>
                <w:left w:val="none" w:sz="0" w:space="0" w:color="auto"/>
                <w:bottom w:val="none" w:sz="0" w:space="0" w:color="auto"/>
                <w:right w:val="none" w:sz="0" w:space="0" w:color="auto"/>
              </w:divBdr>
            </w:div>
            <w:div w:id="560602840">
              <w:marLeft w:val="0"/>
              <w:marRight w:val="0"/>
              <w:marTop w:val="0"/>
              <w:marBottom w:val="240"/>
              <w:divBdr>
                <w:top w:val="none" w:sz="0" w:space="0" w:color="auto"/>
                <w:left w:val="none" w:sz="0" w:space="0" w:color="auto"/>
                <w:bottom w:val="none" w:sz="0" w:space="0" w:color="auto"/>
                <w:right w:val="none" w:sz="0" w:space="0" w:color="auto"/>
              </w:divBdr>
            </w:div>
            <w:div w:id="1223834382">
              <w:marLeft w:val="0"/>
              <w:marRight w:val="0"/>
              <w:marTop w:val="0"/>
              <w:marBottom w:val="240"/>
              <w:divBdr>
                <w:top w:val="none" w:sz="0" w:space="0" w:color="auto"/>
                <w:left w:val="none" w:sz="0" w:space="0" w:color="auto"/>
                <w:bottom w:val="none" w:sz="0" w:space="0" w:color="auto"/>
                <w:right w:val="none" w:sz="0" w:space="0" w:color="auto"/>
              </w:divBdr>
            </w:div>
            <w:div w:id="538784830">
              <w:marLeft w:val="0"/>
              <w:marRight w:val="0"/>
              <w:marTop w:val="0"/>
              <w:marBottom w:val="240"/>
              <w:divBdr>
                <w:top w:val="none" w:sz="0" w:space="0" w:color="auto"/>
                <w:left w:val="none" w:sz="0" w:space="0" w:color="auto"/>
                <w:bottom w:val="none" w:sz="0" w:space="0" w:color="auto"/>
                <w:right w:val="none" w:sz="0" w:space="0" w:color="auto"/>
              </w:divBdr>
            </w:div>
            <w:div w:id="1195078422">
              <w:marLeft w:val="0"/>
              <w:marRight w:val="0"/>
              <w:marTop w:val="0"/>
              <w:marBottom w:val="240"/>
              <w:divBdr>
                <w:top w:val="none" w:sz="0" w:space="0" w:color="auto"/>
                <w:left w:val="none" w:sz="0" w:space="0" w:color="auto"/>
                <w:bottom w:val="none" w:sz="0" w:space="0" w:color="auto"/>
                <w:right w:val="none" w:sz="0" w:space="0" w:color="auto"/>
              </w:divBdr>
            </w:div>
            <w:div w:id="1044981168">
              <w:marLeft w:val="0"/>
              <w:marRight w:val="0"/>
              <w:marTop w:val="0"/>
              <w:marBottom w:val="240"/>
              <w:divBdr>
                <w:top w:val="none" w:sz="0" w:space="0" w:color="auto"/>
                <w:left w:val="none" w:sz="0" w:space="0" w:color="auto"/>
                <w:bottom w:val="none" w:sz="0" w:space="0" w:color="auto"/>
                <w:right w:val="none" w:sz="0" w:space="0" w:color="auto"/>
              </w:divBdr>
            </w:div>
            <w:div w:id="1421874687">
              <w:marLeft w:val="0"/>
              <w:marRight w:val="0"/>
              <w:marTop w:val="0"/>
              <w:marBottom w:val="240"/>
              <w:divBdr>
                <w:top w:val="none" w:sz="0" w:space="0" w:color="auto"/>
                <w:left w:val="none" w:sz="0" w:space="0" w:color="auto"/>
                <w:bottom w:val="none" w:sz="0" w:space="0" w:color="auto"/>
                <w:right w:val="none" w:sz="0" w:space="0" w:color="auto"/>
              </w:divBdr>
            </w:div>
            <w:div w:id="1583417175">
              <w:marLeft w:val="0"/>
              <w:marRight w:val="0"/>
              <w:marTop w:val="0"/>
              <w:marBottom w:val="240"/>
              <w:divBdr>
                <w:top w:val="none" w:sz="0" w:space="0" w:color="auto"/>
                <w:left w:val="none" w:sz="0" w:space="0" w:color="auto"/>
                <w:bottom w:val="none" w:sz="0" w:space="0" w:color="auto"/>
                <w:right w:val="none" w:sz="0" w:space="0" w:color="auto"/>
              </w:divBdr>
            </w:div>
          </w:divsChild>
        </w:div>
        <w:div w:id="1941176593">
          <w:marLeft w:val="0"/>
          <w:marRight w:val="0"/>
          <w:marTop w:val="0"/>
          <w:marBottom w:val="0"/>
          <w:divBdr>
            <w:top w:val="none" w:sz="0" w:space="0" w:color="auto"/>
            <w:left w:val="none" w:sz="0" w:space="0" w:color="auto"/>
            <w:bottom w:val="none" w:sz="0" w:space="0" w:color="auto"/>
            <w:right w:val="none" w:sz="0" w:space="0" w:color="auto"/>
          </w:divBdr>
          <w:divsChild>
            <w:div w:id="879324494">
              <w:marLeft w:val="0"/>
              <w:marRight w:val="0"/>
              <w:marTop w:val="0"/>
              <w:marBottom w:val="0"/>
              <w:divBdr>
                <w:top w:val="none" w:sz="0" w:space="0" w:color="auto"/>
                <w:left w:val="none" w:sz="0" w:space="0" w:color="auto"/>
                <w:bottom w:val="none" w:sz="0" w:space="0" w:color="auto"/>
                <w:right w:val="none" w:sz="0" w:space="0" w:color="auto"/>
              </w:divBdr>
              <w:divsChild>
                <w:div w:id="2098399184">
                  <w:marLeft w:val="0"/>
                  <w:marRight w:val="0"/>
                  <w:marTop w:val="0"/>
                  <w:marBottom w:val="0"/>
                  <w:divBdr>
                    <w:top w:val="none" w:sz="0" w:space="0" w:color="auto"/>
                    <w:left w:val="none" w:sz="0" w:space="0" w:color="auto"/>
                    <w:bottom w:val="none" w:sz="0" w:space="0" w:color="auto"/>
                    <w:right w:val="none" w:sz="0" w:space="0" w:color="auto"/>
                  </w:divBdr>
                  <w:divsChild>
                    <w:div w:id="8284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72269">
          <w:marLeft w:val="0"/>
          <w:marRight w:val="0"/>
          <w:marTop w:val="0"/>
          <w:marBottom w:val="0"/>
          <w:divBdr>
            <w:top w:val="none" w:sz="0" w:space="0" w:color="auto"/>
            <w:left w:val="none" w:sz="0" w:space="0" w:color="auto"/>
            <w:bottom w:val="none" w:sz="0" w:space="0" w:color="auto"/>
            <w:right w:val="none" w:sz="0" w:space="0" w:color="auto"/>
          </w:divBdr>
          <w:divsChild>
            <w:div w:id="1263804497">
              <w:marLeft w:val="0"/>
              <w:marRight w:val="0"/>
              <w:marTop w:val="0"/>
              <w:marBottom w:val="0"/>
              <w:divBdr>
                <w:top w:val="none" w:sz="0" w:space="0" w:color="auto"/>
                <w:left w:val="none" w:sz="0" w:space="0" w:color="auto"/>
                <w:bottom w:val="none" w:sz="0" w:space="0" w:color="auto"/>
                <w:right w:val="none" w:sz="0" w:space="0" w:color="auto"/>
              </w:divBdr>
              <w:divsChild>
                <w:div w:id="109787689">
                  <w:marLeft w:val="0"/>
                  <w:marRight w:val="0"/>
                  <w:marTop w:val="0"/>
                  <w:marBottom w:val="0"/>
                  <w:divBdr>
                    <w:top w:val="none" w:sz="0" w:space="0" w:color="auto"/>
                    <w:left w:val="none" w:sz="0" w:space="0" w:color="auto"/>
                    <w:bottom w:val="none" w:sz="0" w:space="0" w:color="auto"/>
                    <w:right w:val="none" w:sz="0" w:space="0" w:color="auto"/>
                  </w:divBdr>
                  <w:divsChild>
                    <w:div w:id="19241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741835">
      <w:bodyDiv w:val="1"/>
      <w:marLeft w:val="0"/>
      <w:marRight w:val="0"/>
      <w:marTop w:val="0"/>
      <w:marBottom w:val="0"/>
      <w:divBdr>
        <w:top w:val="none" w:sz="0" w:space="0" w:color="auto"/>
        <w:left w:val="none" w:sz="0" w:space="0" w:color="auto"/>
        <w:bottom w:val="none" w:sz="0" w:space="0" w:color="auto"/>
        <w:right w:val="none" w:sz="0" w:space="0" w:color="auto"/>
      </w:divBdr>
      <w:divsChild>
        <w:div w:id="1866819461">
          <w:marLeft w:val="0"/>
          <w:marRight w:val="0"/>
          <w:marTop w:val="0"/>
          <w:marBottom w:val="0"/>
          <w:divBdr>
            <w:top w:val="none" w:sz="0" w:space="0" w:color="auto"/>
            <w:left w:val="none" w:sz="0" w:space="0" w:color="auto"/>
            <w:bottom w:val="none" w:sz="0" w:space="0" w:color="auto"/>
            <w:right w:val="none" w:sz="0" w:space="0" w:color="auto"/>
          </w:divBdr>
          <w:divsChild>
            <w:div w:id="1152213879">
              <w:marLeft w:val="0"/>
              <w:marRight w:val="0"/>
              <w:marTop w:val="0"/>
              <w:marBottom w:val="0"/>
              <w:divBdr>
                <w:top w:val="none" w:sz="0" w:space="0" w:color="auto"/>
                <w:left w:val="none" w:sz="0" w:space="0" w:color="auto"/>
                <w:bottom w:val="none" w:sz="0" w:space="0" w:color="auto"/>
                <w:right w:val="none" w:sz="0" w:space="0" w:color="auto"/>
              </w:divBdr>
              <w:divsChild>
                <w:div w:id="16085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4265">
          <w:marLeft w:val="0"/>
          <w:marRight w:val="0"/>
          <w:marTop w:val="0"/>
          <w:marBottom w:val="0"/>
          <w:divBdr>
            <w:top w:val="none" w:sz="0" w:space="0" w:color="auto"/>
            <w:left w:val="none" w:sz="0" w:space="0" w:color="auto"/>
            <w:bottom w:val="none" w:sz="0" w:space="0" w:color="auto"/>
            <w:right w:val="none" w:sz="0" w:space="0" w:color="auto"/>
          </w:divBdr>
          <w:divsChild>
            <w:div w:id="1353607567">
              <w:marLeft w:val="0"/>
              <w:marRight w:val="0"/>
              <w:marTop w:val="0"/>
              <w:marBottom w:val="0"/>
              <w:divBdr>
                <w:top w:val="none" w:sz="0" w:space="0" w:color="auto"/>
                <w:left w:val="none" w:sz="0" w:space="0" w:color="auto"/>
                <w:bottom w:val="none" w:sz="0" w:space="0" w:color="auto"/>
                <w:right w:val="none" w:sz="0" w:space="0" w:color="auto"/>
              </w:divBdr>
              <w:divsChild>
                <w:div w:id="1571116984">
                  <w:marLeft w:val="0"/>
                  <w:marRight w:val="0"/>
                  <w:marTop w:val="0"/>
                  <w:marBottom w:val="0"/>
                  <w:divBdr>
                    <w:top w:val="none" w:sz="0" w:space="0" w:color="auto"/>
                    <w:left w:val="none" w:sz="0" w:space="0" w:color="auto"/>
                    <w:bottom w:val="none" w:sz="0" w:space="0" w:color="auto"/>
                    <w:right w:val="none" w:sz="0" w:space="0" w:color="auto"/>
                  </w:divBdr>
                  <w:divsChild>
                    <w:div w:id="21322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5878">
          <w:marLeft w:val="0"/>
          <w:marRight w:val="0"/>
          <w:marTop w:val="0"/>
          <w:marBottom w:val="0"/>
          <w:divBdr>
            <w:top w:val="none" w:sz="0" w:space="0" w:color="auto"/>
            <w:left w:val="none" w:sz="0" w:space="0" w:color="auto"/>
            <w:bottom w:val="none" w:sz="0" w:space="0" w:color="auto"/>
            <w:right w:val="none" w:sz="0" w:space="0" w:color="auto"/>
          </w:divBdr>
          <w:divsChild>
            <w:div w:id="899482945">
              <w:marLeft w:val="0"/>
              <w:marRight w:val="0"/>
              <w:marTop w:val="0"/>
              <w:marBottom w:val="0"/>
              <w:divBdr>
                <w:top w:val="none" w:sz="0" w:space="0" w:color="auto"/>
                <w:left w:val="none" w:sz="0" w:space="0" w:color="auto"/>
                <w:bottom w:val="none" w:sz="0" w:space="0" w:color="auto"/>
                <w:right w:val="none" w:sz="0" w:space="0" w:color="auto"/>
              </w:divBdr>
              <w:divsChild>
                <w:div w:id="137499704">
                  <w:marLeft w:val="0"/>
                  <w:marRight w:val="0"/>
                  <w:marTop w:val="0"/>
                  <w:marBottom w:val="0"/>
                  <w:divBdr>
                    <w:top w:val="none" w:sz="0" w:space="0" w:color="auto"/>
                    <w:left w:val="none" w:sz="0" w:space="0" w:color="auto"/>
                    <w:bottom w:val="none" w:sz="0" w:space="0" w:color="auto"/>
                    <w:right w:val="none" w:sz="0" w:space="0" w:color="auto"/>
                  </w:divBdr>
                  <w:divsChild>
                    <w:div w:id="12738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1865">
              <w:marLeft w:val="0"/>
              <w:marRight w:val="0"/>
              <w:marTop w:val="0"/>
              <w:marBottom w:val="0"/>
              <w:divBdr>
                <w:top w:val="none" w:sz="0" w:space="0" w:color="auto"/>
                <w:left w:val="none" w:sz="0" w:space="0" w:color="auto"/>
                <w:bottom w:val="none" w:sz="0" w:space="0" w:color="auto"/>
                <w:right w:val="none" w:sz="0" w:space="0" w:color="auto"/>
              </w:divBdr>
              <w:divsChild>
                <w:div w:id="2107798028">
                  <w:marLeft w:val="0"/>
                  <w:marRight w:val="0"/>
                  <w:marTop w:val="0"/>
                  <w:marBottom w:val="0"/>
                  <w:divBdr>
                    <w:top w:val="none" w:sz="0" w:space="0" w:color="auto"/>
                    <w:left w:val="none" w:sz="0" w:space="0" w:color="auto"/>
                    <w:bottom w:val="none" w:sz="0" w:space="0" w:color="auto"/>
                    <w:right w:val="none" w:sz="0" w:space="0" w:color="auto"/>
                  </w:divBdr>
                </w:div>
                <w:div w:id="1577787257">
                  <w:marLeft w:val="0"/>
                  <w:marRight w:val="0"/>
                  <w:marTop w:val="0"/>
                  <w:marBottom w:val="0"/>
                  <w:divBdr>
                    <w:top w:val="none" w:sz="0" w:space="0" w:color="auto"/>
                    <w:left w:val="none" w:sz="0" w:space="0" w:color="auto"/>
                    <w:bottom w:val="none" w:sz="0" w:space="0" w:color="auto"/>
                    <w:right w:val="none" w:sz="0" w:space="0" w:color="auto"/>
                  </w:divBdr>
                </w:div>
                <w:div w:id="1958172272">
                  <w:marLeft w:val="0"/>
                  <w:marRight w:val="0"/>
                  <w:marTop w:val="0"/>
                  <w:marBottom w:val="0"/>
                  <w:divBdr>
                    <w:top w:val="none" w:sz="0" w:space="0" w:color="auto"/>
                    <w:left w:val="none" w:sz="0" w:space="0" w:color="auto"/>
                    <w:bottom w:val="none" w:sz="0" w:space="0" w:color="auto"/>
                    <w:right w:val="none" w:sz="0" w:space="0" w:color="auto"/>
                  </w:divBdr>
                </w:div>
                <w:div w:id="668945923">
                  <w:marLeft w:val="0"/>
                  <w:marRight w:val="0"/>
                  <w:marTop w:val="0"/>
                  <w:marBottom w:val="0"/>
                  <w:divBdr>
                    <w:top w:val="none" w:sz="0" w:space="0" w:color="auto"/>
                    <w:left w:val="none" w:sz="0" w:space="0" w:color="auto"/>
                    <w:bottom w:val="none" w:sz="0" w:space="0" w:color="auto"/>
                    <w:right w:val="none" w:sz="0" w:space="0" w:color="auto"/>
                  </w:divBdr>
                </w:div>
                <w:div w:id="1517697080">
                  <w:marLeft w:val="0"/>
                  <w:marRight w:val="0"/>
                  <w:marTop w:val="0"/>
                  <w:marBottom w:val="0"/>
                  <w:divBdr>
                    <w:top w:val="none" w:sz="0" w:space="0" w:color="auto"/>
                    <w:left w:val="none" w:sz="0" w:space="0" w:color="auto"/>
                    <w:bottom w:val="none" w:sz="0" w:space="0" w:color="auto"/>
                    <w:right w:val="none" w:sz="0" w:space="0" w:color="auto"/>
                  </w:divBdr>
                </w:div>
                <w:div w:id="14123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6179">
          <w:marLeft w:val="0"/>
          <w:marRight w:val="0"/>
          <w:marTop w:val="0"/>
          <w:marBottom w:val="0"/>
          <w:divBdr>
            <w:top w:val="none" w:sz="0" w:space="0" w:color="auto"/>
            <w:left w:val="none" w:sz="0" w:space="0" w:color="auto"/>
            <w:bottom w:val="none" w:sz="0" w:space="0" w:color="auto"/>
            <w:right w:val="none" w:sz="0" w:space="0" w:color="auto"/>
          </w:divBdr>
          <w:divsChild>
            <w:div w:id="267350137">
              <w:marLeft w:val="0"/>
              <w:marRight w:val="0"/>
              <w:marTop w:val="0"/>
              <w:marBottom w:val="0"/>
              <w:divBdr>
                <w:top w:val="none" w:sz="0" w:space="0" w:color="auto"/>
                <w:left w:val="none" w:sz="0" w:space="0" w:color="auto"/>
                <w:bottom w:val="none" w:sz="0" w:space="0" w:color="auto"/>
                <w:right w:val="none" w:sz="0" w:space="0" w:color="auto"/>
              </w:divBdr>
              <w:divsChild>
                <w:div w:id="468784326">
                  <w:marLeft w:val="0"/>
                  <w:marRight w:val="0"/>
                  <w:marTop w:val="0"/>
                  <w:marBottom w:val="0"/>
                  <w:divBdr>
                    <w:top w:val="none" w:sz="0" w:space="0" w:color="auto"/>
                    <w:left w:val="none" w:sz="0" w:space="0" w:color="auto"/>
                    <w:bottom w:val="none" w:sz="0" w:space="0" w:color="auto"/>
                    <w:right w:val="none" w:sz="0" w:space="0" w:color="auto"/>
                  </w:divBdr>
                  <w:divsChild>
                    <w:div w:id="185730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815">
              <w:marLeft w:val="0"/>
              <w:marRight w:val="0"/>
              <w:marTop w:val="0"/>
              <w:marBottom w:val="240"/>
              <w:divBdr>
                <w:top w:val="none" w:sz="0" w:space="0" w:color="auto"/>
                <w:left w:val="none" w:sz="0" w:space="0" w:color="auto"/>
                <w:bottom w:val="none" w:sz="0" w:space="0" w:color="auto"/>
                <w:right w:val="none" w:sz="0" w:space="0" w:color="auto"/>
              </w:divBdr>
            </w:div>
            <w:div w:id="346831860">
              <w:marLeft w:val="0"/>
              <w:marRight w:val="0"/>
              <w:marTop w:val="0"/>
              <w:marBottom w:val="240"/>
              <w:divBdr>
                <w:top w:val="none" w:sz="0" w:space="0" w:color="auto"/>
                <w:left w:val="none" w:sz="0" w:space="0" w:color="auto"/>
                <w:bottom w:val="none" w:sz="0" w:space="0" w:color="auto"/>
                <w:right w:val="none" w:sz="0" w:space="0" w:color="auto"/>
              </w:divBdr>
            </w:div>
            <w:div w:id="649098507">
              <w:marLeft w:val="0"/>
              <w:marRight w:val="0"/>
              <w:marTop w:val="0"/>
              <w:marBottom w:val="240"/>
              <w:divBdr>
                <w:top w:val="none" w:sz="0" w:space="0" w:color="auto"/>
                <w:left w:val="none" w:sz="0" w:space="0" w:color="auto"/>
                <w:bottom w:val="none" w:sz="0" w:space="0" w:color="auto"/>
                <w:right w:val="none" w:sz="0" w:space="0" w:color="auto"/>
              </w:divBdr>
            </w:div>
            <w:div w:id="1131557777">
              <w:marLeft w:val="0"/>
              <w:marRight w:val="0"/>
              <w:marTop w:val="0"/>
              <w:marBottom w:val="240"/>
              <w:divBdr>
                <w:top w:val="none" w:sz="0" w:space="0" w:color="auto"/>
                <w:left w:val="none" w:sz="0" w:space="0" w:color="auto"/>
                <w:bottom w:val="none" w:sz="0" w:space="0" w:color="auto"/>
                <w:right w:val="none" w:sz="0" w:space="0" w:color="auto"/>
              </w:divBdr>
            </w:div>
          </w:divsChild>
        </w:div>
        <w:div w:id="1408453690">
          <w:marLeft w:val="0"/>
          <w:marRight w:val="0"/>
          <w:marTop w:val="0"/>
          <w:marBottom w:val="0"/>
          <w:divBdr>
            <w:top w:val="none" w:sz="0" w:space="0" w:color="auto"/>
            <w:left w:val="none" w:sz="0" w:space="0" w:color="auto"/>
            <w:bottom w:val="none" w:sz="0" w:space="0" w:color="auto"/>
            <w:right w:val="none" w:sz="0" w:space="0" w:color="auto"/>
          </w:divBdr>
          <w:divsChild>
            <w:div w:id="1092092553">
              <w:marLeft w:val="0"/>
              <w:marRight w:val="0"/>
              <w:marTop w:val="0"/>
              <w:marBottom w:val="0"/>
              <w:divBdr>
                <w:top w:val="none" w:sz="0" w:space="0" w:color="auto"/>
                <w:left w:val="none" w:sz="0" w:space="0" w:color="auto"/>
                <w:bottom w:val="none" w:sz="0" w:space="0" w:color="auto"/>
                <w:right w:val="none" w:sz="0" w:space="0" w:color="auto"/>
              </w:divBdr>
              <w:divsChild>
                <w:div w:id="219444818">
                  <w:marLeft w:val="0"/>
                  <w:marRight w:val="0"/>
                  <w:marTop w:val="0"/>
                  <w:marBottom w:val="0"/>
                  <w:divBdr>
                    <w:top w:val="none" w:sz="0" w:space="0" w:color="auto"/>
                    <w:left w:val="none" w:sz="0" w:space="0" w:color="auto"/>
                    <w:bottom w:val="none" w:sz="0" w:space="0" w:color="auto"/>
                    <w:right w:val="none" w:sz="0" w:space="0" w:color="auto"/>
                  </w:divBdr>
                  <w:divsChild>
                    <w:div w:id="13754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999">
          <w:marLeft w:val="0"/>
          <w:marRight w:val="0"/>
          <w:marTop w:val="0"/>
          <w:marBottom w:val="0"/>
          <w:divBdr>
            <w:top w:val="none" w:sz="0" w:space="0" w:color="auto"/>
            <w:left w:val="none" w:sz="0" w:space="0" w:color="auto"/>
            <w:bottom w:val="none" w:sz="0" w:space="0" w:color="auto"/>
            <w:right w:val="none" w:sz="0" w:space="0" w:color="auto"/>
          </w:divBdr>
          <w:divsChild>
            <w:div w:id="1415200612">
              <w:marLeft w:val="0"/>
              <w:marRight w:val="0"/>
              <w:marTop w:val="0"/>
              <w:marBottom w:val="0"/>
              <w:divBdr>
                <w:top w:val="none" w:sz="0" w:space="0" w:color="auto"/>
                <w:left w:val="none" w:sz="0" w:space="0" w:color="auto"/>
                <w:bottom w:val="none" w:sz="0" w:space="0" w:color="auto"/>
                <w:right w:val="none" w:sz="0" w:space="0" w:color="auto"/>
              </w:divBdr>
              <w:divsChild>
                <w:div w:id="109127708">
                  <w:marLeft w:val="0"/>
                  <w:marRight w:val="0"/>
                  <w:marTop w:val="0"/>
                  <w:marBottom w:val="0"/>
                  <w:divBdr>
                    <w:top w:val="none" w:sz="0" w:space="0" w:color="auto"/>
                    <w:left w:val="none" w:sz="0" w:space="0" w:color="auto"/>
                    <w:bottom w:val="none" w:sz="0" w:space="0" w:color="auto"/>
                    <w:right w:val="none" w:sz="0" w:space="0" w:color="auto"/>
                  </w:divBdr>
                  <w:divsChild>
                    <w:div w:id="20931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47272">
      <w:bodyDiv w:val="1"/>
      <w:marLeft w:val="0"/>
      <w:marRight w:val="0"/>
      <w:marTop w:val="0"/>
      <w:marBottom w:val="0"/>
      <w:divBdr>
        <w:top w:val="none" w:sz="0" w:space="0" w:color="auto"/>
        <w:left w:val="none" w:sz="0" w:space="0" w:color="auto"/>
        <w:bottom w:val="none" w:sz="0" w:space="0" w:color="auto"/>
        <w:right w:val="none" w:sz="0" w:space="0" w:color="auto"/>
      </w:divBdr>
      <w:divsChild>
        <w:div w:id="415826103">
          <w:marLeft w:val="0"/>
          <w:marRight w:val="0"/>
          <w:marTop w:val="0"/>
          <w:marBottom w:val="0"/>
          <w:divBdr>
            <w:top w:val="none" w:sz="0" w:space="0" w:color="auto"/>
            <w:left w:val="none" w:sz="0" w:space="0" w:color="auto"/>
            <w:bottom w:val="none" w:sz="0" w:space="0" w:color="auto"/>
            <w:right w:val="none" w:sz="0" w:space="0" w:color="auto"/>
          </w:divBdr>
          <w:divsChild>
            <w:div w:id="157579320">
              <w:marLeft w:val="0"/>
              <w:marRight w:val="0"/>
              <w:marTop w:val="0"/>
              <w:marBottom w:val="0"/>
              <w:divBdr>
                <w:top w:val="none" w:sz="0" w:space="0" w:color="auto"/>
                <w:left w:val="none" w:sz="0" w:space="0" w:color="auto"/>
                <w:bottom w:val="none" w:sz="0" w:space="0" w:color="auto"/>
                <w:right w:val="none" w:sz="0" w:space="0" w:color="auto"/>
              </w:divBdr>
              <w:divsChild>
                <w:div w:id="103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96637">
          <w:marLeft w:val="0"/>
          <w:marRight w:val="0"/>
          <w:marTop w:val="0"/>
          <w:marBottom w:val="0"/>
          <w:divBdr>
            <w:top w:val="none" w:sz="0" w:space="0" w:color="auto"/>
            <w:left w:val="none" w:sz="0" w:space="0" w:color="auto"/>
            <w:bottom w:val="none" w:sz="0" w:space="0" w:color="auto"/>
            <w:right w:val="none" w:sz="0" w:space="0" w:color="auto"/>
          </w:divBdr>
        </w:div>
        <w:div w:id="1032653433">
          <w:marLeft w:val="0"/>
          <w:marRight w:val="0"/>
          <w:marTop w:val="0"/>
          <w:marBottom w:val="0"/>
          <w:divBdr>
            <w:top w:val="none" w:sz="0" w:space="0" w:color="auto"/>
            <w:left w:val="none" w:sz="0" w:space="0" w:color="auto"/>
            <w:bottom w:val="none" w:sz="0" w:space="0" w:color="auto"/>
            <w:right w:val="none" w:sz="0" w:space="0" w:color="auto"/>
          </w:divBdr>
          <w:divsChild>
            <w:div w:id="1014259076">
              <w:marLeft w:val="0"/>
              <w:marRight w:val="0"/>
              <w:marTop w:val="0"/>
              <w:marBottom w:val="0"/>
              <w:divBdr>
                <w:top w:val="none" w:sz="0" w:space="0" w:color="auto"/>
                <w:left w:val="none" w:sz="0" w:space="0" w:color="auto"/>
                <w:bottom w:val="none" w:sz="0" w:space="0" w:color="auto"/>
                <w:right w:val="none" w:sz="0" w:space="0" w:color="auto"/>
              </w:divBdr>
              <w:divsChild>
                <w:div w:id="1675304727">
                  <w:marLeft w:val="0"/>
                  <w:marRight w:val="0"/>
                  <w:marTop w:val="0"/>
                  <w:marBottom w:val="0"/>
                  <w:divBdr>
                    <w:top w:val="none" w:sz="0" w:space="0" w:color="auto"/>
                    <w:left w:val="none" w:sz="0" w:space="0" w:color="auto"/>
                    <w:bottom w:val="none" w:sz="0" w:space="0" w:color="auto"/>
                    <w:right w:val="none" w:sz="0" w:space="0" w:color="auto"/>
                  </w:divBdr>
                  <w:divsChild>
                    <w:div w:id="11993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20285">
      <w:bodyDiv w:val="1"/>
      <w:marLeft w:val="0"/>
      <w:marRight w:val="0"/>
      <w:marTop w:val="0"/>
      <w:marBottom w:val="0"/>
      <w:divBdr>
        <w:top w:val="none" w:sz="0" w:space="0" w:color="auto"/>
        <w:left w:val="none" w:sz="0" w:space="0" w:color="auto"/>
        <w:bottom w:val="none" w:sz="0" w:space="0" w:color="auto"/>
        <w:right w:val="none" w:sz="0" w:space="0" w:color="auto"/>
      </w:divBdr>
      <w:divsChild>
        <w:div w:id="483552225">
          <w:marLeft w:val="0"/>
          <w:marRight w:val="0"/>
          <w:marTop w:val="0"/>
          <w:marBottom w:val="0"/>
          <w:divBdr>
            <w:top w:val="none" w:sz="0" w:space="0" w:color="auto"/>
            <w:left w:val="none" w:sz="0" w:space="0" w:color="auto"/>
            <w:bottom w:val="none" w:sz="0" w:space="0" w:color="auto"/>
            <w:right w:val="none" w:sz="0" w:space="0" w:color="auto"/>
          </w:divBdr>
          <w:divsChild>
            <w:div w:id="2024747079">
              <w:marLeft w:val="0"/>
              <w:marRight w:val="0"/>
              <w:marTop w:val="0"/>
              <w:marBottom w:val="0"/>
              <w:divBdr>
                <w:top w:val="none" w:sz="0" w:space="0" w:color="auto"/>
                <w:left w:val="none" w:sz="0" w:space="0" w:color="auto"/>
                <w:bottom w:val="none" w:sz="0" w:space="0" w:color="auto"/>
                <w:right w:val="none" w:sz="0" w:space="0" w:color="auto"/>
              </w:divBdr>
              <w:divsChild>
                <w:div w:id="101977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3743">
          <w:marLeft w:val="0"/>
          <w:marRight w:val="0"/>
          <w:marTop w:val="0"/>
          <w:marBottom w:val="0"/>
          <w:divBdr>
            <w:top w:val="none" w:sz="0" w:space="0" w:color="auto"/>
            <w:left w:val="none" w:sz="0" w:space="0" w:color="auto"/>
            <w:bottom w:val="none" w:sz="0" w:space="0" w:color="auto"/>
            <w:right w:val="none" w:sz="0" w:space="0" w:color="auto"/>
          </w:divBdr>
          <w:divsChild>
            <w:div w:id="633412873">
              <w:marLeft w:val="0"/>
              <w:marRight w:val="0"/>
              <w:marTop w:val="0"/>
              <w:marBottom w:val="0"/>
              <w:divBdr>
                <w:top w:val="none" w:sz="0" w:space="0" w:color="auto"/>
                <w:left w:val="none" w:sz="0" w:space="0" w:color="auto"/>
                <w:bottom w:val="none" w:sz="0" w:space="0" w:color="auto"/>
                <w:right w:val="none" w:sz="0" w:space="0" w:color="auto"/>
              </w:divBdr>
              <w:divsChild>
                <w:div w:id="1931766953">
                  <w:marLeft w:val="0"/>
                  <w:marRight w:val="0"/>
                  <w:marTop w:val="0"/>
                  <w:marBottom w:val="0"/>
                  <w:divBdr>
                    <w:top w:val="none" w:sz="0" w:space="0" w:color="auto"/>
                    <w:left w:val="none" w:sz="0" w:space="0" w:color="auto"/>
                    <w:bottom w:val="none" w:sz="0" w:space="0" w:color="auto"/>
                    <w:right w:val="none" w:sz="0" w:space="0" w:color="auto"/>
                  </w:divBdr>
                  <w:divsChild>
                    <w:div w:id="9005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07401">
          <w:marLeft w:val="0"/>
          <w:marRight w:val="0"/>
          <w:marTop w:val="0"/>
          <w:marBottom w:val="0"/>
          <w:divBdr>
            <w:top w:val="none" w:sz="0" w:space="0" w:color="auto"/>
            <w:left w:val="none" w:sz="0" w:space="0" w:color="auto"/>
            <w:bottom w:val="none" w:sz="0" w:space="0" w:color="auto"/>
            <w:right w:val="none" w:sz="0" w:space="0" w:color="auto"/>
          </w:divBdr>
          <w:divsChild>
            <w:div w:id="1757556321">
              <w:marLeft w:val="0"/>
              <w:marRight w:val="0"/>
              <w:marTop w:val="0"/>
              <w:marBottom w:val="0"/>
              <w:divBdr>
                <w:top w:val="none" w:sz="0" w:space="0" w:color="auto"/>
                <w:left w:val="none" w:sz="0" w:space="0" w:color="auto"/>
                <w:bottom w:val="none" w:sz="0" w:space="0" w:color="auto"/>
                <w:right w:val="none" w:sz="0" w:space="0" w:color="auto"/>
              </w:divBdr>
              <w:divsChild>
                <w:div w:id="946234868">
                  <w:marLeft w:val="0"/>
                  <w:marRight w:val="0"/>
                  <w:marTop w:val="0"/>
                  <w:marBottom w:val="0"/>
                  <w:divBdr>
                    <w:top w:val="none" w:sz="0" w:space="0" w:color="auto"/>
                    <w:left w:val="none" w:sz="0" w:space="0" w:color="auto"/>
                    <w:bottom w:val="none" w:sz="0" w:space="0" w:color="auto"/>
                    <w:right w:val="none" w:sz="0" w:space="0" w:color="auto"/>
                  </w:divBdr>
                  <w:divsChild>
                    <w:div w:id="2749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53438">
              <w:marLeft w:val="0"/>
              <w:marRight w:val="0"/>
              <w:marTop w:val="0"/>
              <w:marBottom w:val="0"/>
              <w:divBdr>
                <w:top w:val="none" w:sz="0" w:space="0" w:color="auto"/>
                <w:left w:val="none" w:sz="0" w:space="0" w:color="auto"/>
                <w:bottom w:val="none" w:sz="0" w:space="0" w:color="auto"/>
                <w:right w:val="none" w:sz="0" w:space="0" w:color="auto"/>
              </w:divBdr>
              <w:divsChild>
                <w:div w:id="296885169">
                  <w:marLeft w:val="0"/>
                  <w:marRight w:val="0"/>
                  <w:marTop w:val="0"/>
                  <w:marBottom w:val="0"/>
                  <w:divBdr>
                    <w:top w:val="none" w:sz="0" w:space="0" w:color="auto"/>
                    <w:left w:val="none" w:sz="0" w:space="0" w:color="auto"/>
                    <w:bottom w:val="none" w:sz="0" w:space="0" w:color="auto"/>
                    <w:right w:val="none" w:sz="0" w:space="0" w:color="auto"/>
                  </w:divBdr>
                </w:div>
                <w:div w:id="1495760612">
                  <w:marLeft w:val="0"/>
                  <w:marRight w:val="0"/>
                  <w:marTop w:val="0"/>
                  <w:marBottom w:val="0"/>
                  <w:divBdr>
                    <w:top w:val="none" w:sz="0" w:space="0" w:color="auto"/>
                    <w:left w:val="none" w:sz="0" w:space="0" w:color="auto"/>
                    <w:bottom w:val="none" w:sz="0" w:space="0" w:color="auto"/>
                    <w:right w:val="none" w:sz="0" w:space="0" w:color="auto"/>
                  </w:divBdr>
                </w:div>
                <w:div w:id="337197432">
                  <w:marLeft w:val="0"/>
                  <w:marRight w:val="0"/>
                  <w:marTop w:val="0"/>
                  <w:marBottom w:val="0"/>
                  <w:divBdr>
                    <w:top w:val="none" w:sz="0" w:space="0" w:color="auto"/>
                    <w:left w:val="none" w:sz="0" w:space="0" w:color="auto"/>
                    <w:bottom w:val="none" w:sz="0" w:space="0" w:color="auto"/>
                    <w:right w:val="none" w:sz="0" w:space="0" w:color="auto"/>
                  </w:divBdr>
                </w:div>
                <w:div w:id="1278369374">
                  <w:marLeft w:val="0"/>
                  <w:marRight w:val="0"/>
                  <w:marTop w:val="0"/>
                  <w:marBottom w:val="0"/>
                  <w:divBdr>
                    <w:top w:val="none" w:sz="0" w:space="0" w:color="auto"/>
                    <w:left w:val="none" w:sz="0" w:space="0" w:color="auto"/>
                    <w:bottom w:val="none" w:sz="0" w:space="0" w:color="auto"/>
                    <w:right w:val="none" w:sz="0" w:space="0" w:color="auto"/>
                  </w:divBdr>
                </w:div>
                <w:div w:id="1476484728">
                  <w:marLeft w:val="0"/>
                  <w:marRight w:val="0"/>
                  <w:marTop w:val="0"/>
                  <w:marBottom w:val="0"/>
                  <w:divBdr>
                    <w:top w:val="none" w:sz="0" w:space="0" w:color="auto"/>
                    <w:left w:val="none" w:sz="0" w:space="0" w:color="auto"/>
                    <w:bottom w:val="none" w:sz="0" w:space="0" w:color="auto"/>
                    <w:right w:val="none" w:sz="0" w:space="0" w:color="auto"/>
                  </w:divBdr>
                </w:div>
                <w:div w:id="866675435">
                  <w:marLeft w:val="0"/>
                  <w:marRight w:val="0"/>
                  <w:marTop w:val="0"/>
                  <w:marBottom w:val="0"/>
                  <w:divBdr>
                    <w:top w:val="none" w:sz="0" w:space="0" w:color="auto"/>
                    <w:left w:val="none" w:sz="0" w:space="0" w:color="auto"/>
                    <w:bottom w:val="none" w:sz="0" w:space="0" w:color="auto"/>
                    <w:right w:val="none" w:sz="0" w:space="0" w:color="auto"/>
                  </w:divBdr>
                </w:div>
                <w:div w:id="14167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51107">
          <w:marLeft w:val="0"/>
          <w:marRight w:val="0"/>
          <w:marTop w:val="0"/>
          <w:marBottom w:val="0"/>
          <w:divBdr>
            <w:top w:val="none" w:sz="0" w:space="0" w:color="auto"/>
            <w:left w:val="none" w:sz="0" w:space="0" w:color="auto"/>
            <w:bottom w:val="none" w:sz="0" w:space="0" w:color="auto"/>
            <w:right w:val="none" w:sz="0" w:space="0" w:color="auto"/>
          </w:divBdr>
          <w:divsChild>
            <w:div w:id="1971979827">
              <w:marLeft w:val="0"/>
              <w:marRight w:val="0"/>
              <w:marTop w:val="0"/>
              <w:marBottom w:val="0"/>
              <w:divBdr>
                <w:top w:val="none" w:sz="0" w:space="0" w:color="auto"/>
                <w:left w:val="none" w:sz="0" w:space="0" w:color="auto"/>
                <w:bottom w:val="none" w:sz="0" w:space="0" w:color="auto"/>
                <w:right w:val="none" w:sz="0" w:space="0" w:color="auto"/>
              </w:divBdr>
              <w:divsChild>
                <w:div w:id="550923151">
                  <w:marLeft w:val="0"/>
                  <w:marRight w:val="0"/>
                  <w:marTop w:val="0"/>
                  <w:marBottom w:val="0"/>
                  <w:divBdr>
                    <w:top w:val="none" w:sz="0" w:space="0" w:color="auto"/>
                    <w:left w:val="none" w:sz="0" w:space="0" w:color="auto"/>
                    <w:bottom w:val="none" w:sz="0" w:space="0" w:color="auto"/>
                    <w:right w:val="none" w:sz="0" w:space="0" w:color="auto"/>
                  </w:divBdr>
                  <w:divsChild>
                    <w:div w:id="10328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1296">
              <w:marLeft w:val="0"/>
              <w:marRight w:val="0"/>
              <w:marTop w:val="0"/>
              <w:marBottom w:val="240"/>
              <w:divBdr>
                <w:top w:val="none" w:sz="0" w:space="0" w:color="auto"/>
                <w:left w:val="none" w:sz="0" w:space="0" w:color="auto"/>
                <w:bottom w:val="none" w:sz="0" w:space="0" w:color="auto"/>
                <w:right w:val="none" w:sz="0" w:space="0" w:color="auto"/>
              </w:divBdr>
            </w:div>
            <w:div w:id="847451304">
              <w:marLeft w:val="0"/>
              <w:marRight w:val="0"/>
              <w:marTop w:val="0"/>
              <w:marBottom w:val="240"/>
              <w:divBdr>
                <w:top w:val="none" w:sz="0" w:space="0" w:color="auto"/>
                <w:left w:val="none" w:sz="0" w:space="0" w:color="auto"/>
                <w:bottom w:val="none" w:sz="0" w:space="0" w:color="auto"/>
                <w:right w:val="none" w:sz="0" w:space="0" w:color="auto"/>
              </w:divBdr>
            </w:div>
          </w:divsChild>
        </w:div>
        <w:div w:id="758872669">
          <w:marLeft w:val="0"/>
          <w:marRight w:val="0"/>
          <w:marTop w:val="0"/>
          <w:marBottom w:val="0"/>
          <w:divBdr>
            <w:top w:val="none" w:sz="0" w:space="0" w:color="auto"/>
            <w:left w:val="none" w:sz="0" w:space="0" w:color="auto"/>
            <w:bottom w:val="none" w:sz="0" w:space="0" w:color="auto"/>
            <w:right w:val="none" w:sz="0" w:space="0" w:color="auto"/>
          </w:divBdr>
          <w:divsChild>
            <w:div w:id="680663113">
              <w:marLeft w:val="0"/>
              <w:marRight w:val="0"/>
              <w:marTop w:val="0"/>
              <w:marBottom w:val="0"/>
              <w:divBdr>
                <w:top w:val="none" w:sz="0" w:space="0" w:color="auto"/>
                <w:left w:val="none" w:sz="0" w:space="0" w:color="auto"/>
                <w:bottom w:val="none" w:sz="0" w:space="0" w:color="auto"/>
                <w:right w:val="none" w:sz="0" w:space="0" w:color="auto"/>
              </w:divBdr>
              <w:divsChild>
                <w:div w:id="1468738577">
                  <w:marLeft w:val="0"/>
                  <w:marRight w:val="0"/>
                  <w:marTop w:val="0"/>
                  <w:marBottom w:val="0"/>
                  <w:divBdr>
                    <w:top w:val="none" w:sz="0" w:space="0" w:color="auto"/>
                    <w:left w:val="none" w:sz="0" w:space="0" w:color="auto"/>
                    <w:bottom w:val="none" w:sz="0" w:space="0" w:color="auto"/>
                    <w:right w:val="none" w:sz="0" w:space="0" w:color="auto"/>
                  </w:divBdr>
                  <w:divsChild>
                    <w:div w:id="11259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233713">
      <w:bodyDiv w:val="1"/>
      <w:marLeft w:val="0"/>
      <w:marRight w:val="0"/>
      <w:marTop w:val="0"/>
      <w:marBottom w:val="0"/>
      <w:divBdr>
        <w:top w:val="none" w:sz="0" w:space="0" w:color="auto"/>
        <w:left w:val="none" w:sz="0" w:space="0" w:color="auto"/>
        <w:bottom w:val="none" w:sz="0" w:space="0" w:color="auto"/>
        <w:right w:val="none" w:sz="0" w:space="0" w:color="auto"/>
      </w:divBdr>
      <w:divsChild>
        <w:div w:id="2130314374">
          <w:marLeft w:val="0"/>
          <w:marRight w:val="0"/>
          <w:marTop w:val="0"/>
          <w:marBottom w:val="0"/>
          <w:divBdr>
            <w:top w:val="none" w:sz="0" w:space="0" w:color="auto"/>
            <w:left w:val="none" w:sz="0" w:space="0" w:color="auto"/>
            <w:bottom w:val="none" w:sz="0" w:space="0" w:color="auto"/>
            <w:right w:val="none" w:sz="0" w:space="0" w:color="auto"/>
          </w:divBdr>
          <w:divsChild>
            <w:div w:id="1878543362">
              <w:marLeft w:val="0"/>
              <w:marRight w:val="0"/>
              <w:marTop w:val="0"/>
              <w:marBottom w:val="0"/>
              <w:divBdr>
                <w:top w:val="none" w:sz="0" w:space="0" w:color="auto"/>
                <w:left w:val="none" w:sz="0" w:space="0" w:color="auto"/>
                <w:bottom w:val="none" w:sz="0" w:space="0" w:color="auto"/>
                <w:right w:val="none" w:sz="0" w:space="0" w:color="auto"/>
              </w:divBdr>
              <w:divsChild>
                <w:div w:id="10858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34552">
          <w:marLeft w:val="0"/>
          <w:marRight w:val="0"/>
          <w:marTop w:val="0"/>
          <w:marBottom w:val="0"/>
          <w:divBdr>
            <w:top w:val="none" w:sz="0" w:space="0" w:color="auto"/>
            <w:left w:val="none" w:sz="0" w:space="0" w:color="auto"/>
            <w:bottom w:val="none" w:sz="0" w:space="0" w:color="auto"/>
            <w:right w:val="none" w:sz="0" w:space="0" w:color="auto"/>
          </w:divBdr>
          <w:divsChild>
            <w:div w:id="840895927">
              <w:marLeft w:val="0"/>
              <w:marRight w:val="0"/>
              <w:marTop w:val="0"/>
              <w:marBottom w:val="0"/>
              <w:divBdr>
                <w:top w:val="none" w:sz="0" w:space="0" w:color="auto"/>
                <w:left w:val="none" w:sz="0" w:space="0" w:color="auto"/>
                <w:bottom w:val="none" w:sz="0" w:space="0" w:color="auto"/>
                <w:right w:val="none" w:sz="0" w:space="0" w:color="auto"/>
              </w:divBdr>
              <w:divsChild>
                <w:div w:id="225338229">
                  <w:marLeft w:val="0"/>
                  <w:marRight w:val="0"/>
                  <w:marTop w:val="0"/>
                  <w:marBottom w:val="0"/>
                  <w:divBdr>
                    <w:top w:val="none" w:sz="0" w:space="0" w:color="auto"/>
                    <w:left w:val="none" w:sz="0" w:space="0" w:color="auto"/>
                    <w:bottom w:val="none" w:sz="0" w:space="0" w:color="auto"/>
                    <w:right w:val="none" w:sz="0" w:space="0" w:color="auto"/>
                  </w:divBdr>
                  <w:divsChild>
                    <w:div w:id="1825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21015">
          <w:marLeft w:val="0"/>
          <w:marRight w:val="0"/>
          <w:marTop w:val="0"/>
          <w:marBottom w:val="0"/>
          <w:divBdr>
            <w:top w:val="none" w:sz="0" w:space="0" w:color="auto"/>
            <w:left w:val="none" w:sz="0" w:space="0" w:color="auto"/>
            <w:bottom w:val="none" w:sz="0" w:space="0" w:color="auto"/>
            <w:right w:val="none" w:sz="0" w:space="0" w:color="auto"/>
          </w:divBdr>
          <w:divsChild>
            <w:div w:id="153496265">
              <w:marLeft w:val="0"/>
              <w:marRight w:val="0"/>
              <w:marTop w:val="0"/>
              <w:marBottom w:val="0"/>
              <w:divBdr>
                <w:top w:val="none" w:sz="0" w:space="0" w:color="auto"/>
                <w:left w:val="none" w:sz="0" w:space="0" w:color="auto"/>
                <w:bottom w:val="none" w:sz="0" w:space="0" w:color="auto"/>
                <w:right w:val="none" w:sz="0" w:space="0" w:color="auto"/>
              </w:divBdr>
              <w:divsChild>
                <w:div w:id="711031136">
                  <w:marLeft w:val="0"/>
                  <w:marRight w:val="0"/>
                  <w:marTop w:val="0"/>
                  <w:marBottom w:val="0"/>
                  <w:divBdr>
                    <w:top w:val="none" w:sz="0" w:space="0" w:color="auto"/>
                    <w:left w:val="none" w:sz="0" w:space="0" w:color="auto"/>
                    <w:bottom w:val="none" w:sz="0" w:space="0" w:color="auto"/>
                    <w:right w:val="none" w:sz="0" w:space="0" w:color="auto"/>
                  </w:divBdr>
                  <w:divsChild>
                    <w:div w:id="74554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33202">
              <w:marLeft w:val="0"/>
              <w:marRight w:val="0"/>
              <w:marTop w:val="0"/>
              <w:marBottom w:val="0"/>
              <w:divBdr>
                <w:top w:val="none" w:sz="0" w:space="0" w:color="auto"/>
                <w:left w:val="none" w:sz="0" w:space="0" w:color="auto"/>
                <w:bottom w:val="none" w:sz="0" w:space="0" w:color="auto"/>
                <w:right w:val="none" w:sz="0" w:space="0" w:color="auto"/>
              </w:divBdr>
              <w:divsChild>
                <w:div w:id="256905528">
                  <w:marLeft w:val="0"/>
                  <w:marRight w:val="0"/>
                  <w:marTop w:val="0"/>
                  <w:marBottom w:val="0"/>
                  <w:divBdr>
                    <w:top w:val="none" w:sz="0" w:space="0" w:color="auto"/>
                    <w:left w:val="none" w:sz="0" w:space="0" w:color="auto"/>
                    <w:bottom w:val="none" w:sz="0" w:space="0" w:color="auto"/>
                    <w:right w:val="none" w:sz="0" w:space="0" w:color="auto"/>
                  </w:divBdr>
                </w:div>
                <w:div w:id="425539422">
                  <w:marLeft w:val="0"/>
                  <w:marRight w:val="0"/>
                  <w:marTop w:val="0"/>
                  <w:marBottom w:val="0"/>
                  <w:divBdr>
                    <w:top w:val="none" w:sz="0" w:space="0" w:color="auto"/>
                    <w:left w:val="none" w:sz="0" w:space="0" w:color="auto"/>
                    <w:bottom w:val="none" w:sz="0" w:space="0" w:color="auto"/>
                    <w:right w:val="none" w:sz="0" w:space="0" w:color="auto"/>
                  </w:divBdr>
                </w:div>
                <w:div w:id="486285004">
                  <w:marLeft w:val="0"/>
                  <w:marRight w:val="0"/>
                  <w:marTop w:val="0"/>
                  <w:marBottom w:val="0"/>
                  <w:divBdr>
                    <w:top w:val="none" w:sz="0" w:space="0" w:color="auto"/>
                    <w:left w:val="none" w:sz="0" w:space="0" w:color="auto"/>
                    <w:bottom w:val="none" w:sz="0" w:space="0" w:color="auto"/>
                    <w:right w:val="none" w:sz="0" w:space="0" w:color="auto"/>
                  </w:divBdr>
                </w:div>
                <w:div w:id="453908156">
                  <w:marLeft w:val="0"/>
                  <w:marRight w:val="0"/>
                  <w:marTop w:val="0"/>
                  <w:marBottom w:val="0"/>
                  <w:divBdr>
                    <w:top w:val="none" w:sz="0" w:space="0" w:color="auto"/>
                    <w:left w:val="none" w:sz="0" w:space="0" w:color="auto"/>
                    <w:bottom w:val="none" w:sz="0" w:space="0" w:color="auto"/>
                    <w:right w:val="none" w:sz="0" w:space="0" w:color="auto"/>
                  </w:divBdr>
                </w:div>
                <w:div w:id="1159930259">
                  <w:marLeft w:val="0"/>
                  <w:marRight w:val="0"/>
                  <w:marTop w:val="0"/>
                  <w:marBottom w:val="0"/>
                  <w:divBdr>
                    <w:top w:val="none" w:sz="0" w:space="0" w:color="auto"/>
                    <w:left w:val="none" w:sz="0" w:space="0" w:color="auto"/>
                    <w:bottom w:val="none" w:sz="0" w:space="0" w:color="auto"/>
                    <w:right w:val="none" w:sz="0" w:space="0" w:color="auto"/>
                  </w:divBdr>
                </w:div>
                <w:div w:id="270747142">
                  <w:marLeft w:val="0"/>
                  <w:marRight w:val="0"/>
                  <w:marTop w:val="0"/>
                  <w:marBottom w:val="0"/>
                  <w:divBdr>
                    <w:top w:val="none" w:sz="0" w:space="0" w:color="auto"/>
                    <w:left w:val="none" w:sz="0" w:space="0" w:color="auto"/>
                    <w:bottom w:val="none" w:sz="0" w:space="0" w:color="auto"/>
                    <w:right w:val="none" w:sz="0" w:space="0" w:color="auto"/>
                  </w:divBdr>
                </w:div>
                <w:div w:id="1846242899">
                  <w:marLeft w:val="0"/>
                  <w:marRight w:val="0"/>
                  <w:marTop w:val="0"/>
                  <w:marBottom w:val="0"/>
                  <w:divBdr>
                    <w:top w:val="none" w:sz="0" w:space="0" w:color="auto"/>
                    <w:left w:val="none" w:sz="0" w:space="0" w:color="auto"/>
                    <w:bottom w:val="none" w:sz="0" w:space="0" w:color="auto"/>
                    <w:right w:val="none" w:sz="0" w:space="0" w:color="auto"/>
                  </w:divBdr>
                </w:div>
                <w:div w:id="392430303">
                  <w:marLeft w:val="0"/>
                  <w:marRight w:val="0"/>
                  <w:marTop w:val="0"/>
                  <w:marBottom w:val="0"/>
                  <w:divBdr>
                    <w:top w:val="none" w:sz="0" w:space="0" w:color="auto"/>
                    <w:left w:val="none" w:sz="0" w:space="0" w:color="auto"/>
                    <w:bottom w:val="none" w:sz="0" w:space="0" w:color="auto"/>
                    <w:right w:val="none" w:sz="0" w:space="0" w:color="auto"/>
                  </w:divBdr>
                </w:div>
                <w:div w:id="8931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2316">
          <w:marLeft w:val="0"/>
          <w:marRight w:val="0"/>
          <w:marTop w:val="0"/>
          <w:marBottom w:val="0"/>
          <w:divBdr>
            <w:top w:val="none" w:sz="0" w:space="0" w:color="auto"/>
            <w:left w:val="none" w:sz="0" w:space="0" w:color="auto"/>
            <w:bottom w:val="none" w:sz="0" w:space="0" w:color="auto"/>
            <w:right w:val="none" w:sz="0" w:space="0" w:color="auto"/>
          </w:divBdr>
          <w:divsChild>
            <w:div w:id="245579224">
              <w:marLeft w:val="0"/>
              <w:marRight w:val="0"/>
              <w:marTop w:val="0"/>
              <w:marBottom w:val="0"/>
              <w:divBdr>
                <w:top w:val="none" w:sz="0" w:space="0" w:color="auto"/>
                <w:left w:val="none" w:sz="0" w:space="0" w:color="auto"/>
                <w:bottom w:val="none" w:sz="0" w:space="0" w:color="auto"/>
                <w:right w:val="none" w:sz="0" w:space="0" w:color="auto"/>
              </w:divBdr>
              <w:divsChild>
                <w:div w:id="1545560835">
                  <w:marLeft w:val="0"/>
                  <w:marRight w:val="0"/>
                  <w:marTop w:val="0"/>
                  <w:marBottom w:val="0"/>
                  <w:divBdr>
                    <w:top w:val="none" w:sz="0" w:space="0" w:color="auto"/>
                    <w:left w:val="none" w:sz="0" w:space="0" w:color="auto"/>
                    <w:bottom w:val="none" w:sz="0" w:space="0" w:color="auto"/>
                    <w:right w:val="none" w:sz="0" w:space="0" w:color="auto"/>
                  </w:divBdr>
                  <w:divsChild>
                    <w:div w:id="17722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1730">
              <w:marLeft w:val="0"/>
              <w:marRight w:val="0"/>
              <w:marTop w:val="0"/>
              <w:marBottom w:val="240"/>
              <w:divBdr>
                <w:top w:val="none" w:sz="0" w:space="0" w:color="auto"/>
                <w:left w:val="none" w:sz="0" w:space="0" w:color="auto"/>
                <w:bottom w:val="none" w:sz="0" w:space="0" w:color="auto"/>
                <w:right w:val="none" w:sz="0" w:space="0" w:color="auto"/>
              </w:divBdr>
            </w:div>
            <w:div w:id="178085211">
              <w:marLeft w:val="0"/>
              <w:marRight w:val="0"/>
              <w:marTop w:val="0"/>
              <w:marBottom w:val="240"/>
              <w:divBdr>
                <w:top w:val="none" w:sz="0" w:space="0" w:color="auto"/>
                <w:left w:val="none" w:sz="0" w:space="0" w:color="auto"/>
                <w:bottom w:val="none" w:sz="0" w:space="0" w:color="auto"/>
                <w:right w:val="none" w:sz="0" w:space="0" w:color="auto"/>
              </w:divBdr>
            </w:div>
            <w:div w:id="171771876">
              <w:marLeft w:val="0"/>
              <w:marRight w:val="0"/>
              <w:marTop w:val="0"/>
              <w:marBottom w:val="240"/>
              <w:divBdr>
                <w:top w:val="none" w:sz="0" w:space="0" w:color="auto"/>
                <w:left w:val="none" w:sz="0" w:space="0" w:color="auto"/>
                <w:bottom w:val="none" w:sz="0" w:space="0" w:color="auto"/>
                <w:right w:val="none" w:sz="0" w:space="0" w:color="auto"/>
              </w:divBdr>
            </w:div>
            <w:div w:id="1341011426">
              <w:marLeft w:val="0"/>
              <w:marRight w:val="0"/>
              <w:marTop w:val="0"/>
              <w:marBottom w:val="240"/>
              <w:divBdr>
                <w:top w:val="none" w:sz="0" w:space="0" w:color="auto"/>
                <w:left w:val="none" w:sz="0" w:space="0" w:color="auto"/>
                <w:bottom w:val="none" w:sz="0" w:space="0" w:color="auto"/>
                <w:right w:val="none" w:sz="0" w:space="0" w:color="auto"/>
              </w:divBdr>
            </w:div>
            <w:div w:id="746265945">
              <w:marLeft w:val="0"/>
              <w:marRight w:val="0"/>
              <w:marTop w:val="0"/>
              <w:marBottom w:val="240"/>
              <w:divBdr>
                <w:top w:val="none" w:sz="0" w:space="0" w:color="auto"/>
                <w:left w:val="none" w:sz="0" w:space="0" w:color="auto"/>
                <w:bottom w:val="none" w:sz="0" w:space="0" w:color="auto"/>
                <w:right w:val="none" w:sz="0" w:space="0" w:color="auto"/>
              </w:divBdr>
            </w:div>
            <w:div w:id="1833763697">
              <w:marLeft w:val="0"/>
              <w:marRight w:val="0"/>
              <w:marTop w:val="0"/>
              <w:marBottom w:val="240"/>
              <w:divBdr>
                <w:top w:val="none" w:sz="0" w:space="0" w:color="auto"/>
                <w:left w:val="none" w:sz="0" w:space="0" w:color="auto"/>
                <w:bottom w:val="none" w:sz="0" w:space="0" w:color="auto"/>
                <w:right w:val="none" w:sz="0" w:space="0" w:color="auto"/>
              </w:divBdr>
            </w:div>
            <w:div w:id="377123278">
              <w:marLeft w:val="0"/>
              <w:marRight w:val="0"/>
              <w:marTop w:val="0"/>
              <w:marBottom w:val="240"/>
              <w:divBdr>
                <w:top w:val="none" w:sz="0" w:space="0" w:color="auto"/>
                <w:left w:val="none" w:sz="0" w:space="0" w:color="auto"/>
                <w:bottom w:val="none" w:sz="0" w:space="0" w:color="auto"/>
                <w:right w:val="none" w:sz="0" w:space="0" w:color="auto"/>
              </w:divBdr>
            </w:div>
            <w:div w:id="167522431">
              <w:marLeft w:val="0"/>
              <w:marRight w:val="0"/>
              <w:marTop w:val="0"/>
              <w:marBottom w:val="240"/>
              <w:divBdr>
                <w:top w:val="none" w:sz="0" w:space="0" w:color="auto"/>
                <w:left w:val="none" w:sz="0" w:space="0" w:color="auto"/>
                <w:bottom w:val="none" w:sz="0" w:space="0" w:color="auto"/>
                <w:right w:val="none" w:sz="0" w:space="0" w:color="auto"/>
              </w:divBdr>
            </w:div>
          </w:divsChild>
        </w:div>
        <w:div w:id="1575822127">
          <w:marLeft w:val="0"/>
          <w:marRight w:val="0"/>
          <w:marTop w:val="0"/>
          <w:marBottom w:val="0"/>
          <w:divBdr>
            <w:top w:val="none" w:sz="0" w:space="0" w:color="auto"/>
            <w:left w:val="none" w:sz="0" w:space="0" w:color="auto"/>
            <w:bottom w:val="none" w:sz="0" w:space="0" w:color="auto"/>
            <w:right w:val="none" w:sz="0" w:space="0" w:color="auto"/>
          </w:divBdr>
          <w:divsChild>
            <w:div w:id="1650742037">
              <w:marLeft w:val="0"/>
              <w:marRight w:val="0"/>
              <w:marTop w:val="0"/>
              <w:marBottom w:val="0"/>
              <w:divBdr>
                <w:top w:val="none" w:sz="0" w:space="0" w:color="auto"/>
                <w:left w:val="none" w:sz="0" w:space="0" w:color="auto"/>
                <w:bottom w:val="none" w:sz="0" w:space="0" w:color="auto"/>
                <w:right w:val="none" w:sz="0" w:space="0" w:color="auto"/>
              </w:divBdr>
              <w:divsChild>
                <w:div w:id="854731785">
                  <w:marLeft w:val="0"/>
                  <w:marRight w:val="0"/>
                  <w:marTop w:val="0"/>
                  <w:marBottom w:val="0"/>
                  <w:divBdr>
                    <w:top w:val="none" w:sz="0" w:space="0" w:color="auto"/>
                    <w:left w:val="none" w:sz="0" w:space="0" w:color="auto"/>
                    <w:bottom w:val="none" w:sz="0" w:space="0" w:color="auto"/>
                    <w:right w:val="none" w:sz="0" w:space="0" w:color="auto"/>
                  </w:divBdr>
                  <w:divsChild>
                    <w:div w:id="18244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230230">
      <w:bodyDiv w:val="1"/>
      <w:marLeft w:val="0"/>
      <w:marRight w:val="0"/>
      <w:marTop w:val="0"/>
      <w:marBottom w:val="0"/>
      <w:divBdr>
        <w:top w:val="none" w:sz="0" w:space="0" w:color="auto"/>
        <w:left w:val="none" w:sz="0" w:space="0" w:color="auto"/>
        <w:bottom w:val="none" w:sz="0" w:space="0" w:color="auto"/>
        <w:right w:val="none" w:sz="0" w:space="0" w:color="auto"/>
      </w:divBdr>
      <w:divsChild>
        <w:div w:id="527910617">
          <w:marLeft w:val="0"/>
          <w:marRight w:val="0"/>
          <w:marTop w:val="0"/>
          <w:marBottom w:val="0"/>
          <w:divBdr>
            <w:top w:val="none" w:sz="0" w:space="0" w:color="auto"/>
            <w:left w:val="none" w:sz="0" w:space="0" w:color="auto"/>
            <w:bottom w:val="none" w:sz="0" w:space="0" w:color="auto"/>
            <w:right w:val="none" w:sz="0" w:space="0" w:color="auto"/>
          </w:divBdr>
          <w:divsChild>
            <w:div w:id="1842618641">
              <w:marLeft w:val="0"/>
              <w:marRight w:val="0"/>
              <w:marTop w:val="0"/>
              <w:marBottom w:val="0"/>
              <w:divBdr>
                <w:top w:val="none" w:sz="0" w:space="0" w:color="auto"/>
                <w:left w:val="none" w:sz="0" w:space="0" w:color="auto"/>
                <w:bottom w:val="none" w:sz="0" w:space="0" w:color="auto"/>
                <w:right w:val="none" w:sz="0" w:space="0" w:color="auto"/>
              </w:divBdr>
              <w:divsChild>
                <w:div w:id="7471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7575">
          <w:marLeft w:val="0"/>
          <w:marRight w:val="0"/>
          <w:marTop w:val="0"/>
          <w:marBottom w:val="0"/>
          <w:divBdr>
            <w:top w:val="none" w:sz="0" w:space="0" w:color="auto"/>
            <w:left w:val="none" w:sz="0" w:space="0" w:color="auto"/>
            <w:bottom w:val="none" w:sz="0" w:space="0" w:color="auto"/>
            <w:right w:val="none" w:sz="0" w:space="0" w:color="auto"/>
          </w:divBdr>
          <w:divsChild>
            <w:div w:id="869996816">
              <w:marLeft w:val="0"/>
              <w:marRight w:val="0"/>
              <w:marTop w:val="0"/>
              <w:marBottom w:val="0"/>
              <w:divBdr>
                <w:top w:val="none" w:sz="0" w:space="0" w:color="auto"/>
                <w:left w:val="none" w:sz="0" w:space="0" w:color="auto"/>
                <w:bottom w:val="none" w:sz="0" w:space="0" w:color="auto"/>
                <w:right w:val="none" w:sz="0" w:space="0" w:color="auto"/>
              </w:divBdr>
              <w:divsChild>
                <w:div w:id="976490198">
                  <w:marLeft w:val="0"/>
                  <w:marRight w:val="0"/>
                  <w:marTop w:val="0"/>
                  <w:marBottom w:val="0"/>
                  <w:divBdr>
                    <w:top w:val="none" w:sz="0" w:space="0" w:color="auto"/>
                    <w:left w:val="none" w:sz="0" w:space="0" w:color="auto"/>
                    <w:bottom w:val="none" w:sz="0" w:space="0" w:color="auto"/>
                    <w:right w:val="none" w:sz="0" w:space="0" w:color="auto"/>
                  </w:divBdr>
                  <w:divsChild>
                    <w:div w:id="533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066">
          <w:marLeft w:val="0"/>
          <w:marRight w:val="0"/>
          <w:marTop w:val="0"/>
          <w:marBottom w:val="0"/>
          <w:divBdr>
            <w:top w:val="none" w:sz="0" w:space="0" w:color="auto"/>
            <w:left w:val="none" w:sz="0" w:space="0" w:color="auto"/>
            <w:bottom w:val="none" w:sz="0" w:space="0" w:color="auto"/>
            <w:right w:val="none" w:sz="0" w:space="0" w:color="auto"/>
          </w:divBdr>
          <w:divsChild>
            <w:div w:id="92631476">
              <w:marLeft w:val="0"/>
              <w:marRight w:val="0"/>
              <w:marTop w:val="0"/>
              <w:marBottom w:val="0"/>
              <w:divBdr>
                <w:top w:val="none" w:sz="0" w:space="0" w:color="auto"/>
                <w:left w:val="none" w:sz="0" w:space="0" w:color="auto"/>
                <w:bottom w:val="none" w:sz="0" w:space="0" w:color="auto"/>
                <w:right w:val="none" w:sz="0" w:space="0" w:color="auto"/>
              </w:divBdr>
              <w:divsChild>
                <w:div w:id="883637169">
                  <w:marLeft w:val="0"/>
                  <w:marRight w:val="0"/>
                  <w:marTop w:val="0"/>
                  <w:marBottom w:val="0"/>
                  <w:divBdr>
                    <w:top w:val="none" w:sz="0" w:space="0" w:color="auto"/>
                    <w:left w:val="none" w:sz="0" w:space="0" w:color="auto"/>
                    <w:bottom w:val="none" w:sz="0" w:space="0" w:color="auto"/>
                    <w:right w:val="none" w:sz="0" w:space="0" w:color="auto"/>
                  </w:divBdr>
                  <w:divsChild>
                    <w:div w:id="18678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3238">
              <w:marLeft w:val="0"/>
              <w:marRight w:val="0"/>
              <w:marTop w:val="0"/>
              <w:marBottom w:val="0"/>
              <w:divBdr>
                <w:top w:val="none" w:sz="0" w:space="0" w:color="auto"/>
                <w:left w:val="none" w:sz="0" w:space="0" w:color="auto"/>
                <w:bottom w:val="none" w:sz="0" w:space="0" w:color="auto"/>
                <w:right w:val="none" w:sz="0" w:space="0" w:color="auto"/>
              </w:divBdr>
              <w:divsChild>
                <w:div w:id="1472021498">
                  <w:marLeft w:val="0"/>
                  <w:marRight w:val="0"/>
                  <w:marTop w:val="0"/>
                  <w:marBottom w:val="0"/>
                  <w:divBdr>
                    <w:top w:val="none" w:sz="0" w:space="0" w:color="auto"/>
                    <w:left w:val="none" w:sz="0" w:space="0" w:color="auto"/>
                    <w:bottom w:val="none" w:sz="0" w:space="0" w:color="auto"/>
                    <w:right w:val="none" w:sz="0" w:space="0" w:color="auto"/>
                  </w:divBdr>
                </w:div>
                <w:div w:id="1995640969">
                  <w:marLeft w:val="0"/>
                  <w:marRight w:val="0"/>
                  <w:marTop w:val="0"/>
                  <w:marBottom w:val="0"/>
                  <w:divBdr>
                    <w:top w:val="none" w:sz="0" w:space="0" w:color="auto"/>
                    <w:left w:val="none" w:sz="0" w:space="0" w:color="auto"/>
                    <w:bottom w:val="none" w:sz="0" w:space="0" w:color="auto"/>
                    <w:right w:val="none" w:sz="0" w:space="0" w:color="auto"/>
                  </w:divBdr>
                </w:div>
                <w:div w:id="1744134115">
                  <w:marLeft w:val="0"/>
                  <w:marRight w:val="0"/>
                  <w:marTop w:val="0"/>
                  <w:marBottom w:val="0"/>
                  <w:divBdr>
                    <w:top w:val="none" w:sz="0" w:space="0" w:color="auto"/>
                    <w:left w:val="none" w:sz="0" w:space="0" w:color="auto"/>
                    <w:bottom w:val="none" w:sz="0" w:space="0" w:color="auto"/>
                    <w:right w:val="none" w:sz="0" w:space="0" w:color="auto"/>
                  </w:divBdr>
                </w:div>
                <w:div w:id="764813314">
                  <w:marLeft w:val="0"/>
                  <w:marRight w:val="0"/>
                  <w:marTop w:val="0"/>
                  <w:marBottom w:val="0"/>
                  <w:divBdr>
                    <w:top w:val="none" w:sz="0" w:space="0" w:color="auto"/>
                    <w:left w:val="none" w:sz="0" w:space="0" w:color="auto"/>
                    <w:bottom w:val="none" w:sz="0" w:space="0" w:color="auto"/>
                    <w:right w:val="none" w:sz="0" w:space="0" w:color="auto"/>
                  </w:divBdr>
                </w:div>
                <w:div w:id="76900129">
                  <w:marLeft w:val="0"/>
                  <w:marRight w:val="0"/>
                  <w:marTop w:val="0"/>
                  <w:marBottom w:val="0"/>
                  <w:divBdr>
                    <w:top w:val="none" w:sz="0" w:space="0" w:color="auto"/>
                    <w:left w:val="none" w:sz="0" w:space="0" w:color="auto"/>
                    <w:bottom w:val="none" w:sz="0" w:space="0" w:color="auto"/>
                    <w:right w:val="none" w:sz="0" w:space="0" w:color="auto"/>
                  </w:divBdr>
                </w:div>
                <w:div w:id="2045599196">
                  <w:marLeft w:val="0"/>
                  <w:marRight w:val="0"/>
                  <w:marTop w:val="0"/>
                  <w:marBottom w:val="0"/>
                  <w:divBdr>
                    <w:top w:val="none" w:sz="0" w:space="0" w:color="auto"/>
                    <w:left w:val="none" w:sz="0" w:space="0" w:color="auto"/>
                    <w:bottom w:val="none" w:sz="0" w:space="0" w:color="auto"/>
                    <w:right w:val="none" w:sz="0" w:space="0" w:color="auto"/>
                  </w:divBdr>
                </w:div>
                <w:div w:id="1633630602">
                  <w:marLeft w:val="0"/>
                  <w:marRight w:val="0"/>
                  <w:marTop w:val="0"/>
                  <w:marBottom w:val="0"/>
                  <w:divBdr>
                    <w:top w:val="none" w:sz="0" w:space="0" w:color="auto"/>
                    <w:left w:val="none" w:sz="0" w:space="0" w:color="auto"/>
                    <w:bottom w:val="none" w:sz="0" w:space="0" w:color="auto"/>
                    <w:right w:val="none" w:sz="0" w:space="0" w:color="auto"/>
                  </w:divBdr>
                </w:div>
                <w:div w:id="18748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2715">
          <w:marLeft w:val="0"/>
          <w:marRight w:val="0"/>
          <w:marTop w:val="0"/>
          <w:marBottom w:val="0"/>
          <w:divBdr>
            <w:top w:val="none" w:sz="0" w:space="0" w:color="auto"/>
            <w:left w:val="none" w:sz="0" w:space="0" w:color="auto"/>
            <w:bottom w:val="none" w:sz="0" w:space="0" w:color="auto"/>
            <w:right w:val="none" w:sz="0" w:space="0" w:color="auto"/>
          </w:divBdr>
          <w:divsChild>
            <w:div w:id="1659530219">
              <w:marLeft w:val="0"/>
              <w:marRight w:val="0"/>
              <w:marTop w:val="0"/>
              <w:marBottom w:val="0"/>
              <w:divBdr>
                <w:top w:val="none" w:sz="0" w:space="0" w:color="auto"/>
                <w:left w:val="none" w:sz="0" w:space="0" w:color="auto"/>
                <w:bottom w:val="none" w:sz="0" w:space="0" w:color="auto"/>
                <w:right w:val="none" w:sz="0" w:space="0" w:color="auto"/>
              </w:divBdr>
              <w:divsChild>
                <w:div w:id="1744639560">
                  <w:marLeft w:val="0"/>
                  <w:marRight w:val="0"/>
                  <w:marTop w:val="0"/>
                  <w:marBottom w:val="0"/>
                  <w:divBdr>
                    <w:top w:val="none" w:sz="0" w:space="0" w:color="auto"/>
                    <w:left w:val="none" w:sz="0" w:space="0" w:color="auto"/>
                    <w:bottom w:val="none" w:sz="0" w:space="0" w:color="auto"/>
                    <w:right w:val="none" w:sz="0" w:space="0" w:color="auto"/>
                  </w:divBdr>
                  <w:divsChild>
                    <w:div w:id="104498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3650">
              <w:marLeft w:val="0"/>
              <w:marRight w:val="0"/>
              <w:marTop w:val="0"/>
              <w:marBottom w:val="240"/>
              <w:divBdr>
                <w:top w:val="none" w:sz="0" w:space="0" w:color="auto"/>
                <w:left w:val="none" w:sz="0" w:space="0" w:color="auto"/>
                <w:bottom w:val="none" w:sz="0" w:space="0" w:color="auto"/>
                <w:right w:val="none" w:sz="0" w:space="0" w:color="auto"/>
              </w:divBdr>
            </w:div>
            <w:div w:id="195850687">
              <w:marLeft w:val="0"/>
              <w:marRight w:val="0"/>
              <w:marTop w:val="0"/>
              <w:marBottom w:val="240"/>
              <w:divBdr>
                <w:top w:val="none" w:sz="0" w:space="0" w:color="auto"/>
                <w:left w:val="none" w:sz="0" w:space="0" w:color="auto"/>
                <w:bottom w:val="none" w:sz="0" w:space="0" w:color="auto"/>
                <w:right w:val="none" w:sz="0" w:space="0" w:color="auto"/>
              </w:divBdr>
            </w:div>
            <w:div w:id="1696074954">
              <w:marLeft w:val="0"/>
              <w:marRight w:val="0"/>
              <w:marTop w:val="0"/>
              <w:marBottom w:val="240"/>
              <w:divBdr>
                <w:top w:val="none" w:sz="0" w:space="0" w:color="auto"/>
                <w:left w:val="none" w:sz="0" w:space="0" w:color="auto"/>
                <w:bottom w:val="none" w:sz="0" w:space="0" w:color="auto"/>
                <w:right w:val="none" w:sz="0" w:space="0" w:color="auto"/>
              </w:divBdr>
            </w:div>
            <w:div w:id="487140220">
              <w:marLeft w:val="0"/>
              <w:marRight w:val="0"/>
              <w:marTop w:val="0"/>
              <w:marBottom w:val="240"/>
              <w:divBdr>
                <w:top w:val="none" w:sz="0" w:space="0" w:color="auto"/>
                <w:left w:val="none" w:sz="0" w:space="0" w:color="auto"/>
                <w:bottom w:val="none" w:sz="0" w:space="0" w:color="auto"/>
                <w:right w:val="none" w:sz="0" w:space="0" w:color="auto"/>
              </w:divBdr>
            </w:div>
            <w:div w:id="1141192471">
              <w:marLeft w:val="0"/>
              <w:marRight w:val="0"/>
              <w:marTop w:val="0"/>
              <w:marBottom w:val="240"/>
              <w:divBdr>
                <w:top w:val="none" w:sz="0" w:space="0" w:color="auto"/>
                <w:left w:val="none" w:sz="0" w:space="0" w:color="auto"/>
                <w:bottom w:val="none" w:sz="0" w:space="0" w:color="auto"/>
                <w:right w:val="none" w:sz="0" w:space="0" w:color="auto"/>
              </w:divBdr>
            </w:div>
            <w:div w:id="205990104">
              <w:marLeft w:val="0"/>
              <w:marRight w:val="0"/>
              <w:marTop w:val="0"/>
              <w:marBottom w:val="240"/>
              <w:divBdr>
                <w:top w:val="none" w:sz="0" w:space="0" w:color="auto"/>
                <w:left w:val="none" w:sz="0" w:space="0" w:color="auto"/>
                <w:bottom w:val="none" w:sz="0" w:space="0" w:color="auto"/>
                <w:right w:val="none" w:sz="0" w:space="0" w:color="auto"/>
              </w:divBdr>
            </w:div>
          </w:divsChild>
        </w:div>
        <w:div w:id="198906741">
          <w:marLeft w:val="0"/>
          <w:marRight w:val="0"/>
          <w:marTop w:val="0"/>
          <w:marBottom w:val="0"/>
          <w:divBdr>
            <w:top w:val="none" w:sz="0" w:space="0" w:color="auto"/>
            <w:left w:val="none" w:sz="0" w:space="0" w:color="auto"/>
            <w:bottom w:val="none" w:sz="0" w:space="0" w:color="auto"/>
            <w:right w:val="none" w:sz="0" w:space="0" w:color="auto"/>
          </w:divBdr>
          <w:divsChild>
            <w:div w:id="1099257298">
              <w:marLeft w:val="0"/>
              <w:marRight w:val="0"/>
              <w:marTop w:val="0"/>
              <w:marBottom w:val="0"/>
              <w:divBdr>
                <w:top w:val="none" w:sz="0" w:space="0" w:color="auto"/>
                <w:left w:val="none" w:sz="0" w:space="0" w:color="auto"/>
                <w:bottom w:val="none" w:sz="0" w:space="0" w:color="auto"/>
                <w:right w:val="none" w:sz="0" w:space="0" w:color="auto"/>
              </w:divBdr>
              <w:divsChild>
                <w:div w:id="945432290">
                  <w:marLeft w:val="0"/>
                  <w:marRight w:val="0"/>
                  <w:marTop w:val="0"/>
                  <w:marBottom w:val="0"/>
                  <w:divBdr>
                    <w:top w:val="none" w:sz="0" w:space="0" w:color="auto"/>
                    <w:left w:val="none" w:sz="0" w:space="0" w:color="auto"/>
                    <w:bottom w:val="none" w:sz="0" w:space="0" w:color="auto"/>
                    <w:right w:val="none" w:sz="0" w:space="0" w:color="auto"/>
                  </w:divBdr>
                  <w:divsChild>
                    <w:div w:id="5552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870398">
      <w:bodyDiv w:val="1"/>
      <w:marLeft w:val="0"/>
      <w:marRight w:val="0"/>
      <w:marTop w:val="0"/>
      <w:marBottom w:val="0"/>
      <w:divBdr>
        <w:top w:val="none" w:sz="0" w:space="0" w:color="auto"/>
        <w:left w:val="none" w:sz="0" w:space="0" w:color="auto"/>
        <w:bottom w:val="none" w:sz="0" w:space="0" w:color="auto"/>
        <w:right w:val="none" w:sz="0" w:space="0" w:color="auto"/>
      </w:divBdr>
      <w:divsChild>
        <w:div w:id="36199756">
          <w:marLeft w:val="0"/>
          <w:marRight w:val="0"/>
          <w:marTop w:val="0"/>
          <w:marBottom w:val="0"/>
          <w:divBdr>
            <w:top w:val="none" w:sz="0" w:space="0" w:color="auto"/>
            <w:left w:val="none" w:sz="0" w:space="0" w:color="auto"/>
            <w:bottom w:val="none" w:sz="0" w:space="0" w:color="auto"/>
            <w:right w:val="none" w:sz="0" w:space="0" w:color="auto"/>
          </w:divBdr>
          <w:divsChild>
            <w:div w:id="269166078">
              <w:marLeft w:val="0"/>
              <w:marRight w:val="0"/>
              <w:marTop w:val="0"/>
              <w:marBottom w:val="0"/>
              <w:divBdr>
                <w:top w:val="none" w:sz="0" w:space="0" w:color="auto"/>
                <w:left w:val="none" w:sz="0" w:space="0" w:color="auto"/>
                <w:bottom w:val="none" w:sz="0" w:space="0" w:color="auto"/>
                <w:right w:val="none" w:sz="0" w:space="0" w:color="auto"/>
              </w:divBdr>
              <w:divsChild>
                <w:div w:id="3630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4408">
          <w:marLeft w:val="0"/>
          <w:marRight w:val="0"/>
          <w:marTop w:val="0"/>
          <w:marBottom w:val="0"/>
          <w:divBdr>
            <w:top w:val="none" w:sz="0" w:space="0" w:color="auto"/>
            <w:left w:val="none" w:sz="0" w:space="0" w:color="auto"/>
            <w:bottom w:val="none" w:sz="0" w:space="0" w:color="auto"/>
            <w:right w:val="none" w:sz="0" w:space="0" w:color="auto"/>
          </w:divBdr>
          <w:divsChild>
            <w:div w:id="1319848052">
              <w:marLeft w:val="0"/>
              <w:marRight w:val="0"/>
              <w:marTop w:val="0"/>
              <w:marBottom w:val="0"/>
              <w:divBdr>
                <w:top w:val="none" w:sz="0" w:space="0" w:color="auto"/>
                <w:left w:val="none" w:sz="0" w:space="0" w:color="auto"/>
                <w:bottom w:val="none" w:sz="0" w:space="0" w:color="auto"/>
                <w:right w:val="none" w:sz="0" w:space="0" w:color="auto"/>
              </w:divBdr>
              <w:divsChild>
                <w:div w:id="1326545470">
                  <w:marLeft w:val="0"/>
                  <w:marRight w:val="0"/>
                  <w:marTop w:val="0"/>
                  <w:marBottom w:val="0"/>
                  <w:divBdr>
                    <w:top w:val="none" w:sz="0" w:space="0" w:color="auto"/>
                    <w:left w:val="none" w:sz="0" w:space="0" w:color="auto"/>
                    <w:bottom w:val="none" w:sz="0" w:space="0" w:color="auto"/>
                    <w:right w:val="none" w:sz="0" w:space="0" w:color="auto"/>
                  </w:divBdr>
                  <w:divsChild>
                    <w:div w:id="15197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31440">
              <w:marLeft w:val="0"/>
              <w:marRight w:val="0"/>
              <w:marTop w:val="0"/>
              <w:marBottom w:val="240"/>
              <w:divBdr>
                <w:top w:val="single" w:sz="6" w:space="0" w:color="777777"/>
                <w:left w:val="single" w:sz="6" w:space="0" w:color="777777"/>
                <w:bottom w:val="single" w:sz="6" w:space="0" w:color="777777"/>
                <w:right w:val="single" w:sz="6" w:space="0" w:color="777777"/>
              </w:divBdr>
              <w:divsChild>
                <w:div w:id="811674189">
                  <w:marLeft w:val="180"/>
                  <w:marRight w:val="180"/>
                  <w:marTop w:val="180"/>
                  <w:marBottom w:val="180"/>
                  <w:divBdr>
                    <w:top w:val="none" w:sz="0" w:space="0" w:color="auto"/>
                    <w:left w:val="none" w:sz="0" w:space="0" w:color="auto"/>
                    <w:bottom w:val="none" w:sz="0" w:space="0" w:color="auto"/>
                    <w:right w:val="none" w:sz="0" w:space="0" w:color="auto"/>
                  </w:divBdr>
                </w:div>
              </w:divsChild>
            </w:div>
            <w:div w:id="90593081">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703750172">
          <w:marLeft w:val="0"/>
          <w:marRight w:val="0"/>
          <w:marTop w:val="0"/>
          <w:marBottom w:val="0"/>
          <w:divBdr>
            <w:top w:val="none" w:sz="0" w:space="0" w:color="auto"/>
            <w:left w:val="none" w:sz="0" w:space="0" w:color="auto"/>
            <w:bottom w:val="none" w:sz="0" w:space="0" w:color="auto"/>
            <w:right w:val="none" w:sz="0" w:space="0" w:color="auto"/>
          </w:divBdr>
          <w:divsChild>
            <w:div w:id="1333992682">
              <w:marLeft w:val="0"/>
              <w:marRight w:val="0"/>
              <w:marTop w:val="0"/>
              <w:marBottom w:val="0"/>
              <w:divBdr>
                <w:top w:val="none" w:sz="0" w:space="0" w:color="auto"/>
                <w:left w:val="none" w:sz="0" w:space="0" w:color="auto"/>
                <w:bottom w:val="none" w:sz="0" w:space="0" w:color="auto"/>
                <w:right w:val="none" w:sz="0" w:space="0" w:color="auto"/>
              </w:divBdr>
              <w:divsChild>
                <w:div w:id="1443189434">
                  <w:marLeft w:val="0"/>
                  <w:marRight w:val="0"/>
                  <w:marTop w:val="0"/>
                  <w:marBottom w:val="0"/>
                  <w:divBdr>
                    <w:top w:val="none" w:sz="0" w:space="0" w:color="auto"/>
                    <w:left w:val="none" w:sz="0" w:space="0" w:color="auto"/>
                    <w:bottom w:val="none" w:sz="0" w:space="0" w:color="auto"/>
                    <w:right w:val="none" w:sz="0" w:space="0" w:color="auto"/>
                  </w:divBdr>
                  <w:divsChild>
                    <w:div w:id="16785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6357">
              <w:marLeft w:val="0"/>
              <w:marRight w:val="0"/>
              <w:marTop w:val="0"/>
              <w:marBottom w:val="0"/>
              <w:divBdr>
                <w:top w:val="none" w:sz="0" w:space="0" w:color="auto"/>
                <w:left w:val="none" w:sz="0" w:space="0" w:color="auto"/>
                <w:bottom w:val="none" w:sz="0" w:space="0" w:color="auto"/>
                <w:right w:val="none" w:sz="0" w:space="0" w:color="auto"/>
              </w:divBdr>
              <w:divsChild>
                <w:div w:id="696664415">
                  <w:marLeft w:val="0"/>
                  <w:marRight w:val="0"/>
                  <w:marTop w:val="0"/>
                  <w:marBottom w:val="0"/>
                  <w:divBdr>
                    <w:top w:val="none" w:sz="0" w:space="0" w:color="auto"/>
                    <w:left w:val="none" w:sz="0" w:space="0" w:color="auto"/>
                    <w:bottom w:val="none" w:sz="0" w:space="0" w:color="auto"/>
                    <w:right w:val="none" w:sz="0" w:space="0" w:color="auto"/>
                  </w:divBdr>
                </w:div>
                <w:div w:id="1726829951">
                  <w:marLeft w:val="0"/>
                  <w:marRight w:val="0"/>
                  <w:marTop w:val="0"/>
                  <w:marBottom w:val="0"/>
                  <w:divBdr>
                    <w:top w:val="none" w:sz="0" w:space="0" w:color="auto"/>
                    <w:left w:val="none" w:sz="0" w:space="0" w:color="auto"/>
                    <w:bottom w:val="none" w:sz="0" w:space="0" w:color="auto"/>
                    <w:right w:val="none" w:sz="0" w:space="0" w:color="auto"/>
                  </w:divBdr>
                </w:div>
                <w:div w:id="309791283">
                  <w:marLeft w:val="0"/>
                  <w:marRight w:val="0"/>
                  <w:marTop w:val="0"/>
                  <w:marBottom w:val="0"/>
                  <w:divBdr>
                    <w:top w:val="none" w:sz="0" w:space="0" w:color="auto"/>
                    <w:left w:val="none" w:sz="0" w:space="0" w:color="auto"/>
                    <w:bottom w:val="none" w:sz="0" w:space="0" w:color="auto"/>
                    <w:right w:val="none" w:sz="0" w:space="0" w:color="auto"/>
                  </w:divBdr>
                </w:div>
                <w:div w:id="1160081290">
                  <w:marLeft w:val="0"/>
                  <w:marRight w:val="0"/>
                  <w:marTop w:val="0"/>
                  <w:marBottom w:val="0"/>
                  <w:divBdr>
                    <w:top w:val="none" w:sz="0" w:space="0" w:color="auto"/>
                    <w:left w:val="none" w:sz="0" w:space="0" w:color="auto"/>
                    <w:bottom w:val="none" w:sz="0" w:space="0" w:color="auto"/>
                    <w:right w:val="none" w:sz="0" w:space="0" w:color="auto"/>
                  </w:divBdr>
                </w:div>
                <w:div w:id="624846064">
                  <w:marLeft w:val="0"/>
                  <w:marRight w:val="0"/>
                  <w:marTop w:val="0"/>
                  <w:marBottom w:val="0"/>
                  <w:divBdr>
                    <w:top w:val="none" w:sz="0" w:space="0" w:color="auto"/>
                    <w:left w:val="none" w:sz="0" w:space="0" w:color="auto"/>
                    <w:bottom w:val="none" w:sz="0" w:space="0" w:color="auto"/>
                    <w:right w:val="none" w:sz="0" w:space="0" w:color="auto"/>
                  </w:divBdr>
                </w:div>
                <w:div w:id="55933740">
                  <w:marLeft w:val="0"/>
                  <w:marRight w:val="0"/>
                  <w:marTop w:val="0"/>
                  <w:marBottom w:val="0"/>
                  <w:divBdr>
                    <w:top w:val="none" w:sz="0" w:space="0" w:color="auto"/>
                    <w:left w:val="none" w:sz="0" w:space="0" w:color="auto"/>
                    <w:bottom w:val="none" w:sz="0" w:space="0" w:color="auto"/>
                    <w:right w:val="none" w:sz="0" w:space="0" w:color="auto"/>
                  </w:divBdr>
                </w:div>
                <w:div w:id="1627933136">
                  <w:marLeft w:val="0"/>
                  <w:marRight w:val="0"/>
                  <w:marTop w:val="0"/>
                  <w:marBottom w:val="0"/>
                  <w:divBdr>
                    <w:top w:val="none" w:sz="0" w:space="0" w:color="auto"/>
                    <w:left w:val="none" w:sz="0" w:space="0" w:color="auto"/>
                    <w:bottom w:val="none" w:sz="0" w:space="0" w:color="auto"/>
                    <w:right w:val="none" w:sz="0" w:space="0" w:color="auto"/>
                  </w:divBdr>
                </w:div>
                <w:div w:id="1481463944">
                  <w:marLeft w:val="0"/>
                  <w:marRight w:val="0"/>
                  <w:marTop w:val="0"/>
                  <w:marBottom w:val="0"/>
                  <w:divBdr>
                    <w:top w:val="none" w:sz="0" w:space="0" w:color="auto"/>
                    <w:left w:val="none" w:sz="0" w:space="0" w:color="auto"/>
                    <w:bottom w:val="none" w:sz="0" w:space="0" w:color="auto"/>
                    <w:right w:val="none" w:sz="0" w:space="0" w:color="auto"/>
                  </w:divBdr>
                </w:div>
                <w:div w:id="19716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7034">
          <w:marLeft w:val="0"/>
          <w:marRight w:val="0"/>
          <w:marTop w:val="0"/>
          <w:marBottom w:val="0"/>
          <w:divBdr>
            <w:top w:val="none" w:sz="0" w:space="0" w:color="auto"/>
            <w:left w:val="none" w:sz="0" w:space="0" w:color="auto"/>
            <w:bottom w:val="none" w:sz="0" w:space="0" w:color="auto"/>
            <w:right w:val="none" w:sz="0" w:space="0" w:color="auto"/>
          </w:divBdr>
          <w:divsChild>
            <w:div w:id="1678968988">
              <w:marLeft w:val="0"/>
              <w:marRight w:val="0"/>
              <w:marTop w:val="0"/>
              <w:marBottom w:val="0"/>
              <w:divBdr>
                <w:top w:val="none" w:sz="0" w:space="0" w:color="auto"/>
                <w:left w:val="none" w:sz="0" w:space="0" w:color="auto"/>
                <w:bottom w:val="none" w:sz="0" w:space="0" w:color="auto"/>
                <w:right w:val="none" w:sz="0" w:space="0" w:color="auto"/>
              </w:divBdr>
              <w:divsChild>
                <w:div w:id="2112123961">
                  <w:marLeft w:val="0"/>
                  <w:marRight w:val="0"/>
                  <w:marTop w:val="0"/>
                  <w:marBottom w:val="0"/>
                  <w:divBdr>
                    <w:top w:val="none" w:sz="0" w:space="0" w:color="auto"/>
                    <w:left w:val="none" w:sz="0" w:space="0" w:color="auto"/>
                    <w:bottom w:val="none" w:sz="0" w:space="0" w:color="auto"/>
                    <w:right w:val="none" w:sz="0" w:space="0" w:color="auto"/>
                  </w:divBdr>
                  <w:divsChild>
                    <w:div w:id="20964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1096">
              <w:marLeft w:val="0"/>
              <w:marRight w:val="0"/>
              <w:marTop w:val="0"/>
              <w:marBottom w:val="240"/>
              <w:divBdr>
                <w:top w:val="none" w:sz="0" w:space="0" w:color="auto"/>
                <w:left w:val="none" w:sz="0" w:space="0" w:color="auto"/>
                <w:bottom w:val="none" w:sz="0" w:space="0" w:color="auto"/>
                <w:right w:val="none" w:sz="0" w:space="0" w:color="auto"/>
              </w:divBdr>
            </w:div>
            <w:div w:id="715936684">
              <w:marLeft w:val="0"/>
              <w:marRight w:val="0"/>
              <w:marTop w:val="0"/>
              <w:marBottom w:val="240"/>
              <w:divBdr>
                <w:top w:val="none" w:sz="0" w:space="0" w:color="auto"/>
                <w:left w:val="none" w:sz="0" w:space="0" w:color="auto"/>
                <w:bottom w:val="none" w:sz="0" w:space="0" w:color="auto"/>
                <w:right w:val="none" w:sz="0" w:space="0" w:color="auto"/>
              </w:divBdr>
            </w:div>
            <w:div w:id="326401619">
              <w:marLeft w:val="0"/>
              <w:marRight w:val="0"/>
              <w:marTop w:val="0"/>
              <w:marBottom w:val="240"/>
              <w:divBdr>
                <w:top w:val="none" w:sz="0" w:space="0" w:color="auto"/>
                <w:left w:val="none" w:sz="0" w:space="0" w:color="auto"/>
                <w:bottom w:val="none" w:sz="0" w:space="0" w:color="auto"/>
                <w:right w:val="none" w:sz="0" w:space="0" w:color="auto"/>
              </w:divBdr>
            </w:div>
            <w:div w:id="1944805890">
              <w:marLeft w:val="0"/>
              <w:marRight w:val="0"/>
              <w:marTop w:val="0"/>
              <w:marBottom w:val="240"/>
              <w:divBdr>
                <w:top w:val="none" w:sz="0" w:space="0" w:color="auto"/>
                <w:left w:val="none" w:sz="0" w:space="0" w:color="auto"/>
                <w:bottom w:val="none" w:sz="0" w:space="0" w:color="auto"/>
                <w:right w:val="none" w:sz="0" w:space="0" w:color="auto"/>
              </w:divBdr>
            </w:div>
            <w:div w:id="2049715147">
              <w:marLeft w:val="0"/>
              <w:marRight w:val="0"/>
              <w:marTop w:val="0"/>
              <w:marBottom w:val="240"/>
              <w:divBdr>
                <w:top w:val="none" w:sz="0" w:space="0" w:color="auto"/>
                <w:left w:val="none" w:sz="0" w:space="0" w:color="auto"/>
                <w:bottom w:val="none" w:sz="0" w:space="0" w:color="auto"/>
                <w:right w:val="none" w:sz="0" w:space="0" w:color="auto"/>
              </w:divBdr>
            </w:div>
          </w:divsChild>
        </w:div>
        <w:div w:id="372537339">
          <w:marLeft w:val="0"/>
          <w:marRight w:val="0"/>
          <w:marTop w:val="0"/>
          <w:marBottom w:val="0"/>
          <w:divBdr>
            <w:top w:val="none" w:sz="0" w:space="0" w:color="auto"/>
            <w:left w:val="none" w:sz="0" w:space="0" w:color="auto"/>
            <w:bottom w:val="none" w:sz="0" w:space="0" w:color="auto"/>
            <w:right w:val="none" w:sz="0" w:space="0" w:color="auto"/>
          </w:divBdr>
          <w:divsChild>
            <w:div w:id="1089809528">
              <w:marLeft w:val="0"/>
              <w:marRight w:val="0"/>
              <w:marTop w:val="0"/>
              <w:marBottom w:val="0"/>
              <w:divBdr>
                <w:top w:val="none" w:sz="0" w:space="0" w:color="auto"/>
                <w:left w:val="none" w:sz="0" w:space="0" w:color="auto"/>
                <w:bottom w:val="none" w:sz="0" w:space="0" w:color="auto"/>
                <w:right w:val="none" w:sz="0" w:space="0" w:color="auto"/>
              </w:divBdr>
              <w:divsChild>
                <w:div w:id="1459453269">
                  <w:marLeft w:val="0"/>
                  <w:marRight w:val="0"/>
                  <w:marTop w:val="0"/>
                  <w:marBottom w:val="0"/>
                  <w:divBdr>
                    <w:top w:val="none" w:sz="0" w:space="0" w:color="auto"/>
                    <w:left w:val="none" w:sz="0" w:space="0" w:color="auto"/>
                    <w:bottom w:val="none" w:sz="0" w:space="0" w:color="auto"/>
                    <w:right w:val="none" w:sz="0" w:space="0" w:color="auto"/>
                  </w:divBdr>
                  <w:divsChild>
                    <w:div w:id="12849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0.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hyperlink" Target="https://www.petri.com/windows-server-2016-dfs-r-vs-storage-replica"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file:///C:\Users\siddh\OneDrive\Desktop\PEN\September%2022%20-%20Parvathy%20-%20Chapter%201-12%20STY\9781789808537\OEBPS\ch01.html" TargetMode="External"/><Relationship Id="rId29" Type="http://schemas.openxmlformats.org/officeDocument/2006/relationships/hyperlink" Target="https://en.wikipedia.org/wiki/ISCSI" TargetMode="Externa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hyperlink" Target="https://tfl09.blogspot.com/2018/10/installing-rsat-tools.html" TargetMode="External"/><Relationship Id="rId40" Type="http://schemas.openxmlformats.org/officeDocument/2006/relationships/image" Target="media/image28.jpeg"/><Relationship Id="rId45" Type="http://schemas.openxmlformats.org/officeDocument/2006/relationships/hyperlink" Target="file:///C:\Users\siddh\OneDrive\Desktop\PEN\September%2022%20-%20Parvathy%20-%20Chapter%201-12%20STY\9781789808537\OEBPS\ch01.html" TargetMode="External"/><Relationship Id="rId53" Type="http://schemas.openxmlformats.org/officeDocument/2006/relationships/image" Target="media/image38.jpeg"/><Relationship Id="rId58" Type="http://schemas.openxmlformats.org/officeDocument/2006/relationships/theme" Target="theme/theme1.xml"/><Relationship Id="rId5" Type="http://schemas.openxmlformats.org/officeDocument/2006/relationships/hyperlink" Target="file:///C:\Users\siddh\OneDrive\Desktop\PEN\September%2022%20-%20Parvathy%20-%20Chapter%201-12%20STY\9781789808537\OEBPS\ch04.html"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file:///C:\Users\siddh\OneDrive\Desktop\PEN\September%2022%20-%20Parvathy%20-%20Chapter%201-12%20STY\9781789808537\OEBPS\ch07.html" TargetMode="Externa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tfl09.blogspot.com/2018/10/installing-rsat-tools.html" TargetMode="External"/><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6.jpeg"/><Relationship Id="rId46" Type="http://schemas.openxmlformats.org/officeDocument/2006/relationships/image" Target="media/image31.jpe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hyperlink" Target="file:///C:\Users\siddh\OneDrive\Desktop\PEN\September%2022%20-%20Parvathy%20-%20Chapter%201-12%20STY\9781789808537\OEBPS\ch04.html" TargetMode="External"/><Relationship Id="rId15" Type="http://schemas.openxmlformats.org/officeDocument/2006/relationships/hyperlink" Target="file:///C:\Users\siddh\OneDrive\Desktop\PEN\September%2022%20-%20Parvathy%20-%20Chapter%201-12%20STY\9781789808537\OEBPS\ch01.html"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en.wikipedia.org/wiki/Comparison_of_file_synchronization_software" TargetMode="External"/><Relationship Id="rId49" Type="http://schemas.openxmlformats.org/officeDocument/2006/relationships/image" Target="media/image34.jpeg"/><Relationship Id="rId57"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hyperlink" Target="https://github.com/MicrosoftDocs/windows-powershell-docs/issues/541" TargetMode="External"/><Relationship Id="rId52"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79</TotalTime>
  <Pages>35</Pages>
  <Words>7072</Words>
  <Characters>40314</Characters>
  <Application>Microsoft Office Word</Application>
  <DocSecurity>0</DocSecurity>
  <Lines>335</Lines>
  <Paragraphs>94</Paragraphs>
  <ScaleCrop>false</ScaleCrop>
  <Company/>
  <LinksUpToDate>false</LinksUpToDate>
  <CharactersWithSpaces>47292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59</cp:revision>
  <dcterms:created xsi:type="dcterms:W3CDTF">2020-09-18T05:53:00Z</dcterms:created>
  <dcterms:modified xsi:type="dcterms:W3CDTF">2020-09-22T09:02:00Z</dcterms:modified>
</cp:coreProperties>
</file>